
<file path=[Content_Types].xml><?xml version="1.0" encoding="utf-8"?>
<Types xmlns="http://schemas.openxmlformats.org/package/2006/content-types">
  <Override PartName="/word/footnotes.xml" ContentType="application/vnd.openxmlformats-officedocument.wordprocessingml.footnotes+xml"/>
  <Default Extension="bin" ContentType="application/vnd.openxmlformats-officedocument.oleObject"/>
  <Default Extension="png" ContentType="image/png"/>
  <Override PartName="/customXml/itemProps1.xml" ContentType="application/vnd.openxmlformats-officedocument.customXmlProperties+xml"/>
  <Override PartName="/word/footer8.xml" ContentType="application/vnd.openxmlformats-officedocument.wordprocessingml.footer+xml"/>
  <Override PartName="/word/footer9.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Default Extension="wmf" ContentType="image/x-wmf"/>
  <Default Extension="emf" ContentType="image/x-emf"/>
  <Override PartName="/word/comments.xml" ContentType="application/vnd.openxmlformats-officedocument.wordprocessingml.comment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word/footer5.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docProps/custom.xml" ContentType="application/vnd.openxmlformats-officedocument.custom-properties+xml"/>
  <Default Extension="tiff" ContentType="image/tiff"/>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1A0293" w:rsidRPr="004D7B46" w:rsidRDefault="001A0293" w:rsidP="004D7B46">
      <w:pPr>
        <w:rPr>
          <w:lang w:val="en-US"/>
        </w:rPr>
        <w:sectPr w:rsidR="001A0293" w:rsidRPr="004D7B46" w:rsidSect="003363CC">
          <w:headerReference w:type="default" r:id="rId8"/>
          <w:footerReference w:type="default" r:id="rId9"/>
          <w:headerReference w:type="first" r:id="rId10"/>
          <w:footerReference w:type="first" r:id="rId11"/>
          <w:type w:val="oddPage"/>
          <w:pgSz w:w="11906" w:h="16838" w:code="9"/>
          <w:pgMar w:top="2552" w:right="1094" w:bottom="1077" w:left="2098" w:header="822" w:footer="198" w:gutter="0"/>
          <w:paperSrc w:first="1" w:other="1"/>
          <w:cols w:space="708"/>
          <w:docGrid w:linePitch="360"/>
        </w:sectPr>
      </w:pPr>
    </w:p>
    <w:p w:rsidR="000C5FE2" w:rsidRPr="004D7B46" w:rsidRDefault="000C5FE2" w:rsidP="004D7B46">
      <w:pPr>
        <w:pStyle w:val="Huisstijl-Kopje"/>
        <w:rPr>
          <w:noProof w:val="0"/>
          <w:lang w:val="en-US"/>
        </w:rPr>
      </w:pPr>
      <w:r w:rsidRPr="004D7B46">
        <w:rPr>
          <w:noProof w:val="0"/>
          <w:lang w:val="en-US"/>
        </w:rPr>
        <w:lastRenderedPageBreak/>
        <w:t>Keywords</w:t>
      </w:r>
    </w:p>
    <w:bookmarkStart w:id="9" w:name="Text6"/>
    <w:p w:rsidR="000C5FE2" w:rsidRPr="004D7B46" w:rsidRDefault="00D868A5" w:rsidP="004D7B46">
      <w:pPr>
        <w:rPr>
          <w:lang w:val="en-US"/>
        </w:rPr>
      </w:pPr>
      <w:r w:rsidRPr="004D7B46">
        <w:rPr>
          <w:lang w:val="en-US"/>
        </w:rPr>
        <w:fldChar w:fldCharType="begin">
          <w:ffData>
            <w:name w:val="Text6"/>
            <w:enabled/>
            <w:calcOnExit w:val="0"/>
            <w:textInput>
              <w:default w:val="Place keywords here"/>
            </w:textInput>
          </w:ffData>
        </w:fldChar>
      </w:r>
      <w:r w:rsidR="000C5FE2" w:rsidRPr="004D7B46">
        <w:rPr>
          <w:lang w:val="en-US"/>
        </w:rPr>
        <w:instrText xml:space="preserve"> FORMTEXT </w:instrText>
      </w:r>
      <w:r w:rsidRPr="004D7B46">
        <w:rPr>
          <w:lang w:val="en-US"/>
        </w:rPr>
      </w:r>
      <w:r w:rsidRPr="004D7B46">
        <w:rPr>
          <w:lang w:val="en-US"/>
        </w:rPr>
        <w:fldChar w:fldCharType="separate"/>
      </w:r>
      <w:r w:rsidR="004D7B46">
        <w:rPr>
          <w:noProof/>
          <w:lang w:val="en-US"/>
        </w:rPr>
        <w:t>Place keywords here</w:t>
      </w:r>
      <w:r w:rsidRPr="004D7B46">
        <w:rPr>
          <w:lang w:val="en-US"/>
        </w:rPr>
        <w:fldChar w:fldCharType="end"/>
      </w:r>
      <w:bookmarkEnd w:id="9"/>
    </w:p>
    <w:p w:rsidR="000C5FE2" w:rsidRPr="004D7B46" w:rsidRDefault="000C5FE2" w:rsidP="004D7B46">
      <w:pPr>
        <w:rPr>
          <w:lang w:val="en-US"/>
        </w:rPr>
      </w:pPr>
    </w:p>
    <w:p w:rsidR="000C5FE2" w:rsidRPr="004D7B46" w:rsidRDefault="000C5FE2" w:rsidP="004D7B46">
      <w:pPr>
        <w:pStyle w:val="Huisstijl-Kopje"/>
        <w:rPr>
          <w:noProof w:val="0"/>
          <w:lang w:val="en-US"/>
        </w:rPr>
      </w:pPr>
      <w:r w:rsidRPr="004D7B46">
        <w:rPr>
          <w:noProof w:val="0"/>
          <w:lang w:val="en-US"/>
        </w:rPr>
        <w:t>Summary</w:t>
      </w:r>
    </w:p>
    <w:p w:rsidR="000C5FE2" w:rsidRPr="004D7B46" w:rsidRDefault="00D868A5" w:rsidP="004D7B46">
      <w:pPr>
        <w:rPr>
          <w:lang w:val="en-US"/>
        </w:rPr>
      </w:pPr>
      <w:r w:rsidRPr="004D7B46">
        <w:rPr>
          <w:lang w:val="en-US"/>
        </w:rPr>
        <w:fldChar w:fldCharType="begin">
          <w:ffData>
            <w:name w:val=""/>
            <w:enabled/>
            <w:calcOnExit w:val="0"/>
            <w:textInput>
              <w:default w:val="Place summary here"/>
            </w:textInput>
          </w:ffData>
        </w:fldChar>
      </w:r>
      <w:r w:rsidR="000C5FE2" w:rsidRPr="004D7B46">
        <w:rPr>
          <w:lang w:val="en-US"/>
        </w:rPr>
        <w:instrText xml:space="preserve"> FORMTEXT </w:instrText>
      </w:r>
      <w:r w:rsidRPr="004D7B46">
        <w:rPr>
          <w:lang w:val="en-US"/>
        </w:rPr>
      </w:r>
      <w:r w:rsidRPr="004D7B46">
        <w:rPr>
          <w:lang w:val="en-US"/>
        </w:rPr>
        <w:fldChar w:fldCharType="separate"/>
      </w:r>
      <w:r w:rsidR="004D7B46">
        <w:rPr>
          <w:noProof/>
          <w:lang w:val="en-US"/>
        </w:rPr>
        <w:t>Place summary here</w:t>
      </w:r>
      <w:r w:rsidRPr="004D7B46">
        <w:rPr>
          <w:lang w:val="en-US"/>
        </w:rPr>
        <w:fldChar w:fldCharType="end"/>
      </w:r>
    </w:p>
    <w:p w:rsidR="000C5FE2" w:rsidRPr="004D7B46" w:rsidRDefault="000C5FE2" w:rsidP="004D7B46">
      <w:pPr>
        <w:rPr>
          <w:lang w:val="en-US"/>
        </w:rPr>
      </w:pPr>
    </w:p>
    <w:p w:rsidR="000C5FE2" w:rsidRPr="004D7B46" w:rsidRDefault="000C5FE2" w:rsidP="004D7B46">
      <w:pPr>
        <w:pStyle w:val="Huisstijl-Kopje"/>
        <w:rPr>
          <w:noProof w:val="0"/>
          <w:lang w:val="en-US"/>
        </w:rPr>
      </w:pPr>
      <w:r w:rsidRPr="004D7B46">
        <w:rPr>
          <w:noProof w:val="0"/>
          <w:lang w:val="en-US"/>
        </w:rPr>
        <w:t>References</w:t>
      </w:r>
    </w:p>
    <w:p w:rsidR="000C5FE2" w:rsidRPr="004D7B46" w:rsidRDefault="00D868A5" w:rsidP="004D7B46">
      <w:pPr>
        <w:rPr>
          <w:lang w:val="en-US"/>
        </w:rPr>
      </w:pPr>
      <w:r w:rsidRPr="004D7B46">
        <w:rPr>
          <w:lang w:val="en-US"/>
        </w:rPr>
        <w:fldChar w:fldCharType="begin">
          <w:ffData>
            <w:name w:val=""/>
            <w:enabled/>
            <w:calcOnExit w:val="0"/>
            <w:textInput>
              <w:default w:val="Place references here"/>
            </w:textInput>
          </w:ffData>
        </w:fldChar>
      </w:r>
      <w:r w:rsidR="000C5FE2" w:rsidRPr="004D7B46">
        <w:rPr>
          <w:lang w:val="en-US"/>
        </w:rPr>
        <w:instrText xml:space="preserve"> FORMTEXT </w:instrText>
      </w:r>
      <w:r w:rsidRPr="004D7B46">
        <w:rPr>
          <w:lang w:val="en-US"/>
        </w:rPr>
      </w:r>
      <w:r w:rsidRPr="004D7B46">
        <w:rPr>
          <w:lang w:val="en-US"/>
        </w:rPr>
        <w:fldChar w:fldCharType="separate"/>
      </w:r>
      <w:r w:rsidR="004D7B46">
        <w:rPr>
          <w:noProof/>
          <w:lang w:val="en-US"/>
        </w:rPr>
        <w:t>Place references here</w:t>
      </w:r>
      <w:r w:rsidRPr="004D7B46">
        <w:rPr>
          <w:lang w:val="en-US"/>
        </w:rPr>
        <w:fldChar w:fldCharType="end"/>
      </w:r>
    </w:p>
    <w:p w:rsidR="000C5FE2" w:rsidRPr="004D7B46" w:rsidRDefault="000C5FE2" w:rsidP="004D7B46">
      <w:pPr>
        <w:rPr>
          <w:lang w:val="en-US"/>
        </w:rPr>
      </w:pPr>
    </w:p>
    <w:p w:rsidR="000C5FE2" w:rsidRPr="004D7B46" w:rsidRDefault="000C5FE2" w:rsidP="004D7B46">
      <w:pPr>
        <w:rPr>
          <w:lang w:val="en-US"/>
        </w:rPr>
      </w:pPr>
    </w:p>
    <w:p w:rsidR="000C5FE2" w:rsidRPr="004D7B46" w:rsidRDefault="000C5FE2" w:rsidP="004D7B46">
      <w:pPr>
        <w:rPr>
          <w:lang w:val="en-US"/>
        </w:rPr>
      </w:pPr>
    </w:p>
    <w:p w:rsidR="000C5FE2" w:rsidRPr="004D7B46" w:rsidRDefault="000C5FE2" w:rsidP="004D7B46">
      <w:pPr>
        <w:rPr>
          <w:lang w:val="en-US"/>
        </w:rPr>
      </w:pPr>
    </w:p>
    <w:p w:rsidR="000C5FE2" w:rsidRPr="004D7B46" w:rsidRDefault="000C5FE2" w:rsidP="004D7B46">
      <w:pPr>
        <w:rPr>
          <w:lang w:val="en-US"/>
        </w:rPr>
      </w:pPr>
    </w:p>
    <w:tbl>
      <w:tblPr>
        <w:tblW w:w="0" w:type="auto"/>
        <w:tblBorders>
          <w:top w:val="single" w:sz="4" w:space="0" w:color="auto"/>
          <w:bottom w:val="single" w:sz="4" w:space="0" w:color="auto"/>
          <w:insideH w:val="single" w:sz="4" w:space="0" w:color="auto"/>
        </w:tblBorders>
        <w:tblLayout w:type="fixed"/>
        <w:tblCellMar>
          <w:left w:w="0" w:type="dxa"/>
          <w:right w:w="0" w:type="dxa"/>
        </w:tblCellMar>
        <w:tblLook w:val="0000"/>
      </w:tblPr>
      <w:tblGrid>
        <w:gridCol w:w="737"/>
        <w:gridCol w:w="964"/>
        <w:gridCol w:w="1531"/>
        <w:gridCol w:w="680"/>
        <w:gridCol w:w="1531"/>
        <w:gridCol w:w="680"/>
        <w:gridCol w:w="1531"/>
        <w:gridCol w:w="680"/>
      </w:tblGrid>
      <w:tr w:rsidR="000C5FE2" w:rsidRPr="004D7B46" w:rsidTr="008E05D9">
        <w:tc>
          <w:tcPr>
            <w:tcW w:w="737" w:type="dxa"/>
            <w:tcBorders>
              <w:top w:val="single" w:sz="4" w:space="0" w:color="auto"/>
              <w:left w:val="nil"/>
              <w:bottom w:val="single" w:sz="4" w:space="0" w:color="auto"/>
              <w:right w:val="nil"/>
            </w:tcBorders>
            <w:shd w:val="clear" w:color="auto" w:fill="D9D9D9"/>
          </w:tcPr>
          <w:p w:rsidR="000C5FE2" w:rsidRPr="004D7B46" w:rsidRDefault="000C5FE2" w:rsidP="004D7B46">
            <w:pPr>
              <w:pStyle w:val="Huisstijl-Kopje"/>
              <w:rPr>
                <w:noProof w:val="0"/>
                <w:lang w:val="en-US"/>
              </w:rPr>
            </w:pPr>
            <w:bookmarkStart w:id="10" w:name="tblVersie"/>
            <w:r w:rsidRPr="004D7B46">
              <w:rPr>
                <w:noProof w:val="0"/>
                <w:lang w:val="en-US"/>
              </w:rPr>
              <w:t>Version</w:t>
            </w:r>
          </w:p>
        </w:tc>
        <w:tc>
          <w:tcPr>
            <w:tcW w:w="964" w:type="dxa"/>
            <w:tcBorders>
              <w:top w:val="single" w:sz="4" w:space="0" w:color="auto"/>
              <w:left w:val="nil"/>
              <w:bottom w:val="single" w:sz="4" w:space="0" w:color="auto"/>
              <w:right w:val="nil"/>
            </w:tcBorders>
            <w:shd w:val="clear" w:color="auto" w:fill="D9D9D9"/>
          </w:tcPr>
          <w:p w:rsidR="000C5FE2" w:rsidRPr="004D7B46" w:rsidRDefault="000C5FE2" w:rsidP="004D7B46">
            <w:pPr>
              <w:pStyle w:val="Huisstijl-Kopje"/>
              <w:rPr>
                <w:noProof w:val="0"/>
                <w:lang w:val="en-US"/>
              </w:rPr>
            </w:pPr>
            <w:r w:rsidRPr="004D7B46">
              <w:rPr>
                <w:noProof w:val="0"/>
                <w:lang w:val="en-US"/>
              </w:rPr>
              <w:t>Date</w:t>
            </w:r>
          </w:p>
        </w:tc>
        <w:tc>
          <w:tcPr>
            <w:tcW w:w="1531" w:type="dxa"/>
            <w:tcBorders>
              <w:top w:val="single" w:sz="4" w:space="0" w:color="auto"/>
              <w:left w:val="nil"/>
              <w:bottom w:val="single" w:sz="4" w:space="0" w:color="auto"/>
              <w:right w:val="nil"/>
            </w:tcBorders>
            <w:shd w:val="clear" w:color="auto" w:fill="D9D9D9"/>
          </w:tcPr>
          <w:p w:rsidR="000C5FE2" w:rsidRPr="004D7B46" w:rsidRDefault="000C5FE2" w:rsidP="004D7B46">
            <w:pPr>
              <w:pStyle w:val="Huisstijl-Kopje"/>
              <w:rPr>
                <w:noProof w:val="0"/>
                <w:lang w:val="en-US"/>
              </w:rPr>
            </w:pPr>
            <w:r w:rsidRPr="004D7B46">
              <w:rPr>
                <w:noProof w:val="0"/>
                <w:lang w:val="en-US"/>
              </w:rPr>
              <w:t>Author</w:t>
            </w:r>
          </w:p>
        </w:tc>
        <w:tc>
          <w:tcPr>
            <w:tcW w:w="680" w:type="dxa"/>
            <w:tcBorders>
              <w:top w:val="single" w:sz="4" w:space="0" w:color="auto"/>
              <w:left w:val="nil"/>
              <w:bottom w:val="single" w:sz="4" w:space="0" w:color="auto"/>
              <w:right w:val="nil"/>
            </w:tcBorders>
            <w:shd w:val="clear" w:color="auto" w:fill="D9D9D9"/>
          </w:tcPr>
          <w:p w:rsidR="000C5FE2" w:rsidRPr="004D7B46" w:rsidRDefault="000C5FE2" w:rsidP="004D7B46">
            <w:pPr>
              <w:pStyle w:val="Huisstijl-Kopje"/>
              <w:rPr>
                <w:noProof w:val="0"/>
                <w:lang w:val="en-US"/>
              </w:rPr>
            </w:pPr>
            <w:r w:rsidRPr="004D7B46">
              <w:rPr>
                <w:noProof w:val="0"/>
                <w:lang w:val="en-US"/>
              </w:rPr>
              <w:t>Initials</w:t>
            </w:r>
          </w:p>
        </w:tc>
        <w:tc>
          <w:tcPr>
            <w:tcW w:w="1531" w:type="dxa"/>
            <w:tcBorders>
              <w:top w:val="single" w:sz="4" w:space="0" w:color="auto"/>
              <w:left w:val="nil"/>
              <w:bottom w:val="single" w:sz="4" w:space="0" w:color="auto"/>
              <w:right w:val="nil"/>
            </w:tcBorders>
            <w:shd w:val="clear" w:color="auto" w:fill="D9D9D9"/>
          </w:tcPr>
          <w:p w:rsidR="000C5FE2" w:rsidRPr="004D7B46" w:rsidRDefault="000C5FE2" w:rsidP="004D7B46">
            <w:pPr>
              <w:pStyle w:val="Huisstijl-Kopje"/>
              <w:rPr>
                <w:noProof w:val="0"/>
                <w:lang w:val="en-US"/>
              </w:rPr>
            </w:pPr>
            <w:r w:rsidRPr="004D7B46">
              <w:rPr>
                <w:noProof w:val="0"/>
                <w:lang w:val="en-US"/>
              </w:rPr>
              <w:t>Review</w:t>
            </w:r>
          </w:p>
        </w:tc>
        <w:tc>
          <w:tcPr>
            <w:tcW w:w="680" w:type="dxa"/>
            <w:tcBorders>
              <w:top w:val="single" w:sz="4" w:space="0" w:color="auto"/>
              <w:left w:val="nil"/>
              <w:bottom w:val="single" w:sz="4" w:space="0" w:color="auto"/>
              <w:right w:val="nil"/>
            </w:tcBorders>
            <w:shd w:val="clear" w:color="auto" w:fill="D9D9D9"/>
          </w:tcPr>
          <w:p w:rsidR="000C5FE2" w:rsidRPr="004D7B46" w:rsidRDefault="000C5FE2" w:rsidP="004D7B46">
            <w:pPr>
              <w:pStyle w:val="Huisstijl-Kopje"/>
              <w:rPr>
                <w:noProof w:val="0"/>
                <w:lang w:val="en-US"/>
              </w:rPr>
            </w:pPr>
            <w:r w:rsidRPr="004D7B46">
              <w:rPr>
                <w:noProof w:val="0"/>
                <w:lang w:val="en-US"/>
              </w:rPr>
              <w:t>Initials</w:t>
            </w:r>
          </w:p>
        </w:tc>
        <w:tc>
          <w:tcPr>
            <w:tcW w:w="1531" w:type="dxa"/>
            <w:tcBorders>
              <w:top w:val="single" w:sz="4" w:space="0" w:color="auto"/>
              <w:left w:val="nil"/>
              <w:bottom w:val="single" w:sz="4" w:space="0" w:color="auto"/>
              <w:right w:val="nil"/>
            </w:tcBorders>
            <w:shd w:val="clear" w:color="auto" w:fill="D9D9D9"/>
          </w:tcPr>
          <w:p w:rsidR="000C5FE2" w:rsidRPr="004D7B46" w:rsidRDefault="000C5FE2" w:rsidP="004D7B46">
            <w:pPr>
              <w:pStyle w:val="Huisstijl-Kopje"/>
              <w:rPr>
                <w:noProof w:val="0"/>
                <w:lang w:val="en-US"/>
              </w:rPr>
            </w:pPr>
            <w:r w:rsidRPr="004D7B46">
              <w:rPr>
                <w:noProof w:val="0"/>
                <w:lang w:val="en-US"/>
              </w:rPr>
              <w:t>Approval</w:t>
            </w:r>
          </w:p>
        </w:tc>
        <w:tc>
          <w:tcPr>
            <w:tcW w:w="680" w:type="dxa"/>
            <w:tcBorders>
              <w:top w:val="single" w:sz="4" w:space="0" w:color="auto"/>
              <w:left w:val="nil"/>
              <w:bottom w:val="single" w:sz="4" w:space="0" w:color="auto"/>
              <w:right w:val="nil"/>
            </w:tcBorders>
            <w:shd w:val="clear" w:color="auto" w:fill="D9D9D9"/>
          </w:tcPr>
          <w:p w:rsidR="000C5FE2" w:rsidRPr="004D7B46" w:rsidRDefault="000C5FE2" w:rsidP="004D7B46">
            <w:pPr>
              <w:pStyle w:val="Huisstijl-Kopje"/>
              <w:rPr>
                <w:noProof w:val="0"/>
                <w:lang w:val="en-US"/>
              </w:rPr>
            </w:pPr>
            <w:r w:rsidRPr="004D7B46">
              <w:rPr>
                <w:noProof w:val="0"/>
                <w:lang w:val="en-US"/>
              </w:rPr>
              <w:t>Initials</w:t>
            </w:r>
          </w:p>
        </w:tc>
      </w:tr>
      <w:tr w:rsidR="000C5FE2" w:rsidRPr="004D7B46" w:rsidTr="008E05D9">
        <w:tc>
          <w:tcPr>
            <w:tcW w:w="737" w:type="dxa"/>
            <w:tcBorders>
              <w:top w:val="single" w:sz="4" w:space="0" w:color="auto"/>
              <w:left w:val="nil"/>
              <w:bottom w:val="single" w:sz="4" w:space="0" w:color="auto"/>
              <w:right w:val="nil"/>
            </w:tcBorders>
          </w:tcPr>
          <w:p w:rsidR="000C5FE2" w:rsidRPr="004D7B46" w:rsidRDefault="000C5FE2" w:rsidP="004D7B46">
            <w:pPr>
              <w:pStyle w:val="Huisstijl-TabelStatus"/>
              <w:jc w:val="both"/>
              <w:rPr>
                <w:lang w:val="en-US"/>
              </w:rPr>
            </w:pPr>
            <w:bookmarkStart w:id="11" w:name="bmVersie" w:colFirst="0" w:colLast="0"/>
            <w:bookmarkStart w:id="12" w:name="bmDatum" w:colFirst="1" w:colLast="1"/>
          </w:p>
        </w:tc>
        <w:tc>
          <w:tcPr>
            <w:tcW w:w="964" w:type="dxa"/>
            <w:tcBorders>
              <w:top w:val="single" w:sz="4" w:space="0" w:color="auto"/>
              <w:left w:val="nil"/>
              <w:bottom w:val="single" w:sz="4" w:space="0" w:color="auto"/>
              <w:right w:val="nil"/>
            </w:tcBorders>
          </w:tcPr>
          <w:p w:rsidR="000C5FE2" w:rsidRPr="004D7B46" w:rsidRDefault="00F3579D" w:rsidP="004D7B46">
            <w:pPr>
              <w:pStyle w:val="Huisstijl-TabelStatus"/>
              <w:jc w:val="both"/>
              <w:rPr>
                <w:lang w:val="en-US"/>
              </w:rPr>
            </w:pPr>
            <w:r>
              <w:rPr>
                <w:lang w:val="en-US"/>
              </w:rPr>
              <w:t>feb</w:t>
            </w:r>
            <w:r w:rsidR="000C5FE2" w:rsidRPr="004D7B46">
              <w:rPr>
                <w:lang w:val="en-US"/>
              </w:rPr>
              <w:t>. 2015</w:t>
            </w:r>
          </w:p>
        </w:tc>
        <w:tc>
          <w:tcPr>
            <w:tcW w:w="1531" w:type="dxa"/>
            <w:tcBorders>
              <w:top w:val="single" w:sz="4" w:space="0" w:color="auto"/>
              <w:left w:val="nil"/>
              <w:bottom w:val="single" w:sz="4" w:space="0" w:color="auto"/>
              <w:right w:val="nil"/>
            </w:tcBorders>
          </w:tcPr>
          <w:p w:rsidR="000C5FE2" w:rsidRPr="004D7B46" w:rsidRDefault="000C5FE2" w:rsidP="004D7B46">
            <w:pPr>
              <w:pStyle w:val="Huisstijl-TabelStatus"/>
              <w:jc w:val="both"/>
              <w:rPr>
                <w:lang w:val="en-US"/>
              </w:rPr>
            </w:pPr>
          </w:p>
        </w:tc>
        <w:tc>
          <w:tcPr>
            <w:tcW w:w="680" w:type="dxa"/>
            <w:tcBorders>
              <w:top w:val="single" w:sz="4" w:space="0" w:color="auto"/>
              <w:left w:val="nil"/>
              <w:bottom w:val="single" w:sz="4" w:space="0" w:color="auto"/>
              <w:right w:val="nil"/>
            </w:tcBorders>
          </w:tcPr>
          <w:p w:rsidR="000C5FE2" w:rsidRPr="004D7B46" w:rsidRDefault="000C5FE2" w:rsidP="004D7B46">
            <w:pPr>
              <w:pStyle w:val="Huisstijl-TabelStatus"/>
              <w:jc w:val="both"/>
              <w:rPr>
                <w:lang w:val="en-US"/>
              </w:rPr>
            </w:pPr>
          </w:p>
        </w:tc>
        <w:tc>
          <w:tcPr>
            <w:tcW w:w="1531" w:type="dxa"/>
            <w:tcBorders>
              <w:top w:val="single" w:sz="4" w:space="0" w:color="auto"/>
              <w:left w:val="nil"/>
              <w:bottom w:val="single" w:sz="4" w:space="0" w:color="auto"/>
              <w:right w:val="nil"/>
            </w:tcBorders>
          </w:tcPr>
          <w:p w:rsidR="000C5FE2" w:rsidRPr="004D7B46" w:rsidRDefault="000C5FE2" w:rsidP="004D7B46">
            <w:pPr>
              <w:pStyle w:val="Huisstijl-TabelStatus"/>
              <w:jc w:val="both"/>
              <w:rPr>
                <w:lang w:val="en-US"/>
              </w:rPr>
            </w:pPr>
          </w:p>
        </w:tc>
        <w:tc>
          <w:tcPr>
            <w:tcW w:w="680" w:type="dxa"/>
            <w:tcBorders>
              <w:top w:val="single" w:sz="4" w:space="0" w:color="auto"/>
              <w:left w:val="nil"/>
              <w:bottom w:val="single" w:sz="4" w:space="0" w:color="auto"/>
              <w:right w:val="nil"/>
            </w:tcBorders>
          </w:tcPr>
          <w:p w:rsidR="000C5FE2" w:rsidRPr="004D7B46" w:rsidRDefault="000C5FE2" w:rsidP="004D7B46">
            <w:pPr>
              <w:pStyle w:val="Huisstijl-TabelStatus"/>
              <w:jc w:val="both"/>
              <w:rPr>
                <w:lang w:val="en-US"/>
              </w:rPr>
            </w:pPr>
          </w:p>
        </w:tc>
        <w:tc>
          <w:tcPr>
            <w:tcW w:w="1531" w:type="dxa"/>
            <w:tcBorders>
              <w:top w:val="single" w:sz="4" w:space="0" w:color="auto"/>
              <w:left w:val="nil"/>
              <w:bottom w:val="single" w:sz="4" w:space="0" w:color="auto"/>
              <w:right w:val="nil"/>
            </w:tcBorders>
          </w:tcPr>
          <w:p w:rsidR="000C5FE2" w:rsidRPr="004D7B46" w:rsidRDefault="000C5FE2" w:rsidP="004D7B46">
            <w:pPr>
              <w:pStyle w:val="Huisstijl-TabelStatus"/>
              <w:jc w:val="both"/>
              <w:rPr>
                <w:lang w:val="en-US"/>
              </w:rPr>
            </w:pPr>
          </w:p>
        </w:tc>
        <w:tc>
          <w:tcPr>
            <w:tcW w:w="680" w:type="dxa"/>
            <w:tcBorders>
              <w:top w:val="single" w:sz="4" w:space="0" w:color="auto"/>
              <w:left w:val="nil"/>
              <w:bottom w:val="single" w:sz="4" w:space="0" w:color="auto"/>
              <w:right w:val="nil"/>
            </w:tcBorders>
          </w:tcPr>
          <w:p w:rsidR="000C5FE2" w:rsidRPr="004D7B46" w:rsidRDefault="000C5FE2" w:rsidP="004D7B46">
            <w:pPr>
              <w:pStyle w:val="Huisstijl-TabelStatus"/>
              <w:jc w:val="both"/>
              <w:rPr>
                <w:lang w:val="en-US"/>
              </w:rPr>
            </w:pPr>
          </w:p>
        </w:tc>
      </w:tr>
      <w:bookmarkEnd w:id="11"/>
      <w:bookmarkEnd w:id="12"/>
      <w:tr w:rsidR="000C5FE2" w:rsidRPr="004D7B46" w:rsidTr="008E05D9">
        <w:tc>
          <w:tcPr>
            <w:tcW w:w="737" w:type="dxa"/>
            <w:tcBorders>
              <w:top w:val="single" w:sz="4" w:space="0" w:color="auto"/>
              <w:left w:val="nil"/>
              <w:bottom w:val="single" w:sz="4" w:space="0" w:color="auto"/>
              <w:right w:val="nil"/>
            </w:tcBorders>
          </w:tcPr>
          <w:p w:rsidR="000C5FE2" w:rsidRPr="004D7B46" w:rsidRDefault="000C5FE2" w:rsidP="004D7B46">
            <w:pPr>
              <w:pStyle w:val="Huisstijl-TabelStatus"/>
              <w:jc w:val="both"/>
              <w:rPr>
                <w:lang w:val="en-US"/>
              </w:rPr>
            </w:pPr>
          </w:p>
        </w:tc>
        <w:tc>
          <w:tcPr>
            <w:tcW w:w="964" w:type="dxa"/>
            <w:tcBorders>
              <w:top w:val="single" w:sz="4" w:space="0" w:color="auto"/>
              <w:left w:val="nil"/>
              <w:bottom w:val="single" w:sz="4" w:space="0" w:color="auto"/>
              <w:right w:val="nil"/>
            </w:tcBorders>
          </w:tcPr>
          <w:p w:rsidR="000C5FE2" w:rsidRPr="004D7B46" w:rsidRDefault="000C5FE2" w:rsidP="004D7B46">
            <w:pPr>
              <w:pStyle w:val="Huisstijl-TabelStatus"/>
              <w:jc w:val="both"/>
              <w:rPr>
                <w:lang w:val="en-US"/>
              </w:rPr>
            </w:pPr>
          </w:p>
        </w:tc>
        <w:tc>
          <w:tcPr>
            <w:tcW w:w="1531" w:type="dxa"/>
            <w:tcBorders>
              <w:top w:val="single" w:sz="4" w:space="0" w:color="auto"/>
              <w:left w:val="nil"/>
              <w:bottom w:val="single" w:sz="4" w:space="0" w:color="auto"/>
              <w:right w:val="nil"/>
            </w:tcBorders>
          </w:tcPr>
          <w:p w:rsidR="000C5FE2" w:rsidRPr="004D7B46" w:rsidRDefault="000C5FE2" w:rsidP="004D7B46">
            <w:pPr>
              <w:pStyle w:val="Huisstijl-TabelStatus"/>
              <w:jc w:val="both"/>
              <w:rPr>
                <w:lang w:val="en-US"/>
              </w:rPr>
            </w:pPr>
          </w:p>
        </w:tc>
        <w:tc>
          <w:tcPr>
            <w:tcW w:w="680" w:type="dxa"/>
            <w:tcBorders>
              <w:top w:val="single" w:sz="4" w:space="0" w:color="auto"/>
              <w:left w:val="nil"/>
              <w:bottom w:val="single" w:sz="4" w:space="0" w:color="auto"/>
              <w:right w:val="nil"/>
            </w:tcBorders>
          </w:tcPr>
          <w:p w:rsidR="000C5FE2" w:rsidRPr="004D7B46" w:rsidRDefault="000C5FE2" w:rsidP="004D7B46">
            <w:pPr>
              <w:pStyle w:val="Huisstijl-TabelStatus"/>
              <w:jc w:val="both"/>
              <w:rPr>
                <w:lang w:val="en-US"/>
              </w:rPr>
            </w:pPr>
          </w:p>
        </w:tc>
        <w:tc>
          <w:tcPr>
            <w:tcW w:w="1531" w:type="dxa"/>
            <w:tcBorders>
              <w:top w:val="single" w:sz="4" w:space="0" w:color="auto"/>
              <w:left w:val="nil"/>
              <w:bottom w:val="single" w:sz="4" w:space="0" w:color="auto"/>
              <w:right w:val="nil"/>
            </w:tcBorders>
          </w:tcPr>
          <w:p w:rsidR="000C5FE2" w:rsidRPr="004D7B46" w:rsidRDefault="000C5FE2" w:rsidP="004D7B46">
            <w:pPr>
              <w:pStyle w:val="Huisstijl-TabelStatus"/>
              <w:jc w:val="both"/>
              <w:rPr>
                <w:lang w:val="en-US"/>
              </w:rPr>
            </w:pPr>
          </w:p>
        </w:tc>
        <w:tc>
          <w:tcPr>
            <w:tcW w:w="680" w:type="dxa"/>
            <w:tcBorders>
              <w:top w:val="single" w:sz="4" w:space="0" w:color="auto"/>
              <w:left w:val="nil"/>
              <w:bottom w:val="single" w:sz="4" w:space="0" w:color="auto"/>
              <w:right w:val="nil"/>
            </w:tcBorders>
          </w:tcPr>
          <w:p w:rsidR="000C5FE2" w:rsidRPr="004D7B46" w:rsidRDefault="000C5FE2" w:rsidP="004D7B46">
            <w:pPr>
              <w:pStyle w:val="Huisstijl-TabelStatus"/>
              <w:jc w:val="both"/>
              <w:rPr>
                <w:lang w:val="en-US"/>
              </w:rPr>
            </w:pPr>
          </w:p>
        </w:tc>
        <w:tc>
          <w:tcPr>
            <w:tcW w:w="1531" w:type="dxa"/>
            <w:tcBorders>
              <w:top w:val="single" w:sz="4" w:space="0" w:color="auto"/>
              <w:left w:val="nil"/>
              <w:bottom w:val="single" w:sz="4" w:space="0" w:color="auto"/>
              <w:right w:val="nil"/>
            </w:tcBorders>
          </w:tcPr>
          <w:p w:rsidR="000C5FE2" w:rsidRPr="004D7B46" w:rsidRDefault="000C5FE2" w:rsidP="004D7B46">
            <w:pPr>
              <w:pStyle w:val="Huisstijl-TabelStatus"/>
              <w:jc w:val="both"/>
              <w:rPr>
                <w:lang w:val="en-US"/>
              </w:rPr>
            </w:pPr>
          </w:p>
        </w:tc>
        <w:tc>
          <w:tcPr>
            <w:tcW w:w="680" w:type="dxa"/>
            <w:tcBorders>
              <w:top w:val="single" w:sz="4" w:space="0" w:color="auto"/>
              <w:left w:val="nil"/>
              <w:bottom w:val="single" w:sz="4" w:space="0" w:color="auto"/>
              <w:right w:val="nil"/>
            </w:tcBorders>
          </w:tcPr>
          <w:p w:rsidR="000C5FE2" w:rsidRPr="004D7B46" w:rsidRDefault="000C5FE2" w:rsidP="004D7B46">
            <w:pPr>
              <w:pStyle w:val="Huisstijl-TabelStatus"/>
              <w:jc w:val="both"/>
              <w:rPr>
                <w:lang w:val="en-US"/>
              </w:rPr>
            </w:pPr>
          </w:p>
        </w:tc>
      </w:tr>
      <w:tr w:rsidR="000C5FE2" w:rsidRPr="004D7B46" w:rsidTr="008E05D9">
        <w:tc>
          <w:tcPr>
            <w:tcW w:w="737" w:type="dxa"/>
            <w:tcBorders>
              <w:top w:val="single" w:sz="4" w:space="0" w:color="auto"/>
              <w:left w:val="nil"/>
              <w:bottom w:val="single" w:sz="4" w:space="0" w:color="auto"/>
              <w:right w:val="nil"/>
            </w:tcBorders>
          </w:tcPr>
          <w:p w:rsidR="000C5FE2" w:rsidRPr="004D7B46" w:rsidRDefault="000C5FE2" w:rsidP="004D7B46">
            <w:pPr>
              <w:pStyle w:val="Huisstijl-TabelStatus"/>
              <w:jc w:val="both"/>
              <w:rPr>
                <w:lang w:val="en-US"/>
              </w:rPr>
            </w:pPr>
          </w:p>
        </w:tc>
        <w:tc>
          <w:tcPr>
            <w:tcW w:w="964" w:type="dxa"/>
            <w:tcBorders>
              <w:top w:val="single" w:sz="4" w:space="0" w:color="auto"/>
              <w:left w:val="nil"/>
              <w:bottom w:val="single" w:sz="4" w:space="0" w:color="auto"/>
              <w:right w:val="nil"/>
            </w:tcBorders>
          </w:tcPr>
          <w:p w:rsidR="000C5FE2" w:rsidRPr="004D7B46" w:rsidRDefault="000C5FE2" w:rsidP="004D7B46">
            <w:pPr>
              <w:pStyle w:val="Huisstijl-TabelStatus"/>
              <w:jc w:val="both"/>
              <w:rPr>
                <w:lang w:val="en-US"/>
              </w:rPr>
            </w:pPr>
          </w:p>
        </w:tc>
        <w:tc>
          <w:tcPr>
            <w:tcW w:w="1531" w:type="dxa"/>
            <w:tcBorders>
              <w:top w:val="single" w:sz="4" w:space="0" w:color="auto"/>
              <w:left w:val="nil"/>
              <w:bottom w:val="single" w:sz="4" w:space="0" w:color="auto"/>
              <w:right w:val="nil"/>
            </w:tcBorders>
          </w:tcPr>
          <w:p w:rsidR="000C5FE2" w:rsidRPr="004D7B46" w:rsidRDefault="000C5FE2" w:rsidP="004D7B46">
            <w:pPr>
              <w:pStyle w:val="Huisstijl-TabelStatus"/>
              <w:jc w:val="both"/>
              <w:rPr>
                <w:lang w:val="en-US"/>
              </w:rPr>
            </w:pPr>
          </w:p>
        </w:tc>
        <w:tc>
          <w:tcPr>
            <w:tcW w:w="680" w:type="dxa"/>
            <w:tcBorders>
              <w:top w:val="single" w:sz="4" w:space="0" w:color="auto"/>
              <w:left w:val="nil"/>
              <w:bottom w:val="single" w:sz="4" w:space="0" w:color="auto"/>
              <w:right w:val="nil"/>
            </w:tcBorders>
          </w:tcPr>
          <w:p w:rsidR="000C5FE2" w:rsidRPr="004D7B46" w:rsidRDefault="000C5FE2" w:rsidP="004D7B46">
            <w:pPr>
              <w:pStyle w:val="Huisstijl-TabelStatus"/>
              <w:jc w:val="both"/>
              <w:rPr>
                <w:lang w:val="en-US"/>
              </w:rPr>
            </w:pPr>
          </w:p>
        </w:tc>
        <w:tc>
          <w:tcPr>
            <w:tcW w:w="1531" w:type="dxa"/>
            <w:tcBorders>
              <w:top w:val="single" w:sz="4" w:space="0" w:color="auto"/>
              <w:left w:val="nil"/>
              <w:bottom w:val="single" w:sz="4" w:space="0" w:color="auto"/>
              <w:right w:val="nil"/>
            </w:tcBorders>
          </w:tcPr>
          <w:p w:rsidR="000C5FE2" w:rsidRPr="004D7B46" w:rsidRDefault="000C5FE2" w:rsidP="004D7B46">
            <w:pPr>
              <w:pStyle w:val="Huisstijl-TabelStatus"/>
              <w:jc w:val="both"/>
              <w:rPr>
                <w:lang w:val="en-US"/>
              </w:rPr>
            </w:pPr>
          </w:p>
        </w:tc>
        <w:tc>
          <w:tcPr>
            <w:tcW w:w="680" w:type="dxa"/>
            <w:tcBorders>
              <w:top w:val="single" w:sz="4" w:space="0" w:color="auto"/>
              <w:left w:val="nil"/>
              <w:bottom w:val="single" w:sz="4" w:space="0" w:color="auto"/>
              <w:right w:val="nil"/>
            </w:tcBorders>
          </w:tcPr>
          <w:p w:rsidR="000C5FE2" w:rsidRPr="004D7B46" w:rsidRDefault="000C5FE2" w:rsidP="004D7B46">
            <w:pPr>
              <w:pStyle w:val="Huisstijl-TabelStatus"/>
              <w:jc w:val="both"/>
              <w:rPr>
                <w:lang w:val="en-US"/>
              </w:rPr>
            </w:pPr>
          </w:p>
        </w:tc>
        <w:tc>
          <w:tcPr>
            <w:tcW w:w="1531" w:type="dxa"/>
            <w:tcBorders>
              <w:top w:val="single" w:sz="4" w:space="0" w:color="auto"/>
              <w:left w:val="nil"/>
              <w:bottom w:val="single" w:sz="4" w:space="0" w:color="auto"/>
              <w:right w:val="nil"/>
            </w:tcBorders>
          </w:tcPr>
          <w:p w:rsidR="000C5FE2" w:rsidRPr="004D7B46" w:rsidRDefault="000C5FE2" w:rsidP="004D7B46">
            <w:pPr>
              <w:pStyle w:val="Huisstijl-TabelStatus"/>
              <w:jc w:val="both"/>
              <w:rPr>
                <w:lang w:val="en-US"/>
              </w:rPr>
            </w:pPr>
          </w:p>
        </w:tc>
        <w:tc>
          <w:tcPr>
            <w:tcW w:w="680" w:type="dxa"/>
            <w:tcBorders>
              <w:top w:val="single" w:sz="4" w:space="0" w:color="auto"/>
              <w:left w:val="nil"/>
              <w:bottom w:val="single" w:sz="4" w:space="0" w:color="auto"/>
              <w:right w:val="nil"/>
            </w:tcBorders>
          </w:tcPr>
          <w:p w:rsidR="000C5FE2" w:rsidRPr="004D7B46" w:rsidRDefault="000C5FE2" w:rsidP="004D7B46">
            <w:pPr>
              <w:pStyle w:val="Huisstijl-TabelStatus"/>
              <w:jc w:val="both"/>
              <w:rPr>
                <w:lang w:val="en-US"/>
              </w:rPr>
            </w:pPr>
          </w:p>
        </w:tc>
      </w:tr>
      <w:bookmarkEnd w:id="10"/>
    </w:tbl>
    <w:p w:rsidR="000C5FE2" w:rsidRPr="004D7B46" w:rsidRDefault="000C5FE2" w:rsidP="004D7B46">
      <w:pPr>
        <w:rPr>
          <w:lang w:val="en-US"/>
        </w:rPr>
      </w:pPr>
    </w:p>
    <w:tbl>
      <w:tblPr>
        <w:tblW w:w="8420" w:type="dxa"/>
        <w:tblLayout w:type="fixed"/>
        <w:tblCellMar>
          <w:left w:w="0" w:type="dxa"/>
          <w:right w:w="0" w:type="dxa"/>
        </w:tblCellMar>
        <w:tblLook w:val="0000"/>
      </w:tblPr>
      <w:tblGrid>
        <w:gridCol w:w="8420"/>
      </w:tblGrid>
      <w:tr w:rsidR="000C5FE2" w:rsidRPr="004D7B46" w:rsidTr="008E05D9">
        <w:tc>
          <w:tcPr>
            <w:tcW w:w="8420" w:type="dxa"/>
          </w:tcPr>
          <w:p w:rsidR="003363CC" w:rsidRPr="004D7B46" w:rsidRDefault="003363CC" w:rsidP="004D7B46">
            <w:pPr>
              <w:pStyle w:val="Huisstijl-Kopje"/>
              <w:rPr>
                <w:noProof w:val="0"/>
                <w:lang w:val="en-US"/>
              </w:rPr>
            </w:pPr>
            <w:bookmarkStart w:id="13" w:name="bmStatus" w:colFirst="0" w:colLast="0"/>
            <w:r w:rsidRPr="004D7B46">
              <w:rPr>
                <w:noProof w:val="0"/>
                <w:lang w:val="en-US"/>
              </w:rPr>
              <w:t>State</w:t>
            </w:r>
          </w:p>
          <w:p w:rsidR="003363CC" w:rsidRPr="004D7B46" w:rsidRDefault="003363CC" w:rsidP="004D7B46">
            <w:pPr>
              <w:pStyle w:val="Huisstijl-Gegeven"/>
              <w:jc w:val="both"/>
              <w:rPr>
                <w:noProof w:val="0"/>
                <w:lang w:val="en-US"/>
              </w:rPr>
            </w:pPr>
            <w:r w:rsidRPr="004D7B46">
              <w:rPr>
                <w:noProof w:val="0"/>
                <w:lang w:val="en-US"/>
              </w:rPr>
              <w:t>draft</w:t>
            </w:r>
          </w:p>
          <w:p w:rsidR="000C5FE2" w:rsidRPr="004D7B46" w:rsidRDefault="003363CC" w:rsidP="004D7B46">
            <w:pPr>
              <w:pStyle w:val="Huisstijl-Gegeven"/>
              <w:jc w:val="both"/>
              <w:rPr>
                <w:noProof w:val="0"/>
                <w:lang w:val="en-US"/>
              </w:rPr>
            </w:pPr>
            <w:r w:rsidRPr="004D7B46">
              <w:rPr>
                <w:noProof w:val="0"/>
                <w:lang w:val="en-US"/>
              </w:rPr>
              <w:t>This is a draft report, intended for discussion purposes only. No part of this report may be relied upon by either principals or third parties.</w:t>
            </w:r>
          </w:p>
        </w:tc>
      </w:tr>
      <w:bookmarkEnd w:id="13"/>
    </w:tbl>
    <w:p w:rsidR="000C5FE2" w:rsidRPr="004D7B46" w:rsidRDefault="000C5FE2" w:rsidP="004D7B46">
      <w:pPr>
        <w:rPr>
          <w:lang w:val="en-US"/>
        </w:rPr>
      </w:pPr>
    </w:p>
    <w:p w:rsidR="00A45B92" w:rsidRPr="004D7B46" w:rsidRDefault="00A45B92" w:rsidP="004D7B46">
      <w:pPr>
        <w:rPr>
          <w:lang w:val="en-US"/>
        </w:rPr>
      </w:pPr>
    </w:p>
    <w:p w:rsidR="00A2242F" w:rsidRPr="004D7B46" w:rsidRDefault="00A2242F" w:rsidP="004D7B46">
      <w:pPr>
        <w:rPr>
          <w:lang w:val="en-US"/>
        </w:rPr>
        <w:sectPr w:rsidR="00A2242F" w:rsidRPr="004D7B46" w:rsidSect="003363CC">
          <w:headerReference w:type="even" r:id="rId12"/>
          <w:headerReference w:type="default" r:id="rId13"/>
          <w:footerReference w:type="even" r:id="rId14"/>
          <w:footerReference w:type="default" r:id="rId15"/>
          <w:headerReference w:type="first" r:id="rId16"/>
          <w:footerReference w:type="first" r:id="rId17"/>
          <w:type w:val="oddPage"/>
          <w:pgSz w:w="11906" w:h="16838" w:code="9"/>
          <w:pgMar w:top="2552" w:right="1094" w:bottom="1077" w:left="2098" w:header="822" w:footer="198" w:gutter="0"/>
          <w:paperSrc w:first="1" w:other="1"/>
          <w:cols w:space="708"/>
          <w:docGrid w:linePitch="360"/>
        </w:sectPr>
      </w:pPr>
    </w:p>
    <w:p w:rsidR="000C5FE2" w:rsidRPr="004D7B46" w:rsidRDefault="000C5FE2" w:rsidP="004D7B46">
      <w:pPr>
        <w:pStyle w:val="Huisstijl-TitelInhoud"/>
        <w:jc w:val="both"/>
        <w:rPr>
          <w:lang w:val="en-US"/>
        </w:rPr>
      </w:pPr>
      <w:bookmarkStart w:id="21" w:name="bmTOC"/>
      <w:bookmarkEnd w:id="21"/>
      <w:r w:rsidRPr="004D7B46">
        <w:rPr>
          <w:lang w:val="en-US"/>
        </w:rPr>
        <w:lastRenderedPageBreak/>
        <w:t>Contents</w:t>
      </w:r>
    </w:p>
    <w:p w:rsidR="00F3579D" w:rsidRDefault="00D868A5">
      <w:pPr>
        <w:pStyle w:val="TOC1"/>
        <w:rPr>
          <w:rFonts w:asciiTheme="minorHAnsi" w:eastAsiaTheme="minorEastAsia" w:hAnsiTheme="minorHAnsi" w:cstheme="minorBidi"/>
          <w:b w:val="0"/>
          <w:noProof/>
          <w:sz w:val="22"/>
          <w:szCs w:val="22"/>
          <w:lang w:eastAsia="zh-CN"/>
        </w:rPr>
      </w:pPr>
      <w:r w:rsidRPr="00D868A5">
        <w:rPr>
          <w:lang w:val="en-US"/>
        </w:rPr>
        <w:fldChar w:fldCharType="begin"/>
      </w:r>
      <w:r w:rsidR="000C5FE2" w:rsidRPr="004D7B46">
        <w:rPr>
          <w:lang w:val="en-US"/>
        </w:rPr>
        <w:instrText xml:space="preserve"> TOC \t "Heading 1;1;Heading 2;2;Heading 3;3" </w:instrText>
      </w:r>
      <w:r w:rsidRPr="00D868A5">
        <w:rPr>
          <w:lang w:val="en-US"/>
        </w:rPr>
        <w:fldChar w:fldCharType="separate"/>
      </w:r>
      <w:r w:rsidR="00F3579D" w:rsidRPr="00EE2D05">
        <w:rPr>
          <w:noProof/>
          <w:lang w:val="en-US"/>
        </w:rPr>
        <w:t>1</w:t>
      </w:r>
      <w:r w:rsidR="00F3579D">
        <w:rPr>
          <w:rFonts w:asciiTheme="minorHAnsi" w:eastAsiaTheme="minorEastAsia" w:hAnsiTheme="minorHAnsi" w:cstheme="minorBidi"/>
          <w:b w:val="0"/>
          <w:noProof/>
          <w:sz w:val="22"/>
          <w:szCs w:val="22"/>
          <w:lang w:eastAsia="zh-CN"/>
        </w:rPr>
        <w:tab/>
      </w:r>
      <w:r w:rsidR="00F3579D" w:rsidRPr="00EE2D05">
        <w:rPr>
          <w:noProof/>
          <w:lang w:val="en-US"/>
        </w:rPr>
        <w:t>Introduction</w:t>
      </w:r>
      <w:r w:rsidR="00F3579D">
        <w:rPr>
          <w:noProof/>
        </w:rPr>
        <w:tab/>
      </w:r>
      <w:r>
        <w:rPr>
          <w:noProof/>
        </w:rPr>
        <w:fldChar w:fldCharType="begin"/>
      </w:r>
      <w:r w:rsidR="00F3579D">
        <w:rPr>
          <w:noProof/>
        </w:rPr>
        <w:instrText xml:space="preserve"> PAGEREF _Toc412018024 \h </w:instrText>
      </w:r>
      <w:r>
        <w:rPr>
          <w:noProof/>
        </w:rPr>
      </w:r>
      <w:r>
        <w:rPr>
          <w:noProof/>
        </w:rPr>
        <w:fldChar w:fldCharType="separate"/>
      </w:r>
      <w:r w:rsidR="00F3579D">
        <w:rPr>
          <w:noProof/>
        </w:rPr>
        <w:t>1</w:t>
      </w:r>
      <w:r>
        <w:rPr>
          <w:noProof/>
        </w:rPr>
        <w:fldChar w:fldCharType="end"/>
      </w:r>
    </w:p>
    <w:p w:rsidR="00F3579D" w:rsidRDefault="00F3579D">
      <w:pPr>
        <w:pStyle w:val="TOC1"/>
        <w:rPr>
          <w:rFonts w:asciiTheme="minorHAnsi" w:eastAsiaTheme="minorEastAsia" w:hAnsiTheme="minorHAnsi" w:cstheme="minorBidi"/>
          <w:b w:val="0"/>
          <w:noProof/>
          <w:sz w:val="22"/>
          <w:szCs w:val="22"/>
          <w:lang w:eastAsia="zh-CN"/>
        </w:rPr>
      </w:pPr>
      <w:r w:rsidRPr="00EE2D05">
        <w:rPr>
          <w:noProof/>
          <w:lang w:val="en-US"/>
        </w:rPr>
        <w:t>2</w:t>
      </w:r>
      <w:r>
        <w:rPr>
          <w:rFonts w:asciiTheme="minorHAnsi" w:eastAsiaTheme="minorEastAsia" w:hAnsiTheme="minorHAnsi" w:cstheme="minorBidi"/>
          <w:b w:val="0"/>
          <w:noProof/>
          <w:sz w:val="22"/>
          <w:szCs w:val="22"/>
          <w:lang w:eastAsia="zh-CN"/>
        </w:rPr>
        <w:tab/>
      </w:r>
      <w:r w:rsidRPr="00EE2D05">
        <w:rPr>
          <w:noProof/>
          <w:lang w:val="en-US"/>
        </w:rPr>
        <w:t>Processes and model formulation</w:t>
      </w:r>
      <w:r>
        <w:rPr>
          <w:noProof/>
        </w:rPr>
        <w:tab/>
      </w:r>
      <w:r w:rsidR="00D868A5">
        <w:rPr>
          <w:noProof/>
        </w:rPr>
        <w:fldChar w:fldCharType="begin"/>
      </w:r>
      <w:r>
        <w:rPr>
          <w:noProof/>
        </w:rPr>
        <w:instrText xml:space="preserve"> PAGEREF _Toc412018025 \h </w:instrText>
      </w:r>
      <w:r w:rsidR="00D868A5">
        <w:rPr>
          <w:noProof/>
        </w:rPr>
      </w:r>
      <w:r w:rsidR="00D868A5">
        <w:rPr>
          <w:noProof/>
        </w:rPr>
        <w:fldChar w:fldCharType="separate"/>
      </w:r>
      <w:r>
        <w:rPr>
          <w:noProof/>
        </w:rPr>
        <w:t>2</w:t>
      </w:r>
      <w:r w:rsidR="00D868A5">
        <w:rPr>
          <w:noProof/>
        </w:rPr>
        <w:fldChar w:fldCharType="end"/>
      </w:r>
    </w:p>
    <w:p w:rsidR="00F3579D" w:rsidRDefault="00F3579D">
      <w:pPr>
        <w:pStyle w:val="TOC2"/>
        <w:rPr>
          <w:rFonts w:asciiTheme="minorHAnsi" w:eastAsiaTheme="minorEastAsia" w:hAnsiTheme="minorHAnsi" w:cstheme="minorBidi"/>
          <w:noProof/>
          <w:sz w:val="22"/>
          <w:szCs w:val="22"/>
          <w:lang w:eastAsia="zh-CN"/>
        </w:rPr>
      </w:pPr>
      <w:r w:rsidRPr="00EE2D05">
        <w:rPr>
          <w:noProof/>
          <w:lang w:val="en-US"/>
        </w:rPr>
        <w:t>2.1</w:t>
      </w:r>
      <w:r>
        <w:rPr>
          <w:rFonts w:asciiTheme="minorHAnsi" w:eastAsiaTheme="minorEastAsia" w:hAnsiTheme="minorHAnsi" w:cstheme="minorBidi"/>
          <w:noProof/>
          <w:sz w:val="22"/>
          <w:szCs w:val="22"/>
          <w:lang w:eastAsia="zh-CN"/>
        </w:rPr>
        <w:tab/>
      </w:r>
      <w:r w:rsidRPr="00EE2D05">
        <w:rPr>
          <w:noProof/>
          <w:lang w:val="en-US"/>
        </w:rPr>
        <w:t>Domain and definitions</w:t>
      </w:r>
      <w:r>
        <w:rPr>
          <w:noProof/>
        </w:rPr>
        <w:tab/>
      </w:r>
      <w:r w:rsidR="00D868A5">
        <w:rPr>
          <w:noProof/>
        </w:rPr>
        <w:fldChar w:fldCharType="begin"/>
      </w:r>
      <w:r>
        <w:rPr>
          <w:noProof/>
        </w:rPr>
        <w:instrText xml:space="preserve"> PAGEREF _Toc412018026 \h </w:instrText>
      </w:r>
      <w:r w:rsidR="00D868A5">
        <w:rPr>
          <w:noProof/>
        </w:rPr>
      </w:r>
      <w:r w:rsidR="00D868A5">
        <w:rPr>
          <w:noProof/>
        </w:rPr>
        <w:fldChar w:fldCharType="separate"/>
      </w:r>
      <w:r>
        <w:rPr>
          <w:noProof/>
        </w:rPr>
        <w:t>2</w:t>
      </w:r>
      <w:r w:rsidR="00D868A5">
        <w:rPr>
          <w:noProof/>
        </w:rPr>
        <w:fldChar w:fldCharType="end"/>
      </w:r>
    </w:p>
    <w:p w:rsidR="00F3579D" w:rsidRDefault="00F3579D">
      <w:pPr>
        <w:pStyle w:val="TOC2"/>
        <w:rPr>
          <w:rFonts w:asciiTheme="minorHAnsi" w:eastAsiaTheme="minorEastAsia" w:hAnsiTheme="minorHAnsi" w:cstheme="minorBidi"/>
          <w:noProof/>
          <w:sz w:val="22"/>
          <w:szCs w:val="22"/>
          <w:lang w:eastAsia="zh-CN"/>
        </w:rPr>
      </w:pPr>
      <w:r w:rsidRPr="00EE2D05">
        <w:rPr>
          <w:noProof/>
          <w:lang w:val="en-US"/>
        </w:rPr>
        <w:t>2.2</w:t>
      </w:r>
      <w:r>
        <w:rPr>
          <w:rFonts w:asciiTheme="minorHAnsi" w:eastAsiaTheme="minorEastAsia" w:hAnsiTheme="minorHAnsi" w:cstheme="minorBidi"/>
          <w:noProof/>
          <w:sz w:val="22"/>
          <w:szCs w:val="22"/>
          <w:lang w:eastAsia="zh-CN"/>
        </w:rPr>
        <w:tab/>
      </w:r>
      <w:r w:rsidRPr="00EE2D05">
        <w:rPr>
          <w:noProof/>
          <w:lang w:val="en-US"/>
        </w:rPr>
        <w:t>Hydrodynamics options</w:t>
      </w:r>
      <w:r>
        <w:rPr>
          <w:noProof/>
        </w:rPr>
        <w:tab/>
      </w:r>
      <w:r w:rsidR="00D868A5">
        <w:rPr>
          <w:noProof/>
        </w:rPr>
        <w:fldChar w:fldCharType="begin"/>
      </w:r>
      <w:r>
        <w:rPr>
          <w:noProof/>
        </w:rPr>
        <w:instrText xml:space="preserve"> PAGEREF _Toc412018027 \h </w:instrText>
      </w:r>
      <w:r w:rsidR="00D868A5">
        <w:rPr>
          <w:noProof/>
        </w:rPr>
      </w:r>
      <w:r w:rsidR="00D868A5">
        <w:rPr>
          <w:noProof/>
        </w:rPr>
        <w:fldChar w:fldCharType="separate"/>
      </w:r>
      <w:r>
        <w:rPr>
          <w:noProof/>
        </w:rPr>
        <w:t>2</w:t>
      </w:r>
      <w:r w:rsidR="00D868A5">
        <w:rPr>
          <w:noProof/>
        </w:rPr>
        <w:fldChar w:fldCharType="end"/>
      </w:r>
    </w:p>
    <w:p w:rsidR="00F3579D" w:rsidRDefault="00F3579D">
      <w:pPr>
        <w:pStyle w:val="TOC3"/>
        <w:tabs>
          <w:tab w:val="left" w:pos="1276"/>
        </w:tabs>
        <w:rPr>
          <w:rFonts w:asciiTheme="minorHAnsi" w:eastAsiaTheme="minorEastAsia" w:hAnsiTheme="minorHAnsi" w:cstheme="minorBidi"/>
          <w:noProof/>
          <w:sz w:val="22"/>
          <w:szCs w:val="22"/>
          <w:lang w:eastAsia="zh-CN"/>
        </w:rPr>
      </w:pPr>
      <w:r w:rsidRPr="00EE2D05">
        <w:rPr>
          <w:noProof/>
          <w:lang w:val="en-US"/>
        </w:rPr>
        <w:t>2.2.1</w:t>
      </w:r>
      <w:r>
        <w:rPr>
          <w:rFonts w:asciiTheme="minorHAnsi" w:eastAsiaTheme="minorEastAsia" w:hAnsiTheme="minorHAnsi" w:cstheme="minorBidi"/>
          <w:noProof/>
          <w:sz w:val="22"/>
          <w:szCs w:val="22"/>
          <w:lang w:eastAsia="zh-CN"/>
        </w:rPr>
        <w:tab/>
      </w:r>
      <w:r w:rsidRPr="00EE2D05">
        <w:rPr>
          <w:noProof/>
          <w:lang w:val="en-US"/>
        </w:rPr>
        <w:t>Stationary mode</w:t>
      </w:r>
      <w:r>
        <w:rPr>
          <w:noProof/>
        </w:rPr>
        <w:tab/>
      </w:r>
      <w:r w:rsidR="00D868A5">
        <w:rPr>
          <w:noProof/>
        </w:rPr>
        <w:fldChar w:fldCharType="begin"/>
      </w:r>
      <w:r>
        <w:rPr>
          <w:noProof/>
        </w:rPr>
        <w:instrText xml:space="preserve"> PAGEREF _Toc412018028 \h </w:instrText>
      </w:r>
      <w:r w:rsidR="00D868A5">
        <w:rPr>
          <w:noProof/>
        </w:rPr>
      </w:r>
      <w:r w:rsidR="00D868A5">
        <w:rPr>
          <w:noProof/>
        </w:rPr>
        <w:fldChar w:fldCharType="separate"/>
      </w:r>
      <w:r>
        <w:rPr>
          <w:noProof/>
        </w:rPr>
        <w:t>2</w:t>
      </w:r>
      <w:r w:rsidR="00D868A5">
        <w:rPr>
          <w:noProof/>
        </w:rPr>
        <w:fldChar w:fldCharType="end"/>
      </w:r>
    </w:p>
    <w:p w:rsidR="00F3579D" w:rsidRDefault="00F3579D">
      <w:pPr>
        <w:pStyle w:val="TOC3"/>
        <w:tabs>
          <w:tab w:val="left" w:pos="1276"/>
        </w:tabs>
        <w:rPr>
          <w:rFonts w:asciiTheme="minorHAnsi" w:eastAsiaTheme="minorEastAsia" w:hAnsiTheme="minorHAnsi" w:cstheme="minorBidi"/>
          <w:noProof/>
          <w:sz w:val="22"/>
          <w:szCs w:val="22"/>
          <w:lang w:eastAsia="zh-CN"/>
        </w:rPr>
      </w:pPr>
      <w:r w:rsidRPr="00EE2D05">
        <w:rPr>
          <w:noProof/>
          <w:lang w:val="en-US"/>
        </w:rPr>
        <w:t>2.2.2</w:t>
      </w:r>
      <w:r>
        <w:rPr>
          <w:rFonts w:asciiTheme="minorHAnsi" w:eastAsiaTheme="minorEastAsia" w:hAnsiTheme="minorHAnsi" w:cstheme="minorBidi"/>
          <w:noProof/>
          <w:sz w:val="22"/>
          <w:szCs w:val="22"/>
          <w:lang w:eastAsia="zh-CN"/>
        </w:rPr>
        <w:tab/>
      </w:r>
      <w:r w:rsidRPr="00EE2D05">
        <w:rPr>
          <w:noProof/>
          <w:lang w:val="en-US"/>
        </w:rPr>
        <w:t>Non-stationary (surfbeat) mode</w:t>
      </w:r>
      <w:r>
        <w:rPr>
          <w:noProof/>
        </w:rPr>
        <w:tab/>
      </w:r>
      <w:r w:rsidR="00D868A5">
        <w:rPr>
          <w:noProof/>
        </w:rPr>
        <w:fldChar w:fldCharType="begin"/>
      </w:r>
      <w:r>
        <w:rPr>
          <w:noProof/>
        </w:rPr>
        <w:instrText xml:space="preserve"> PAGEREF _Toc412018029 \h </w:instrText>
      </w:r>
      <w:r w:rsidR="00D868A5">
        <w:rPr>
          <w:noProof/>
        </w:rPr>
      </w:r>
      <w:r w:rsidR="00D868A5">
        <w:rPr>
          <w:noProof/>
        </w:rPr>
        <w:fldChar w:fldCharType="separate"/>
      </w:r>
      <w:r>
        <w:rPr>
          <w:noProof/>
        </w:rPr>
        <w:t>2</w:t>
      </w:r>
      <w:r w:rsidR="00D868A5">
        <w:rPr>
          <w:noProof/>
        </w:rPr>
        <w:fldChar w:fldCharType="end"/>
      </w:r>
    </w:p>
    <w:p w:rsidR="00F3579D" w:rsidRDefault="00F3579D">
      <w:pPr>
        <w:pStyle w:val="TOC3"/>
        <w:tabs>
          <w:tab w:val="left" w:pos="1276"/>
        </w:tabs>
        <w:rPr>
          <w:rFonts w:asciiTheme="minorHAnsi" w:eastAsiaTheme="minorEastAsia" w:hAnsiTheme="minorHAnsi" w:cstheme="minorBidi"/>
          <w:noProof/>
          <w:sz w:val="22"/>
          <w:szCs w:val="22"/>
          <w:lang w:eastAsia="zh-CN"/>
        </w:rPr>
      </w:pPr>
      <w:r w:rsidRPr="00EE2D05">
        <w:rPr>
          <w:noProof/>
          <w:lang w:val="en-US"/>
        </w:rPr>
        <w:t>2.2.3</w:t>
      </w:r>
      <w:r>
        <w:rPr>
          <w:rFonts w:asciiTheme="minorHAnsi" w:eastAsiaTheme="minorEastAsia" w:hAnsiTheme="minorHAnsi" w:cstheme="minorBidi"/>
          <w:noProof/>
          <w:sz w:val="22"/>
          <w:szCs w:val="22"/>
          <w:lang w:eastAsia="zh-CN"/>
        </w:rPr>
        <w:tab/>
      </w:r>
      <w:r w:rsidRPr="00EE2D05">
        <w:rPr>
          <w:noProof/>
          <w:lang w:val="en-US"/>
        </w:rPr>
        <w:t>Wave resolving mode</w:t>
      </w:r>
      <w:r>
        <w:rPr>
          <w:noProof/>
        </w:rPr>
        <w:tab/>
      </w:r>
      <w:r w:rsidR="00D868A5">
        <w:rPr>
          <w:noProof/>
        </w:rPr>
        <w:fldChar w:fldCharType="begin"/>
      </w:r>
      <w:r>
        <w:rPr>
          <w:noProof/>
        </w:rPr>
        <w:instrText xml:space="preserve"> PAGEREF _Toc412018030 \h </w:instrText>
      </w:r>
      <w:r w:rsidR="00D868A5">
        <w:rPr>
          <w:noProof/>
        </w:rPr>
      </w:r>
      <w:r w:rsidR="00D868A5">
        <w:rPr>
          <w:noProof/>
        </w:rPr>
        <w:fldChar w:fldCharType="separate"/>
      </w:r>
      <w:r>
        <w:rPr>
          <w:noProof/>
        </w:rPr>
        <w:t>2</w:t>
      </w:r>
      <w:r w:rsidR="00D868A5">
        <w:rPr>
          <w:noProof/>
        </w:rPr>
        <w:fldChar w:fldCharType="end"/>
      </w:r>
    </w:p>
    <w:p w:rsidR="00F3579D" w:rsidRDefault="00F3579D">
      <w:pPr>
        <w:pStyle w:val="TOC2"/>
        <w:rPr>
          <w:rFonts w:asciiTheme="minorHAnsi" w:eastAsiaTheme="minorEastAsia" w:hAnsiTheme="minorHAnsi" w:cstheme="minorBidi"/>
          <w:noProof/>
          <w:sz w:val="22"/>
          <w:szCs w:val="22"/>
          <w:lang w:eastAsia="zh-CN"/>
        </w:rPr>
      </w:pPr>
      <w:r w:rsidRPr="00EE2D05">
        <w:rPr>
          <w:noProof/>
          <w:lang w:val="en-US"/>
        </w:rPr>
        <w:t>2.3</w:t>
      </w:r>
      <w:r>
        <w:rPr>
          <w:rFonts w:asciiTheme="minorHAnsi" w:eastAsiaTheme="minorEastAsia" w:hAnsiTheme="minorHAnsi" w:cstheme="minorBidi"/>
          <w:noProof/>
          <w:sz w:val="22"/>
          <w:szCs w:val="22"/>
          <w:lang w:eastAsia="zh-CN"/>
        </w:rPr>
        <w:tab/>
      </w:r>
      <w:r w:rsidRPr="00EE2D05">
        <w:rPr>
          <w:noProof/>
          <w:lang w:val="en-US"/>
        </w:rPr>
        <w:t>Short wave propagation</w:t>
      </w:r>
      <w:r>
        <w:rPr>
          <w:noProof/>
        </w:rPr>
        <w:tab/>
      </w:r>
      <w:r w:rsidR="00D868A5">
        <w:rPr>
          <w:noProof/>
        </w:rPr>
        <w:fldChar w:fldCharType="begin"/>
      </w:r>
      <w:r>
        <w:rPr>
          <w:noProof/>
        </w:rPr>
        <w:instrText xml:space="preserve"> PAGEREF _Toc412018031 \h </w:instrText>
      </w:r>
      <w:r w:rsidR="00D868A5">
        <w:rPr>
          <w:noProof/>
        </w:rPr>
      </w:r>
      <w:r w:rsidR="00D868A5">
        <w:rPr>
          <w:noProof/>
        </w:rPr>
        <w:fldChar w:fldCharType="separate"/>
      </w:r>
      <w:r>
        <w:rPr>
          <w:noProof/>
        </w:rPr>
        <w:t>3</w:t>
      </w:r>
      <w:r w:rsidR="00D868A5">
        <w:rPr>
          <w:noProof/>
        </w:rPr>
        <w:fldChar w:fldCharType="end"/>
      </w:r>
    </w:p>
    <w:p w:rsidR="00F3579D" w:rsidRDefault="00F3579D">
      <w:pPr>
        <w:pStyle w:val="TOC3"/>
        <w:tabs>
          <w:tab w:val="left" w:pos="1276"/>
        </w:tabs>
        <w:rPr>
          <w:rFonts w:asciiTheme="minorHAnsi" w:eastAsiaTheme="minorEastAsia" w:hAnsiTheme="minorHAnsi" w:cstheme="minorBidi"/>
          <w:noProof/>
          <w:sz w:val="22"/>
          <w:szCs w:val="22"/>
          <w:lang w:eastAsia="zh-CN"/>
        </w:rPr>
      </w:pPr>
      <w:r w:rsidRPr="00EE2D05">
        <w:rPr>
          <w:noProof/>
          <w:lang w:val="en-US"/>
        </w:rPr>
        <w:t>2.3.1</w:t>
      </w:r>
      <w:r>
        <w:rPr>
          <w:rFonts w:asciiTheme="minorHAnsi" w:eastAsiaTheme="minorEastAsia" w:hAnsiTheme="minorHAnsi" w:cstheme="minorBidi"/>
          <w:noProof/>
          <w:sz w:val="22"/>
          <w:szCs w:val="22"/>
          <w:lang w:eastAsia="zh-CN"/>
        </w:rPr>
        <w:tab/>
      </w:r>
      <w:r w:rsidRPr="00EE2D05">
        <w:rPr>
          <w:noProof/>
          <w:lang w:val="en-US"/>
        </w:rPr>
        <w:t>Wave action balance</w:t>
      </w:r>
      <w:r>
        <w:rPr>
          <w:noProof/>
        </w:rPr>
        <w:tab/>
      </w:r>
      <w:r w:rsidR="00D868A5">
        <w:rPr>
          <w:noProof/>
        </w:rPr>
        <w:fldChar w:fldCharType="begin"/>
      </w:r>
      <w:r>
        <w:rPr>
          <w:noProof/>
        </w:rPr>
        <w:instrText xml:space="preserve"> PAGEREF _Toc412018032 \h </w:instrText>
      </w:r>
      <w:r w:rsidR="00D868A5">
        <w:rPr>
          <w:noProof/>
        </w:rPr>
      </w:r>
      <w:r w:rsidR="00D868A5">
        <w:rPr>
          <w:noProof/>
        </w:rPr>
        <w:fldChar w:fldCharType="separate"/>
      </w:r>
      <w:r>
        <w:rPr>
          <w:noProof/>
        </w:rPr>
        <w:t>3</w:t>
      </w:r>
      <w:r w:rsidR="00D868A5">
        <w:rPr>
          <w:noProof/>
        </w:rPr>
        <w:fldChar w:fldCharType="end"/>
      </w:r>
    </w:p>
    <w:p w:rsidR="00F3579D" w:rsidRDefault="00F3579D">
      <w:pPr>
        <w:pStyle w:val="TOC3"/>
        <w:tabs>
          <w:tab w:val="left" w:pos="1276"/>
        </w:tabs>
        <w:rPr>
          <w:rFonts w:asciiTheme="minorHAnsi" w:eastAsiaTheme="minorEastAsia" w:hAnsiTheme="minorHAnsi" w:cstheme="minorBidi"/>
          <w:noProof/>
          <w:sz w:val="22"/>
          <w:szCs w:val="22"/>
          <w:lang w:eastAsia="zh-CN"/>
        </w:rPr>
      </w:pPr>
      <w:r w:rsidRPr="00EE2D05">
        <w:rPr>
          <w:noProof/>
          <w:lang w:val="en-US"/>
        </w:rPr>
        <w:t>2.3.2</w:t>
      </w:r>
      <w:r>
        <w:rPr>
          <w:rFonts w:asciiTheme="minorHAnsi" w:eastAsiaTheme="minorEastAsia" w:hAnsiTheme="minorHAnsi" w:cstheme="minorBidi"/>
          <w:noProof/>
          <w:sz w:val="22"/>
          <w:szCs w:val="22"/>
          <w:lang w:eastAsia="zh-CN"/>
        </w:rPr>
        <w:tab/>
      </w:r>
      <w:r w:rsidRPr="00EE2D05">
        <w:rPr>
          <w:noProof/>
          <w:lang w:val="en-US"/>
        </w:rPr>
        <w:t>Dissipation</w:t>
      </w:r>
      <w:r>
        <w:rPr>
          <w:noProof/>
        </w:rPr>
        <w:tab/>
      </w:r>
      <w:r w:rsidR="00D868A5">
        <w:rPr>
          <w:noProof/>
        </w:rPr>
        <w:fldChar w:fldCharType="begin"/>
      </w:r>
      <w:r>
        <w:rPr>
          <w:noProof/>
        </w:rPr>
        <w:instrText xml:space="preserve"> PAGEREF _Toc412018033 \h </w:instrText>
      </w:r>
      <w:r w:rsidR="00D868A5">
        <w:rPr>
          <w:noProof/>
        </w:rPr>
      </w:r>
      <w:r w:rsidR="00D868A5">
        <w:rPr>
          <w:noProof/>
        </w:rPr>
        <w:fldChar w:fldCharType="separate"/>
      </w:r>
      <w:r>
        <w:rPr>
          <w:noProof/>
        </w:rPr>
        <w:t>4</w:t>
      </w:r>
      <w:r w:rsidR="00D868A5">
        <w:rPr>
          <w:noProof/>
        </w:rPr>
        <w:fldChar w:fldCharType="end"/>
      </w:r>
    </w:p>
    <w:p w:rsidR="00F3579D" w:rsidRDefault="00F3579D">
      <w:pPr>
        <w:pStyle w:val="TOC3"/>
        <w:tabs>
          <w:tab w:val="left" w:pos="1276"/>
        </w:tabs>
        <w:rPr>
          <w:rFonts w:asciiTheme="minorHAnsi" w:eastAsiaTheme="minorEastAsia" w:hAnsiTheme="minorHAnsi" w:cstheme="minorBidi"/>
          <w:noProof/>
          <w:sz w:val="22"/>
          <w:szCs w:val="22"/>
          <w:lang w:eastAsia="zh-CN"/>
        </w:rPr>
      </w:pPr>
      <w:r w:rsidRPr="00EE2D05">
        <w:rPr>
          <w:noProof/>
          <w:lang w:val="en-US"/>
        </w:rPr>
        <w:t>2.3.3</w:t>
      </w:r>
      <w:r>
        <w:rPr>
          <w:rFonts w:asciiTheme="minorHAnsi" w:eastAsiaTheme="minorEastAsia" w:hAnsiTheme="minorHAnsi" w:cstheme="minorBidi"/>
          <w:noProof/>
          <w:sz w:val="22"/>
          <w:szCs w:val="22"/>
          <w:lang w:eastAsia="zh-CN"/>
        </w:rPr>
        <w:tab/>
      </w:r>
      <w:r w:rsidRPr="00EE2D05">
        <w:rPr>
          <w:noProof/>
          <w:lang w:val="en-US"/>
        </w:rPr>
        <w:t>Roller energy balance</w:t>
      </w:r>
      <w:r>
        <w:rPr>
          <w:noProof/>
        </w:rPr>
        <w:tab/>
      </w:r>
      <w:r w:rsidR="00D868A5">
        <w:rPr>
          <w:noProof/>
        </w:rPr>
        <w:fldChar w:fldCharType="begin"/>
      </w:r>
      <w:r>
        <w:rPr>
          <w:noProof/>
        </w:rPr>
        <w:instrText xml:space="preserve"> PAGEREF _Toc412018034 \h </w:instrText>
      </w:r>
      <w:r w:rsidR="00D868A5">
        <w:rPr>
          <w:noProof/>
        </w:rPr>
      </w:r>
      <w:r w:rsidR="00D868A5">
        <w:rPr>
          <w:noProof/>
        </w:rPr>
        <w:fldChar w:fldCharType="separate"/>
      </w:r>
      <w:r>
        <w:rPr>
          <w:noProof/>
        </w:rPr>
        <w:t>6</w:t>
      </w:r>
      <w:r w:rsidR="00D868A5">
        <w:rPr>
          <w:noProof/>
        </w:rPr>
        <w:fldChar w:fldCharType="end"/>
      </w:r>
    </w:p>
    <w:p w:rsidR="00F3579D" w:rsidRDefault="00F3579D">
      <w:pPr>
        <w:pStyle w:val="TOC2"/>
        <w:rPr>
          <w:rFonts w:asciiTheme="minorHAnsi" w:eastAsiaTheme="minorEastAsia" w:hAnsiTheme="minorHAnsi" w:cstheme="minorBidi"/>
          <w:noProof/>
          <w:sz w:val="22"/>
          <w:szCs w:val="22"/>
          <w:lang w:eastAsia="zh-CN"/>
        </w:rPr>
      </w:pPr>
      <w:r w:rsidRPr="00EE2D05">
        <w:rPr>
          <w:noProof/>
          <w:lang w:val="en-US"/>
        </w:rPr>
        <w:t>2.4</w:t>
      </w:r>
      <w:r>
        <w:rPr>
          <w:rFonts w:asciiTheme="minorHAnsi" w:eastAsiaTheme="minorEastAsia" w:hAnsiTheme="minorHAnsi" w:cstheme="minorBidi"/>
          <w:noProof/>
          <w:sz w:val="22"/>
          <w:szCs w:val="22"/>
          <w:lang w:eastAsia="zh-CN"/>
        </w:rPr>
        <w:tab/>
      </w:r>
      <w:r w:rsidRPr="00EE2D05">
        <w:rPr>
          <w:noProof/>
          <w:lang w:val="en-US"/>
        </w:rPr>
        <w:t>Shallow water equations</w:t>
      </w:r>
      <w:r>
        <w:rPr>
          <w:noProof/>
        </w:rPr>
        <w:tab/>
      </w:r>
      <w:r w:rsidR="00D868A5">
        <w:rPr>
          <w:noProof/>
        </w:rPr>
        <w:fldChar w:fldCharType="begin"/>
      </w:r>
      <w:r>
        <w:rPr>
          <w:noProof/>
        </w:rPr>
        <w:instrText xml:space="preserve"> PAGEREF _Toc412018035 \h </w:instrText>
      </w:r>
      <w:r w:rsidR="00D868A5">
        <w:rPr>
          <w:noProof/>
        </w:rPr>
      </w:r>
      <w:r w:rsidR="00D868A5">
        <w:rPr>
          <w:noProof/>
        </w:rPr>
        <w:fldChar w:fldCharType="separate"/>
      </w:r>
      <w:r>
        <w:rPr>
          <w:noProof/>
        </w:rPr>
        <w:t>7</w:t>
      </w:r>
      <w:r w:rsidR="00D868A5">
        <w:rPr>
          <w:noProof/>
        </w:rPr>
        <w:fldChar w:fldCharType="end"/>
      </w:r>
    </w:p>
    <w:p w:rsidR="00F3579D" w:rsidRDefault="00F3579D">
      <w:pPr>
        <w:pStyle w:val="TOC3"/>
        <w:tabs>
          <w:tab w:val="left" w:pos="1276"/>
        </w:tabs>
        <w:rPr>
          <w:rFonts w:asciiTheme="minorHAnsi" w:eastAsiaTheme="minorEastAsia" w:hAnsiTheme="minorHAnsi" w:cstheme="minorBidi"/>
          <w:noProof/>
          <w:sz w:val="22"/>
          <w:szCs w:val="22"/>
          <w:lang w:eastAsia="zh-CN"/>
        </w:rPr>
      </w:pPr>
      <w:r w:rsidRPr="00EE2D05">
        <w:rPr>
          <w:noProof/>
          <w:lang w:val="en-US"/>
        </w:rPr>
        <w:t>2.4.1</w:t>
      </w:r>
      <w:r>
        <w:rPr>
          <w:rFonts w:asciiTheme="minorHAnsi" w:eastAsiaTheme="minorEastAsia" w:hAnsiTheme="minorHAnsi" w:cstheme="minorBidi"/>
          <w:noProof/>
          <w:sz w:val="22"/>
          <w:szCs w:val="22"/>
          <w:lang w:eastAsia="zh-CN"/>
        </w:rPr>
        <w:tab/>
      </w:r>
      <w:r w:rsidRPr="00EE2D05">
        <w:rPr>
          <w:noProof/>
          <w:lang w:val="en-US"/>
        </w:rPr>
        <w:t>Horizontal viscosity</w:t>
      </w:r>
      <w:r>
        <w:rPr>
          <w:noProof/>
        </w:rPr>
        <w:tab/>
      </w:r>
      <w:r w:rsidR="00D868A5">
        <w:rPr>
          <w:noProof/>
        </w:rPr>
        <w:fldChar w:fldCharType="begin"/>
      </w:r>
      <w:r>
        <w:rPr>
          <w:noProof/>
        </w:rPr>
        <w:instrText xml:space="preserve"> PAGEREF _Toc412018036 \h </w:instrText>
      </w:r>
      <w:r w:rsidR="00D868A5">
        <w:rPr>
          <w:noProof/>
        </w:rPr>
      </w:r>
      <w:r w:rsidR="00D868A5">
        <w:rPr>
          <w:noProof/>
        </w:rPr>
        <w:fldChar w:fldCharType="separate"/>
      </w:r>
      <w:r>
        <w:rPr>
          <w:noProof/>
        </w:rPr>
        <w:t>7</w:t>
      </w:r>
      <w:r w:rsidR="00D868A5">
        <w:rPr>
          <w:noProof/>
        </w:rPr>
        <w:fldChar w:fldCharType="end"/>
      </w:r>
    </w:p>
    <w:p w:rsidR="00F3579D" w:rsidRDefault="00F3579D">
      <w:pPr>
        <w:pStyle w:val="TOC3"/>
        <w:tabs>
          <w:tab w:val="left" w:pos="1276"/>
        </w:tabs>
        <w:rPr>
          <w:rFonts w:asciiTheme="minorHAnsi" w:eastAsiaTheme="minorEastAsia" w:hAnsiTheme="minorHAnsi" w:cstheme="minorBidi"/>
          <w:noProof/>
          <w:sz w:val="22"/>
          <w:szCs w:val="22"/>
          <w:lang w:eastAsia="zh-CN"/>
        </w:rPr>
      </w:pPr>
      <w:r w:rsidRPr="00EE2D05">
        <w:rPr>
          <w:noProof/>
          <w:lang w:val="en-US"/>
        </w:rPr>
        <w:t>2.4.2</w:t>
      </w:r>
      <w:r>
        <w:rPr>
          <w:rFonts w:asciiTheme="minorHAnsi" w:eastAsiaTheme="minorEastAsia" w:hAnsiTheme="minorHAnsi" w:cstheme="minorBidi"/>
          <w:noProof/>
          <w:sz w:val="22"/>
          <w:szCs w:val="22"/>
          <w:lang w:eastAsia="zh-CN"/>
        </w:rPr>
        <w:tab/>
      </w:r>
      <w:r w:rsidRPr="00EE2D05">
        <w:rPr>
          <w:noProof/>
          <w:lang w:val="en-US"/>
        </w:rPr>
        <w:t>Bed shear stress</w:t>
      </w:r>
      <w:r>
        <w:rPr>
          <w:noProof/>
        </w:rPr>
        <w:tab/>
      </w:r>
      <w:r w:rsidR="00D868A5">
        <w:rPr>
          <w:noProof/>
        </w:rPr>
        <w:fldChar w:fldCharType="begin"/>
      </w:r>
      <w:r>
        <w:rPr>
          <w:noProof/>
        </w:rPr>
        <w:instrText xml:space="preserve"> PAGEREF _Toc412018037 \h </w:instrText>
      </w:r>
      <w:r w:rsidR="00D868A5">
        <w:rPr>
          <w:noProof/>
        </w:rPr>
      </w:r>
      <w:r w:rsidR="00D868A5">
        <w:rPr>
          <w:noProof/>
        </w:rPr>
        <w:fldChar w:fldCharType="separate"/>
      </w:r>
      <w:r>
        <w:rPr>
          <w:noProof/>
        </w:rPr>
        <w:t>8</w:t>
      </w:r>
      <w:r w:rsidR="00D868A5">
        <w:rPr>
          <w:noProof/>
        </w:rPr>
        <w:fldChar w:fldCharType="end"/>
      </w:r>
    </w:p>
    <w:p w:rsidR="00F3579D" w:rsidRDefault="00F3579D">
      <w:pPr>
        <w:pStyle w:val="TOC2"/>
        <w:rPr>
          <w:rFonts w:asciiTheme="minorHAnsi" w:eastAsiaTheme="minorEastAsia" w:hAnsiTheme="minorHAnsi" w:cstheme="minorBidi"/>
          <w:noProof/>
          <w:sz w:val="22"/>
          <w:szCs w:val="22"/>
          <w:lang w:eastAsia="zh-CN"/>
        </w:rPr>
      </w:pPr>
      <w:r w:rsidRPr="00EE2D05">
        <w:rPr>
          <w:noProof/>
          <w:lang w:val="en-US"/>
        </w:rPr>
        <w:t>2.5</w:t>
      </w:r>
      <w:r>
        <w:rPr>
          <w:rFonts w:asciiTheme="minorHAnsi" w:eastAsiaTheme="minorEastAsia" w:hAnsiTheme="minorHAnsi" w:cstheme="minorBidi"/>
          <w:noProof/>
          <w:sz w:val="22"/>
          <w:szCs w:val="22"/>
          <w:lang w:eastAsia="zh-CN"/>
        </w:rPr>
        <w:tab/>
      </w:r>
      <w:r w:rsidRPr="00EE2D05">
        <w:rPr>
          <w:noProof/>
          <w:lang w:val="en-US"/>
        </w:rPr>
        <w:t>Nonhydrostatic pressure correction</w:t>
      </w:r>
      <w:r>
        <w:rPr>
          <w:noProof/>
        </w:rPr>
        <w:tab/>
      </w:r>
      <w:r w:rsidR="00D868A5">
        <w:rPr>
          <w:noProof/>
        </w:rPr>
        <w:fldChar w:fldCharType="begin"/>
      </w:r>
      <w:r>
        <w:rPr>
          <w:noProof/>
        </w:rPr>
        <w:instrText xml:space="preserve"> PAGEREF _Toc412018038 \h </w:instrText>
      </w:r>
      <w:r w:rsidR="00D868A5">
        <w:rPr>
          <w:noProof/>
        </w:rPr>
      </w:r>
      <w:r w:rsidR="00D868A5">
        <w:rPr>
          <w:noProof/>
        </w:rPr>
        <w:fldChar w:fldCharType="separate"/>
      </w:r>
      <w:r>
        <w:rPr>
          <w:noProof/>
        </w:rPr>
        <w:t>8</w:t>
      </w:r>
      <w:r w:rsidR="00D868A5">
        <w:rPr>
          <w:noProof/>
        </w:rPr>
        <w:fldChar w:fldCharType="end"/>
      </w:r>
    </w:p>
    <w:p w:rsidR="00F3579D" w:rsidRDefault="00F3579D">
      <w:pPr>
        <w:pStyle w:val="TOC2"/>
        <w:rPr>
          <w:rFonts w:asciiTheme="minorHAnsi" w:eastAsiaTheme="minorEastAsia" w:hAnsiTheme="minorHAnsi" w:cstheme="minorBidi"/>
          <w:noProof/>
          <w:sz w:val="22"/>
          <w:szCs w:val="22"/>
          <w:lang w:eastAsia="zh-CN"/>
        </w:rPr>
      </w:pPr>
      <w:r w:rsidRPr="00EE2D05">
        <w:rPr>
          <w:noProof/>
          <w:lang w:val="en-US"/>
        </w:rPr>
        <w:t>2.6</w:t>
      </w:r>
      <w:r>
        <w:rPr>
          <w:rFonts w:asciiTheme="minorHAnsi" w:eastAsiaTheme="minorEastAsia" w:hAnsiTheme="minorHAnsi" w:cstheme="minorBidi"/>
          <w:noProof/>
          <w:sz w:val="22"/>
          <w:szCs w:val="22"/>
          <w:lang w:eastAsia="zh-CN"/>
        </w:rPr>
        <w:tab/>
      </w:r>
      <w:r w:rsidRPr="00EE2D05">
        <w:rPr>
          <w:noProof/>
          <w:lang w:val="en-US"/>
        </w:rPr>
        <w:t>Groundwater flow</w:t>
      </w:r>
      <w:r>
        <w:rPr>
          <w:noProof/>
        </w:rPr>
        <w:tab/>
      </w:r>
      <w:r w:rsidR="00D868A5">
        <w:rPr>
          <w:noProof/>
        </w:rPr>
        <w:fldChar w:fldCharType="begin"/>
      </w:r>
      <w:r>
        <w:rPr>
          <w:noProof/>
        </w:rPr>
        <w:instrText xml:space="preserve"> PAGEREF _Toc412018039 \h </w:instrText>
      </w:r>
      <w:r w:rsidR="00D868A5">
        <w:rPr>
          <w:noProof/>
        </w:rPr>
      </w:r>
      <w:r w:rsidR="00D868A5">
        <w:rPr>
          <w:noProof/>
        </w:rPr>
        <w:fldChar w:fldCharType="separate"/>
      </w:r>
      <w:r>
        <w:rPr>
          <w:noProof/>
        </w:rPr>
        <w:t>9</w:t>
      </w:r>
      <w:r w:rsidR="00D868A5">
        <w:rPr>
          <w:noProof/>
        </w:rPr>
        <w:fldChar w:fldCharType="end"/>
      </w:r>
    </w:p>
    <w:p w:rsidR="00F3579D" w:rsidRPr="00F3579D" w:rsidRDefault="00F3579D">
      <w:pPr>
        <w:pStyle w:val="TOC3"/>
        <w:tabs>
          <w:tab w:val="left" w:pos="1276"/>
        </w:tabs>
        <w:rPr>
          <w:rFonts w:asciiTheme="minorHAnsi" w:eastAsiaTheme="minorEastAsia" w:hAnsiTheme="minorHAnsi" w:cstheme="minorBidi"/>
          <w:noProof/>
          <w:sz w:val="22"/>
          <w:szCs w:val="22"/>
          <w:lang w:val="fr-FR" w:eastAsia="zh-CN"/>
        </w:rPr>
      </w:pPr>
      <w:r w:rsidRPr="00F3579D">
        <w:rPr>
          <w:noProof/>
          <w:lang w:val="fr-FR"/>
        </w:rPr>
        <w:t>2.6.1</w:t>
      </w:r>
      <w:r w:rsidRPr="00F3579D">
        <w:rPr>
          <w:rFonts w:asciiTheme="minorHAnsi" w:eastAsiaTheme="minorEastAsia" w:hAnsiTheme="minorHAnsi" w:cstheme="minorBidi"/>
          <w:noProof/>
          <w:sz w:val="22"/>
          <w:szCs w:val="22"/>
          <w:lang w:val="fr-FR" w:eastAsia="zh-CN"/>
        </w:rPr>
        <w:tab/>
      </w:r>
      <w:r w:rsidRPr="00F3579D">
        <w:rPr>
          <w:noProof/>
          <w:lang w:val="fr-FR"/>
        </w:rPr>
        <w:t>Hydrostatic</w:t>
      </w:r>
      <w:r w:rsidRPr="00F3579D">
        <w:rPr>
          <w:noProof/>
          <w:lang w:val="fr-FR"/>
        </w:rPr>
        <w:tab/>
      </w:r>
      <w:r w:rsidR="00D868A5">
        <w:rPr>
          <w:noProof/>
        </w:rPr>
        <w:fldChar w:fldCharType="begin"/>
      </w:r>
      <w:r w:rsidRPr="00F3579D">
        <w:rPr>
          <w:noProof/>
          <w:lang w:val="fr-FR"/>
        </w:rPr>
        <w:instrText xml:space="preserve"> PAGEREF _Toc412018040 \h </w:instrText>
      </w:r>
      <w:r w:rsidR="00D868A5">
        <w:rPr>
          <w:noProof/>
        </w:rPr>
      </w:r>
      <w:r w:rsidR="00D868A5">
        <w:rPr>
          <w:noProof/>
        </w:rPr>
        <w:fldChar w:fldCharType="separate"/>
      </w:r>
      <w:r w:rsidRPr="00F3579D">
        <w:rPr>
          <w:noProof/>
          <w:lang w:val="fr-FR"/>
        </w:rPr>
        <w:t>9</w:t>
      </w:r>
      <w:r w:rsidR="00D868A5">
        <w:rPr>
          <w:noProof/>
        </w:rPr>
        <w:fldChar w:fldCharType="end"/>
      </w:r>
    </w:p>
    <w:p w:rsidR="00F3579D" w:rsidRPr="00F3579D" w:rsidRDefault="00F3579D">
      <w:pPr>
        <w:pStyle w:val="TOC3"/>
        <w:tabs>
          <w:tab w:val="left" w:pos="1276"/>
        </w:tabs>
        <w:rPr>
          <w:rFonts w:asciiTheme="minorHAnsi" w:eastAsiaTheme="minorEastAsia" w:hAnsiTheme="minorHAnsi" w:cstheme="minorBidi"/>
          <w:noProof/>
          <w:sz w:val="22"/>
          <w:szCs w:val="22"/>
          <w:lang w:val="fr-FR" w:eastAsia="zh-CN"/>
        </w:rPr>
      </w:pPr>
      <w:r w:rsidRPr="00F3579D">
        <w:rPr>
          <w:noProof/>
          <w:lang w:val="fr-FR"/>
        </w:rPr>
        <w:t>2.6.2</w:t>
      </w:r>
      <w:r w:rsidRPr="00F3579D">
        <w:rPr>
          <w:rFonts w:asciiTheme="minorHAnsi" w:eastAsiaTheme="minorEastAsia" w:hAnsiTheme="minorHAnsi" w:cstheme="minorBidi"/>
          <w:noProof/>
          <w:sz w:val="22"/>
          <w:szCs w:val="22"/>
          <w:lang w:val="fr-FR" w:eastAsia="zh-CN"/>
        </w:rPr>
        <w:tab/>
      </w:r>
      <w:r w:rsidRPr="00F3579D">
        <w:rPr>
          <w:noProof/>
          <w:lang w:val="fr-FR"/>
        </w:rPr>
        <w:t>Non-hydrostatic</w:t>
      </w:r>
      <w:r w:rsidRPr="00F3579D">
        <w:rPr>
          <w:noProof/>
          <w:lang w:val="fr-FR"/>
        </w:rPr>
        <w:tab/>
      </w:r>
      <w:r w:rsidR="00D868A5">
        <w:rPr>
          <w:noProof/>
        </w:rPr>
        <w:fldChar w:fldCharType="begin"/>
      </w:r>
      <w:r w:rsidRPr="00F3579D">
        <w:rPr>
          <w:noProof/>
          <w:lang w:val="fr-FR"/>
        </w:rPr>
        <w:instrText xml:space="preserve"> PAGEREF _Toc412018041 \h </w:instrText>
      </w:r>
      <w:r w:rsidR="00D868A5">
        <w:rPr>
          <w:noProof/>
        </w:rPr>
      </w:r>
      <w:r w:rsidR="00D868A5">
        <w:rPr>
          <w:noProof/>
        </w:rPr>
        <w:fldChar w:fldCharType="separate"/>
      </w:r>
      <w:r w:rsidRPr="00F3579D">
        <w:rPr>
          <w:noProof/>
          <w:lang w:val="fr-FR"/>
        </w:rPr>
        <w:t>12</w:t>
      </w:r>
      <w:r w:rsidR="00D868A5">
        <w:rPr>
          <w:noProof/>
        </w:rPr>
        <w:fldChar w:fldCharType="end"/>
      </w:r>
    </w:p>
    <w:p w:rsidR="00F3579D" w:rsidRPr="00F3579D" w:rsidRDefault="00F3579D">
      <w:pPr>
        <w:pStyle w:val="TOC2"/>
        <w:rPr>
          <w:rFonts w:asciiTheme="minorHAnsi" w:eastAsiaTheme="minorEastAsia" w:hAnsiTheme="minorHAnsi" w:cstheme="minorBidi"/>
          <w:noProof/>
          <w:sz w:val="22"/>
          <w:szCs w:val="22"/>
          <w:lang w:val="fr-FR" w:eastAsia="zh-CN"/>
        </w:rPr>
      </w:pPr>
      <w:r w:rsidRPr="00F3579D">
        <w:rPr>
          <w:noProof/>
          <w:lang w:val="fr-FR"/>
        </w:rPr>
        <w:t>2.7</w:t>
      </w:r>
      <w:r w:rsidRPr="00F3579D">
        <w:rPr>
          <w:rFonts w:asciiTheme="minorHAnsi" w:eastAsiaTheme="minorEastAsia" w:hAnsiTheme="minorHAnsi" w:cstheme="minorBidi"/>
          <w:noProof/>
          <w:sz w:val="22"/>
          <w:szCs w:val="22"/>
          <w:lang w:val="fr-FR" w:eastAsia="zh-CN"/>
        </w:rPr>
        <w:tab/>
      </w:r>
      <w:r w:rsidRPr="00F3579D">
        <w:rPr>
          <w:noProof/>
          <w:lang w:val="fr-FR"/>
        </w:rPr>
        <w:t>Sediment transport</w:t>
      </w:r>
      <w:r w:rsidRPr="00F3579D">
        <w:rPr>
          <w:noProof/>
          <w:lang w:val="fr-FR"/>
        </w:rPr>
        <w:tab/>
      </w:r>
      <w:r w:rsidR="00D868A5">
        <w:rPr>
          <w:noProof/>
        </w:rPr>
        <w:fldChar w:fldCharType="begin"/>
      </w:r>
      <w:r w:rsidRPr="00F3579D">
        <w:rPr>
          <w:noProof/>
          <w:lang w:val="fr-FR"/>
        </w:rPr>
        <w:instrText xml:space="preserve"> PAGEREF _Toc412018042 \h </w:instrText>
      </w:r>
      <w:r w:rsidR="00D868A5">
        <w:rPr>
          <w:noProof/>
        </w:rPr>
      </w:r>
      <w:r w:rsidR="00D868A5">
        <w:rPr>
          <w:noProof/>
        </w:rPr>
        <w:fldChar w:fldCharType="separate"/>
      </w:r>
      <w:r w:rsidRPr="00F3579D">
        <w:rPr>
          <w:noProof/>
          <w:lang w:val="fr-FR"/>
        </w:rPr>
        <w:t>16</w:t>
      </w:r>
      <w:r w:rsidR="00D868A5">
        <w:rPr>
          <w:noProof/>
        </w:rPr>
        <w:fldChar w:fldCharType="end"/>
      </w:r>
    </w:p>
    <w:p w:rsidR="00F3579D" w:rsidRDefault="00F3579D">
      <w:pPr>
        <w:pStyle w:val="TOC3"/>
        <w:tabs>
          <w:tab w:val="left" w:pos="1276"/>
        </w:tabs>
        <w:rPr>
          <w:rFonts w:asciiTheme="minorHAnsi" w:eastAsiaTheme="minorEastAsia" w:hAnsiTheme="minorHAnsi" w:cstheme="minorBidi"/>
          <w:noProof/>
          <w:sz w:val="22"/>
          <w:szCs w:val="22"/>
          <w:lang w:eastAsia="zh-CN"/>
        </w:rPr>
      </w:pPr>
      <w:r w:rsidRPr="00EE2D05">
        <w:rPr>
          <w:noProof/>
          <w:lang w:val="en-US"/>
        </w:rPr>
        <w:t>2.7.1</w:t>
      </w:r>
      <w:r>
        <w:rPr>
          <w:rFonts w:asciiTheme="minorHAnsi" w:eastAsiaTheme="minorEastAsia" w:hAnsiTheme="minorHAnsi" w:cstheme="minorBidi"/>
          <w:noProof/>
          <w:sz w:val="22"/>
          <w:szCs w:val="22"/>
          <w:lang w:eastAsia="zh-CN"/>
        </w:rPr>
        <w:tab/>
      </w:r>
      <w:r w:rsidRPr="00EE2D05">
        <w:rPr>
          <w:noProof/>
          <w:lang w:val="en-US"/>
        </w:rPr>
        <w:t>Advection-diffusion</w:t>
      </w:r>
      <w:r>
        <w:rPr>
          <w:noProof/>
        </w:rPr>
        <w:tab/>
      </w:r>
      <w:r w:rsidR="00D868A5">
        <w:rPr>
          <w:noProof/>
        </w:rPr>
        <w:fldChar w:fldCharType="begin"/>
      </w:r>
      <w:r>
        <w:rPr>
          <w:noProof/>
        </w:rPr>
        <w:instrText xml:space="preserve"> PAGEREF _Toc412018043 \h </w:instrText>
      </w:r>
      <w:r w:rsidR="00D868A5">
        <w:rPr>
          <w:noProof/>
        </w:rPr>
      </w:r>
      <w:r w:rsidR="00D868A5">
        <w:rPr>
          <w:noProof/>
        </w:rPr>
        <w:fldChar w:fldCharType="separate"/>
      </w:r>
      <w:r>
        <w:rPr>
          <w:noProof/>
        </w:rPr>
        <w:t>16</w:t>
      </w:r>
      <w:r w:rsidR="00D868A5">
        <w:rPr>
          <w:noProof/>
        </w:rPr>
        <w:fldChar w:fldCharType="end"/>
      </w:r>
    </w:p>
    <w:p w:rsidR="00F3579D" w:rsidRDefault="00F3579D">
      <w:pPr>
        <w:pStyle w:val="TOC3"/>
        <w:tabs>
          <w:tab w:val="left" w:pos="1276"/>
        </w:tabs>
        <w:rPr>
          <w:rFonts w:asciiTheme="minorHAnsi" w:eastAsiaTheme="minorEastAsia" w:hAnsiTheme="minorHAnsi" w:cstheme="minorBidi"/>
          <w:noProof/>
          <w:sz w:val="22"/>
          <w:szCs w:val="22"/>
          <w:lang w:eastAsia="zh-CN"/>
        </w:rPr>
      </w:pPr>
      <w:r w:rsidRPr="00EE2D05">
        <w:rPr>
          <w:noProof/>
          <w:lang w:val="en-US"/>
        </w:rPr>
        <w:t>2.7.2</w:t>
      </w:r>
      <w:r>
        <w:rPr>
          <w:rFonts w:asciiTheme="minorHAnsi" w:eastAsiaTheme="minorEastAsia" w:hAnsiTheme="minorHAnsi" w:cstheme="minorBidi"/>
          <w:noProof/>
          <w:sz w:val="22"/>
          <w:szCs w:val="22"/>
          <w:lang w:eastAsia="zh-CN"/>
        </w:rPr>
        <w:tab/>
      </w:r>
      <w:r w:rsidRPr="00EE2D05">
        <w:rPr>
          <w:noProof/>
          <w:lang w:val="en-US"/>
        </w:rPr>
        <w:t>General parameters</w:t>
      </w:r>
      <w:r>
        <w:rPr>
          <w:noProof/>
        </w:rPr>
        <w:tab/>
      </w:r>
      <w:r w:rsidR="00D868A5">
        <w:rPr>
          <w:noProof/>
        </w:rPr>
        <w:fldChar w:fldCharType="begin"/>
      </w:r>
      <w:r>
        <w:rPr>
          <w:noProof/>
        </w:rPr>
        <w:instrText xml:space="preserve"> PAGEREF _Toc412018044 \h </w:instrText>
      </w:r>
      <w:r w:rsidR="00D868A5">
        <w:rPr>
          <w:noProof/>
        </w:rPr>
      </w:r>
      <w:r w:rsidR="00D868A5">
        <w:rPr>
          <w:noProof/>
        </w:rPr>
        <w:fldChar w:fldCharType="separate"/>
      </w:r>
      <w:r>
        <w:rPr>
          <w:noProof/>
        </w:rPr>
        <w:t>16</w:t>
      </w:r>
      <w:r w:rsidR="00D868A5">
        <w:rPr>
          <w:noProof/>
        </w:rPr>
        <w:fldChar w:fldCharType="end"/>
      </w:r>
    </w:p>
    <w:p w:rsidR="00F3579D" w:rsidRDefault="00F3579D">
      <w:pPr>
        <w:pStyle w:val="TOC3"/>
        <w:tabs>
          <w:tab w:val="left" w:pos="1276"/>
        </w:tabs>
        <w:rPr>
          <w:rFonts w:asciiTheme="minorHAnsi" w:eastAsiaTheme="minorEastAsia" w:hAnsiTheme="minorHAnsi" w:cstheme="minorBidi"/>
          <w:noProof/>
          <w:sz w:val="22"/>
          <w:szCs w:val="22"/>
          <w:lang w:eastAsia="zh-CN"/>
        </w:rPr>
      </w:pPr>
      <w:r w:rsidRPr="00EE2D05">
        <w:rPr>
          <w:noProof/>
          <w:lang w:val="en-US"/>
        </w:rPr>
        <w:t>2.7.3</w:t>
      </w:r>
      <w:r>
        <w:rPr>
          <w:rFonts w:asciiTheme="minorHAnsi" w:eastAsiaTheme="minorEastAsia" w:hAnsiTheme="minorHAnsi" w:cstheme="minorBidi"/>
          <w:noProof/>
          <w:sz w:val="22"/>
          <w:szCs w:val="22"/>
          <w:lang w:eastAsia="zh-CN"/>
        </w:rPr>
        <w:tab/>
      </w:r>
      <w:r w:rsidRPr="00EE2D05">
        <w:rPr>
          <w:noProof/>
          <w:lang w:val="en-US"/>
        </w:rPr>
        <w:t>Transport formulations</w:t>
      </w:r>
      <w:r>
        <w:rPr>
          <w:noProof/>
        </w:rPr>
        <w:tab/>
      </w:r>
      <w:r w:rsidR="00D868A5">
        <w:rPr>
          <w:noProof/>
        </w:rPr>
        <w:fldChar w:fldCharType="begin"/>
      </w:r>
      <w:r>
        <w:rPr>
          <w:noProof/>
        </w:rPr>
        <w:instrText xml:space="preserve"> PAGEREF _Toc412018045 \h </w:instrText>
      </w:r>
      <w:r w:rsidR="00D868A5">
        <w:rPr>
          <w:noProof/>
        </w:rPr>
      </w:r>
      <w:r w:rsidR="00D868A5">
        <w:rPr>
          <w:noProof/>
        </w:rPr>
        <w:fldChar w:fldCharType="separate"/>
      </w:r>
      <w:r>
        <w:rPr>
          <w:noProof/>
        </w:rPr>
        <w:t>17</w:t>
      </w:r>
      <w:r w:rsidR="00D868A5">
        <w:rPr>
          <w:noProof/>
        </w:rPr>
        <w:fldChar w:fldCharType="end"/>
      </w:r>
    </w:p>
    <w:p w:rsidR="00F3579D" w:rsidRDefault="00F3579D">
      <w:pPr>
        <w:pStyle w:val="TOC3"/>
        <w:tabs>
          <w:tab w:val="left" w:pos="1276"/>
        </w:tabs>
        <w:rPr>
          <w:rFonts w:asciiTheme="minorHAnsi" w:eastAsiaTheme="minorEastAsia" w:hAnsiTheme="minorHAnsi" w:cstheme="minorBidi"/>
          <w:noProof/>
          <w:sz w:val="22"/>
          <w:szCs w:val="22"/>
          <w:lang w:eastAsia="zh-CN"/>
        </w:rPr>
      </w:pPr>
      <w:r w:rsidRPr="00EE2D05">
        <w:rPr>
          <w:noProof/>
          <w:lang w:val="en-US"/>
        </w:rPr>
        <w:t>2.7.4</w:t>
      </w:r>
      <w:r>
        <w:rPr>
          <w:rFonts w:asciiTheme="minorHAnsi" w:eastAsiaTheme="minorEastAsia" w:hAnsiTheme="minorHAnsi" w:cstheme="minorBidi"/>
          <w:noProof/>
          <w:sz w:val="22"/>
          <w:szCs w:val="22"/>
          <w:lang w:eastAsia="zh-CN"/>
        </w:rPr>
        <w:tab/>
      </w:r>
      <w:r w:rsidRPr="00EE2D05">
        <w:rPr>
          <w:noProof/>
          <w:lang w:val="en-US"/>
        </w:rPr>
        <w:t>Wave asymmetry</w:t>
      </w:r>
      <w:r>
        <w:rPr>
          <w:noProof/>
        </w:rPr>
        <w:tab/>
      </w:r>
      <w:r w:rsidR="00D868A5">
        <w:rPr>
          <w:noProof/>
        </w:rPr>
        <w:fldChar w:fldCharType="begin"/>
      </w:r>
      <w:r>
        <w:rPr>
          <w:noProof/>
        </w:rPr>
        <w:instrText xml:space="preserve"> PAGEREF _Toc412018046 \h </w:instrText>
      </w:r>
      <w:r w:rsidR="00D868A5">
        <w:rPr>
          <w:noProof/>
        </w:rPr>
      </w:r>
      <w:r w:rsidR="00D868A5">
        <w:rPr>
          <w:noProof/>
        </w:rPr>
        <w:fldChar w:fldCharType="separate"/>
      </w:r>
      <w:r>
        <w:rPr>
          <w:noProof/>
        </w:rPr>
        <w:t>19</w:t>
      </w:r>
      <w:r w:rsidR="00D868A5">
        <w:rPr>
          <w:noProof/>
        </w:rPr>
        <w:fldChar w:fldCharType="end"/>
      </w:r>
    </w:p>
    <w:p w:rsidR="00F3579D" w:rsidRDefault="00F3579D">
      <w:pPr>
        <w:pStyle w:val="TOC2"/>
        <w:rPr>
          <w:rFonts w:asciiTheme="minorHAnsi" w:eastAsiaTheme="minorEastAsia" w:hAnsiTheme="minorHAnsi" w:cstheme="minorBidi"/>
          <w:noProof/>
          <w:sz w:val="22"/>
          <w:szCs w:val="22"/>
          <w:lang w:eastAsia="zh-CN"/>
        </w:rPr>
      </w:pPr>
      <w:r w:rsidRPr="00EE2D05">
        <w:rPr>
          <w:noProof/>
          <w:lang w:val="en-US"/>
        </w:rPr>
        <w:t>2.8</w:t>
      </w:r>
      <w:r>
        <w:rPr>
          <w:rFonts w:asciiTheme="minorHAnsi" w:eastAsiaTheme="minorEastAsia" w:hAnsiTheme="minorHAnsi" w:cstheme="minorBidi"/>
          <w:noProof/>
          <w:sz w:val="22"/>
          <w:szCs w:val="22"/>
          <w:lang w:eastAsia="zh-CN"/>
        </w:rPr>
        <w:tab/>
      </w:r>
      <w:r w:rsidRPr="00EE2D05">
        <w:rPr>
          <w:noProof/>
          <w:lang w:val="en-US"/>
        </w:rPr>
        <w:t>Bottom updating</w:t>
      </w:r>
      <w:r>
        <w:rPr>
          <w:noProof/>
        </w:rPr>
        <w:tab/>
      </w:r>
      <w:r w:rsidR="00D868A5">
        <w:rPr>
          <w:noProof/>
        </w:rPr>
        <w:fldChar w:fldCharType="begin"/>
      </w:r>
      <w:r>
        <w:rPr>
          <w:noProof/>
        </w:rPr>
        <w:instrText xml:space="preserve"> PAGEREF _Toc412018047 \h </w:instrText>
      </w:r>
      <w:r w:rsidR="00D868A5">
        <w:rPr>
          <w:noProof/>
        </w:rPr>
      </w:r>
      <w:r w:rsidR="00D868A5">
        <w:rPr>
          <w:noProof/>
        </w:rPr>
        <w:fldChar w:fldCharType="separate"/>
      </w:r>
      <w:r>
        <w:rPr>
          <w:noProof/>
        </w:rPr>
        <w:t>20</w:t>
      </w:r>
      <w:r w:rsidR="00D868A5">
        <w:rPr>
          <w:noProof/>
        </w:rPr>
        <w:fldChar w:fldCharType="end"/>
      </w:r>
    </w:p>
    <w:p w:rsidR="00F3579D" w:rsidRDefault="00F3579D">
      <w:pPr>
        <w:pStyle w:val="TOC3"/>
        <w:tabs>
          <w:tab w:val="left" w:pos="1276"/>
        </w:tabs>
        <w:rPr>
          <w:rFonts w:asciiTheme="minorHAnsi" w:eastAsiaTheme="minorEastAsia" w:hAnsiTheme="minorHAnsi" w:cstheme="minorBidi"/>
          <w:noProof/>
          <w:sz w:val="22"/>
          <w:szCs w:val="22"/>
          <w:lang w:eastAsia="zh-CN"/>
        </w:rPr>
      </w:pPr>
      <w:r w:rsidRPr="00EE2D05">
        <w:rPr>
          <w:noProof/>
          <w:lang w:val="en-US"/>
        </w:rPr>
        <w:t>2.8.1</w:t>
      </w:r>
      <w:r>
        <w:rPr>
          <w:rFonts w:asciiTheme="minorHAnsi" w:eastAsiaTheme="minorEastAsia" w:hAnsiTheme="minorHAnsi" w:cstheme="minorBidi"/>
          <w:noProof/>
          <w:sz w:val="22"/>
          <w:szCs w:val="22"/>
          <w:lang w:eastAsia="zh-CN"/>
        </w:rPr>
        <w:tab/>
      </w:r>
      <w:r w:rsidRPr="00EE2D05">
        <w:rPr>
          <w:noProof/>
          <w:lang w:val="en-US"/>
        </w:rPr>
        <w:t>Due to sediment fluxes</w:t>
      </w:r>
      <w:r>
        <w:rPr>
          <w:noProof/>
        </w:rPr>
        <w:tab/>
      </w:r>
      <w:r w:rsidR="00D868A5">
        <w:rPr>
          <w:noProof/>
        </w:rPr>
        <w:fldChar w:fldCharType="begin"/>
      </w:r>
      <w:r>
        <w:rPr>
          <w:noProof/>
        </w:rPr>
        <w:instrText xml:space="preserve"> PAGEREF _Toc412018048 \h </w:instrText>
      </w:r>
      <w:r w:rsidR="00D868A5">
        <w:rPr>
          <w:noProof/>
        </w:rPr>
      </w:r>
      <w:r w:rsidR="00D868A5">
        <w:rPr>
          <w:noProof/>
        </w:rPr>
        <w:fldChar w:fldCharType="separate"/>
      </w:r>
      <w:r>
        <w:rPr>
          <w:noProof/>
        </w:rPr>
        <w:t>20</w:t>
      </w:r>
      <w:r w:rsidR="00D868A5">
        <w:rPr>
          <w:noProof/>
        </w:rPr>
        <w:fldChar w:fldCharType="end"/>
      </w:r>
    </w:p>
    <w:p w:rsidR="00F3579D" w:rsidRDefault="00F3579D">
      <w:pPr>
        <w:pStyle w:val="TOC3"/>
        <w:tabs>
          <w:tab w:val="left" w:pos="1276"/>
        </w:tabs>
        <w:rPr>
          <w:rFonts w:asciiTheme="minorHAnsi" w:eastAsiaTheme="minorEastAsia" w:hAnsiTheme="minorHAnsi" w:cstheme="minorBidi"/>
          <w:noProof/>
          <w:sz w:val="22"/>
          <w:szCs w:val="22"/>
          <w:lang w:eastAsia="zh-CN"/>
        </w:rPr>
      </w:pPr>
      <w:r w:rsidRPr="00EE2D05">
        <w:rPr>
          <w:noProof/>
          <w:lang w:val="en-US"/>
        </w:rPr>
        <w:t>2.8.2</w:t>
      </w:r>
      <w:r>
        <w:rPr>
          <w:rFonts w:asciiTheme="minorHAnsi" w:eastAsiaTheme="minorEastAsia" w:hAnsiTheme="minorHAnsi" w:cstheme="minorBidi"/>
          <w:noProof/>
          <w:sz w:val="22"/>
          <w:szCs w:val="22"/>
          <w:lang w:eastAsia="zh-CN"/>
        </w:rPr>
        <w:tab/>
      </w:r>
      <w:r w:rsidRPr="00EE2D05">
        <w:rPr>
          <w:noProof/>
          <w:lang w:val="en-US"/>
        </w:rPr>
        <w:t>Avalanching</w:t>
      </w:r>
      <w:r>
        <w:rPr>
          <w:noProof/>
        </w:rPr>
        <w:tab/>
      </w:r>
      <w:r w:rsidR="00D868A5">
        <w:rPr>
          <w:noProof/>
        </w:rPr>
        <w:fldChar w:fldCharType="begin"/>
      </w:r>
      <w:r>
        <w:rPr>
          <w:noProof/>
        </w:rPr>
        <w:instrText xml:space="preserve"> PAGEREF _Toc412018049 \h </w:instrText>
      </w:r>
      <w:r w:rsidR="00D868A5">
        <w:rPr>
          <w:noProof/>
        </w:rPr>
      </w:r>
      <w:r w:rsidR="00D868A5">
        <w:rPr>
          <w:noProof/>
        </w:rPr>
        <w:fldChar w:fldCharType="separate"/>
      </w:r>
      <w:r>
        <w:rPr>
          <w:noProof/>
        </w:rPr>
        <w:t>20</w:t>
      </w:r>
      <w:r w:rsidR="00D868A5">
        <w:rPr>
          <w:noProof/>
        </w:rPr>
        <w:fldChar w:fldCharType="end"/>
      </w:r>
    </w:p>
    <w:p w:rsidR="00F3579D" w:rsidRDefault="00F3579D">
      <w:pPr>
        <w:pStyle w:val="TOC3"/>
        <w:tabs>
          <w:tab w:val="left" w:pos="1276"/>
        </w:tabs>
        <w:rPr>
          <w:rFonts w:asciiTheme="minorHAnsi" w:eastAsiaTheme="minorEastAsia" w:hAnsiTheme="minorHAnsi" w:cstheme="minorBidi"/>
          <w:noProof/>
          <w:sz w:val="22"/>
          <w:szCs w:val="22"/>
          <w:lang w:eastAsia="zh-CN"/>
        </w:rPr>
      </w:pPr>
      <w:r w:rsidRPr="00EE2D05">
        <w:rPr>
          <w:noProof/>
          <w:lang w:val="en-US"/>
        </w:rPr>
        <w:t>2.8.3</w:t>
      </w:r>
      <w:r>
        <w:rPr>
          <w:rFonts w:asciiTheme="minorHAnsi" w:eastAsiaTheme="minorEastAsia" w:hAnsiTheme="minorHAnsi" w:cstheme="minorBidi"/>
          <w:noProof/>
          <w:sz w:val="22"/>
          <w:szCs w:val="22"/>
          <w:lang w:eastAsia="zh-CN"/>
        </w:rPr>
        <w:tab/>
      </w:r>
      <w:r w:rsidRPr="00EE2D05">
        <w:rPr>
          <w:noProof/>
          <w:lang w:val="en-US"/>
        </w:rPr>
        <w:t>Bed composition</w:t>
      </w:r>
      <w:r>
        <w:rPr>
          <w:noProof/>
        </w:rPr>
        <w:tab/>
      </w:r>
      <w:r w:rsidR="00D868A5">
        <w:rPr>
          <w:noProof/>
        </w:rPr>
        <w:fldChar w:fldCharType="begin"/>
      </w:r>
      <w:r>
        <w:rPr>
          <w:noProof/>
        </w:rPr>
        <w:instrText xml:space="preserve"> PAGEREF _Toc412018050 \h </w:instrText>
      </w:r>
      <w:r w:rsidR="00D868A5">
        <w:rPr>
          <w:noProof/>
        </w:rPr>
      </w:r>
      <w:r w:rsidR="00D868A5">
        <w:rPr>
          <w:noProof/>
        </w:rPr>
        <w:fldChar w:fldCharType="separate"/>
      </w:r>
      <w:r>
        <w:rPr>
          <w:noProof/>
        </w:rPr>
        <w:t>21</w:t>
      </w:r>
      <w:r w:rsidR="00D868A5">
        <w:rPr>
          <w:noProof/>
        </w:rPr>
        <w:fldChar w:fldCharType="end"/>
      </w:r>
    </w:p>
    <w:p w:rsidR="00F3579D" w:rsidRDefault="00F3579D">
      <w:pPr>
        <w:pStyle w:val="TOC1"/>
        <w:rPr>
          <w:rFonts w:asciiTheme="minorHAnsi" w:eastAsiaTheme="minorEastAsia" w:hAnsiTheme="minorHAnsi" w:cstheme="minorBidi"/>
          <w:b w:val="0"/>
          <w:noProof/>
          <w:sz w:val="22"/>
          <w:szCs w:val="22"/>
          <w:lang w:eastAsia="zh-CN"/>
        </w:rPr>
      </w:pPr>
      <w:r w:rsidRPr="00EE2D05">
        <w:rPr>
          <w:noProof/>
          <w:lang w:val="en-US"/>
        </w:rPr>
        <w:t>3</w:t>
      </w:r>
      <w:r>
        <w:rPr>
          <w:rFonts w:asciiTheme="minorHAnsi" w:eastAsiaTheme="minorEastAsia" w:hAnsiTheme="minorHAnsi" w:cstheme="minorBidi"/>
          <w:b w:val="0"/>
          <w:noProof/>
          <w:sz w:val="22"/>
          <w:szCs w:val="22"/>
          <w:lang w:eastAsia="zh-CN"/>
        </w:rPr>
        <w:tab/>
      </w:r>
      <w:r w:rsidRPr="00EE2D05">
        <w:rPr>
          <w:noProof/>
          <w:lang w:val="en-US"/>
        </w:rPr>
        <w:t>Boundary conditions</w:t>
      </w:r>
      <w:r>
        <w:rPr>
          <w:noProof/>
        </w:rPr>
        <w:tab/>
      </w:r>
      <w:r w:rsidR="00D868A5">
        <w:rPr>
          <w:noProof/>
        </w:rPr>
        <w:fldChar w:fldCharType="begin"/>
      </w:r>
      <w:r>
        <w:rPr>
          <w:noProof/>
        </w:rPr>
        <w:instrText xml:space="preserve"> PAGEREF _Toc412018051 \h </w:instrText>
      </w:r>
      <w:r w:rsidR="00D868A5">
        <w:rPr>
          <w:noProof/>
        </w:rPr>
      </w:r>
      <w:r w:rsidR="00D868A5">
        <w:rPr>
          <w:noProof/>
        </w:rPr>
        <w:fldChar w:fldCharType="separate"/>
      </w:r>
      <w:r>
        <w:rPr>
          <w:noProof/>
        </w:rPr>
        <w:t>22</w:t>
      </w:r>
      <w:r w:rsidR="00D868A5">
        <w:rPr>
          <w:noProof/>
        </w:rPr>
        <w:fldChar w:fldCharType="end"/>
      </w:r>
    </w:p>
    <w:p w:rsidR="00F3579D" w:rsidRDefault="00F3579D">
      <w:pPr>
        <w:pStyle w:val="TOC2"/>
        <w:rPr>
          <w:rFonts w:asciiTheme="minorHAnsi" w:eastAsiaTheme="minorEastAsia" w:hAnsiTheme="minorHAnsi" w:cstheme="minorBidi"/>
          <w:noProof/>
          <w:sz w:val="22"/>
          <w:szCs w:val="22"/>
          <w:lang w:eastAsia="zh-CN"/>
        </w:rPr>
      </w:pPr>
      <w:r w:rsidRPr="00EE2D05">
        <w:rPr>
          <w:noProof/>
          <w:lang w:val="en-US"/>
        </w:rPr>
        <w:t>3.1</w:t>
      </w:r>
      <w:r>
        <w:rPr>
          <w:rFonts w:asciiTheme="minorHAnsi" w:eastAsiaTheme="minorEastAsia" w:hAnsiTheme="minorHAnsi" w:cstheme="minorBidi"/>
          <w:noProof/>
          <w:sz w:val="22"/>
          <w:szCs w:val="22"/>
          <w:lang w:eastAsia="zh-CN"/>
        </w:rPr>
        <w:tab/>
      </w:r>
      <w:r w:rsidRPr="00EE2D05">
        <w:rPr>
          <w:noProof/>
          <w:lang w:val="en-US"/>
        </w:rPr>
        <w:t>Waves</w:t>
      </w:r>
      <w:r>
        <w:rPr>
          <w:noProof/>
        </w:rPr>
        <w:tab/>
      </w:r>
      <w:r w:rsidR="00D868A5">
        <w:rPr>
          <w:noProof/>
        </w:rPr>
        <w:fldChar w:fldCharType="begin"/>
      </w:r>
      <w:r>
        <w:rPr>
          <w:noProof/>
        </w:rPr>
        <w:instrText xml:space="preserve"> PAGEREF _Toc412018052 \h </w:instrText>
      </w:r>
      <w:r w:rsidR="00D868A5">
        <w:rPr>
          <w:noProof/>
        </w:rPr>
      </w:r>
      <w:r w:rsidR="00D868A5">
        <w:rPr>
          <w:noProof/>
        </w:rPr>
        <w:fldChar w:fldCharType="separate"/>
      </w:r>
      <w:r>
        <w:rPr>
          <w:noProof/>
        </w:rPr>
        <w:t>22</w:t>
      </w:r>
      <w:r w:rsidR="00D868A5">
        <w:rPr>
          <w:noProof/>
        </w:rPr>
        <w:fldChar w:fldCharType="end"/>
      </w:r>
    </w:p>
    <w:p w:rsidR="00F3579D" w:rsidRDefault="00F3579D">
      <w:pPr>
        <w:pStyle w:val="TOC3"/>
        <w:tabs>
          <w:tab w:val="left" w:pos="1276"/>
        </w:tabs>
        <w:rPr>
          <w:rFonts w:asciiTheme="minorHAnsi" w:eastAsiaTheme="minorEastAsia" w:hAnsiTheme="minorHAnsi" w:cstheme="minorBidi"/>
          <w:noProof/>
          <w:sz w:val="22"/>
          <w:szCs w:val="22"/>
          <w:lang w:eastAsia="zh-CN"/>
        </w:rPr>
      </w:pPr>
      <w:r w:rsidRPr="00EE2D05">
        <w:rPr>
          <w:noProof/>
          <w:lang w:val="en-US"/>
        </w:rPr>
        <w:t>3.1.1</w:t>
      </w:r>
      <w:r>
        <w:rPr>
          <w:rFonts w:asciiTheme="minorHAnsi" w:eastAsiaTheme="minorEastAsia" w:hAnsiTheme="minorHAnsi" w:cstheme="minorBidi"/>
          <w:noProof/>
          <w:sz w:val="22"/>
          <w:szCs w:val="22"/>
          <w:lang w:eastAsia="zh-CN"/>
        </w:rPr>
        <w:tab/>
      </w:r>
      <w:r w:rsidRPr="00EE2D05">
        <w:rPr>
          <w:noProof/>
          <w:lang w:val="en-US"/>
        </w:rPr>
        <w:t>Spectra</w:t>
      </w:r>
      <w:r>
        <w:rPr>
          <w:noProof/>
        </w:rPr>
        <w:tab/>
      </w:r>
      <w:r w:rsidR="00D868A5">
        <w:rPr>
          <w:noProof/>
        </w:rPr>
        <w:fldChar w:fldCharType="begin"/>
      </w:r>
      <w:r>
        <w:rPr>
          <w:noProof/>
        </w:rPr>
        <w:instrText xml:space="preserve"> PAGEREF _Toc412018053 \h </w:instrText>
      </w:r>
      <w:r w:rsidR="00D868A5">
        <w:rPr>
          <w:noProof/>
        </w:rPr>
      </w:r>
      <w:r w:rsidR="00D868A5">
        <w:rPr>
          <w:noProof/>
        </w:rPr>
        <w:fldChar w:fldCharType="separate"/>
      </w:r>
      <w:r>
        <w:rPr>
          <w:noProof/>
        </w:rPr>
        <w:t>22</w:t>
      </w:r>
      <w:r w:rsidR="00D868A5">
        <w:rPr>
          <w:noProof/>
        </w:rPr>
        <w:fldChar w:fldCharType="end"/>
      </w:r>
    </w:p>
    <w:p w:rsidR="00F3579D" w:rsidRDefault="00F3579D">
      <w:pPr>
        <w:pStyle w:val="TOC3"/>
        <w:tabs>
          <w:tab w:val="left" w:pos="1276"/>
        </w:tabs>
        <w:rPr>
          <w:rFonts w:asciiTheme="minorHAnsi" w:eastAsiaTheme="minorEastAsia" w:hAnsiTheme="minorHAnsi" w:cstheme="minorBidi"/>
          <w:noProof/>
          <w:sz w:val="22"/>
          <w:szCs w:val="22"/>
          <w:lang w:eastAsia="zh-CN"/>
        </w:rPr>
      </w:pPr>
      <w:r w:rsidRPr="00EE2D05">
        <w:rPr>
          <w:noProof/>
          <w:lang w:val="en-US"/>
        </w:rPr>
        <w:t>3.1.2</w:t>
      </w:r>
      <w:r>
        <w:rPr>
          <w:rFonts w:asciiTheme="minorHAnsi" w:eastAsiaTheme="minorEastAsia" w:hAnsiTheme="minorHAnsi" w:cstheme="minorBidi"/>
          <w:noProof/>
          <w:sz w:val="22"/>
          <w:szCs w:val="22"/>
          <w:lang w:eastAsia="zh-CN"/>
        </w:rPr>
        <w:tab/>
      </w:r>
      <w:r w:rsidRPr="00EE2D05">
        <w:rPr>
          <w:noProof/>
          <w:lang w:val="en-US"/>
        </w:rPr>
        <w:t>Non-spectra</w:t>
      </w:r>
      <w:r>
        <w:rPr>
          <w:noProof/>
        </w:rPr>
        <w:tab/>
      </w:r>
      <w:r w:rsidR="00D868A5">
        <w:rPr>
          <w:noProof/>
        </w:rPr>
        <w:fldChar w:fldCharType="begin"/>
      </w:r>
      <w:r>
        <w:rPr>
          <w:noProof/>
        </w:rPr>
        <w:instrText xml:space="preserve"> PAGEREF _Toc412018054 \h </w:instrText>
      </w:r>
      <w:r w:rsidR="00D868A5">
        <w:rPr>
          <w:noProof/>
        </w:rPr>
      </w:r>
      <w:r w:rsidR="00D868A5">
        <w:rPr>
          <w:noProof/>
        </w:rPr>
        <w:fldChar w:fldCharType="separate"/>
      </w:r>
      <w:r>
        <w:rPr>
          <w:noProof/>
        </w:rPr>
        <w:t>23</w:t>
      </w:r>
      <w:r w:rsidR="00D868A5">
        <w:rPr>
          <w:noProof/>
        </w:rPr>
        <w:fldChar w:fldCharType="end"/>
      </w:r>
    </w:p>
    <w:p w:rsidR="00F3579D" w:rsidRDefault="00F3579D">
      <w:pPr>
        <w:pStyle w:val="TOC3"/>
        <w:tabs>
          <w:tab w:val="left" w:pos="1276"/>
        </w:tabs>
        <w:rPr>
          <w:rFonts w:asciiTheme="minorHAnsi" w:eastAsiaTheme="minorEastAsia" w:hAnsiTheme="minorHAnsi" w:cstheme="minorBidi"/>
          <w:noProof/>
          <w:sz w:val="22"/>
          <w:szCs w:val="22"/>
          <w:lang w:eastAsia="zh-CN"/>
        </w:rPr>
      </w:pPr>
      <w:r w:rsidRPr="00EE2D05">
        <w:rPr>
          <w:noProof/>
          <w:lang w:val="en-US"/>
        </w:rPr>
        <w:t>3.1.3</w:t>
      </w:r>
      <w:r>
        <w:rPr>
          <w:rFonts w:asciiTheme="minorHAnsi" w:eastAsiaTheme="minorEastAsia" w:hAnsiTheme="minorHAnsi" w:cstheme="minorBidi"/>
          <w:noProof/>
          <w:sz w:val="22"/>
          <w:szCs w:val="22"/>
          <w:lang w:eastAsia="zh-CN"/>
        </w:rPr>
        <w:tab/>
      </w:r>
      <w:r w:rsidRPr="00EE2D05">
        <w:rPr>
          <w:noProof/>
          <w:lang w:val="en-US"/>
        </w:rPr>
        <w:t>Lateral boundary conditions</w:t>
      </w:r>
      <w:r>
        <w:rPr>
          <w:noProof/>
        </w:rPr>
        <w:tab/>
      </w:r>
      <w:r w:rsidR="00D868A5">
        <w:rPr>
          <w:noProof/>
        </w:rPr>
        <w:fldChar w:fldCharType="begin"/>
      </w:r>
      <w:r>
        <w:rPr>
          <w:noProof/>
        </w:rPr>
        <w:instrText xml:space="preserve"> PAGEREF _Toc412018055 \h </w:instrText>
      </w:r>
      <w:r w:rsidR="00D868A5">
        <w:rPr>
          <w:noProof/>
        </w:rPr>
      </w:r>
      <w:r w:rsidR="00D868A5">
        <w:rPr>
          <w:noProof/>
        </w:rPr>
        <w:fldChar w:fldCharType="separate"/>
      </w:r>
      <w:r>
        <w:rPr>
          <w:noProof/>
        </w:rPr>
        <w:t>23</w:t>
      </w:r>
      <w:r w:rsidR="00D868A5">
        <w:rPr>
          <w:noProof/>
        </w:rPr>
        <w:fldChar w:fldCharType="end"/>
      </w:r>
    </w:p>
    <w:p w:rsidR="00F3579D" w:rsidRDefault="00F3579D">
      <w:pPr>
        <w:pStyle w:val="TOC2"/>
        <w:rPr>
          <w:rFonts w:asciiTheme="minorHAnsi" w:eastAsiaTheme="minorEastAsia" w:hAnsiTheme="minorHAnsi" w:cstheme="minorBidi"/>
          <w:noProof/>
          <w:sz w:val="22"/>
          <w:szCs w:val="22"/>
          <w:lang w:eastAsia="zh-CN"/>
        </w:rPr>
      </w:pPr>
      <w:r w:rsidRPr="00EE2D05">
        <w:rPr>
          <w:noProof/>
          <w:lang w:val="en-US"/>
        </w:rPr>
        <w:t>3.2</w:t>
      </w:r>
      <w:r>
        <w:rPr>
          <w:rFonts w:asciiTheme="minorHAnsi" w:eastAsiaTheme="minorEastAsia" w:hAnsiTheme="minorHAnsi" w:cstheme="minorBidi"/>
          <w:noProof/>
          <w:sz w:val="22"/>
          <w:szCs w:val="22"/>
          <w:lang w:eastAsia="zh-CN"/>
        </w:rPr>
        <w:tab/>
      </w:r>
      <w:r w:rsidRPr="00EE2D05">
        <w:rPr>
          <w:noProof/>
          <w:lang w:val="en-US"/>
        </w:rPr>
        <w:t>Shallow water equations</w:t>
      </w:r>
      <w:r>
        <w:rPr>
          <w:noProof/>
        </w:rPr>
        <w:tab/>
      </w:r>
      <w:r w:rsidR="00D868A5">
        <w:rPr>
          <w:noProof/>
        </w:rPr>
        <w:fldChar w:fldCharType="begin"/>
      </w:r>
      <w:r>
        <w:rPr>
          <w:noProof/>
        </w:rPr>
        <w:instrText xml:space="preserve"> PAGEREF _Toc412018056 \h </w:instrText>
      </w:r>
      <w:r w:rsidR="00D868A5">
        <w:rPr>
          <w:noProof/>
        </w:rPr>
      </w:r>
      <w:r w:rsidR="00D868A5">
        <w:rPr>
          <w:noProof/>
        </w:rPr>
        <w:fldChar w:fldCharType="separate"/>
      </w:r>
      <w:r>
        <w:rPr>
          <w:noProof/>
        </w:rPr>
        <w:t>24</w:t>
      </w:r>
      <w:r w:rsidR="00D868A5">
        <w:rPr>
          <w:noProof/>
        </w:rPr>
        <w:fldChar w:fldCharType="end"/>
      </w:r>
    </w:p>
    <w:p w:rsidR="00F3579D" w:rsidRDefault="00F3579D">
      <w:pPr>
        <w:pStyle w:val="TOC3"/>
        <w:tabs>
          <w:tab w:val="left" w:pos="1276"/>
        </w:tabs>
        <w:rPr>
          <w:rFonts w:asciiTheme="minorHAnsi" w:eastAsiaTheme="minorEastAsia" w:hAnsiTheme="minorHAnsi" w:cstheme="minorBidi"/>
          <w:noProof/>
          <w:sz w:val="22"/>
          <w:szCs w:val="22"/>
          <w:lang w:eastAsia="zh-CN"/>
        </w:rPr>
      </w:pPr>
      <w:r w:rsidRPr="00EE2D05">
        <w:rPr>
          <w:noProof/>
          <w:lang w:val="en-US"/>
        </w:rPr>
        <w:t>3.2.1</w:t>
      </w:r>
      <w:r>
        <w:rPr>
          <w:rFonts w:asciiTheme="minorHAnsi" w:eastAsiaTheme="minorEastAsia" w:hAnsiTheme="minorHAnsi" w:cstheme="minorBidi"/>
          <w:noProof/>
          <w:sz w:val="22"/>
          <w:szCs w:val="22"/>
          <w:lang w:eastAsia="zh-CN"/>
        </w:rPr>
        <w:tab/>
      </w:r>
      <w:r w:rsidRPr="00EE2D05">
        <w:rPr>
          <w:noProof/>
          <w:lang w:val="en-US"/>
        </w:rPr>
        <w:t>Absorbing-generating</w:t>
      </w:r>
      <w:r>
        <w:rPr>
          <w:noProof/>
        </w:rPr>
        <w:tab/>
      </w:r>
      <w:r w:rsidR="00D868A5">
        <w:rPr>
          <w:noProof/>
        </w:rPr>
        <w:fldChar w:fldCharType="begin"/>
      </w:r>
      <w:r>
        <w:rPr>
          <w:noProof/>
        </w:rPr>
        <w:instrText xml:space="preserve"> PAGEREF _Toc412018057 \h </w:instrText>
      </w:r>
      <w:r w:rsidR="00D868A5">
        <w:rPr>
          <w:noProof/>
        </w:rPr>
      </w:r>
      <w:r w:rsidR="00D868A5">
        <w:rPr>
          <w:noProof/>
        </w:rPr>
        <w:fldChar w:fldCharType="separate"/>
      </w:r>
      <w:r>
        <w:rPr>
          <w:noProof/>
        </w:rPr>
        <w:t>24</w:t>
      </w:r>
      <w:r w:rsidR="00D868A5">
        <w:rPr>
          <w:noProof/>
        </w:rPr>
        <w:fldChar w:fldCharType="end"/>
      </w:r>
    </w:p>
    <w:p w:rsidR="00F3579D" w:rsidRDefault="00F3579D">
      <w:pPr>
        <w:pStyle w:val="TOC3"/>
        <w:tabs>
          <w:tab w:val="left" w:pos="1276"/>
        </w:tabs>
        <w:rPr>
          <w:rFonts w:asciiTheme="minorHAnsi" w:eastAsiaTheme="minorEastAsia" w:hAnsiTheme="minorHAnsi" w:cstheme="minorBidi"/>
          <w:noProof/>
          <w:sz w:val="22"/>
          <w:szCs w:val="22"/>
          <w:lang w:eastAsia="zh-CN"/>
        </w:rPr>
      </w:pPr>
      <w:r w:rsidRPr="00EE2D05">
        <w:rPr>
          <w:noProof/>
          <w:lang w:val="en-US"/>
        </w:rPr>
        <w:t>3.2.2</w:t>
      </w:r>
      <w:r>
        <w:rPr>
          <w:rFonts w:asciiTheme="minorHAnsi" w:eastAsiaTheme="minorEastAsia" w:hAnsiTheme="minorHAnsi" w:cstheme="minorBidi"/>
          <w:noProof/>
          <w:sz w:val="22"/>
          <w:szCs w:val="22"/>
          <w:lang w:eastAsia="zh-CN"/>
        </w:rPr>
        <w:tab/>
      </w:r>
      <w:r w:rsidRPr="00EE2D05">
        <w:rPr>
          <w:noProof/>
          <w:lang w:val="en-US"/>
        </w:rPr>
        <w:t>River and point discharge</w:t>
      </w:r>
      <w:r>
        <w:rPr>
          <w:noProof/>
        </w:rPr>
        <w:tab/>
      </w:r>
      <w:r w:rsidR="00D868A5">
        <w:rPr>
          <w:noProof/>
        </w:rPr>
        <w:fldChar w:fldCharType="begin"/>
      </w:r>
      <w:r>
        <w:rPr>
          <w:noProof/>
        </w:rPr>
        <w:instrText xml:space="preserve"> PAGEREF _Toc412018058 \h </w:instrText>
      </w:r>
      <w:r w:rsidR="00D868A5">
        <w:rPr>
          <w:noProof/>
        </w:rPr>
      </w:r>
      <w:r w:rsidR="00D868A5">
        <w:rPr>
          <w:noProof/>
        </w:rPr>
        <w:fldChar w:fldCharType="separate"/>
      </w:r>
      <w:r>
        <w:rPr>
          <w:noProof/>
        </w:rPr>
        <w:t>24</w:t>
      </w:r>
      <w:r w:rsidR="00D868A5">
        <w:rPr>
          <w:noProof/>
        </w:rPr>
        <w:fldChar w:fldCharType="end"/>
      </w:r>
    </w:p>
    <w:p w:rsidR="00F3579D" w:rsidRDefault="00F3579D">
      <w:pPr>
        <w:pStyle w:val="TOC3"/>
        <w:tabs>
          <w:tab w:val="left" w:pos="1276"/>
        </w:tabs>
        <w:rPr>
          <w:rFonts w:asciiTheme="minorHAnsi" w:eastAsiaTheme="minorEastAsia" w:hAnsiTheme="minorHAnsi" w:cstheme="minorBidi"/>
          <w:noProof/>
          <w:sz w:val="22"/>
          <w:szCs w:val="22"/>
          <w:lang w:eastAsia="zh-CN"/>
        </w:rPr>
      </w:pPr>
      <w:r w:rsidRPr="00EE2D05">
        <w:rPr>
          <w:noProof/>
          <w:lang w:val="en-US"/>
        </w:rPr>
        <w:t>3.2.3</w:t>
      </w:r>
      <w:r>
        <w:rPr>
          <w:rFonts w:asciiTheme="minorHAnsi" w:eastAsiaTheme="minorEastAsia" w:hAnsiTheme="minorHAnsi" w:cstheme="minorBidi"/>
          <w:noProof/>
          <w:sz w:val="22"/>
          <w:szCs w:val="22"/>
          <w:lang w:eastAsia="zh-CN"/>
        </w:rPr>
        <w:tab/>
      </w:r>
      <w:r w:rsidRPr="00EE2D05">
        <w:rPr>
          <w:noProof/>
          <w:lang w:val="en-US"/>
        </w:rPr>
        <w:t>Ship motion</w:t>
      </w:r>
      <w:r>
        <w:rPr>
          <w:noProof/>
        </w:rPr>
        <w:tab/>
      </w:r>
      <w:r w:rsidR="00D868A5">
        <w:rPr>
          <w:noProof/>
        </w:rPr>
        <w:fldChar w:fldCharType="begin"/>
      </w:r>
      <w:r>
        <w:rPr>
          <w:noProof/>
        </w:rPr>
        <w:instrText xml:space="preserve"> PAGEREF _Toc412018059 \h </w:instrText>
      </w:r>
      <w:r w:rsidR="00D868A5">
        <w:rPr>
          <w:noProof/>
        </w:rPr>
      </w:r>
      <w:r w:rsidR="00D868A5">
        <w:rPr>
          <w:noProof/>
        </w:rPr>
        <w:fldChar w:fldCharType="separate"/>
      </w:r>
      <w:r>
        <w:rPr>
          <w:noProof/>
        </w:rPr>
        <w:t>25</w:t>
      </w:r>
      <w:r w:rsidR="00D868A5">
        <w:rPr>
          <w:noProof/>
        </w:rPr>
        <w:fldChar w:fldCharType="end"/>
      </w:r>
    </w:p>
    <w:p w:rsidR="00F3579D" w:rsidRDefault="00F3579D">
      <w:pPr>
        <w:pStyle w:val="TOC3"/>
        <w:tabs>
          <w:tab w:val="left" w:pos="1276"/>
        </w:tabs>
        <w:rPr>
          <w:rFonts w:asciiTheme="minorHAnsi" w:eastAsiaTheme="minorEastAsia" w:hAnsiTheme="minorHAnsi" w:cstheme="minorBidi"/>
          <w:noProof/>
          <w:sz w:val="22"/>
          <w:szCs w:val="22"/>
          <w:lang w:eastAsia="zh-CN"/>
        </w:rPr>
      </w:pPr>
      <w:r w:rsidRPr="00EE2D05">
        <w:rPr>
          <w:noProof/>
          <w:lang w:val="en-US"/>
        </w:rPr>
        <w:t>3.2.4</w:t>
      </w:r>
      <w:r>
        <w:rPr>
          <w:rFonts w:asciiTheme="minorHAnsi" w:eastAsiaTheme="minorEastAsia" w:hAnsiTheme="minorHAnsi" w:cstheme="minorBidi"/>
          <w:noProof/>
          <w:sz w:val="22"/>
          <w:szCs w:val="22"/>
          <w:lang w:eastAsia="zh-CN"/>
        </w:rPr>
        <w:tab/>
      </w:r>
      <w:r w:rsidRPr="00EE2D05">
        <w:rPr>
          <w:noProof/>
          <w:lang w:val="en-US"/>
        </w:rPr>
        <w:t>Lateral boundaries</w:t>
      </w:r>
      <w:r>
        <w:rPr>
          <w:noProof/>
        </w:rPr>
        <w:tab/>
      </w:r>
      <w:r w:rsidR="00D868A5">
        <w:rPr>
          <w:noProof/>
        </w:rPr>
        <w:fldChar w:fldCharType="begin"/>
      </w:r>
      <w:r>
        <w:rPr>
          <w:noProof/>
        </w:rPr>
        <w:instrText xml:space="preserve"> PAGEREF _Toc412018060 \h </w:instrText>
      </w:r>
      <w:r w:rsidR="00D868A5">
        <w:rPr>
          <w:noProof/>
        </w:rPr>
      </w:r>
      <w:r w:rsidR="00D868A5">
        <w:rPr>
          <w:noProof/>
        </w:rPr>
        <w:fldChar w:fldCharType="separate"/>
      </w:r>
      <w:r>
        <w:rPr>
          <w:noProof/>
        </w:rPr>
        <w:t>26</w:t>
      </w:r>
      <w:r w:rsidR="00D868A5">
        <w:rPr>
          <w:noProof/>
        </w:rPr>
        <w:fldChar w:fldCharType="end"/>
      </w:r>
    </w:p>
    <w:p w:rsidR="00F3579D" w:rsidRDefault="00F3579D">
      <w:pPr>
        <w:pStyle w:val="TOC3"/>
        <w:tabs>
          <w:tab w:val="left" w:pos="1276"/>
        </w:tabs>
        <w:rPr>
          <w:rFonts w:asciiTheme="minorHAnsi" w:eastAsiaTheme="minorEastAsia" w:hAnsiTheme="minorHAnsi" w:cstheme="minorBidi"/>
          <w:noProof/>
          <w:sz w:val="22"/>
          <w:szCs w:val="22"/>
          <w:lang w:eastAsia="zh-CN"/>
        </w:rPr>
      </w:pPr>
      <w:r w:rsidRPr="00EE2D05">
        <w:rPr>
          <w:noProof/>
          <w:lang w:val="en-US"/>
        </w:rPr>
        <w:t>3.2.5</w:t>
      </w:r>
      <w:r>
        <w:rPr>
          <w:rFonts w:asciiTheme="minorHAnsi" w:eastAsiaTheme="minorEastAsia" w:hAnsiTheme="minorHAnsi" w:cstheme="minorBidi"/>
          <w:noProof/>
          <w:sz w:val="22"/>
          <w:szCs w:val="22"/>
          <w:lang w:eastAsia="zh-CN"/>
        </w:rPr>
        <w:tab/>
      </w:r>
      <w:r w:rsidRPr="00EE2D05">
        <w:rPr>
          <w:noProof/>
          <w:lang w:val="en-US"/>
        </w:rPr>
        <w:t>Tide and surge</w:t>
      </w:r>
      <w:r>
        <w:rPr>
          <w:noProof/>
        </w:rPr>
        <w:tab/>
      </w:r>
      <w:r w:rsidR="00D868A5">
        <w:rPr>
          <w:noProof/>
        </w:rPr>
        <w:fldChar w:fldCharType="begin"/>
      </w:r>
      <w:r>
        <w:rPr>
          <w:noProof/>
        </w:rPr>
        <w:instrText xml:space="preserve"> PAGEREF _Toc412018061 \h </w:instrText>
      </w:r>
      <w:r w:rsidR="00D868A5">
        <w:rPr>
          <w:noProof/>
        </w:rPr>
      </w:r>
      <w:r w:rsidR="00D868A5">
        <w:rPr>
          <w:noProof/>
        </w:rPr>
        <w:fldChar w:fldCharType="separate"/>
      </w:r>
      <w:r>
        <w:rPr>
          <w:noProof/>
        </w:rPr>
        <w:t>26</w:t>
      </w:r>
      <w:r w:rsidR="00D868A5">
        <w:rPr>
          <w:noProof/>
        </w:rPr>
        <w:fldChar w:fldCharType="end"/>
      </w:r>
    </w:p>
    <w:p w:rsidR="00F3579D" w:rsidRDefault="00F3579D">
      <w:pPr>
        <w:pStyle w:val="TOC2"/>
        <w:rPr>
          <w:rFonts w:asciiTheme="minorHAnsi" w:eastAsiaTheme="minorEastAsia" w:hAnsiTheme="minorHAnsi" w:cstheme="minorBidi"/>
          <w:noProof/>
          <w:sz w:val="22"/>
          <w:szCs w:val="22"/>
          <w:lang w:eastAsia="zh-CN"/>
        </w:rPr>
      </w:pPr>
      <w:r w:rsidRPr="00EE2D05">
        <w:rPr>
          <w:noProof/>
          <w:lang w:val="en-US"/>
        </w:rPr>
        <w:t>3.3</w:t>
      </w:r>
      <w:r>
        <w:rPr>
          <w:rFonts w:asciiTheme="minorHAnsi" w:eastAsiaTheme="minorEastAsia" w:hAnsiTheme="minorHAnsi" w:cstheme="minorBidi"/>
          <w:noProof/>
          <w:sz w:val="22"/>
          <w:szCs w:val="22"/>
          <w:lang w:eastAsia="zh-CN"/>
        </w:rPr>
        <w:tab/>
      </w:r>
      <w:r w:rsidRPr="00EE2D05">
        <w:rPr>
          <w:noProof/>
          <w:lang w:val="en-US"/>
        </w:rPr>
        <w:t>Sediment transport</w:t>
      </w:r>
      <w:r>
        <w:rPr>
          <w:noProof/>
        </w:rPr>
        <w:tab/>
      </w:r>
      <w:r w:rsidR="00D868A5">
        <w:rPr>
          <w:noProof/>
        </w:rPr>
        <w:fldChar w:fldCharType="begin"/>
      </w:r>
      <w:r>
        <w:rPr>
          <w:noProof/>
        </w:rPr>
        <w:instrText xml:space="preserve"> PAGEREF _Toc412018062 \h </w:instrText>
      </w:r>
      <w:r w:rsidR="00D868A5">
        <w:rPr>
          <w:noProof/>
        </w:rPr>
      </w:r>
      <w:r w:rsidR="00D868A5">
        <w:rPr>
          <w:noProof/>
        </w:rPr>
        <w:fldChar w:fldCharType="separate"/>
      </w:r>
      <w:r>
        <w:rPr>
          <w:noProof/>
        </w:rPr>
        <w:t>27</w:t>
      </w:r>
      <w:r w:rsidR="00D868A5">
        <w:rPr>
          <w:noProof/>
        </w:rPr>
        <w:fldChar w:fldCharType="end"/>
      </w:r>
    </w:p>
    <w:p w:rsidR="00F3579D" w:rsidRDefault="00F3579D">
      <w:pPr>
        <w:pStyle w:val="TOC1"/>
        <w:rPr>
          <w:rFonts w:asciiTheme="minorHAnsi" w:eastAsiaTheme="minorEastAsia" w:hAnsiTheme="minorHAnsi" w:cstheme="minorBidi"/>
          <w:b w:val="0"/>
          <w:noProof/>
          <w:sz w:val="22"/>
          <w:szCs w:val="22"/>
          <w:lang w:eastAsia="zh-CN"/>
        </w:rPr>
      </w:pPr>
      <w:r w:rsidRPr="00EE2D05">
        <w:rPr>
          <w:noProof/>
          <w:lang w:val="en-US"/>
        </w:rPr>
        <w:t>4</w:t>
      </w:r>
      <w:r>
        <w:rPr>
          <w:rFonts w:asciiTheme="minorHAnsi" w:eastAsiaTheme="minorEastAsia" w:hAnsiTheme="minorHAnsi" w:cstheme="minorBidi"/>
          <w:b w:val="0"/>
          <w:noProof/>
          <w:sz w:val="22"/>
          <w:szCs w:val="22"/>
          <w:lang w:eastAsia="zh-CN"/>
        </w:rPr>
        <w:tab/>
      </w:r>
      <w:r w:rsidRPr="00EE2D05">
        <w:rPr>
          <w:noProof/>
          <w:lang w:val="en-US"/>
        </w:rPr>
        <w:t>Input description</w:t>
      </w:r>
      <w:r>
        <w:rPr>
          <w:noProof/>
        </w:rPr>
        <w:tab/>
      </w:r>
      <w:r w:rsidR="00D868A5">
        <w:rPr>
          <w:noProof/>
        </w:rPr>
        <w:fldChar w:fldCharType="begin"/>
      </w:r>
      <w:r>
        <w:rPr>
          <w:noProof/>
        </w:rPr>
        <w:instrText xml:space="preserve"> PAGEREF _Toc412018063 \h </w:instrText>
      </w:r>
      <w:r w:rsidR="00D868A5">
        <w:rPr>
          <w:noProof/>
        </w:rPr>
      </w:r>
      <w:r w:rsidR="00D868A5">
        <w:rPr>
          <w:noProof/>
        </w:rPr>
        <w:fldChar w:fldCharType="separate"/>
      </w:r>
      <w:r>
        <w:rPr>
          <w:noProof/>
        </w:rPr>
        <w:t>28</w:t>
      </w:r>
      <w:r w:rsidR="00D868A5">
        <w:rPr>
          <w:noProof/>
        </w:rPr>
        <w:fldChar w:fldCharType="end"/>
      </w:r>
    </w:p>
    <w:p w:rsidR="00F3579D" w:rsidRDefault="00F3579D">
      <w:pPr>
        <w:pStyle w:val="TOC2"/>
        <w:rPr>
          <w:rFonts w:asciiTheme="minorHAnsi" w:eastAsiaTheme="minorEastAsia" w:hAnsiTheme="minorHAnsi" w:cstheme="minorBidi"/>
          <w:noProof/>
          <w:sz w:val="22"/>
          <w:szCs w:val="22"/>
          <w:lang w:eastAsia="zh-CN"/>
        </w:rPr>
      </w:pPr>
      <w:r w:rsidRPr="00EE2D05">
        <w:rPr>
          <w:noProof/>
          <w:lang w:val="en-US"/>
        </w:rPr>
        <w:t>4.1</w:t>
      </w:r>
      <w:r>
        <w:rPr>
          <w:rFonts w:asciiTheme="minorHAnsi" w:eastAsiaTheme="minorEastAsia" w:hAnsiTheme="minorHAnsi" w:cstheme="minorBidi"/>
          <w:noProof/>
          <w:sz w:val="22"/>
          <w:szCs w:val="22"/>
          <w:lang w:eastAsia="zh-CN"/>
        </w:rPr>
        <w:tab/>
      </w:r>
      <w:r w:rsidRPr="00EE2D05">
        <w:rPr>
          <w:noProof/>
          <w:lang w:val="en-US"/>
        </w:rPr>
        <w:t>General</w:t>
      </w:r>
      <w:r>
        <w:rPr>
          <w:noProof/>
        </w:rPr>
        <w:tab/>
      </w:r>
      <w:r w:rsidR="00D868A5">
        <w:rPr>
          <w:noProof/>
        </w:rPr>
        <w:fldChar w:fldCharType="begin"/>
      </w:r>
      <w:r>
        <w:rPr>
          <w:noProof/>
        </w:rPr>
        <w:instrText xml:space="preserve"> PAGEREF _Toc412018064 \h </w:instrText>
      </w:r>
      <w:r w:rsidR="00D868A5">
        <w:rPr>
          <w:noProof/>
        </w:rPr>
      </w:r>
      <w:r w:rsidR="00D868A5">
        <w:rPr>
          <w:noProof/>
        </w:rPr>
        <w:fldChar w:fldCharType="separate"/>
      </w:r>
      <w:r>
        <w:rPr>
          <w:noProof/>
        </w:rPr>
        <w:t>28</w:t>
      </w:r>
      <w:r w:rsidR="00D868A5">
        <w:rPr>
          <w:noProof/>
        </w:rPr>
        <w:fldChar w:fldCharType="end"/>
      </w:r>
    </w:p>
    <w:p w:rsidR="00F3579D" w:rsidRDefault="00F3579D">
      <w:pPr>
        <w:pStyle w:val="TOC2"/>
        <w:rPr>
          <w:rFonts w:asciiTheme="minorHAnsi" w:eastAsiaTheme="minorEastAsia" w:hAnsiTheme="minorHAnsi" w:cstheme="minorBidi"/>
          <w:noProof/>
          <w:sz w:val="22"/>
          <w:szCs w:val="22"/>
          <w:lang w:eastAsia="zh-CN"/>
        </w:rPr>
      </w:pPr>
      <w:r w:rsidRPr="00EE2D05">
        <w:rPr>
          <w:noProof/>
          <w:lang w:val="en-US"/>
        </w:rPr>
        <w:t>4.2</w:t>
      </w:r>
      <w:r>
        <w:rPr>
          <w:rFonts w:asciiTheme="minorHAnsi" w:eastAsiaTheme="minorEastAsia" w:hAnsiTheme="minorHAnsi" w:cstheme="minorBidi"/>
          <w:noProof/>
          <w:sz w:val="22"/>
          <w:szCs w:val="22"/>
          <w:lang w:eastAsia="zh-CN"/>
        </w:rPr>
        <w:tab/>
      </w:r>
      <w:r w:rsidRPr="00EE2D05">
        <w:rPr>
          <w:noProof/>
          <w:lang w:val="en-US"/>
        </w:rPr>
        <w:t>Physical processes</w:t>
      </w:r>
      <w:r>
        <w:rPr>
          <w:noProof/>
        </w:rPr>
        <w:tab/>
      </w:r>
      <w:r w:rsidR="00D868A5">
        <w:rPr>
          <w:noProof/>
        </w:rPr>
        <w:fldChar w:fldCharType="begin"/>
      </w:r>
      <w:r>
        <w:rPr>
          <w:noProof/>
        </w:rPr>
        <w:instrText xml:space="preserve"> PAGEREF _Toc412018065 \h </w:instrText>
      </w:r>
      <w:r w:rsidR="00D868A5">
        <w:rPr>
          <w:noProof/>
        </w:rPr>
      </w:r>
      <w:r w:rsidR="00D868A5">
        <w:rPr>
          <w:noProof/>
        </w:rPr>
        <w:fldChar w:fldCharType="separate"/>
      </w:r>
      <w:r>
        <w:rPr>
          <w:noProof/>
        </w:rPr>
        <w:t>29</w:t>
      </w:r>
      <w:r w:rsidR="00D868A5">
        <w:rPr>
          <w:noProof/>
        </w:rPr>
        <w:fldChar w:fldCharType="end"/>
      </w:r>
    </w:p>
    <w:p w:rsidR="00F3579D" w:rsidRDefault="00F3579D">
      <w:pPr>
        <w:pStyle w:val="TOC2"/>
        <w:rPr>
          <w:rFonts w:asciiTheme="minorHAnsi" w:eastAsiaTheme="minorEastAsia" w:hAnsiTheme="minorHAnsi" w:cstheme="minorBidi"/>
          <w:noProof/>
          <w:sz w:val="22"/>
          <w:szCs w:val="22"/>
          <w:lang w:eastAsia="zh-CN"/>
        </w:rPr>
      </w:pPr>
      <w:r w:rsidRPr="00EE2D05">
        <w:rPr>
          <w:noProof/>
          <w:lang w:val="en-US"/>
        </w:rPr>
        <w:t>4.3</w:t>
      </w:r>
      <w:r>
        <w:rPr>
          <w:rFonts w:asciiTheme="minorHAnsi" w:eastAsiaTheme="minorEastAsia" w:hAnsiTheme="minorHAnsi" w:cstheme="minorBidi"/>
          <w:noProof/>
          <w:sz w:val="22"/>
          <w:szCs w:val="22"/>
          <w:lang w:eastAsia="zh-CN"/>
        </w:rPr>
        <w:tab/>
      </w:r>
      <w:r w:rsidRPr="00EE2D05">
        <w:rPr>
          <w:noProof/>
          <w:lang w:val="en-US"/>
        </w:rPr>
        <w:t>Grid and bathymetry</w:t>
      </w:r>
      <w:r>
        <w:rPr>
          <w:noProof/>
        </w:rPr>
        <w:tab/>
      </w:r>
      <w:r w:rsidR="00D868A5">
        <w:rPr>
          <w:noProof/>
        </w:rPr>
        <w:fldChar w:fldCharType="begin"/>
      </w:r>
      <w:r>
        <w:rPr>
          <w:noProof/>
        </w:rPr>
        <w:instrText xml:space="preserve"> PAGEREF _Toc412018066 \h </w:instrText>
      </w:r>
      <w:r w:rsidR="00D868A5">
        <w:rPr>
          <w:noProof/>
        </w:rPr>
      </w:r>
      <w:r w:rsidR="00D868A5">
        <w:rPr>
          <w:noProof/>
        </w:rPr>
        <w:fldChar w:fldCharType="separate"/>
      </w:r>
      <w:r>
        <w:rPr>
          <w:noProof/>
        </w:rPr>
        <w:t>30</w:t>
      </w:r>
      <w:r w:rsidR="00D868A5">
        <w:rPr>
          <w:noProof/>
        </w:rPr>
        <w:fldChar w:fldCharType="end"/>
      </w:r>
    </w:p>
    <w:p w:rsidR="00F3579D" w:rsidRDefault="00F3579D">
      <w:pPr>
        <w:pStyle w:val="TOC2"/>
        <w:rPr>
          <w:rFonts w:asciiTheme="minorHAnsi" w:eastAsiaTheme="minorEastAsia" w:hAnsiTheme="minorHAnsi" w:cstheme="minorBidi"/>
          <w:noProof/>
          <w:sz w:val="22"/>
          <w:szCs w:val="22"/>
          <w:lang w:eastAsia="zh-CN"/>
        </w:rPr>
      </w:pPr>
      <w:r w:rsidRPr="00EE2D05">
        <w:rPr>
          <w:noProof/>
          <w:lang w:val="en-US"/>
        </w:rPr>
        <w:t>4.4</w:t>
      </w:r>
      <w:r>
        <w:rPr>
          <w:rFonts w:asciiTheme="minorHAnsi" w:eastAsiaTheme="minorEastAsia" w:hAnsiTheme="minorHAnsi" w:cstheme="minorBidi"/>
          <w:noProof/>
          <w:sz w:val="22"/>
          <w:szCs w:val="22"/>
          <w:lang w:eastAsia="zh-CN"/>
        </w:rPr>
        <w:tab/>
      </w:r>
      <w:r w:rsidRPr="00EE2D05">
        <w:rPr>
          <w:noProof/>
          <w:lang w:val="en-US"/>
        </w:rPr>
        <w:t>Waves input</w:t>
      </w:r>
      <w:r>
        <w:rPr>
          <w:noProof/>
        </w:rPr>
        <w:tab/>
      </w:r>
      <w:r w:rsidR="00D868A5">
        <w:rPr>
          <w:noProof/>
        </w:rPr>
        <w:fldChar w:fldCharType="begin"/>
      </w:r>
      <w:r>
        <w:rPr>
          <w:noProof/>
        </w:rPr>
        <w:instrText xml:space="preserve"> PAGEREF _Toc412018067 \h </w:instrText>
      </w:r>
      <w:r w:rsidR="00D868A5">
        <w:rPr>
          <w:noProof/>
        </w:rPr>
      </w:r>
      <w:r w:rsidR="00D868A5">
        <w:rPr>
          <w:noProof/>
        </w:rPr>
        <w:fldChar w:fldCharType="separate"/>
      </w:r>
      <w:r>
        <w:rPr>
          <w:noProof/>
        </w:rPr>
        <w:t>33</w:t>
      </w:r>
      <w:r w:rsidR="00D868A5">
        <w:rPr>
          <w:noProof/>
        </w:rPr>
        <w:fldChar w:fldCharType="end"/>
      </w:r>
    </w:p>
    <w:p w:rsidR="00F3579D" w:rsidRDefault="00F3579D">
      <w:pPr>
        <w:pStyle w:val="TOC3"/>
        <w:tabs>
          <w:tab w:val="left" w:pos="1276"/>
        </w:tabs>
        <w:rPr>
          <w:rFonts w:asciiTheme="minorHAnsi" w:eastAsiaTheme="minorEastAsia" w:hAnsiTheme="minorHAnsi" w:cstheme="minorBidi"/>
          <w:noProof/>
          <w:sz w:val="22"/>
          <w:szCs w:val="22"/>
          <w:lang w:eastAsia="zh-CN"/>
        </w:rPr>
      </w:pPr>
      <w:r w:rsidRPr="00EE2D05">
        <w:rPr>
          <w:noProof/>
          <w:lang w:val="en-US"/>
        </w:rPr>
        <w:lastRenderedPageBreak/>
        <w:t>4.4.1</w:t>
      </w:r>
      <w:r>
        <w:rPr>
          <w:rFonts w:asciiTheme="minorHAnsi" w:eastAsiaTheme="minorEastAsia" w:hAnsiTheme="minorHAnsi" w:cstheme="minorBidi"/>
          <w:noProof/>
          <w:sz w:val="22"/>
          <w:szCs w:val="22"/>
          <w:lang w:eastAsia="zh-CN"/>
        </w:rPr>
        <w:tab/>
      </w:r>
      <w:r w:rsidRPr="00EE2D05">
        <w:rPr>
          <w:noProof/>
          <w:lang w:val="en-US"/>
        </w:rPr>
        <w:t>Stationary wave boundary conditions</w:t>
      </w:r>
      <w:r>
        <w:rPr>
          <w:noProof/>
        </w:rPr>
        <w:tab/>
      </w:r>
      <w:r w:rsidR="00D868A5">
        <w:rPr>
          <w:noProof/>
        </w:rPr>
        <w:fldChar w:fldCharType="begin"/>
      </w:r>
      <w:r>
        <w:rPr>
          <w:noProof/>
        </w:rPr>
        <w:instrText xml:space="preserve"> PAGEREF _Toc412018068 \h </w:instrText>
      </w:r>
      <w:r w:rsidR="00D868A5">
        <w:rPr>
          <w:noProof/>
        </w:rPr>
      </w:r>
      <w:r w:rsidR="00D868A5">
        <w:rPr>
          <w:noProof/>
        </w:rPr>
        <w:fldChar w:fldCharType="separate"/>
      </w:r>
      <w:r>
        <w:rPr>
          <w:noProof/>
        </w:rPr>
        <w:t>35</w:t>
      </w:r>
      <w:r w:rsidR="00D868A5">
        <w:rPr>
          <w:noProof/>
        </w:rPr>
        <w:fldChar w:fldCharType="end"/>
      </w:r>
    </w:p>
    <w:p w:rsidR="00F3579D" w:rsidRDefault="00F3579D">
      <w:pPr>
        <w:pStyle w:val="TOC3"/>
        <w:tabs>
          <w:tab w:val="left" w:pos="1276"/>
        </w:tabs>
        <w:rPr>
          <w:rFonts w:asciiTheme="minorHAnsi" w:eastAsiaTheme="minorEastAsia" w:hAnsiTheme="minorHAnsi" w:cstheme="minorBidi"/>
          <w:noProof/>
          <w:sz w:val="22"/>
          <w:szCs w:val="22"/>
          <w:lang w:eastAsia="zh-CN"/>
        </w:rPr>
      </w:pPr>
      <w:r w:rsidRPr="00EE2D05">
        <w:rPr>
          <w:noProof/>
          <w:lang w:val="en-US"/>
        </w:rPr>
        <w:t>4.4.2</w:t>
      </w:r>
      <w:r>
        <w:rPr>
          <w:rFonts w:asciiTheme="minorHAnsi" w:eastAsiaTheme="minorEastAsia" w:hAnsiTheme="minorHAnsi" w:cstheme="minorBidi"/>
          <w:noProof/>
          <w:sz w:val="22"/>
          <w:szCs w:val="22"/>
          <w:lang w:eastAsia="zh-CN"/>
        </w:rPr>
        <w:tab/>
      </w:r>
      <w:r w:rsidRPr="00EE2D05">
        <w:rPr>
          <w:noProof/>
          <w:lang w:val="en-US"/>
        </w:rPr>
        <w:t>Spectral wave boundary conditions</w:t>
      </w:r>
      <w:r>
        <w:rPr>
          <w:noProof/>
        </w:rPr>
        <w:tab/>
      </w:r>
      <w:r w:rsidR="00D868A5">
        <w:rPr>
          <w:noProof/>
        </w:rPr>
        <w:fldChar w:fldCharType="begin"/>
      </w:r>
      <w:r>
        <w:rPr>
          <w:noProof/>
        </w:rPr>
        <w:instrText xml:space="preserve"> PAGEREF _Toc412018069 \h </w:instrText>
      </w:r>
      <w:r w:rsidR="00D868A5">
        <w:rPr>
          <w:noProof/>
        </w:rPr>
      </w:r>
      <w:r w:rsidR="00D868A5">
        <w:rPr>
          <w:noProof/>
        </w:rPr>
        <w:fldChar w:fldCharType="separate"/>
      </w:r>
      <w:r>
        <w:rPr>
          <w:noProof/>
        </w:rPr>
        <w:t>36</w:t>
      </w:r>
      <w:r w:rsidR="00D868A5">
        <w:rPr>
          <w:noProof/>
        </w:rPr>
        <w:fldChar w:fldCharType="end"/>
      </w:r>
    </w:p>
    <w:p w:rsidR="00F3579D" w:rsidRDefault="00F3579D">
      <w:pPr>
        <w:pStyle w:val="TOC3"/>
        <w:tabs>
          <w:tab w:val="left" w:pos="1276"/>
        </w:tabs>
        <w:rPr>
          <w:rFonts w:asciiTheme="minorHAnsi" w:eastAsiaTheme="minorEastAsia" w:hAnsiTheme="minorHAnsi" w:cstheme="minorBidi"/>
          <w:noProof/>
          <w:sz w:val="22"/>
          <w:szCs w:val="22"/>
          <w:lang w:eastAsia="zh-CN"/>
        </w:rPr>
      </w:pPr>
      <w:r w:rsidRPr="00EE2D05">
        <w:rPr>
          <w:noProof/>
          <w:lang w:val="en-US"/>
        </w:rPr>
        <w:t>4.4.3</w:t>
      </w:r>
      <w:r>
        <w:rPr>
          <w:rFonts w:asciiTheme="minorHAnsi" w:eastAsiaTheme="minorEastAsia" w:hAnsiTheme="minorHAnsi" w:cstheme="minorBidi"/>
          <w:noProof/>
          <w:sz w:val="22"/>
          <w:szCs w:val="22"/>
          <w:lang w:eastAsia="zh-CN"/>
        </w:rPr>
        <w:tab/>
      </w:r>
      <w:r w:rsidRPr="00EE2D05">
        <w:rPr>
          <w:noProof/>
          <w:lang w:val="en-US"/>
        </w:rPr>
        <w:t>Boundary conditions for non-hydrostatic model</w:t>
      </w:r>
      <w:r>
        <w:rPr>
          <w:noProof/>
        </w:rPr>
        <w:tab/>
      </w:r>
      <w:r w:rsidR="00D868A5">
        <w:rPr>
          <w:noProof/>
        </w:rPr>
        <w:fldChar w:fldCharType="begin"/>
      </w:r>
      <w:r>
        <w:rPr>
          <w:noProof/>
        </w:rPr>
        <w:instrText xml:space="preserve"> PAGEREF _Toc412018070 \h </w:instrText>
      </w:r>
      <w:r w:rsidR="00D868A5">
        <w:rPr>
          <w:noProof/>
        </w:rPr>
      </w:r>
      <w:r w:rsidR="00D868A5">
        <w:rPr>
          <w:noProof/>
        </w:rPr>
        <w:fldChar w:fldCharType="separate"/>
      </w:r>
      <w:r>
        <w:rPr>
          <w:noProof/>
        </w:rPr>
        <w:t>43</w:t>
      </w:r>
      <w:r w:rsidR="00D868A5">
        <w:rPr>
          <w:noProof/>
        </w:rPr>
        <w:fldChar w:fldCharType="end"/>
      </w:r>
    </w:p>
    <w:p w:rsidR="00F3579D" w:rsidRDefault="00F3579D">
      <w:pPr>
        <w:pStyle w:val="TOC3"/>
        <w:tabs>
          <w:tab w:val="left" w:pos="1276"/>
        </w:tabs>
        <w:rPr>
          <w:rFonts w:asciiTheme="minorHAnsi" w:eastAsiaTheme="minorEastAsia" w:hAnsiTheme="minorHAnsi" w:cstheme="minorBidi"/>
          <w:noProof/>
          <w:sz w:val="22"/>
          <w:szCs w:val="22"/>
          <w:lang w:eastAsia="zh-CN"/>
        </w:rPr>
      </w:pPr>
      <w:r w:rsidRPr="00EE2D05">
        <w:rPr>
          <w:noProof/>
          <w:lang w:val="en-US"/>
        </w:rPr>
        <w:t>4.4.4</w:t>
      </w:r>
      <w:r>
        <w:rPr>
          <w:rFonts w:asciiTheme="minorHAnsi" w:eastAsiaTheme="minorEastAsia" w:hAnsiTheme="minorHAnsi" w:cstheme="minorBidi"/>
          <w:noProof/>
          <w:sz w:val="22"/>
          <w:szCs w:val="22"/>
          <w:lang w:eastAsia="zh-CN"/>
        </w:rPr>
        <w:tab/>
      </w:r>
      <w:r w:rsidRPr="00EE2D05">
        <w:rPr>
          <w:noProof/>
          <w:lang w:val="en-US"/>
        </w:rPr>
        <w:t>Special types of wave boundary conditions</w:t>
      </w:r>
      <w:r>
        <w:rPr>
          <w:noProof/>
        </w:rPr>
        <w:tab/>
      </w:r>
      <w:r w:rsidR="00D868A5">
        <w:rPr>
          <w:noProof/>
        </w:rPr>
        <w:fldChar w:fldCharType="begin"/>
      </w:r>
      <w:r>
        <w:rPr>
          <w:noProof/>
        </w:rPr>
        <w:instrText xml:space="preserve"> PAGEREF _Toc412018071 \h </w:instrText>
      </w:r>
      <w:r w:rsidR="00D868A5">
        <w:rPr>
          <w:noProof/>
        </w:rPr>
      </w:r>
      <w:r w:rsidR="00D868A5">
        <w:rPr>
          <w:noProof/>
        </w:rPr>
        <w:fldChar w:fldCharType="separate"/>
      </w:r>
      <w:r>
        <w:rPr>
          <w:noProof/>
        </w:rPr>
        <w:t>43</w:t>
      </w:r>
      <w:r w:rsidR="00D868A5">
        <w:rPr>
          <w:noProof/>
        </w:rPr>
        <w:fldChar w:fldCharType="end"/>
      </w:r>
    </w:p>
    <w:p w:rsidR="00F3579D" w:rsidRDefault="00F3579D">
      <w:pPr>
        <w:pStyle w:val="TOC3"/>
        <w:tabs>
          <w:tab w:val="left" w:pos="1276"/>
        </w:tabs>
        <w:rPr>
          <w:rFonts w:asciiTheme="minorHAnsi" w:eastAsiaTheme="minorEastAsia" w:hAnsiTheme="minorHAnsi" w:cstheme="minorBidi"/>
          <w:noProof/>
          <w:sz w:val="22"/>
          <w:szCs w:val="22"/>
          <w:lang w:eastAsia="zh-CN"/>
        </w:rPr>
      </w:pPr>
      <w:r w:rsidRPr="00EE2D05">
        <w:rPr>
          <w:noProof/>
          <w:lang w:val="en-US"/>
        </w:rPr>
        <w:t>4.4.5</w:t>
      </w:r>
      <w:r>
        <w:rPr>
          <w:rFonts w:asciiTheme="minorHAnsi" w:eastAsiaTheme="minorEastAsia" w:hAnsiTheme="minorHAnsi" w:cstheme="minorBidi"/>
          <w:noProof/>
          <w:sz w:val="22"/>
          <w:szCs w:val="22"/>
          <w:lang w:eastAsia="zh-CN"/>
        </w:rPr>
        <w:tab/>
      </w:r>
      <w:r w:rsidRPr="00EE2D05">
        <w:rPr>
          <w:noProof/>
          <w:lang w:val="en-US"/>
        </w:rPr>
        <w:t>Temporally and/or spatially varying wave boundary conditions</w:t>
      </w:r>
      <w:r>
        <w:rPr>
          <w:noProof/>
        </w:rPr>
        <w:tab/>
      </w:r>
      <w:r w:rsidR="00D868A5">
        <w:rPr>
          <w:noProof/>
        </w:rPr>
        <w:fldChar w:fldCharType="begin"/>
      </w:r>
      <w:r>
        <w:rPr>
          <w:noProof/>
        </w:rPr>
        <w:instrText xml:space="preserve"> PAGEREF _Toc412018072 \h </w:instrText>
      </w:r>
      <w:r w:rsidR="00D868A5">
        <w:rPr>
          <w:noProof/>
        </w:rPr>
      </w:r>
      <w:r w:rsidR="00D868A5">
        <w:rPr>
          <w:noProof/>
        </w:rPr>
        <w:fldChar w:fldCharType="separate"/>
      </w:r>
      <w:r>
        <w:rPr>
          <w:noProof/>
        </w:rPr>
        <w:t>43</w:t>
      </w:r>
      <w:r w:rsidR="00D868A5">
        <w:rPr>
          <w:noProof/>
        </w:rPr>
        <w:fldChar w:fldCharType="end"/>
      </w:r>
    </w:p>
    <w:p w:rsidR="00F3579D" w:rsidRDefault="00F3579D">
      <w:pPr>
        <w:pStyle w:val="TOC3"/>
        <w:tabs>
          <w:tab w:val="left" w:pos="1276"/>
        </w:tabs>
        <w:rPr>
          <w:rFonts w:asciiTheme="minorHAnsi" w:eastAsiaTheme="minorEastAsia" w:hAnsiTheme="minorHAnsi" w:cstheme="minorBidi"/>
          <w:noProof/>
          <w:sz w:val="22"/>
          <w:szCs w:val="22"/>
          <w:lang w:eastAsia="zh-CN"/>
        </w:rPr>
      </w:pPr>
      <w:r w:rsidRPr="00EE2D05">
        <w:rPr>
          <w:noProof/>
          <w:lang w:val="en-US"/>
        </w:rPr>
        <w:t>4.4.6</w:t>
      </w:r>
      <w:r>
        <w:rPr>
          <w:rFonts w:asciiTheme="minorHAnsi" w:eastAsiaTheme="minorEastAsia" w:hAnsiTheme="minorHAnsi" w:cstheme="minorBidi"/>
          <w:noProof/>
          <w:sz w:val="22"/>
          <w:szCs w:val="22"/>
          <w:lang w:eastAsia="zh-CN"/>
        </w:rPr>
        <w:tab/>
      </w:r>
      <w:r w:rsidRPr="00EE2D05">
        <w:rPr>
          <w:noProof/>
          <w:lang w:val="en-US"/>
        </w:rPr>
        <w:t>Notes on the generation of wave boundary conditions</w:t>
      </w:r>
      <w:r>
        <w:rPr>
          <w:noProof/>
        </w:rPr>
        <w:tab/>
      </w:r>
      <w:r w:rsidR="00D868A5">
        <w:rPr>
          <w:noProof/>
        </w:rPr>
        <w:fldChar w:fldCharType="begin"/>
      </w:r>
      <w:r>
        <w:rPr>
          <w:noProof/>
        </w:rPr>
        <w:instrText xml:space="preserve"> PAGEREF _Toc412018073 \h </w:instrText>
      </w:r>
      <w:r w:rsidR="00D868A5">
        <w:rPr>
          <w:noProof/>
        </w:rPr>
      </w:r>
      <w:r w:rsidR="00D868A5">
        <w:rPr>
          <w:noProof/>
        </w:rPr>
        <w:fldChar w:fldCharType="separate"/>
      </w:r>
      <w:r>
        <w:rPr>
          <w:noProof/>
        </w:rPr>
        <w:t>44</w:t>
      </w:r>
      <w:r w:rsidR="00D868A5">
        <w:rPr>
          <w:noProof/>
        </w:rPr>
        <w:fldChar w:fldCharType="end"/>
      </w:r>
    </w:p>
    <w:p w:rsidR="00F3579D" w:rsidRDefault="00F3579D">
      <w:pPr>
        <w:pStyle w:val="TOC2"/>
        <w:rPr>
          <w:rFonts w:asciiTheme="minorHAnsi" w:eastAsiaTheme="minorEastAsia" w:hAnsiTheme="minorHAnsi" w:cstheme="minorBidi"/>
          <w:noProof/>
          <w:sz w:val="22"/>
          <w:szCs w:val="22"/>
          <w:lang w:eastAsia="zh-CN"/>
        </w:rPr>
      </w:pPr>
      <w:r w:rsidRPr="00EE2D05">
        <w:rPr>
          <w:noProof/>
          <w:lang w:val="en-US"/>
        </w:rPr>
        <w:t>4.5</w:t>
      </w:r>
      <w:r>
        <w:rPr>
          <w:rFonts w:asciiTheme="minorHAnsi" w:eastAsiaTheme="minorEastAsia" w:hAnsiTheme="minorHAnsi" w:cstheme="minorBidi"/>
          <w:noProof/>
          <w:sz w:val="22"/>
          <w:szCs w:val="22"/>
          <w:lang w:eastAsia="zh-CN"/>
        </w:rPr>
        <w:tab/>
      </w:r>
      <w:r w:rsidRPr="00EE2D05">
        <w:rPr>
          <w:noProof/>
          <w:lang w:val="en-US"/>
        </w:rPr>
        <w:t>Flow, tide and surge input</w:t>
      </w:r>
      <w:r>
        <w:rPr>
          <w:noProof/>
        </w:rPr>
        <w:tab/>
      </w:r>
      <w:r w:rsidR="00D868A5">
        <w:rPr>
          <w:noProof/>
        </w:rPr>
        <w:fldChar w:fldCharType="begin"/>
      </w:r>
      <w:r>
        <w:rPr>
          <w:noProof/>
        </w:rPr>
        <w:instrText xml:space="preserve"> PAGEREF _Toc412018074 \h </w:instrText>
      </w:r>
      <w:r w:rsidR="00D868A5">
        <w:rPr>
          <w:noProof/>
        </w:rPr>
      </w:r>
      <w:r w:rsidR="00D868A5">
        <w:rPr>
          <w:noProof/>
        </w:rPr>
        <w:fldChar w:fldCharType="separate"/>
      </w:r>
      <w:r>
        <w:rPr>
          <w:noProof/>
        </w:rPr>
        <w:t>45</w:t>
      </w:r>
      <w:r w:rsidR="00D868A5">
        <w:rPr>
          <w:noProof/>
        </w:rPr>
        <w:fldChar w:fldCharType="end"/>
      </w:r>
    </w:p>
    <w:p w:rsidR="00F3579D" w:rsidRDefault="00F3579D">
      <w:pPr>
        <w:pStyle w:val="TOC3"/>
        <w:tabs>
          <w:tab w:val="left" w:pos="1276"/>
        </w:tabs>
        <w:rPr>
          <w:rFonts w:asciiTheme="minorHAnsi" w:eastAsiaTheme="minorEastAsia" w:hAnsiTheme="minorHAnsi" w:cstheme="minorBidi"/>
          <w:noProof/>
          <w:sz w:val="22"/>
          <w:szCs w:val="22"/>
          <w:lang w:eastAsia="zh-CN"/>
        </w:rPr>
      </w:pPr>
      <w:r w:rsidRPr="00EE2D05">
        <w:rPr>
          <w:noProof/>
          <w:lang w:val="en-US"/>
        </w:rPr>
        <w:t>4.5.1</w:t>
      </w:r>
      <w:r>
        <w:rPr>
          <w:rFonts w:asciiTheme="minorHAnsi" w:eastAsiaTheme="minorEastAsia" w:hAnsiTheme="minorHAnsi" w:cstheme="minorBidi"/>
          <w:noProof/>
          <w:sz w:val="22"/>
          <w:szCs w:val="22"/>
          <w:lang w:eastAsia="zh-CN"/>
        </w:rPr>
        <w:tab/>
      </w:r>
      <w:r w:rsidRPr="00EE2D05">
        <w:rPr>
          <w:noProof/>
          <w:lang w:val="en-US"/>
        </w:rPr>
        <w:t>Flow boundary conditions</w:t>
      </w:r>
      <w:r>
        <w:rPr>
          <w:noProof/>
        </w:rPr>
        <w:tab/>
      </w:r>
      <w:r w:rsidR="00D868A5">
        <w:rPr>
          <w:noProof/>
        </w:rPr>
        <w:fldChar w:fldCharType="begin"/>
      </w:r>
      <w:r>
        <w:rPr>
          <w:noProof/>
        </w:rPr>
        <w:instrText xml:space="preserve"> PAGEREF _Toc412018075 \h </w:instrText>
      </w:r>
      <w:r w:rsidR="00D868A5">
        <w:rPr>
          <w:noProof/>
        </w:rPr>
      </w:r>
      <w:r w:rsidR="00D868A5">
        <w:rPr>
          <w:noProof/>
        </w:rPr>
        <w:fldChar w:fldCharType="separate"/>
      </w:r>
      <w:r>
        <w:rPr>
          <w:noProof/>
        </w:rPr>
        <w:t>45</w:t>
      </w:r>
      <w:r w:rsidR="00D868A5">
        <w:rPr>
          <w:noProof/>
        </w:rPr>
        <w:fldChar w:fldCharType="end"/>
      </w:r>
    </w:p>
    <w:p w:rsidR="00F3579D" w:rsidRDefault="00F3579D">
      <w:pPr>
        <w:pStyle w:val="TOC3"/>
        <w:tabs>
          <w:tab w:val="left" w:pos="1276"/>
        </w:tabs>
        <w:rPr>
          <w:rFonts w:asciiTheme="minorHAnsi" w:eastAsiaTheme="minorEastAsia" w:hAnsiTheme="minorHAnsi" w:cstheme="minorBidi"/>
          <w:noProof/>
          <w:sz w:val="22"/>
          <w:szCs w:val="22"/>
          <w:lang w:eastAsia="zh-CN"/>
        </w:rPr>
      </w:pPr>
      <w:r w:rsidRPr="00EE2D05">
        <w:rPr>
          <w:noProof/>
          <w:lang w:val="en-US"/>
        </w:rPr>
        <w:t>4.5.2</w:t>
      </w:r>
      <w:r>
        <w:rPr>
          <w:rFonts w:asciiTheme="minorHAnsi" w:eastAsiaTheme="minorEastAsia" w:hAnsiTheme="minorHAnsi" w:cstheme="minorBidi"/>
          <w:noProof/>
          <w:sz w:val="22"/>
          <w:szCs w:val="22"/>
          <w:lang w:eastAsia="zh-CN"/>
        </w:rPr>
        <w:tab/>
      </w:r>
      <w:r w:rsidRPr="00EE2D05">
        <w:rPr>
          <w:noProof/>
          <w:lang w:val="en-US"/>
        </w:rPr>
        <w:t>Time-varying tide/surge</w:t>
      </w:r>
      <w:r>
        <w:rPr>
          <w:noProof/>
        </w:rPr>
        <w:tab/>
      </w:r>
      <w:r w:rsidR="00D868A5">
        <w:rPr>
          <w:noProof/>
        </w:rPr>
        <w:fldChar w:fldCharType="begin"/>
      </w:r>
      <w:r>
        <w:rPr>
          <w:noProof/>
        </w:rPr>
        <w:instrText xml:space="preserve"> PAGEREF _Toc412018076 \h </w:instrText>
      </w:r>
      <w:r w:rsidR="00D868A5">
        <w:rPr>
          <w:noProof/>
        </w:rPr>
      </w:r>
      <w:r w:rsidR="00D868A5">
        <w:rPr>
          <w:noProof/>
        </w:rPr>
        <w:fldChar w:fldCharType="separate"/>
      </w:r>
      <w:r>
        <w:rPr>
          <w:noProof/>
        </w:rPr>
        <w:t>47</w:t>
      </w:r>
      <w:r w:rsidR="00D868A5">
        <w:rPr>
          <w:noProof/>
        </w:rPr>
        <w:fldChar w:fldCharType="end"/>
      </w:r>
    </w:p>
    <w:p w:rsidR="00F3579D" w:rsidRDefault="00F3579D">
      <w:pPr>
        <w:pStyle w:val="TOC2"/>
        <w:rPr>
          <w:rFonts w:asciiTheme="minorHAnsi" w:eastAsiaTheme="minorEastAsia" w:hAnsiTheme="minorHAnsi" w:cstheme="minorBidi"/>
          <w:noProof/>
          <w:sz w:val="22"/>
          <w:szCs w:val="22"/>
          <w:lang w:eastAsia="zh-CN"/>
        </w:rPr>
      </w:pPr>
      <w:r w:rsidRPr="00EE2D05">
        <w:rPr>
          <w:noProof/>
          <w:lang w:val="en-US"/>
        </w:rPr>
        <w:t>4.6</w:t>
      </w:r>
      <w:r>
        <w:rPr>
          <w:rFonts w:asciiTheme="minorHAnsi" w:eastAsiaTheme="minorEastAsia" w:hAnsiTheme="minorHAnsi" w:cstheme="minorBidi"/>
          <w:noProof/>
          <w:sz w:val="22"/>
          <w:szCs w:val="22"/>
          <w:lang w:eastAsia="zh-CN"/>
        </w:rPr>
        <w:tab/>
      </w:r>
      <w:r w:rsidRPr="00EE2D05">
        <w:rPr>
          <w:noProof/>
          <w:lang w:val="en-US"/>
        </w:rPr>
        <w:t>Water level (dam break)</w:t>
      </w:r>
      <w:r>
        <w:rPr>
          <w:noProof/>
        </w:rPr>
        <w:tab/>
      </w:r>
      <w:r w:rsidR="00D868A5">
        <w:rPr>
          <w:noProof/>
        </w:rPr>
        <w:fldChar w:fldCharType="begin"/>
      </w:r>
      <w:r>
        <w:rPr>
          <w:noProof/>
        </w:rPr>
        <w:instrText xml:space="preserve"> PAGEREF _Toc412018077 \h </w:instrText>
      </w:r>
      <w:r w:rsidR="00D868A5">
        <w:rPr>
          <w:noProof/>
        </w:rPr>
      </w:r>
      <w:r w:rsidR="00D868A5">
        <w:rPr>
          <w:noProof/>
        </w:rPr>
        <w:fldChar w:fldCharType="separate"/>
      </w:r>
      <w:r>
        <w:rPr>
          <w:noProof/>
        </w:rPr>
        <w:t>48</w:t>
      </w:r>
      <w:r w:rsidR="00D868A5">
        <w:rPr>
          <w:noProof/>
        </w:rPr>
        <w:fldChar w:fldCharType="end"/>
      </w:r>
    </w:p>
    <w:p w:rsidR="00F3579D" w:rsidRDefault="00F3579D">
      <w:pPr>
        <w:pStyle w:val="TOC2"/>
        <w:rPr>
          <w:rFonts w:asciiTheme="minorHAnsi" w:eastAsiaTheme="minorEastAsia" w:hAnsiTheme="minorHAnsi" w:cstheme="minorBidi"/>
          <w:noProof/>
          <w:sz w:val="22"/>
          <w:szCs w:val="22"/>
          <w:lang w:eastAsia="zh-CN"/>
        </w:rPr>
      </w:pPr>
      <w:r w:rsidRPr="00EE2D05">
        <w:rPr>
          <w:noProof/>
          <w:lang w:val="en-US"/>
        </w:rPr>
        <w:t>4.7</w:t>
      </w:r>
      <w:r>
        <w:rPr>
          <w:rFonts w:asciiTheme="minorHAnsi" w:eastAsiaTheme="minorEastAsia" w:hAnsiTheme="minorHAnsi" w:cstheme="minorBidi"/>
          <w:noProof/>
          <w:sz w:val="22"/>
          <w:szCs w:val="22"/>
          <w:lang w:eastAsia="zh-CN"/>
        </w:rPr>
        <w:tab/>
      </w:r>
      <w:r w:rsidRPr="00EE2D05">
        <w:rPr>
          <w:noProof/>
          <w:lang w:val="en-US"/>
        </w:rPr>
        <w:t>Wind input</w:t>
      </w:r>
      <w:r>
        <w:rPr>
          <w:noProof/>
        </w:rPr>
        <w:tab/>
      </w:r>
      <w:r w:rsidR="00D868A5">
        <w:rPr>
          <w:noProof/>
        </w:rPr>
        <w:fldChar w:fldCharType="begin"/>
      </w:r>
      <w:r>
        <w:rPr>
          <w:noProof/>
        </w:rPr>
        <w:instrText xml:space="preserve"> PAGEREF _Toc412018078 \h </w:instrText>
      </w:r>
      <w:r w:rsidR="00D868A5">
        <w:rPr>
          <w:noProof/>
        </w:rPr>
      </w:r>
      <w:r w:rsidR="00D868A5">
        <w:rPr>
          <w:noProof/>
        </w:rPr>
        <w:fldChar w:fldCharType="separate"/>
      </w:r>
      <w:r>
        <w:rPr>
          <w:noProof/>
        </w:rPr>
        <w:t>49</w:t>
      </w:r>
      <w:r w:rsidR="00D868A5">
        <w:rPr>
          <w:noProof/>
        </w:rPr>
        <w:fldChar w:fldCharType="end"/>
      </w:r>
    </w:p>
    <w:p w:rsidR="00F3579D" w:rsidRDefault="00F3579D">
      <w:pPr>
        <w:pStyle w:val="TOC2"/>
        <w:rPr>
          <w:rFonts w:asciiTheme="minorHAnsi" w:eastAsiaTheme="minorEastAsia" w:hAnsiTheme="minorHAnsi" w:cstheme="minorBidi"/>
          <w:noProof/>
          <w:sz w:val="22"/>
          <w:szCs w:val="22"/>
          <w:lang w:eastAsia="zh-CN"/>
        </w:rPr>
      </w:pPr>
      <w:r w:rsidRPr="00EE2D05">
        <w:rPr>
          <w:noProof/>
          <w:lang w:val="en-US"/>
        </w:rPr>
        <w:t>4.8</w:t>
      </w:r>
      <w:r>
        <w:rPr>
          <w:rFonts w:asciiTheme="minorHAnsi" w:eastAsiaTheme="minorEastAsia" w:hAnsiTheme="minorHAnsi" w:cstheme="minorBidi"/>
          <w:noProof/>
          <w:sz w:val="22"/>
          <w:szCs w:val="22"/>
          <w:lang w:eastAsia="zh-CN"/>
        </w:rPr>
        <w:tab/>
      </w:r>
      <w:r w:rsidRPr="00EE2D05">
        <w:rPr>
          <w:noProof/>
          <w:lang w:val="en-US"/>
        </w:rPr>
        <w:t>Sediment input</w:t>
      </w:r>
      <w:r>
        <w:rPr>
          <w:noProof/>
        </w:rPr>
        <w:tab/>
      </w:r>
      <w:r w:rsidR="00D868A5">
        <w:rPr>
          <w:noProof/>
        </w:rPr>
        <w:fldChar w:fldCharType="begin"/>
      </w:r>
      <w:r>
        <w:rPr>
          <w:noProof/>
        </w:rPr>
        <w:instrText xml:space="preserve"> PAGEREF _Toc412018079 \h </w:instrText>
      </w:r>
      <w:r w:rsidR="00D868A5">
        <w:rPr>
          <w:noProof/>
        </w:rPr>
      </w:r>
      <w:r w:rsidR="00D868A5">
        <w:rPr>
          <w:noProof/>
        </w:rPr>
        <w:fldChar w:fldCharType="separate"/>
      </w:r>
      <w:r>
        <w:rPr>
          <w:noProof/>
        </w:rPr>
        <w:t>49</w:t>
      </w:r>
      <w:r w:rsidR="00D868A5">
        <w:rPr>
          <w:noProof/>
        </w:rPr>
        <w:fldChar w:fldCharType="end"/>
      </w:r>
    </w:p>
    <w:p w:rsidR="00F3579D" w:rsidRDefault="00F3579D">
      <w:pPr>
        <w:pStyle w:val="TOC2"/>
        <w:rPr>
          <w:rFonts w:asciiTheme="minorHAnsi" w:eastAsiaTheme="minorEastAsia" w:hAnsiTheme="minorHAnsi" w:cstheme="minorBidi"/>
          <w:noProof/>
          <w:sz w:val="22"/>
          <w:szCs w:val="22"/>
          <w:lang w:eastAsia="zh-CN"/>
        </w:rPr>
      </w:pPr>
      <w:r w:rsidRPr="00EE2D05">
        <w:rPr>
          <w:noProof/>
          <w:lang w:val="en-US"/>
        </w:rPr>
        <w:t>4.9</w:t>
      </w:r>
      <w:r>
        <w:rPr>
          <w:rFonts w:asciiTheme="minorHAnsi" w:eastAsiaTheme="minorEastAsia" w:hAnsiTheme="minorHAnsi" w:cstheme="minorBidi"/>
          <w:noProof/>
          <w:sz w:val="22"/>
          <w:szCs w:val="22"/>
          <w:lang w:eastAsia="zh-CN"/>
        </w:rPr>
        <w:tab/>
      </w:r>
      <w:r w:rsidRPr="00EE2D05">
        <w:rPr>
          <w:noProof/>
          <w:lang w:val="en-US"/>
        </w:rPr>
        <w:t>Vegetation input</w:t>
      </w:r>
      <w:r>
        <w:rPr>
          <w:noProof/>
        </w:rPr>
        <w:tab/>
      </w:r>
      <w:r w:rsidR="00D868A5">
        <w:rPr>
          <w:noProof/>
        </w:rPr>
        <w:fldChar w:fldCharType="begin"/>
      </w:r>
      <w:r>
        <w:rPr>
          <w:noProof/>
        </w:rPr>
        <w:instrText xml:space="preserve"> PAGEREF _Toc412018080 \h </w:instrText>
      </w:r>
      <w:r w:rsidR="00D868A5">
        <w:rPr>
          <w:noProof/>
        </w:rPr>
      </w:r>
      <w:r w:rsidR="00D868A5">
        <w:rPr>
          <w:noProof/>
        </w:rPr>
        <w:fldChar w:fldCharType="separate"/>
      </w:r>
      <w:r>
        <w:rPr>
          <w:noProof/>
        </w:rPr>
        <w:t>51</w:t>
      </w:r>
      <w:r w:rsidR="00D868A5">
        <w:rPr>
          <w:noProof/>
        </w:rPr>
        <w:fldChar w:fldCharType="end"/>
      </w:r>
    </w:p>
    <w:p w:rsidR="00F3579D" w:rsidRDefault="00F3579D">
      <w:pPr>
        <w:pStyle w:val="TOC2"/>
        <w:rPr>
          <w:rFonts w:asciiTheme="minorHAnsi" w:eastAsiaTheme="minorEastAsia" w:hAnsiTheme="minorHAnsi" w:cstheme="minorBidi"/>
          <w:noProof/>
          <w:sz w:val="22"/>
          <w:szCs w:val="22"/>
          <w:lang w:eastAsia="zh-CN"/>
        </w:rPr>
      </w:pPr>
      <w:r w:rsidRPr="00EE2D05">
        <w:rPr>
          <w:noProof/>
          <w:lang w:val="en-US"/>
        </w:rPr>
        <w:t>4.10</w:t>
      </w:r>
      <w:r>
        <w:rPr>
          <w:rFonts w:asciiTheme="minorHAnsi" w:eastAsiaTheme="minorEastAsia" w:hAnsiTheme="minorHAnsi" w:cstheme="minorBidi"/>
          <w:noProof/>
          <w:sz w:val="22"/>
          <w:szCs w:val="22"/>
          <w:lang w:eastAsia="zh-CN"/>
        </w:rPr>
        <w:tab/>
      </w:r>
      <w:r w:rsidRPr="00EE2D05">
        <w:rPr>
          <w:noProof/>
          <w:lang w:val="en-US"/>
        </w:rPr>
        <w:t>Discharge input</w:t>
      </w:r>
      <w:r>
        <w:rPr>
          <w:noProof/>
        </w:rPr>
        <w:tab/>
      </w:r>
      <w:r w:rsidR="00D868A5">
        <w:rPr>
          <w:noProof/>
        </w:rPr>
        <w:fldChar w:fldCharType="begin"/>
      </w:r>
      <w:r>
        <w:rPr>
          <w:noProof/>
        </w:rPr>
        <w:instrText xml:space="preserve"> PAGEREF _Toc412018081 \h </w:instrText>
      </w:r>
      <w:r w:rsidR="00D868A5">
        <w:rPr>
          <w:noProof/>
        </w:rPr>
      </w:r>
      <w:r w:rsidR="00D868A5">
        <w:rPr>
          <w:noProof/>
        </w:rPr>
        <w:fldChar w:fldCharType="separate"/>
      </w:r>
      <w:r>
        <w:rPr>
          <w:noProof/>
        </w:rPr>
        <w:t>52</w:t>
      </w:r>
      <w:r w:rsidR="00D868A5">
        <w:rPr>
          <w:noProof/>
        </w:rPr>
        <w:fldChar w:fldCharType="end"/>
      </w:r>
    </w:p>
    <w:p w:rsidR="00F3579D" w:rsidRDefault="00F3579D">
      <w:pPr>
        <w:pStyle w:val="TOC2"/>
        <w:rPr>
          <w:rFonts w:asciiTheme="minorHAnsi" w:eastAsiaTheme="minorEastAsia" w:hAnsiTheme="minorHAnsi" w:cstheme="minorBidi"/>
          <w:noProof/>
          <w:sz w:val="22"/>
          <w:szCs w:val="22"/>
          <w:lang w:eastAsia="zh-CN"/>
        </w:rPr>
      </w:pPr>
      <w:r w:rsidRPr="00EE2D05">
        <w:rPr>
          <w:noProof/>
          <w:lang w:val="en-US"/>
        </w:rPr>
        <w:t>4.11</w:t>
      </w:r>
      <w:r>
        <w:rPr>
          <w:rFonts w:asciiTheme="minorHAnsi" w:eastAsiaTheme="minorEastAsia" w:hAnsiTheme="minorHAnsi" w:cstheme="minorBidi"/>
          <w:noProof/>
          <w:sz w:val="22"/>
          <w:szCs w:val="22"/>
          <w:lang w:eastAsia="zh-CN"/>
        </w:rPr>
        <w:tab/>
      </w:r>
      <w:r w:rsidRPr="00EE2D05">
        <w:rPr>
          <w:noProof/>
          <w:lang w:val="en-US"/>
        </w:rPr>
        <w:t>Drifters input</w:t>
      </w:r>
      <w:r>
        <w:rPr>
          <w:noProof/>
        </w:rPr>
        <w:tab/>
      </w:r>
      <w:r w:rsidR="00D868A5">
        <w:rPr>
          <w:noProof/>
        </w:rPr>
        <w:fldChar w:fldCharType="begin"/>
      </w:r>
      <w:r>
        <w:rPr>
          <w:noProof/>
        </w:rPr>
        <w:instrText xml:space="preserve"> PAGEREF _Toc412018082 \h </w:instrText>
      </w:r>
      <w:r w:rsidR="00D868A5">
        <w:rPr>
          <w:noProof/>
        </w:rPr>
      </w:r>
      <w:r w:rsidR="00D868A5">
        <w:rPr>
          <w:noProof/>
        </w:rPr>
        <w:fldChar w:fldCharType="separate"/>
      </w:r>
      <w:r>
        <w:rPr>
          <w:noProof/>
        </w:rPr>
        <w:t>53</w:t>
      </w:r>
      <w:r w:rsidR="00D868A5">
        <w:rPr>
          <w:noProof/>
        </w:rPr>
        <w:fldChar w:fldCharType="end"/>
      </w:r>
    </w:p>
    <w:p w:rsidR="00F3579D" w:rsidRDefault="00F3579D">
      <w:pPr>
        <w:pStyle w:val="TOC2"/>
        <w:rPr>
          <w:rFonts w:asciiTheme="minorHAnsi" w:eastAsiaTheme="minorEastAsia" w:hAnsiTheme="minorHAnsi" w:cstheme="minorBidi"/>
          <w:noProof/>
          <w:sz w:val="22"/>
          <w:szCs w:val="22"/>
          <w:lang w:eastAsia="zh-CN"/>
        </w:rPr>
      </w:pPr>
      <w:r w:rsidRPr="00EE2D05">
        <w:rPr>
          <w:noProof/>
          <w:lang w:val="en-US"/>
        </w:rPr>
        <w:t>4.12</w:t>
      </w:r>
      <w:r>
        <w:rPr>
          <w:rFonts w:asciiTheme="minorHAnsi" w:eastAsiaTheme="minorEastAsia" w:hAnsiTheme="minorHAnsi" w:cstheme="minorBidi"/>
          <w:noProof/>
          <w:sz w:val="22"/>
          <w:szCs w:val="22"/>
          <w:lang w:eastAsia="zh-CN"/>
        </w:rPr>
        <w:tab/>
      </w:r>
      <w:r w:rsidRPr="00EE2D05">
        <w:rPr>
          <w:noProof/>
          <w:lang w:val="en-US"/>
        </w:rPr>
        <w:t>Ship input</w:t>
      </w:r>
      <w:r>
        <w:rPr>
          <w:noProof/>
        </w:rPr>
        <w:tab/>
      </w:r>
      <w:r w:rsidR="00D868A5">
        <w:rPr>
          <w:noProof/>
        </w:rPr>
        <w:fldChar w:fldCharType="begin"/>
      </w:r>
      <w:r>
        <w:rPr>
          <w:noProof/>
        </w:rPr>
        <w:instrText xml:space="preserve"> PAGEREF _Toc412018083 \h </w:instrText>
      </w:r>
      <w:r w:rsidR="00D868A5">
        <w:rPr>
          <w:noProof/>
        </w:rPr>
      </w:r>
      <w:r w:rsidR="00D868A5">
        <w:rPr>
          <w:noProof/>
        </w:rPr>
        <w:fldChar w:fldCharType="separate"/>
      </w:r>
      <w:r>
        <w:rPr>
          <w:noProof/>
        </w:rPr>
        <w:t>54</w:t>
      </w:r>
      <w:r w:rsidR="00D868A5">
        <w:rPr>
          <w:noProof/>
        </w:rPr>
        <w:fldChar w:fldCharType="end"/>
      </w:r>
    </w:p>
    <w:p w:rsidR="00F3579D" w:rsidRDefault="00F3579D">
      <w:pPr>
        <w:pStyle w:val="TOC2"/>
        <w:rPr>
          <w:rFonts w:asciiTheme="minorHAnsi" w:eastAsiaTheme="minorEastAsia" w:hAnsiTheme="minorHAnsi" w:cstheme="minorBidi"/>
          <w:noProof/>
          <w:sz w:val="22"/>
          <w:szCs w:val="22"/>
          <w:lang w:eastAsia="zh-CN"/>
        </w:rPr>
      </w:pPr>
      <w:r w:rsidRPr="00EE2D05">
        <w:rPr>
          <w:noProof/>
          <w:lang w:val="en-US"/>
        </w:rPr>
        <w:t>4.13</w:t>
      </w:r>
      <w:r>
        <w:rPr>
          <w:rFonts w:asciiTheme="minorHAnsi" w:eastAsiaTheme="minorEastAsia" w:hAnsiTheme="minorHAnsi" w:cstheme="minorBidi"/>
          <w:noProof/>
          <w:sz w:val="22"/>
          <w:szCs w:val="22"/>
          <w:lang w:eastAsia="zh-CN"/>
        </w:rPr>
        <w:tab/>
      </w:r>
      <w:r w:rsidRPr="00EE2D05">
        <w:rPr>
          <w:noProof/>
          <w:lang w:val="en-US"/>
        </w:rPr>
        <w:t>Output selection</w:t>
      </w:r>
      <w:r>
        <w:rPr>
          <w:noProof/>
        </w:rPr>
        <w:tab/>
      </w:r>
      <w:r w:rsidR="00D868A5">
        <w:rPr>
          <w:noProof/>
        </w:rPr>
        <w:fldChar w:fldCharType="begin"/>
      </w:r>
      <w:r>
        <w:rPr>
          <w:noProof/>
        </w:rPr>
        <w:instrText xml:space="preserve"> PAGEREF _Toc412018084 \h </w:instrText>
      </w:r>
      <w:r w:rsidR="00D868A5">
        <w:rPr>
          <w:noProof/>
        </w:rPr>
      </w:r>
      <w:r w:rsidR="00D868A5">
        <w:rPr>
          <w:noProof/>
        </w:rPr>
        <w:fldChar w:fldCharType="separate"/>
      </w:r>
      <w:r>
        <w:rPr>
          <w:noProof/>
        </w:rPr>
        <w:t>55</w:t>
      </w:r>
      <w:r w:rsidR="00D868A5">
        <w:rPr>
          <w:noProof/>
        </w:rPr>
        <w:fldChar w:fldCharType="end"/>
      </w:r>
    </w:p>
    <w:p w:rsidR="00F3579D" w:rsidRDefault="00F3579D">
      <w:pPr>
        <w:pStyle w:val="TOC3"/>
        <w:tabs>
          <w:tab w:val="left" w:pos="1760"/>
        </w:tabs>
        <w:rPr>
          <w:rFonts w:asciiTheme="minorHAnsi" w:eastAsiaTheme="minorEastAsia" w:hAnsiTheme="minorHAnsi" w:cstheme="minorBidi"/>
          <w:noProof/>
          <w:sz w:val="22"/>
          <w:szCs w:val="22"/>
          <w:lang w:eastAsia="zh-CN"/>
        </w:rPr>
      </w:pPr>
      <w:r w:rsidRPr="00EE2D05">
        <w:rPr>
          <w:noProof/>
          <w:lang w:val="en-US"/>
        </w:rPr>
        <w:t>4.13.1</w:t>
      </w:r>
      <w:r>
        <w:rPr>
          <w:rFonts w:asciiTheme="minorHAnsi" w:eastAsiaTheme="minorEastAsia" w:hAnsiTheme="minorHAnsi" w:cstheme="minorBidi"/>
          <w:noProof/>
          <w:sz w:val="22"/>
          <w:szCs w:val="22"/>
          <w:lang w:eastAsia="zh-CN"/>
        </w:rPr>
        <w:tab/>
      </w:r>
      <w:r w:rsidRPr="00EE2D05">
        <w:rPr>
          <w:noProof/>
          <w:lang w:val="en-US"/>
        </w:rPr>
        <w:t>Output types</w:t>
      </w:r>
      <w:r>
        <w:rPr>
          <w:noProof/>
        </w:rPr>
        <w:tab/>
      </w:r>
      <w:r w:rsidR="00D868A5">
        <w:rPr>
          <w:noProof/>
        </w:rPr>
        <w:fldChar w:fldCharType="begin"/>
      </w:r>
      <w:r>
        <w:rPr>
          <w:noProof/>
        </w:rPr>
        <w:instrText xml:space="preserve"> PAGEREF _Toc412018085 \h </w:instrText>
      </w:r>
      <w:r w:rsidR="00D868A5">
        <w:rPr>
          <w:noProof/>
        </w:rPr>
      </w:r>
      <w:r w:rsidR="00D868A5">
        <w:rPr>
          <w:noProof/>
        </w:rPr>
        <w:fldChar w:fldCharType="separate"/>
      </w:r>
      <w:r>
        <w:rPr>
          <w:noProof/>
        </w:rPr>
        <w:t>58</w:t>
      </w:r>
      <w:r w:rsidR="00D868A5">
        <w:rPr>
          <w:noProof/>
        </w:rPr>
        <w:fldChar w:fldCharType="end"/>
      </w:r>
    </w:p>
    <w:p w:rsidR="00F3579D" w:rsidRDefault="00F3579D">
      <w:pPr>
        <w:pStyle w:val="TOC3"/>
        <w:tabs>
          <w:tab w:val="left" w:pos="1760"/>
        </w:tabs>
        <w:rPr>
          <w:rFonts w:asciiTheme="minorHAnsi" w:eastAsiaTheme="minorEastAsia" w:hAnsiTheme="minorHAnsi" w:cstheme="minorBidi"/>
          <w:noProof/>
          <w:sz w:val="22"/>
          <w:szCs w:val="22"/>
          <w:lang w:eastAsia="zh-CN"/>
        </w:rPr>
      </w:pPr>
      <w:r w:rsidRPr="00EE2D05">
        <w:rPr>
          <w:noProof/>
          <w:lang w:val="en-US"/>
        </w:rPr>
        <w:t>4.13.2</w:t>
      </w:r>
      <w:r>
        <w:rPr>
          <w:rFonts w:asciiTheme="minorHAnsi" w:eastAsiaTheme="minorEastAsia" w:hAnsiTheme="minorHAnsi" w:cstheme="minorBidi"/>
          <w:noProof/>
          <w:sz w:val="22"/>
          <w:szCs w:val="22"/>
          <w:lang w:eastAsia="zh-CN"/>
        </w:rPr>
        <w:tab/>
      </w:r>
      <w:r w:rsidRPr="00EE2D05">
        <w:rPr>
          <w:noProof/>
          <w:lang w:val="en-US"/>
        </w:rPr>
        <w:t>Output times</w:t>
      </w:r>
      <w:r>
        <w:rPr>
          <w:noProof/>
        </w:rPr>
        <w:tab/>
      </w:r>
      <w:r w:rsidR="00D868A5">
        <w:rPr>
          <w:noProof/>
        </w:rPr>
        <w:fldChar w:fldCharType="begin"/>
      </w:r>
      <w:r>
        <w:rPr>
          <w:noProof/>
        </w:rPr>
        <w:instrText xml:space="preserve"> PAGEREF _Toc412018086 \h </w:instrText>
      </w:r>
      <w:r w:rsidR="00D868A5">
        <w:rPr>
          <w:noProof/>
        </w:rPr>
      </w:r>
      <w:r w:rsidR="00D868A5">
        <w:rPr>
          <w:noProof/>
        </w:rPr>
        <w:fldChar w:fldCharType="separate"/>
      </w:r>
      <w:r>
        <w:rPr>
          <w:noProof/>
        </w:rPr>
        <w:t>59</w:t>
      </w:r>
      <w:r w:rsidR="00D868A5">
        <w:rPr>
          <w:noProof/>
        </w:rPr>
        <w:fldChar w:fldCharType="end"/>
      </w:r>
    </w:p>
    <w:p w:rsidR="00F3579D" w:rsidRDefault="00F3579D">
      <w:pPr>
        <w:pStyle w:val="TOC3"/>
        <w:tabs>
          <w:tab w:val="left" w:pos="1760"/>
        </w:tabs>
        <w:rPr>
          <w:rFonts w:asciiTheme="minorHAnsi" w:eastAsiaTheme="minorEastAsia" w:hAnsiTheme="minorHAnsi" w:cstheme="minorBidi"/>
          <w:noProof/>
          <w:sz w:val="22"/>
          <w:szCs w:val="22"/>
          <w:lang w:eastAsia="zh-CN"/>
        </w:rPr>
      </w:pPr>
      <w:r w:rsidRPr="00EE2D05">
        <w:rPr>
          <w:noProof/>
          <w:lang w:val="en-US"/>
        </w:rPr>
        <w:t>4.13.3</w:t>
      </w:r>
      <w:r>
        <w:rPr>
          <w:rFonts w:asciiTheme="minorHAnsi" w:eastAsiaTheme="minorEastAsia" w:hAnsiTheme="minorHAnsi" w:cstheme="minorBidi"/>
          <w:noProof/>
          <w:sz w:val="22"/>
          <w:szCs w:val="22"/>
          <w:lang w:eastAsia="zh-CN"/>
        </w:rPr>
        <w:tab/>
      </w:r>
      <w:r w:rsidRPr="00EE2D05">
        <w:rPr>
          <w:noProof/>
          <w:lang w:val="en-US"/>
        </w:rPr>
        <w:t>Output format</w:t>
      </w:r>
      <w:r>
        <w:rPr>
          <w:noProof/>
        </w:rPr>
        <w:tab/>
      </w:r>
      <w:r w:rsidR="00D868A5">
        <w:rPr>
          <w:noProof/>
        </w:rPr>
        <w:fldChar w:fldCharType="begin"/>
      </w:r>
      <w:r>
        <w:rPr>
          <w:noProof/>
        </w:rPr>
        <w:instrText xml:space="preserve"> PAGEREF _Toc412018087 \h </w:instrText>
      </w:r>
      <w:r w:rsidR="00D868A5">
        <w:rPr>
          <w:noProof/>
        </w:rPr>
      </w:r>
      <w:r w:rsidR="00D868A5">
        <w:rPr>
          <w:noProof/>
        </w:rPr>
        <w:fldChar w:fldCharType="separate"/>
      </w:r>
      <w:r>
        <w:rPr>
          <w:noProof/>
        </w:rPr>
        <w:t>61</w:t>
      </w:r>
      <w:r w:rsidR="00D868A5">
        <w:rPr>
          <w:noProof/>
        </w:rPr>
        <w:fldChar w:fldCharType="end"/>
      </w:r>
    </w:p>
    <w:p w:rsidR="00F3579D" w:rsidRDefault="00F3579D">
      <w:pPr>
        <w:pStyle w:val="TOC2"/>
        <w:rPr>
          <w:rFonts w:asciiTheme="minorHAnsi" w:eastAsiaTheme="minorEastAsia" w:hAnsiTheme="minorHAnsi" w:cstheme="minorBidi"/>
          <w:noProof/>
          <w:sz w:val="22"/>
          <w:szCs w:val="22"/>
          <w:lang w:eastAsia="zh-CN"/>
        </w:rPr>
      </w:pPr>
      <w:r w:rsidRPr="00EE2D05">
        <w:rPr>
          <w:noProof/>
          <w:lang w:val="en-US"/>
        </w:rPr>
        <w:t>4.14</w:t>
      </w:r>
      <w:r>
        <w:rPr>
          <w:rFonts w:asciiTheme="minorHAnsi" w:eastAsiaTheme="minorEastAsia" w:hAnsiTheme="minorHAnsi" w:cstheme="minorBidi"/>
          <w:noProof/>
          <w:sz w:val="22"/>
          <w:szCs w:val="22"/>
          <w:lang w:eastAsia="zh-CN"/>
        </w:rPr>
        <w:tab/>
      </w:r>
      <w:r w:rsidRPr="00EE2D05">
        <w:rPr>
          <w:noProof/>
          <w:lang w:val="en-US"/>
        </w:rPr>
        <w:t>Time parameters</w:t>
      </w:r>
      <w:r>
        <w:rPr>
          <w:noProof/>
        </w:rPr>
        <w:tab/>
      </w:r>
      <w:r w:rsidR="00D868A5">
        <w:rPr>
          <w:noProof/>
        </w:rPr>
        <w:fldChar w:fldCharType="begin"/>
      </w:r>
      <w:r>
        <w:rPr>
          <w:noProof/>
        </w:rPr>
        <w:instrText xml:space="preserve"> PAGEREF _Toc412018088 \h </w:instrText>
      </w:r>
      <w:r w:rsidR="00D868A5">
        <w:rPr>
          <w:noProof/>
        </w:rPr>
      </w:r>
      <w:r w:rsidR="00D868A5">
        <w:rPr>
          <w:noProof/>
        </w:rPr>
        <w:fldChar w:fldCharType="separate"/>
      </w:r>
      <w:r>
        <w:rPr>
          <w:noProof/>
        </w:rPr>
        <w:t>62</w:t>
      </w:r>
      <w:r w:rsidR="00D868A5">
        <w:rPr>
          <w:noProof/>
        </w:rPr>
        <w:fldChar w:fldCharType="end"/>
      </w:r>
    </w:p>
    <w:p w:rsidR="00F3579D" w:rsidRDefault="00F3579D">
      <w:pPr>
        <w:pStyle w:val="TOC1"/>
        <w:rPr>
          <w:rFonts w:asciiTheme="minorHAnsi" w:eastAsiaTheme="minorEastAsia" w:hAnsiTheme="minorHAnsi" w:cstheme="minorBidi"/>
          <w:b w:val="0"/>
          <w:noProof/>
          <w:sz w:val="22"/>
          <w:szCs w:val="22"/>
          <w:lang w:eastAsia="zh-CN"/>
        </w:rPr>
      </w:pPr>
      <w:r w:rsidRPr="00EE2D05">
        <w:rPr>
          <w:noProof/>
          <w:lang w:val="en-US"/>
        </w:rPr>
        <w:t>5</w:t>
      </w:r>
      <w:r>
        <w:rPr>
          <w:rFonts w:asciiTheme="minorHAnsi" w:eastAsiaTheme="minorEastAsia" w:hAnsiTheme="minorHAnsi" w:cstheme="minorBidi"/>
          <w:b w:val="0"/>
          <w:noProof/>
          <w:sz w:val="22"/>
          <w:szCs w:val="22"/>
          <w:lang w:eastAsia="zh-CN"/>
        </w:rPr>
        <w:tab/>
      </w:r>
      <w:r w:rsidRPr="00EE2D05">
        <w:rPr>
          <w:noProof/>
          <w:lang w:val="en-US"/>
        </w:rPr>
        <w:t>Bibliography</w:t>
      </w:r>
      <w:r>
        <w:rPr>
          <w:noProof/>
        </w:rPr>
        <w:tab/>
      </w:r>
      <w:r w:rsidR="00D868A5">
        <w:rPr>
          <w:noProof/>
        </w:rPr>
        <w:fldChar w:fldCharType="begin"/>
      </w:r>
      <w:r>
        <w:rPr>
          <w:noProof/>
        </w:rPr>
        <w:instrText xml:space="preserve"> PAGEREF _Toc412018089 \h </w:instrText>
      </w:r>
      <w:r w:rsidR="00D868A5">
        <w:rPr>
          <w:noProof/>
        </w:rPr>
      </w:r>
      <w:r w:rsidR="00D868A5">
        <w:rPr>
          <w:noProof/>
        </w:rPr>
        <w:fldChar w:fldCharType="separate"/>
      </w:r>
      <w:r>
        <w:rPr>
          <w:noProof/>
        </w:rPr>
        <w:t>64</w:t>
      </w:r>
      <w:r w:rsidR="00D868A5">
        <w:rPr>
          <w:noProof/>
        </w:rPr>
        <w:fldChar w:fldCharType="end"/>
      </w:r>
    </w:p>
    <w:p w:rsidR="00F3579D" w:rsidRDefault="00F3579D">
      <w:pPr>
        <w:pStyle w:val="TOC1"/>
        <w:rPr>
          <w:rFonts w:asciiTheme="minorHAnsi" w:eastAsiaTheme="minorEastAsia" w:hAnsiTheme="minorHAnsi" w:cstheme="minorBidi"/>
          <w:b w:val="0"/>
          <w:noProof/>
          <w:sz w:val="22"/>
          <w:szCs w:val="22"/>
          <w:lang w:eastAsia="zh-CN"/>
        </w:rPr>
      </w:pPr>
      <w:r w:rsidRPr="00EE2D05">
        <w:rPr>
          <w:noProof/>
          <w:lang w:val="en-US"/>
        </w:rPr>
        <w:t>6</w:t>
      </w:r>
      <w:r>
        <w:rPr>
          <w:rFonts w:asciiTheme="minorHAnsi" w:eastAsiaTheme="minorEastAsia" w:hAnsiTheme="minorHAnsi" w:cstheme="minorBidi"/>
          <w:b w:val="0"/>
          <w:noProof/>
          <w:sz w:val="22"/>
          <w:szCs w:val="22"/>
          <w:lang w:eastAsia="zh-CN"/>
        </w:rPr>
        <w:tab/>
      </w:r>
      <w:r w:rsidRPr="00EE2D05">
        <w:rPr>
          <w:noProof/>
          <w:lang w:val="en-US"/>
        </w:rPr>
        <w:t>Appendices</w:t>
      </w:r>
      <w:r>
        <w:rPr>
          <w:noProof/>
        </w:rPr>
        <w:tab/>
      </w:r>
      <w:r w:rsidR="00D868A5">
        <w:rPr>
          <w:noProof/>
        </w:rPr>
        <w:fldChar w:fldCharType="begin"/>
      </w:r>
      <w:r>
        <w:rPr>
          <w:noProof/>
        </w:rPr>
        <w:instrText xml:space="preserve"> PAGEREF _Toc412018090 \h </w:instrText>
      </w:r>
      <w:r w:rsidR="00D868A5">
        <w:rPr>
          <w:noProof/>
        </w:rPr>
      </w:r>
      <w:r w:rsidR="00D868A5">
        <w:rPr>
          <w:noProof/>
        </w:rPr>
        <w:fldChar w:fldCharType="separate"/>
      </w:r>
      <w:r>
        <w:rPr>
          <w:noProof/>
        </w:rPr>
        <w:t>66</w:t>
      </w:r>
      <w:r w:rsidR="00D868A5">
        <w:rPr>
          <w:noProof/>
        </w:rPr>
        <w:fldChar w:fldCharType="end"/>
      </w:r>
    </w:p>
    <w:p w:rsidR="00F3579D" w:rsidRDefault="00F3579D">
      <w:pPr>
        <w:pStyle w:val="TOC2"/>
        <w:rPr>
          <w:rFonts w:asciiTheme="minorHAnsi" w:eastAsiaTheme="minorEastAsia" w:hAnsiTheme="minorHAnsi" w:cstheme="minorBidi"/>
          <w:noProof/>
          <w:sz w:val="22"/>
          <w:szCs w:val="22"/>
          <w:lang w:eastAsia="zh-CN"/>
        </w:rPr>
      </w:pPr>
      <w:r w:rsidRPr="00EE2D05">
        <w:rPr>
          <w:noProof/>
          <w:lang w:val="en-US"/>
        </w:rPr>
        <w:t>6.1</w:t>
      </w:r>
      <w:r>
        <w:rPr>
          <w:rFonts w:asciiTheme="minorHAnsi" w:eastAsiaTheme="minorEastAsia" w:hAnsiTheme="minorHAnsi" w:cstheme="minorBidi"/>
          <w:noProof/>
          <w:sz w:val="22"/>
          <w:szCs w:val="22"/>
          <w:lang w:eastAsia="zh-CN"/>
        </w:rPr>
        <w:tab/>
      </w:r>
      <w:r w:rsidRPr="00EE2D05">
        <w:rPr>
          <w:noProof/>
          <w:lang w:val="en-US"/>
        </w:rPr>
        <w:t>Practical: getting started (based on Joost den Bieman)</w:t>
      </w:r>
      <w:r>
        <w:rPr>
          <w:noProof/>
        </w:rPr>
        <w:tab/>
      </w:r>
      <w:r w:rsidR="00D868A5">
        <w:rPr>
          <w:noProof/>
        </w:rPr>
        <w:fldChar w:fldCharType="begin"/>
      </w:r>
      <w:r>
        <w:rPr>
          <w:noProof/>
        </w:rPr>
        <w:instrText xml:space="preserve"> PAGEREF _Toc412018091 \h </w:instrText>
      </w:r>
      <w:r w:rsidR="00D868A5">
        <w:rPr>
          <w:noProof/>
        </w:rPr>
      </w:r>
      <w:r w:rsidR="00D868A5">
        <w:rPr>
          <w:noProof/>
        </w:rPr>
        <w:fldChar w:fldCharType="separate"/>
      </w:r>
      <w:r>
        <w:rPr>
          <w:noProof/>
        </w:rPr>
        <w:t>66</w:t>
      </w:r>
      <w:r w:rsidR="00D868A5">
        <w:rPr>
          <w:noProof/>
        </w:rPr>
        <w:fldChar w:fldCharType="end"/>
      </w:r>
    </w:p>
    <w:p w:rsidR="00F3579D" w:rsidRDefault="00F3579D">
      <w:pPr>
        <w:pStyle w:val="TOC3"/>
        <w:tabs>
          <w:tab w:val="left" w:pos="1276"/>
        </w:tabs>
        <w:rPr>
          <w:rFonts w:asciiTheme="minorHAnsi" w:eastAsiaTheme="minorEastAsia" w:hAnsiTheme="minorHAnsi" w:cstheme="minorBidi"/>
          <w:noProof/>
          <w:sz w:val="22"/>
          <w:szCs w:val="22"/>
          <w:lang w:eastAsia="zh-CN"/>
        </w:rPr>
      </w:pPr>
      <w:r w:rsidRPr="00EE2D05">
        <w:rPr>
          <w:noProof/>
          <w:lang w:val="en-US"/>
        </w:rPr>
        <w:t>6.1.1</w:t>
      </w:r>
      <w:r>
        <w:rPr>
          <w:rFonts w:asciiTheme="minorHAnsi" w:eastAsiaTheme="minorEastAsia" w:hAnsiTheme="minorHAnsi" w:cstheme="minorBidi"/>
          <w:noProof/>
          <w:sz w:val="22"/>
          <w:szCs w:val="22"/>
          <w:lang w:eastAsia="zh-CN"/>
        </w:rPr>
        <w:tab/>
      </w:r>
      <w:r w:rsidRPr="00EE2D05">
        <w:rPr>
          <w:noProof/>
          <w:lang w:val="en-US"/>
        </w:rPr>
        <w:t>Introduction</w:t>
      </w:r>
      <w:r>
        <w:rPr>
          <w:noProof/>
        </w:rPr>
        <w:tab/>
      </w:r>
      <w:r w:rsidR="00D868A5">
        <w:rPr>
          <w:noProof/>
        </w:rPr>
        <w:fldChar w:fldCharType="begin"/>
      </w:r>
      <w:r>
        <w:rPr>
          <w:noProof/>
        </w:rPr>
        <w:instrText xml:space="preserve"> PAGEREF _Toc412018092 \h </w:instrText>
      </w:r>
      <w:r w:rsidR="00D868A5">
        <w:rPr>
          <w:noProof/>
        </w:rPr>
      </w:r>
      <w:r w:rsidR="00D868A5">
        <w:rPr>
          <w:noProof/>
        </w:rPr>
        <w:fldChar w:fldCharType="separate"/>
      </w:r>
      <w:r>
        <w:rPr>
          <w:noProof/>
        </w:rPr>
        <w:t>66</w:t>
      </w:r>
      <w:r w:rsidR="00D868A5">
        <w:rPr>
          <w:noProof/>
        </w:rPr>
        <w:fldChar w:fldCharType="end"/>
      </w:r>
    </w:p>
    <w:p w:rsidR="00F3579D" w:rsidRDefault="00F3579D">
      <w:pPr>
        <w:pStyle w:val="TOC3"/>
        <w:tabs>
          <w:tab w:val="left" w:pos="1276"/>
        </w:tabs>
        <w:rPr>
          <w:rFonts w:asciiTheme="minorHAnsi" w:eastAsiaTheme="minorEastAsia" w:hAnsiTheme="minorHAnsi" w:cstheme="minorBidi"/>
          <w:noProof/>
          <w:sz w:val="22"/>
          <w:szCs w:val="22"/>
          <w:lang w:eastAsia="zh-CN"/>
        </w:rPr>
      </w:pPr>
      <w:r w:rsidRPr="00EE2D05">
        <w:rPr>
          <w:noProof/>
          <w:lang w:val="en-US"/>
        </w:rPr>
        <w:t>6.1.2</w:t>
      </w:r>
      <w:r>
        <w:rPr>
          <w:rFonts w:asciiTheme="minorHAnsi" w:eastAsiaTheme="minorEastAsia" w:hAnsiTheme="minorHAnsi" w:cstheme="minorBidi"/>
          <w:noProof/>
          <w:sz w:val="22"/>
          <w:szCs w:val="22"/>
          <w:lang w:eastAsia="zh-CN"/>
        </w:rPr>
        <w:tab/>
      </w:r>
      <w:r w:rsidRPr="00EE2D05">
        <w:rPr>
          <w:noProof/>
          <w:lang w:val="en-US"/>
        </w:rPr>
        <w:t>XBeach grid definitions</w:t>
      </w:r>
      <w:r>
        <w:rPr>
          <w:noProof/>
        </w:rPr>
        <w:tab/>
      </w:r>
      <w:r w:rsidR="00D868A5">
        <w:rPr>
          <w:noProof/>
        </w:rPr>
        <w:fldChar w:fldCharType="begin"/>
      </w:r>
      <w:r>
        <w:rPr>
          <w:noProof/>
        </w:rPr>
        <w:instrText xml:space="preserve"> PAGEREF _Toc412018093 \h </w:instrText>
      </w:r>
      <w:r w:rsidR="00D868A5">
        <w:rPr>
          <w:noProof/>
        </w:rPr>
      </w:r>
      <w:r w:rsidR="00D868A5">
        <w:rPr>
          <w:noProof/>
        </w:rPr>
        <w:fldChar w:fldCharType="separate"/>
      </w:r>
      <w:r>
        <w:rPr>
          <w:noProof/>
        </w:rPr>
        <w:t>66</w:t>
      </w:r>
      <w:r w:rsidR="00D868A5">
        <w:rPr>
          <w:noProof/>
        </w:rPr>
        <w:fldChar w:fldCharType="end"/>
      </w:r>
    </w:p>
    <w:p w:rsidR="00F3579D" w:rsidRDefault="00F3579D">
      <w:pPr>
        <w:pStyle w:val="TOC3"/>
        <w:tabs>
          <w:tab w:val="left" w:pos="1276"/>
        </w:tabs>
        <w:rPr>
          <w:rFonts w:asciiTheme="minorHAnsi" w:eastAsiaTheme="minorEastAsia" w:hAnsiTheme="minorHAnsi" w:cstheme="minorBidi"/>
          <w:noProof/>
          <w:sz w:val="22"/>
          <w:szCs w:val="22"/>
          <w:lang w:eastAsia="zh-CN"/>
        </w:rPr>
      </w:pPr>
      <w:r w:rsidRPr="00EE2D05">
        <w:rPr>
          <w:noProof/>
          <w:lang w:val="en-US"/>
        </w:rPr>
        <w:t>6.1.3</w:t>
      </w:r>
      <w:r>
        <w:rPr>
          <w:rFonts w:asciiTheme="minorHAnsi" w:eastAsiaTheme="minorEastAsia" w:hAnsiTheme="minorHAnsi" w:cstheme="minorBidi"/>
          <w:noProof/>
          <w:sz w:val="22"/>
          <w:szCs w:val="22"/>
          <w:lang w:eastAsia="zh-CN"/>
        </w:rPr>
        <w:tab/>
      </w:r>
      <w:r w:rsidRPr="00EE2D05">
        <w:rPr>
          <w:noProof/>
          <w:lang w:val="en-US"/>
        </w:rPr>
        <w:t>Grid creation tutorial</w:t>
      </w:r>
      <w:r>
        <w:rPr>
          <w:noProof/>
        </w:rPr>
        <w:tab/>
      </w:r>
      <w:r w:rsidR="00D868A5">
        <w:rPr>
          <w:noProof/>
        </w:rPr>
        <w:fldChar w:fldCharType="begin"/>
      </w:r>
      <w:r>
        <w:rPr>
          <w:noProof/>
        </w:rPr>
        <w:instrText xml:space="preserve"> PAGEREF _Toc412018094 \h </w:instrText>
      </w:r>
      <w:r w:rsidR="00D868A5">
        <w:rPr>
          <w:noProof/>
        </w:rPr>
      </w:r>
      <w:r w:rsidR="00D868A5">
        <w:rPr>
          <w:noProof/>
        </w:rPr>
        <w:fldChar w:fldCharType="separate"/>
      </w:r>
      <w:r>
        <w:rPr>
          <w:noProof/>
        </w:rPr>
        <w:t>69</w:t>
      </w:r>
      <w:r w:rsidR="00D868A5">
        <w:rPr>
          <w:noProof/>
        </w:rPr>
        <w:fldChar w:fldCharType="end"/>
      </w:r>
    </w:p>
    <w:p w:rsidR="00F3579D" w:rsidRDefault="00F3579D">
      <w:pPr>
        <w:pStyle w:val="TOC2"/>
        <w:rPr>
          <w:rFonts w:asciiTheme="minorHAnsi" w:eastAsiaTheme="minorEastAsia" w:hAnsiTheme="minorHAnsi" w:cstheme="minorBidi"/>
          <w:noProof/>
          <w:sz w:val="22"/>
          <w:szCs w:val="22"/>
          <w:lang w:eastAsia="zh-CN"/>
        </w:rPr>
      </w:pPr>
      <w:r w:rsidRPr="00EE2D05">
        <w:rPr>
          <w:noProof/>
          <w:lang w:val="en-US"/>
        </w:rPr>
        <w:t>6.2</w:t>
      </w:r>
      <w:r>
        <w:rPr>
          <w:rFonts w:asciiTheme="minorHAnsi" w:eastAsiaTheme="minorEastAsia" w:hAnsiTheme="minorHAnsi" w:cstheme="minorBidi"/>
          <w:noProof/>
          <w:sz w:val="22"/>
          <w:szCs w:val="22"/>
          <w:lang w:eastAsia="zh-CN"/>
        </w:rPr>
        <w:tab/>
      </w:r>
      <w:r w:rsidRPr="00EE2D05">
        <w:rPr>
          <w:noProof/>
          <w:lang w:val="en-US"/>
        </w:rPr>
        <w:t>Hands on exercises</w:t>
      </w:r>
      <w:r>
        <w:rPr>
          <w:noProof/>
        </w:rPr>
        <w:tab/>
      </w:r>
      <w:r w:rsidR="00D868A5">
        <w:rPr>
          <w:noProof/>
        </w:rPr>
        <w:fldChar w:fldCharType="begin"/>
      </w:r>
      <w:r>
        <w:rPr>
          <w:noProof/>
        </w:rPr>
        <w:instrText xml:space="preserve"> PAGEREF _Toc412018095 \h </w:instrText>
      </w:r>
      <w:r w:rsidR="00D868A5">
        <w:rPr>
          <w:noProof/>
        </w:rPr>
      </w:r>
      <w:r w:rsidR="00D868A5">
        <w:rPr>
          <w:noProof/>
        </w:rPr>
        <w:fldChar w:fldCharType="separate"/>
      </w:r>
      <w:r>
        <w:rPr>
          <w:noProof/>
        </w:rPr>
        <w:t>72</w:t>
      </w:r>
      <w:r w:rsidR="00D868A5">
        <w:rPr>
          <w:noProof/>
        </w:rPr>
        <w:fldChar w:fldCharType="end"/>
      </w:r>
    </w:p>
    <w:p w:rsidR="00F3579D" w:rsidRDefault="00F3579D">
      <w:pPr>
        <w:pStyle w:val="TOC3"/>
        <w:tabs>
          <w:tab w:val="left" w:pos="1276"/>
        </w:tabs>
        <w:rPr>
          <w:rFonts w:asciiTheme="minorHAnsi" w:eastAsiaTheme="minorEastAsia" w:hAnsiTheme="minorHAnsi" w:cstheme="minorBidi"/>
          <w:noProof/>
          <w:sz w:val="22"/>
          <w:szCs w:val="22"/>
          <w:lang w:eastAsia="zh-CN"/>
        </w:rPr>
      </w:pPr>
      <w:r w:rsidRPr="00EE2D05">
        <w:rPr>
          <w:noProof/>
          <w:lang w:val="en-US"/>
        </w:rPr>
        <w:t>6.2.1</w:t>
      </w:r>
      <w:r>
        <w:rPr>
          <w:rFonts w:asciiTheme="minorHAnsi" w:eastAsiaTheme="minorEastAsia" w:hAnsiTheme="minorHAnsi" w:cstheme="minorBidi"/>
          <w:noProof/>
          <w:sz w:val="22"/>
          <w:szCs w:val="22"/>
          <w:lang w:eastAsia="zh-CN"/>
        </w:rPr>
        <w:tab/>
      </w:r>
      <w:r w:rsidRPr="00EE2D05">
        <w:rPr>
          <w:noProof/>
          <w:lang w:val="en-US"/>
        </w:rPr>
        <w:t>Dune erosion at Delfland, Netherlands (1D):</w:t>
      </w:r>
      <w:r>
        <w:rPr>
          <w:noProof/>
        </w:rPr>
        <w:tab/>
      </w:r>
      <w:r w:rsidR="00D868A5">
        <w:rPr>
          <w:noProof/>
        </w:rPr>
        <w:fldChar w:fldCharType="begin"/>
      </w:r>
      <w:r>
        <w:rPr>
          <w:noProof/>
        </w:rPr>
        <w:instrText xml:space="preserve"> PAGEREF _Toc412018096 \h </w:instrText>
      </w:r>
      <w:r w:rsidR="00D868A5">
        <w:rPr>
          <w:noProof/>
        </w:rPr>
      </w:r>
      <w:r w:rsidR="00D868A5">
        <w:rPr>
          <w:noProof/>
        </w:rPr>
        <w:fldChar w:fldCharType="separate"/>
      </w:r>
      <w:r>
        <w:rPr>
          <w:noProof/>
        </w:rPr>
        <w:t>72</w:t>
      </w:r>
      <w:r w:rsidR="00D868A5">
        <w:rPr>
          <w:noProof/>
        </w:rPr>
        <w:fldChar w:fldCharType="end"/>
      </w:r>
    </w:p>
    <w:p w:rsidR="00F3579D" w:rsidRDefault="00F3579D">
      <w:pPr>
        <w:pStyle w:val="TOC3"/>
        <w:tabs>
          <w:tab w:val="left" w:pos="1276"/>
        </w:tabs>
        <w:rPr>
          <w:rFonts w:asciiTheme="minorHAnsi" w:eastAsiaTheme="minorEastAsia" w:hAnsiTheme="minorHAnsi" w:cstheme="minorBidi"/>
          <w:noProof/>
          <w:sz w:val="22"/>
          <w:szCs w:val="22"/>
          <w:lang w:eastAsia="zh-CN"/>
        </w:rPr>
      </w:pPr>
      <w:r>
        <w:rPr>
          <w:noProof/>
        </w:rPr>
        <w:t>6.2.2</w:t>
      </w:r>
      <w:r>
        <w:rPr>
          <w:rFonts w:asciiTheme="minorHAnsi" w:eastAsiaTheme="minorEastAsia" w:hAnsiTheme="minorHAnsi" w:cstheme="minorBidi"/>
          <w:noProof/>
          <w:sz w:val="22"/>
          <w:szCs w:val="22"/>
          <w:lang w:eastAsia="zh-CN"/>
        </w:rPr>
        <w:tab/>
      </w:r>
      <w:r>
        <w:rPr>
          <w:noProof/>
        </w:rPr>
        <w:t>Nourishment scenarios near Kijkduin, Holland (1D):</w:t>
      </w:r>
      <w:r>
        <w:rPr>
          <w:noProof/>
        </w:rPr>
        <w:tab/>
      </w:r>
      <w:r w:rsidR="00D868A5">
        <w:rPr>
          <w:noProof/>
        </w:rPr>
        <w:fldChar w:fldCharType="begin"/>
      </w:r>
      <w:r>
        <w:rPr>
          <w:noProof/>
        </w:rPr>
        <w:instrText xml:space="preserve"> PAGEREF _Toc412018097 \h </w:instrText>
      </w:r>
      <w:r w:rsidR="00D868A5">
        <w:rPr>
          <w:noProof/>
        </w:rPr>
      </w:r>
      <w:r w:rsidR="00D868A5">
        <w:rPr>
          <w:noProof/>
        </w:rPr>
        <w:fldChar w:fldCharType="separate"/>
      </w:r>
      <w:r>
        <w:rPr>
          <w:noProof/>
        </w:rPr>
        <w:t>73</w:t>
      </w:r>
      <w:r w:rsidR="00D868A5">
        <w:rPr>
          <w:noProof/>
        </w:rPr>
        <w:fldChar w:fldCharType="end"/>
      </w:r>
    </w:p>
    <w:p w:rsidR="00F3579D" w:rsidRDefault="00F3579D">
      <w:pPr>
        <w:pStyle w:val="TOC3"/>
        <w:tabs>
          <w:tab w:val="left" w:pos="1276"/>
        </w:tabs>
        <w:rPr>
          <w:rFonts w:asciiTheme="minorHAnsi" w:eastAsiaTheme="minorEastAsia" w:hAnsiTheme="minorHAnsi" w:cstheme="minorBidi"/>
          <w:noProof/>
          <w:sz w:val="22"/>
          <w:szCs w:val="22"/>
          <w:lang w:eastAsia="zh-CN"/>
        </w:rPr>
      </w:pPr>
      <w:r>
        <w:rPr>
          <w:noProof/>
        </w:rPr>
        <w:t>6.2.3</w:t>
      </w:r>
      <w:r>
        <w:rPr>
          <w:rFonts w:asciiTheme="minorHAnsi" w:eastAsiaTheme="minorEastAsia" w:hAnsiTheme="minorHAnsi" w:cstheme="minorBidi"/>
          <w:noProof/>
          <w:sz w:val="22"/>
          <w:szCs w:val="22"/>
          <w:lang w:eastAsia="zh-CN"/>
        </w:rPr>
        <w:tab/>
      </w:r>
      <w:r>
        <w:rPr>
          <w:noProof/>
        </w:rPr>
        <w:t>Overwash at Santa Rosa Island , USA (2DH):</w:t>
      </w:r>
      <w:r>
        <w:rPr>
          <w:noProof/>
        </w:rPr>
        <w:tab/>
      </w:r>
      <w:r w:rsidR="00D868A5">
        <w:rPr>
          <w:noProof/>
        </w:rPr>
        <w:fldChar w:fldCharType="begin"/>
      </w:r>
      <w:r>
        <w:rPr>
          <w:noProof/>
        </w:rPr>
        <w:instrText xml:space="preserve"> PAGEREF _Toc412018098 \h </w:instrText>
      </w:r>
      <w:r w:rsidR="00D868A5">
        <w:rPr>
          <w:noProof/>
        </w:rPr>
      </w:r>
      <w:r w:rsidR="00D868A5">
        <w:rPr>
          <w:noProof/>
        </w:rPr>
        <w:fldChar w:fldCharType="separate"/>
      </w:r>
      <w:r>
        <w:rPr>
          <w:noProof/>
        </w:rPr>
        <w:t>74</w:t>
      </w:r>
      <w:r w:rsidR="00D868A5">
        <w:rPr>
          <w:noProof/>
        </w:rPr>
        <w:fldChar w:fldCharType="end"/>
      </w:r>
    </w:p>
    <w:p w:rsidR="00F3579D" w:rsidRDefault="00F3579D">
      <w:pPr>
        <w:pStyle w:val="TOC3"/>
        <w:tabs>
          <w:tab w:val="left" w:pos="1276"/>
        </w:tabs>
        <w:rPr>
          <w:rFonts w:asciiTheme="minorHAnsi" w:eastAsiaTheme="minorEastAsia" w:hAnsiTheme="minorHAnsi" w:cstheme="minorBidi"/>
          <w:noProof/>
          <w:sz w:val="22"/>
          <w:szCs w:val="22"/>
          <w:lang w:eastAsia="zh-CN"/>
        </w:rPr>
      </w:pPr>
      <w:r>
        <w:rPr>
          <w:noProof/>
        </w:rPr>
        <w:t>6.2.4</w:t>
      </w:r>
      <w:r>
        <w:rPr>
          <w:rFonts w:asciiTheme="minorHAnsi" w:eastAsiaTheme="minorEastAsia" w:hAnsiTheme="minorHAnsi" w:cstheme="minorBidi"/>
          <w:noProof/>
          <w:sz w:val="22"/>
          <w:szCs w:val="22"/>
          <w:lang w:eastAsia="zh-CN"/>
        </w:rPr>
        <w:tab/>
      </w:r>
      <w:r>
        <w:rPr>
          <w:noProof/>
        </w:rPr>
        <w:t>Yanchep perched beach and natural breakwater (2DH):</w:t>
      </w:r>
      <w:r>
        <w:rPr>
          <w:noProof/>
        </w:rPr>
        <w:tab/>
      </w:r>
      <w:r w:rsidR="00D868A5">
        <w:rPr>
          <w:noProof/>
        </w:rPr>
        <w:fldChar w:fldCharType="begin"/>
      </w:r>
      <w:r>
        <w:rPr>
          <w:noProof/>
        </w:rPr>
        <w:instrText xml:space="preserve"> PAGEREF _Toc412018099 \h </w:instrText>
      </w:r>
      <w:r w:rsidR="00D868A5">
        <w:rPr>
          <w:noProof/>
        </w:rPr>
      </w:r>
      <w:r w:rsidR="00D868A5">
        <w:rPr>
          <w:noProof/>
        </w:rPr>
        <w:fldChar w:fldCharType="separate"/>
      </w:r>
      <w:r>
        <w:rPr>
          <w:noProof/>
        </w:rPr>
        <w:t>75</w:t>
      </w:r>
      <w:r w:rsidR="00D868A5">
        <w:rPr>
          <w:noProof/>
        </w:rPr>
        <w:fldChar w:fldCharType="end"/>
      </w:r>
    </w:p>
    <w:p w:rsidR="00F3579D" w:rsidRDefault="00F3579D">
      <w:pPr>
        <w:pStyle w:val="TOC2"/>
        <w:rPr>
          <w:rFonts w:asciiTheme="minorHAnsi" w:eastAsiaTheme="minorEastAsia" w:hAnsiTheme="minorHAnsi" w:cstheme="minorBidi"/>
          <w:noProof/>
          <w:sz w:val="22"/>
          <w:szCs w:val="22"/>
          <w:lang w:eastAsia="zh-CN"/>
        </w:rPr>
      </w:pPr>
      <w:r w:rsidRPr="00EE2D05">
        <w:rPr>
          <w:noProof/>
          <w:lang w:val="en-US"/>
        </w:rPr>
        <w:t>6.3</w:t>
      </w:r>
      <w:r>
        <w:rPr>
          <w:rFonts w:asciiTheme="minorHAnsi" w:eastAsiaTheme="minorEastAsia" w:hAnsiTheme="minorHAnsi" w:cstheme="minorBidi"/>
          <w:noProof/>
          <w:sz w:val="22"/>
          <w:szCs w:val="22"/>
          <w:lang w:eastAsia="zh-CN"/>
        </w:rPr>
        <w:tab/>
      </w:r>
      <w:r w:rsidRPr="00EE2D05">
        <w:rPr>
          <w:noProof/>
          <w:lang w:val="en-US"/>
        </w:rPr>
        <w:t>Advanced model coefficients</w:t>
      </w:r>
      <w:r>
        <w:rPr>
          <w:noProof/>
        </w:rPr>
        <w:tab/>
      </w:r>
      <w:r w:rsidR="00D868A5">
        <w:rPr>
          <w:noProof/>
        </w:rPr>
        <w:fldChar w:fldCharType="begin"/>
      </w:r>
      <w:r>
        <w:rPr>
          <w:noProof/>
        </w:rPr>
        <w:instrText xml:space="preserve"> PAGEREF _Toc412018100 \h </w:instrText>
      </w:r>
      <w:r w:rsidR="00D868A5">
        <w:rPr>
          <w:noProof/>
        </w:rPr>
      </w:r>
      <w:r w:rsidR="00D868A5">
        <w:rPr>
          <w:noProof/>
        </w:rPr>
        <w:fldChar w:fldCharType="separate"/>
      </w:r>
      <w:r>
        <w:rPr>
          <w:noProof/>
        </w:rPr>
        <w:t>76</w:t>
      </w:r>
      <w:r w:rsidR="00D868A5">
        <w:rPr>
          <w:noProof/>
        </w:rPr>
        <w:fldChar w:fldCharType="end"/>
      </w:r>
    </w:p>
    <w:p w:rsidR="00F3579D" w:rsidRDefault="00F3579D">
      <w:pPr>
        <w:pStyle w:val="TOC3"/>
        <w:tabs>
          <w:tab w:val="left" w:pos="1276"/>
        </w:tabs>
        <w:rPr>
          <w:rFonts w:asciiTheme="minorHAnsi" w:eastAsiaTheme="minorEastAsia" w:hAnsiTheme="minorHAnsi" w:cstheme="minorBidi"/>
          <w:noProof/>
          <w:sz w:val="22"/>
          <w:szCs w:val="22"/>
          <w:lang w:eastAsia="zh-CN"/>
        </w:rPr>
      </w:pPr>
      <w:r w:rsidRPr="00EE2D05">
        <w:rPr>
          <w:noProof/>
          <w:lang w:val="en-US"/>
        </w:rPr>
        <w:t>6.3.1</w:t>
      </w:r>
      <w:r>
        <w:rPr>
          <w:rFonts w:asciiTheme="minorHAnsi" w:eastAsiaTheme="minorEastAsia" w:hAnsiTheme="minorHAnsi" w:cstheme="minorBidi"/>
          <w:noProof/>
          <w:sz w:val="22"/>
          <w:szCs w:val="22"/>
          <w:lang w:eastAsia="zh-CN"/>
        </w:rPr>
        <w:tab/>
      </w:r>
      <w:r w:rsidRPr="00EE2D05">
        <w:rPr>
          <w:noProof/>
          <w:lang w:val="en-US"/>
        </w:rPr>
        <w:t>Wave numerics</w:t>
      </w:r>
      <w:r>
        <w:rPr>
          <w:noProof/>
        </w:rPr>
        <w:tab/>
      </w:r>
      <w:r w:rsidR="00D868A5">
        <w:rPr>
          <w:noProof/>
        </w:rPr>
        <w:fldChar w:fldCharType="begin"/>
      </w:r>
      <w:r>
        <w:rPr>
          <w:noProof/>
        </w:rPr>
        <w:instrText xml:space="preserve"> PAGEREF _Toc412018101 \h </w:instrText>
      </w:r>
      <w:r w:rsidR="00D868A5">
        <w:rPr>
          <w:noProof/>
        </w:rPr>
      </w:r>
      <w:r w:rsidR="00D868A5">
        <w:rPr>
          <w:noProof/>
        </w:rPr>
        <w:fldChar w:fldCharType="separate"/>
      </w:r>
      <w:r>
        <w:rPr>
          <w:noProof/>
        </w:rPr>
        <w:t>76</w:t>
      </w:r>
      <w:r w:rsidR="00D868A5">
        <w:rPr>
          <w:noProof/>
        </w:rPr>
        <w:fldChar w:fldCharType="end"/>
      </w:r>
    </w:p>
    <w:p w:rsidR="00F3579D" w:rsidRDefault="00F3579D">
      <w:pPr>
        <w:pStyle w:val="TOC3"/>
        <w:tabs>
          <w:tab w:val="left" w:pos="1276"/>
        </w:tabs>
        <w:rPr>
          <w:rFonts w:asciiTheme="minorHAnsi" w:eastAsiaTheme="minorEastAsia" w:hAnsiTheme="minorHAnsi" w:cstheme="minorBidi"/>
          <w:noProof/>
          <w:sz w:val="22"/>
          <w:szCs w:val="22"/>
          <w:lang w:eastAsia="zh-CN"/>
        </w:rPr>
      </w:pPr>
      <w:r w:rsidRPr="00EE2D05">
        <w:rPr>
          <w:noProof/>
          <w:lang w:val="en-US"/>
        </w:rPr>
        <w:t>6.3.2</w:t>
      </w:r>
      <w:r>
        <w:rPr>
          <w:rFonts w:asciiTheme="minorHAnsi" w:eastAsiaTheme="minorEastAsia" w:hAnsiTheme="minorHAnsi" w:cstheme="minorBidi"/>
          <w:noProof/>
          <w:sz w:val="22"/>
          <w:szCs w:val="22"/>
          <w:lang w:eastAsia="zh-CN"/>
        </w:rPr>
        <w:tab/>
      </w:r>
      <w:r w:rsidRPr="00EE2D05">
        <w:rPr>
          <w:noProof/>
          <w:lang w:val="en-US"/>
        </w:rPr>
        <w:t>Wave dissipation</w:t>
      </w:r>
      <w:r>
        <w:rPr>
          <w:noProof/>
        </w:rPr>
        <w:tab/>
      </w:r>
      <w:r w:rsidR="00D868A5">
        <w:rPr>
          <w:noProof/>
        </w:rPr>
        <w:fldChar w:fldCharType="begin"/>
      </w:r>
      <w:r>
        <w:rPr>
          <w:noProof/>
        </w:rPr>
        <w:instrText xml:space="preserve"> PAGEREF _Toc412018102 \h </w:instrText>
      </w:r>
      <w:r w:rsidR="00D868A5">
        <w:rPr>
          <w:noProof/>
        </w:rPr>
      </w:r>
      <w:r w:rsidR="00D868A5">
        <w:rPr>
          <w:noProof/>
        </w:rPr>
        <w:fldChar w:fldCharType="separate"/>
      </w:r>
      <w:r>
        <w:rPr>
          <w:noProof/>
        </w:rPr>
        <w:t>76</w:t>
      </w:r>
      <w:r w:rsidR="00D868A5">
        <w:rPr>
          <w:noProof/>
        </w:rPr>
        <w:fldChar w:fldCharType="end"/>
      </w:r>
    </w:p>
    <w:p w:rsidR="00F3579D" w:rsidRDefault="00F3579D">
      <w:pPr>
        <w:pStyle w:val="TOC3"/>
        <w:tabs>
          <w:tab w:val="left" w:pos="1276"/>
        </w:tabs>
        <w:rPr>
          <w:rFonts w:asciiTheme="minorHAnsi" w:eastAsiaTheme="minorEastAsia" w:hAnsiTheme="minorHAnsi" w:cstheme="minorBidi"/>
          <w:noProof/>
          <w:sz w:val="22"/>
          <w:szCs w:val="22"/>
          <w:lang w:eastAsia="zh-CN"/>
        </w:rPr>
      </w:pPr>
      <w:r w:rsidRPr="00EE2D05">
        <w:rPr>
          <w:noProof/>
          <w:lang w:val="en-US"/>
        </w:rPr>
        <w:t>6.3.3</w:t>
      </w:r>
      <w:r>
        <w:rPr>
          <w:rFonts w:asciiTheme="minorHAnsi" w:eastAsiaTheme="minorEastAsia" w:hAnsiTheme="minorHAnsi" w:cstheme="minorBidi"/>
          <w:noProof/>
          <w:sz w:val="22"/>
          <w:szCs w:val="22"/>
          <w:lang w:eastAsia="zh-CN"/>
        </w:rPr>
        <w:tab/>
      </w:r>
      <w:r w:rsidRPr="00EE2D05">
        <w:rPr>
          <w:noProof/>
          <w:lang w:val="en-US"/>
        </w:rPr>
        <w:t>Rollers</w:t>
      </w:r>
      <w:r>
        <w:rPr>
          <w:noProof/>
        </w:rPr>
        <w:tab/>
      </w:r>
      <w:r w:rsidR="00D868A5">
        <w:rPr>
          <w:noProof/>
        </w:rPr>
        <w:fldChar w:fldCharType="begin"/>
      </w:r>
      <w:r>
        <w:rPr>
          <w:noProof/>
        </w:rPr>
        <w:instrText xml:space="preserve"> PAGEREF _Toc412018103 \h </w:instrText>
      </w:r>
      <w:r w:rsidR="00D868A5">
        <w:rPr>
          <w:noProof/>
        </w:rPr>
      </w:r>
      <w:r w:rsidR="00D868A5">
        <w:rPr>
          <w:noProof/>
        </w:rPr>
        <w:fldChar w:fldCharType="separate"/>
      </w:r>
      <w:r>
        <w:rPr>
          <w:noProof/>
        </w:rPr>
        <w:t>78</w:t>
      </w:r>
      <w:r w:rsidR="00D868A5">
        <w:rPr>
          <w:noProof/>
        </w:rPr>
        <w:fldChar w:fldCharType="end"/>
      </w:r>
    </w:p>
    <w:p w:rsidR="00F3579D" w:rsidRDefault="00F3579D">
      <w:pPr>
        <w:pStyle w:val="TOC3"/>
        <w:tabs>
          <w:tab w:val="left" w:pos="1276"/>
        </w:tabs>
        <w:rPr>
          <w:rFonts w:asciiTheme="minorHAnsi" w:eastAsiaTheme="minorEastAsia" w:hAnsiTheme="minorHAnsi" w:cstheme="minorBidi"/>
          <w:noProof/>
          <w:sz w:val="22"/>
          <w:szCs w:val="22"/>
          <w:lang w:eastAsia="zh-CN"/>
        </w:rPr>
      </w:pPr>
      <w:r w:rsidRPr="00EE2D05">
        <w:rPr>
          <w:noProof/>
          <w:lang w:val="en-US"/>
        </w:rPr>
        <w:t>6.3.4</w:t>
      </w:r>
      <w:r>
        <w:rPr>
          <w:rFonts w:asciiTheme="minorHAnsi" w:eastAsiaTheme="minorEastAsia" w:hAnsiTheme="minorHAnsi" w:cstheme="minorBidi"/>
          <w:noProof/>
          <w:sz w:val="22"/>
          <w:szCs w:val="22"/>
          <w:lang w:eastAsia="zh-CN"/>
        </w:rPr>
        <w:tab/>
      </w:r>
      <w:r w:rsidRPr="00EE2D05">
        <w:rPr>
          <w:noProof/>
          <w:lang w:val="en-US"/>
        </w:rPr>
        <w:t>Wave-current interaction</w:t>
      </w:r>
      <w:r>
        <w:rPr>
          <w:noProof/>
        </w:rPr>
        <w:tab/>
      </w:r>
      <w:r w:rsidR="00D868A5">
        <w:rPr>
          <w:noProof/>
        </w:rPr>
        <w:fldChar w:fldCharType="begin"/>
      </w:r>
      <w:r>
        <w:rPr>
          <w:noProof/>
        </w:rPr>
        <w:instrText xml:space="preserve"> PAGEREF _Toc412018104 \h </w:instrText>
      </w:r>
      <w:r w:rsidR="00D868A5">
        <w:rPr>
          <w:noProof/>
        </w:rPr>
      </w:r>
      <w:r w:rsidR="00D868A5">
        <w:rPr>
          <w:noProof/>
        </w:rPr>
        <w:fldChar w:fldCharType="separate"/>
      </w:r>
      <w:r>
        <w:rPr>
          <w:noProof/>
        </w:rPr>
        <w:t>78</w:t>
      </w:r>
      <w:r w:rsidR="00D868A5">
        <w:rPr>
          <w:noProof/>
        </w:rPr>
        <w:fldChar w:fldCharType="end"/>
      </w:r>
    </w:p>
    <w:p w:rsidR="00F3579D" w:rsidRDefault="00F3579D">
      <w:pPr>
        <w:pStyle w:val="TOC3"/>
        <w:tabs>
          <w:tab w:val="left" w:pos="1276"/>
        </w:tabs>
        <w:rPr>
          <w:rFonts w:asciiTheme="minorHAnsi" w:eastAsiaTheme="minorEastAsia" w:hAnsiTheme="minorHAnsi" w:cstheme="minorBidi"/>
          <w:noProof/>
          <w:sz w:val="22"/>
          <w:szCs w:val="22"/>
          <w:lang w:eastAsia="zh-CN"/>
        </w:rPr>
      </w:pPr>
      <w:r w:rsidRPr="00EE2D05">
        <w:rPr>
          <w:noProof/>
          <w:lang w:val="en-US"/>
        </w:rPr>
        <w:t>6.3.5</w:t>
      </w:r>
      <w:r>
        <w:rPr>
          <w:rFonts w:asciiTheme="minorHAnsi" w:eastAsiaTheme="minorEastAsia" w:hAnsiTheme="minorHAnsi" w:cstheme="minorBidi"/>
          <w:noProof/>
          <w:sz w:val="22"/>
          <w:szCs w:val="22"/>
          <w:lang w:eastAsia="zh-CN"/>
        </w:rPr>
        <w:tab/>
      </w:r>
      <w:r w:rsidRPr="00EE2D05">
        <w:rPr>
          <w:noProof/>
          <w:lang w:val="en-US"/>
        </w:rPr>
        <w:t>Bed friction and viscosity</w:t>
      </w:r>
      <w:r>
        <w:rPr>
          <w:noProof/>
        </w:rPr>
        <w:tab/>
      </w:r>
      <w:r w:rsidR="00D868A5">
        <w:rPr>
          <w:noProof/>
        </w:rPr>
        <w:fldChar w:fldCharType="begin"/>
      </w:r>
      <w:r>
        <w:rPr>
          <w:noProof/>
        </w:rPr>
        <w:instrText xml:space="preserve"> PAGEREF _Toc412018105 \h </w:instrText>
      </w:r>
      <w:r w:rsidR="00D868A5">
        <w:rPr>
          <w:noProof/>
        </w:rPr>
      </w:r>
      <w:r w:rsidR="00D868A5">
        <w:rPr>
          <w:noProof/>
        </w:rPr>
        <w:fldChar w:fldCharType="separate"/>
      </w:r>
      <w:r>
        <w:rPr>
          <w:noProof/>
        </w:rPr>
        <w:t>78</w:t>
      </w:r>
      <w:r w:rsidR="00D868A5">
        <w:rPr>
          <w:noProof/>
        </w:rPr>
        <w:fldChar w:fldCharType="end"/>
      </w:r>
    </w:p>
    <w:p w:rsidR="00F3579D" w:rsidRDefault="00F3579D">
      <w:pPr>
        <w:pStyle w:val="TOC3"/>
        <w:tabs>
          <w:tab w:val="left" w:pos="1276"/>
        </w:tabs>
        <w:rPr>
          <w:rFonts w:asciiTheme="minorHAnsi" w:eastAsiaTheme="minorEastAsia" w:hAnsiTheme="minorHAnsi" w:cstheme="minorBidi"/>
          <w:noProof/>
          <w:sz w:val="22"/>
          <w:szCs w:val="22"/>
          <w:lang w:eastAsia="zh-CN"/>
        </w:rPr>
      </w:pPr>
      <w:r w:rsidRPr="00EE2D05">
        <w:rPr>
          <w:noProof/>
          <w:lang w:val="en-US"/>
        </w:rPr>
        <w:t>6.3.6</w:t>
      </w:r>
      <w:r>
        <w:rPr>
          <w:rFonts w:asciiTheme="minorHAnsi" w:eastAsiaTheme="minorEastAsia" w:hAnsiTheme="minorHAnsi" w:cstheme="minorBidi"/>
          <w:noProof/>
          <w:sz w:val="22"/>
          <w:szCs w:val="22"/>
          <w:lang w:eastAsia="zh-CN"/>
        </w:rPr>
        <w:tab/>
      </w:r>
      <w:r w:rsidRPr="00EE2D05">
        <w:rPr>
          <w:noProof/>
          <w:lang w:val="en-US"/>
        </w:rPr>
        <w:t>Flow numerics</w:t>
      </w:r>
      <w:r>
        <w:rPr>
          <w:noProof/>
        </w:rPr>
        <w:tab/>
      </w:r>
      <w:r w:rsidR="00D868A5">
        <w:rPr>
          <w:noProof/>
        </w:rPr>
        <w:fldChar w:fldCharType="begin"/>
      </w:r>
      <w:r>
        <w:rPr>
          <w:noProof/>
        </w:rPr>
        <w:instrText xml:space="preserve"> PAGEREF _Toc412018106 \h </w:instrText>
      </w:r>
      <w:r w:rsidR="00D868A5">
        <w:rPr>
          <w:noProof/>
        </w:rPr>
      </w:r>
      <w:r w:rsidR="00D868A5">
        <w:rPr>
          <w:noProof/>
        </w:rPr>
        <w:fldChar w:fldCharType="separate"/>
      </w:r>
      <w:r>
        <w:rPr>
          <w:noProof/>
        </w:rPr>
        <w:t>79</w:t>
      </w:r>
      <w:r w:rsidR="00D868A5">
        <w:rPr>
          <w:noProof/>
        </w:rPr>
        <w:fldChar w:fldCharType="end"/>
      </w:r>
    </w:p>
    <w:p w:rsidR="00F3579D" w:rsidRDefault="00F3579D">
      <w:pPr>
        <w:pStyle w:val="TOC3"/>
        <w:tabs>
          <w:tab w:val="left" w:pos="1276"/>
        </w:tabs>
        <w:rPr>
          <w:rFonts w:asciiTheme="minorHAnsi" w:eastAsiaTheme="minorEastAsia" w:hAnsiTheme="minorHAnsi" w:cstheme="minorBidi"/>
          <w:noProof/>
          <w:sz w:val="22"/>
          <w:szCs w:val="22"/>
          <w:lang w:eastAsia="zh-CN"/>
        </w:rPr>
      </w:pPr>
      <w:r w:rsidRPr="00EE2D05">
        <w:rPr>
          <w:noProof/>
          <w:lang w:val="en-US"/>
        </w:rPr>
        <w:t>6.3.7</w:t>
      </w:r>
      <w:r>
        <w:rPr>
          <w:rFonts w:asciiTheme="minorHAnsi" w:eastAsiaTheme="minorEastAsia" w:hAnsiTheme="minorHAnsi" w:cstheme="minorBidi"/>
          <w:noProof/>
          <w:sz w:val="22"/>
          <w:szCs w:val="22"/>
          <w:lang w:eastAsia="zh-CN"/>
        </w:rPr>
        <w:tab/>
      </w:r>
      <w:r w:rsidRPr="00EE2D05">
        <w:rPr>
          <w:noProof/>
          <w:lang w:val="en-US"/>
        </w:rPr>
        <w:t>Sediment transport</w:t>
      </w:r>
      <w:r>
        <w:rPr>
          <w:noProof/>
        </w:rPr>
        <w:tab/>
      </w:r>
      <w:r w:rsidR="00D868A5">
        <w:rPr>
          <w:noProof/>
        </w:rPr>
        <w:fldChar w:fldCharType="begin"/>
      </w:r>
      <w:r>
        <w:rPr>
          <w:noProof/>
        </w:rPr>
        <w:instrText xml:space="preserve"> PAGEREF _Toc412018107 \h </w:instrText>
      </w:r>
      <w:r w:rsidR="00D868A5">
        <w:rPr>
          <w:noProof/>
        </w:rPr>
      </w:r>
      <w:r w:rsidR="00D868A5">
        <w:rPr>
          <w:noProof/>
        </w:rPr>
        <w:fldChar w:fldCharType="separate"/>
      </w:r>
      <w:r>
        <w:rPr>
          <w:noProof/>
        </w:rPr>
        <w:t>80</w:t>
      </w:r>
      <w:r w:rsidR="00D868A5">
        <w:rPr>
          <w:noProof/>
        </w:rPr>
        <w:fldChar w:fldCharType="end"/>
      </w:r>
    </w:p>
    <w:p w:rsidR="00F3579D" w:rsidRDefault="00F3579D">
      <w:pPr>
        <w:pStyle w:val="TOC3"/>
        <w:tabs>
          <w:tab w:val="left" w:pos="1276"/>
        </w:tabs>
        <w:rPr>
          <w:rFonts w:asciiTheme="minorHAnsi" w:eastAsiaTheme="minorEastAsia" w:hAnsiTheme="minorHAnsi" w:cstheme="minorBidi"/>
          <w:noProof/>
          <w:sz w:val="22"/>
          <w:szCs w:val="22"/>
          <w:lang w:eastAsia="zh-CN"/>
        </w:rPr>
      </w:pPr>
      <w:r w:rsidRPr="00EE2D05">
        <w:rPr>
          <w:noProof/>
          <w:lang w:val="en-US"/>
        </w:rPr>
        <w:t>6.3.8</w:t>
      </w:r>
      <w:r>
        <w:rPr>
          <w:rFonts w:asciiTheme="minorHAnsi" w:eastAsiaTheme="minorEastAsia" w:hAnsiTheme="minorHAnsi" w:cstheme="minorBidi"/>
          <w:noProof/>
          <w:sz w:val="22"/>
          <w:szCs w:val="22"/>
          <w:lang w:eastAsia="zh-CN"/>
        </w:rPr>
        <w:tab/>
      </w:r>
      <w:r w:rsidRPr="00EE2D05">
        <w:rPr>
          <w:noProof/>
          <w:lang w:val="en-US"/>
        </w:rPr>
        <w:t>Sediment transport numerics</w:t>
      </w:r>
      <w:r>
        <w:rPr>
          <w:noProof/>
        </w:rPr>
        <w:tab/>
      </w:r>
      <w:r w:rsidR="00D868A5">
        <w:rPr>
          <w:noProof/>
        </w:rPr>
        <w:fldChar w:fldCharType="begin"/>
      </w:r>
      <w:r>
        <w:rPr>
          <w:noProof/>
        </w:rPr>
        <w:instrText xml:space="preserve"> PAGEREF _Toc412018108 \h </w:instrText>
      </w:r>
      <w:r w:rsidR="00D868A5">
        <w:rPr>
          <w:noProof/>
        </w:rPr>
      </w:r>
      <w:r w:rsidR="00D868A5">
        <w:rPr>
          <w:noProof/>
        </w:rPr>
        <w:fldChar w:fldCharType="separate"/>
      </w:r>
      <w:r>
        <w:rPr>
          <w:noProof/>
        </w:rPr>
        <w:t>84</w:t>
      </w:r>
      <w:r w:rsidR="00D868A5">
        <w:rPr>
          <w:noProof/>
        </w:rPr>
        <w:fldChar w:fldCharType="end"/>
      </w:r>
    </w:p>
    <w:p w:rsidR="00F3579D" w:rsidRDefault="00F3579D">
      <w:pPr>
        <w:pStyle w:val="TOC3"/>
        <w:tabs>
          <w:tab w:val="left" w:pos="1276"/>
        </w:tabs>
        <w:rPr>
          <w:rFonts w:asciiTheme="minorHAnsi" w:eastAsiaTheme="minorEastAsia" w:hAnsiTheme="minorHAnsi" w:cstheme="minorBidi"/>
          <w:noProof/>
          <w:sz w:val="22"/>
          <w:szCs w:val="22"/>
          <w:lang w:eastAsia="zh-CN"/>
        </w:rPr>
      </w:pPr>
      <w:r w:rsidRPr="00EE2D05">
        <w:rPr>
          <w:noProof/>
          <w:lang w:val="en-US"/>
        </w:rPr>
        <w:t>6.3.9</w:t>
      </w:r>
      <w:r>
        <w:rPr>
          <w:rFonts w:asciiTheme="minorHAnsi" w:eastAsiaTheme="minorEastAsia" w:hAnsiTheme="minorHAnsi" w:cstheme="minorBidi"/>
          <w:noProof/>
          <w:sz w:val="22"/>
          <w:szCs w:val="22"/>
          <w:lang w:eastAsia="zh-CN"/>
        </w:rPr>
        <w:tab/>
      </w:r>
      <w:r w:rsidRPr="00EE2D05">
        <w:rPr>
          <w:noProof/>
          <w:lang w:val="en-US"/>
        </w:rPr>
        <w:t>Quasi-3D sediment transport</w:t>
      </w:r>
      <w:r>
        <w:rPr>
          <w:noProof/>
        </w:rPr>
        <w:tab/>
      </w:r>
      <w:r w:rsidR="00D868A5">
        <w:rPr>
          <w:noProof/>
        </w:rPr>
        <w:fldChar w:fldCharType="begin"/>
      </w:r>
      <w:r>
        <w:rPr>
          <w:noProof/>
        </w:rPr>
        <w:instrText xml:space="preserve"> PAGEREF _Toc412018109 \h </w:instrText>
      </w:r>
      <w:r w:rsidR="00D868A5">
        <w:rPr>
          <w:noProof/>
        </w:rPr>
      </w:r>
      <w:r w:rsidR="00D868A5">
        <w:rPr>
          <w:noProof/>
        </w:rPr>
        <w:fldChar w:fldCharType="separate"/>
      </w:r>
      <w:r>
        <w:rPr>
          <w:noProof/>
        </w:rPr>
        <w:t>84</w:t>
      </w:r>
      <w:r w:rsidR="00D868A5">
        <w:rPr>
          <w:noProof/>
        </w:rPr>
        <w:fldChar w:fldCharType="end"/>
      </w:r>
    </w:p>
    <w:p w:rsidR="00F3579D" w:rsidRDefault="00F3579D">
      <w:pPr>
        <w:pStyle w:val="TOC3"/>
        <w:tabs>
          <w:tab w:val="left" w:pos="1760"/>
        </w:tabs>
        <w:rPr>
          <w:rFonts w:asciiTheme="minorHAnsi" w:eastAsiaTheme="minorEastAsia" w:hAnsiTheme="minorHAnsi" w:cstheme="minorBidi"/>
          <w:noProof/>
          <w:sz w:val="22"/>
          <w:szCs w:val="22"/>
          <w:lang w:eastAsia="zh-CN"/>
        </w:rPr>
      </w:pPr>
      <w:r w:rsidRPr="00EE2D05">
        <w:rPr>
          <w:noProof/>
          <w:lang w:val="en-US"/>
        </w:rPr>
        <w:t>6.3.10</w:t>
      </w:r>
      <w:r>
        <w:rPr>
          <w:rFonts w:asciiTheme="minorHAnsi" w:eastAsiaTheme="minorEastAsia" w:hAnsiTheme="minorHAnsi" w:cstheme="minorBidi"/>
          <w:noProof/>
          <w:sz w:val="22"/>
          <w:szCs w:val="22"/>
          <w:lang w:eastAsia="zh-CN"/>
        </w:rPr>
        <w:tab/>
      </w:r>
      <w:r w:rsidRPr="00EE2D05">
        <w:rPr>
          <w:noProof/>
          <w:lang w:val="en-US"/>
        </w:rPr>
        <w:t>Morphology</w:t>
      </w:r>
      <w:r>
        <w:rPr>
          <w:noProof/>
        </w:rPr>
        <w:tab/>
      </w:r>
      <w:r w:rsidR="00D868A5">
        <w:rPr>
          <w:noProof/>
        </w:rPr>
        <w:fldChar w:fldCharType="begin"/>
      </w:r>
      <w:r>
        <w:rPr>
          <w:noProof/>
        </w:rPr>
        <w:instrText xml:space="preserve"> PAGEREF _Toc412018110 \h </w:instrText>
      </w:r>
      <w:r w:rsidR="00D868A5">
        <w:rPr>
          <w:noProof/>
        </w:rPr>
      </w:r>
      <w:r w:rsidR="00D868A5">
        <w:rPr>
          <w:noProof/>
        </w:rPr>
        <w:fldChar w:fldCharType="separate"/>
      </w:r>
      <w:r>
        <w:rPr>
          <w:noProof/>
        </w:rPr>
        <w:t>85</w:t>
      </w:r>
      <w:r w:rsidR="00D868A5">
        <w:rPr>
          <w:noProof/>
        </w:rPr>
        <w:fldChar w:fldCharType="end"/>
      </w:r>
    </w:p>
    <w:p w:rsidR="00F3579D" w:rsidRDefault="00F3579D">
      <w:pPr>
        <w:pStyle w:val="TOC3"/>
        <w:tabs>
          <w:tab w:val="left" w:pos="1760"/>
        </w:tabs>
        <w:rPr>
          <w:rFonts w:asciiTheme="minorHAnsi" w:eastAsiaTheme="minorEastAsia" w:hAnsiTheme="minorHAnsi" w:cstheme="minorBidi"/>
          <w:noProof/>
          <w:sz w:val="22"/>
          <w:szCs w:val="22"/>
          <w:lang w:eastAsia="zh-CN"/>
        </w:rPr>
      </w:pPr>
      <w:r w:rsidRPr="00EE2D05">
        <w:rPr>
          <w:noProof/>
          <w:lang w:val="en-US"/>
        </w:rPr>
        <w:t>6.3.11</w:t>
      </w:r>
      <w:r>
        <w:rPr>
          <w:rFonts w:asciiTheme="minorHAnsi" w:eastAsiaTheme="minorEastAsia" w:hAnsiTheme="minorHAnsi" w:cstheme="minorBidi"/>
          <w:noProof/>
          <w:sz w:val="22"/>
          <w:szCs w:val="22"/>
          <w:lang w:eastAsia="zh-CN"/>
        </w:rPr>
        <w:tab/>
      </w:r>
      <w:r w:rsidRPr="00EE2D05">
        <w:rPr>
          <w:noProof/>
          <w:lang w:val="en-US"/>
        </w:rPr>
        <w:t>Bed update</w:t>
      </w:r>
      <w:r>
        <w:rPr>
          <w:noProof/>
        </w:rPr>
        <w:tab/>
      </w:r>
      <w:r w:rsidR="00D868A5">
        <w:rPr>
          <w:noProof/>
        </w:rPr>
        <w:fldChar w:fldCharType="begin"/>
      </w:r>
      <w:r>
        <w:rPr>
          <w:noProof/>
        </w:rPr>
        <w:instrText xml:space="preserve"> PAGEREF _Toc412018111 \h </w:instrText>
      </w:r>
      <w:r w:rsidR="00D868A5">
        <w:rPr>
          <w:noProof/>
        </w:rPr>
      </w:r>
      <w:r w:rsidR="00D868A5">
        <w:rPr>
          <w:noProof/>
        </w:rPr>
        <w:fldChar w:fldCharType="separate"/>
      </w:r>
      <w:r>
        <w:rPr>
          <w:noProof/>
        </w:rPr>
        <w:t>86</w:t>
      </w:r>
      <w:r w:rsidR="00D868A5">
        <w:rPr>
          <w:noProof/>
        </w:rPr>
        <w:fldChar w:fldCharType="end"/>
      </w:r>
    </w:p>
    <w:p w:rsidR="00F3579D" w:rsidRDefault="00F3579D">
      <w:pPr>
        <w:pStyle w:val="TOC3"/>
        <w:tabs>
          <w:tab w:val="left" w:pos="1760"/>
        </w:tabs>
        <w:rPr>
          <w:rFonts w:asciiTheme="minorHAnsi" w:eastAsiaTheme="minorEastAsia" w:hAnsiTheme="minorHAnsi" w:cstheme="minorBidi"/>
          <w:noProof/>
          <w:sz w:val="22"/>
          <w:szCs w:val="22"/>
          <w:lang w:eastAsia="zh-CN"/>
        </w:rPr>
      </w:pPr>
      <w:r w:rsidRPr="00EE2D05">
        <w:rPr>
          <w:noProof/>
          <w:lang w:val="en-US"/>
        </w:rPr>
        <w:t>6.3.12</w:t>
      </w:r>
      <w:r>
        <w:rPr>
          <w:rFonts w:asciiTheme="minorHAnsi" w:eastAsiaTheme="minorEastAsia" w:hAnsiTheme="minorHAnsi" w:cstheme="minorBidi"/>
          <w:noProof/>
          <w:sz w:val="22"/>
          <w:szCs w:val="22"/>
          <w:lang w:eastAsia="zh-CN"/>
        </w:rPr>
        <w:tab/>
      </w:r>
      <w:r w:rsidRPr="00EE2D05">
        <w:rPr>
          <w:noProof/>
          <w:lang w:val="en-US"/>
        </w:rPr>
        <w:t>Groundwater flow</w:t>
      </w:r>
      <w:r>
        <w:rPr>
          <w:noProof/>
        </w:rPr>
        <w:tab/>
      </w:r>
      <w:r w:rsidR="00D868A5">
        <w:rPr>
          <w:noProof/>
        </w:rPr>
        <w:fldChar w:fldCharType="begin"/>
      </w:r>
      <w:r>
        <w:rPr>
          <w:noProof/>
        </w:rPr>
        <w:instrText xml:space="preserve"> PAGEREF _Toc412018112 \h </w:instrText>
      </w:r>
      <w:r w:rsidR="00D868A5">
        <w:rPr>
          <w:noProof/>
        </w:rPr>
      </w:r>
      <w:r w:rsidR="00D868A5">
        <w:rPr>
          <w:noProof/>
        </w:rPr>
        <w:fldChar w:fldCharType="separate"/>
      </w:r>
      <w:r>
        <w:rPr>
          <w:noProof/>
        </w:rPr>
        <w:t>87</w:t>
      </w:r>
      <w:r w:rsidR="00D868A5">
        <w:rPr>
          <w:noProof/>
        </w:rPr>
        <w:fldChar w:fldCharType="end"/>
      </w:r>
    </w:p>
    <w:p w:rsidR="00F3579D" w:rsidRDefault="00F3579D">
      <w:pPr>
        <w:pStyle w:val="TOC3"/>
        <w:tabs>
          <w:tab w:val="left" w:pos="1760"/>
        </w:tabs>
        <w:rPr>
          <w:rFonts w:asciiTheme="minorHAnsi" w:eastAsiaTheme="minorEastAsia" w:hAnsiTheme="minorHAnsi" w:cstheme="minorBidi"/>
          <w:noProof/>
          <w:sz w:val="22"/>
          <w:szCs w:val="22"/>
          <w:lang w:eastAsia="zh-CN"/>
        </w:rPr>
      </w:pPr>
      <w:r w:rsidRPr="00EE2D05">
        <w:rPr>
          <w:noProof/>
          <w:lang w:val="en-US"/>
        </w:rPr>
        <w:t>6.3.13</w:t>
      </w:r>
      <w:r>
        <w:rPr>
          <w:rFonts w:asciiTheme="minorHAnsi" w:eastAsiaTheme="minorEastAsia" w:hAnsiTheme="minorHAnsi" w:cstheme="minorBidi"/>
          <w:noProof/>
          <w:sz w:val="22"/>
          <w:szCs w:val="22"/>
          <w:lang w:eastAsia="zh-CN"/>
        </w:rPr>
        <w:tab/>
      </w:r>
      <w:r w:rsidRPr="00EE2D05">
        <w:rPr>
          <w:noProof/>
          <w:lang w:val="en-US"/>
        </w:rPr>
        <w:t>Non-hydrostatic correction</w:t>
      </w:r>
      <w:r>
        <w:rPr>
          <w:noProof/>
        </w:rPr>
        <w:tab/>
      </w:r>
      <w:r w:rsidR="00D868A5">
        <w:rPr>
          <w:noProof/>
        </w:rPr>
        <w:fldChar w:fldCharType="begin"/>
      </w:r>
      <w:r>
        <w:rPr>
          <w:noProof/>
        </w:rPr>
        <w:instrText xml:space="preserve"> PAGEREF _Toc412018113 \h </w:instrText>
      </w:r>
      <w:r w:rsidR="00D868A5">
        <w:rPr>
          <w:noProof/>
        </w:rPr>
      </w:r>
      <w:r w:rsidR="00D868A5">
        <w:rPr>
          <w:noProof/>
        </w:rPr>
        <w:fldChar w:fldCharType="separate"/>
      </w:r>
      <w:r>
        <w:rPr>
          <w:noProof/>
        </w:rPr>
        <w:t>88</w:t>
      </w:r>
      <w:r w:rsidR="00D868A5">
        <w:rPr>
          <w:noProof/>
        </w:rPr>
        <w:fldChar w:fldCharType="end"/>
      </w:r>
    </w:p>
    <w:p w:rsidR="00F3579D" w:rsidRDefault="00F3579D">
      <w:pPr>
        <w:pStyle w:val="TOC3"/>
        <w:tabs>
          <w:tab w:val="left" w:pos="1760"/>
        </w:tabs>
        <w:rPr>
          <w:rFonts w:asciiTheme="minorHAnsi" w:eastAsiaTheme="minorEastAsia" w:hAnsiTheme="minorHAnsi" w:cstheme="minorBidi"/>
          <w:noProof/>
          <w:sz w:val="22"/>
          <w:szCs w:val="22"/>
          <w:lang w:eastAsia="zh-CN"/>
        </w:rPr>
      </w:pPr>
      <w:r w:rsidRPr="00EE2D05">
        <w:rPr>
          <w:noProof/>
          <w:lang w:val="en-US"/>
        </w:rPr>
        <w:t>6.3.14</w:t>
      </w:r>
      <w:r>
        <w:rPr>
          <w:rFonts w:asciiTheme="minorHAnsi" w:eastAsiaTheme="minorEastAsia" w:hAnsiTheme="minorHAnsi" w:cstheme="minorBidi"/>
          <w:noProof/>
          <w:sz w:val="22"/>
          <w:szCs w:val="22"/>
          <w:lang w:eastAsia="zh-CN"/>
        </w:rPr>
        <w:tab/>
      </w:r>
      <w:r w:rsidRPr="00EE2D05">
        <w:rPr>
          <w:noProof/>
          <w:lang w:val="en-US"/>
        </w:rPr>
        <w:t>Physical constants</w:t>
      </w:r>
      <w:r>
        <w:rPr>
          <w:noProof/>
        </w:rPr>
        <w:tab/>
      </w:r>
      <w:r w:rsidR="00D868A5">
        <w:rPr>
          <w:noProof/>
        </w:rPr>
        <w:fldChar w:fldCharType="begin"/>
      </w:r>
      <w:r>
        <w:rPr>
          <w:noProof/>
        </w:rPr>
        <w:instrText xml:space="preserve"> PAGEREF _Toc412018114 \h </w:instrText>
      </w:r>
      <w:r w:rsidR="00D868A5">
        <w:rPr>
          <w:noProof/>
        </w:rPr>
      </w:r>
      <w:r w:rsidR="00D868A5">
        <w:rPr>
          <w:noProof/>
        </w:rPr>
        <w:fldChar w:fldCharType="separate"/>
      </w:r>
      <w:r>
        <w:rPr>
          <w:noProof/>
        </w:rPr>
        <w:t>90</w:t>
      </w:r>
      <w:r w:rsidR="00D868A5">
        <w:rPr>
          <w:noProof/>
        </w:rPr>
        <w:fldChar w:fldCharType="end"/>
      </w:r>
    </w:p>
    <w:p w:rsidR="00F3579D" w:rsidRDefault="00F3579D">
      <w:pPr>
        <w:pStyle w:val="TOC3"/>
        <w:tabs>
          <w:tab w:val="left" w:pos="1760"/>
        </w:tabs>
        <w:rPr>
          <w:rFonts w:asciiTheme="minorHAnsi" w:eastAsiaTheme="minorEastAsia" w:hAnsiTheme="minorHAnsi" w:cstheme="minorBidi"/>
          <w:noProof/>
          <w:sz w:val="22"/>
          <w:szCs w:val="22"/>
          <w:lang w:eastAsia="zh-CN"/>
        </w:rPr>
      </w:pPr>
      <w:r w:rsidRPr="00EE2D05">
        <w:rPr>
          <w:noProof/>
          <w:lang w:val="en-US"/>
        </w:rPr>
        <w:t>6.3.15</w:t>
      </w:r>
      <w:r>
        <w:rPr>
          <w:rFonts w:asciiTheme="minorHAnsi" w:eastAsiaTheme="minorEastAsia" w:hAnsiTheme="minorHAnsi" w:cstheme="minorBidi"/>
          <w:noProof/>
          <w:sz w:val="22"/>
          <w:szCs w:val="22"/>
          <w:lang w:eastAsia="zh-CN"/>
        </w:rPr>
        <w:tab/>
      </w:r>
      <w:r w:rsidRPr="00EE2D05">
        <w:rPr>
          <w:noProof/>
          <w:lang w:val="en-US"/>
        </w:rPr>
        <w:t>Coriolis force</w:t>
      </w:r>
      <w:r>
        <w:rPr>
          <w:noProof/>
        </w:rPr>
        <w:tab/>
      </w:r>
      <w:r w:rsidR="00D868A5">
        <w:rPr>
          <w:noProof/>
        </w:rPr>
        <w:fldChar w:fldCharType="begin"/>
      </w:r>
      <w:r>
        <w:rPr>
          <w:noProof/>
        </w:rPr>
        <w:instrText xml:space="preserve"> PAGEREF _Toc412018115 \h </w:instrText>
      </w:r>
      <w:r w:rsidR="00D868A5">
        <w:rPr>
          <w:noProof/>
        </w:rPr>
      </w:r>
      <w:r w:rsidR="00D868A5">
        <w:rPr>
          <w:noProof/>
        </w:rPr>
        <w:fldChar w:fldCharType="separate"/>
      </w:r>
      <w:r>
        <w:rPr>
          <w:noProof/>
        </w:rPr>
        <w:t>90</w:t>
      </w:r>
      <w:r w:rsidR="00D868A5">
        <w:rPr>
          <w:noProof/>
        </w:rPr>
        <w:fldChar w:fldCharType="end"/>
      </w:r>
    </w:p>
    <w:p w:rsidR="00F3579D" w:rsidRDefault="00F3579D">
      <w:pPr>
        <w:pStyle w:val="TOC3"/>
        <w:tabs>
          <w:tab w:val="left" w:pos="1760"/>
        </w:tabs>
        <w:rPr>
          <w:rFonts w:asciiTheme="minorHAnsi" w:eastAsiaTheme="minorEastAsia" w:hAnsiTheme="minorHAnsi" w:cstheme="minorBidi"/>
          <w:noProof/>
          <w:sz w:val="22"/>
          <w:szCs w:val="22"/>
          <w:lang w:eastAsia="zh-CN"/>
        </w:rPr>
      </w:pPr>
      <w:r w:rsidRPr="00EE2D05">
        <w:rPr>
          <w:noProof/>
          <w:lang w:val="en-US"/>
        </w:rPr>
        <w:t>6.3.16</w:t>
      </w:r>
      <w:r>
        <w:rPr>
          <w:rFonts w:asciiTheme="minorHAnsi" w:eastAsiaTheme="minorEastAsia" w:hAnsiTheme="minorHAnsi" w:cstheme="minorBidi"/>
          <w:noProof/>
          <w:sz w:val="22"/>
          <w:szCs w:val="22"/>
          <w:lang w:eastAsia="zh-CN"/>
        </w:rPr>
        <w:tab/>
      </w:r>
      <w:r w:rsidRPr="00EE2D05">
        <w:rPr>
          <w:noProof/>
          <w:lang w:val="en-US"/>
        </w:rPr>
        <w:t>MPI</w:t>
      </w:r>
      <w:r>
        <w:rPr>
          <w:noProof/>
        </w:rPr>
        <w:tab/>
      </w:r>
      <w:r>
        <w:rPr>
          <w:noProof/>
        </w:rPr>
        <w:tab/>
      </w:r>
      <w:r w:rsidR="00D868A5">
        <w:rPr>
          <w:noProof/>
        </w:rPr>
        <w:fldChar w:fldCharType="begin"/>
      </w:r>
      <w:r>
        <w:rPr>
          <w:noProof/>
        </w:rPr>
        <w:instrText xml:space="preserve"> PAGEREF _Toc412018116 \h </w:instrText>
      </w:r>
      <w:r w:rsidR="00D868A5">
        <w:rPr>
          <w:noProof/>
        </w:rPr>
      </w:r>
      <w:r w:rsidR="00D868A5">
        <w:rPr>
          <w:noProof/>
        </w:rPr>
        <w:fldChar w:fldCharType="separate"/>
      </w:r>
      <w:r>
        <w:rPr>
          <w:noProof/>
        </w:rPr>
        <w:t>90</w:t>
      </w:r>
      <w:r w:rsidR="00D868A5">
        <w:rPr>
          <w:noProof/>
        </w:rPr>
        <w:fldChar w:fldCharType="end"/>
      </w:r>
    </w:p>
    <w:p w:rsidR="00F3579D" w:rsidRDefault="00F3579D">
      <w:pPr>
        <w:pStyle w:val="TOC3"/>
        <w:tabs>
          <w:tab w:val="left" w:pos="1760"/>
        </w:tabs>
        <w:rPr>
          <w:rFonts w:asciiTheme="minorHAnsi" w:eastAsiaTheme="minorEastAsia" w:hAnsiTheme="minorHAnsi" w:cstheme="minorBidi"/>
          <w:noProof/>
          <w:sz w:val="22"/>
          <w:szCs w:val="22"/>
          <w:lang w:eastAsia="zh-CN"/>
        </w:rPr>
      </w:pPr>
      <w:r w:rsidRPr="00EE2D05">
        <w:rPr>
          <w:noProof/>
          <w:lang w:val="en-US"/>
        </w:rPr>
        <w:lastRenderedPageBreak/>
        <w:t>6.3.17</w:t>
      </w:r>
      <w:r>
        <w:rPr>
          <w:rFonts w:asciiTheme="minorHAnsi" w:eastAsiaTheme="minorEastAsia" w:hAnsiTheme="minorHAnsi" w:cstheme="minorBidi"/>
          <w:noProof/>
          <w:sz w:val="22"/>
          <w:szCs w:val="22"/>
          <w:lang w:eastAsia="zh-CN"/>
        </w:rPr>
        <w:tab/>
      </w:r>
      <w:r w:rsidRPr="00EE2D05">
        <w:rPr>
          <w:noProof/>
          <w:lang w:val="en-US"/>
        </w:rPr>
        <w:t>Output projection</w:t>
      </w:r>
      <w:r>
        <w:rPr>
          <w:noProof/>
        </w:rPr>
        <w:tab/>
      </w:r>
      <w:r w:rsidR="00D868A5">
        <w:rPr>
          <w:noProof/>
        </w:rPr>
        <w:fldChar w:fldCharType="begin"/>
      </w:r>
      <w:r>
        <w:rPr>
          <w:noProof/>
        </w:rPr>
        <w:instrText xml:space="preserve"> PAGEREF _Toc412018117 \h </w:instrText>
      </w:r>
      <w:r w:rsidR="00D868A5">
        <w:rPr>
          <w:noProof/>
        </w:rPr>
      </w:r>
      <w:r w:rsidR="00D868A5">
        <w:rPr>
          <w:noProof/>
        </w:rPr>
        <w:fldChar w:fldCharType="separate"/>
      </w:r>
      <w:r>
        <w:rPr>
          <w:noProof/>
        </w:rPr>
        <w:t>91</w:t>
      </w:r>
      <w:r w:rsidR="00D868A5">
        <w:rPr>
          <w:noProof/>
        </w:rPr>
        <w:fldChar w:fldCharType="end"/>
      </w:r>
    </w:p>
    <w:p w:rsidR="00F3579D" w:rsidRDefault="00F3579D">
      <w:pPr>
        <w:pStyle w:val="TOC2"/>
        <w:rPr>
          <w:rFonts w:asciiTheme="minorHAnsi" w:eastAsiaTheme="minorEastAsia" w:hAnsiTheme="minorHAnsi" w:cstheme="minorBidi"/>
          <w:noProof/>
          <w:sz w:val="22"/>
          <w:szCs w:val="22"/>
          <w:lang w:eastAsia="zh-CN"/>
        </w:rPr>
      </w:pPr>
      <w:r w:rsidRPr="00EE2D05">
        <w:rPr>
          <w:noProof/>
          <w:lang w:val="en-US"/>
        </w:rPr>
        <w:t>6.4</w:t>
      </w:r>
      <w:r>
        <w:rPr>
          <w:rFonts w:asciiTheme="minorHAnsi" w:eastAsiaTheme="minorEastAsia" w:hAnsiTheme="minorHAnsi" w:cstheme="minorBidi"/>
          <w:noProof/>
          <w:sz w:val="22"/>
          <w:szCs w:val="22"/>
          <w:lang w:eastAsia="zh-CN"/>
        </w:rPr>
        <w:tab/>
      </w:r>
      <w:r w:rsidRPr="00EE2D05">
        <w:rPr>
          <w:noProof/>
          <w:lang w:val="en-US"/>
        </w:rPr>
        <w:t>Numerical implementation</w:t>
      </w:r>
      <w:r>
        <w:rPr>
          <w:noProof/>
        </w:rPr>
        <w:tab/>
      </w:r>
      <w:r w:rsidR="00D868A5">
        <w:rPr>
          <w:noProof/>
        </w:rPr>
        <w:fldChar w:fldCharType="begin"/>
      </w:r>
      <w:r>
        <w:rPr>
          <w:noProof/>
        </w:rPr>
        <w:instrText xml:space="preserve"> PAGEREF _Toc412018118 \h </w:instrText>
      </w:r>
      <w:r w:rsidR="00D868A5">
        <w:rPr>
          <w:noProof/>
        </w:rPr>
      </w:r>
      <w:r w:rsidR="00D868A5">
        <w:rPr>
          <w:noProof/>
        </w:rPr>
        <w:fldChar w:fldCharType="separate"/>
      </w:r>
      <w:r>
        <w:rPr>
          <w:noProof/>
        </w:rPr>
        <w:t>92</w:t>
      </w:r>
      <w:r w:rsidR="00D868A5">
        <w:rPr>
          <w:noProof/>
        </w:rPr>
        <w:fldChar w:fldCharType="end"/>
      </w:r>
    </w:p>
    <w:p w:rsidR="00F3579D" w:rsidRDefault="00F3579D">
      <w:pPr>
        <w:pStyle w:val="TOC3"/>
        <w:tabs>
          <w:tab w:val="left" w:pos="1276"/>
        </w:tabs>
        <w:rPr>
          <w:rFonts w:asciiTheme="minorHAnsi" w:eastAsiaTheme="minorEastAsia" w:hAnsiTheme="minorHAnsi" w:cstheme="minorBidi"/>
          <w:noProof/>
          <w:sz w:val="22"/>
          <w:szCs w:val="22"/>
          <w:lang w:eastAsia="zh-CN"/>
        </w:rPr>
      </w:pPr>
      <w:r w:rsidRPr="00EE2D05">
        <w:rPr>
          <w:noProof/>
          <w:lang w:val="en-US"/>
        </w:rPr>
        <w:t>6.4.1</w:t>
      </w:r>
      <w:r>
        <w:rPr>
          <w:rFonts w:asciiTheme="minorHAnsi" w:eastAsiaTheme="minorEastAsia" w:hAnsiTheme="minorHAnsi" w:cstheme="minorBidi"/>
          <w:noProof/>
          <w:sz w:val="22"/>
          <w:szCs w:val="22"/>
          <w:lang w:eastAsia="zh-CN"/>
        </w:rPr>
        <w:tab/>
      </w:r>
      <w:r w:rsidRPr="00EE2D05">
        <w:rPr>
          <w:noProof/>
          <w:lang w:val="en-US"/>
        </w:rPr>
        <w:t>Grid types</w:t>
      </w:r>
      <w:r>
        <w:rPr>
          <w:noProof/>
        </w:rPr>
        <w:tab/>
      </w:r>
      <w:r w:rsidR="00D868A5">
        <w:rPr>
          <w:noProof/>
        </w:rPr>
        <w:fldChar w:fldCharType="begin"/>
      </w:r>
      <w:r>
        <w:rPr>
          <w:noProof/>
        </w:rPr>
        <w:instrText xml:space="preserve"> PAGEREF _Toc412018119 \h </w:instrText>
      </w:r>
      <w:r w:rsidR="00D868A5">
        <w:rPr>
          <w:noProof/>
        </w:rPr>
      </w:r>
      <w:r w:rsidR="00D868A5">
        <w:rPr>
          <w:noProof/>
        </w:rPr>
        <w:fldChar w:fldCharType="separate"/>
      </w:r>
      <w:r>
        <w:rPr>
          <w:noProof/>
        </w:rPr>
        <w:t>92</w:t>
      </w:r>
      <w:r w:rsidR="00D868A5">
        <w:rPr>
          <w:noProof/>
        </w:rPr>
        <w:fldChar w:fldCharType="end"/>
      </w:r>
    </w:p>
    <w:p w:rsidR="00F3579D" w:rsidRDefault="00F3579D">
      <w:pPr>
        <w:pStyle w:val="TOC3"/>
        <w:tabs>
          <w:tab w:val="left" w:pos="1276"/>
        </w:tabs>
        <w:rPr>
          <w:rFonts w:asciiTheme="minorHAnsi" w:eastAsiaTheme="minorEastAsia" w:hAnsiTheme="minorHAnsi" w:cstheme="minorBidi"/>
          <w:noProof/>
          <w:sz w:val="22"/>
          <w:szCs w:val="22"/>
          <w:lang w:eastAsia="zh-CN"/>
        </w:rPr>
      </w:pPr>
      <w:r w:rsidRPr="00EE2D05">
        <w:rPr>
          <w:noProof/>
          <w:lang w:val="en-US"/>
        </w:rPr>
        <w:t>6.4.2</w:t>
      </w:r>
      <w:r>
        <w:rPr>
          <w:rFonts w:asciiTheme="minorHAnsi" w:eastAsiaTheme="minorEastAsia" w:hAnsiTheme="minorHAnsi" w:cstheme="minorBidi"/>
          <w:noProof/>
          <w:sz w:val="22"/>
          <w:szCs w:val="22"/>
          <w:lang w:eastAsia="zh-CN"/>
        </w:rPr>
        <w:tab/>
      </w:r>
      <w:r w:rsidRPr="00EE2D05">
        <w:rPr>
          <w:noProof/>
          <w:lang w:val="en-US"/>
        </w:rPr>
        <w:t>Grid set-up</w:t>
      </w:r>
      <w:r>
        <w:rPr>
          <w:noProof/>
        </w:rPr>
        <w:tab/>
      </w:r>
      <w:r w:rsidR="00D868A5">
        <w:rPr>
          <w:noProof/>
        </w:rPr>
        <w:fldChar w:fldCharType="begin"/>
      </w:r>
      <w:r>
        <w:rPr>
          <w:noProof/>
        </w:rPr>
        <w:instrText xml:space="preserve"> PAGEREF _Toc412018120 \h </w:instrText>
      </w:r>
      <w:r w:rsidR="00D868A5">
        <w:rPr>
          <w:noProof/>
        </w:rPr>
      </w:r>
      <w:r w:rsidR="00D868A5">
        <w:rPr>
          <w:noProof/>
        </w:rPr>
        <w:fldChar w:fldCharType="separate"/>
      </w:r>
      <w:r>
        <w:rPr>
          <w:noProof/>
        </w:rPr>
        <w:t>92</w:t>
      </w:r>
      <w:r w:rsidR="00D868A5">
        <w:rPr>
          <w:noProof/>
        </w:rPr>
        <w:fldChar w:fldCharType="end"/>
      </w:r>
    </w:p>
    <w:p w:rsidR="00F3579D" w:rsidRDefault="00F3579D">
      <w:pPr>
        <w:pStyle w:val="TOC3"/>
        <w:tabs>
          <w:tab w:val="left" w:pos="1276"/>
        </w:tabs>
        <w:rPr>
          <w:rFonts w:asciiTheme="minorHAnsi" w:eastAsiaTheme="minorEastAsia" w:hAnsiTheme="minorHAnsi" w:cstheme="minorBidi"/>
          <w:noProof/>
          <w:sz w:val="22"/>
          <w:szCs w:val="22"/>
          <w:lang w:eastAsia="zh-CN"/>
        </w:rPr>
      </w:pPr>
      <w:r w:rsidRPr="00EE2D05">
        <w:rPr>
          <w:noProof/>
          <w:lang w:val="en-US"/>
        </w:rPr>
        <w:t>6.4.3</w:t>
      </w:r>
      <w:r>
        <w:rPr>
          <w:rFonts w:asciiTheme="minorHAnsi" w:eastAsiaTheme="minorEastAsia" w:hAnsiTheme="minorHAnsi" w:cstheme="minorBidi"/>
          <w:noProof/>
          <w:sz w:val="22"/>
          <w:szCs w:val="22"/>
          <w:lang w:eastAsia="zh-CN"/>
        </w:rPr>
        <w:tab/>
      </w:r>
      <w:r w:rsidRPr="00EE2D05">
        <w:rPr>
          <w:noProof/>
          <w:lang w:val="en-US"/>
        </w:rPr>
        <w:t>Shallow water equations</w:t>
      </w:r>
      <w:r>
        <w:rPr>
          <w:noProof/>
        </w:rPr>
        <w:tab/>
      </w:r>
      <w:r w:rsidR="00D868A5">
        <w:rPr>
          <w:noProof/>
        </w:rPr>
        <w:fldChar w:fldCharType="begin"/>
      </w:r>
      <w:r>
        <w:rPr>
          <w:noProof/>
        </w:rPr>
        <w:instrText xml:space="preserve"> PAGEREF _Toc412018121 \h </w:instrText>
      </w:r>
      <w:r w:rsidR="00D868A5">
        <w:rPr>
          <w:noProof/>
        </w:rPr>
      </w:r>
      <w:r w:rsidR="00D868A5">
        <w:rPr>
          <w:noProof/>
        </w:rPr>
        <w:fldChar w:fldCharType="separate"/>
      </w:r>
      <w:r>
        <w:rPr>
          <w:noProof/>
        </w:rPr>
        <w:t>92</w:t>
      </w:r>
      <w:r w:rsidR="00D868A5">
        <w:rPr>
          <w:noProof/>
        </w:rPr>
        <w:fldChar w:fldCharType="end"/>
      </w:r>
    </w:p>
    <w:p w:rsidR="00F3579D" w:rsidRDefault="00F3579D">
      <w:pPr>
        <w:pStyle w:val="TOC3"/>
        <w:tabs>
          <w:tab w:val="left" w:pos="1276"/>
        </w:tabs>
        <w:rPr>
          <w:rFonts w:asciiTheme="minorHAnsi" w:eastAsiaTheme="minorEastAsia" w:hAnsiTheme="minorHAnsi" w:cstheme="minorBidi"/>
          <w:noProof/>
          <w:sz w:val="22"/>
          <w:szCs w:val="22"/>
          <w:lang w:eastAsia="zh-CN"/>
        </w:rPr>
      </w:pPr>
      <w:r w:rsidRPr="00EE2D05">
        <w:rPr>
          <w:noProof/>
          <w:lang w:val="en-US"/>
        </w:rPr>
        <w:t>6.4.4</w:t>
      </w:r>
      <w:r>
        <w:rPr>
          <w:rFonts w:asciiTheme="minorHAnsi" w:eastAsiaTheme="minorEastAsia" w:hAnsiTheme="minorHAnsi" w:cstheme="minorBidi"/>
          <w:noProof/>
          <w:sz w:val="22"/>
          <w:szCs w:val="22"/>
          <w:lang w:eastAsia="zh-CN"/>
        </w:rPr>
        <w:tab/>
      </w:r>
      <w:r w:rsidRPr="00EE2D05">
        <w:rPr>
          <w:noProof/>
          <w:lang w:val="en-US"/>
        </w:rPr>
        <w:t>Wave action balance</w:t>
      </w:r>
      <w:r>
        <w:rPr>
          <w:noProof/>
        </w:rPr>
        <w:tab/>
      </w:r>
      <w:r w:rsidR="00D868A5">
        <w:rPr>
          <w:noProof/>
        </w:rPr>
        <w:fldChar w:fldCharType="begin"/>
      </w:r>
      <w:r>
        <w:rPr>
          <w:noProof/>
        </w:rPr>
        <w:instrText xml:space="preserve"> PAGEREF _Toc412018122 \h </w:instrText>
      </w:r>
      <w:r w:rsidR="00D868A5">
        <w:rPr>
          <w:noProof/>
        </w:rPr>
      </w:r>
      <w:r w:rsidR="00D868A5">
        <w:rPr>
          <w:noProof/>
        </w:rPr>
        <w:fldChar w:fldCharType="separate"/>
      </w:r>
      <w:r>
        <w:rPr>
          <w:noProof/>
        </w:rPr>
        <w:t>95</w:t>
      </w:r>
      <w:r w:rsidR="00D868A5">
        <w:rPr>
          <w:noProof/>
        </w:rPr>
        <w:fldChar w:fldCharType="end"/>
      </w:r>
    </w:p>
    <w:p w:rsidR="00F3579D" w:rsidRDefault="00F3579D">
      <w:pPr>
        <w:pStyle w:val="TOC3"/>
        <w:tabs>
          <w:tab w:val="left" w:pos="1276"/>
        </w:tabs>
        <w:rPr>
          <w:rFonts w:asciiTheme="minorHAnsi" w:eastAsiaTheme="minorEastAsia" w:hAnsiTheme="minorHAnsi" w:cstheme="minorBidi"/>
          <w:noProof/>
          <w:sz w:val="22"/>
          <w:szCs w:val="22"/>
          <w:lang w:eastAsia="zh-CN"/>
        </w:rPr>
      </w:pPr>
      <w:r w:rsidRPr="00EE2D05">
        <w:rPr>
          <w:noProof/>
          <w:lang w:val="en-US"/>
        </w:rPr>
        <w:t>6.4.5</w:t>
      </w:r>
      <w:r>
        <w:rPr>
          <w:rFonts w:asciiTheme="minorHAnsi" w:eastAsiaTheme="minorEastAsia" w:hAnsiTheme="minorHAnsi" w:cstheme="minorBidi"/>
          <w:noProof/>
          <w:sz w:val="22"/>
          <w:szCs w:val="22"/>
          <w:lang w:eastAsia="zh-CN"/>
        </w:rPr>
        <w:tab/>
      </w:r>
      <w:r w:rsidRPr="00EE2D05">
        <w:rPr>
          <w:noProof/>
          <w:lang w:val="en-US"/>
        </w:rPr>
        <w:t>Shallow water equations</w:t>
      </w:r>
      <w:r>
        <w:rPr>
          <w:noProof/>
        </w:rPr>
        <w:tab/>
      </w:r>
      <w:r w:rsidR="00D868A5">
        <w:rPr>
          <w:noProof/>
        </w:rPr>
        <w:fldChar w:fldCharType="begin"/>
      </w:r>
      <w:r>
        <w:rPr>
          <w:noProof/>
        </w:rPr>
        <w:instrText xml:space="preserve"> PAGEREF _Toc412018123 \h </w:instrText>
      </w:r>
      <w:r w:rsidR="00D868A5">
        <w:rPr>
          <w:noProof/>
        </w:rPr>
      </w:r>
      <w:r w:rsidR="00D868A5">
        <w:rPr>
          <w:noProof/>
        </w:rPr>
        <w:fldChar w:fldCharType="separate"/>
      </w:r>
      <w:r>
        <w:rPr>
          <w:noProof/>
        </w:rPr>
        <w:t>96</w:t>
      </w:r>
      <w:r w:rsidR="00D868A5">
        <w:rPr>
          <w:noProof/>
        </w:rPr>
        <w:fldChar w:fldCharType="end"/>
      </w:r>
    </w:p>
    <w:p w:rsidR="00F3579D" w:rsidRDefault="00F3579D">
      <w:pPr>
        <w:pStyle w:val="TOC3"/>
        <w:tabs>
          <w:tab w:val="left" w:pos="1276"/>
        </w:tabs>
        <w:rPr>
          <w:rFonts w:asciiTheme="minorHAnsi" w:eastAsiaTheme="minorEastAsia" w:hAnsiTheme="minorHAnsi" w:cstheme="minorBidi"/>
          <w:noProof/>
          <w:sz w:val="22"/>
          <w:szCs w:val="22"/>
          <w:lang w:eastAsia="zh-CN"/>
        </w:rPr>
      </w:pPr>
      <w:r w:rsidRPr="00EE2D05">
        <w:rPr>
          <w:noProof/>
          <w:lang w:val="en-US"/>
        </w:rPr>
        <w:t>6.4.6</w:t>
      </w:r>
      <w:r>
        <w:rPr>
          <w:rFonts w:asciiTheme="minorHAnsi" w:eastAsiaTheme="minorEastAsia" w:hAnsiTheme="minorHAnsi" w:cstheme="minorBidi"/>
          <w:noProof/>
          <w:sz w:val="22"/>
          <w:szCs w:val="22"/>
          <w:lang w:eastAsia="zh-CN"/>
        </w:rPr>
        <w:tab/>
      </w:r>
      <w:r w:rsidRPr="00EE2D05">
        <w:rPr>
          <w:noProof/>
          <w:lang w:val="en-US"/>
        </w:rPr>
        <w:t>Groundwater flow</w:t>
      </w:r>
      <w:r>
        <w:rPr>
          <w:noProof/>
        </w:rPr>
        <w:tab/>
      </w:r>
      <w:r w:rsidR="00D868A5">
        <w:rPr>
          <w:noProof/>
        </w:rPr>
        <w:fldChar w:fldCharType="begin"/>
      </w:r>
      <w:r>
        <w:rPr>
          <w:noProof/>
        </w:rPr>
        <w:instrText xml:space="preserve"> PAGEREF _Toc412018124 \h </w:instrText>
      </w:r>
      <w:r w:rsidR="00D868A5">
        <w:rPr>
          <w:noProof/>
        </w:rPr>
      </w:r>
      <w:r w:rsidR="00D868A5">
        <w:rPr>
          <w:noProof/>
        </w:rPr>
        <w:fldChar w:fldCharType="separate"/>
      </w:r>
      <w:r>
        <w:rPr>
          <w:noProof/>
        </w:rPr>
        <w:t>96</w:t>
      </w:r>
      <w:r w:rsidR="00D868A5">
        <w:rPr>
          <w:noProof/>
        </w:rPr>
        <w:fldChar w:fldCharType="end"/>
      </w:r>
    </w:p>
    <w:p w:rsidR="00F3579D" w:rsidRDefault="00F3579D">
      <w:pPr>
        <w:pStyle w:val="TOC3"/>
        <w:tabs>
          <w:tab w:val="left" w:pos="1276"/>
        </w:tabs>
        <w:rPr>
          <w:rFonts w:asciiTheme="minorHAnsi" w:eastAsiaTheme="minorEastAsia" w:hAnsiTheme="minorHAnsi" w:cstheme="minorBidi"/>
          <w:noProof/>
          <w:sz w:val="22"/>
          <w:szCs w:val="22"/>
          <w:lang w:eastAsia="zh-CN"/>
        </w:rPr>
      </w:pPr>
      <w:r w:rsidRPr="00EE2D05">
        <w:rPr>
          <w:noProof/>
          <w:lang w:val="en-US"/>
        </w:rPr>
        <w:t>6.4.7</w:t>
      </w:r>
      <w:r>
        <w:rPr>
          <w:rFonts w:asciiTheme="minorHAnsi" w:eastAsiaTheme="minorEastAsia" w:hAnsiTheme="minorHAnsi" w:cstheme="minorBidi"/>
          <w:noProof/>
          <w:sz w:val="22"/>
          <w:szCs w:val="22"/>
          <w:lang w:eastAsia="zh-CN"/>
        </w:rPr>
        <w:tab/>
      </w:r>
      <w:r w:rsidRPr="00EE2D05">
        <w:rPr>
          <w:noProof/>
          <w:lang w:val="en-US"/>
        </w:rPr>
        <w:t>Sediment transport</w:t>
      </w:r>
      <w:r>
        <w:rPr>
          <w:noProof/>
        </w:rPr>
        <w:tab/>
      </w:r>
      <w:r w:rsidR="00D868A5">
        <w:rPr>
          <w:noProof/>
        </w:rPr>
        <w:fldChar w:fldCharType="begin"/>
      </w:r>
      <w:r>
        <w:rPr>
          <w:noProof/>
        </w:rPr>
        <w:instrText xml:space="preserve"> PAGEREF _Toc412018125 \h </w:instrText>
      </w:r>
      <w:r w:rsidR="00D868A5">
        <w:rPr>
          <w:noProof/>
        </w:rPr>
      </w:r>
      <w:r w:rsidR="00D868A5">
        <w:rPr>
          <w:noProof/>
        </w:rPr>
        <w:fldChar w:fldCharType="separate"/>
      </w:r>
      <w:r>
        <w:rPr>
          <w:noProof/>
        </w:rPr>
        <w:t>101</w:t>
      </w:r>
      <w:r w:rsidR="00D868A5">
        <w:rPr>
          <w:noProof/>
        </w:rPr>
        <w:fldChar w:fldCharType="end"/>
      </w:r>
    </w:p>
    <w:p w:rsidR="00F3579D" w:rsidRDefault="00F3579D">
      <w:pPr>
        <w:pStyle w:val="TOC3"/>
        <w:tabs>
          <w:tab w:val="left" w:pos="1276"/>
        </w:tabs>
        <w:rPr>
          <w:rFonts w:asciiTheme="minorHAnsi" w:eastAsiaTheme="minorEastAsia" w:hAnsiTheme="minorHAnsi" w:cstheme="minorBidi"/>
          <w:noProof/>
          <w:sz w:val="22"/>
          <w:szCs w:val="22"/>
          <w:lang w:eastAsia="zh-CN"/>
        </w:rPr>
      </w:pPr>
      <w:r w:rsidRPr="00EE2D05">
        <w:rPr>
          <w:noProof/>
          <w:lang w:val="en-US"/>
        </w:rPr>
        <w:t>6.4.8</w:t>
      </w:r>
      <w:r>
        <w:rPr>
          <w:rFonts w:asciiTheme="minorHAnsi" w:eastAsiaTheme="minorEastAsia" w:hAnsiTheme="minorHAnsi" w:cstheme="minorBidi"/>
          <w:noProof/>
          <w:sz w:val="22"/>
          <w:szCs w:val="22"/>
          <w:lang w:eastAsia="zh-CN"/>
        </w:rPr>
        <w:tab/>
      </w:r>
      <w:r w:rsidRPr="00EE2D05">
        <w:rPr>
          <w:noProof/>
          <w:lang w:val="en-US"/>
        </w:rPr>
        <w:t>Bottom updating schemes</w:t>
      </w:r>
      <w:r>
        <w:rPr>
          <w:noProof/>
        </w:rPr>
        <w:tab/>
      </w:r>
      <w:r w:rsidR="00D868A5">
        <w:rPr>
          <w:noProof/>
        </w:rPr>
        <w:fldChar w:fldCharType="begin"/>
      </w:r>
      <w:r>
        <w:rPr>
          <w:noProof/>
        </w:rPr>
        <w:instrText xml:space="preserve"> PAGEREF _Toc412018126 \h </w:instrText>
      </w:r>
      <w:r w:rsidR="00D868A5">
        <w:rPr>
          <w:noProof/>
        </w:rPr>
      </w:r>
      <w:r w:rsidR="00D868A5">
        <w:rPr>
          <w:noProof/>
        </w:rPr>
        <w:fldChar w:fldCharType="separate"/>
      </w:r>
      <w:r>
        <w:rPr>
          <w:noProof/>
        </w:rPr>
        <w:t>102</w:t>
      </w:r>
      <w:r w:rsidR="00D868A5">
        <w:rPr>
          <w:noProof/>
        </w:rPr>
        <w:fldChar w:fldCharType="end"/>
      </w:r>
    </w:p>
    <w:p w:rsidR="00F3579D" w:rsidRDefault="00F3579D">
      <w:pPr>
        <w:pStyle w:val="TOC3"/>
        <w:tabs>
          <w:tab w:val="left" w:pos="1276"/>
        </w:tabs>
        <w:rPr>
          <w:rFonts w:asciiTheme="minorHAnsi" w:eastAsiaTheme="minorEastAsia" w:hAnsiTheme="minorHAnsi" w:cstheme="minorBidi"/>
          <w:noProof/>
          <w:sz w:val="22"/>
          <w:szCs w:val="22"/>
          <w:lang w:eastAsia="zh-CN"/>
        </w:rPr>
      </w:pPr>
      <w:r w:rsidRPr="00EE2D05">
        <w:rPr>
          <w:noProof/>
          <w:lang w:val="en-US"/>
        </w:rPr>
        <w:t>6.4.9</w:t>
      </w:r>
      <w:r>
        <w:rPr>
          <w:rFonts w:asciiTheme="minorHAnsi" w:eastAsiaTheme="minorEastAsia" w:hAnsiTheme="minorHAnsi" w:cstheme="minorBidi"/>
          <w:noProof/>
          <w:sz w:val="22"/>
          <w:szCs w:val="22"/>
          <w:lang w:eastAsia="zh-CN"/>
        </w:rPr>
        <w:tab/>
      </w:r>
      <w:r w:rsidRPr="00EE2D05">
        <w:rPr>
          <w:noProof/>
          <w:lang w:val="en-US"/>
        </w:rPr>
        <w:t>Non-hydrostatic</w:t>
      </w:r>
      <w:r>
        <w:rPr>
          <w:noProof/>
        </w:rPr>
        <w:tab/>
      </w:r>
      <w:r w:rsidR="00D868A5">
        <w:rPr>
          <w:noProof/>
        </w:rPr>
        <w:fldChar w:fldCharType="begin"/>
      </w:r>
      <w:r>
        <w:rPr>
          <w:noProof/>
        </w:rPr>
        <w:instrText xml:space="preserve"> PAGEREF _Toc412018127 \h </w:instrText>
      </w:r>
      <w:r w:rsidR="00D868A5">
        <w:rPr>
          <w:noProof/>
        </w:rPr>
      </w:r>
      <w:r w:rsidR="00D868A5">
        <w:rPr>
          <w:noProof/>
        </w:rPr>
        <w:fldChar w:fldCharType="separate"/>
      </w:r>
      <w:r>
        <w:rPr>
          <w:noProof/>
        </w:rPr>
        <w:t>103</w:t>
      </w:r>
      <w:r w:rsidR="00D868A5">
        <w:rPr>
          <w:noProof/>
        </w:rPr>
        <w:fldChar w:fldCharType="end"/>
      </w:r>
    </w:p>
    <w:p w:rsidR="000C5FE2" w:rsidRPr="004D7B46" w:rsidRDefault="00D868A5" w:rsidP="004D7B46">
      <w:pPr>
        <w:rPr>
          <w:lang w:val="en-US"/>
        </w:rPr>
      </w:pPr>
      <w:r w:rsidRPr="004D7B46">
        <w:rPr>
          <w:lang w:val="en-US"/>
        </w:rPr>
        <w:fldChar w:fldCharType="end"/>
      </w:r>
    </w:p>
    <w:p w:rsidR="00880F74" w:rsidRPr="004D7B46" w:rsidRDefault="00880F74" w:rsidP="004D7B46">
      <w:pPr>
        <w:rPr>
          <w:lang w:val="en-US"/>
        </w:rPr>
      </w:pPr>
    </w:p>
    <w:p w:rsidR="004C33FD" w:rsidRPr="004D7B46" w:rsidRDefault="004C33FD" w:rsidP="004D7B46">
      <w:pPr>
        <w:rPr>
          <w:lang w:val="en-US"/>
        </w:rPr>
      </w:pPr>
    </w:p>
    <w:p w:rsidR="007D6712" w:rsidRPr="004D7B46" w:rsidRDefault="007D6712" w:rsidP="004D7B46">
      <w:pPr>
        <w:rPr>
          <w:lang w:val="en-US"/>
        </w:rPr>
        <w:sectPr w:rsidR="007D6712" w:rsidRPr="004D7B46" w:rsidSect="003363CC">
          <w:headerReference w:type="even" r:id="rId18"/>
          <w:headerReference w:type="default" r:id="rId19"/>
          <w:footerReference w:type="even" r:id="rId20"/>
          <w:footerReference w:type="default" r:id="rId21"/>
          <w:type w:val="oddPage"/>
          <w:pgSz w:w="11906" w:h="16838" w:code="9"/>
          <w:pgMar w:top="2552" w:right="1094" w:bottom="1077" w:left="2098" w:header="822" w:footer="198" w:gutter="0"/>
          <w:paperSrc w:first="1" w:other="1"/>
          <w:pgNumType w:fmt="lowerRoman" w:start="1"/>
          <w:cols w:space="708"/>
          <w:docGrid w:linePitch="360"/>
        </w:sectPr>
      </w:pPr>
    </w:p>
    <w:bookmarkStart w:id="29" w:name="bmChap1"/>
    <w:bookmarkEnd w:id="29"/>
    <w:p w:rsidR="000C5FE2" w:rsidRPr="004D7B46" w:rsidRDefault="00D868A5" w:rsidP="004D7B46">
      <w:pPr>
        <w:pStyle w:val="Heading1"/>
        <w:keepLines w:val="0"/>
        <w:jc w:val="both"/>
        <w:rPr>
          <w:lang w:val="en-US"/>
        </w:rPr>
      </w:pPr>
      <w:r w:rsidRPr="004D7B46">
        <w:rPr>
          <w:rStyle w:val="Hidden"/>
          <w:noProof w:val="0"/>
          <w:lang w:val="en-US"/>
        </w:rPr>
        <w:lastRenderedPageBreak/>
        <w:fldChar w:fldCharType="begin"/>
      </w:r>
      <w:r w:rsidR="000C5FE2" w:rsidRPr="004D7B46">
        <w:rPr>
          <w:rStyle w:val="Hidden"/>
          <w:noProof w:val="0"/>
          <w:lang w:val="en-US"/>
        </w:rPr>
        <w:instrText xml:space="preserve"> MACROBUTTON MTEditEquationSection2 Equation Section 1</w:instrText>
      </w:r>
      <w:r w:rsidRPr="004D7B46">
        <w:rPr>
          <w:rStyle w:val="Hidden"/>
          <w:noProof w:val="0"/>
          <w:lang w:val="en-US"/>
        </w:rPr>
        <w:fldChar w:fldCharType="begin"/>
      </w:r>
      <w:r w:rsidR="000C5FE2" w:rsidRPr="004D7B46">
        <w:rPr>
          <w:rStyle w:val="Hidden"/>
          <w:noProof w:val="0"/>
          <w:lang w:val="en-US"/>
        </w:rPr>
        <w:instrText xml:space="preserve"> SEQ MTEqn \r \h \* MERGEFORMAT </w:instrText>
      </w:r>
      <w:r w:rsidRPr="004D7B46">
        <w:rPr>
          <w:rStyle w:val="Hidden"/>
          <w:noProof w:val="0"/>
          <w:lang w:val="en-US"/>
        </w:rPr>
        <w:fldChar w:fldCharType="end"/>
      </w:r>
      <w:r w:rsidRPr="004D7B46">
        <w:rPr>
          <w:rStyle w:val="Hidden"/>
          <w:noProof w:val="0"/>
          <w:lang w:val="en-US"/>
        </w:rPr>
        <w:fldChar w:fldCharType="begin"/>
      </w:r>
      <w:r w:rsidR="000C5FE2" w:rsidRPr="004D7B46">
        <w:rPr>
          <w:rStyle w:val="Hidden"/>
          <w:noProof w:val="0"/>
          <w:lang w:val="en-US"/>
        </w:rPr>
        <w:instrText xml:space="preserve"> SEQ MTSec \r 1 \h \* MERGEFORMAT </w:instrText>
      </w:r>
      <w:r w:rsidRPr="004D7B46">
        <w:rPr>
          <w:rStyle w:val="Hidden"/>
          <w:noProof w:val="0"/>
          <w:lang w:val="en-US"/>
        </w:rPr>
        <w:fldChar w:fldCharType="end"/>
      </w:r>
      <w:r w:rsidRPr="004D7B46">
        <w:rPr>
          <w:rStyle w:val="Hidden"/>
          <w:noProof w:val="0"/>
          <w:lang w:val="en-US"/>
        </w:rPr>
        <w:fldChar w:fldCharType="end"/>
      </w:r>
      <w:r w:rsidR="000C5FE2" w:rsidRPr="004D7B46">
        <w:rPr>
          <w:sz w:val="2"/>
          <w:szCs w:val="2"/>
          <w:lang w:val="en-US"/>
        </w:rPr>
        <w:t xml:space="preserve"> </w:t>
      </w:r>
      <w:bookmarkStart w:id="30" w:name="_Toc412018024"/>
      <w:r w:rsidR="008C2325" w:rsidRPr="004D7B46">
        <w:rPr>
          <w:lang w:val="en-US"/>
        </w:rPr>
        <w:t>Introduction</w:t>
      </w:r>
      <w:bookmarkEnd w:id="30"/>
    </w:p>
    <w:p w:rsidR="008C2325" w:rsidRPr="004D7B46" w:rsidRDefault="008C2325" w:rsidP="004D7B46">
      <w:pPr>
        <w:rPr>
          <w:color w:val="FF0000"/>
          <w:lang w:val="en-US"/>
        </w:rPr>
      </w:pPr>
      <w:r w:rsidRPr="004D7B46">
        <w:rPr>
          <w:color w:val="FF0000"/>
          <w:lang w:val="en-US"/>
        </w:rPr>
        <w:t>Dano, Ad, Ap</w:t>
      </w:r>
    </w:p>
    <w:p w:rsidR="008C2325" w:rsidRPr="004D7B46" w:rsidRDefault="008C2325" w:rsidP="004D7B46">
      <w:pPr>
        <w:spacing w:line="240" w:lineRule="auto"/>
        <w:rPr>
          <w:lang w:val="en-US"/>
        </w:rPr>
      </w:pPr>
      <w:r w:rsidRPr="004D7B46">
        <w:rPr>
          <w:lang w:val="en-US"/>
        </w:rPr>
        <w:br w:type="page"/>
      </w:r>
    </w:p>
    <w:p w:rsidR="008C2325" w:rsidRPr="004D7B46" w:rsidRDefault="008C2325" w:rsidP="004D7B46">
      <w:pPr>
        <w:pStyle w:val="Heading1"/>
        <w:jc w:val="both"/>
        <w:rPr>
          <w:lang w:val="en-US"/>
        </w:rPr>
      </w:pPr>
      <w:bookmarkStart w:id="31" w:name="_Toc412018025"/>
      <w:r w:rsidRPr="004D7B46">
        <w:rPr>
          <w:lang w:val="en-US"/>
        </w:rPr>
        <w:lastRenderedPageBreak/>
        <w:t>Processes and model formulation</w:t>
      </w:r>
      <w:bookmarkEnd w:id="31"/>
    </w:p>
    <w:p w:rsidR="008C2325" w:rsidRPr="004D7B46" w:rsidRDefault="008C2325" w:rsidP="004D7B46">
      <w:pPr>
        <w:pStyle w:val="Heading2"/>
        <w:jc w:val="both"/>
        <w:rPr>
          <w:lang w:val="en-US"/>
        </w:rPr>
      </w:pPr>
      <w:bookmarkStart w:id="32" w:name="_Toc412018026"/>
      <w:r w:rsidRPr="004D7B46">
        <w:rPr>
          <w:lang w:val="en-US"/>
        </w:rPr>
        <w:t>Domain and definitions</w:t>
      </w:r>
      <w:bookmarkEnd w:id="32"/>
    </w:p>
    <w:p w:rsidR="008C2325" w:rsidRPr="004D7B46" w:rsidRDefault="008E05D9" w:rsidP="004D7B46">
      <w:pPr>
        <w:rPr>
          <w:color w:val="FF0000"/>
          <w:lang w:val="nl-NL"/>
        </w:rPr>
      </w:pPr>
      <w:r w:rsidRPr="004D7B46">
        <w:rPr>
          <w:color w:val="FF0000"/>
          <w:lang w:val="nl-NL"/>
        </w:rPr>
        <w:t>Dano - o</w:t>
      </w:r>
      <w:r w:rsidR="008C2325" w:rsidRPr="004D7B46">
        <w:rPr>
          <w:color w:val="FF0000"/>
          <w:lang w:val="nl-NL"/>
        </w:rPr>
        <w:t>vernemen en nieuw plaatje curvi</w:t>
      </w:r>
    </w:p>
    <w:p w:rsidR="008C2325" w:rsidRPr="004D7B46" w:rsidRDefault="008C2325" w:rsidP="004D7B46">
      <w:pPr>
        <w:pStyle w:val="Heading2"/>
        <w:jc w:val="both"/>
        <w:rPr>
          <w:lang w:val="en-US"/>
        </w:rPr>
      </w:pPr>
      <w:bookmarkStart w:id="33" w:name="_Toc412018027"/>
      <w:r w:rsidRPr="004D7B46">
        <w:rPr>
          <w:lang w:val="en-US"/>
        </w:rPr>
        <w:t>Hydrodynamics options</w:t>
      </w:r>
      <w:bookmarkEnd w:id="33"/>
    </w:p>
    <w:p w:rsidR="008C2325" w:rsidRDefault="008C2325" w:rsidP="004D7B46">
      <w:pPr>
        <w:rPr>
          <w:color w:val="FF0000"/>
          <w:lang w:val="en-US"/>
        </w:rPr>
      </w:pPr>
    </w:p>
    <w:p w:rsidR="00D12D72" w:rsidRDefault="00D12D72" w:rsidP="004D7B46">
      <w:pPr>
        <w:rPr>
          <w:lang w:val="en-US"/>
        </w:rPr>
      </w:pPr>
      <w:r>
        <w:rPr>
          <w:lang w:val="en-US"/>
        </w:rPr>
        <w:t>XBeach was originally developed as a short-wave averaged but wave-group resolving model, allowing to resolve the short wave variations on the wave group scale and the long waves associated with them. Since the original paper by Roelvink et al. (2009) a number of additional model options have been implemented, thereby allowing users to choose which time-scales to resolve:</w:t>
      </w:r>
    </w:p>
    <w:p w:rsidR="00D12D72" w:rsidRDefault="00D12D72" w:rsidP="00D12D72">
      <w:pPr>
        <w:pStyle w:val="ListParagraph"/>
        <w:numPr>
          <w:ilvl w:val="0"/>
          <w:numId w:val="41"/>
        </w:numPr>
        <w:rPr>
          <w:lang w:val="en-US"/>
        </w:rPr>
      </w:pPr>
      <w:r>
        <w:rPr>
          <w:lang w:val="en-US"/>
        </w:rPr>
        <w:t>(Quasi-) stationary wave model, efficiently solving wave-averaged equations but neglecting infragravity waves;</w:t>
      </w:r>
    </w:p>
    <w:p w:rsidR="00D12D72" w:rsidRDefault="00D12D72" w:rsidP="00D12D72">
      <w:pPr>
        <w:pStyle w:val="ListParagraph"/>
        <w:numPr>
          <w:ilvl w:val="0"/>
          <w:numId w:val="41"/>
        </w:numPr>
        <w:rPr>
          <w:lang w:val="en-US"/>
        </w:rPr>
      </w:pPr>
      <w:r>
        <w:rPr>
          <w:lang w:val="en-US"/>
        </w:rPr>
        <w:t xml:space="preserve">Non-stationary or 'surfbeat' mode, where the short wave variations on the wave group scale </w:t>
      </w:r>
      <w:r w:rsidR="00C55A29">
        <w:rPr>
          <w:lang w:val="en-US"/>
        </w:rPr>
        <w:t xml:space="preserve">(short wave envelope) </w:t>
      </w:r>
      <w:r>
        <w:rPr>
          <w:lang w:val="en-US"/>
        </w:rPr>
        <w:t>and the long waves associated with them are resolved;</w:t>
      </w:r>
    </w:p>
    <w:p w:rsidR="00D12D72" w:rsidRDefault="00D12D72" w:rsidP="00D12D72">
      <w:pPr>
        <w:pStyle w:val="ListParagraph"/>
        <w:numPr>
          <w:ilvl w:val="0"/>
          <w:numId w:val="41"/>
        </w:numPr>
        <w:rPr>
          <w:lang w:val="en-US"/>
        </w:rPr>
      </w:pPr>
      <w:r>
        <w:rPr>
          <w:lang w:val="en-US"/>
        </w:rPr>
        <w:t xml:space="preserve">Non-hydrostatic or wave-resolving mode, where </w:t>
      </w:r>
      <w:r w:rsidR="00F21598">
        <w:rPr>
          <w:lang w:val="en-US"/>
        </w:rPr>
        <w:t>a combination of the non-linear shallow water equations with a pressure correction term is applied, allowing to model the propagation and decay of individual waves.</w:t>
      </w:r>
    </w:p>
    <w:p w:rsidR="00F21598" w:rsidRDefault="00F21598" w:rsidP="00F21598">
      <w:pPr>
        <w:rPr>
          <w:lang w:val="en-US"/>
        </w:rPr>
      </w:pPr>
      <w:r>
        <w:rPr>
          <w:lang w:val="en-US"/>
        </w:rPr>
        <w:t>In the following these options are discussed in more detail.</w:t>
      </w:r>
    </w:p>
    <w:p w:rsidR="00F21598" w:rsidRDefault="00F21598" w:rsidP="00F21598"/>
    <w:p w:rsidR="00C55A29" w:rsidRDefault="00C55A29" w:rsidP="00C55A29">
      <w:pPr>
        <w:keepNext/>
      </w:pPr>
      <w:r w:rsidRPr="00C55A29">
        <w:rPr>
          <w:lang w:val="en-US"/>
        </w:rPr>
        <w:drawing>
          <wp:inline distT="0" distB="0" distL="0" distR="0">
            <wp:extent cx="5533390" cy="2246065"/>
            <wp:effectExtent l="19050" t="0" r="0" b="0"/>
            <wp:docPr id="6" name="Object 6"/>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7272807" cy="2952329"/>
                      <a:chOff x="683568" y="1340768"/>
                      <a:chExt cx="7272807" cy="2952329"/>
                    </a:xfrm>
                  </a:grpSpPr>
                  <a:pic>
                    <a:nvPicPr>
                      <a:cNvPr id="4" name="Picture 3"/>
                      <a:cNvPicPr/>
                    </a:nvPicPr>
                    <a:blipFill>
                      <a:blip r:embed="rId22" cstate="print"/>
                      <a:srcRect/>
                      <a:stretch>
                        <a:fillRect/>
                      </a:stretch>
                    </a:blipFill>
                    <a:spPr bwMode="auto">
                      <a:xfrm>
                        <a:off x="683568" y="1556793"/>
                        <a:ext cx="7272807" cy="2736304"/>
                      </a:xfrm>
                      <a:prstGeom prst="rect">
                        <a:avLst/>
                      </a:prstGeom>
                      <a:noFill/>
                      <a:ln w="9525">
                        <a:noFill/>
                        <a:miter lim="800000"/>
                        <a:headEnd/>
                        <a:tailEnd/>
                      </a:ln>
                    </a:spPr>
                  </a:pic>
                  <a:sp>
                    <a:nvSpPr>
                      <a:cNvPr id="5" name="Freeform 4"/>
                      <a:cNvSpPr/>
                    </a:nvSpPr>
                    <a:spPr>
                      <a:xfrm>
                        <a:off x="1104523" y="1712614"/>
                        <a:ext cx="6002447" cy="602055"/>
                      </a:xfrm>
                      <a:custGeom>
                        <a:avLst/>
                        <a:gdLst>
                          <a:gd name="connsiteX0" fmla="*/ 0 w 6002447"/>
                          <a:gd name="connsiteY0" fmla="*/ 559806 h 602055"/>
                          <a:gd name="connsiteX1" fmla="*/ 217283 w 6002447"/>
                          <a:gd name="connsiteY1" fmla="*/ 550752 h 602055"/>
                          <a:gd name="connsiteX2" fmla="*/ 534154 w 6002447"/>
                          <a:gd name="connsiteY2" fmla="*/ 251988 h 602055"/>
                          <a:gd name="connsiteX3" fmla="*/ 733330 w 6002447"/>
                          <a:gd name="connsiteY3" fmla="*/ 143346 h 602055"/>
                          <a:gd name="connsiteX4" fmla="*/ 941560 w 6002447"/>
                          <a:gd name="connsiteY4" fmla="*/ 342523 h 602055"/>
                          <a:gd name="connsiteX5" fmla="*/ 1149790 w 6002447"/>
                          <a:gd name="connsiteY5" fmla="*/ 559806 h 602055"/>
                          <a:gd name="connsiteX6" fmla="*/ 1348966 w 6002447"/>
                          <a:gd name="connsiteY6" fmla="*/ 514538 h 602055"/>
                          <a:gd name="connsiteX7" fmla="*/ 1720158 w 6002447"/>
                          <a:gd name="connsiteY7" fmla="*/ 315362 h 602055"/>
                          <a:gd name="connsiteX8" fmla="*/ 1955548 w 6002447"/>
                          <a:gd name="connsiteY8" fmla="*/ 107133 h 602055"/>
                          <a:gd name="connsiteX9" fmla="*/ 2181885 w 6002447"/>
                          <a:gd name="connsiteY9" fmla="*/ 43758 h 602055"/>
                          <a:gd name="connsiteX10" fmla="*/ 2507810 w 6002447"/>
                          <a:gd name="connsiteY10" fmla="*/ 369683 h 602055"/>
                          <a:gd name="connsiteX11" fmla="*/ 2688879 w 6002447"/>
                          <a:gd name="connsiteY11" fmla="*/ 505485 h 602055"/>
                          <a:gd name="connsiteX12" fmla="*/ 2951429 w 6002447"/>
                          <a:gd name="connsiteY12" fmla="*/ 496432 h 602055"/>
                          <a:gd name="connsiteX13" fmla="*/ 3123445 w 6002447"/>
                          <a:gd name="connsiteY13" fmla="*/ 251988 h 602055"/>
                          <a:gd name="connsiteX14" fmla="*/ 3277354 w 6002447"/>
                          <a:gd name="connsiteY14" fmla="*/ 288202 h 602055"/>
                          <a:gd name="connsiteX15" fmla="*/ 3277354 w 6002447"/>
                          <a:gd name="connsiteY15" fmla="*/ 351576 h 602055"/>
                          <a:gd name="connsiteX16" fmla="*/ 3548958 w 6002447"/>
                          <a:gd name="connsiteY16" fmla="*/ 306309 h 602055"/>
                          <a:gd name="connsiteX17" fmla="*/ 3748134 w 6002447"/>
                          <a:gd name="connsiteY17" fmla="*/ 342523 h 602055"/>
                          <a:gd name="connsiteX18" fmla="*/ 3911097 w 6002447"/>
                          <a:gd name="connsiteY18" fmla="*/ 460218 h 602055"/>
                          <a:gd name="connsiteX19" fmla="*/ 4155540 w 6002447"/>
                          <a:gd name="connsiteY19" fmla="*/ 451164 h 602055"/>
                          <a:gd name="connsiteX20" fmla="*/ 4544839 w 6002447"/>
                          <a:gd name="connsiteY20" fmla="*/ 424004 h 602055"/>
                          <a:gd name="connsiteX21" fmla="*/ 4943192 w 6002447"/>
                          <a:gd name="connsiteY21" fmla="*/ 505485 h 602055"/>
                          <a:gd name="connsiteX22" fmla="*/ 5305330 w 6002447"/>
                          <a:gd name="connsiteY22" fmla="*/ 532645 h 602055"/>
                          <a:gd name="connsiteX23" fmla="*/ 5739897 w 6002447"/>
                          <a:gd name="connsiteY23" fmla="*/ 568859 h 602055"/>
                          <a:gd name="connsiteX24" fmla="*/ 6002447 w 6002447"/>
                          <a:gd name="connsiteY24" fmla="*/ 586966 h 602055"/>
                          <a:gd name="connsiteX0" fmla="*/ 0 w 6002447"/>
                          <a:gd name="connsiteY0" fmla="*/ 559806 h 602055"/>
                          <a:gd name="connsiteX1" fmla="*/ 217283 w 6002447"/>
                          <a:gd name="connsiteY1" fmla="*/ 550752 h 602055"/>
                          <a:gd name="connsiteX2" fmla="*/ 534154 w 6002447"/>
                          <a:gd name="connsiteY2" fmla="*/ 251988 h 602055"/>
                          <a:gd name="connsiteX3" fmla="*/ 733330 w 6002447"/>
                          <a:gd name="connsiteY3" fmla="*/ 143346 h 602055"/>
                          <a:gd name="connsiteX4" fmla="*/ 941560 w 6002447"/>
                          <a:gd name="connsiteY4" fmla="*/ 342523 h 602055"/>
                          <a:gd name="connsiteX5" fmla="*/ 1149790 w 6002447"/>
                          <a:gd name="connsiteY5" fmla="*/ 559806 h 602055"/>
                          <a:gd name="connsiteX6" fmla="*/ 1348966 w 6002447"/>
                          <a:gd name="connsiteY6" fmla="*/ 514538 h 602055"/>
                          <a:gd name="connsiteX7" fmla="*/ 1720158 w 6002447"/>
                          <a:gd name="connsiteY7" fmla="*/ 315362 h 602055"/>
                          <a:gd name="connsiteX8" fmla="*/ 1955548 w 6002447"/>
                          <a:gd name="connsiteY8" fmla="*/ 107133 h 602055"/>
                          <a:gd name="connsiteX9" fmla="*/ 2181885 w 6002447"/>
                          <a:gd name="connsiteY9" fmla="*/ 43758 h 602055"/>
                          <a:gd name="connsiteX10" fmla="*/ 2507810 w 6002447"/>
                          <a:gd name="connsiteY10" fmla="*/ 369683 h 602055"/>
                          <a:gd name="connsiteX11" fmla="*/ 2688879 w 6002447"/>
                          <a:gd name="connsiteY11" fmla="*/ 505485 h 602055"/>
                          <a:gd name="connsiteX12" fmla="*/ 2951429 w 6002447"/>
                          <a:gd name="connsiteY12" fmla="*/ 496432 h 602055"/>
                          <a:gd name="connsiteX13" fmla="*/ 3123445 w 6002447"/>
                          <a:gd name="connsiteY13" fmla="*/ 251988 h 602055"/>
                          <a:gd name="connsiteX14" fmla="*/ 3277354 w 6002447"/>
                          <a:gd name="connsiteY14" fmla="*/ 288202 h 602055"/>
                          <a:gd name="connsiteX15" fmla="*/ 3467477 w 6002447"/>
                          <a:gd name="connsiteY15" fmla="*/ 348234 h 602055"/>
                          <a:gd name="connsiteX16" fmla="*/ 3548958 w 6002447"/>
                          <a:gd name="connsiteY16" fmla="*/ 306309 h 602055"/>
                          <a:gd name="connsiteX17" fmla="*/ 3748134 w 6002447"/>
                          <a:gd name="connsiteY17" fmla="*/ 342523 h 602055"/>
                          <a:gd name="connsiteX18" fmla="*/ 3911097 w 6002447"/>
                          <a:gd name="connsiteY18" fmla="*/ 460218 h 602055"/>
                          <a:gd name="connsiteX19" fmla="*/ 4155540 w 6002447"/>
                          <a:gd name="connsiteY19" fmla="*/ 451164 h 602055"/>
                          <a:gd name="connsiteX20" fmla="*/ 4544839 w 6002447"/>
                          <a:gd name="connsiteY20" fmla="*/ 424004 h 602055"/>
                          <a:gd name="connsiteX21" fmla="*/ 4943192 w 6002447"/>
                          <a:gd name="connsiteY21" fmla="*/ 505485 h 602055"/>
                          <a:gd name="connsiteX22" fmla="*/ 5305330 w 6002447"/>
                          <a:gd name="connsiteY22" fmla="*/ 532645 h 602055"/>
                          <a:gd name="connsiteX23" fmla="*/ 5739897 w 6002447"/>
                          <a:gd name="connsiteY23" fmla="*/ 568859 h 602055"/>
                          <a:gd name="connsiteX24" fmla="*/ 6002447 w 6002447"/>
                          <a:gd name="connsiteY24" fmla="*/ 586966 h 602055"/>
                          <a:gd name="connsiteX0" fmla="*/ 0 w 6002447"/>
                          <a:gd name="connsiteY0" fmla="*/ 559806 h 602055"/>
                          <a:gd name="connsiteX1" fmla="*/ 217283 w 6002447"/>
                          <a:gd name="connsiteY1" fmla="*/ 550752 h 602055"/>
                          <a:gd name="connsiteX2" fmla="*/ 534154 w 6002447"/>
                          <a:gd name="connsiteY2" fmla="*/ 251988 h 602055"/>
                          <a:gd name="connsiteX3" fmla="*/ 733330 w 6002447"/>
                          <a:gd name="connsiteY3" fmla="*/ 143346 h 602055"/>
                          <a:gd name="connsiteX4" fmla="*/ 941560 w 6002447"/>
                          <a:gd name="connsiteY4" fmla="*/ 342523 h 602055"/>
                          <a:gd name="connsiteX5" fmla="*/ 1149790 w 6002447"/>
                          <a:gd name="connsiteY5" fmla="*/ 559806 h 602055"/>
                          <a:gd name="connsiteX6" fmla="*/ 1348966 w 6002447"/>
                          <a:gd name="connsiteY6" fmla="*/ 514538 h 602055"/>
                          <a:gd name="connsiteX7" fmla="*/ 1720158 w 6002447"/>
                          <a:gd name="connsiteY7" fmla="*/ 315362 h 602055"/>
                          <a:gd name="connsiteX8" fmla="*/ 1955548 w 6002447"/>
                          <a:gd name="connsiteY8" fmla="*/ 107133 h 602055"/>
                          <a:gd name="connsiteX9" fmla="*/ 2181885 w 6002447"/>
                          <a:gd name="connsiteY9" fmla="*/ 43758 h 602055"/>
                          <a:gd name="connsiteX10" fmla="*/ 2507810 w 6002447"/>
                          <a:gd name="connsiteY10" fmla="*/ 369683 h 602055"/>
                          <a:gd name="connsiteX11" fmla="*/ 2688879 w 6002447"/>
                          <a:gd name="connsiteY11" fmla="*/ 505485 h 602055"/>
                          <a:gd name="connsiteX12" fmla="*/ 2951429 w 6002447"/>
                          <a:gd name="connsiteY12" fmla="*/ 496432 h 602055"/>
                          <a:gd name="connsiteX13" fmla="*/ 3123445 w 6002447"/>
                          <a:gd name="connsiteY13" fmla="*/ 251988 h 602055"/>
                          <a:gd name="connsiteX14" fmla="*/ 3277354 w 6002447"/>
                          <a:gd name="connsiteY14" fmla="*/ 288202 h 602055"/>
                          <a:gd name="connsiteX15" fmla="*/ 3395469 w 6002447"/>
                          <a:gd name="connsiteY15" fmla="*/ 348234 h 602055"/>
                          <a:gd name="connsiteX16" fmla="*/ 3548958 w 6002447"/>
                          <a:gd name="connsiteY16" fmla="*/ 306309 h 602055"/>
                          <a:gd name="connsiteX17" fmla="*/ 3748134 w 6002447"/>
                          <a:gd name="connsiteY17" fmla="*/ 342523 h 602055"/>
                          <a:gd name="connsiteX18" fmla="*/ 3911097 w 6002447"/>
                          <a:gd name="connsiteY18" fmla="*/ 460218 h 602055"/>
                          <a:gd name="connsiteX19" fmla="*/ 4155540 w 6002447"/>
                          <a:gd name="connsiteY19" fmla="*/ 451164 h 602055"/>
                          <a:gd name="connsiteX20" fmla="*/ 4544839 w 6002447"/>
                          <a:gd name="connsiteY20" fmla="*/ 424004 h 602055"/>
                          <a:gd name="connsiteX21" fmla="*/ 4943192 w 6002447"/>
                          <a:gd name="connsiteY21" fmla="*/ 505485 h 602055"/>
                          <a:gd name="connsiteX22" fmla="*/ 5305330 w 6002447"/>
                          <a:gd name="connsiteY22" fmla="*/ 532645 h 602055"/>
                          <a:gd name="connsiteX23" fmla="*/ 5739897 w 6002447"/>
                          <a:gd name="connsiteY23" fmla="*/ 568859 h 602055"/>
                          <a:gd name="connsiteX24" fmla="*/ 6002447 w 6002447"/>
                          <a:gd name="connsiteY24" fmla="*/ 586966 h 602055"/>
                          <a:gd name="connsiteX0" fmla="*/ 0 w 6002447"/>
                          <a:gd name="connsiteY0" fmla="*/ 559806 h 602055"/>
                          <a:gd name="connsiteX1" fmla="*/ 217283 w 6002447"/>
                          <a:gd name="connsiteY1" fmla="*/ 550752 h 602055"/>
                          <a:gd name="connsiteX2" fmla="*/ 534154 w 6002447"/>
                          <a:gd name="connsiteY2" fmla="*/ 251988 h 602055"/>
                          <a:gd name="connsiteX3" fmla="*/ 733330 w 6002447"/>
                          <a:gd name="connsiteY3" fmla="*/ 143346 h 602055"/>
                          <a:gd name="connsiteX4" fmla="*/ 941560 w 6002447"/>
                          <a:gd name="connsiteY4" fmla="*/ 342523 h 602055"/>
                          <a:gd name="connsiteX5" fmla="*/ 1149790 w 6002447"/>
                          <a:gd name="connsiteY5" fmla="*/ 559806 h 602055"/>
                          <a:gd name="connsiteX6" fmla="*/ 1348966 w 6002447"/>
                          <a:gd name="connsiteY6" fmla="*/ 514538 h 602055"/>
                          <a:gd name="connsiteX7" fmla="*/ 1720158 w 6002447"/>
                          <a:gd name="connsiteY7" fmla="*/ 315362 h 602055"/>
                          <a:gd name="connsiteX8" fmla="*/ 1955548 w 6002447"/>
                          <a:gd name="connsiteY8" fmla="*/ 107133 h 602055"/>
                          <a:gd name="connsiteX9" fmla="*/ 2181885 w 6002447"/>
                          <a:gd name="connsiteY9" fmla="*/ 43758 h 602055"/>
                          <a:gd name="connsiteX10" fmla="*/ 2507810 w 6002447"/>
                          <a:gd name="connsiteY10" fmla="*/ 369683 h 602055"/>
                          <a:gd name="connsiteX11" fmla="*/ 2688879 w 6002447"/>
                          <a:gd name="connsiteY11" fmla="*/ 505485 h 602055"/>
                          <a:gd name="connsiteX12" fmla="*/ 2951429 w 6002447"/>
                          <a:gd name="connsiteY12" fmla="*/ 496432 h 602055"/>
                          <a:gd name="connsiteX13" fmla="*/ 3123445 w 6002447"/>
                          <a:gd name="connsiteY13" fmla="*/ 251988 h 602055"/>
                          <a:gd name="connsiteX14" fmla="*/ 3323461 w 6002447"/>
                          <a:gd name="connsiteY14" fmla="*/ 348234 h 602055"/>
                          <a:gd name="connsiteX15" fmla="*/ 3395469 w 6002447"/>
                          <a:gd name="connsiteY15" fmla="*/ 348234 h 602055"/>
                          <a:gd name="connsiteX16" fmla="*/ 3548958 w 6002447"/>
                          <a:gd name="connsiteY16" fmla="*/ 306309 h 602055"/>
                          <a:gd name="connsiteX17" fmla="*/ 3748134 w 6002447"/>
                          <a:gd name="connsiteY17" fmla="*/ 342523 h 602055"/>
                          <a:gd name="connsiteX18" fmla="*/ 3911097 w 6002447"/>
                          <a:gd name="connsiteY18" fmla="*/ 460218 h 602055"/>
                          <a:gd name="connsiteX19" fmla="*/ 4155540 w 6002447"/>
                          <a:gd name="connsiteY19" fmla="*/ 451164 h 602055"/>
                          <a:gd name="connsiteX20" fmla="*/ 4544839 w 6002447"/>
                          <a:gd name="connsiteY20" fmla="*/ 424004 h 602055"/>
                          <a:gd name="connsiteX21" fmla="*/ 4943192 w 6002447"/>
                          <a:gd name="connsiteY21" fmla="*/ 505485 h 602055"/>
                          <a:gd name="connsiteX22" fmla="*/ 5305330 w 6002447"/>
                          <a:gd name="connsiteY22" fmla="*/ 532645 h 602055"/>
                          <a:gd name="connsiteX23" fmla="*/ 5739897 w 6002447"/>
                          <a:gd name="connsiteY23" fmla="*/ 568859 h 602055"/>
                          <a:gd name="connsiteX24" fmla="*/ 6002447 w 6002447"/>
                          <a:gd name="connsiteY24" fmla="*/ 586966 h 602055"/>
                          <a:gd name="connsiteX0" fmla="*/ 0 w 6002447"/>
                          <a:gd name="connsiteY0" fmla="*/ 559806 h 602055"/>
                          <a:gd name="connsiteX1" fmla="*/ 217283 w 6002447"/>
                          <a:gd name="connsiteY1" fmla="*/ 550752 h 602055"/>
                          <a:gd name="connsiteX2" fmla="*/ 534154 w 6002447"/>
                          <a:gd name="connsiteY2" fmla="*/ 251988 h 602055"/>
                          <a:gd name="connsiteX3" fmla="*/ 733330 w 6002447"/>
                          <a:gd name="connsiteY3" fmla="*/ 143346 h 602055"/>
                          <a:gd name="connsiteX4" fmla="*/ 941560 w 6002447"/>
                          <a:gd name="connsiteY4" fmla="*/ 342523 h 602055"/>
                          <a:gd name="connsiteX5" fmla="*/ 1149790 w 6002447"/>
                          <a:gd name="connsiteY5" fmla="*/ 559806 h 602055"/>
                          <a:gd name="connsiteX6" fmla="*/ 1348966 w 6002447"/>
                          <a:gd name="connsiteY6" fmla="*/ 514538 h 602055"/>
                          <a:gd name="connsiteX7" fmla="*/ 1720158 w 6002447"/>
                          <a:gd name="connsiteY7" fmla="*/ 315362 h 602055"/>
                          <a:gd name="connsiteX8" fmla="*/ 1955548 w 6002447"/>
                          <a:gd name="connsiteY8" fmla="*/ 107133 h 602055"/>
                          <a:gd name="connsiteX9" fmla="*/ 2181885 w 6002447"/>
                          <a:gd name="connsiteY9" fmla="*/ 43758 h 602055"/>
                          <a:gd name="connsiteX10" fmla="*/ 2507810 w 6002447"/>
                          <a:gd name="connsiteY10" fmla="*/ 369683 h 602055"/>
                          <a:gd name="connsiteX11" fmla="*/ 2688879 w 6002447"/>
                          <a:gd name="connsiteY11" fmla="*/ 505485 h 602055"/>
                          <a:gd name="connsiteX12" fmla="*/ 2951429 w 6002447"/>
                          <a:gd name="connsiteY12" fmla="*/ 496432 h 602055"/>
                          <a:gd name="connsiteX13" fmla="*/ 3179445 w 6002447"/>
                          <a:gd name="connsiteY13" fmla="*/ 276226 h 602055"/>
                          <a:gd name="connsiteX14" fmla="*/ 3323461 w 6002447"/>
                          <a:gd name="connsiteY14" fmla="*/ 348234 h 602055"/>
                          <a:gd name="connsiteX15" fmla="*/ 3395469 w 6002447"/>
                          <a:gd name="connsiteY15" fmla="*/ 348234 h 602055"/>
                          <a:gd name="connsiteX16" fmla="*/ 3548958 w 6002447"/>
                          <a:gd name="connsiteY16" fmla="*/ 306309 h 602055"/>
                          <a:gd name="connsiteX17" fmla="*/ 3748134 w 6002447"/>
                          <a:gd name="connsiteY17" fmla="*/ 342523 h 602055"/>
                          <a:gd name="connsiteX18" fmla="*/ 3911097 w 6002447"/>
                          <a:gd name="connsiteY18" fmla="*/ 460218 h 602055"/>
                          <a:gd name="connsiteX19" fmla="*/ 4155540 w 6002447"/>
                          <a:gd name="connsiteY19" fmla="*/ 451164 h 602055"/>
                          <a:gd name="connsiteX20" fmla="*/ 4544839 w 6002447"/>
                          <a:gd name="connsiteY20" fmla="*/ 424004 h 602055"/>
                          <a:gd name="connsiteX21" fmla="*/ 4943192 w 6002447"/>
                          <a:gd name="connsiteY21" fmla="*/ 505485 h 602055"/>
                          <a:gd name="connsiteX22" fmla="*/ 5305330 w 6002447"/>
                          <a:gd name="connsiteY22" fmla="*/ 532645 h 602055"/>
                          <a:gd name="connsiteX23" fmla="*/ 5739897 w 6002447"/>
                          <a:gd name="connsiteY23" fmla="*/ 568859 h 602055"/>
                          <a:gd name="connsiteX24" fmla="*/ 6002447 w 6002447"/>
                          <a:gd name="connsiteY24" fmla="*/ 586966 h 60205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Lst>
                        <a:rect l="l" t="t" r="r" b="b"/>
                        <a:pathLst>
                          <a:path w="6002447" h="602055">
                            <a:moveTo>
                              <a:pt x="0" y="559806"/>
                            </a:moveTo>
                            <a:cubicBezTo>
                              <a:pt x="64128" y="580930"/>
                              <a:pt x="128257" y="602055"/>
                              <a:pt x="217283" y="550752"/>
                            </a:cubicBezTo>
                            <a:cubicBezTo>
                              <a:pt x="306309" y="499449"/>
                              <a:pt x="448146" y="319889"/>
                              <a:pt x="534154" y="251988"/>
                            </a:cubicBezTo>
                            <a:cubicBezTo>
                              <a:pt x="620162" y="184087"/>
                              <a:pt x="665429" y="128257"/>
                              <a:pt x="733330" y="143346"/>
                            </a:cubicBezTo>
                            <a:cubicBezTo>
                              <a:pt x="801231" y="158435"/>
                              <a:pt x="872150" y="273113"/>
                              <a:pt x="941560" y="342523"/>
                            </a:cubicBezTo>
                            <a:cubicBezTo>
                              <a:pt x="1010970" y="411933"/>
                              <a:pt x="1081889" y="531137"/>
                              <a:pt x="1149790" y="559806"/>
                            </a:cubicBezTo>
                            <a:cubicBezTo>
                              <a:pt x="1217691" y="588475"/>
                              <a:pt x="1253905" y="555279"/>
                              <a:pt x="1348966" y="514538"/>
                            </a:cubicBezTo>
                            <a:cubicBezTo>
                              <a:pt x="1444027" y="473797"/>
                              <a:pt x="1619061" y="383263"/>
                              <a:pt x="1720158" y="315362"/>
                            </a:cubicBezTo>
                            <a:cubicBezTo>
                              <a:pt x="1821255" y="247461"/>
                              <a:pt x="1878594" y="152400"/>
                              <a:pt x="1955548" y="107133"/>
                            </a:cubicBezTo>
                            <a:cubicBezTo>
                              <a:pt x="2032502" y="61866"/>
                              <a:pt x="2089841" y="0"/>
                              <a:pt x="2181885" y="43758"/>
                            </a:cubicBezTo>
                            <a:cubicBezTo>
                              <a:pt x="2273929" y="87516"/>
                              <a:pt x="2423311" y="292729"/>
                              <a:pt x="2507810" y="369683"/>
                            </a:cubicBezTo>
                            <a:cubicBezTo>
                              <a:pt x="2592309" y="446637"/>
                              <a:pt x="2614943" y="484360"/>
                              <a:pt x="2688879" y="505485"/>
                            </a:cubicBezTo>
                            <a:cubicBezTo>
                              <a:pt x="2762815" y="526610"/>
                              <a:pt x="2869668" y="534642"/>
                              <a:pt x="2951429" y="496432"/>
                            </a:cubicBezTo>
                            <a:cubicBezTo>
                              <a:pt x="3033190" y="458222"/>
                              <a:pt x="3117440" y="300926"/>
                              <a:pt x="3179445" y="276226"/>
                            </a:cubicBezTo>
                            <a:cubicBezTo>
                              <a:pt x="3241450" y="251526"/>
                              <a:pt x="3287457" y="336233"/>
                              <a:pt x="3323461" y="348234"/>
                            </a:cubicBezTo>
                            <a:cubicBezTo>
                              <a:pt x="3359465" y="360235"/>
                              <a:pt x="3357886" y="355221"/>
                              <a:pt x="3395469" y="348234"/>
                            </a:cubicBezTo>
                            <a:cubicBezTo>
                              <a:pt x="3433052" y="341247"/>
                              <a:pt x="3490181" y="307261"/>
                              <a:pt x="3548958" y="306309"/>
                            </a:cubicBezTo>
                            <a:cubicBezTo>
                              <a:pt x="3607735" y="305357"/>
                              <a:pt x="3687778" y="316872"/>
                              <a:pt x="3748134" y="342523"/>
                            </a:cubicBezTo>
                            <a:cubicBezTo>
                              <a:pt x="3808490" y="368174"/>
                              <a:pt x="3843196" y="442111"/>
                              <a:pt x="3911097" y="460218"/>
                            </a:cubicBezTo>
                            <a:cubicBezTo>
                              <a:pt x="3978998" y="478325"/>
                              <a:pt x="4049916" y="457200"/>
                              <a:pt x="4155540" y="451164"/>
                            </a:cubicBezTo>
                            <a:cubicBezTo>
                              <a:pt x="4261164" y="445128"/>
                              <a:pt x="4413564" y="414951"/>
                              <a:pt x="4544839" y="424004"/>
                            </a:cubicBezTo>
                            <a:cubicBezTo>
                              <a:pt x="4676114" y="433057"/>
                              <a:pt x="4816444" y="487378"/>
                              <a:pt x="4943192" y="505485"/>
                            </a:cubicBezTo>
                            <a:cubicBezTo>
                              <a:pt x="5069940" y="523592"/>
                              <a:pt x="5305330" y="532645"/>
                              <a:pt x="5305330" y="532645"/>
                            </a:cubicBezTo>
                            <a:lnTo>
                              <a:pt x="5739897" y="568859"/>
                            </a:lnTo>
                            <a:lnTo>
                              <a:pt x="6002447" y="586966"/>
                            </a:lnTo>
                          </a:path>
                        </a:pathLst>
                      </a:custGeom>
                      <a:ln w="38100">
                        <a:solidFill>
                          <a:schemeClr val="accent1"/>
                        </a:solidFill>
                        <a:prstDash val="solid"/>
                      </a:ln>
                    </a:spPr>
                    <a:txSp>
                      <a:txBody>
                        <a:bodyPr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endParaRPr lang="en-US"/>
                        </a:p>
                      </a:txBody>
                      <a:useSpRect/>
                    </a:txSp>
                    <a:style>
                      <a:lnRef idx="1">
                        <a:schemeClr val="accent1"/>
                      </a:lnRef>
                      <a:fillRef idx="0">
                        <a:schemeClr val="accent1"/>
                      </a:fillRef>
                      <a:effectRef idx="0">
                        <a:schemeClr val="accent1"/>
                      </a:effectRef>
                      <a:fontRef idx="minor">
                        <a:schemeClr val="tx1"/>
                      </a:fontRef>
                    </a:style>
                  </a:sp>
                  <a:sp>
                    <a:nvSpPr>
                      <a:cNvPr id="6" name="Freeform 5"/>
                      <a:cNvSpPr/>
                    </a:nvSpPr>
                    <a:spPr>
                      <a:xfrm>
                        <a:off x="1092200" y="2316480"/>
                        <a:ext cx="5958840" cy="251460"/>
                      </a:xfrm>
                      <a:custGeom>
                        <a:avLst/>
                        <a:gdLst>
                          <a:gd name="connsiteX0" fmla="*/ 0 w 5958840"/>
                          <a:gd name="connsiteY0" fmla="*/ 162560 h 251460"/>
                          <a:gd name="connsiteX1" fmla="*/ 223520 w 5958840"/>
                          <a:gd name="connsiteY1" fmla="*/ 208280 h 251460"/>
                          <a:gd name="connsiteX2" fmla="*/ 579120 w 5958840"/>
                          <a:gd name="connsiteY2" fmla="*/ 238760 h 251460"/>
                          <a:gd name="connsiteX3" fmla="*/ 1021080 w 5958840"/>
                          <a:gd name="connsiteY3" fmla="*/ 132080 h 251460"/>
                          <a:gd name="connsiteX4" fmla="*/ 1442720 w 5958840"/>
                          <a:gd name="connsiteY4" fmla="*/ 71120 h 251460"/>
                          <a:gd name="connsiteX5" fmla="*/ 1666240 w 5958840"/>
                          <a:gd name="connsiteY5" fmla="*/ 187960 h 251460"/>
                          <a:gd name="connsiteX6" fmla="*/ 2159000 w 5958840"/>
                          <a:gd name="connsiteY6" fmla="*/ 213360 h 251460"/>
                          <a:gd name="connsiteX7" fmla="*/ 2712720 w 5958840"/>
                          <a:gd name="connsiteY7" fmla="*/ 137160 h 251460"/>
                          <a:gd name="connsiteX8" fmla="*/ 3164840 w 5958840"/>
                          <a:gd name="connsiteY8" fmla="*/ 116840 h 251460"/>
                          <a:gd name="connsiteX9" fmla="*/ 3596640 w 5958840"/>
                          <a:gd name="connsiteY9" fmla="*/ 162560 h 251460"/>
                          <a:gd name="connsiteX10" fmla="*/ 4074160 w 5958840"/>
                          <a:gd name="connsiteY10" fmla="*/ 106680 h 251460"/>
                          <a:gd name="connsiteX11" fmla="*/ 4439920 w 5958840"/>
                          <a:gd name="connsiteY11" fmla="*/ 10160 h 251460"/>
                          <a:gd name="connsiteX12" fmla="*/ 4770120 w 5958840"/>
                          <a:gd name="connsiteY12" fmla="*/ 45720 h 251460"/>
                          <a:gd name="connsiteX13" fmla="*/ 5201920 w 5958840"/>
                          <a:gd name="connsiteY13" fmla="*/ 35560 h 251460"/>
                          <a:gd name="connsiteX14" fmla="*/ 5593080 w 5958840"/>
                          <a:gd name="connsiteY14" fmla="*/ 25400 h 251460"/>
                          <a:gd name="connsiteX15" fmla="*/ 5958840 w 5958840"/>
                          <a:gd name="connsiteY15" fmla="*/ 40640 h 251460"/>
                          <a:gd name="connsiteX16" fmla="*/ 5958840 w 5958840"/>
                          <a:gd name="connsiteY16" fmla="*/ 40640 h 25146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5958840" h="251460">
                            <a:moveTo>
                              <a:pt x="0" y="162560"/>
                            </a:moveTo>
                            <a:cubicBezTo>
                              <a:pt x="63500" y="179070"/>
                              <a:pt x="127000" y="195580"/>
                              <a:pt x="223520" y="208280"/>
                            </a:cubicBezTo>
                            <a:cubicBezTo>
                              <a:pt x="320040" y="220980"/>
                              <a:pt x="446193" y="251460"/>
                              <a:pt x="579120" y="238760"/>
                            </a:cubicBezTo>
                            <a:cubicBezTo>
                              <a:pt x="712047" y="226060"/>
                              <a:pt x="877147" y="160020"/>
                              <a:pt x="1021080" y="132080"/>
                            </a:cubicBezTo>
                            <a:cubicBezTo>
                              <a:pt x="1165013" y="104140"/>
                              <a:pt x="1335193" y="61807"/>
                              <a:pt x="1442720" y="71120"/>
                            </a:cubicBezTo>
                            <a:cubicBezTo>
                              <a:pt x="1550247" y="80433"/>
                              <a:pt x="1546860" y="164253"/>
                              <a:pt x="1666240" y="187960"/>
                            </a:cubicBezTo>
                            <a:cubicBezTo>
                              <a:pt x="1785620" y="211667"/>
                              <a:pt x="1984587" y="221827"/>
                              <a:pt x="2159000" y="213360"/>
                            </a:cubicBezTo>
                            <a:cubicBezTo>
                              <a:pt x="2333413" y="204893"/>
                              <a:pt x="2545080" y="153247"/>
                              <a:pt x="2712720" y="137160"/>
                            </a:cubicBezTo>
                            <a:cubicBezTo>
                              <a:pt x="2880360" y="121073"/>
                              <a:pt x="3017520" y="112607"/>
                              <a:pt x="3164840" y="116840"/>
                            </a:cubicBezTo>
                            <a:cubicBezTo>
                              <a:pt x="3312160" y="121073"/>
                              <a:pt x="3445087" y="164253"/>
                              <a:pt x="3596640" y="162560"/>
                            </a:cubicBezTo>
                            <a:cubicBezTo>
                              <a:pt x="3748193" y="160867"/>
                              <a:pt x="3933613" y="132080"/>
                              <a:pt x="4074160" y="106680"/>
                            </a:cubicBezTo>
                            <a:cubicBezTo>
                              <a:pt x="4214707" y="81280"/>
                              <a:pt x="4323927" y="20320"/>
                              <a:pt x="4439920" y="10160"/>
                            </a:cubicBezTo>
                            <a:cubicBezTo>
                              <a:pt x="4555913" y="0"/>
                              <a:pt x="4643120" y="41487"/>
                              <a:pt x="4770120" y="45720"/>
                            </a:cubicBezTo>
                            <a:lnTo>
                              <a:pt x="5201920" y="35560"/>
                            </a:lnTo>
                            <a:cubicBezTo>
                              <a:pt x="5339080" y="32173"/>
                              <a:pt x="5466927" y="24553"/>
                              <a:pt x="5593080" y="25400"/>
                            </a:cubicBezTo>
                            <a:cubicBezTo>
                              <a:pt x="5719233" y="26247"/>
                              <a:pt x="5958840" y="40640"/>
                              <a:pt x="5958840" y="40640"/>
                            </a:cubicBezTo>
                            <a:lnTo>
                              <a:pt x="5958840" y="40640"/>
                            </a:lnTo>
                          </a:path>
                        </a:pathLst>
                      </a:custGeom>
                      <a:ln w="38100">
                        <a:solidFill>
                          <a:srgbClr val="00B0F0"/>
                        </a:solidFill>
                      </a:ln>
                    </a:spPr>
                    <a:txSp>
                      <a:txBody>
                        <a:bodyPr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endParaRPr lang="en-US"/>
                        </a:p>
                      </a:txBody>
                      <a:useSpRect/>
                    </a:txSp>
                    <a:style>
                      <a:lnRef idx="1">
                        <a:schemeClr val="accent1"/>
                      </a:lnRef>
                      <a:fillRef idx="0">
                        <a:schemeClr val="accent1"/>
                      </a:fillRef>
                      <a:effectRef idx="0">
                        <a:schemeClr val="accent1"/>
                      </a:effectRef>
                      <a:fontRef idx="minor">
                        <a:schemeClr val="tx1"/>
                      </a:fontRef>
                    </a:style>
                  </a:sp>
                  <a:sp>
                    <a:nvSpPr>
                      <a:cNvPr id="7" name="TextBox 6"/>
                      <a:cNvSpPr txBox="1"/>
                    </a:nvSpPr>
                    <a:spPr>
                      <a:xfrm>
                        <a:off x="2699792" y="1340768"/>
                        <a:ext cx="2304256" cy="369332"/>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nl-NL" b="1" dirty="0" smtClean="0">
                              <a:solidFill>
                                <a:schemeClr val="accent1"/>
                              </a:solidFill>
                            </a:rPr>
                            <a:t>short wave </a:t>
                          </a:r>
                          <a:r>
                            <a:rPr lang="nl-NL" b="1" dirty="0" err="1" smtClean="0">
                              <a:solidFill>
                                <a:schemeClr val="accent1"/>
                              </a:solidFill>
                            </a:rPr>
                            <a:t>envelope</a:t>
                          </a:r>
                          <a:endParaRPr lang="en-US" b="1" dirty="0">
                            <a:solidFill>
                              <a:schemeClr val="accent1"/>
                            </a:solidFill>
                          </a:endParaRPr>
                        </a:p>
                      </a:txBody>
                      <a:useSpRect/>
                    </a:txSp>
                  </a:sp>
                  <a:sp>
                    <a:nvSpPr>
                      <a:cNvPr id="8" name="TextBox 7"/>
                      <a:cNvSpPr txBox="1"/>
                    </a:nvSpPr>
                    <a:spPr>
                      <a:xfrm>
                        <a:off x="4932040" y="1700808"/>
                        <a:ext cx="1584176" cy="369332"/>
                      </a:xfrm>
                      <a:prstGeom prst="rect">
                        <a:avLst/>
                      </a:prstGeom>
                      <a:solidFill>
                        <a:schemeClr val="bg1"/>
                      </a:solid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nl-NL" b="1" dirty="0" smtClean="0"/>
                            <a:t>short </a:t>
                          </a:r>
                          <a:r>
                            <a:rPr lang="nl-NL" b="1" dirty="0" err="1" smtClean="0"/>
                            <a:t>waves</a:t>
                          </a:r>
                          <a:endParaRPr lang="en-US" b="1" dirty="0"/>
                        </a:p>
                      </a:txBody>
                      <a:useSpRect/>
                    </a:txSp>
                  </a:sp>
                  <a:pic>
                    <a:nvPicPr>
                      <a:cNvPr id="0" name="Object 2"/>
                      <a:cNvPicPr>
                        <a:picLocks noChangeAspect="1" noChangeArrowheads="1"/>
                      </a:cNvPicPr>
                    </a:nvPicPr>
                    <a:blipFill>
                      <a:blip r:embed="rId23"/>
                      <a:srcRect/>
                      <a:stretch>
                        <a:fillRect/>
                      </a:stretch>
                    </a:blipFill>
                    <a:spPr bwMode="auto">
                      <a:xfrm>
                        <a:off x="2195513" y="1557338"/>
                        <a:ext cx="363537" cy="431800"/>
                      </a:xfrm>
                      <a:prstGeom prst="rect">
                        <a:avLst/>
                      </a:prstGeom>
                      <a:solidFill>
                        <a:schemeClr val="bg1"/>
                      </a:solidFill>
                      <a:ln w="9525">
                        <a:noFill/>
                        <a:miter lim="800000"/>
                        <a:headEnd/>
                        <a:tailEnd/>
                      </a:ln>
                      <a:effectLst/>
                    </a:spPr>
                  </a:pic>
                  <a:sp>
                    <a:nvSpPr>
                      <a:cNvPr id="11" name="TextBox 10"/>
                      <a:cNvSpPr txBox="1"/>
                    </a:nvSpPr>
                    <a:spPr>
                      <a:xfrm>
                        <a:off x="1547664" y="2771636"/>
                        <a:ext cx="2304256" cy="369332"/>
                      </a:xfrm>
                      <a:prstGeom prst="rect">
                        <a:avLst/>
                      </a:prstGeom>
                      <a:solidFill>
                        <a:schemeClr val="bg1"/>
                      </a:solid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nl-NL" b="1" dirty="0" err="1" smtClean="0">
                              <a:solidFill>
                                <a:srgbClr val="FF0000"/>
                              </a:solidFill>
                            </a:rPr>
                            <a:t>leaky</a:t>
                          </a:r>
                          <a:r>
                            <a:rPr lang="nl-NL" b="1" dirty="0" smtClean="0">
                              <a:solidFill>
                                <a:srgbClr val="FF0000"/>
                              </a:solidFill>
                            </a:rPr>
                            <a:t> wave</a:t>
                          </a:r>
                          <a:endParaRPr lang="en-US" b="1" dirty="0">
                            <a:solidFill>
                              <a:srgbClr val="FF0000"/>
                            </a:solidFill>
                          </a:endParaRPr>
                        </a:p>
                      </a:txBody>
                      <a:useSpRect/>
                    </a:txSp>
                  </a:sp>
                  <a:pic>
                    <a:nvPicPr>
                      <a:cNvPr id="0" name="Object 3"/>
                      <a:cNvPicPr>
                        <a:picLocks noChangeAspect="1" noChangeArrowheads="1"/>
                      </a:cNvPicPr>
                    </a:nvPicPr>
                    <a:blipFill>
                      <a:blip r:embed="rId24"/>
                      <a:srcRect/>
                      <a:stretch>
                        <a:fillRect/>
                      </a:stretch>
                    </a:blipFill>
                    <a:spPr bwMode="auto">
                      <a:xfrm>
                        <a:off x="900113" y="3038475"/>
                        <a:ext cx="520700" cy="400050"/>
                      </a:xfrm>
                      <a:prstGeom prst="rect">
                        <a:avLst/>
                      </a:prstGeom>
                      <a:solidFill>
                        <a:schemeClr val="bg1"/>
                      </a:solidFill>
                      <a:ln w="9525">
                        <a:noFill/>
                        <a:miter lim="800000"/>
                        <a:headEnd/>
                        <a:tailEnd/>
                      </a:ln>
                      <a:effectLst/>
                    </a:spPr>
                  </a:pic>
                  <a:sp>
                    <a:nvSpPr>
                      <a:cNvPr id="13" name="TextBox 12"/>
                      <a:cNvSpPr txBox="1"/>
                    </a:nvSpPr>
                    <a:spPr>
                      <a:xfrm>
                        <a:off x="2843808" y="2564904"/>
                        <a:ext cx="2304256" cy="369332"/>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nl-NL" b="1" dirty="0" err="1" smtClean="0">
                              <a:solidFill>
                                <a:srgbClr val="00B0F0"/>
                              </a:solidFill>
                            </a:rPr>
                            <a:t>bound</a:t>
                          </a:r>
                          <a:r>
                            <a:rPr lang="nl-NL" b="1" dirty="0" smtClean="0">
                              <a:solidFill>
                                <a:srgbClr val="00B0F0"/>
                              </a:solidFill>
                            </a:rPr>
                            <a:t> long wave</a:t>
                          </a:r>
                          <a:endParaRPr lang="en-US" b="1" dirty="0">
                            <a:solidFill>
                              <a:srgbClr val="00B0F0"/>
                            </a:solidFill>
                          </a:endParaRPr>
                        </a:p>
                      </a:txBody>
                      <a:useSpRect/>
                    </a:txSp>
                  </a:sp>
                  <a:cxnSp>
                    <a:nvCxnSpPr>
                      <a:cNvPr id="15" name="Straight Connector 14"/>
                      <a:cNvCxnSpPr/>
                    </a:nvCxnSpPr>
                    <a:spPr>
                      <a:xfrm flipH="1">
                        <a:off x="5004048" y="1988840"/>
                        <a:ext cx="216024" cy="288032"/>
                      </a:xfrm>
                      <a:prstGeom prst="line">
                        <a:avLst/>
                      </a:prstGeom>
                    </a:spPr>
                    <a:style>
                      <a:lnRef idx="1">
                        <a:schemeClr val="accent1"/>
                      </a:lnRef>
                      <a:fillRef idx="0">
                        <a:schemeClr val="accent1"/>
                      </a:fillRef>
                      <a:effectRef idx="0">
                        <a:schemeClr val="accent1"/>
                      </a:effectRef>
                      <a:fontRef idx="minor">
                        <a:schemeClr val="tx1"/>
                      </a:fontRef>
                    </a:style>
                  </a:cxnSp>
                  <a:cxnSp>
                    <a:nvCxnSpPr>
                      <a:cNvPr id="17" name="Straight Connector 16"/>
                      <a:cNvCxnSpPr>
                        <a:endCxn id="5" idx="9"/>
                      </a:cNvCxnSpPr>
                    </a:nvCxnSpPr>
                    <a:spPr>
                      <a:xfrm flipH="1">
                        <a:off x="3286408" y="1628800"/>
                        <a:ext cx="205472" cy="127572"/>
                      </a:xfrm>
                      <a:prstGeom prst="line">
                        <a:avLst/>
                      </a:prstGeom>
                    </a:spPr>
                    <a:style>
                      <a:lnRef idx="1">
                        <a:schemeClr val="accent1"/>
                      </a:lnRef>
                      <a:fillRef idx="0">
                        <a:schemeClr val="accent1"/>
                      </a:fillRef>
                      <a:effectRef idx="0">
                        <a:schemeClr val="accent1"/>
                      </a:effectRef>
                      <a:fontRef idx="minor">
                        <a:schemeClr val="tx1"/>
                      </a:fontRef>
                    </a:style>
                  </a:cxnSp>
                  <a:cxnSp>
                    <a:nvCxnSpPr>
                      <a:cNvPr id="19" name="Straight Connector 18"/>
                      <a:cNvCxnSpPr/>
                    </a:nvCxnSpPr>
                    <a:spPr>
                      <a:xfrm flipH="1" flipV="1">
                        <a:off x="2843808" y="2492896"/>
                        <a:ext cx="144016" cy="144016"/>
                      </a:xfrm>
                      <a:prstGeom prst="line">
                        <a:avLst/>
                      </a:prstGeom>
                    </a:spPr>
                    <a:style>
                      <a:lnRef idx="1">
                        <a:schemeClr val="accent1"/>
                      </a:lnRef>
                      <a:fillRef idx="0">
                        <a:schemeClr val="accent1"/>
                      </a:fillRef>
                      <a:effectRef idx="0">
                        <a:schemeClr val="accent1"/>
                      </a:effectRef>
                      <a:fontRef idx="minor">
                        <a:schemeClr val="tx1"/>
                      </a:fontRef>
                    </a:style>
                  </a:cxnSp>
                  <a:cxnSp>
                    <a:nvCxnSpPr>
                      <a:cNvPr id="22" name="Straight Connector 21"/>
                      <a:cNvCxnSpPr/>
                    </a:nvCxnSpPr>
                    <a:spPr>
                      <a:xfrm flipH="1" flipV="1">
                        <a:off x="1691680" y="2636912"/>
                        <a:ext cx="144016" cy="216024"/>
                      </a:xfrm>
                      <a:prstGeom prst="line">
                        <a:avLst/>
                      </a:prstGeom>
                    </a:spPr>
                    <a:style>
                      <a:lnRef idx="1">
                        <a:schemeClr val="accent1"/>
                      </a:lnRef>
                      <a:fillRef idx="0">
                        <a:schemeClr val="accent1"/>
                      </a:fillRef>
                      <a:effectRef idx="0">
                        <a:schemeClr val="accent1"/>
                      </a:effectRef>
                      <a:fontRef idx="minor">
                        <a:schemeClr val="tx1"/>
                      </a:fontRef>
                    </a:style>
                  </a:cxnSp>
                </lc:lockedCanvas>
              </a:graphicData>
            </a:graphic>
          </wp:inline>
        </w:drawing>
      </w:r>
    </w:p>
    <w:p w:rsidR="00C55A29" w:rsidRPr="00F21598" w:rsidRDefault="00C55A29" w:rsidP="00C55A29">
      <w:pPr>
        <w:pStyle w:val="Caption"/>
        <w:jc w:val="both"/>
        <w:rPr>
          <w:lang w:val="en-US"/>
        </w:rPr>
      </w:pPr>
      <w:r>
        <w:t xml:space="preserve">Figure </w:t>
      </w:r>
      <w:fldSimple w:instr=" SEQ Figure \* ARABIC ">
        <w:r w:rsidR="00582357">
          <w:rPr>
            <w:noProof/>
          </w:rPr>
          <w:t>1</w:t>
        </w:r>
      </w:fldSimple>
      <w:r>
        <w:t xml:space="preserve"> Principle sketch wave processes</w:t>
      </w:r>
    </w:p>
    <w:p w:rsidR="008C2325" w:rsidRDefault="008C2325" w:rsidP="004D7B46">
      <w:pPr>
        <w:pStyle w:val="Heading3"/>
        <w:jc w:val="both"/>
        <w:rPr>
          <w:lang w:val="en-US"/>
        </w:rPr>
      </w:pPr>
      <w:bookmarkStart w:id="34" w:name="_Toc412018028"/>
      <w:r w:rsidRPr="004D7B46">
        <w:rPr>
          <w:lang w:val="en-US"/>
        </w:rPr>
        <w:t>Stationary mode</w:t>
      </w:r>
      <w:bookmarkEnd w:id="34"/>
    </w:p>
    <w:p w:rsidR="00C877EE" w:rsidRDefault="00C877EE" w:rsidP="00C877EE">
      <w:pPr>
        <w:rPr>
          <w:lang w:val="en-US"/>
        </w:rPr>
      </w:pPr>
    </w:p>
    <w:p w:rsidR="00A94CB7" w:rsidRDefault="00C877EE" w:rsidP="00C877EE">
      <w:pPr>
        <w:rPr>
          <w:lang w:val="en-US"/>
        </w:rPr>
      </w:pPr>
      <w:r>
        <w:rPr>
          <w:lang w:val="en-US"/>
        </w:rPr>
        <w:t xml:space="preserve">In stationary mode the wave-group variations and thereby all infragravity motions are neglected. This is useful for conditions where the incident waves are relatively small and/or short, and these motions would be small anyway. </w:t>
      </w:r>
      <w:r w:rsidR="00307FF1">
        <w:rPr>
          <w:lang w:val="en-US"/>
        </w:rPr>
        <w:t>The model equations are similar to HISWA (Holthuijsen, xxx ) but do not include wave growth or wave period variations. Processes that are resolved are wave propagation, directional spreading, shoaling, refraction, bottom dissipation and wave breaking</w:t>
      </w:r>
      <w:r w:rsidR="00934AAA">
        <w:rPr>
          <w:lang w:val="en-US"/>
        </w:rPr>
        <w:t>, and a roller model is included</w:t>
      </w:r>
      <w:r w:rsidR="00307FF1">
        <w:rPr>
          <w:lang w:val="en-US"/>
        </w:rPr>
        <w:t xml:space="preserve">; these processes are usually dominant in nearshore areas of limited extent. </w:t>
      </w:r>
      <w:r w:rsidR="00A94CB7">
        <w:rPr>
          <w:lang w:val="en-US"/>
        </w:rPr>
        <w:t xml:space="preserve">For the breaking dissipation we use the Baldock (xxx) model, which is valid for wave-averaged modeling. </w:t>
      </w:r>
      <w:r w:rsidR="00934AAA">
        <w:rPr>
          <w:lang w:val="en-US"/>
        </w:rPr>
        <w:t xml:space="preserve">The radiation stress gradients from the wave and roller model force the shallow water equations, drive currents and lead to wave setdown and setup. Additinally, wind and tidal forcing can be applied. </w:t>
      </w:r>
    </w:p>
    <w:p w:rsidR="00A94CB7" w:rsidRDefault="00A94CB7" w:rsidP="00C877EE">
      <w:pPr>
        <w:rPr>
          <w:lang w:val="en-US"/>
        </w:rPr>
      </w:pPr>
      <w:r>
        <w:rPr>
          <w:lang w:val="en-US"/>
        </w:rPr>
        <w:lastRenderedPageBreak/>
        <w:t xml:space="preserve">The mean return flow due to mass flux and roller is included in the model and affects the sediment transport, leading to an offshore contribution. To balance this, effects of wave asymmetry and skewness are included as well. Bed slope effects can further modify the cross-shore behavior. A limited number of model coefficients allow the user to calibrate the profile shape resulting from these interactions.  </w:t>
      </w:r>
    </w:p>
    <w:p w:rsidR="00A94CB7" w:rsidRDefault="00A94CB7" w:rsidP="00C877EE">
      <w:pPr>
        <w:rPr>
          <w:lang w:val="en-US"/>
        </w:rPr>
      </w:pPr>
    </w:p>
    <w:p w:rsidR="00C877EE" w:rsidRDefault="00C877EE" w:rsidP="00C877EE">
      <w:pPr>
        <w:rPr>
          <w:lang w:val="en-US"/>
        </w:rPr>
      </w:pPr>
      <w:r>
        <w:rPr>
          <w:lang w:val="en-US"/>
        </w:rPr>
        <w:t>A typical application would be to model morphological changes during moderate wave conditions, often in combination with tide</w:t>
      </w:r>
      <w:r w:rsidR="00307FF1">
        <w:rPr>
          <w:lang w:val="en-US"/>
        </w:rPr>
        <w:t>s</w:t>
      </w:r>
      <w:r>
        <w:rPr>
          <w:lang w:val="en-US"/>
        </w:rPr>
        <w:t>. The wave boundary conditions can be specified as constant (</w:t>
      </w:r>
      <w:r w:rsidRPr="00C877EE">
        <w:rPr>
          <w:i/>
          <w:lang w:val="en-US"/>
        </w:rPr>
        <w:t>instat=stat</w:t>
      </w:r>
      <w:r>
        <w:rPr>
          <w:lang w:val="en-US"/>
        </w:rPr>
        <w:t>) or as a time-series of wave conditions (</w:t>
      </w:r>
      <w:r>
        <w:rPr>
          <w:i/>
          <w:lang w:val="en-US"/>
        </w:rPr>
        <w:t>instat=stat_table)</w:t>
      </w:r>
      <w:r>
        <w:rPr>
          <w:lang w:val="en-US"/>
        </w:rPr>
        <w:t xml:space="preserve">. </w:t>
      </w:r>
      <w:r w:rsidR="006F3C57">
        <w:rPr>
          <w:lang w:val="en-US"/>
        </w:rPr>
        <w:t>Typical examples of such model applications are given below for tombolo formation behind an offshore breakwater</w:t>
      </w:r>
      <w:r w:rsidR="001D58C3">
        <w:rPr>
          <w:lang w:val="en-US"/>
        </w:rPr>
        <w:t xml:space="preserve"> (left panel) and development of an ebb delta at a tidal inlet (right panel).</w:t>
      </w:r>
      <w:r w:rsidR="002306FE">
        <w:rPr>
          <w:lang w:val="en-US"/>
        </w:rPr>
        <w:t xml:space="preserve"> A big advantage of the stationary XBeach wave model over other models is that the lateral boundaries are entirely without distu</w:t>
      </w:r>
      <w:r w:rsidR="00646849">
        <w:rPr>
          <w:lang w:val="en-US"/>
        </w:rPr>
        <w:t>rbance if the coast is longshore uniform near these boundaries.</w:t>
      </w:r>
    </w:p>
    <w:p w:rsidR="001D58C3" w:rsidRDefault="001D58C3" w:rsidP="00C877EE">
      <w:pPr>
        <w:rPr>
          <w:lang w:val="en-US"/>
        </w:rPr>
      </w:pPr>
    </w:p>
    <w:p w:rsidR="002306FE" w:rsidRDefault="002306FE" w:rsidP="002306FE">
      <w:pPr>
        <w:keepNext/>
      </w:pPr>
      <w:r w:rsidRPr="002306FE">
        <w:drawing>
          <wp:inline distT="0" distB="0" distL="0" distR="0">
            <wp:extent cx="5533390" cy="4328682"/>
            <wp:effectExtent l="19050" t="0" r="0" b="0"/>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2"/>
                    <pic:cNvPicPr>
                      <a:picLocks noChangeAspect="1" noChangeArrowheads="1"/>
                    </pic:cNvPicPr>
                  </pic:nvPicPr>
                  <pic:blipFill>
                    <a:blip r:embed="rId25" cstate="print"/>
                    <a:srcRect/>
                    <a:stretch>
                      <a:fillRect/>
                    </a:stretch>
                  </pic:blipFill>
                  <pic:spPr bwMode="auto">
                    <a:xfrm>
                      <a:off x="0" y="0"/>
                      <a:ext cx="5533390" cy="4328682"/>
                    </a:xfrm>
                    <a:prstGeom prst="rect">
                      <a:avLst/>
                    </a:prstGeom>
                    <a:noFill/>
                    <a:ln w="9525">
                      <a:noFill/>
                      <a:miter lim="800000"/>
                      <a:headEnd/>
                      <a:tailEnd/>
                    </a:ln>
                  </pic:spPr>
                </pic:pic>
              </a:graphicData>
            </a:graphic>
          </wp:inline>
        </w:drawing>
      </w:r>
    </w:p>
    <w:p w:rsidR="001D58C3" w:rsidRPr="00C877EE" w:rsidRDefault="002306FE" w:rsidP="002306FE">
      <w:pPr>
        <w:pStyle w:val="Caption"/>
        <w:jc w:val="both"/>
        <w:rPr>
          <w:lang w:val="en-US"/>
        </w:rPr>
      </w:pPr>
      <w:r>
        <w:t xml:space="preserve">Figure </w:t>
      </w:r>
      <w:fldSimple w:instr=" SEQ Figure \* ARABIC ">
        <w:r w:rsidR="00582357">
          <w:rPr>
            <w:noProof/>
          </w:rPr>
          <w:t>2</w:t>
        </w:r>
      </w:fldSimple>
      <w:r>
        <w:t xml:space="preserve"> Hrms wave height (top panels) and final bathymetry (bottom panels) for a offshore breakwater case (left panels) and a tidal inlet with waves from 330 deg.(right panels).</w:t>
      </w:r>
    </w:p>
    <w:p w:rsidR="008C2325" w:rsidRDefault="008C2325" w:rsidP="004D7B46">
      <w:pPr>
        <w:pStyle w:val="Heading3"/>
        <w:jc w:val="both"/>
        <w:rPr>
          <w:lang w:val="en-US"/>
        </w:rPr>
      </w:pPr>
      <w:bookmarkStart w:id="35" w:name="_Toc412018029"/>
      <w:r w:rsidRPr="004D7B46">
        <w:rPr>
          <w:lang w:val="en-US"/>
        </w:rPr>
        <w:t>Non-stationary (surfbeat) mode</w:t>
      </w:r>
      <w:bookmarkEnd w:id="35"/>
      <w:r w:rsidR="00D12D72">
        <w:rPr>
          <w:lang w:val="en-US"/>
        </w:rPr>
        <w:t xml:space="preserve"> </w:t>
      </w:r>
    </w:p>
    <w:p w:rsidR="00646849" w:rsidRDefault="00646849" w:rsidP="00646849">
      <w:pPr>
        <w:rPr>
          <w:lang w:val="en-US"/>
        </w:rPr>
      </w:pPr>
    </w:p>
    <w:p w:rsidR="00592CF2" w:rsidRDefault="00646849" w:rsidP="00646849">
      <w:pPr>
        <w:rPr>
          <w:lang w:val="en-US"/>
        </w:rPr>
      </w:pPr>
      <w:bookmarkStart w:id="36" w:name="_Toc412018030"/>
      <w:r>
        <w:rPr>
          <w:lang w:val="en-US"/>
        </w:rPr>
        <w:t xml:space="preserve">The short-wave motion is solved using the wave action equation which is a time-dependent forcing of the HISWA equations (Holthuijsen, xxx). This equation solves the </w:t>
      </w:r>
      <w:r w:rsidRPr="0061114A">
        <w:rPr>
          <w:lang w:val="en-US"/>
        </w:rPr>
        <w:t>variation of short-waves envelope (wave heig</w:t>
      </w:r>
      <w:r>
        <w:rPr>
          <w:lang w:val="en-US"/>
        </w:rPr>
        <w:t xml:space="preserve">ht) on the scale of wave groups. </w:t>
      </w:r>
      <w:r w:rsidRPr="0061114A">
        <w:t xml:space="preserve">It employs a dissipation model for use with wave groups (Roelvink, 1993a; Daly et al., 2012) and a roller model (Svendsen, 1984; Nairn et al., 1990; Stive and de Vriend, 1994) to represent momentum stored at the </w:t>
      </w:r>
      <w:r w:rsidRPr="0061114A">
        <w:lastRenderedPageBreak/>
        <w:t xml:space="preserve">surface after breaking. </w:t>
      </w:r>
      <w:r w:rsidRPr="0061114A">
        <w:rPr>
          <w:lang w:val="en-US"/>
        </w:rPr>
        <w:t>These variations, through radiation stress gradients (Longuet-Higgins and Stewart 1962, 1964) exert a force on the water column and drive longer period waves (infragravity waves) and unsteady currents, which are solved by the nonlinear shallow water equations</w:t>
      </w:r>
      <w:r>
        <w:rPr>
          <w:lang w:val="en-US"/>
        </w:rPr>
        <w:t xml:space="preserve"> (e.g. Phillips, 1977; Svendsen, 2003).</w:t>
      </w:r>
      <w:r w:rsidRPr="0061114A">
        <w:rPr>
          <w:lang w:val="en-US"/>
        </w:rPr>
        <w:t xml:space="preserve"> Thus, wave-driven currents (longshore current, rip currents and undertow), and  wind-driven currents (stationary and uniform) for local wind set-up, long (infragravity) waves, and run-up and run-down of long waves (swash) are included. </w:t>
      </w:r>
    </w:p>
    <w:p w:rsidR="00592CF2" w:rsidRDefault="00592CF2" w:rsidP="00646849">
      <w:pPr>
        <w:rPr>
          <w:lang w:val="en-US"/>
        </w:rPr>
      </w:pPr>
    </w:p>
    <w:p w:rsidR="00592CF2" w:rsidRDefault="00592CF2" w:rsidP="00646849">
      <w:pPr>
        <w:rPr>
          <w:lang w:val="en-US"/>
        </w:rPr>
      </w:pPr>
      <w:r>
        <w:rPr>
          <w:lang w:val="en-US"/>
        </w:rPr>
        <w:t>Using the surfbeat mode is necessary when the focus is on swash zone processes rather than time-averaged currents and setup</w:t>
      </w:r>
      <w:r w:rsidR="00A94CB7">
        <w:rPr>
          <w:lang w:val="en-US"/>
        </w:rPr>
        <w:t>. It</w:t>
      </w:r>
      <w:r>
        <w:rPr>
          <w:lang w:val="en-US"/>
        </w:rPr>
        <w:t xml:space="preserve"> is fully valid on dissipative beaches</w:t>
      </w:r>
      <w:r w:rsidR="00A94CB7">
        <w:rPr>
          <w:lang w:val="en-US"/>
        </w:rPr>
        <w:t xml:space="preserve">, where the short waves are mostly dissipated by the time they are near the shoreline. On intermediate beaches and during extreme events the swash motions are still predominantly in the infragravity band and so is the runup. </w:t>
      </w:r>
    </w:p>
    <w:p w:rsidR="00592CF2" w:rsidRDefault="00592CF2" w:rsidP="00646849">
      <w:pPr>
        <w:rPr>
          <w:lang w:val="en-US"/>
        </w:rPr>
      </w:pPr>
    </w:p>
    <w:p w:rsidR="00592CF2" w:rsidRDefault="00592CF2" w:rsidP="00646849">
      <w:pPr>
        <w:rPr>
          <w:lang w:val="en-US"/>
        </w:rPr>
      </w:pPr>
      <w:r>
        <w:rPr>
          <w:lang w:val="en-US"/>
        </w:rPr>
        <w:t>Under this surfbeat mode, several options are available,</w:t>
      </w:r>
      <w:r w:rsidR="00FA52B0">
        <w:rPr>
          <w:lang w:val="en-US"/>
        </w:rPr>
        <w:t xml:space="preserve"> depending on the circumstances:</w:t>
      </w:r>
    </w:p>
    <w:p w:rsidR="00FA52B0" w:rsidRDefault="00FA52B0" w:rsidP="00646849">
      <w:pPr>
        <w:rPr>
          <w:lang w:val="en-US"/>
        </w:rPr>
      </w:pPr>
    </w:p>
    <w:p w:rsidR="00FA52B0" w:rsidRPr="00497977" w:rsidRDefault="00FA52B0" w:rsidP="00FA52B0">
      <w:pPr>
        <w:pStyle w:val="ListParagraph"/>
        <w:numPr>
          <w:ilvl w:val="0"/>
          <w:numId w:val="42"/>
        </w:numPr>
        <w:rPr>
          <w:b/>
          <w:lang w:val="en-US"/>
        </w:rPr>
      </w:pPr>
      <w:r w:rsidRPr="00FA52B0">
        <w:rPr>
          <w:b/>
          <w:lang w:val="en-US"/>
        </w:rPr>
        <w:t>1D cross-shore</w:t>
      </w:r>
      <w:r>
        <w:rPr>
          <w:b/>
          <w:lang w:val="en-US"/>
        </w:rPr>
        <w:t xml:space="preserve">; </w:t>
      </w:r>
      <w:r>
        <w:rPr>
          <w:lang w:val="en-US"/>
        </w:rPr>
        <w:t xml:space="preserve">in this case the longshore gradients are ignored </w:t>
      </w:r>
      <w:r w:rsidR="00497977">
        <w:rPr>
          <w:lang w:val="en-US"/>
        </w:rPr>
        <w:t>and the domain reduces to a single gridline (</w:t>
      </w:r>
      <w:r w:rsidR="00497977">
        <w:rPr>
          <w:i/>
          <w:lang w:val="en-US"/>
        </w:rPr>
        <w:t>ny=0).</w:t>
      </w:r>
      <w:r w:rsidR="00497977">
        <w:rPr>
          <w:lang w:val="en-US"/>
        </w:rPr>
        <w:t xml:space="preserve"> Within this mode, some additional options are available:</w:t>
      </w:r>
    </w:p>
    <w:p w:rsidR="00497977" w:rsidRDefault="00497977" w:rsidP="00497977">
      <w:pPr>
        <w:pStyle w:val="ListParagraph"/>
        <w:numPr>
          <w:ilvl w:val="1"/>
          <w:numId w:val="42"/>
        </w:numPr>
        <w:rPr>
          <w:lang w:val="en-US"/>
        </w:rPr>
      </w:pPr>
      <w:r w:rsidRPr="00497977">
        <w:rPr>
          <w:lang w:val="en-US"/>
        </w:rPr>
        <w:t>Retaining</w:t>
      </w:r>
      <w:r>
        <w:rPr>
          <w:lang w:val="en-US"/>
        </w:rPr>
        <w:t xml:space="preserve"> directional spreading; this has a limited effect on the wave heights because of refraction, but can also allow obliquely incident waves and the resulting longshore currents</w:t>
      </w:r>
    </w:p>
    <w:p w:rsidR="00497977" w:rsidRDefault="00497977" w:rsidP="00497977">
      <w:pPr>
        <w:pStyle w:val="ListParagraph"/>
        <w:numPr>
          <w:ilvl w:val="1"/>
          <w:numId w:val="42"/>
        </w:numPr>
        <w:rPr>
          <w:lang w:val="en-US"/>
        </w:rPr>
      </w:pPr>
      <w:r>
        <w:rPr>
          <w:lang w:val="en-US"/>
        </w:rPr>
        <w:t xml:space="preserve">Using a single directional bin; this leads to perpendicular waves always and ignores refraction. If the keyword </w:t>
      </w:r>
      <w:r>
        <w:rPr>
          <w:i/>
          <w:lang w:val="en-US"/>
        </w:rPr>
        <w:t>snells=1</w:t>
      </w:r>
      <w:r>
        <w:rPr>
          <w:lang w:val="en-US"/>
        </w:rPr>
        <w:t xml:space="preserve"> is applied, the mean wave direction </w:t>
      </w:r>
      <w:r w:rsidR="001E3984">
        <w:rPr>
          <w:lang w:val="en-US"/>
        </w:rPr>
        <w:t>is determined based on Snell's law. In this case also longshore currents are generated.</w:t>
      </w:r>
    </w:p>
    <w:p w:rsidR="005F4A2E" w:rsidRPr="005F4A2E" w:rsidRDefault="005F4A2E" w:rsidP="005F4A2E">
      <w:pPr>
        <w:rPr>
          <w:lang w:val="en-US"/>
        </w:rPr>
      </w:pPr>
    </w:p>
    <w:p w:rsidR="001E3984" w:rsidRPr="001E3984" w:rsidRDefault="001E3984" w:rsidP="001E3984">
      <w:pPr>
        <w:pStyle w:val="ListParagraph"/>
        <w:numPr>
          <w:ilvl w:val="0"/>
          <w:numId w:val="42"/>
        </w:numPr>
        <w:rPr>
          <w:b/>
          <w:lang w:val="en-US"/>
        </w:rPr>
      </w:pPr>
      <w:r w:rsidRPr="001E3984">
        <w:rPr>
          <w:b/>
          <w:lang w:val="en-US"/>
        </w:rPr>
        <w:t>2DH</w:t>
      </w:r>
      <w:r>
        <w:rPr>
          <w:b/>
          <w:lang w:val="en-US"/>
        </w:rPr>
        <w:t xml:space="preserve"> area; </w:t>
      </w:r>
      <w:r>
        <w:rPr>
          <w:lang w:val="en-US"/>
        </w:rPr>
        <w:t xml:space="preserve">the model is solved on a curvilinear, structured grid (rectilinear is a special case of this). </w:t>
      </w:r>
      <w:r w:rsidR="0044069D">
        <w:rPr>
          <w:lang w:val="en-US"/>
        </w:rPr>
        <w:t xml:space="preserve">The incoming short wave energy will vary along the seaward boudnary and in time, depending on the 2D directioal spectrum. This variation is propagated into the model domain. </w:t>
      </w:r>
      <w:r>
        <w:rPr>
          <w:lang w:val="en-US"/>
        </w:rPr>
        <w:t>Some important variations are possible here too:</w:t>
      </w:r>
    </w:p>
    <w:p w:rsidR="001E3984" w:rsidRPr="001E3984" w:rsidRDefault="001E3984" w:rsidP="001E3984">
      <w:pPr>
        <w:pStyle w:val="ListParagraph"/>
        <w:numPr>
          <w:ilvl w:val="1"/>
          <w:numId w:val="42"/>
        </w:numPr>
        <w:rPr>
          <w:b/>
          <w:lang w:val="en-US"/>
        </w:rPr>
      </w:pPr>
      <w:r>
        <w:rPr>
          <w:lang w:val="en-US"/>
        </w:rPr>
        <w:t>Resolving the wave refraction 'on the fly' using the propagation in wave direction space. For large directional spreading or long distances this can lead to some smoothing out of groupiness since the waves from different directions do not interfere but their energy is summed up. This option is possible for arbitrary bathymetry and any wave direction.</w:t>
      </w:r>
    </w:p>
    <w:p w:rsidR="001E3984" w:rsidRPr="0044069D" w:rsidRDefault="001E3984" w:rsidP="001E3984">
      <w:pPr>
        <w:pStyle w:val="ListParagraph"/>
        <w:numPr>
          <w:ilvl w:val="1"/>
          <w:numId w:val="42"/>
        </w:numPr>
        <w:rPr>
          <w:b/>
          <w:lang w:val="en-US"/>
        </w:rPr>
      </w:pPr>
      <w:r>
        <w:rPr>
          <w:lang w:val="en-US"/>
        </w:rPr>
        <w:t xml:space="preserve">Solving </w:t>
      </w:r>
      <w:r w:rsidR="0044069D">
        <w:rPr>
          <w:lang w:val="en-US"/>
        </w:rPr>
        <w:t xml:space="preserve">the wave direction at regular intervals using the stationary solver, and then propagating the wave energy along the mean wave direction. This preserves the groupiness of the waves therefore leads to more forcig of the infragravity waves (keyword </w:t>
      </w:r>
      <w:r w:rsidR="0044069D">
        <w:rPr>
          <w:i/>
          <w:lang w:val="en-US"/>
        </w:rPr>
        <w:t>single_dir=1</w:t>
      </w:r>
      <w:r w:rsidR="0044069D">
        <w:rPr>
          <w:lang w:val="en-US"/>
        </w:rPr>
        <w:t>). T</w:t>
      </w:r>
      <w:r w:rsidR="007E2BA0">
        <w:rPr>
          <w:lang w:val="en-US"/>
        </w:rPr>
        <w:t>he user must now specify a single directional bin for the nonstationary mode (</w:t>
      </w:r>
      <w:r w:rsidR="007E2BA0">
        <w:rPr>
          <w:i/>
          <w:lang w:val="en-US"/>
        </w:rPr>
        <w:t xml:space="preserve">dtheta=&lt;thetamax-thetamean&gt;) </w:t>
      </w:r>
      <w:r w:rsidR="007E2BA0">
        <w:rPr>
          <w:lang w:val="en-US"/>
        </w:rPr>
        <w:t>and a smaller bin size for the stationary solver (</w:t>
      </w:r>
      <w:r w:rsidR="007E2BA0">
        <w:rPr>
          <w:i/>
          <w:lang w:val="en-US"/>
        </w:rPr>
        <w:t>dtheta_s=...)</w:t>
      </w:r>
      <w:r w:rsidR="007E2BA0">
        <w:rPr>
          <w:lang w:val="en-US"/>
        </w:rPr>
        <w:t>..</w:t>
      </w:r>
    </w:p>
    <w:p w:rsidR="0044069D" w:rsidRPr="00C04B94" w:rsidRDefault="0044069D" w:rsidP="001E3984">
      <w:pPr>
        <w:pStyle w:val="ListParagraph"/>
        <w:numPr>
          <w:ilvl w:val="1"/>
          <w:numId w:val="42"/>
        </w:numPr>
        <w:rPr>
          <w:b/>
          <w:lang w:val="en-US"/>
        </w:rPr>
      </w:pPr>
      <w:r>
        <w:rPr>
          <w:lang w:val="en-US"/>
        </w:rPr>
        <w:t>For schematic, longshore uniform cases the mean wave direction can also be computed using Snell's law (</w:t>
      </w:r>
      <w:r>
        <w:rPr>
          <w:i/>
          <w:lang w:val="en-US"/>
        </w:rPr>
        <w:t>snells=1</w:t>
      </w:r>
      <w:r>
        <w:rPr>
          <w:lang w:val="en-US"/>
        </w:rPr>
        <w:t xml:space="preserve">). This will then give comparable results to the </w:t>
      </w:r>
      <w:r>
        <w:rPr>
          <w:i/>
          <w:lang w:val="en-US"/>
        </w:rPr>
        <w:t>single_dir</w:t>
      </w:r>
      <w:r>
        <w:rPr>
          <w:lang w:val="en-US"/>
        </w:rPr>
        <w:t xml:space="preserve"> option.</w:t>
      </w:r>
    </w:p>
    <w:p w:rsidR="00C04B94" w:rsidRPr="00C04B94" w:rsidRDefault="00C04B94" w:rsidP="00C04B94">
      <w:pPr>
        <w:rPr>
          <w:lang w:val="en-US"/>
        </w:rPr>
      </w:pPr>
    </w:p>
    <w:p w:rsidR="00497977" w:rsidRPr="007F6AFF" w:rsidRDefault="005F4A2E" w:rsidP="007F6AFF">
      <w:pPr>
        <w:ind w:left="1080"/>
        <w:rPr>
          <w:lang w:val="en-US"/>
        </w:rPr>
      </w:pPr>
      <w:r>
        <w:rPr>
          <w:lang w:val="en-US"/>
        </w:rPr>
        <w:t>In the figures below some typical applications of 1D and 2D models are shown</w:t>
      </w:r>
      <w:r w:rsidR="007F6AFF">
        <w:rPr>
          <w:lang w:val="en-US"/>
        </w:rPr>
        <w:t>; a reproduction of a large-scale flume test, showing the ability of XBeach to model both short-wave (HF) and long-wave (LF) wave heights and velocities; and a recent 2DH simulation (Nederhoff et al., 2015) of the impact of hurricane Sandy on Camp Osborne</w:t>
      </w:r>
      <w:r w:rsidR="006862ED">
        <w:rPr>
          <w:lang w:val="en-US"/>
        </w:rPr>
        <w:t>.</w:t>
      </w:r>
    </w:p>
    <w:p w:rsidR="005F4A2E" w:rsidRDefault="005F4A2E" w:rsidP="00497977">
      <w:pPr>
        <w:ind w:left="1080"/>
        <w:rPr>
          <w:lang w:val="en-US"/>
        </w:rPr>
      </w:pPr>
      <w:r>
        <w:rPr>
          <w:b/>
          <w:noProof/>
          <w:lang w:val="en-US"/>
        </w:rPr>
        <w:lastRenderedPageBreak/>
        <w:drawing>
          <wp:inline distT="0" distB="0" distL="0" distR="0">
            <wp:extent cx="5533390" cy="4256763"/>
            <wp:effectExtent l="19050" t="0" r="0" b="0"/>
            <wp:docPr id="4"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6"/>
                    <pic:cNvPicPr>
                      <a:picLocks noChangeAspect="1" noChangeArrowheads="1"/>
                    </pic:cNvPicPr>
                  </pic:nvPicPr>
                  <pic:blipFill>
                    <a:blip r:embed="rId26" cstate="print"/>
                    <a:srcRect/>
                    <a:stretch>
                      <a:fillRect/>
                    </a:stretch>
                  </pic:blipFill>
                  <pic:spPr bwMode="auto">
                    <a:xfrm>
                      <a:off x="0" y="0"/>
                      <a:ext cx="5533390" cy="4256763"/>
                    </a:xfrm>
                    <a:prstGeom prst="rect">
                      <a:avLst/>
                    </a:prstGeom>
                    <a:noFill/>
                    <a:ln w="9525">
                      <a:noFill/>
                      <a:miter lim="800000"/>
                      <a:headEnd/>
                      <a:tailEnd/>
                    </a:ln>
                  </pic:spPr>
                </pic:pic>
              </a:graphicData>
            </a:graphic>
          </wp:inline>
        </w:drawing>
      </w:r>
    </w:p>
    <w:p w:rsidR="005F4A2E" w:rsidRPr="00497977" w:rsidRDefault="005F4A2E" w:rsidP="00497977">
      <w:pPr>
        <w:ind w:left="1080"/>
        <w:rPr>
          <w:lang w:val="en-US"/>
        </w:rPr>
      </w:pPr>
    </w:p>
    <w:p w:rsidR="005F4A2E" w:rsidRDefault="005F4A2E" w:rsidP="005F4A2E">
      <w:pPr>
        <w:pStyle w:val="ListParagraph"/>
        <w:keepNext/>
      </w:pPr>
    </w:p>
    <w:p w:rsidR="00497977" w:rsidRPr="00FA52B0" w:rsidRDefault="005F4A2E" w:rsidP="005F4A2E">
      <w:pPr>
        <w:pStyle w:val="Caption"/>
        <w:jc w:val="both"/>
        <w:rPr>
          <w:b/>
          <w:lang w:val="en-US"/>
        </w:rPr>
      </w:pPr>
      <w:r>
        <w:t xml:space="preserve">Figure </w:t>
      </w:r>
      <w:fldSimple w:instr=" SEQ Figure \* ARABIC ">
        <w:r w:rsidR="00582357">
          <w:rPr>
            <w:noProof/>
          </w:rPr>
          <w:t>3</w:t>
        </w:r>
      </w:fldSimple>
      <w:r>
        <w:t xml:space="preserve"> Computed and observed hydrodynamic parameters for test 2E of the LIP11D experiment. Top left: bed level and mean water level. Top right: measured (dots) and computed</w:t>
      </w:r>
    </w:p>
    <w:p w:rsidR="005F4A2E" w:rsidRDefault="005F4A2E" w:rsidP="005F4A2E">
      <w:pPr>
        <w:rPr>
          <w:lang w:val="en-US"/>
        </w:rPr>
      </w:pPr>
    </w:p>
    <w:p w:rsidR="005F4A2E" w:rsidRDefault="005F4A2E" w:rsidP="005F4A2E">
      <w:pPr>
        <w:keepNext/>
      </w:pPr>
      <w:r w:rsidRPr="00C04B94">
        <w:rPr>
          <w:lang w:val="en-US"/>
        </w:rPr>
        <w:drawing>
          <wp:inline distT="0" distB="0" distL="0" distR="0">
            <wp:extent cx="2683889" cy="3069772"/>
            <wp:effectExtent l="19050" t="0" r="2161" b="0"/>
            <wp:docPr id="5"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4"/>
                    <pic:cNvPicPr>
                      <a:picLocks noChangeAspect="1" noChangeArrowheads="1"/>
                    </pic:cNvPicPr>
                  </pic:nvPicPr>
                  <pic:blipFill>
                    <a:blip r:embed="rId27" cstate="print"/>
                    <a:srcRect/>
                    <a:stretch>
                      <a:fillRect/>
                    </a:stretch>
                  </pic:blipFill>
                  <pic:spPr bwMode="auto">
                    <a:xfrm>
                      <a:off x="0" y="0"/>
                      <a:ext cx="2683889" cy="3069772"/>
                    </a:xfrm>
                    <a:prstGeom prst="rect">
                      <a:avLst/>
                    </a:prstGeom>
                    <a:noFill/>
                    <a:ln w="9525">
                      <a:noFill/>
                      <a:miter lim="800000"/>
                      <a:headEnd/>
                      <a:tailEnd/>
                    </a:ln>
                  </pic:spPr>
                </pic:pic>
              </a:graphicData>
            </a:graphic>
          </wp:inline>
        </w:drawing>
      </w:r>
    </w:p>
    <w:p w:rsidR="005F4A2E" w:rsidRDefault="005F4A2E" w:rsidP="005F4A2E">
      <w:pPr>
        <w:pStyle w:val="Caption"/>
        <w:jc w:val="both"/>
        <w:rPr>
          <w:lang w:val="en-US"/>
        </w:rPr>
      </w:pPr>
      <w:r>
        <w:t xml:space="preserve">Figure </w:t>
      </w:r>
      <w:fldSimple w:instr=" SEQ Figure \* ARABIC ">
        <w:r w:rsidR="00582357">
          <w:rPr>
            <w:noProof/>
          </w:rPr>
          <w:t>4</w:t>
        </w:r>
      </w:fldSimple>
      <w:r>
        <w:t xml:space="preserve"> Pre- (top panel) and post-Sandy (lower panel) in a three dimensional plot with both bed</w:t>
      </w:r>
    </w:p>
    <w:p w:rsidR="005F4A2E" w:rsidRPr="00FA52B0" w:rsidRDefault="005F4A2E" w:rsidP="005F4A2E">
      <w:pPr>
        <w:rPr>
          <w:lang w:val="en-US"/>
        </w:rPr>
      </w:pPr>
    </w:p>
    <w:p w:rsidR="008C2325" w:rsidRDefault="008C2325" w:rsidP="005F4A2E">
      <w:pPr>
        <w:pStyle w:val="Heading3"/>
        <w:jc w:val="both"/>
        <w:rPr>
          <w:lang w:val="en-US"/>
        </w:rPr>
      </w:pPr>
      <w:r w:rsidRPr="005F4A2E">
        <w:rPr>
          <w:lang w:val="en-US"/>
        </w:rPr>
        <w:t>Wave resolving mode</w:t>
      </w:r>
      <w:bookmarkEnd w:id="36"/>
      <w:r w:rsidRPr="005F4A2E">
        <w:rPr>
          <w:lang w:val="en-US"/>
        </w:rPr>
        <w:t xml:space="preserve">  </w:t>
      </w:r>
      <w:r w:rsidRPr="005F4A2E">
        <w:rPr>
          <w:lang w:val="en-US"/>
        </w:rPr>
        <w:tab/>
      </w:r>
    </w:p>
    <w:p w:rsidR="005F4A2E" w:rsidRPr="005F4A2E" w:rsidRDefault="005F4A2E" w:rsidP="005F4A2E">
      <w:pPr>
        <w:rPr>
          <w:lang w:val="en-US"/>
        </w:rPr>
      </w:pPr>
    </w:p>
    <w:p w:rsidR="005F4A2E" w:rsidRDefault="005F4A2E" w:rsidP="005F4A2E">
      <w:pPr>
        <w:rPr>
          <w:lang w:val="en-US"/>
        </w:rPr>
      </w:pPr>
      <w:r w:rsidRPr="004D7B46">
        <w:rPr>
          <w:lang w:val="en-US"/>
        </w:rPr>
        <w:t xml:space="preserve">For non-hydrostatic XBeach calculations (keyword </w:t>
      </w:r>
      <w:r w:rsidRPr="004D7B46">
        <w:rPr>
          <w:i/>
          <w:lang w:val="en-US"/>
        </w:rPr>
        <w:t>nonh=1</w:t>
      </w:r>
      <w:r w:rsidRPr="004D7B46">
        <w:rPr>
          <w:lang w:val="en-US"/>
        </w:rPr>
        <w:t>) depth-averaged flow due to waves and currents are computed using the non-linear shallow water equations, including a non-hydrostatic pressure. The depth-averaged normalized dynamic pressure (</w:t>
      </w:r>
      <w:r w:rsidRPr="004D7B46">
        <w:rPr>
          <w:i/>
          <w:lang w:val="en-US"/>
        </w:rPr>
        <w:t>q</w:t>
      </w:r>
      <w:r w:rsidRPr="004D7B46">
        <w:rPr>
          <w:lang w:val="en-US"/>
        </w:rPr>
        <w:t>) is derived in a method similar to a one-layer version of the SWASH model (Zijlema et al. 2011). The depth averaged dynamic pressure is computed from the mean of the dynamic pressure at the surface and at the bed by assuming the dynamic pressure at the surface to be zero and a linear change over depth.</w:t>
      </w:r>
      <w:r>
        <w:rPr>
          <w:lang w:val="en-US"/>
        </w:rPr>
        <w:t xml:space="preserve"> </w:t>
      </w:r>
    </w:p>
    <w:p w:rsidR="005F4A2E" w:rsidRDefault="005F4A2E" w:rsidP="005F4A2E">
      <w:pPr>
        <w:rPr>
          <w:lang w:val="en-US"/>
        </w:rPr>
      </w:pPr>
    </w:p>
    <w:p w:rsidR="005F4A2E" w:rsidRDefault="005F4A2E" w:rsidP="005F4A2E">
      <w:pPr>
        <w:rPr>
          <w:lang w:val="en-US"/>
        </w:rPr>
      </w:pPr>
      <w:r>
        <w:rPr>
          <w:lang w:val="en-US"/>
        </w:rPr>
        <w:t xml:space="preserve">Under these formulations dispersive behavior is added to the long </w:t>
      </w:r>
      <w:r w:rsidR="00894A75">
        <w:rPr>
          <w:lang w:val="en-US"/>
        </w:rPr>
        <w:t xml:space="preserve">wave equations and the model can be </w:t>
      </w:r>
      <w:r w:rsidR="0083161E">
        <w:rPr>
          <w:lang w:val="en-US"/>
        </w:rPr>
        <w:t xml:space="preserve">used as a short-wave resolving model. Wave breaking is implemented by shutting the non-hydrostatic pressure term off when waves exceed a certain steepness, after which the bore-like breaking implicit in the momentum-conserving shallow water equations kicks in. </w:t>
      </w:r>
    </w:p>
    <w:p w:rsidR="0083161E" w:rsidRDefault="0083161E" w:rsidP="005F4A2E">
      <w:pPr>
        <w:rPr>
          <w:lang w:val="en-US"/>
        </w:rPr>
      </w:pPr>
    </w:p>
    <w:p w:rsidR="0083161E" w:rsidRDefault="0083161E" w:rsidP="005F4A2E">
      <w:pPr>
        <w:rPr>
          <w:lang w:val="en-US"/>
        </w:rPr>
      </w:pPr>
      <w:r>
        <w:rPr>
          <w:lang w:val="en-US"/>
        </w:rPr>
        <w:t xml:space="preserve">In case the non-hydrostatic mode is used, the short wave action balance is no longer required. This saves computation costs. However, in the wave-resolving mode we need much higher spatial resolution and associated smaller timesteps, making this mode much more computationally expensive. </w:t>
      </w:r>
    </w:p>
    <w:p w:rsidR="0083161E" w:rsidRDefault="0083161E" w:rsidP="005F4A2E">
      <w:pPr>
        <w:rPr>
          <w:lang w:val="en-US"/>
        </w:rPr>
      </w:pPr>
    </w:p>
    <w:p w:rsidR="006862ED" w:rsidRDefault="0083161E" w:rsidP="005F4A2E">
      <w:pPr>
        <w:rPr>
          <w:lang w:val="en-US"/>
        </w:rPr>
      </w:pPr>
      <w:r>
        <w:rPr>
          <w:lang w:val="en-US"/>
        </w:rPr>
        <w:t xml:space="preserve">The main advantages of the non-hydrostatic mode are that the incident-band (short wave) runup and overwashing are included, which is especially important on steep slopes such as gravel beaches. Another advantage is that the wave asymmetry and skewness are resolved by the model and </w:t>
      </w:r>
      <w:r w:rsidR="007F6AFF">
        <w:rPr>
          <w:lang w:val="en-US"/>
        </w:rPr>
        <w:t>no approximate local model or empirical formulation is required for these terms. Finally, in cases where diffraction is a dominant process, wave-resolving modeling is needed as it is neglected in the short wave averaged mode. The XBeach-G formulations for gravel beaches (McCall et al, xxx) are based on the non-hydrostatic mode.</w:t>
      </w:r>
      <w:r w:rsidR="006862ED">
        <w:rPr>
          <w:lang w:val="en-US"/>
        </w:rPr>
        <w:t xml:space="preserve"> Although sandy morphology can be simulated using the wave-resolving mode, it has not been extensively validated and it is likely that changes in the sediment transport formulations will be implemented in the near future.</w:t>
      </w:r>
    </w:p>
    <w:p w:rsidR="006862ED" w:rsidRDefault="006862ED" w:rsidP="005F4A2E">
      <w:pPr>
        <w:rPr>
          <w:lang w:val="en-US"/>
        </w:rPr>
      </w:pPr>
    </w:p>
    <w:p w:rsidR="006862ED" w:rsidRPr="005F4A2E" w:rsidRDefault="006862ED" w:rsidP="005F4A2E">
      <w:pPr>
        <w:rPr>
          <w:lang w:val="en-US"/>
        </w:rPr>
      </w:pPr>
      <w:r>
        <w:rPr>
          <w:lang w:val="en-US"/>
        </w:rPr>
        <w:t xml:space="preserve">An interesting recent application that has been validated for a number of cases concerns the modeling of primary waves generated by large ships; see section </w:t>
      </w:r>
      <w:r>
        <w:rPr>
          <w:lang w:val="en-US"/>
        </w:rPr>
        <w:fldChar w:fldCharType="begin"/>
      </w:r>
      <w:r>
        <w:rPr>
          <w:lang w:val="en-US"/>
        </w:rPr>
        <w:instrText xml:space="preserve"> REF _Ref412204891 \r \h </w:instrText>
      </w:r>
      <w:r>
        <w:rPr>
          <w:lang w:val="en-US"/>
        </w:rPr>
      </w:r>
      <w:r>
        <w:rPr>
          <w:lang w:val="en-US"/>
        </w:rPr>
        <w:fldChar w:fldCharType="separate"/>
      </w:r>
      <w:r>
        <w:rPr>
          <w:lang w:val="en-US"/>
        </w:rPr>
        <w:t>3.2.3</w:t>
      </w:r>
      <w:r>
        <w:rPr>
          <w:lang w:val="en-US"/>
        </w:rPr>
        <w:fldChar w:fldCharType="end"/>
      </w:r>
      <w:r>
        <w:rPr>
          <w:lang w:val="en-US"/>
        </w:rPr>
        <w:t>.</w:t>
      </w:r>
    </w:p>
    <w:p w:rsidR="006862ED" w:rsidRDefault="006862ED" w:rsidP="005F4A2E">
      <w:pPr>
        <w:keepNext/>
        <w:spacing w:line="240" w:lineRule="auto"/>
        <w:rPr>
          <w:lang w:val="en-US"/>
        </w:rPr>
      </w:pPr>
    </w:p>
    <w:p w:rsidR="00582357" w:rsidRDefault="00582357" w:rsidP="00582357">
      <w:pPr>
        <w:keepNext/>
        <w:spacing w:line="240" w:lineRule="auto"/>
      </w:pPr>
      <w:r w:rsidRPr="00582357">
        <w:drawing>
          <wp:inline distT="0" distB="0" distL="0" distR="0">
            <wp:extent cx="4903723" cy="3483429"/>
            <wp:effectExtent l="19050" t="0" r="0" b="0"/>
            <wp:docPr id="1142" name="Picture 1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2"/>
                    <pic:cNvPicPr>
                      <a:picLocks noChangeAspect="1" noChangeArrowheads="1"/>
                    </pic:cNvPicPr>
                  </pic:nvPicPr>
                  <pic:blipFill>
                    <a:blip r:embed="rId28" cstate="print"/>
                    <a:srcRect/>
                    <a:stretch>
                      <a:fillRect/>
                    </a:stretch>
                  </pic:blipFill>
                  <pic:spPr bwMode="auto">
                    <a:xfrm>
                      <a:off x="0" y="0"/>
                      <a:ext cx="4904945" cy="3484297"/>
                    </a:xfrm>
                    <a:prstGeom prst="rect">
                      <a:avLst/>
                    </a:prstGeom>
                    <a:noFill/>
                    <a:ln w="9525">
                      <a:noFill/>
                      <a:miter lim="800000"/>
                      <a:headEnd/>
                      <a:tailEnd/>
                    </a:ln>
                  </pic:spPr>
                </pic:pic>
              </a:graphicData>
            </a:graphic>
          </wp:inline>
        </w:drawing>
      </w:r>
    </w:p>
    <w:p w:rsidR="00582357" w:rsidRDefault="00582357" w:rsidP="00582357">
      <w:pPr>
        <w:pStyle w:val="Caption"/>
        <w:jc w:val="both"/>
      </w:pPr>
      <w:r>
        <w:t xml:space="preserve">Figure </w:t>
      </w:r>
      <w:fldSimple w:instr=" SEQ Figure \* ARABIC ">
        <w:r>
          <w:rPr>
            <w:noProof/>
          </w:rPr>
          <w:t>5</w:t>
        </w:r>
      </w:fldSimple>
      <w:r>
        <w:t xml:space="preserve"> Measured (black) and modelled (orange) time series of overtopping</w:t>
      </w:r>
      <w:r w:rsidR="008367B7">
        <w:t xml:space="preserve"> during BARDEX experiment, from McCall et al, 2014.</w:t>
      </w:r>
    </w:p>
    <w:p w:rsidR="005F4A2E" w:rsidRDefault="00055E64" w:rsidP="005F4A2E">
      <w:pPr>
        <w:keepNext/>
        <w:spacing w:line="240" w:lineRule="auto"/>
      </w:pPr>
      <w:r w:rsidRPr="004D7B46">
        <w:rPr>
          <w:lang w:val="en-US"/>
        </w:rPr>
        <w:br w:type="page"/>
      </w:r>
    </w:p>
    <w:p w:rsidR="008C2325" w:rsidRPr="004D7B46" w:rsidRDefault="008C2325" w:rsidP="005F4A2E">
      <w:pPr>
        <w:pStyle w:val="Heading2"/>
        <w:rPr>
          <w:lang w:val="en-US"/>
        </w:rPr>
      </w:pPr>
      <w:bookmarkStart w:id="37" w:name="_Toc412018031"/>
      <w:r w:rsidRPr="004D7B46">
        <w:rPr>
          <w:lang w:val="en-US"/>
        </w:rPr>
        <w:lastRenderedPageBreak/>
        <w:t>Short wave propagation</w:t>
      </w:r>
      <w:bookmarkEnd w:id="37"/>
    </w:p>
    <w:p w:rsidR="008C2325" w:rsidRPr="004D7B46" w:rsidRDefault="008C2325" w:rsidP="004D7B46">
      <w:pPr>
        <w:pStyle w:val="Heading3"/>
        <w:jc w:val="both"/>
        <w:rPr>
          <w:lang w:val="en-US"/>
        </w:rPr>
      </w:pPr>
      <w:bookmarkStart w:id="38" w:name="_Toc412018032"/>
      <w:r w:rsidRPr="004D7B46">
        <w:rPr>
          <w:lang w:val="en-US"/>
        </w:rPr>
        <w:t>Wave action balance</w:t>
      </w:r>
      <w:bookmarkEnd w:id="38"/>
    </w:p>
    <w:p w:rsidR="008E05D9" w:rsidRPr="004D7B46" w:rsidRDefault="008E05D9" w:rsidP="004D7B46">
      <w:pPr>
        <w:rPr>
          <w:lang w:val="en-US"/>
        </w:rPr>
      </w:pPr>
      <w:r w:rsidRPr="004D7B46">
        <w:rPr>
          <w:lang w:val="en-US"/>
        </w:rPr>
        <w:t xml:space="preserve">The wave forcing in the shallow water momentum equation is obtained from a time dependent version of the wave action balance equation. Similar to Delft University’s (stationary) HISWA model </w:t>
      </w:r>
      <w:r w:rsidR="000F7986" w:rsidRPr="004D7B46">
        <w:rPr>
          <w:lang w:val="en-US"/>
        </w:rPr>
        <w:t>(Holthuijsen et al., 1989)</w:t>
      </w:r>
      <w:r w:rsidR="003363CC" w:rsidRPr="004D7B46">
        <w:rPr>
          <w:lang w:val="en-US"/>
        </w:rPr>
        <w:t xml:space="preserve"> </w:t>
      </w:r>
      <w:r w:rsidRPr="004D7B46">
        <w:rPr>
          <w:lang w:val="en-US"/>
        </w:rPr>
        <w:t>the directional distribution of the action density is taken into account whereas the frequency spectrum is represented by a frequency, best represented by t</w:t>
      </w:r>
      <w:r w:rsidR="00055E64" w:rsidRPr="004D7B46">
        <w:rPr>
          <w:lang w:val="en-US"/>
        </w:rPr>
        <w:t>he spectral parameter</w:t>
      </w:r>
      <w:r w:rsidR="00055E64" w:rsidRPr="004D7B46">
        <w:rPr>
          <w:i/>
          <w:lang w:val="en-US"/>
        </w:rPr>
        <w:t xml:space="preserve"> f</w:t>
      </w:r>
      <w:r w:rsidR="00055E64" w:rsidRPr="004D7B46">
        <w:rPr>
          <w:i/>
          <w:vertAlign w:val="subscript"/>
          <w:lang w:val="en-US"/>
        </w:rPr>
        <w:t>m-1,0</w:t>
      </w:r>
      <w:r w:rsidR="00055E64" w:rsidRPr="004D7B46">
        <w:rPr>
          <w:lang w:val="en-US"/>
        </w:rPr>
        <w:t>.</w:t>
      </w:r>
      <w:r w:rsidRPr="004D7B46">
        <w:rPr>
          <w:lang w:val="en-US"/>
        </w:rPr>
        <w:t>The wave action balance is then given by:</w:t>
      </w:r>
    </w:p>
    <w:p w:rsidR="000921A6" w:rsidRPr="004D7B46" w:rsidRDefault="000921A6" w:rsidP="004D7B46">
      <w:pPr>
        <w:rPr>
          <w:lang w:val="en-US"/>
        </w:rPr>
      </w:pPr>
    </w:p>
    <w:p w:rsidR="000921A6" w:rsidRPr="004D7B46" w:rsidRDefault="000921A6" w:rsidP="004D7B46">
      <w:pPr>
        <w:pStyle w:val="MTDisplayEquation"/>
        <w:rPr>
          <w:lang w:val="en-US"/>
        </w:rPr>
      </w:pPr>
      <w:r w:rsidRPr="004D7B46">
        <w:rPr>
          <w:lang w:val="en-US"/>
        </w:rPr>
        <w:tab/>
      </w:r>
      <w:r w:rsidR="00E465ED" w:rsidRPr="004D7B46">
        <w:rPr>
          <w:position w:val="-28"/>
          <w:lang w:val="en-US"/>
        </w:rPr>
        <w:object w:dxaOrig="4239" w:dyaOrig="7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11.3pt;height:35.55pt" o:ole="">
            <v:imagedata r:id="rId29" o:title=""/>
          </v:shape>
          <o:OLEObject Type="Embed" ProgID="Equation.DSMT4" ShapeID="_x0000_i1025" DrawAspect="Content" ObjectID="_1485948335" r:id="rId30"/>
        </w:object>
      </w:r>
      <w:r w:rsidRPr="004D7B46">
        <w:rPr>
          <w:lang w:val="en-US"/>
        </w:rPr>
        <w:t xml:space="preserve"> </w:t>
      </w:r>
      <w:r w:rsidRPr="004D7B46">
        <w:rPr>
          <w:lang w:val="en-US"/>
        </w:rPr>
        <w:tab/>
      </w:r>
      <w:r w:rsidR="00D868A5" w:rsidRPr="004D7B46">
        <w:rPr>
          <w:lang w:val="en-US"/>
        </w:rPr>
        <w:fldChar w:fldCharType="begin"/>
      </w:r>
      <w:r w:rsidRPr="004D7B46">
        <w:rPr>
          <w:lang w:val="en-US"/>
        </w:rPr>
        <w:instrText xml:space="preserve"> MACROBUTTON MTPlaceRef \* MERGEFORMAT </w:instrText>
      </w:r>
      <w:r w:rsidR="00D868A5" w:rsidRPr="004D7B46">
        <w:rPr>
          <w:lang w:val="en-US"/>
        </w:rPr>
        <w:fldChar w:fldCharType="begin"/>
      </w:r>
      <w:r w:rsidRPr="004D7B46">
        <w:rPr>
          <w:lang w:val="en-US"/>
        </w:rPr>
        <w:instrText xml:space="preserve"> SEQ MTEqn \h \* MERGEFORMAT </w:instrText>
      </w:r>
      <w:r w:rsidR="00D868A5" w:rsidRPr="004D7B46">
        <w:rPr>
          <w:lang w:val="en-US"/>
        </w:rPr>
        <w:fldChar w:fldCharType="end"/>
      </w:r>
      <w:r w:rsidRPr="004D7B46">
        <w:rPr>
          <w:lang w:val="en-US"/>
        </w:rPr>
        <w:instrText>(</w:instrText>
      </w:r>
      <w:fldSimple w:instr=" SEQ MTSec \c \* Arabic \* MERGEFORMAT ">
        <w:r w:rsidR="004D7B46">
          <w:rPr>
            <w:noProof/>
            <w:lang w:val="en-US"/>
          </w:rPr>
          <w:instrText>1</w:instrText>
        </w:r>
      </w:fldSimple>
      <w:r w:rsidRPr="004D7B46">
        <w:rPr>
          <w:lang w:val="en-US"/>
        </w:rPr>
        <w:instrText>.</w:instrText>
      </w:r>
      <w:fldSimple w:instr=" SEQ MTEqn \c \* Arabic \* MERGEFORMAT ">
        <w:r w:rsidR="004D7B46">
          <w:rPr>
            <w:noProof/>
            <w:lang w:val="en-US"/>
          </w:rPr>
          <w:instrText>1</w:instrText>
        </w:r>
      </w:fldSimple>
      <w:r w:rsidRPr="004D7B46">
        <w:rPr>
          <w:lang w:val="en-US"/>
        </w:rPr>
        <w:instrText>)</w:instrText>
      </w:r>
      <w:r w:rsidR="00D868A5" w:rsidRPr="004D7B46">
        <w:rPr>
          <w:lang w:val="en-US"/>
        </w:rPr>
        <w:fldChar w:fldCharType="end"/>
      </w:r>
    </w:p>
    <w:p w:rsidR="000921A6" w:rsidRPr="004D7B46" w:rsidRDefault="000921A6" w:rsidP="004D7B46">
      <w:pPr>
        <w:rPr>
          <w:lang w:val="en-US"/>
        </w:rPr>
      </w:pPr>
    </w:p>
    <w:p w:rsidR="000921A6" w:rsidRPr="004D7B46" w:rsidRDefault="000921A6" w:rsidP="004D7B46">
      <w:pPr>
        <w:rPr>
          <w:lang w:val="en-US"/>
        </w:rPr>
      </w:pPr>
      <w:r w:rsidRPr="004D7B46">
        <w:rPr>
          <w:lang w:val="en-US"/>
        </w:rPr>
        <w:t xml:space="preserve">In which the wave action </w:t>
      </w:r>
      <w:r w:rsidRPr="004D7B46">
        <w:rPr>
          <w:i/>
          <w:lang w:val="en-US"/>
        </w:rPr>
        <w:t>A</w:t>
      </w:r>
      <w:r w:rsidRPr="004D7B46">
        <w:rPr>
          <w:lang w:val="en-US"/>
        </w:rPr>
        <w:t xml:space="preserve"> is calculated as:</w:t>
      </w:r>
    </w:p>
    <w:p w:rsidR="003363CC" w:rsidRPr="004D7B46" w:rsidRDefault="00055E64" w:rsidP="004D7B46">
      <w:pPr>
        <w:pStyle w:val="MTDisplayEquation"/>
        <w:rPr>
          <w:lang w:val="en-US"/>
        </w:rPr>
      </w:pPr>
      <w:r w:rsidRPr="004D7B46">
        <w:rPr>
          <w:lang w:val="en-US"/>
        </w:rPr>
        <w:tab/>
        <w:t xml:space="preserve"> </w:t>
      </w:r>
    </w:p>
    <w:p w:rsidR="00055E64" w:rsidRPr="004D7B46" w:rsidRDefault="00055E64" w:rsidP="004D7B46">
      <w:pPr>
        <w:pStyle w:val="MTDisplayEquation"/>
        <w:rPr>
          <w:lang w:val="en-US"/>
        </w:rPr>
      </w:pPr>
      <w:r w:rsidRPr="004D7B46">
        <w:rPr>
          <w:lang w:val="en-US"/>
        </w:rPr>
        <w:tab/>
      </w:r>
      <w:r w:rsidRPr="004D7B46">
        <w:rPr>
          <w:position w:val="-28"/>
          <w:lang w:val="en-US"/>
        </w:rPr>
        <w:object w:dxaOrig="2560" w:dyaOrig="660">
          <v:shape id="_x0000_i1026" type="#_x0000_t75" style="width:127.7pt;height:33.85pt" o:ole="">
            <v:imagedata r:id="rId31" o:title=""/>
          </v:shape>
          <o:OLEObject Type="Embed" ProgID="Equation.DSMT4" ShapeID="_x0000_i1026" DrawAspect="Content" ObjectID="_1485948336" r:id="rId32"/>
        </w:object>
      </w:r>
      <w:r w:rsidRPr="004D7B46">
        <w:rPr>
          <w:lang w:val="en-US"/>
        </w:rPr>
        <w:t xml:space="preserve"> </w:t>
      </w:r>
      <w:r w:rsidRPr="004D7B46">
        <w:rPr>
          <w:lang w:val="en-US"/>
        </w:rPr>
        <w:tab/>
      </w:r>
      <w:r w:rsidR="000921A6" w:rsidRPr="004D7B46">
        <w:rPr>
          <w:lang w:val="en-US"/>
        </w:rPr>
        <w:t xml:space="preserve"> </w:t>
      </w:r>
      <w:r w:rsidR="00D868A5" w:rsidRPr="004D7B46">
        <w:rPr>
          <w:lang w:val="en-US"/>
        </w:rPr>
        <w:fldChar w:fldCharType="begin"/>
      </w:r>
      <w:r w:rsidR="000921A6" w:rsidRPr="004D7B46">
        <w:rPr>
          <w:lang w:val="en-US"/>
        </w:rPr>
        <w:instrText xml:space="preserve"> MACROBUTTON MTPlaceRef \* MERGEFORMAT </w:instrText>
      </w:r>
      <w:r w:rsidR="00D868A5" w:rsidRPr="004D7B46">
        <w:rPr>
          <w:lang w:val="en-US"/>
        </w:rPr>
        <w:fldChar w:fldCharType="begin"/>
      </w:r>
      <w:r w:rsidR="000921A6" w:rsidRPr="004D7B46">
        <w:rPr>
          <w:lang w:val="en-US"/>
        </w:rPr>
        <w:instrText xml:space="preserve"> SEQ MTEqn \h \* MERGEFORMAT </w:instrText>
      </w:r>
      <w:r w:rsidR="00D868A5" w:rsidRPr="004D7B46">
        <w:rPr>
          <w:lang w:val="en-US"/>
        </w:rPr>
        <w:fldChar w:fldCharType="end"/>
      </w:r>
      <w:bookmarkStart w:id="39" w:name="ZEqnNum798864"/>
      <w:r w:rsidR="000921A6" w:rsidRPr="004D7B46">
        <w:rPr>
          <w:lang w:val="en-US"/>
        </w:rPr>
        <w:instrText>(</w:instrText>
      </w:r>
      <w:fldSimple w:instr=" SEQ MTSec \c \* Arabic \* MERGEFORMAT ">
        <w:r w:rsidR="004D7B46">
          <w:rPr>
            <w:noProof/>
            <w:lang w:val="en-US"/>
          </w:rPr>
          <w:instrText>1</w:instrText>
        </w:r>
      </w:fldSimple>
      <w:r w:rsidR="000921A6" w:rsidRPr="004D7B46">
        <w:rPr>
          <w:lang w:val="en-US"/>
        </w:rPr>
        <w:instrText>.</w:instrText>
      </w:r>
      <w:fldSimple w:instr=" SEQ MTEqn \c \* Arabic \* MERGEFORMAT ">
        <w:r w:rsidR="004D7B46">
          <w:rPr>
            <w:noProof/>
            <w:lang w:val="en-US"/>
          </w:rPr>
          <w:instrText>2</w:instrText>
        </w:r>
      </w:fldSimple>
      <w:r w:rsidR="000921A6" w:rsidRPr="004D7B46">
        <w:rPr>
          <w:lang w:val="en-US"/>
        </w:rPr>
        <w:instrText>)</w:instrText>
      </w:r>
      <w:bookmarkEnd w:id="39"/>
      <w:r w:rsidR="00D868A5" w:rsidRPr="004D7B46">
        <w:rPr>
          <w:lang w:val="en-US"/>
        </w:rPr>
        <w:fldChar w:fldCharType="end"/>
      </w:r>
    </w:p>
    <w:p w:rsidR="00055E64" w:rsidRPr="004D7B46" w:rsidRDefault="00055E64" w:rsidP="004D7B46">
      <w:pPr>
        <w:pStyle w:val="MTDisplayEquation"/>
        <w:rPr>
          <w:lang w:val="en-US"/>
        </w:rPr>
      </w:pPr>
    </w:p>
    <w:p w:rsidR="00055E64" w:rsidRPr="004D7B46" w:rsidRDefault="00055E64" w:rsidP="004D7B46">
      <w:pPr>
        <w:pStyle w:val="MTDisplayEquation"/>
        <w:rPr>
          <w:lang w:val="en-US"/>
        </w:rPr>
      </w:pPr>
      <w:r w:rsidRPr="004D7B46">
        <w:rPr>
          <w:lang w:val="en-US"/>
        </w:rPr>
        <w:t xml:space="preserve">In </w:t>
      </w:r>
      <w:r w:rsidR="00D868A5" w:rsidRPr="004D7B46">
        <w:rPr>
          <w:lang w:val="en-US"/>
        </w:rPr>
        <w:fldChar w:fldCharType="begin"/>
      </w:r>
      <w:r w:rsidRPr="004D7B46">
        <w:rPr>
          <w:lang w:val="en-US"/>
        </w:rPr>
        <w:instrText xml:space="preserve"> GOTOBUTTON ZEqnNum798864  \* MERGEFORMAT </w:instrText>
      </w:r>
      <w:r w:rsidR="00D868A5" w:rsidRPr="004D7B46">
        <w:rPr>
          <w:lang w:val="en-US"/>
        </w:rPr>
        <w:fldChar w:fldCharType="begin"/>
      </w:r>
      <w:r w:rsidRPr="004D7B46">
        <w:rPr>
          <w:lang w:val="en-US"/>
        </w:rPr>
        <w:instrText xml:space="preserve"> REF ZEqnNum798864 \* Charformat \! \* MERGEFORMAT </w:instrText>
      </w:r>
      <w:r w:rsidR="00D868A5" w:rsidRPr="004D7B46">
        <w:rPr>
          <w:lang w:val="en-US"/>
        </w:rPr>
        <w:fldChar w:fldCharType="separate"/>
      </w:r>
      <w:r w:rsidR="004D7B46" w:rsidRPr="004D7B46">
        <w:rPr>
          <w:lang w:val="en-US"/>
        </w:rPr>
        <w:instrText>(</w:instrText>
      </w:r>
      <w:r w:rsidR="004D7B46">
        <w:rPr>
          <w:lang w:val="en-US"/>
        </w:rPr>
        <w:instrText>1</w:instrText>
      </w:r>
      <w:r w:rsidR="004D7B46" w:rsidRPr="004D7B46">
        <w:rPr>
          <w:lang w:val="en-US"/>
        </w:rPr>
        <w:instrText>.</w:instrText>
      </w:r>
      <w:r w:rsidR="004D7B46">
        <w:rPr>
          <w:lang w:val="en-US"/>
        </w:rPr>
        <w:instrText>2</w:instrText>
      </w:r>
      <w:r w:rsidR="004D7B46" w:rsidRPr="004D7B46">
        <w:rPr>
          <w:lang w:val="en-US"/>
        </w:rPr>
        <w:instrText>)</w:instrText>
      </w:r>
      <w:r w:rsidR="00D868A5" w:rsidRPr="004D7B46">
        <w:rPr>
          <w:lang w:val="en-US"/>
        </w:rPr>
        <w:fldChar w:fldCharType="end"/>
      </w:r>
      <w:r w:rsidR="00D868A5" w:rsidRPr="004D7B46">
        <w:rPr>
          <w:lang w:val="en-US"/>
        </w:rPr>
        <w:fldChar w:fldCharType="end"/>
      </w:r>
      <w:r w:rsidRPr="004D7B46">
        <w:rPr>
          <w:lang w:val="en-US"/>
        </w:rPr>
        <w:t xml:space="preserve"> </w:t>
      </w:r>
      <w:r w:rsidR="000F7986" w:rsidRPr="004D7B46">
        <w:rPr>
          <w:i/>
          <w:color w:val="252525"/>
          <w:szCs w:val="21"/>
          <w:shd w:val="clear" w:color="auto" w:fill="FFFFFF"/>
          <w:lang w:val="en-US"/>
        </w:rPr>
        <w:t>θ</w:t>
      </w:r>
      <w:r w:rsidR="000F7986" w:rsidRPr="004D7B46">
        <w:rPr>
          <w:color w:val="252525"/>
          <w:szCs w:val="21"/>
          <w:shd w:val="clear" w:color="auto" w:fill="FFFFFF"/>
          <w:lang w:val="en-US"/>
        </w:rPr>
        <w:t xml:space="preserve"> </w:t>
      </w:r>
      <w:r w:rsidRPr="004D7B46">
        <w:rPr>
          <w:lang w:val="en-US"/>
        </w:rPr>
        <w:t xml:space="preserve">represents the angle of incidence with respect to the x-axis, </w:t>
      </w:r>
      <w:r w:rsidR="000921A6" w:rsidRPr="004D7B46">
        <w:rPr>
          <w:i/>
          <w:lang w:val="en-US"/>
        </w:rPr>
        <w:t>S</w:t>
      </w:r>
      <w:r w:rsidR="000921A6" w:rsidRPr="004D7B46">
        <w:rPr>
          <w:i/>
          <w:vertAlign w:val="subscript"/>
          <w:lang w:val="en-US"/>
        </w:rPr>
        <w:t>w</w:t>
      </w:r>
      <w:r w:rsidR="000F7986" w:rsidRPr="004D7B46">
        <w:rPr>
          <w:lang w:val="en-US"/>
        </w:rPr>
        <w:t xml:space="preserve"> </w:t>
      </w:r>
      <w:r w:rsidRPr="004D7B46">
        <w:rPr>
          <w:lang w:val="en-US"/>
        </w:rPr>
        <w:t xml:space="preserve">represents the wave energy density in each directional bin and </w:t>
      </w:r>
      <w:r w:rsidR="000F7986" w:rsidRPr="004D7B46">
        <w:rPr>
          <w:i/>
          <w:color w:val="252525"/>
          <w:szCs w:val="21"/>
          <w:shd w:val="clear" w:color="auto" w:fill="FFFFFF"/>
          <w:lang w:val="en-US"/>
        </w:rPr>
        <w:t>σ</w:t>
      </w:r>
      <w:r w:rsidR="000F7986" w:rsidRPr="004D7B46">
        <w:rPr>
          <w:color w:val="252525"/>
          <w:szCs w:val="21"/>
          <w:shd w:val="clear" w:color="auto" w:fill="FFFFFF"/>
          <w:lang w:val="en-US"/>
        </w:rPr>
        <w:t xml:space="preserve"> </w:t>
      </w:r>
      <w:r w:rsidRPr="004D7B46">
        <w:rPr>
          <w:lang w:val="en-US"/>
        </w:rPr>
        <w:t>the intrinsic wave frequency. The wave action propagation speeds in x- and y-direction are given by:</w:t>
      </w:r>
    </w:p>
    <w:p w:rsidR="00055E64" w:rsidRPr="004D7B46" w:rsidRDefault="00055E64" w:rsidP="004D7B46">
      <w:pPr>
        <w:rPr>
          <w:lang w:val="en-US"/>
        </w:rPr>
      </w:pPr>
    </w:p>
    <w:p w:rsidR="00055E64" w:rsidRPr="004D7B46" w:rsidRDefault="00055E64" w:rsidP="004D7B46">
      <w:pPr>
        <w:pStyle w:val="MTDisplayEquation"/>
        <w:rPr>
          <w:lang w:val="en-US"/>
        </w:rPr>
      </w:pPr>
      <w:r w:rsidRPr="004D7B46">
        <w:rPr>
          <w:lang w:val="en-US"/>
        </w:rPr>
        <w:tab/>
      </w:r>
      <w:r w:rsidRPr="004D7B46">
        <w:rPr>
          <w:position w:val="-36"/>
          <w:lang w:val="en-US"/>
        </w:rPr>
        <w:object w:dxaOrig="2700" w:dyaOrig="840">
          <v:shape id="_x0000_i1027" type="#_x0000_t75" style="width:135.45pt;height:42pt" o:ole="">
            <v:imagedata r:id="rId33" o:title=""/>
          </v:shape>
          <o:OLEObject Type="Embed" ProgID="Equation.DSMT4" ShapeID="_x0000_i1027" DrawAspect="Content" ObjectID="_1485948337" r:id="rId34"/>
        </w:object>
      </w:r>
      <w:r w:rsidRPr="004D7B46">
        <w:rPr>
          <w:lang w:val="en-US"/>
        </w:rPr>
        <w:t xml:space="preserve"> </w:t>
      </w:r>
      <w:r w:rsidRPr="004D7B46">
        <w:rPr>
          <w:lang w:val="en-US"/>
        </w:rPr>
        <w:tab/>
      </w:r>
      <w:r w:rsidR="000921A6" w:rsidRPr="004D7B46">
        <w:rPr>
          <w:lang w:val="en-US"/>
        </w:rPr>
        <w:t xml:space="preserve"> </w:t>
      </w:r>
      <w:r w:rsidR="00D868A5" w:rsidRPr="004D7B46">
        <w:rPr>
          <w:lang w:val="en-US"/>
        </w:rPr>
        <w:fldChar w:fldCharType="begin"/>
      </w:r>
      <w:r w:rsidR="000921A6" w:rsidRPr="004D7B46">
        <w:rPr>
          <w:lang w:val="en-US"/>
        </w:rPr>
        <w:instrText xml:space="preserve"> MACROBUTTON MTPlaceRef \* MERGEFORMAT </w:instrText>
      </w:r>
      <w:r w:rsidR="00D868A5" w:rsidRPr="004D7B46">
        <w:rPr>
          <w:lang w:val="en-US"/>
        </w:rPr>
        <w:fldChar w:fldCharType="end"/>
      </w:r>
      <w:r w:rsidR="00D868A5" w:rsidRPr="004D7B46">
        <w:rPr>
          <w:lang w:val="en-US"/>
        </w:rPr>
        <w:fldChar w:fldCharType="begin"/>
      </w:r>
      <w:r w:rsidR="000921A6" w:rsidRPr="004D7B46">
        <w:rPr>
          <w:lang w:val="en-US"/>
        </w:rPr>
        <w:instrText xml:space="preserve"> MACROBUTTON MTPlaceRef \* MERGEFORMAT </w:instrText>
      </w:r>
      <w:r w:rsidR="00D868A5" w:rsidRPr="004D7B46">
        <w:rPr>
          <w:lang w:val="en-US"/>
        </w:rPr>
        <w:fldChar w:fldCharType="begin"/>
      </w:r>
      <w:r w:rsidR="000921A6" w:rsidRPr="004D7B46">
        <w:rPr>
          <w:lang w:val="en-US"/>
        </w:rPr>
        <w:instrText xml:space="preserve"> SEQ MTEqn \h \* MERGEFORMAT </w:instrText>
      </w:r>
      <w:r w:rsidR="00D868A5" w:rsidRPr="004D7B46">
        <w:rPr>
          <w:lang w:val="en-US"/>
        </w:rPr>
        <w:fldChar w:fldCharType="end"/>
      </w:r>
      <w:r w:rsidR="000921A6" w:rsidRPr="004D7B46">
        <w:rPr>
          <w:lang w:val="en-US"/>
        </w:rPr>
        <w:instrText>(</w:instrText>
      </w:r>
      <w:fldSimple w:instr=" SEQ MTSec \c \* Arabic \* MERGEFORMAT ">
        <w:r w:rsidR="004D7B46">
          <w:rPr>
            <w:noProof/>
            <w:lang w:val="en-US"/>
          </w:rPr>
          <w:instrText>1</w:instrText>
        </w:r>
      </w:fldSimple>
      <w:r w:rsidR="000921A6" w:rsidRPr="004D7B46">
        <w:rPr>
          <w:lang w:val="en-US"/>
        </w:rPr>
        <w:instrText>.</w:instrText>
      </w:r>
      <w:fldSimple w:instr=" SEQ MTEqn \c \* Arabic \* MERGEFORMAT ">
        <w:r w:rsidR="004D7B46">
          <w:rPr>
            <w:noProof/>
            <w:lang w:val="en-US"/>
          </w:rPr>
          <w:instrText>3</w:instrText>
        </w:r>
      </w:fldSimple>
      <w:r w:rsidR="000921A6" w:rsidRPr="004D7B46">
        <w:rPr>
          <w:lang w:val="en-US"/>
        </w:rPr>
        <w:instrText>)</w:instrText>
      </w:r>
      <w:r w:rsidR="00D868A5" w:rsidRPr="004D7B46">
        <w:rPr>
          <w:lang w:val="en-US"/>
        </w:rPr>
        <w:fldChar w:fldCharType="end"/>
      </w:r>
    </w:p>
    <w:p w:rsidR="00055E64" w:rsidRPr="004D7B46" w:rsidRDefault="00055E64" w:rsidP="004D7B46">
      <w:pPr>
        <w:rPr>
          <w:lang w:val="en-US"/>
        </w:rPr>
      </w:pPr>
    </w:p>
    <w:p w:rsidR="00055E64" w:rsidRPr="004D7B46" w:rsidRDefault="00055E64" w:rsidP="004D7B46">
      <w:pPr>
        <w:rPr>
          <w:lang w:val="en-US"/>
        </w:rPr>
      </w:pPr>
      <w:r w:rsidRPr="004D7B46">
        <w:rPr>
          <w:lang w:val="en-US"/>
        </w:rPr>
        <w:t>With</w:t>
      </w:r>
      <w:r w:rsidR="000F7986" w:rsidRPr="004D7B46">
        <w:rPr>
          <w:lang w:val="en-US"/>
        </w:rPr>
        <w:t xml:space="preserve"> </w:t>
      </w:r>
      <w:r w:rsidR="000F7986" w:rsidRPr="004D7B46">
        <w:rPr>
          <w:i/>
          <w:lang w:val="en-US"/>
        </w:rPr>
        <w:t>u</w:t>
      </w:r>
      <w:r w:rsidR="000F7986" w:rsidRPr="004D7B46">
        <w:rPr>
          <w:i/>
          <w:vertAlign w:val="superscript"/>
          <w:lang w:val="en-US"/>
        </w:rPr>
        <w:t>L</w:t>
      </w:r>
      <w:r w:rsidR="000F7986" w:rsidRPr="004D7B46">
        <w:rPr>
          <w:lang w:val="en-US"/>
        </w:rPr>
        <w:t xml:space="preserve"> </w:t>
      </w:r>
      <w:r w:rsidRPr="004D7B46">
        <w:rPr>
          <w:lang w:val="en-US"/>
        </w:rPr>
        <w:t>and</w:t>
      </w:r>
      <w:r w:rsidR="000F7986" w:rsidRPr="004D7B46">
        <w:rPr>
          <w:lang w:val="en-US"/>
        </w:rPr>
        <w:t xml:space="preserve"> </w:t>
      </w:r>
      <w:r w:rsidR="000F7986" w:rsidRPr="004D7B46">
        <w:rPr>
          <w:i/>
          <w:lang w:val="en-US"/>
        </w:rPr>
        <w:t>v</w:t>
      </w:r>
      <w:r w:rsidR="000F7986" w:rsidRPr="004D7B46">
        <w:rPr>
          <w:i/>
          <w:vertAlign w:val="superscript"/>
          <w:lang w:val="en-US"/>
        </w:rPr>
        <w:t>L</w:t>
      </w:r>
      <w:r w:rsidR="000F7986" w:rsidRPr="004D7B46">
        <w:rPr>
          <w:lang w:val="en-US"/>
        </w:rPr>
        <w:t xml:space="preserve"> </w:t>
      </w:r>
      <w:r w:rsidRPr="004D7B46">
        <w:rPr>
          <w:lang w:val="en-US"/>
        </w:rPr>
        <w:t>the cross-shore and alongshore depth-averaged Lagrangian velocities respectively (defined below), and the group velocity cg obtained from linear theory. If wave-current interaction is turned off (</w:t>
      </w:r>
      <w:r w:rsidR="00C6292D" w:rsidRPr="004D7B46">
        <w:rPr>
          <w:lang w:val="en-US"/>
        </w:rPr>
        <w:t xml:space="preserve">keyword: </w:t>
      </w:r>
      <w:r w:rsidRPr="004D7B46">
        <w:rPr>
          <w:i/>
          <w:lang w:val="en-US"/>
        </w:rPr>
        <w:t>wci=0</w:t>
      </w:r>
      <w:r w:rsidRPr="004D7B46">
        <w:rPr>
          <w:lang w:val="en-US"/>
        </w:rPr>
        <w:t xml:space="preserve">) then the last term in either equation is not taken into account. The propagation speed in </w:t>
      </w:r>
      <w:r w:rsidR="000F7986" w:rsidRPr="004D7B46">
        <w:rPr>
          <w:color w:val="252525"/>
          <w:szCs w:val="21"/>
          <w:shd w:val="clear" w:color="auto" w:fill="FFFFFF"/>
          <w:lang w:val="en-US"/>
        </w:rPr>
        <w:t>θ</w:t>
      </w:r>
      <w:r w:rsidRPr="004D7B46">
        <w:rPr>
          <w:lang w:val="en-US"/>
        </w:rPr>
        <w:t>-space is obtained from:</w:t>
      </w:r>
    </w:p>
    <w:p w:rsidR="00055E64" w:rsidRPr="004D7B46" w:rsidRDefault="00055E64" w:rsidP="004D7B46">
      <w:pPr>
        <w:rPr>
          <w:lang w:val="en-US"/>
        </w:rPr>
      </w:pPr>
    </w:p>
    <w:p w:rsidR="00055E64" w:rsidRPr="004D7B46" w:rsidRDefault="00055E64" w:rsidP="004D7B46">
      <w:pPr>
        <w:pStyle w:val="MTDisplayEquation"/>
        <w:rPr>
          <w:lang w:val="en-US"/>
        </w:rPr>
      </w:pPr>
      <w:r w:rsidRPr="004D7B46">
        <w:rPr>
          <w:lang w:val="en-US"/>
        </w:rPr>
        <w:tab/>
      </w:r>
      <w:r w:rsidRPr="004D7B46">
        <w:rPr>
          <w:position w:val="-68"/>
          <w:lang w:val="en-US"/>
        </w:rPr>
        <w:object w:dxaOrig="7000" w:dyaOrig="1480">
          <v:shape id="_x0000_i1028" type="#_x0000_t75" style="width:348.45pt;height:72.85pt" o:ole="">
            <v:imagedata r:id="rId35" o:title=""/>
          </v:shape>
          <o:OLEObject Type="Embed" ProgID="Equation.DSMT4" ShapeID="_x0000_i1028" DrawAspect="Content" ObjectID="_1485948338" r:id="rId36"/>
        </w:object>
      </w:r>
      <w:r w:rsidRPr="004D7B46">
        <w:rPr>
          <w:lang w:val="en-US"/>
        </w:rPr>
        <w:t xml:space="preserve"> </w:t>
      </w:r>
      <w:r w:rsidRPr="004D7B46">
        <w:rPr>
          <w:lang w:val="en-US"/>
        </w:rPr>
        <w:tab/>
      </w:r>
      <w:r w:rsidR="00D868A5" w:rsidRPr="004D7B46">
        <w:rPr>
          <w:lang w:val="en-US"/>
        </w:rPr>
        <w:fldChar w:fldCharType="begin"/>
      </w:r>
      <w:r w:rsidR="000921A6" w:rsidRPr="004D7B46">
        <w:rPr>
          <w:lang w:val="en-US"/>
        </w:rPr>
        <w:instrText xml:space="preserve"> MACROBUTTON MTPlaceRef \* MERGEFORMAT </w:instrText>
      </w:r>
      <w:r w:rsidR="00D868A5" w:rsidRPr="004D7B46">
        <w:rPr>
          <w:lang w:val="en-US"/>
        </w:rPr>
        <w:fldChar w:fldCharType="begin"/>
      </w:r>
      <w:r w:rsidR="000921A6" w:rsidRPr="004D7B46">
        <w:rPr>
          <w:lang w:val="en-US"/>
        </w:rPr>
        <w:instrText xml:space="preserve"> SEQ MTEqn \h \* MERGEFORMAT </w:instrText>
      </w:r>
      <w:r w:rsidR="00D868A5" w:rsidRPr="004D7B46">
        <w:rPr>
          <w:lang w:val="en-US"/>
        </w:rPr>
        <w:fldChar w:fldCharType="end"/>
      </w:r>
      <w:bookmarkStart w:id="40" w:name="ZEqnNum847873"/>
      <w:r w:rsidR="000921A6" w:rsidRPr="004D7B46">
        <w:rPr>
          <w:lang w:val="en-US"/>
        </w:rPr>
        <w:instrText>(</w:instrText>
      </w:r>
      <w:fldSimple w:instr=" SEQ MTSec \c \* Arabic \* MERGEFORMAT ">
        <w:r w:rsidR="004D7B46">
          <w:rPr>
            <w:noProof/>
            <w:lang w:val="en-US"/>
          </w:rPr>
          <w:instrText>1</w:instrText>
        </w:r>
      </w:fldSimple>
      <w:r w:rsidR="000921A6" w:rsidRPr="004D7B46">
        <w:rPr>
          <w:lang w:val="en-US"/>
        </w:rPr>
        <w:instrText>.</w:instrText>
      </w:r>
      <w:fldSimple w:instr=" SEQ MTEqn \c \* Arabic \* MERGEFORMAT ">
        <w:r w:rsidR="004D7B46">
          <w:rPr>
            <w:noProof/>
            <w:lang w:val="en-US"/>
          </w:rPr>
          <w:instrText>4</w:instrText>
        </w:r>
      </w:fldSimple>
      <w:r w:rsidR="000921A6" w:rsidRPr="004D7B46">
        <w:rPr>
          <w:lang w:val="en-US"/>
        </w:rPr>
        <w:instrText>)</w:instrText>
      </w:r>
      <w:bookmarkEnd w:id="40"/>
      <w:r w:rsidR="00D868A5" w:rsidRPr="004D7B46">
        <w:rPr>
          <w:lang w:val="en-US"/>
        </w:rPr>
        <w:fldChar w:fldCharType="end"/>
      </w:r>
    </w:p>
    <w:p w:rsidR="00055E64" w:rsidRPr="004D7B46" w:rsidRDefault="00055E64" w:rsidP="004D7B46">
      <w:pPr>
        <w:rPr>
          <w:lang w:val="en-US"/>
        </w:rPr>
      </w:pPr>
    </w:p>
    <w:p w:rsidR="00055E64" w:rsidRPr="004D7B46" w:rsidRDefault="00055E64" w:rsidP="004D7B46">
      <w:pPr>
        <w:rPr>
          <w:lang w:val="en-US"/>
        </w:rPr>
      </w:pPr>
      <w:r w:rsidRPr="004D7B46">
        <w:rPr>
          <w:lang w:val="en-US"/>
        </w:rPr>
        <w:t xml:space="preserve">In </w:t>
      </w:r>
      <w:r w:rsidR="00D868A5" w:rsidRPr="004D7B46">
        <w:rPr>
          <w:lang w:val="en-US"/>
        </w:rPr>
        <w:fldChar w:fldCharType="begin"/>
      </w:r>
      <w:r w:rsidRPr="004D7B46">
        <w:rPr>
          <w:lang w:val="en-US"/>
        </w:rPr>
        <w:instrText xml:space="preserve"> GOTOBUTTON ZEqnNum847873  \* MERGEFORMAT </w:instrText>
      </w:r>
      <w:r w:rsidR="00D868A5" w:rsidRPr="004D7B46">
        <w:rPr>
          <w:lang w:val="en-US"/>
        </w:rPr>
        <w:fldChar w:fldCharType="begin"/>
      </w:r>
      <w:r w:rsidRPr="004D7B46">
        <w:rPr>
          <w:lang w:val="en-US"/>
        </w:rPr>
        <w:instrText xml:space="preserve"> REF ZEqnNum847873 \* Charformat \! \* MERGEFORMAT </w:instrText>
      </w:r>
      <w:r w:rsidR="00D868A5" w:rsidRPr="004D7B46">
        <w:rPr>
          <w:lang w:val="en-US"/>
        </w:rPr>
        <w:fldChar w:fldCharType="separate"/>
      </w:r>
      <w:r w:rsidR="004D7B46" w:rsidRPr="004D7B46">
        <w:rPr>
          <w:lang w:val="en-US"/>
        </w:rPr>
        <w:instrText>(</w:instrText>
      </w:r>
      <w:r w:rsidR="004D7B46">
        <w:rPr>
          <w:lang w:val="en-US"/>
        </w:rPr>
        <w:instrText>1</w:instrText>
      </w:r>
      <w:r w:rsidR="004D7B46" w:rsidRPr="004D7B46">
        <w:rPr>
          <w:lang w:val="en-US"/>
        </w:rPr>
        <w:instrText>.</w:instrText>
      </w:r>
      <w:r w:rsidR="004D7B46">
        <w:rPr>
          <w:lang w:val="en-US"/>
        </w:rPr>
        <w:instrText>4</w:instrText>
      </w:r>
      <w:r w:rsidR="004D7B46" w:rsidRPr="004D7B46">
        <w:rPr>
          <w:lang w:val="en-US"/>
        </w:rPr>
        <w:instrText>)</w:instrText>
      </w:r>
      <w:r w:rsidR="00D868A5" w:rsidRPr="004D7B46">
        <w:rPr>
          <w:lang w:val="en-US"/>
        </w:rPr>
        <w:fldChar w:fldCharType="end"/>
      </w:r>
      <w:r w:rsidR="00D868A5" w:rsidRPr="004D7B46">
        <w:rPr>
          <w:lang w:val="en-US"/>
        </w:rPr>
        <w:fldChar w:fldCharType="end"/>
      </w:r>
      <w:r w:rsidRPr="004D7B46">
        <w:rPr>
          <w:lang w:val="en-US"/>
        </w:rPr>
        <w:t xml:space="preserve"> </w:t>
      </w:r>
      <w:r w:rsidR="000F7986" w:rsidRPr="004D7B46">
        <w:rPr>
          <w:i/>
          <w:lang w:val="en-US"/>
        </w:rPr>
        <w:t>h</w:t>
      </w:r>
      <w:r w:rsidR="000F7986" w:rsidRPr="004D7B46">
        <w:rPr>
          <w:lang w:val="en-US"/>
        </w:rPr>
        <w:t xml:space="preserve"> </w:t>
      </w:r>
      <w:r w:rsidRPr="004D7B46">
        <w:rPr>
          <w:lang w:val="en-US"/>
        </w:rPr>
        <w:t>represents the total water depth and in this formulation bottom refraction (</w:t>
      </w:r>
      <w:r w:rsidR="000F7986" w:rsidRPr="004D7B46">
        <w:rPr>
          <w:lang w:val="en-US"/>
        </w:rPr>
        <w:t>first</w:t>
      </w:r>
      <w:r w:rsidRPr="004D7B46">
        <w:rPr>
          <w:lang w:val="en-US"/>
        </w:rPr>
        <w:t xml:space="preserve"> term) and wave-current interaction (last two terms) are taken into account. If wave-current interaction is turned off (</w:t>
      </w:r>
      <w:r w:rsidR="00C6292D" w:rsidRPr="004D7B46">
        <w:rPr>
          <w:lang w:val="en-US"/>
        </w:rPr>
        <w:t xml:space="preserve">keyword: </w:t>
      </w:r>
      <w:r w:rsidRPr="004D7B46">
        <w:rPr>
          <w:i/>
          <w:lang w:val="en-US"/>
        </w:rPr>
        <w:t>wci=0</w:t>
      </w:r>
      <w:r w:rsidRPr="004D7B46">
        <w:rPr>
          <w:lang w:val="en-US"/>
        </w:rPr>
        <w:t xml:space="preserve">) then the last two terms </w:t>
      </w:r>
      <w:r w:rsidR="000F7986" w:rsidRPr="004D7B46">
        <w:rPr>
          <w:lang w:val="en-US"/>
        </w:rPr>
        <w:t>are</w:t>
      </w:r>
      <w:r w:rsidRPr="004D7B46">
        <w:rPr>
          <w:lang w:val="en-US"/>
        </w:rPr>
        <w:t xml:space="preserve"> neglected. </w:t>
      </w:r>
    </w:p>
    <w:p w:rsidR="00116131" w:rsidRPr="004D7B46" w:rsidRDefault="00116131" w:rsidP="004D7B46">
      <w:pPr>
        <w:spacing w:line="240" w:lineRule="auto"/>
        <w:rPr>
          <w:lang w:val="en-US"/>
        </w:rPr>
      </w:pPr>
      <w:r w:rsidRPr="004D7B46">
        <w:rPr>
          <w:lang w:val="en-US"/>
        </w:rPr>
        <w:br w:type="page"/>
      </w:r>
    </w:p>
    <w:p w:rsidR="00116131" w:rsidRPr="004D7B46" w:rsidRDefault="00116131" w:rsidP="004D7B46">
      <w:pPr>
        <w:spacing w:line="240" w:lineRule="auto"/>
        <w:rPr>
          <w:lang w:val="en-US"/>
        </w:rPr>
      </w:pPr>
      <w:r w:rsidRPr="004D7B46">
        <w:rPr>
          <w:lang w:val="en-US"/>
        </w:rPr>
        <w:lastRenderedPageBreak/>
        <w:t xml:space="preserve">The wave number </w:t>
      </w:r>
      <w:r w:rsidRPr="004D7B46">
        <w:rPr>
          <w:i/>
          <w:lang w:val="en-US"/>
        </w:rPr>
        <w:t>k</w:t>
      </w:r>
      <w:r w:rsidRPr="004D7B46">
        <w:rPr>
          <w:lang w:val="en-US"/>
        </w:rPr>
        <w:t xml:space="preserve"> is obta</w:t>
      </w:r>
      <w:r w:rsidR="00B5487A" w:rsidRPr="004D7B46">
        <w:rPr>
          <w:lang w:val="en-US"/>
        </w:rPr>
        <w:t xml:space="preserve">ined from the eikonal equations that is described in </w:t>
      </w:r>
      <w:r w:rsidR="00D868A5" w:rsidRPr="004D7B46">
        <w:rPr>
          <w:lang w:val="en-US"/>
        </w:rPr>
        <w:fldChar w:fldCharType="begin"/>
      </w:r>
      <w:r w:rsidR="00B5487A" w:rsidRPr="004D7B46">
        <w:rPr>
          <w:lang w:val="en-US"/>
        </w:rPr>
        <w:instrText xml:space="preserve"> GOTOBUTTON ZEqnNum841938  \* MERGEFORMAT </w:instrText>
      </w:r>
      <w:r w:rsidR="00D868A5" w:rsidRPr="004D7B46">
        <w:rPr>
          <w:lang w:val="en-US"/>
        </w:rPr>
        <w:fldChar w:fldCharType="begin"/>
      </w:r>
      <w:r w:rsidR="00B5487A" w:rsidRPr="004D7B46">
        <w:rPr>
          <w:lang w:val="en-US"/>
        </w:rPr>
        <w:instrText xml:space="preserve"> REF ZEqnNum841938 \* Charformat \! \* MERGEFORMAT </w:instrText>
      </w:r>
      <w:r w:rsidR="00D868A5" w:rsidRPr="004D7B46">
        <w:rPr>
          <w:lang w:val="en-US"/>
        </w:rPr>
        <w:fldChar w:fldCharType="separate"/>
      </w:r>
      <w:r w:rsidR="004D7B46" w:rsidRPr="004D7B46">
        <w:rPr>
          <w:lang w:val="en-US"/>
        </w:rPr>
        <w:instrText>(1.5)</w:instrText>
      </w:r>
      <w:r w:rsidR="00D868A5" w:rsidRPr="004D7B46">
        <w:rPr>
          <w:lang w:val="en-US"/>
        </w:rPr>
        <w:fldChar w:fldCharType="end"/>
      </w:r>
      <w:r w:rsidR="00D868A5" w:rsidRPr="004D7B46">
        <w:rPr>
          <w:lang w:val="en-US"/>
        </w:rPr>
        <w:fldChar w:fldCharType="end"/>
      </w:r>
      <w:r w:rsidR="00B5487A" w:rsidRPr="004D7B46">
        <w:rPr>
          <w:lang w:val="en-US"/>
        </w:rPr>
        <w:t xml:space="preserve">. In this formulation the subscripts refer to the direction of the wave vector components and </w:t>
      </w:r>
      <w:r w:rsidR="00B5487A" w:rsidRPr="004D7B46">
        <w:rPr>
          <w:i/>
          <w:lang w:val="en-US"/>
        </w:rPr>
        <w:t>ω</w:t>
      </w:r>
      <w:r w:rsidR="00B5487A" w:rsidRPr="004D7B46">
        <w:rPr>
          <w:lang w:val="en-US"/>
        </w:rPr>
        <w:t xml:space="preserve"> represents the absolute radial frequency.</w:t>
      </w:r>
    </w:p>
    <w:p w:rsidR="00116131" w:rsidRPr="004D7B46" w:rsidRDefault="00116131" w:rsidP="004D7B46">
      <w:pPr>
        <w:spacing w:line="240" w:lineRule="auto"/>
        <w:rPr>
          <w:lang w:val="en-US"/>
        </w:rPr>
      </w:pPr>
    </w:p>
    <w:p w:rsidR="00116131" w:rsidRPr="004D7B46" w:rsidRDefault="00116131" w:rsidP="004D7B46">
      <w:pPr>
        <w:pStyle w:val="MTDisplayEquation"/>
        <w:rPr>
          <w:lang w:val="en-US"/>
        </w:rPr>
      </w:pPr>
      <w:r w:rsidRPr="004D7B46">
        <w:rPr>
          <w:lang w:val="en-US"/>
        </w:rPr>
        <w:tab/>
      </w:r>
      <w:r w:rsidRPr="004D7B46">
        <w:rPr>
          <w:position w:val="-62"/>
          <w:lang w:val="en-US"/>
        </w:rPr>
        <w:object w:dxaOrig="1340" w:dyaOrig="1359">
          <v:shape id="_x0000_i1029" type="#_x0000_t75" style="width:66.85pt;height:67.3pt" o:ole="">
            <v:imagedata r:id="rId37" o:title=""/>
          </v:shape>
          <o:OLEObject Type="Embed" ProgID="Equation.DSMT4" ShapeID="_x0000_i1029" DrawAspect="Content" ObjectID="_1485948339" r:id="rId38"/>
        </w:object>
      </w:r>
      <w:r w:rsidRPr="004D7B46">
        <w:rPr>
          <w:lang w:val="en-US"/>
        </w:rPr>
        <w:t xml:space="preserve"> </w:t>
      </w:r>
      <w:r w:rsidRPr="004D7B46">
        <w:rPr>
          <w:lang w:val="en-US"/>
        </w:rPr>
        <w:tab/>
      </w:r>
      <w:r w:rsidR="00D868A5" w:rsidRPr="004D7B46">
        <w:rPr>
          <w:lang w:val="en-US"/>
        </w:rPr>
        <w:fldChar w:fldCharType="begin"/>
      </w:r>
      <w:r w:rsidRPr="004D7B46">
        <w:rPr>
          <w:lang w:val="en-US"/>
        </w:rPr>
        <w:instrText xml:space="preserve"> MACROBUTTON MTPlaceRef \* MERGEFORMAT </w:instrText>
      </w:r>
      <w:r w:rsidR="00D868A5" w:rsidRPr="004D7B46">
        <w:rPr>
          <w:lang w:val="en-US"/>
        </w:rPr>
        <w:fldChar w:fldCharType="begin"/>
      </w:r>
      <w:r w:rsidRPr="004D7B46">
        <w:rPr>
          <w:lang w:val="en-US"/>
        </w:rPr>
        <w:instrText xml:space="preserve"> SEQ MTEqn \h \* MERGEFORMAT </w:instrText>
      </w:r>
      <w:r w:rsidR="00D868A5" w:rsidRPr="004D7B46">
        <w:rPr>
          <w:lang w:val="en-US"/>
        </w:rPr>
        <w:fldChar w:fldCharType="end"/>
      </w:r>
      <w:bookmarkStart w:id="41" w:name="ZEqnNum841938"/>
      <w:r w:rsidRPr="004D7B46">
        <w:rPr>
          <w:lang w:val="en-US"/>
        </w:rPr>
        <w:instrText>(</w:instrText>
      </w:r>
      <w:fldSimple w:instr=" SEQ MTSec \c \* Arabic \* MERGEFORMAT ">
        <w:r w:rsidR="004D7B46">
          <w:rPr>
            <w:noProof/>
            <w:lang w:val="en-US"/>
          </w:rPr>
          <w:instrText>1</w:instrText>
        </w:r>
      </w:fldSimple>
      <w:r w:rsidRPr="004D7B46">
        <w:rPr>
          <w:lang w:val="en-US"/>
        </w:rPr>
        <w:instrText>.</w:instrText>
      </w:r>
      <w:fldSimple w:instr=" SEQ MTEqn \c \* Arabic \* MERGEFORMAT ">
        <w:r w:rsidR="004D7B46">
          <w:rPr>
            <w:noProof/>
            <w:lang w:val="en-US"/>
          </w:rPr>
          <w:instrText>5</w:instrText>
        </w:r>
      </w:fldSimple>
      <w:r w:rsidRPr="004D7B46">
        <w:rPr>
          <w:lang w:val="en-US"/>
        </w:rPr>
        <w:instrText>)</w:instrText>
      </w:r>
      <w:bookmarkEnd w:id="41"/>
      <w:r w:rsidR="00D868A5" w:rsidRPr="004D7B46">
        <w:rPr>
          <w:lang w:val="en-US"/>
        </w:rPr>
        <w:fldChar w:fldCharType="end"/>
      </w:r>
    </w:p>
    <w:p w:rsidR="00116131" w:rsidRPr="004D7B46" w:rsidRDefault="00116131" w:rsidP="004D7B46">
      <w:pPr>
        <w:spacing w:line="240" w:lineRule="auto"/>
        <w:rPr>
          <w:lang w:val="en-US"/>
        </w:rPr>
      </w:pPr>
    </w:p>
    <w:p w:rsidR="00116131" w:rsidRPr="004D7B46" w:rsidRDefault="00116131" w:rsidP="004D7B46">
      <w:pPr>
        <w:spacing w:line="240" w:lineRule="auto"/>
        <w:rPr>
          <w:lang w:val="en-US"/>
        </w:rPr>
      </w:pPr>
      <w:r w:rsidRPr="004D7B46">
        <w:rPr>
          <w:lang w:val="en-US"/>
        </w:rPr>
        <w:t xml:space="preserve">The wave number </w:t>
      </w:r>
      <w:r w:rsidR="00B5487A" w:rsidRPr="004D7B46">
        <w:rPr>
          <w:lang w:val="en-US"/>
        </w:rPr>
        <w:t xml:space="preserve">is then obtained from </w:t>
      </w:r>
      <w:r w:rsidR="00D868A5" w:rsidRPr="004D7B46">
        <w:rPr>
          <w:lang w:val="en-US"/>
        </w:rPr>
        <w:fldChar w:fldCharType="begin"/>
      </w:r>
      <w:r w:rsidR="00B5487A" w:rsidRPr="004D7B46">
        <w:rPr>
          <w:lang w:val="en-US"/>
        </w:rPr>
        <w:instrText xml:space="preserve"> GOTOBUTTON ZEqnNum486839  \* MERGEFORMAT </w:instrText>
      </w:r>
      <w:r w:rsidR="00D868A5" w:rsidRPr="004D7B46">
        <w:rPr>
          <w:lang w:val="en-US"/>
        </w:rPr>
        <w:fldChar w:fldCharType="begin"/>
      </w:r>
      <w:r w:rsidR="00B5487A" w:rsidRPr="004D7B46">
        <w:rPr>
          <w:lang w:val="en-US"/>
        </w:rPr>
        <w:instrText xml:space="preserve"> REF ZEqnNum486839 \* Charformat \! \* MERGEFORMAT </w:instrText>
      </w:r>
      <w:r w:rsidR="00D868A5" w:rsidRPr="004D7B46">
        <w:rPr>
          <w:lang w:val="en-US"/>
        </w:rPr>
        <w:fldChar w:fldCharType="separate"/>
      </w:r>
      <w:r w:rsidR="004D7B46" w:rsidRPr="004D7B46">
        <w:rPr>
          <w:lang w:val="en-US"/>
        </w:rPr>
        <w:instrText>(1.6)</w:instrText>
      </w:r>
      <w:r w:rsidR="00D868A5" w:rsidRPr="004D7B46">
        <w:rPr>
          <w:lang w:val="en-US"/>
        </w:rPr>
        <w:fldChar w:fldCharType="end"/>
      </w:r>
      <w:r w:rsidR="00D868A5" w:rsidRPr="004D7B46">
        <w:rPr>
          <w:lang w:val="en-US"/>
        </w:rPr>
        <w:fldChar w:fldCharType="end"/>
      </w:r>
      <w:r w:rsidR="00B5487A" w:rsidRPr="004D7B46">
        <w:rPr>
          <w:lang w:val="en-US"/>
        </w:rPr>
        <w:t>.</w:t>
      </w:r>
    </w:p>
    <w:p w:rsidR="00116131" w:rsidRPr="004D7B46" w:rsidRDefault="00116131" w:rsidP="004D7B46">
      <w:pPr>
        <w:spacing w:line="240" w:lineRule="auto"/>
        <w:rPr>
          <w:lang w:val="en-US"/>
        </w:rPr>
      </w:pPr>
    </w:p>
    <w:p w:rsidR="00116131" w:rsidRPr="004D7B46" w:rsidRDefault="00116131" w:rsidP="004D7B46">
      <w:pPr>
        <w:pStyle w:val="MTDisplayEquation"/>
        <w:rPr>
          <w:lang w:val="en-US"/>
        </w:rPr>
      </w:pPr>
      <w:r w:rsidRPr="004D7B46">
        <w:rPr>
          <w:lang w:val="en-US"/>
        </w:rPr>
        <w:tab/>
      </w:r>
      <w:r w:rsidRPr="004D7B46">
        <w:rPr>
          <w:position w:val="-16"/>
          <w:lang w:val="en-US"/>
        </w:rPr>
        <w:object w:dxaOrig="1300" w:dyaOrig="480">
          <v:shape id="_x0000_i1030" type="#_x0000_t75" style="width:65.55pt;height:24pt" o:ole="">
            <v:imagedata r:id="rId39" o:title=""/>
          </v:shape>
          <o:OLEObject Type="Embed" ProgID="Equation.DSMT4" ShapeID="_x0000_i1030" DrawAspect="Content" ObjectID="_1485948340" r:id="rId40"/>
        </w:object>
      </w:r>
      <w:r w:rsidRPr="004D7B46">
        <w:rPr>
          <w:lang w:val="en-US"/>
        </w:rPr>
        <w:t xml:space="preserve"> </w:t>
      </w:r>
      <w:r w:rsidRPr="004D7B46">
        <w:rPr>
          <w:lang w:val="en-US"/>
        </w:rPr>
        <w:tab/>
      </w:r>
      <w:r w:rsidR="00D868A5" w:rsidRPr="004D7B46">
        <w:rPr>
          <w:lang w:val="en-US"/>
        </w:rPr>
        <w:fldChar w:fldCharType="begin"/>
      </w:r>
      <w:r w:rsidRPr="004D7B46">
        <w:rPr>
          <w:lang w:val="en-US"/>
        </w:rPr>
        <w:instrText xml:space="preserve"> MACROBUTTON MTPlaceRef \* MERGEFORMAT </w:instrText>
      </w:r>
      <w:r w:rsidR="00D868A5" w:rsidRPr="004D7B46">
        <w:rPr>
          <w:lang w:val="en-US"/>
        </w:rPr>
        <w:fldChar w:fldCharType="begin"/>
      </w:r>
      <w:r w:rsidRPr="004D7B46">
        <w:rPr>
          <w:lang w:val="en-US"/>
        </w:rPr>
        <w:instrText xml:space="preserve"> SEQ MTEqn \h \* MERGEFORMAT </w:instrText>
      </w:r>
      <w:r w:rsidR="00D868A5" w:rsidRPr="004D7B46">
        <w:rPr>
          <w:lang w:val="en-US"/>
        </w:rPr>
        <w:fldChar w:fldCharType="end"/>
      </w:r>
      <w:bookmarkStart w:id="42" w:name="ZEqnNum486839"/>
      <w:r w:rsidRPr="004D7B46">
        <w:rPr>
          <w:lang w:val="en-US"/>
        </w:rPr>
        <w:instrText>(</w:instrText>
      </w:r>
      <w:fldSimple w:instr=" SEQ MTSec \c \* Arabic \* MERGEFORMAT ">
        <w:r w:rsidR="004D7B46">
          <w:rPr>
            <w:noProof/>
            <w:lang w:val="en-US"/>
          </w:rPr>
          <w:instrText>1</w:instrText>
        </w:r>
      </w:fldSimple>
      <w:r w:rsidRPr="004D7B46">
        <w:rPr>
          <w:lang w:val="en-US"/>
        </w:rPr>
        <w:instrText>.</w:instrText>
      </w:r>
      <w:fldSimple w:instr=" SEQ MTEqn \c \* Arabic \* MERGEFORMAT ">
        <w:r w:rsidR="004D7B46">
          <w:rPr>
            <w:noProof/>
            <w:lang w:val="en-US"/>
          </w:rPr>
          <w:instrText>6</w:instrText>
        </w:r>
      </w:fldSimple>
      <w:r w:rsidRPr="004D7B46">
        <w:rPr>
          <w:lang w:val="en-US"/>
        </w:rPr>
        <w:instrText>)</w:instrText>
      </w:r>
      <w:bookmarkEnd w:id="42"/>
      <w:r w:rsidR="00D868A5" w:rsidRPr="004D7B46">
        <w:rPr>
          <w:lang w:val="en-US"/>
        </w:rPr>
        <w:fldChar w:fldCharType="end"/>
      </w:r>
    </w:p>
    <w:p w:rsidR="00116131" w:rsidRPr="004D7B46" w:rsidRDefault="00116131" w:rsidP="004D7B46">
      <w:pPr>
        <w:spacing w:line="240" w:lineRule="auto"/>
        <w:rPr>
          <w:lang w:val="en-US"/>
        </w:rPr>
      </w:pPr>
    </w:p>
    <w:p w:rsidR="00B5487A" w:rsidRPr="004D7B46" w:rsidRDefault="00116131" w:rsidP="004D7B46">
      <w:pPr>
        <w:spacing w:line="240" w:lineRule="auto"/>
        <w:rPr>
          <w:lang w:val="en-US"/>
        </w:rPr>
      </w:pPr>
      <w:r w:rsidRPr="004D7B46">
        <w:rPr>
          <w:lang w:val="en-US"/>
        </w:rPr>
        <w:t>The absolu</w:t>
      </w:r>
      <w:r w:rsidR="00B5487A" w:rsidRPr="004D7B46">
        <w:rPr>
          <w:lang w:val="en-US"/>
        </w:rPr>
        <w:t xml:space="preserve">te radial frequency </w:t>
      </w:r>
      <w:r w:rsidR="00B5487A" w:rsidRPr="004D7B46">
        <w:rPr>
          <w:i/>
          <w:lang w:val="en-US"/>
        </w:rPr>
        <w:t>ω</w:t>
      </w:r>
      <w:r w:rsidR="00B5487A" w:rsidRPr="004D7B46">
        <w:rPr>
          <w:lang w:val="en-US"/>
        </w:rPr>
        <w:t xml:space="preserve"> is given by </w:t>
      </w:r>
      <w:r w:rsidR="00D868A5" w:rsidRPr="004D7B46">
        <w:rPr>
          <w:lang w:val="en-US"/>
        </w:rPr>
        <w:fldChar w:fldCharType="begin"/>
      </w:r>
      <w:r w:rsidR="00B5487A" w:rsidRPr="004D7B46">
        <w:rPr>
          <w:lang w:val="en-US"/>
        </w:rPr>
        <w:instrText xml:space="preserve"> GOTOBUTTON ZEqnNum891076  \* MERGEFORMAT </w:instrText>
      </w:r>
      <w:r w:rsidR="00D868A5" w:rsidRPr="004D7B46">
        <w:rPr>
          <w:lang w:val="en-US"/>
        </w:rPr>
        <w:fldChar w:fldCharType="begin"/>
      </w:r>
      <w:r w:rsidR="00B5487A" w:rsidRPr="004D7B46">
        <w:rPr>
          <w:lang w:val="en-US"/>
        </w:rPr>
        <w:instrText xml:space="preserve"> REF ZEqnNum891076 \* Charformat \! \* MERGEFORMAT </w:instrText>
      </w:r>
      <w:r w:rsidR="00D868A5" w:rsidRPr="004D7B46">
        <w:rPr>
          <w:lang w:val="en-US"/>
        </w:rPr>
        <w:fldChar w:fldCharType="separate"/>
      </w:r>
      <w:r w:rsidR="004D7B46" w:rsidRPr="004D7B46">
        <w:rPr>
          <w:lang w:val="en-US"/>
        </w:rPr>
        <w:instrText>(1.7)</w:instrText>
      </w:r>
      <w:r w:rsidR="00D868A5" w:rsidRPr="004D7B46">
        <w:rPr>
          <w:lang w:val="en-US"/>
        </w:rPr>
        <w:fldChar w:fldCharType="end"/>
      </w:r>
      <w:r w:rsidR="00D868A5" w:rsidRPr="004D7B46">
        <w:rPr>
          <w:lang w:val="en-US"/>
        </w:rPr>
        <w:fldChar w:fldCharType="end"/>
      </w:r>
      <w:r w:rsidR="00B5487A" w:rsidRPr="004D7B46">
        <w:rPr>
          <w:lang w:val="en-US"/>
        </w:rPr>
        <w:t xml:space="preserve">. The intrinsic frequency </w:t>
      </w:r>
      <w:r w:rsidR="00B5487A" w:rsidRPr="004D7B46">
        <w:rPr>
          <w:i/>
          <w:lang w:val="en-US"/>
        </w:rPr>
        <w:t>σ</w:t>
      </w:r>
      <w:r w:rsidR="00B5487A" w:rsidRPr="004D7B46">
        <w:rPr>
          <w:lang w:val="en-US"/>
        </w:rPr>
        <w:t xml:space="preserve"> is obtained from the linear dispersion relation. If wave-current interaction is turned off (</w:t>
      </w:r>
      <w:r w:rsidR="00B5487A" w:rsidRPr="004D7B46">
        <w:rPr>
          <w:i/>
          <w:lang w:val="en-US"/>
        </w:rPr>
        <w:t>wci=0</w:t>
      </w:r>
      <w:r w:rsidR="00B5487A" w:rsidRPr="004D7B46">
        <w:rPr>
          <w:lang w:val="en-US"/>
        </w:rPr>
        <w:t>) then the last two terms are not taken into account.</w:t>
      </w:r>
    </w:p>
    <w:p w:rsidR="00116131" w:rsidRPr="004D7B46" w:rsidRDefault="00B5487A" w:rsidP="004D7B46">
      <w:pPr>
        <w:spacing w:line="240" w:lineRule="auto"/>
        <w:rPr>
          <w:lang w:val="en-US"/>
        </w:rPr>
      </w:pPr>
      <w:r w:rsidRPr="004D7B46">
        <w:rPr>
          <w:lang w:val="en-US"/>
        </w:rPr>
        <w:t xml:space="preserve"> </w:t>
      </w:r>
    </w:p>
    <w:p w:rsidR="00116131" w:rsidRPr="004D7B46" w:rsidRDefault="00116131" w:rsidP="004D7B46">
      <w:pPr>
        <w:pStyle w:val="MTDisplayEquation"/>
        <w:rPr>
          <w:lang w:val="en-US"/>
        </w:rPr>
      </w:pPr>
      <w:r w:rsidRPr="004D7B46">
        <w:rPr>
          <w:lang w:val="en-US"/>
        </w:rPr>
        <w:tab/>
      </w:r>
      <w:r w:rsidRPr="004D7B46">
        <w:rPr>
          <w:position w:val="-14"/>
          <w:lang w:val="en-US"/>
        </w:rPr>
        <w:object w:dxaOrig="1920" w:dyaOrig="400">
          <v:shape id="_x0000_i1031" type="#_x0000_t75" style="width:96pt;height:20.55pt" o:ole="">
            <v:imagedata r:id="rId41" o:title=""/>
          </v:shape>
          <o:OLEObject Type="Embed" ProgID="Equation.DSMT4" ShapeID="_x0000_i1031" DrawAspect="Content" ObjectID="_1485948341" r:id="rId42"/>
        </w:object>
      </w:r>
      <w:r w:rsidRPr="004D7B46">
        <w:rPr>
          <w:lang w:val="en-US"/>
        </w:rPr>
        <w:t xml:space="preserve"> </w:t>
      </w:r>
      <w:r w:rsidRPr="004D7B46">
        <w:rPr>
          <w:lang w:val="en-US"/>
        </w:rPr>
        <w:tab/>
      </w:r>
      <w:r w:rsidR="00D868A5" w:rsidRPr="004D7B46">
        <w:rPr>
          <w:lang w:val="en-US"/>
        </w:rPr>
        <w:fldChar w:fldCharType="begin"/>
      </w:r>
      <w:r w:rsidRPr="004D7B46">
        <w:rPr>
          <w:lang w:val="en-US"/>
        </w:rPr>
        <w:instrText xml:space="preserve"> MACROBUTTON MTPlaceRef \* MERGEFORMAT </w:instrText>
      </w:r>
      <w:r w:rsidR="00D868A5" w:rsidRPr="004D7B46">
        <w:rPr>
          <w:lang w:val="en-US"/>
        </w:rPr>
        <w:fldChar w:fldCharType="begin"/>
      </w:r>
      <w:r w:rsidRPr="004D7B46">
        <w:rPr>
          <w:lang w:val="en-US"/>
        </w:rPr>
        <w:instrText xml:space="preserve"> SEQ MTEqn \h \* MERGEFORMAT </w:instrText>
      </w:r>
      <w:r w:rsidR="00D868A5" w:rsidRPr="004D7B46">
        <w:rPr>
          <w:lang w:val="en-US"/>
        </w:rPr>
        <w:fldChar w:fldCharType="end"/>
      </w:r>
      <w:bookmarkStart w:id="43" w:name="ZEqnNum891076"/>
      <w:r w:rsidRPr="004D7B46">
        <w:rPr>
          <w:lang w:val="en-US"/>
        </w:rPr>
        <w:instrText>(</w:instrText>
      </w:r>
      <w:fldSimple w:instr=" SEQ MTSec \c \* Arabic \* MERGEFORMAT ">
        <w:r w:rsidR="004D7B46">
          <w:rPr>
            <w:noProof/>
            <w:lang w:val="en-US"/>
          </w:rPr>
          <w:instrText>1</w:instrText>
        </w:r>
      </w:fldSimple>
      <w:r w:rsidRPr="004D7B46">
        <w:rPr>
          <w:lang w:val="en-US"/>
        </w:rPr>
        <w:instrText>.</w:instrText>
      </w:r>
      <w:fldSimple w:instr=" SEQ MTEqn \c \* Arabic \* MERGEFORMAT ">
        <w:r w:rsidR="004D7B46">
          <w:rPr>
            <w:noProof/>
            <w:lang w:val="en-US"/>
          </w:rPr>
          <w:instrText>7</w:instrText>
        </w:r>
      </w:fldSimple>
      <w:r w:rsidRPr="004D7B46">
        <w:rPr>
          <w:lang w:val="en-US"/>
        </w:rPr>
        <w:instrText>)</w:instrText>
      </w:r>
      <w:bookmarkEnd w:id="43"/>
      <w:r w:rsidR="00D868A5" w:rsidRPr="004D7B46">
        <w:rPr>
          <w:lang w:val="en-US"/>
        </w:rPr>
        <w:fldChar w:fldCharType="end"/>
      </w:r>
    </w:p>
    <w:p w:rsidR="00B5487A" w:rsidRPr="004D7B46" w:rsidRDefault="00B5487A" w:rsidP="004D7B46">
      <w:pPr>
        <w:rPr>
          <w:lang w:val="en-US"/>
        </w:rPr>
      </w:pPr>
    </w:p>
    <w:p w:rsidR="00293815" w:rsidRPr="004D7B46" w:rsidRDefault="00293815" w:rsidP="004D7B46">
      <w:pPr>
        <w:pStyle w:val="Heading3"/>
        <w:jc w:val="both"/>
        <w:rPr>
          <w:lang w:val="en-US"/>
        </w:rPr>
      </w:pPr>
      <w:bookmarkStart w:id="44" w:name="_Toc412018033"/>
      <w:r w:rsidRPr="004D7B46">
        <w:rPr>
          <w:lang w:val="en-US"/>
        </w:rPr>
        <w:t>Dissipation</w:t>
      </w:r>
      <w:bookmarkEnd w:id="44"/>
    </w:p>
    <w:p w:rsidR="00293815" w:rsidRPr="004D7B46" w:rsidRDefault="00293815" w:rsidP="004D7B46">
      <w:pPr>
        <w:pStyle w:val="BodyText"/>
        <w:rPr>
          <w:lang w:val="en-US"/>
        </w:rPr>
      </w:pPr>
      <w:r w:rsidRPr="004D7B46">
        <w:rPr>
          <w:lang w:val="en-US"/>
        </w:rPr>
        <w:t>The set of equations of the wave action balance closes with dissipation terms. In XBeach there are three dissipative terms: wave breaking, bottom friction and vegetation. Given the spatial distribution of the wave action (and therefore wave energy) the radiation stresses can be evaluated by using linear wave theory as described in:</w:t>
      </w:r>
    </w:p>
    <w:p w:rsidR="00293815" w:rsidRPr="004D7B46" w:rsidRDefault="00293815" w:rsidP="004D7B46">
      <w:pPr>
        <w:pStyle w:val="BodyText"/>
        <w:rPr>
          <w:lang w:val="en-US"/>
        </w:rPr>
      </w:pPr>
    </w:p>
    <w:p w:rsidR="00293815" w:rsidRPr="004D7B46" w:rsidRDefault="00293815" w:rsidP="004D7B46">
      <w:pPr>
        <w:pStyle w:val="MTDisplayEquation"/>
        <w:rPr>
          <w:lang w:val="en-US"/>
        </w:rPr>
      </w:pPr>
      <w:r w:rsidRPr="004D7B46">
        <w:rPr>
          <w:lang w:val="en-US"/>
        </w:rPr>
        <w:tab/>
      </w:r>
      <w:r w:rsidRPr="004D7B46">
        <w:rPr>
          <w:position w:val="-108"/>
          <w:lang w:val="en-US"/>
        </w:rPr>
        <w:object w:dxaOrig="4260" w:dyaOrig="2280">
          <v:shape id="_x0000_i1032" type="#_x0000_t75" style="width:211.3pt;height:114pt" o:ole="">
            <v:imagedata r:id="rId43" o:title=""/>
          </v:shape>
          <o:OLEObject Type="Embed" ProgID="Equation.DSMT4" ShapeID="_x0000_i1032" DrawAspect="Content" ObjectID="_1485948342" r:id="rId44"/>
        </w:object>
      </w:r>
      <w:r w:rsidRPr="004D7B46">
        <w:rPr>
          <w:lang w:val="en-US"/>
        </w:rPr>
        <w:t xml:space="preserve"> </w:t>
      </w:r>
      <w:r w:rsidRPr="004D7B46">
        <w:rPr>
          <w:lang w:val="en-US"/>
        </w:rPr>
        <w:tab/>
      </w:r>
      <w:r w:rsidR="00D868A5" w:rsidRPr="004D7B46">
        <w:rPr>
          <w:lang w:val="en-US"/>
        </w:rPr>
        <w:fldChar w:fldCharType="begin"/>
      </w:r>
      <w:r w:rsidRPr="004D7B46">
        <w:rPr>
          <w:lang w:val="en-US"/>
        </w:rPr>
        <w:instrText xml:space="preserve"> MACROBUTTON MTPlaceRef \* MERGEFORMAT </w:instrText>
      </w:r>
      <w:r w:rsidR="00D868A5" w:rsidRPr="004D7B46">
        <w:rPr>
          <w:lang w:val="en-US"/>
        </w:rPr>
        <w:fldChar w:fldCharType="begin"/>
      </w:r>
      <w:r w:rsidRPr="004D7B46">
        <w:rPr>
          <w:lang w:val="en-US"/>
        </w:rPr>
        <w:instrText xml:space="preserve"> SEQ MTEqn \h \* MERGEFORMAT </w:instrText>
      </w:r>
      <w:r w:rsidR="00D868A5" w:rsidRPr="004D7B46">
        <w:rPr>
          <w:lang w:val="en-US"/>
        </w:rPr>
        <w:fldChar w:fldCharType="end"/>
      </w:r>
      <w:r w:rsidRPr="004D7B46">
        <w:rPr>
          <w:lang w:val="en-US"/>
        </w:rPr>
        <w:instrText>(</w:instrText>
      </w:r>
      <w:fldSimple w:instr=" SEQ MTSec \c \* Arabic \* MERGEFORMAT ">
        <w:r w:rsidR="004D7B46">
          <w:rPr>
            <w:noProof/>
            <w:lang w:val="en-US"/>
          </w:rPr>
          <w:instrText>1</w:instrText>
        </w:r>
      </w:fldSimple>
      <w:r w:rsidRPr="004D7B46">
        <w:rPr>
          <w:lang w:val="en-US"/>
        </w:rPr>
        <w:instrText>.</w:instrText>
      </w:r>
      <w:fldSimple w:instr=" SEQ MTEqn \c \* Arabic \* MERGEFORMAT ">
        <w:r w:rsidR="004D7B46">
          <w:rPr>
            <w:noProof/>
            <w:lang w:val="en-US"/>
          </w:rPr>
          <w:instrText>8</w:instrText>
        </w:r>
      </w:fldSimple>
      <w:r w:rsidRPr="004D7B46">
        <w:rPr>
          <w:lang w:val="en-US"/>
        </w:rPr>
        <w:instrText>)</w:instrText>
      </w:r>
      <w:r w:rsidR="00D868A5" w:rsidRPr="004D7B46">
        <w:rPr>
          <w:lang w:val="en-US"/>
        </w:rPr>
        <w:fldChar w:fldCharType="end"/>
      </w:r>
    </w:p>
    <w:p w:rsidR="00293815" w:rsidRPr="004D7B46" w:rsidRDefault="00293815" w:rsidP="004D7B46">
      <w:pPr>
        <w:rPr>
          <w:lang w:val="en-US"/>
        </w:rPr>
      </w:pPr>
    </w:p>
    <w:p w:rsidR="00293815" w:rsidRPr="004D7B46" w:rsidRDefault="00293815" w:rsidP="004D7B46">
      <w:pPr>
        <w:pStyle w:val="Heading4"/>
        <w:jc w:val="both"/>
        <w:rPr>
          <w:lang w:val="en-US"/>
        </w:rPr>
      </w:pPr>
      <w:r w:rsidRPr="004D7B46">
        <w:rPr>
          <w:lang w:val="en-US"/>
        </w:rPr>
        <w:t>Breaking</w:t>
      </w:r>
    </w:p>
    <w:p w:rsidR="00293815" w:rsidRPr="004D7B46" w:rsidRDefault="00293815" w:rsidP="004D7B46">
      <w:pPr>
        <w:rPr>
          <w:lang w:val="en-US"/>
        </w:rPr>
      </w:pPr>
      <w:r w:rsidRPr="004D7B46">
        <w:rPr>
          <w:lang w:val="en-US"/>
        </w:rPr>
        <w:t>There are in four different wave breaking formulations (</w:t>
      </w:r>
      <w:r w:rsidRPr="004D7B46">
        <w:rPr>
          <w:i/>
          <w:lang w:val="en-US"/>
        </w:rPr>
        <w:t>D</w:t>
      </w:r>
      <w:r w:rsidRPr="004D7B46">
        <w:rPr>
          <w:i/>
          <w:vertAlign w:val="subscript"/>
          <w:lang w:val="en-US"/>
        </w:rPr>
        <w:t>w</w:t>
      </w:r>
      <w:r w:rsidRPr="004D7B46">
        <w:rPr>
          <w:lang w:val="en-US"/>
        </w:rPr>
        <w:t xml:space="preserve">) implemented in XBeach. The formulations are coded with the keyword </w:t>
      </w:r>
      <w:r w:rsidRPr="004D7B46">
        <w:rPr>
          <w:i/>
          <w:lang w:val="en-US"/>
        </w:rPr>
        <w:t>break</w:t>
      </w:r>
      <w:r w:rsidRPr="004D7B46">
        <w:rPr>
          <w:lang w:val="en-US"/>
        </w:rPr>
        <w:t xml:space="preserve">. </w:t>
      </w:r>
    </w:p>
    <w:p w:rsidR="00293815" w:rsidRPr="004D7B46" w:rsidRDefault="00293815" w:rsidP="004D7B46">
      <w:pPr>
        <w:pStyle w:val="ListNumber"/>
        <w:rPr>
          <w:lang w:val="en-US"/>
        </w:rPr>
      </w:pPr>
      <w:r w:rsidRPr="004D7B46">
        <w:rPr>
          <w:lang w:val="en-US"/>
        </w:rPr>
        <w:t xml:space="preserve">Non-stationary waves: </w:t>
      </w:r>
      <w:r w:rsidRPr="004D7B46">
        <w:rPr>
          <w:lang w:val="en-US"/>
        </w:rPr>
        <w:tab/>
      </w:r>
      <w:r w:rsidRPr="004D7B46">
        <w:rPr>
          <w:lang w:val="en-US"/>
        </w:rPr>
        <w:tab/>
        <w:t>formulation of Roelvink (1993a)</w:t>
      </w:r>
    </w:p>
    <w:p w:rsidR="00293815" w:rsidRPr="004D7B46" w:rsidRDefault="00293815" w:rsidP="004D7B46">
      <w:pPr>
        <w:pStyle w:val="ListNumber"/>
        <w:rPr>
          <w:lang w:val="en-US"/>
        </w:rPr>
      </w:pPr>
      <w:r w:rsidRPr="004D7B46">
        <w:rPr>
          <w:lang w:val="en-US"/>
        </w:rPr>
        <w:t xml:space="preserve">Stationary waves: </w:t>
      </w:r>
      <w:r w:rsidRPr="004D7B46">
        <w:rPr>
          <w:lang w:val="en-US"/>
        </w:rPr>
        <w:tab/>
      </w:r>
      <w:r w:rsidRPr="004D7B46">
        <w:rPr>
          <w:lang w:val="en-US"/>
        </w:rPr>
        <w:tab/>
        <w:t>formulation of Baldock et al. (1998)</w:t>
      </w:r>
    </w:p>
    <w:p w:rsidR="00293815" w:rsidRPr="004D7B46" w:rsidRDefault="00293815" w:rsidP="004D7B46">
      <w:pPr>
        <w:pStyle w:val="ListNumber"/>
        <w:rPr>
          <w:lang w:val="en-US"/>
        </w:rPr>
      </w:pPr>
      <w:r w:rsidRPr="004D7B46">
        <w:rPr>
          <w:lang w:val="en-US"/>
        </w:rPr>
        <w:t xml:space="preserve">Non-stationary waves: </w:t>
      </w:r>
      <w:r w:rsidRPr="004D7B46">
        <w:rPr>
          <w:lang w:val="en-US"/>
        </w:rPr>
        <w:tab/>
      </w:r>
      <w:r w:rsidRPr="004D7B46">
        <w:rPr>
          <w:lang w:val="en-US"/>
        </w:rPr>
        <w:tab/>
        <w:t>adaptation of</w:t>
      </w:r>
      <w:r w:rsidR="004D7B46" w:rsidRPr="004D7B46">
        <w:rPr>
          <w:i/>
          <w:lang w:val="en-US"/>
        </w:rPr>
        <w:t xml:space="preserve"> </w:t>
      </w:r>
      <w:r w:rsidR="004D7B46" w:rsidRPr="004D7B46">
        <w:rPr>
          <w:lang w:val="en-US"/>
        </w:rPr>
        <w:t>first formulation</w:t>
      </w:r>
      <w:r w:rsidRPr="004D7B46">
        <w:rPr>
          <w:lang w:val="en-US"/>
        </w:rPr>
        <w:tab/>
      </w:r>
    </w:p>
    <w:p w:rsidR="004D7B46" w:rsidRPr="004D7B46" w:rsidRDefault="00293815" w:rsidP="004D7B46">
      <w:pPr>
        <w:pStyle w:val="ListNumber"/>
        <w:rPr>
          <w:lang w:val="en-US"/>
        </w:rPr>
      </w:pPr>
      <w:r w:rsidRPr="004D7B46">
        <w:rPr>
          <w:lang w:val="en-US"/>
        </w:rPr>
        <w:t>Non-stationary waves:</w:t>
      </w:r>
      <w:r w:rsidRPr="004D7B46">
        <w:rPr>
          <w:lang w:val="en-US"/>
        </w:rPr>
        <w:tab/>
      </w:r>
      <w:r w:rsidRPr="004D7B46">
        <w:rPr>
          <w:lang w:val="en-US"/>
        </w:rPr>
        <w:tab/>
        <w:t xml:space="preserve">adaptation of </w:t>
      </w:r>
      <w:r w:rsidR="004D7B46" w:rsidRPr="004D7B46">
        <w:rPr>
          <w:lang w:val="en-US"/>
        </w:rPr>
        <w:t>first formulation</w:t>
      </w:r>
      <w:r w:rsidRPr="004D7B46">
        <w:rPr>
          <w:lang w:val="en-US"/>
        </w:rPr>
        <w:t xml:space="preserve">, </w:t>
      </w:r>
    </w:p>
    <w:p w:rsidR="004D7B46" w:rsidRPr="004D7B46" w:rsidRDefault="00293815" w:rsidP="004D7B46">
      <w:pPr>
        <w:pStyle w:val="ListNumber"/>
        <w:numPr>
          <w:ilvl w:val="0"/>
          <w:numId w:val="0"/>
        </w:numPr>
        <w:ind w:left="3390" w:firstLine="210"/>
        <w:rPr>
          <w:lang w:val="en-US"/>
        </w:rPr>
      </w:pPr>
      <w:r w:rsidRPr="004D7B46">
        <w:rPr>
          <w:lang w:val="en-US"/>
        </w:rPr>
        <w:t>according to Daly et al. ,2010</w:t>
      </w:r>
      <w:r w:rsidRPr="004D7B46">
        <w:rPr>
          <w:lang w:val="en-US"/>
        </w:rPr>
        <w:tab/>
      </w:r>
    </w:p>
    <w:p w:rsidR="00293815" w:rsidRPr="004D7B46" w:rsidRDefault="00293815" w:rsidP="004D7B46">
      <w:pPr>
        <w:pStyle w:val="ListNumber"/>
        <w:numPr>
          <w:ilvl w:val="0"/>
          <w:numId w:val="0"/>
        </w:numPr>
        <w:ind w:left="3390" w:firstLine="210"/>
        <w:rPr>
          <w:lang w:val="en-US"/>
        </w:rPr>
      </w:pPr>
      <w:r w:rsidRPr="004D7B46">
        <w:rPr>
          <w:lang w:val="en-US"/>
        </w:rPr>
        <w:tab/>
      </w:r>
      <w:r w:rsidRPr="004D7B46">
        <w:rPr>
          <w:lang w:val="en-US"/>
        </w:rPr>
        <w:tab/>
      </w:r>
    </w:p>
    <w:p w:rsidR="00293815" w:rsidRPr="004D7B46" w:rsidRDefault="00293815" w:rsidP="004D7B46">
      <w:pPr>
        <w:rPr>
          <w:lang w:val="en-US"/>
        </w:rPr>
      </w:pPr>
      <w:r w:rsidRPr="004D7B46">
        <w:rPr>
          <w:lang w:val="en-US"/>
        </w:rPr>
        <w:t xml:space="preserve">For the non-stationary (surf beat) approach the total wave energy dissipation, i.e. directionally integrated, due to wave breaking is modelled according to Roelvink (1993a). This is coded as </w:t>
      </w:r>
      <w:r w:rsidRPr="004D7B46">
        <w:rPr>
          <w:i/>
          <w:lang w:val="en-US"/>
        </w:rPr>
        <w:lastRenderedPageBreak/>
        <w:t>break=roelvink</w:t>
      </w:r>
      <w:r w:rsidRPr="004D7B46">
        <w:rPr>
          <w:lang w:val="en-US"/>
        </w:rPr>
        <w:t xml:space="preserve">. In </w:t>
      </w:r>
      <w:r w:rsidR="00D868A5" w:rsidRPr="004D7B46">
        <w:rPr>
          <w:lang w:val="en-US"/>
        </w:rPr>
        <w:fldChar w:fldCharType="begin"/>
      </w:r>
      <w:r w:rsidRPr="004D7B46">
        <w:rPr>
          <w:lang w:val="en-US"/>
        </w:rPr>
        <w:instrText xml:space="preserve"> GOTOBUTTON ZEqnNum986469  \* MERGEFORMAT </w:instrText>
      </w:r>
      <w:r w:rsidR="00D868A5" w:rsidRPr="004D7B46">
        <w:rPr>
          <w:lang w:val="en-US"/>
        </w:rPr>
        <w:fldChar w:fldCharType="begin"/>
      </w:r>
      <w:r w:rsidRPr="004D7B46">
        <w:rPr>
          <w:lang w:val="en-US"/>
        </w:rPr>
        <w:instrText xml:space="preserve"> REF ZEqnNum986469 \* Charformat \! \* MERGEFORMAT </w:instrText>
      </w:r>
      <w:r w:rsidR="00D868A5" w:rsidRPr="004D7B46">
        <w:rPr>
          <w:lang w:val="en-US"/>
        </w:rPr>
        <w:fldChar w:fldCharType="separate"/>
      </w:r>
      <w:r w:rsidR="004D7B46" w:rsidRPr="004D7B46">
        <w:rPr>
          <w:lang w:val="en-US"/>
        </w:rPr>
        <w:instrText>(1.9)</w:instrText>
      </w:r>
      <w:r w:rsidR="00D868A5" w:rsidRPr="004D7B46">
        <w:rPr>
          <w:lang w:val="en-US"/>
        </w:rPr>
        <w:fldChar w:fldCharType="end"/>
      </w:r>
      <w:r w:rsidR="00D868A5" w:rsidRPr="004D7B46">
        <w:rPr>
          <w:lang w:val="en-US"/>
        </w:rPr>
        <w:fldChar w:fldCharType="end"/>
      </w:r>
      <w:r w:rsidRPr="004D7B46">
        <w:rPr>
          <w:lang w:val="en-US"/>
        </w:rPr>
        <w:t xml:space="preserve"> </w:t>
      </w:r>
      <w:r w:rsidRPr="004D7B46">
        <w:rPr>
          <w:i/>
          <w:color w:val="252525"/>
          <w:szCs w:val="21"/>
          <w:shd w:val="clear" w:color="auto" w:fill="FFFFFF"/>
          <w:lang w:val="en-US"/>
        </w:rPr>
        <w:t xml:space="preserve">α </w:t>
      </w:r>
      <w:r w:rsidRPr="004D7B46">
        <w:rPr>
          <w:color w:val="252525"/>
          <w:szCs w:val="21"/>
          <w:shd w:val="clear" w:color="auto" w:fill="FFFFFF"/>
          <w:lang w:val="en-US"/>
        </w:rPr>
        <w:t xml:space="preserve">is applied as </w:t>
      </w:r>
      <w:r w:rsidRPr="004D7B46">
        <w:rPr>
          <w:lang w:val="en-US"/>
        </w:rPr>
        <w:t xml:space="preserve">wave dissipation coefficient of O(1), </w:t>
      </w:r>
      <w:r w:rsidRPr="004D7B46">
        <w:rPr>
          <w:i/>
          <w:lang w:val="en-US"/>
        </w:rPr>
        <w:t>Q</w:t>
      </w:r>
      <w:r w:rsidRPr="004D7B46">
        <w:rPr>
          <w:i/>
          <w:vertAlign w:val="subscript"/>
          <w:lang w:val="en-US"/>
        </w:rPr>
        <w:t>b</w:t>
      </w:r>
      <w:r w:rsidRPr="004D7B46">
        <w:rPr>
          <w:lang w:val="en-US"/>
        </w:rPr>
        <w:t xml:space="preserve"> is the fraction breaking waves, </w:t>
      </w:r>
      <w:r w:rsidRPr="004D7B46">
        <w:rPr>
          <w:i/>
          <w:lang w:val="en-US"/>
        </w:rPr>
        <w:t>p</w:t>
      </w:r>
      <w:r w:rsidRPr="004D7B46">
        <w:rPr>
          <w:lang w:val="en-US"/>
        </w:rPr>
        <w:t xml:space="preserve"> stands for the water density and </w:t>
      </w:r>
      <w:r w:rsidRPr="004D7B46">
        <w:rPr>
          <w:i/>
          <w:lang w:val="en-US"/>
        </w:rPr>
        <w:t>γ</w:t>
      </w:r>
      <w:r w:rsidRPr="004D7B46">
        <w:rPr>
          <w:lang w:val="en-US"/>
        </w:rPr>
        <w:t xml:space="preserve"> is the breaker index. The total wave energy </w:t>
      </w:r>
      <w:r w:rsidRPr="004D7B46">
        <w:rPr>
          <w:i/>
          <w:lang w:val="en-US"/>
        </w:rPr>
        <w:t>E</w:t>
      </w:r>
      <w:r w:rsidRPr="004D7B46">
        <w:rPr>
          <w:i/>
          <w:vertAlign w:val="subscript"/>
          <w:lang w:val="en-US"/>
        </w:rPr>
        <w:t>w</w:t>
      </w:r>
      <w:r w:rsidRPr="004D7B46">
        <w:rPr>
          <w:lang w:val="en-US"/>
        </w:rPr>
        <w:t xml:space="preserve"> is calculated by integrating over the wave direction per directional bin.</w:t>
      </w:r>
    </w:p>
    <w:p w:rsidR="00293815" w:rsidRPr="004D7B46" w:rsidRDefault="00293815" w:rsidP="004D7B46">
      <w:pPr>
        <w:rPr>
          <w:lang w:val="en-US"/>
        </w:rPr>
      </w:pPr>
    </w:p>
    <w:p w:rsidR="00293815" w:rsidRPr="004D7B46" w:rsidRDefault="00293815" w:rsidP="004D7B46">
      <w:pPr>
        <w:pStyle w:val="MTDisplayEquation"/>
        <w:rPr>
          <w:lang w:val="en-US"/>
        </w:rPr>
      </w:pPr>
      <w:r w:rsidRPr="004D7B46">
        <w:rPr>
          <w:lang w:val="en-US"/>
        </w:rPr>
        <w:tab/>
      </w:r>
      <w:r w:rsidRPr="004D7B46">
        <w:rPr>
          <w:position w:val="-114"/>
          <w:lang w:val="en-US"/>
        </w:rPr>
        <w:object w:dxaOrig="5679" w:dyaOrig="2380">
          <v:shape id="_x0000_i1033" type="#_x0000_t75" style="width:283.3pt;height:118.7pt" o:ole="">
            <v:imagedata r:id="rId45" o:title=""/>
          </v:shape>
          <o:OLEObject Type="Embed" ProgID="Equation.DSMT4" ShapeID="_x0000_i1033" DrawAspect="Content" ObjectID="_1485948343" r:id="rId46"/>
        </w:object>
      </w:r>
      <w:r w:rsidRPr="004D7B46">
        <w:rPr>
          <w:lang w:val="en-US"/>
        </w:rPr>
        <w:t xml:space="preserve"> </w:t>
      </w:r>
      <w:r w:rsidRPr="004D7B46">
        <w:rPr>
          <w:lang w:val="en-US"/>
        </w:rPr>
        <w:tab/>
      </w:r>
      <w:r w:rsidR="00D868A5" w:rsidRPr="004D7B46">
        <w:rPr>
          <w:lang w:val="en-US"/>
        </w:rPr>
        <w:fldChar w:fldCharType="begin"/>
      </w:r>
      <w:r w:rsidRPr="004D7B46">
        <w:rPr>
          <w:lang w:val="en-US"/>
        </w:rPr>
        <w:instrText xml:space="preserve"> MACROBUTTON MTPlaceRef \* MERGEFORMAT </w:instrText>
      </w:r>
      <w:r w:rsidR="00D868A5" w:rsidRPr="004D7B46">
        <w:rPr>
          <w:lang w:val="en-US"/>
        </w:rPr>
        <w:fldChar w:fldCharType="begin"/>
      </w:r>
      <w:r w:rsidRPr="004D7B46">
        <w:rPr>
          <w:lang w:val="en-US"/>
        </w:rPr>
        <w:instrText xml:space="preserve"> SEQ MTEqn \h \* MERGEFORMAT </w:instrText>
      </w:r>
      <w:r w:rsidR="00D868A5" w:rsidRPr="004D7B46">
        <w:rPr>
          <w:lang w:val="en-US"/>
        </w:rPr>
        <w:fldChar w:fldCharType="end"/>
      </w:r>
      <w:bookmarkStart w:id="45" w:name="ZEqnNum986469"/>
      <w:r w:rsidRPr="004D7B46">
        <w:rPr>
          <w:lang w:val="en-US"/>
        </w:rPr>
        <w:instrText>(</w:instrText>
      </w:r>
      <w:fldSimple w:instr=" SEQ MTSec \c \* Arabic \* MERGEFORMAT ">
        <w:r w:rsidR="004D7B46">
          <w:rPr>
            <w:noProof/>
            <w:lang w:val="en-US"/>
          </w:rPr>
          <w:instrText>1</w:instrText>
        </w:r>
      </w:fldSimple>
      <w:r w:rsidRPr="004D7B46">
        <w:rPr>
          <w:lang w:val="en-US"/>
        </w:rPr>
        <w:instrText>.</w:instrText>
      </w:r>
      <w:fldSimple w:instr=" SEQ MTEqn \c \* Arabic \* MERGEFORMAT ">
        <w:r w:rsidR="004D7B46">
          <w:rPr>
            <w:noProof/>
            <w:lang w:val="en-US"/>
          </w:rPr>
          <w:instrText>9</w:instrText>
        </w:r>
      </w:fldSimple>
      <w:r w:rsidRPr="004D7B46">
        <w:rPr>
          <w:lang w:val="en-US"/>
        </w:rPr>
        <w:instrText>)</w:instrText>
      </w:r>
      <w:bookmarkEnd w:id="45"/>
      <w:r w:rsidR="00D868A5" w:rsidRPr="004D7B46">
        <w:rPr>
          <w:lang w:val="en-US"/>
        </w:rPr>
        <w:fldChar w:fldCharType="end"/>
      </w:r>
    </w:p>
    <w:p w:rsidR="00293815" w:rsidRPr="004D7B46" w:rsidRDefault="00293815" w:rsidP="004D7B46">
      <w:pPr>
        <w:rPr>
          <w:lang w:val="en-US"/>
        </w:rPr>
      </w:pPr>
    </w:p>
    <w:p w:rsidR="00293815" w:rsidRPr="004D7B46" w:rsidRDefault="00293815" w:rsidP="004D7B46">
      <w:pPr>
        <w:rPr>
          <w:lang w:val="en-US"/>
        </w:rPr>
      </w:pPr>
      <w:r w:rsidRPr="004D7B46">
        <w:rPr>
          <w:lang w:val="en-US"/>
        </w:rPr>
        <w:t xml:space="preserve">In variation of </w:t>
      </w:r>
      <w:r w:rsidR="00D868A5" w:rsidRPr="004D7B46">
        <w:rPr>
          <w:lang w:val="en-US"/>
        </w:rPr>
        <w:fldChar w:fldCharType="begin"/>
      </w:r>
      <w:r w:rsidRPr="004D7B46">
        <w:rPr>
          <w:lang w:val="en-US"/>
        </w:rPr>
        <w:instrText xml:space="preserve"> GOTOBUTTON ZEqnNum986469  \* MERGEFORMAT </w:instrText>
      </w:r>
      <w:r w:rsidR="00D868A5" w:rsidRPr="004D7B46">
        <w:rPr>
          <w:lang w:val="en-US"/>
        </w:rPr>
        <w:fldChar w:fldCharType="begin"/>
      </w:r>
      <w:r w:rsidRPr="004D7B46">
        <w:rPr>
          <w:lang w:val="en-US"/>
        </w:rPr>
        <w:instrText xml:space="preserve"> REF ZEqnNum986469 \* Charformat \! \* MERGEFORMAT </w:instrText>
      </w:r>
      <w:r w:rsidR="00D868A5" w:rsidRPr="004D7B46">
        <w:rPr>
          <w:lang w:val="en-US"/>
        </w:rPr>
        <w:fldChar w:fldCharType="separate"/>
      </w:r>
      <w:r w:rsidR="004D7B46" w:rsidRPr="004D7B46">
        <w:rPr>
          <w:lang w:val="en-US"/>
        </w:rPr>
        <w:instrText>(</w:instrText>
      </w:r>
      <w:r w:rsidR="004D7B46">
        <w:rPr>
          <w:lang w:val="en-US"/>
        </w:rPr>
        <w:instrText>1</w:instrText>
      </w:r>
      <w:r w:rsidR="004D7B46" w:rsidRPr="004D7B46">
        <w:rPr>
          <w:lang w:val="en-US"/>
        </w:rPr>
        <w:instrText>.</w:instrText>
      </w:r>
      <w:r w:rsidR="004D7B46">
        <w:rPr>
          <w:lang w:val="en-US"/>
        </w:rPr>
        <w:instrText>9</w:instrText>
      </w:r>
      <w:r w:rsidR="004D7B46" w:rsidRPr="004D7B46">
        <w:rPr>
          <w:lang w:val="en-US"/>
        </w:rPr>
        <w:instrText>)</w:instrText>
      </w:r>
      <w:r w:rsidR="00D868A5" w:rsidRPr="004D7B46">
        <w:rPr>
          <w:lang w:val="en-US"/>
        </w:rPr>
        <w:fldChar w:fldCharType="end"/>
      </w:r>
      <w:r w:rsidR="00D868A5" w:rsidRPr="004D7B46">
        <w:rPr>
          <w:lang w:val="en-US"/>
        </w:rPr>
        <w:fldChar w:fldCharType="end"/>
      </w:r>
      <w:r w:rsidRPr="004D7B46">
        <w:rPr>
          <w:lang w:val="en-US"/>
        </w:rPr>
        <w:t xml:space="preserve">, one could also use the third wave breaking formulation, presented in </w:t>
      </w:r>
      <w:r w:rsidR="00D868A5" w:rsidRPr="004D7B46">
        <w:rPr>
          <w:lang w:val="en-US"/>
        </w:rPr>
        <w:fldChar w:fldCharType="begin"/>
      </w:r>
      <w:r w:rsidRPr="004D7B46">
        <w:rPr>
          <w:lang w:val="en-US"/>
        </w:rPr>
        <w:instrText xml:space="preserve"> GOTOBUTTON ZEqnNum559894  \* MERGEFORMAT </w:instrText>
      </w:r>
      <w:r w:rsidR="00D868A5" w:rsidRPr="004D7B46">
        <w:rPr>
          <w:lang w:val="en-US"/>
        </w:rPr>
        <w:fldChar w:fldCharType="begin"/>
      </w:r>
      <w:r w:rsidRPr="004D7B46">
        <w:rPr>
          <w:lang w:val="en-US"/>
        </w:rPr>
        <w:instrText xml:space="preserve"> REF ZEqnNum559894 \* Charformat \! \* MERGEFORMAT </w:instrText>
      </w:r>
      <w:r w:rsidR="00D868A5" w:rsidRPr="004D7B46">
        <w:rPr>
          <w:lang w:val="en-US"/>
        </w:rPr>
        <w:fldChar w:fldCharType="separate"/>
      </w:r>
      <w:r w:rsidR="004D7B46" w:rsidRPr="004D7B46">
        <w:rPr>
          <w:lang w:val="en-US"/>
        </w:rPr>
        <w:instrText>(1.10)</w:instrText>
      </w:r>
      <w:r w:rsidR="00D868A5" w:rsidRPr="004D7B46">
        <w:rPr>
          <w:lang w:val="en-US"/>
        </w:rPr>
        <w:fldChar w:fldCharType="end"/>
      </w:r>
      <w:r w:rsidR="00D868A5" w:rsidRPr="004D7B46">
        <w:rPr>
          <w:lang w:val="en-US"/>
        </w:rPr>
        <w:fldChar w:fldCharType="end"/>
      </w:r>
      <w:r w:rsidRPr="004D7B46">
        <w:rPr>
          <w:lang w:val="en-US"/>
        </w:rPr>
        <w:t xml:space="preserve">. This formulation is somewhat different than the formulation of Roelvink (1993a). This is coded as </w:t>
      </w:r>
      <w:r w:rsidRPr="004D7B46">
        <w:rPr>
          <w:i/>
          <w:lang w:val="en-US"/>
        </w:rPr>
        <w:t>break=roelvink2.</w:t>
      </w:r>
    </w:p>
    <w:p w:rsidR="00293815" w:rsidRPr="004D7B46" w:rsidRDefault="00293815" w:rsidP="004D7B46">
      <w:pPr>
        <w:rPr>
          <w:lang w:val="en-US"/>
        </w:rPr>
      </w:pPr>
    </w:p>
    <w:p w:rsidR="00293815" w:rsidRPr="004D7B46" w:rsidRDefault="00293815" w:rsidP="004D7B46">
      <w:pPr>
        <w:pStyle w:val="MTDisplayEquation"/>
        <w:rPr>
          <w:lang w:val="en-US"/>
        </w:rPr>
      </w:pPr>
      <w:r w:rsidRPr="004D7B46">
        <w:rPr>
          <w:lang w:val="en-US"/>
        </w:rPr>
        <w:tab/>
      </w:r>
      <w:r w:rsidRPr="004D7B46">
        <w:rPr>
          <w:position w:val="-32"/>
          <w:lang w:val="en-US"/>
        </w:rPr>
        <w:object w:dxaOrig="2160" w:dyaOrig="700">
          <v:shape id="_x0000_i1034" type="#_x0000_t75" style="width:108.45pt;height:35.55pt" o:ole="">
            <v:imagedata r:id="rId47" o:title=""/>
          </v:shape>
          <o:OLEObject Type="Embed" ProgID="Equation.DSMT4" ShapeID="_x0000_i1034" DrawAspect="Content" ObjectID="_1485948344" r:id="rId48"/>
        </w:object>
      </w:r>
      <w:r w:rsidRPr="004D7B46">
        <w:rPr>
          <w:lang w:val="en-US"/>
        </w:rPr>
        <w:t xml:space="preserve"> </w:t>
      </w:r>
      <w:r w:rsidRPr="004D7B46">
        <w:rPr>
          <w:lang w:val="en-US"/>
        </w:rPr>
        <w:tab/>
      </w:r>
      <w:r w:rsidR="00D868A5" w:rsidRPr="004D7B46">
        <w:rPr>
          <w:lang w:val="en-US"/>
        </w:rPr>
        <w:fldChar w:fldCharType="begin"/>
      </w:r>
      <w:r w:rsidRPr="004D7B46">
        <w:rPr>
          <w:lang w:val="en-US"/>
        </w:rPr>
        <w:instrText xml:space="preserve"> MACROBUTTON MTPlaceRef \* MERGEFORMAT </w:instrText>
      </w:r>
      <w:r w:rsidR="00D868A5" w:rsidRPr="004D7B46">
        <w:rPr>
          <w:lang w:val="en-US"/>
        </w:rPr>
        <w:fldChar w:fldCharType="begin"/>
      </w:r>
      <w:r w:rsidRPr="004D7B46">
        <w:rPr>
          <w:lang w:val="en-US"/>
        </w:rPr>
        <w:instrText xml:space="preserve"> SEQ MTEqn \h \* MERGEFORMAT </w:instrText>
      </w:r>
      <w:r w:rsidR="00D868A5" w:rsidRPr="004D7B46">
        <w:rPr>
          <w:lang w:val="en-US"/>
        </w:rPr>
        <w:fldChar w:fldCharType="end"/>
      </w:r>
      <w:bookmarkStart w:id="46" w:name="ZEqnNum559894"/>
      <w:r w:rsidRPr="004D7B46">
        <w:rPr>
          <w:lang w:val="en-US"/>
        </w:rPr>
        <w:instrText>(</w:instrText>
      </w:r>
      <w:fldSimple w:instr=" SEQ MTSec \c \* Arabic \* MERGEFORMAT ">
        <w:r w:rsidR="004D7B46">
          <w:rPr>
            <w:noProof/>
            <w:lang w:val="en-US"/>
          </w:rPr>
          <w:instrText>1</w:instrText>
        </w:r>
      </w:fldSimple>
      <w:r w:rsidRPr="004D7B46">
        <w:rPr>
          <w:lang w:val="en-US"/>
        </w:rPr>
        <w:instrText>.</w:instrText>
      </w:r>
      <w:fldSimple w:instr=" SEQ MTEqn \c \* Arabic \* MERGEFORMAT ">
        <w:r w:rsidR="004D7B46">
          <w:rPr>
            <w:noProof/>
            <w:lang w:val="en-US"/>
          </w:rPr>
          <w:instrText>10</w:instrText>
        </w:r>
      </w:fldSimple>
      <w:r w:rsidRPr="004D7B46">
        <w:rPr>
          <w:lang w:val="en-US"/>
        </w:rPr>
        <w:instrText>)</w:instrText>
      </w:r>
      <w:bookmarkEnd w:id="46"/>
      <w:r w:rsidR="00D868A5" w:rsidRPr="004D7B46">
        <w:rPr>
          <w:lang w:val="en-US"/>
        </w:rPr>
        <w:fldChar w:fldCharType="end"/>
      </w:r>
    </w:p>
    <w:p w:rsidR="00293815" w:rsidRPr="004D7B46" w:rsidRDefault="00293815" w:rsidP="004D7B46">
      <w:pPr>
        <w:rPr>
          <w:lang w:val="en-US"/>
        </w:rPr>
      </w:pPr>
    </w:p>
    <w:p w:rsidR="00293815" w:rsidRPr="004D7B46" w:rsidRDefault="00293815" w:rsidP="004D7B46">
      <w:pPr>
        <w:rPr>
          <w:szCs w:val="21"/>
          <w:lang w:val="en-US"/>
        </w:rPr>
      </w:pPr>
      <w:r w:rsidRPr="004D7B46">
        <w:rPr>
          <w:szCs w:val="21"/>
          <w:lang w:val="en-US"/>
        </w:rPr>
        <w:t xml:space="preserve">On top of that, Daly et al. (2010) developed a formulation presented in </w:t>
      </w:r>
      <w:r w:rsidR="00D868A5" w:rsidRPr="004D7B46">
        <w:rPr>
          <w:szCs w:val="21"/>
          <w:lang w:val="en-US"/>
        </w:rPr>
        <w:fldChar w:fldCharType="begin"/>
      </w:r>
      <w:r w:rsidRPr="004D7B46">
        <w:rPr>
          <w:szCs w:val="21"/>
          <w:lang w:val="en-US"/>
        </w:rPr>
        <w:instrText xml:space="preserve"> GOTOBUTTON ZEqnNum559894  \* MERGEFORMAT </w:instrText>
      </w:r>
      <w:r w:rsidR="00D868A5" w:rsidRPr="004D7B46">
        <w:rPr>
          <w:szCs w:val="21"/>
          <w:lang w:val="en-US"/>
        </w:rPr>
        <w:fldChar w:fldCharType="begin"/>
      </w:r>
      <w:r w:rsidRPr="004D7B46">
        <w:rPr>
          <w:szCs w:val="21"/>
          <w:lang w:val="en-US"/>
        </w:rPr>
        <w:instrText xml:space="preserve"> REF ZEqnNum559894 \* Charformat \! \* MERGEFORMAT </w:instrText>
      </w:r>
      <w:r w:rsidR="00D868A5" w:rsidRPr="004D7B46">
        <w:rPr>
          <w:szCs w:val="21"/>
          <w:lang w:val="en-US"/>
        </w:rPr>
        <w:fldChar w:fldCharType="separate"/>
      </w:r>
      <w:r w:rsidR="004D7B46" w:rsidRPr="004D7B46">
        <w:rPr>
          <w:szCs w:val="21"/>
          <w:lang w:val="en-US"/>
        </w:rPr>
        <w:instrText>(1.10)</w:instrText>
      </w:r>
      <w:r w:rsidR="00D868A5" w:rsidRPr="004D7B46">
        <w:rPr>
          <w:szCs w:val="21"/>
          <w:lang w:val="en-US"/>
        </w:rPr>
        <w:fldChar w:fldCharType="end"/>
      </w:r>
      <w:r w:rsidR="00D868A5" w:rsidRPr="004D7B46">
        <w:rPr>
          <w:szCs w:val="21"/>
          <w:lang w:val="en-US"/>
        </w:rPr>
        <w:fldChar w:fldCharType="end"/>
      </w:r>
      <w:r w:rsidRPr="004D7B46">
        <w:rPr>
          <w:szCs w:val="21"/>
          <w:lang w:val="en-US"/>
        </w:rPr>
        <w:t xml:space="preserve">, which states that waves are fully breaking if the wave height exceeds a </w:t>
      </w:r>
      <w:r w:rsidRPr="004D7B46">
        <w:rPr>
          <w:lang w:val="en-US"/>
        </w:rPr>
        <w:t>threshold (</w:t>
      </w:r>
      <w:r w:rsidRPr="004D7B46">
        <w:rPr>
          <w:i/>
          <w:lang w:val="en-US"/>
        </w:rPr>
        <w:t>γ</w:t>
      </w:r>
      <w:r w:rsidRPr="004D7B46">
        <w:rPr>
          <w:lang w:val="en-US"/>
        </w:rPr>
        <w:t>) and stop breaking if the wave height fall below another threshold (</w:t>
      </w:r>
      <w:r w:rsidRPr="004D7B46">
        <w:rPr>
          <w:i/>
          <w:lang w:val="en-US"/>
        </w:rPr>
        <w:t>γ</w:t>
      </w:r>
      <w:r w:rsidRPr="004D7B46">
        <w:rPr>
          <w:i/>
          <w:vertAlign w:val="subscript"/>
          <w:lang w:val="en-US"/>
        </w:rPr>
        <w:t>2</w:t>
      </w:r>
      <w:r w:rsidRPr="004D7B46">
        <w:rPr>
          <w:lang w:val="en-US"/>
        </w:rPr>
        <w:t xml:space="preserve">). This is coded as </w:t>
      </w:r>
      <w:r w:rsidRPr="004D7B46">
        <w:rPr>
          <w:i/>
          <w:lang w:val="en-US"/>
        </w:rPr>
        <w:t>break</w:t>
      </w:r>
      <w:r w:rsidRPr="004D7B46">
        <w:rPr>
          <w:i/>
          <w:szCs w:val="21"/>
          <w:lang w:val="en-US"/>
        </w:rPr>
        <w:t>=roelvink_daly</w:t>
      </w:r>
      <w:r w:rsidRPr="004D7B46">
        <w:rPr>
          <w:szCs w:val="21"/>
          <w:lang w:val="en-US"/>
        </w:rPr>
        <w:t>.</w:t>
      </w:r>
    </w:p>
    <w:p w:rsidR="00293815" w:rsidRPr="004D7B46" w:rsidRDefault="00293815" w:rsidP="004D7B46">
      <w:pPr>
        <w:rPr>
          <w:lang w:val="en-US"/>
        </w:rPr>
      </w:pPr>
    </w:p>
    <w:p w:rsidR="00293815" w:rsidRPr="004D7B46" w:rsidRDefault="00293815" w:rsidP="004D7B46">
      <w:pPr>
        <w:pStyle w:val="MTDisplayEquation"/>
        <w:rPr>
          <w:lang w:val="en-US"/>
        </w:rPr>
      </w:pPr>
      <w:r w:rsidRPr="004D7B46">
        <w:rPr>
          <w:lang w:val="en-US"/>
        </w:rPr>
        <w:tab/>
      </w:r>
      <w:r w:rsidRPr="004D7B46">
        <w:rPr>
          <w:position w:val="-32"/>
          <w:lang w:val="en-US"/>
        </w:rPr>
        <w:object w:dxaOrig="2439" w:dyaOrig="760">
          <v:shape id="_x0000_i1035" type="#_x0000_t75" style="width:121.3pt;height:38.15pt" o:ole="">
            <v:imagedata r:id="rId49" o:title=""/>
          </v:shape>
          <o:OLEObject Type="Embed" ProgID="Equation.DSMT4" ShapeID="_x0000_i1035" DrawAspect="Content" ObjectID="_1485948345" r:id="rId50"/>
        </w:object>
      </w:r>
      <w:r w:rsidRPr="004D7B46">
        <w:rPr>
          <w:lang w:val="en-US"/>
        </w:rPr>
        <w:t xml:space="preserve"> </w:t>
      </w:r>
      <w:r w:rsidRPr="004D7B46">
        <w:rPr>
          <w:lang w:val="en-US"/>
        </w:rPr>
        <w:tab/>
      </w:r>
      <w:r w:rsidR="00D868A5" w:rsidRPr="004D7B46">
        <w:rPr>
          <w:lang w:val="en-US"/>
        </w:rPr>
        <w:fldChar w:fldCharType="begin"/>
      </w:r>
      <w:r w:rsidRPr="004D7B46">
        <w:rPr>
          <w:lang w:val="en-US"/>
        </w:rPr>
        <w:instrText xml:space="preserve"> MACROBUTTON MTPlaceRef \* MERGEFORMAT </w:instrText>
      </w:r>
      <w:r w:rsidR="00D868A5" w:rsidRPr="004D7B46">
        <w:rPr>
          <w:lang w:val="en-US"/>
        </w:rPr>
        <w:fldChar w:fldCharType="begin"/>
      </w:r>
      <w:r w:rsidRPr="004D7B46">
        <w:rPr>
          <w:lang w:val="en-US"/>
        </w:rPr>
        <w:instrText xml:space="preserve"> SEQ MTEqn \h \* MERGEFORMAT </w:instrText>
      </w:r>
      <w:r w:rsidR="00D868A5" w:rsidRPr="004D7B46">
        <w:rPr>
          <w:lang w:val="en-US"/>
        </w:rPr>
        <w:fldChar w:fldCharType="end"/>
      </w:r>
      <w:r w:rsidRPr="004D7B46">
        <w:rPr>
          <w:lang w:val="en-US"/>
        </w:rPr>
        <w:instrText>(</w:instrText>
      </w:r>
      <w:fldSimple w:instr=" SEQ MTSec \c \* Arabic \* MERGEFORMAT ">
        <w:r w:rsidR="004D7B46">
          <w:rPr>
            <w:noProof/>
            <w:lang w:val="en-US"/>
          </w:rPr>
          <w:instrText>1</w:instrText>
        </w:r>
      </w:fldSimple>
      <w:r w:rsidRPr="004D7B46">
        <w:rPr>
          <w:lang w:val="en-US"/>
        </w:rPr>
        <w:instrText>.</w:instrText>
      </w:r>
      <w:fldSimple w:instr=" SEQ MTEqn \c \* Arabic \* MERGEFORMAT ">
        <w:r w:rsidR="004D7B46">
          <w:rPr>
            <w:noProof/>
            <w:lang w:val="en-US"/>
          </w:rPr>
          <w:instrText>11</w:instrText>
        </w:r>
      </w:fldSimple>
      <w:r w:rsidRPr="004D7B46">
        <w:rPr>
          <w:lang w:val="en-US"/>
        </w:rPr>
        <w:instrText>)</w:instrText>
      </w:r>
      <w:r w:rsidR="00D868A5" w:rsidRPr="004D7B46">
        <w:rPr>
          <w:lang w:val="en-US"/>
        </w:rPr>
        <w:fldChar w:fldCharType="end"/>
      </w:r>
    </w:p>
    <w:p w:rsidR="00293815" w:rsidRPr="004D7B46" w:rsidRDefault="00293815" w:rsidP="004D7B46">
      <w:pPr>
        <w:spacing w:line="240" w:lineRule="auto"/>
        <w:rPr>
          <w:lang w:val="en-US"/>
        </w:rPr>
      </w:pPr>
    </w:p>
    <w:p w:rsidR="00293815" w:rsidRPr="004D7B46" w:rsidRDefault="00293815" w:rsidP="004D7B46">
      <w:pPr>
        <w:rPr>
          <w:lang w:val="en-US"/>
        </w:rPr>
      </w:pPr>
      <w:r w:rsidRPr="004D7B46">
        <w:rPr>
          <w:lang w:val="en-US"/>
        </w:rPr>
        <w:t xml:space="preserve">In the stationary case Baldock et al. (1998) is applied, which is presented in </w:t>
      </w:r>
      <w:r w:rsidR="00D868A5" w:rsidRPr="004D7B46">
        <w:rPr>
          <w:lang w:val="en-US"/>
        </w:rPr>
        <w:fldChar w:fldCharType="begin"/>
      </w:r>
      <w:r w:rsidRPr="004D7B46">
        <w:rPr>
          <w:lang w:val="en-US"/>
        </w:rPr>
        <w:instrText xml:space="preserve"> GOTOBUTTON ZEqnNum146839  \* MERGEFORMAT </w:instrText>
      </w:r>
      <w:r w:rsidR="00D868A5" w:rsidRPr="004D7B46">
        <w:rPr>
          <w:lang w:val="en-US"/>
        </w:rPr>
        <w:fldChar w:fldCharType="begin"/>
      </w:r>
      <w:r w:rsidRPr="004D7B46">
        <w:rPr>
          <w:lang w:val="en-US"/>
        </w:rPr>
        <w:instrText xml:space="preserve"> REF ZEqnNum146839 \* Charformat \! \* MERGEFORMAT </w:instrText>
      </w:r>
      <w:r w:rsidR="00D868A5" w:rsidRPr="004D7B46">
        <w:rPr>
          <w:lang w:val="en-US"/>
        </w:rPr>
        <w:fldChar w:fldCharType="separate"/>
      </w:r>
      <w:r w:rsidR="004D7B46" w:rsidRPr="004D7B46">
        <w:rPr>
          <w:lang w:val="en-US"/>
        </w:rPr>
        <w:instrText>(1.12)</w:instrText>
      </w:r>
      <w:r w:rsidR="00D868A5" w:rsidRPr="004D7B46">
        <w:rPr>
          <w:lang w:val="en-US"/>
        </w:rPr>
        <w:fldChar w:fldCharType="end"/>
      </w:r>
      <w:r w:rsidR="00D868A5" w:rsidRPr="004D7B46">
        <w:rPr>
          <w:lang w:val="en-US"/>
        </w:rPr>
        <w:fldChar w:fldCharType="end"/>
      </w:r>
      <w:r w:rsidRPr="004D7B46">
        <w:rPr>
          <w:lang w:val="en-US"/>
        </w:rPr>
        <w:t xml:space="preserve">. In this breaking formulation the fraction breaking waves </w:t>
      </w:r>
      <w:r w:rsidRPr="004D7B46">
        <w:rPr>
          <w:i/>
          <w:lang w:val="en-US"/>
        </w:rPr>
        <w:t>Q</w:t>
      </w:r>
      <w:r w:rsidRPr="004D7B46">
        <w:rPr>
          <w:i/>
          <w:vertAlign w:val="subscript"/>
          <w:lang w:val="en-US"/>
        </w:rPr>
        <w:t>b</w:t>
      </w:r>
      <w:r w:rsidRPr="004D7B46">
        <w:rPr>
          <w:lang w:val="en-US"/>
        </w:rPr>
        <w:t xml:space="preserve"> and breaking wave height </w:t>
      </w:r>
      <w:r w:rsidRPr="004D7B46">
        <w:rPr>
          <w:i/>
          <w:lang w:val="en-US"/>
        </w:rPr>
        <w:t>H</w:t>
      </w:r>
      <w:r w:rsidRPr="004D7B46">
        <w:rPr>
          <w:i/>
          <w:vertAlign w:val="subscript"/>
          <w:lang w:val="en-US"/>
        </w:rPr>
        <w:t>b</w:t>
      </w:r>
      <w:r w:rsidRPr="004D7B46">
        <w:rPr>
          <w:lang w:val="en-US"/>
        </w:rPr>
        <w:t xml:space="preserve"> is calculated differently compared to the breaking formulations used for the non-stationary situation. In </w:t>
      </w:r>
      <w:r w:rsidR="00D868A5" w:rsidRPr="004D7B46">
        <w:rPr>
          <w:lang w:val="en-US"/>
        </w:rPr>
        <w:fldChar w:fldCharType="begin"/>
      </w:r>
      <w:r w:rsidRPr="004D7B46">
        <w:rPr>
          <w:lang w:val="en-US"/>
        </w:rPr>
        <w:instrText xml:space="preserve"> GOTOBUTTON ZEqnNum146839  \* MERGEFORMAT </w:instrText>
      </w:r>
      <w:r w:rsidR="00D868A5" w:rsidRPr="004D7B46">
        <w:rPr>
          <w:lang w:val="en-US"/>
        </w:rPr>
        <w:fldChar w:fldCharType="begin"/>
      </w:r>
      <w:r w:rsidRPr="004D7B46">
        <w:rPr>
          <w:lang w:val="en-US"/>
        </w:rPr>
        <w:instrText xml:space="preserve"> REF ZEqnNum146839 \* Charformat \! \* MERGEFORMAT </w:instrText>
      </w:r>
      <w:r w:rsidR="00D868A5" w:rsidRPr="004D7B46">
        <w:rPr>
          <w:lang w:val="en-US"/>
        </w:rPr>
        <w:fldChar w:fldCharType="separate"/>
      </w:r>
      <w:r w:rsidR="004D7B46" w:rsidRPr="004D7B46">
        <w:rPr>
          <w:lang w:val="en-US"/>
        </w:rPr>
        <w:instrText>(1.12)</w:instrText>
      </w:r>
      <w:r w:rsidR="00D868A5" w:rsidRPr="004D7B46">
        <w:rPr>
          <w:lang w:val="en-US"/>
        </w:rPr>
        <w:fldChar w:fldCharType="end"/>
      </w:r>
      <w:r w:rsidR="00D868A5" w:rsidRPr="004D7B46">
        <w:rPr>
          <w:lang w:val="en-US"/>
        </w:rPr>
        <w:fldChar w:fldCharType="end"/>
      </w:r>
      <w:r w:rsidRPr="004D7B46">
        <w:rPr>
          <w:lang w:val="en-US"/>
        </w:rPr>
        <w:t xml:space="preserve"> </w:t>
      </w:r>
      <w:r w:rsidRPr="004D7B46">
        <w:rPr>
          <w:i/>
          <w:color w:val="252525"/>
          <w:szCs w:val="21"/>
          <w:shd w:val="clear" w:color="auto" w:fill="FFFFFF"/>
          <w:lang w:val="en-US"/>
        </w:rPr>
        <w:t>α</w:t>
      </w:r>
      <w:r w:rsidRPr="004D7B46">
        <w:rPr>
          <w:color w:val="252525"/>
          <w:szCs w:val="21"/>
          <w:shd w:val="clear" w:color="auto" w:fill="FFFFFF"/>
          <w:lang w:val="en-US"/>
        </w:rPr>
        <w:t xml:space="preserve"> is applied as </w:t>
      </w:r>
      <w:r w:rsidRPr="004D7B46">
        <w:rPr>
          <w:lang w:val="en-US"/>
        </w:rPr>
        <w:t xml:space="preserve">wave dissipation coefficient, </w:t>
      </w:r>
      <w:r w:rsidRPr="004D7B46">
        <w:rPr>
          <w:i/>
          <w:lang w:val="en-US"/>
        </w:rPr>
        <w:t>f</w:t>
      </w:r>
      <w:r w:rsidRPr="004D7B46">
        <w:rPr>
          <w:i/>
          <w:vertAlign w:val="subscript"/>
          <w:lang w:val="en-US"/>
        </w:rPr>
        <w:t>rep</w:t>
      </w:r>
      <w:r w:rsidRPr="004D7B46">
        <w:rPr>
          <w:lang w:val="en-US"/>
        </w:rPr>
        <w:t xml:space="preserve"> represents a representative intrinsic frequency and </w:t>
      </w:r>
      <w:r w:rsidRPr="004D7B46">
        <w:rPr>
          <w:i/>
          <w:lang w:val="en-US"/>
        </w:rPr>
        <w:t>y</w:t>
      </w:r>
      <w:r w:rsidRPr="004D7B46">
        <w:rPr>
          <w:lang w:val="en-US"/>
        </w:rPr>
        <w:t xml:space="preserve"> is a calibration factor. The stationary wave breaking formulation is coded with </w:t>
      </w:r>
      <w:r w:rsidRPr="004D7B46">
        <w:rPr>
          <w:i/>
          <w:lang w:val="en-US"/>
        </w:rPr>
        <w:t>break=baldock</w:t>
      </w:r>
      <w:r w:rsidRPr="004D7B46">
        <w:rPr>
          <w:lang w:val="en-US"/>
        </w:rPr>
        <w:t xml:space="preserve">.  </w:t>
      </w:r>
    </w:p>
    <w:p w:rsidR="00293815" w:rsidRPr="004D7B46" w:rsidRDefault="00293815" w:rsidP="004D7B46">
      <w:pPr>
        <w:rPr>
          <w:lang w:val="en-US"/>
        </w:rPr>
      </w:pPr>
    </w:p>
    <w:p w:rsidR="00293815" w:rsidRPr="004D7B46" w:rsidRDefault="00293815" w:rsidP="004D7B46">
      <w:pPr>
        <w:pStyle w:val="MTDisplayEquation"/>
        <w:rPr>
          <w:lang w:val="en-US"/>
        </w:rPr>
      </w:pPr>
      <w:r w:rsidRPr="004D7B46">
        <w:rPr>
          <w:lang w:val="en-US"/>
        </w:rPr>
        <w:tab/>
      </w:r>
      <w:r w:rsidRPr="004D7B46">
        <w:rPr>
          <w:position w:val="-66"/>
          <w:lang w:val="en-US"/>
        </w:rPr>
        <w:object w:dxaOrig="4440" w:dyaOrig="1440">
          <v:shape id="_x0000_i1036" type="#_x0000_t75" style="width:221.15pt;height:73.7pt" o:ole="">
            <v:imagedata r:id="rId51" o:title=""/>
          </v:shape>
          <o:OLEObject Type="Embed" ProgID="Equation.DSMT4" ShapeID="_x0000_i1036" DrawAspect="Content" ObjectID="_1485948346" r:id="rId52"/>
        </w:object>
      </w:r>
      <w:r w:rsidRPr="004D7B46">
        <w:rPr>
          <w:lang w:val="en-US"/>
        </w:rPr>
        <w:t xml:space="preserve"> </w:t>
      </w:r>
      <w:r w:rsidRPr="004D7B46">
        <w:rPr>
          <w:lang w:val="en-US"/>
        </w:rPr>
        <w:tab/>
      </w:r>
      <w:r w:rsidR="00D868A5" w:rsidRPr="004D7B46">
        <w:rPr>
          <w:lang w:val="en-US"/>
        </w:rPr>
        <w:fldChar w:fldCharType="begin"/>
      </w:r>
      <w:r w:rsidRPr="004D7B46">
        <w:rPr>
          <w:lang w:val="en-US"/>
        </w:rPr>
        <w:instrText xml:space="preserve"> MACROBUTTON MTPlaceRef \* MERGEFORMAT </w:instrText>
      </w:r>
      <w:r w:rsidR="00D868A5" w:rsidRPr="004D7B46">
        <w:rPr>
          <w:lang w:val="en-US"/>
        </w:rPr>
        <w:fldChar w:fldCharType="begin"/>
      </w:r>
      <w:r w:rsidRPr="004D7B46">
        <w:rPr>
          <w:lang w:val="en-US"/>
        </w:rPr>
        <w:instrText xml:space="preserve"> SEQ MTEqn \h \* MERGEFORMAT </w:instrText>
      </w:r>
      <w:r w:rsidR="00D868A5" w:rsidRPr="004D7B46">
        <w:rPr>
          <w:lang w:val="en-US"/>
        </w:rPr>
        <w:fldChar w:fldCharType="end"/>
      </w:r>
      <w:bookmarkStart w:id="47" w:name="ZEqnNum146839"/>
      <w:r w:rsidRPr="004D7B46">
        <w:rPr>
          <w:lang w:val="en-US"/>
        </w:rPr>
        <w:instrText>(</w:instrText>
      </w:r>
      <w:fldSimple w:instr=" SEQ MTSec \c \* Arabic \* MERGEFORMAT ">
        <w:r w:rsidR="004D7B46">
          <w:rPr>
            <w:noProof/>
            <w:lang w:val="en-US"/>
          </w:rPr>
          <w:instrText>1</w:instrText>
        </w:r>
      </w:fldSimple>
      <w:r w:rsidRPr="004D7B46">
        <w:rPr>
          <w:lang w:val="en-US"/>
        </w:rPr>
        <w:instrText>.</w:instrText>
      </w:r>
      <w:fldSimple w:instr=" SEQ MTEqn \c \* Arabic \* MERGEFORMAT ">
        <w:r w:rsidR="004D7B46">
          <w:rPr>
            <w:noProof/>
            <w:lang w:val="en-US"/>
          </w:rPr>
          <w:instrText>12</w:instrText>
        </w:r>
      </w:fldSimple>
      <w:r w:rsidRPr="004D7B46">
        <w:rPr>
          <w:lang w:val="en-US"/>
        </w:rPr>
        <w:instrText>)</w:instrText>
      </w:r>
      <w:bookmarkEnd w:id="47"/>
      <w:r w:rsidR="00D868A5" w:rsidRPr="004D7B46">
        <w:rPr>
          <w:lang w:val="en-US"/>
        </w:rPr>
        <w:fldChar w:fldCharType="end"/>
      </w:r>
    </w:p>
    <w:p w:rsidR="00293815" w:rsidRPr="004D7B46" w:rsidRDefault="00293815" w:rsidP="004D7B46">
      <w:pPr>
        <w:rPr>
          <w:lang w:val="en-US"/>
        </w:rPr>
      </w:pPr>
    </w:p>
    <w:p w:rsidR="00293815" w:rsidRPr="004D7B46" w:rsidRDefault="00293815" w:rsidP="004D7B46">
      <w:pPr>
        <w:rPr>
          <w:lang w:val="en-US"/>
        </w:rPr>
      </w:pPr>
      <w:r w:rsidRPr="004D7B46">
        <w:rPr>
          <w:lang w:val="en-US"/>
        </w:rPr>
        <w:tab/>
      </w:r>
    </w:p>
    <w:p w:rsidR="00293815" w:rsidRPr="004D7B46" w:rsidRDefault="00293815" w:rsidP="004D7B46">
      <w:pPr>
        <w:rPr>
          <w:lang w:val="en-US"/>
        </w:rPr>
      </w:pPr>
      <w:r w:rsidRPr="004D7B46">
        <w:rPr>
          <w:lang w:val="en-US"/>
        </w:rPr>
        <w:t xml:space="preserve">In either the non-stationary or stationary case the total wave dissipation is distributed proportionally over the wave directions with the formulation in </w:t>
      </w:r>
      <w:r w:rsidR="00D868A5" w:rsidRPr="004D7B46">
        <w:rPr>
          <w:lang w:val="en-US"/>
        </w:rPr>
        <w:fldChar w:fldCharType="begin"/>
      </w:r>
      <w:r w:rsidRPr="004D7B46">
        <w:rPr>
          <w:lang w:val="en-US"/>
        </w:rPr>
        <w:instrText xml:space="preserve"> GOTOBUTTON ZEqnNum443947  \* MERGEFORMAT </w:instrText>
      </w:r>
      <w:r w:rsidR="00D868A5" w:rsidRPr="004D7B46">
        <w:rPr>
          <w:lang w:val="en-US"/>
        </w:rPr>
        <w:fldChar w:fldCharType="begin"/>
      </w:r>
      <w:r w:rsidRPr="004D7B46">
        <w:rPr>
          <w:lang w:val="en-US"/>
        </w:rPr>
        <w:instrText xml:space="preserve"> REF ZEqnNum443947 \* Charformat \! \* MERGEFORMAT </w:instrText>
      </w:r>
      <w:r w:rsidR="00D868A5" w:rsidRPr="004D7B46">
        <w:rPr>
          <w:lang w:val="en-US"/>
        </w:rPr>
        <w:fldChar w:fldCharType="separate"/>
      </w:r>
      <w:r w:rsidR="004D7B46" w:rsidRPr="004D7B46">
        <w:rPr>
          <w:lang w:val="en-US"/>
        </w:rPr>
        <w:instrText>(1.13)</w:instrText>
      </w:r>
      <w:r w:rsidR="00D868A5" w:rsidRPr="004D7B46">
        <w:rPr>
          <w:lang w:val="en-US"/>
        </w:rPr>
        <w:fldChar w:fldCharType="end"/>
      </w:r>
      <w:r w:rsidR="00D868A5" w:rsidRPr="004D7B46">
        <w:rPr>
          <w:lang w:val="en-US"/>
        </w:rPr>
        <w:fldChar w:fldCharType="end"/>
      </w:r>
      <w:r w:rsidRPr="004D7B46">
        <w:rPr>
          <w:lang w:val="en-US"/>
        </w:rPr>
        <w:t>.</w:t>
      </w:r>
    </w:p>
    <w:p w:rsidR="00293815" w:rsidRPr="004D7B46" w:rsidRDefault="00293815" w:rsidP="004D7B46">
      <w:pPr>
        <w:rPr>
          <w:lang w:val="en-US"/>
        </w:rPr>
      </w:pPr>
    </w:p>
    <w:p w:rsidR="00293815" w:rsidRPr="004D7B46" w:rsidRDefault="00293815" w:rsidP="004D7B46">
      <w:pPr>
        <w:pStyle w:val="MTDisplayEquation"/>
        <w:rPr>
          <w:lang w:val="en-US"/>
        </w:rPr>
      </w:pPr>
      <w:r w:rsidRPr="004D7B46">
        <w:rPr>
          <w:lang w:val="en-US"/>
        </w:rPr>
        <w:tab/>
      </w:r>
      <w:r w:rsidRPr="004D7B46">
        <w:rPr>
          <w:position w:val="-30"/>
          <w:lang w:val="en-US"/>
        </w:rPr>
        <w:object w:dxaOrig="3700" w:dyaOrig="680">
          <v:shape id="_x0000_i1037" type="#_x0000_t75" style="width:185.55pt;height:33.85pt" o:ole="">
            <v:imagedata r:id="rId53" o:title=""/>
          </v:shape>
          <o:OLEObject Type="Embed" ProgID="Equation.DSMT4" ShapeID="_x0000_i1037" DrawAspect="Content" ObjectID="_1485948347" r:id="rId54"/>
        </w:object>
      </w:r>
      <w:r w:rsidRPr="004D7B46">
        <w:rPr>
          <w:lang w:val="en-US"/>
        </w:rPr>
        <w:t xml:space="preserve"> </w:t>
      </w:r>
      <w:r w:rsidRPr="004D7B46">
        <w:rPr>
          <w:lang w:val="en-US"/>
        </w:rPr>
        <w:tab/>
      </w:r>
      <w:r w:rsidR="00D868A5" w:rsidRPr="004D7B46">
        <w:rPr>
          <w:lang w:val="en-US"/>
        </w:rPr>
        <w:fldChar w:fldCharType="begin"/>
      </w:r>
      <w:r w:rsidRPr="004D7B46">
        <w:rPr>
          <w:lang w:val="en-US"/>
        </w:rPr>
        <w:instrText xml:space="preserve"> MACROBUTTON MTPlaceRef \* MERGEFORMAT </w:instrText>
      </w:r>
      <w:r w:rsidR="00D868A5" w:rsidRPr="004D7B46">
        <w:rPr>
          <w:lang w:val="en-US"/>
        </w:rPr>
        <w:fldChar w:fldCharType="begin"/>
      </w:r>
      <w:r w:rsidRPr="004D7B46">
        <w:rPr>
          <w:lang w:val="en-US"/>
        </w:rPr>
        <w:instrText xml:space="preserve"> SEQ MTEqn \h \* MERGEFORMAT </w:instrText>
      </w:r>
      <w:r w:rsidR="00D868A5" w:rsidRPr="004D7B46">
        <w:rPr>
          <w:lang w:val="en-US"/>
        </w:rPr>
        <w:fldChar w:fldCharType="end"/>
      </w:r>
      <w:bookmarkStart w:id="48" w:name="ZEqnNum443947"/>
      <w:r w:rsidRPr="004D7B46">
        <w:rPr>
          <w:lang w:val="en-US"/>
        </w:rPr>
        <w:instrText>(</w:instrText>
      </w:r>
      <w:fldSimple w:instr=" SEQ MTSec \c \* Arabic \* MERGEFORMAT ">
        <w:r w:rsidR="004D7B46">
          <w:rPr>
            <w:noProof/>
            <w:lang w:val="en-US"/>
          </w:rPr>
          <w:instrText>1</w:instrText>
        </w:r>
      </w:fldSimple>
      <w:r w:rsidRPr="004D7B46">
        <w:rPr>
          <w:lang w:val="en-US"/>
        </w:rPr>
        <w:instrText>.</w:instrText>
      </w:r>
      <w:fldSimple w:instr=" SEQ MTEqn \c \* Arabic \* MERGEFORMAT ">
        <w:r w:rsidR="004D7B46">
          <w:rPr>
            <w:noProof/>
            <w:lang w:val="en-US"/>
          </w:rPr>
          <w:instrText>13</w:instrText>
        </w:r>
      </w:fldSimple>
      <w:r w:rsidRPr="004D7B46">
        <w:rPr>
          <w:lang w:val="en-US"/>
        </w:rPr>
        <w:instrText>)</w:instrText>
      </w:r>
      <w:bookmarkEnd w:id="48"/>
      <w:r w:rsidR="00D868A5" w:rsidRPr="004D7B46">
        <w:rPr>
          <w:lang w:val="en-US"/>
        </w:rPr>
        <w:fldChar w:fldCharType="end"/>
      </w:r>
    </w:p>
    <w:p w:rsidR="00293815" w:rsidRPr="004D7B46" w:rsidRDefault="00293815" w:rsidP="004D7B46">
      <w:pPr>
        <w:rPr>
          <w:lang w:val="en-US"/>
        </w:rPr>
      </w:pPr>
    </w:p>
    <w:p w:rsidR="00293815" w:rsidRPr="004D7B46" w:rsidRDefault="00293815" w:rsidP="004D7B46">
      <w:pPr>
        <w:pStyle w:val="Heading4"/>
        <w:jc w:val="both"/>
        <w:rPr>
          <w:lang w:val="en-US"/>
        </w:rPr>
      </w:pPr>
      <w:r w:rsidRPr="004D7B46">
        <w:rPr>
          <w:lang w:val="en-US"/>
        </w:rPr>
        <w:lastRenderedPageBreak/>
        <w:t>Bottom friction</w:t>
      </w:r>
    </w:p>
    <w:p w:rsidR="00293815" w:rsidRPr="004D7B46" w:rsidRDefault="00293815" w:rsidP="004D7B46">
      <w:pPr>
        <w:rPr>
          <w:lang w:val="en-US"/>
        </w:rPr>
      </w:pPr>
      <w:r w:rsidRPr="004D7B46">
        <w:rPr>
          <w:lang w:val="en-US"/>
        </w:rPr>
        <w:t>The bottom friction dissipation is modelled as</w:t>
      </w:r>
    </w:p>
    <w:p w:rsidR="00293815" w:rsidRPr="004D7B46" w:rsidRDefault="00293815" w:rsidP="004D7B46">
      <w:pPr>
        <w:rPr>
          <w:lang w:val="en-US"/>
        </w:rPr>
      </w:pPr>
    </w:p>
    <w:p w:rsidR="00293815" w:rsidRPr="004D7B46" w:rsidRDefault="00293815" w:rsidP="004D7B46">
      <w:pPr>
        <w:pStyle w:val="MTDisplayEquation"/>
        <w:rPr>
          <w:lang w:val="en-US"/>
        </w:rPr>
      </w:pPr>
      <w:r w:rsidRPr="004D7B46">
        <w:rPr>
          <w:lang w:val="en-US"/>
        </w:rPr>
        <w:tab/>
      </w:r>
      <w:r w:rsidRPr="004D7B46">
        <w:rPr>
          <w:position w:val="-32"/>
          <w:lang w:val="en-US"/>
        </w:rPr>
        <w:object w:dxaOrig="2780" w:dyaOrig="800">
          <v:shape id="_x0000_i1038" type="#_x0000_t75" style="width:139.3pt;height:40.3pt" o:ole="">
            <v:imagedata r:id="rId55" o:title=""/>
          </v:shape>
          <o:OLEObject Type="Embed" ProgID="Equation.DSMT4" ShapeID="_x0000_i1038" DrawAspect="Content" ObjectID="_1485948348" r:id="rId56"/>
        </w:object>
      </w:r>
      <w:r w:rsidRPr="004D7B46">
        <w:rPr>
          <w:lang w:val="en-US"/>
        </w:rPr>
        <w:t xml:space="preserve"> </w:t>
      </w:r>
      <w:r w:rsidRPr="004D7B46">
        <w:rPr>
          <w:lang w:val="en-US"/>
        </w:rPr>
        <w:tab/>
      </w:r>
      <w:r w:rsidR="00D868A5" w:rsidRPr="004D7B46">
        <w:rPr>
          <w:lang w:val="en-US"/>
        </w:rPr>
        <w:fldChar w:fldCharType="begin"/>
      </w:r>
      <w:r w:rsidRPr="004D7B46">
        <w:rPr>
          <w:lang w:val="en-US"/>
        </w:rPr>
        <w:instrText xml:space="preserve"> MACROBUTTON MTPlaceRef \* MERGEFORMAT </w:instrText>
      </w:r>
      <w:r w:rsidR="00D868A5" w:rsidRPr="004D7B46">
        <w:rPr>
          <w:lang w:val="en-US"/>
        </w:rPr>
        <w:fldChar w:fldCharType="begin"/>
      </w:r>
      <w:r w:rsidRPr="004D7B46">
        <w:rPr>
          <w:lang w:val="en-US"/>
        </w:rPr>
        <w:instrText xml:space="preserve"> SEQ MTEqn \h \* MERGEFORMAT </w:instrText>
      </w:r>
      <w:r w:rsidR="00D868A5" w:rsidRPr="004D7B46">
        <w:rPr>
          <w:lang w:val="en-US"/>
        </w:rPr>
        <w:fldChar w:fldCharType="end"/>
      </w:r>
      <w:bookmarkStart w:id="49" w:name="ZEqnNum124619"/>
      <w:r w:rsidRPr="004D7B46">
        <w:rPr>
          <w:lang w:val="en-US"/>
        </w:rPr>
        <w:instrText>(</w:instrText>
      </w:r>
      <w:fldSimple w:instr=" SEQ MTSec \c \* Arabic \* MERGEFORMAT ">
        <w:r w:rsidR="004D7B46">
          <w:rPr>
            <w:noProof/>
            <w:lang w:val="en-US"/>
          </w:rPr>
          <w:instrText>1</w:instrText>
        </w:r>
      </w:fldSimple>
      <w:r w:rsidRPr="004D7B46">
        <w:rPr>
          <w:lang w:val="en-US"/>
        </w:rPr>
        <w:instrText>.</w:instrText>
      </w:r>
      <w:fldSimple w:instr=" SEQ MTEqn \c \* Arabic \* MERGEFORMAT ">
        <w:r w:rsidR="004D7B46">
          <w:rPr>
            <w:noProof/>
            <w:lang w:val="en-US"/>
          </w:rPr>
          <w:instrText>14</w:instrText>
        </w:r>
      </w:fldSimple>
      <w:r w:rsidRPr="004D7B46">
        <w:rPr>
          <w:lang w:val="en-US"/>
        </w:rPr>
        <w:instrText>)</w:instrText>
      </w:r>
      <w:bookmarkEnd w:id="49"/>
      <w:r w:rsidR="00D868A5" w:rsidRPr="004D7B46">
        <w:rPr>
          <w:lang w:val="en-US"/>
        </w:rPr>
        <w:fldChar w:fldCharType="end"/>
      </w:r>
    </w:p>
    <w:p w:rsidR="00293815" w:rsidRPr="004D7B46" w:rsidRDefault="00293815" w:rsidP="004D7B46">
      <w:pPr>
        <w:rPr>
          <w:lang w:val="en-US"/>
        </w:rPr>
      </w:pPr>
    </w:p>
    <w:p w:rsidR="00293815" w:rsidRPr="004D7B46" w:rsidRDefault="00293815" w:rsidP="004D7B46">
      <w:pPr>
        <w:rPr>
          <w:i/>
          <w:lang w:val="en-US"/>
        </w:rPr>
      </w:pPr>
      <w:r w:rsidRPr="004D7B46">
        <w:rPr>
          <w:lang w:val="en-US"/>
        </w:rPr>
        <w:t xml:space="preserve">In </w:t>
      </w:r>
      <w:r w:rsidR="00D868A5" w:rsidRPr="004D7B46">
        <w:rPr>
          <w:lang w:val="en-US"/>
        </w:rPr>
        <w:fldChar w:fldCharType="begin"/>
      </w:r>
      <w:r w:rsidRPr="004D7B46">
        <w:rPr>
          <w:lang w:val="en-US"/>
        </w:rPr>
        <w:instrText xml:space="preserve"> GOTOBUTTON ZEqnNum124619  \* MERGEFORMAT </w:instrText>
      </w:r>
      <w:r w:rsidR="00D868A5" w:rsidRPr="004D7B46">
        <w:rPr>
          <w:lang w:val="en-US"/>
        </w:rPr>
        <w:fldChar w:fldCharType="begin"/>
      </w:r>
      <w:r w:rsidRPr="004D7B46">
        <w:rPr>
          <w:lang w:val="en-US"/>
        </w:rPr>
        <w:instrText xml:space="preserve"> REF ZEqnNum124619 \* Charformat \! \* MERGEFORMAT </w:instrText>
      </w:r>
      <w:r w:rsidR="00D868A5" w:rsidRPr="004D7B46">
        <w:rPr>
          <w:lang w:val="en-US"/>
        </w:rPr>
        <w:fldChar w:fldCharType="separate"/>
      </w:r>
      <w:r w:rsidR="004D7B46" w:rsidRPr="004D7B46">
        <w:rPr>
          <w:lang w:val="en-US"/>
        </w:rPr>
        <w:instrText>(</w:instrText>
      </w:r>
      <w:r w:rsidR="004D7B46">
        <w:rPr>
          <w:lang w:val="en-US"/>
        </w:rPr>
        <w:instrText>1</w:instrText>
      </w:r>
      <w:r w:rsidR="004D7B46" w:rsidRPr="004D7B46">
        <w:rPr>
          <w:lang w:val="en-US"/>
        </w:rPr>
        <w:instrText>.</w:instrText>
      </w:r>
      <w:r w:rsidR="004D7B46">
        <w:rPr>
          <w:lang w:val="en-US"/>
        </w:rPr>
        <w:instrText>14</w:instrText>
      </w:r>
      <w:r w:rsidR="004D7B46" w:rsidRPr="004D7B46">
        <w:rPr>
          <w:lang w:val="en-US"/>
        </w:rPr>
        <w:instrText>)</w:instrText>
      </w:r>
      <w:r w:rsidR="00D868A5" w:rsidRPr="004D7B46">
        <w:rPr>
          <w:lang w:val="en-US"/>
        </w:rPr>
        <w:fldChar w:fldCharType="end"/>
      </w:r>
      <w:r w:rsidR="00D868A5" w:rsidRPr="004D7B46">
        <w:rPr>
          <w:lang w:val="en-US"/>
        </w:rPr>
        <w:fldChar w:fldCharType="end"/>
      </w:r>
      <w:r w:rsidRPr="004D7B46">
        <w:rPr>
          <w:lang w:val="en-US"/>
        </w:rPr>
        <w:t xml:space="preserve"> the </w:t>
      </w:r>
      <w:r w:rsidRPr="004D7B46">
        <w:rPr>
          <w:i/>
          <w:lang w:val="en-US"/>
        </w:rPr>
        <w:t>f</w:t>
      </w:r>
      <w:r w:rsidRPr="004D7B46">
        <w:rPr>
          <w:i/>
          <w:vertAlign w:val="subscript"/>
          <w:lang w:val="en-US"/>
        </w:rPr>
        <w:t>w</w:t>
      </w:r>
      <w:r w:rsidRPr="004D7B46">
        <w:rPr>
          <w:lang w:val="en-US"/>
        </w:rPr>
        <w:t xml:space="preserve"> is the short-wave friction coefficient. This value only effects the wave action equation and is unrelated to bed friction in the flow equation. Studies conducted on reefs (e.g. Lowe et al., 2007) indicate that fw should be an order of magnitude (or more) larger than </w:t>
      </w:r>
      <w:r w:rsidRPr="004D7B46">
        <w:rPr>
          <w:i/>
          <w:lang w:val="en-US"/>
        </w:rPr>
        <w:t>c</w:t>
      </w:r>
      <w:r w:rsidRPr="004D7B46">
        <w:rPr>
          <w:i/>
          <w:vertAlign w:val="subscript"/>
          <w:lang w:val="en-US"/>
        </w:rPr>
        <w:t>f</w:t>
      </w:r>
      <w:r w:rsidRPr="004D7B46">
        <w:rPr>
          <w:vertAlign w:val="subscript"/>
          <w:lang w:val="en-US"/>
        </w:rPr>
        <w:t xml:space="preserve"> </w:t>
      </w:r>
      <w:r w:rsidRPr="004D7B46">
        <w:rPr>
          <w:lang w:val="en-US"/>
        </w:rPr>
        <w:t xml:space="preserve">due to the dependency of wave frictional dissipation rates on the frequency of the motion. </w:t>
      </w:r>
      <w:commentRangeStart w:id="50"/>
      <w:r w:rsidRPr="004D7B46">
        <w:rPr>
          <w:lang w:val="en-US"/>
        </w:rPr>
        <w:t xml:space="preserve">By default XBeach uses a </w:t>
      </w:r>
      <w:r w:rsidRPr="004D7B46">
        <w:rPr>
          <w:i/>
          <w:lang w:val="en-US"/>
        </w:rPr>
        <w:t>f</w:t>
      </w:r>
      <w:r w:rsidRPr="004D7B46">
        <w:rPr>
          <w:i/>
          <w:vertAlign w:val="subscript"/>
          <w:lang w:val="en-US"/>
        </w:rPr>
        <w:t>w</w:t>
      </w:r>
      <w:r w:rsidRPr="004D7B46">
        <w:rPr>
          <w:lang w:val="en-US"/>
        </w:rPr>
        <w:t xml:space="preserve"> value of 0.</w:t>
      </w:r>
      <w:commentRangeEnd w:id="50"/>
      <w:r w:rsidR="00AF4A36" w:rsidRPr="004D7B46">
        <w:rPr>
          <w:rStyle w:val="CommentReference"/>
          <w:lang w:val="en-US"/>
        </w:rPr>
        <w:commentReference w:id="50"/>
      </w:r>
    </w:p>
    <w:p w:rsidR="00293815" w:rsidRPr="004D7B46" w:rsidRDefault="00293815" w:rsidP="004D7B46">
      <w:pPr>
        <w:pStyle w:val="Heading4"/>
        <w:jc w:val="both"/>
        <w:rPr>
          <w:lang w:val="en-US"/>
        </w:rPr>
      </w:pPr>
      <w:r w:rsidRPr="004D7B46">
        <w:rPr>
          <w:lang w:val="en-US"/>
        </w:rPr>
        <w:t>Vegetation</w:t>
      </w:r>
    </w:p>
    <w:p w:rsidR="00E465ED" w:rsidRPr="007E76A8" w:rsidRDefault="00E465ED" w:rsidP="00E465ED">
      <w:bookmarkStart w:id="51" w:name="_Toc412018034"/>
      <w:r w:rsidRPr="007E76A8">
        <w:t xml:space="preserve">The presence of aquatic vegetation within </w:t>
      </w:r>
      <w:r>
        <w:t>the</w:t>
      </w:r>
      <w:r w:rsidRPr="007E76A8">
        <w:t xml:space="preserve"> </w:t>
      </w:r>
      <w:r>
        <w:t>area of wave propagation or wave breaking</w:t>
      </w:r>
      <w:r w:rsidRPr="007E76A8">
        <w:t xml:space="preserve"> results in an additional dissipation mechanism for short waves. This is modelled using the approach </w:t>
      </w:r>
      <w:r>
        <w:t xml:space="preserve">of Mendez &amp; Losada (2004), which was adjusted by </w:t>
      </w:r>
      <w:r w:rsidRPr="00734B0B">
        <w:t xml:space="preserve">Suzuki et al., (2011) </w:t>
      </w:r>
      <w:r>
        <w:t>to take into account</w:t>
      </w:r>
      <w:r w:rsidRPr="00734B0B">
        <w:t xml:space="preserve"> vertically heterogeneous vegetation</w:t>
      </w:r>
      <w:r>
        <w:t xml:space="preserve">, </w:t>
      </w:r>
      <w:r w:rsidRPr="00734B0B">
        <w:t xml:space="preserve">see Van Rooijen et al. </w:t>
      </w:r>
      <w:r w:rsidRPr="007E76A8">
        <w:t>(2015). The short wave dissipation due to vegetation is calculated as function of the local wave height and several vegetation parameters</w:t>
      </w:r>
      <w:r>
        <w:t>.</w:t>
      </w:r>
      <w:r w:rsidRPr="007E76A8">
        <w:t xml:space="preserve"> The vegetation</w:t>
      </w:r>
      <w:r>
        <w:t xml:space="preserve"> can be</w:t>
      </w:r>
      <w:r w:rsidRPr="007E76A8">
        <w:t xml:space="preserve"> schematized in a number of vertical elements with each specific properties. In this way the wave damping effect of vegetation such as mangrove trees, with a relatively dense root system but sparse stem area, can be modelled. The dissipation term is then computed as the sum of the dissipation per vegetation layer (Suzuki et al, 2011):</w:t>
      </w:r>
    </w:p>
    <w:p w:rsidR="00E465ED" w:rsidRDefault="00E465ED" w:rsidP="00E465ED">
      <w:pPr>
        <w:pStyle w:val="MTDisplayEquation"/>
      </w:pPr>
      <w:r>
        <w:tab/>
      </w:r>
      <w:r w:rsidRPr="00F948BA">
        <w:rPr>
          <w:position w:val="-28"/>
        </w:rPr>
        <w:object w:dxaOrig="1219" w:dyaOrig="700">
          <v:shape id="_x0000_i1039" type="#_x0000_t75" style="width:60.85pt;height:34.3pt" o:ole="">
            <v:imagedata r:id="rId58" o:title=""/>
          </v:shape>
          <o:OLEObject Type="Embed" ProgID="Equation.DSMT4" ShapeID="_x0000_i1039" DrawAspect="Content" ObjectID="_1485948349" r:id="rId59"/>
        </w:object>
      </w:r>
      <w:r>
        <w:t xml:space="preserve"> </w:t>
      </w:r>
      <w:r>
        <w:tab/>
      </w:r>
      <w:r w:rsidR="00D868A5">
        <w:fldChar w:fldCharType="begin"/>
      </w:r>
      <w:r>
        <w:instrText xml:space="preserve"> MACROBUTTON MTPlaceRef \* MERGEFORMAT </w:instrText>
      </w:r>
      <w:r w:rsidR="00D868A5">
        <w:fldChar w:fldCharType="begin"/>
      </w:r>
      <w:r>
        <w:instrText xml:space="preserve"> SEQ MTEqn \h \* MERGEFORMAT </w:instrText>
      </w:r>
      <w:r w:rsidR="00D868A5">
        <w:fldChar w:fldCharType="end"/>
      </w:r>
      <w:r>
        <w:instrText>(</w:instrText>
      </w:r>
      <w:fldSimple w:instr=" SEQ MTSec \c \* Arabic \* MERGEFORMAT ">
        <w:r>
          <w:rPr>
            <w:noProof/>
          </w:rPr>
          <w:instrText>1</w:instrText>
        </w:r>
      </w:fldSimple>
      <w:r>
        <w:instrText>.</w:instrText>
      </w:r>
      <w:fldSimple w:instr=" SEQ MTEqn \c \* Arabic \* MERGEFORMAT ">
        <w:r>
          <w:rPr>
            <w:noProof/>
          </w:rPr>
          <w:instrText>15</w:instrText>
        </w:r>
      </w:fldSimple>
      <w:r>
        <w:instrText>)</w:instrText>
      </w:r>
      <w:r w:rsidR="00D868A5">
        <w:fldChar w:fldCharType="end"/>
      </w:r>
    </w:p>
    <w:p w:rsidR="00E465ED" w:rsidRDefault="00E465ED" w:rsidP="00E465ED">
      <w:r>
        <w:t xml:space="preserve">where </w:t>
      </w:r>
      <w:r w:rsidRPr="00FF7352">
        <w:rPr>
          <w:i/>
        </w:rPr>
        <w:t>D</w:t>
      </w:r>
      <w:r w:rsidRPr="00FF7352">
        <w:rPr>
          <w:i/>
          <w:vertAlign w:val="subscript"/>
        </w:rPr>
        <w:t>v,</w:t>
      </w:r>
      <w:r>
        <w:rPr>
          <w:i/>
          <w:vertAlign w:val="subscript"/>
        </w:rPr>
        <w:t>i</w:t>
      </w:r>
      <w:r w:rsidRPr="00FF7352">
        <w:rPr>
          <w:vertAlign w:val="subscript"/>
        </w:rPr>
        <w:t xml:space="preserve"> </w:t>
      </w:r>
      <w:r>
        <w:t xml:space="preserve">is the dissipation by vegetation in vegetation layer </w:t>
      </w:r>
      <w:r w:rsidRPr="00FF7352">
        <w:rPr>
          <w:i/>
        </w:rPr>
        <w:t>i</w:t>
      </w:r>
      <w:r>
        <w:t xml:space="preserve"> and </w:t>
      </w:r>
      <w:r w:rsidRPr="00FF7352">
        <w:rPr>
          <w:i/>
        </w:rPr>
        <w:t>n</w:t>
      </w:r>
      <w:r w:rsidRPr="00FF7352">
        <w:rPr>
          <w:i/>
          <w:vertAlign w:val="subscript"/>
        </w:rPr>
        <w:t>v</w:t>
      </w:r>
      <w:r>
        <w:t xml:space="preserve"> is the number of vegetation layers. The dissipation per layer is given by:</w:t>
      </w:r>
    </w:p>
    <w:p w:rsidR="00E465ED" w:rsidRDefault="00E465ED" w:rsidP="00E465ED"/>
    <w:p w:rsidR="00E465ED" w:rsidRPr="00F948BA" w:rsidRDefault="00E465ED" w:rsidP="00E465ED">
      <w:pPr>
        <w:pStyle w:val="MTDisplayEquation"/>
      </w:pPr>
      <w:r>
        <w:tab/>
      </w:r>
      <w:r w:rsidRPr="00F948BA">
        <w:rPr>
          <w:position w:val="-68"/>
        </w:rPr>
        <w:object w:dxaOrig="5679" w:dyaOrig="1480">
          <v:shape id="_x0000_i1040" type="#_x0000_t75" style="width:284.15pt;height:73.7pt" o:ole="">
            <v:imagedata r:id="rId60" o:title=""/>
          </v:shape>
          <o:OLEObject Type="Embed" ProgID="Equation.DSMT4" ShapeID="_x0000_i1040" DrawAspect="Content" ObjectID="_1485948350" r:id="rId61"/>
        </w:object>
      </w:r>
      <w:r>
        <w:t xml:space="preserve"> </w:t>
      </w:r>
      <w:r>
        <w:tab/>
      </w:r>
      <w:r w:rsidR="00D868A5">
        <w:fldChar w:fldCharType="begin"/>
      </w:r>
      <w:r>
        <w:instrText xml:space="preserve"> MACROBUTTON MTPlaceRef \* MERGEFORMAT </w:instrText>
      </w:r>
      <w:r w:rsidR="00D868A5">
        <w:fldChar w:fldCharType="begin"/>
      </w:r>
      <w:r>
        <w:instrText xml:space="preserve"> SEQ MTEqn \h \* MERGEFORMAT </w:instrText>
      </w:r>
      <w:r w:rsidR="00D868A5">
        <w:fldChar w:fldCharType="end"/>
      </w:r>
      <w:r>
        <w:instrText>(</w:instrText>
      </w:r>
      <w:fldSimple w:instr=" SEQ MTSec \c \* Arabic \* MERGEFORMAT ">
        <w:r>
          <w:rPr>
            <w:noProof/>
          </w:rPr>
          <w:instrText>1</w:instrText>
        </w:r>
      </w:fldSimple>
      <w:r>
        <w:instrText>.</w:instrText>
      </w:r>
      <w:fldSimple w:instr=" SEQ MTEqn \c \* Arabic \* MERGEFORMAT ">
        <w:r>
          <w:rPr>
            <w:noProof/>
          </w:rPr>
          <w:instrText>16</w:instrText>
        </w:r>
      </w:fldSimple>
      <w:r>
        <w:instrText>)</w:instrText>
      </w:r>
      <w:r w:rsidR="00D868A5">
        <w:fldChar w:fldCharType="end"/>
      </w:r>
    </w:p>
    <w:p w:rsidR="00E465ED" w:rsidRPr="008E05D9" w:rsidRDefault="00E465ED" w:rsidP="00E465ED"/>
    <w:p w:rsidR="00E465ED" w:rsidRDefault="00E465ED" w:rsidP="00E465ED">
      <w:r>
        <w:t xml:space="preserve">where </w:t>
      </w:r>
      <w:r w:rsidRPr="005D2574">
        <w:rPr>
          <w:position w:val="-8"/>
        </w:rPr>
        <w:object w:dxaOrig="360" w:dyaOrig="360">
          <v:shape id="_x0000_i1041" type="#_x0000_t75" style="width:17.55pt;height:17.55pt" o:ole="">
            <v:imagedata r:id="rId62" o:title=""/>
          </v:shape>
          <o:OLEObject Type="Embed" ProgID="Equation.DSMT4" ShapeID="_x0000_i1041" DrawAspect="Content" ObjectID="_1485948351" r:id="rId63"/>
        </w:object>
      </w:r>
      <w:r>
        <w:t xml:space="preserve">is a (bulk) drag coefficient, </w:t>
      </w:r>
      <w:r w:rsidRPr="00174DDE">
        <w:rPr>
          <w:i/>
        </w:rPr>
        <w:t>b</w:t>
      </w:r>
      <w:r w:rsidRPr="00174DDE">
        <w:rPr>
          <w:i/>
          <w:vertAlign w:val="subscript"/>
        </w:rPr>
        <w:t>v</w:t>
      </w:r>
      <w:r>
        <w:rPr>
          <w:i/>
          <w:vertAlign w:val="subscript"/>
        </w:rPr>
        <w:t>,i</w:t>
      </w:r>
      <w:r>
        <w:t xml:space="preserve"> is the vegetation stem diameter, </w:t>
      </w:r>
      <w:r w:rsidRPr="00174DDE">
        <w:rPr>
          <w:i/>
        </w:rPr>
        <w:t>N</w:t>
      </w:r>
      <w:r>
        <w:rPr>
          <w:i/>
          <w:vertAlign w:val="subscript"/>
        </w:rPr>
        <w:t>v,i</w:t>
      </w:r>
      <w:r>
        <w:t xml:space="preserve"> is the vegetation density, and </w:t>
      </w:r>
      <w:r w:rsidRPr="0092208C">
        <w:rPr>
          <w:i/>
        </w:rPr>
        <w:t>α</w:t>
      </w:r>
      <w:r w:rsidRPr="0092208C">
        <w:rPr>
          <w:i/>
          <w:vertAlign w:val="subscript"/>
        </w:rPr>
        <w:t>i</w:t>
      </w:r>
      <w:r>
        <w:t xml:space="preserve"> is the relative vegetation height (= </w:t>
      </w:r>
      <w:r w:rsidRPr="001238E0">
        <w:rPr>
          <w:i/>
        </w:rPr>
        <w:t>h</w:t>
      </w:r>
      <w:r w:rsidRPr="001238E0">
        <w:rPr>
          <w:i/>
          <w:vertAlign w:val="subscript"/>
        </w:rPr>
        <w:t>v</w:t>
      </w:r>
      <w:r>
        <w:rPr>
          <w:vertAlign w:val="subscript"/>
        </w:rPr>
        <w:t xml:space="preserve"> </w:t>
      </w:r>
      <w:r>
        <w:t xml:space="preserve">/ </w:t>
      </w:r>
      <w:r w:rsidRPr="001238E0">
        <w:rPr>
          <w:i/>
        </w:rPr>
        <w:t>h</w:t>
      </w:r>
      <w:r>
        <w:t xml:space="preserve">) for layer </w:t>
      </w:r>
      <w:r>
        <w:rPr>
          <w:i/>
        </w:rPr>
        <w:t>i</w:t>
      </w:r>
      <w:r>
        <w:t>. In case only one vegetation layer is specified, the plants are assumed to be vertically uniform, which would for example typically apply in case of modelling sea grass.</w:t>
      </w:r>
    </w:p>
    <w:p w:rsidR="00E465ED" w:rsidRDefault="00E465ED" w:rsidP="00E465ED"/>
    <w:p w:rsidR="00E465ED" w:rsidRDefault="00E465ED" w:rsidP="00E465ED">
      <w:pPr>
        <w:rPr>
          <w:b/>
        </w:rPr>
      </w:pPr>
      <w:commentRangeStart w:id="52"/>
      <w:r>
        <w:rPr>
          <w:b/>
        </w:rPr>
        <w:t xml:space="preserve">Damping of IG-waves and mean flow by vegetation </w:t>
      </w:r>
      <w:commentRangeEnd w:id="52"/>
      <w:r>
        <w:rPr>
          <w:rStyle w:val="CommentReference"/>
        </w:rPr>
        <w:commentReference w:id="52"/>
      </w:r>
    </w:p>
    <w:p w:rsidR="00E465ED" w:rsidRDefault="00E465ED" w:rsidP="00E465ED">
      <w:pPr>
        <w:pStyle w:val="07paragraphs"/>
        <w:spacing w:line="240" w:lineRule="auto"/>
        <w:rPr>
          <w:rFonts w:ascii="Arial" w:hAnsi="Arial" w:cs="Arial"/>
          <w:sz w:val="21"/>
          <w:szCs w:val="24"/>
          <w:lang w:val="en-GB"/>
        </w:rPr>
      </w:pPr>
      <w:r w:rsidRPr="00A52DE4">
        <w:rPr>
          <w:rFonts w:ascii="Arial" w:hAnsi="Arial" w:cs="Arial"/>
          <w:sz w:val="21"/>
          <w:szCs w:val="24"/>
          <w:lang w:val="en-GB"/>
        </w:rPr>
        <w:t xml:space="preserve">The presence of aquatic vegetation within the area of wave propagation or wave breaking </w:t>
      </w:r>
      <w:r>
        <w:rPr>
          <w:rFonts w:ascii="Arial" w:hAnsi="Arial" w:cs="Arial"/>
          <w:sz w:val="21"/>
          <w:szCs w:val="24"/>
          <w:lang w:val="en-GB"/>
        </w:rPr>
        <w:t>may not only result in short wave dissipation (section XXX), but also in damping of infragravity waves and/or mean flow. Since both long waves and mean flow are fully resolved with the nonlinear shallow water equations, the effect of vegetation can be modelled using a drag force (e.g. Dalrymple et al., 1984), which can be directly added to the momentum equations (Eq. XX, see also Van Rooijen et al., 2015):</w:t>
      </w:r>
    </w:p>
    <w:p w:rsidR="00E465ED" w:rsidRPr="00E0511A" w:rsidRDefault="00E465ED" w:rsidP="00E465ED">
      <w:pPr>
        <w:pStyle w:val="MTDisplayEquation"/>
      </w:pPr>
      <w:r>
        <w:tab/>
      </w:r>
      <w:r w:rsidRPr="00E0511A">
        <w:rPr>
          <w:position w:val="-24"/>
        </w:rPr>
        <w:object w:dxaOrig="2380" w:dyaOrig="620">
          <v:shape id="_x0000_i1042" type="#_x0000_t75" style="width:118.7pt;height:30.85pt" o:ole="">
            <v:imagedata r:id="rId64" o:title=""/>
          </v:shape>
          <o:OLEObject Type="Embed" ProgID="Equation.DSMT4" ShapeID="_x0000_i1042" DrawAspect="Content" ObjectID="_1485948352" r:id="rId65"/>
        </w:object>
      </w:r>
      <w:r>
        <w:t xml:space="preserve"> </w:t>
      </w:r>
      <w:r>
        <w:tab/>
      </w:r>
      <w:r w:rsidR="00D868A5">
        <w:fldChar w:fldCharType="begin"/>
      </w:r>
      <w:r>
        <w:instrText xml:space="preserve"> MACROBUTTON MTPlaceRef \* MERGEFORMAT </w:instrText>
      </w:r>
      <w:r w:rsidR="00D868A5">
        <w:fldChar w:fldCharType="begin"/>
      </w:r>
      <w:r>
        <w:instrText xml:space="preserve"> SEQ MTEqn \h \* MERGEFORMAT </w:instrText>
      </w:r>
      <w:r w:rsidR="00D868A5">
        <w:fldChar w:fldCharType="end"/>
      </w:r>
      <w:r>
        <w:instrText>(</w:instrText>
      </w:r>
      <w:fldSimple w:instr=" SEQ MTSec \c \* Arabic \* MERGEFORMAT ">
        <w:r>
          <w:rPr>
            <w:noProof/>
          </w:rPr>
          <w:instrText>1</w:instrText>
        </w:r>
      </w:fldSimple>
      <w:r>
        <w:instrText>.</w:instrText>
      </w:r>
      <w:fldSimple w:instr=" SEQ MTEqn \c \* Arabic \* MERGEFORMAT ">
        <w:r>
          <w:rPr>
            <w:noProof/>
          </w:rPr>
          <w:instrText>17</w:instrText>
        </w:r>
      </w:fldSimple>
      <w:r>
        <w:instrText>)</w:instrText>
      </w:r>
      <w:r w:rsidR="00D868A5">
        <w:fldChar w:fldCharType="end"/>
      </w:r>
    </w:p>
    <w:p w:rsidR="00E465ED" w:rsidRPr="00A52DE4" w:rsidRDefault="00E465ED" w:rsidP="00E465ED">
      <w:pPr>
        <w:pStyle w:val="07paragraphs"/>
        <w:spacing w:line="240" w:lineRule="auto"/>
        <w:rPr>
          <w:rFonts w:ascii="Arial" w:hAnsi="Arial" w:cs="Arial"/>
          <w:sz w:val="21"/>
          <w:szCs w:val="24"/>
          <w:lang w:val="en-GB"/>
        </w:rPr>
      </w:pPr>
      <w:r>
        <w:rPr>
          <w:rFonts w:ascii="Arial" w:hAnsi="Arial" w:cs="Arial"/>
          <w:sz w:val="21"/>
          <w:szCs w:val="24"/>
          <w:lang w:val="en-GB"/>
        </w:rPr>
        <w:lastRenderedPageBreak/>
        <w:t xml:space="preserve">Where </w:t>
      </w:r>
      <w:r w:rsidRPr="000304A6">
        <w:rPr>
          <w:rFonts w:ascii="Arial" w:hAnsi="Arial" w:cs="Arial"/>
          <w:i/>
          <w:sz w:val="21"/>
          <w:szCs w:val="24"/>
          <w:lang w:val="en-GB"/>
        </w:rPr>
        <w:t>C</w:t>
      </w:r>
      <w:r w:rsidRPr="000304A6">
        <w:rPr>
          <w:rFonts w:ascii="Arial" w:hAnsi="Arial" w:cs="Arial"/>
          <w:i/>
          <w:sz w:val="21"/>
          <w:szCs w:val="24"/>
          <w:vertAlign w:val="subscript"/>
          <w:lang w:val="en-GB"/>
        </w:rPr>
        <w:t>D</w:t>
      </w:r>
      <w:r>
        <w:rPr>
          <w:rFonts w:ascii="Arial" w:hAnsi="Arial" w:cs="Arial"/>
          <w:sz w:val="21"/>
          <w:szCs w:val="24"/>
          <w:lang w:val="en-GB"/>
        </w:rPr>
        <w:t xml:space="preserve"> is a drag coefficient, </w:t>
      </w:r>
      <w:r w:rsidRPr="000304A6">
        <w:rPr>
          <w:rFonts w:ascii="Arial" w:hAnsi="Arial" w:cs="Arial"/>
          <w:i/>
          <w:sz w:val="21"/>
          <w:szCs w:val="24"/>
          <w:lang w:val="en-GB"/>
        </w:rPr>
        <w:t>b</w:t>
      </w:r>
      <w:r w:rsidRPr="000304A6">
        <w:rPr>
          <w:rFonts w:ascii="Arial" w:hAnsi="Arial" w:cs="Arial"/>
          <w:i/>
          <w:sz w:val="21"/>
          <w:szCs w:val="24"/>
          <w:vertAlign w:val="subscript"/>
          <w:lang w:val="en-GB"/>
        </w:rPr>
        <w:t>v</w:t>
      </w:r>
      <w:r>
        <w:rPr>
          <w:rFonts w:ascii="Arial" w:hAnsi="Arial" w:cs="Arial"/>
          <w:sz w:val="21"/>
          <w:szCs w:val="24"/>
          <w:lang w:val="en-GB"/>
        </w:rPr>
        <w:t xml:space="preserve"> is the vegetation stem diameter, </w:t>
      </w:r>
      <w:r w:rsidRPr="000304A6">
        <w:rPr>
          <w:rFonts w:ascii="Arial" w:hAnsi="Arial" w:cs="Arial"/>
          <w:i/>
          <w:sz w:val="21"/>
          <w:szCs w:val="24"/>
          <w:lang w:val="en-GB"/>
        </w:rPr>
        <w:t>N</w:t>
      </w:r>
      <w:r>
        <w:rPr>
          <w:rFonts w:ascii="Arial" w:hAnsi="Arial" w:cs="Arial"/>
          <w:sz w:val="21"/>
          <w:szCs w:val="24"/>
          <w:lang w:val="en-GB"/>
        </w:rPr>
        <w:t xml:space="preserve"> is the vegetation density and </w:t>
      </w:r>
      <w:r w:rsidRPr="000304A6">
        <w:rPr>
          <w:rFonts w:ascii="Arial" w:hAnsi="Arial" w:cs="Arial"/>
          <w:i/>
          <w:sz w:val="21"/>
          <w:szCs w:val="24"/>
          <w:lang w:val="en-GB"/>
        </w:rPr>
        <w:t>u</w:t>
      </w:r>
      <w:r>
        <w:rPr>
          <w:rFonts w:ascii="Arial" w:hAnsi="Arial" w:cs="Arial"/>
          <w:sz w:val="21"/>
          <w:szCs w:val="24"/>
          <w:lang w:val="en-GB"/>
        </w:rPr>
        <w:t xml:space="preserve"> is the wave or current related velocity. To take into account the velocity due to mean flow and infragravity waves, we use the Lagrangian velocity (</w:t>
      </w:r>
      <w:r w:rsidRPr="005920AA">
        <w:rPr>
          <w:rFonts w:ascii="Arial" w:hAnsi="Arial" w:cs="Arial"/>
          <w:i/>
          <w:sz w:val="21"/>
          <w:szCs w:val="24"/>
          <w:lang w:val="en-GB"/>
        </w:rPr>
        <w:t>u</w:t>
      </w:r>
      <w:r w:rsidRPr="005920AA">
        <w:rPr>
          <w:rFonts w:ascii="Arial" w:hAnsi="Arial" w:cs="Arial"/>
          <w:i/>
          <w:sz w:val="21"/>
          <w:szCs w:val="24"/>
          <w:vertAlign w:val="superscript"/>
          <w:lang w:val="en-GB"/>
        </w:rPr>
        <w:t>L</w:t>
      </w:r>
      <w:r>
        <w:rPr>
          <w:rFonts w:ascii="Arial" w:hAnsi="Arial" w:cs="Arial"/>
          <w:i/>
          <w:sz w:val="21"/>
          <w:szCs w:val="24"/>
        </w:rPr>
        <w:t>)</w:t>
      </w:r>
      <w:r>
        <w:rPr>
          <w:rFonts w:ascii="Arial" w:hAnsi="Arial" w:cs="Arial"/>
          <w:sz w:val="21"/>
          <w:szCs w:val="24"/>
          <w:vertAlign w:val="superscript"/>
          <w:lang w:val="en-GB"/>
        </w:rPr>
        <w:t xml:space="preserve"> </w:t>
      </w:r>
      <w:r>
        <w:rPr>
          <w:rFonts w:ascii="Arial" w:hAnsi="Arial" w:cs="Arial"/>
          <w:sz w:val="21"/>
          <w:szCs w:val="24"/>
          <w:lang w:val="en-GB"/>
        </w:rPr>
        <w:t xml:space="preserve">here. </w:t>
      </w:r>
      <w:r w:rsidRPr="00A52DE4">
        <w:rPr>
          <w:rFonts w:ascii="Arial" w:hAnsi="Arial" w:cs="Arial"/>
          <w:sz w:val="21"/>
          <w:szCs w:val="24"/>
          <w:lang w:val="en-GB"/>
        </w:rPr>
        <w:t xml:space="preserve">The vegetation-induced </w:t>
      </w:r>
      <w:r>
        <w:rPr>
          <w:rFonts w:ascii="Arial" w:hAnsi="Arial" w:cs="Arial"/>
          <w:sz w:val="21"/>
          <w:szCs w:val="24"/>
          <w:lang w:val="en-GB"/>
        </w:rPr>
        <w:t xml:space="preserve">time varying </w:t>
      </w:r>
      <w:r w:rsidRPr="00A52DE4">
        <w:rPr>
          <w:rFonts w:ascii="Arial" w:hAnsi="Arial" w:cs="Arial"/>
          <w:sz w:val="21"/>
          <w:szCs w:val="24"/>
          <w:lang w:val="en-GB"/>
        </w:rPr>
        <w:t xml:space="preserve">drag force is </w:t>
      </w:r>
      <w:r>
        <w:rPr>
          <w:rFonts w:ascii="Arial" w:hAnsi="Arial" w:cs="Arial"/>
          <w:sz w:val="21"/>
          <w:szCs w:val="24"/>
          <w:lang w:val="en-GB"/>
        </w:rPr>
        <w:t xml:space="preserve">then </w:t>
      </w:r>
      <w:r w:rsidRPr="00A52DE4">
        <w:rPr>
          <w:rFonts w:ascii="Arial" w:hAnsi="Arial" w:cs="Arial"/>
          <w:sz w:val="21"/>
          <w:szCs w:val="24"/>
          <w:lang w:val="en-GB"/>
        </w:rPr>
        <w:t>calculated as the sum of the vegetation-induced drag force per vegetation layer:</w:t>
      </w:r>
    </w:p>
    <w:p w:rsidR="00E465ED" w:rsidRDefault="00E465ED" w:rsidP="00E465ED">
      <w:pPr>
        <w:pStyle w:val="MTDisplayEquation"/>
      </w:pPr>
      <w:r>
        <w:tab/>
      </w:r>
      <w:r w:rsidRPr="00A52DE4">
        <w:rPr>
          <w:position w:val="-70"/>
        </w:rPr>
        <w:object w:dxaOrig="4000" w:dyaOrig="1520">
          <v:shape id="_x0000_i1043" type="#_x0000_t75" style="width:200.55pt;height:75.85pt" o:ole="">
            <v:imagedata r:id="rId66" o:title=""/>
          </v:shape>
          <o:OLEObject Type="Embed" ProgID="Equation.DSMT4" ShapeID="_x0000_i1043" DrawAspect="Content" ObjectID="_1485948353" r:id="rId67"/>
        </w:object>
      </w:r>
      <w:r>
        <w:t xml:space="preserve"> </w:t>
      </w:r>
      <w:r>
        <w:tab/>
      </w:r>
      <w:r w:rsidR="00D868A5">
        <w:fldChar w:fldCharType="begin"/>
      </w:r>
      <w:r>
        <w:instrText xml:space="preserve"> MACROBUTTON MTPlaceRef \* MERGEFORMAT </w:instrText>
      </w:r>
      <w:r w:rsidR="00D868A5">
        <w:fldChar w:fldCharType="begin"/>
      </w:r>
      <w:r>
        <w:instrText xml:space="preserve"> SEQ MTEqn \h \* MERGEFORMAT </w:instrText>
      </w:r>
      <w:r w:rsidR="00D868A5">
        <w:fldChar w:fldCharType="end"/>
      </w:r>
      <w:r>
        <w:instrText>(</w:instrText>
      </w:r>
      <w:fldSimple w:instr=" SEQ MTSec \c \* Arabic \* MERGEFORMAT ">
        <w:r>
          <w:rPr>
            <w:noProof/>
          </w:rPr>
          <w:instrText>1</w:instrText>
        </w:r>
      </w:fldSimple>
      <w:r>
        <w:instrText>.</w:instrText>
      </w:r>
      <w:fldSimple w:instr=" SEQ MTEqn \c \* Arabic \* MERGEFORMAT ">
        <w:r>
          <w:rPr>
            <w:noProof/>
          </w:rPr>
          <w:instrText>18</w:instrText>
        </w:r>
      </w:fldSimple>
      <w:r>
        <w:instrText>)</w:instrText>
      </w:r>
      <w:r w:rsidR="00D868A5">
        <w:fldChar w:fldCharType="end"/>
      </w:r>
    </w:p>
    <w:p w:rsidR="00E465ED" w:rsidRDefault="00E465ED" w:rsidP="00E465ED">
      <w:r>
        <w:t xml:space="preserve">where </w:t>
      </w:r>
      <w:r w:rsidRPr="005D2574">
        <w:rPr>
          <w:position w:val="-8"/>
        </w:rPr>
        <w:object w:dxaOrig="360" w:dyaOrig="360">
          <v:shape id="_x0000_i1044" type="#_x0000_t75" style="width:17.55pt;height:17.55pt" o:ole="">
            <v:imagedata r:id="rId62" o:title=""/>
          </v:shape>
          <o:OLEObject Type="Embed" ProgID="Equation.DSMT4" ShapeID="_x0000_i1044" DrawAspect="Content" ObjectID="_1485948354" r:id="rId68"/>
        </w:object>
      </w:r>
      <w:r>
        <w:t xml:space="preserve">is a (bulk) drag coefficient, </w:t>
      </w:r>
      <w:r w:rsidRPr="00174DDE">
        <w:rPr>
          <w:i/>
        </w:rPr>
        <w:t>b</w:t>
      </w:r>
      <w:r w:rsidRPr="00174DDE">
        <w:rPr>
          <w:i/>
          <w:vertAlign w:val="subscript"/>
        </w:rPr>
        <w:t>v</w:t>
      </w:r>
      <w:r>
        <w:rPr>
          <w:i/>
          <w:vertAlign w:val="subscript"/>
        </w:rPr>
        <w:t>,i</w:t>
      </w:r>
      <w:r>
        <w:t xml:space="preserve"> is the vegetation stem diameter, </w:t>
      </w:r>
      <w:r w:rsidRPr="00174DDE">
        <w:rPr>
          <w:i/>
        </w:rPr>
        <w:t>N</w:t>
      </w:r>
      <w:r>
        <w:rPr>
          <w:i/>
          <w:vertAlign w:val="subscript"/>
        </w:rPr>
        <w:t>v,i</w:t>
      </w:r>
      <w:r>
        <w:t xml:space="preserve"> is the vegetation density, and </w:t>
      </w:r>
      <w:r w:rsidRPr="0092208C">
        <w:rPr>
          <w:i/>
        </w:rPr>
        <w:t>α</w:t>
      </w:r>
      <w:r w:rsidRPr="0092208C">
        <w:rPr>
          <w:i/>
          <w:vertAlign w:val="subscript"/>
        </w:rPr>
        <w:t>i</w:t>
      </w:r>
      <w:r>
        <w:t xml:space="preserve"> is the relative vegetation height (= </w:t>
      </w:r>
      <w:r w:rsidRPr="001238E0">
        <w:rPr>
          <w:i/>
        </w:rPr>
        <w:t>h</w:t>
      </w:r>
      <w:r w:rsidRPr="001238E0">
        <w:rPr>
          <w:i/>
          <w:vertAlign w:val="subscript"/>
        </w:rPr>
        <w:t>v</w:t>
      </w:r>
      <w:r>
        <w:rPr>
          <w:vertAlign w:val="subscript"/>
        </w:rPr>
        <w:t xml:space="preserve"> </w:t>
      </w:r>
      <w:r>
        <w:t xml:space="preserve">/ </w:t>
      </w:r>
      <w:r w:rsidRPr="001238E0">
        <w:rPr>
          <w:i/>
        </w:rPr>
        <w:t>h</w:t>
      </w:r>
      <w:r>
        <w:t xml:space="preserve">) for layer </w:t>
      </w:r>
      <w:r>
        <w:rPr>
          <w:i/>
        </w:rPr>
        <w:t>i</w:t>
      </w:r>
      <w:r>
        <w:t>.</w:t>
      </w:r>
    </w:p>
    <w:p w:rsidR="008C2325" w:rsidRPr="004D7B46" w:rsidRDefault="008C2325" w:rsidP="004D7B46">
      <w:pPr>
        <w:pStyle w:val="Heading3"/>
        <w:jc w:val="both"/>
        <w:rPr>
          <w:lang w:val="en-US"/>
        </w:rPr>
      </w:pPr>
      <w:r w:rsidRPr="004D7B46">
        <w:rPr>
          <w:lang w:val="en-US"/>
        </w:rPr>
        <w:t>Roller energy balance</w:t>
      </w:r>
      <w:bookmarkEnd w:id="51"/>
    </w:p>
    <w:p w:rsidR="008C2325" w:rsidRPr="004D7B46" w:rsidRDefault="008C2325" w:rsidP="004D7B46">
      <w:pPr>
        <w:rPr>
          <w:lang w:val="en-US"/>
        </w:rPr>
      </w:pPr>
      <w:r w:rsidRPr="004D7B46">
        <w:rPr>
          <w:color w:val="FF0000"/>
          <w:lang w:val="en-US"/>
        </w:rPr>
        <w:t>Dano</w:t>
      </w:r>
    </w:p>
    <w:p w:rsidR="00066D6F" w:rsidRPr="004D7B46" w:rsidRDefault="00066D6F" w:rsidP="004D7B46">
      <w:pPr>
        <w:spacing w:line="240" w:lineRule="auto"/>
        <w:rPr>
          <w:b/>
          <w:iCs/>
          <w:szCs w:val="28"/>
          <w:lang w:val="en-US"/>
        </w:rPr>
      </w:pPr>
      <w:r w:rsidRPr="004D7B46">
        <w:rPr>
          <w:lang w:val="en-US"/>
        </w:rPr>
        <w:br w:type="page"/>
      </w:r>
    </w:p>
    <w:p w:rsidR="000F7560" w:rsidRPr="004D7B46" w:rsidRDefault="000F7560" w:rsidP="004D7B46">
      <w:pPr>
        <w:pStyle w:val="Heading2"/>
        <w:jc w:val="both"/>
        <w:rPr>
          <w:lang w:val="en-US"/>
        </w:rPr>
      </w:pPr>
      <w:bookmarkStart w:id="53" w:name="_Toc412018035"/>
      <w:r w:rsidRPr="004D7B46">
        <w:rPr>
          <w:lang w:val="en-US"/>
        </w:rPr>
        <w:lastRenderedPageBreak/>
        <w:t>Shallow water equations</w:t>
      </w:r>
      <w:bookmarkEnd w:id="53"/>
    </w:p>
    <w:p w:rsidR="000F7560" w:rsidRPr="004D7B46" w:rsidRDefault="000F7560" w:rsidP="004D7B46">
      <w:pPr>
        <w:rPr>
          <w:lang w:val="en-US"/>
        </w:rPr>
      </w:pPr>
      <w:r w:rsidRPr="004D7B46">
        <w:rPr>
          <w:lang w:val="en-US"/>
        </w:rPr>
        <w:t>For the low-frequency and mean flows we use the shallow water equations. To account for the wave induced mass-flux and the subsequent (return) flow these are cast into a depth-averaged Generalized Lagrangian Mean (GLM) formulation (Andrews and McIntyre, 1978, Walstra et al, 2000). In such a framework, the momentum and continuity equations are formulated in terms of the Lagrangian velocity</w:t>
      </w:r>
      <w:r w:rsidRPr="004D7B46">
        <w:rPr>
          <w:i/>
          <w:lang w:val="en-US"/>
        </w:rPr>
        <w:t xml:space="preserve"> u</w:t>
      </w:r>
      <w:r w:rsidRPr="004D7B46">
        <w:rPr>
          <w:i/>
          <w:vertAlign w:val="superscript"/>
          <w:lang w:val="en-US"/>
        </w:rPr>
        <w:t>L</w:t>
      </w:r>
      <w:r w:rsidRPr="004D7B46">
        <w:rPr>
          <w:i/>
          <w:lang w:val="en-US"/>
        </w:rPr>
        <w:t xml:space="preserve"> </w:t>
      </w:r>
      <w:r w:rsidRPr="004D7B46">
        <w:rPr>
          <w:lang w:val="en-US"/>
        </w:rPr>
        <w:t>which is defined as the distance a water particle travels in one wave period, divided by that period. This velocity is related to the Eulerian velocity (the short-wave-averaged velocity observed at a fixed point) by:</w:t>
      </w:r>
    </w:p>
    <w:p w:rsidR="000F7560" w:rsidRPr="004D7B46" w:rsidRDefault="000F7560" w:rsidP="004D7B46">
      <w:pPr>
        <w:rPr>
          <w:lang w:val="en-US"/>
        </w:rPr>
      </w:pPr>
    </w:p>
    <w:p w:rsidR="000F7560" w:rsidRPr="004D7B46" w:rsidRDefault="000F7560" w:rsidP="004D7B46">
      <w:pPr>
        <w:pStyle w:val="MTDisplayEquation"/>
        <w:rPr>
          <w:lang w:val="en-US"/>
        </w:rPr>
      </w:pPr>
      <w:r w:rsidRPr="004D7B46">
        <w:rPr>
          <w:lang w:val="en-US"/>
        </w:rPr>
        <w:tab/>
      </w:r>
      <w:r w:rsidRPr="004D7B46">
        <w:rPr>
          <w:position w:val="-10"/>
          <w:lang w:val="en-US"/>
        </w:rPr>
        <w:object w:dxaOrig="3220" w:dyaOrig="360">
          <v:shape id="_x0000_i1045" type="#_x0000_t75" style="width:160.7pt;height:17.55pt" o:ole="">
            <v:imagedata r:id="rId69" o:title=""/>
          </v:shape>
          <o:OLEObject Type="Embed" ProgID="Equation.DSMT4" ShapeID="_x0000_i1045" DrawAspect="Content" ObjectID="_1485948355" r:id="rId70"/>
        </w:object>
      </w:r>
      <w:r w:rsidRPr="004D7B46">
        <w:rPr>
          <w:lang w:val="en-US"/>
        </w:rPr>
        <w:t xml:space="preserve"> </w:t>
      </w:r>
      <w:r w:rsidRPr="004D7B46">
        <w:rPr>
          <w:lang w:val="en-US"/>
        </w:rPr>
        <w:tab/>
      </w:r>
      <w:r w:rsidR="00D868A5" w:rsidRPr="004D7B46">
        <w:rPr>
          <w:lang w:val="en-US"/>
        </w:rPr>
        <w:fldChar w:fldCharType="begin"/>
      </w:r>
      <w:r w:rsidRPr="004D7B46">
        <w:rPr>
          <w:lang w:val="en-US"/>
        </w:rPr>
        <w:instrText xml:space="preserve"> MACROBUTTON MTPlaceRef \* MERGEFORMAT </w:instrText>
      </w:r>
      <w:r w:rsidR="00D868A5" w:rsidRPr="004D7B46">
        <w:rPr>
          <w:lang w:val="en-US"/>
        </w:rPr>
        <w:fldChar w:fldCharType="begin"/>
      </w:r>
      <w:r w:rsidRPr="004D7B46">
        <w:rPr>
          <w:lang w:val="en-US"/>
        </w:rPr>
        <w:instrText xml:space="preserve"> SEQ MTEqn \h \* MERGEFORMAT </w:instrText>
      </w:r>
      <w:r w:rsidR="00D868A5" w:rsidRPr="004D7B46">
        <w:rPr>
          <w:lang w:val="en-US"/>
        </w:rPr>
        <w:fldChar w:fldCharType="end"/>
      </w:r>
      <w:bookmarkStart w:id="54" w:name="ZEqnNum457587"/>
      <w:r w:rsidRPr="004D7B46">
        <w:rPr>
          <w:lang w:val="en-US"/>
        </w:rPr>
        <w:instrText>(</w:instrText>
      </w:r>
      <w:fldSimple w:instr=" SEQ MTSec \c \* Arabic \* MERGEFORMAT ">
        <w:r w:rsidR="004D7B46">
          <w:rPr>
            <w:noProof/>
            <w:lang w:val="en-US"/>
          </w:rPr>
          <w:instrText>1</w:instrText>
        </w:r>
      </w:fldSimple>
      <w:r w:rsidRPr="004D7B46">
        <w:rPr>
          <w:lang w:val="en-US"/>
        </w:rPr>
        <w:instrText>.</w:instrText>
      </w:r>
      <w:fldSimple w:instr=" SEQ MTEqn \c \* Arabic \* MERGEFORMAT ">
        <w:r w:rsidR="004D7B46">
          <w:rPr>
            <w:noProof/>
            <w:lang w:val="en-US"/>
          </w:rPr>
          <w:instrText>15</w:instrText>
        </w:r>
      </w:fldSimple>
      <w:r w:rsidRPr="004D7B46">
        <w:rPr>
          <w:lang w:val="en-US"/>
        </w:rPr>
        <w:instrText>)</w:instrText>
      </w:r>
      <w:bookmarkEnd w:id="54"/>
      <w:r w:rsidR="00D868A5" w:rsidRPr="004D7B46">
        <w:rPr>
          <w:lang w:val="en-US"/>
        </w:rPr>
        <w:fldChar w:fldCharType="end"/>
      </w:r>
    </w:p>
    <w:p w:rsidR="000F7560" w:rsidRPr="004D7B46" w:rsidRDefault="000F7560" w:rsidP="004D7B46">
      <w:pPr>
        <w:rPr>
          <w:lang w:val="en-US"/>
        </w:rPr>
      </w:pPr>
    </w:p>
    <w:p w:rsidR="000F7560" w:rsidRPr="004D7B46" w:rsidRDefault="000F7560" w:rsidP="004D7B46">
      <w:pPr>
        <w:rPr>
          <w:lang w:val="en-US"/>
        </w:rPr>
      </w:pPr>
      <w:r w:rsidRPr="004D7B46">
        <w:rPr>
          <w:lang w:val="en-US"/>
        </w:rPr>
        <w:t xml:space="preserve">In </w:t>
      </w:r>
      <w:r w:rsidR="00D868A5" w:rsidRPr="004D7B46">
        <w:rPr>
          <w:lang w:val="en-US"/>
        </w:rPr>
        <w:fldChar w:fldCharType="begin"/>
      </w:r>
      <w:r w:rsidRPr="004D7B46">
        <w:rPr>
          <w:lang w:val="en-US"/>
        </w:rPr>
        <w:instrText xml:space="preserve"> GOTOBUTTON ZEqnNum457587  \* MERGEFORMAT </w:instrText>
      </w:r>
      <w:r w:rsidR="00D868A5" w:rsidRPr="004D7B46">
        <w:rPr>
          <w:lang w:val="en-US"/>
        </w:rPr>
        <w:fldChar w:fldCharType="begin"/>
      </w:r>
      <w:r w:rsidRPr="004D7B46">
        <w:rPr>
          <w:lang w:val="en-US"/>
        </w:rPr>
        <w:instrText xml:space="preserve"> REF ZEqnNum457587 \* Charformat \! \* MERGEFORMAT </w:instrText>
      </w:r>
      <w:r w:rsidR="00D868A5" w:rsidRPr="004D7B46">
        <w:rPr>
          <w:lang w:val="en-US"/>
        </w:rPr>
        <w:fldChar w:fldCharType="separate"/>
      </w:r>
      <w:r w:rsidR="004D7B46" w:rsidRPr="004D7B46">
        <w:rPr>
          <w:lang w:val="en-US"/>
        </w:rPr>
        <w:instrText>(</w:instrText>
      </w:r>
      <w:r w:rsidR="004D7B46">
        <w:rPr>
          <w:lang w:val="en-US"/>
        </w:rPr>
        <w:instrText>1</w:instrText>
      </w:r>
      <w:r w:rsidR="004D7B46" w:rsidRPr="004D7B46">
        <w:rPr>
          <w:lang w:val="en-US"/>
        </w:rPr>
        <w:instrText>.</w:instrText>
      </w:r>
      <w:r w:rsidR="004D7B46">
        <w:rPr>
          <w:lang w:val="en-US"/>
        </w:rPr>
        <w:instrText>15</w:instrText>
      </w:r>
      <w:r w:rsidR="004D7B46" w:rsidRPr="004D7B46">
        <w:rPr>
          <w:lang w:val="en-US"/>
        </w:rPr>
        <w:instrText>)</w:instrText>
      </w:r>
      <w:r w:rsidR="00D868A5" w:rsidRPr="004D7B46">
        <w:rPr>
          <w:lang w:val="en-US"/>
        </w:rPr>
        <w:fldChar w:fldCharType="end"/>
      </w:r>
      <w:r w:rsidR="00D868A5" w:rsidRPr="004D7B46">
        <w:rPr>
          <w:lang w:val="en-US"/>
        </w:rPr>
        <w:fldChar w:fldCharType="end"/>
      </w:r>
      <w:r w:rsidRPr="004D7B46">
        <w:rPr>
          <w:lang w:val="en-US"/>
        </w:rPr>
        <w:t xml:space="preserve"> u</w:t>
      </w:r>
      <w:r w:rsidRPr="004D7B46">
        <w:rPr>
          <w:vertAlign w:val="superscript"/>
          <w:lang w:val="en-US"/>
        </w:rPr>
        <w:t>S</w:t>
      </w:r>
      <w:r w:rsidRPr="004D7B46">
        <w:rPr>
          <w:lang w:val="en-US"/>
        </w:rPr>
        <w:t xml:space="preserve"> and v</w:t>
      </w:r>
      <w:r w:rsidRPr="004D7B46">
        <w:rPr>
          <w:vertAlign w:val="superscript"/>
          <w:lang w:val="en-US"/>
        </w:rPr>
        <w:t>S</w:t>
      </w:r>
      <w:r w:rsidRPr="004D7B46">
        <w:rPr>
          <w:lang w:val="en-US"/>
        </w:rPr>
        <w:t xml:space="preserve"> represents the Stokes drift in x- and y-direction respectively (Phillips, 1977). The Strokes drift is calculated with </w:t>
      </w:r>
      <w:r w:rsidR="00D868A5" w:rsidRPr="004D7B46">
        <w:rPr>
          <w:lang w:val="en-US"/>
        </w:rPr>
        <w:fldChar w:fldCharType="begin"/>
      </w:r>
      <w:r w:rsidRPr="004D7B46">
        <w:rPr>
          <w:lang w:val="en-US"/>
        </w:rPr>
        <w:instrText xml:space="preserve"> GOTOBUTTON ZEqnNum619151  \* MERGEFORMAT </w:instrText>
      </w:r>
      <w:r w:rsidR="00D868A5" w:rsidRPr="004D7B46">
        <w:rPr>
          <w:lang w:val="en-US"/>
        </w:rPr>
        <w:fldChar w:fldCharType="begin"/>
      </w:r>
      <w:r w:rsidRPr="004D7B46">
        <w:rPr>
          <w:lang w:val="en-US"/>
        </w:rPr>
        <w:instrText xml:space="preserve"> REF ZEqnNum619151 \* Charformat \! \* MERGEFORMAT </w:instrText>
      </w:r>
      <w:r w:rsidR="00D868A5" w:rsidRPr="004D7B46">
        <w:rPr>
          <w:lang w:val="en-US"/>
        </w:rPr>
        <w:fldChar w:fldCharType="separate"/>
      </w:r>
      <w:r w:rsidR="004D7B46" w:rsidRPr="004D7B46">
        <w:rPr>
          <w:lang w:val="en-US"/>
        </w:rPr>
        <w:instrText>(1.16)</w:instrText>
      </w:r>
      <w:r w:rsidR="00D868A5" w:rsidRPr="004D7B46">
        <w:rPr>
          <w:lang w:val="en-US"/>
        </w:rPr>
        <w:fldChar w:fldCharType="end"/>
      </w:r>
      <w:r w:rsidR="00D868A5" w:rsidRPr="004D7B46">
        <w:rPr>
          <w:lang w:val="en-US"/>
        </w:rPr>
        <w:fldChar w:fldCharType="end"/>
      </w:r>
      <w:r w:rsidRPr="004D7B46">
        <w:rPr>
          <w:lang w:val="en-US"/>
        </w:rPr>
        <w:t xml:space="preserve"> in which the wave-group varying short wave energy </w:t>
      </w:r>
      <w:r w:rsidRPr="004D7B46">
        <w:rPr>
          <w:i/>
          <w:lang w:val="en-US"/>
        </w:rPr>
        <w:t>E</w:t>
      </w:r>
      <w:r w:rsidRPr="004D7B46">
        <w:rPr>
          <w:i/>
          <w:vertAlign w:val="subscript"/>
          <w:lang w:val="en-US"/>
        </w:rPr>
        <w:t>w</w:t>
      </w:r>
      <w:r w:rsidRPr="004D7B46">
        <w:rPr>
          <w:lang w:val="en-US"/>
        </w:rPr>
        <w:t xml:space="preserve"> and direction are obtained from the wave-action balance.</w:t>
      </w:r>
    </w:p>
    <w:p w:rsidR="000F7560" w:rsidRPr="004D7B46" w:rsidRDefault="000F7560" w:rsidP="004D7B46">
      <w:pPr>
        <w:rPr>
          <w:lang w:val="en-US"/>
        </w:rPr>
      </w:pPr>
    </w:p>
    <w:p w:rsidR="000F7560" w:rsidRPr="004D7B46" w:rsidRDefault="000F7560" w:rsidP="004D7B46">
      <w:pPr>
        <w:pStyle w:val="MTDisplayEquation"/>
        <w:rPr>
          <w:lang w:val="en-US"/>
        </w:rPr>
      </w:pPr>
      <w:r w:rsidRPr="004D7B46">
        <w:rPr>
          <w:lang w:val="en-US"/>
        </w:rPr>
        <w:tab/>
      </w:r>
      <w:r w:rsidRPr="004D7B46">
        <w:rPr>
          <w:position w:val="-28"/>
          <w:lang w:val="en-US"/>
        </w:rPr>
        <w:object w:dxaOrig="3480" w:dyaOrig="660">
          <v:shape id="_x0000_i1046" type="#_x0000_t75" style="width:174pt;height:33.85pt" o:ole="">
            <v:imagedata r:id="rId71" o:title=""/>
          </v:shape>
          <o:OLEObject Type="Embed" ProgID="Equation.DSMT4" ShapeID="_x0000_i1046" DrawAspect="Content" ObjectID="_1485948356" r:id="rId72"/>
        </w:object>
      </w:r>
      <w:r w:rsidRPr="004D7B46">
        <w:rPr>
          <w:lang w:val="en-US"/>
        </w:rPr>
        <w:t xml:space="preserve"> </w:t>
      </w:r>
      <w:r w:rsidRPr="004D7B46">
        <w:rPr>
          <w:lang w:val="en-US"/>
        </w:rPr>
        <w:tab/>
      </w:r>
      <w:r w:rsidR="00D868A5" w:rsidRPr="004D7B46">
        <w:rPr>
          <w:lang w:val="en-US"/>
        </w:rPr>
        <w:fldChar w:fldCharType="begin"/>
      </w:r>
      <w:r w:rsidRPr="004D7B46">
        <w:rPr>
          <w:lang w:val="en-US"/>
        </w:rPr>
        <w:instrText xml:space="preserve"> MACROBUTTON MTPlaceRef \* MERGEFORMAT </w:instrText>
      </w:r>
      <w:r w:rsidR="00D868A5" w:rsidRPr="004D7B46">
        <w:rPr>
          <w:lang w:val="en-US"/>
        </w:rPr>
        <w:fldChar w:fldCharType="begin"/>
      </w:r>
      <w:r w:rsidRPr="004D7B46">
        <w:rPr>
          <w:lang w:val="en-US"/>
        </w:rPr>
        <w:instrText xml:space="preserve"> SEQ MTEqn \h \* MERGEFORMAT </w:instrText>
      </w:r>
      <w:r w:rsidR="00D868A5" w:rsidRPr="004D7B46">
        <w:rPr>
          <w:lang w:val="en-US"/>
        </w:rPr>
        <w:fldChar w:fldCharType="end"/>
      </w:r>
      <w:bookmarkStart w:id="55" w:name="ZEqnNum619151"/>
      <w:r w:rsidRPr="004D7B46">
        <w:rPr>
          <w:lang w:val="en-US"/>
        </w:rPr>
        <w:instrText>(</w:instrText>
      </w:r>
      <w:fldSimple w:instr=" SEQ MTSec \c \* Arabic \* MERGEFORMAT ">
        <w:r w:rsidR="004D7B46">
          <w:rPr>
            <w:noProof/>
            <w:lang w:val="en-US"/>
          </w:rPr>
          <w:instrText>1</w:instrText>
        </w:r>
      </w:fldSimple>
      <w:r w:rsidRPr="004D7B46">
        <w:rPr>
          <w:lang w:val="en-US"/>
        </w:rPr>
        <w:instrText>.</w:instrText>
      </w:r>
      <w:fldSimple w:instr=" SEQ MTEqn \c \* Arabic \* MERGEFORMAT ">
        <w:r w:rsidR="004D7B46">
          <w:rPr>
            <w:noProof/>
            <w:lang w:val="en-US"/>
          </w:rPr>
          <w:instrText>16</w:instrText>
        </w:r>
      </w:fldSimple>
      <w:r w:rsidRPr="004D7B46">
        <w:rPr>
          <w:lang w:val="en-US"/>
        </w:rPr>
        <w:instrText>)</w:instrText>
      </w:r>
      <w:bookmarkEnd w:id="55"/>
      <w:r w:rsidR="00D868A5" w:rsidRPr="004D7B46">
        <w:rPr>
          <w:lang w:val="en-US"/>
        </w:rPr>
        <w:fldChar w:fldCharType="end"/>
      </w:r>
    </w:p>
    <w:p w:rsidR="000F7560" w:rsidRPr="004D7B46" w:rsidRDefault="000F7560" w:rsidP="004D7B46">
      <w:pPr>
        <w:rPr>
          <w:lang w:val="en-US"/>
        </w:rPr>
      </w:pPr>
    </w:p>
    <w:p w:rsidR="000F7560" w:rsidRPr="004D7B46" w:rsidRDefault="000F7560" w:rsidP="004D7B46">
      <w:pPr>
        <w:rPr>
          <w:lang w:val="en-US"/>
        </w:rPr>
      </w:pPr>
      <w:r w:rsidRPr="004D7B46">
        <w:rPr>
          <w:lang w:val="en-US"/>
        </w:rPr>
        <w:t xml:space="preserve">The resulting GLM-momentum equations are given by:  </w:t>
      </w:r>
    </w:p>
    <w:p w:rsidR="000F7560" w:rsidRPr="004D7B46" w:rsidRDefault="000F7560" w:rsidP="004D7B46">
      <w:pPr>
        <w:rPr>
          <w:lang w:val="en-US"/>
        </w:rPr>
      </w:pPr>
    </w:p>
    <w:p w:rsidR="000F7560" w:rsidRPr="004D7B46" w:rsidRDefault="000F7560" w:rsidP="004D7B46">
      <w:pPr>
        <w:pStyle w:val="MTDisplayEquation"/>
        <w:rPr>
          <w:lang w:val="en-US"/>
        </w:rPr>
      </w:pPr>
      <w:r w:rsidRPr="004D7B46">
        <w:rPr>
          <w:lang w:val="en-US"/>
        </w:rPr>
        <w:tab/>
      </w:r>
      <w:r w:rsidRPr="004D7B46">
        <w:rPr>
          <w:position w:val="-104"/>
          <w:lang w:val="en-US"/>
        </w:rPr>
        <w:object w:dxaOrig="7140" w:dyaOrig="2260">
          <v:shape id="_x0000_i1047" type="#_x0000_t75" style="width:357.45pt;height:113.15pt" o:ole="">
            <v:imagedata r:id="rId73" o:title=""/>
          </v:shape>
          <o:OLEObject Type="Embed" ProgID="Equation.DSMT4" ShapeID="_x0000_i1047" DrawAspect="Content" ObjectID="_1485948357" r:id="rId74"/>
        </w:object>
      </w:r>
      <w:r w:rsidRPr="004D7B46">
        <w:rPr>
          <w:lang w:val="en-US"/>
        </w:rPr>
        <w:t xml:space="preserve"> </w:t>
      </w:r>
      <w:r w:rsidRPr="004D7B46">
        <w:rPr>
          <w:lang w:val="en-US"/>
        </w:rPr>
        <w:tab/>
      </w:r>
      <w:r w:rsidR="00D868A5" w:rsidRPr="004D7B46">
        <w:rPr>
          <w:lang w:val="en-US"/>
        </w:rPr>
        <w:fldChar w:fldCharType="begin"/>
      </w:r>
      <w:r w:rsidRPr="004D7B46">
        <w:rPr>
          <w:lang w:val="en-US"/>
        </w:rPr>
        <w:instrText xml:space="preserve"> MACROBUTTON MTPlaceRef \* MERGEFORMAT </w:instrText>
      </w:r>
      <w:r w:rsidR="00D868A5" w:rsidRPr="004D7B46">
        <w:rPr>
          <w:lang w:val="en-US"/>
        </w:rPr>
        <w:fldChar w:fldCharType="begin"/>
      </w:r>
      <w:r w:rsidRPr="004D7B46">
        <w:rPr>
          <w:lang w:val="en-US"/>
        </w:rPr>
        <w:instrText xml:space="preserve"> SEQ MTEqn \h \* MERGEFORMAT </w:instrText>
      </w:r>
      <w:r w:rsidR="00D868A5" w:rsidRPr="004D7B46">
        <w:rPr>
          <w:lang w:val="en-US"/>
        </w:rPr>
        <w:fldChar w:fldCharType="end"/>
      </w:r>
      <w:bookmarkStart w:id="56" w:name="ZEqnNum343516"/>
      <w:r w:rsidRPr="004D7B46">
        <w:rPr>
          <w:lang w:val="en-US"/>
        </w:rPr>
        <w:instrText>(</w:instrText>
      </w:r>
      <w:fldSimple w:instr=" SEQ MTSec \c \* Arabic \* MERGEFORMAT ">
        <w:r w:rsidR="004D7B46">
          <w:rPr>
            <w:noProof/>
            <w:lang w:val="en-US"/>
          </w:rPr>
          <w:instrText>1</w:instrText>
        </w:r>
      </w:fldSimple>
      <w:r w:rsidRPr="004D7B46">
        <w:rPr>
          <w:lang w:val="en-US"/>
        </w:rPr>
        <w:instrText>.</w:instrText>
      </w:r>
      <w:fldSimple w:instr=" SEQ MTEqn \c \* Arabic \* MERGEFORMAT ">
        <w:r w:rsidR="004D7B46">
          <w:rPr>
            <w:noProof/>
            <w:lang w:val="en-US"/>
          </w:rPr>
          <w:instrText>17</w:instrText>
        </w:r>
      </w:fldSimple>
      <w:r w:rsidRPr="004D7B46">
        <w:rPr>
          <w:lang w:val="en-US"/>
        </w:rPr>
        <w:instrText>)</w:instrText>
      </w:r>
      <w:bookmarkEnd w:id="56"/>
      <w:r w:rsidR="00D868A5" w:rsidRPr="004D7B46">
        <w:rPr>
          <w:lang w:val="en-US"/>
        </w:rPr>
        <w:fldChar w:fldCharType="end"/>
      </w:r>
    </w:p>
    <w:p w:rsidR="000F7560" w:rsidRPr="004D7B46" w:rsidRDefault="000F7560" w:rsidP="004D7B46">
      <w:pPr>
        <w:rPr>
          <w:lang w:val="en-US"/>
        </w:rPr>
      </w:pPr>
    </w:p>
    <w:p w:rsidR="000F7560" w:rsidRPr="004D7B46" w:rsidRDefault="000F7560" w:rsidP="004D7B46">
      <w:pPr>
        <w:rPr>
          <w:lang w:val="en-US"/>
        </w:rPr>
      </w:pPr>
      <w:r w:rsidRPr="004D7B46">
        <w:rPr>
          <w:lang w:val="en-US"/>
        </w:rPr>
        <w:t xml:space="preserve">In </w:t>
      </w:r>
      <w:r w:rsidR="00D868A5" w:rsidRPr="004D7B46">
        <w:rPr>
          <w:lang w:val="en-US"/>
        </w:rPr>
        <w:fldChar w:fldCharType="begin"/>
      </w:r>
      <w:r w:rsidRPr="004D7B46">
        <w:rPr>
          <w:lang w:val="en-US"/>
        </w:rPr>
        <w:instrText xml:space="preserve"> GOTOBUTTON ZEqnNum343516  \* MERGEFORMAT </w:instrText>
      </w:r>
      <w:r w:rsidR="00D868A5" w:rsidRPr="004D7B46">
        <w:rPr>
          <w:lang w:val="en-US"/>
        </w:rPr>
        <w:fldChar w:fldCharType="begin"/>
      </w:r>
      <w:r w:rsidRPr="004D7B46">
        <w:rPr>
          <w:lang w:val="en-US"/>
        </w:rPr>
        <w:instrText xml:space="preserve"> REF ZEqnNum343516 \* Charformat \! \* MERGEFORMAT </w:instrText>
      </w:r>
      <w:r w:rsidR="00D868A5" w:rsidRPr="004D7B46">
        <w:rPr>
          <w:lang w:val="en-US"/>
        </w:rPr>
        <w:fldChar w:fldCharType="separate"/>
      </w:r>
      <w:r w:rsidR="004D7B46" w:rsidRPr="004D7B46">
        <w:rPr>
          <w:lang w:val="en-US"/>
        </w:rPr>
        <w:instrText>(</w:instrText>
      </w:r>
      <w:r w:rsidR="004D7B46">
        <w:rPr>
          <w:lang w:val="en-US"/>
        </w:rPr>
        <w:instrText>1</w:instrText>
      </w:r>
      <w:r w:rsidR="004D7B46" w:rsidRPr="004D7B46">
        <w:rPr>
          <w:lang w:val="en-US"/>
        </w:rPr>
        <w:instrText>.</w:instrText>
      </w:r>
      <w:r w:rsidR="004D7B46">
        <w:rPr>
          <w:lang w:val="en-US"/>
        </w:rPr>
        <w:instrText>17</w:instrText>
      </w:r>
      <w:r w:rsidR="004D7B46" w:rsidRPr="004D7B46">
        <w:rPr>
          <w:lang w:val="en-US"/>
        </w:rPr>
        <w:instrText>)</w:instrText>
      </w:r>
      <w:r w:rsidR="00D868A5" w:rsidRPr="004D7B46">
        <w:rPr>
          <w:lang w:val="en-US"/>
        </w:rPr>
        <w:fldChar w:fldCharType="end"/>
      </w:r>
      <w:r w:rsidR="00D868A5" w:rsidRPr="004D7B46">
        <w:rPr>
          <w:lang w:val="en-US"/>
        </w:rPr>
        <w:fldChar w:fldCharType="end"/>
      </w:r>
      <w:r w:rsidRPr="004D7B46">
        <w:rPr>
          <w:lang w:val="en-US"/>
        </w:rPr>
        <w:t xml:space="preserve"> </w:t>
      </w:r>
      <w:r w:rsidRPr="004D7B46">
        <w:rPr>
          <w:i/>
          <w:lang w:val="en-US"/>
        </w:rPr>
        <w:t>τ</w:t>
      </w:r>
      <w:r w:rsidRPr="004D7B46">
        <w:rPr>
          <w:i/>
          <w:vertAlign w:val="subscript"/>
          <w:lang w:val="en-US"/>
        </w:rPr>
        <w:t>sx</w:t>
      </w:r>
      <w:r w:rsidRPr="004D7B46">
        <w:rPr>
          <w:vertAlign w:val="subscript"/>
          <w:lang w:val="en-US"/>
        </w:rPr>
        <w:t xml:space="preserve"> </w:t>
      </w:r>
      <w:r w:rsidRPr="004D7B46">
        <w:rPr>
          <w:lang w:val="en-US"/>
        </w:rPr>
        <w:t xml:space="preserve">and </w:t>
      </w:r>
      <w:r w:rsidRPr="004D7B46">
        <w:rPr>
          <w:i/>
          <w:lang w:val="en-US"/>
        </w:rPr>
        <w:t>τ</w:t>
      </w:r>
      <w:r w:rsidRPr="004D7B46">
        <w:rPr>
          <w:i/>
          <w:vertAlign w:val="subscript"/>
          <w:lang w:val="en-US"/>
        </w:rPr>
        <w:t>sy</w:t>
      </w:r>
      <w:r w:rsidRPr="004D7B46">
        <w:rPr>
          <w:vertAlign w:val="subscript"/>
          <w:lang w:val="en-US"/>
        </w:rPr>
        <w:t xml:space="preserve"> </w:t>
      </w:r>
      <w:r w:rsidRPr="004D7B46">
        <w:rPr>
          <w:lang w:val="en-US"/>
        </w:rPr>
        <w:t>are the wind shear stresses</w:t>
      </w:r>
      <w:r w:rsidRPr="004D7B46">
        <w:rPr>
          <w:i/>
          <w:lang w:val="en-US"/>
        </w:rPr>
        <w:t>, τ</w:t>
      </w:r>
      <w:r w:rsidRPr="004D7B46">
        <w:rPr>
          <w:i/>
          <w:vertAlign w:val="subscript"/>
          <w:lang w:val="en-US"/>
        </w:rPr>
        <w:t>bx</w:t>
      </w:r>
      <w:r w:rsidRPr="004D7B46">
        <w:rPr>
          <w:vertAlign w:val="subscript"/>
          <w:lang w:val="en-US"/>
        </w:rPr>
        <w:t xml:space="preserve"> </w:t>
      </w:r>
      <w:r w:rsidRPr="004D7B46">
        <w:rPr>
          <w:lang w:val="en-US"/>
        </w:rPr>
        <w:t xml:space="preserve">and </w:t>
      </w:r>
      <w:r w:rsidRPr="004D7B46">
        <w:rPr>
          <w:i/>
          <w:lang w:val="en-US"/>
        </w:rPr>
        <w:t>τ</w:t>
      </w:r>
      <w:r w:rsidRPr="004D7B46">
        <w:rPr>
          <w:i/>
          <w:vertAlign w:val="subscript"/>
          <w:lang w:val="en-US"/>
        </w:rPr>
        <w:t>by</w:t>
      </w:r>
      <w:r w:rsidRPr="004D7B46">
        <w:rPr>
          <w:vertAlign w:val="subscript"/>
          <w:lang w:val="en-US"/>
        </w:rPr>
        <w:t xml:space="preserve"> </w:t>
      </w:r>
      <w:r w:rsidRPr="004D7B46">
        <w:rPr>
          <w:lang w:val="en-US"/>
        </w:rPr>
        <w:t xml:space="preserve">are the bed shear stresses, </w:t>
      </w:r>
      <w:r w:rsidRPr="004D7B46">
        <w:rPr>
          <w:i/>
          <w:lang w:val="en-US"/>
        </w:rPr>
        <w:t>η</w:t>
      </w:r>
      <w:r w:rsidRPr="004D7B46">
        <w:rPr>
          <w:lang w:val="en-US"/>
        </w:rPr>
        <w:t xml:space="preserve"> is the water level, </w:t>
      </w:r>
      <w:r w:rsidRPr="004D7B46">
        <w:rPr>
          <w:i/>
          <w:lang w:val="en-US"/>
        </w:rPr>
        <w:t>F</w:t>
      </w:r>
      <w:r w:rsidRPr="004D7B46">
        <w:rPr>
          <w:lang w:val="en-US"/>
        </w:rPr>
        <w:t xml:space="preserve"> are the wave-induced stresses, </w:t>
      </w:r>
      <w:r w:rsidRPr="004D7B46">
        <w:rPr>
          <w:i/>
          <w:lang w:val="en-US"/>
        </w:rPr>
        <w:t>v</w:t>
      </w:r>
      <w:r w:rsidRPr="004D7B46">
        <w:rPr>
          <w:lang w:val="en-US"/>
        </w:rPr>
        <w:t xml:space="preserve"> is the horizontal viscosity and </w:t>
      </w:r>
      <w:r w:rsidRPr="004D7B46">
        <w:rPr>
          <w:i/>
          <w:lang w:val="en-US"/>
        </w:rPr>
        <w:t>f</w:t>
      </w:r>
      <w:r w:rsidRPr="004D7B46">
        <w:rPr>
          <w:lang w:val="en-US"/>
        </w:rPr>
        <w:t xml:space="preserve"> is the Coriolis coefficient. The shear stress terms are calculated with the Eulerian velocities as experienced by the bed and not with the GLM velocities. Also, the boundary conditions for the flow computations are expressed in function of Lagrangian and not Eulerian velocities. </w:t>
      </w:r>
    </w:p>
    <w:p w:rsidR="000F7560" w:rsidRPr="004D7B46" w:rsidRDefault="000F7560" w:rsidP="004D7B46">
      <w:pPr>
        <w:pStyle w:val="Heading3"/>
        <w:jc w:val="both"/>
        <w:rPr>
          <w:lang w:val="en-US"/>
        </w:rPr>
      </w:pPr>
      <w:bookmarkStart w:id="57" w:name="_Toc412018036"/>
      <w:r w:rsidRPr="004D7B46">
        <w:rPr>
          <w:lang w:val="en-US"/>
        </w:rPr>
        <w:t>Horizontal viscosity</w:t>
      </w:r>
      <w:bookmarkEnd w:id="57"/>
      <w:r w:rsidRPr="004D7B46">
        <w:rPr>
          <w:lang w:val="en-US"/>
        </w:rPr>
        <w:t xml:space="preserve"> </w:t>
      </w:r>
    </w:p>
    <w:p w:rsidR="000F7560" w:rsidRPr="004D7B46" w:rsidRDefault="000F7560" w:rsidP="004D7B46">
      <w:pPr>
        <w:spacing w:line="240" w:lineRule="auto"/>
        <w:rPr>
          <w:lang w:val="en-US"/>
        </w:rPr>
      </w:pPr>
      <w:r w:rsidRPr="004D7B46">
        <w:rPr>
          <w:lang w:val="en-US"/>
        </w:rPr>
        <w:t>The horizontal viscosity (</w:t>
      </w:r>
      <w:r w:rsidRPr="004D7B46">
        <w:rPr>
          <w:i/>
          <w:lang w:val="en-US"/>
        </w:rPr>
        <w:t>v</w:t>
      </w:r>
      <w:r w:rsidRPr="004D7B46">
        <w:rPr>
          <w:i/>
          <w:vertAlign w:val="subscript"/>
          <w:lang w:val="en-US"/>
        </w:rPr>
        <w:t>h</w:t>
      </w:r>
      <w:r w:rsidRPr="004D7B46">
        <w:rPr>
          <w:lang w:val="en-US"/>
        </w:rPr>
        <w:t>) is by default computed using the Smagorinsky (1963) model to account for the exchange of horizontal momentum at spatial scales smaller than the computational grid size, which is given as:</w:t>
      </w:r>
    </w:p>
    <w:p w:rsidR="000F7560" w:rsidRPr="004D7B46" w:rsidRDefault="000F7560" w:rsidP="004D7B46">
      <w:pPr>
        <w:spacing w:line="240" w:lineRule="auto"/>
        <w:rPr>
          <w:lang w:val="en-US"/>
        </w:rPr>
      </w:pPr>
    </w:p>
    <w:p w:rsidR="000F7560" w:rsidRPr="004D7B46" w:rsidRDefault="000F7560" w:rsidP="004D7B46">
      <w:pPr>
        <w:pStyle w:val="MTDisplayEquation"/>
        <w:rPr>
          <w:lang w:val="en-US"/>
        </w:rPr>
      </w:pPr>
      <w:r w:rsidRPr="004D7B46">
        <w:rPr>
          <w:lang w:val="en-US"/>
        </w:rPr>
        <w:tab/>
      </w:r>
      <w:r w:rsidRPr="004D7B46">
        <w:rPr>
          <w:position w:val="-32"/>
          <w:lang w:val="en-US"/>
        </w:rPr>
        <w:object w:dxaOrig="4800" w:dyaOrig="840">
          <v:shape id="_x0000_i1048" type="#_x0000_t75" style="width:240.45pt;height:42pt" o:ole="">
            <v:imagedata r:id="rId75" o:title=""/>
          </v:shape>
          <o:OLEObject Type="Embed" ProgID="Equation.DSMT4" ShapeID="_x0000_i1048" DrawAspect="Content" ObjectID="_1485948358" r:id="rId76"/>
        </w:object>
      </w:r>
      <w:r w:rsidRPr="004D7B46">
        <w:rPr>
          <w:lang w:val="en-US"/>
        </w:rPr>
        <w:t xml:space="preserve"> </w:t>
      </w:r>
      <w:r w:rsidRPr="004D7B46">
        <w:rPr>
          <w:lang w:val="en-US"/>
        </w:rPr>
        <w:tab/>
      </w:r>
      <w:r w:rsidR="00D868A5" w:rsidRPr="004D7B46">
        <w:rPr>
          <w:lang w:val="en-US"/>
        </w:rPr>
        <w:fldChar w:fldCharType="begin"/>
      </w:r>
      <w:r w:rsidRPr="004D7B46">
        <w:rPr>
          <w:lang w:val="en-US"/>
        </w:rPr>
        <w:instrText xml:space="preserve"> MACROBUTTON MTPlaceRef \* MERGEFORMAT </w:instrText>
      </w:r>
      <w:r w:rsidR="00D868A5" w:rsidRPr="004D7B46">
        <w:rPr>
          <w:lang w:val="en-US"/>
        </w:rPr>
        <w:fldChar w:fldCharType="begin"/>
      </w:r>
      <w:r w:rsidRPr="004D7B46">
        <w:rPr>
          <w:lang w:val="en-US"/>
        </w:rPr>
        <w:instrText xml:space="preserve"> SEQ MTEqn \h \* MERGEFORMAT </w:instrText>
      </w:r>
      <w:r w:rsidR="00D868A5" w:rsidRPr="004D7B46">
        <w:rPr>
          <w:lang w:val="en-US"/>
        </w:rPr>
        <w:fldChar w:fldCharType="end"/>
      </w:r>
      <w:bookmarkStart w:id="58" w:name="ZEqnNum576487"/>
      <w:r w:rsidRPr="004D7B46">
        <w:rPr>
          <w:lang w:val="en-US"/>
        </w:rPr>
        <w:instrText>(</w:instrText>
      </w:r>
      <w:fldSimple w:instr=" SEQ MTSec \c \* Arabic \* MERGEFORMAT ">
        <w:r w:rsidR="004D7B46">
          <w:rPr>
            <w:noProof/>
            <w:lang w:val="en-US"/>
          </w:rPr>
          <w:instrText>1</w:instrText>
        </w:r>
      </w:fldSimple>
      <w:r w:rsidRPr="004D7B46">
        <w:rPr>
          <w:lang w:val="en-US"/>
        </w:rPr>
        <w:instrText>.</w:instrText>
      </w:r>
      <w:fldSimple w:instr=" SEQ MTEqn \c \* Arabic \* MERGEFORMAT ">
        <w:r w:rsidR="004D7B46">
          <w:rPr>
            <w:noProof/>
            <w:lang w:val="en-US"/>
          </w:rPr>
          <w:instrText>18</w:instrText>
        </w:r>
      </w:fldSimple>
      <w:r w:rsidRPr="004D7B46">
        <w:rPr>
          <w:lang w:val="en-US"/>
        </w:rPr>
        <w:instrText>)</w:instrText>
      </w:r>
      <w:bookmarkEnd w:id="58"/>
      <w:r w:rsidR="00D868A5" w:rsidRPr="004D7B46">
        <w:rPr>
          <w:lang w:val="en-US"/>
        </w:rPr>
        <w:fldChar w:fldCharType="end"/>
      </w:r>
    </w:p>
    <w:p w:rsidR="000F7560" w:rsidRPr="004D7B46" w:rsidRDefault="000F7560" w:rsidP="004D7B46">
      <w:pPr>
        <w:spacing w:line="240" w:lineRule="auto"/>
        <w:rPr>
          <w:lang w:val="en-US"/>
        </w:rPr>
      </w:pPr>
    </w:p>
    <w:p w:rsidR="000F7560" w:rsidRPr="004D7B46" w:rsidRDefault="000F7560" w:rsidP="004D7B46">
      <w:pPr>
        <w:spacing w:line="240" w:lineRule="auto"/>
        <w:rPr>
          <w:lang w:val="en-US"/>
        </w:rPr>
      </w:pPr>
      <w:r w:rsidRPr="004D7B46">
        <w:rPr>
          <w:lang w:val="en-US"/>
        </w:rPr>
        <w:t xml:space="preserve">In </w:t>
      </w:r>
      <w:r w:rsidR="00D868A5" w:rsidRPr="004D7B46">
        <w:rPr>
          <w:lang w:val="en-US"/>
        </w:rPr>
        <w:fldChar w:fldCharType="begin"/>
      </w:r>
      <w:r w:rsidRPr="004D7B46">
        <w:rPr>
          <w:lang w:val="en-US"/>
        </w:rPr>
        <w:instrText xml:space="preserve"> GOTOBUTTON ZEqnNum576487  \* MERGEFORMAT </w:instrText>
      </w:r>
      <w:r w:rsidR="00D868A5" w:rsidRPr="004D7B46">
        <w:rPr>
          <w:lang w:val="en-US"/>
        </w:rPr>
        <w:fldChar w:fldCharType="begin"/>
      </w:r>
      <w:r w:rsidRPr="004D7B46">
        <w:rPr>
          <w:lang w:val="en-US"/>
        </w:rPr>
        <w:instrText xml:space="preserve"> REF ZEqnNum576487 \* Charformat \! \* MERGEFORMAT </w:instrText>
      </w:r>
      <w:r w:rsidR="00D868A5" w:rsidRPr="004D7B46">
        <w:rPr>
          <w:lang w:val="en-US"/>
        </w:rPr>
        <w:fldChar w:fldCharType="separate"/>
      </w:r>
      <w:r w:rsidR="004D7B46" w:rsidRPr="004D7B46">
        <w:rPr>
          <w:lang w:val="en-US"/>
        </w:rPr>
        <w:instrText>(</w:instrText>
      </w:r>
      <w:r w:rsidR="004D7B46">
        <w:rPr>
          <w:lang w:val="en-US"/>
        </w:rPr>
        <w:instrText>1</w:instrText>
      </w:r>
      <w:r w:rsidR="004D7B46" w:rsidRPr="004D7B46">
        <w:rPr>
          <w:lang w:val="en-US"/>
        </w:rPr>
        <w:instrText>.</w:instrText>
      </w:r>
      <w:r w:rsidR="004D7B46">
        <w:rPr>
          <w:lang w:val="en-US"/>
        </w:rPr>
        <w:instrText>18</w:instrText>
      </w:r>
      <w:r w:rsidR="004D7B46" w:rsidRPr="004D7B46">
        <w:rPr>
          <w:lang w:val="en-US"/>
        </w:rPr>
        <w:instrText>)</w:instrText>
      </w:r>
      <w:r w:rsidR="00D868A5" w:rsidRPr="004D7B46">
        <w:rPr>
          <w:lang w:val="en-US"/>
        </w:rPr>
        <w:fldChar w:fldCharType="end"/>
      </w:r>
      <w:r w:rsidR="00D868A5" w:rsidRPr="004D7B46">
        <w:rPr>
          <w:lang w:val="en-US"/>
        </w:rPr>
        <w:fldChar w:fldCharType="end"/>
      </w:r>
      <w:r w:rsidRPr="004D7B46">
        <w:rPr>
          <w:lang w:val="en-US"/>
        </w:rPr>
        <w:t xml:space="preserve"> </w:t>
      </w:r>
      <w:r w:rsidRPr="004D7B46">
        <w:rPr>
          <w:i/>
          <w:lang w:val="en-US"/>
        </w:rPr>
        <w:t>c</w:t>
      </w:r>
      <w:r w:rsidRPr="004D7B46">
        <w:rPr>
          <w:i/>
          <w:vertAlign w:val="subscript"/>
          <w:lang w:val="en-US"/>
        </w:rPr>
        <w:t>S</w:t>
      </w:r>
      <w:r w:rsidRPr="004D7B46">
        <w:rPr>
          <w:lang w:val="en-US"/>
        </w:rPr>
        <w:t xml:space="preserve"> is the Smagorinsky constant, set at 0.1 in all model simulations. It is also possible to use a user-defined value for the horizontal viscosity (keyword </w:t>
      </w:r>
      <w:r w:rsidRPr="004D7B46">
        <w:rPr>
          <w:i/>
          <w:lang w:val="en-US"/>
        </w:rPr>
        <w:t>smag = 0</w:t>
      </w:r>
      <w:r w:rsidRPr="004D7B46">
        <w:rPr>
          <w:lang w:val="en-US"/>
        </w:rPr>
        <w:t>).</w:t>
      </w:r>
    </w:p>
    <w:p w:rsidR="000F7560" w:rsidRPr="004D7B46" w:rsidRDefault="000F7560" w:rsidP="004D7B46">
      <w:pPr>
        <w:spacing w:line="240" w:lineRule="auto"/>
        <w:rPr>
          <w:lang w:val="en-US"/>
        </w:rPr>
      </w:pPr>
      <w:r w:rsidRPr="004D7B46">
        <w:rPr>
          <w:lang w:val="en-US"/>
        </w:rPr>
        <w:br w:type="page"/>
      </w:r>
    </w:p>
    <w:p w:rsidR="000F7560" w:rsidRPr="004D7B46" w:rsidRDefault="000F7560" w:rsidP="004D7B46">
      <w:pPr>
        <w:spacing w:line="240" w:lineRule="auto"/>
        <w:rPr>
          <w:lang w:val="en-US"/>
        </w:rPr>
      </w:pPr>
    </w:p>
    <w:p w:rsidR="000F7560" w:rsidRPr="004D7B46" w:rsidRDefault="000F7560" w:rsidP="004D7B46">
      <w:pPr>
        <w:pStyle w:val="Heading3"/>
        <w:jc w:val="both"/>
        <w:rPr>
          <w:lang w:val="en-US"/>
        </w:rPr>
      </w:pPr>
      <w:bookmarkStart w:id="59" w:name="_Toc412018037"/>
      <w:r w:rsidRPr="004D7B46">
        <w:rPr>
          <w:lang w:val="en-US"/>
        </w:rPr>
        <w:t>Bed shear stress</w:t>
      </w:r>
      <w:bookmarkEnd w:id="59"/>
    </w:p>
    <w:p w:rsidR="000F7560" w:rsidRPr="004D7B46" w:rsidRDefault="000F7560" w:rsidP="004D7B46">
      <w:pPr>
        <w:rPr>
          <w:lang w:val="en-US"/>
        </w:rPr>
      </w:pPr>
      <w:r w:rsidRPr="004D7B46">
        <w:rPr>
          <w:lang w:val="en-US"/>
        </w:rPr>
        <w:t>The mean current and long wave motions are solved within the depth-averaged momentum and continuity equations. The bed friction associated with mean currents and long wave is included via the formulation of the bed shear stress (</w:t>
      </w:r>
      <w:r w:rsidRPr="004D7B46">
        <w:rPr>
          <w:i/>
          <w:lang w:val="en-US"/>
        </w:rPr>
        <w:t>τ</w:t>
      </w:r>
      <w:r w:rsidRPr="004D7B46">
        <w:rPr>
          <w:i/>
          <w:vertAlign w:val="subscript"/>
          <w:lang w:val="en-US"/>
        </w:rPr>
        <w:t>b</w:t>
      </w:r>
      <w:r w:rsidRPr="004D7B46">
        <w:rPr>
          <w:lang w:val="en-US"/>
        </w:rPr>
        <w:t>). Using the approach of Ruessink et al. (2001) the bed shear stress is calculated with:</w:t>
      </w:r>
    </w:p>
    <w:p w:rsidR="000F7560" w:rsidRPr="004D7B46" w:rsidRDefault="000F7560" w:rsidP="004D7B46">
      <w:pPr>
        <w:rPr>
          <w:lang w:val="en-US"/>
        </w:rPr>
      </w:pPr>
    </w:p>
    <w:p w:rsidR="000F7560" w:rsidRPr="004D7B46" w:rsidRDefault="000F7560" w:rsidP="004D7B46">
      <w:pPr>
        <w:pStyle w:val="MTDisplayEquation"/>
        <w:rPr>
          <w:lang w:val="en-US"/>
        </w:rPr>
      </w:pPr>
      <w:r w:rsidRPr="004D7B46">
        <w:rPr>
          <w:lang w:val="en-US"/>
        </w:rPr>
        <w:tab/>
      </w:r>
      <w:r w:rsidRPr="004D7B46">
        <w:rPr>
          <w:position w:val="-16"/>
          <w:lang w:val="en-US"/>
        </w:rPr>
        <w:object w:dxaOrig="3580" w:dyaOrig="520">
          <v:shape id="_x0000_i1049" type="#_x0000_t75" style="width:179.55pt;height:26.15pt" o:ole="">
            <v:imagedata r:id="rId77" o:title=""/>
          </v:shape>
          <o:OLEObject Type="Embed" ProgID="Equation.DSMT4" ShapeID="_x0000_i1049" DrawAspect="Content" ObjectID="_1485948359" r:id="rId78"/>
        </w:object>
      </w:r>
      <w:r w:rsidRPr="004D7B46">
        <w:rPr>
          <w:lang w:val="en-US"/>
        </w:rPr>
        <w:t xml:space="preserve"> </w:t>
      </w:r>
      <w:r w:rsidRPr="004D7B46">
        <w:rPr>
          <w:lang w:val="en-US"/>
        </w:rPr>
        <w:tab/>
      </w:r>
      <w:r w:rsidR="00D868A5" w:rsidRPr="004D7B46">
        <w:rPr>
          <w:lang w:val="en-US"/>
        </w:rPr>
        <w:fldChar w:fldCharType="begin"/>
      </w:r>
      <w:r w:rsidRPr="004D7B46">
        <w:rPr>
          <w:lang w:val="en-US"/>
        </w:rPr>
        <w:instrText xml:space="preserve"> MACROBUTTON MTPlaceRef \* MERGEFORMAT </w:instrText>
      </w:r>
      <w:r w:rsidR="00D868A5" w:rsidRPr="004D7B46">
        <w:rPr>
          <w:lang w:val="en-US"/>
        </w:rPr>
        <w:fldChar w:fldCharType="begin"/>
      </w:r>
      <w:r w:rsidRPr="004D7B46">
        <w:rPr>
          <w:lang w:val="en-US"/>
        </w:rPr>
        <w:instrText xml:space="preserve"> SEQ MTEqn \h \* MERGEFORMAT </w:instrText>
      </w:r>
      <w:r w:rsidR="00D868A5" w:rsidRPr="004D7B46">
        <w:rPr>
          <w:lang w:val="en-US"/>
        </w:rPr>
        <w:fldChar w:fldCharType="end"/>
      </w:r>
      <w:r w:rsidRPr="004D7B46">
        <w:rPr>
          <w:lang w:val="en-US"/>
        </w:rPr>
        <w:instrText>(</w:instrText>
      </w:r>
      <w:fldSimple w:instr=" SEQ MTSec \c \* Arabic \* MERGEFORMAT ">
        <w:r w:rsidR="004D7B46">
          <w:rPr>
            <w:noProof/>
            <w:lang w:val="en-US"/>
          </w:rPr>
          <w:instrText>1</w:instrText>
        </w:r>
      </w:fldSimple>
      <w:r w:rsidRPr="004D7B46">
        <w:rPr>
          <w:lang w:val="en-US"/>
        </w:rPr>
        <w:instrText>.</w:instrText>
      </w:r>
      <w:fldSimple w:instr=" SEQ MTEqn \c \* Arabic \* MERGEFORMAT ">
        <w:r w:rsidR="004D7B46">
          <w:rPr>
            <w:noProof/>
            <w:lang w:val="en-US"/>
          </w:rPr>
          <w:instrText>19</w:instrText>
        </w:r>
      </w:fldSimple>
      <w:r w:rsidRPr="004D7B46">
        <w:rPr>
          <w:lang w:val="en-US"/>
        </w:rPr>
        <w:instrText>)</w:instrText>
      </w:r>
      <w:r w:rsidR="00D868A5" w:rsidRPr="004D7B46">
        <w:rPr>
          <w:lang w:val="en-US"/>
        </w:rPr>
        <w:fldChar w:fldCharType="end"/>
      </w:r>
    </w:p>
    <w:p w:rsidR="000F7560" w:rsidRPr="004D7B46" w:rsidRDefault="000F7560" w:rsidP="004D7B46">
      <w:pPr>
        <w:rPr>
          <w:lang w:val="en-US"/>
        </w:rPr>
      </w:pPr>
    </w:p>
    <w:p w:rsidR="000F7560" w:rsidRPr="004D7B46" w:rsidRDefault="000F7560" w:rsidP="004D7B46">
      <w:pPr>
        <w:rPr>
          <w:lang w:val="en-US"/>
        </w:rPr>
      </w:pPr>
    </w:p>
    <w:p w:rsidR="000F7560" w:rsidRPr="004D7B46" w:rsidRDefault="000F7560" w:rsidP="004D7B46">
      <w:pPr>
        <w:rPr>
          <w:lang w:val="en-US"/>
        </w:rPr>
      </w:pPr>
      <w:r w:rsidRPr="004D7B46">
        <w:rPr>
          <w:lang w:val="en-US"/>
        </w:rPr>
        <w:t xml:space="preserve">There are 4 different bed friction formulations (keyword: </w:t>
      </w:r>
      <w:r w:rsidRPr="004D7B46">
        <w:rPr>
          <w:i/>
          <w:lang w:val="en-US"/>
        </w:rPr>
        <w:t>bedfriccoef</w:t>
      </w:r>
      <w:r w:rsidRPr="004D7B46">
        <w:rPr>
          <w:lang w:val="en-US"/>
        </w:rPr>
        <w:t xml:space="preserve">) implemented into XBeach: </w:t>
      </w:r>
    </w:p>
    <w:p w:rsidR="000F7560" w:rsidRPr="004D7B46" w:rsidRDefault="000F7560" w:rsidP="004D7B46">
      <w:pPr>
        <w:rPr>
          <w:lang w:val="en-US"/>
        </w:rPr>
      </w:pPr>
    </w:p>
    <w:p w:rsidR="000F7560" w:rsidRPr="004D7B46" w:rsidRDefault="000F7560" w:rsidP="004D7B46">
      <w:pPr>
        <w:pStyle w:val="ListParagraph"/>
        <w:numPr>
          <w:ilvl w:val="0"/>
          <w:numId w:val="32"/>
        </w:numPr>
        <w:rPr>
          <w:lang w:val="en-US"/>
        </w:rPr>
      </w:pPr>
      <w:r w:rsidRPr="004D7B46">
        <w:rPr>
          <w:lang w:val="en-US"/>
        </w:rPr>
        <w:t>Chezy value (</w:t>
      </w:r>
      <w:r w:rsidRPr="004D7B46">
        <w:rPr>
          <w:i/>
          <w:lang w:val="en-US"/>
        </w:rPr>
        <w:t>C)</w:t>
      </w:r>
      <w:r w:rsidRPr="004D7B46">
        <w:rPr>
          <w:lang w:val="en-US"/>
        </w:rPr>
        <w:t xml:space="preserve"> </w:t>
      </w:r>
      <w:r w:rsidRPr="004D7B46">
        <w:rPr>
          <w:lang w:val="en-US"/>
        </w:rPr>
        <w:tab/>
      </w:r>
      <w:r w:rsidRPr="004D7B46">
        <w:rPr>
          <w:lang w:val="en-US"/>
        </w:rPr>
        <w:tab/>
      </w:r>
      <w:r w:rsidRPr="004D7B46">
        <w:rPr>
          <w:lang w:val="en-US"/>
        </w:rPr>
        <w:tab/>
      </w:r>
      <w:r w:rsidRPr="004D7B46">
        <w:rPr>
          <w:lang w:val="en-US"/>
        </w:rPr>
        <w:tab/>
      </w:r>
      <w:r w:rsidRPr="004D7B46">
        <w:rPr>
          <w:i/>
          <w:lang w:val="en-US"/>
        </w:rPr>
        <w:t>bedfriccoef=chezy</w:t>
      </w:r>
    </w:p>
    <w:p w:rsidR="000F7560" w:rsidRPr="004D7B46" w:rsidRDefault="000F7560" w:rsidP="004D7B46">
      <w:pPr>
        <w:pStyle w:val="ListParagraph"/>
        <w:numPr>
          <w:ilvl w:val="0"/>
          <w:numId w:val="32"/>
        </w:numPr>
        <w:rPr>
          <w:lang w:val="en-US"/>
        </w:rPr>
      </w:pPr>
      <w:r w:rsidRPr="004D7B46">
        <w:rPr>
          <w:lang w:val="en-US"/>
        </w:rPr>
        <w:t>Dimensionless friction coefficient (</w:t>
      </w:r>
      <w:r w:rsidRPr="004D7B46">
        <w:rPr>
          <w:i/>
          <w:lang w:val="en-US"/>
        </w:rPr>
        <w:t>c</w:t>
      </w:r>
      <w:r w:rsidRPr="004D7B46">
        <w:rPr>
          <w:i/>
          <w:vertAlign w:val="subscript"/>
          <w:lang w:val="en-US"/>
        </w:rPr>
        <w:t>f</w:t>
      </w:r>
      <w:r w:rsidRPr="004D7B46">
        <w:rPr>
          <w:lang w:val="en-US"/>
        </w:rPr>
        <w:t xml:space="preserve">) </w:t>
      </w:r>
      <w:r w:rsidRPr="004D7B46">
        <w:rPr>
          <w:lang w:val="en-US"/>
        </w:rPr>
        <w:tab/>
      </w:r>
      <w:r w:rsidRPr="004D7B46">
        <w:rPr>
          <w:lang w:val="en-US"/>
        </w:rPr>
        <w:tab/>
      </w:r>
      <w:r w:rsidRPr="004D7B46">
        <w:rPr>
          <w:i/>
          <w:lang w:val="en-US"/>
        </w:rPr>
        <w:t>bedfriccoef=cf</w:t>
      </w:r>
    </w:p>
    <w:p w:rsidR="000F7560" w:rsidRPr="004D7B46" w:rsidRDefault="000F7560" w:rsidP="004D7B46">
      <w:pPr>
        <w:pStyle w:val="ListParagraph"/>
        <w:numPr>
          <w:ilvl w:val="0"/>
          <w:numId w:val="32"/>
        </w:numPr>
        <w:rPr>
          <w:lang w:val="en-US"/>
        </w:rPr>
      </w:pPr>
      <w:r w:rsidRPr="004D7B46">
        <w:rPr>
          <w:lang w:val="en-US"/>
        </w:rPr>
        <w:t xml:space="preserve">White-Colebrook </w:t>
      </w:r>
      <w:r w:rsidRPr="004D7B46">
        <w:rPr>
          <w:lang w:val="en-US"/>
        </w:rPr>
        <w:tab/>
      </w:r>
      <w:r w:rsidRPr="004D7B46">
        <w:rPr>
          <w:lang w:val="en-US"/>
        </w:rPr>
        <w:tab/>
      </w:r>
      <w:r w:rsidRPr="004D7B46">
        <w:rPr>
          <w:lang w:val="en-US"/>
        </w:rPr>
        <w:tab/>
      </w:r>
      <w:r w:rsidRPr="004D7B46">
        <w:rPr>
          <w:lang w:val="en-US"/>
        </w:rPr>
        <w:tab/>
      </w:r>
      <w:r w:rsidRPr="004D7B46">
        <w:rPr>
          <w:i/>
          <w:lang w:val="en-US"/>
        </w:rPr>
        <w:t>bedfriccoef=white-colebrook</w:t>
      </w:r>
    </w:p>
    <w:p w:rsidR="000F7560" w:rsidRPr="004D7B46" w:rsidRDefault="000F7560" w:rsidP="004D7B46">
      <w:pPr>
        <w:pStyle w:val="ListParagraph"/>
        <w:numPr>
          <w:ilvl w:val="0"/>
          <w:numId w:val="32"/>
        </w:numPr>
        <w:rPr>
          <w:lang w:val="en-US"/>
        </w:rPr>
      </w:pPr>
      <w:r w:rsidRPr="004D7B46">
        <w:rPr>
          <w:lang w:val="en-US"/>
        </w:rPr>
        <w:t>Manning</w:t>
      </w:r>
      <w:r w:rsidRPr="004D7B46">
        <w:rPr>
          <w:lang w:val="en-US"/>
        </w:rPr>
        <w:tab/>
      </w:r>
      <w:r w:rsidRPr="004D7B46">
        <w:rPr>
          <w:lang w:val="en-US"/>
        </w:rPr>
        <w:tab/>
      </w:r>
      <w:r w:rsidRPr="004D7B46">
        <w:rPr>
          <w:lang w:val="en-US"/>
        </w:rPr>
        <w:tab/>
      </w:r>
      <w:r w:rsidRPr="004D7B46">
        <w:rPr>
          <w:lang w:val="en-US"/>
        </w:rPr>
        <w:tab/>
      </w:r>
      <w:r w:rsidRPr="004D7B46">
        <w:rPr>
          <w:lang w:val="en-US"/>
        </w:rPr>
        <w:tab/>
      </w:r>
      <w:r w:rsidRPr="004D7B46">
        <w:rPr>
          <w:i/>
          <w:lang w:val="en-US"/>
        </w:rPr>
        <w:t>bedfriccoef=manning</w:t>
      </w:r>
    </w:p>
    <w:p w:rsidR="000F7560" w:rsidRPr="004D7B46" w:rsidRDefault="000F7560" w:rsidP="004D7B46">
      <w:pPr>
        <w:pStyle w:val="ListParagraph"/>
        <w:numPr>
          <w:ilvl w:val="0"/>
          <w:numId w:val="32"/>
        </w:numPr>
        <w:rPr>
          <w:lang w:val="en-US"/>
        </w:rPr>
      </w:pPr>
      <w:r w:rsidRPr="004D7B46">
        <w:rPr>
          <w:lang w:val="en-US"/>
        </w:rPr>
        <w:t xml:space="preserve">White-Colebrook grainsize </w:t>
      </w:r>
      <w:r w:rsidRPr="004D7B46">
        <w:rPr>
          <w:lang w:val="en-US"/>
        </w:rPr>
        <w:tab/>
      </w:r>
      <w:r w:rsidRPr="004D7B46">
        <w:rPr>
          <w:lang w:val="en-US"/>
        </w:rPr>
        <w:tab/>
      </w:r>
      <w:r w:rsidRPr="004D7B46">
        <w:rPr>
          <w:lang w:val="en-US"/>
        </w:rPr>
        <w:tab/>
      </w:r>
      <w:r w:rsidRPr="004D7B46">
        <w:rPr>
          <w:i/>
          <w:lang w:val="en-US"/>
        </w:rPr>
        <w:t>bedfriccoef=white-colebrook-grainsize</w:t>
      </w:r>
    </w:p>
    <w:p w:rsidR="000F7560" w:rsidRPr="004D7B46" w:rsidRDefault="000F7560" w:rsidP="004D7B46">
      <w:pPr>
        <w:rPr>
          <w:lang w:val="en-US"/>
        </w:rPr>
      </w:pPr>
    </w:p>
    <w:p w:rsidR="000F7560" w:rsidRPr="004D7B46" w:rsidRDefault="000F7560" w:rsidP="00003097">
      <w:pPr>
        <w:rPr>
          <w:lang w:val="en-US"/>
        </w:rPr>
      </w:pPr>
      <w:r w:rsidRPr="004D7B46">
        <w:rPr>
          <w:lang w:val="en-US"/>
        </w:rPr>
        <w:t xml:space="preserve">Internally XBeach calculates for every cell the dimensionless friction coefficient </w:t>
      </w:r>
      <w:r w:rsidR="004D7B46" w:rsidRPr="004D7B46">
        <w:rPr>
          <w:lang w:val="en-US"/>
        </w:rPr>
        <w:t>(</w:t>
      </w:r>
      <w:r w:rsidR="004D7B46" w:rsidRPr="004D7B46">
        <w:rPr>
          <w:i/>
          <w:lang w:val="en-US"/>
        </w:rPr>
        <w:t>c</w:t>
      </w:r>
      <w:r w:rsidR="004D7B46" w:rsidRPr="004D7B46">
        <w:rPr>
          <w:i/>
          <w:vertAlign w:val="subscript"/>
          <w:lang w:val="en-US"/>
        </w:rPr>
        <w:t>f</w:t>
      </w:r>
      <w:r w:rsidR="004D7B46" w:rsidRPr="004D7B46">
        <w:rPr>
          <w:lang w:val="en-US"/>
        </w:rPr>
        <w:t xml:space="preserve">) </w:t>
      </w:r>
      <w:r w:rsidRPr="004D7B46">
        <w:rPr>
          <w:lang w:val="en-US"/>
        </w:rPr>
        <w:t>based on the input given by the user</w:t>
      </w:r>
      <w:r w:rsidR="004D7B46" w:rsidRPr="004D7B46">
        <w:rPr>
          <w:lang w:val="en-US"/>
        </w:rPr>
        <w:t xml:space="preserve"> (keyword: </w:t>
      </w:r>
      <w:r w:rsidR="004D7B46" w:rsidRPr="004D7B46">
        <w:rPr>
          <w:i/>
          <w:lang w:val="en-US"/>
        </w:rPr>
        <w:t>bedfriccoef=’value’</w:t>
      </w:r>
      <w:r w:rsidR="004D7B46" w:rsidRPr="004D7B46">
        <w:rPr>
          <w:lang w:val="en-US"/>
        </w:rPr>
        <w:t>)</w:t>
      </w:r>
      <w:r w:rsidRPr="004D7B46">
        <w:rPr>
          <w:lang w:val="en-US"/>
        </w:rPr>
        <w:t xml:space="preserve">. In this calculation a distinction is made between a friction value in x- and y-direction. It is also possible to define a spatial varying bed friction. </w:t>
      </w:r>
      <w:r w:rsidR="00003097">
        <w:rPr>
          <w:lang w:val="en-US"/>
        </w:rPr>
        <w:t xml:space="preserve">The users than needs to define a </w:t>
      </w:r>
      <w:r w:rsidR="00003097" w:rsidRPr="004D7B46">
        <w:rPr>
          <w:lang w:val="en-US"/>
        </w:rPr>
        <w:t xml:space="preserve">so called bed friction file (keyword: </w:t>
      </w:r>
      <w:r w:rsidR="00003097" w:rsidRPr="004D7B46">
        <w:rPr>
          <w:i/>
          <w:lang w:val="en-US"/>
        </w:rPr>
        <w:t>bedfricfile</w:t>
      </w:r>
      <w:r w:rsidR="00003097">
        <w:rPr>
          <w:i/>
          <w:lang w:val="en-US"/>
        </w:rPr>
        <w:t>=’file.txt’</w:t>
      </w:r>
      <w:r w:rsidR="00003097" w:rsidRPr="004D7B46">
        <w:rPr>
          <w:lang w:val="en-US"/>
        </w:rPr>
        <w:t>)</w:t>
      </w:r>
      <w:r w:rsidR="00003097">
        <w:rPr>
          <w:lang w:val="en-US"/>
        </w:rPr>
        <w:t xml:space="preserve">. </w:t>
      </w:r>
    </w:p>
    <w:p w:rsidR="000F7560" w:rsidRPr="004D7B46" w:rsidRDefault="000F7560" w:rsidP="004D7B46">
      <w:pPr>
        <w:pStyle w:val="Heading2"/>
        <w:jc w:val="both"/>
        <w:rPr>
          <w:lang w:val="en-US"/>
        </w:rPr>
      </w:pPr>
      <w:bookmarkStart w:id="60" w:name="_GoBack"/>
      <w:bookmarkStart w:id="61" w:name="_Toc412018038"/>
      <w:bookmarkEnd w:id="60"/>
      <w:r w:rsidRPr="004D7B46">
        <w:rPr>
          <w:lang w:val="en-US"/>
        </w:rPr>
        <w:t>Nonhydrostatic pressure correction</w:t>
      </w:r>
      <w:bookmarkEnd w:id="61"/>
    </w:p>
    <w:p w:rsidR="000F2B61" w:rsidRPr="004D7B46" w:rsidRDefault="000F2B61" w:rsidP="004D7B46">
      <w:pPr>
        <w:spacing w:line="240" w:lineRule="auto"/>
        <w:rPr>
          <w:lang w:val="en-US"/>
        </w:rPr>
      </w:pPr>
    </w:p>
    <w:p w:rsidR="000F2B61" w:rsidRPr="004D7B46" w:rsidRDefault="00C57871" w:rsidP="004D7B46">
      <w:pPr>
        <w:spacing w:line="240" w:lineRule="auto"/>
        <w:rPr>
          <w:lang w:val="en-US"/>
        </w:rPr>
      </w:pPr>
      <w:r w:rsidRPr="004D7B46">
        <w:rPr>
          <w:lang w:val="en-US"/>
        </w:rPr>
        <w:t xml:space="preserve">For non-hydrostatic XBeach calculations (keyword </w:t>
      </w:r>
      <w:r w:rsidRPr="004D7B46">
        <w:rPr>
          <w:i/>
          <w:lang w:val="en-US"/>
        </w:rPr>
        <w:t>nonh=1</w:t>
      </w:r>
      <w:r w:rsidRPr="004D7B46">
        <w:rPr>
          <w:lang w:val="en-US"/>
        </w:rPr>
        <w:t xml:space="preserve">) depth-averaged flow due to waves and currents are computed using the non-linear shallow water equations, including a non-hydrostatic pressure. </w:t>
      </w:r>
      <w:r w:rsidR="000F2B61" w:rsidRPr="004D7B46">
        <w:rPr>
          <w:lang w:val="en-US"/>
        </w:rPr>
        <w:t xml:space="preserve">The depth-averaged normalized dynamic pressure </w:t>
      </w:r>
      <w:r w:rsidR="00191AD8" w:rsidRPr="004D7B46">
        <w:rPr>
          <w:lang w:val="en-US"/>
        </w:rPr>
        <w:t>(</w:t>
      </w:r>
      <w:r w:rsidR="00191AD8" w:rsidRPr="004D7B46">
        <w:rPr>
          <w:i/>
          <w:lang w:val="en-US"/>
        </w:rPr>
        <w:t>q</w:t>
      </w:r>
      <w:r w:rsidR="000F2B61" w:rsidRPr="004D7B46">
        <w:rPr>
          <w:lang w:val="en-US"/>
        </w:rPr>
        <w:t>) is derived in a method similar to a one-layer version of the SW</w:t>
      </w:r>
      <w:r w:rsidR="00183A8A" w:rsidRPr="004D7B46">
        <w:rPr>
          <w:lang w:val="en-US"/>
        </w:rPr>
        <w:t>ASH model (Zijlema et al. 2011).</w:t>
      </w:r>
      <w:r w:rsidR="000F2B61" w:rsidRPr="004D7B46">
        <w:rPr>
          <w:lang w:val="en-US"/>
        </w:rPr>
        <w:t xml:space="preserve"> </w:t>
      </w:r>
      <w:r w:rsidR="00183A8A" w:rsidRPr="004D7B46">
        <w:rPr>
          <w:lang w:val="en-US"/>
        </w:rPr>
        <w:t>T</w:t>
      </w:r>
      <w:r w:rsidR="000F2B61" w:rsidRPr="004D7B46">
        <w:rPr>
          <w:lang w:val="en-US"/>
        </w:rPr>
        <w:t>he depth averaged dynamic pressure is computed from the mean of the dynamic pressure at the surface and at the bed</w:t>
      </w:r>
      <w:r w:rsidR="00183A8A" w:rsidRPr="004D7B46">
        <w:rPr>
          <w:lang w:val="en-US"/>
        </w:rPr>
        <w:t xml:space="preserve"> by</w:t>
      </w:r>
      <w:r w:rsidR="000F2B61" w:rsidRPr="004D7B46">
        <w:rPr>
          <w:lang w:val="en-US"/>
        </w:rPr>
        <w:t xml:space="preserve"> assuming the dynamic pressure at the surface</w:t>
      </w:r>
      <w:r w:rsidR="00183A8A" w:rsidRPr="004D7B46">
        <w:rPr>
          <w:lang w:val="en-US"/>
        </w:rPr>
        <w:t xml:space="preserve"> to be zero and a linear change </w:t>
      </w:r>
      <w:r w:rsidR="000F2B61" w:rsidRPr="004D7B46">
        <w:rPr>
          <w:lang w:val="en-US"/>
        </w:rPr>
        <w:t>over depth. In order to compute the normalized dynamic pressure at the bed, the contributions of advective and diffusive terms to the vertical momentum balance are assumed to be negligible.</w:t>
      </w:r>
    </w:p>
    <w:p w:rsidR="00E82392" w:rsidRPr="004D7B46" w:rsidRDefault="00E82392" w:rsidP="004D7B46">
      <w:pPr>
        <w:spacing w:line="240" w:lineRule="auto"/>
        <w:rPr>
          <w:lang w:val="en-US"/>
        </w:rPr>
      </w:pPr>
    </w:p>
    <w:p w:rsidR="00E82392" w:rsidRPr="004D7B46" w:rsidRDefault="00E82392" w:rsidP="004D7B46">
      <w:pPr>
        <w:pStyle w:val="MTDisplayEquation"/>
        <w:rPr>
          <w:lang w:val="en-US"/>
        </w:rPr>
      </w:pPr>
      <w:r w:rsidRPr="004D7B46">
        <w:rPr>
          <w:lang w:val="en-US"/>
        </w:rPr>
        <w:tab/>
      </w:r>
      <w:r w:rsidRPr="004D7B46">
        <w:rPr>
          <w:position w:val="-24"/>
          <w:lang w:val="en-US"/>
        </w:rPr>
        <w:object w:dxaOrig="1280" w:dyaOrig="620">
          <v:shape id="_x0000_i1050" type="#_x0000_t75" style="width:63.45pt;height:30.85pt" o:ole="">
            <v:imagedata r:id="rId79" o:title=""/>
          </v:shape>
          <o:OLEObject Type="Embed" ProgID="Equation.DSMT4" ShapeID="_x0000_i1050" DrawAspect="Content" ObjectID="_1485948360" r:id="rId80"/>
        </w:object>
      </w:r>
      <w:r w:rsidRPr="004D7B46">
        <w:rPr>
          <w:lang w:val="en-US"/>
        </w:rPr>
        <w:t xml:space="preserve"> </w:t>
      </w:r>
      <w:r w:rsidRPr="004D7B46">
        <w:rPr>
          <w:lang w:val="en-US"/>
        </w:rPr>
        <w:tab/>
      </w:r>
      <w:r w:rsidR="00D868A5" w:rsidRPr="004D7B46">
        <w:rPr>
          <w:lang w:val="en-US"/>
        </w:rPr>
        <w:fldChar w:fldCharType="begin"/>
      </w:r>
      <w:r w:rsidRPr="004D7B46">
        <w:rPr>
          <w:lang w:val="en-US"/>
        </w:rPr>
        <w:instrText xml:space="preserve"> MACROBUTTON MTPlaceRef \* MERGEFORMAT </w:instrText>
      </w:r>
      <w:r w:rsidR="00D868A5" w:rsidRPr="004D7B46">
        <w:rPr>
          <w:lang w:val="en-US"/>
        </w:rPr>
        <w:fldChar w:fldCharType="begin"/>
      </w:r>
      <w:r w:rsidRPr="004D7B46">
        <w:rPr>
          <w:lang w:val="en-US"/>
        </w:rPr>
        <w:instrText xml:space="preserve"> SEQ MTEqn \h \* MERGEFORMAT </w:instrText>
      </w:r>
      <w:r w:rsidR="00D868A5" w:rsidRPr="004D7B46">
        <w:rPr>
          <w:lang w:val="en-US"/>
        </w:rPr>
        <w:fldChar w:fldCharType="end"/>
      </w:r>
      <w:bookmarkStart w:id="62" w:name="ZEqnNum440417"/>
      <w:r w:rsidRPr="004D7B46">
        <w:rPr>
          <w:lang w:val="en-US"/>
        </w:rPr>
        <w:instrText>(</w:instrText>
      </w:r>
      <w:fldSimple w:instr=" SEQ MTSec \c \* Arabic \* MERGEFORMAT ">
        <w:r w:rsidR="004D7B46">
          <w:rPr>
            <w:noProof/>
            <w:lang w:val="en-US"/>
          </w:rPr>
          <w:instrText>1</w:instrText>
        </w:r>
      </w:fldSimple>
      <w:r w:rsidRPr="004D7B46">
        <w:rPr>
          <w:lang w:val="en-US"/>
        </w:rPr>
        <w:instrText>.</w:instrText>
      </w:r>
      <w:fldSimple w:instr=" SEQ MTEqn \c \* Arabic \* MERGEFORMAT ">
        <w:r w:rsidR="004D7B46">
          <w:rPr>
            <w:noProof/>
            <w:lang w:val="en-US"/>
          </w:rPr>
          <w:instrText>20</w:instrText>
        </w:r>
      </w:fldSimple>
      <w:r w:rsidRPr="004D7B46">
        <w:rPr>
          <w:lang w:val="en-US"/>
        </w:rPr>
        <w:instrText>)</w:instrText>
      </w:r>
      <w:bookmarkEnd w:id="62"/>
      <w:r w:rsidR="00D868A5" w:rsidRPr="004D7B46">
        <w:rPr>
          <w:lang w:val="en-US"/>
        </w:rPr>
        <w:fldChar w:fldCharType="end"/>
      </w:r>
    </w:p>
    <w:p w:rsidR="00E82392" w:rsidRPr="004D7B46" w:rsidRDefault="00E82392" w:rsidP="004D7B46">
      <w:pPr>
        <w:pStyle w:val="MTDisplayEquation"/>
        <w:rPr>
          <w:lang w:val="en-US"/>
        </w:rPr>
      </w:pPr>
    </w:p>
    <w:p w:rsidR="000F2B61" w:rsidRPr="004D7B46" w:rsidRDefault="00E82392" w:rsidP="004D7B46">
      <w:pPr>
        <w:pStyle w:val="MTDisplayEquation"/>
        <w:rPr>
          <w:lang w:val="en-US"/>
        </w:rPr>
      </w:pPr>
      <w:r w:rsidRPr="004D7B46">
        <w:rPr>
          <w:lang w:val="en-US"/>
        </w:rPr>
        <w:t xml:space="preserve">In </w:t>
      </w:r>
      <w:r w:rsidR="00D868A5" w:rsidRPr="004D7B46">
        <w:rPr>
          <w:lang w:val="en-US"/>
        </w:rPr>
        <w:fldChar w:fldCharType="begin"/>
      </w:r>
      <w:r w:rsidRPr="004D7B46">
        <w:rPr>
          <w:lang w:val="en-US"/>
        </w:rPr>
        <w:instrText xml:space="preserve"> GOTOBUTTON ZEqnNum440417  \* MERGEFORMAT </w:instrText>
      </w:r>
      <w:r w:rsidR="00D868A5" w:rsidRPr="004D7B46">
        <w:rPr>
          <w:lang w:val="en-US"/>
        </w:rPr>
        <w:fldChar w:fldCharType="begin"/>
      </w:r>
      <w:r w:rsidRPr="004D7B46">
        <w:rPr>
          <w:lang w:val="en-US"/>
        </w:rPr>
        <w:instrText xml:space="preserve"> REF ZEqnNum440417 \* Charformat \! \* MERGEFORMAT </w:instrText>
      </w:r>
      <w:r w:rsidR="00D868A5" w:rsidRPr="004D7B46">
        <w:rPr>
          <w:lang w:val="en-US"/>
        </w:rPr>
        <w:fldChar w:fldCharType="separate"/>
      </w:r>
      <w:r w:rsidR="004D7B46" w:rsidRPr="004D7B46">
        <w:rPr>
          <w:lang w:val="en-US"/>
        </w:rPr>
        <w:instrText>(</w:instrText>
      </w:r>
      <w:r w:rsidR="004D7B46">
        <w:rPr>
          <w:lang w:val="en-US"/>
        </w:rPr>
        <w:instrText>1</w:instrText>
      </w:r>
      <w:r w:rsidR="004D7B46" w:rsidRPr="004D7B46">
        <w:rPr>
          <w:lang w:val="en-US"/>
        </w:rPr>
        <w:instrText>.</w:instrText>
      </w:r>
      <w:r w:rsidR="004D7B46">
        <w:rPr>
          <w:lang w:val="en-US"/>
        </w:rPr>
        <w:instrText>20</w:instrText>
      </w:r>
      <w:r w:rsidR="004D7B46" w:rsidRPr="004D7B46">
        <w:rPr>
          <w:lang w:val="en-US"/>
        </w:rPr>
        <w:instrText>)</w:instrText>
      </w:r>
      <w:r w:rsidR="00D868A5" w:rsidRPr="004D7B46">
        <w:rPr>
          <w:lang w:val="en-US"/>
        </w:rPr>
        <w:fldChar w:fldCharType="end"/>
      </w:r>
      <w:r w:rsidR="00D868A5" w:rsidRPr="004D7B46">
        <w:rPr>
          <w:lang w:val="en-US"/>
        </w:rPr>
        <w:fldChar w:fldCharType="end"/>
      </w:r>
      <w:r w:rsidRPr="004D7B46">
        <w:rPr>
          <w:lang w:val="en-US"/>
        </w:rPr>
        <w:t xml:space="preserve"> </w:t>
      </w:r>
      <w:r w:rsidR="000F2B61" w:rsidRPr="004D7B46">
        <w:rPr>
          <w:i/>
          <w:lang w:val="en-US"/>
        </w:rPr>
        <w:t>w</w:t>
      </w:r>
      <w:r w:rsidR="000F2B61" w:rsidRPr="004D7B46">
        <w:rPr>
          <w:lang w:val="en-US"/>
        </w:rPr>
        <w:t xml:space="preserve"> is the vertical velocity and </w:t>
      </w:r>
      <w:r w:rsidR="000F2B61" w:rsidRPr="004D7B46">
        <w:rPr>
          <w:i/>
          <w:lang w:val="en-US"/>
        </w:rPr>
        <w:t>z</w:t>
      </w:r>
      <w:r w:rsidR="000F2B61" w:rsidRPr="004D7B46">
        <w:rPr>
          <w:lang w:val="en-US"/>
        </w:rPr>
        <w:t xml:space="preserve"> is the vertical coordinate.</w:t>
      </w:r>
      <w:r w:rsidRPr="004D7B46">
        <w:rPr>
          <w:lang w:val="en-US"/>
        </w:rPr>
        <w:t xml:space="preserve"> </w:t>
      </w:r>
      <w:r w:rsidR="000F2B61" w:rsidRPr="004D7B46">
        <w:rPr>
          <w:lang w:val="en-US"/>
        </w:rPr>
        <w:t>The vertical velocity at the bed is set by t</w:t>
      </w:r>
      <w:r w:rsidR="009C335D" w:rsidRPr="004D7B46">
        <w:rPr>
          <w:lang w:val="en-US"/>
        </w:rPr>
        <w:t xml:space="preserve">he kinematic boundary condition, in which </w:t>
      </w:r>
      <w:r w:rsidR="009C335D" w:rsidRPr="004D7B46">
        <w:rPr>
          <w:position w:val="-10"/>
          <w:lang w:val="en-US"/>
        </w:rPr>
        <w:object w:dxaOrig="940" w:dyaOrig="320">
          <v:shape id="_x0000_i1051" type="#_x0000_t75" style="width:48pt;height:16.3pt" o:ole="">
            <v:imagedata r:id="rId81" o:title=""/>
          </v:shape>
          <o:OLEObject Type="Embed" ProgID="Equation.DSMT4" ShapeID="_x0000_i1051" DrawAspect="Content" ObjectID="_1485948361" r:id="rId82"/>
        </w:object>
      </w:r>
      <w:r w:rsidR="009C335D" w:rsidRPr="004D7B46">
        <w:rPr>
          <w:lang w:val="en-US"/>
        </w:rPr>
        <w:t>:</w:t>
      </w:r>
    </w:p>
    <w:p w:rsidR="001C1750" w:rsidRPr="004D7B46" w:rsidRDefault="001C1750" w:rsidP="004D7B46">
      <w:pPr>
        <w:rPr>
          <w:lang w:val="en-US"/>
        </w:rPr>
      </w:pPr>
    </w:p>
    <w:p w:rsidR="001C1750" w:rsidRPr="004D7B46" w:rsidRDefault="001C1750" w:rsidP="004D7B46">
      <w:pPr>
        <w:pStyle w:val="MTDisplayEquation"/>
        <w:rPr>
          <w:lang w:val="en-US"/>
        </w:rPr>
      </w:pPr>
      <w:r w:rsidRPr="004D7B46">
        <w:rPr>
          <w:lang w:val="en-US"/>
        </w:rPr>
        <w:tab/>
      </w:r>
      <w:r w:rsidRPr="004D7B46">
        <w:rPr>
          <w:position w:val="-24"/>
          <w:lang w:val="en-US"/>
        </w:rPr>
        <w:object w:dxaOrig="1020" w:dyaOrig="620">
          <v:shape id="_x0000_i1052" type="#_x0000_t75" style="width:51.45pt;height:30.85pt" o:ole="">
            <v:imagedata r:id="rId83" o:title=""/>
          </v:shape>
          <o:OLEObject Type="Embed" ProgID="Equation.DSMT4" ShapeID="_x0000_i1052" DrawAspect="Content" ObjectID="_1485948362" r:id="rId84"/>
        </w:object>
      </w:r>
      <w:r w:rsidRPr="004D7B46">
        <w:rPr>
          <w:lang w:val="en-US"/>
        </w:rPr>
        <w:t xml:space="preserve"> </w:t>
      </w:r>
      <w:r w:rsidRPr="004D7B46">
        <w:rPr>
          <w:lang w:val="en-US"/>
        </w:rPr>
        <w:tab/>
      </w:r>
      <w:r w:rsidR="00D868A5" w:rsidRPr="004D7B46">
        <w:rPr>
          <w:lang w:val="en-US"/>
        </w:rPr>
        <w:fldChar w:fldCharType="begin"/>
      </w:r>
      <w:r w:rsidRPr="004D7B46">
        <w:rPr>
          <w:lang w:val="en-US"/>
        </w:rPr>
        <w:instrText xml:space="preserve"> MACROBUTTON MTPlaceRef \* MERGEFORMAT </w:instrText>
      </w:r>
      <w:r w:rsidR="00D868A5" w:rsidRPr="004D7B46">
        <w:rPr>
          <w:lang w:val="en-US"/>
        </w:rPr>
        <w:fldChar w:fldCharType="begin"/>
      </w:r>
      <w:r w:rsidRPr="004D7B46">
        <w:rPr>
          <w:lang w:val="en-US"/>
        </w:rPr>
        <w:instrText xml:space="preserve"> SEQ MTEqn \h \* MERGEFORMAT </w:instrText>
      </w:r>
      <w:r w:rsidR="00D868A5" w:rsidRPr="004D7B46">
        <w:rPr>
          <w:lang w:val="en-US"/>
        </w:rPr>
        <w:fldChar w:fldCharType="end"/>
      </w:r>
      <w:r w:rsidRPr="004D7B46">
        <w:rPr>
          <w:lang w:val="en-US"/>
        </w:rPr>
        <w:instrText>(</w:instrText>
      </w:r>
      <w:fldSimple w:instr=" SEQ MTSec \c \* Arabic \* MERGEFORMAT ">
        <w:r w:rsidR="004D7B46">
          <w:rPr>
            <w:noProof/>
            <w:lang w:val="en-US"/>
          </w:rPr>
          <w:instrText>1</w:instrText>
        </w:r>
      </w:fldSimple>
      <w:r w:rsidRPr="004D7B46">
        <w:rPr>
          <w:lang w:val="en-US"/>
        </w:rPr>
        <w:instrText>.</w:instrText>
      </w:r>
      <w:fldSimple w:instr=" SEQ MTEqn \c \* Arabic \* MERGEFORMAT ">
        <w:r w:rsidR="004D7B46">
          <w:rPr>
            <w:noProof/>
            <w:lang w:val="en-US"/>
          </w:rPr>
          <w:instrText>21</w:instrText>
        </w:r>
      </w:fldSimple>
      <w:r w:rsidRPr="004D7B46">
        <w:rPr>
          <w:lang w:val="en-US"/>
        </w:rPr>
        <w:instrText>)</w:instrText>
      </w:r>
      <w:r w:rsidR="00D868A5" w:rsidRPr="004D7B46">
        <w:rPr>
          <w:lang w:val="en-US"/>
        </w:rPr>
        <w:fldChar w:fldCharType="end"/>
      </w:r>
    </w:p>
    <w:p w:rsidR="000F2B61" w:rsidRPr="004D7B46" w:rsidRDefault="000F2B61" w:rsidP="004D7B46">
      <w:pPr>
        <w:spacing w:line="240" w:lineRule="auto"/>
        <w:rPr>
          <w:lang w:val="en-US"/>
        </w:rPr>
      </w:pPr>
    </w:p>
    <w:p w:rsidR="000F2B61" w:rsidRPr="004D7B46" w:rsidRDefault="000F2B61" w:rsidP="004D7B46">
      <w:pPr>
        <w:spacing w:line="240" w:lineRule="auto"/>
        <w:rPr>
          <w:lang w:val="en-US"/>
        </w:rPr>
      </w:pPr>
      <w:r w:rsidRPr="004D7B46">
        <w:rPr>
          <w:lang w:val="en-US"/>
        </w:rPr>
        <w:t>Combining the Keller-box method (Lam and Simpson 1976)</w:t>
      </w:r>
      <w:r w:rsidR="00183A8A" w:rsidRPr="004D7B46">
        <w:rPr>
          <w:lang w:val="en-US"/>
        </w:rPr>
        <w:t>,</w:t>
      </w:r>
      <w:r w:rsidRPr="004D7B46">
        <w:rPr>
          <w:lang w:val="en-US"/>
        </w:rPr>
        <w:t xml:space="preserve"> as applied by Stelling and Zijlema (2003) for the description of the pressure gradient in the vertical, the dynamic pressure at the bed can be described by:</w:t>
      </w:r>
    </w:p>
    <w:p w:rsidR="00191AD8" w:rsidRPr="004D7B46" w:rsidRDefault="00191AD8" w:rsidP="004D7B46">
      <w:pPr>
        <w:spacing w:line="240" w:lineRule="auto"/>
        <w:rPr>
          <w:lang w:val="en-US"/>
        </w:rPr>
      </w:pPr>
    </w:p>
    <w:p w:rsidR="00191AD8" w:rsidRPr="004D7B46" w:rsidRDefault="00191AD8" w:rsidP="004D7B46">
      <w:pPr>
        <w:pStyle w:val="MTDisplayEquation"/>
        <w:rPr>
          <w:lang w:val="en-US"/>
        </w:rPr>
      </w:pPr>
      <w:r w:rsidRPr="004D7B46">
        <w:rPr>
          <w:lang w:val="en-US"/>
        </w:rPr>
        <w:tab/>
      </w:r>
      <w:r w:rsidRPr="004D7B46">
        <w:rPr>
          <w:position w:val="-32"/>
          <w:lang w:val="en-US"/>
        </w:rPr>
        <w:object w:dxaOrig="2220" w:dyaOrig="760">
          <v:shape id="_x0000_i1053" type="#_x0000_t75" style="width:111.45pt;height:38.15pt" o:ole="">
            <v:imagedata r:id="rId85" o:title=""/>
          </v:shape>
          <o:OLEObject Type="Embed" ProgID="Equation.DSMT4" ShapeID="_x0000_i1053" DrawAspect="Content" ObjectID="_1485948363" r:id="rId86"/>
        </w:object>
      </w:r>
      <w:r w:rsidRPr="004D7B46">
        <w:rPr>
          <w:lang w:val="en-US"/>
        </w:rPr>
        <w:t xml:space="preserve"> </w:t>
      </w:r>
      <w:r w:rsidRPr="004D7B46">
        <w:rPr>
          <w:lang w:val="en-US"/>
        </w:rPr>
        <w:tab/>
      </w:r>
      <w:r w:rsidR="00D868A5" w:rsidRPr="004D7B46">
        <w:rPr>
          <w:lang w:val="en-US"/>
        </w:rPr>
        <w:fldChar w:fldCharType="begin"/>
      </w:r>
      <w:r w:rsidRPr="004D7B46">
        <w:rPr>
          <w:lang w:val="en-US"/>
        </w:rPr>
        <w:instrText xml:space="preserve"> MACROBUTTON MTPlaceRef \* MERGEFORMAT </w:instrText>
      </w:r>
      <w:r w:rsidR="00D868A5" w:rsidRPr="004D7B46">
        <w:rPr>
          <w:lang w:val="en-US"/>
        </w:rPr>
        <w:fldChar w:fldCharType="begin"/>
      </w:r>
      <w:r w:rsidRPr="004D7B46">
        <w:rPr>
          <w:lang w:val="en-US"/>
        </w:rPr>
        <w:instrText xml:space="preserve"> SEQ MTEqn \h \* MERGEFORMAT </w:instrText>
      </w:r>
      <w:r w:rsidR="00D868A5" w:rsidRPr="004D7B46">
        <w:rPr>
          <w:lang w:val="en-US"/>
        </w:rPr>
        <w:fldChar w:fldCharType="end"/>
      </w:r>
      <w:bookmarkStart w:id="63" w:name="ZEqnNum855616"/>
      <w:r w:rsidRPr="004D7B46">
        <w:rPr>
          <w:lang w:val="en-US"/>
        </w:rPr>
        <w:instrText>(</w:instrText>
      </w:r>
      <w:fldSimple w:instr=" SEQ MTSec \c \* Arabic \* MERGEFORMAT ">
        <w:r w:rsidR="004D7B46">
          <w:rPr>
            <w:noProof/>
            <w:lang w:val="en-US"/>
          </w:rPr>
          <w:instrText>1</w:instrText>
        </w:r>
      </w:fldSimple>
      <w:r w:rsidRPr="004D7B46">
        <w:rPr>
          <w:lang w:val="en-US"/>
        </w:rPr>
        <w:instrText>.</w:instrText>
      </w:r>
      <w:fldSimple w:instr=" SEQ MTEqn \c \* Arabic \* MERGEFORMAT ">
        <w:r w:rsidR="004D7B46">
          <w:rPr>
            <w:noProof/>
            <w:lang w:val="en-US"/>
          </w:rPr>
          <w:instrText>22</w:instrText>
        </w:r>
      </w:fldSimple>
      <w:r w:rsidRPr="004D7B46">
        <w:rPr>
          <w:lang w:val="en-US"/>
        </w:rPr>
        <w:instrText>)</w:instrText>
      </w:r>
      <w:bookmarkEnd w:id="63"/>
      <w:r w:rsidR="00D868A5" w:rsidRPr="004D7B46">
        <w:rPr>
          <w:lang w:val="en-US"/>
        </w:rPr>
        <w:fldChar w:fldCharType="end"/>
      </w:r>
    </w:p>
    <w:p w:rsidR="000F2B61" w:rsidRPr="004D7B46" w:rsidRDefault="000F2B61" w:rsidP="004D7B46">
      <w:pPr>
        <w:spacing w:line="240" w:lineRule="auto"/>
        <w:rPr>
          <w:lang w:val="en-US"/>
        </w:rPr>
      </w:pPr>
    </w:p>
    <w:p w:rsidR="000F2B61" w:rsidRPr="004D7B46" w:rsidRDefault="000F2B61" w:rsidP="004D7B46">
      <w:pPr>
        <w:spacing w:line="240" w:lineRule="auto"/>
        <w:rPr>
          <w:lang w:val="en-US"/>
        </w:rPr>
      </w:pPr>
      <w:r w:rsidRPr="004D7B46">
        <w:rPr>
          <w:lang w:val="en-US"/>
        </w:rPr>
        <w:t xml:space="preserve">Substituting </w:t>
      </w:r>
      <w:r w:rsidR="00D868A5" w:rsidRPr="004D7B46">
        <w:rPr>
          <w:lang w:val="en-US"/>
        </w:rPr>
        <w:fldChar w:fldCharType="begin"/>
      </w:r>
      <w:r w:rsidR="00191AD8" w:rsidRPr="004D7B46">
        <w:rPr>
          <w:lang w:val="en-US"/>
        </w:rPr>
        <w:instrText xml:space="preserve"> GOTOBUTTON ZEqnNum440417  \* MERGEFORMAT </w:instrText>
      </w:r>
      <w:r w:rsidR="00D868A5" w:rsidRPr="004D7B46">
        <w:rPr>
          <w:lang w:val="en-US"/>
        </w:rPr>
        <w:fldChar w:fldCharType="begin"/>
      </w:r>
      <w:r w:rsidR="00191AD8" w:rsidRPr="004D7B46">
        <w:rPr>
          <w:lang w:val="en-US"/>
        </w:rPr>
        <w:instrText xml:space="preserve"> REF ZEqnNum440417 \* Charformat \! \* MERGEFORMAT </w:instrText>
      </w:r>
      <w:r w:rsidR="00D868A5" w:rsidRPr="004D7B46">
        <w:rPr>
          <w:lang w:val="en-US"/>
        </w:rPr>
        <w:fldChar w:fldCharType="separate"/>
      </w:r>
      <w:r w:rsidR="004D7B46" w:rsidRPr="004D7B46">
        <w:rPr>
          <w:lang w:val="en-US"/>
        </w:rPr>
        <w:instrText>(</w:instrText>
      </w:r>
      <w:r w:rsidR="004D7B46">
        <w:rPr>
          <w:lang w:val="en-US"/>
        </w:rPr>
        <w:instrText>1</w:instrText>
      </w:r>
      <w:r w:rsidR="004D7B46" w:rsidRPr="004D7B46">
        <w:rPr>
          <w:lang w:val="en-US"/>
        </w:rPr>
        <w:instrText>.</w:instrText>
      </w:r>
      <w:r w:rsidR="004D7B46">
        <w:rPr>
          <w:lang w:val="en-US"/>
        </w:rPr>
        <w:instrText>20</w:instrText>
      </w:r>
      <w:r w:rsidR="004D7B46" w:rsidRPr="004D7B46">
        <w:rPr>
          <w:lang w:val="en-US"/>
        </w:rPr>
        <w:instrText>)</w:instrText>
      </w:r>
      <w:r w:rsidR="00D868A5" w:rsidRPr="004D7B46">
        <w:rPr>
          <w:lang w:val="en-US"/>
        </w:rPr>
        <w:fldChar w:fldCharType="end"/>
      </w:r>
      <w:r w:rsidR="00D868A5" w:rsidRPr="004D7B46">
        <w:rPr>
          <w:lang w:val="en-US"/>
        </w:rPr>
        <w:fldChar w:fldCharType="end"/>
      </w:r>
      <w:r w:rsidR="00191AD8" w:rsidRPr="004D7B46">
        <w:rPr>
          <w:lang w:val="en-US"/>
        </w:rPr>
        <w:t xml:space="preserve"> </w:t>
      </w:r>
      <w:r w:rsidRPr="004D7B46">
        <w:rPr>
          <w:lang w:val="en-US"/>
        </w:rPr>
        <w:t xml:space="preserve">in </w:t>
      </w:r>
      <w:r w:rsidR="00D868A5" w:rsidRPr="004D7B46">
        <w:rPr>
          <w:lang w:val="en-US"/>
        </w:rPr>
        <w:fldChar w:fldCharType="begin"/>
      </w:r>
      <w:r w:rsidR="00191AD8" w:rsidRPr="004D7B46">
        <w:rPr>
          <w:lang w:val="en-US"/>
        </w:rPr>
        <w:instrText xml:space="preserve"> GOTOBUTTON ZEqnNum855616  \* MERGEFORMAT </w:instrText>
      </w:r>
      <w:r w:rsidR="00D868A5" w:rsidRPr="004D7B46">
        <w:rPr>
          <w:lang w:val="en-US"/>
        </w:rPr>
        <w:fldChar w:fldCharType="begin"/>
      </w:r>
      <w:r w:rsidR="00191AD8" w:rsidRPr="004D7B46">
        <w:rPr>
          <w:lang w:val="en-US"/>
        </w:rPr>
        <w:instrText xml:space="preserve"> REF ZEqnNum855616 \* Charformat \! \* MERGEFORMAT </w:instrText>
      </w:r>
      <w:r w:rsidR="00D868A5" w:rsidRPr="004D7B46">
        <w:rPr>
          <w:lang w:val="en-US"/>
        </w:rPr>
        <w:fldChar w:fldCharType="separate"/>
      </w:r>
      <w:r w:rsidR="004D7B46" w:rsidRPr="004D7B46">
        <w:rPr>
          <w:lang w:val="en-US"/>
        </w:rPr>
        <w:instrText>(</w:instrText>
      </w:r>
      <w:r w:rsidR="004D7B46">
        <w:rPr>
          <w:lang w:val="en-US"/>
        </w:rPr>
        <w:instrText>1</w:instrText>
      </w:r>
      <w:r w:rsidR="004D7B46" w:rsidRPr="004D7B46">
        <w:rPr>
          <w:lang w:val="en-US"/>
        </w:rPr>
        <w:instrText>.</w:instrText>
      </w:r>
      <w:r w:rsidR="004D7B46">
        <w:rPr>
          <w:lang w:val="en-US"/>
        </w:rPr>
        <w:instrText>22</w:instrText>
      </w:r>
      <w:r w:rsidR="004D7B46" w:rsidRPr="004D7B46">
        <w:rPr>
          <w:lang w:val="en-US"/>
        </w:rPr>
        <w:instrText>)</w:instrText>
      </w:r>
      <w:r w:rsidR="00D868A5" w:rsidRPr="004D7B46">
        <w:rPr>
          <w:lang w:val="en-US"/>
        </w:rPr>
        <w:fldChar w:fldCharType="end"/>
      </w:r>
      <w:r w:rsidR="00D868A5" w:rsidRPr="004D7B46">
        <w:rPr>
          <w:lang w:val="en-US"/>
        </w:rPr>
        <w:fldChar w:fldCharType="end"/>
      </w:r>
      <w:r w:rsidR="00191AD8" w:rsidRPr="004D7B46">
        <w:rPr>
          <w:lang w:val="en-US"/>
        </w:rPr>
        <w:t xml:space="preserve"> </w:t>
      </w:r>
      <w:r w:rsidRPr="004D7B46">
        <w:rPr>
          <w:lang w:val="en-US"/>
        </w:rPr>
        <w:t>allows the vertical momentum balance at</w:t>
      </w:r>
      <w:r w:rsidR="00191AD8" w:rsidRPr="004D7B46">
        <w:rPr>
          <w:lang w:val="en-US"/>
        </w:rPr>
        <w:t xml:space="preserve"> </w:t>
      </w:r>
      <w:r w:rsidRPr="004D7B46">
        <w:rPr>
          <w:lang w:val="en-US"/>
        </w:rPr>
        <w:t>the surface to be described by:</w:t>
      </w:r>
    </w:p>
    <w:p w:rsidR="00191AD8" w:rsidRPr="004D7B46" w:rsidRDefault="00191AD8" w:rsidP="004D7B46">
      <w:pPr>
        <w:spacing w:line="240" w:lineRule="auto"/>
        <w:rPr>
          <w:lang w:val="en-US"/>
        </w:rPr>
      </w:pPr>
    </w:p>
    <w:p w:rsidR="000F2B61" w:rsidRPr="004D7B46" w:rsidRDefault="00191AD8" w:rsidP="004D7B46">
      <w:pPr>
        <w:pStyle w:val="MTDisplayEquation"/>
        <w:rPr>
          <w:lang w:val="en-US"/>
        </w:rPr>
      </w:pPr>
      <w:r w:rsidRPr="004D7B46">
        <w:rPr>
          <w:lang w:val="en-US"/>
        </w:rPr>
        <w:tab/>
      </w:r>
      <w:r w:rsidRPr="004D7B46">
        <w:rPr>
          <w:position w:val="-24"/>
          <w:lang w:val="en-US"/>
        </w:rPr>
        <w:object w:dxaOrig="1760" w:dyaOrig="620">
          <v:shape id="_x0000_i1054" type="#_x0000_t75" style="width:88.3pt;height:30.85pt" o:ole="">
            <v:imagedata r:id="rId87" o:title=""/>
          </v:shape>
          <o:OLEObject Type="Embed" ProgID="Equation.DSMT4" ShapeID="_x0000_i1054" DrawAspect="Content" ObjectID="_1485948364" r:id="rId88"/>
        </w:object>
      </w:r>
      <w:r w:rsidRPr="004D7B46">
        <w:rPr>
          <w:lang w:val="en-US"/>
        </w:rPr>
        <w:t xml:space="preserve"> </w:t>
      </w:r>
      <w:r w:rsidRPr="004D7B46">
        <w:rPr>
          <w:lang w:val="en-US"/>
        </w:rPr>
        <w:tab/>
      </w:r>
      <w:r w:rsidR="00D868A5" w:rsidRPr="004D7B46">
        <w:rPr>
          <w:lang w:val="en-US"/>
        </w:rPr>
        <w:fldChar w:fldCharType="begin"/>
      </w:r>
      <w:r w:rsidRPr="004D7B46">
        <w:rPr>
          <w:lang w:val="en-US"/>
        </w:rPr>
        <w:instrText xml:space="preserve"> MACROBUTTON MTPlaceRef \* MERGEFORMAT </w:instrText>
      </w:r>
      <w:r w:rsidR="00D868A5" w:rsidRPr="004D7B46">
        <w:rPr>
          <w:lang w:val="en-US"/>
        </w:rPr>
        <w:fldChar w:fldCharType="begin"/>
      </w:r>
      <w:r w:rsidRPr="004D7B46">
        <w:rPr>
          <w:lang w:val="en-US"/>
        </w:rPr>
        <w:instrText xml:space="preserve"> SEQ MTEqn \h \* MERGEFORMAT </w:instrText>
      </w:r>
      <w:r w:rsidR="00D868A5" w:rsidRPr="004D7B46">
        <w:rPr>
          <w:lang w:val="en-US"/>
        </w:rPr>
        <w:fldChar w:fldCharType="end"/>
      </w:r>
      <w:bookmarkStart w:id="64" w:name="ZEqnNum240594"/>
      <w:r w:rsidRPr="004D7B46">
        <w:rPr>
          <w:lang w:val="en-US"/>
        </w:rPr>
        <w:instrText>(</w:instrText>
      </w:r>
      <w:fldSimple w:instr=" SEQ MTSec \c \* Arabic \* MERGEFORMAT ">
        <w:r w:rsidR="004D7B46">
          <w:rPr>
            <w:noProof/>
            <w:lang w:val="en-US"/>
          </w:rPr>
          <w:instrText>1</w:instrText>
        </w:r>
      </w:fldSimple>
      <w:r w:rsidRPr="004D7B46">
        <w:rPr>
          <w:lang w:val="en-US"/>
        </w:rPr>
        <w:instrText>.</w:instrText>
      </w:r>
      <w:fldSimple w:instr=" SEQ MTEqn \c \* Arabic \* MERGEFORMAT ">
        <w:r w:rsidR="004D7B46">
          <w:rPr>
            <w:noProof/>
            <w:lang w:val="en-US"/>
          </w:rPr>
          <w:instrText>23</w:instrText>
        </w:r>
      </w:fldSimple>
      <w:r w:rsidRPr="004D7B46">
        <w:rPr>
          <w:lang w:val="en-US"/>
        </w:rPr>
        <w:instrText>)</w:instrText>
      </w:r>
      <w:bookmarkEnd w:id="64"/>
      <w:r w:rsidR="00D868A5" w:rsidRPr="004D7B46">
        <w:rPr>
          <w:lang w:val="en-US"/>
        </w:rPr>
        <w:fldChar w:fldCharType="end"/>
      </w:r>
    </w:p>
    <w:p w:rsidR="00191AD8" w:rsidRPr="004D7B46" w:rsidRDefault="00191AD8" w:rsidP="004D7B46">
      <w:pPr>
        <w:spacing w:line="240" w:lineRule="auto"/>
        <w:rPr>
          <w:lang w:val="en-US"/>
        </w:rPr>
      </w:pPr>
    </w:p>
    <w:p w:rsidR="000F2B61" w:rsidRPr="004D7B46" w:rsidRDefault="00191AD8" w:rsidP="004D7B46">
      <w:pPr>
        <w:spacing w:line="240" w:lineRule="auto"/>
        <w:rPr>
          <w:lang w:val="en-US"/>
        </w:rPr>
      </w:pPr>
      <w:r w:rsidRPr="004D7B46">
        <w:rPr>
          <w:lang w:val="en-US"/>
        </w:rPr>
        <w:t xml:space="preserve">In </w:t>
      </w:r>
      <w:r w:rsidR="00D868A5" w:rsidRPr="004D7B46">
        <w:rPr>
          <w:lang w:val="en-US"/>
        </w:rPr>
        <w:fldChar w:fldCharType="begin"/>
      </w:r>
      <w:r w:rsidRPr="004D7B46">
        <w:rPr>
          <w:lang w:val="en-US"/>
        </w:rPr>
        <w:instrText xml:space="preserve"> GOTOBUTTON ZEqnNum240594  \* MERGEFORMAT </w:instrText>
      </w:r>
      <w:r w:rsidR="00D868A5" w:rsidRPr="004D7B46">
        <w:rPr>
          <w:lang w:val="en-US"/>
        </w:rPr>
        <w:fldChar w:fldCharType="begin"/>
      </w:r>
      <w:r w:rsidRPr="004D7B46">
        <w:rPr>
          <w:lang w:val="en-US"/>
        </w:rPr>
        <w:instrText xml:space="preserve"> REF ZEqnNum240594 \* Charformat \! \* MERGEFORMAT </w:instrText>
      </w:r>
      <w:r w:rsidR="00D868A5" w:rsidRPr="004D7B46">
        <w:rPr>
          <w:lang w:val="en-US"/>
        </w:rPr>
        <w:fldChar w:fldCharType="separate"/>
      </w:r>
      <w:r w:rsidR="004D7B46" w:rsidRPr="004D7B46">
        <w:rPr>
          <w:lang w:val="en-US"/>
        </w:rPr>
        <w:instrText>(</w:instrText>
      </w:r>
      <w:r w:rsidR="004D7B46">
        <w:rPr>
          <w:lang w:val="en-US"/>
        </w:rPr>
        <w:instrText>1</w:instrText>
      </w:r>
      <w:r w:rsidR="004D7B46" w:rsidRPr="004D7B46">
        <w:rPr>
          <w:lang w:val="en-US"/>
        </w:rPr>
        <w:instrText>.</w:instrText>
      </w:r>
      <w:r w:rsidR="004D7B46">
        <w:rPr>
          <w:lang w:val="en-US"/>
        </w:rPr>
        <w:instrText>23</w:instrText>
      </w:r>
      <w:r w:rsidR="004D7B46" w:rsidRPr="004D7B46">
        <w:rPr>
          <w:lang w:val="en-US"/>
        </w:rPr>
        <w:instrText>)</w:instrText>
      </w:r>
      <w:r w:rsidR="00D868A5" w:rsidRPr="004D7B46">
        <w:rPr>
          <w:lang w:val="en-US"/>
        </w:rPr>
        <w:fldChar w:fldCharType="end"/>
      </w:r>
      <w:r w:rsidR="00D868A5" w:rsidRPr="004D7B46">
        <w:rPr>
          <w:lang w:val="en-US"/>
        </w:rPr>
        <w:fldChar w:fldCharType="end"/>
      </w:r>
      <w:r w:rsidR="000F2B61" w:rsidRPr="004D7B46">
        <w:rPr>
          <w:lang w:val="en-US"/>
        </w:rPr>
        <w:t xml:space="preserve"> the subscript </w:t>
      </w:r>
      <w:r w:rsidR="000F2B61" w:rsidRPr="004D7B46">
        <w:rPr>
          <w:i/>
          <w:lang w:val="en-US"/>
        </w:rPr>
        <w:t>s</w:t>
      </w:r>
      <w:r w:rsidR="000F2B61" w:rsidRPr="004D7B46">
        <w:rPr>
          <w:lang w:val="en-US"/>
        </w:rPr>
        <w:t xml:space="preserve"> refers to the location at the surface. The dynamic pressure at</w:t>
      </w:r>
      <w:r w:rsidRPr="004D7B46">
        <w:rPr>
          <w:lang w:val="en-US"/>
        </w:rPr>
        <w:t xml:space="preserve"> </w:t>
      </w:r>
      <w:r w:rsidR="000F2B61" w:rsidRPr="004D7B46">
        <w:rPr>
          <w:lang w:val="en-US"/>
        </w:rPr>
        <w:t>the bed is subsequent</w:t>
      </w:r>
      <w:r w:rsidRPr="004D7B46">
        <w:rPr>
          <w:lang w:val="en-US"/>
        </w:rPr>
        <w:t xml:space="preserve">ly solved by combining </w:t>
      </w:r>
      <w:r w:rsidR="00D868A5" w:rsidRPr="004D7B46">
        <w:rPr>
          <w:lang w:val="en-US"/>
        </w:rPr>
        <w:fldChar w:fldCharType="begin"/>
      </w:r>
      <w:r w:rsidRPr="004D7B46">
        <w:rPr>
          <w:lang w:val="en-US"/>
        </w:rPr>
        <w:instrText xml:space="preserve"> GOTOBUTTON ZEqnNum240594  \* MERGEFORMAT </w:instrText>
      </w:r>
      <w:r w:rsidR="00D868A5" w:rsidRPr="004D7B46">
        <w:rPr>
          <w:lang w:val="en-US"/>
        </w:rPr>
        <w:fldChar w:fldCharType="begin"/>
      </w:r>
      <w:r w:rsidRPr="004D7B46">
        <w:rPr>
          <w:lang w:val="en-US"/>
        </w:rPr>
        <w:instrText xml:space="preserve"> REF ZEqnNum240594 \* Charformat \! \* MERGEFORMAT </w:instrText>
      </w:r>
      <w:r w:rsidR="00D868A5" w:rsidRPr="004D7B46">
        <w:rPr>
          <w:lang w:val="en-US"/>
        </w:rPr>
        <w:fldChar w:fldCharType="separate"/>
      </w:r>
      <w:r w:rsidR="004D7B46" w:rsidRPr="004D7B46">
        <w:rPr>
          <w:lang w:val="en-US"/>
        </w:rPr>
        <w:instrText>(</w:instrText>
      </w:r>
      <w:r w:rsidR="004D7B46">
        <w:rPr>
          <w:lang w:val="en-US"/>
        </w:rPr>
        <w:instrText>1</w:instrText>
      </w:r>
      <w:r w:rsidR="004D7B46" w:rsidRPr="004D7B46">
        <w:rPr>
          <w:lang w:val="en-US"/>
        </w:rPr>
        <w:instrText>.</w:instrText>
      </w:r>
      <w:r w:rsidR="004D7B46">
        <w:rPr>
          <w:lang w:val="en-US"/>
        </w:rPr>
        <w:instrText>23</w:instrText>
      </w:r>
      <w:r w:rsidR="004D7B46" w:rsidRPr="004D7B46">
        <w:rPr>
          <w:lang w:val="en-US"/>
        </w:rPr>
        <w:instrText>)</w:instrText>
      </w:r>
      <w:r w:rsidR="00D868A5" w:rsidRPr="004D7B46">
        <w:rPr>
          <w:lang w:val="en-US"/>
        </w:rPr>
        <w:fldChar w:fldCharType="end"/>
      </w:r>
      <w:r w:rsidR="00D868A5" w:rsidRPr="004D7B46">
        <w:rPr>
          <w:lang w:val="en-US"/>
        </w:rPr>
        <w:fldChar w:fldCharType="end"/>
      </w:r>
      <w:r w:rsidRPr="004D7B46">
        <w:rPr>
          <w:lang w:val="en-US"/>
        </w:rPr>
        <w:t xml:space="preserve"> </w:t>
      </w:r>
      <w:r w:rsidR="000F2B61" w:rsidRPr="004D7B46">
        <w:rPr>
          <w:lang w:val="en-US"/>
        </w:rPr>
        <w:t>and the local continuity</w:t>
      </w:r>
      <w:r w:rsidRPr="004D7B46">
        <w:rPr>
          <w:lang w:val="en-US"/>
        </w:rPr>
        <w:t xml:space="preserve"> </w:t>
      </w:r>
      <w:r w:rsidR="000F2B61" w:rsidRPr="004D7B46">
        <w:rPr>
          <w:lang w:val="en-US"/>
        </w:rPr>
        <w:t>equation:</w:t>
      </w:r>
    </w:p>
    <w:p w:rsidR="00191AD8" w:rsidRPr="004D7B46" w:rsidRDefault="00191AD8" w:rsidP="004D7B46">
      <w:pPr>
        <w:spacing w:line="240" w:lineRule="auto"/>
        <w:rPr>
          <w:lang w:val="en-US"/>
        </w:rPr>
      </w:pPr>
    </w:p>
    <w:p w:rsidR="00191AD8" w:rsidRPr="004D7B46" w:rsidRDefault="00191AD8" w:rsidP="004D7B46">
      <w:pPr>
        <w:pStyle w:val="MTDisplayEquation"/>
        <w:rPr>
          <w:lang w:val="en-US"/>
        </w:rPr>
      </w:pPr>
      <w:r w:rsidRPr="004D7B46">
        <w:rPr>
          <w:lang w:val="en-US"/>
        </w:rPr>
        <w:tab/>
      </w:r>
      <w:r w:rsidRPr="004D7B46">
        <w:rPr>
          <w:position w:val="-24"/>
          <w:lang w:val="en-US"/>
        </w:rPr>
        <w:object w:dxaOrig="1680" w:dyaOrig="620">
          <v:shape id="_x0000_i1055" type="#_x0000_t75" style="width:84.45pt;height:30.85pt" o:ole="">
            <v:imagedata r:id="rId89" o:title=""/>
          </v:shape>
          <o:OLEObject Type="Embed" ProgID="Equation.DSMT4" ShapeID="_x0000_i1055" DrawAspect="Content" ObjectID="_1485948365" r:id="rId90"/>
        </w:object>
      </w:r>
      <w:r w:rsidRPr="004D7B46">
        <w:rPr>
          <w:lang w:val="en-US"/>
        </w:rPr>
        <w:t xml:space="preserve"> </w:t>
      </w:r>
      <w:r w:rsidRPr="004D7B46">
        <w:rPr>
          <w:lang w:val="en-US"/>
        </w:rPr>
        <w:tab/>
      </w:r>
      <w:r w:rsidR="00D868A5" w:rsidRPr="004D7B46">
        <w:rPr>
          <w:lang w:val="en-US"/>
        </w:rPr>
        <w:fldChar w:fldCharType="begin"/>
      </w:r>
      <w:r w:rsidRPr="004D7B46">
        <w:rPr>
          <w:lang w:val="en-US"/>
        </w:rPr>
        <w:instrText xml:space="preserve"> MACROBUTTON MTPlaceRef \* MERGEFORMAT </w:instrText>
      </w:r>
      <w:r w:rsidR="00D868A5" w:rsidRPr="004D7B46">
        <w:rPr>
          <w:lang w:val="en-US"/>
        </w:rPr>
        <w:fldChar w:fldCharType="begin"/>
      </w:r>
      <w:r w:rsidRPr="004D7B46">
        <w:rPr>
          <w:lang w:val="en-US"/>
        </w:rPr>
        <w:instrText xml:space="preserve"> SEQ MTEqn \h \* MERGEFORMAT </w:instrText>
      </w:r>
      <w:r w:rsidR="00D868A5" w:rsidRPr="004D7B46">
        <w:rPr>
          <w:lang w:val="en-US"/>
        </w:rPr>
        <w:fldChar w:fldCharType="end"/>
      </w:r>
      <w:r w:rsidRPr="004D7B46">
        <w:rPr>
          <w:lang w:val="en-US"/>
        </w:rPr>
        <w:instrText>(</w:instrText>
      </w:r>
      <w:fldSimple w:instr=" SEQ MTSec \c \* Arabic \* MERGEFORMAT ">
        <w:r w:rsidR="004D7B46">
          <w:rPr>
            <w:noProof/>
            <w:lang w:val="en-US"/>
          </w:rPr>
          <w:instrText>1</w:instrText>
        </w:r>
      </w:fldSimple>
      <w:r w:rsidRPr="004D7B46">
        <w:rPr>
          <w:lang w:val="en-US"/>
        </w:rPr>
        <w:instrText>.</w:instrText>
      </w:r>
      <w:fldSimple w:instr=" SEQ MTEqn \c \* Arabic \* MERGEFORMAT ">
        <w:r w:rsidR="004D7B46">
          <w:rPr>
            <w:noProof/>
            <w:lang w:val="en-US"/>
          </w:rPr>
          <w:instrText>24</w:instrText>
        </w:r>
      </w:fldSimple>
      <w:r w:rsidRPr="004D7B46">
        <w:rPr>
          <w:lang w:val="en-US"/>
        </w:rPr>
        <w:instrText>)</w:instrText>
      </w:r>
      <w:r w:rsidR="00D868A5" w:rsidRPr="004D7B46">
        <w:rPr>
          <w:lang w:val="en-US"/>
        </w:rPr>
        <w:fldChar w:fldCharType="end"/>
      </w:r>
    </w:p>
    <w:p w:rsidR="000F2B61" w:rsidRPr="004D7B46" w:rsidRDefault="000F2B61" w:rsidP="004D7B46">
      <w:pPr>
        <w:spacing w:line="240" w:lineRule="auto"/>
        <w:rPr>
          <w:lang w:val="en-US"/>
        </w:rPr>
      </w:pPr>
    </w:p>
    <w:p w:rsidR="00191AD8" w:rsidRPr="004D7B46" w:rsidRDefault="000F2B61" w:rsidP="004D7B46">
      <w:pPr>
        <w:spacing w:line="240" w:lineRule="auto"/>
        <w:rPr>
          <w:lang w:val="en-US"/>
        </w:rPr>
      </w:pPr>
      <w:r w:rsidRPr="004D7B46">
        <w:rPr>
          <w:lang w:val="en-US"/>
        </w:rPr>
        <w:t>Smit et al. (2010) have shown that the inclusion of the dynamic pressure described above reduces the relative dispersion and celerity errors in the non-linear shallow water equations of XBeach t</w:t>
      </w:r>
      <w:r w:rsidR="00191AD8" w:rsidRPr="004D7B46">
        <w:rPr>
          <w:lang w:val="en-US"/>
        </w:rPr>
        <w:t>o less than 5% for values of kh&lt;2.</w:t>
      </w:r>
      <w:r w:rsidRPr="004D7B46">
        <w:rPr>
          <w:lang w:val="en-US"/>
        </w:rPr>
        <w:t>5 and allows for accurate</w:t>
      </w:r>
      <w:r w:rsidR="00B71B53" w:rsidRPr="004D7B46">
        <w:rPr>
          <w:lang w:val="en-US"/>
        </w:rPr>
        <w:t xml:space="preserve"> </w:t>
      </w:r>
      <w:r w:rsidRPr="004D7B46">
        <w:rPr>
          <w:lang w:val="en-US"/>
        </w:rPr>
        <w:t>modelling over wave transformation on dissipative beaches. In order to improve the computed location and magnitude of wave breaking, we apply the hydrostatic front approximation (HFA) of Smit et al. (2013), in which the pressure distribution under</w:t>
      </w:r>
      <w:r w:rsidR="00B71B53" w:rsidRPr="004D7B46">
        <w:rPr>
          <w:lang w:val="en-US"/>
        </w:rPr>
        <w:t xml:space="preserve"> </w:t>
      </w:r>
      <w:r w:rsidRPr="004D7B46">
        <w:rPr>
          <w:lang w:val="en-US"/>
        </w:rPr>
        <w:t>breaking bores is assumed to be hydrostatic. Following the recomme</w:t>
      </w:r>
      <w:r w:rsidR="00C57871" w:rsidRPr="004D7B46">
        <w:rPr>
          <w:lang w:val="en-US"/>
        </w:rPr>
        <w:t>ndations of Smit et al. (2013), w</w:t>
      </w:r>
      <w:r w:rsidRPr="004D7B46">
        <w:rPr>
          <w:lang w:val="en-US"/>
        </w:rPr>
        <w:t>e consider</w:t>
      </w:r>
      <w:r w:rsidR="00C57871" w:rsidRPr="004D7B46">
        <w:rPr>
          <w:lang w:val="en-US"/>
        </w:rPr>
        <w:t xml:space="preserve"> hydrostatic bores if </w:t>
      </w:r>
      <w:r w:rsidR="00C57871" w:rsidRPr="004D7B46">
        <w:rPr>
          <w:position w:val="-24"/>
          <w:lang w:val="en-US"/>
        </w:rPr>
        <w:object w:dxaOrig="920" w:dyaOrig="620">
          <v:shape id="_x0000_i1056" type="#_x0000_t75" style="width:45.45pt;height:30.85pt" o:ole="">
            <v:imagedata r:id="rId91" o:title=""/>
          </v:shape>
          <o:OLEObject Type="Embed" ProgID="Equation.DSMT4" ShapeID="_x0000_i1056" DrawAspect="Content" ObjectID="_1485948366" r:id="rId92"/>
        </w:object>
      </w:r>
      <w:r w:rsidR="00C57871" w:rsidRPr="004D7B46">
        <w:rPr>
          <w:lang w:val="en-US"/>
        </w:rPr>
        <w:t xml:space="preserve"> and reform if </w:t>
      </w:r>
      <w:r w:rsidR="00C57871" w:rsidRPr="004D7B46">
        <w:rPr>
          <w:position w:val="-24"/>
          <w:lang w:val="en-US"/>
        </w:rPr>
        <w:object w:dxaOrig="920" w:dyaOrig="620">
          <v:shape id="_x0000_i1057" type="#_x0000_t75" style="width:45.45pt;height:30.85pt" o:ole="">
            <v:imagedata r:id="rId93" o:title=""/>
          </v:shape>
          <o:OLEObject Type="Embed" ProgID="Equation.DSMT4" ShapeID="_x0000_i1057" DrawAspect="Content" ObjectID="_1485948367" r:id="rId94"/>
        </w:object>
      </w:r>
      <w:r w:rsidR="00C57871" w:rsidRPr="004D7B46">
        <w:rPr>
          <w:lang w:val="en-US"/>
        </w:rPr>
        <w:t>.</w:t>
      </w:r>
    </w:p>
    <w:p w:rsidR="00191AD8" w:rsidRPr="004D7B46" w:rsidRDefault="00191AD8" w:rsidP="004D7B46">
      <w:pPr>
        <w:spacing w:line="240" w:lineRule="auto"/>
        <w:rPr>
          <w:lang w:val="en-US"/>
        </w:rPr>
      </w:pPr>
    </w:p>
    <w:p w:rsidR="00183A8A" w:rsidRPr="004D7B46" w:rsidRDefault="000F2B61" w:rsidP="004D7B46">
      <w:pPr>
        <w:spacing w:line="240" w:lineRule="auto"/>
        <w:rPr>
          <w:lang w:val="en-US"/>
        </w:rPr>
      </w:pPr>
      <w:r w:rsidRPr="004D7B46">
        <w:rPr>
          <w:lang w:val="en-US"/>
        </w:rPr>
        <w:t>Although this method greatly oversimplifies the complex hydrodynamics</w:t>
      </w:r>
      <w:r w:rsidR="00B71B53" w:rsidRPr="004D7B46">
        <w:rPr>
          <w:lang w:val="en-US"/>
        </w:rPr>
        <w:t xml:space="preserve"> </w:t>
      </w:r>
      <w:r w:rsidRPr="004D7B46">
        <w:rPr>
          <w:lang w:val="en-US"/>
        </w:rPr>
        <w:t xml:space="preserve">of plunging waves on, </w:t>
      </w:r>
      <w:r w:rsidR="00C57871" w:rsidRPr="004D7B46">
        <w:rPr>
          <w:lang w:val="en-US"/>
        </w:rPr>
        <w:t>McCall et al. (2014)</w:t>
      </w:r>
      <w:r w:rsidRPr="004D7B46">
        <w:rPr>
          <w:lang w:val="en-US"/>
        </w:rPr>
        <w:t xml:space="preserve"> show</w:t>
      </w:r>
      <w:r w:rsidR="00C57871" w:rsidRPr="004D7B46">
        <w:rPr>
          <w:lang w:val="en-US"/>
        </w:rPr>
        <w:t>s</w:t>
      </w:r>
      <w:r w:rsidRPr="004D7B46">
        <w:rPr>
          <w:lang w:val="en-US"/>
        </w:rPr>
        <w:t xml:space="preserve"> that the application of this </w:t>
      </w:r>
      <w:r w:rsidR="00183A8A" w:rsidRPr="004D7B46">
        <w:rPr>
          <w:lang w:val="en-US"/>
        </w:rPr>
        <w:t>method</w:t>
      </w:r>
      <w:r w:rsidRPr="004D7B46">
        <w:rPr>
          <w:lang w:val="en-US"/>
        </w:rPr>
        <w:t xml:space="preserve"> provides sufficient skill to describe dominant characteristics of the flow, without requiring computationally-expensive high-resolution discretisation of the vertical and surface tracking of overturning waves. </w:t>
      </w:r>
    </w:p>
    <w:p w:rsidR="008C2325" w:rsidRPr="004D7B46" w:rsidRDefault="008C2325" w:rsidP="004D7B46">
      <w:pPr>
        <w:pStyle w:val="Heading2"/>
        <w:jc w:val="both"/>
        <w:rPr>
          <w:lang w:val="en-US"/>
        </w:rPr>
      </w:pPr>
      <w:bookmarkStart w:id="65" w:name="_Toc412018039"/>
      <w:r w:rsidRPr="004D7B46">
        <w:rPr>
          <w:lang w:val="en-US"/>
        </w:rPr>
        <w:t xml:space="preserve">Groundwater </w:t>
      </w:r>
      <w:r w:rsidR="00927335" w:rsidRPr="004D7B46">
        <w:rPr>
          <w:lang w:val="en-US"/>
        </w:rPr>
        <w:t>flow</w:t>
      </w:r>
      <w:bookmarkEnd w:id="65"/>
    </w:p>
    <w:p w:rsidR="00667874" w:rsidRPr="004D7B46" w:rsidRDefault="00667874" w:rsidP="004D7B46">
      <w:pPr>
        <w:pStyle w:val="Heading3"/>
        <w:jc w:val="both"/>
        <w:rPr>
          <w:lang w:val="en-US"/>
        </w:rPr>
      </w:pPr>
      <w:bookmarkStart w:id="66" w:name="_Toc412018040"/>
      <w:r w:rsidRPr="004D7B46">
        <w:rPr>
          <w:lang w:val="en-US"/>
        </w:rPr>
        <w:t>Hydrostatic</w:t>
      </w:r>
      <w:bookmarkEnd w:id="66"/>
    </w:p>
    <w:p w:rsidR="00FA63F1" w:rsidRPr="004D7B46" w:rsidRDefault="00AE08CB" w:rsidP="004D7B46">
      <w:pPr>
        <w:spacing w:line="240" w:lineRule="auto"/>
        <w:rPr>
          <w:lang w:val="en-US"/>
        </w:rPr>
      </w:pPr>
      <w:r w:rsidRPr="004D7B46">
        <w:rPr>
          <w:lang w:val="en-US"/>
        </w:rPr>
        <w:t xml:space="preserve">The </w:t>
      </w:r>
      <w:r w:rsidR="00927335" w:rsidRPr="004D7B46">
        <w:rPr>
          <w:lang w:val="en-US"/>
        </w:rPr>
        <w:t xml:space="preserve">hydrostatic </w:t>
      </w:r>
      <w:r w:rsidRPr="004D7B46">
        <w:rPr>
          <w:lang w:val="en-US"/>
        </w:rPr>
        <w:t>groundwater module in XBeach utilizes the principle of Darcy flow and is therefore limited to laminar flow conditions. The module includes a vertical interaction flow between the surface water and groundwater. This flow is assumed to be a magnitude smaller than the horizontal flow and is not incorporated in the momentum balance.</w:t>
      </w:r>
      <w:r w:rsidR="00927335" w:rsidRPr="004D7B46">
        <w:rPr>
          <w:lang w:val="en-US"/>
        </w:rPr>
        <w:t xml:space="preserve"> </w:t>
      </w:r>
      <w:r w:rsidR="00FA63F1" w:rsidRPr="004D7B46">
        <w:rPr>
          <w:lang w:val="en-US"/>
        </w:rPr>
        <w:t xml:space="preserve">Darcy flow is described by the following relationship between the groundwater head gradient </w:t>
      </w:r>
      <w:r w:rsidR="00FA63F1" w:rsidRPr="004D7B46">
        <w:rPr>
          <w:i/>
          <w:lang w:val="en-US"/>
        </w:rPr>
        <w:t>dp</w:t>
      </w:r>
      <w:r w:rsidR="00FA63F1" w:rsidRPr="004D7B46">
        <w:rPr>
          <w:i/>
          <w:vertAlign w:val="subscript"/>
          <w:lang w:val="en-US"/>
        </w:rPr>
        <w:t>gw</w:t>
      </w:r>
      <w:r w:rsidR="00FA63F1" w:rsidRPr="004D7B46">
        <w:rPr>
          <w:i/>
          <w:lang w:val="en-US"/>
        </w:rPr>
        <w:t>/dx</w:t>
      </w:r>
      <w:r w:rsidR="00FA63F1" w:rsidRPr="004D7B46">
        <w:rPr>
          <w:lang w:val="en-US"/>
        </w:rPr>
        <w:t xml:space="preserve"> and </w:t>
      </w:r>
      <w:r w:rsidR="00FA63F1" w:rsidRPr="004D7B46">
        <w:rPr>
          <w:i/>
          <w:lang w:val="en-US"/>
        </w:rPr>
        <w:t>dp</w:t>
      </w:r>
      <w:r w:rsidR="00FA63F1" w:rsidRPr="004D7B46">
        <w:rPr>
          <w:i/>
          <w:vertAlign w:val="subscript"/>
          <w:lang w:val="en-US"/>
        </w:rPr>
        <w:t>gw</w:t>
      </w:r>
      <w:r w:rsidR="00FA63F1" w:rsidRPr="004D7B46">
        <w:rPr>
          <w:i/>
          <w:lang w:val="en-US"/>
        </w:rPr>
        <w:t>/dy</w:t>
      </w:r>
      <w:r w:rsidR="00FA63F1" w:rsidRPr="004D7B46">
        <w:rPr>
          <w:lang w:val="en-US"/>
        </w:rPr>
        <w:t xml:space="preserve">, the permeability </w:t>
      </w:r>
      <w:r w:rsidR="00FA63F1" w:rsidRPr="004D7B46">
        <w:rPr>
          <w:i/>
          <w:lang w:val="en-US"/>
        </w:rPr>
        <w:t>k</w:t>
      </w:r>
      <w:r w:rsidR="00FA63F1" w:rsidRPr="004D7B46">
        <w:rPr>
          <w:lang w:val="en-US"/>
        </w:rPr>
        <w:t xml:space="preserve">, and the horizontal velocity, as can be seen in </w:t>
      </w:r>
      <w:r w:rsidR="00D868A5" w:rsidRPr="004D7B46">
        <w:rPr>
          <w:lang w:val="en-US"/>
        </w:rPr>
        <w:fldChar w:fldCharType="begin"/>
      </w:r>
      <w:r w:rsidR="00FA63F1" w:rsidRPr="004D7B46">
        <w:rPr>
          <w:lang w:val="en-US"/>
        </w:rPr>
        <w:instrText xml:space="preserve"> GOTOBUTTON ZEqnNum470959  \* MERGEFORMAT </w:instrText>
      </w:r>
      <w:r w:rsidR="00D868A5" w:rsidRPr="004D7B46">
        <w:rPr>
          <w:lang w:val="en-US"/>
        </w:rPr>
        <w:fldChar w:fldCharType="begin"/>
      </w:r>
      <w:r w:rsidR="00FA63F1" w:rsidRPr="004D7B46">
        <w:rPr>
          <w:lang w:val="en-US"/>
        </w:rPr>
        <w:instrText xml:space="preserve"> REF ZEqnNum470959 \* Charformat \! \* MERGEFORMAT </w:instrText>
      </w:r>
      <w:r w:rsidR="00D868A5" w:rsidRPr="004D7B46">
        <w:rPr>
          <w:lang w:val="en-US"/>
        </w:rPr>
        <w:fldChar w:fldCharType="separate"/>
      </w:r>
      <w:r w:rsidR="004D7B46" w:rsidRPr="004D7B46">
        <w:rPr>
          <w:lang w:val="en-US"/>
        </w:rPr>
        <w:instrText>(1.25)</w:instrText>
      </w:r>
      <w:r w:rsidR="00D868A5" w:rsidRPr="004D7B46">
        <w:rPr>
          <w:lang w:val="en-US"/>
        </w:rPr>
        <w:fldChar w:fldCharType="end"/>
      </w:r>
      <w:r w:rsidR="00D868A5" w:rsidRPr="004D7B46">
        <w:rPr>
          <w:lang w:val="en-US"/>
        </w:rPr>
        <w:fldChar w:fldCharType="end"/>
      </w:r>
      <w:r w:rsidR="00FA63F1" w:rsidRPr="004D7B46">
        <w:rPr>
          <w:lang w:val="en-US"/>
        </w:rPr>
        <w:t>.</w:t>
      </w:r>
    </w:p>
    <w:p w:rsidR="00FA63F1" w:rsidRPr="004D7B46" w:rsidRDefault="00FA63F1" w:rsidP="004D7B46">
      <w:pPr>
        <w:spacing w:line="240" w:lineRule="auto"/>
        <w:rPr>
          <w:lang w:val="en-US"/>
        </w:rPr>
      </w:pPr>
    </w:p>
    <w:p w:rsidR="00FA63F1" w:rsidRPr="004D7B46" w:rsidRDefault="00FA63F1" w:rsidP="004D7B46">
      <w:pPr>
        <w:pStyle w:val="MTDisplayEquation"/>
        <w:rPr>
          <w:lang w:val="en-US"/>
        </w:rPr>
      </w:pPr>
      <w:r w:rsidRPr="004D7B46">
        <w:rPr>
          <w:lang w:val="en-US"/>
        </w:rPr>
        <w:tab/>
      </w:r>
      <w:r w:rsidRPr="004D7B46">
        <w:rPr>
          <w:position w:val="-28"/>
          <w:lang w:val="en-US"/>
        </w:rPr>
        <w:object w:dxaOrig="2980" w:dyaOrig="700">
          <v:shape id="_x0000_i1058" type="#_x0000_t75" style="width:149.15pt;height:35.55pt" o:ole="">
            <v:imagedata r:id="rId95" o:title=""/>
          </v:shape>
          <o:OLEObject Type="Embed" ProgID="Equation.DSMT4" ShapeID="_x0000_i1058" DrawAspect="Content" ObjectID="_1485948368" r:id="rId96"/>
        </w:object>
      </w:r>
      <w:r w:rsidRPr="004D7B46">
        <w:rPr>
          <w:lang w:val="en-US"/>
        </w:rPr>
        <w:t xml:space="preserve"> </w:t>
      </w:r>
      <w:r w:rsidRPr="004D7B46">
        <w:rPr>
          <w:lang w:val="en-US"/>
        </w:rPr>
        <w:tab/>
      </w:r>
      <w:r w:rsidR="00D868A5" w:rsidRPr="004D7B46">
        <w:rPr>
          <w:lang w:val="en-US"/>
        </w:rPr>
        <w:fldChar w:fldCharType="begin"/>
      </w:r>
      <w:r w:rsidRPr="004D7B46">
        <w:rPr>
          <w:lang w:val="en-US"/>
        </w:rPr>
        <w:instrText xml:space="preserve"> MACROBUTTON MTPlaceRef \* MERGEFORMAT </w:instrText>
      </w:r>
      <w:r w:rsidR="00D868A5" w:rsidRPr="004D7B46">
        <w:rPr>
          <w:lang w:val="en-US"/>
        </w:rPr>
        <w:fldChar w:fldCharType="begin"/>
      </w:r>
      <w:r w:rsidRPr="004D7B46">
        <w:rPr>
          <w:lang w:val="en-US"/>
        </w:rPr>
        <w:instrText xml:space="preserve"> SEQ MTEqn \h \* MERGEFORMAT </w:instrText>
      </w:r>
      <w:r w:rsidR="00D868A5" w:rsidRPr="004D7B46">
        <w:rPr>
          <w:lang w:val="en-US"/>
        </w:rPr>
        <w:fldChar w:fldCharType="end"/>
      </w:r>
      <w:bookmarkStart w:id="67" w:name="ZEqnNum470959"/>
      <w:r w:rsidRPr="004D7B46">
        <w:rPr>
          <w:lang w:val="en-US"/>
        </w:rPr>
        <w:instrText>(</w:instrText>
      </w:r>
      <w:fldSimple w:instr=" SEQ MTSec \c \* Arabic \* MERGEFORMAT ">
        <w:r w:rsidR="004D7B46">
          <w:rPr>
            <w:noProof/>
            <w:lang w:val="en-US"/>
          </w:rPr>
          <w:instrText>1</w:instrText>
        </w:r>
      </w:fldSimple>
      <w:r w:rsidRPr="004D7B46">
        <w:rPr>
          <w:lang w:val="en-US"/>
        </w:rPr>
        <w:instrText>.</w:instrText>
      </w:r>
      <w:fldSimple w:instr=" SEQ MTEqn \c \* Arabic \* MERGEFORMAT ">
        <w:r w:rsidR="004D7B46">
          <w:rPr>
            <w:noProof/>
            <w:lang w:val="en-US"/>
          </w:rPr>
          <w:instrText>25</w:instrText>
        </w:r>
      </w:fldSimple>
      <w:r w:rsidRPr="004D7B46">
        <w:rPr>
          <w:lang w:val="en-US"/>
        </w:rPr>
        <w:instrText>)</w:instrText>
      </w:r>
      <w:bookmarkEnd w:id="67"/>
      <w:r w:rsidR="00D868A5" w:rsidRPr="004D7B46">
        <w:rPr>
          <w:lang w:val="en-US"/>
        </w:rPr>
        <w:fldChar w:fldCharType="end"/>
      </w:r>
    </w:p>
    <w:p w:rsidR="00AE08CB" w:rsidRPr="004D7B46" w:rsidRDefault="00AE08CB" w:rsidP="004D7B46">
      <w:pPr>
        <w:pStyle w:val="Heading4"/>
        <w:jc w:val="both"/>
        <w:rPr>
          <w:lang w:val="en-US"/>
        </w:rPr>
      </w:pPr>
      <w:r w:rsidRPr="004D7B46">
        <w:rPr>
          <w:lang w:val="en-US"/>
        </w:rPr>
        <w:t>Determining groundwater head</w:t>
      </w:r>
    </w:p>
    <w:p w:rsidR="00AE08CB" w:rsidRPr="004D7B46" w:rsidRDefault="00AE08CB" w:rsidP="004D7B46">
      <w:pPr>
        <w:spacing w:line="240" w:lineRule="auto"/>
        <w:rPr>
          <w:lang w:val="en-US"/>
        </w:rPr>
      </w:pPr>
      <w:r w:rsidRPr="004D7B46">
        <w:rPr>
          <w:lang w:val="en-US"/>
        </w:rPr>
        <w:t xml:space="preserve">The driving force behind groundwater flow according to Darcy is the groundwater head gradient. In the XBeach module, the groundwater head </w:t>
      </w:r>
      <w:r w:rsidRPr="004D7B46">
        <w:rPr>
          <w:i/>
          <w:lang w:val="en-US"/>
        </w:rPr>
        <w:t>p</w:t>
      </w:r>
      <w:r w:rsidRPr="004D7B46">
        <w:rPr>
          <w:i/>
          <w:vertAlign w:val="subscript"/>
          <w:lang w:val="en-US"/>
        </w:rPr>
        <w:t>gw</w:t>
      </w:r>
      <w:r w:rsidRPr="004D7B46">
        <w:rPr>
          <w:lang w:val="en-US"/>
        </w:rPr>
        <w:t xml:space="preserve"> is expressed in meter and basically there are two possibilities in the model:</w:t>
      </w:r>
    </w:p>
    <w:p w:rsidR="00AE08CB" w:rsidRPr="004D7B46" w:rsidRDefault="00AE08CB" w:rsidP="004D7B46">
      <w:pPr>
        <w:pStyle w:val="ListNumber"/>
        <w:numPr>
          <w:ilvl w:val="0"/>
          <w:numId w:val="29"/>
        </w:numPr>
        <w:rPr>
          <w:lang w:val="en-US"/>
        </w:rPr>
      </w:pPr>
      <w:r w:rsidRPr="004D7B46">
        <w:rPr>
          <w:lang w:val="en-US"/>
        </w:rPr>
        <w:t xml:space="preserve">There is no surface water, than the groundwater head is equal to the groundwater surface level </w:t>
      </w:r>
      <w:r w:rsidRPr="004D7B46">
        <w:rPr>
          <w:i/>
          <w:lang w:val="en-US"/>
        </w:rPr>
        <w:t>η</w:t>
      </w:r>
      <w:r w:rsidRPr="004D7B46">
        <w:rPr>
          <w:i/>
          <w:vertAlign w:val="subscript"/>
          <w:lang w:val="en-US"/>
        </w:rPr>
        <w:t>gw</w:t>
      </w:r>
    </w:p>
    <w:p w:rsidR="00AE08CB" w:rsidRPr="004D7B46" w:rsidRDefault="00AE08CB" w:rsidP="004D7B46">
      <w:pPr>
        <w:pStyle w:val="ListNumber"/>
        <w:rPr>
          <w:lang w:val="en-US"/>
        </w:rPr>
      </w:pPr>
      <w:r w:rsidRPr="004D7B46">
        <w:rPr>
          <w:lang w:val="en-US"/>
        </w:rPr>
        <w:lastRenderedPageBreak/>
        <w:t>There is surface water and the groundwater surface level is just below the surface of the bed</w:t>
      </w:r>
      <w:r w:rsidR="00FA63F1" w:rsidRPr="004D7B46">
        <w:rPr>
          <w:lang w:val="en-US"/>
        </w:rPr>
        <w:t xml:space="preserve"> </w:t>
      </w:r>
      <w:r w:rsidR="00FA63F1" w:rsidRPr="004D7B46">
        <w:rPr>
          <w:i/>
          <w:lang w:val="en-US"/>
        </w:rPr>
        <w:t>z</w:t>
      </w:r>
      <w:r w:rsidR="00FA63F1" w:rsidRPr="004D7B46">
        <w:rPr>
          <w:i/>
          <w:vertAlign w:val="subscript"/>
          <w:lang w:val="en-US"/>
        </w:rPr>
        <w:t>b</w:t>
      </w:r>
      <w:r w:rsidRPr="004D7B46">
        <w:rPr>
          <w:lang w:val="en-US"/>
        </w:rPr>
        <w:t xml:space="preserve">. This means the groundwater head is affected by the surface water head </w:t>
      </w:r>
      <w:r w:rsidR="00FA63F1" w:rsidRPr="004D7B46">
        <w:rPr>
          <w:i/>
          <w:lang w:val="en-US"/>
        </w:rPr>
        <w:t>z</w:t>
      </w:r>
      <w:r w:rsidR="00FA63F1" w:rsidRPr="004D7B46">
        <w:rPr>
          <w:i/>
          <w:vertAlign w:val="subscript"/>
          <w:lang w:val="en-US"/>
        </w:rPr>
        <w:t>s</w:t>
      </w:r>
    </w:p>
    <w:p w:rsidR="00AE08CB" w:rsidRPr="004D7B46" w:rsidRDefault="00AE08CB" w:rsidP="004D7B46">
      <w:pPr>
        <w:numPr>
          <w:ilvl w:val="1"/>
          <w:numId w:val="13"/>
        </w:numPr>
        <w:spacing w:line="240" w:lineRule="auto"/>
        <w:rPr>
          <w:lang w:val="en-US"/>
        </w:rPr>
      </w:pPr>
      <w:r w:rsidRPr="004D7B46">
        <w:rPr>
          <w:lang w:val="en-US"/>
        </w:rPr>
        <w:t xml:space="preserve">If the groundwater surface level is equal to the bed level, the groundwater head is equal to the surface water head. </w:t>
      </w:r>
    </w:p>
    <w:p w:rsidR="00AE08CB" w:rsidRPr="004D7B46" w:rsidRDefault="00AE08CB" w:rsidP="004D7B46">
      <w:pPr>
        <w:numPr>
          <w:ilvl w:val="1"/>
          <w:numId w:val="13"/>
        </w:numPr>
        <w:spacing w:line="240" w:lineRule="auto"/>
        <w:rPr>
          <w:b/>
          <w:iCs/>
          <w:szCs w:val="28"/>
          <w:lang w:val="en-US"/>
        </w:rPr>
      </w:pPr>
      <w:r w:rsidRPr="004D7B46">
        <w:rPr>
          <w:lang w:val="en-US"/>
        </w:rPr>
        <w:t>If the groundwat</w:t>
      </w:r>
      <w:r w:rsidR="00FA63F1" w:rsidRPr="004D7B46">
        <w:rPr>
          <w:lang w:val="en-US"/>
        </w:rPr>
        <w:t xml:space="preserve">er surface level is more than </w:t>
      </w:r>
      <w:r w:rsidR="00FA63F1" w:rsidRPr="004D7B46">
        <w:rPr>
          <w:i/>
          <w:lang w:val="en-US"/>
        </w:rPr>
        <w:t>d</w:t>
      </w:r>
      <w:r w:rsidR="00FA63F1" w:rsidRPr="004D7B46">
        <w:rPr>
          <w:i/>
          <w:vertAlign w:val="subscript"/>
          <w:lang w:val="en-US"/>
        </w:rPr>
        <w:t>wetlayer</w:t>
      </w:r>
      <w:r w:rsidR="00FA63F1" w:rsidRPr="004D7B46">
        <w:rPr>
          <w:lang w:val="en-US"/>
        </w:rPr>
        <w:t xml:space="preserve"> </w:t>
      </w:r>
      <w:r w:rsidRPr="004D7B46">
        <w:rPr>
          <w:lang w:val="en-US"/>
        </w:rPr>
        <w:t xml:space="preserve">below the surface of the bed, the groundwater head is unaffected by the surface water head and is equal to the groundwater surface level. </w:t>
      </w:r>
    </w:p>
    <w:p w:rsidR="006868B9" w:rsidRPr="004D7B46" w:rsidRDefault="00AE08CB" w:rsidP="004D7B46">
      <w:pPr>
        <w:numPr>
          <w:ilvl w:val="1"/>
          <w:numId w:val="13"/>
        </w:numPr>
        <w:spacing w:line="240" w:lineRule="auto"/>
        <w:rPr>
          <w:b/>
          <w:iCs/>
          <w:szCs w:val="28"/>
          <w:lang w:val="en-US"/>
        </w:rPr>
      </w:pPr>
      <w:r w:rsidRPr="004D7B46">
        <w:rPr>
          <w:lang w:val="en-US"/>
        </w:rPr>
        <w:t>At intermediate depths a linear interpolation takes place, using t</w:t>
      </w:r>
      <w:r w:rsidR="00FA63F1" w:rsidRPr="004D7B46">
        <w:rPr>
          <w:lang w:val="en-US"/>
        </w:rPr>
        <w:t xml:space="preserve">he relative groundwater level </w:t>
      </w:r>
      <w:r w:rsidR="00FA63F1" w:rsidRPr="004D7B46">
        <w:rPr>
          <w:i/>
          <w:lang w:val="en-US"/>
        </w:rPr>
        <w:t>fac</w:t>
      </w:r>
      <w:r w:rsidR="00FA63F1" w:rsidRPr="004D7B46">
        <w:rPr>
          <w:lang w:val="en-US"/>
        </w:rPr>
        <w:t>.</w:t>
      </w:r>
    </w:p>
    <w:p w:rsidR="006868B9" w:rsidRPr="004D7B46" w:rsidRDefault="006868B9" w:rsidP="004D7B46">
      <w:pPr>
        <w:pStyle w:val="Heading4"/>
        <w:jc w:val="both"/>
        <w:rPr>
          <w:lang w:val="en-US"/>
        </w:rPr>
      </w:pPr>
      <w:r w:rsidRPr="004D7B46">
        <w:rPr>
          <w:lang w:val="en-US"/>
        </w:rPr>
        <w:t>Determining vertical flow</w:t>
      </w:r>
    </w:p>
    <w:p w:rsidR="006868B9" w:rsidRPr="004D7B46" w:rsidRDefault="006868B9" w:rsidP="004D7B46">
      <w:pPr>
        <w:spacing w:line="240" w:lineRule="auto"/>
        <w:rPr>
          <w:lang w:val="en-US"/>
        </w:rPr>
      </w:pPr>
      <w:r w:rsidRPr="004D7B46">
        <w:rPr>
          <w:lang w:val="en-US"/>
        </w:rPr>
        <w:t>In order to simulate the interaction between the surface water and groundwater, a vertical flow between the surface water layer and groundwater layer (</w:t>
      </w:r>
      <w:r w:rsidRPr="004D7B46">
        <w:rPr>
          <w:i/>
          <w:lang w:val="en-US"/>
        </w:rPr>
        <w:t>w</w:t>
      </w:r>
      <w:r w:rsidRPr="004D7B46">
        <w:rPr>
          <w:lang w:val="en-US"/>
        </w:rPr>
        <w:t xml:space="preserve">) is introduced. This flow has the unit of m/s and is defined positive from the surface water to ground water and is given in terms of surface water for the continuity equation (i.e. 100% porosity). </w:t>
      </w:r>
    </w:p>
    <w:p w:rsidR="006868B9" w:rsidRPr="004D7B46" w:rsidRDefault="006868B9" w:rsidP="004D7B46">
      <w:pPr>
        <w:spacing w:line="240" w:lineRule="auto"/>
        <w:rPr>
          <w:lang w:val="en-US"/>
        </w:rPr>
      </w:pPr>
    </w:p>
    <w:p w:rsidR="006868B9" w:rsidRPr="004D7B46" w:rsidRDefault="006868B9" w:rsidP="004D7B46">
      <w:pPr>
        <w:spacing w:line="240" w:lineRule="auto"/>
        <w:rPr>
          <w:lang w:val="en-US"/>
        </w:rPr>
      </w:pPr>
      <w:r w:rsidRPr="004D7B46">
        <w:rPr>
          <w:lang w:val="en-US"/>
        </w:rPr>
        <w:t>Exfiltration, or flow from the groundwater layer to the surface water layer, takes place if the groundwater surface level exceeds the bed level. The volume of groundwater (including porosity) exceeding the bed level is joins the surface water within the same numerical time step. The vertical velocity can therefore be calculated by:</w:t>
      </w:r>
    </w:p>
    <w:p w:rsidR="006868B9" w:rsidRPr="004D7B46" w:rsidRDefault="006868B9" w:rsidP="004D7B46">
      <w:pPr>
        <w:spacing w:line="240" w:lineRule="auto"/>
        <w:rPr>
          <w:lang w:val="en-US"/>
        </w:rPr>
      </w:pPr>
    </w:p>
    <w:p w:rsidR="006868B9" w:rsidRPr="004D7B46" w:rsidRDefault="006868B9" w:rsidP="004D7B46">
      <w:pPr>
        <w:pStyle w:val="MTDisplayEquation"/>
        <w:rPr>
          <w:lang w:val="en-US"/>
        </w:rPr>
      </w:pPr>
      <w:r w:rsidRPr="004D7B46">
        <w:rPr>
          <w:lang w:val="en-US"/>
        </w:rPr>
        <w:tab/>
      </w:r>
      <w:r w:rsidRPr="004D7B46">
        <w:rPr>
          <w:position w:val="-38"/>
          <w:lang w:val="en-US"/>
        </w:rPr>
        <w:object w:dxaOrig="5020" w:dyaOrig="880">
          <v:shape id="_x0000_i1059" type="#_x0000_t75" style="width:251.55pt;height:44.15pt" o:ole="">
            <v:imagedata r:id="rId97" o:title=""/>
          </v:shape>
          <o:OLEObject Type="Embed" ProgID="Equation.DSMT4" ShapeID="_x0000_i1059" DrawAspect="Content" ObjectID="_1485948369" r:id="rId98"/>
        </w:object>
      </w:r>
      <w:r w:rsidRPr="004D7B46">
        <w:rPr>
          <w:lang w:val="en-US"/>
        </w:rPr>
        <w:t xml:space="preserve"> </w:t>
      </w:r>
      <w:r w:rsidRPr="004D7B46">
        <w:rPr>
          <w:lang w:val="en-US"/>
        </w:rPr>
        <w:tab/>
      </w:r>
      <w:r w:rsidR="00D868A5" w:rsidRPr="004D7B46">
        <w:rPr>
          <w:lang w:val="en-US"/>
        </w:rPr>
        <w:fldChar w:fldCharType="begin"/>
      </w:r>
      <w:r w:rsidRPr="004D7B46">
        <w:rPr>
          <w:lang w:val="en-US"/>
        </w:rPr>
        <w:instrText xml:space="preserve"> MACROBUTTON MTPlaceRef \* MERGEFORMAT </w:instrText>
      </w:r>
      <w:r w:rsidR="00D868A5" w:rsidRPr="004D7B46">
        <w:rPr>
          <w:lang w:val="en-US"/>
        </w:rPr>
        <w:fldChar w:fldCharType="begin"/>
      </w:r>
      <w:r w:rsidRPr="004D7B46">
        <w:rPr>
          <w:lang w:val="en-US"/>
        </w:rPr>
        <w:instrText xml:space="preserve"> SEQ MTEqn \h \* MERGEFORMAT </w:instrText>
      </w:r>
      <w:r w:rsidR="00D868A5" w:rsidRPr="004D7B46">
        <w:rPr>
          <w:lang w:val="en-US"/>
        </w:rPr>
        <w:fldChar w:fldCharType="end"/>
      </w:r>
      <w:r w:rsidRPr="004D7B46">
        <w:rPr>
          <w:lang w:val="en-US"/>
        </w:rPr>
        <w:instrText>(</w:instrText>
      </w:r>
      <w:fldSimple w:instr=" SEQ MTSec \c \* Arabic \* MERGEFORMAT ">
        <w:r w:rsidR="004D7B46">
          <w:rPr>
            <w:noProof/>
            <w:lang w:val="en-US"/>
          </w:rPr>
          <w:instrText>1</w:instrText>
        </w:r>
      </w:fldSimple>
      <w:r w:rsidRPr="004D7B46">
        <w:rPr>
          <w:lang w:val="en-US"/>
        </w:rPr>
        <w:instrText>.</w:instrText>
      </w:r>
      <w:fldSimple w:instr=" SEQ MTEqn \c \* Arabic \* MERGEFORMAT ">
        <w:r w:rsidR="004D7B46">
          <w:rPr>
            <w:noProof/>
            <w:lang w:val="en-US"/>
          </w:rPr>
          <w:instrText>26</w:instrText>
        </w:r>
      </w:fldSimple>
      <w:r w:rsidRPr="004D7B46">
        <w:rPr>
          <w:lang w:val="en-US"/>
        </w:rPr>
        <w:instrText>)</w:instrText>
      </w:r>
      <w:r w:rsidR="00D868A5" w:rsidRPr="004D7B46">
        <w:rPr>
          <w:lang w:val="en-US"/>
        </w:rPr>
        <w:fldChar w:fldCharType="end"/>
      </w:r>
    </w:p>
    <w:p w:rsidR="006868B9" w:rsidRPr="004D7B46" w:rsidRDefault="006868B9" w:rsidP="004D7B46">
      <w:pPr>
        <w:spacing w:line="240" w:lineRule="auto"/>
        <w:rPr>
          <w:lang w:val="en-US"/>
        </w:rPr>
      </w:pPr>
      <w:r w:rsidRPr="004D7B46">
        <w:rPr>
          <w:lang w:val="en-US"/>
        </w:rPr>
        <w:t xml:space="preserve">Surface water running up and down a dry slope will infiltrate into the ground. In order to model this fully, a 3D model must be used. In the XBeach groundwater module, the option is made to model infiltration using a quasi-3D model. </w:t>
      </w:r>
    </w:p>
    <w:p w:rsidR="006868B9" w:rsidRPr="004D7B46" w:rsidRDefault="006868B9" w:rsidP="004D7B46">
      <w:pPr>
        <w:spacing w:line="240" w:lineRule="auto"/>
        <w:rPr>
          <w:lang w:val="en-US"/>
        </w:rPr>
      </w:pPr>
      <w:r w:rsidRPr="004D7B46">
        <w:rPr>
          <w:lang w:val="en-US"/>
        </w:rPr>
        <w:t>In areas where there is surface water and the groundwater level is not greater than the bed level, infiltration can take place. To a certain degree of truth, infiltration can be calculated using Darcy flow.</w:t>
      </w:r>
    </w:p>
    <w:p w:rsidR="006868B9" w:rsidRPr="004D7B46" w:rsidRDefault="006868B9" w:rsidP="004D7B46">
      <w:pPr>
        <w:spacing w:line="240" w:lineRule="auto"/>
        <w:rPr>
          <w:lang w:val="en-US"/>
        </w:rPr>
      </w:pPr>
    </w:p>
    <w:p w:rsidR="006868B9" w:rsidRPr="004D7B46" w:rsidRDefault="006868B9" w:rsidP="004D7B46">
      <w:pPr>
        <w:pStyle w:val="MTDisplayEquation"/>
        <w:rPr>
          <w:lang w:val="en-US"/>
        </w:rPr>
      </w:pPr>
      <w:r w:rsidRPr="004D7B46">
        <w:rPr>
          <w:lang w:val="en-US"/>
        </w:rPr>
        <w:tab/>
      </w:r>
      <w:r w:rsidRPr="004D7B46">
        <w:rPr>
          <w:position w:val="-28"/>
          <w:lang w:val="en-US"/>
        </w:rPr>
        <w:object w:dxaOrig="1660" w:dyaOrig="680">
          <v:shape id="_x0000_i1060" type="#_x0000_t75" style="width:84.45pt;height:34.3pt" o:ole="">
            <v:imagedata r:id="rId99" o:title=""/>
          </v:shape>
          <o:OLEObject Type="Embed" ProgID="Equation.DSMT4" ShapeID="_x0000_i1060" DrawAspect="Content" ObjectID="_1485948370" r:id="rId100"/>
        </w:object>
      </w:r>
      <w:r w:rsidRPr="004D7B46">
        <w:rPr>
          <w:lang w:val="en-US"/>
        </w:rPr>
        <w:t xml:space="preserve"> </w:t>
      </w:r>
      <w:r w:rsidRPr="004D7B46">
        <w:rPr>
          <w:lang w:val="en-US"/>
        </w:rPr>
        <w:tab/>
      </w:r>
      <w:r w:rsidR="00D868A5" w:rsidRPr="004D7B46">
        <w:rPr>
          <w:lang w:val="en-US"/>
        </w:rPr>
        <w:fldChar w:fldCharType="begin"/>
      </w:r>
      <w:r w:rsidRPr="004D7B46">
        <w:rPr>
          <w:lang w:val="en-US"/>
        </w:rPr>
        <w:instrText xml:space="preserve"> MACROBUTTON MTPlaceRef \* MERGEFORMAT </w:instrText>
      </w:r>
      <w:r w:rsidR="00D868A5" w:rsidRPr="004D7B46">
        <w:rPr>
          <w:lang w:val="en-US"/>
        </w:rPr>
        <w:fldChar w:fldCharType="begin"/>
      </w:r>
      <w:r w:rsidRPr="004D7B46">
        <w:rPr>
          <w:lang w:val="en-US"/>
        </w:rPr>
        <w:instrText xml:space="preserve"> SEQ MTEqn \h \* MERGEFORMAT </w:instrText>
      </w:r>
      <w:r w:rsidR="00D868A5" w:rsidRPr="004D7B46">
        <w:rPr>
          <w:lang w:val="en-US"/>
        </w:rPr>
        <w:fldChar w:fldCharType="end"/>
      </w:r>
      <w:r w:rsidRPr="004D7B46">
        <w:rPr>
          <w:lang w:val="en-US"/>
        </w:rPr>
        <w:instrText>(</w:instrText>
      </w:r>
      <w:fldSimple w:instr=" SEQ MTSec \c \* Arabic \* MERGEFORMAT ">
        <w:r w:rsidR="004D7B46">
          <w:rPr>
            <w:noProof/>
            <w:lang w:val="en-US"/>
          </w:rPr>
          <w:instrText>1</w:instrText>
        </w:r>
      </w:fldSimple>
      <w:r w:rsidRPr="004D7B46">
        <w:rPr>
          <w:lang w:val="en-US"/>
        </w:rPr>
        <w:instrText>.</w:instrText>
      </w:r>
      <w:fldSimple w:instr=" SEQ MTEqn \c \* Arabic \* MERGEFORMAT ">
        <w:r w:rsidR="004D7B46">
          <w:rPr>
            <w:noProof/>
            <w:lang w:val="en-US"/>
          </w:rPr>
          <w:instrText>27</w:instrText>
        </w:r>
      </w:fldSimple>
      <w:r w:rsidRPr="004D7B46">
        <w:rPr>
          <w:lang w:val="en-US"/>
        </w:rPr>
        <w:instrText>)</w:instrText>
      </w:r>
      <w:r w:rsidR="00D868A5" w:rsidRPr="004D7B46">
        <w:rPr>
          <w:lang w:val="en-US"/>
        </w:rPr>
        <w:fldChar w:fldCharType="end"/>
      </w:r>
    </w:p>
    <w:p w:rsidR="006868B9" w:rsidRPr="004D7B46" w:rsidRDefault="006868B9" w:rsidP="004D7B46">
      <w:pPr>
        <w:spacing w:line="240" w:lineRule="auto"/>
        <w:rPr>
          <w:lang w:val="en-US"/>
        </w:rPr>
      </w:pPr>
    </w:p>
    <w:p w:rsidR="006868B9" w:rsidRPr="004D7B46" w:rsidRDefault="006868B9" w:rsidP="004D7B46">
      <w:pPr>
        <w:spacing w:line="240" w:lineRule="auto"/>
        <w:rPr>
          <w:lang w:val="en-US"/>
        </w:rPr>
      </w:pPr>
      <w:r w:rsidRPr="004D7B46">
        <w:rPr>
          <w:lang w:val="en-US"/>
        </w:rPr>
        <w:t xml:space="preserve">In an area that is covered by surface water, the head on the top of the bed can be said to be equal to the surface water head. In the absence of groundwater at the bed level, the head under the bed level is zero. As the distance between the top and bottom of the bed level is zero, the head gradient is infinite. The resulting vertical velocity becomes infinite and the method becomes numerically unstable. In order to circumvent this problem the vertical infiltration is divided into an instantaneous, but finite reaction in the upper ground layer and Darcy flow across a non-zero depth. The proportion of the instantaneous part to the Darcy flow part is governed by the relative groundwater level </w:t>
      </w:r>
      <w:r w:rsidRPr="004D7B46">
        <w:rPr>
          <w:i/>
          <w:lang w:val="en-US"/>
        </w:rPr>
        <w:t>fac</w:t>
      </w:r>
      <w:r w:rsidRPr="004D7B46">
        <w:rPr>
          <w:lang w:val="en-US"/>
        </w:rPr>
        <w:t>. The instantaneous part is handled in the same way as exfiltration. The head gradient for the Darcy flow is found by assuming the head at the bottom of the infiltration layer is zero, and the head on the top of the infiltration layer is equal to the height of water standing on the bed (</w:t>
      </w:r>
      <w:r w:rsidRPr="004D7B46">
        <w:rPr>
          <w:i/>
          <w:lang w:val="en-US"/>
        </w:rPr>
        <w:t>z</w:t>
      </w:r>
      <w:r w:rsidRPr="004D7B46">
        <w:rPr>
          <w:i/>
          <w:vertAlign w:val="subscript"/>
          <w:lang w:val="en-US"/>
        </w:rPr>
        <w:t>s</w:t>
      </w:r>
      <w:r w:rsidRPr="004D7B46">
        <w:rPr>
          <w:i/>
          <w:lang w:val="en-US"/>
        </w:rPr>
        <w:t>-z</w:t>
      </w:r>
      <w:r w:rsidRPr="004D7B46">
        <w:rPr>
          <w:i/>
          <w:vertAlign w:val="subscript"/>
          <w:lang w:val="en-US"/>
        </w:rPr>
        <w:t>b</w:t>
      </w:r>
      <w:r w:rsidRPr="004D7B46">
        <w:rPr>
          <w:lang w:val="en-US"/>
        </w:rPr>
        <w:t xml:space="preserve">). </w:t>
      </w:r>
    </w:p>
    <w:p w:rsidR="006868B9" w:rsidRPr="004D7B46" w:rsidRDefault="006868B9" w:rsidP="004D7B46">
      <w:pPr>
        <w:spacing w:line="240" w:lineRule="auto"/>
        <w:rPr>
          <w:lang w:val="en-US"/>
        </w:rPr>
      </w:pPr>
    </w:p>
    <w:p w:rsidR="006868B9" w:rsidRPr="004D7B46" w:rsidRDefault="006868B9" w:rsidP="004D7B46">
      <w:pPr>
        <w:spacing w:line="240" w:lineRule="auto"/>
        <w:rPr>
          <w:lang w:val="en-US"/>
        </w:rPr>
      </w:pPr>
      <w:r w:rsidRPr="004D7B46">
        <w:rPr>
          <w:lang w:val="en-US"/>
        </w:rPr>
        <w:t>The thickness of the infiltration layer (</w:t>
      </w:r>
      <w:r w:rsidRPr="004D7B46">
        <w:rPr>
          <w:i/>
          <w:lang w:val="en-US"/>
        </w:rPr>
        <w:t>d</w:t>
      </w:r>
      <w:r w:rsidRPr="004D7B46">
        <w:rPr>
          <w:i/>
          <w:vertAlign w:val="subscript"/>
          <w:lang w:val="en-US"/>
        </w:rPr>
        <w:t>infiltration</w:t>
      </w:r>
      <w:r w:rsidRPr="004D7B46">
        <w:rPr>
          <w:lang w:val="en-US"/>
        </w:rPr>
        <w:t>) is increased at the end of every time step by the infiltrating water. The infiltration speed in the next time step will therefore be less than that in the current time step. Infiltrating water is assumed to immediately become part of the groundwater for the purpose of groundwater level and groundwater head calculations. This approach is therefore not fully 3D and only uses a quasi-3D approximation to limit the infiltration speed.</w:t>
      </w:r>
    </w:p>
    <w:p w:rsidR="006868B9" w:rsidRPr="004D7B46" w:rsidRDefault="006868B9" w:rsidP="004D7B46">
      <w:pPr>
        <w:spacing w:line="240" w:lineRule="auto"/>
        <w:rPr>
          <w:lang w:val="en-US"/>
        </w:rPr>
      </w:pPr>
    </w:p>
    <w:p w:rsidR="006868B9" w:rsidRPr="004D7B46" w:rsidRDefault="006868B9" w:rsidP="004D7B46">
      <w:pPr>
        <w:pStyle w:val="MTDisplayEquation"/>
        <w:rPr>
          <w:lang w:val="en-US"/>
        </w:rPr>
      </w:pPr>
      <w:r w:rsidRPr="004D7B46">
        <w:rPr>
          <w:lang w:val="en-US"/>
        </w:rPr>
        <w:tab/>
      </w:r>
      <w:r w:rsidRPr="004D7B46">
        <w:rPr>
          <w:position w:val="-28"/>
          <w:lang w:val="en-US"/>
        </w:rPr>
        <w:object w:dxaOrig="3340" w:dyaOrig="700">
          <v:shape id="_x0000_i1061" type="#_x0000_t75" style="width:166.3pt;height:35.55pt" o:ole="">
            <v:imagedata r:id="rId101" o:title=""/>
          </v:shape>
          <o:OLEObject Type="Embed" ProgID="Equation.DSMT4" ShapeID="_x0000_i1061" DrawAspect="Content" ObjectID="_1485948371" r:id="rId102"/>
        </w:object>
      </w:r>
      <w:r w:rsidRPr="004D7B46">
        <w:rPr>
          <w:lang w:val="en-US"/>
        </w:rPr>
        <w:t xml:space="preserve"> </w:t>
      </w:r>
      <w:r w:rsidRPr="004D7B46">
        <w:rPr>
          <w:lang w:val="en-US"/>
        </w:rPr>
        <w:tab/>
      </w:r>
      <w:r w:rsidR="00D868A5" w:rsidRPr="004D7B46">
        <w:rPr>
          <w:lang w:val="en-US"/>
        </w:rPr>
        <w:fldChar w:fldCharType="begin"/>
      </w:r>
      <w:r w:rsidRPr="004D7B46">
        <w:rPr>
          <w:lang w:val="en-US"/>
        </w:rPr>
        <w:instrText xml:space="preserve"> MACROBUTTON MTPlaceRef \* MERGEFORMAT </w:instrText>
      </w:r>
      <w:r w:rsidR="00D868A5" w:rsidRPr="004D7B46">
        <w:rPr>
          <w:lang w:val="en-US"/>
        </w:rPr>
        <w:fldChar w:fldCharType="begin"/>
      </w:r>
      <w:r w:rsidRPr="004D7B46">
        <w:rPr>
          <w:lang w:val="en-US"/>
        </w:rPr>
        <w:instrText xml:space="preserve"> SEQ MTEqn \h \* MERGEFORMAT </w:instrText>
      </w:r>
      <w:r w:rsidR="00D868A5" w:rsidRPr="004D7B46">
        <w:rPr>
          <w:lang w:val="en-US"/>
        </w:rPr>
        <w:fldChar w:fldCharType="end"/>
      </w:r>
      <w:r w:rsidRPr="004D7B46">
        <w:rPr>
          <w:lang w:val="en-US"/>
        </w:rPr>
        <w:instrText>(</w:instrText>
      </w:r>
      <w:fldSimple w:instr=" SEQ MTSec \c \* Arabic \* MERGEFORMAT ">
        <w:r w:rsidR="004D7B46">
          <w:rPr>
            <w:noProof/>
            <w:lang w:val="en-US"/>
          </w:rPr>
          <w:instrText>1</w:instrText>
        </w:r>
      </w:fldSimple>
      <w:r w:rsidRPr="004D7B46">
        <w:rPr>
          <w:lang w:val="en-US"/>
        </w:rPr>
        <w:instrText>.</w:instrText>
      </w:r>
      <w:fldSimple w:instr=" SEQ MTEqn \c \* Arabic \* MERGEFORMAT ">
        <w:r w:rsidR="004D7B46">
          <w:rPr>
            <w:noProof/>
            <w:lang w:val="en-US"/>
          </w:rPr>
          <w:instrText>28</w:instrText>
        </w:r>
      </w:fldSimple>
      <w:r w:rsidRPr="004D7B46">
        <w:rPr>
          <w:lang w:val="en-US"/>
        </w:rPr>
        <w:instrText>)</w:instrText>
      </w:r>
      <w:r w:rsidR="00D868A5" w:rsidRPr="004D7B46">
        <w:rPr>
          <w:lang w:val="en-US"/>
        </w:rPr>
        <w:fldChar w:fldCharType="end"/>
      </w:r>
    </w:p>
    <w:p w:rsidR="006868B9" w:rsidRPr="004D7B46" w:rsidRDefault="006868B9" w:rsidP="004D7B46">
      <w:pPr>
        <w:spacing w:line="240" w:lineRule="auto"/>
        <w:rPr>
          <w:lang w:val="en-US"/>
        </w:rPr>
      </w:pPr>
    </w:p>
    <w:p w:rsidR="006868B9" w:rsidRPr="004D7B46" w:rsidRDefault="006868B9" w:rsidP="004D7B46">
      <w:pPr>
        <w:spacing w:line="240" w:lineRule="auto"/>
        <w:rPr>
          <w:lang w:val="en-US"/>
        </w:rPr>
      </w:pPr>
      <w:r w:rsidRPr="004D7B46">
        <w:rPr>
          <w:lang w:val="en-US"/>
        </w:rPr>
        <w:t>For numerical stability, the infiltration layer thickness is restricted to a minimum of one third of (</w:t>
      </w:r>
      <w:r w:rsidRPr="004D7B46">
        <w:rPr>
          <w:i/>
          <w:lang w:val="en-US"/>
        </w:rPr>
        <w:t>d</w:t>
      </w:r>
      <w:r w:rsidRPr="004D7B46">
        <w:rPr>
          <w:i/>
          <w:vertAlign w:val="subscript"/>
          <w:lang w:val="en-US"/>
        </w:rPr>
        <w:t>infiltration</w:t>
      </w:r>
      <w:r w:rsidRPr="004D7B46">
        <w:rPr>
          <w:lang w:val="en-US"/>
        </w:rPr>
        <w:t>), corresponding with the centroid of the instantaneous infiltration part. The maximum thickness of the infiltration layer is equal to the depth of the groundwater level below the bed level. Once an area has no surface water, the thickness of the infiltration layer is reset to the minimum value, representing the fact that the infiltrated water has sunk out of the way of subsequent infiltrations.</w:t>
      </w:r>
    </w:p>
    <w:p w:rsidR="006868B9" w:rsidRPr="004D7B46" w:rsidRDefault="006868B9" w:rsidP="004D7B46">
      <w:pPr>
        <w:pStyle w:val="Heading4"/>
        <w:jc w:val="both"/>
        <w:rPr>
          <w:b/>
          <w:lang w:val="en-US"/>
        </w:rPr>
      </w:pPr>
      <w:r w:rsidRPr="004D7B46">
        <w:rPr>
          <w:lang w:val="en-US"/>
        </w:rPr>
        <w:t>Mass balance</w:t>
      </w:r>
    </w:p>
    <w:p w:rsidR="006868B9" w:rsidRPr="004D7B46" w:rsidRDefault="006868B9" w:rsidP="004D7B46">
      <w:pPr>
        <w:rPr>
          <w:lang w:val="en-US"/>
        </w:rPr>
      </w:pPr>
      <w:r w:rsidRPr="004D7B46">
        <w:rPr>
          <w:lang w:val="en-US"/>
        </w:rPr>
        <w:t>The continuity equation for the groundwater system can be written as</w:t>
      </w:r>
      <w:r w:rsidR="00FE71BC" w:rsidRPr="004D7B46">
        <w:rPr>
          <w:lang w:val="en-US"/>
        </w:rPr>
        <w:t>:</w:t>
      </w:r>
    </w:p>
    <w:p w:rsidR="00FE71BC" w:rsidRPr="004D7B46" w:rsidRDefault="00FE71BC" w:rsidP="004D7B46">
      <w:pPr>
        <w:rPr>
          <w:lang w:val="en-US"/>
        </w:rPr>
      </w:pPr>
    </w:p>
    <w:p w:rsidR="006868B9" w:rsidRPr="004D7B46" w:rsidRDefault="006868B9" w:rsidP="004D7B46">
      <w:pPr>
        <w:pStyle w:val="MTDisplayEquation"/>
        <w:rPr>
          <w:lang w:val="en-US"/>
        </w:rPr>
      </w:pPr>
      <w:r w:rsidRPr="004D7B46">
        <w:rPr>
          <w:lang w:val="en-US"/>
        </w:rPr>
        <w:tab/>
      </w:r>
      <w:r w:rsidRPr="004D7B46">
        <w:rPr>
          <w:position w:val="-28"/>
          <w:lang w:val="en-US"/>
        </w:rPr>
        <w:object w:dxaOrig="3260" w:dyaOrig="700">
          <v:shape id="_x0000_i1062" type="#_x0000_t75" style="width:164.15pt;height:35.55pt" o:ole="">
            <v:imagedata r:id="rId103" o:title=""/>
          </v:shape>
          <o:OLEObject Type="Embed" ProgID="Equation.DSMT4" ShapeID="_x0000_i1062" DrawAspect="Content" ObjectID="_1485948372" r:id="rId104"/>
        </w:object>
      </w:r>
      <w:r w:rsidRPr="004D7B46">
        <w:rPr>
          <w:lang w:val="en-US"/>
        </w:rPr>
        <w:t xml:space="preserve"> </w:t>
      </w:r>
      <w:r w:rsidRPr="004D7B46">
        <w:rPr>
          <w:lang w:val="en-US"/>
        </w:rPr>
        <w:tab/>
      </w:r>
      <w:r w:rsidR="00D868A5" w:rsidRPr="004D7B46">
        <w:rPr>
          <w:lang w:val="en-US"/>
        </w:rPr>
        <w:fldChar w:fldCharType="begin"/>
      </w:r>
      <w:r w:rsidRPr="004D7B46">
        <w:rPr>
          <w:lang w:val="en-US"/>
        </w:rPr>
        <w:instrText xml:space="preserve"> MACROBUTTON MTPlaceRef \* MERGEFORMAT </w:instrText>
      </w:r>
      <w:r w:rsidR="00D868A5" w:rsidRPr="004D7B46">
        <w:rPr>
          <w:lang w:val="en-US"/>
        </w:rPr>
        <w:fldChar w:fldCharType="begin"/>
      </w:r>
      <w:r w:rsidRPr="004D7B46">
        <w:rPr>
          <w:lang w:val="en-US"/>
        </w:rPr>
        <w:instrText xml:space="preserve"> SEQ MTEqn \h \* MERGEFORMAT </w:instrText>
      </w:r>
      <w:r w:rsidR="00D868A5" w:rsidRPr="004D7B46">
        <w:rPr>
          <w:lang w:val="en-US"/>
        </w:rPr>
        <w:fldChar w:fldCharType="end"/>
      </w:r>
      <w:r w:rsidRPr="004D7B46">
        <w:rPr>
          <w:lang w:val="en-US"/>
        </w:rPr>
        <w:instrText>(</w:instrText>
      </w:r>
      <w:fldSimple w:instr=" SEQ MTSec \c \* Arabic \* MERGEFORMAT ">
        <w:r w:rsidR="004D7B46">
          <w:rPr>
            <w:noProof/>
            <w:lang w:val="en-US"/>
          </w:rPr>
          <w:instrText>1</w:instrText>
        </w:r>
      </w:fldSimple>
      <w:r w:rsidRPr="004D7B46">
        <w:rPr>
          <w:lang w:val="en-US"/>
        </w:rPr>
        <w:instrText>.</w:instrText>
      </w:r>
      <w:fldSimple w:instr=" SEQ MTEqn \c \* Arabic \* MERGEFORMAT ">
        <w:r w:rsidR="004D7B46">
          <w:rPr>
            <w:noProof/>
            <w:lang w:val="en-US"/>
          </w:rPr>
          <w:instrText>29</w:instrText>
        </w:r>
      </w:fldSimple>
      <w:r w:rsidRPr="004D7B46">
        <w:rPr>
          <w:lang w:val="en-US"/>
        </w:rPr>
        <w:instrText>)</w:instrText>
      </w:r>
      <w:r w:rsidR="00D868A5" w:rsidRPr="004D7B46">
        <w:rPr>
          <w:lang w:val="en-US"/>
        </w:rPr>
        <w:fldChar w:fldCharType="end"/>
      </w:r>
    </w:p>
    <w:p w:rsidR="00FE71BC" w:rsidRPr="004D7B46" w:rsidRDefault="00FE71BC" w:rsidP="004D7B46">
      <w:pPr>
        <w:spacing w:line="240" w:lineRule="auto"/>
        <w:rPr>
          <w:lang w:val="en-US"/>
        </w:rPr>
      </w:pPr>
    </w:p>
    <w:p w:rsidR="00FE71BC" w:rsidRPr="004D7B46" w:rsidRDefault="00FE71BC" w:rsidP="004D7B46">
      <w:pPr>
        <w:spacing w:line="240" w:lineRule="auto"/>
        <w:rPr>
          <w:lang w:val="en-US"/>
        </w:rPr>
      </w:pPr>
      <w:r w:rsidRPr="004D7B46">
        <w:rPr>
          <w:lang w:val="en-US"/>
        </w:rPr>
        <w:t>The effective depths through which horizontal ground water flow takes place (</w:t>
      </w:r>
      <w:r w:rsidRPr="004D7B46">
        <w:rPr>
          <w:i/>
          <w:lang w:val="en-US"/>
        </w:rPr>
        <w:t>h</w:t>
      </w:r>
      <w:r w:rsidRPr="004D7B46">
        <w:rPr>
          <w:i/>
          <w:vertAlign w:val="subscript"/>
          <w:lang w:val="en-US"/>
        </w:rPr>
        <w:t>ugw</w:t>
      </w:r>
      <w:r w:rsidRPr="004D7B46">
        <w:rPr>
          <w:i/>
          <w:lang w:val="en-US"/>
        </w:rPr>
        <w:t>, h</w:t>
      </w:r>
      <w:r w:rsidRPr="004D7B46">
        <w:rPr>
          <w:i/>
          <w:vertAlign w:val="subscript"/>
          <w:lang w:val="en-US"/>
        </w:rPr>
        <w:t>vgw</w:t>
      </w:r>
      <w:r w:rsidRPr="004D7B46">
        <w:rPr>
          <w:lang w:val="en-US"/>
        </w:rPr>
        <w:t>), are found by taking the mean difference between the groundwater level and bed of the aquifer (</w:t>
      </w:r>
      <w:r w:rsidRPr="004D7B46">
        <w:rPr>
          <w:i/>
          <w:lang w:val="en-US"/>
        </w:rPr>
        <w:t>z</w:t>
      </w:r>
      <w:r w:rsidRPr="004D7B46">
        <w:rPr>
          <w:i/>
          <w:vertAlign w:val="subscript"/>
          <w:lang w:val="en-US"/>
        </w:rPr>
        <w:t>b,acquifir</w:t>
      </w:r>
      <w:r w:rsidRPr="004D7B46">
        <w:rPr>
          <w:lang w:val="en-US"/>
        </w:rPr>
        <w:t>) in the two surrounding  points. This method is faster, but less momentum conservative than the method used in the surface water flow routine. Since large gradients in the groundwater level are not expected, the scheme is assumed sufficient. Groundwater flux is limited in cells that are empty of groundwater. For such cells, groundwater may enter the cell, but no groundwater may leave until the amount of groundwater exceeds a minimum value (</w:t>
      </w:r>
      <w:r w:rsidRPr="004D7B46">
        <w:rPr>
          <w:i/>
          <w:lang w:val="en-US"/>
        </w:rPr>
        <w:t>eps</w:t>
      </w:r>
      <w:r w:rsidRPr="004D7B46">
        <w:rPr>
          <w:lang w:val="en-US"/>
        </w:rPr>
        <w:t>).</w:t>
      </w:r>
    </w:p>
    <w:p w:rsidR="00FE71BC" w:rsidRPr="004D7B46" w:rsidRDefault="00FE71BC" w:rsidP="004D7B46">
      <w:pPr>
        <w:pStyle w:val="Heading4"/>
        <w:jc w:val="both"/>
        <w:rPr>
          <w:lang w:val="en-US"/>
        </w:rPr>
      </w:pPr>
      <w:r w:rsidRPr="004D7B46">
        <w:rPr>
          <w:lang w:val="en-US"/>
        </w:rPr>
        <w:t>Boundary conditions</w:t>
      </w:r>
    </w:p>
    <w:p w:rsidR="00FE71BC" w:rsidRPr="004D7B46" w:rsidRDefault="00FE71BC" w:rsidP="004D7B46">
      <w:pPr>
        <w:numPr>
          <w:ilvl w:val="0"/>
          <w:numId w:val="13"/>
        </w:numPr>
        <w:rPr>
          <w:lang w:val="en-US"/>
        </w:rPr>
      </w:pPr>
      <w:r w:rsidRPr="004D7B46">
        <w:rPr>
          <w:lang w:val="en-US"/>
        </w:rPr>
        <w:t>Vertical boundary conditions: the groundwater level is bounded by the bottom of the aquifer. In the central domain the groundwater level is adjusted naturally by infiltration and exfiltration. The groundwater level has no bounding maximum in the vertical, except on the offshore, bay side and lateral boundaries. Here the groundwater level is bounded vertically by the bed level on the boundaries. The bed of the aquifer is set equal to or less than the regular bed level.</w:t>
      </w:r>
    </w:p>
    <w:p w:rsidR="00FE71BC" w:rsidRPr="004D7B46" w:rsidRDefault="00FE71BC" w:rsidP="004D7B46">
      <w:pPr>
        <w:numPr>
          <w:ilvl w:val="0"/>
          <w:numId w:val="13"/>
        </w:numPr>
        <w:rPr>
          <w:lang w:val="en-US"/>
        </w:rPr>
      </w:pPr>
      <w:r w:rsidRPr="004D7B46">
        <w:rPr>
          <w:lang w:val="en-US"/>
        </w:rPr>
        <w:t>At the offshore boundary: the groundwater head is set equal to the offshore surface water head.</w:t>
      </w:r>
    </w:p>
    <w:p w:rsidR="00FE71BC" w:rsidRPr="004D7B46" w:rsidRDefault="00FE71BC" w:rsidP="004D7B46">
      <w:pPr>
        <w:numPr>
          <w:ilvl w:val="0"/>
          <w:numId w:val="13"/>
        </w:numPr>
        <w:rPr>
          <w:lang w:val="en-US"/>
        </w:rPr>
      </w:pPr>
      <w:r w:rsidRPr="004D7B46">
        <w:rPr>
          <w:lang w:val="en-US"/>
        </w:rPr>
        <w:t>Bay side conditions: for cases in which a bay side water level is given explicitly with a tidal level record, the groundwater head on the bay side boundary is set equal to the bay side surface water head. In all other cases, the bay side groundwater head is kept at the initial value.</w:t>
      </w:r>
    </w:p>
    <w:p w:rsidR="00FE71BC" w:rsidRPr="004D7B46" w:rsidRDefault="00FE71BC" w:rsidP="004D7B46">
      <w:pPr>
        <w:numPr>
          <w:ilvl w:val="0"/>
          <w:numId w:val="13"/>
        </w:numPr>
        <w:rPr>
          <w:lang w:val="en-US"/>
        </w:rPr>
      </w:pPr>
      <w:r w:rsidRPr="004D7B46">
        <w:rPr>
          <w:lang w:val="en-US"/>
        </w:rPr>
        <w:t>Lateral boundary conditions: Neumann boundary conditions are applied to the groundwater head on the lateral boundaries:</w:t>
      </w:r>
    </w:p>
    <w:p w:rsidR="00FE71BC" w:rsidRPr="004D7B46" w:rsidRDefault="00FE71BC" w:rsidP="004D7B46">
      <w:pPr>
        <w:rPr>
          <w:lang w:val="en-US"/>
        </w:rPr>
      </w:pPr>
    </w:p>
    <w:p w:rsidR="00FE71BC" w:rsidRPr="004D7B46" w:rsidRDefault="00FE71BC" w:rsidP="004D7B46">
      <w:pPr>
        <w:rPr>
          <w:lang w:val="en-US"/>
        </w:rPr>
      </w:pPr>
      <w:r w:rsidRPr="004D7B46">
        <w:rPr>
          <w:lang w:val="en-US"/>
        </w:rPr>
        <w:t xml:space="preserve">The initial groundwater level is calculated from the initial groundwater head. The bed of the aquifer and the initial groundwater head must be specified. </w:t>
      </w:r>
    </w:p>
    <w:p w:rsidR="008C2325" w:rsidRPr="004D7B46" w:rsidRDefault="008C2325" w:rsidP="004D7B46">
      <w:pPr>
        <w:rPr>
          <w:lang w:val="en-US"/>
        </w:rPr>
      </w:pPr>
    </w:p>
    <w:p w:rsidR="00C032DC" w:rsidRPr="004D7B46" w:rsidRDefault="00667874" w:rsidP="004D7B46">
      <w:pPr>
        <w:pStyle w:val="Heading3"/>
        <w:jc w:val="both"/>
        <w:rPr>
          <w:lang w:val="en-US"/>
        </w:rPr>
      </w:pPr>
      <w:bookmarkStart w:id="68" w:name="_Toc412018041"/>
      <w:r w:rsidRPr="004D7B46">
        <w:rPr>
          <w:lang w:val="en-US"/>
        </w:rPr>
        <w:t>Non-hydrostatic</w:t>
      </w:r>
      <w:bookmarkEnd w:id="68"/>
    </w:p>
    <w:p w:rsidR="009F47E9" w:rsidRPr="004D7B46" w:rsidRDefault="009F47E9" w:rsidP="004D7B46">
      <w:pPr>
        <w:rPr>
          <w:lang w:val="en-US"/>
        </w:rPr>
      </w:pPr>
      <w:r w:rsidRPr="004D7B46">
        <w:rPr>
          <w:lang w:val="en-US"/>
        </w:rPr>
        <w:t>Groundwater flow in the swash and surf zone has been shown in previous numerical model (e.g., Li and Barry 2000; Lee et al. 2007) studies to be non-hydrostatic. Therefore, a requirement of the groundwater model is that it does not use the Dupuit–Forchheimer assumption of hydrostatic groundwater pressure. Although the requirement for non-</w:t>
      </w:r>
      <w:r w:rsidRPr="004D7B46">
        <w:rPr>
          <w:lang w:val="en-US"/>
        </w:rPr>
        <w:lastRenderedPageBreak/>
        <w:t>hydrostatic pressure has the benefit of being a more accurate representation of reality, resolving the non-hydrostatic pressure field can be very computationally expensive.</w:t>
      </w:r>
    </w:p>
    <w:p w:rsidR="009F47E9" w:rsidRPr="004D7B46" w:rsidRDefault="009F47E9" w:rsidP="004D7B46">
      <w:pPr>
        <w:rPr>
          <w:lang w:val="en-US"/>
        </w:rPr>
      </w:pPr>
    </w:p>
    <w:p w:rsidR="009F47E9" w:rsidRPr="004D7B46" w:rsidRDefault="009F47E9" w:rsidP="004D7B46">
      <w:pPr>
        <w:rPr>
          <w:lang w:val="en-US"/>
        </w:rPr>
      </w:pPr>
      <w:r w:rsidRPr="004D7B46">
        <w:rPr>
          <w:lang w:val="en-US"/>
        </w:rPr>
        <w:t>In order to allow for a computationally efficient approximation of the non-hydrostatic groundwater pressure field, XBeach applies a quasi 3D-method to predict depth-averaged horizontal groundwater fluxes, vertical distribution of the groundwater pressure and the flow driven by groundwater-surface water pressure gradients (submarine exchange).</w:t>
      </w:r>
      <w:r w:rsidR="00E728B8" w:rsidRPr="004D7B46">
        <w:rPr>
          <w:lang w:val="en-US"/>
        </w:rPr>
        <w:t xml:space="preserve"> </w:t>
      </w:r>
    </w:p>
    <w:p w:rsidR="004707FE" w:rsidRPr="004D7B46" w:rsidRDefault="004707FE" w:rsidP="004D7B46">
      <w:pPr>
        <w:rPr>
          <w:lang w:val="en-US"/>
        </w:rPr>
      </w:pPr>
    </w:p>
    <w:p w:rsidR="009F47E9" w:rsidRPr="004D7B46" w:rsidRDefault="009F47E9" w:rsidP="004D7B46">
      <w:pPr>
        <w:pStyle w:val="Heading4"/>
        <w:jc w:val="both"/>
        <w:rPr>
          <w:lang w:val="en-US"/>
        </w:rPr>
      </w:pPr>
      <w:r w:rsidRPr="004D7B46">
        <w:rPr>
          <w:lang w:val="en-US"/>
        </w:rPr>
        <w:t>Equation of motions</w:t>
      </w:r>
    </w:p>
    <w:p w:rsidR="00CC0454" w:rsidRPr="004D7B46" w:rsidRDefault="009F47E9" w:rsidP="004D7B46">
      <w:pPr>
        <w:rPr>
          <w:lang w:val="en-US"/>
        </w:rPr>
      </w:pPr>
      <w:r w:rsidRPr="004D7B46">
        <w:rPr>
          <w:lang w:val="en-US"/>
        </w:rPr>
        <w:t xml:space="preserve">Laminar flow of an incompressible fluid through a homogeneous medium can be described using the well-known Law of Darcy (1856). In which </w:t>
      </w:r>
      <w:r w:rsidRPr="004D7B46">
        <w:rPr>
          <w:i/>
          <w:lang w:val="en-US"/>
        </w:rPr>
        <w:t>K</w:t>
      </w:r>
      <w:r w:rsidRPr="004D7B46">
        <w:rPr>
          <w:lang w:val="en-US"/>
        </w:rPr>
        <w:t xml:space="preserve"> is the hydraulic conductivity of the medium and </w:t>
      </w:r>
      <w:r w:rsidRPr="004D7B46">
        <w:rPr>
          <w:i/>
          <w:lang w:val="en-US"/>
        </w:rPr>
        <w:t>H</w:t>
      </w:r>
      <w:r w:rsidRPr="004D7B46">
        <w:rPr>
          <w:lang w:val="en-US"/>
        </w:rPr>
        <w:t xml:space="preserve"> is the hydraulic head. However, in situations in which flow is not laminar, turbulent and inertial terms may become important</w:t>
      </w:r>
      <w:r w:rsidR="001C0446" w:rsidRPr="004D7B46">
        <w:rPr>
          <w:lang w:val="en-US"/>
        </w:rPr>
        <w:t>, this relation is no longer valid</w:t>
      </w:r>
      <w:r w:rsidRPr="004D7B46">
        <w:rPr>
          <w:lang w:val="en-US"/>
        </w:rPr>
        <w:t>. In these cases groundwater flow should be described using the extended Forchheimer equat</w:t>
      </w:r>
      <w:r w:rsidR="00CC0454" w:rsidRPr="004D7B46">
        <w:rPr>
          <w:lang w:val="en-US"/>
        </w:rPr>
        <w:t>ion.</w:t>
      </w:r>
    </w:p>
    <w:p w:rsidR="00CC0454" w:rsidRPr="004D7B46" w:rsidRDefault="00CC0454" w:rsidP="004D7B46">
      <w:pPr>
        <w:rPr>
          <w:lang w:val="en-US"/>
        </w:rPr>
      </w:pPr>
    </w:p>
    <w:p w:rsidR="009F47E9" w:rsidRPr="004D7B46" w:rsidRDefault="00CC0454" w:rsidP="004D7B46">
      <w:pPr>
        <w:rPr>
          <w:lang w:val="en-US"/>
        </w:rPr>
      </w:pPr>
      <w:r w:rsidRPr="004D7B46">
        <w:rPr>
          <w:lang w:val="en-US"/>
        </w:rPr>
        <w:t>In XBeach, however, a method comparable with the USGS MODFLOW-2005 groundwater model (Harbaugh 2005), in which the turbulent hydraulic conductivity is estimated based on the laminar hydraulic conductivity (</w:t>
      </w:r>
      <w:r w:rsidRPr="004D7B46">
        <w:rPr>
          <w:i/>
          <w:lang w:val="en-US"/>
        </w:rPr>
        <w:t>K</w:t>
      </w:r>
      <w:r w:rsidRPr="004D7B46">
        <w:rPr>
          <w:i/>
          <w:vertAlign w:val="subscript"/>
          <w:lang w:val="en-US"/>
        </w:rPr>
        <w:t>lam</w:t>
      </w:r>
      <w:r w:rsidRPr="004D7B46">
        <w:rPr>
          <w:lang w:val="en-US"/>
        </w:rPr>
        <w:t>) and the Reynolds number at the start of turbulence (</w:t>
      </w:r>
      <w:r w:rsidRPr="004D7B46">
        <w:rPr>
          <w:i/>
          <w:lang w:val="en-US"/>
        </w:rPr>
        <w:t>Re</w:t>
      </w:r>
      <w:r w:rsidRPr="004D7B46">
        <w:rPr>
          <w:i/>
          <w:vertAlign w:val="subscript"/>
          <w:lang w:val="en-US"/>
        </w:rPr>
        <w:t>crit</w:t>
      </w:r>
      <w:r w:rsidRPr="004D7B46">
        <w:rPr>
          <w:lang w:val="en-US"/>
        </w:rPr>
        <w:t>) (Halford 2000)</w:t>
      </w:r>
    </w:p>
    <w:p w:rsidR="00CC0454" w:rsidRPr="004D7B46" w:rsidRDefault="00CC0454" w:rsidP="004D7B46">
      <w:pPr>
        <w:rPr>
          <w:lang w:val="en-US"/>
        </w:rPr>
      </w:pPr>
    </w:p>
    <w:p w:rsidR="009F47E9" w:rsidRPr="004D7B46" w:rsidRDefault="001C0446" w:rsidP="004D7B46">
      <w:pPr>
        <w:pStyle w:val="MTDisplayEquation"/>
        <w:rPr>
          <w:lang w:val="en-US"/>
        </w:rPr>
      </w:pPr>
      <w:r w:rsidRPr="004D7B46">
        <w:rPr>
          <w:lang w:val="en-US"/>
        </w:rPr>
        <w:tab/>
      </w:r>
      <w:r w:rsidR="00CC0454" w:rsidRPr="004D7B46">
        <w:rPr>
          <w:position w:val="-88"/>
          <w:lang w:val="en-US"/>
        </w:rPr>
        <w:object w:dxaOrig="4020" w:dyaOrig="1880">
          <v:shape id="_x0000_i1063" type="#_x0000_t75" style="width:201pt;height:94.7pt" o:ole="">
            <v:imagedata r:id="rId105" o:title=""/>
          </v:shape>
          <o:OLEObject Type="Embed" ProgID="Equation.DSMT4" ShapeID="_x0000_i1063" DrawAspect="Content" ObjectID="_1485948373" r:id="rId106"/>
        </w:object>
      </w:r>
      <w:r w:rsidRPr="004D7B46">
        <w:rPr>
          <w:lang w:val="en-US"/>
        </w:rPr>
        <w:t xml:space="preserve"> </w:t>
      </w:r>
      <w:r w:rsidRPr="004D7B46">
        <w:rPr>
          <w:lang w:val="en-US"/>
        </w:rPr>
        <w:tab/>
      </w:r>
      <w:r w:rsidR="00D868A5" w:rsidRPr="004D7B46">
        <w:rPr>
          <w:lang w:val="en-US"/>
        </w:rPr>
        <w:fldChar w:fldCharType="begin"/>
      </w:r>
      <w:r w:rsidRPr="004D7B46">
        <w:rPr>
          <w:lang w:val="en-US"/>
        </w:rPr>
        <w:instrText xml:space="preserve"> MACROBUTTON MTPlaceRef \* MERGEFORMAT </w:instrText>
      </w:r>
      <w:r w:rsidR="00D868A5" w:rsidRPr="004D7B46">
        <w:rPr>
          <w:lang w:val="en-US"/>
        </w:rPr>
        <w:fldChar w:fldCharType="begin"/>
      </w:r>
      <w:r w:rsidRPr="004D7B46">
        <w:rPr>
          <w:lang w:val="en-US"/>
        </w:rPr>
        <w:instrText xml:space="preserve"> SEQ MTEqn \h \* MERGEFORMAT </w:instrText>
      </w:r>
      <w:r w:rsidR="00D868A5" w:rsidRPr="004D7B46">
        <w:rPr>
          <w:lang w:val="en-US"/>
        </w:rPr>
        <w:fldChar w:fldCharType="end"/>
      </w:r>
      <w:bookmarkStart w:id="69" w:name="ZEqnNum625400"/>
      <w:r w:rsidRPr="004D7B46">
        <w:rPr>
          <w:lang w:val="en-US"/>
        </w:rPr>
        <w:instrText>(</w:instrText>
      </w:r>
      <w:fldSimple w:instr=" SEQ MTSec \c \* Arabic \* MERGEFORMAT ">
        <w:r w:rsidR="004D7B46">
          <w:rPr>
            <w:noProof/>
            <w:lang w:val="en-US"/>
          </w:rPr>
          <w:instrText>1</w:instrText>
        </w:r>
      </w:fldSimple>
      <w:r w:rsidRPr="004D7B46">
        <w:rPr>
          <w:lang w:val="en-US"/>
        </w:rPr>
        <w:instrText>.</w:instrText>
      </w:r>
      <w:fldSimple w:instr=" SEQ MTEqn \c \* Arabic \* MERGEFORMAT ">
        <w:r w:rsidR="004D7B46">
          <w:rPr>
            <w:noProof/>
            <w:lang w:val="en-US"/>
          </w:rPr>
          <w:instrText>30</w:instrText>
        </w:r>
      </w:fldSimple>
      <w:r w:rsidRPr="004D7B46">
        <w:rPr>
          <w:lang w:val="en-US"/>
        </w:rPr>
        <w:instrText>)</w:instrText>
      </w:r>
      <w:bookmarkEnd w:id="69"/>
      <w:r w:rsidR="00D868A5" w:rsidRPr="004D7B46">
        <w:rPr>
          <w:lang w:val="en-US"/>
        </w:rPr>
        <w:fldChar w:fldCharType="end"/>
      </w:r>
    </w:p>
    <w:p w:rsidR="009F47E9" w:rsidRPr="004D7B46" w:rsidRDefault="009F47E9" w:rsidP="004D7B46">
      <w:pPr>
        <w:rPr>
          <w:lang w:val="en-US"/>
        </w:rPr>
      </w:pPr>
    </w:p>
    <w:p w:rsidR="009F47E9" w:rsidRPr="004D7B46" w:rsidRDefault="009F47E9" w:rsidP="004D7B46">
      <w:pPr>
        <w:rPr>
          <w:lang w:val="en-US"/>
        </w:rPr>
      </w:pPr>
    </w:p>
    <w:p w:rsidR="009F47E9" w:rsidRPr="004D7B46" w:rsidRDefault="00CC0454" w:rsidP="004D7B46">
      <w:pPr>
        <w:rPr>
          <w:lang w:val="en-US"/>
        </w:rPr>
      </w:pPr>
      <w:r w:rsidRPr="004D7B46">
        <w:rPr>
          <w:lang w:val="en-US"/>
        </w:rPr>
        <w:t xml:space="preserve">In </w:t>
      </w:r>
      <w:r w:rsidR="00D868A5" w:rsidRPr="004D7B46">
        <w:rPr>
          <w:lang w:val="en-US"/>
        </w:rPr>
        <w:fldChar w:fldCharType="begin"/>
      </w:r>
      <w:r w:rsidRPr="004D7B46">
        <w:rPr>
          <w:lang w:val="en-US"/>
        </w:rPr>
        <w:instrText xml:space="preserve"> GOTOBUTTON ZEqnNum625400  \* MERGEFORMAT </w:instrText>
      </w:r>
      <w:r w:rsidR="00D868A5" w:rsidRPr="004D7B46">
        <w:rPr>
          <w:lang w:val="en-US"/>
        </w:rPr>
        <w:fldChar w:fldCharType="begin"/>
      </w:r>
      <w:r w:rsidRPr="004D7B46">
        <w:rPr>
          <w:lang w:val="en-US"/>
        </w:rPr>
        <w:instrText xml:space="preserve"> REF ZEqnNum625400 \* Charformat \! \* MERGEFORMAT </w:instrText>
      </w:r>
      <w:r w:rsidR="00D868A5" w:rsidRPr="004D7B46">
        <w:rPr>
          <w:lang w:val="en-US"/>
        </w:rPr>
        <w:fldChar w:fldCharType="separate"/>
      </w:r>
      <w:r w:rsidR="004D7B46" w:rsidRPr="004D7B46">
        <w:rPr>
          <w:lang w:val="en-US"/>
        </w:rPr>
        <w:instrText>(</w:instrText>
      </w:r>
      <w:r w:rsidR="004D7B46">
        <w:rPr>
          <w:lang w:val="en-US"/>
        </w:rPr>
        <w:instrText>1</w:instrText>
      </w:r>
      <w:r w:rsidR="004D7B46" w:rsidRPr="004D7B46">
        <w:rPr>
          <w:lang w:val="en-US"/>
        </w:rPr>
        <w:instrText>.</w:instrText>
      </w:r>
      <w:r w:rsidR="004D7B46">
        <w:rPr>
          <w:lang w:val="en-US"/>
        </w:rPr>
        <w:instrText>30</w:instrText>
      </w:r>
      <w:r w:rsidR="004D7B46" w:rsidRPr="004D7B46">
        <w:rPr>
          <w:lang w:val="en-US"/>
        </w:rPr>
        <w:instrText>)</w:instrText>
      </w:r>
      <w:r w:rsidR="00D868A5" w:rsidRPr="004D7B46">
        <w:rPr>
          <w:lang w:val="en-US"/>
        </w:rPr>
        <w:fldChar w:fldCharType="end"/>
      </w:r>
      <w:r w:rsidR="00D868A5" w:rsidRPr="004D7B46">
        <w:rPr>
          <w:lang w:val="en-US"/>
        </w:rPr>
        <w:fldChar w:fldCharType="end"/>
      </w:r>
      <w:r w:rsidR="009F47E9" w:rsidRPr="004D7B46">
        <w:rPr>
          <w:lang w:val="en-US"/>
        </w:rPr>
        <w:t xml:space="preserve"> the Reynolds number (</w:t>
      </w:r>
      <w:r w:rsidR="009F47E9" w:rsidRPr="004D7B46">
        <w:rPr>
          <w:i/>
          <w:lang w:val="en-US"/>
        </w:rPr>
        <w:t>Re</w:t>
      </w:r>
      <w:r w:rsidR="009F47E9" w:rsidRPr="004D7B46">
        <w:rPr>
          <w:lang w:val="en-US"/>
        </w:rPr>
        <w:t>) is calculated using the median grain size (</w:t>
      </w:r>
      <w:r w:rsidR="009F47E9" w:rsidRPr="004D7B46">
        <w:rPr>
          <w:i/>
          <w:lang w:val="en-US"/>
        </w:rPr>
        <w:t>D</w:t>
      </w:r>
      <w:r w:rsidR="009F47E9" w:rsidRPr="004D7B46">
        <w:rPr>
          <w:i/>
          <w:vertAlign w:val="subscript"/>
          <w:lang w:val="en-US"/>
        </w:rPr>
        <w:t>5</w:t>
      </w:r>
      <w:r w:rsidR="009F47E9" w:rsidRPr="004D7B46">
        <w:rPr>
          <w:vertAlign w:val="subscript"/>
          <w:lang w:val="en-US"/>
        </w:rPr>
        <w:t>0</w:t>
      </w:r>
      <w:r w:rsidR="009F47E9" w:rsidRPr="004D7B46">
        <w:rPr>
          <w:lang w:val="en-US"/>
        </w:rPr>
        <w:t>), the kinematic viscosity of water (</w:t>
      </w:r>
      <w:r w:rsidR="009F47E9" w:rsidRPr="004D7B46">
        <w:rPr>
          <w:i/>
          <w:lang w:val="en-US"/>
        </w:rPr>
        <w:t>n</w:t>
      </w:r>
      <w:r w:rsidR="009F47E9" w:rsidRPr="004D7B46">
        <w:rPr>
          <w:lang w:val="en-US"/>
        </w:rPr>
        <w:t>) and the groundwater velocity in the pores</w:t>
      </w:r>
      <w:r w:rsidRPr="004D7B46">
        <w:rPr>
          <w:lang w:val="en-US"/>
        </w:rPr>
        <w:t xml:space="preserve">. </w:t>
      </w:r>
      <w:r w:rsidR="009F47E9" w:rsidRPr="004D7B46">
        <w:rPr>
          <w:lang w:val="en-US"/>
        </w:rPr>
        <w:t xml:space="preserve">Since the hydraulic conductivity in the turbulent regime is dependent on the local velocity, an iterative approach is taken to find the correct hydraulic conductivity and velocity. </w:t>
      </w:r>
    </w:p>
    <w:p w:rsidR="009F47E9" w:rsidRPr="004D7B46" w:rsidRDefault="009F47E9" w:rsidP="004D7B46">
      <w:pPr>
        <w:rPr>
          <w:lang w:val="en-US"/>
        </w:rPr>
      </w:pPr>
    </w:p>
    <w:p w:rsidR="009F47E9" w:rsidRPr="004D7B46" w:rsidRDefault="009F47E9" w:rsidP="004D7B46">
      <w:pPr>
        <w:pStyle w:val="Heading4"/>
        <w:jc w:val="both"/>
        <w:rPr>
          <w:lang w:val="en-US"/>
        </w:rPr>
      </w:pPr>
      <w:r w:rsidRPr="004D7B46">
        <w:rPr>
          <w:lang w:val="en-US"/>
        </w:rPr>
        <w:t>Vertical groundwater head approximation</w:t>
      </w:r>
    </w:p>
    <w:p w:rsidR="009F47E9" w:rsidRPr="004D7B46" w:rsidRDefault="009F47E9" w:rsidP="004D7B46">
      <w:pPr>
        <w:rPr>
          <w:lang w:val="en-US"/>
        </w:rPr>
      </w:pPr>
      <w:r w:rsidRPr="004D7B46">
        <w:rPr>
          <w:lang w:val="en-US"/>
        </w:rPr>
        <w:t xml:space="preserve">Since </w:t>
      </w:r>
      <w:r w:rsidR="001C0446" w:rsidRPr="004D7B46">
        <w:rPr>
          <w:lang w:val="en-US"/>
        </w:rPr>
        <w:t>XBeach</w:t>
      </w:r>
      <w:r w:rsidRPr="004D7B46">
        <w:rPr>
          <w:lang w:val="en-US"/>
        </w:rPr>
        <w:t xml:space="preserve"> is depth-averaged, the </w:t>
      </w:r>
      <w:r w:rsidR="001C0446" w:rsidRPr="004D7B46">
        <w:rPr>
          <w:lang w:val="en-US"/>
        </w:rPr>
        <w:t>model</w:t>
      </w:r>
      <w:r w:rsidRPr="004D7B46">
        <w:rPr>
          <w:lang w:val="en-US"/>
        </w:rPr>
        <w:t xml:space="preserve"> cannot compute true vertical profiles of the groundwater head and velocity. In order to improve the estimate of the groundwater head variation over the vertical, a quasi-3D </w:t>
      </w:r>
      <w:r w:rsidR="001C0446" w:rsidRPr="004D7B46">
        <w:rPr>
          <w:lang w:val="en-US"/>
        </w:rPr>
        <w:t>modelling</w:t>
      </w:r>
      <w:r w:rsidRPr="004D7B46">
        <w:rPr>
          <w:lang w:val="en-US"/>
        </w:rPr>
        <w:t xml:space="preserve"> approach is applied</w:t>
      </w:r>
      <w:r w:rsidR="001C0446" w:rsidRPr="004D7B46">
        <w:rPr>
          <w:lang w:val="en-US"/>
        </w:rPr>
        <w:t>,</w:t>
      </w:r>
      <w:r w:rsidRPr="004D7B46">
        <w:rPr>
          <w:lang w:val="en-US"/>
        </w:rPr>
        <w:t xml:space="preserve"> which is set by three conditions:</w:t>
      </w:r>
    </w:p>
    <w:p w:rsidR="009F47E9" w:rsidRPr="004D7B46" w:rsidRDefault="009F47E9" w:rsidP="004D7B46">
      <w:pPr>
        <w:rPr>
          <w:lang w:val="en-US"/>
        </w:rPr>
      </w:pPr>
    </w:p>
    <w:p w:rsidR="001C0446" w:rsidRPr="004D7B46" w:rsidRDefault="001C0446" w:rsidP="004D7B46">
      <w:pPr>
        <w:numPr>
          <w:ilvl w:val="0"/>
          <w:numId w:val="18"/>
        </w:numPr>
        <w:rPr>
          <w:lang w:val="en-US"/>
        </w:rPr>
      </w:pPr>
      <w:r w:rsidRPr="004D7B46">
        <w:rPr>
          <w:lang w:val="en-US"/>
        </w:rPr>
        <w:t>There is n</w:t>
      </w:r>
      <w:r w:rsidR="009F47E9" w:rsidRPr="004D7B46">
        <w:rPr>
          <w:lang w:val="en-US"/>
        </w:rPr>
        <w:t xml:space="preserve">o exchange of groundwater between the </w:t>
      </w:r>
      <w:r w:rsidRPr="004D7B46">
        <w:rPr>
          <w:lang w:val="en-US"/>
        </w:rPr>
        <w:t>aquifer</w:t>
      </w:r>
      <w:r w:rsidR="009F47E9" w:rsidRPr="004D7B46">
        <w:rPr>
          <w:lang w:val="en-US"/>
        </w:rPr>
        <w:t xml:space="preserve"> and the </w:t>
      </w:r>
      <w:r w:rsidRPr="004D7B46">
        <w:rPr>
          <w:lang w:val="en-US"/>
        </w:rPr>
        <w:t>impermeable</w:t>
      </w:r>
      <w:r w:rsidR="009F47E9" w:rsidRPr="004D7B46">
        <w:rPr>
          <w:lang w:val="en-US"/>
        </w:rPr>
        <w:t xml:space="preserve"> layer below the aquifer</w:t>
      </w:r>
    </w:p>
    <w:p w:rsidR="001C0446" w:rsidRPr="004D7B46" w:rsidRDefault="009F47E9" w:rsidP="004D7B46">
      <w:pPr>
        <w:numPr>
          <w:ilvl w:val="0"/>
          <w:numId w:val="18"/>
        </w:numPr>
        <w:rPr>
          <w:lang w:val="en-US"/>
        </w:rPr>
      </w:pPr>
      <w:r w:rsidRPr="004D7B46">
        <w:rPr>
          <w:lang w:val="en-US"/>
        </w:rPr>
        <w:t>The groundwater head at the upper sur</w:t>
      </w:r>
      <w:r w:rsidR="001C0446" w:rsidRPr="004D7B46">
        <w:rPr>
          <w:lang w:val="en-US"/>
        </w:rPr>
        <w:t>face of the groundwater</w:t>
      </w:r>
      <w:r w:rsidRPr="004D7B46">
        <w:rPr>
          <w:lang w:val="en-US"/>
        </w:rPr>
        <w:t xml:space="preserve"> is continuous with the head applied at the surface</w:t>
      </w:r>
    </w:p>
    <w:p w:rsidR="009F47E9" w:rsidRPr="004D7B46" w:rsidRDefault="009F47E9" w:rsidP="004D7B46">
      <w:pPr>
        <w:numPr>
          <w:ilvl w:val="0"/>
          <w:numId w:val="18"/>
        </w:numPr>
        <w:rPr>
          <w:lang w:val="en-US"/>
        </w:rPr>
      </w:pPr>
      <w:r w:rsidRPr="004D7B46">
        <w:rPr>
          <w:lang w:val="en-US"/>
        </w:rPr>
        <w:t>The vertical velocity is assumed to increase or decrease linearly from the bottom of the aquifer to the upper surface of the groundwater:</w:t>
      </w:r>
    </w:p>
    <w:p w:rsidR="009F47E9" w:rsidRPr="004D7B46" w:rsidRDefault="009F47E9" w:rsidP="004D7B46">
      <w:pPr>
        <w:rPr>
          <w:lang w:val="en-US"/>
        </w:rPr>
      </w:pPr>
    </w:p>
    <w:p w:rsidR="009F47E9" w:rsidRPr="004D7B46" w:rsidRDefault="009F47E9" w:rsidP="004D7B46">
      <w:pPr>
        <w:rPr>
          <w:lang w:val="en-US"/>
        </w:rPr>
      </w:pPr>
      <w:r w:rsidRPr="004D7B46">
        <w:rPr>
          <w:lang w:val="en-US"/>
        </w:rPr>
        <w:t>The vertical groundwater head approximation can be solved for the three imposed conditions by a parabolic function</w:t>
      </w:r>
      <w:r w:rsidR="001C0446" w:rsidRPr="004D7B46">
        <w:rPr>
          <w:lang w:val="en-US"/>
        </w:rPr>
        <w:t xml:space="preserve">. </w:t>
      </w:r>
      <w:r w:rsidRPr="004D7B46">
        <w:rPr>
          <w:lang w:val="en-US"/>
        </w:rPr>
        <w:t xml:space="preserve">The depth-average value of the groundwater head is used to </w:t>
      </w:r>
      <w:r w:rsidRPr="004D7B46">
        <w:rPr>
          <w:lang w:val="en-US"/>
        </w:rPr>
        <w:lastRenderedPageBreak/>
        <w:t>calculate the horizontal groundwater flux and is found by integrating the groundwater head approximation over the vertical</w:t>
      </w:r>
      <w:r w:rsidR="001C0446" w:rsidRPr="004D7B46">
        <w:rPr>
          <w:lang w:val="en-US"/>
        </w:rPr>
        <w:t>:</w:t>
      </w:r>
    </w:p>
    <w:p w:rsidR="001C0446" w:rsidRPr="004D7B46" w:rsidRDefault="001C0446" w:rsidP="004D7B46">
      <w:pPr>
        <w:rPr>
          <w:lang w:val="en-US"/>
        </w:rPr>
      </w:pPr>
    </w:p>
    <w:p w:rsidR="001C0446" w:rsidRPr="004D7B46" w:rsidRDefault="001C0446" w:rsidP="004D7B46">
      <w:pPr>
        <w:pStyle w:val="MTDisplayEquation"/>
        <w:rPr>
          <w:lang w:val="en-US"/>
        </w:rPr>
      </w:pPr>
      <w:r w:rsidRPr="004D7B46">
        <w:rPr>
          <w:lang w:val="en-US"/>
        </w:rPr>
        <w:tab/>
      </w:r>
      <w:r w:rsidRPr="004D7B46">
        <w:rPr>
          <w:position w:val="-32"/>
          <w:lang w:val="en-US"/>
        </w:rPr>
        <w:object w:dxaOrig="3460" w:dyaOrig="780">
          <v:shape id="_x0000_i1064" type="#_x0000_t75" style="width:173.15pt;height:39pt" o:ole="">
            <v:imagedata r:id="rId107" o:title=""/>
          </v:shape>
          <o:OLEObject Type="Embed" ProgID="Equation.DSMT4" ShapeID="_x0000_i1064" DrawAspect="Content" ObjectID="_1485948374" r:id="rId108"/>
        </w:object>
      </w:r>
      <w:r w:rsidRPr="004D7B46">
        <w:rPr>
          <w:lang w:val="en-US"/>
        </w:rPr>
        <w:t xml:space="preserve"> </w:t>
      </w:r>
      <w:r w:rsidRPr="004D7B46">
        <w:rPr>
          <w:lang w:val="en-US"/>
        </w:rPr>
        <w:tab/>
      </w:r>
      <w:r w:rsidR="00D868A5" w:rsidRPr="004D7B46">
        <w:rPr>
          <w:lang w:val="en-US"/>
        </w:rPr>
        <w:fldChar w:fldCharType="begin"/>
      </w:r>
      <w:r w:rsidRPr="004D7B46">
        <w:rPr>
          <w:lang w:val="en-US"/>
        </w:rPr>
        <w:instrText xml:space="preserve"> MACROBUTTON MTPlaceRef \* MERGEFORMAT </w:instrText>
      </w:r>
      <w:r w:rsidR="00D868A5" w:rsidRPr="004D7B46">
        <w:rPr>
          <w:lang w:val="en-US"/>
        </w:rPr>
        <w:fldChar w:fldCharType="begin"/>
      </w:r>
      <w:r w:rsidRPr="004D7B46">
        <w:rPr>
          <w:lang w:val="en-US"/>
        </w:rPr>
        <w:instrText xml:space="preserve"> SEQ MTEqn \h \* MERGEFORMAT </w:instrText>
      </w:r>
      <w:r w:rsidR="00D868A5" w:rsidRPr="004D7B46">
        <w:rPr>
          <w:lang w:val="en-US"/>
        </w:rPr>
        <w:fldChar w:fldCharType="end"/>
      </w:r>
      <w:r w:rsidRPr="004D7B46">
        <w:rPr>
          <w:lang w:val="en-US"/>
        </w:rPr>
        <w:instrText>(</w:instrText>
      </w:r>
      <w:fldSimple w:instr=" SEQ MTSec \c \* Arabic \* MERGEFORMAT ">
        <w:r w:rsidR="004D7B46">
          <w:rPr>
            <w:noProof/>
            <w:lang w:val="en-US"/>
          </w:rPr>
          <w:instrText>1</w:instrText>
        </w:r>
      </w:fldSimple>
      <w:r w:rsidRPr="004D7B46">
        <w:rPr>
          <w:lang w:val="en-US"/>
        </w:rPr>
        <w:instrText>.</w:instrText>
      </w:r>
      <w:fldSimple w:instr=" SEQ MTEqn \c \* Arabic \* MERGEFORMAT ">
        <w:r w:rsidR="004D7B46">
          <w:rPr>
            <w:noProof/>
            <w:lang w:val="en-US"/>
          </w:rPr>
          <w:instrText>31</w:instrText>
        </w:r>
      </w:fldSimple>
      <w:r w:rsidRPr="004D7B46">
        <w:rPr>
          <w:lang w:val="en-US"/>
        </w:rPr>
        <w:instrText>)</w:instrText>
      </w:r>
      <w:r w:rsidR="00D868A5" w:rsidRPr="004D7B46">
        <w:rPr>
          <w:lang w:val="en-US"/>
        </w:rPr>
        <w:fldChar w:fldCharType="end"/>
      </w:r>
    </w:p>
    <w:p w:rsidR="001C0446" w:rsidRPr="004D7B46" w:rsidRDefault="001C0446" w:rsidP="004D7B46">
      <w:pPr>
        <w:rPr>
          <w:lang w:val="en-US"/>
        </w:rPr>
      </w:pPr>
    </w:p>
    <w:p w:rsidR="001C0446" w:rsidRPr="004D7B46" w:rsidRDefault="004707FE" w:rsidP="004D7B46">
      <w:pPr>
        <w:rPr>
          <w:lang w:val="en-US"/>
        </w:rPr>
      </w:pPr>
      <w:r w:rsidRPr="004D7B46">
        <w:rPr>
          <w:lang w:val="en-US"/>
        </w:rPr>
        <w:t xml:space="preserve">In </w:t>
      </w:r>
      <w:r w:rsidR="00D868A5" w:rsidRPr="004D7B46">
        <w:rPr>
          <w:lang w:val="en-US"/>
        </w:rPr>
        <w:fldChar w:fldCharType="begin"/>
      </w:r>
      <w:r w:rsidRPr="004D7B46">
        <w:rPr>
          <w:lang w:val="en-US"/>
        </w:rPr>
        <w:instrText xml:space="preserve"> GOTOBUTTON ZEqnNum625400  \* MERGEFORMAT </w:instrText>
      </w:r>
      <w:r w:rsidR="00D868A5" w:rsidRPr="004D7B46">
        <w:rPr>
          <w:lang w:val="en-US"/>
        </w:rPr>
        <w:fldChar w:fldCharType="begin"/>
      </w:r>
      <w:r w:rsidRPr="004D7B46">
        <w:rPr>
          <w:lang w:val="en-US"/>
        </w:rPr>
        <w:instrText xml:space="preserve"> REF ZEqnNum625400 \* Charformat \! \* MERGEFORMAT </w:instrText>
      </w:r>
      <w:r w:rsidR="00D868A5" w:rsidRPr="004D7B46">
        <w:rPr>
          <w:lang w:val="en-US"/>
        </w:rPr>
        <w:fldChar w:fldCharType="separate"/>
      </w:r>
      <w:r w:rsidR="004D7B46" w:rsidRPr="004D7B46">
        <w:rPr>
          <w:lang w:val="en-US"/>
        </w:rPr>
        <w:instrText>(</w:instrText>
      </w:r>
      <w:r w:rsidR="004D7B46">
        <w:rPr>
          <w:lang w:val="en-US"/>
        </w:rPr>
        <w:instrText>1</w:instrText>
      </w:r>
      <w:r w:rsidR="004D7B46" w:rsidRPr="004D7B46">
        <w:rPr>
          <w:lang w:val="en-US"/>
        </w:rPr>
        <w:instrText>.</w:instrText>
      </w:r>
      <w:r w:rsidR="004D7B46">
        <w:rPr>
          <w:lang w:val="en-US"/>
        </w:rPr>
        <w:instrText>30</w:instrText>
      </w:r>
      <w:r w:rsidR="004D7B46" w:rsidRPr="004D7B46">
        <w:rPr>
          <w:lang w:val="en-US"/>
        </w:rPr>
        <w:instrText>)</w:instrText>
      </w:r>
      <w:r w:rsidR="00D868A5" w:rsidRPr="004D7B46">
        <w:rPr>
          <w:lang w:val="en-US"/>
        </w:rPr>
        <w:fldChar w:fldCharType="end"/>
      </w:r>
      <w:r w:rsidR="00D868A5" w:rsidRPr="004D7B46">
        <w:rPr>
          <w:lang w:val="en-US"/>
        </w:rPr>
        <w:fldChar w:fldCharType="end"/>
      </w:r>
      <w:r w:rsidRPr="004D7B46">
        <w:rPr>
          <w:lang w:val="en-US"/>
        </w:rPr>
        <w:t xml:space="preserve"> the mean vertical ground water head (</w:t>
      </w:r>
      <w:r w:rsidRPr="004D7B46">
        <w:rPr>
          <w:i/>
          <w:lang w:val="en-US"/>
        </w:rPr>
        <w:t>H</w:t>
      </w:r>
      <w:r w:rsidRPr="004D7B46">
        <w:rPr>
          <w:lang w:val="en-US"/>
        </w:rPr>
        <w:t>) is calculated using the groundwater head imposed at the groundwater surface (</w:t>
      </w:r>
      <w:r w:rsidRPr="004D7B46">
        <w:rPr>
          <w:i/>
          <w:lang w:val="en-US"/>
        </w:rPr>
        <w:t>H</w:t>
      </w:r>
      <w:r w:rsidRPr="004D7B46">
        <w:rPr>
          <w:i/>
          <w:vertAlign w:val="subscript"/>
          <w:lang w:val="en-US"/>
        </w:rPr>
        <w:t>bc</w:t>
      </w:r>
      <w:r w:rsidRPr="004D7B46">
        <w:rPr>
          <w:lang w:val="en-US"/>
        </w:rPr>
        <w:t>), the groundwater head parabolic curvature coefficient (</w:t>
      </w:r>
      <w:r w:rsidRPr="004D7B46">
        <w:rPr>
          <w:i/>
          <w:lang w:val="en-US"/>
        </w:rPr>
        <w:t>β</w:t>
      </w:r>
      <w:r w:rsidRPr="004D7B46">
        <w:rPr>
          <w:lang w:val="en-US"/>
        </w:rPr>
        <w:t xml:space="preserve">) and the height of the groundwater level above the bottom of the </w:t>
      </w:r>
      <w:r w:rsidR="008F7845" w:rsidRPr="004D7B46">
        <w:rPr>
          <w:lang w:val="en-US"/>
        </w:rPr>
        <w:t>aquifer</w:t>
      </w:r>
      <w:r w:rsidRPr="004D7B46">
        <w:rPr>
          <w:lang w:val="en-US"/>
        </w:rPr>
        <w:t xml:space="preserve"> (</w:t>
      </w:r>
      <w:r w:rsidRPr="004D7B46">
        <w:rPr>
          <w:i/>
          <w:lang w:val="en-US"/>
        </w:rPr>
        <w:t>h</w:t>
      </w:r>
      <w:r w:rsidRPr="004D7B46">
        <w:rPr>
          <w:i/>
          <w:vertAlign w:val="subscript"/>
          <w:lang w:val="en-US"/>
        </w:rPr>
        <w:t>gw</w:t>
      </w:r>
      <w:r w:rsidRPr="004D7B46">
        <w:rPr>
          <w:lang w:val="en-US"/>
        </w:rPr>
        <w:t xml:space="preserve">).  </w:t>
      </w:r>
    </w:p>
    <w:p w:rsidR="001C0446" w:rsidRPr="004D7B46" w:rsidRDefault="001C0446" w:rsidP="004D7B46">
      <w:pPr>
        <w:pStyle w:val="Heading4"/>
        <w:jc w:val="both"/>
        <w:rPr>
          <w:lang w:val="en-US"/>
        </w:rPr>
      </w:pPr>
      <w:r w:rsidRPr="004D7B46">
        <w:rPr>
          <w:lang w:val="en-US"/>
        </w:rPr>
        <w:t>Exchange with surface water</w:t>
      </w:r>
    </w:p>
    <w:p w:rsidR="008F7845" w:rsidRPr="004D7B46" w:rsidRDefault="008F7845" w:rsidP="004D7B46">
      <w:pPr>
        <w:rPr>
          <w:lang w:val="en-US"/>
        </w:rPr>
      </w:pPr>
      <w:r w:rsidRPr="004D7B46">
        <w:rPr>
          <w:lang w:val="en-US"/>
        </w:rPr>
        <w:t>In the groundwater model there are three mechanisms for the exchange of groundwater and surface water: 1) submarine exchange, 2) infiltration and 3) exfiltration. The rate of exchange between the groundwater and surface water (</w:t>
      </w:r>
      <w:r w:rsidRPr="004D7B46">
        <w:rPr>
          <w:i/>
          <w:lang w:val="en-US"/>
        </w:rPr>
        <w:t>S</w:t>
      </w:r>
      <w:r w:rsidRPr="004D7B46">
        <w:rPr>
          <w:lang w:val="en-US"/>
        </w:rPr>
        <w:t>) is given in terms of surface water volume, and is defined positive when water is exchanged from the surface water to the groundwater.</w:t>
      </w:r>
      <w:r w:rsidR="003518EF" w:rsidRPr="004D7B46">
        <w:rPr>
          <w:lang w:val="en-US"/>
        </w:rPr>
        <w:t xml:space="preserve"> The groundwater and surface water are said to be in a connected state where and when the groundwater level reaches to the top of the bed and surface water exists above the bed. This state is described by a spatially and temporally varying logical </w:t>
      </w:r>
      <w:r w:rsidR="003518EF" w:rsidRPr="004D7B46">
        <w:rPr>
          <w:i/>
          <w:lang w:val="en-US"/>
        </w:rPr>
        <w:t>k</w:t>
      </w:r>
      <w:r w:rsidR="003518EF" w:rsidRPr="004D7B46">
        <w:rPr>
          <w:lang w:val="en-US"/>
        </w:rPr>
        <w:t>, which is true where groundwater and surface water are connected and false in all other situations.</w:t>
      </w:r>
    </w:p>
    <w:p w:rsidR="003518EF" w:rsidRPr="004D7B46" w:rsidRDefault="003518EF" w:rsidP="004D7B46">
      <w:pPr>
        <w:rPr>
          <w:lang w:val="en-US"/>
        </w:rPr>
      </w:pPr>
    </w:p>
    <w:p w:rsidR="003518EF" w:rsidRPr="004D7B46" w:rsidRDefault="008F7845" w:rsidP="004D7B46">
      <w:pPr>
        <w:rPr>
          <w:lang w:val="en-US"/>
        </w:rPr>
      </w:pPr>
      <w:r w:rsidRPr="004D7B46">
        <w:rPr>
          <w:lang w:val="en-US"/>
        </w:rPr>
        <w:t>Submarine exchange represents the high and low frequency infiltration and exfiltration through the bed due pressure gradients across the saturated bed. This process only takes place where the groundwater and surface water are connected. The rate of submarine exchange is determined by the vertical specific discharge velocity at the interface between the groundwater and surface water. The value of this velocity can be found using the vertical derivative of the approximated groundwater head at the groundwater-surface wa</w:t>
      </w:r>
      <w:r w:rsidR="003518EF" w:rsidRPr="004D7B46">
        <w:rPr>
          <w:lang w:val="en-US"/>
        </w:rPr>
        <w:t>ter interface.</w:t>
      </w:r>
    </w:p>
    <w:p w:rsidR="003518EF" w:rsidRPr="004D7B46" w:rsidRDefault="003518EF" w:rsidP="004D7B46">
      <w:pPr>
        <w:rPr>
          <w:lang w:val="en-US"/>
        </w:rPr>
      </w:pPr>
    </w:p>
    <w:p w:rsidR="003518EF" w:rsidRPr="004D7B46" w:rsidRDefault="003518EF" w:rsidP="004D7B46">
      <w:pPr>
        <w:pStyle w:val="MTDisplayEquation"/>
        <w:rPr>
          <w:lang w:val="en-US"/>
        </w:rPr>
      </w:pPr>
      <w:r w:rsidRPr="004D7B46">
        <w:rPr>
          <w:lang w:val="en-US"/>
        </w:rPr>
        <w:tab/>
      </w:r>
      <w:r w:rsidR="00541B22" w:rsidRPr="004D7B46">
        <w:rPr>
          <w:position w:val="-14"/>
          <w:lang w:val="en-US"/>
        </w:rPr>
        <w:object w:dxaOrig="2439" w:dyaOrig="380">
          <v:shape id="_x0000_i1065" type="#_x0000_t75" style="width:121.3pt;height:18.85pt" o:ole="">
            <v:imagedata r:id="rId109" o:title=""/>
          </v:shape>
          <o:OLEObject Type="Embed" ProgID="Equation.DSMT4" ShapeID="_x0000_i1065" DrawAspect="Content" ObjectID="_1485948375" r:id="rId110"/>
        </w:object>
      </w:r>
      <w:r w:rsidRPr="004D7B46">
        <w:rPr>
          <w:lang w:val="en-US"/>
        </w:rPr>
        <w:t xml:space="preserve"> </w:t>
      </w:r>
      <w:r w:rsidRPr="004D7B46">
        <w:rPr>
          <w:lang w:val="en-US"/>
        </w:rPr>
        <w:tab/>
      </w:r>
      <w:r w:rsidR="00D868A5" w:rsidRPr="004D7B46">
        <w:rPr>
          <w:lang w:val="en-US"/>
        </w:rPr>
        <w:fldChar w:fldCharType="begin"/>
      </w:r>
      <w:r w:rsidRPr="004D7B46">
        <w:rPr>
          <w:lang w:val="en-US"/>
        </w:rPr>
        <w:instrText xml:space="preserve"> MACROBUTTON MTPlaceRef \* MERGEFORMAT </w:instrText>
      </w:r>
      <w:r w:rsidR="00D868A5" w:rsidRPr="004D7B46">
        <w:rPr>
          <w:lang w:val="en-US"/>
        </w:rPr>
        <w:fldChar w:fldCharType="begin"/>
      </w:r>
      <w:r w:rsidRPr="004D7B46">
        <w:rPr>
          <w:lang w:val="en-US"/>
        </w:rPr>
        <w:instrText xml:space="preserve"> SEQ MTEqn \h \* MERGEFORMAT </w:instrText>
      </w:r>
      <w:r w:rsidR="00D868A5" w:rsidRPr="004D7B46">
        <w:rPr>
          <w:lang w:val="en-US"/>
        </w:rPr>
        <w:fldChar w:fldCharType="end"/>
      </w:r>
      <w:r w:rsidRPr="004D7B46">
        <w:rPr>
          <w:lang w:val="en-US"/>
        </w:rPr>
        <w:instrText>(</w:instrText>
      </w:r>
      <w:fldSimple w:instr=" SEQ MTSec \c \* Arabic \* MERGEFORMAT ">
        <w:r w:rsidR="004D7B46">
          <w:rPr>
            <w:noProof/>
            <w:lang w:val="en-US"/>
          </w:rPr>
          <w:instrText>1</w:instrText>
        </w:r>
      </w:fldSimple>
      <w:r w:rsidRPr="004D7B46">
        <w:rPr>
          <w:lang w:val="en-US"/>
        </w:rPr>
        <w:instrText>.</w:instrText>
      </w:r>
      <w:fldSimple w:instr=" SEQ MTEqn \c \* Arabic \* MERGEFORMAT ">
        <w:r w:rsidR="004D7B46">
          <w:rPr>
            <w:noProof/>
            <w:lang w:val="en-US"/>
          </w:rPr>
          <w:instrText>32</w:instrText>
        </w:r>
      </w:fldSimple>
      <w:r w:rsidRPr="004D7B46">
        <w:rPr>
          <w:lang w:val="en-US"/>
        </w:rPr>
        <w:instrText>)</w:instrText>
      </w:r>
      <w:r w:rsidR="00D868A5" w:rsidRPr="004D7B46">
        <w:rPr>
          <w:lang w:val="en-US"/>
        </w:rPr>
        <w:fldChar w:fldCharType="end"/>
      </w:r>
    </w:p>
    <w:p w:rsidR="003518EF" w:rsidRPr="004D7B46" w:rsidRDefault="003518EF" w:rsidP="004D7B46">
      <w:pPr>
        <w:rPr>
          <w:lang w:val="en-US"/>
        </w:rPr>
      </w:pPr>
    </w:p>
    <w:p w:rsidR="003518EF" w:rsidRPr="004D7B46" w:rsidRDefault="003518EF" w:rsidP="004D7B46">
      <w:pPr>
        <w:rPr>
          <w:lang w:val="en-US"/>
        </w:rPr>
      </w:pPr>
      <w:r w:rsidRPr="004D7B46">
        <w:rPr>
          <w:lang w:val="en-US"/>
        </w:rPr>
        <w:t>Infiltration and exfiltration can only occur in locations where the groundwater and surface water are not connected. Infiltration takes place when surface water covers an area in which the groundwater level is lower than the bed level. The flux of surface water into the bed is related to the pressure gradient across the wetting front.</w:t>
      </w:r>
    </w:p>
    <w:p w:rsidR="003518EF" w:rsidRPr="004D7B46" w:rsidRDefault="003518EF" w:rsidP="004D7B46">
      <w:pPr>
        <w:rPr>
          <w:lang w:val="en-US"/>
        </w:rPr>
      </w:pPr>
    </w:p>
    <w:p w:rsidR="003518EF" w:rsidRPr="004D7B46" w:rsidRDefault="003518EF" w:rsidP="004D7B46">
      <w:pPr>
        <w:pStyle w:val="MTDisplayEquation"/>
        <w:rPr>
          <w:lang w:val="en-US"/>
        </w:rPr>
      </w:pPr>
      <w:r w:rsidRPr="004D7B46">
        <w:rPr>
          <w:lang w:val="en-US"/>
        </w:rPr>
        <w:tab/>
      </w:r>
      <w:r w:rsidRPr="004D7B46">
        <w:rPr>
          <w:position w:val="-74"/>
          <w:lang w:val="en-US"/>
        </w:rPr>
        <w:object w:dxaOrig="2520" w:dyaOrig="1600">
          <v:shape id="_x0000_i1066" type="#_x0000_t75" style="width:126.45pt;height:81pt" o:ole="">
            <v:imagedata r:id="rId111" o:title=""/>
          </v:shape>
          <o:OLEObject Type="Embed" ProgID="Equation.DSMT4" ShapeID="_x0000_i1066" DrawAspect="Content" ObjectID="_1485948376" r:id="rId112"/>
        </w:object>
      </w:r>
      <w:r w:rsidRPr="004D7B46">
        <w:rPr>
          <w:lang w:val="en-US"/>
        </w:rPr>
        <w:t xml:space="preserve"> </w:t>
      </w:r>
      <w:r w:rsidRPr="004D7B46">
        <w:rPr>
          <w:lang w:val="en-US"/>
        </w:rPr>
        <w:tab/>
      </w:r>
      <w:r w:rsidR="00D868A5" w:rsidRPr="004D7B46">
        <w:rPr>
          <w:lang w:val="en-US"/>
        </w:rPr>
        <w:fldChar w:fldCharType="begin"/>
      </w:r>
      <w:r w:rsidRPr="004D7B46">
        <w:rPr>
          <w:lang w:val="en-US"/>
        </w:rPr>
        <w:instrText xml:space="preserve"> MACROBUTTON MTPlaceRef \* MERGEFORMAT </w:instrText>
      </w:r>
      <w:r w:rsidR="00D868A5" w:rsidRPr="004D7B46">
        <w:rPr>
          <w:lang w:val="en-US"/>
        </w:rPr>
        <w:fldChar w:fldCharType="begin"/>
      </w:r>
      <w:r w:rsidRPr="004D7B46">
        <w:rPr>
          <w:lang w:val="en-US"/>
        </w:rPr>
        <w:instrText xml:space="preserve"> SEQ MTEqn \h \* MERGEFORMAT </w:instrText>
      </w:r>
      <w:r w:rsidR="00D868A5" w:rsidRPr="004D7B46">
        <w:rPr>
          <w:lang w:val="en-US"/>
        </w:rPr>
        <w:fldChar w:fldCharType="end"/>
      </w:r>
      <w:bookmarkStart w:id="70" w:name="ZEqnNum418429"/>
      <w:r w:rsidRPr="004D7B46">
        <w:rPr>
          <w:lang w:val="en-US"/>
        </w:rPr>
        <w:instrText>(</w:instrText>
      </w:r>
      <w:fldSimple w:instr=" SEQ MTSec \c \* Arabic \* MERGEFORMAT ">
        <w:r w:rsidR="004D7B46">
          <w:rPr>
            <w:noProof/>
            <w:lang w:val="en-US"/>
          </w:rPr>
          <w:instrText>1</w:instrText>
        </w:r>
      </w:fldSimple>
      <w:r w:rsidRPr="004D7B46">
        <w:rPr>
          <w:lang w:val="en-US"/>
        </w:rPr>
        <w:instrText>.</w:instrText>
      </w:r>
      <w:fldSimple w:instr=" SEQ MTEqn \c \* Arabic \* MERGEFORMAT ">
        <w:r w:rsidR="004D7B46">
          <w:rPr>
            <w:noProof/>
            <w:lang w:val="en-US"/>
          </w:rPr>
          <w:instrText>33</w:instrText>
        </w:r>
      </w:fldSimple>
      <w:r w:rsidRPr="004D7B46">
        <w:rPr>
          <w:lang w:val="en-US"/>
        </w:rPr>
        <w:instrText>)</w:instrText>
      </w:r>
      <w:bookmarkEnd w:id="70"/>
      <w:r w:rsidR="00D868A5" w:rsidRPr="004D7B46">
        <w:rPr>
          <w:lang w:val="en-US"/>
        </w:rPr>
        <w:fldChar w:fldCharType="end"/>
      </w:r>
    </w:p>
    <w:p w:rsidR="003518EF" w:rsidRPr="004D7B46" w:rsidRDefault="003518EF" w:rsidP="004D7B46">
      <w:pPr>
        <w:rPr>
          <w:lang w:val="en-US"/>
        </w:rPr>
      </w:pPr>
      <w:r w:rsidRPr="004D7B46">
        <w:rPr>
          <w:lang w:val="en-US"/>
        </w:rPr>
        <w:t xml:space="preserve">In </w:t>
      </w:r>
      <w:r w:rsidR="00D868A5" w:rsidRPr="004D7B46">
        <w:rPr>
          <w:lang w:val="en-US"/>
        </w:rPr>
        <w:fldChar w:fldCharType="begin"/>
      </w:r>
      <w:r w:rsidRPr="004D7B46">
        <w:rPr>
          <w:lang w:val="en-US"/>
        </w:rPr>
        <w:instrText xml:space="preserve"> GOTOBUTTON ZEqnNum625400  \* MERGEFORMAT </w:instrText>
      </w:r>
      <w:r w:rsidR="00D868A5" w:rsidRPr="004D7B46">
        <w:rPr>
          <w:lang w:val="en-US"/>
        </w:rPr>
        <w:fldChar w:fldCharType="begin"/>
      </w:r>
      <w:r w:rsidRPr="004D7B46">
        <w:rPr>
          <w:lang w:val="en-US"/>
        </w:rPr>
        <w:instrText xml:space="preserve"> REF ZEqnNum625400 \* Charformat \! \* MERGEFORMAT </w:instrText>
      </w:r>
      <w:r w:rsidR="00D868A5" w:rsidRPr="004D7B46">
        <w:rPr>
          <w:lang w:val="en-US"/>
        </w:rPr>
        <w:fldChar w:fldCharType="separate"/>
      </w:r>
      <w:r w:rsidR="004D7B46" w:rsidRPr="004D7B46">
        <w:rPr>
          <w:lang w:val="en-US"/>
        </w:rPr>
        <w:instrText>(</w:instrText>
      </w:r>
      <w:r w:rsidR="004D7B46">
        <w:rPr>
          <w:lang w:val="en-US"/>
        </w:rPr>
        <w:instrText>1</w:instrText>
      </w:r>
      <w:r w:rsidR="004D7B46" w:rsidRPr="004D7B46">
        <w:rPr>
          <w:lang w:val="en-US"/>
        </w:rPr>
        <w:instrText>.</w:instrText>
      </w:r>
      <w:r w:rsidR="004D7B46">
        <w:rPr>
          <w:lang w:val="en-US"/>
        </w:rPr>
        <w:instrText>30</w:instrText>
      </w:r>
      <w:r w:rsidR="004D7B46" w:rsidRPr="004D7B46">
        <w:rPr>
          <w:lang w:val="en-US"/>
        </w:rPr>
        <w:instrText>)</w:instrText>
      </w:r>
      <w:r w:rsidR="00D868A5" w:rsidRPr="004D7B46">
        <w:rPr>
          <w:lang w:val="en-US"/>
        </w:rPr>
        <w:fldChar w:fldCharType="end"/>
      </w:r>
      <w:r w:rsidR="00D868A5" w:rsidRPr="004D7B46">
        <w:rPr>
          <w:lang w:val="en-US"/>
        </w:rPr>
        <w:fldChar w:fldCharType="end"/>
      </w:r>
      <w:r w:rsidRPr="004D7B46">
        <w:rPr>
          <w:lang w:val="en-US"/>
        </w:rPr>
        <w:t xml:space="preserve"> the surface water-groundwater exchange </w:t>
      </w:r>
      <w:r w:rsidR="00541B22" w:rsidRPr="004D7B46">
        <w:rPr>
          <w:lang w:val="en-US"/>
        </w:rPr>
        <w:t>flow</w:t>
      </w:r>
      <w:r w:rsidRPr="004D7B46">
        <w:rPr>
          <w:lang w:val="en-US"/>
        </w:rPr>
        <w:t xml:space="preserve"> of </w:t>
      </w:r>
      <w:r w:rsidR="00541B22" w:rsidRPr="004D7B46">
        <w:rPr>
          <w:lang w:val="en-US"/>
        </w:rPr>
        <w:t>infiltration</w:t>
      </w:r>
      <w:r w:rsidRPr="004D7B46">
        <w:rPr>
          <w:lang w:val="en-US"/>
        </w:rPr>
        <w:t xml:space="preserve"> (</w:t>
      </w:r>
      <w:r w:rsidRPr="004D7B46">
        <w:rPr>
          <w:i/>
          <w:lang w:val="en-US"/>
        </w:rPr>
        <w:t>S</w:t>
      </w:r>
      <w:r w:rsidRPr="004D7B46">
        <w:rPr>
          <w:i/>
          <w:vertAlign w:val="subscript"/>
          <w:lang w:val="en-US"/>
        </w:rPr>
        <w:t>inf</w:t>
      </w:r>
      <w:r w:rsidRPr="004D7B46">
        <w:rPr>
          <w:lang w:val="en-US"/>
        </w:rPr>
        <w:t>) is calculated using the effective hydraulic conductivity (</w:t>
      </w:r>
      <w:r w:rsidRPr="004D7B46">
        <w:rPr>
          <w:i/>
          <w:lang w:val="en-US"/>
        </w:rPr>
        <w:t>K</w:t>
      </w:r>
      <w:r w:rsidRPr="004D7B46">
        <w:rPr>
          <w:lang w:val="en-US"/>
        </w:rPr>
        <w:t>)</w:t>
      </w:r>
      <w:r w:rsidR="00541B22" w:rsidRPr="004D7B46">
        <w:rPr>
          <w:lang w:val="en-US"/>
        </w:rPr>
        <w:t>, the</w:t>
      </w:r>
      <w:r w:rsidRPr="004D7B46">
        <w:rPr>
          <w:lang w:val="en-US"/>
        </w:rPr>
        <w:t xml:space="preserve"> </w:t>
      </w:r>
      <w:r w:rsidR="00541B22" w:rsidRPr="004D7B46">
        <w:rPr>
          <w:lang w:val="en-US"/>
        </w:rPr>
        <w:t>surface water pressure at the bed (</w:t>
      </w:r>
      <w:r w:rsidR="00541B22" w:rsidRPr="004D7B46">
        <w:rPr>
          <w:position w:val="-14"/>
          <w:lang w:val="en-US"/>
        </w:rPr>
        <w:object w:dxaOrig="520" w:dyaOrig="440">
          <v:shape id="_x0000_i1067" type="#_x0000_t75" style="width:26.15pt;height:22.7pt" o:ole="">
            <v:imagedata r:id="rId113" o:title=""/>
          </v:shape>
          <o:OLEObject Type="Embed" ProgID="Equation.DSMT4" ShapeID="_x0000_i1067" DrawAspect="Content" ObjectID="_1485948377" r:id="rId114"/>
        </w:object>
      </w:r>
      <w:r w:rsidR="00541B22" w:rsidRPr="004D7B46">
        <w:rPr>
          <w:lang w:val="en-US"/>
        </w:rPr>
        <w:t>) and a thickness of the wetting point</w:t>
      </w:r>
      <w:r w:rsidRPr="004D7B46">
        <w:rPr>
          <w:lang w:val="en-US"/>
        </w:rPr>
        <w:t xml:space="preserve"> (</w:t>
      </w:r>
      <w:r w:rsidR="00541B22" w:rsidRPr="004D7B46">
        <w:rPr>
          <w:i/>
          <w:position w:val="-14"/>
          <w:lang w:val="en-US"/>
        </w:rPr>
        <w:object w:dxaOrig="460" w:dyaOrig="380">
          <v:shape id="_x0000_i1068" type="#_x0000_t75" style="width:23.55pt;height:18.85pt" o:ole="">
            <v:imagedata r:id="rId115" o:title=""/>
          </v:shape>
          <o:OLEObject Type="Embed" ProgID="Equation.DSMT4" ShapeID="_x0000_i1068" DrawAspect="Content" ObjectID="_1485948378" r:id="rId116"/>
        </w:object>
      </w:r>
      <w:r w:rsidR="00541B22" w:rsidRPr="004D7B46">
        <w:rPr>
          <w:lang w:val="en-US"/>
        </w:rPr>
        <w:t>).</w:t>
      </w:r>
    </w:p>
    <w:p w:rsidR="00541B22" w:rsidRPr="004D7B46" w:rsidRDefault="00541B22" w:rsidP="004D7B46">
      <w:pPr>
        <w:rPr>
          <w:lang w:val="en-US"/>
        </w:rPr>
      </w:pPr>
    </w:p>
    <w:p w:rsidR="00541B22" w:rsidRPr="004D7B46" w:rsidRDefault="00541B22" w:rsidP="004D7B46">
      <w:pPr>
        <w:spacing w:line="240" w:lineRule="auto"/>
        <w:rPr>
          <w:lang w:val="en-US"/>
        </w:rPr>
      </w:pPr>
      <w:r w:rsidRPr="004D7B46">
        <w:rPr>
          <w:lang w:val="en-US"/>
        </w:rPr>
        <w:t xml:space="preserve">Since the groundwater model is depth-averaged and cannot track multiple layers of groundwater infiltrating into the bed, the wetting front thickness is reset to zero when there is no available surface water, the groundwater exceeds the surface of the bed, or the groundwater and the surface water become connected. In addition, all infiltrating surface </w:t>
      </w:r>
      <w:r w:rsidRPr="004D7B46">
        <w:rPr>
          <w:lang w:val="en-US"/>
        </w:rPr>
        <w:lastRenderedPageBreak/>
        <w:t>water is instantaneously added to the groundwater volume, independent of the distance from the bed to the groundwater table. Since the groundwater model neglects the time lag between infiltration at the beach surface and connection with the groundwater table a phase error may occur in the groundwater response to swash dynamics</w:t>
      </w:r>
    </w:p>
    <w:p w:rsidR="00541B22" w:rsidRPr="004D7B46" w:rsidRDefault="00541B22" w:rsidP="004D7B46">
      <w:pPr>
        <w:spacing w:line="240" w:lineRule="auto"/>
        <w:rPr>
          <w:lang w:val="en-US"/>
        </w:rPr>
      </w:pPr>
    </w:p>
    <w:p w:rsidR="00541B22" w:rsidRPr="004D7B46" w:rsidRDefault="00541B22" w:rsidP="004D7B46">
      <w:pPr>
        <w:spacing w:line="240" w:lineRule="auto"/>
        <w:rPr>
          <w:lang w:val="en-US"/>
        </w:rPr>
      </w:pPr>
      <w:r w:rsidRPr="004D7B46">
        <w:rPr>
          <w:lang w:val="en-US"/>
        </w:rPr>
        <w:t>Exfiltration occurs where the groundwater and surface water are not connected and the groundwater level exceeds the bed level (Figure 3.4b). The rate of exfiltration is related to the rate of the groundwater level exceeding the bed level.</w:t>
      </w:r>
    </w:p>
    <w:p w:rsidR="00541B22" w:rsidRPr="004D7B46" w:rsidRDefault="00541B22" w:rsidP="004D7B46">
      <w:pPr>
        <w:spacing w:line="240" w:lineRule="auto"/>
        <w:rPr>
          <w:lang w:val="en-US"/>
        </w:rPr>
      </w:pPr>
    </w:p>
    <w:p w:rsidR="00541B22" w:rsidRPr="004D7B46" w:rsidRDefault="00541B22" w:rsidP="004D7B46">
      <w:pPr>
        <w:pStyle w:val="MTDisplayEquation"/>
        <w:rPr>
          <w:lang w:val="en-US"/>
        </w:rPr>
      </w:pPr>
      <w:r w:rsidRPr="004D7B46">
        <w:rPr>
          <w:lang w:val="en-US"/>
        </w:rPr>
        <w:tab/>
      </w:r>
      <w:r w:rsidRPr="004D7B46">
        <w:rPr>
          <w:position w:val="-24"/>
          <w:lang w:val="en-US"/>
        </w:rPr>
        <w:object w:dxaOrig="1939" w:dyaOrig="660">
          <v:shape id="_x0000_i1069" type="#_x0000_t75" style="width:97.3pt;height:33pt" o:ole="">
            <v:imagedata r:id="rId117" o:title=""/>
          </v:shape>
          <o:OLEObject Type="Embed" ProgID="Equation.DSMT4" ShapeID="_x0000_i1069" DrawAspect="Content" ObjectID="_1485948379" r:id="rId118"/>
        </w:object>
      </w:r>
      <w:r w:rsidRPr="004D7B46">
        <w:rPr>
          <w:lang w:val="en-US"/>
        </w:rPr>
        <w:t xml:space="preserve"> </w:t>
      </w:r>
      <w:r w:rsidRPr="004D7B46">
        <w:rPr>
          <w:lang w:val="en-US"/>
        </w:rPr>
        <w:tab/>
      </w:r>
      <w:r w:rsidR="00D868A5" w:rsidRPr="004D7B46">
        <w:rPr>
          <w:lang w:val="en-US"/>
        </w:rPr>
        <w:fldChar w:fldCharType="begin"/>
      </w:r>
      <w:r w:rsidRPr="004D7B46">
        <w:rPr>
          <w:lang w:val="en-US"/>
        </w:rPr>
        <w:instrText xml:space="preserve"> MACROBUTTON MTPlaceRef \* MERGEFORMAT </w:instrText>
      </w:r>
      <w:r w:rsidR="00D868A5" w:rsidRPr="004D7B46">
        <w:rPr>
          <w:lang w:val="en-US"/>
        </w:rPr>
        <w:fldChar w:fldCharType="begin"/>
      </w:r>
      <w:r w:rsidRPr="004D7B46">
        <w:rPr>
          <w:lang w:val="en-US"/>
        </w:rPr>
        <w:instrText xml:space="preserve"> SEQ MTEqn \h \* MERGEFORMAT </w:instrText>
      </w:r>
      <w:r w:rsidR="00D868A5" w:rsidRPr="004D7B46">
        <w:rPr>
          <w:lang w:val="en-US"/>
        </w:rPr>
        <w:fldChar w:fldCharType="end"/>
      </w:r>
      <w:r w:rsidRPr="004D7B46">
        <w:rPr>
          <w:lang w:val="en-US"/>
        </w:rPr>
        <w:instrText>(</w:instrText>
      </w:r>
      <w:fldSimple w:instr=" SEQ MTSec \c \* Arabic \* MERGEFORMAT ">
        <w:r w:rsidR="004D7B46">
          <w:rPr>
            <w:noProof/>
            <w:lang w:val="en-US"/>
          </w:rPr>
          <w:instrText>1</w:instrText>
        </w:r>
      </w:fldSimple>
      <w:r w:rsidRPr="004D7B46">
        <w:rPr>
          <w:lang w:val="en-US"/>
        </w:rPr>
        <w:instrText>.</w:instrText>
      </w:r>
      <w:fldSimple w:instr=" SEQ MTEqn \c \* Arabic \* MERGEFORMAT ">
        <w:r w:rsidR="004D7B46">
          <w:rPr>
            <w:noProof/>
            <w:lang w:val="en-US"/>
          </w:rPr>
          <w:instrText>34</w:instrText>
        </w:r>
      </w:fldSimple>
      <w:r w:rsidRPr="004D7B46">
        <w:rPr>
          <w:lang w:val="en-US"/>
        </w:rPr>
        <w:instrText>)</w:instrText>
      </w:r>
      <w:r w:rsidR="00D868A5" w:rsidRPr="004D7B46">
        <w:rPr>
          <w:lang w:val="en-US"/>
        </w:rPr>
        <w:fldChar w:fldCharType="end"/>
      </w:r>
    </w:p>
    <w:p w:rsidR="00541B22" w:rsidRPr="004D7B46" w:rsidRDefault="00541B22" w:rsidP="004D7B46">
      <w:pPr>
        <w:rPr>
          <w:lang w:val="en-US"/>
        </w:rPr>
      </w:pPr>
    </w:p>
    <w:p w:rsidR="00541B22" w:rsidRPr="004D7B46" w:rsidRDefault="00541B22" w:rsidP="004D7B46">
      <w:pPr>
        <w:pStyle w:val="Heading4"/>
        <w:jc w:val="both"/>
        <w:rPr>
          <w:lang w:val="en-US"/>
        </w:rPr>
      </w:pPr>
      <w:r w:rsidRPr="004D7B46">
        <w:rPr>
          <w:lang w:val="en-US"/>
        </w:rPr>
        <w:t>Calculation of groundwater and surface water levels</w:t>
      </w:r>
    </w:p>
    <w:p w:rsidR="00E728B8" w:rsidRPr="004D7B46" w:rsidRDefault="00541B22" w:rsidP="004D7B46">
      <w:pPr>
        <w:rPr>
          <w:lang w:val="en-US"/>
        </w:rPr>
      </w:pPr>
      <w:r w:rsidRPr="004D7B46">
        <w:rPr>
          <w:lang w:val="en-US"/>
        </w:rPr>
        <w:t>The curvature coefficient (</w:t>
      </w:r>
      <w:r w:rsidR="00E728B8" w:rsidRPr="004D7B46">
        <w:rPr>
          <w:i/>
          <w:lang w:val="en-US"/>
        </w:rPr>
        <w:t>β</w:t>
      </w:r>
      <w:r w:rsidRPr="004D7B46">
        <w:rPr>
          <w:lang w:val="en-US"/>
        </w:rPr>
        <w:t>) in the vertical groundwater head approximation is solved using the coupled equat</w:t>
      </w:r>
      <w:r w:rsidR="00E728B8" w:rsidRPr="004D7B46">
        <w:rPr>
          <w:lang w:val="en-US"/>
        </w:rPr>
        <w:t xml:space="preserve">ions for continuity and motion, </w:t>
      </w:r>
      <w:r w:rsidRPr="004D7B46">
        <w:rPr>
          <w:lang w:val="en-US"/>
        </w:rPr>
        <w:t xml:space="preserve">thereby producing the depth-average horizontal groundwater head gradients and vertical head gradients at the groundwater surface, and subsequent depth-average horizontal and vertical specific discharge. </w:t>
      </w:r>
    </w:p>
    <w:p w:rsidR="00E728B8" w:rsidRPr="004D7B46" w:rsidRDefault="00E728B8" w:rsidP="004D7B46">
      <w:pPr>
        <w:rPr>
          <w:lang w:val="en-US"/>
        </w:rPr>
      </w:pPr>
    </w:p>
    <w:p w:rsidR="00541B22" w:rsidRPr="004D7B46" w:rsidRDefault="00541B22" w:rsidP="004D7B46">
      <w:pPr>
        <w:rPr>
          <w:lang w:val="en-US"/>
        </w:rPr>
      </w:pPr>
      <w:r w:rsidRPr="004D7B46">
        <w:rPr>
          <w:lang w:val="en-US"/>
        </w:rPr>
        <w:t>In areas where the groundwater and surface water are not connected, the groundwater level change is related to the vertical specific discharge and the infiltration and exfiltration fluxes:</w:t>
      </w:r>
    </w:p>
    <w:p w:rsidR="00E728B8" w:rsidRPr="004D7B46" w:rsidRDefault="00E728B8" w:rsidP="004D7B46">
      <w:pPr>
        <w:rPr>
          <w:lang w:val="en-US"/>
        </w:rPr>
      </w:pPr>
    </w:p>
    <w:p w:rsidR="00E728B8" w:rsidRPr="004D7B46" w:rsidRDefault="00E728B8" w:rsidP="004D7B46">
      <w:pPr>
        <w:pStyle w:val="MTDisplayEquation"/>
        <w:rPr>
          <w:lang w:val="en-US"/>
        </w:rPr>
      </w:pPr>
      <w:r w:rsidRPr="004D7B46">
        <w:rPr>
          <w:lang w:val="en-US"/>
        </w:rPr>
        <w:tab/>
      </w:r>
      <w:r w:rsidRPr="004D7B46">
        <w:rPr>
          <w:position w:val="-24"/>
          <w:lang w:val="en-US"/>
        </w:rPr>
        <w:object w:dxaOrig="2420" w:dyaOrig="660">
          <v:shape id="_x0000_i1070" type="#_x0000_t75" style="width:120.85pt;height:33pt" o:ole="">
            <v:imagedata r:id="rId119" o:title=""/>
          </v:shape>
          <o:OLEObject Type="Embed" ProgID="Equation.DSMT4" ShapeID="_x0000_i1070" DrawAspect="Content" ObjectID="_1485948380" r:id="rId120"/>
        </w:object>
      </w:r>
      <w:r w:rsidRPr="004D7B46">
        <w:rPr>
          <w:lang w:val="en-US"/>
        </w:rPr>
        <w:t xml:space="preserve"> </w:t>
      </w:r>
      <w:r w:rsidRPr="004D7B46">
        <w:rPr>
          <w:lang w:val="en-US"/>
        </w:rPr>
        <w:tab/>
      </w:r>
      <w:r w:rsidR="00D868A5" w:rsidRPr="004D7B46">
        <w:rPr>
          <w:lang w:val="en-US"/>
        </w:rPr>
        <w:fldChar w:fldCharType="begin"/>
      </w:r>
      <w:r w:rsidRPr="004D7B46">
        <w:rPr>
          <w:lang w:val="en-US"/>
        </w:rPr>
        <w:instrText xml:space="preserve"> MACROBUTTON MTPlaceRef \* MERGEFORMAT </w:instrText>
      </w:r>
      <w:r w:rsidR="00D868A5" w:rsidRPr="004D7B46">
        <w:rPr>
          <w:lang w:val="en-US"/>
        </w:rPr>
        <w:fldChar w:fldCharType="begin"/>
      </w:r>
      <w:r w:rsidRPr="004D7B46">
        <w:rPr>
          <w:lang w:val="en-US"/>
        </w:rPr>
        <w:instrText xml:space="preserve"> SEQ MTEqn \h \* MERGEFORMAT </w:instrText>
      </w:r>
      <w:r w:rsidR="00D868A5" w:rsidRPr="004D7B46">
        <w:rPr>
          <w:lang w:val="en-US"/>
        </w:rPr>
        <w:fldChar w:fldCharType="end"/>
      </w:r>
      <w:r w:rsidRPr="004D7B46">
        <w:rPr>
          <w:lang w:val="en-US"/>
        </w:rPr>
        <w:instrText>(</w:instrText>
      </w:r>
      <w:fldSimple w:instr=" SEQ MTSec \c \* Arabic \* MERGEFORMAT ">
        <w:r w:rsidR="004D7B46">
          <w:rPr>
            <w:noProof/>
            <w:lang w:val="en-US"/>
          </w:rPr>
          <w:instrText>1</w:instrText>
        </w:r>
      </w:fldSimple>
      <w:r w:rsidRPr="004D7B46">
        <w:rPr>
          <w:lang w:val="en-US"/>
        </w:rPr>
        <w:instrText>.</w:instrText>
      </w:r>
      <w:fldSimple w:instr=" SEQ MTEqn \c \* Arabic \* MERGEFORMAT ">
        <w:r w:rsidR="004D7B46">
          <w:rPr>
            <w:noProof/>
            <w:lang w:val="en-US"/>
          </w:rPr>
          <w:instrText>35</w:instrText>
        </w:r>
      </w:fldSimple>
      <w:r w:rsidRPr="004D7B46">
        <w:rPr>
          <w:lang w:val="en-US"/>
        </w:rPr>
        <w:instrText>)</w:instrText>
      </w:r>
      <w:r w:rsidR="00D868A5" w:rsidRPr="004D7B46">
        <w:rPr>
          <w:lang w:val="en-US"/>
        </w:rPr>
        <w:fldChar w:fldCharType="end"/>
      </w:r>
    </w:p>
    <w:p w:rsidR="00541B22" w:rsidRPr="004D7B46" w:rsidRDefault="00541B22" w:rsidP="004D7B46">
      <w:pPr>
        <w:rPr>
          <w:lang w:val="en-US"/>
        </w:rPr>
      </w:pPr>
    </w:p>
    <w:p w:rsidR="00541B22" w:rsidRPr="004D7B46" w:rsidRDefault="00541B22" w:rsidP="004D7B46">
      <w:pPr>
        <w:rPr>
          <w:lang w:val="en-US"/>
        </w:rPr>
      </w:pPr>
      <w:r w:rsidRPr="004D7B46">
        <w:rPr>
          <w:lang w:val="en-US"/>
        </w:rPr>
        <w:t>In these same areas the surface water level is modified to account for infiltration and exfiltration:</w:t>
      </w:r>
    </w:p>
    <w:p w:rsidR="00E728B8" w:rsidRPr="004D7B46" w:rsidRDefault="00E728B8" w:rsidP="004D7B46">
      <w:pPr>
        <w:rPr>
          <w:lang w:val="en-US"/>
        </w:rPr>
      </w:pPr>
    </w:p>
    <w:p w:rsidR="00E728B8" w:rsidRPr="004D7B46" w:rsidRDefault="00E728B8" w:rsidP="004D7B46">
      <w:pPr>
        <w:pStyle w:val="MTDisplayEquation"/>
        <w:rPr>
          <w:lang w:val="en-US"/>
        </w:rPr>
      </w:pPr>
      <w:r w:rsidRPr="004D7B46">
        <w:rPr>
          <w:lang w:val="en-US"/>
        </w:rPr>
        <w:tab/>
      </w:r>
      <w:r w:rsidRPr="004D7B46">
        <w:rPr>
          <w:position w:val="-24"/>
          <w:lang w:val="en-US"/>
        </w:rPr>
        <w:object w:dxaOrig="2140" w:dyaOrig="660">
          <v:shape id="_x0000_i1071" type="#_x0000_t75" style="width:106.3pt;height:33pt" o:ole="">
            <v:imagedata r:id="rId121" o:title=""/>
          </v:shape>
          <o:OLEObject Type="Embed" ProgID="Equation.DSMT4" ShapeID="_x0000_i1071" DrawAspect="Content" ObjectID="_1485948381" r:id="rId122"/>
        </w:object>
      </w:r>
      <w:r w:rsidRPr="004D7B46">
        <w:rPr>
          <w:lang w:val="en-US"/>
        </w:rPr>
        <w:t xml:space="preserve"> </w:t>
      </w:r>
      <w:r w:rsidRPr="004D7B46">
        <w:rPr>
          <w:lang w:val="en-US"/>
        </w:rPr>
        <w:tab/>
      </w:r>
      <w:r w:rsidR="00D868A5" w:rsidRPr="004D7B46">
        <w:rPr>
          <w:lang w:val="en-US"/>
        </w:rPr>
        <w:fldChar w:fldCharType="begin"/>
      </w:r>
      <w:r w:rsidRPr="004D7B46">
        <w:rPr>
          <w:lang w:val="en-US"/>
        </w:rPr>
        <w:instrText xml:space="preserve"> MACROBUTTON MTPlaceRef \* MERGEFORMAT </w:instrText>
      </w:r>
      <w:r w:rsidR="00D868A5" w:rsidRPr="004D7B46">
        <w:rPr>
          <w:lang w:val="en-US"/>
        </w:rPr>
        <w:fldChar w:fldCharType="begin"/>
      </w:r>
      <w:r w:rsidRPr="004D7B46">
        <w:rPr>
          <w:lang w:val="en-US"/>
        </w:rPr>
        <w:instrText xml:space="preserve"> SEQ MTEqn \h \* MERGEFORMAT </w:instrText>
      </w:r>
      <w:r w:rsidR="00D868A5" w:rsidRPr="004D7B46">
        <w:rPr>
          <w:lang w:val="en-US"/>
        </w:rPr>
        <w:fldChar w:fldCharType="end"/>
      </w:r>
      <w:r w:rsidRPr="004D7B46">
        <w:rPr>
          <w:lang w:val="en-US"/>
        </w:rPr>
        <w:instrText>(</w:instrText>
      </w:r>
      <w:fldSimple w:instr=" SEQ MTSec \c \* Arabic \* MERGEFORMAT ">
        <w:r w:rsidR="004D7B46">
          <w:rPr>
            <w:noProof/>
            <w:lang w:val="en-US"/>
          </w:rPr>
          <w:instrText>1</w:instrText>
        </w:r>
      </w:fldSimple>
      <w:r w:rsidRPr="004D7B46">
        <w:rPr>
          <w:lang w:val="en-US"/>
        </w:rPr>
        <w:instrText>.</w:instrText>
      </w:r>
      <w:fldSimple w:instr=" SEQ MTEqn \c \* Arabic \* MERGEFORMAT ">
        <w:r w:rsidR="004D7B46">
          <w:rPr>
            <w:noProof/>
            <w:lang w:val="en-US"/>
          </w:rPr>
          <w:instrText>36</w:instrText>
        </w:r>
      </w:fldSimple>
      <w:r w:rsidRPr="004D7B46">
        <w:rPr>
          <w:lang w:val="en-US"/>
        </w:rPr>
        <w:instrText>)</w:instrText>
      </w:r>
      <w:r w:rsidR="00D868A5" w:rsidRPr="004D7B46">
        <w:rPr>
          <w:lang w:val="en-US"/>
        </w:rPr>
        <w:fldChar w:fldCharType="end"/>
      </w:r>
    </w:p>
    <w:p w:rsidR="00541B22" w:rsidRPr="004D7B46" w:rsidRDefault="00541B22" w:rsidP="004D7B46">
      <w:pPr>
        <w:rPr>
          <w:lang w:val="en-US"/>
        </w:rPr>
      </w:pPr>
    </w:p>
    <w:p w:rsidR="00541B22" w:rsidRPr="004D7B46" w:rsidRDefault="00541B22" w:rsidP="004D7B46">
      <w:pPr>
        <w:rPr>
          <w:lang w:val="en-US"/>
        </w:rPr>
      </w:pPr>
      <w:r w:rsidRPr="004D7B46">
        <w:rPr>
          <w:lang w:val="en-US"/>
        </w:rPr>
        <w:t>In areas where the groundwater and surface water are connected, the groundwater level remains at the level of the bed, since the computed vertical velocity at the surface (w) is exactly equal and opposite to the submarine exchange (Ssub). The surface water level is modified to account for the submarine exchange with the groundwater:</w:t>
      </w:r>
    </w:p>
    <w:p w:rsidR="00E728B8" w:rsidRPr="004D7B46" w:rsidRDefault="00E728B8" w:rsidP="004D7B46">
      <w:pPr>
        <w:pStyle w:val="MTDisplayEquation"/>
        <w:rPr>
          <w:lang w:val="en-US"/>
        </w:rPr>
      </w:pPr>
      <w:r w:rsidRPr="004D7B46">
        <w:rPr>
          <w:lang w:val="en-US"/>
        </w:rPr>
        <w:tab/>
      </w:r>
      <w:r w:rsidRPr="004D7B46">
        <w:rPr>
          <w:position w:val="-60"/>
          <w:lang w:val="en-US"/>
        </w:rPr>
        <w:object w:dxaOrig="1880" w:dyaOrig="1320">
          <v:shape id="_x0000_i1072" type="#_x0000_t75" style="width:94.7pt;height:66.85pt" o:ole="">
            <v:imagedata r:id="rId123" o:title=""/>
          </v:shape>
          <o:OLEObject Type="Embed" ProgID="Equation.DSMT4" ShapeID="_x0000_i1072" DrawAspect="Content" ObjectID="_1485948382" r:id="rId124"/>
        </w:object>
      </w:r>
      <w:r w:rsidRPr="004D7B46">
        <w:rPr>
          <w:lang w:val="en-US"/>
        </w:rPr>
        <w:t xml:space="preserve"> </w:t>
      </w:r>
      <w:r w:rsidRPr="004D7B46">
        <w:rPr>
          <w:lang w:val="en-US"/>
        </w:rPr>
        <w:tab/>
      </w:r>
      <w:r w:rsidR="00D868A5" w:rsidRPr="004D7B46">
        <w:rPr>
          <w:lang w:val="en-US"/>
        </w:rPr>
        <w:fldChar w:fldCharType="begin"/>
      </w:r>
      <w:r w:rsidRPr="004D7B46">
        <w:rPr>
          <w:lang w:val="en-US"/>
        </w:rPr>
        <w:instrText xml:space="preserve"> MACROBUTTON MTPlaceRef \* MERGEFORMAT </w:instrText>
      </w:r>
      <w:r w:rsidR="00D868A5" w:rsidRPr="004D7B46">
        <w:rPr>
          <w:lang w:val="en-US"/>
        </w:rPr>
        <w:fldChar w:fldCharType="begin"/>
      </w:r>
      <w:r w:rsidRPr="004D7B46">
        <w:rPr>
          <w:lang w:val="en-US"/>
        </w:rPr>
        <w:instrText xml:space="preserve"> SEQ MTEqn \h \* MERGEFORMAT </w:instrText>
      </w:r>
      <w:r w:rsidR="00D868A5" w:rsidRPr="004D7B46">
        <w:rPr>
          <w:lang w:val="en-US"/>
        </w:rPr>
        <w:fldChar w:fldCharType="end"/>
      </w:r>
      <w:r w:rsidRPr="004D7B46">
        <w:rPr>
          <w:lang w:val="en-US"/>
        </w:rPr>
        <w:instrText>(</w:instrText>
      </w:r>
      <w:fldSimple w:instr=" SEQ MTSec \c \* Arabic \* MERGEFORMAT ">
        <w:r w:rsidR="004D7B46">
          <w:rPr>
            <w:noProof/>
            <w:lang w:val="en-US"/>
          </w:rPr>
          <w:instrText>1</w:instrText>
        </w:r>
      </w:fldSimple>
      <w:r w:rsidRPr="004D7B46">
        <w:rPr>
          <w:lang w:val="en-US"/>
        </w:rPr>
        <w:instrText>.</w:instrText>
      </w:r>
      <w:fldSimple w:instr=" SEQ MTEqn \c \* Arabic \* MERGEFORMAT ">
        <w:r w:rsidR="004D7B46">
          <w:rPr>
            <w:noProof/>
            <w:lang w:val="en-US"/>
          </w:rPr>
          <w:instrText>37</w:instrText>
        </w:r>
      </w:fldSimple>
      <w:r w:rsidRPr="004D7B46">
        <w:rPr>
          <w:lang w:val="en-US"/>
        </w:rPr>
        <w:instrText>)</w:instrText>
      </w:r>
      <w:r w:rsidR="00D868A5" w:rsidRPr="004D7B46">
        <w:rPr>
          <w:lang w:val="en-US"/>
        </w:rPr>
        <w:fldChar w:fldCharType="end"/>
      </w:r>
    </w:p>
    <w:p w:rsidR="00541B22" w:rsidRPr="004D7B46" w:rsidRDefault="00541B22" w:rsidP="004D7B46">
      <w:pPr>
        <w:rPr>
          <w:lang w:val="en-US"/>
        </w:rPr>
      </w:pPr>
    </w:p>
    <w:p w:rsidR="00541B22" w:rsidRPr="004D7B46" w:rsidRDefault="00541B22" w:rsidP="004D7B46">
      <w:pPr>
        <w:rPr>
          <w:lang w:val="en-US"/>
        </w:rPr>
      </w:pPr>
      <w:r w:rsidRPr="004D7B46">
        <w:rPr>
          <w:lang w:val="en-US"/>
        </w:rPr>
        <w:t>In cases where there is not sufficient surface water to permeate into the bed to ensure the groundwater level remains at the bed level, a fractional time step approach is taken in which the area is considered to be connected while there is sufficient surface</w:t>
      </w:r>
      <w:r w:rsidR="00E728B8" w:rsidRPr="004D7B46">
        <w:rPr>
          <w:lang w:val="en-US"/>
        </w:rPr>
        <w:t xml:space="preserve"> </w:t>
      </w:r>
      <w:r w:rsidRPr="004D7B46">
        <w:rPr>
          <w:lang w:val="en-US"/>
        </w:rPr>
        <w:t>water, and considered unconnected once the surface water has drained away. A similar approach is taken when the groundwater level reaches the bed level during an infiltration event.</w:t>
      </w:r>
    </w:p>
    <w:p w:rsidR="00541B22" w:rsidRPr="004D7B46" w:rsidRDefault="00541B22" w:rsidP="004D7B46">
      <w:pPr>
        <w:pStyle w:val="Heading4"/>
        <w:jc w:val="both"/>
        <w:rPr>
          <w:lang w:val="en-US"/>
        </w:rPr>
      </w:pPr>
      <w:r w:rsidRPr="004D7B46">
        <w:rPr>
          <w:lang w:val="en-US"/>
        </w:rPr>
        <w:lastRenderedPageBreak/>
        <w:t>Boundary conditions</w:t>
      </w:r>
    </w:p>
    <w:p w:rsidR="00986109" w:rsidRPr="004D7B46" w:rsidRDefault="00986109" w:rsidP="004D7B46">
      <w:pPr>
        <w:rPr>
          <w:lang w:val="en-US"/>
        </w:rPr>
      </w:pPr>
      <w:r w:rsidRPr="004D7B46">
        <w:rPr>
          <w:lang w:val="en-US"/>
        </w:rPr>
        <w:t>Since the groundwater dynamics are described by a parabolic equation, the system of equations requires boundary conditions at all horizontal and vertical boundaries, as well as an initial condition</w:t>
      </w:r>
    </w:p>
    <w:p w:rsidR="00986109" w:rsidRPr="004D7B46" w:rsidRDefault="00986109" w:rsidP="004D7B46">
      <w:pPr>
        <w:rPr>
          <w:lang w:val="en-US"/>
        </w:rPr>
      </w:pPr>
    </w:p>
    <w:p w:rsidR="00986109" w:rsidRPr="004D7B46" w:rsidRDefault="00986109" w:rsidP="004D7B46">
      <w:pPr>
        <w:numPr>
          <w:ilvl w:val="0"/>
          <w:numId w:val="13"/>
        </w:numPr>
        <w:rPr>
          <w:lang w:val="en-US"/>
        </w:rPr>
      </w:pPr>
      <w:r w:rsidRPr="004D7B46">
        <w:rPr>
          <w:lang w:val="en-US"/>
        </w:rPr>
        <w:t xml:space="preserve">At the horizontal boundaries and bottom of the </w:t>
      </w:r>
      <w:r w:rsidR="002276CB" w:rsidRPr="004D7B46">
        <w:rPr>
          <w:lang w:val="en-US"/>
        </w:rPr>
        <w:t>aquifer</w:t>
      </w:r>
      <w:r w:rsidRPr="004D7B46">
        <w:rPr>
          <w:lang w:val="en-US"/>
        </w:rPr>
        <w:t>: a zero flux condition is imposed. This is based on the assumption that the groundwater head is constant</w:t>
      </w:r>
    </w:p>
    <w:p w:rsidR="00986109" w:rsidRPr="004D7B46" w:rsidRDefault="00986109" w:rsidP="004D7B46">
      <w:pPr>
        <w:numPr>
          <w:ilvl w:val="0"/>
          <w:numId w:val="13"/>
        </w:numPr>
        <w:rPr>
          <w:lang w:val="en-US"/>
        </w:rPr>
      </w:pPr>
      <w:r w:rsidRPr="004D7B46">
        <w:rPr>
          <w:lang w:val="en-US"/>
        </w:rPr>
        <w:t>At the surface of the groundwater</w:t>
      </w:r>
    </w:p>
    <w:p w:rsidR="00986109" w:rsidRPr="004D7B46" w:rsidRDefault="00986109" w:rsidP="004D7B46">
      <w:pPr>
        <w:pStyle w:val="ListBullet2"/>
        <w:rPr>
          <w:lang w:val="en-US"/>
        </w:rPr>
      </w:pPr>
      <w:r w:rsidRPr="004D7B46">
        <w:rPr>
          <w:lang w:val="en-US"/>
        </w:rPr>
        <w:t>If connected: the head is set to the surface water head at the bed</w:t>
      </w:r>
    </w:p>
    <w:p w:rsidR="00986109" w:rsidRPr="004D7B46" w:rsidRDefault="00986109" w:rsidP="004D7B46">
      <w:pPr>
        <w:pStyle w:val="ListBullet2"/>
        <w:rPr>
          <w:lang w:val="en-US"/>
        </w:rPr>
      </w:pPr>
      <w:r w:rsidRPr="004D7B46">
        <w:rPr>
          <w:lang w:val="en-US"/>
        </w:rPr>
        <w:t>If not-connected: the head is equal to the atmospheric pressure head</w:t>
      </w:r>
    </w:p>
    <w:p w:rsidR="00986109" w:rsidRPr="004D7B46" w:rsidRDefault="00986109" w:rsidP="004D7B46">
      <w:pPr>
        <w:pStyle w:val="ListBullet"/>
        <w:rPr>
          <w:lang w:val="en-US"/>
        </w:rPr>
      </w:pPr>
      <w:r w:rsidRPr="004D7B46">
        <w:rPr>
          <w:lang w:val="en-US"/>
        </w:rPr>
        <w:t>The initial condition for the solution is specified by the model user in terms of the initial groundwater head.</w:t>
      </w:r>
    </w:p>
    <w:p w:rsidR="002276CB" w:rsidRPr="004D7B46" w:rsidRDefault="002276CB" w:rsidP="004D7B46">
      <w:pPr>
        <w:spacing w:line="240" w:lineRule="auto"/>
        <w:rPr>
          <w:b/>
          <w:iCs/>
          <w:szCs w:val="28"/>
          <w:lang w:val="en-US"/>
        </w:rPr>
      </w:pPr>
      <w:r w:rsidRPr="004D7B46">
        <w:rPr>
          <w:lang w:val="en-US"/>
        </w:rPr>
        <w:br w:type="page"/>
      </w:r>
    </w:p>
    <w:p w:rsidR="009C4C27" w:rsidRPr="004D7B46" w:rsidRDefault="009C4C27" w:rsidP="004D7B46">
      <w:pPr>
        <w:pStyle w:val="Heading2"/>
        <w:jc w:val="both"/>
        <w:rPr>
          <w:lang w:val="en-US"/>
        </w:rPr>
      </w:pPr>
      <w:bookmarkStart w:id="71" w:name="_Toc412018042"/>
      <w:r w:rsidRPr="004D7B46">
        <w:rPr>
          <w:lang w:val="en-US"/>
        </w:rPr>
        <w:lastRenderedPageBreak/>
        <w:t>Sediment transport</w:t>
      </w:r>
      <w:bookmarkEnd w:id="71"/>
    </w:p>
    <w:p w:rsidR="009C4C27" w:rsidRPr="004D7B46" w:rsidRDefault="009C4C27" w:rsidP="004D7B46">
      <w:pPr>
        <w:pStyle w:val="Heading3"/>
        <w:jc w:val="both"/>
        <w:rPr>
          <w:lang w:val="en-US"/>
        </w:rPr>
      </w:pPr>
      <w:bookmarkStart w:id="72" w:name="_Toc412018043"/>
      <w:r w:rsidRPr="004D7B46">
        <w:rPr>
          <w:lang w:val="en-US"/>
        </w:rPr>
        <w:t>Advection-diffusion</w:t>
      </w:r>
      <w:bookmarkEnd w:id="72"/>
      <w:r w:rsidRPr="004D7B46">
        <w:rPr>
          <w:lang w:val="en-US"/>
        </w:rPr>
        <w:t xml:space="preserve"> </w:t>
      </w:r>
    </w:p>
    <w:p w:rsidR="00F93FCA" w:rsidRPr="004D7B46" w:rsidRDefault="00C6292D" w:rsidP="004D7B46">
      <w:pPr>
        <w:rPr>
          <w:lang w:val="en-US"/>
        </w:rPr>
      </w:pPr>
      <w:r w:rsidRPr="004D7B46">
        <w:rPr>
          <w:lang w:val="en-US"/>
        </w:rPr>
        <w:t>Sediment concentrations in the water column are modelled using a depth-averaged advection-</w:t>
      </w:r>
      <w:r w:rsidR="004D7B46" w:rsidRPr="004D7B46">
        <w:rPr>
          <w:lang w:val="en-US"/>
        </w:rPr>
        <w:t>diffusion</w:t>
      </w:r>
      <w:r w:rsidRPr="004D7B46">
        <w:rPr>
          <w:lang w:val="en-US"/>
        </w:rPr>
        <w:t xml:space="preserve"> scheme with a source-sink term based on an equilibrium sediment concentration (Galappatti and Vreugdenhi, </w:t>
      </w:r>
      <w:r w:rsidR="00F93FCA" w:rsidRPr="004D7B46">
        <w:rPr>
          <w:lang w:val="en-US"/>
        </w:rPr>
        <w:t>1985):</w:t>
      </w:r>
    </w:p>
    <w:p w:rsidR="00F93FCA" w:rsidRPr="004D7B46" w:rsidRDefault="00F93FCA" w:rsidP="004D7B46">
      <w:pPr>
        <w:rPr>
          <w:lang w:val="en-US"/>
        </w:rPr>
      </w:pPr>
    </w:p>
    <w:p w:rsidR="00F93FCA" w:rsidRPr="004D7B46" w:rsidRDefault="00F93FCA" w:rsidP="004D7B46">
      <w:pPr>
        <w:pStyle w:val="MTDisplayEquation"/>
        <w:rPr>
          <w:lang w:val="en-US"/>
        </w:rPr>
      </w:pPr>
      <w:r w:rsidRPr="004D7B46">
        <w:rPr>
          <w:lang w:val="en-US"/>
        </w:rPr>
        <w:tab/>
      </w:r>
      <w:r w:rsidRPr="004D7B46">
        <w:rPr>
          <w:position w:val="-30"/>
          <w:lang w:val="en-US"/>
        </w:rPr>
        <w:object w:dxaOrig="6460" w:dyaOrig="720">
          <v:shape id="_x0000_i1073" type="#_x0000_t75" style="width:323.15pt;height:36.45pt" o:ole="">
            <v:imagedata r:id="rId125" o:title=""/>
          </v:shape>
          <o:OLEObject Type="Embed" ProgID="Equation.DSMT4" ShapeID="_x0000_i1073" DrawAspect="Content" ObjectID="_1485948383" r:id="rId126"/>
        </w:object>
      </w:r>
      <w:r w:rsidRPr="004D7B46">
        <w:rPr>
          <w:lang w:val="en-US"/>
        </w:rPr>
        <w:t xml:space="preserve"> </w:t>
      </w:r>
      <w:r w:rsidRPr="004D7B46">
        <w:rPr>
          <w:lang w:val="en-US"/>
        </w:rPr>
        <w:tab/>
      </w:r>
      <w:r w:rsidR="00D868A5" w:rsidRPr="004D7B46">
        <w:rPr>
          <w:lang w:val="en-US"/>
        </w:rPr>
        <w:fldChar w:fldCharType="begin"/>
      </w:r>
      <w:r w:rsidRPr="004D7B46">
        <w:rPr>
          <w:lang w:val="en-US"/>
        </w:rPr>
        <w:instrText xml:space="preserve"> MACROBUTTON MTPlaceRef \* MERGEFORMAT </w:instrText>
      </w:r>
      <w:r w:rsidR="00D868A5" w:rsidRPr="004D7B46">
        <w:rPr>
          <w:lang w:val="en-US"/>
        </w:rPr>
        <w:fldChar w:fldCharType="begin"/>
      </w:r>
      <w:r w:rsidRPr="004D7B46">
        <w:rPr>
          <w:lang w:val="en-US"/>
        </w:rPr>
        <w:instrText xml:space="preserve"> SEQ MTEqn \h \* MERGEFORMAT </w:instrText>
      </w:r>
      <w:r w:rsidR="00D868A5" w:rsidRPr="004D7B46">
        <w:rPr>
          <w:lang w:val="en-US"/>
        </w:rPr>
        <w:fldChar w:fldCharType="end"/>
      </w:r>
      <w:bookmarkStart w:id="73" w:name="ZEqnNum657521"/>
      <w:r w:rsidRPr="004D7B46">
        <w:rPr>
          <w:lang w:val="en-US"/>
        </w:rPr>
        <w:instrText>(</w:instrText>
      </w:r>
      <w:fldSimple w:instr=" SEQ MTSec \c \* Arabic \* MERGEFORMAT ">
        <w:r w:rsidR="004D7B46">
          <w:rPr>
            <w:noProof/>
            <w:lang w:val="en-US"/>
          </w:rPr>
          <w:instrText>1</w:instrText>
        </w:r>
      </w:fldSimple>
      <w:r w:rsidRPr="004D7B46">
        <w:rPr>
          <w:lang w:val="en-US"/>
        </w:rPr>
        <w:instrText>.</w:instrText>
      </w:r>
      <w:fldSimple w:instr=" SEQ MTEqn \c \* Arabic \* MERGEFORMAT ">
        <w:r w:rsidR="004D7B46">
          <w:rPr>
            <w:noProof/>
            <w:lang w:val="en-US"/>
          </w:rPr>
          <w:instrText>38</w:instrText>
        </w:r>
      </w:fldSimple>
      <w:r w:rsidRPr="004D7B46">
        <w:rPr>
          <w:lang w:val="en-US"/>
        </w:rPr>
        <w:instrText>)</w:instrText>
      </w:r>
      <w:bookmarkEnd w:id="73"/>
      <w:r w:rsidR="00D868A5" w:rsidRPr="004D7B46">
        <w:rPr>
          <w:lang w:val="en-US"/>
        </w:rPr>
        <w:fldChar w:fldCharType="end"/>
      </w:r>
    </w:p>
    <w:p w:rsidR="00F93FCA" w:rsidRPr="004D7B46" w:rsidRDefault="00F93FCA" w:rsidP="004D7B46">
      <w:pPr>
        <w:rPr>
          <w:lang w:val="en-US"/>
        </w:rPr>
      </w:pPr>
    </w:p>
    <w:p w:rsidR="00F93FCA" w:rsidRPr="004D7B46" w:rsidRDefault="00F93FCA" w:rsidP="004D7B46">
      <w:pPr>
        <w:rPr>
          <w:lang w:val="en-US"/>
        </w:rPr>
      </w:pPr>
      <w:r w:rsidRPr="004D7B46">
        <w:rPr>
          <w:lang w:val="en-US"/>
        </w:rPr>
        <w:t xml:space="preserve">In </w:t>
      </w:r>
      <w:r w:rsidR="00D868A5" w:rsidRPr="004D7B46">
        <w:rPr>
          <w:lang w:val="en-US"/>
        </w:rPr>
        <w:fldChar w:fldCharType="begin"/>
      </w:r>
      <w:r w:rsidRPr="004D7B46">
        <w:rPr>
          <w:lang w:val="en-US"/>
        </w:rPr>
        <w:instrText xml:space="preserve"> GOTOBUTTON ZEqnNum657521  \* MERGEFORMAT </w:instrText>
      </w:r>
      <w:r w:rsidR="00D868A5" w:rsidRPr="004D7B46">
        <w:rPr>
          <w:lang w:val="en-US"/>
        </w:rPr>
        <w:fldChar w:fldCharType="begin"/>
      </w:r>
      <w:r w:rsidRPr="004D7B46">
        <w:rPr>
          <w:lang w:val="en-US"/>
        </w:rPr>
        <w:instrText xml:space="preserve"> REF ZEqnNum657521 \* Charformat \! \* MERGEFORMAT </w:instrText>
      </w:r>
      <w:r w:rsidR="00D868A5" w:rsidRPr="004D7B46">
        <w:rPr>
          <w:lang w:val="en-US"/>
        </w:rPr>
        <w:fldChar w:fldCharType="separate"/>
      </w:r>
      <w:r w:rsidR="004D7B46" w:rsidRPr="004D7B46">
        <w:rPr>
          <w:lang w:val="en-US"/>
        </w:rPr>
        <w:instrText>(</w:instrText>
      </w:r>
      <w:r w:rsidR="004D7B46">
        <w:rPr>
          <w:lang w:val="en-US"/>
        </w:rPr>
        <w:instrText>1</w:instrText>
      </w:r>
      <w:r w:rsidR="004D7B46" w:rsidRPr="004D7B46">
        <w:rPr>
          <w:lang w:val="en-US"/>
        </w:rPr>
        <w:instrText>.</w:instrText>
      </w:r>
      <w:r w:rsidR="004D7B46">
        <w:rPr>
          <w:lang w:val="en-US"/>
        </w:rPr>
        <w:instrText>38</w:instrText>
      </w:r>
      <w:r w:rsidR="004D7B46" w:rsidRPr="004D7B46">
        <w:rPr>
          <w:lang w:val="en-US"/>
        </w:rPr>
        <w:instrText>)</w:instrText>
      </w:r>
      <w:r w:rsidR="00D868A5" w:rsidRPr="004D7B46">
        <w:rPr>
          <w:lang w:val="en-US"/>
        </w:rPr>
        <w:fldChar w:fldCharType="end"/>
      </w:r>
      <w:r w:rsidR="00D868A5" w:rsidRPr="004D7B46">
        <w:rPr>
          <w:lang w:val="en-US"/>
        </w:rPr>
        <w:fldChar w:fldCharType="end"/>
      </w:r>
      <w:r w:rsidRPr="004D7B46">
        <w:rPr>
          <w:lang w:val="en-US"/>
        </w:rPr>
        <w:t xml:space="preserve"> </w:t>
      </w:r>
      <w:r w:rsidRPr="004D7B46">
        <w:rPr>
          <w:i/>
          <w:lang w:val="en-US"/>
        </w:rPr>
        <w:t>C</w:t>
      </w:r>
      <w:r w:rsidRPr="004D7B46">
        <w:rPr>
          <w:lang w:val="en-US"/>
        </w:rPr>
        <w:t xml:space="preserve"> represents the depth-averaged sediment concentration which varies on the wave-group time scale and </w:t>
      </w:r>
      <w:r w:rsidRPr="004D7B46">
        <w:rPr>
          <w:i/>
          <w:lang w:val="en-US"/>
        </w:rPr>
        <w:t>D</w:t>
      </w:r>
      <w:r w:rsidRPr="004D7B46">
        <w:rPr>
          <w:i/>
          <w:vertAlign w:val="subscript"/>
          <w:lang w:val="en-US"/>
        </w:rPr>
        <w:t>h</w:t>
      </w:r>
      <w:r w:rsidRPr="004D7B46">
        <w:rPr>
          <w:lang w:val="en-US"/>
        </w:rPr>
        <w:t xml:space="preserve"> is the sediment diffusion coefficient. The entrainment of the sediment is represented by an adaptation time </w:t>
      </w:r>
      <w:r w:rsidRPr="004D7B46">
        <w:rPr>
          <w:i/>
          <w:lang w:val="en-US"/>
        </w:rPr>
        <w:t>T</w:t>
      </w:r>
      <w:r w:rsidRPr="004D7B46">
        <w:rPr>
          <w:i/>
          <w:vertAlign w:val="subscript"/>
          <w:lang w:val="en-US"/>
        </w:rPr>
        <w:t>s</w:t>
      </w:r>
      <w:r w:rsidRPr="004D7B46">
        <w:rPr>
          <w:lang w:val="en-US"/>
        </w:rPr>
        <w:t>, given by a simple approximation</w:t>
      </w:r>
      <w:r w:rsidR="00362414" w:rsidRPr="004D7B46">
        <w:rPr>
          <w:lang w:val="en-US"/>
        </w:rPr>
        <w:t xml:space="preserve"> based on the local water depth </w:t>
      </w:r>
      <w:r w:rsidRPr="004D7B46">
        <w:rPr>
          <w:i/>
          <w:lang w:val="en-US"/>
        </w:rPr>
        <w:t>h</w:t>
      </w:r>
      <w:r w:rsidRPr="004D7B46">
        <w:rPr>
          <w:lang w:val="en-US"/>
        </w:rPr>
        <w:t xml:space="preserve"> and sediment fall velocity </w:t>
      </w:r>
      <w:r w:rsidRPr="004D7B46">
        <w:rPr>
          <w:i/>
          <w:lang w:val="en-US"/>
        </w:rPr>
        <w:t>w</w:t>
      </w:r>
      <w:r w:rsidRPr="004D7B46">
        <w:rPr>
          <w:i/>
          <w:vertAlign w:val="subscript"/>
          <w:lang w:val="en-US"/>
        </w:rPr>
        <w:t>s</w:t>
      </w:r>
      <w:r w:rsidRPr="004D7B46">
        <w:rPr>
          <w:lang w:val="en-US"/>
        </w:rPr>
        <w:t xml:space="preserve">. A small value of </w:t>
      </w:r>
      <w:r w:rsidRPr="004D7B46">
        <w:rPr>
          <w:i/>
          <w:lang w:val="en-US"/>
        </w:rPr>
        <w:t>T</w:t>
      </w:r>
      <w:r w:rsidRPr="004D7B46">
        <w:rPr>
          <w:i/>
          <w:vertAlign w:val="subscript"/>
          <w:lang w:val="en-US"/>
        </w:rPr>
        <w:t>s</w:t>
      </w:r>
      <w:r w:rsidRPr="004D7B46">
        <w:rPr>
          <w:lang w:val="en-US"/>
        </w:rPr>
        <w:t xml:space="preserve"> corresponds to nearly instantaneous sediment response.</w:t>
      </w:r>
    </w:p>
    <w:p w:rsidR="000F7E89" w:rsidRPr="004D7B46" w:rsidRDefault="000F7E89" w:rsidP="004D7B46">
      <w:pPr>
        <w:rPr>
          <w:lang w:val="en-US"/>
        </w:rPr>
      </w:pPr>
    </w:p>
    <w:p w:rsidR="00F93FCA" w:rsidRPr="004D7B46" w:rsidRDefault="00F93FCA" w:rsidP="004D7B46">
      <w:pPr>
        <w:pStyle w:val="MTDisplayEquation"/>
        <w:rPr>
          <w:lang w:val="en-US"/>
        </w:rPr>
      </w:pPr>
      <w:r w:rsidRPr="004D7B46">
        <w:rPr>
          <w:lang w:val="en-US"/>
        </w:rPr>
        <w:tab/>
      </w:r>
      <w:r w:rsidRPr="004D7B46">
        <w:rPr>
          <w:position w:val="-32"/>
          <w:lang w:val="en-US"/>
        </w:rPr>
        <w:object w:dxaOrig="2480" w:dyaOrig="760">
          <v:shape id="_x0000_i1074" type="#_x0000_t75" style="width:123.45pt;height:37.7pt" o:ole="">
            <v:imagedata r:id="rId127" o:title=""/>
          </v:shape>
          <o:OLEObject Type="Embed" ProgID="Equation.DSMT4" ShapeID="_x0000_i1074" DrawAspect="Content" ObjectID="_1485948384" r:id="rId128"/>
        </w:object>
      </w:r>
      <w:r w:rsidRPr="004D7B46">
        <w:rPr>
          <w:lang w:val="en-US"/>
        </w:rPr>
        <w:t xml:space="preserve"> </w:t>
      </w:r>
      <w:r w:rsidRPr="004D7B46">
        <w:rPr>
          <w:lang w:val="en-US"/>
        </w:rPr>
        <w:tab/>
      </w:r>
      <w:r w:rsidR="00D868A5" w:rsidRPr="004D7B46">
        <w:rPr>
          <w:lang w:val="en-US"/>
        </w:rPr>
        <w:fldChar w:fldCharType="begin"/>
      </w:r>
      <w:r w:rsidRPr="004D7B46">
        <w:rPr>
          <w:lang w:val="en-US"/>
        </w:rPr>
        <w:instrText xml:space="preserve"> MACROBUTTON MTPlaceRef \* MERGEFORMAT </w:instrText>
      </w:r>
      <w:r w:rsidR="00D868A5" w:rsidRPr="004D7B46">
        <w:rPr>
          <w:lang w:val="en-US"/>
        </w:rPr>
        <w:fldChar w:fldCharType="begin"/>
      </w:r>
      <w:r w:rsidRPr="004D7B46">
        <w:rPr>
          <w:lang w:val="en-US"/>
        </w:rPr>
        <w:instrText xml:space="preserve"> SEQ MTEqn \h \* MERGEFORMAT </w:instrText>
      </w:r>
      <w:r w:rsidR="00D868A5" w:rsidRPr="004D7B46">
        <w:rPr>
          <w:lang w:val="en-US"/>
        </w:rPr>
        <w:fldChar w:fldCharType="end"/>
      </w:r>
      <w:r w:rsidRPr="004D7B46">
        <w:rPr>
          <w:lang w:val="en-US"/>
        </w:rPr>
        <w:instrText>(</w:instrText>
      </w:r>
      <w:fldSimple w:instr=" SEQ MTSec \c \* Arabic \* MERGEFORMAT ">
        <w:r w:rsidR="004D7B46">
          <w:rPr>
            <w:noProof/>
            <w:lang w:val="en-US"/>
          </w:rPr>
          <w:instrText>1</w:instrText>
        </w:r>
      </w:fldSimple>
      <w:r w:rsidRPr="004D7B46">
        <w:rPr>
          <w:lang w:val="en-US"/>
        </w:rPr>
        <w:instrText>.</w:instrText>
      </w:r>
      <w:fldSimple w:instr=" SEQ MTEqn \c \* Arabic \* MERGEFORMAT ">
        <w:r w:rsidR="004D7B46">
          <w:rPr>
            <w:noProof/>
            <w:lang w:val="en-US"/>
          </w:rPr>
          <w:instrText>39</w:instrText>
        </w:r>
      </w:fldSimple>
      <w:r w:rsidRPr="004D7B46">
        <w:rPr>
          <w:lang w:val="en-US"/>
        </w:rPr>
        <w:instrText>)</w:instrText>
      </w:r>
      <w:r w:rsidR="00D868A5" w:rsidRPr="004D7B46">
        <w:rPr>
          <w:lang w:val="en-US"/>
        </w:rPr>
        <w:fldChar w:fldCharType="end"/>
      </w:r>
    </w:p>
    <w:p w:rsidR="00F93FCA" w:rsidRPr="004D7B46" w:rsidRDefault="00F93FCA" w:rsidP="004D7B46">
      <w:pPr>
        <w:rPr>
          <w:lang w:val="en-US"/>
        </w:rPr>
      </w:pPr>
    </w:p>
    <w:p w:rsidR="00F93FCA" w:rsidRPr="004D7B46" w:rsidRDefault="00F93FCA" w:rsidP="004D7B46">
      <w:pPr>
        <w:rPr>
          <w:lang w:val="en-US"/>
        </w:rPr>
      </w:pPr>
      <w:r w:rsidRPr="004D7B46">
        <w:rPr>
          <w:lang w:val="en-US"/>
        </w:rPr>
        <w:t>The entrainment or deposition of sediment is determined by the mismatch between the</w:t>
      </w:r>
      <w:r w:rsidR="00362414" w:rsidRPr="004D7B46">
        <w:rPr>
          <w:lang w:val="en-US"/>
        </w:rPr>
        <w:t xml:space="preserve"> actual sediment concentration </w:t>
      </w:r>
      <w:r w:rsidRPr="004D7B46">
        <w:rPr>
          <w:i/>
          <w:lang w:val="en-US"/>
        </w:rPr>
        <w:t>C</w:t>
      </w:r>
      <w:r w:rsidRPr="004D7B46">
        <w:rPr>
          <w:lang w:val="en-US"/>
        </w:rPr>
        <w:t xml:space="preserve"> an</w:t>
      </w:r>
      <w:r w:rsidR="00362414" w:rsidRPr="004D7B46">
        <w:rPr>
          <w:lang w:val="en-US"/>
        </w:rPr>
        <w:t xml:space="preserve">d the equilibrium concentration </w:t>
      </w:r>
      <w:r w:rsidR="00362414" w:rsidRPr="004D7B46">
        <w:rPr>
          <w:i/>
          <w:lang w:val="en-US"/>
        </w:rPr>
        <w:t>C</w:t>
      </w:r>
      <w:r w:rsidR="00362414" w:rsidRPr="004D7B46">
        <w:rPr>
          <w:i/>
          <w:vertAlign w:val="subscript"/>
          <w:lang w:val="en-US"/>
        </w:rPr>
        <w:t>eq</w:t>
      </w:r>
      <w:r w:rsidRPr="004D7B46">
        <w:rPr>
          <w:i/>
          <w:lang w:val="en-US"/>
        </w:rPr>
        <w:t xml:space="preserve"> </w:t>
      </w:r>
      <w:r w:rsidRPr="004D7B46">
        <w:rPr>
          <w:lang w:val="en-US"/>
        </w:rPr>
        <w:t>thus representing the source term in the sediment transport equation.</w:t>
      </w:r>
    </w:p>
    <w:p w:rsidR="001B541A" w:rsidRPr="004D7B46" w:rsidRDefault="001B541A" w:rsidP="004D7B46">
      <w:pPr>
        <w:rPr>
          <w:lang w:val="en-US"/>
        </w:rPr>
      </w:pPr>
    </w:p>
    <w:p w:rsidR="001B541A" w:rsidRPr="004D7B46" w:rsidRDefault="001B541A" w:rsidP="004D7B46">
      <w:pPr>
        <w:pStyle w:val="Heading3"/>
        <w:jc w:val="both"/>
        <w:rPr>
          <w:lang w:val="en-US"/>
        </w:rPr>
      </w:pPr>
      <w:bookmarkStart w:id="74" w:name="_Toc412018044"/>
      <w:r w:rsidRPr="004D7B46">
        <w:rPr>
          <w:lang w:val="en-US"/>
        </w:rPr>
        <w:t>General parameters</w:t>
      </w:r>
      <w:bookmarkEnd w:id="74"/>
    </w:p>
    <w:p w:rsidR="001B541A" w:rsidRPr="004D7B46" w:rsidRDefault="001B541A" w:rsidP="004D7B46">
      <w:pPr>
        <w:spacing w:line="240" w:lineRule="auto"/>
        <w:rPr>
          <w:lang w:val="en-US"/>
        </w:rPr>
      </w:pPr>
      <w:r w:rsidRPr="004D7B46">
        <w:rPr>
          <w:lang w:val="en-US"/>
        </w:rPr>
        <w:t xml:space="preserve">In transport formulations the equilibrium sediment concentration </w:t>
      </w:r>
      <w:r w:rsidRPr="004D7B46">
        <w:rPr>
          <w:i/>
          <w:lang w:val="en-US"/>
        </w:rPr>
        <w:t>C</w:t>
      </w:r>
      <w:r w:rsidRPr="004D7B46">
        <w:rPr>
          <w:i/>
          <w:vertAlign w:val="subscript"/>
          <w:lang w:val="en-US"/>
        </w:rPr>
        <w:t>eq</w:t>
      </w:r>
      <w:r w:rsidRPr="004D7B46">
        <w:rPr>
          <w:vertAlign w:val="subscript"/>
          <w:lang w:val="en-US"/>
        </w:rPr>
        <w:t xml:space="preserve"> </w:t>
      </w:r>
      <w:r w:rsidRPr="004D7B46">
        <w:rPr>
          <w:lang w:val="en-US"/>
        </w:rPr>
        <w:t>(for both the bed load and the suspended lo</w:t>
      </w:r>
      <w:r w:rsidR="00581079" w:rsidRPr="004D7B46">
        <w:rPr>
          <w:lang w:val="en-US"/>
        </w:rPr>
        <w:t xml:space="preserve">ad) is related to the </w:t>
      </w:r>
      <w:r w:rsidRPr="004D7B46">
        <w:rPr>
          <w:lang w:val="en-US"/>
        </w:rPr>
        <w:t xml:space="preserve">velocity magnitude </w:t>
      </w:r>
      <w:r w:rsidR="00581079" w:rsidRPr="004D7B46">
        <w:rPr>
          <w:lang w:val="en-US"/>
        </w:rPr>
        <w:t>(</w:t>
      </w:r>
      <w:r w:rsidRPr="004D7B46">
        <w:rPr>
          <w:i/>
          <w:lang w:val="en-US"/>
        </w:rPr>
        <w:t>v</w:t>
      </w:r>
      <w:r w:rsidRPr="004D7B46">
        <w:rPr>
          <w:i/>
          <w:vertAlign w:val="subscript"/>
          <w:lang w:val="en-US"/>
        </w:rPr>
        <w:t>mg</w:t>
      </w:r>
      <w:r w:rsidR="00581079" w:rsidRPr="004D7B46">
        <w:rPr>
          <w:lang w:val="en-US"/>
        </w:rPr>
        <w:t xml:space="preserve">) </w:t>
      </w:r>
      <w:r w:rsidRPr="004D7B46">
        <w:rPr>
          <w:lang w:val="en-US"/>
        </w:rPr>
        <w:t xml:space="preserve">and the orbital velocity </w:t>
      </w:r>
      <w:r w:rsidR="00581079" w:rsidRPr="004D7B46">
        <w:rPr>
          <w:lang w:val="en-US"/>
        </w:rPr>
        <w:t>(</w:t>
      </w:r>
      <w:r w:rsidRPr="004D7B46">
        <w:rPr>
          <w:i/>
          <w:lang w:val="en-US"/>
        </w:rPr>
        <w:t>u</w:t>
      </w:r>
      <w:r w:rsidRPr="004D7B46">
        <w:rPr>
          <w:i/>
          <w:vertAlign w:val="subscript"/>
          <w:lang w:val="en-US"/>
        </w:rPr>
        <w:t>rms</w:t>
      </w:r>
      <w:r w:rsidR="00581079" w:rsidRPr="004D7B46">
        <w:rPr>
          <w:lang w:val="en-US"/>
        </w:rPr>
        <w:t>).</w:t>
      </w:r>
      <w:r w:rsidRPr="004D7B46">
        <w:rPr>
          <w:lang w:val="en-US"/>
        </w:rPr>
        <w:t xml:space="preserve"> This section elaborates </w:t>
      </w:r>
      <w:r w:rsidR="00581079" w:rsidRPr="004D7B46">
        <w:rPr>
          <w:lang w:val="en-US"/>
        </w:rPr>
        <w:t>how we calculate both terms.</w:t>
      </w:r>
      <w:r w:rsidRPr="004D7B46">
        <w:rPr>
          <w:lang w:val="en-US"/>
        </w:rPr>
        <w:t xml:space="preserve">    </w:t>
      </w:r>
    </w:p>
    <w:p w:rsidR="001B541A" w:rsidRPr="004D7B46" w:rsidRDefault="001B541A" w:rsidP="004D7B46">
      <w:pPr>
        <w:spacing w:line="240" w:lineRule="auto"/>
        <w:rPr>
          <w:lang w:val="en-US"/>
        </w:rPr>
      </w:pPr>
    </w:p>
    <w:p w:rsidR="001B541A" w:rsidRPr="004D7B46" w:rsidRDefault="001B541A" w:rsidP="004D7B46">
      <w:pPr>
        <w:spacing w:line="240" w:lineRule="auto"/>
        <w:rPr>
          <w:lang w:val="en-US"/>
        </w:rPr>
      </w:pPr>
      <w:r w:rsidRPr="004D7B46">
        <w:rPr>
          <w:lang w:val="en-US"/>
        </w:rPr>
        <w:t xml:space="preserve">First of all the </w:t>
      </w:r>
      <w:r w:rsidRPr="004D7B46">
        <w:rPr>
          <w:u w:val="single"/>
          <w:lang w:val="en-US"/>
        </w:rPr>
        <w:t>velocity magnitude</w:t>
      </w:r>
      <w:r w:rsidRPr="004D7B46">
        <w:rPr>
          <w:lang w:val="en-US"/>
        </w:rPr>
        <w:t xml:space="preserve">, if long wave stirring is turned on (keyword: </w:t>
      </w:r>
      <w:r w:rsidRPr="004D7B46">
        <w:rPr>
          <w:i/>
          <w:lang w:val="en-US"/>
        </w:rPr>
        <w:t>lws=1</w:t>
      </w:r>
      <w:r w:rsidRPr="004D7B46">
        <w:rPr>
          <w:lang w:val="en-US"/>
        </w:rPr>
        <w:t xml:space="preserve">), the velocity magnitude </w:t>
      </w:r>
      <w:r w:rsidRPr="004D7B46">
        <w:rPr>
          <w:i/>
          <w:lang w:val="en-US"/>
        </w:rPr>
        <w:t>v</w:t>
      </w:r>
      <w:r w:rsidRPr="004D7B46">
        <w:rPr>
          <w:i/>
          <w:vertAlign w:val="subscript"/>
          <w:lang w:val="en-US"/>
        </w:rPr>
        <w:t>mg</w:t>
      </w:r>
      <w:r w:rsidRPr="004D7B46">
        <w:rPr>
          <w:lang w:val="en-US"/>
        </w:rPr>
        <w:t xml:space="preserve"> is equal to the magnitude of the Eulerian velocity, as can be seen in </w:t>
      </w:r>
      <w:r w:rsidR="00D868A5" w:rsidRPr="004D7B46">
        <w:rPr>
          <w:lang w:val="en-US"/>
        </w:rPr>
        <w:fldChar w:fldCharType="begin"/>
      </w:r>
      <w:r w:rsidRPr="004D7B46">
        <w:rPr>
          <w:lang w:val="en-US"/>
        </w:rPr>
        <w:instrText xml:space="preserve"> GOTOBUTTON ZEqnNum392794  \* MERGEFORMAT </w:instrText>
      </w:r>
      <w:r w:rsidR="00D868A5" w:rsidRPr="004D7B46">
        <w:rPr>
          <w:lang w:val="en-US"/>
        </w:rPr>
        <w:fldChar w:fldCharType="begin"/>
      </w:r>
      <w:r w:rsidRPr="004D7B46">
        <w:rPr>
          <w:lang w:val="en-US"/>
        </w:rPr>
        <w:instrText xml:space="preserve"> REF ZEqnNum392794 \* Charformat \! \* MERGEFORMAT </w:instrText>
      </w:r>
      <w:r w:rsidR="00D868A5" w:rsidRPr="004D7B46">
        <w:rPr>
          <w:lang w:val="en-US"/>
        </w:rPr>
        <w:fldChar w:fldCharType="separate"/>
      </w:r>
      <w:r w:rsidR="004D7B46" w:rsidRPr="004D7B46">
        <w:rPr>
          <w:lang w:val="en-US"/>
        </w:rPr>
        <w:instrText>(1.40)</w:instrText>
      </w:r>
      <w:r w:rsidR="00D868A5" w:rsidRPr="004D7B46">
        <w:rPr>
          <w:lang w:val="en-US"/>
        </w:rPr>
        <w:fldChar w:fldCharType="end"/>
      </w:r>
      <w:r w:rsidR="00D868A5" w:rsidRPr="004D7B46">
        <w:rPr>
          <w:lang w:val="en-US"/>
        </w:rPr>
        <w:fldChar w:fldCharType="end"/>
      </w:r>
      <w:r w:rsidRPr="004D7B46">
        <w:rPr>
          <w:lang w:val="en-US"/>
        </w:rPr>
        <w:t>.</w:t>
      </w:r>
    </w:p>
    <w:p w:rsidR="001B541A" w:rsidRPr="004D7B46" w:rsidRDefault="001B541A" w:rsidP="004D7B46">
      <w:pPr>
        <w:spacing w:line="240" w:lineRule="auto"/>
        <w:rPr>
          <w:lang w:val="en-US"/>
        </w:rPr>
      </w:pPr>
    </w:p>
    <w:p w:rsidR="001B541A" w:rsidRPr="004D7B46" w:rsidRDefault="001B541A" w:rsidP="004D7B46">
      <w:pPr>
        <w:pStyle w:val="MTDisplayEquation"/>
        <w:rPr>
          <w:lang w:val="en-US"/>
        </w:rPr>
      </w:pPr>
      <w:r w:rsidRPr="004D7B46">
        <w:rPr>
          <w:lang w:val="en-US"/>
        </w:rPr>
        <w:tab/>
      </w:r>
      <w:r w:rsidRPr="004D7B46">
        <w:rPr>
          <w:position w:val="-18"/>
          <w:lang w:val="en-US"/>
        </w:rPr>
        <w:object w:dxaOrig="2079" w:dyaOrig="560">
          <v:shape id="_x0000_i1075" type="#_x0000_t75" style="width:103.7pt;height:27.85pt" o:ole="">
            <v:imagedata r:id="rId129" o:title=""/>
          </v:shape>
          <o:OLEObject Type="Embed" ProgID="Equation.DSMT4" ShapeID="_x0000_i1075" DrawAspect="Content" ObjectID="_1485948385" r:id="rId130"/>
        </w:object>
      </w:r>
      <w:r w:rsidRPr="004D7B46">
        <w:rPr>
          <w:lang w:val="en-US"/>
        </w:rPr>
        <w:t xml:space="preserve"> </w:t>
      </w:r>
      <w:r w:rsidRPr="004D7B46">
        <w:rPr>
          <w:lang w:val="en-US"/>
        </w:rPr>
        <w:tab/>
      </w:r>
      <w:r w:rsidR="00D868A5" w:rsidRPr="004D7B46">
        <w:rPr>
          <w:lang w:val="en-US"/>
        </w:rPr>
        <w:fldChar w:fldCharType="begin"/>
      </w:r>
      <w:r w:rsidRPr="004D7B46">
        <w:rPr>
          <w:lang w:val="en-US"/>
        </w:rPr>
        <w:instrText xml:space="preserve"> MACROBUTTON MTPlaceRef \* MERGEFORMAT </w:instrText>
      </w:r>
      <w:r w:rsidR="00D868A5" w:rsidRPr="004D7B46">
        <w:rPr>
          <w:lang w:val="en-US"/>
        </w:rPr>
        <w:fldChar w:fldCharType="begin"/>
      </w:r>
      <w:r w:rsidRPr="004D7B46">
        <w:rPr>
          <w:lang w:val="en-US"/>
        </w:rPr>
        <w:instrText xml:space="preserve"> SEQ MTEqn \h \* MERGEFORMAT </w:instrText>
      </w:r>
      <w:r w:rsidR="00D868A5" w:rsidRPr="004D7B46">
        <w:rPr>
          <w:lang w:val="en-US"/>
        </w:rPr>
        <w:fldChar w:fldCharType="end"/>
      </w:r>
      <w:bookmarkStart w:id="75" w:name="ZEqnNum392794"/>
      <w:r w:rsidRPr="004D7B46">
        <w:rPr>
          <w:lang w:val="en-US"/>
        </w:rPr>
        <w:instrText>(</w:instrText>
      </w:r>
      <w:fldSimple w:instr=" SEQ MTSec \c \* Arabic \* MERGEFORMAT ">
        <w:r w:rsidR="004D7B46">
          <w:rPr>
            <w:noProof/>
            <w:lang w:val="en-US"/>
          </w:rPr>
          <w:instrText>1</w:instrText>
        </w:r>
      </w:fldSimple>
      <w:r w:rsidRPr="004D7B46">
        <w:rPr>
          <w:lang w:val="en-US"/>
        </w:rPr>
        <w:instrText>.</w:instrText>
      </w:r>
      <w:fldSimple w:instr=" SEQ MTEqn \c \* Arabic \* MERGEFORMAT ">
        <w:r w:rsidR="004D7B46">
          <w:rPr>
            <w:noProof/>
            <w:lang w:val="en-US"/>
          </w:rPr>
          <w:instrText>40</w:instrText>
        </w:r>
      </w:fldSimple>
      <w:r w:rsidRPr="004D7B46">
        <w:rPr>
          <w:lang w:val="en-US"/>
        </w:rPr>
        <w:instrText>)</w:instrText>
      </w:r>
      <w:bookmarkEnd w:id="75"/>
      <w:r w:rsidR="00D868A5" w:rsidRPr="004D7B46">
        <w:rPr>
          <w:lang w:val="en-US"/>
        </w:rPr>
        <w:fldChar w:fldCharType="end"/>
      </w:r>
    </w:p>
    <w:p w:rsidR="001B541A" w:rsidRPr="004D7B46" w:rsidRDefault="001B541A" w:rsidP="004D7B46">
      <w:pPr>
        <w:spacing w:line="240" w:lineRule="auto"/>
        <w:rPr>
          <w:lang w:val="en-US"/>
        </w:rPr>
      </w:pPr>
    </w:p>
    <w:p w:rsidR="001B541A" w:rsidRPr="004D7B46" w:rsidRDefault="001B541A" w:rsidP="004D7B46">
      <w:pPr>
        <w:spacing w:line="240" w:lineRule="auto"/>
        <w:rPr>
          <w:lang w:val="en-US"/>
        </w:rPr>
      </w:pPr>
      <w:r w:rsidRPr="004D7B46">
        <w:rPr>
          <w:lang w:val="en-US"/>
        </w:rPr>
        <w:t>If wave stirring is turned off (</w:t>
      </w:r>
      <w:r w:rsidRPr="004D7B46">
        <w:rPr>
          <w:i/>
          <w:lang w:val="en-US"/>
        </w:rPr>
        <w:t>keyword: lws=0</w:t>
      </w:r>
      <w:r w:rsidRPr="004D7B46">
        <w:rPr>
          <w:lang w:val="en-US"/>
        </w:rPr>
        <w:t xml:space="preserve">), the velocity magnitude will be current-averaged on time scale based on a certain factor </w:t>
      </w:r>
      <w:r w:rsidRPr="004D7B46">
        <w:rPr>
          <w:i/>
          <w:lang w:val="en-US"/>
        </w:rPr>
        <w:t>f</w:t>
      </w:r>
      <w:r w:rsidRPr="004D7B46">
        <w:rPr>
          <w:i/>
          <w:vertAlign w:val="subscript"/>
          <w:lang w:val="en-US"/>
        </w:rPr>
        <w:t>cats</w:t>
      </w:r>
      <w:r w:rsidRPr="004D7B46">
        <w:rPr>
          <w:lang w:val="en-US"/>
        </w:rPr>
        <w:t xml:space="preserve"> of the representative wave period </w:t>
      </w:r>
      <w:r w:rsidRPr="004D7B46">
        <w:rPr>
          <w:i/>
          <w:lang w:val="en-US"/>
        </w:rPr>
        <w:t>T</w:t>
      </w:r>
      <w:r w:rsidRPr="004D7B46">
        <w:rPr>
          <w:i/>
          <w:vertAlign w:val="subscript"/>
          <w:lang w:val="en-US"/>
        </w:rPr>
        <w:t>rep</w:t>
      </w:r>
      <w:r w:rsidRPr="004D7B46">
        <w:rPr>
          <w:lang w:val="en-US"/>
        </w:rPr>
        <w:t>.</w:t>
      </w:r>
      <w:r w:rsidR="004D7B46" w:rsidRPr="004D7B46">
        <w:rPr>
          <w:lang w:val="en-US"/>
        </w:rPr>
        <w:t xml:space="preserve"> By default </w:t>
      </w:r>
      <w:r w:rsidR="004D7B46" w:rsidRPr="004D7B46">
        <w:rPr>
          <w:i/>
          <w:lang w:val="en-US"/>
        </w:rPr>
        <w:t>f</w:t>
      </w:r>
      <w:r w:rsidR="004D7B46" w:rsidRPr="004D7B46">
        <w:rPr>
          <w:i/>
          <w:vertAlign w:val="subscript"/>
          <w:lang w:val="en-US"/>
        </w:rPr>
        <w:t>cats</w:t>
      </w:r>
      <w:r w:rsidR="004D7B46" w:rsidRPr="004D7B46">
        <w:rPr>
          <w:lang w:val="en-US"/>
        </w:rPr>
        <w:t xml:space="preserve"> </w:t>
      </w:r>
      <w:r w:rsidR="004D7B46">
        <w:rPr>
          <w:lang w:val="en-US"/>
        </w:rPr>
        <w:t>is 4</w:t>
      </w:r>
      <w:r w:rsidR="004D7B46" w:rsidRPr="004D7B46">
        <w:rPr>
          <w:lang w:val="en-US"/>
        </w:rPr>
        <w:t xml:space="preserve">. </w:t>
      </w:r>
    </w:p>
    <w:p w:rsidR="001B541A" w:rsidRPr="004D7B46" w:rsidRDefault="001B541A" w:rsidP="004D7B46">
      <w:pPr>
        <w:spacing w:line="240" w:lineRule="auto"/>
        <w:rPr>
          <w:lang w:val="en-US"/>
        </w:rPr>
      </w:pPr>
    </w:p>
    <w:p w:rsidR="001B541A" w:rsidRPr="004D7B46" w:rsidRDefault="001B541A" w:rsidP="004D7B46">
      <w:pPr>
        <w:pStyle w:val="MTDisplayEquation"/>
        <w:rPr>
          <w:lang w:val="en-US"/>
        </w:rPr>
      </w:pPr>
      <w:r w:rsidRPr="004D7B46">
        <w:rPr>
          <w:lang w:val="en-US"/>
        </w:rPr>
        <w:tab/>
      </w:r>
      <w:r w:rsidRPr="004D7B46">
        <w:rPr>
          <w:position w:val="-34"/>
          <w:lang w:val="en-US"/>
        </w:rPr>
        <w:object w:dxaOrig="4620" w:dyaOrig="800">
          <v:shape id="_x0000_i1076" type="#_x0000_t75" style="width:231pt;height:40.3pt" o:ole="">
            <v:imagedata r:id="rId131" o:title=""/>
          </v:shape>
          <o:OLEObject Type="Embed" ProgID="Equation.DSMT4" ShapeID="_x0000_i1076" DrawAspect="Content" ObjectID="_1485948386" r:id="rId132"/>
        </w:object>
      </w:r>
      <w:r w:rsidRPr="004D7B46">
        <w:rPr>
          <w:lang w:val="en-US"/>
        </w:rPr>
        <w:t xml:space="preserve"> </w:t>
      </w:r>
      <w:r w:rsidRPr="004D7B46">
        <w:rPr>
          <w:lang w:val="en-US"/>
        </w:rPr>
        <w:tab/>
      </w:r>
      <w:r w:rsidR="00D868A5" w:rsidRPr="004D7B46">
        <w:rPr>
          <w:lang w:val="en-US"/>
        </w:rPr>
        <w:fldChar w:fldCharType="begin"/>
      </w:r>
      <w:r w:rsidRPr="004D7B46">
        <w:rPr>
          <w:lang w:val="en-US"/>
        </w:rPr>
        <w:instrText xml:space="preserve"> MACROBUTTON MTPlaceRef \* MERGEFORMAT </w:instrText>
      </w:r>
      <w:r w:rsidR="00D868A5" w:rsidRPr="004D7B46">
        <w:rPr>
          <w:lang w:val="en-US"/>
        </w:rPr>
        <w:fldChar w:fldCharType="begin"/>
      </w:r>
      <w:r w:rsidRPr="004D7B46">
        <w:rPr>
          <w:lang w:val="en-US"/>
        </w:rPr>
        <w:instrText xml:space="preserve"> SEQ MTEqn \h \* MERGEFORMAT </w:instrText>
      </w:r>
      <w:r w:rsidR="00D868A5" w:rsidRPr="004D7B46">
        <w:rPr>
          <w:lang w:val="en-US"/>
        </w:rPr>
        <w:fldChar w:fldCharType="end"/>
      </w:r>
      <w:r w:rsidRPr="004D7B46">
        <w:rPr>
          <w:lang w:val="en-US"/>
        </w:rPr>
        <w:instrText>(</w:instrText>
      </w:r>
      <w:fldSimple w:instr=" SEQ MTSec \c \* Arabic \* MERGEFORMAT ">
        <w:r w:rsidR="004D7B46">
          <w:rPr>
            <w:noProof/>
            <w:lang w:val="en-US"/>
          </w:rPr>
          <w:instrText>1</w:instrText>
        </w:r>
      </w:fldSimple>
      <w:r w:rsidRPr="004D7B46">
        <w:rPr>
          <w:lang w:val="en-US"/>
        </w:rPr>
        <w:instrText>.</w:instrText>
      </w:r>
      <w:fldSimple w:instr=" SEQ MTEqn \c \* Arabic \* MERGEFORMAT ">
        <w:r w:rsidR="004D7B46">
          <w:rPr>
            <w:noProof/>
            <w:lang w:val="en-US"/>
          </w:rPr>
          <w:instrText>41</w:instrText>
        </w:r>
      </w:fldSimple>
      <w:r w:rsidRPr="004D7B46">
        <w:rPr>
          <w:lang w:val="en-US"/>
        </w:rPr>
        <w:instrText>)</w:instrText>
      </w:r>
      <w:r w:rsidR="00D868A5" w:rsidRPr="004D7B46">
        <w:rPr>
          <w:lang w:val="en-US"/>
        </w:rPr>
        <w:fldChar w:fldCharType="end"/>
      </w:r>
    </w:p>
    <w:p w:rsidR="001B541A" w:rsidRPr="004D7B46" w:rsidRDefault="001B541A" w:rsidP="004D7B46">
      <w:pPr>
        <w:spacing w:line="240" w:lineRule="auto"/>
        <w:rPr>
          <w:lang w:val="en-US"/>
        </w:rPr>
      </w:pPr>
    </w:p>
    <w:p w:rsidR="001B541A" w:rsidRPr="004D7B46" w:rsidRDefault="001B541A" w:rsidP="004D7B46">
      <w:pPr>
        <w:spacing w:line="240" w:lineRule="auto"/>
        <w:rPr>
          <w:lang w:val="en-US"/>
        </w:rPr>
      </w:pPr>
      <w:r w:rsidRPr="004D7B46">
        <w:rPr>
          <w:lang w:val="en-US"/>
        </w:rPr>
        <w:t>Secondly</w:t>
      </w:r>
      <w:r w:rsidR="001E0A45" w:rsidRPr="004D7B46">
        <w:rPr>
          <w:lang w:val="en-US"/>
        </w:rPr>
        <w:t>,</w:t>
      </w:r>
      <w:r w:rsidRPr="004D7B46">
        <w:rPr>
          <w:lang w:val="en-US"/>
        </w:rPr>
        <w:t xml:space="preserve"> the </w:t>
      </w:r>
      <w:r w:rsidRPr="004D7B46">
        <w:rPr>
          <w:u w:val="single"/>
          <w:lang w:val="en-US"/>
        </w:rPr>
        <w:t>root-mean-squared velocity</w:t>
      </w:r>
      <w:r w:rsidRPr="004D7B46">
        <w:rPr>
          <w:lang w:val="en-US"/>
        </w:rPr>
        <w:t>, the u</w:t>
      </w:r>
      <w:r w:rsidRPr="004D7B46">
        <w:rPr>
          <w:vertAlign w:val="subscript"/>
          <w:lang w:val="en-US"/>
        </w:rPr>
        <w:t>rms</w:t>
      </w:r>
      <w:r w:rsidRPr="004D7B46">
        <w:rPr>
          <w:lang w:val="en-US"/>
        </w:rPr>
        <w:t xml:space="preserve"> is obtained from the wave group varying wave energy using linear wave theory. This formulation can be found in </w:t>
      </w:r>
      <w:r w:rsidR="00D868A5" w:rsidRPr="004D7B46">
        <w:rPr>
          <w:lang w:val="en-US"/>
        </w:rPr>
        <w:fldChar w:fldCharType="begin"/>
      </w:r>
      <w:r w:rsidRPr="004D7B46">
        <w:rPr>
          <w:lang w:val="en-US"/>
        </w:rPr>
        <w:instrText xml:space="preserve"> GOTOBUTTON ZEqnNum196553  \* MERGEFORMAT </w:instrText>
      </w:r>
      <w:r w:rsidR="00D868A5" w:rsidRPr="004D7B46">
        <w:rPr>
          <w:lang w:val="en-US"/>
        </w:rPr>
        <w:fldChar w:fldCharType="begin"/>
      </w:r>
      <w:r w:rsidRPr="004D7B46">
        <w:rPr>
          <w:lang w:val="en-US"/>
        </w:rPr>
        <w:instrText xml:space="preserve"> REF ZEqnNum196553 \* Charformat \! \* MERGEFORMAT </w:instrText>
      </w:r>
      <w:r w:rsidR="00D868A5" w:rsidRPr="004D7B46">
        <w:rPr>
          <w:lang w:val="en-US"/>
        </w:rPr>
        <w:fldChar w:fldCharType="separate"/>
      </w:r>
      <w:r w:rsidR="004D7B46" w:rsidRPr="004D7B46">
        <w:rPr>
          <w:lang w:val="en-US"/>
        </w:rPr>
        <w:instrText>(1.42)</w:instrText>
      </w:r>
      <w:r w:rsidR="00D868A5" w:rsidRPr="004D7B46">
        <w:rPr>
          <w:lang w:val="en-US"/>
        </w:rPr>
        <w:fldChar w:fldCharType="end"/>
      </w:r>
      <w:r w:rsidR="00D868A5" w:rsidRPr="004D7B46">
        <w:rPr>
          <w:lang w:val="en-US"/>
        </w:rPr>
        <w:fldChar w:fldCharType="end"/>
      </w:r>
      <w:r w:rsidRPr="004D7B46">
        <w:rPr>
          <w:lang w:val="en-US"/>
        </w:rPr>
        <w:t>.</w:t>
      </w:r>
    </w:p>
    <w:p w:rsidR="001B541A" w:rsidRPr="004D7B46" w:rsidRDefault="001B541A" w:rsidP="004D7B46">
      <w:pPr>
        <w:spacing w:line="240" w:lineRule="auto"/>
        <w:rPr>
          <w:lang w:val="en-US"/>
        </w:rPr>
      </w:pPr>
    </w:p>
    <w:p w:rsidR="001B541A" w:rsidRPr="004D7B46" w:rsidRDefault="001B541A" w:rsidP="004D7B46">
      <w:pPr>
        <w:pStyle w:val="MTDisplayEquation"/>
        <w:rPr>
          <w:lang w:val="en-US"/>
        </w:rPr>
      </w:pPr>
      <w:r w:rsidRPr="004D7B46">
        <w:rPr>
          <w:lang w:val="en-US"/>
        </w:rPr>
        <w:tab/>
      </w:r>
      <w:r w:rsidRPr="004D7B46">
        <w:rPr>
          <w:position w:val="-34"/>
          <w:lang w:val="en-US"/>
        </w:rPr>
        <w:object w:dxaOrig="2940" w:dyaOrig="720">
          <v:shape id="_x0000_i1077" type="#_x0000_t75" style="width:146.55pt;height:36.45pt" o:ole="">
            <v:imagedata r:id="rId133" o:title=""/>
          </v:shape>
          <o:OLEObject Type="Embed" ProgID="Equation.DSMT4" ShapeID="_x0000_i1077" DrawAspect="Content" ObjectID="_1485948387" r:id="rId134"/>
        </w:object>
      </w:r>
      <w:r w:rsidRPr="004D7B46">
        <w:rPr>
          <w:lang w:val="en-US"/>
        </w:rPr>
        <w:t xml:space="preserve"> </w:t>
      </w:r>
      <w:r w:rsidRPr="004D7B46">
        <w:rPr>
          <w:lang w:val="en-US"/>
        </w:rPr>
        <w:tab/>
      </w:r>
      <w:r w:rsidR="00D868A5" w:rsidRPr="004D7B46">
        <w:rPr>
          <w:lang w:val="en-US"/>
        </w:rPr>
        <w:fldChar w:fldCharType="begin"/>
      </w:r>
      <w:r w:rsidRPr="004D7B46">
        <w:rPr>
          <w:lang w:val="en-US"/>
        </w:rPr>
        <w:instrText xml:space="preserve"> MACROBUTTON MTPlaceRef \* MERGEFORMAT </w:instrText>
      </w:r>
      <w:r w:rsidR="00D868A5" w:rsidRPr="004D7B46">
        <w:rPr>
          <w:lang w:val="en-US"/>
        </w:rPr>
        <w:fldChar w:fldCharType="begin"/>
      </w:r>
      <w:r w:rsidRPr="004D7B46">
        <w:rPr>
          <w:lang w:val="en-US"/>
        </w:rPr>
        <w:instrText xml:space="preserve"> SEQ MTEqn \h \* MERGEFORMAT </w:instrText>
      </w:r>
      <w:r w:rsidR="00D868A5" w:rsidRPr="004D7B46">
        <w:rPr>
          <w:lang w:val="en-US"/>
        </w:rPr>
        <w:fldChar w:fldCharType="end"/>
      </w:r>
      <w:bookmarkStart w:id="76" w:name="ZEqnNum196553"/>
      <w:r w:rsidRPr="004D7B46">
        <w:rPr>
          <w:lang w:val="en-US"/>
        </w:rPr>
        <w:instrText>(</w:instrText>
      </w:r>
      <w:fldSimple w:instr=" SEQ MTSec \c \* Arabic \* MERGEFORMAT ">
        <w:r w:rsidR="004D7B46">
          <w:rPr>
            <w:noProof/>
            <w:lang w:val="en-US"/>
          </w:rPr>
          <w:instrText>1</w:instrText>
        </w:r>
      </w:fldSimple>
      <w:r w:rsidRPr="004D7B46">
        <w:rPr>
          <w:lang w:val="en-US"/>
        </w:rPr>
        <w:instrText>.</w:instrText>
      </w:r>
      <w:fldSimple w:instr=" SEQ MTEqn \c \* Arabic \* MERGEFORMAT ">
        <w:r w:rsidR="004D7B46">
          <w:rPr>
            <w:noProof/>
            <w:lang w:val="en-US"/>
          </w:rPr>
          <w:instrText>42</w:instrText>
        </w:r>
      </w:fldSimple>
      <w:r w:rsidRPr="004D7B46">
        <w:rPr>
          <w:lang w:val="en-US"/>
        </w:rPr>
        <w:instrText>)</w:instrText>
      </w:r>
      <w:bookmarkEnd w:id="76"/>
      <w:r w:rsidR="00D868A5" w:rsidRPr="004D7B46">
        <w:rPr>
          <w:lang w:val="en-US"/>
        </w:rPr>
        <w:fldChar w:fldCharType="end"/>
      </w:r>
    </w:p>
    <w:p w:rsidR="001B541A" w:rsidRPr="004D7B46" w:rsidRDefault="001B541A" w:rsidP="004D7B46">
      <w:pPr>
        <w:rPr>
          <w:lang w:val="en-US"/>
        </w:rPr>
      </w:pPr>
    </w:p>
    <w:p w:rsidR="001B541A" w:rsidRPr="004D7B46" w:rsidRDefault="001B541A" w:rsidP="004D7B46">
      <w:pPr>
        <w:spacing w:line="240" w:lineRule="auto"/>
        <w:rPr>
          <w:lang w:val="en-US"/>
        </w:rPr>
      </w:pPr>
      <w:r w:rsidRPr="004D7B46">
        <w:rPr>
          <w:lang w:val="en-US"/>
        </w:rPr>
        <w:t xml:space="preserve">To take into account for wave breaking induced turbulence due </w:t>
      </w:r>
      <w:r w:rsidR="00987353" w:rsidRPr="004D7B46">
        <w:rPr>
          <w:lang w:val="en-US"/>
        </w:rPr>
        <w:t xml:space="preserve">to </w:t>
      </w:r>
      <w:r w:rsidRPr="004D7B46">
        <w:rPr>
          <w:lang w:val="en-US"/>
        </w:rPr>
        <w:t>short waves</w:t>
      </w:r>
      <w:r w:rsidR="00987353" w:rsidRPr="004D7B46">
        <w:rPr>
          <w:lang w:val="en-US"/>
        </w:rPr>
        <w:t xml:space="preserve">, </w:t>
      </w:r>
      <w:r w:rsidRPr="004D7B46">
        <w:rPr>
          <w:lang w:val="en-US"/>
        </w:rPr>
        <w:t xml:space="preserve">the </w:t>
      </w:r>
      <w:r w:rsidR="00987353" w:rsidRPr="004D7B46">
        <w:rPr>
          <w:lang w:val="en-US"/>
        </w:rPr>
        <w:t xml:space="preserve">orbital </w:t>
      </w:r>
      <w:r w:rsidRPr="004D7B46">
        <w:rPr>
          <w:lang w:val="en-US"/>
        </w:rPr>
        <w:t>velocity is adjusted (</w:t>
      </w:r>
      <w:r w:rsidR="00987353" w:rsidRPr="004D7B46">
        <w:rPr>
          <w:lang w:val="en-US"/>
        </w:rPr>
        <w:t>van Thiel de Vries, 2009</w:t>
      </w:r>
      <w:r w:rsidRPr="004D7B46">
        <w:rPr>
          <w:lang w:val="en-US"/>
        </w:rPr>
        <w:t xml:space="preserve">). In this formulation </w:t>
      </w:r>
      <w:r w:rsidRPr="004D7B46">
        <w:rPr>
          <w:i/>
          <w:lang w:val="en-US"/>
        </w:rPr>
        <w:t>k</w:t>
      </w:r>
      <w:r w:rsidRPr="004D7B46">
        <w:rPr>
          <w:i/>
          <w:vertAlign w:val="subscript"/>
          <w:lang w:val="en-US"/>
        </w:rPr>
        <w:t>b</w:t>
      </w:r>
      <w:r w:rsidRPr="004D7B46">
        <w:rPr>
          <w:lang w:val="en-US"/>
        </w:rPr>
        <w:t xml:space="preserve"> is the </w:t>
      </w:r>
      <w:r w:rsidR="00987353" w:rsidRPr="004D7B46">
        <w:rPr>
          <w:lang w:val="en-US"/>
        </w:rPr>
        <w:t xml:space="preserve">wave breaking induced </w:t>
      </w:r>
      <w:r w:rsidRPr="004D7B46">
        <w:rPr>
          <w:lang w:val="en-US"/>
        </w:rPr>
        <w:t xml:space="preserve">turbulence </w:t>
      </w:r>
      <w:r w:rsidR="00987353" w:rsidRPr="004D7B46">
        <w:rPr>
          <w:lang w:val="en-US"/>
        </w:rPr>
        <w:t>due short waves. The turbulence</w:t>
      </w:r>
      <w:r w:rsidRPr="004D7B46">
        <w:rPr>
          <w:lang w:val="en-US"/>
        </w:rPr>
        <w:t xml:space="preserve"> is approximated with </w:t>
      </w:r>
      <w:r w:rsidR="00987353" w:rsidRPr="004D7B46">
        <w:rPr>
          <w:lang w:val="en-US"/>
        </w:rPr>
        <w:t xml:space="preserve">an </w:t>
      </w:r>
      <w:r w:rsidRPr="004D7B46">
        <w:rPr>
          <w:lang w:val="en-US"/>
        </w:rPr>
        <w:t>empirical formulation in XBeach.</w:t>
      </w:r>
    </w:p>
    <w:p w:rsidR="001B541A" w:rsidRPr="004D7B46" w:rsidRDefault="001B541A" w:rsidP="004D7B46">
      <w:pPr>
        <w:rPr>
          <w:lang w:val="en-US"/>
        </w:rPr>
      </w:pPr>
    </w:p>
    <w:p w:rsidR="001B541A" w:rsidRPr="004D7B46" w:rsidRDefault="001B541A" w:rsidP="004D7B46">
      <w:pPr>
        <w:pStyle w:val="MTDisplayEquation"/>
        <w:rPr>
          <w:lang w:val="en-US"/>
        </w:rPr>
      </w:pPr>
      <w:r w:rsidRPr="004D7B46">
        <w:rPr>
          <w:lang w:val="en-US"/>
        </w:rPr>
        <w:tab/>
      </w:r>
      <w:r w:rsidRPr="004D7B46">
        <w:rPr>
          <w:position w:val="-12"/>
          <w:lang w:val="en-US"/>
        </w:rPr>
        <w:object w:dxaOrig="1820" w:dyaOrig="380">
          <v:shape id="_x0000_i1078" type="#_x0000_t75" style="width:91.7pt;height:19.7pt" o:ole="">
            <v:imagedata r:id="rId135" o:title=""/>
          </v:shape>
          <o:OLEObject Type="Embed" ProgID="Equation.DSMT4" ShapeID="_x0000_i1078" DrawAspect="Content" ObjectID="_1485948388" r:id="rId136"/>
        </w:object>
      </w:r>
      <w:r w:rsidRPr="004D7B46">
        <w:rPr>
          <w:lang w:val="en-US"/>
        </w:rPr>
        <w:t xml:space="preserve"> </w:t>
      </w:r>
      <w:r w:rsidRPr="004D7B46">
        <w:rPr>
          <w:lang w:val="en-US"/>
        </w:rPr>
        <w:tab/>
      </w:r>
      <w:r w:rsidR="00D868A5" w:rsidRPr="004D7B46">
        <w:rPr>
          <w:lang w:val="en-US"/>
        </w:rPr>
        <w:fldChar w:fldCharType="begin"/>
      </w:r>
      <w:r w:rsidRPr="004D7B46">
        <w:rPr>
          <w:lang w:val="en-US"/>
        </w:rPr>
        <w:instrText xml:space="preserve"> MACROBUTTON MTPlaceRef \* MERGEFORMAT </w:instrText>
      </w:r>
      <w:r w:rsidR="00D868A5" w:rsidRPr="004D7B46">
        <w:rPr>
          <w:lang w:val="en-US"/>
        </w:rPr>
        <w:fldChar w:fldCharType="begin"/>
      </w:r>
      <w:r w:rsidRPr="004D7B46">
        <w:rPr>
          <w:lang w:val="en-US"/>
        </w:rPr>
        <w:instrText xml:space="preserve"> SEQ MTEqn \h \* MERGEFORMAT </w:instrText>
      </w:r>
      <w:r w:rsidR="00D868A5" w:rsidRPr="004D7B46">
        <w:rPr>
          <w:lang w:val="en-US"/>
        </w:rPr>
        <w:fldChar w:fldCharType="end"/>
      </w:r>
      <w:r w:rsidRPr="004D7B46">
        <w:rPr>
          <w:lang w:val="en-US"/>
        </w:rPr>
        <w:instrText>(</w:instrText>
      </w:r>
      <w:fldSimple w:instr=" SEQ MTSec \c \* Arabic \* MERGEFORMAT ">
        <w:r w:rsidR="004D7B46">
          <w:rPr>
            <w:noProof/>
            <w:lang w:val="en-US"/>
          </w:rPr>
          <w:instrText>1</w:instrText>
        </w:r>
      </w:fldSimple>
      <w:r w:rsidRPr="004D7B46">
        <w:rPr>
          <w:lang w:val="en-US"/>
        </w:rPr>
        <w:instrText>.</w:instrText>
      </w:r>
      <w:fldSimple w:instr=" SEQ MTEqn \c \* Arabic \* MERGEFORMAT ">
        <w:r w:rsidR="004D7B46">
          <w:rPr>
            <w:noProof/>
            <w:lang w:val="en-US"/>
          </w:rPr>
          <w:instrText>43</w:instrText>
        </w:r>
      </w:fldSimple>
      <w:r w:rsidRPr="004D7B46">
        <w:rPr>
          <w:lang w:val="en-US"/>
        </w:rPr>
        <w:instrText>)</w:instrText>
      </w:r>
      <w:r w:rsidR="00D868A5" w:rsidRPr="004D7B46">
        <w:rPr>
          <w:lang w:val="en-US"/>
        </w:rPr>
        <w:fldChar w:fldCharType="end"/>
      </w:r>
    </w:p>
    <w:p w:rsidR="001B541A" w:rsidRPr="004D7B46" w:rsidRDefault="001B541A" w:rsidP="004D7B46">
      <w:pPr>
        <w:rPr>
          <w:lang w:val="en-US"/>
        </w:rPr>
      </w:pPr>
    </w:p>
    <w:p w:rsidR="00A23104" w:rsidRPr="004D7B46" w:rsidRDefault="00A23104" w:rsidP="004D7B46">
      <w:pPr>
        <w:pStyle w:val="Heading3"/>
        <w:jc w:val="both"/>
        <w:rPr>
          <w:lang w:val="en-US"/>
        </w:rPr>
      </w:pPr>
      <w:bookmarkStart w:id="77" w:name="_Toc412018045"/>
      <w:r w:rsidRPr="004D7B46">
        <w:rPr>
          <w:lang w:val="en-US"/>
        </w:rPr>
        <w:t>Transport formulations</w:t>
      </w:r>
      <w:bookmarkEnd w:id="77"/>
    </w:p>
    <w:p w:rsidR="00A23104" w:rsidRPr="004D7B46" w:rsidRDefault="00A23104" w:rsidP="004D7B46">
      <w:pPr>
        <w:rPr>
          <w:lang w:val="en-US"/>
        </w:rPr>
      </w:pPr>
      <w:r w:rsidRPr="004D7B46">
        <w:rPr>
          <w:lang w:val="en-US"/>
        </w:rPr>
        <w:t xml:space="preserve">In the present version of XBeach, two sediment transport </w:t>
      </w:r>
      <w:r w:rsidR="00964EA6" w:rsidRPr="004D7B46">
        <w:rPr>
          <w:lang w:val="en-US"/>
        </w:rPr>
        <w:t>formulations</w:t>
      </w:r>
      <w:r w:rsidRPr="004D7B46">
        <w:rPr>
          <w:lang w:val="en-US"/>
        </w:rPr>
        <w:t xml:space="preserve"> are </w:t>
      </w:r>
      <w:r w:rsidR="00964EA6" w:rsidRPr="004D7B46">
        <w:rPr>
          <w:lang w:val="en-US"/>
        </w:rPr>
        <w:t>available</w:t>
      </w:r>
      <w:r w:rsidRPr="004D7B46">
        <w:rPr>
          <w:lang w:val="en-US"/>
        </w:rPr>
        <w:t>. The formulae of the two formulations are presented in the following</w:t>
      </w:r>
      <w:r w:rsidR="00C6292D" w:rsidRPr="004D7B46">
        <w:rPr>
          <w:lang w:val="en-US"/>
        </w:rPr>
        <w:t xml:space="preserve"> sections</w:t>
      </w:r>
      <w:r w:rsidRPr="004D7B46">
        <w:rPr>
          <w:lang w:val="en-US"/>
        </w:rPr>
        <w:t xml:space="preserve">. For both methods the total equilibrium sediment concentration is calculated with </w:t>
      </w:r>
      <w:r w:rsidR="00D868A5" w:rsidRPr="004D7B46">
        <w:rPr>
          <w:lang w:val="en-US"/>
        </w:rPr>
        <w:fldChar w:fldCharType="begin"/>
      </w:r>
      <w:r w:rsidR="00153E68" w:rsidRPr="004D7B46">
        <w:rPr>
          <w:lang w:val="en-US"/>
        </w:rPr>
        <w:instrText xml:space="preserve"> GOTOBUTTON ZEqnNum562501  \* MERGEFORMAT </w:instrText>
      </w:r>
      <w:r w:rsidR="00D868A5" w:rsidRPr="004D7B46">
        <w:rPr>
          <w:lang w:val="en-US"/>
        </w:rPr>
        <w:fldChar w:fldCharType="begin"/>
      </w:r>
      <w:r w:rsidR="00153E68" w:rsidRPr="004D7B46">
        <w:rPr>
          <w:lang w:val="en-US"/>
        </w:rPr>
        <w:instrText xml:space="preserve"> REF ZEqnNum562501 \* Charformat \! \* MERGEFORMAT </w:instrText>
      </w:r>
      <w:r w:rsidR="00D868A5" w:rsidRPr="004D7B46">
        <w:rPr>
          <w:lang w:val="en-US"/>
        </w:rPr>
        <w:fldChar w:fldCharType="separate"/>
      </w:r>
      <w:r w:rsidR="004D7B46" w:rsidRPr="004D7B46">
        <w:rPr>
          <w:lang w:val="en-US"/>
        </w:rPr>
        <w:instrText>(1.44)</w:instrText>
      </w:r>
      <w:r w:rsidR="00D868A5" w:rsidRPr="004D7B46">
        <w:rPr>
          <w:lang w:val="en-US"/>
        </w:rPr>
        <w:fldChar w:fldCharType="end"/>
      </w:r>
      <w:r w:rsidR="00D868A5" w:rsidRPr="004D7B46">
        <w:rPr>
          <w:lang w:val="en-US"/>
        </w:rPr>
        <w:fldChar w:fldCharType="end"/>
      </w:r>
      <w:r w:rsidRPr="004D7B46">
        <w:rPr>
          <w:lang w:val="en-US"/>
        </w:rPr>
        <w:t>.</w:t>
      </w:r>
    </w:p>
    <w:p w:rsidR="00A23104" w:rsidRPr="004D7B46" w:rsidRDefault="00A23104" w:rsidP="004D7B46">
      <w:pPr>
        <w:rPr>
          <w:lang w:val="en-US"/>
        </w:rPr>
      </w:pPr>
    </w:p>
    <w:p w:rsidR="00153E68" w:rsidRPr="004D7B46" w:rsidRDefault="00A23104" w:rsidP="004D7B46">
      <w:pPr>
        <w:pStyle w:val="MTDisplayEquation"/>
        <w:rPr>
          <w:lang w:val="en-US"/>
        </w:rPr>
      </w:pPr>
      <w:r w:rsidRPr="004D7B46">
        <w:rPr>
          <w:lang w:val="en-US"/>
        </w:rPr>
        <w:tab/>
      </w:r>
      <w:r w:rsidR="00153E68" w:rsidRPr="004D7B46">
        <w:rPr>
          <w:position w:val="-14"/>
          <w:lang w:val="en-US"/>
        </w:rPr>
        <w:object w:dxaOrig="4720" w:dyaOrig="380">
          <v:shape id="_x0000_i1079" type="#_x0000_t75" style="width:236.55pt;height:19.7pt" o:ole="">
            <v:imagedata r:id="rId137" o:title=""/>
          </v:shape>
          <o:OLEObject Type="Embed" ProgID="Equation.DSMT4" ShapeID="_x0000_i1079" DrawAspect="Content" ObjectID="_1485948389" r:id="rId138"/>
        </w:object>
      </w:r>
      <w:r w:rsidRPr="004D7B46">
        <w:rPr>
          <w:lang w:val="en-US"/>
        </w:rPr>
        <w:t xml:space="preserve"> </w:t>
      </w:r>
      <w:r w:rsidRPr="004D7B46">
        <w:rPr>
          <w:lang w:val="en-US"/>
        </w:rPr>
        <w:tab/>
      </w:r>
      <w:r w:rsidR="00D868A5" w:rsidRPr="004D7B46">
        <w:rPr>
          <w:lang w:val="en-US"/>
        </w:rPr>
        <w:fldChar w:fldCharType="begin"/>
      </w:r>
      <w:r w:rsidRPr="004D7B46">
        <w:rPr>
          <w:lang w:val="en-US"/>
        </w:rPr>
        <w:instrText xml:space="preserve"> MACROBUTTON MTPlaceRef \* MERGEFORMAT </w:instrText>
      </w:r>
      <w:r w:rsidR="00D868A5" w:rsidRPr="004D7B46">
        <w:rPr>
          <w:lang w:val="en-US"/>
        </w:rPr>
        <w:fldChar w:fldCharType="begin"/>
      </w:r>
      <w:r w:rsidRPr="004D7B46">
        <w:rPr>
          <w:lang w:val="en-US"/>
        </w:rPr>
        <w:instrText xml:space="preserve"> SEQ MTEqn \h \* MERGEFORMAT </w:instrText>
      </w:r>
      <w:r w:rsidR="00D868A5" w:rsidRPr="004D7B46">
        <w:rPr>
          <w:lang w:val="en-US"/>
        </w:rPr>
        <w:fldChar w:fldCharType="end"/>
      </w:r>
      <w:bookmarkStart w:id="78" w:name="ZEqnNum562501"/>
      <w:r w:rsidRPr="004D7B46">
        <w:rPr>
          <w:lang w:val="en-US"/>
        </w:rPr>
        <w:instrText>(</w:instrText>
      </w:r>
      <w:fldSimple w:instr=" SEQ MTSec \c \* Arabic \* MERGEFORMAT ">
        <w:r w:rsidR="004D7B46">
          <w:rPr>
            <w:noProof/>
            <w:lang w:val="en-US"/>
          </w:rPr>
          <w:instrText>1</w:instrText>
        </w:r>
      </w:fldSimple>
      <w:r w:rsidRPr="004D7B46">
        <w:rPr>
          <w:lang w:val="en-US"/>
        </w:rPr>
        <w:instrText>.</w:instrText>
      </w:r>
      <w:fldSimple w:instr=" SEQ MTEqn \c \* Arabic \* MERGEFORMAT ">
        <w:r w:rsidR="004D7B46">
          <w:rPr>
            <w:noProof/>
            <w:lang w:val="en-US"/>
          </w:rPr>
          <w:instrText>44</w:instrText>
        </w:r>
      </w:fldSimple>
      <w:r w:rsidRPr="004D7B46">
        <w:rPr>
          <w:lang w:val="en-US"/>
        </w:rPr>
        <w:instrText>)</w:instrText>
      </w:r>
      <w:bookmarkEnd w:id="78"/>
      <w:r w:rsidR="00D868A5" w:rsidRPr="004D7B46">
        <w:rPr>
          <w:lang w:val="en-US"/>
        </w:rPr>
        <w:fldChar w:fldCharType="end"/>
      </w:r>
    </w:p>
    <w:p w:rsidR="001B541A" w:rsidRPr="004D7B46" w:rsidRDefault="001B541A" w:rsidP="004D7B46">
      <w:pPr>
        <w:rPr>
          <w:lang w:val="en-US"/>
        </w:rPr>
      </w:pPr>
    </w:p>
    <w:p w:rsidR="00153E68" w:rsidRPr="004D7B46" w:rsidRDefault="00153E68" w:rsidP="004D7B46">
      <w:pPr>
        <w:pStyle w:val="Heading4"/>
        <w:jc w:val="both"/>
        <w:rPr>
          <w:lang w:val="en-US"/>
        </w:rPr>
      </w:pPr>
      <w:r w:rsidRPr="004D7B46">
        <w:rPr>
          <w:lang w:val="en-US"/>
        </w:rPr>
        <w:t>Soulsby-Van Rijn</w:t>
      </w:r>
    </w:p>
    <w:p w:rsidR="00153E68" w:rsidRPr="004D7B46" w:rsidRDefault="00153E68" w:rsidP="004D7B46">
      <w:pPr>
        <w:rPr>
          <w:lang w:val="en-US"/>
        </w:rPr>
      </w:pPr>
      <w:r w:rsidRPr="004D7B46">
        <w:rPr>
          <w:lang w:val="en-US"/>
        </w:rPr>
        <w:t>The Soulsby-Van Rijn transport equations are known as (Soulsby, 1997; van Rijn, 1984):</w:t>
      </w:r>
    </w:p>
    <w:p w:rsidR="00BB3879" w:rsidRPr="004D7B46" w:rsidRDefault="00BB3879" w:rsidP="004D7B46">
      <w:pPr>
        <w:rPr>
          <w:lang w:val="en-US"/>
        </w:rPr>
      </w:pPr>
    </w:p>
    <w:p w:rsidR="00153E68" w:rsidRPr="004D7B46" w:rsidRDefault="00153E68" w:rsidP="004D7B46">
      <w:pPr>
        <w:pStyle w:val="MTDisplayEquation"/>
        <w:rPr>
          <w:lang w:val="en-US"/>
        </w:rPr>
      </w:pPr>
      <w:r w:rsidRPr="004D7B46">
        <w:rPr>
          <w:lang w:val="en-US"/>
        </w:rPr>
        <w:tab/>
      </w:r>
      <w:r w:rsidR="00CB00A3" w:rsidRPr="004D7B46">
        <w:rPr>
          <w:position w:val="-86"/>
          <w:lang w:val="en-US"/>
        </w:rPr>
        <w:object w:dxaOrig="3879" w:dyaOrig="1840">
          <v:shape id="_x0000_i1080" type="#_x0000_t75" style="width:194.55pt;height:92.55pt" o:ole="">
            <v:imagedata r:id="rId139" o:title=""/>
          </v:shape>
          <o:OLEObject Type="Embed" ProgID="Equation.DSMT4" ShapeID="_x0000_i1080" DrawAspect="Content" ObjectID="_1485948390" r:id="rId140"/>
        </w:object>
      </w:r>
      <w:r w:rsidRPr="004D7B46">
        <w:rPr>
          <w:lang w:val="en-US"/>
        </w:rPr>
        <w:t xml:space="preserve"> </w:t>
      </w:r>
      <w:r w:rsidRPr="004D7B46">
        <w:rPr>
          <w:lang w:val="en-US"/>
        </w:rPr>
        <w:tab/>
      </w:r>
      <w:r w:rsidR="00D868A5" w:rsidRPr="004D7B46">
        <w:rPr>
          <w:lang w:val="en-US"/>
        </w:rPr>
        <w:fldChar w:fldCharType="begin"/>
      </w:r>
      <w:r w:rsidRPr="004D7B46">
        <w:rPr>
          <w:lang w:val="en-US"/>
        </w:rPr>
        <w:instrText xml:space="preserve"> MACROBUTTON MTPlaceRef \* MERGEFORMAT </w:instrText>
      </w:r>
      <w:r w:rsidR="00D868A5" w:rsidRPr="004D7B46">
        <w:rPr>
          <w:lang w:val="en-US"/>
        </w:rPr>
        <w:fldChar w:fldCharType="begin"/>
      </w:r>
      <w:r w:rsidRPr="004D7B46">
        <w:rPr>
          <w:lang w:val="en-US"/>
        </w:rPr>
        <w:instrText xml:space="preserve"> SEQ MTEqn \h \* MERGEFORMAT </w:instrText>
      </w:r>
      <w:r w:rsidR="00D868A5" w:rsidRPr="004D7B46">
        <w:rPr>
          <w:lang w:val="en-US"/>
        </w:rPr>
        <w:fldChar w:fldCharType="end"/>
      </w:r>
      <w:r w:rsidRPr="004D7B46">
        <w:rPr>
          <w:lang w:val="en-US"/>
        </w:rPr>
        <w:instrText>(</w:instrText>
      </w:r>
      <w:fldSimple w:instr=" SEQ MTSec \c \* Arabic \* MERGEFORMAT ">
        <w:r w:rsidR="004D7B46">
          <w:rPr>
            <w:noProof/>
            <w:lang w:val="en-US"/>
          </w:rPr>
          <w:instrText>1</w:instrText>
        </w:r>
      </w:fldSimple>
      <w:r w:rsidRPr="004D7B46">
        <w:rPr>
          <w:lang w:val="en-US"/>
        </w:rPr>
        <w:instrText>.</w:instrText>
      </w:r>
      <w:fldSimple w:instr=" SEQ MTEqn \c \* Arabic \* MERGEFORMAT ">
        <w:r w:rsidR="004D7B46">
          <w:rPr>
            <w:noProof/>
            <w:lang w:val="en-US"/>
          </w:rPr>
          <w:instrText>45</w:instrText>
        </w:r>
      </w:fldSimple>
      <w:r w:rsidRPr="004D7B46">
        <w:rPr>
          <w:lang w:val="en-US"/>
        </w:rPr>
        <w:instrText>)</w:instrText>
      </w:r>
      <w:r w:rsidR="00D868A5" w:rsidRPr="004D7B46">
        <w:rPr>
          <w:lang w:val="en-US"/>
        </w:rPr>
        <w:fldChar w:fldCharType="end"/>
      </w:r>
    </w:p>
    <w:p w:rsidR="00C6292D" w:rsidRPr="004D7B46" w:rsidRDefault="00C6292D" w:rsidP="004D7B46">
      <w:pPr>
        <w:rPr>
          <w:lang w:val="en-US"/>
        </w:rPr>
      </w:pPr>
    </w:p>
    <w:p w:rsidR="00BB3879" w:rsidRPr="004D7B46" w:rsidRDefault="00BB3879" w:rsidP="004D7B46">
      <w:pPr>
        <w:rPr>
          <w:lang w:val="en-US"/>
        </w:rPr>
      </w:pPr>
      <w:r w:rsidRPr="004D7B46">
        <w:rPr>
          <w:lang w:val="en-US"/>
        </w:rPr>
        <w:t>For which the bed-load and suspended load coefficient are calculated with:</w:t>
      </w:r>
    </w:p>
    <w:p w:rsidR="00BB3879" w:rsidRPr="004D7B46" w:rsidRDefault="00BB3879" w:rsidP="004D7B46">
      <w:pPr>
        <w:rPr>
          <w:lang w:val="en-US"/>
        </w:rPr>
      </w:pPr>
    </w:p>
    <w:p w:rsidR="00153E68" w:rsidRPr="004D7B46" w:rsidRDefault="00BB3879" w:rsidP="004D7B46">
      <w:pPr>
        <w:pStyle w:val="MTDisplayEquation"/>
        <w:rPr>
          <w:lang w:val="en-US"/>
        </w:rPr>
      </w:pPr>
      <w:r w:rsidRPr="004D7B46">
        <w:rPr>
          <w:lang w:val="en-US"/>
        </w:rPr>
        <w:tab/>
      </w:r>
      <w:r w:rsidRPr="004D7B46">
        <w:rPr>
          <w:position w:val="-32"/>
          <w:lang w:val="en-US"/>
        </w:rPr>
        <w:object w:dxaOrig="5060" w:dyaOrig="800">
          <v:shape id="_x0000_i1081" type="#_x0000_t75" style="width:252.45pt;height:40.3pt" o:ole="">
            <v:imagedata r:id="rId141" o:title=""/>
          </v:shape>
          <o:OLEObject Type="Embed" ProgID="Equation.DSMT4" ShapeID="_x0000_i1081" DrawAspect="Content" ObjectID="_1485948391" r:id="rId142"/>
        </w:object>
      </w:r>
      <w:r w:rsidRPr="004D7B46">
        <w:rPr>
          <w:lang w:val="en-US"/>
        </w:rPr>
        <w:t xml:space="preserve"> </w:t>
      </w:r>
      <w:r w:rsidRPr="004D7B46">
        <w:rPr>
          <w:lang w:val="en-US"/>
        </w:rPr>
        <w:tab/>
      </w:r>
      <w:r w:rsidR="00D868A5" w:rsidRPr="004D7B46">
        <w:rPr>
          <w:lang w:val="en-US"/>
        </w:rPr>
        <w:fldChar w:fldCharType="begin"/>
      </w:r>
      <w:r w:rsidRPr="004D7B46">
        <w:rPr>
          <w:lang w:val="en-US"/>
        </w:rPr>
        <w:instrText xml:space="preserve"> MACROBUTTON MTPlaceRef \* MERGEFORMAT </w:instrText>
      </w:r>
      <w:r w:rsidR="00D868A5" w:rsidRPr="004D7B46">
        <w:rPr>
          <w:lang w:val="en-US"/>
        </w:rPr>
        <w:fldChar w:fldCharType="begin"/>
      </w:r>
      <w:r w:rsidRPr="004D7B46">
        <w:rPr>
          <w:lang w:val="en-US"/>
        </w:rPr>
        <w:instrText xml:space="preserve"> SEQ MTEqn \h \* MERGEFORMAT </w:instrText>
      </w:r>
      <w:r w:rsidR="00D868A5" w:rsidRPr="004D7B46">
        <w:rPr>
          <w:lang w:val="en-US"/>
        </w:rPr>
        <w:fldChar w:fldCharType="end"/>
      </w:r>
      <w:r w:rsidRPr="004D7B46">
        <w:rPr>
          <w:lang w:val="en-US"/>
        </w:rPr>
        <w:instrText>(</w:instrText>
      </w:r>
      <w:fldSimple w:instr=" SEQ MTSec \c \* Arabic \* MERGEFORMAT ">
        <w:r w:rsidR="004D7B46">
          <w:rPr>
            <w:noProof/>
            <w:lang w:val="en-US"/>
          </w:rPr>
          <w:instrText>1</w:instrText>
        </w:r>
      </w:fldSimple>
      <w:r w:rsidRPr="004D7B46">
        <w:rPr>
          <w:lang w:val="en-US"/>
        </w:rPr>
        <w:instrText>.</w:instrText>
      </w:r>
      <w:fldSimple w:instr=" SEQ MTEqn \c \* Arabic \* MERGEFORMAT ">
        <w:r w:rsidR="004D7B46">
          <w:rPr>
            <w:noProof/>
            <w:lang w:val="en-US"/>
          </w:rPr>
          <w:instrText>46</w:instrText>
        </w:r>
      </w:fldSimple>
      <w:r w:rsidRPr="004D7B46">
        <w:rPr>
          <w:lang w:val="en-US"/>
        </w:rPr>
        <w:instrText>)</w:instrText>
      </w:r>
      <w:r w:rsidR="00D868A5" w:rsidRPr="004D7B46">
        <w:rPr>
          <w:lang w:val="en-US"/>
        </w:rPr>
        <w:fldChar w:fldCharType="end"/>
      </w:r>
    </w:p>
    <w:p w:rsidR="00BB3879" w:rsidRDefault="00BB3879" w:rsidP="004D7B46">
      <w:pPr>
        <w:rPr>
          <w:lang w:val="en-US"/>
        </w:rPr>
      </w:pPr>
    </w:p>
    <w:p w:rsidR="004D7B46" w:rsidRDefault="004D7B46" w:rsidP="004D7B46">
      <w:pPr>
        <w:rPr>
          <w:lang w:val="en-US"/>
        </w:rPr>
      </w:pPr>
      <w:r>
        <w:rPr>
          <w:lang w:val="en-US"/>
        </w:rPr>
        <w:t>In which the dimensionless sediment diameter (D*) can be calculated with the following formulation:</w:t>
      </w:r>
    </w:p>
    <w:p w:rsidR="004D7B46" w:rsidRDefault="004D7B46" w:rsidP="004D7B46">
      <w:pPr>
        <w:rPr>
          <w:lang w:val="en-US"/>
        </w:rPr>
      </w:pPr>
    </w:p>
    <w:p w:rsidR="004D7B46" w:rsidRDefault="004D7B46" w:rsidP="004D7B46">
      <w:pPr>
        <w:pStyle w:val="MTDisplayEquation"/>
        <w:rPr>
          <w:lang w:val="en-US"/>
        </w:rPr>
      </w:pPr>
      <w:r>
        <w:rPr>
          <w:lang w:val="en-US"/>
        </w:rPr>
        <w:tab/>
      </w:r>
      <w:r w:rsidRPr="004D7B46">
        <w:rPr>
          <w:position w:val="-6"/>
          <w:lang w:val="en-US"/>
        </w:rPr>
        <w:object w:dxaOrig="200" w:dyaOrig="220">
          <v:shape id="_x0000_i1082" type="#_x0000_t75" style="width:10.3pt;height:10.3pt" o:ole="">
            <v:imagedata r:id="rId143" o:title=""/>
          </v:shape>
          <o:OLEObject Type="Embed" ProgID="Equation.DSMT4" ShapeID="_x0000_i1082" DrawAspect="Content" ObjectID="_1485948392" r:id="rId144"/>
        </w:object>
      </w:r>
      <w:r>
        <w:rPr>
          <w:lang w:val="en-US"/>
        </w:rPr>
        <w:t xml:space="preserve"> </w:t>
      </w:r>
      <w:r>
        <w:rPr>
          <w:lang w:val="en-US"/>
        </w:rPr>
        <w:tab/>
      </w:r>
      <w:r w:rsidR="00D868A5">
        <w:rPr>
          <w:lang w:val="en-US"/>
        </w:rPr>
        <w:fldChar w:fldCharType="begin"/>
      </w:r>
      <w:r>
        <w:rPr>
          <w:lang w:val="en-US"/>
        </w:rPr>
        <w:instrText xml:space="preserve"> MACROBUTTON MTPlaceRef \* MERGEFORMAT </w:instrText>
      </w:r>
      <w:r w:rsidR="00D868A5">
        <w:rPr>
          <w:lang w:val="en-US"/>
        </w:rPr>
        <w:fldChar w:fldCharType="begin"/>
      </w:r>
      <w:r>
        <w:rPr>
          <w:lang w:val="en-US"/>
        </w:rPr>
        <w:instrText xml:space="preserve"> SEQ MTEqn \h \* MERGEFORMAT </w:instrText>
      </w:r>
      <w:r w:rsidR="00D868A5">
        <w:rPr>
          <w:lang w:val="en-US"/>
        </w:rPr>
        <w:fldChar w:fldCharType="end"/>
      </w:r>
      <w:r>
        <w:rPr>
          <w:lang w:val="en-US"/>
        </w:rPr>
        <w:instrText>(</w:instrText>
      </w:r>
      <w:fldSimple w:instr=" SEQ MTSec \c \* Arabic \* MERGEFORMAT ">
        <w:r>
          <w:rPr>
            <w:noProof/>
            <w:lang w:val="en-US"/>
          </w:rPr>
          <w:instrText>1</w:instrText>
        </w:r>
      </w:fldSimple>
      <w:r>
        <w:rPr>
          <w:lang w:val="en-US"/>
        </w:rPr>
        <w:instrText>.</w:instrText>
      </w:r>
      <w:fldSimple w:instr=" SEQ MTEqn \c \* Arabic \* MERGEFORMAT ">
        <w:r>
          <w:rPr>
            <w:noProof/>
            <w:lang w:val="en-US"/>
          </w:rPr>
          <w:instrText>47</w:instrText>
        </w:r>
      </w:fldSimple>
      <w:r>
        <w:rPr>
          <w:lang w:val="en-US"/>
        </w:rPr>
        <w:instrText>)</w:instrText>
      </w:r>
      <w:r w:rsidR="00D868A5">
        <w:rPr>
          <w:lang w:val="en-US"/>
        </w:rPr>
        <w:fldChar w:fldCharType="end"/>
      </w:r>
    </w:p>
    <w:p w:rsidR="004D7B46" w:rsidRPr="004D7B46" w:rsidRDefault="004D7B46" w:rsidP="004D7B46">
      <w:pPr>
        <w:rPr>
          <w:lang w:val="en-US"/>
        </w:rPr>
      </w:pPr>
    </w:p>
    <w:p w:rsidR="00BB3879" w:rsidRPr="004D7B46" w:rsidRDefault="00BB3879" w:rsidP="004D7B46">
      <w:pPr>
        <w:rPr>
          <w:lang w:val="en-US"/>
        </w:rPr>
      </w:pPr>
      <w:r w:rsidRPr="004D7B46">
        <w:rPr>
          <w:lang w:val="en-US"/>
        </w:rPr>
        <w:t xml:space="preserve">The </w:t>
      </w:r>
      <w:r w:rsidR="00964EA6" w:rsidRPr="004D7B46">
        <w:rPr>
          <w:lang w:val="en-US"/>
        </w:rPr>
        <w:t>critical</w:t>
      </w:r>
      <w:r w:rsidRPr="004D7B46">
        <w:rPr>
          <w:lang w:val="en-US"/>
        </w:rPr>
        <w:t xml:space="preserve"> velocity defines at which depth averaged velocity sediment motion is </w:t>
      </w:r>
      <w:r w:rsidR="00CC2416" w:rsidRPr="004D7B46">
        <w:rPr>
          <w:lang w:val="en-US"/>
        </w:rPr>
        <w:t>initiated</w:t>
      </w:r>
      <w:r w:rsidRPr="004D7B46">
        <w:rPr>
          <w:lang w:val="en-US"/>
        </w:rPr>
        <w:t>:</w:t>
      </w:r>
    </w:p>
    <w:p w:rsidR="00CC2416" w:rsidRPr="004D7B46" w:rsidRDefault="00CC2416" w:rsidP="004D7B46">
      <w:pPr>
        <w:rPr>
          <w:lang w:val="en-US"/>
        </w:rPr>
      </w:pPr>
    </w:p>
    <w:p w:rsidR="00BB3879" w:rsidRPr="004D7B46" w:rsidRDefault="00CC2416" w:rsidP="004D7B46">
      <w:pPr>
        <w:pStyle w:val="MTDisplayEquation"/>
        <w:rPr>
          <w:lang w:val="en-US"/>
        </w:rPr>
      </w:pPr>
      <w:r w:rsidRPr="004D7B46">
        <w:rPr>
          <w:lang w:val="en-US"/>
        </w:rPr>
        <w:tab/>
      </w:r>
      <w:r w:rsidRPr="004D7B46">
        <w:rPr>
          <w:position w:val="-72"/>
          <w:lang w:val="en-US"/>
        </w:rPr>
        <w:object w:dxaOrig="4420" w:dyaOrig="1560">
          <v:shape id="_x0000_i1083" type="#_x0000_t75" style="width:222pt;height:77.55pt" o:ole="">
            <v:imagedata r:id="rId145" o:title=""/>
          </v:shape>
          <o:OLEObject Type="Embed" ProgID="Equation.DSMT4" ShapeID="_x0000_i1083" DrawAspect="Content" ObjectID="_1485948393" r:id="rId146"/>
        </w:object>
      </w:r>
      <w:r w:rsidRPr="004D7B46">
        <w:rPr>
          <w:lang w:val="en-US"/>
        </w:rPr>
        <w:t xml:space="preserve"> </w:t>
      </w:r>
      <w:r w:rsidRPr="004D7B46">
        <w:rPr>
          <w:lang w:val="en-US"/>
        </w:rPr>
        <w:tab/>
      </w:r>
      <w:r w:rsidR="00D868A5" w:rsidRPr="004D7B46">
        <w:rPr>
          <w:lang w:val="en-US"/>
        </w:rPr>
        <w:fldChar w:fldCharType="begin"/>
      </w:r>
      <w:r w:rsidRPr="004D7B46">
        <w:rPr>
          <w:lang w:val="en-US"/>
        </w:rPr>
        <w:instrText xml:space="preserve"> MACROBUTTON MTPlaceRef \* MERGEFORMAT </w:instrText>
      </w:r>
      <w:r w:rsidR="00D868A5" w:rsidRPr="004D7B46">
        <w:rPr>
          <w:lang w:val="en-US"/>
        </w:rPr>
        <w:fldChar w:fldCharType="begin"/>
      </w:r>
      <w:r w:rsidRPr="004D7B46">
        <w:rPr>
          <w:lang w:val="en-US"/>
        </w:rPr>
        <w:instrText xml:space="preserve"> SEQ MTEqn \h \* MERGEFORMAT </w:instrText>
      </w:r>
      <w:r w:rsidR="00D868A5" w:rsidRPr="004D7B46">
        <w:rPr>
          <w:lang w:val="en-US"/>
        </w:rPr>
        <w:fldChar w:fldCharType="end"/>
      </w:r>
      <w:r w:rsidRPr="004D7B46">
        <w:rPr>
          <w:lang w:val="en-US"/>
        </w:rPr>
        <w:instrText>(</w:instrText>
      </w:r>
      <w:fldSimple w:instr=" SEQ MTSec \c \* Arabic \* MERGEFORMAT ">
        <w:r w:rsidR="004D7B46">
          <w:rPr>
            <w:noProof/>
            <w:lang w:val="en-US"/>
          </w:rPr>
          <w:instrText>1</w:instrText>
        </w:r>
      </w:fldSimple>
      <w:r w:rsidRPr="004D7B46">
        <w:rPr>
          <w:lang w:val="en-US"/>
        </w:rPr>
        <w:instrText>.</w:instrText>
      </w:r>
      <w:fldSimple w:instr=" SEQ MTEqn \c \* Arabic \* MERGEFORMAT ">
        <w:r w:rsidR="004D7B46">
          <w:rPr>
            <w:noProof/>
            <w:lang w:val="en-US"/>
          </w:rPr>
          <w:instrText>48</w:instrText>
        </w:r>
      </w:fldSimple>
      <w:r w:rsidRPr="004D7B46">
        <w:rPr>
          <w:lang w:val="en-US"/>
        </w:rPr>
        <w:instrText>)</w:instrText>
      </w:r>
      <w:r w:rsidR="00D868A5" w:rsidRPr="004D7B46">
        <w:rPr>
          <w:lang w:val="en-US"/>
        </w:rPr>
        <w:fldChar w:fldCharType="end"/>
      </w:r>
    </w:p>
    <w:p w:rsidR="00CC2416" w:rsidRPr="004D7B46" w:rsidRDefault="00CC2416" w:rsidP="004D7B46">
      <w:pPr>
        <w:rPr>
          <w:lang w:val="en-US"/>
        </w:rPr>
      </w:pPr>
    </w:p>
    <w:p w:rsidR="00CC2416" w:rsidRPr="004D7B46" w:rsidRDefault="00CC2416" w:rsidP="004D7B46">
      <w:pPr>
        <w:rPr>
          <w:lang w:val="en-US"/>
        </w:rPr>
      </w:pPr>
      <w:r w:rsidRPr="004D7B46">
        <w:rPr>
          <w:lang w:val="en-US"/>
        </w:rPr>
        <w:t>Finally the drag coefficient is calculated with:</w:t>
      </w:r>
    </w:p>
    <w:p w:rsidR="00CC2416" w:rsidRPr="004D7B46" w:rsidRDefault="00CC2416" w:rsidP="004D7B46">
      <w:pPr>
        <w:rPr>
          <w:lang w:val="en-US"/>
        </w:rPr>
      </w:pPr>
    </w:p>
    <w:p w:rsidR="00CC2416" w:rsidRPr="004D7B46" w:rsidRDefault="00CC2416" w:rsidP="004D7B46">
      <w:pPr>
        <w:pStyle w:val="MTDisplayEquation"/>
        <w:rPr>
          <w:lang w:val="en-US"/>
        </w:rPr>
      </w:pPr>
      <w:r w:rsidRPr="004D7B46">
        <w:rPr>
          <w:lang w:val="en-US"/>
        </w:rPr>
        <w:lastRenderedPageBreak/>
        <w:tab/>
      </w:r>
      <w:r w:rsidRPr="004D7B46">
        <w:rPr>
          <w:position w:val="-70"/>
          <w:lang w:val="en-US"/>
        </w:rPr>
        <w:object w:dxaOrig="2960" w:dyaOrig="1560">
          <v:shape id="_x0000_i1084" type="#_x0000_t75" style="width:148.7pt;height:77.55pt" o:ole="">
            <v:imagedata r:id="rId147" o:title=""/>
          </v:shape>
          <o:OLEObject Type="Embed" ProgID="Equation.DSMT4" ShapeID="_x0000_i1084" DrawAspect="Content" ObjectID="_1485948394" r:id="rId148"/>
        </w:object>
      </w:r>
      <w:r w:rsidRPr="004D7B46">
        <w:rPr>
          <w:lang w:val="en-US"/>
        </w:rPr>
        <w:t xml:space="preserve"> </w:t>
      </w:r>
      <w:r w:rsidRPr="004D7B46">
        <w:rPr>
          <w:lang w:val="en-US"/>
        </w:rPr>
        <w:tab/>
      </w:r>
      <w:r w:rsidR="00D868A5" w:rsidRPr="004D7B46">
        <w:rPr>
          <w:lang w:val="en-US"/>
        </w:rPr>
        <w:fldChar w:fldCharType="begin"/>
      </w:r>
      <w:r w:rsidRPr="004D7B46">
        <w:rPr>
          <w:lang w:val="en-US"/>
        </w:rPr>
        <w:instrText xml:space="preserve"> MACROBUTTON MTPlaceRef \* MERGEFORMAT </w:instrText>
      </w:r>
      <w:r w:rsidR="00D868A5" w:rsidRPr="004D7B46">
        <w:rPr>
          <w:lang w:val="en-US"/>
        </w:rPr>
        <w:fldChar w:fldCharType="begin"/>
      </w:r>
      <w:r w:rsidRPr="004D7B46">
        <w:rPr>
          <w:lang w:val="en-US"/>
        </w:rPr>
        <w:instrText xml:space="preserve"> SEQ MTEqn \h \* MERGEFORMAT </w:instrText>
      </w:r>
      <w:r w:rsidR="00D868A5" w:rsidRPr="004D7B46">
        <w:rPr>
          <w:lang w:val="en-US"/>
        </w:rPr>
        <w:fldChar w:fldCharType="end"/>
      </w:r>
      <w:r w:rsidRPr="004D7B46">
        <w:rPr>
          <w:lang w:val="en-US"/>
        </w:rPr>
        <w:instrText>(</w:instrText>
      </w:r>
      <w:fldSimple w:instr=" SEQ MTSec \c \* Arabic \* MERGEFORMAT ">
        <w:r w:rsidR="004D7B46">
          <w:rPr>
            <w:noProof/>
            <w:lang w:val="en-US"/>
          </w:rPr>
          <w:instrText>1</w:instrText>
        </w:r>
      </w:fldSimple>
      <w:r w:rsidRPr="004D7B46">
        <w:rPr>
          <w:lang w:val="en-US"/>
        </w:rPr>
        <w:instrText>.</w:instrText>
      </w:r>
      <w:fldSimple w:instr=" SEQ MTEqn \c \* Arabic \* MERGEFORMAT ">
        <w:r w:rsidR="004D7B46">
          <w:rPr>
            <w:noProof/>
            <w:lang w:val="en-US"/>
          </w:rPr>
          <w:instrText>49</w:instrText>
        </w:r>
      </w:fldSimple>
      <w:r w:rsidRPr="004D7B46">
        <w:rPr>
          <w:lang w:val="en-US"/>
        </w:rPr>
        <w:instrText>)</w:instrText>
      </w:r>
      <w:r w:rsidR="00D868A5" w:rsidRPr="004D7B46">
        <w:rPr>
          <w:lang w:val="en-US"/>
        </w:rPr>
        <w:fldChar w:fldCharType="end"/>
      </w:r>
    </w:p>
    <w:p w:rsidR="00BB3879" w:rsidRPr="004D7B46" w:rsidRDefault="00CC2416" w:rsidP="004D7B46">
      <w:pPr>
        <w:pStyle w:val="MTDisplayEquation"/>
        <w:rPr>
          <w:lang w:val="en-US"/>
        </w:rPr>
      </w:pPr>
      <w:r w:rsidRPr="004D7B46">
        <w:rPr>
          <w:lang w:val="en-US"/>
        </w:rPr>
        <w:tab/>
      </w:r>
      <w:r w:rsidR="0082322E" w:rsidRPr="004D7B46">
        <w:rPr>
          <w:position w:val="-6"/>
          <w:lang w:val="en-US"/>
        </w:rPr>
        <w:object w:dxaOrig="100" w:dyaOrig="100">
          <v:shape id="_x0000_i1085" type="#_x0000_t75" style="width:5.15pt;height:5.15pt" o:ole="">
            <v:imagedata r:id="rId149" o:title=""/>
          </v:shape>
          <o:OLEObject Type="Embed" ProgID="Equation.DSMT4" ShapeID="_x0000_i1085" DrawAspect="Content" ObjectID="_1485948395" r:id="rId150"/>
        </w:object>
      </w:r>
      <w:r w:rsidRPr="004D7B46">
        <w:rPr>
          <w:lang w:val="en-US"/>
        </w:rPr>
        <w:t xml:space="preserve"> </w:t>
      </w:r>
      <w:r w:rsidRPr="004D7B46">
        <w:rPr>
          <w:lang w:val="en-US"/>
        </w:rPr>
        <w:tab/>
      </w:r>
    </w:p>
    <w:p w:rsidR="00153E68" w:rsidRPr="004D7B46" w:rsidRDefault="00153E68" w:rsidP="004D7B46">
      <w:pPr>
        <w:pStyle w:val="Heading4"/>
        <w:jc w:val="both"/>
        <w:rPr>
          <w:lang w:val="en-US"/>
        </w:rPr>
      </w:pPr>
      <w:r w:rsidRPr="004D7B46">
        <w:rPr>
          <w:lang w:val="en-US"/>
        </w:rPr>
        <w:t>Van Thiel-Van Rijn</w:t>
      </w:r>
    </w:p>
    <w:p w:rsidR="00153E68" w:rsidRPr="004D7B46" w:rsidRDefault="00153E68" w:rsidP="004D7B46">
      <w:pPr>
        <w:rPr>
          <w:lang w:val="nl-NL"/>
        </w:rPr>
      </w:pPr>
      <w:r w:rsidRPr="004D7B46">
        <w:rPr>
          <w:lang w:val="nl-NL"/>
        </w:rPr>
        <w:t xml:space="preserve">The Van Thiel-Van Rijn transport </w:t>
      </w:r>
      <w:r w:rsidR="005149BD" w:rsidRPr="004D7B46">
        <w:rPr>
          <w:lang w:val="nl-NL"/>
        </w:rPr>
        <w:t>equations</w:t>
      </w:r>
      <w:r w:rsidR="00CC2416" w:rsidRPr="004D7B46">
        <w:rPr>
          <w:lang w:val="nl-NL"/>
        </w:rPr>
        <w:t xml:space="preserve"> </w:t>
      </w:r>
      <w:r w:rsidRPr="004D7B46">
        <w:rPr>
          <w:lang w:val="nl-NL"/>
        </w:rPr>
        <w:t>are known as (van Rijn, 2007; van Thiel de Vries, 2009):</w:t>
      </w:r>
    </w:p>
    <w:p w:rsidR="00CC2416" w:rsidRPr="004D7B46" w:rsidRDefault="00CC2416" w:rsidP="004D7B46">
      <w:pPr>
        <w:rPr>
          <w:lang w:val="nl-NL"/>
        </w:rPr>
      </w:pPr>
    </w:p>
    <w:p w:rsidR="00CC2416" w:rsidRPr="004D7B46" w:rsidRDefault="00CC2416" w:rsidP="004D7B46">
      <w:pPr>
        <w:pStyle w:val="MTDisplayEquation"/>
        <w:rPr>
          <w:lang w:val="en-US"/>
        </w:rPr>
      </w:pPr>
      <w:r w:rsidRPr="004D7B46">
        <w:rPr>
          <w:lang w:val="nl-NL"/>
        </w:rPr>
        <w:tab/>
      </w:r>
      <w:r w:rsidR="005149BD" w:rsidRPr="004D7B46">
        <w:rPr>
          <w:position w:val="-58"/>
          <w:lang w:val="en-US"/>
        </w:rPr>
        <w:object w:dxaOrig="3540" w:dyaOrig="1280">
          <v:shape id="_x0000_i1086" type="#_x0000_t75" style="width:177pt;height:63.45pt" o:ole="">
            <v:imagedata r:id="rId151" o:title=""/>
          </v:shape>
          <o:OLEObject Type="Embed" ProgID="Equation.DSMT4" ShapeID="_x0000_i1086" DrawAspect="Content" ObjectID="_1485948396" r:id="rId152"/>
        </w:object>
      </w:r>
      <w:r w:rsidRPr="004D7B46">
        <w:rPr>
          <w:lang w:val="en-US"/>
        </w:rPr>
        <w:t xml:space="preserve"> </w:t>
      </w:r>
      <w:r w:rsidRPr="004D7B46">
        <w:rPr>
          <w:lang w:val="en-US"/>
        </w:rPr>
        <w:tab/>
      </w:r>
      <w:r w:rsidR="00D868A5" w:rsidRPr="004D7B46">
        <w:rPr>
          <w:lang w:val="en-US"/>
        </w:rPr>
        <w:fldChar w:fldCharType="begin"/>
      </w:r>
      <w:r w:rsidRPr="004D7B46">
        <w:rPr>
          <w:lang w:val="en-US"/>
        </w:rPr>
        <w:instrText xml:space="preserve"> MACROBUTTON MTPlaceRef \* MERGEFORMAT </w:instrText>
      </w:r>
      <w:r w:rsidR="00D868A5" w:rsidRPr="004D7B46">
        <w:rPr>
          <w:lang w:val="en-US"/>
        </w:rPr>
        <w:fldChar w:fldCharType="begin"/>
      </w:r>
      <w:r w:rsidRPr="004D7B46">
        <w:rPr>
          <w:lang w:val="en-US"/>
        </w:rPr>
        <w:instrText xml:space="preserve"> SEQ MTEqn \h \* MERGEFORMAT </w:instrText>
      </w:r>
      <w:r w:rsidR="00D868A5" w:rsidRPr="004D7B46">
        <w:rPr>
          <w:lang w:val="en-US"/>
        </w:rPr>
        <w:fldChar w:fldCharType="end"/>
      </w:r>
      <w:r w:rsidRPr="004D7B46">
        <w:rPr>
          <w:lang w:val="en-US"/>
        </w:rPr>
        <w:instrText>(</w:instrText>
      </w:r>
      <w:fldSimple w:instr=" SEQ MTSec \c \* Arabic \* MERGEFORMAT ">
        <w:r w:rsidR="004D7B46">
          <w:rPr>
            <w:noProof/>
            <w:lang w:val="en-US"/>
          </w:rPr>
          <w:instrText>1</w:instrText>
        </w:r>
      </w:fldSimple>
      <w:r w:rsidRPr="004D7B46">
        <w:rPr>
          <w:lang w:val="en-US"/>
        </w:rPr>
        <w:instrText>.</w:instrText>
      </w:r>
      <w:fldSimple w:instr=" SEQ MTEqn \c \* Arabic \* MERGEFORMAT ">
        <w:r w:rsidR="004D7B46">
          <w:rPr>
            <w:noProof/>
            <w:lang w:val="en-US"/>
          </w:rPr>
          <w:instrText>50</w:instrText>
        </w:r>
      </w:fldSimple>
      <w:r w:rsidRPr="004D7B46">
        <w:rPr>
          <w:lang w:val="en-US"/>
        </w:rPr>
        <w:instrText>)</w:instrText>
      </w:r>
      <w:r w:rsidR="00D868A5" w:rsidRPr="004D7B46">
        <w:rPr>
          <w:lang w:val="en-US"/>
        </w:rPr>
        <w:fldChar w:fldCharType="end"/>
      </w:r>
    </w:p>
    <w:p w:rsidR="00CC2416" w:rsidRPr="004D7B46" w:rsidRDefault="00CC2416" w:rsidP="004D7B46">
      <w:pPr>
        <w:rPr>
          <w:lang w:val="en-US"/>
        </w:rPr>
      </w:pPr>
    </w:p>
    <w:p w:rsidR="00CC2416" w:rsidRPr="004D7B46" w:rsidRDefault="00CC2416" w:rsidP="004D7B46">
      <w:pPr>
        <w:rPr>
          <w:lang w:val="en-US"/>
        </w:rPr>
      </w:pPr>
      <w:r w:rsidRPr="004D7B46">
        <w:rPr>
          <w:lang w:val="en-US"/>
        </w:rPr>
        <w:t>For which the bed-load and suspended load coefficient are calculated with:</w:t>
      </w:r>
    </w:p>
    <w:p w:rsidR="00964EA6" w:rsidRPr="004D7B46" w:rsidRDefault="00964EA6" w:rsidP="004D7B46">
      <w:pPr>
        <w:rPr>
          <w:lang w:val="en-US"/>
        </w:rPr>
      </w:pPr>
    </w:p>
    <w:p w:rsidR="00CC2416" w:rsidRPr="004D7B46" w:rsidRDefault="00CC2416" w:rsidP="004D7B46">
      <w:pPr>
        <w:pStyle w:val="MTDisplayEquation"/>
        <w:rPr>
          <w:lang w:val="en-US"/>
        </w:rPr>
      </w:pPr>
      <w:r w:rsidRPr="004D7B46">
        <w:rPr>
          <w:lang w:val="en-US"/>
        </w:rPr>
        <w:tab/>
      </w:r>
      <w:r w:rsidR="00964EA6" w:rsidRPr="004D7B46">
        <w:rPr>
          <w:position w:val="-36"/>
          <w:lang w:val="en-US"/>
        </w:rPr>
        <w:object w:dxaOrig="4959" w:dyaOrig="840">
          <v:shape id="_x0000_i1087" type="#_x0000_t75" style="width:247.7pt;height:42pt" o:ole="">
            <v:imagedata r:id="rId153" o:title=""/>
          </v:shape>
          <o:OLEObject Type="Embed" ProgID="Equation.DSMT4" ShapeID="_x0000_i1087" DrawAspect="Content" ObjectID="_1485948397" r:id="rId154"/>
        </w:object>
      </w:r>
      <w:r w:rsidRPr="004D7B46">
        <w:rPr>
          <w:lang w:val="en-US"/>
        </w:rPr>
        <w:t xml:space="preserve"> </w:t>
      </w:r>
      <w:r w:rsidRPr="004D7B46">
        <w:rPr>
          <w:lang w:val="en-US"/>
        </w:rPr>
        <w:tab/>
      </w:r>
      <w:r w:rsidR="00D868A5" w:rsidRPr="004D7B46">
        <w:rPr>
          <w:lang w:val="en-US"/>
        </w:rPr>
        <w:fldChar w:fldCharType="begin"/>
      </w:r>
      <w:r w:rsidRPr="004D7B46">
        <w:rPr>
          <w:lang w:val="en-US"/>
        </w:rPr>
        <w:instrText xml:space="preserve"> MACROBUTTON MTPlaceRef \* MERGEFORMAT </w:instrText>
      </w:r>
      <w:r w:rsidR="00D868A5" w:rsidRPr="004D7B46">
        <w:rPr>
          <w:lang w:val="en-US"/>
        </w:rPr>
        <w:fldChar w:fldCharType="begin"/>
      </w:r>
      <w:r w:rsidRPr="004D7B46">
        <w:rPr>
          <w:lang w:val="en-US"/>
        </w:rPr>
        <w:instrText xml:space="preserve"> SEQ MTEqn \h \* MERGEFORMAT </w:instrText>
      </w:r>
      <w:r w:rsidR="00D868A5" w:rsidRPr="004D7B46">
        <w:rPr>
          <w:lang w:val="en-US"/>
        </w:rPr>
        <w:fldChar w:fldCharType="end"/>
      </w:r>
      <w:r w:rsidRPr="004D7B46">
        <w:rPr>
          <w:lang w:val="en-US"/>
        </w:rPr>
        <w:instrText>(</w:instrText>
      </w:r>
      <w:fldSimple w:instr=" SEQ MTSec \c \* Arabic \* MERGEFORMAT ">
        <w:r w:rsidR="004D7B46">
          <w:rPr>
            <w:noProof/>
            <w:lang w:val="en-US"/>
          </w:rPr>
          <w:instrText>1</w:instrText>
        </w:r>
      </w:fldSimple>
      <w:r w:rsidRPr="004D7B46">
        <w:rPr>
          <w:lang w:val="en-US"/>
        </w:rPr>
        <w:instrText>.</w:instrText>
      </w:r>
      <w:fldSimple w:instr=" SEQ MTEqn \c \* Arabic \* MERGEFORMAT ">
        <w:r w:rsidR="004D7B46">
          <w:rPr>
            <w:noProof/>
            <w:lang w:val="en-US"/>
          </w:rPr>
          <w:instrText>51</w:instrText>
        </w:r>
      </w:fldSimple>
      <w:r w:rsidRPr="004D7B46">
        <w:rPr>
          <w:lang w:val="en-US"/>
        </w:rPr>
        <w:instrText>)</w:instrText>
      </w:r>
      <w:r w:rsidR="00D868A5" w:rsidRPr="004D7B46">
        <w:rPr>
          <w:lang w:val="en-US"/>
        </w:rPr>
        <w:fldChar w:fldCharType="end"/>
      </w:r>
    </w:p>
    <w:p w:rsidR="00964EA6" w:rsidRPr="004D7B46" w:rsidRDefault="00964EA6" w:rsidP="004D7B46">
      <w:pPr>
        <w:rPr>
          <w:lang w:val="en-US"/>
        </w:rPr>
      </w:pPr>
    </w:p>
    <w:p w:rsidR="00964EA6" w:rsidRPr="004D7B46" w:rsidRDefault="00964EA6" w:rsidP="004D7B46">
      <w:pPr>
        <w:rPr>
          <w:lang w:val="en-US"/>
        </w:rPr>
      </w:pPr>
      <w:r w:rsidRPr="004D7B46">
        <w:rPr>
          <w:lang w:val="en-US"/>
        </w:rPr>
        <w:t xml:space="preserve">The critical velocity is computed as weighted summation of the separate contributions by currents and waves (Van Rijn, 2007). </w:t>
      </w:r>
    </w:p>
    <w:p w:rsidR="00964EA6" w:rsidRPr="004D7B46" w:rsidRDefault="00964EA6" w:rsidP="004D7B46">
      <w:pPr>
        <w:rPr>
          <w:lang w:val="en-US"/>
        </w:rPr>
      </w:pPr>
    </w:p>
    <w:p w:rsidR="00964EA6" w:rsidRPr="004D7B46" w:rsidRDefault="00964EA6" w:rsidP="004D7B46">
      <w:pPr>
        <w:pStyle w:val="MTDisplayEquation"/>
        <w:rPr>
          <w:lang w:val="en-US"/>
        </w:rPr>
      </w:pPr>
      <w:r w:rsidRPr="004D7B46">
        <w:rPr>
          <w:lang w:val="en-US"/>
        </w:rPr>
        <w:tab/>
      </w:r>
      <w:r w:rsidR="004D7B46" w:rsidRPr="004D7B46">
        <w:rPr>
          <w:position w:val="-32"/>
          <w:lang w:val="en-US"/>
        </w:rPr>
        <w:object w:dxaOrig="4860" w:dyaOrig="740">
          <v:shape id="_x0000_i1088" type="#_x0000_t75" style="width:242.55pt;height:36.45pt" o:ole="">
            <v:imagedata r:id="rId155" o:title=""/>
          </v:shape>
          <o:OLEObject Type="Embed" ProgID="Equation.DSMT4" ShapeID="_x0000_i1088" DrawAspect="Content" ObjectID="_1485948398" r:id="rId156"/>
        </w:object>
      </w:r>
      <w:r w:rsidRPr="004D7B46">
        <w:rPr>
          <w:lang w:val="en-US"/>
        </w:rPr>
        <w:t xml:space="preserve"> </w:t>
      </w:r>
      <w:r w:rsidRPr="004D7B46">
        <w:rPr>
          <w:lang w:val="en-US"/>
        </w:rPr>
        <w:tab/>
      </w:r>
      <w:r w:rsidR="00D868A5" w:rsidRPr="004D7B46">
        <w:rPr>
          <w:lang w:val="en-US"/>
        </w:rPr>
        <w:fldChar w:fldCharType="begin"/>
      </w:r>
      <w:r w:rsidRPr="004D7B46">
        <w:rPr>
          <w:lang w:val="en-US"/>
        </w:rPr>
        <w:instrText xml:space="preserve"> MACROBUTTON MTPlaceRef \* MERGEFORMAT </w:instrText>
      </w:r>
      <w:r w:rsidR="00D868A5" w:rsidRPr="004D7B46">
        <w:rPr>
          <w:lang w:val="en-US"/>
        </w:rPr>
        <w:fldChar w:fldCharType="begin"/>
      </w:r>
      <w:r w:rsidRPr="004D7B46">
        <w:rPr>
          <w:lang w:val="en-US"/>
        </w:rPr>
        <w:instrText xml:space="preserve"> SEQ MTEqn \h \* MERGEFORMAT </w:instrText>
      </w:r>
      <w:r w:rsidR="00D868A5" w:rsidRPr="004D7B46">
        <w:rPr>
          <w:lang w:val="en-US"/>
        </w:rPr>
        <w:fldChar w:fldCharType="end"/>
      </w:r>
      <w:r w:rsidRPr="004D7B46">
        <w:rPr>
          <w:lang w:val="en-US"/>
        </w:rPr>
        <w:instrText>(</w:instrText>
      </w:r>
      <w:fldSimple w:instr=" SEQ MTSec \c \* Arabic \* MERGEFORMAT ">
        <w:r w:rsidR="004D7B46">
          <w:rPr>
            <w:noProof/>
            <w:lang w:val="en-US"/>
          </w:rPr>
          <w:instrText>1</w:instrText>
        </w:r>
      </w:fldSimple>
      <w:r w:rsidRPr="004D7B46">
        <w:rPr>
          <w:lang w:val="en-US"/>
        </w:rPr>
        <w:instrText>.</w:instrText>
      </w:r>
      <w:fldSimple w:instr=" SEQ MTEqn \c \* Arabic \* MERGEFORMAT ">
        <w:r w:rsidR="004D7B46">
          <w:rPr>
            <w:noProof/>
            <w:lang w:val="en-US"/>
          </w:rPr>
          <w:instrText>52</w:instrText>
        </w:r>
      </w:fldSimple>
      <w:r w:rsidRPr="004D7B46">
        <w:rPr>
          <w:lang w:val="en-US"/>
        </w:rPr>
        <w:instrText>)</w:instrText>
      </w:r>
      <w:r w:rsidR="00D868A5" w:rsidRPr="004D7B46">
        <w:rPr>
          <w:lang w:val="en-US"/>
        </w:rPr>
        <w:fldChar w:fldCharType="end"/>
      </w:r>
    </w:p>
    <w:p w:rsidR="00964EA6" w:rsidRPr="004D7B46" w:rsidRDefault="00964EA6" w:rsidP="004D7B46">
      <w:pPr>
        <w:spacing w:line="240" w:lineRule="auto"/>
        <w:rPr>
          <w:lang w:val="en-US"/>
        </w:rPr>
      </w:pPr>
    </w:p>
    <w:p w:rsidR="00964EA6" w:rsidRPr="004D7B46" w:rsidRDefault="00964EA6" w:rsidP="004D7B46">
      <w:pPr>
        <w:rPr>
          <w:lang w:val="en-US"/>
        </w:rPr>
      </w:pPr>
      <w:r w:rsidRPr="004D7B46">
        <w:rPr>
          <w:lang w:val="en-US"/>
        </w:rPr>
        <w:t>The critical velocity for currents is based on Shields (1936)</w:t>
      </w:r>
    </w:p>
    <w:p w:rsidR="0082322E" w:rsidRPr="004D7B46" w:rsidRDefault="0082322E" w:rsidP="004D7B46">
      <w:pPr>
        <w:rPr>
          <w:lang w:val="en-US"/>
        </w:rPr>
      </w:pPr>
    </w:p>
    <w:p w:rsidR="00964EA6" w:rsidRPr="004D7B46" w:rsidRDefault="00964EA6" w:rsidP="004D7B46">
      <w:pPr>
        <w:pStyle w:val="MTDisplayEquation"/>
        <w:rPr>
          <w:lang w:val="en-US"/>
        </w:rPr>
      </w:pPr>
      <w:r w:rsidRPr="004D7B46">
        <w:rPr>
          <w:lang w:val="en-US"/>
        </w:rPr>
        <w:tab/>
      </w:r>
      <w:r w:rsidR="0082322E" w:rsidRPr="004D7B46">
        <w:rPr>
          <w:position w:val="-112"/>
          <w:lang w:val="en-US"/>
        </w:rPr>
        <w:object w:dxaOrig="4599" w:dyaOrig="2360">
          <v:shape id="_x0000_i1089" type="#_x0000_t75" style="width:230.15pt;height:117.85pt" o:ole="">
            <v:imagedata r:id="rId157" o:title=""/>
          </v:shape>
          <o:OLEObject Type="Embed" ProgID="Equation.DSMT4" ShapeID="_x0000_i1089" DrawAspect="Content" ObjectID="_1485948399" r:id="rId158"/>
        </w:object>
      </w:r>
      <w:r w:rsidRPr="004D7B46">
        <w:rPr>
          <w:lang w:val="en-US"/>
        </w:rPr>
        <w:t xml:space="preserve"> </w:t>
      </w:r>
      <w:r w:rsidRPr="004D7B46">
        <w:rPr>
          <w:lang w:val="en-US"/>
        </w:rPr>
        <w:tab/>
      </w:r>
      <w:r w:rsidR="00D868A5" w:rsidRPr="004D7B46">
        <w:rPr>
          <w:lang w:val="en-US"/>
        </w:rPr>
        <w:fldChar w:fldCharType="begin"/>
      </w:r>
      <w:r w:rsidRPr="004D7B46">
        <w:rPr>
          <w:lang w:val="en-US"/>
        </w:rPr>
        <w:instrText xml:space="preserve"> MACROBUTTON MTPlaceRef \* MERGEFORMAT </w:instrText>
      </w:r>
      <w:r w:rsidR="00D868A5" w:rsidRPr="004D7B46">
        <w:rPr>
          <w:lang w:val="en-US"/>
        </w:rPr>
        <w:fldChar w:fldCharType="begin"/>
      </w:r>
      <w:r w:rsidRPr="004D7B46">
        <w:rPr>
          <w:lang w:val="en-US"/>
        </w:rPr>
        <w:instrText xml:space="preserve"> SEQ MTEqn \h \* MERGEFORMAT </w:instrText>
      </w:r>
      <w:r w:rsidR="00D868A5" w:rsidRPr="004D7B46">
        <w:rPr>
          <w:lang w:val="en-US"/>
        </w:rPr>
        <w:fldChar w:fldCharType="end"/>
      </w:r>
      <w:r w:rsidRPr="004D7B46">
        <w:rPr>
          <w:lang w:val="en-US"/>
        </w:rPr>
        <w:instrText>(</w:instrText>
      </w:r>
      <w:fldSimple w:instr=" SEQ MTSec \c \* Arabic \* MERGEFORMAT ">
        <w:r w:rsidR="004D7B46">
          <w:rPr>
            <w:noProof/>
            <w:lang w:val="en-US"/>
          </w:rPr>
          <w:instrText>1</w:instrText>
        </w:r>
      </w:fldSimple>
      <w:r w:rsidRPr="004D7B46">
        <w:rPr>
          <w:lang w:val="en-US"/>
        </w:rPr>
        <w:instrText>.</w:instrText>
      </w:r>
      <w:fldSimple w:instr=" SEQ MTEqn \c \* Arabic \* MERGEFORMAT ">
        <w:r w:rsidR="004D7B46">
          <w:rPr>
            <w:noProof/>
            <w:lang w:val="en-US"/>
          </w:rPr>
          <w:instrText>53</w:instrText>
        </w:r>
      </w:fldSimple>
      <w:r w:rsidRPr="004D7B46">
        <w:rPr>
          <w:lang w:val="en-US"/>
        </w:rPr>
        <w:instrText>)</w:instrText>
      </w:r>
      <w:r w:rsidR="00D868A5" w:rsidRPr="004D7B46">
        <w:rPr>
          <w:lang w:val="en-US"/>
        </w:rPr>
        <w:fldChar w:fldCharType="end"/>
      </w:r>
    </w:p>
    <w:p w:rsidR="00964EA6" w:rsidRPr="004D7B46" w:rsidRDefault="00964EA6" w:rsidP="004D7B46">
      <w:pPr>
        <w:rPr>
          <w:lang w:val="en-US"/>
        </w:rPr>
      </w:pPr>
    </w:p>
    <w:p w:rsidR="0082322E" w:rsidRPr="004D7B46" w:rsidRDefault="00964EA6" w:rsidP="004D7B46">
      <w:pPr>
        <w:rPr>
          <w:lang w:val="en-US"/>
        </w:rPr>
      </w:pPr>
      <w:r w:rsidRPr="004D7B46">
        <w:rPr>
          <w:lang w:val="en-US"/>
        </w:rPr>
        <w:t>The critical velocity for waves is based on K</w:t>
      </w:r>
      <w:r w:rsidR="0082322E" w:rsidRPr="004D7B46">
        <w:rPr>
          <w:lang w:val="en-US"/>
        </w:rPr>
        <w:t>o</w:t>
      </w:r>
      <w:r w:rsidRPr="004D7B46">
        <w:rPr>
          <w:lang w:val="en-US"/>
        </w:rPr>
        <w:t>mer and Miller (1975)</w:t>
      </w:r>
    </w:p>
    <w:p w:rsidR="0082322E" w:rsidRPr="004D7B46" w:rsidRDefault="0082322E" w:rsidP="004D7B46">
      <w:pPr>
        <w:rPr>
          <w:lang w:val="en-US"/>
        </w:rPr>
      </w:pPr>
    </w:p>
    <w:p w:rsidR="0082322E" w:rsidRPr="004D7B46" w:rsidRDefault="0082322E" w:rsidP="004D7B46">
      <w:pPr>
        <w:pStyle w:val="MTDisplayEquation"/>
        <w:rPr>
          <w:lang w:val="en-US"/>
        </w:rPr>
      </w:pPr>
      <w:r w:rsidRPr="004D7B46">
        <w:rPr>
          <w:lang w:val="en-US"/>
        </w:rPr>
        <w:tab/>
      </w:r>
      <w:r w:rsidRPr="004D7B46">
        <w:rPr>
          <w:position w:val="-44"/>
          <w:lang w:val="en-US"/>
        </w:rPr>
        <w:object w:dxaOrig="5319" w:dyaOrig="999">
          <v:shape id="_x0000_i1090" type="#_x0000_t75" style="width:265.3pt;height:50.55pt" o:ole="">
            <v:imagedata r:id="rId159" o:title=""/>
          </v:shape>
          <o:OLEObject Type="Embed" ProgID="Equation.DSMT4" ShapeID="_x0000_i1090" DrawAspect="Content" ObjectID="_1485948400" r:id="rId160"/>
        </w:object>
      </w:r>
      <w:r w:rsidRPr="004D7B46">
        <w:rPr>
          <w:lang w:val="en-US"/>
        </w:rPr>
        <w:t xml:space="preserve"> </w:t>
      </w:r>
      <w:r w:rsidRPr="004D7B46">
        <w:rPr>
          <w:lang w:val="en-US"/>
        </w:rPr>
        <w:tab/>
      </w:r>
      <w:r w:rsidR="00D868A5" w:rsidRPr="004D7B46">
        <w:rPr>
          <w:lang w:val="en-US"/>
        </w:rPr>
        <w:fldChar w:fldCharType="begin"/>
      </w:r>
      <w:r w:rsidRPr="004D7B46">
        <w:rPr>
          <w:lang w:val="en-US"/>
        </w:rPr>
        <w:instrText xml:space="preserve"> MACROBUTTON MTPlaceRef \* MERGEFORMAT </w:instrText>
      </w:r>
      <w:r w:rsidR="00D868A5" w:rsidRPr="004D7B46">
        <w:rPr>
          <w:lang w:val="en-US"/>
        </w:rPr>
        <w:fldChar w:fldCharType="begin"/>
      </w:r>
      <w:r w:rsidRPr="004D7B46">
        <w:rPr>
          <w:lang w:val="en-US"/>
        </w:rPr>
        <w:instrText xml:space="preserve"> SEQ MTEqn \h \* MERGEFORMAT </w:instrText>
      </w:r>
      <w:r w:rsidR="00D868A5" w:rsidRPr="004D7B46">
        <w:rPr>
          <w:lang w:val="en-US"/>
        </w:rPr>
        <w:fldChar w:fldCharType="end"/>
      </w:r>
      <w:r w:rsidRPr="004D7B46">
        <w:rPr>
          <w:lang w:val="en-US"/>
        </w:rPr>
        <w:instrText>(</w:instrText>
      </w:r>
      <w:fldSimple w:instr=" SEQ MTSec \c \* Arabic \* MERGEFORMAT ">
        <w:r w:rsidR="004D7B46">
          <w:rPr>
            <w:noProof/>
            <w:lang w:val="en-US"/>
          </w:rPr>
          <w:instrText>1</w:instrText>
        </w:r>
      </w:fldSimple>
      <w:r w:rsidRPr="004D7B46">
        <w:rPr>
          <w:lang w:val="en-US"/>
        </w:rPr>
        <w:instrText>.</w:instrText>
      </w:r>
      <w:fldSimple w:instr=" SEQ MTEqn \c \* Arabic \* MERGEFORMAT ">
        <w:r w:rsidR="004D7B46">
          <w:rPr>
            <w:noProof/>
            <w:lang w:val="en-US"/>
          </w:rPr>
          <w:instrText>54</w:instrText>
        </w:r>
      </w:fldSimple>
      <w:r w:rsidRPr="004D7B46">
        <w:rPr>
          <w:lang w:val="en-US"/>
        </w:rPr>
        <w:instrText>)</w:instrText>
      </w:r>
      <w:r w:rsidR="00D868A5" w:rsidRPr="004D7B46">
        <w:rPr>
          <w:lang w:val="en-US"/>
        </w:rPr>
        <w:fldChar w:fldCharType="end"/>
      </w:r>
    </w:p>
    <w:p w:rsidR="000F7E89" w:rsidRPr="004D7B46" w:rsidRDefault="000F7E89" w:rsidP="004D7B46">
      <w:pPr>
        <w:pStyle w:val="Heading3"/>
        <w:jc w:val="both"/>
        <w:rPr>
          <w:lang w:val="en-US"/>
        </w:rPr>
      </w:pPr>
      <w:bookmarkStart w:id="79" w:name="_Toc412018046"/>
      <w:r w:rsidRPr="004D7B46">
        <w:rPr>
          <w:lang w:val="en-US"/>
        </w:rPr>
        <w:lastRenderedPageBreak/>
        <w:t>Wave asymmetry</w:t>
      </w:r>
      <w:bookmarkEnd w:id="79"/>
      <w:r w:rsidRPr="004D7B46">
        <w:rPr>
          <w:lang w:val="en-US"/>
        </w:rPr>
        <w:t xml:space="preserve"> </w:t>
      </w:r>
    </w:p>
    <w:p w:rsidR="000F7E89" w:rsidRPr="004D7B46" w:rsidRDefault="000F7E89" w:rsidP="004D7B46">
      <w:pPr>
        <w:rPr>
          <w:lang w:val="en-US"/>
        </w:rPr>
      </w:pPr>
      <w:r w:rsidRPr="004D7B46">
        <w:rPr>
          <w:lang w:val="en-US"/>
        </w:rPr>
        <w:t>The wave asymmetry enters the advection-diffusion equation, repeated here:</w:t>
      </w:r>
    </w:p>
    <w:p w:rsidR="00B47D26" w:rsidRPr="004D7B46" w:rsidRDefault="00B47D26" w:rsidP="004D7B46">
      <w:pPr>
        <w:rPr>
          <w:lang w:val="en-US"/>
        </w:rPr>
      </w:pPr>
    </w:p>
    <w:p w:rsidR="00B47D26" w:rsidRPr="004D7B46" w:rsidRDefault="00B47D26" w:rsidP="004D7B46">
      <w:pPr>
        <w:pStyle w:val="MTDisplayEquation"/>
        <w:rPr>
          <w:lang w:val="en-US"/>
        </w:rPr>
      </w:pPr>
      <w:r w:rsidRPr="004D7B46">
        <w:rPr>
          <w:lang w:val="en-US"/>
        </w:rPr>
        <w:tab/>
      </w:r>
      <w:r w:rsidRPr="004D7B46">
        <w:rPr>
          <w:position w:val="-68"/>
          <w:lang w:val="en-US"/>
        </w:rPr>
        <w:object w:dxaOrig="4720" w:dyaOrig="1480">
          <v:shape id="_x0000_i1091" type="#_x0000_t75" style="width:236.55pt;height:72.85pt" o:ole="">
            <v:imagedata r:id="rId161" o:title=""/>
          </v:shape>
          <o:OLEObject Type="Embed" ProgID="Equation.DSMT4" ShapeID="_x0000_i1091" DrawAspect="Content" ObjectID="_1485948401" r:id="rId162"/>
        </w:object>
      </w:r>
      <w:r w:rsidRPr="004D7B46">
        <w:rPr>
          <w:lang w:val="en-US"/>
        </w:rPr>
        <w:t xml:space="preserve"> </w:t>
      </w:r>
      <w:r w:rsidRPr="004D7B46">
        <w:rPr>
          <w:lang w:val="en-US"/>
        </w:rPr>
        <w:tab/>
      </w:r>
      <w:r w:rsidR="00D868A5" w:rsidRPr="004D7B46">
        <w:rPr>
          <w:lang w:val="en-US"/>
        </w:rPr>
        <w:fldChar w:fldCharType="begin"/>
      </w:r>
      <w:r w:rsidRPr="004D7B46">
        <w:rPr>
          <w:lang w:val="en-US"/>
        </w:rPr>
        <w:instrText xml:space="preserve"> MACROBUTTON MTPlaceRef \* MERGEFORMAT </w:instrText>
      </w:r>
      <w:r w:rsidR="00D868A5" w:rsidRPr="004D7B46">
        <w:rPr>
          <w:lang w:val="en-US"/>
        </w:rPr>
        <w:fldChar w:fldCharType="begin"/>
      </w:r>
      <w:r w:rsidRPr="004D7B46">
        <w:rPr>
          <w:lang w:val="en-US"/>
        </w:rPr>
        <w:instrText xml:space="preserve"> SEQ MTEqn \h \* MERGEFORMAT </w:instrText>
      </w:r>
      <w:r w:rsidR="00D868A5" w:rsidRPr="004D7B46">
        <w:rPr>
          <w:lang w:val="en-US"/>
        </w:rPr>
        <w:fldChar w:fldCharType="end"/>
      </w:r>
      <w:r w:rsidRPr="004D7B46">
        <w:rPr>
          <w:lang w:val="en-US"/>
        </w:rPr>
        <w:instrText>(</w:instrText>
      </w:r>
      <w:fldSimple w:instr=" SEQ MTSec \c \* Arabic \* MERGEFORMAT ">
        <w:r w:rsidR="004D7B46">
          <w:rPr>
            <w:noProof/>
            <w:lang w:val="en-US"/>
          </w:rPr>
          <w:instrText>1</w:instrText>
        </w:r>
      </w:fldSimple>
      <w:r w:rsidRPr="004D7B46">
        <w:rPr>
          <w:lang w:val="en-US"/>
        </w:rPr>
        <w:instrText>.</w:instrText>
      </w:r>
      <w:fldSimple w:instr=" SEQ MTEqn \c \* Arabic \* MERGEFORMAT ">
        <w:r w:rsidR="004D7B46">
          <w:rPr>
            <w:noProof/>
            <w:lang w:val="en-US"/>
          </w:rPr>
          <w:instrText>55</w:instrText>
        </w:r>
      </w:fldSimple>
      <w:r w:rsidRPr="004D7B46">
        <w:rPr>
          <w:lang w:val="en-US"/>
        </w:rPr>
        <w:instrText>)</w:instrText>
      </w:r>
      <w:r w:rsidR="00D868A5" w:rsidRPr="004D7B46">
        <w:rPr>
          <w:lang w:val="en-US"/>
        </w:rPr>
        <w:fldChar w:fldCharType="end"/>
      </w:r>
    </w:p>
    <w:p w:rsidR="000F7E89" w:rsidRPr="004D7B46" w:rsidRDefault="000F7E89" w:rsidP="004D7B46">
      <w:pPr>
        <w:rPr>
          <w:lang w:val="en-US"/>
        </w:rPr>
      </w:pPr>
    </w:p>
    <w:p w:rsidR="00B47D26" w:rsidRPr="004D7B46" w:rsidRDefault="00B47D26" w:rsidP="004D7B46">
      <w:pPr>
        <w:rPr>
          <w:sz w:val="20"/>
          <w:szCs w:val="20"/>
          <w:lang w:val="en-US"/>
        </w:rPr>
      </w:pPr>
      <w:r w:rsidRPr="004D7B46">
        <w:rPr>
          <w:sz w:val="20"/>
          <w:szCs w:val="20"/>
          <w:lang w:val="en-US"/>
        </w:rPr>
        <w:t xml:space="preserve">XBeach considers the wave energy of short waves as averaged over their length, and hence does not simulate the wave shape. A discretization of the wave skewness and asymmetry was introduced by Van Thiel de Vries (2009), to affect the sediment advection velocity. In this equation </w:t>
      </w:r>
      <w:r w:rsidRPr="004D7B46">
        <w:rPr>
          <w:i/>
          <w:sz w:val="20"/>
          <w:szCs w:val="20"/>
          <w:lang w:val="en-US"/>
        </w:rPr>
        <w:t>u</w:t>
      </w:r>
      <w:r w:rsidRPr="004D7B46">
        <w:rPr>
          <w:i/>
          <w:sz w:val="20"/>
          <w:szCs w:val="20"/>
          <w:vertAlign w:val="subscript"/>
          <w:lang w:val="en-US"/>
        </w:rPr>
        <w:t>a</w:t>
      </w:r>
      <w:r w:rsidRPr="004D7B46">
        <w:rPr>
          <w:sz w:val="20"/>
          <w:szCs w:val="20"/>
          <w:lang w:val="en-US"/>
        </w:rPr>
        <w:t xml:space="preserve"> is calculated as function of wave skewness (</w:t>
      </w:r>
      <w:r w:rsidRPr="004D7B46">
        <w:rPr>
          <w:i/>
          <w:sz w:val="20"/>
          <w:szCs w:val="20"/>
          <w:lang w:val="en-US"/>
        </w:rPr>
        <w:t>S</w:t>
      </w:r>
      <w:r w:rsidRPr="004D7B46">
        <w:rPr>
          <w:i/>
          <w:sz w:val="20"/>
          <w:szCs w:val="20"/>
          <w:vertAlign w:val="subscript"/>
          <w:lang w:val="en-US"/>
        </w:rPr>
        <w:t>k</w:t>
      </w:r>
      <w:r w:rsidRPr="004D7B46">
        <w:rPr>
          <w:sz w:val="20"/>
          <w:szCs w:val="20"/>
          <w:lang w:val="en-US"/>
        </w:rPr>
        <w:t>), wave asymmetry parameter (</w:t>
      </w:r>
      <w:r w:rsidRPr="004D7B46">
        <w:rPr>
          <w:i/>
          <w:sz w:val="20"/>
          <w:szCs w:val="20"/>
          <w:lang w:val="en-US"/>
        </w:rPr>
        <w:t>S</w:t>
      </w:r>
      <w:r w:rsidRPr="004D7B46">
        <w:rPr>
          <w:i/>
          <w:sz w:val="20"/>
          <w:szCs w:val="20"/>
          <w:vertAlign w:val="subscript"/>
          <w:lang w:val="en-US"/>
        </w:rPr>
        <w:t>k</w:t>
      </w:r>
      <w:r w:rsidRPr="004D7B46">
        <w:rPr>
          <w:sz w:val="20"/>
          <w:szCs w:val="20"/>
          <w:lang w:val="en-US"/>
        </w:rPr>
        <w:t xml:space="preserve">), root-mean square velocity </w:t>
      </w:r>
      <w:r w:rsidRPr="004D7B46">
        <w:rPr>
          <w:i/>
          <w:sz w:val="20"/>
          <w:szCs w:val="20"/>
          <w:lang w:val="en-US"/>
        </w:rPr>
        <w:t>u</w:t>
      </w:r>
      <w:r w:rsidRPr="004D7B46">
        <w:rPr>
          <w:i/>
          <w:sz w:val="20"/>
          <w:szCs w:val="20"/>
          <w:vertAlign w:val="subscript"/>
          <w:lang w:val="en-US"/>
        </w:rPr>
        <w:t>rms</w:t>
      </w:r>
      <w:r w:rsidRPr="004D7B46">
        <w:rPr>
          <w:sz w:val="20"/>
          <w:szCs w:val="20"/>
          <w:lang w:val="en-US"/>
        </w:rPr>
        <w:t xml:space="preserve"> and a calibration factor </w:t>
      </w:r>
      <w:r w:rsidRPr="004D7B46">
        <w:rPr>
          <w:i/>
          <w:sz w:val="20"/>
          <w:szCs w:val="20"/>
          <w:lang w:val="en-US"/>
        </w:rPr>
        <w:t>f</w:t>
      </w:r>
      <w:r w:rsidRPr="004D7B46">
        <w:rPr>
          <w:i/>
          <w:sz w:val="20"/>
          <w:szCs w:val="20"/>
          <w:vertAlign w:val="subscript"/>
          <w:lang w:val="en-US"/>
        </w:rPr>
        <w:t>ua</w:t>
      </w:r>
      <w:r w:rsidRPr="004D7B46">
        <w:rPr>
          <w:sz w:val="20"/>
          <w:szCs w:val="20"/>
          <w:lang w:val="en-US"/>
        </w:rPr>
        <w:t xml:space="preserve"> (keyword: </w:t>
      </w:r>
      <w:r w:rsidRPr="004D7B46">
        <w:rPr>
          <w:i/>
          <w:sz w:val="20"/>
          <w:szCs w:val="20"/>
          <w:lang w:val="en-US"/>
        </w:rPr>
        <w:t>facua</w:t>
      </w:r>
      <w:r w:rsidRPr="004D7B46">
        <w:rPr>
          <w:sz w:val="20"/>
          <w:szCs w:val="20"/>
          <w:lang w:val="en-US"/>
        </w:rPr>
        <w:t xml:space="preserve">). </w:t>
      </w:r>
    </w:p>
    <w:p w:rsidR="000F7E89" w:rsidRPr="004D7B46" w:rsidRDefault="000F7E89" w:rsidP="004D7B46">
      <w:pPr>
        <w:rPr>
          <w:sz w:val="20"/>
          <w:szCs w:val="20"/>
          <w:lang w:val="en-US"/>
        </w:rPr>
      </w:pPr>
    </w:p>
    <w:p w:rsidR="00B47D26" w:rsidRPr="004D7B46" w:rsidRDefault="00B47D26" w:rsidP="004D7B46">
      <w:pPr>
        <w:pStyle w:val="MTDisplayEquation"/>
        <w:rPr>
          <w:sz w:val="20"/>
          <w:szCs w:val="20"/>
          <w:lang w:val="en-US"/>
        </w:rPr>
      </w:pPr>
      <w:r w:rsidRPr="004D7B46">
        <w:rPr>
          <w:sz w:val="20"/>
          <w:szCs w:val="20"/>
          <w:lang w:val="en-US"/>
        </w:rPr>
        <w:tab/>
      </w:r>
      <w:r w:rsidRPr="004D7B46">
        <w:rPr>
          <w:position w:val="-12"/>
          <w:sz w:val="20"/>
          <w:szCs w:val="20"/>
          <w:lang w:val="en-US"/>
        </w:rPr>
        <w:object w:dxaOrig="1980" w:dyaOrig="360">
          <v:shape id="_x0000_i1092" type="#_x0000_t75" style="width:98.15pt;height:17.55pt" o:ole="">
            <v:imagedata r:id="rId163" o:title=""/>
          </v:shape>
          <o:OLEObject Type="Embed" ProgID="Equation.DSMT4" ShapeID="_x0000_i1092" DrawAspect="Content" ObjectID="_1485948402" r:id="rId164"/>
        </w:object>
      </w:r>
      <w:r w:rsidRPr="004D7B46">
        <w:rPr>
          <w:sz w:val="20"/>
          <w:szCs w:val="20"/>
          <w:lang w:val="en-US"/>
        </w:rPr>
        <w:t xml:space="preserve"> </w:t>
      </w:r>
      <w:r w:rsidRPr="004D7B46">
        <w:rPr>
          <w:sz w:val="20"/>
          <w:szCs w:val="20"/>
          <w:lang w:val="en-US"/>
        </w:rPr>
        <w:tab/>
      </w:r>
      <w:r w:rsidR="00D868A5" w:rsidRPr="004D7B46">
        <w:rPr>
          <w:sz w:val="20"/>
          <w:szCs w:val="20"/>
          <w:lang w:val="en-US"/>
        </w:rPr>
        <w:fldChar w:fldCharType="begin"/>
      </w:r>
      <w:r w:rsidRPr="004D7B46">
        <w:rPr>
          <w:sz w:val="20"/>
          <w:szCs w:val="20"/>
          <w:lang w:val="en-US"/>
        </w:rPr>
        <w:instrText xml:space="preserve"> MACROBUTTON MTPlaceRef \* MERGEFORMAT </w:instrText>
      </w:r>
      <w:r w:rsidR="00D868A5" w:rsidRPr="004D7B46">
        <w:rPr>
          <w:sz w:val="20"/>
          <w:szCs w:val="20"/>
          <w:lang w:val="en-US"/>
        </w:rPr>
        <w:fldChar w:fldCharType="begin"/>
      </w:r>
      <w:r w:rsidRPr="004D7B46">
        <w:rPr>
          <w:sz w:val="20"/>
          <w:szCs w:val="20"/>
          <w:lang w:val="en-US"/>
        </w:rPr>
        <w:instrText xml:space="preserve"> SEQ MTEqn \h \* MERGEFORMAT </w:instrText>
      </w:r>
      <w:r w:rsidR="00D868A5" w:rsidRPr="004D7B46">
        <w:rPr>
          <w:sz w:val="20"/>
          <w:szCs w:val="20"/>
          <w:lang w:val="en-US"/>
        </w:rPr>
        <w:fldChar w:fldCharType="end"/>
      </w:r>
      <w:r w:rsidRPr="004D7B46">
        <w:rPr>
          <w:sz w:val="20"/>
          <w:szCs w:val="20"/>
          <w:lang w:val="en-US"/>
        </w:rPr>
        <w:instrText>(</w:instrText>
      </w:r>
      <w:fldSimple w:instr=" SEQ MTSec \c \* Arabic \* MERGEFORMAT ">
        <w:r w:rsidR="004D7B46">
          <w:rPr>
            <w:noProof/>
            <w:sz w:val="20"/>
            <w:szCs w:val="20"/>
            <w:lang w:val="en-US"/>
          </w:rPr>
          <w:instrText>1</w:instrText>
        </w:r>
      </w:fldSimple>
      <w:r w:rsidRPr="004D7B46">
        <w:rPr>
          <w:sz w:val="20"/>
          <w:szCs w:val="20"/>
          <w:lang w:val="en-US"/>
        </w:rPr>
        <w:instrText>.</w:instrText>
      </w:r>
      <w:fldSimple w:instr=" SEQ MTEqn \c \* Arabic \* MERGEFORMAT ">
        <w:r w:rsidR="004D7B46">
          <w:rPr>
            <w:noProof/>
            <w:sz w:val="20"/>
            <w:szCs w:val="20"/>
            <w:lang w:val="en-US"/>
          </w:rPr>
          <w:instrText>56</w:instrText>
        </w:r>
      </w:fldSimple>
      <w:r w:rsidRPr="004D7B46">
        <w:rPr>
          <w:sz w:val="20"/>
          <w:szCs w:val="20"/>
          <w:lang w:val="en-US"/>
        </w:rPr>
        <w:instrText>)</w:instrText>
      </w:r>
      <w:r w:rsidR="00D868A5" w:rsidRPr="004D7B46">
        <w:rPr>
          <w:sz w:val="20"/>
          <w:szCs w:val="20"/>
          <w:lang w:val="en-US"/>
        </w:rPr>
        <w:fldChar w:fldCharType="end"/>
      </w:r>
    </w:p>
    <w:p w:rsidR="00B47D26" w:rsidRPr="004D7B46" w:rsidRDefault="00B47D26" w:rsidP="004D7B46">
      <w:pPr>
        <w:rPr>
          <w:sz w:val="20"/>
          <w:szCs w:val="20"/>
          <w:lang w:val="en-US"/>
        </w:rPr>
      </w:pPr>
    </w:p>
    <w:p w:rsidR="00B47D26" w:rsidRPr="004D7B46" w:rsidRDefault="00B47D26" w:rsidP="004D7B46">
      <w:pPr>
        <w:rPr>
          <w:sz w:val="20"/>
          <w:szCs w:val="20"/>
          <w:lang w:val="en-US"/>
        </w:rPr>
      </w:pPr>
      <w:r w:rsidRPr="004D7B46">
        <w:rPr>
          <w:sz w:val="20"/>
          <w:szCs w:val="20"/>
          <w:lang w:val="en-US"/>
        </w:rPr>
        <w:t xml:space="preserve">The skewness and asymmetry as parameterized as a function of the Ursell number by Ruessink  </w:t>
      </w:r>
      <w:r w:rsidR="0024380D" w:rsidRPr="004D7B46">
        <w:rPr>
          <w:sz w:val="20"/>
          <w:szCs w:val="20"/>
          <w:lang w:val="en-US"/>
        </w:rPr>
        <w:t>et al. (2012).</w:t>
      </w:r>
    </w:p>
    <w:p w:rsidR="00B47D26" w:rsidRPr="004D7B46" w:rsidRDefault="00B47D26" w:rsidP="004D7B46">
      <w:pPr>
        <w:rPr>
          <w:sz w:val="20"/>
          <w:szCs w:val="20"/>
          <w:lang w:val="en-US"/>
        </w:rPr>
      </w:pPr>
    </w:p>
    <w:p w:rsidR="00B47D26" w:rsidRPr="004D7B46" w:rsidRDefault="00B47D26" w:rsidP="004D7B46">
      <w:pPr>
        <w:pStyle w:val="MTDisplayEquation"/>
        <w:rPr>
          <w:sz w:val="20"/>
          <w:szCs w:val="20"/>
          <w:lang w:val="en-US"/>
        </w:rPr>
      </w:pPr>
      <w:r w:rsidRPr="004D7B46">
        <w:rPr>
          <w:sz w:val="20"/>
          <w:szCs w:val="20"/>
          <w:lang w:val="en-US"/>
        </w:rPr>
        <w:tab/>
      </w:r>
      <w:r w:rsidRPr="004D7B46">
        <w:rPr>
          <w:position w:val="-90"/>
          <w:sz w:val="20"/>
          <w:szCs w:val="20"/>
          <w:lang w:val="en-US"/>
        </w:rPr>
        <w:object w:dxaOrig="5700" w:dyaOrig="1920">
          <v:shape id="_x0000_i1093" type="#_x0000_t75" style="width:283.3pt;height:95.55pt" o:ole="">
            <v:imagedata r:id="rId165" o:title=""/>
          </v:shape>
          <o:OLEObject Type="Embed" ProgID="Equation.DSMT4" ShapeID="_x0000_i1093" DrawAspect="Content" ObjectID="_1485948403" r:id="rId166"/>
        </w:object>
      </w:r>
      <w:r w:rsidRPr="004D7B46">
        <w:rPr>
          <w:sz w:val="20"/>
          <w:szCs w:val="20"/>
          <w:lang w:val="en-US"/>
        </w:rPr>
        <w:t xml:space="preserve"> </w:t>
      </w:r>
      <w:r w:rsidRPr="004D7B46">
        <w:rPr>
          <w:sz w:val="20"/>
          <w:szCs w:val="20"/>
          <w:lang w:val="en-US"/>
        </w:rPr>
        <w:tab/>
      </w:r>
      <w:r w:rsidR="00D868A5" w:rsidRPr="004D7B46">
        <w:rPr>
          <w:sz w:val="20"/>
          <w:szCs w:val="20"/>
          <w:lang w:val="en-US"/>
        </w:rPr>
        <w:fldChar w:fldCharType="begin"/>
      </w:r>
      <w:r w:rsidRPr="004D7B46">
        <w:rPr>
          <w:sz w:val="20"/>
          <w:szCs w:val="20"/>
          <w:lang w:val="en-US"/>
        </w:rPr>
        <w:instrText xml:space="preserve"> MACROBUTTON MTPlaceRef \* MERGEFORMAT </w:instrText>
      </w:r>
      <w:r w:rsidR="00D868A5" w:rsidRPr="004D7B46">
        <w:rPr>
          <w:sz w:val="20"/>
          <w:szCs w:val="20"/>
          <w:lang w:val="en-US"/>
        </w:rPr>
        <w:fldChar w:fldCharType="begin"/>
      </w:r>
      <w:r w:rsidRPr="004D7B46">
        <w:rPr>
          <w:sz w:val="20"/>
          <w:szCs w:val="20"/>
          <w:lang w:val="en-US"/>
        </w:rPr>
        <w:instrText xml:space="preserve"> SEQ MTEqn \h \* MERGEFORMAT </w:instrText>
      </w:r>
      <w:r w:rsidR="00D868A5" w:rsidRPr="004D7B46">
        <w:rPr>
          <w:sz w:val="20"/>
          <w:szCs w:val="20"/>
          <w:lang w:val="en-US"/>
        </w:rPr>
        <w:fldChar w:fldCharType="end"/>
      </w:r>
      <w:r w:rsidRPr="004D7B46">
        <w:rPr>
          <w:sz w:val="20"/>
          <w:szCs w:val="20"/>
          <w:lang w:val="en-US"/>
        </w:rPr>
        <w:instrText>(</w:instrText>
      </w:r>
      <w:fldSimple w:instr=" SEQ MTSec \c \* Arabic \* MERGEFORMAT ">
        <w:r w:rsidR="004D7B46">
          <w:rPr>
            <w:noProof/>
            <w:sz w:val="20"/>
            <w:szCs w:val="20"/>
            <w:lang w:val="en-US"/>
          </w:rPr>
          <w:instrText>1</w:instrText>
        </w:r>
      </w:fldSimple>
      <w:r w:rsidRPr="004D7B46">
        <w:rPr>
          <w:sz w:val="20"/>
          <w:szCs w:val="20"/>
          <w:lang w:val="en-US"/>
        </w:rPr>
        <w:instrText>.</w:instrText>
      </w:r>
      <w:fldSimple w:instr=" SEQ MTEqn \c \* Arabic \* MERGEFORMAT ">
        <w:r w:rsidR="004D7B46">
          <w:rPr>
            <w:noProof/>
            <w:sz w:val="20"/>
            <w:szCs w:val="20"/>
            <w:lang w:val="en-US"/>
          </w:rPr>
          <w:instrText>57</w:instrText>
        </w:r>
      </w:fldSimple>
      <w:r w:rsidRPr="004D7B46">
        <w:rPr>
          <w:sz w:val="20"/>
          <w:szCs w:val="20"/>
          <w:lang w:val="en-US"/>
        </w:rPr>
        <w:instrText>)</w:instrText>
      </w:r>
      <w:r w:rsidR="00D868A5" w:rsidRPr="004D7B46">
        <w:rPr>
          <w:sz w:val="20"/>
          <w:szCs w:val="20"/>
          <w:lang w:val="en-US"/>
        </w:rPr>
        <w:fldChar w:fldCharType="end"/>
      </w:r>
    </w:p>
    <w:p w:rsidR="00B47D26" w:rsidRPr="004D7B46" w:rsidRDefault="00B47D26" w:rsidP="004D7B46">
      <w:pPr>
        <w:spacing w:line="240" w:lineRule="auto"/>
        <w:rPr>
          <w:b/>
          <w:iCs/>
          <w:sz w:val="20"/>
          <w:szCs w:val="20"/>
          <w:lang w:val="en-US"/>
        </w:rPr>
      </w:pPr>
      <w:r w:rsidRPr="004D7B46">
        <w:rPr>
          <w:sz w:val="20"/>
          <w:szCs w:val="20"/>
          <w:lang w:val="en-US"/>
        </w:rPr>
        <w:br w:type="page"/>
      </w:r>
    </w:p>
    <w:p w:rsidR="008C2325" w:rsidRPr="004D7B46" w:rsidRDefault="008C2325" w:rsidP="004D7B46">
      <w:pPr>
        <w:pStyle w:val="Heading2"/>
        <w:jc w:val="both"/>
        <w:rPr>
          <w:lang w:val="en-US"/>
        </w:rPr>
      </w:pPr>
      <w:bookmarkStart w:id="80" w:name="_Toc412018047"/>
      <w:r w:rsidRPr="004D7B46">
        <w:rPr>
          <w:lang w:val="en-US"/>
        </w:rPr>
        <w:lastRenderedPageBreak/>
        <w:t>Bottom updating</w:t>
      </w:r>
      <w:bookmarkEnd w:id="80"/>
    </w:p>
    <w:p w:rsidR="008C2325" w:rsidRPr="004D7B46" w:rsidRDefault="008C2325" w:rsidP="004D7B46">
      <w:pPr>
        <w:pStyle w:val="Heading3"/>
        <w:jc w:val="both"/>
        <w:rPr>
          <w:lang w:val="en-US"/>
        </w:rPr>
      </w:pPr>
      <w:bookmarkStart w:id="81" w:name="_Toc412018048"/>
      <w:r w:rsidRPr="004D7B46">
        <w:rPr>
          <w:lang w:val="en-US"/>
        </w:rPr>
        <w:t>Due to sediment fluxes</w:t>
      </w:r>
      <w:bookmarkEnd w:id="81"/>
    </w:p>
    <w:p w:rsidR="009C4C27" w:rsidRPr="004D7B46" w:rsidRDefault="009C4C27" w:rsidP="004D7B46">
      <w:pPr>
        <w:rPr>
          <w:lang w:val="en-US"/>
        </w:rPr>
      </w:pPr>
      <w:r w:rsidRPr="004D7B46">
        <w:rPr>
          <w:lang w:val="en-US"/>
        </w:rPr>
        <w:t>Based on the gradients in the sediment transport the bed level changes according to:</w:t>
      </w:r>
    </w:p>
    <w:p w:rsidR="009C4C27" w:rsidRPr="004D7B46" w:rsidRDefault="009C4C27" w:rsidP="004D7B46">
      <w:pPr>
        <w:rPr>
          <w:lang w:val="en-US"/>
        </w:rPr>
      </w:pPr>
    </w:p>
    <w:p w:rsidR="009C4C27" w:rsidRPr="004D7B46" w:rsidRDefault="009C4C27" w:rsidP="004D7B46">
      <w:pPr>
        <w:pStyle w:val="MTDisplayEquation"/>
        <w:rPr>
          <w:lang w:val="en-US"/>
        </w:rPr>
      </w:pPr>
      <w:r w:rsidRPr="004D7B46">
        <w:rPr>
          <w:lang w:val="en-US"/>
        </w:rPr>
        <w:tab/>
      </w:r>
      <w:r w:rsidRPr="004D7B46">
        <w:rPr>
          <w:position w:val="-32"/>
          <w:lang w:val="en-US"/>
        </w:rPr>
        <w:object w:dxaOrig="2880" w:dyaOrig="760">
          <v:shape id="_x0000_i1094" type="#_x0000_t75" style="width:2in;height:37.7pt" o:ole="">
            <v:imagedata r:id="rId167" o:title=""/>
          </v:shape>
          <o:OLEObject Type="Embed" ProgID="Equation.DSMT4" ShapeID="_x0000_i1094" DrawAspect="Content" ObjectID="_1485948404" r:id="rId168"/>
        </w:object>
      </w:r>
      <w:r w:rsidRPr="004D7B46">
        <w:rPr>
          <w:lang w:val="en-US"/>
        </w:rPr>
        <w:t xml:space="preserve"> </w:t>
      </w:r>
      <w:r w:rsidRPr="004D7B46">
        <w:rPr>
          <w:lang w:val="en-US"/>
        </w:rPr>
        <w:tab/>
      </w:r>
      <w:r w:rsidR="00D868A5" w:rsidRPr="004D7B46">
        <w:rPr>
          <w:lang w:val="en-US"/>
        </w:rPr>
        <w:fldChar w:fldCharType="begin"/>
      </w:r>
      <w:r w:rsidRPr="004D7B46">
        <w:rPr>
          <w:lang w:val="en-US"/>
        </w:rPr>
        <w:instrText xml:space="preserve"> MACROBUTTON MTPlaceRef \* MERGEFORMAT </w:instrText>
      </w:r>
      <w:r w:rsidR="00D868A5" w:rsidRPr="004D7B46">
        <w:rPr>
          <w:lang w:val="en-US"/>
        </w:rPr>
        <w:fldChar w:fldCharType="begin"/>
      </w:r>
      <w:r w:rsidRPr="004D7B46">
        <w:rPr>
          <w:lang w:val="en-US"/>
        </w:rPr>
        <w:instrText xml:space="preserve"> SEQ MTEqn \h \* MERGEFORMAT </w:instrText>
      </w:r>
      <w:r w:rsidR="00D868A5" w:rsidRPr="004D7B46">
        <w:rPr>
          <w:lang w:val="en-US"/>
        </w:rPr>
        <w:fldChar w:fldCharType="end"/>
      </w:r>
      <w:bookmarkStart w:id="82" w:name="ZEqnNum202334"/>
      <w:r w:rsidRPr="004D7B46">
        <w:rPr>
          <w:lang w:val="en-US"/>
        </w:rPr>
        <w:instrText>(</w:instrText>
      </w:r>
      <w:fldSimple w:instr=" SEQ MTSec \c \* Arabic \* MERGEFORMAT ">
        <w:r w:rsidR="004D7B46">
          <w:rPr>
            <w:noProof/>
            <w:lang w:val="en-US"/>
          </w:rPr>
          <w:instrText>1</w:instrText>
        </w:r>
      </w:fldSimple>
      <w:r w:rsidRPr="004D7B46">
        <w:rPr>
          <w:lang w:val="en-US"/>
        </w:rPr>
        <w:instrText>.</w:instrText>
      </w:r>
      <w:fldSimple w:instr=" SEQ MTEqn \c \* Arabic \* MERGEFORMAT ">
        <w:r w:rsidR="004D7B46">
          <w:rPr>
            <w:noProof/>
            <w:lang w:val="en-US"/>
          </w:rPr>
          <w:instrText>58</w:instrText>
        </w:r>
      </w:fldSimple>
      <w:r w:rsidRPr="004D7B46">
        <w:rPr>
          <w:lang w:val="en-US"/>
        </w:rPr>
        <w:instrText>)</w:instrText>
      </w:r>
      <w:bookmarkEnd w:id="82"/>
      <w:r w:rsidR="00D868A5" w:rsidRPr="004D7B46">
        <w:rPr>
          <w:lang w:val="en-US"/>
        </w:rPr>
        <w:fldChar w:fldCharType="end"/>
      </w:r>
    </w:p>
    <w:p w:rsidR="009C4C27" w:rsidRPr="004D7B46" w:rsidRDefault="009C4C27" w:rsidP="004D7B46">
      <w:pPr>
        <w:rPr>
          <w:lang w:val="en-US"/>
        </w:rPr>
      </w:pPr>
    </w:p>
    <w:p w:rsidR="009C4C27" w:rsidRPr="004D7B46" w:rsidRDefault="009C4C27" w:rsidP="004D7B46">
      <w:pPr>
        <w:rPr>
          <w:lang w:val="en-US"/>
        </w:rPr>
      </w:pPr>
      <w:r w:rsidRPr="004D7B46">
        <w:rPr>
          <w:lang w:val="en-US"/>
        </w:rPr>
        <w:t xml:space="preserve">In </w:t>
      </w:r>
      <w:r w:rsidR="00D868A5" w:rsidRPr="004D7B46">
        <w:rPr>
          <w:lang w:val="en-US"/>
        </w:rPr>
        <w:fldChar w:fldCharType="begin"/>
      </w:r>
      <w:r w:rsidRPr="004D7B46">
        <w:rPr>
          <w:lang w:val="en-US"/>
        </w:rPr>
        <w:instrText xml:space="preserve"> GOTOBUTTON ZEqnNum202334  \* MERGEFORMAT </w:instrText>
      </w:r>
      <w:r w:rsidR="00D868A5" w:rsidRPr="004D7B46">
        <w:rPr>
          <w:lang w:val="en-US"/>
        </w:rPr>
        <w:fldChar w:fldCharType="begin"/>
      </w:r>
      <w:r w:rsidRPr="004D7B46">
        <w:rPr>
          <w:lang w:val="en-US"/>
        </w:rPr>
        <w:instrText xml:space="preserve"> REF ZEqnNum202334 \* Charformat \! \* MERGEFORMAT </w:instrText>
      </w:r>
      <w:r w:rsidR="00D868A5" w:rsidRPr="004D7B46">
        <w:rPr>
          <w:lang w:val="en-US"/>
        </w:rPr>
        <w:fldChar w:fldCharType="separate"/>
      </w:r>
      <w:r w:rsidR="004D7B46" w:rsidRPr="004D7B46">
        <w:rPr>
          <w:lang w:val="en-US"/>
        </w:rPr>
        <w:instrText>(</w:instrText>
      </w:r>
      <w:r w:rsidR="004D7B46">
        <w:rPr>
          <w:lang w:val="en-US"/>
        </w:rPr>
        <w:instrText>1</w:instrText>
      </w:r>
      <w:r w:rsidR="004D7B46" w:rsidRPr="004D7B46">
        <w:rPr>
          <w:lang w:val="en-US"/>
        </w:rPr>
        <w:instrText>.</w:instrText>
      </w:r>
      <w:r w:rsidR="004D7B46">
        <w:rPr>
          <w:lang w:val="en-US"/>
        </w:rPr>
        <w:instrText>58</w:instrText>
      </w:r>
      <w:r w:rsidR="004D7B46" w:rsidRPr="004D7B46">
        <w:rPr>
          <w:lang w:val="en-US"/>
        </w:rPr>
        <w:instrText>)</w:instrText>
      </w:r>
      <w:r w:rsidR="00D868A5" w:rsidRPr="004D7B46">
        <w:rPr>
          <w:lang w:val="en-US"/>
        </w:rPr>
        <w:fldChar w:fldCharType="end"/>
      </w:r>
      <w:r w:rsidR="00D868A5" w:rsidRPr="004D7B46">
        <w:rPr>
          <w:lang w:val="en-US"/>
        </w:rPr>
        <w:fldChar w:fldCharType="end"/>
      </w:r>
      <w:r w:rsidRPr="004D7B46">
        <w:rPr>
          <w:lang w:val="en-US"/>
        </w:rPr>
        <w:t xml:space="preserve"> </w:t>
      </w:r>
      <w:r w:rsidRPr="004D7B46">
        <w:rPr>
          <w:i/>
          <w:lang w:val="en-US"/>
        </w:rPr>
        <w:t>ρ</w:t>
      </w:r>
      <w:r w:rsidRPr="004D7B46">
        <w:rPr>
          <w:lang w:val="en-US"/>
        </w:rPr>
        <w:t xml:space="preserve"> is the porosity,  </w:t>
      </w:r>
      <w:r w:rsidRPr="004D7B46">
        <w:rPr>
          <w:i/>
          <w:lang w:val="en-US"/>
        </w:rPr>
        <w:t>f</w:t>
      </w:r>
      <w:r w:rsidRPr="004D7B46">
        <w:rPr>
          <w:i/>
          <w:vertAlign w:val="subscript"/>
          <w:lang w:val="en-US"/>
        </w:rPr>
        <w:t>mor</w:t>
      </w:r>
      <w:r w:rsidRPr="004D7B46">
        <w:rPr>
          <w:lang w:val="en-US"/>
        </w:rPr>
        <w:t xml:space="preserve">  is a morphological acceleration factor o</w:t>
      </w:r>
      <w:r w:rsidR="00987353" w:rsidRPr="004D7B46">
        <w:rPr>
          <w:lang w:val="en-US"/>
        </w:rPr>
        <w:t>f O(1-10) (Reniers et al., 2004</w:t>
      </w:r>
      <w:r w:rsidRPr="004D7B46">
        <w:rPr>
          <w:lang w:val="en-US"/>
        </w:rPr>
        <w:t xml:space="preserve">) and </w:t>
      </w:r>
      <w:r w:rsidRPr="004D7B46">
        <w:rPr>
          <w:i/>
          <w:lang w:val="en-US"/>
        </w:rPr>
        <w:t>q</w:t>
      </w:r>
      <w:r w:rsidRPr="004D7B46">
        <w:rPr>
          <w:i/>
          <w:vertAlign w:val="subscript"/>
          <w:lang w:val="en-US"/>
        </w:rPr>
        <w:t>x</w:t>
      </w:r>
      <w:r w:rsidRPr="004D7B46">
        <w:rPr>
          <w:lang w:val="en-US"/>
        </w:rPr>
        <w:t xml:space="preserve"> and </w:t>
      </w:r>
      <w:r w:rsidRPr="004D7B46">
        <w:rPr>
          <w:i/>
          <w:lang w:val="en-US"/>
        </w:rPr>
        <w:t>q</w:t>
      </w:r>
      <w:r w:rsidRPr="004D7B46">
        <w:rPr>
          <w:i/>
          <w:vertAlign w:val="subscript"/>
          <w:lang w:val="en-US"/>
        </w:rPr>
        <w:t>y</w:t>
      </w:r>
      <w:r w:rsidRPr="004D7B46">
        <w:rPr>
          <w:lang w:val="en-US"/>
        </w:rPr>
        <w:t xml:space="preserve"> represent the sediment transport rates in x- and y-direction respectively. In order to take account for bed-slope effects on sediment transport a bed-slope correction factor </w:t>
      </w:r>
      <w:r w:rsidRPr="004D7B46">
        <w:rPr>
          <w:i/>
          <w:lang w:val="en-US"/>
        </w:rPr>
        <w:t>f</w:t>
      </w:r>
      <w:r w:rsidRPr="004D7B46">
        <w:rPr>
          <w:i/>
          <w:vertAlign w:val="subscript"/>
          <w:lang w:val="en-US"/>
        </w:rPr>
        <w:t>slope</w:t>
      </w:r>
      <w:r w:rsidRPr="004D7B46">
        <w:rPr>
          <w:lang w:val="en-US"/>
        </w:rPr>
        <w:t xml:space="preserve"> is introduced.</w:t>
      </w:r>
    </w:p>
    <w:p w:rsidR="009C4C27" w:rsidRPr="004D7B46" w:rsidRDefault="009C4C27" w:rsidP="004D7B46">
      <w:pPr>
        <w:rPr>
          <w:lang w:val="en-US"/>
        </w:rPr>
      </w:pPr>
    </w:p>
    <w:p w:rsidR="009C4C27" w:rsidRPr="004D7B46" w:rsidRDefault="009C4C27" w:rsidP="004D7B46">
      <w:pPr>
        <w:pStyle w:val="MTDisplayEquation"/>
        <w:rPr>
          <w:lang w:val="en-US"/>
        </w:rPr>
      </w:pPr>
      <w:r w:rsidRPr="004D7B46">
        <w:rPr>
          <w:lang w:val="en-US"/>
        </w:rPr>
        <w:tab/>
      </w:r>
      <w:r w:rsidRPr="004D7B46">
        <w:rPr>
          <w:position w:val="-64"/>
          <w:lang w:val="en-US"/>
        </w:rPr>
        <w:object w:dxaOrig="3800" w:dyaOrig="1860">
          <v:shape id="_x0000_i1095" type="#_x0000_t75" style="width:190.7pt;height:92.55pt" o:ole="">
            <v:imagedata r:id="rId169" o:title=""/>
          </v:shape>
          <o:OLEObject Type="Embed" ProgID="Equation.DSMT4" ShapeID="_x0000_i1095" DrawAspect="Content" ObjectID="_1485948405" r:id="rId170"/>
        </w:object>
      </w:r>
      <w:r w:rsidRPr="004D7B46">
        <w:rPr>
          <w:lang w:val="en-US"/>
        </w:rPr>
        <w:t xml:space="preserve"> </w:t>
      </w:r>
      <w:r w:rsidRPr="004D7B46">
        <w:rPr>
          <w:lang w:val="en-US"/>
        </w:rPr>
        <w:tab/>
      </w:r>
      <w:r w:rsidR="00D868A5" w:rsidRPr="004D7B46">
        <w:rPr>
          <w:lang w:val="en-US"/>
        </w:rPr>
        <w:fldChar w:fldCharType="begin"/>
      </w:r>
      <w:r w:rsidRPr="004D7B46">
        <w:rPr>
          <w:lang w:val="en-US"/>
        </w:rPr>
        <w:instrText xml:space="preserve"> MACROBUTTON MTPlaceRef \* MERGEFORMAT </w:instrText>
      </w:r>
      <w:r w:rsidR="00D868A5" w:rsidRPr="004D7B46">
        <w:rPr>
          <w:lang w:val="en-US"/>
        </w:rPr>
        <w:fldChar w:fldCharType="begin"/>
      </w:r>
      <w:r w:rsidRPr="004D7B46">
        <w:rPr>
          <w:lang w:val="en-US"/>
        </w:rPr>
        <w:instrText xml:space="preserve"> SEQ MTEqn \h \* MERGEFORMAT </w:instrText>
      </w:r>
      <w:r w:rsidR="00D868A5" w:rsidRPr="004D7B46">
        <w:rPr>
          <w:lang w:val="en-US"/>
        </w:rPr>
        <w:fldChar w:fldCharType="end"/>
      </w:r>
      <w:r w:rsidRPr="004D7B46">
        <w:rPr>
          <w:lang w:val="en-US"/>
        </w:rPr>
        <w:instrText>(</w:instrText>
      </w:r>
      <w:fldSimple w:instr=" SEQ MTSec \c \* Arabic \* MERGEFORMAT ">
        <w:r w:rsidR="004D7B46">
          <w:rPr>
            <w:noProof/>
            <w:lang w:val="en-US"/>
          </w:rPr>
          <w:instrText>1</w:instrText>
        </w:r>
      </w:fldSimple>
      <w:r w:rsidRPr="004D7B46">
        <w:rPr>
          <w:lang w:val="en-US"/>
        </w:rPr>
        <w:instrText>.</w:instrText>
      </w:r>
      <w:fldSimple w:instr=" SEQ MTEqn \c \* Arabic \* MERGEFORMAT ">
        <w:r w:rsidR="004D7B46">
          <w:rPr>
            <w:noProof/>
            <w:lang w:val="en-US"/>
          </w:rPr>
          <w:instrText>59</w:instrText>
        </w:r>
      </w:fldSimple>
      <w:r w:rsidRPr="004D7B46">
        <w:rPr>
          <w:lang w:val="en-US"/>
        </w:rPr>
        <w:instrText>)</w:instrText>
      </w:r>
      <w:r w:rsidR="00D868A5" w:rsidRPr="004D7B46">
        <w:rPr>
          <w:lang w:val="en-US"/>
        </w:rPr>
        <w:fldChar w:fldCharType="end"/>
      </w:r>
    </w:p>
    <w:p w:rsidR="009C4C27" w:rsidRPr="004D7B46" w:rsidRDefault="009C4C27" w:rsidP="004D7B46">
      <w:pPr>
        <w:rPr>
          <w:lang w:val="en-US"/>
        </w:rPr>
      </w:pPr>
    </w:p>
    <w:p w:rsidR="008C2325" w:rsidRPr="004D7B46" w:rsidRDefault="008C2325" w:rsidP="004D7B46">
      <w:pPr>
        <w:pStyle w:val="Heading3"/>
        <w:jc w:val="both"/>
        <w:rPr>
          <w:lang w:val="en-US"/>
        </w:rPr>
      </w:pPr>
      <w:bookmarkStart w:id="83" w:name="_Toc412018049"/>
      <w:r w:rsidRPr="004D7B46">
        <w:rPr>
          <w:lang w:val="en-US"/>
        </w:rPr>
        <w:t>Avalanching</w:t>
      </w:r>
      <w:bookmarkEnd w:id="83"/>
    </w:p>
    <w:p w:rsidR="009C4C27" w:rsidRPr="004D7B46" w:rsidRDefault="009C4C27" w:rsidP="004D7B46">
      <w:pPr>
        <w:rPr>
          <w:lang w:val="en-US"/>
        </w:rPr>
      </w:pPr>
      <w:r w:rsidRPr="004D7B46">
        <w:rPr>
          <w:lang w:val="en-US"/>
        </w:rPr>
        <w:t xml:space="preserve">To account for the slumping of sandy material during storm-induced dune erosion avalanching </w:t>
      </w:r>
      <w:r w:rsidR="004951FC" w:rsidRPr="004D7B46">
        <w:rPr>
          <w:lang w:val="en-US"/>
        </w:rPr>
        <w:t xml:space="preserve">is introduced to update the bed </w:t>
      </w:r>
      <w:r w:rsidRPr="004D7B46">
        <w:rPr>
          <w:lang w:val="en-US"/>
        </w:rPr>
        <w:t xml:space="preserve">evolution. Avalanching is introduced via the use of a critical bed slope for both the dry and wet area (keyword: </w:t>
      </w:r>
      <w:r w:rsidRPr="004D7B46">
        <w:rPr>
          <w:i/>
          <w:lang w:val="en-US"/>
        </w:rPr>
        <w:t>wetslp</w:t>
      </w:r>
      <w:r w:rsidRPr="004D7B46">
        <w:rPr>
          <w:lang w:val="en-US"/>
        </w:rPr>
        <w:t xml:space="preserve"> and </w:t>
      </w:r>
      <w:r w:rsidRPr="004D7B46">
        <w:rPr>
          <w:i/>
          <w:lang w:val="en-US"/>
        </w:rPr>
        <w:t>dryslp</w:t>
      </w:r>
      <w:r w:rsidRPr="004D7B46">
        <w:rPr>
          <w:lang w:val="en-US"/>
        </w:rPr>
        <w:t xml:space="preserve">). </w:t>
      </w:r>
      <w:r w:rsidR="00840330" w:rsidRPr="004D7B46">
        <w:rPr>
          <w:lang w:val="en-US"/>
        </w:rPr>
        <w:t xml:space="preserve">It is considered that inundated areas are much more prone to slumping and therefore two separate critical slopes for dry and wet points are used. The default values are 1 and 0.3 respectively. </w:t>
      </w:r>
      <w:r w:rsidRPr="004D7B46">
        <w:rPr>
          <w:lang w:val="en-US"/>
        </w:rPr>
        <w:t xml:space="preserve">When this </w:t>
      </w:r>
      <w:r w:rsidR="00840330" w:rsidRPr="004D7B46">
        <w:rPr>
          <w:lang w:val="en-US"/>
        </w:rPr>
        <w:t xml:space="preserve">critical </w:t>
      </w:r>
      <w:r w:rsidRPr="004D7B46">
        <w:rPr>
          <w:lang w:val="en-US"/>
        </w:rPr>
        <w:t>slope is exceeded, material is exchanged</w:t>
      </w:r>
      <w:r w:rsidR="009F110A" w:rsidRPr="004D7B46">
        <w:rPr>
          <w:lang w:val="en-US"/>
        </w:rPr>
        <w:t xml:space="preserve"> between the adjacent cells</w:t>
      </w:r>
      <w:r w:rsidR="00840330" w:rsidRPr="004D7B46">
        <w:rPr>
          <w:lang w:val="en-US"/>
        </w:rPr>
        <w:t xml:space="preserve"> to the amount needed to bring the slope back to the critical slope. </w:t>
      </w:r>
    </w:p>
    <w:p w:rsidR="009C4C27" w:rsidRPr="004D7B46" w:rsidRDefault="009C4C27" w:rsidP="004D7B46">
      <w:pPr>
        <w:rPr>
          <w:lang w:val="en-US"/>
        </w:rPr>
      </w:pPr>
    </w:p>
    <w:p w:rsidR="009C4C27" w:rsidRPr="004D7B46" w:rsidRDefault="009C4C27" w:rsidP="004D7B46">
      <w:pPr>
        <w:pStyle w:val="MTDisplayEquation"/>
        <w:rPr>
          <w:lang w:val="en-US"/>
        </w:rPr>
      </w:pPr>
      <w:r w:rsidRPr="004D7B46">
        <w:rPr>
          <w:lang w:val="en-US"/>
        </w:rPr>
        <w:tab/>
      </w:r>
      <w:r w:rsidRPr="004D7B46">
        <w:rPr>
          <w:position w:val="-28"/>
          <w:lang w:val="en-US"/>
        </w:rPr>
        <w:object w:dxaOrig="1020" w:dyaOrig="680">
          <v:shape id="_x0000_i1096" type="#_x0000_t75" style="width:51.45pt;height:34.3pt" o:ole="">
            <v:imagedata r:id="rId171" o:title=""/>
          </v:shape>
          <o:OLEObject Type="Embed" ProgID="Equation.DSMT4" ShapeID="_x0000_i1096" DrawAspect="Content" ObjectID="_1485948406" r:id="rId172"/>
        </w:object>
      </w:r>
      <w:r w:rsidRPr="004D7B46">
        <w:rPr>
          <w:lang w:val="en-US"/>
        </w:rPr>
        <w:t xml:space="preserve"> </w:t>
      </w:r>
      <w:r w:rsidRPr="004D7B46">
        <w:rPr>
          <w:lang w:val="en-US"/>
        </w:rPr>
        <w:tab/>
      </w:r>
      <w:r w:rsidR="00D868A5" w:rsidRPr="004D7B46">
        <w:rPr>
          <w:lang w:val="en-US"/>
        </w:rPr>
        <w:fldChar w:fldCharType="begin"/>
      </w:r>
      <w:r w:rsidRPr="004D7B46">
        <w:rPr>
          <w:lang w:val="en-US"/>
        </w:rPr>
        <w:instrText xml:space="preserve"> MACROBUTTON MTPlaceRef \* MERGEFORMAT </w:instrText>
      </w:r>
      <w:r w:rsidR="00D868A5" w:rsidRPr="004D7B46">
        <w:rPr>
          <w:lang w:val="en-US"/>
        </w:rPr>
        <w:fldChar w:fldCharType="begin"/>
      </w:r>
      <w:r w:rsidRPr="004D7B46">
        <w:rPr>
          <w:lang w:val="en-US"/>
        </w:rPr>
        <w:instrText xml:space="preserve"> SEQ MTEqn \h \* MERGEFORMAT </w:instrText>
      </w:r>
      <w:r w:rsidR="00D868A5" w:rsidRPr="004D7B46">
        <w:rPr>
          <w:lang w:val="en-US"/>
        </w:rPr>
        <w:fldChar w:fldCharType="end"/>
      </w:r>
      <w:r w:rsidRPr="004D7B46">
        <w:rPr>
          <w:lang w:val="en-US"/>
        </w:rPr>
        <w:instrText>(</w:instrText>
      </w:r>
      <w:fldSimple w:instr=" SEQ MTSec \c \* Arabic \* MERGEFORMAT ">
        <w:r w:rsidR="004D7B46">
          <w:rPr>
            <w:noProof/>
            <w:lang w:val="en-US"/>
          </w:rPr>
          <w:instrText>1</w:instrText>
        </w:r>
      </w:fldSimple>
      <w:r w:rsidRPr="004D7B46">
        <w:rPr>
          <w:lang w:val="en-US"/>
        </w:rPr>
        <w:instrText>.</w:instrText>
      </w:r>
      <w:fldSimple w:instr=" SEQ MTEqn \c \* Arabic \* MERGEFORMAT ">
        <w:r w:rsidR="004D7B46">
          <w:rPr>
            <w:noProof/>
            <w:lang w:val="en-US"/>
          </w:rPr>
          <w:instrText>60</w:instrText>
        </w:r>
      </w:fldSimple>
      <w:r w:rsidRPr="004D7B46">
        <w:rPr>
          <w:lang w:val="en-US"/>
        </w:rPr>
        <w:instrText>)</w:instrText>
      </w:r>
      <w:r w:rsidR="00D868A5" w:rsidRPr="004D7B46">
        <w:rPr>
          <w:lang w:val="en-US"/>
        </w:rPr>
        <w:fldChar w:fldCharType="end"/>
      </w:r>
    </w:p>
    <w:p w:rsidR="009C4C27" w:rsidRPr="004D7B46" w:rsidRDefault="009C4C27" w:rsidP="004D7B46">
      <w:pPr>
        <w:rPr>
          <w:lang w:val="en-US"/>
        </w:rPr>
      </w:pPr>
    </w:p>
    <w:p w:rsidR="009C4C27" w:rsidRPr="004D7B46" w:rsidRDefault="009C4C27" w:rsidP="004D7B46">
      <w:pPr>
        <w:rPr>
          <w:lang w:val="en-US"/>
        </w:rPr>
      </w:pPr>
      <w:r w:rsidRPr="004D7B46">
        <w:rPr>
          <w:lang w:val="en-US"/>
        </w:rPr>
        <w:t xml:space="preserve">The change of the bed level within one time step is then given by </w:t>
      </w:r>
      <w:r w:rsidR="00D868A5" w:rsidRPr="004D7B46">
        <w:rPr>
          <w:lang w:val="en-US"/>
        </w:rPr>
        <w:fldChar w:fldCharType="begin"/>
      </w:r>
      <w:r w:rsidR="009F110A" w:rsidRPr="004D7B46">
        <w:rPr>
          <w:lang w:val="en-US"/>
        </w:rPr>
        <w:instrText xml:space="preserve"> GOTOBUTTON ZEqnNum441314  \* MERGEFORMAT </w:instrText>
      </w:r>
      <w:r w:rsidR="00D868A5" w:rsidRPr="004D7B46">
        <w:rPr>
          <w:lang w:val="en-US"/>
        </w:rPr>
        <w:fldChar w:fldCharType="begin"/>
      </w:r>
      <w:r w:rsidR="009F110A" w:rsidRPr="004D7B46">
        <w:rPr>
          <w:lang w:val="en-US"/>
        </w:rPr>
        <w:instrText xml:space="preserve"> REF ZEqnNum441314 \* Charformat \! \* MERGEFORMAT </w:instrText>
      </w:r>
      <w:r w:rsidR="00D868A5" w:rsidRPr="004D7B46">
        <w:rPr>
          <w:lang w:val="en-US"/>
        </w:rPr>
        <w:fldChar w:fldCharType="separate"/>
      </w:r>
      <w:r w:rsidR="004D7B46" w:rsidRPr="004D7B46">
        <w:rPr>
          <w:lang w:val="en-US"/>
        </w:rPr>
        <w:instrText>(1.60)</w:instrText>
      </w:r>
      <w:r w:rsidR="00D868A5" w:rsidRPr="004D7B46">
        <w:rPr>
          <w:lang w:val="en-US"/>
        </w:rPr>
        <w:fldChar w:fldCharType="end"/>
      </w:r>
      <w:r w:rsidR="00D868A5" w:rsidRPr="004D7B46">
        <w:rPr>
          <w:lang w:val="en-US"/>
        </w:rPr>
        <w:fldChar w:fldCharType="end"/>
      </w:r>
      <w:r w:rsidRPr="004D7B46">
        <w:rPr>
          <w:lang w:val="en-US"/>
        </w:rPr>
        <w:t xml:space="preserve">. In this formulation a threshold of 0.05 m/s has been introduced to prevent the generation of large shockwaves. </w:t>
      </w:r>
    </w:p>
    <w:p w:rsidR="009C4C27" w:rsidRPr="004D7B46" w:rsidRDefault="009C4C27" w:rsidP="004D7B46">
      <w:pPr>
        <w:rPr>
          <w:lang w:val="en-US"/>
        </w:rPr>
      </w:pPr>
    </w:p>
    <w:p w:rsidR="009C4C27" w:rsidRPr="004D7B46" w:rsidRDefault="009C4C27" w:rsidP="004D7B46">
      <w:pPr>
        <w:pStyle w:val="MTDisplayEquation"/>
        <w:rPr>
          <w:lang w:val="en-US"/>
        </w:rPr>
      </w:pPr>
      <w:r w:rsidRPr="004D7B46">
        <w:rPr>
          <w:lang w:val="en-US"/>
        </w:rPr>
        <w:tab/>
      </w:r>
      <w:r w:rsidRPr="004D7B46">
        <w:rPr>
          <w:position w:val="-72"/>
          <w:lang w:val="en-US"/>
        </w:rPr>
        <w:object w:dxaOrig="4840" w:dyaOrig="1560">
          <v:shape id="_x0000_i1097" type="#_x0000_t75" style="width:242.15pt;height:77.55pt" o:ole="">
            <v:imagedata r:id="rId173" o:title=""/>
          </v:shape>
          <o:OLEObject Type="Embed" ProgID="Equation.DSMT4" ShapeID="_x0000_i1097" DrawAspect="Content" ObjectID="_1485948407" r:id="rId174"/>
        </w:object>
      </w:r>
      <w:r w:rsidRPr="004D7B46">
        <w:rPr>
          <w:lang w:val="en-US"/>
        </w:rPr>
        <w:t xml:space="preserve"> </w:t>
      </w:r>
      <w:r w:rsidRPr="004D7B46">
        <w:rPr>
          <w:lang w:val="en-US"/>
        </w:rPr>
        <w:tab/>
      </w:r>
      <w:r w:rsidR="00D868A5" w:rsidRPr="004D7B46">
        <w:rPr>
          <w:lang w:val="en-US"/>
        </w:rPr>
        <w:fldChar w:fldCharType="begin"/>
      </w:r>
      <w:r w:rsidRPr="004D7B46">
        <w:rPr>
          <w:lang w:val="en-US"/>
        </w:rPr>
        <w:instrText xml:space="preserve"> MACROBUTTON MTPlaceRef \* MERGEFORMAT </w:instrText>
      </w:r>
      <w:r w:rsidR="00D868A5" w:rsidRPr="004D7B46">
        <w:rPr>
          <w:lang w:val="en-US"/>
        </w:rPr>
        <w:fldChar w:fldCharType="begin"/>
      </w:r>
      <w:r w:rsidRPr="004D7B46">
        <w:rPr>
          <w:lang w:val="en-US"/>
        </w:rPr>
        <w:instrText xml:space="preserve"> SEQ MTEqn \h \* MERGEFORMAT </w:instrText>
      </w:r>
      <w:r w:rsidR="00D868A5" w:rsidRPr="004D7B46">
        <w:rPr>
          <w:lang w:val="en-US"/>
        </w:rPr>
        <w:fldChar w:fldCharType="end"/>
      </w:r>
      <w:bookmarkStart w:id="84" w:name="ZEqnNum441314"/>
      <w:r w:rsidRPr="004D7B46">
        <w:rPr>
          <w:lang w:val="en-US"/>
        </w:rPr>
        <w:instrText>(</w:instrText>
      </w:r>
      <w:fldSimple w:instr=" SEQ MTSec \c \* Arabic \* MERGEFORMAT ">
        <w:r w:rsidR="004D7B46">
          <w:rPr>
            <w:noProof/>
            <w:lang w:val="en-US"/>
          </w:rPr>
          <w:instrText>1</w:instrText>
        </w:r>
      </w:fldSimple>
      <w:r w:rsidRPr="004D7B46">
        <w:rPr>
          <w:lang w:val="en-US"/>
        </w:rPr>
        <w:instrText>.</w:instrText>
      </w:r>
      <w:fldSimple w:instr=" SEQ MTEqn \c \* Arabic \* MERGEFORMAT ">
        <w:r w:rsidR="004D7B46">
          <w:rPr>
            <w:noProof/>
            <w:lang w:val="en-US"/>
          </w:rPr>
          <w:instrText>61</w:instrText>
        </w:r>
      </w:fldSimple>
      <w:r w:rsidRPr="004D7B46">
        <w:rPr>
          <w:lang w:val="en-US"/>
        </w:rPr>
        <w:instrText>)</w:instrText>
      </w:r>
      <w:bookmarkEnd w:id="84"/>
      <w:r w:rsidR="00D868A5" w:rsidRPr="004D7B46">
        <w:rPr>
          <w:lang w:val="en-US"/>
        </w:rPr>
        <w:fldChar w:fldCharType="end"/>
      </w:r>
    </w:p>
    <w:p w:rsidR="009F110A" w:rsidRPr="004D7B46" w:rsidRDefault="009F110A" w:rsidP="004D7B46">
      <w:pPr>
        <w:spacing w:line="240" w:lineRule="auto"/>
        <w:rPr>
          <w:bCs/>
          <w:iCs/>
          <w:szCs w:val="26"/>
          <w:lang w:val="en-US"/>
        </w:rPr>
      </w:pPr>
      <w:r w:rsidRPr="004D7B46">
        <w:rPr>
          <w:lang w:val="en-US"/>
        </w:rPr>
        <w:br w:type="page"/>
      </w:r>
    </w:p>
    <w:p w:rsidR="008C2325" w:rsidRPr="004D7B46" w:rsidRDefault="008C2325" w:rsidP="004D7B46">
      <w:pPr>
        <w:pStyle w:val="Heading3"/>
        <w:jc w:val="both"/>
        <w:rPr>
          <w:lang w:val="en-US"/>
        </w:rPr>
      </w:pPr>
      <w:bookmarkStart w:id="85" w:name="_Toc412018050"/>
      <w:r w:rsidRPr="004D7B46">
        <w:rPr>
          <w:lang w:val="en-US"/>
        </w:rPr>
        <w:lastRenderedPageBreak/>
        <w:t>Bed composition</w:t>
      </w:r>
      <w:bookmarkEnd w:id="85"/>
    </w:p>
    <w:p w:rsidR="00F638E8" w:rsidRPr="004D7B46" w:rsidRDefault="00F638E8" w:rsidP="004D7B46">
      <w:pPr>
        <w:pStyle w:val="BodyText"/>
        <w:rPr>
          <w:lang w:val="en-US"/>
        </w:rPr>
      </w:pPr>
      <w:r w:rsidRPr="004D7B46">
        <w:rPr>
          <w:lang w:val="en-US"/>
        </w:rPr>
        <w:t>If the effect of different sediment fractions, sorting and armouring are of importance, a bed composition constituting multiple sediment fractions can be defined. Each sediment fraction is characterized by a median grain size (D50) and possible a D15 and D90 as well. When using multiple sediment fractions, multiple bed layers are needed as well to describe the vertical distribution of the sediment fractions in the bed.</w:t>
      </w:r>
    </w:p>
    <w:p w:rsidR="00F638E8" w:rsidRPr="004D7B46" w:rsidRDefault="00F638E8" w:rsidP="004D7B46">
      <w:pPr>
        <w:pStyle w:val="BodyText"/>
        <w:rPr>
          <w:lang w:val="en-US"/>
        </w:rPr>
      </w:pPr>
      <w:r w:rsidRPr="004D7B46">
        <w:rPr>
          <w:lang w:val="en-US"/>
        </w:rPr>
        <w:t>By specifying multiple bed layers, XBeach can keep track of the different sediment fractions both in the horizontal and in the vertical. Coarse sediments may be deposited on top of fine sediment after which erosion of the coarse sediment is needed to expose the fine sediment again, effectively armouring the bed. Three types of bed layers are distinguished: 1) the top layer 2) the variable or “breathing” layer and 3) the bottom layers. The top layer is the only layer that interacts with the water column and can be eroded, but preserves it thickness. The bottom layers are layers of constant thickness that move with the top layer. A single variable or “breathing” layer is defined that adapts its thickness to the erosion and sedimentation of the bed. At least one of each type of bed layer is needed, which makes that at least three bed layers are required. For example: if a grid cell is eroded, particular fractions of sediment are removed from the top layer, but the top layer preserves its thickness and thus it takes the same volume of sediment, likely of different composition than the eroded sediment, from the layer below. If this layer is a bottom layer, the thickness is preserved and again the same volume of sediment is taken form a lower bed layer. This continues until the variable or “breathing” layer is reached. This layer adapts its thickness to the amount of erosion. If the thickness of the layer becomes too small, the variable layer is merged with an adjacent bottom layer and a new bottom layer is defined underneath the existing ones to ensure a constant number of bed layers. Reversely, if a grid cell is accreting, the thickness of the variable layer will be increased and with sufficient increase the variable layer will be split in two effectively creating a new bottom layer. The lowest existing bottom layer is then discarded to ensure a constant number of bed layers.</w:t>
      </w:r>
    </w:p>
    <w:p w:rsidR="00F638E8" w:rsidRPr="004D7B46" w:rsidRDefault="00F638E8" w:rsidP="004D7B46">
      <w:pPr>
        <w:pStyle w:val="BodyText"/>
        <w:rPr>
          <w:lang w:val="en-US"/>
        </w:rPr>
      </w:pPr>
      <w:r w:rsidRPr="004D7B46">
        <w:rPr>
          <w:lang w:val="en-US"/>
        </w:rPr>
        <w:t>Each grid cell in XBeach holds its own sediment distribution and the sediment transport formulations used differentiate between fractions. Therefore the distribution of sediment may change over time and processes like armouring and sorting can be simulated. Due to the shifting of sediment between bed layers numerical mixing of sediment occurs. Choosing bed layer thicknesses that are in balance with the expected erosion and deposition during the simulation should keep the numerical mixing to a minimum. A bed layer thickness that is too large will result in relatively uniform behaviour, while a bed layer thickness that is too small will result in a lot of shifting and thus numerical mixing.</w:t>
      </w:r>
    </w:p>
    <w:p w:rsidR="000C5FE2" w:rsidRPr="004D7B46" w:rsidRDefault="000C5FE2" w:rsidP="004D7B46">
      <w:pPr>
        <w:rPr>
          <w:lang w:val="en-US"/>
        </w:rPr>
      </w:pPr>
    </w:p>
    <w:p w:rsidR="00FB3C01" w:rsidRPr="004D7B46" w:rsidRDefault="00FB3C01" w:rsidP="004D7B46">
      <w:pPr>
        <w:rPr>
          <w:lang w:val="en-US"/>
        </w:rPr>
      </w:pPr>
    </w:p>
    <w:p w:rsidR="008E05D9" w:rsidRPr="004D7B46" w:rsidRDefault="008E05D9" w:rsidP="004D7B46">
      <w:pPr>
        <w:spacing w:line="240" w:lineRule="auto"/>
        <w:rPr>
          <w:lang w:val="en-US"/>
        </w:rPr>
      </w:pPr>
      <w:r w:rsidRPr="004D7B46">
        <w:rPr>
          <w:lang w:val="en-US"/>
        </w:rPr>
        <w:br w:type="page"/>
      </w:r>
    </w:p>
    <w:p w:rsidR="008E05D9" w:rsidRPr="004D7B46" w:rsidRDefault="008E05D9" w:rsidP="004D7B46">
      <w:pPr>
        <w:pStyle w:val="Heading1"/>
        <w:jc w:val="both"/>
        <w:rPr>
          <w:lang w:val="en-US"/>
        </w:rPr>
      </w:pPr>
      <w:bookmarkStart w:id="86" w:name="_Toc412018051"/>
      <w:r w:rsidRPr="004D7B46">
        <w:rPr>
          <w:lang w:val="en-US"/>
        </w:rPr>
        <w:lastRenderedPageBreak/>
        <w:t>Boundary conditions</w:t>
      </w:r>
      <w:bookmarkEnd w:id="86"/>
    </w:p>
    <w:p w:rsidR="008E05D9" w:rsidRPr="004D7B46" w:rsidRDefault="008E05D9" w:rsidP="004D7B46">
      <w:pPr>
        <w:pStyle w:val="Heading2"/>
        <w:spacing w:line="240" w:lineRule="auto"/>
        <w:jc w:val="both"/>
        <w:rPr>
          <w:lang w:val="en-US"/>
        </w:rPr>
      </w:pPr>
      <w:bookmarkStart w:id="87" w:name="_Toc412018052"/>
      <w:r w:rsidRPr="004D7B46">
        <w:rPr>
          <w:lang w:val="en-US"/>
        </w:rPr>
        <w:t>Waves</w:t>
      </w:r>
      <w:bookmarkEnd w:id="87"/>
    </w:p>
    <w:p w:rsidR="007E32CB" w:rsidRPr="004D7B46" w:rsidRDefault="007E32CB" w:rsidP="004D7B46">
      <w:pPr>
        <w:rPr>
          <w:lang w:val="en-US"/>
        </w:rPr>
      </w:pPr>
      <w:r w:rsidRPr="004D7B46">
        <w:rPr>
          <w:lang w:val="en-US"/>
        </w:rPr>
        <w:t>XBeach allows user</w:t>
      </w:r>
      <w:r w:rsidR="00E900F6" w:rsidRPr="004D7B46">
        <w:rPr>
          <w:lang w:val="en-US"/>
        </w:rPr>
        <w:t>s</w:t>
      </w:r>
      <w:r w:rsidRPr="004D7B46">
        <w:rPr>
          <w:lang w:val="en-US"/>
        </w:rPr>
        <w:t xml:space="preserve"> to </w:t>
      </w:r>
      <w:r w:rsidR="00681291" w:rsidRPr="004D7B46">
        <w:rPr>
          <w:lang w:val="en-US"/>
        </w:rPr>
        <w:t>include</w:t>
      </w:r>
      <w:r w:rsidRPr="004D7B46">
        <w:rPr>
          <w:lang w:val="en-US"/>
        </w:rPr>
        <w:t xml:space="preserve"> two different </w:t>
      </w:r>
      <w:r w:rsidR="00681291" w:rsidRPr="004D7B46">
        <w:rPr>
          <w:lang w:val="en-US"/>
        </w:rPr>
        <w:t xml:space="preserve">options for wave boundary conditions </w:t>
      </w:r>
      <w:r w:rsidRPr="004D7B46">
        <w:rPr>
          <w:lang w:val="en-US"/>
        </w:rPr>
        <w:t xml:space="preserve">in the model. </w:t>
      </w:r>
      <w:r w:rsidR="00751572" w:rsidRPr="004D7B46">
        <w:rPr>
          <w:lang w:val="en-US"/>
        </w:rPr>
        <w:t>These wave boundary conditions can be applied only at the upwave (seaward) boundary</w:t>
      </w:r>
      <w:r w:rsidR="004C5AA7">
        <w:rPr>
          <w:lang w:val="en-US"/>
        </w:rPr>
        <w:t xml:space="preserve"> (keyword: </w:t>
      </w:r>
      <w:r w:rsidR="004C5AA7">
        <w:rPr>
          <w:i/>
          <w:lang w:val="en-US"/>
        </w:rPr>
        <w:t>instat</w:t>
      </w:r>
      <w:r w:rsidR="004C5AA7">
        <w:rPr>
          <w:lang w:val="en-US"/>
        </w:rPr>
        <w:t>)</w:t>
      </w:r>
      <w:r w:rsidR="00751572" w:rsidRPr="004D7B46">
        <w:rPr>
          <w:lang w:val="en-US"/>
        </w:rPr>
        <w:t xml:space="preserve">. </w:t>
      </w:r>
      <w:r w:rsidRPr="004D7B46">
        <w:rPr>
          <w:lang w:val="en-US"/>
        </w:rPr>
        <w:t xml:space="preserve">First of all, </w:t>
      </w:r>
      <w:r w:rsidR="00A02AD3" w:rsidRPr="004D7B46">
        <w:rPr>
          <w:lang w:val="en-US"/>
        </w:rPr>
        <w:t xml:space="preserve">in </w:t>
      </w:r>
      <w:fldSimple w:instr=" REF _Ref410738028 \r \h  \* MERGEFORMAT ">
        <w:r w:rsidR="004D7B46">
          <w:rPr>
            <w:lang w:val="en-US"/>
          </w:rPr>
          <w:t>3.1.1</w:t>
        </w:r>
      </w:fldSimple>
      <w:r w:rsidR="00166E5E" w:rsidRPr="004D7B46">
        <w:rPr>
          <w:lang w:val="en-US"/>
        </w:rPr>
        <w:t xml:space="preserve"> </w:t>
      </w:r>
      <w:r w:rsidR="00A02AD3" w:rsidRPr="004D7B46">
        <w:rPr>
          <w:lang w:val="en-US"/>
        </w:rPr>
        <w:t>the method t</w:t>
      </w:r>
      <w:r w:rsidRPr="004D7B46">
        <w:rPr>
          <w:lang w:val="en-US"/>
        </w:rPr>
        <w:t xml:space="preserve">o specify </w:t>
      </w:r>
      <w:r w:rsidR="00214DE6" w:rsidRPr="004D7B46">
        <w:rPr>
          <w:lang w:val="en-US"/>
        </w:rPr>
        <w:t xml:space="preserve">wave </w:t>
      </w:r>
      <w:r w:rsidR="00FB0F87" w:rsidRPr="004D7B46">
        <w:rPr>
          <w:lang w:val="en-US"/>
        </w:rPr>
        <w:t>spectra</w:t>
      </w:r>
      <w:r w:rsidR="00A02AD3" w:rsidRPr="004D7B46">
        <w:rPr>
          <w:lang w:val="en-US"/>
        </w:rPr>
        <w:t xml:space="preserve"> is discussed. </w:t>
      </w:r>
      <w:r w:rsidRPr="004D7B46">
        <w:rPr>
          <w:lang w:val="en-US"/>
        </w:rPr>
        <w:t>Secondly,</w:t>
      </w:r>
      <w:r w:rsidR="00A02AD3" w:rsidRPr="004D7B46">
        <w:rPr>
          <w:lang w:val="en-US"/>
        </w:rPr>
        <w:t xml:space="preserve"> in </w:t>
      </w:r>
      <w:r w:rsidR="00D868A5">
        <w:rPr>
          <w:lang w:val="en-US"/>
        </w:rPr>
        <w:fldChar w:fldCharType="begin"/>
      </w:r>
      <w:r w:rsidR="004D7B46">
        <w:rPr>
          <w:lang w:val="en-US"/>
        </w:rPr>
        <w:instrText xml:space="preserve"> REF _Ref412015448 \r \h </w:instrText>
      </w:r>
      <w:r w:rsidR="00D868A5">
        <w:rPr>
          <w:lang w:val="en-US"/>
        </w:rPr>
      </w:r>
      <w:r w:rsidR="00D868A5">
        <w:rPr>
          <w:lang w:val="en-US"/>
        </w:rPr>
        <w:fldChar w:fldCharType="separate"/>
      </w:r>
      <w:r w:rsidR="004D7B46">
        <w:rPr>
          <w:lang w:val="en-US"/>
        </w:rPr>
        <w:t>3.1.2</w:t>
      </w:r>
      <w:r w:rsidR="00D868A5">
        <w:rPr>
          <w:lang w:val="en-US"/>
        </w:rPr>
        <w:fldChar w:fldCharType="end"/>
      </w:r>
      <w:r w:rsidR="00166E5E" w:rsidRPr="004D7B46">
        <w:rPr>
          <w:lang w:val="en-US"/>
        </w:rPr>
        <w:t xml:space="preserve"> </w:t>
      </w:r>
      <w:r w:rsidR="00E900F6" w:rsidRPr="004D7B46">
        <w:rPr>
          <w:lang w:val="en-US"/>
        </w:rPr>
        <w:t xml:space="preserve">the method to apply </w:t>
      </w:r>
      <w:r w:rsidR="00681291" w:rsidRPr="004D7B46">
        <w:rPr>
          <w:lang w:val="en-US"/>
        </w:rPr>
        <w:t>non-</w:t>
      </w:r>
      <w:r w:rsidR="00E900F6" w:rsidRPr="004D7B46">
        <w:rPr>
          <w:lang w:val="en-US"/>
        </w:rPr>
        <w:t>spectra</w:t>
      </w:r>
      <w:r w:rsidR="00166E5E" w:rsidRPr="004D7B46">
        <w:rPr>
          <w:lang w:val="en-US"/>
        </w:rPr>
        <w:t>, such as stationary wave conditions or time-</w:t>
      </w:r>
      <w:r w:rsidR="004C5AA7" w:rsidRPr="004D7B46">
        <w:rPr>
          <w:lang w:val="en-US"/>
        </w:rPr>
        <w:t>series is</w:t>
      </w:r>
      <w:r w:rsidR="00CA197A" w:rsidRPr="004D7B46">
        <w:rPr>
          <w:lang w:val="en-US"/>
        </w:rPr>
        <w:t xml:space="preserve"> elaborated</w:t>
      </w:r>
      <w:r w:rsidR="00A02AD3" w:rsidRPr="004D7B46">
        <w:rPr>
          <w:lang w:val="en-US"/>
        </w:rPr>
        <w:t xml:space="preserve">. </w:t>
      </w:r>
      <w:r w:rsidRPr="004D7B46">
        <w:rPr>
          <w:lang w:val="en-US"/>
        </w:rPr>
        <w:t xml:space="preserve">In </w:t>
      </w:r>
      <w:fldSimple w:instr=" REF _Ref410738048 \r \h  \* MERGEFORMAT ">
        <w:r w:rsidR="004D7B46">
          <w:rPr>
            <w:lang w:val="en-US"/>
          </w:rPr>
          <w:t>3.1.3</w:t>
        </w:r>
      </w:fldSimple>
      <w:r w:rsidR="00A02AD3" w:rsidRPr="004D7B46">
        <w:rPr>
          <w:lang w:val="en-US"/>
        </w:rPr>
        <w:t xml:space="preserve"> </w:t>
      </w:r>
      <w:r w:rsidRPr="004D7B46">
        <w:rPr>
          <w:lang w:val="en-US"/>
        </w:rPr>
        <w:t>the lateral boundar</w:t>
      </w:r>
      <w:r w:rsidR="00751572" w:rsidRPr="004D7B46">
        <w:rPr>
          <w:lang w:val="en-US"/>
        </w:rPr>
        <w:t>y conditions</w:t>
      </w:r>
      <w:r w:rsidR="004C5AA7">
        <w:rPr>
          <w:lang w:val="en-US"/>
        </w:rPr>
        <w:t xml:space="preserve"> for waves are discussed.</w:t>
      </w:r>
      <w:r w:rsidR="00751572" w:rsidRPr="004D7B46">
        <w:rPr>
          <w:lang w:val="en-US"/>
        </w:rPr>
        <w:t xml:space="preserve"> There is currently not a possibility to force waves on the downwave (landward) boundary of a model.</w:t>
      </w:r>
      <w:r w:rsidRPr="004D7B46">
        <w:rPr>
          <w:lang w:val="en-US"/>
        </w:rPr>
        <w:t xml:space="preserve"> </w:t>
      </w:r>
    </w:p>
    <w:p w:rsidR="008E05D9" w:rsidRPr="004D7B46" w:rsidRDefault="008E05D9" w:rsidP="004D7B46">
      <w:pPr>
        <w:pStyle w:val="Heading3"/>
        <w:jc w:val="both"/>
        <w:rPr>
          <w:lang w:val="en-US"/>
        </w:rPr>
      </w:pPr>
      <w:bookmarkStart w:id="88" w:name="_Ref410738028"/>
      <w:bookmarkStart w:id="89" w:name="_Toc412018053"/>
      <w:r w:rsidRPr="004D7B46">
        <w:rPr>
          <w:lang w:val="en-US"/>
        </w:rPr>
        <w:t>Spectra</w:t>
      </w:r>
      <w:bookmarkEnd w:id="88"/>
      <w:bookmarkEnd w:id="89"/>
    </w:p>
    <w:p w:rsidR="00DD5E03" w:rsidRPr="004D7B46" w:rsidRDefault="00DD5E03" w:rsidP="004D7B46">
      <w:pPr>
        <w:spacing w:line="240" w:lineRule="auto"/>
        <w:rPr>
          <w:color w:val="FF0000"/>
          <w:lang w:val="en-US"/>
        </w:rPr>
      </w:pPr>
    </w:p>
    <w:p w:rsidR="00DD5E03" w:rsidRPr="004D7B46" w:rsidRDefault="00751572" w:rsidP="004D7B46">
      <w:pPr>
        <w:spacing w:line="240" w:lineRule="auto"/>
        <w:rPr>
          <w:lang w:val="en-US"/>
        </w:rPr>
      </w:pPr>
      <w:r w:rsidRPr="004D7B46">
        <w:rPr>
          <w:lang w:val="en-US"/>
        </w:rPr>
        <w:t>The most-used wave b</w:t>
      </w:r>
      <w:r w:rsidR="008A23A1" w:rsidRPr="004D7B46">
        <w:rPr>
          <w:lang w:val="en-US"/>
        </w:rPr>
        <w:t xml:space="preserve">oundary condition is a spectral </w:t>
      </w:r>
      <w:r w:rsidRPr="004D7B46">
        <w:rPr>
          <w:lang w:val="en-US"/>
        </w:rPr>
        <w:t xml:space="preserve">type. </w:t>
      </w:r>
      <w:r w:rsidR="00DD5E03" w:rsidRPr="004D7B46">
        <w:rPr>
          <w:lang w:val="en-US"/>
        </w:rPr>
        <w:t xml:space="preserve">XBeach allows the user to define </w:t>
      </w:r>
      <w:r w:rsidRPr="004D7B46">
        <w:rPr>
          <w:lang w:val="en-US"/>
        </w:rPr>
        <w:t>these with three</w:t>
      </w:r>
      <w:r w:rsidR="00DD5E03" w:rsidRPr="004D7B46">
        <w:rPr>
          <w:lang w:val="en-US"/>
        </w:rPr>
        <w:t xml:space="preserve"> possibilities:</w:t>
      </w:r>
    </w:p>
    <w:p w:rsidR="00DD5E03" w:rsidRPr="004D7B46" w:rsidRDefault="00166E5E" w:rsidP="004D7B46">
      <w:pPr>
        <w:numPr>
          <w:ilvl w:val="0"/>
          <w:numId w:val="26"/>
        </w:numPr>
        <w:spacing w:line="240" w:lineRule="auto"/>
        <w:rPr>
          <w:lang w:val="en-US"/>
        </w:rPr>
      </w:pPr>
      <w:r w:rsidRPr="004D7B46">
        <w:rPr>
          <w:u w:val="single"/>
          <w:lang w:val="en-US"/>
        </w:rPr>
        <w:t>Parameterized s</w:t>
      </w:r>
      <w:r w:rsidR="008A23A1" w:rsidRPr="004D7B46">
        <w:rPr>
          <w:u w:val="single"/>
          <w:lang w:val="en-US"/>
        </w:rPr>
        <w:t>pectrum</w:t>
      </w:r>
      <w:r w:rsidR="00DD5E03" w:rsidRPr="004D7B46">
        <w:rPr>
          <w:lang w:val="en-US"/>
        </w:rPr>
        <w:t xml:space="preserve">: </w:t>
      </w:r>
      <w:r w:rsidRPr="004D7B46">
        <w:rPr>
          <w:lang w:val="en-US"/>
        </w:rPr>
        <w:t xml:space="preserve">In this case </w:t>
      </w:r>
      <w:r w:rsidR="008A23A1" w:rsidRPr="004D7B46">
        <w:rPr>
          <w:lang w:val="en-US"/>
        </w:rPr>
        <w:t>t</w:t>
      </w:r>
      <w:r w:rsidR="00E644CB" w:rsidRPr="004D7B46">
        <w:rPr>
          <w:lang w:val="en-US"/>
        </w:rPr>
        <w:t xml:space="preserve">he user </w:t>
      </w:r>
      <w:r w:rsidR="00F128D8" w:rsidRPr="004D7B46">
        <w:rPr>
          <w:lang w:val="en-US"/>
        </w:rPr>
        <w:t xml:space="preserve">can define a parameterized spectrum (typically of the </w:t>
      </w:r>
      <w:r w:rsidR="00DD5E03" w:rsidRPr="004D7B46">
        <w:rPr>
          <w:lang w:val="en-US"/>
        </w:rPr>
        <w:t>JONSWAP</w:t>
      </w:r>
      <w:r w:rsidR="00F128D8" w:rsidRPr="004D7B46">
        <w:rPr>
          <w:lang w:val="en-US"/>
        </w:rPr>
        <w:t xml:space="preserve"> or Pierson-Moscowitz type) </w:t>
      </w:r>
      <w:r w:rsidR="00254B06" w:rsidRPr="004D7B46">
        <w:rPr>
          <w:lang w:val="en-US"/>
        </w:rPr>
        <w:t>in terms of the parameters</w:t>
      </w:r>
      <w:r w:rsidRPr="004D7B46">
        <w:rPr>
          <w:lang w:val="en-US"/>
        </w:rPr>
        <w:t xml:space="preserve"> such as </w:t>
      </w:r>
      <w:r w:rsidRPr="004D7B46">
        <w:rPr>
          <w:i/>
          <w:lang w:val="en-US"/>
        </w:rPr>
        <w:t>H</w:t>
      </w:r>
      <w:r w:rsidRPr="004D7B46">
        <w:rPr>
          <w:i/>
          <w:vertAlign w:val="subscript"/>
          <w:lang w:val="en-US"/>
        </w:rPr>
        <w:t>m0</w:t>
      </w:r>
      <w:r w:rsidRPr="004D7B46">
        <w:rPr>
          <w:lang w:val="en-US"/>
        </w:rPr>
        <w:t xml:space="preserve"> or </w:t>
      </w:r>
      <w:r w:rsidRPr="004D7B46">
        <w:rPr>
          <w:i/>
          <w:lang w:val="en-US"/>
        </w:rPr>
        <w:t>f</w:t>
      </w:r>
      <w:r w:rsidRPr="004D7B46">
        <w:rPr>
          <w:i/>
          <w:vertAlign w:val="subscript"/>
          <w:lang w:val="en-US"/>
        </w:rPr>
        <w:t>p</w:t>
      </w:r>
      <w:r w:rsidR="00254B06" w:rsidRPr="004D7B46">
        <w:rPr>
          <w:lang w:val="en-US"/>
        </w:rPr>
        <w:t>.</w:t>
      </w:r>
      <w:r w:rsidRPr="004D7B46">
        <w:rPr>
          <w:lang w:val="en-US"/>
        </w:rPr>
        <w:t xml:space="preserve"> </w:t>
      </w:r>
      <w:r w:rsidR="00DD5E03" w:rsidRPr="004D7B46">
        <w:rPr>
          <w:lang w:val="en-US"/>
        </w:rPr>
        <w:t xml:space="preserve">(keyword </w:t>
      </w:r>
      <w:r w:rsidR="00DD5E03" w:rsidRPr="004D7B46">
        <w:rPr>
          <w:i/>
          <w:lang w:val="en-US"/>
        </w:rPr>
        <w:t>instat=</w:t>
      </w:r>
      <w:r w:rsidR="0076281C" w:rsidRPr="004D7B46">
        <w:rPr>
          <w:i/>
          <w:lang w:val="en-US"/>
        </w:rPr>
        <w:t>jons</w:t>
      </w:r>
      <w:r w:rsidR="00DD5E03" w:rsidRPr="004D7B46">
        <w:rPr>
          <w:lang w:val="en-US"/>
        </w:rPr>
        <w:t>)</w:t>
      </w:r>
    </w:p>
    <w:p w:rsidR="00E644CB" w:rsidRPr="004D7B46" w:rsidRDefault="00E644CB" w:rsidP="004D7B46">
      <w:pPr>
        <w:spacing w:line="240" w:lineRule="auto"/>
        <w:ind w:left="510"/>
        <w:rPr>
          <w:lang w:val="en-US"/>
        </w:rPr>
      </w:pPr>
    </w:p>
    <w:p w:rsidR="00DD5E03" w:rsidRPr="004D7B46" w:rsidRDefault="00DD5E03" w:rsidP="004D7B46">
      <w:pPr>
        <w:numPr>
          <w:ilvl w:val="0"/>
          <w:numId w:val="26"/>
        </w:numPr>
        <w:spacing w:line="240" w:lineRule="auto"/>
        <w:rPr>
          <w:lang w:val="en-US"/>
        </w:rPr>
      </w:pPr>
      <w:r w:rsidRPr="004D7B46">
        <w:rPr>
          <w:u w:val="single"/>
          <w:lang w:val="en-US"/>
        </w:rPr>
        <w:t>SWAN spectrum input</w:t>
      </w:r>
      <w:r w:rsidRPr="004D7B46">
        <w:rPr>
          <w:lang w:val="en-US"/>
        </w:rPr>
        <w:t xml:space="preserve">: </w:t>
      </w:r>
      <w:r w:rsidR="00F128D8" w:rsidRPr="004D7B46">
        <w:rPr>
          <w:lang w:val="en-US"/>
        </w:rPr>
        <w:t>In this case the two-dimensional (frequency-direction) output by the spectral wave model SWAN (</w:t>
      </w:r>
      <w:r w:rsidRPr="004D7B46">
        <w:rPr>
          <w:lang w:val="en-US"/>
        </w:rPr>
        <w:t xml:space="preserve"> .sp2 files</w:t>
      </w:r>
      <w:r w:rsidR="00F128D8" w:rsidRPr="004D7B46">
        <w:rPr>
          <w:lang w:val="en-US"/>
        </w:rPr>
        <w:t>) can be specified.</w:t>
      </w:r>
      <w:r w:rsidRPr="004D7B46">
        <w:rPr>
          <w:lang w:val="en-US"/>
        </w:rPr>
        <w:t xml:space="preserve"> (keyword </w:t>
      </w:r>
      <w:r w:rsidRPr="004D7B46">
        <w:rPr>
          <w:i/>
          <w:lang w:val="en-US"/>
        </w:rPr>
        <w:t>instat=</w:t>
      </w:r>
      <w:r w:rsidR="0076281C" w:rsidRPr="004D7B46">
        <w:rPr>
          <w:i/>
          <w:lang w:val="en-US"/>
        </w:rPr>
        <w:t>swan</w:t>
      </w:r>
      <w:r w:rsidRPr="004D7B46">
        <w:rPr>
          <w:lang w:val="en-US"/>
        </w:rPr>
        <w:t>)</w:t>
      </w:r>
    </w:p>
    <w:p w:rsidR="00E644CB" w:rsidRPr="004D7B46" w:rsidRDefault="00E644CB" w:rsidP="004D7B46">
      <w:pPr>
        <w:pStyle w:val="ListParagraph"/>
        <w:rPr>
          <w:lang w:val="en-US"/>
        </w:rPr>
      </w:pPr>
    </w:p>
    <w:p w:rsidR="00DD5E03" w:rsidRPr="004D7B46" w:rsidRDefault="00DD5E03" w:rsidP="004D7B46">
      <w:pPr>
        <w:numPr>
          <w:ilvl w:val="0"/>
          <w:numId w:val="26"/>
        </w:numPr>
        <w:spacing w:line="240" w:lineRule="auto"/>
        <w:rPr>
          <w:lang w:val="en-US"/>
        </w:rPr>
      </w:pPr>
      <w:r w:rsidRPr="004D7B46">
        <w:rPr>
          <w:u w:val="single"/>
          <w:lang w:val="en-US"/>
        </w:rPr>
        <w:t>Formatted variance density spectrum</w:t>
      </w:r>
      <w:r w:rsidRPr="004D7B46">
        <w:rPr>
          <w:lang w:val="en-US"/>
        </w:rPr>
        <w:t xml:space="preserve">: </w:t>
      </w:r>
      <w:r w:rsidR="00F128D8" w:rsidRPr="004D7B46">
        <w:rPr>
          <w:lang w:val="en-US"/>
        </w:rPr>
        <w:t xml:space="preserve">In this case a more general type (typically measured) spectrum can be specified. </w:t>
      </w:r>
      <w:r w:rsidRPr="004D7B46">
        <w:rPr>
          <w:lang w:val="en-US"/>
        </w:rPr>
        <w:t xml:space="preserve"> (keyword </w:t>
      </w:r>
      <w:r w:rsidRPr="004D7B46">
        <w:rPr>
          <w:i/>
          <w:lang w:val="en-US"/>
        </w:rPr>
        <w:t>instat=</w:t>
      </w:r>
      <w:r w:rsidR="0076281C" w:rsidRPr="004D7B46">
        <w:rPr>
          <w:i/>
          <w:lang w:val="en-US"/>
        </w:rPr>
        <w:t>vardens</w:t>
      </w:r>
      <w:r w:rsidRPr="004D7B46">
        <w:rPr>
          <w:lang w:val="en-US"/>
        </w:rPr>
        <w:t>)</w:t>
      </w:r>
    </w:p>
    <w:p w:rsidR="00DD5E03" w:rsidRPr="004D7B46" w:rsidRDefault="00DD5E03" w:rsidP="004D7B46">
      <w:pPr>
        <w:spacing w:line="240" w:lineRule="auto"/>
        <w:rPr>
          <w:lang w:val="en-US"/>
        </w:rPr>
      </w:pPr>
    </w:p>
    <w:p w:rsidR="00974E57" w:rsidRPr="004D7B46" w:rsidRDefault="00254B06" w:rsidP="004D7B46">
      <w:pPr>
        <w:spacing w:line="240" w:lineRule="auto"/>
        <w:rPr>
          <w:lang w:val="en-US"/>
        </w:rPr>
      </w:pPr>
      <w:r w:rsidRPr="004D7B46">
        <w:rPr>
          <w:lang w:val="en-US"/>
        </w:rPr>
        <w:t xml:space="preserve">Upon specification of these keywords, </w:t>
      </w:r>
      <w:r w:rsidR="00974E57" w:rsidRPr="004D7B46">
        <w:rPr>
          <w:lang w:val="en-US"/>
        </w:rPr>
        <w:t>XBeach will read the spectrum</w:t>
      </w:r>
      <w:r w:rsidRPr="004D7B46">
        <w:rPr>
          <w:lang w:val="en-US"/>
        </w:rPr>
        <w:t xml:space="preserve"> or spectral parameters</w:t>
      </w:r>
      <w:r w:rsidR="00974E57" w:rsidRPr="004D7B46">
        <w:rPr>
          <w:lang w:val="en-US"/>
        </w:rPr>
        <w:t xml:space="preserve"> from a separate file specified (keyword </w:t>
      </w:r>
      <w:r w:rsidR="0016728A" w:rsidRPr="004D7B46">
        <w:rPr>
          <w:i/>
          <w:lang w:val="en-US"/>
        </w:rPr>
        <w:t>bcfile</w:t>
      </w:r>
      <w:r w:rsidRPr="004D7B46">
        <w:rPr>
          <w:i/>
          <w:lang w:val="en-US"/>
        </w:rPr>
        <w:t>=</w:t>
      </w:r>
      <w:r w:rsidR="00F02F5A" w:rsidRPr="004D7B46">
        <w:rPr>
          <w:i/>
          <w:lang w:val="en-US"/>
        </w:rPr>
        <w:t xml:space="preserve"> </w:t>
      </w:r>
      <w:r w:rsidR="00974E57" w:rsidRPr="004D7B46">
        <w:rPr>
          <w:i/>
          <w:lang w:val="en-US"/>
        </w:rPr>
        <w:t>'file.txt'</w:t>
      </w:r>
      <w:r w:rsidR="00974E57" w:rsidRPr="004D7B46">
        <w:rPr>
          <w:lang w:val="en-US"/>
        </w:rPr>
        <w:t xml:space="preserve">). The user must also state in params.txt the required </w:t>
      </w:r>
      <w:r w:rsidR="00C62831" w:rsidRPr="004D7B46">
        <w:rPr>
          <w:lang w:val="en-US"/>
        </w:rPr>
        <w:t>duration</w:t>
      </w:r>
      <w:r w:rsidR="00974E57" w:rsidRPr="004D7B46">
        <w:rPr>
          <w:lang w:val="en-US"/>
        </w:rPr>
        <w:t xml:space="preserve"> for the boundary condition file (keyword </w:t>
      </w:r>
      <w:r w:rsidR="00974E57" w:rsidRPr="004D7B46">
        <w:rPr>
          <w:i/>
          <w:lang w:val="en-US"/>
        </w:rPr>
        <w:t>rt</w:t>
      </w:r>
      <w:r w:rsidRPr="004D7B46">
        <w:rPr>
          <w:i/>
          <w:lang w:val="en-US"/>
        </w:rPr>
        <w:t>=</w:t>
      </w:r>
      <w:r w:rsidR="007E32CB" w:rsidRPr="004D7B46">
        <w:rPr>
          <w:i/>
          <w:lang w:val="en-US"/>
        </w:rPr>
        <w:t>&lt;number&gt;</w:t>
      </w:r>
      <w:r w:rsidR="007E32CB" w:rsidRPr="004D7B46">
        <w:rPr>
          <w:lang w:val="en-US"/>
        </w:rPr>
        <w:t xml:space="preserve">) </w:t>
      </w:r>
      <w:r w:rsidR="00974E57" w:rsidRPr="004D7B46">
        <w:rPr>
          <w:lang w:val="en-US"/>
        </w:rPr>
        <w:t xml:space="preserve">and the boundary condition file time step (keyword </w:t>
      </w:r>
      <w:r w:rsidR="00974E57" w:rsidRPr="004D7B46">
        <w:rPr>
          <w:i/>
          <w:lang w:val="en-US"/>
        </w:rPr>
        <w:t>dtbc</w:t>
      </w:r>
      <w:r w:rsidRPr="004D7B46">
        <w:rPr>
          <w:i/>
          <w:lang w:val="en-US"/>
        </w:rPr>
        <w:t>=</w:t>
      </w:r>
      <w:r w:rsidR="007E32CB" w:rsidRPr="004D7B46">
        <w:rPr>
          <w:i/>
          <w:lang w:val="en-US"/>
        </w:rPr>
        <w:t>&lt;</w:t>
      </w:r>
      <w:commentRangeStart w:id="90"/>
      <w:commentRangeStart w:id="91"/>
      <w:r w:rsidR="007E32CB" w:rsidRPr="004D7B46">
        <w:rPr>
          <w:i/>
          <w:lang w:val="en-US"/>
        </w:rPr>
        <w:t>number</w:t>
      </w:r>
      <w:commentRangeEnd w:id="90"/>
      <w:r w:rsidR="00C62831" w:rsidRPr="004D7B46">
        <w:rPr>
          <w:rStyle w:val="CommentReference"/>
          <w:lang w:val="en-US"/>
        </w:rPr>
        <w:commentReference w:id="90"/>
      </w:r>
      <w:commentRangeEnd w:id="91"/>
      <w:r w:rsidR="00C77D61" w:rsidRPr="004D7B46">
        <w:rPr>
          <w:rStyle w:val="CommentReference"/>
          <w:lang w:val="en-US"/>
        </w:rPr>
        <w:commentReference w:id="91"/>
      </w:r>
      <w:r w:rsidR="007E32CB" w:rsidRPr="004D7B46">
        <w:rPr>
          <w:i/>
          <w:lang w:val="en-US"/>
        </w:rPr>
        <w:t>&gt;</w:t>
      </w:r>
      <w:r w:rsidR="00974E57" w:rsidRPr="004D7B46">
        <w:rPr>
          <w:lang w:val="en-US"/>
        </w:rPr>
        <w:t>). If the record length is less than the total simulation time, XBeach will reuse the boundary condition file until the simulation is completed. The boundary condition file time step should be small enough to accurately represent the bound long wave, but need not be as small as the time step used in XBeach.</w:t>
      </w:r>
      <w:r w:rsidR="008A7576" w:rsidRPr="004D7B46">
        <w:rPr>
          <w:lang w:val="en-US"/>
        </w:rPr>
        <w:t xml:space="preserve"> The default file time step is 0.5 s. </w:t>
      </w:r>
    </w:p>
    <w:p w:rsidR="00974E57" w:rsidRPr="004D7B46" w:rsidRDefault="00974E57" w:rsidP="004D7B46">
      <w:pPr>
        <w:spacing w:line="240" w:lineRule="auto"/>
        <w:rPr>
          <w:lang w:val="en-US"/>
        </w:rPr>
      </w:pPr>
    </w:p>
    <w:p w:rsidR="007E32CB" w:rsidRPr="004D7B46" w:rsidRDefault="00C62831" w:rsidP="004D7B46">
      <w:pPr>
        <w:spacing w:line="240" w:lineRule="auto"/>
        <w:rPr>
          <w:lang w:val="en-US"/>
        </w:rPr>
      </w:pPr>
      <w:r w:rsidRPr="004D7B46">
        <w:rPr>
          <w:lang w:val="en-US"/>
        </w:rPr>
        <w:t xml:space="preserve">For option 2, </w:t>
      </w:r>
      <w:r w:rsidR="00974E57" w:rsidRPr="004D7B46">
        <w:rPr>
          <w:lang w:val="en-US"/>
        </w:rPr>
        <w:t xml:space="preserve">XBeach assumes the output of the SWAN file is in nautical terms. If the file is in Cartesian angles, the user must specify the angle in degrees to rotate the x-axis in SWAN to the x-axis </w:t>
      </w:r>
      <w:r w:rsidR="00EA7570" w:rsidRPr="004D7B46">
        <w:rPr>
          <w:lang w:val="en-US"/>
        </w:rPr>
        <w:t xml:space="preserve">in XBeach (in Cartesian terms). </w:t>
      </w:r>
      <w:r w:rsidR="00974E57" w:rsidRPr="004D7B46">
        <w:rPr>
          <w:lang w:val="en-US"/>
        </w:rPr>
        <w:t xml:space="preserve">This value </w:t>
      </w:r>
      <w:r w:rsidR="00EA7570" w:rsidRPr="004D7B46">
        <w:rPr>
          <w:lang w:val="en-US"/>
        </w:rPr>
        <w:t>need to be</w:t>
      </w:r>
      <w:r w:rsidR="00974E57" w:rsidRPr="004D7B46">
        <w:rPr>
          <w:lang w:val="en-US"/>
        </w:rPr>
        <w:t xml:space="preserve"> specified </w:t>
      </w:r>
      <w:r w:rsidR="00EA7570" w:rsidRPr="004D7B46">
        <w:rPr>
          <w:lang w:val="en-US"/>
        </w:rPr>
        <w:t xml:space="preserve">(keyword </w:t>
      </w:r>
      <w:r w:rsidR="00EA7570" w:rsidRPr="004D7B46">
        <w:rPr>
          <w:i/>
          <w:lang w:val="en-US"/>
        </w:rPr>
        <w:t>dthetaS_XB</w:t>
      </w:r>
      <w:r w:rsidRPr="004D7B46">
        <w:rPr>
          <w:i/>
          <w:lang w:val="en-US"/>
        </w:rPr>
        <w:t>=</w:t>
      </w:r>
      <w:r w:rsidR="00EA7570" w:rsidRPr="004D7B46">
        <w:rPr>
          <w:i/>
          <w:lang w:val="en-US"/>
        </w:rPr>
        <w:t>&lt;number&gt;</w:t>
      </w:r>
      <w:r w:rsidR="00EA7570" w:rsidRPr="004D7B46">
        <w:rPr>
          <w:lang w:val="en-US"/>
        </w:rPr>
        <w:t>).</w:t>
      </w:r>
    </w:p>
    <w:p w:rsidR="007E32CB" w:rsidRPr="004D7B46" w:rsidRDefault="007E32CB" w:rsidP="004D7B46">
      <w:pPr>
        <w:spacing w:line="240" w:lineRule="auto"/>
        <w:rPr>
          <w:lang w:val="en-US"/>
        </w:rPr>
      </w:pPr>
    </w:p>
    <w:p w:rsidR="00974E57" w:rsidRPr="004D7B46" w:rsidRDefault="00974E57" w:rsidP="004D7B46">
      <w:pPr>
        <w:spacing w:line="240" w:lineRule="auto"/>
        <w:rPr>
          <w:lang w:val="en-US"/>
        </w:rPr>
      </w:pPr>
      <w:r w:rsidRPr="004D7B46">
        <w:rPr>
          <w:lang w:val="en-US"/>
        </w:rPr>
        <w:t xml:space="preserve">For the user-defined spectrum </w:t>
      </w:r>
      <w:r w:rsidR="00C62831" w:rsidRPr="004D7B46">
        <w:rPr>
          <w:lang w:val="en-US"/>
        </w:rPr>
        <w:t xml:space="preserve">(option 3) </w:t>
      </w:r>
      <w:r w:rsidRPr="004D7B46">
        <w:rPr>
          <w:lang w:val="en-US"/>
        </w:rPr>
        <w:t xml:space="preserve">it is </w:t>
      </w:r>
      <w:r w:rsidR="0016728A" w:rsidRPr="004D7B46">
        <w:rPr>
          <w:lang w:val="en-US"/>
        </w:rPr>
        <w:t>important</w:t>
      </w:r>
      <w:r w:rsidRPr="004D7B46">
        <w:rPr>
          <w:lang w:val="en-US"/>
        </w:rPr>
        <w:t xml:space="preserve"> to note that the angles in the input file must be in the coordinate system of XBeach, i.e. 0° is in the direction of the x-axis, 90° is in the direction of the y-axis. Also, the angles</w:t>
      </w:r>
      <w:r w:rsidR="00C62831" w:rsidRPr="004D7B46">
        <w:rPr>
          <w:lang w:val="en-US"/>
        </w:rPr>
        <w:t xml:space="preserve"> in the file</w:t>
      </w:r>
      <w:r w:rsidRPr="004D7B46">
        <w:rPr>
          <w:lang w:val="en-US"/>
        </w:rPr>
        <w:t xml:space="preserve"> must be </w:t>
      </w:r>
      <w:commentRangeStart w:id="92"/>
      <w:commentRangeStart w:id="93"/>
      <w:r w:rsidRPr="004D7B46">
        <w:rPr>
          <w:lang w:val="en-US"/>
        </w:rPr>
        <w:t>increasing</w:t>
      </w:r>
      <w:commentRangeEnd w:id="92"/>
      <w:r w:rsidR="00C62831" w:rsidRPr="004D7B46">
        <w:rPr>
          <w:rStyle w:val="CommentReference"/>
          <w:lang w:val="en-US"/>
        </w:rPr>
        <w:commentReference w:id="92"/>
      </w:r>
      <w:commentRangeEnd w:id="93"/>
      <w:r w:rsidR="00C77D61" w:rsidRPr="004D7B46">
        <w:rPr>
          <w:rStyle w:val="CommentReference"/>
          <w:lang w:val="en-US"/>
        </w:rPr>
        <w:commentReference w:id="93"/>
      </w:r>
      <w:del w:id="94" w:author="Ap van Dongeren" w:date="2015-02-13T14:05:00Z">
        <w:r w:rsidRPr="004D7B46" w:rsidDel="00C62831">
          <w:rPr>
            <w:lang w:val="en-US"/>
          </w:rPr>
          <w:delText>.</w:delText>
        </w:r>
      </w:del>
    </w:p>
    <w:p w:rsidR="00FB0F87" w:rsidRPr="004D7B46" w:rsidRDefault="00FB0F87" w:rsidP="004D7B46">
      <w:pPr>
        <w:spacing w:line="240" w:lineRule="auto"/>
        <w:rPr>
          <w:lang w:val="en-US"/>
        </w:rPr>
      </w:pPr>
    </w:p>
    <w:p w:rsidR="00F74A5C" w:rsidRPr="004D7B46" w:rsidRDefault="00C62831" w:rsidP="004D7B46">
      <w:pPr>
        <w:spacing w:line="240" w:lineRule="auto"/>
        <w:rPr>
          <w:lang w:val="en-US"/>
        </w:rPr>
      </w:pPr>
      <w:r w:rsidRPr="004D7B46">
        <w:rPr>
          <w:lang w:val="en-US"/>
        </w:rPr>
        <w:t>For all three options,</w:t>
      </w:r>
      <w:r w:rsidR="00FB0F87" w:rsidRPr="004D7B46">
        <w:rPr>
          <w:lang w:val="en-US"/>
        </w:rPr>
        <w:t xml:space="preserve"> XBeach offers the possibility of both a time-varying (</w:t>
      </w:r>
      <w:r w:rsidR="00FB0F87" w:rsidRPr="004D7B46">
        <w:rPr>
          <w:i/>
          <w:lang w:val="en-US"/>
        </w:rPr>
        <w:t>filelist</w:t>
      </w:r>
      <w:r w:rsidR="00FB0F87" w:rsidRPr="004D7B46">
        <w:rPr>
          <w:lang w:val="en-US"/>
        </w:rPr>
        <w:t>) and space-varying spectra (</w:t>
      </w:r>
      <w:r w:rsidR="00FB0F87" w:rsidRPr="004D7B46">
        <w:rPr>
          <w:i/>
          <w:lang w:val="en-US"/>
        </w:rPr>
        <w:t>loclist</w:t>
      </w:r>
      <w:r w:rsidR="00FB0F87" w:rsidRPr="004D7B46">
        <w:rPr>
          <w:lang w:val="en-US"/>
        </w:rPr>
        <w:t xml:space="preserve">). </w:t>
      </w:r>
      <w:r w:rsidRPr="004D7B46">
        <w:rPr>
          <w:lang w:val="en-US"/>
        </w:rPr>
        <w:t xml:space="preserve">With </w:t>
      </w:r>
      <w:r w:rsidRPr="004D7B46">
        <w:rPr>
          <w:i/>
          <w:lang w:val="en-US"/>
        </w:rPr>
        <w:t>filelist</w:t>
      </w:r>
      <w:r w:rsidRPr="004D7B46">
        <w:rPr>
          <w:lang w:val="en-US"/>
        </w:rPr>
        <w:t xml:space="preserve"> it is possible to define a sequence of sea-</w:t>
      </w:r>
      <w:r w:rsidR="00B34A16" w:rsidRPr="004D7B46">
        <w:rPr>
          <w:lang w:val="en-US"/>
        </w:rPr>
        <w:t>states,</w:t>
      </w:r>
      <w:r w:rsidRPr="004D7B46">
        <w:rPr>
          <w:lang w:val="en-US"/>
        </w:rPr>
        <w:t xml:space="preserve"> while with </w:t>
      </w:r>
      <w:r w:rsidRPr="004D7B46">
        <w:rPr>
          <w:i/>
          <w:lang w:val="en-US"/>
        </w:rPr>
        <w:t>loclist</w:t>
      </w:r>
      <w:r w:rsidRPr="004D7B46">
        <w:rPr>
          <w:lang w:val="en-US"/>
        </w:rPr>
        <w:t xml:space="preserve"> </w:t>
      </w:r>
      <w:r w:rsidR="00B34A16" w:rsidRPr="004D7B46">
        <w:rPr>
          <w:lang w:val="en-US"/>
        </w:rPr>
        <w:t>it is possible to define the spectrum location containing the world x-coordinate and world y-coordinate of the location that the input spectrum should apply.</w:t>
      </w:r>
      <w:r w:rsidR="00681291" w:rsidRPr="004D7B46">
        <w:rPr>
          <w:lang w:val="en-US"/>
        </w:rPr>
        <w:t xml:space="preserve"> More information about the input description can be found in </w:t>
      </w:r>
      <w:r w:rsidR="004D7B46">
        <w:rPr>
          <w:lang w:val="en-US"/>
        </w:rPr>
        <w:t>@.</w:t>
      </w:r>
    </w:p>
    <w:p w:rsidR="00910B7C" w:rsidRPr="004D7B46" w:rsidRDefault="00910B7C" w:rsidP="004D7B46">
      <w:pPr>
        <w:spacing w:line="240" w:lineRule="auto"/>
        <w:rPr>
          <w:lang w:val="en-US"/>
        </w:rPr>
      </w:pPr>
    </w:p>
    <w:p w:rsidR="00C77D61" w:rsidRDefault="007C3E6B" w:rsidP="004D7B46">
      <w:pPr>
        <w:spacing w:line="240" w:lineRule="auto"/>
        <w:rPr>
          <w:lang w:val="en-US"/>
        </w:rPr>
      </w:pPr>
      <w:r w:rsidRPr="004D7B46">
        <w:rPr>
          <w:lang w:val="en-US"/>
        </w:rPr>
        <w:t>For option 1 there is a</w:t>
      </w:r>
      <w:r w:rsidR="00910B7C" w:rsidRPr="004D7B46">
        <w:rPr>
          <w:lang w:val="en-US"/>
        </w:rPr>
        <w:t xml:space="preserve">n extra possibility </w:t>
      </w:r>
      <w:r w:rsidR="00C77D61" w:rsidRPr="004D7B46">
        <w:rPr>
          <w:lang w:val="en-US"/>
        </w:rPr>
        <w:t xml:space="preserve">for </w:t>
      </w:r>
      <w:r w:rsidR="00910B7C" w:rsidRPr="004D7B46">
        <w:rPr>
          <w:lang w:val="en-US"/>
        </w:rPr>
        <w:t>time-varying wave group</w:t>
      </w:r>
      <w:r w:rsidR="00C77D61" w:rsidRPr="004D7B46">
        <w:rPr>
          <w:lang w:val="en-US"/>
        </w:rPr>
        <w:t xml:space="preserve"> conditions </w:t>
      </w:r>
      <w:r w:rsidR="00910B7C" w:rsidRPr="004D7B46">
        <w:rPr>
          <w:lang w:val="en-US"/>
        </w:rPr>
        <w:t xml:space="preserve">(keyword </w:t>
      </w:r>
      <w:r w:rsidR="00910B7C" w:rsidRPr="004D7B46">
        <w:rPr>
          <w:i/>
          <w:lang w:val="en-US"/>
        </w:rPr>
        <w:t>instat=jons</w:t>
      </w:r>
      <w:r w:rsidR="004D7B46">
        <w:rPr>
          <w:i/>
          <w:lang w:val="en-US"/>
        </w:rPr>
        <w:t>_table</w:t>
      </w:r>
      <w:r w:rsidR="00910B7C" w:rsidRPr="004D7B46">
        <w:rPr>
          <w:lang w:val="en-US"/>
        </w:rPr>
        <w:t>)</w:t>
      </w:r>
      <w:r w:rsidR="00C77D61" w:rsidRPr="004D7B46">
        <w:rPr>
          <w:lang w:val="en-US"/>
        </w:rPr>
        <w:t xml:space="preserve">. In this case, each line in the spectrum definition file contains a parametric </w:t>
      </w:r>
      <w:r w:rsidR="00C77D61" w:rsidRPr="004D7B46">
        <w:rPr>
          <w:lang w:val="en-US"/>
        </w:rPr>
        <w:lastRenderedPageBreak/>
        <w:t>definition of a spectrum, like in a regular JONSWAP definition file, plus the duration for which that spectrum is used during the simulation.</w:t>
      </w:r>
    </w:p>
    <w:p w:rsidR="00F3579D" w:rsidRPr="004D7B46" w:rsidRDefault="00F3579D" w:rsidP="004D7B46">
      <w:pPr>
        <w:spacing w:line="240" w:lineRule="auto"/>
        <w:rPr>
          <w:lang w:val="en-US"/>
        </w:rPr>
      </w:pPr>
    </w:p>
    <w:p w:rsidR="00867999" w:rsidRPr="004D7B46" w:rsidRDefault="00867999" w:rsidP="004D7B46">
      <w:pPr>
        <w:spacing w:line="240" w:lineRule="auto"/>
        <w:rPr>
          <w:lang w:val="en-US"/>
        </w:rPr>
      </w:pPr>
      <w:bookmarkStart w:id="95" w:name="_Ref411847812"/>
      <w:r w:rsidRPr="004D7B46">
        <w:rPr>
          <w:lang w:val="en-US"/>
        </w:rPr>
        <w:t xml:space="preserve">If the user does not wish to recalculate boundary condition files or specifically wants to reuse the boundary condition files of another XBeach simulation, the keyword: </w:t>
      </w:r>
      <w:r w:rsidRPr="004D7B46">
        <w:rPr>
          <w:i/>
          <w:lang w:val="en-US"/>
        </w:rPr>
        <w:t>instat=reuse</w:t>
      </w:r>
      <w:r w:rsidRPr="004D7B46">
        <w:rPr>
          <w:lang w:val="en-US"/>
        </w:rPr>
        <w:t xml:space="preserve"> should be used. No further wave boundary condition data need be given. Obviously, the calculation grid should remain the same between runs, as the angles and number of grid points are embedded in the boundary condition files.</w:t>
      </w:r>
    </w:p>
    <w:p w:rsidR="00FB0F87" w:rsidRPr="004D7B46" w:rsidRDefault="00F74A5C" w:rsidP="004D7B46">
      <w:pPr>
        <w:pStyle w:val="Heading3"/>
        <w:jc w:val="both"/>
        <w:rPr>
          <w:lang w:val="en-US"/>
        </w:rPr>
      </w:pPr>
      <w:bookmarkStart w:id="96" w:name="_Ref412015448"/>
      <w:bookmarkStart w:id="97" w:name="_Toc412018054"/>
      <w:r w:rsidRPr="004D7B46">
        <w:rPr>
          <w:lang w:val="en-US"/>
        </w:rPr>
        <w:t>Non-spectra</w:t>
      </w:r>
      <w:bookmarkEnd w:id="95"/>
      <w:bookmarkEnd w:id="96"/>
      <w:bookmarkEnd w:id="97"/>
    </w:p>
    <w:p w:rsidR="00FB0F87" w:rsidRPr="004D7B46" w:rsidRDefault="00FB0F87" w:rsidP="004D7B46">
      <w:pPr>
        <w:spacing w:line="240" w:lineRule="auto"/>
        <w:rPr>
          <w:lang w:val="en-US"/>
        </w:rPr>
      </w:pPr>
      <w:r w:rsidRPr="004D7B46">
        <w:rPr>
          <w:lang w:val="en-US"/>
        </w:rPr>
        <w:t xml:space="preserve">XBeach </w:t>
      </w:r>
      <w:r w:rsidR="00976E65" w:rsidRPr="004D7B46">
        <w:rPr>
          <w:lang w:val="en-US"/>
        </w:rPr>
        <w:t xml:space="preserve">also </w:t>
      </w:r>
      <w:r w:rsidRPr="004D7B46">
        <w:rPr>
          <w:lang w:val="en-US"/>
        </w:rPr>
        <w:t xml:space="preserve">allows the user to define non-spectral wave boundary conditions. There are </w:t>
      </w:r>
      <w:r w:rsidR="00E644CB" w:rsidRPr="004D7B46">
        <w:rPr>
          <w:lang w:val="en-US"/>
        </w:rPr>
        <w:t>4</w:t>
      </w:r>
      <w:r w:rsidRPr="004D7B46">
        <w:rPr>
          <w:lang w:val="en-US"/>
        </w:rPr>
        <w:t xml:space="preserve"> possibilities to do so:</w:t>
      </w:r>
    </w:p>
    <w:p w:rsidR="00C97713" w:rsidRPr="004D7B46" w:rsidRDefault="00FB0F87" w:rsidP="004D7B46">
      <w:pPr>
        <w:numPr>
          <w:ilvl w:val="0"/>
          <w:numId w:val="27"/>
        </w:numPr>
        <w:spacing w:line="240" w:lineRule="auto"/>
        <w:rPr>
          <w:lang w:val="en-US"/>
        </w:rPr>
      </w:pPr>
      <w:r w:rsidRPr="004D7B46">
        <w:rPr>
          <w:u w:val="single"/>
          <w:lang w:val="en-US"/>
        </w:rPr>
        <w:t>Stationary wave boundary condition</w:t>
      </w:r>
      <w:r w:rsidR="00543743" w:rsidRPr="004D7B46">
        <w:rPr>
          <w:u w:val="single"/>
          <w:lang w:val="en-US"/>
        </w:rPr>
        <w:t>.</w:t>
      </w:r>
      <w:r w:rsidR="00543743" w:rsidRPr="004D7B46">
        <w:rPr>
          <w:lang w:val="en-US"/>
        </w:rPr>
        <w:t xml:space="preserve"> This means that a uniform and constant wave energy</w:t>
      </w:r>
      <w:r w:rsidR="00867999" w:rsidRPr="004D7B46">
        <w:rPr>
          <w:lang w:val="en-US"/>
        </w:rPr>
        <w:t xml:space="preserve"> </w:t>
      </w:r>
      <w:r w:rsidR="00C62831" w:rsidRPr="004D7B46">
        <w:rPr>
          <w:lang w:val="en-US"/>
        </w:rPr>
        <w:t>is specified</w:t>
      </w:r>
      <w:r w:rsidR="00543743" w:rsidRPr="004D7B46">
        <w:rPr>
          <w:lang w:val="en-US"/>
        </w:rPr>
        <w:t>, based on the given values of H</w:t>
      </w:r>
      <w:r w:rsidR="00CF01AB" w:rsidRPr="004D7B46">
        <w:rPr>
          <w:vertAlign w:val="subscript"/>
          <w:lang w:val="en-US"/>
        </w:rPr>
        <w:t>rms</w:t>
      </w:r>
      <w:r w:rsidR="00543743" w:rsidRPr="004D7B46">
        <w:rPr>
          <w:lang w:val="en-US"/>
        </w:rPr>
        <w:t>, T</w:t>
      </w:r>
      <w:r w:rsidR="00CF01AB" w:rsidRPr="004D7B46">
        <w:rPr>
          <w:vertAlign w:val="subscript"/>
          <w:lang w:val="en-US"/>
        </w:rPr>
        <w:t>m01</w:t>
      </w:r>
      <w:r w:rsidR="00543743" w:rsidRPr="004D7B46">
        <w:rPr>
          <w:lang w:val="en-US"/>
        </w:rPr>
        <w:t xml:space="preserve">, direction and power of the directional distribution function. </w:t>
      </w:r>
      <w:r w:rsidRPr="004D7B46">
        <w:rPr>
          <w:lang w:val="en-US"/>
        </w:rPr>
        <w:t xml:space="preserve"> </w:t>
      </w:r>
      <w:r w:rsidR="00C62831" w:rsidRPr="004D7B46">
        <w:rPr>
          <w:lang w:val="en-US"/>
        </w:rPr>
        <w:t>Here there are multiple options</w:t>
      </w:r>
    </w:p>
    <w:p w:rsidR="00967114" w:rsidRPr="004D7B46" w:rsidRDefault="00C62831" w:rsidP="004D7B46">
      <w:pPr>
        <w:numPr>
          <w:ilvl w:val="1"/>
          <w:numId w:val="27"/>
        </w:numPr>
        <w:spacing w:line="240" w:lineRule="auto"/>
        <w:rPr>
          <w:lang w:val="en-US"/>
        </w:rPr>
      </w:pPr>
      <w:r w:rsidRPr="004D7B46">
        <w:rPr>
          <w:lang w:val="en-US"/>
        </w:rPr>
        <w:t>Specify a single</w:t>
      </w:r>
      <w:r w:rsidR="00681291" w:rsidRPr="004D7B46">
        <w:rPr>
          <w:lang w:val="en-US"/>
        </w:rPr>
        <w:t xml:space="preserve"> </w:t>
      </w:r>
      <w:r w:rsidR="00967114" w:rsidRPr="004D7B46">
        <w:rPr>
          <w:lang w:val="en-US"/>
        </w:rPr>
        <w:t>sea state without wave groups</w:t>
      </w:r>
      <w:r w:rsidR="00681291" w:rsidRPr="004D7B46">
        <w:rPr>
          <w:lang w:val="en-US"/>
        </w:rPr>
        <w:t xml:space="preserve"> </w:t>
      </w:r>
      <w:r w:rsidR="00C97713" w:rsidRPr="004D7B46">
        <w:rPr>
          <w:lang w:val="en-US"/>
        </w:rPr>
        <w:t xml:space="preserve">(keyword </w:t>
      </w:r>
      <w:r w:rsidR="00C97713" w:rsidRPr="004D7B46">
        <w:rPr>
          <w:i/>
          <w:lang w:val="en-US"/>
        </w:rPr>
        <w:t>instat=stat</w:t>
      </w:r>
      <w:r w:rsidR="00C97713" w:rsidRPr="004D7B46">
        <w:rPr>
          <w:lang w:val="en-US"/>
        </w:rPr>
        <w:t>)</w:t>
      </w:r>
    </w:p>
    <w:p w:rsidR="00C97713" w:rsidRPr="004D7B46" w:rsidRDefault="00543743" w:rsidP="004D7B46">
      <w:pPr>
        <w:numPr>
          <w:ilvl w:val="1"/>
          <w:numId w:val="27"/>
        </w:numPr>
        <w:spacing w:line="240" w:lineRule="auto"/>
        <w:rPr>
          <w:lang w:val="en-US"/>
        </w:rPr>
      </w:pPr>
      <w:r w:rsidRPr="004D7B46">
        <w:rPr>
          <w:lang w:val="en-US"/>
        </w:rPr>
        <w:t xml:space="preserve">Specify </w:t>
      </w:r>
      <w:r w:rsidR="00C62831" w:rsidRPr="004D7B46">
        <w:rPr>
          <w:lang w:val="en-US"/>
        </w:rPr>
        <w:t>a series of</w:t>
      </w:r>
      <w:r w:rsidRPr="004D7B46">
        <w:rPr>
          <w:lang w:val="en-US"/>
        </w:rPr>
        <w:t xml:space="preserve"> sea states without wave groups (keyword </w:t>
      </w:r>
      <w:r w:rsidRPr="004D7B46">
        <w:rPr>
          <w:i/>
          <w:lang w:val="en-US"/>
        </w:rPr>
        <w:t>instat=stat_table</w:t>
      </w:r>
      <w:r w:rsidRPr="004D7B46">
        <w:rPr>
          <w:lang w:val="en-US"/>
        </w:rPr>
        <w:t>)</w:t>
      </w:r>
    </w:p>
    <w:p w:rsidR="00543743" w:rsidRPr="004D7B46" w:rsidRDefault="00543743" w:rsidP="004D7B46">
      <w:pPr>
        <w:spacing w:line="240" w:lineRule="auto"/>
        <w:ind w:left="510"/>
        <w:rPr>
          <w:lang w:val="en-US"/>
        </w:rPr>
      </w:pPr>
    </w:p>
    <w:p w:rsidR="008C0875" w:rsidRPr="004D7B46" w:rsidRDefault="00FB0F87" w:rsidP="004D7B46">
      <w:pPr>
        <w:numPr>
          <w:ilvl w:val="1"/>
          <w:numId w:val="27"/>
        </w:numPr>
        <w:spacing w:line="240" w:lineRule="auto"/>
        <w:rPr>
          <w:lang w:val="en-US"/>
        </w:rPr>
      </w:pPr>
      <w:r w:rsidRPr="004D7B46">
        <w:rPr>
          <w:u w:val="single"/>
          <w:lang w:val="en-US"/>
        </w:rPr>
        <w:t xml:space="preserve">Bichromatic (two </w:t>
      </w:r>
      <w:r w:rsidR="00C62831" w:rsidRPr="004D7B46">
        <w:rPr>
          <w:u w:val="single"/>
          <w:lang w:val="en-US"/>
        </w:rPr>
        <w:t>short-</w:t>
      </w:r>
      <w:r w:rsidRPr="004D7B46">
        <w:rPr>
          <w:u w:val="single"/>
          <w:lang w:val="en-US"/>
        </w:rPr>
        <w:t xml:space="preserve">wave </w:t>
      </w:r>
      <w:r w:rsidR="00976E65" w:rsidRPr="004D7B46">
        <w:rPr>
          <w:u w:val="single"/>
          <w:lang w:val="en-US"/>
        </w:rPr>
        <w:t>component</w:t>
      </w:r>
      <w:r w:rsidR="00C62831" w:rsidRPr="004D7B46">
        <w:rPr>
          <w:u w:val="single"/>
          <w:lang w:val="en-US"/>
        </w:rPr>
        <w:t>s</w:t>
      </w:r>
      <w:r w:rsidRPr="004D7B46">
        <w:rPr>
          <w:u w:val="single"/>
          <w:lang w:val="en-US"/>
        </w:rPr>
        <w:t>) waves</w:t>
      </w:r>
      <w:r w:rsidRPr="004D7B46">
        <w:rPr>
          <w:lang w:val="en-US"/>
        </w:rPr>
        <w:t xml:space="preserve"> (keyword </w:t>
      </w:r>
      <w:r w:rsidRPr="004D7B46">
        <w:rPr>
          <w:i/>
          <w:lang w:val="en-US"/>
        </w:rPr>
        <w:t>instat=</w:t>
      </w:r>
      <w:r w:rsidR="0076281C" w:rsidRPr="004D7B46">
        <w:rPr>
          <w:i/>
          <w:lang w:val="en-US"/>
        </w:rPr>
        <w:t>bichrom</w:t>
      </w:r>
      <w:r w:rsidRPr="004D7B46">
        <w:rPr>
          <w:lang w:val="en-US"/>
        </w:rPr>
        <w:t>)</w:t>
      </w:r>
      <w:r w:rsidR="00543743" w:rsidRPr="004D7B46">
        <w:rPr>
          <w:lang w:val="en-US"/>
        </w:rPr>
        <w:t xml:space="preserve">. </w:t>
      </w:r>
      <w:r w:rsidR="00C62831" w:rsidRPr="004D7B46">
        <w:rPr>
          <w:lang w:val="en-US"/>
        </w:rPr>
        <w:t xml:space="preserve">In this case, </w:t>
      </w:r>
      <w:r w:rsidR="00543743" w:rsidRPr="004D7B46">
        <w:rPr>
          <w:lang w:val="en-US"/>
        </w:rPr>
        <w:t>XBeach will be forced with regular wave groups</w:t>
      </w:r>
      <w:r w:rsidR="00C62831" w:rsidRPr="004D7B46">
        <w:rPr>
          <w:lang w:val="en-US"/>
        </w:rPr>
        <w:t xml:space="preserve"> as the two short-wave components force one difference (infragravity) wave period</w:t>
      </w:r>
      <w:r w:rsidR="00543743" w:rsidRPr="004D7B46">
        <w:rPr>
          <w:lang w:val="en-US"/>
        </w:rPr>
        <w:t xml:space="preserve">. </w:t>
      </w:r>
      <w:r w:rsidR="00CF01AB" w:rsidRPr="004D7B46">
        <w:rPr>
          <w:lang w:val="en-US"/>
        </w:rPr>
        <w:t xml:space="preserve">The user needs to specify </w:t>
      </w:r>
      <w:r w:rsidR="00C62831" w:rsidRPr="004D7B46">
        <w:rPr>
          <w:lang w:val="en-US"/>
        </w:rPr>
        <w:t>not only</w:t>
      </w:r>
      <w:r w:rsidR="00CF01AB" w:rsidRPr="004D7B46">
        <w:rPr>
          <w:lang w:val="en-US"/>
        </w:rPr>
        <w:t xml:space="preserve"> variables of the stationary situation </w:t>
      </w:r>
      <w:r w:rsidR="00C62831" w:rsidRPr="004D7B46">
        <w:rPr>
          <w:lang w:val="en-US"/>
        </w:rPr>
        <w:t xml:space="preserve">but </w:t>
      </w:r>
      <w:r w:rsidR="00CF01AB" w:rsidRPr="004D7B46">
        <w:rPr>
          <w:lang w:val="en-US"/>
        </w:rPr>
        <w:t>also a wave period for the long wave.</w:t>
      </w:r>
      <w:r w:rsidR="008C0875" w:rsidRPr="004D7B46">
        <w:rPr>
          <w:lang w:val="en-US"/>
        </w:rPr>
        <w:t xml:space="preserve"> This wave period will be used to calculate the long wave based on the theory of Longuet-Higgins and Stewart (1964).</w:t>
      </w:r>
    </w:p>
    <w:p w:rsidR="00543743" w:rsidRPr="004D7B46" w:rsidRDefault="00543743" w:rsidP="004D7B46">
      <w:pPr>
        <w:spacing w:line="240" w:lineRule="auto"/>
        <w:ind w:left="510"/>
        <w:rPr>
          <w:lang w:val="en-US"/>
        </w:rPr>
      </w:pPr>
    </w:p>
    <w:p w:rsidR="00543743" w:rsidRPr="004D7B46" w:rsidRDefault="00543743" w:rsidP="004D7B46">
      <w:pPr>
        <w:numPr>
          <w:ilvl w:val="0"/>
          <w:numId w:val="27"/>
        </w:numPr>
        <w:spacing w:line="240" w:lineRule="auto"/>
        <w:rPr>
          <w:lang w:val="en-US"/>
        </w:rPr>
      </w:pPr>
      <w:r w:rsidRPr="004D7B46">
        <w:rPr>
          <w:u w:val="single"/>
          <w:lang w:val="en-US"/>
        </w:rPr>
        <w:t>Time series of waves</w:t>
      </w:r>
      <w:r w:rsidRPr="004D7B46">
        <w:rPr>
          <w:lang w:val="en-US"/>
        </w:rPr>
        <w:t xml:space="preserve">. The user can specify the variation in time </w:t>
      </w:r>
      <w:r w:rsidR="008C0875" w:rsidRPr="004D7B46">
        <w:rPr>
          <w:lang w:val="en-US"/>
        </w:rPr>
        <w:t>of the</w:t>
      </w:r>
      <w:r w:rsidRPr="004D7B46">
        <w:rPr>
          <w:lang w:val="en-US"/>
        </w:rPr>
        <w:t xml:space="preserve"> wave energy</w:t>
      </w:r>
      <w:r w:rsidR="008C0875" w:rsidRPr="004D7B46">
        <w:rPr>
          <w:lang w:val="en-US"/>
        </w:rPr>
        <w:t>.</w:t>
      </w:r>
    </w:p>
    <w:p w:rsidR="00FB0F87" w:rsidRPr="004D7B46" w:rsidRDefault="00FB0F87" w:rsidP="004D7B46">
      <w:pPr>
        <w:numPr>
          <w:ilvl w:val="1"/>
          <w:numId w:val="27"/>
        </w:numPr>
        <w:spacing w:line="240" w:lineRule="auto"/>
        <w:rPr>
          <w:lang w:val="en-US"/>
        </w:rPr>
      </w:pPr>
      <w:r w:rsidRPr="004D7B46">
        <w:rPr>
          <w:lang w:val="en-US"/>
        </w:rPr>
        <w:t xml:space="preserve">First-order time series of waves (keyword </w:t>
      </w:r>
      <w:r w:rsidRPr="004D7B46">
        <w:rPr>
          <w:i/>
          <w:lang w:val="en-US"/>
        </w:rPr>
        <w:t>instat=</w:t>
      </w:r>
      <w:commentRangeStart w:id="98"/>
      <w:r w:rsidR="0076281C" w:rsidRPr="004D7B46">
        <w:rPr>
          <w:i/>
          <w:lang w:val="en-US"/>
        </w:rPr>
        <w:t>ts_1</w:t>
      </w:r>
      <w:r w:rsidRPr="004D7B46">
        <w:rPr>
          <w:lang w:val="en-US"/>
        </w:rPr>
        <w:t>)</w:t>
      </w:r>
      <w:r w:rsidR="00543743" w:rsidRPr="004D7B46">
        <w:rPr>
          <w:lang w:val="en-US"/>
        </w:rPr>
        <w:t xml:space="preserve">. </w:t>
      </w:r>
      <w:r w:rsidR="008C0875" w:rsidRPr="004D7B46">
        <w:rPr>
          <w:lang w:val="en-US"/>
        </w:rPr>
        <w:t>XBeach will calculate the bound long wave based on the theory of Longuet-Higgins and Stewart (1964).</w:t>
      </w:r>
    </w:p>
    <w:p w:rsidR="00526BA1" w:rsidRPr="004D7B46" w:rsidRDefault="00FB0F87" w:rsidP="004D7B46">
      <w:pPr>
        <w:numPr>
          <w:ilvl w:val="1"/>
          <w:numId w:val="27"/>
        </w:numPr>
        <w:spacing w:line="240" w:lineRule="auto"/>
        <w:rPr>
          <w:lang w:val="en-US"/>
        </w:rPr>
      </w:pPr>
      <w:r w:rsidRPr="004D7B46">
        <w:rPr>
          <w:lang w:val="en-US"/>
        </w:rPr>
        <w:t xml:space="preserve">Second-order time series of waves (keyword </w:t>
      </w:r>
      <w:r w:rsidRPr="004D7B46">
        <w:rPr>
          <w:i/>
          <w:lang w:val="en-US"/>
        </w:rPr>
        <w:t>instat=</w:t>
      </w:r>
      <w:r w:rsidR="0076281C" w:rsidRPr="004D7B46">
        <w:rPr>
          <w:i/>
          <w:lang w:val="en-US"/>
        </w:rPr>
        <w:t>ts_2</w:t>
      </w:r>
      <w:r w:rsidRPr="004D7B46">
        <w:rPr>
          <w:lang w:val="en-US"/>
        </w:rPr>
        <w:t>)</w:t>
      </w:r>
      <w:r w:rsidR="00CF01AB" w:rsidRPr="004D7B46">
        <w:rPr>
          <w:lang w:val="en-US"/>
        </w:rPr>
        <w:t>.</w:t>
      </w:r>
      <w:r w:rsidR="008C0875" w:rsidRPr="004D7B46">
        <w:rPr>
          <w:lang w:val="en-US"/>
        </w:rPr>
        <w:t xml:space="preserve"> The bound long wave is specified by the user via a long wave elevation.</w:t>
      </w:r>
      <w:commentRangeEnd w:id="98"/>
      <w:r w:rsidR="001F0D99" w:rsidRPr="004D7B46">
        <w:rPr>
          <w:rStyle w:val="CommentReference"/>
          <w:lang w:val="en-US"/>
        </w:rPr>
        <w:commentReference w:id="98"/>
      </w:r>
    </w:p>
    <w:p w:rsidR="00543743" w:rsidRPr="004D7B46" w:rsidRDefault="00543743" w:rsidP="004D7B46">
      <w:pPr>
        <w:spacing w:line="240" w:lineRule="auto"/>
        <w:ind w:left="510"/>
        <w:rPr>
          <w:lang w:val="en-US"/>
        </w:rPr>
      </w:pPr>
    </w:p>
    <w:p w:rsidR="00C330D4" w:rsidRPr="004D7B46" w:rsidRDefault="00FB0F87" w:rsidP="004D7B46">
      <w:pPr>
        <w:numPr>
          <w:ilvl w:val="0"/>
          <w:numId w:val="27"/>
        </w:numPr>
        <w:spacing w:line="240" w:lineRule="auto"/>
        <w:rPr>
          <w:lang w:val="en-US"/>
        </w:rPr>
      </w:pPr>
      <w:r w:rsidRPr="004D7B46">
        <w:rPr>
          <w:u w:val="single"/>
          <w:lang w:val="en-US"/>
        </w:rPr>
        <w:t>Boundary conditions for non-hydrostatic</w:t>
      </w:r>
      <w:r w:rsidR="001F0D99" w:rsidRPr="004D7B46">
        <w:rPr>
          <w:u w:val="single"/>
          <w:lang w:val="en-US"/>
        </w:rPr>
        <w:t xml:space="preserve"> model</w:t>
      </w:r>
      <w:r w:rsidRPr="004D7B46">
        <w:rPr>
          <w:lang w:val="en-US"/>
        </w:rPr>
        <w:t xml:space="preserve"> (keyword </w:t>
      </w:r>
      <w:r w:rsidRPr="004D7B46">
        <w:rPr>
          <w:i/>
          <w:lang w:val="en-US"/>
        </w:rPr>
        <w:t>instat=</w:t>
      </w:r>
      <w:r w:rsidR="0076281C" w:rsidRPr="004D7B46">
        <w:rPr>
          <w:i/>
          <w:lang w:val="en-US"/>
        </w:rPr>
        <w:t>ts_nonh</w:t>
      </w:r>
      <w:r w:rsidRPr="004D7B46">
        <w:rPr>
          <w:lang w:val="en-US"/>
        </w:rPr>
        <w:t>)</w:t>
      </w:r>
    </w:p>
    <w:p w:rsidR="00C330D4" w:rsidRPr="004D7B46" w:rsidRDefault="009843B6" w:rsidP="004D7B46">
      <w:pPr>
        <w:spacing w:line="240" w:lineRule="auto"/>
        <w:ind w:left="510"/>
        <w:rPr>
          <w:lang w:val="en-US"/>
        </w:rPr>
      </w:pPr>
      <w:r w:rsidRPr="004D7B46">
        <w:rPr>
          <w:lang w:val="en-US"/>
        </w:rPr>
        <w:t xml:space="preserve">Specify the variation in time of the </w:t>
      </w:r>
      <w:r w:rsidR="00F74A5C" w:rsidRPr="004D7B46">
        <w:rPr>
          <w:lang w:val="en-US"/>
        </w:rPr>
        <w:t xml:space="preserve">horizontal velocity, vertical velocity and the </w:t>
      </w:r>
      <w:r w:rsidRPr="004D7B46">
        <w:rPr>
          <w:lang w:val="en-US"/>
        </w:rPr>
        <w:t>free surface elevation</w:t>
      </w:r>
      <w:r w:rsidR="00F74A5C" w:rsidRPr="004D7B46">
        <w:rPr>
          <w:lang w:val="en-US"/>
        </w:rPr>
        <w:t xml:space="preserve">. Last two terms are optional.  </w:t>
      </w:r>
    </w:p>
    <w:p w:rsidR="00E644CB" w:rsidRPr="004D7B46" w:rsidRDefault="00E644CB" w:rsidP="004D7B46">
      <w:pPr>
        <w:spacing w:line="240" w:lineRule="auto"/>
        <w:rPr>
          <w:lang w:val="en-US"/>
        </w:rPr>
      </w:pPr>
    </w:p>
    <w:p w:rsidR="00FB0F87" w:rsidRPr="004D7B46" w:rsidRDefault="009843B6" w:rsidP="004D7B46">
      <w:pPr>
        <w:numPr>
          <w:ilvl w:val="0"/>
          <w:numId w:val="27"/>
        </w:numPr>
        <w:spacing w:line="240" w:lineRule="auto"/>
        <w:rPr>
          <w:lang w:val="en-US"/>
        </w:rPr>
      </w:pPr>
      <w:r w:rsidRPr="004D7B46">
        <w:rPr>
          <w:u w:val="single"/>
          <w:lang w:val="en-US"/>
        </w:rPr>
        <w:t xml:space="preserve">No </w:t>
      </w:r>
      <w:r w:rsidR="00FB0F87" w:rsidRPr="004D7B46">
        <w:rPr>
          <w:u w:val="single"/>
          <w:lang w:val="en-US"/>
        </w:rPr>
        <w:t>wave boundary conditions</w:t>
      </w:r>
      <w:r w:rsidR="00FB0F87" w:rsidRPr="004D7B46">
        <w:rPr>
          <w:lang w:val="en-US"/>
        </w:rPr>
        <w:t xml:space="preserve"> (keyword </w:t>
      </w:r>
      <w:r w:rsidR="00FB0F87" w:rsidRPr="004D7B46">
        <w:rPr>
          <w:i/>
          <w:lang w:val="en-US"/>
        </w:rPr>
        <w:t>instat=</w:t>
      </w:r>
      <w:r w:rsidR="0076281C" w:rsidRPr="004D7B46">
        <w:rPr>
          <w:i/>
          <w:lang w:val="en-US"/>
        </w:rPr>
        <w:t>off</w:t>
      </w:r>
      <w:r w:rsidR="00FB0F87" w:rsidRPr="004D7B46">
        <w:rPr>
          <w:i/>
          <w:lang w:val="en-US"/>
        </w:rPr>
        <w:t>)</w:t>
      </w:r>
    </w:p>
    <w:p w:rsidR="00FB0F87" w:rsidRPr="004D7B46" w:rsidRDefault="00FB0F87" w:rsidP="004D7B46">
      <w:pPr>
        <w:spacing w:line="240" w:lineRule="auto"/>
        <w:ind w:left="510"/>
        <w:rPr>
          <w:lang w:val="en-US"/>
        </w:rPr>
      </w:pPr>
      <w:r w:rsidRPr="004D7B46">
        <w:rPr>
          <w:lang w:val="en-US"/>
        </w:rPr>
        <w:t>This is a simple no wave action boundary condition. It still allows for a tidal record to be specified, however this trough the zs0file parameter.</w:t>
      </w:r>
    </w:p>
    <w:p w:rsidR="00F3579D" w:rsidRPr="004D7B46" w:rsidRDefault="00F3579D" w:rsidP="00F3579D">
      <w:pPr>
        <w:spacing w:line="240" w:lineRule="auto"/>
        <w:rPr>
          <w:lang w:val="en-US"/>
        </w:rPr>
      </w:pPr>
    </w:p>
    <w:p w:rsidR="00F3579D" w:rsidRPr="004D7B46" w:rsidRDefault="00F3579D" w:rsidP="00F3579D">
      <w:pPr>
        <w:spacing w:line="240" w:lineRule="auto"/>
        <w:rPr>
          <w:lang w:val="en-US"/>
        </w:rPr>
      </w:pPr>
      <w:r w:rsidRPr="004D7B46">
        <w:rPr>
          <w:lang w:val="en-US"/>
        </w:rPr>
        <w:t xml:space="preserve">For option 1 there is an extra possibility for time-varying </w:t>
      </w:r>
      <w:r>
        <w:rPr>
          <w:lang w:val="en-US"/>
        </w:rPr>
        <w:t>stationair conditions / sea states</w:t>
      </w:r>
      <w:r w:rsidRPr="004D7B46">
        <w:rPr>
          <w:lang w:val="en-US"/>
        </w:rPr>
        <w:t xml:space="preserve"> (keyword </w:t>
      </w:r>
      <w:r w:rsidRPr="004D7B46">
        <w:rPr>
          <w:i/>
          <w:lang w:val="en-US"/>
        </w:rPr>
        <w:t>instat=</w:t>
      </w:r>
      <w:r>
        <w:rPr>
          <w:i/>
          <w:lang w:val="en-US"/>
        </w:rPr>
        <w:t>stat_table</w:t>
      </w:r>
      <w:r w:rsidRPr="004D7B46">
        <w:rPr>
          <w:lang w:val="en-US"/>
        </w:rPr>
        <w:t>). In this case, each line in the spectrum definition file contains a parametric definition of a spectrum, like in a regular JONSWAP definition file, plus the duration for which that spectrum is used during the simulation.</w:t>
      </w:r>
    </w:p>
    <w:p w:rsidR="00F3579D" w:rsidRDefault="00F3579D" w:rsidP="004D7B46">
      <w:pPr>
        <w:spacing w:line="240" w:lineRule="auto"/>
        <w:rPr>
          <w:lang w:val="en-US"/>
        </w:rPr>
      </w:pPr>
    </w:p>
    <w:p w:rsidR="00F3579D" w:rsidRDefault="00F3579D" w:rsidP="004D7B46">
      <w:pPr>
        <w:spacing w:line="240" w:lineRule="auto"/>
        <w:rPr>
          <w:lang w:val="en-US"/>
        </w:rPr>
      </w:pPr>
    </w:p>
    <w:p w:rsidR="00F74A5C" w:rsidRPr="004D7B46" w:rsidRDefault="00F74A5C" w:rsidP="004D7B46">
      <w:pPr>
        <w:spacing w:line="240" w:lineRule="auto"/>
        <w:rPr>
          <w:lang w:val="en-US"/>
        </w:rPr>
      </w:pPr>
      <w:r w:rsidRPr="004D7B46">
        <w:rPr>
          <w:lang w:val="en-US"/>
        </w:rPr>
        <w:t>If the user does not wish to recalculate boundary condition files or specifically wants to reuse the boundary condition files of another XBeach simulation</w:t>
      </w:r>
      <w:r w:rsidR="001F0D99" w:rsidRPr="004D7B46">
        <w:rPr>
          <w:lang w:val="en-US"/>
        </w:rPr>
        <w:t>, the</w:t>
      </w:r>
      <w:r w:rsidR="00867999" w:rsidRPr="004D7B46">
        <w:rPr>
          <w:lang w:val="en-US"/>
        </w:rPr>
        <w:t xml:space="preserve"> </w:t>
      </w:r>
      <w:r w:rsidRPr="004D7B46">
        <w:rPr>
          <w:lang w:val="en-US"/>
        </w:rPr>
        <w:t xml:space="preserve">keyword: </w:t>
      </w:r>
      <w:r w:rsidRPr="004D7B46">
        <w:rPr>
          <w:i/>
          <w:lang w:val="en-US"/>
        </w:rPr>
        <w:t>instat=reuse</w:t>
      </w:r>
      <w:r w:rsidR="001F0D99" w:rsidRPr="004D7B46">
        <w:rPr>
          <w:lang w:val="en-US"/>
        </w:rPr>
        <w:t xml:space="preserve"> should be used</w:t>
      </w:r>
      <w:r w:rsidRPr="004D7B46">
        <w:rPr>
          <w:lang w:val="en-US"/>
        </w:rPr>
        <w:t>. No further wave boundary condition data need be given. Obviously, the calculation grid should remain the same between runs, as the angles and number of grid points are embedded in the boundary condition files.</w:t>
      </w:r>
    </w:p>
    <w:p w:rsidR="008E05D9" w:rsidRPr="004D7B46" w:rsidRDefault="008E05D9" w:rsidP="004D7B46">
      <w:pPr>
        <w:pStyle w:val="Heading3"/>
        <w:jc w:val="both"/>
        <w:rPr>
          <w:lang w:val="en-US"/>
        </w:rPr>
      </w:pPr>
      <w:bookmarkStart w:id="99" w:name="_Ref410738048"/>
      <w:bookmarkStart w:id="100" w:name="_Toc412018055"/>
      <w:r w:rsidRPr="004D7B46">
        <w:rPr>
          <w:lang w:val="en-US"/>
        </w:rPr>
        <w:t>Lateral boundary conditions</w:t>
      </w:r>
      <w:bookmarkEnd w:id="99"/>
      <w:bookmarkEnd w:id="100"/>
    </w:p>
    <w:p w:rsidR="008E05D9" w:rsidRPr="004D7B46" w:rsidRDefault="008E05D9" w:rsidP="004D7B46">
      <w:pPr>
        <w:spacing w:line="240" w:lineRule="auto"/>
        <w:rPr>
          <w:color w:val="FF0000"/>
          <w:lang w:val="en-US"/>
        </w:rPr>
      </w:pPr>
      <w:r w:rsidRPr="004D7B46">
        <w:rPr>
          <w:color w:val="FF0000"/>
          <w:lang w:val="en-US"/>
        </w:rPr>
        <w:t>Dano</w:t>
      </w:r>
    </w:p>
    <w:p w:rsidR="00D575A5" w:rsidRPr="004D7B46" w:rsidRDefault="00D575A5" w:rsidP="004D7B46">
      <w:pPr>
        <w:spacing w:line="240" w:lineRule="auto"/>
        <w:rPr>
          <w:b/>
          <w:iCs/>
          <w:szCs w:val="28"/>
          <w:lang w:val="en-US"/>
        </w:rPr>
      </w:pPr>
      <w:r w:rsidRPr="004D7B46">
        <w:rPr>
          <w:lang w:val="en-US"/>
        </w:rPr>
        <w:br w:type="page"/>
      </w:r>
    </w:p>
    <w:p w:rsidR="008E05D9" w:rsidRPr="004D7B46" w:rsidRDefault="008E05D9" w:rsidP="004D7B46">
      <w:pPr>
        <w:pStyle w:val="Heading2"/>
        <w:jc w:val="both"/>
        <w:rPr>
          <w:lang w:val="en-US"/>
        </w:rPr>
      </w:pPr>
      <w:bookmarkStart w:id="101" w:name="_Toc412018056"/>
      <w:commentRangeStart w:id="102"/>
      <w:r w:rsidRPr="004D7B46">
        <w:rPr>
          <w:lang w:val="en-US"/>
        </w:rPr>
        <w:lastRenderedPageBreak/>
        <w:t>Shallow water equations</w:t>
      </w:r>
      <w:commentRangeEnd w:id="102"/>
      <w:r w:rsidR="00300122" w:rsidRPr="004D7B46">
        <w:rPr>
          <w:rStyle w:val="CommentReference"/>
          <w:b w:val="0"/>
          <w:iCs w:val="0"/>
          <w:lang w:val="en-US"/>
        </w:rPr>
        <w:commentReference w:id="102"/>
      </w:r>
      <w:bookmarkEnd w:id="101"/>
    </w:p>
    <w:p w:rsidR="008E05D9" w:rsidRPr="004D7B46" w:rsidRDefault="008E05D9" w:rsidP="004D7B46">
      <w:pPr>
        <w:pStyle w:val="Heading3"/>
        <w:rPr>
          <w:lang w:val="en-US"/>
        </w:rPr>
      </w:pPr>
      <w:bookmarkStart w:id="103" w:name="_Toc412018057"/>
      <w:commentRangeStart w:id="104"/>
      <w:r w:rsidRPr="004D7B46">
        <w:rPr>
          <w:lang w:val="en-US"/>
        </w:rPr>
        <w:t>Absorbing-generating</w:t>
      </w:r>
      <w:commentRangeEnd w:id="104"/>
      <w:r w:rsidR="00300122" w:rsidRPr="004D7B46">
        <w:rPr>
          <w:rStyle w:val="CommentReference"/>
          <w:bCs w:val="0"/>
          <w:iCs w:val="0"/>
          <w:lang w:val="en-US"/>
        </w:rPr>
        <w:commentReference w:id="104"/>
      </w:r>
      <w:bookmarkEnd w:id="103"/>
    </w:p>
    <w:p w:rsidR="004D7B46" w:rsidRDefault="00D575A5" w:rsidP="004D7B46">
      <w:pPr>
        <w:spacing w:line="240" w:lineRule="auto"/>
        <w:rPr>
          <w:lang w:val="en-US"/>
        </w:rPr>
      </w:pPr>
      <w:r w:rsidRPr="004D7B46">
        <w:rPr>
          <w:lang w:val="en-US"/>
        </w:rPr>
        <w:t>Typically, an offshore or lateral boundary is an artificial boundary which has no physical meaning. On the offshore boundary wave and flow conditions are imposed. In the domain waves and currents will be generated which need to pass through the offshore boundary to the deep sea with minimal reflection. One way to do this is to impose a weakly reflective-type boundary condition</w:t>
      </w:r>
      <w:r w:rsidR="004D7B46">
        <w:rPr>
          <w:lang w:val="en-US"/>
        </w:rPr>
        <w:t xml:space="preserve"> (absorbing-generating), but there are also other possibilities implemented in XBeach</w:t>
      </w:r>
      <w:r w:rsidR="004C5AA7">
        <w:rPr>
          <w:lang w:val="en-US"/>
        </w:rPr>
        <w:t xml:space="preserve"> (keyword: </w:t>
      </w:r>
      <w:r w:rsidR="004C5AA7" w:rsidRPr="004C5AA7">
        <w:rPr>
          <w:i/>
          <w:lang w:val="en-US"/>
        </w:rPr>
        <w:t>front</w:t>
      </w:r>
      <w:r w:rsidR="004C5AA7">
        <w:rPr>
          <w:lang w:val="en-US"/>
        </w:rPr>
        <w:t>)</w:t>
      </w:r>
      <w:r w:rsidR="00005EA8">
        <w:rPr>
          <w:lang w:val="en-US"/>
        </w:rPr>
        <w:t>. This method can be applied in 1D or 2D, is recommended and therefore the default value for XBeach.</w:t>
      </w:r>
    </w:p>
    <w:p w:rsidR="00005EA8" w:rsidRDefault="00005EA8" w:rsidP="004D7B46">
      <w:pPr>
        <w:spacing w:line="240" w:lineRule="auto"/>
        <w:rPr>
          <w:lang w:val="en-US"/>
        </w:rPr>
      </w:pPr>
    </w:p>
    <w:p w:rsidR="00D575A5" w:rsidRPr="004D7B46" w:rsidRDefault="00D575A5" w:rsidP="004D7B46">
      <w:pPr>
        <w:spacing w:line="240" w:lineRule="auto"/>
        <w:rPr>
          <w:lang w:val="en-US"/>
        </w:rPr>
      </w:pPr>
      <w:r w:rsidRPr="004D7B46">
        <w:rPr>
          <w:lang w:val="en-US"/>
        </w:rPr>
        <w:t xml:space="preserve">In XBeach, there are two options with regard to the offshore absorbing-generating boundary condition. With the parameter setting </w:t>
      </w:r>
      <w:r w:rsidR="004D7B46">
        <w:rPr>
          <w:i/>
          <w:lang w:val="en-US"/>
        </w:rPr>
        <w:t>front=</w:t>
      </w:r>
      <w:r w:rsidRPr="004D7B46">
        <w:rPr>
          <w:i/>
          <w:lang w:val="en-US"/>
        </w:rPr>
        <w:t xml:space="preserve">abs1d </w:t>
      </w:r>
      <w:r w:rsidRPr="004D7B46">
        <w:rPr>
          <w:lang w:val="en-US"/>
        </w:rPr>
        <w:t>a simple one-dimensional absorbing-generating boundary condition is activated. This option allows for a time-varying water level (surge and/or infragravity waves) to be specified at the boundary while allowing any waves propagating perpendicularly towards the boundary to be absorbed (i.e., passed through the boundary with a minimum of reflection. It is therefore only useful for 1D (flume like) simulations.</w:t>
      </w:r>
    </w:p>
    <w:p w:rsidR="00D575A5" w:rsidRPr="004D7B46" w:rsidRDefault="00D575A5" w:rsidP="004D7B46">
      <w:pPr>
        <w:spacing w:line="240" w:lineRule="auto"/>
        <w:rPr>
          <w:lang w:val="en-US"/>
        </w:rPr>
      </w:pPr>
    </w:p>
    <w:p w:rsidR="00D575A5" w:rsidRPr="004D7B46" w:rsidRDefault="00D575A5" w:rsidP="004D7B46">
      <w:pPr>
        <w:spacing w:line="240" w:lineRule="auto"/>
        <w:rPr>
          <w:lang w:val="en-US"/>
        </w:rPr>
      </w:pPr>
      <w:r w:rsidRPr="004D7B46">
        <w:rPr>
          <w:lang w:val="en-US"/>
        </w:rPr>
        <w:t xml:space="preserve">With option </w:t>
      </w:r>
      <w:r w:rsidR="004C5AA7">
        <w:rPr>
          <w:i/>
          <w:lang w:val="en-US"/>
        </w:rPr>
        <w:t>front=</w:t>
      </w:r>
      <w:r w:rsidRPr="004D7B46">
        <w:rPr>
          <w:i/>
          <w:lang w:val="en-US"/>
        </w:rPr>
        <w:t xml:space="preserve">abs2d </w:t>
      </w:r>
      <w:r w:rsidRPr="004D7B46">
        <w:rPr>
          <w:lang w:val="en-US"/>
        </w:rPr>
        <w:t xml:space="preserve">(default value) the formulation by Van Dongeren and Svendsen (1997) is activated which in turn is based on Verboom et al. (1981) and is based on the Method of Characteristics. This boundary condition allows for obliquely-incident and obliquely-reflected waves to pass through the boundary. It is possible to account for situations with boundary-perpendicular and boundary-parallel currents. In order to differentiate between the particle velocities, the keyword </w:t>
      </w:r>
      <w:r w:rsidR="004C5AA7" w:rsidRPr="004C5AA7">
        <w:rPr>
          <w:i/>
          <w:lang w:val="en-US"/>
        </w:rPr>
        <w:t>epsi</w:t>
      </w:r>
      <w:r w:rsidRPr="004D7B46">
        <w:rPr>
          <w:lang w:val="en-US"/>
        </w:rPr>
        <w:t xml:space="preserve"> must be set. This parameter controls a simple Kalman-update filter which controls which part of the particle velocity is assumed to be part of the current and which part is wave-related. </w:t>
      </w:r>
      <w:r w:rsidR="0026108D" w:rsidRPr="004D7B46">
        <w:rPr>
          <w:lang w:val="en-US"/>
        </w:rPr>
        <w:t xml:space="preserve">By default XBeach computes the value for epsi automatically using offshore boundary conditions (keyword: </w:t>
      </w:r>
      <w:r w:rsidR="0026108D" w:rsidRPr="004C5AA7">
        <w:rPr>
          <w:i/>
          <w:lang w:val="en-US"/>
        </w:rPr>
        <w:t>e</w:t>
      </w:r>
      <w:r w:rsidRPr="004C5AA7">
        <w:rPr>
          <w:i/>
          <w:lang w:val="en-US"/>
        </w:rPr>
        <w:t>psi=-1</w:t>
      </w:r>
      <w:r w:rsidR="0026108D" w:rsidRPr="004D7B46">
        <w:rPr>
          <w:lang w:val="en-US"/>
        </w:rPr>
        <w:t>).</w:t>
      </w:r>
    </w:p>
    <w:p w:rsidR="0026108D" w:rsidRPr="004D7B46" w:rsidRDefault="0026108D" w:rsidP="004D7B46">
      <w:pPr>
        <w:spacing w:line="240" w:lineRule="auto"/>
        <w:rPr>
          <w:lang w:val="en-US"/>
        </w:rPr>
      </w:pPr>
    </w:p>
    <w:p w:rsidR="00D575A5" w:rsidRPr="004D7B46" w:rsidRDefault="00D575A5" w:rsidP="004D7B46">
      <w:pPr>
        <w:spacing w:line="240" w:lineRule="auto"/>
        <w:rPr>
          <w:lang w:val="en-US"/>
        </w:rPr>
      </w:pPr>
      <w:commentRangeStart w:id="105"/>
      <w:r w:rsidRPr="004D7B46">
        <w:rPr>
          <w:lang w:val="en-US"/>
        </w:rPr>
        <w:t>This option is the preferred one for 2D computations. For details on the formulation of the absorbing-generating boundary condition by Van Dongeren and Svendsen (1997).</w:t>
      </w:r>
      <w:commentRangeEnd w:id="105"/>
      <w:r w:rsidR="0009480C" w:rsidRPr="004D7B46">
        <w:rPr>
          <w:rStyle w:val="CommentReference"/>
          <w:lang w:val="en-US"/>
        </w:rPr>
        <w:commentReference w:id="105"/>
      </w:r>
    </w:p>
    <w:p w:rsidR="0026108D" w:rsidRPr="004D7B46" w:rsidRDefault="0026108D" w:rsidP="004D7B46">
      <w:pPr>
        <w:spacing w:line="240" w:lineRule="auto"/>
        <w:rPr>
          <w:lang w:val="en-US"/>
        </w:rPr>
      </w:pPr>
    </w:p>
    <w:p w:rsidR="0026108D" w:rsidRPr="004D7B46" w:rsidRDefault="0026108D" w:rsidP="004D7B46">
      <w:pPr>
        <w:spacing w:line="240" w:lineRule="auto"/>
        <w:rPr>
          <w:lang w:val="en-US"/>
        </w:rPr>
      </w:pPr>
      <w:r w:rsidRPr="004D7B46">
        <w:rPr>
          <w:lang w:val="en-US"/>
        </w:rPr>
        <w:t xml:space="preserve">There are three </w:t>
      </w:r>
      <w:r w:rsidR="00A93064" w:rsidRPr="004D7B46">
        <w:rPr>
          <w:lang w:val="en-US"/>
        </w:rPr>
        <w:t xml:space="preserve">other </w:t>
      </w:r>
      <w:r w:rsidRPr="004D7B46">
        <w:rPr>
          <w:lang w:val="en-US"/>
        </w:rPr>
        <w:t>possibilities implemented</w:t>
      </w:r>
      <w:r w:rsidR="00A93064" w:rsidRPr="004D7B46">
        <w:rPr>
          <w:lang w:val="en-US"/>
        </w:rPr>
        <w:t xml:space="preserve"> besides the absorbing-generating boundary conditions:</w:t>
      </w:r>
    </w:p>
    <w:p w:rsidR="0026108D" w:rsidRPr="004D7B46" w:rsidRDefault="0026108D" w:rsidP="004D7B46">
      <w:pPr>
        <w:pStyle w:val="ListParagraph"/>
        <w:numPr>
          <w:ilvl w:val="0"/>
          <w:numId w:val="31"/>
        </w:numPr>
        <w:spacing w:line="240" w:lineRule="auto"/>
        <w:rPr>
          <w:lang w:val="en-US"/>
        </w:rPr>
      </w:pPr>
      <w:r w:rsidRPr="004D7B46">
        <w:rPr>
          <w:lang w:val="en-US"/>
        </w:rPr>
        <w:t xml:space="preserve">No flux wall (keyword: </w:t>
      </w:r>
      <w:r w:rsidR="004C5AA7" w:rsidRPr="004C5AA7">
        <w:rPr>
          <w:i/>
          <w:lang w:val="en-US"/>
        </w:rPr>
        <w:t>front=wall</w:t>
      </w:r>
      <w:r w:rsidRPr="004D7B46">
        <w:rPr>
          <w:lang w:val="en-US"/>
        </w:rPr>
        <w:t>). This boundary condition type is a simple no flux boundary condition.</w:t>
      </w:r>
    </w:p>
    <w:p w:rsidR="0026108D" w:rsidRPr="004D7B46" w:rsidRDefault="0026108D" w:rsidP="004D7B46">
      <w:pPr>
        <w:pStyle w:val="ListParagraph"/>
        <w:numPr>
          <w:ilvl w:val="0"/>
          <w:numId w:val="31"/>
        </w:numPr>
        <w:spacing w:line="240" w:lineRule="auto"/>
        <w:rPr>
          <w:lang w:val="en-US"/>
        </w:rPr>
      </w:pPr>
      <w:r w:rsidRPr="004D7B46">
        <w:rPr>
          <w:lang w:val="en-US"/>
        </w:rPr>
        <w:t xml:space="preserve">Water level specification (keyword: </w:t>
      </w:r>
      <w:r w:rsidR="004C5AA7" w:rsidRPr="004C5AA7">
        <w:rPr>
          <w:i/>
          <w:lang w:val="en-US"/>
        </w:rPr>
        <w:t>front=</w:t>
      </w:r>
      <w:r w:rsidRPr="004C5AA7">
        <w:rPr>
          <w:i/>
          <w:lang w:val="en-US"/>
        </w:rPr>
        <w:t>wlevel</w:t>
      </w:r>
      <w:r w:rsidRPr="004D7B46">
        <w:rPr>
          <w:lang w:val="en-US"/>
        </w:rPr>
        <w:t>). This boundary sets the water level at a prescribed value. This can be constant or time-varying. With this option the outgoing long waves are not absorbed.</w:t>
      </w:r>
    </w:p>
    <w:p w:rsidR="0026108D" w:rsidRDefault="002E67AF" w:rsidP="004D7B46">
      <w:pPr>
        <w:pStyle w:val="ListParagraph"/>
        <w:numPr>
          <w:ilvl w:val="0"/>
          <w:numId w:val="31"/>
        </w:numPr>
        <w:spacing w:line="240" w:lineRule="auto"/>
        <w:rPr>
          <w:lang w:val="en-US"/>
        </w:rPr>
      </w:pPr>
      <w:r w:rsidRPr="004D7B46">
        <w:rPr>
          <w:lang w:val="en-US"/>
        </w:rPr>
        <w:t>Boundary condition for the non-hydrostatic option (</w:t>
      </w:r>
      <w:r w:rsidRPr="004C5AA7">
        <w:rPr>
          <w:lang w:val="en-US"/>
        </w:rPr>
        <w:t>keyword</w:t>
      </w:r>
      <w:r w:rsidRPr="004D7B46">
        <w:rPr>
          <w:i/>
          <w:lang w:val="en-US"/>
        </w:rPr>
        <w:t xml:space="preserve">: </w:t>
      </w:r>
      <w:r w:rsidR="004C5AA7">
        <w:rPr>
          <w:i/>
          <w:lang w:val="en-US"/>
        </w:rPr>
        <w:t>front=</w:t>
      </w:r>
      <w:r w:rsidRPr="004D7B46">
        <w:rPr>
          <w:i/>
          <w:lang w:val="en-US"/>
        </w:rPr>
        <w:t>nonh_1d</w:t>
      </w:r>
      <w:r w:rsidRPr="004D7B46">
        <w:rPr>
          <w:lang w:val="en-US"/>
        </w:rPr>
        <w:t>). The user needs to provide a file containing time series for the velocity at the boundary.</w:t>
      </w:r>
    </w:p>
    <w:p w:rsidR="00005EA8" w:rsidRPr="004D7B46" w:rsidRDefault="004C5AA7" w:rsidP="004D7B46">
      <w:pPr>
        <w:pStyle w:val="ListParagraph"/>
        <w:numPr>
          <w:ilvl w:val="0"/>
          <w:numId w:val="31"/>
        </w:numPr>
        <w:spacing w:line="240" w:lineRule="auto"/>
        <w:rPr>
          <w:lang w:val="en-US"/>
        </w:rPr>
      </w:pPr>
      <w:r>
        <w:rPr>
          <w:lang w:val="en-US"/>
        </w:rPr>
        <w:t xml:space="preserve">Radiation boundary condition (keyword: </w:t>
      </w:r>
      <w:r w:rsidRPr="004C5AA7">
        <w:rPr>
          <w:i/>
          <w:lang w:val="en-US"/>
        </w:rPr>
        <w:t>front=w</w:t>
      </w:r>
      <w:commentRangeStart w:id="106"/>
      <w:r w:rsidR="00005EA8" w:rsidRPr="004C5AA7">
        <w:rPr>
          <w:i/>
          <w:lang w:val="en-US"/>
        </w:rPr>
        <w:t>aveflume</w:t>
      </w:r>
      <w:commentRangeEnd w:id="106"/>
      <w:r w:rsidR="00005EA8" w:rsidRPr="004C5AA7">
        <w:rPr>
          <w:rStyle w:val="CommentReference"/>
          <w:i/>
        </w:rPr>
        <w:commentReference w:id="106"/>
      </w:r>
      <w:r>
        <w:rPr>
          <w:lang w:val="en-US"/>
        </w:rPr>
        <w:t xml:space="preserve">). </w:t>
      </w:r>
    </w:p>
    <w:p w:rsidR="00D575A5" w:rsidRPr="004D7B46" w:rsidRDefault="00D575A5" w:rsidP="004D7B46">
      <w:pPr>
        <w:spacing w:line="240" w:lineRule="auto"/>
        <w:rPr>
          <w:color w:val="FF0000"/>
          <w:lang w:val="en-US"/>
        </w:rPr>
      </w:pPr>
    </w:p>
    <w:p w:rsidR="008E05D9" w:rsidRPr="004D7B46" w:rsidRDefault="008E05D9" w:rsidP="004D7B46">
      <w:pPr>
        <w:pStyle w:val="Heading3"/>
        <w:jc w:val="both"/>
        <w:rPr>
          <w:color w:val="FF0000"/>
          <w:lang w:val="en-US"/>
        </w:rPr>
      </w:pPr>
      <w:bookmarkStart w:id="107" w:name="_Toc412018058"/>
      <w:r w:rsidRPr="004D7B46">
        <w:rPr>
          <w:lang w:val="en-US"/>
        </w:rPr>
        <w:t>River and point discharge</w:t>
      </w:r>
      <w:bookmarkEnd w:id="107"/>
    </w:p>
    <w:p w:rsidR="00443A14" w:rsidRPr="004D7B46" w:rsidRDefault="00443A14" w:rsidP="004D7B46">
      <w:pPr>
        <w:pStyle w:val="BodyText"/>
        <w:rPr>
          <w:lang w:val="en-US"/>
        </w:rPr>
      </w:pPr>
      <w:r w:rsidRPr="004D7B46">
        <w:rPr>
          <w:lang w:val="en-US"/>
        </w:rPr>
        <w:t>The effect of a river outflow or other discharges can be simulated with XBeach. Multiple discharge locations can be designated. At a discharge location the discharge orifice is defined as well as the discharge time series in m</w:t>
      </w:r>
      <w:r w:rsidRPr="004D7B46">
        <w:rPr>
          <w:vertAlign w:val="superscript"/>
          <w:lang w:val="en-US"/>
        </w:rPr>
        <w:t>3</w:t>
      </w:r>
      <w:r w:rsidRPr="004D7B46">
        <w:rPr>
          <w:lang w:val="en-US"/>
        </w:rPr>
        <w:t>/s. The discharge orifice always constitutes an uninterrupted series of full grid abreast cell borders. It is not possible to define a discharge over half a grid cell nor is it possible to define a single discharge through grid cell borders that are either not adjacent or are not abreast.</w:t>
      </w:r>
    </w:p>
    <w:p w:rsidR="00443A14" w:rsidRPr="004D7B46" w:rsidRDefault="00443A14" w:rsidP="004D7B46">
      <w:pPr>
        <w:pStyle w:val="BodyText"/>
        <w:rPr>
          <w:lang w:val="en-US"/>
        </w:rPr>
      </w:pPr>
      <w:r w:rsidRPr="004D7B46">
        <w:rPr>
          <w:lang w:val="en-US"/>
        </w:rPr>
        <w:t xml:space="preserve">At each time step the model sets the discharge and velocities at the grid cell borders that constitute the discharge orifice, which can be computed given the size of the discharge orifice </w:t>
      </w:r>
      <w:r w:rsidRPr="004D7B46">
        <w:rPr>
          <w:lang w:val="en-US"/>
        </w:rPr>
        <w:lastRenderedPageBreak/>
        <w:t>and discharge time series. The discharge is positive in positive x or y direction. An exception is made when discharges are defined at the domain border. In that case the discharge is positive towards the domain (influx).</w:t>
      </w:r>
    </w:p>
    <w:p w:rsidR="00443A14" w:rsidRPr="004D7B46" w:rsidRDefault="00443A14" w:rsidP="004D7B46">
      <w:pPr>
        <w:pStyle w:val="BodyText"/>
        <w:rPr>
          <w:lang w:val="en-US"/>
        </w:rPr>
      </w:pPr>
      <w:r w:rsidRPr="004D7B46">
        <w:rPr>
          <w:lang w:val="en-US"/>
        </w:rPr>
        <w:t xml:space="preserve">When a discharge is defined with a zero size orifice the discharge is assumed to be in vertical direction where a positive discharge is into the domain (influx). In these cases the discharge is linked to the closest grid cell </w:t>
      </w:r>
      <w:r w:rsidR="00005EA8" w:rsidRPr="004D7B46">
        <w:rPr>
          <w:lang w:val="en-US"/>
        </w:rPr>
        <w:t>center</w:t>
      </w:r>
      <w:r w:rsidRPr="004D7B46">
        <w:rPr>
          <w:lang w:val="en-US"/>
        </w:rPr>
        <w:t xml:space="preserve"> and at each time step mass according to the discharge time series is added. No momentum is added in case of a vertical discharge.</w:t>
      </w:r>
    </w:p>
    <w:p w:rsidR="008E05D9" w:rsidRPr="004D7B46" w:rsidRDefault="008E05D9" w:rsidP="004D7B46">
      <w:pPr>
        <w:pStyle w:val="Heading3"/>
        <w:jc w:val="both"/>
        <w:rPr>
          <w:lang w:val="en-US"/>
        </w:rPr>
      </w:pPr>
      <w:bookmarkStart w:id="108" w:name="_Toc412018059"/>
      <w:bookmarkStart w:id="109" w:name="_Ref412204891"/>
      <w:r w:rsidRPr="004D7B46">
        <w:rPr>
          <w:lang w:val="en-US"/>
        </w:rPr>
        <w:t>Ship motion</w:t>
      </w:r>
      <w:bookmarkEnd w:id="108"/>
      <w:bookmarkEnd w:id="109"/>
    </w:p>
    <w:p w:rsidR="008E05D9" w:rsidRPr="004D7B46" w:rsidRDefault="008E05D9" w:rsidP="004D7B46">
      <w:pPr>
        <w:spacing w:line="240" w:lineRule="auto"/>
        <w:rPr>
          <w:lang w:val="en-US"/>
        </w:rPr>
      </w:pPr>
      <w:r w:rsidRPr="004D7B46">
        <w:rPr>
          <w:color w:val="FF0000"/>
          <w:lang w:val="en-US"/>
        </w:rPr>
        <w:t>Dano</w:t>
      </w:r>
    </w:p>
    <w:p w:rsidR="008E05D9" w:rsidRPr="004D7B46" w:rsidRDefault="008E05D9" w:rsidP="004D7B46">
      <w:pPr>
        <w:pStyle w:val="Heading3"/>
        <w:jc w:val="both"/>
        <w:rPr>
          <w:lang w:val="en-US"/>
        </w:rPr>
      </w:pPr>
      <w:bookmarkStart w:id="110" w:name="_Toc412018060"/>
      <w:r w:rsidRPr="004D7B46">
        <w:rPr>
          <w:lang w:val="en-US"/>
        </w:rPr>
        <w:t>Lateral boundaries</w:t>
      </w:r>
      <w:bookmarkEnd w:id="110"/>
    </w:p>
    <w:p w:rsidR="00E07BFB" w:rsidRPr="004D7B46" w:rsidRDefault="00E07BFB" w:rsidP="004D7B46">
      <w:pPr>
        <w:spacing w:line="240" w:lineRule="auto"/>
        <w:rPr>
          <w:lang w:val="en-US"/>
        </w:rPr>
      </w:pPr>
      <w:r w:rsidRPr="004D7B46">
        <w:rPr>
          <w:lang w:val="en-US"/>
        </w:rPr>
        <w:t xml:space="preserve">Lateral boundaries are the boundaries perpendicular to the coastline. Usually these are artificial, because the model domain is limited but the physical coast will continue. At these boundaries </w:t>
      </w:r>
      <w:r w:rsidR="004C5AA7">
        <w:rPr>
          <w:lang w:val="en-US"/>
        </w:rPr>
        <w:t>(keyword</w:t>
      </w:r>
      <w:r w:rsidR="00F3579D">
        <w:rPr>
          <w:lang w:val="en-US"/>
        </w:rPr>
        <w:t>s</w:t>
      </w:r>
      <w:r w:rsidR="004C5AA7">
        <w:rPr>
          <w:lang w:val="en-US"/>
        </w:rPr>
        <w:t xml:space="preserve">: </w:t>
      </w:r>
      <w:r w:rsidR="004C5AA7" w:rsidRPr="004C5AA7">
        <w:rPr>
          <w:i/>
          <w:lang w:val="en-US"/>
        </w:rPr>
        <w:t>left</w:t>
      </w:r>
      <w:r w:rsidR="004C5AA7">
        <w:rPr>
          <w:lang w:val="en-US"/>
        </w:rPr>
        <w:t xml:space="preserve"> &amp; </w:t>
      </w:r>
      <w:r w:rsidR="004C5AA7" w:rsidRPr="004C5AA7">
        <w:rPr>
          <w:i/>
          <w:lang w:val="en-US"/>
        </w:rPr>
        <w:t>right</w:t>
      </w:r>
      <w:r w:rsidR="004C5AA7">
        <w:rPr>
          <w:lang w:val="en-US"/>
        </w:rPr>
        <w:t xml:space="preserve">) </w:t>
      </w:r>
      <w:r w:rsidRPr="004D7B46">
        <w:rPr>
          <w:lang w:val="en-US"/>
        </w:rPr>
        <w:t xml:space="preserve">we need to prescribe information about the area beyond the numerical model domain in such a way that the boundary condition does not influence the results in an adverse way. </w:t>
      </w:r>
      <w:r w:rsidR="00300122" w:rsidRPr="004D7B46">
        <w:rPr>
          <w:lang w:val="en-US"/>
        </w:rPr>
        <w:t>One way</w:t>
      </w:r>
      <w:r w:rsidRPr="004D7B46">
        <w:rPr>
          <w:lang w:val="en-US"/>
        </w:rPr>
        <w:t xml:space="preserve"> to do this is to prescribe </w:t>
      </w:r>
      <w:r w:rsidR="00300122" w:rsidRPr="004D7B46">
        <w:rPr>
          <w:lang w:val="en-US"/>
        </w:rPr>
        <w:t xml:space="preserve">a </w:t>
      </w:r>
      <w:r w:rsidRPr="004D7B46">
        <w:rPr>
          <w:lang w:val="en-US"/>
        </w:rPr>
        <w:t>so-called “no-gradient” or Neumann boundaries</w:t>
      </w:r>
      <w:r w:rsidR="00300122" w:rsidRPr="004D7B46">
        <w:rPr>
          <w:lang w:val="en-US"/>
        </w:rPr>
        <w:t xml:space="preserve"> (XBeach default)</w:t>
      </w:r>
      <w:r w:rsidRPr="004D7B46">
        <w:rPr>
          <w:lang w:val="en-US"/>
        </w:rPr>
        <w:t>, which state that there is locally no change in</w:t>
      </w:r>
      <w:r w:rsidR="00005EA8">
        <w:rPr>
          <w:lang w:val="en-US"/>
        </w:rPr>
        <w:t xml:space="preserve"> surface elevation and velocity, but there are also other possibilities implemented into XBeach. This method is recommended and is therefore the default value for XBeach.</w:t>
      </w:r>
      <w:r w:rsidR="004C5AA7">
        <w:rPr>
          <w:lang w:val="en-US"/>
        </w:rPr>
        <w:t xml:space="preserve"> Each lateral boundary is a separate condition, so it is possible to mix</w:t>
      </w:r>
      <w:r w:rsidR="00F3579D">
        <w:rPr>
          <w:lang w:val="en-US"/>
        </w:rPr>
        <w:t xml:space="preserve"> different type of lateral boundary per side</w:t>
      </w:r>
      <w:r w:rsidR="004C5AA7">
        <w:rPr>
          <w:lang w:val="en-US"/>
        </w:rPr>
        <w:t>.</w:t>
      </w:r>
    </w:p>
    <w:p w:rsidR="00E07BFB" w:rsidRPr="004D7B46" w:rsidRDefault="00E07BFB" w:rsidP="004D7B46">
      <w:pPr>
        <w:spacing w:line="240" w:lineRule="auto"/>
        <w:rPr>
          <w:lang w:val="en-US"/>
        </w:rPr>
      </w:pPr>
    </w:p>
    <w:p w:rsidR="00005EA8" w:rsidRDefault="00005EA8" w:rsidP="004D7B46">
      <w:pPr>
        <w:spacing w:line="240" w:lineRule="auto"/>
        <w:rPr>
          <w:lang w:val="en-US"/>
        </w:rPr>
      </w:pPr>
      <w:r>
        <w:rPr>
          <w:lang w:val="en-US"/>
        </w:rPr>
        <w:t>Neumann</w:t>
      </w:r>
      <w:r w:rsidR="00E07BFB" w:rsidRPr="004D7B46">
        <w:rPr>
          <w:lang w:val="en-US"/>
        </w:rPr>
        <w:t xml:space="preserve"> boundary conditions are activated where the longshore water level gradient is prescribed. The alongshore gradient is prescribed by the difference in specified water levels at the offshore corner points, divided by the alongshore length of the domain. This type of Neumann boundary condition has been shown to work quite well with (quasi-) stationary situations, where the coast can be assumed to be uniform alongshore outside the model domain. So far we have found that also in case of obliquely incident wave groups this kind of boundary conditions appears to give reasonable results when a shadow zone is taken into account. This means that regions where the boundary conditions are not fully enforced the results are not taken into account. Neumann boundaries can be individually defined (</w:t>
      </w:r>
      <w:r w:rsidR="00F3579D">
        <w:rPr>
          <w:lang w:val="en-US"/>
        </w:rPr>
        <w:t>keyword</w:t>
      </w:r>
      <w:r>
        <w:rPr>
          <w:lang w:val="en-US"/>
        </w:rPr>
        <w:t xml:space="preserve">: </w:t>
      </w:r>
      <w:r w:rsidR="00E07BFB" w:rsidRPr="00005EA8">
        <w:rPr>
          <w:i/>
          <w:lang w:val="en-US"/>
        </w:rPr>
        <w:t>left=</w:t>
      </w:r>
      <w:r w:rsidRPr="00005EA8">
        <w:rPr>
          <w:i/>
          <w:lang w:val="en-US"/>
        </w:rPr>
        <w:t>neumann</w:t>
      </w:r>
      <w:r w:rsidR="00E07BFB" w:rsidRPr="00005EA8">
        <w:rPr>
          <w:i/>
          <w:lang w:val="en-US"/>
        </w:rPr>
        <w:t>).</w:t>
      </w:r>
      <w:r w:rsidR="00E07BFB" w:rsidRPr="004D7B46">
        <w:rPr>
          <w:lang w:val="en-US"/>
        </w:rPr>
        <w:t xml:space="preserve"> </w:t>
      </w:r>
    </w:p>
    <w:p w:rsidR="00005EA8" w:rsidRDefault="00005EA8" w:rsidP="004D7B46">
      <w:pPr>
        <w:spacing w:line="240" w:lineRule="auto"/>
        <w:rPr>
          <w:lang w:val="en-US"/>
        </w:rPr>
      </w:pPr>
    </w:p>
    <w:p w:rsidR="00005EA8" w:rsidRDefault="00005EA8" w:rsidP="00005EA8">
      <w:pPr>
        <w:spacing w:line="240" w:lineRule="auto"/>
        <w:rPr>
          <w:lang w:val="en-US"/>
        </w:rPr>
      </w:pPr>
      <w:r w:rsidRPr="004D7B46">
        <w:rPr>
          <w:lang w:val="en-US"/>
        </w:rPr>
        <w:t xml:space="preserve">There are </w:t>
      </w:r>
      <w:r>
        <w:rPr>
          <w:lang w:val="en-US"/>
        </w:rPr>
        <w:t>two</w:t>
      </w:r>
      <w:r w:rsidRPr="004D7B46">
        <w:rPr>
          <w:lang w:val="en-US"/>
        </w:rPr>
        <w:t xml:space="preserve"> other possibilities implemented besides the absorbing-generating boundary conditions:</w:t>
      </w:r>
    </w:p>
    <w:p w:rsidR="00005EA8" w:rsidRDefault="00005EA8" w:rsidP="00005EA8">
      <w:pPr>
        <w:pStyle w:val="ListParagraph"/>
        <w:numPr>
          <w:ilvl w:val="0"/>
          <w:numId w:val="40"/>
        </w:numPr>
        <w:spacing w:line="240" w:lineRule="auto"/>
        <w:rPr>
          <w:lang w:val="en-US"/>
        </w:rPr>
      </w:pPr>
      <w:r>
        <w:rPr>
          <w:lang w:val="en-US"/>
        </w:rPr>
        <w:t>Simple no-flux boundary conditio</w:t>
      </w:r>
      <w:r w:rsidR="00F3579D">
        <w:rPr>
          <w:lang w:val="en-US"/>
        </w:rPr>
        <w:t>ns can also be applied (keyword</w:t>
      </w:r>
      <w:r>
        <w:rPr>
          <w:lang w:val="en-US"/>
        </w:rPr>
        <w:t xml:space="preserve">: </w:t>
      </w:r>
      <w:r w:rsidRPr="00EC7A1A">
        <w:rPr>
          <w:i/>
          <w:lang w:val="en-US"/>
        </w:rPr>
        <w:t>left=wall</w:t>
      </w:r>
      <w:r w:rsidRPr="004D7B46">
        <w:rPr>
          <w:lang w:val="en-US"/>
        </w:rPr>
        <w:t>).</w:t>
      </w:r>
      <w:r w:rsidRPr="00005EA8">
        <w:rPr>
          <w:color w:val="FF0000"/>
          <w:lang w:val="en-US"/>
        </w:rPr>
        <w:t xml:space="preserve"> </w:t>
      </w:r>
      <w:r w:rsidRPr="00005EA8">
        <w:rPr>
          <w:lang w:val="en-US"/>
        </w:rPr>
        <w:t>Wall boundary conditions are preferred over Neumann boundary conditions in 1D (cross-shore) models.</w:t>
      </w:r>
    </w:p>
    <w:p w:rsidR="00005EA8" w:rsidRDefault="00005EA8" w:rsidP="00005EA8">
      <w:pPr>
        <w:pStyle w:val="ListParagraph"/>
        <w:numPr>
          <w:ilvl w:val="0"/>
          <w:numId w:val="40"/>
        </w:numPr>
        <w:spacing w:line="240" w:lineRule="auto"/>
        <w:rPr>
          <w:lang w:val="en-US"/>
        </w:rPr>
      </w:pPr>
      <w:r w:rsidRPr="00005EA8">
        <w:rPr>
          <w:lang w:val="en-US"/>
        </w:rPr>
        <w:t>Velocity at the boundary will be calculated from NLSWE, but only include the advective terms. (keyword</w:t>
      </w:r>
      <w:r w:rsidR="00883631">
        <w:rPr>
          <w:lang w:val="en-US"/>
        </w:rPr>
        <w:t>s</w:t>
      </w:r>
      <w:r w:rsidRPr="00005EA8">
        <w:rPr>
          <w:lang w:val="en-US"/>
        </w:rPr>
        <w:t xml:space="preserve">: </w:t>
      </w:r>
      <w:r w:rsidRPr="00EC7A1A">
        <w:rPr>
          <w:i/>
          <w:lang w:val="en-US"/>
        </w:rPr>
        <w:t>lef</w:t>
      </w:r>
      <w:r w:rsidR="00F3579D">
        <w:rPr>
          <w:i/>
          <w:lang w:val="en-US"/>
        </w:rPr>
        <w:t>t</w:t>
      </w:r>
      <w:r w:rsidRPr="00EC7A1A">
        <w:rPr>
          <w:i/>
          <w:lang w:val="en-US"/>
        </w:rPr>
        <w:t>=no_advec</w:t>
      </w:r>
      <w:r w:rsidRPr="00005EA8">
        <w:rPr>
          <w:lang w:val="en-US"/>
        </w:rPr>
        <w:t>)</w:t>
      </w:r>
    </w:p>
    <w:p w:rsidR="008E05D9" w:rsidRPr="004D7B46" w:rsidRDefault="008E05D9" w:rsidP="004D7B46">
      <w:pPr>
        <w:pStyle w:val="Heading3"/>
        <w:jc w:val="both"/>
        <w:rPr>
          <w:lang w:val="en-US"/>
        </w:rPr>
      </w:pPr>
      <w:bookmarkStart w:id="111" w:name="_Toc412018061"/>
      <w:r w:rsidRPr="004D7B46">
        <w:rPr>
          <w:lang w:val="en-US"/>
        </w:rPr>
        <w:t>Tide and surge</w:t>
      </w:r>
      <w:bookmarkEnd w:id="111"/>
    </w:p>
    <w:p w:rsidR="00581079" w:rsidRPr="004D7B46" w:rsidRDefault="00581079" w:rsidP="004D7B46">
      <w:pPr>
        <w:spacing w:line="240" w:lineRule="auto"/>
        <w:rPr>
          <w:lang w:val="en-US"/>
        </w:rPr>
      </w:pPr>
      <w:r w:rsidRPr="004D7B46">
        <w:rPr>
          <w:lang w:val="en-US"/>
        </w:rPr>
        <w:t>XBeach can take in up to four time-vary tidal signals to be applied to the four boundaries (offshore-left, backshore-left, backshore-right, offshore-right).  A time-varying water level signal is read into XBeach by reading the specified file in zs0file. The input signal will be interpolated to the local time step of the simulation; therefore the signals only need to be long enough and temporally-fine enough to resolve the water level phenomenon of interest (i.e. tide variations, surge event).</w:t>
      </w:r>
    </w:p>
    <w:p w:rsidR="00581079" w:rsidRPr="004D7B46" w:rsidRDefault="00581079" w:rsidP="004D7B46">
      <w:pPr>
        <w:spacing w:line="240" w:lineRule="auto"/>
        <w:rPr>
          <w:lang w:val="en-US"/>
        </w:rPr>
      </w:pPr>
    </w:p>
    <w:p w:rsidR="00581079" w:rsidRPr="004D7B46" w:rsidRDefault="00581079" w:rsidP="004D7B46">
      <w:pPr>
        <w:spacing w:line="240" w:lineRule="auto"/>
        <w:rPr>
          <w:lang w:val="en-US"/>
        </w:rPr>
      </w:pPr>
      <w:r w:rsidRPr="004D7B46">
        <w:rPr>
          <w:lang w:val="en-US"/>
        </w:rPr>
        <w:t>There are now four options for handling the tidal and/or surge contribution to the boundaries:</w:t>
      </w:r>
    </w:p>
    <w:p w:rsidR="00E07BFB" w:rsidRPr="004D7B46" w:rsidRDefault="00581079" w:rsidP="004D7B46">
      <w:pPr>
        <w:pStyle w:val="ListParagraph"/>
        <w:numPr>
          <w:ilvl w:val="0"/>
          <w:numId w:val="22"/>
        </w:numPr>
        <w:spacing w:line="240" w:lineRule="auto"/>
        <w:rPr>
          <w:lang w:val="en-US"/>
        </w:rPr>
      </w:pPr>
      <w:r w:rsidRPr="004D7B46">
        <w:rPr>
          <w:lang w:val="en-US"/>
        </w:rPr>
        <w:t xml:space="preserve">Uniform water level (keyword: </w:t>
      </w:r>
      <w:r w:rsidRPr="004D7B46">
        <w:rPr>
          <w:i/>
          <w:lang w:val="en-US"/>
        </w:rPr>
        <w:t>tideloc=0</w:t>
      </w:r>
      <w:r w:rsidRPr="004D7B46">
        <w:rPr>
          <w:lang w:val="en-US"/>
        </w:rPr>
        <w:t>)</w:t>
      </w:r>
    </w:p>
    <w:p w:rsidR="00E07BFB" w:rsidRPr="004D7B46" w:rsidRDefault="00581079" w:rsidP="004D7B46">
      <w:pPr>
        <w:pStyle w:val="ListParagraph"/>
        <w:numPr>
          <w:ilvl w:val="0"/>
          <w:numId w:val="22"/>
        </w:numPr>
        <w:spacing w:line="240" w:lineRule="auto"/>
        <w:rPr>
          <w:lang w:val="en-US"/>
        </w:rPr>
      </w:pPr>
      <w:r w:rsidRPr="004D7B46">
        <w:rPr>
          <w:lang w:val="en-US"/>
        </w:rPr>
        <w:t xml:space="preserve">One time-varying water level signal (keyword: </w:t>
      </w:r>
      <w:r w:rsidRPr="004D7B46">
        <w:rPr>
          <w:i/>
          <w:lang w:val="en-US"/>
        </w:rPr>
        <w:t>tideloc=1</w:t>
      </w:r>
      <w:r w:rsidRPr="004D7B46">
        <w:rPr>
          <w:lang w:val="en-US"/>
        </w:rPr>
        <w:t>)</w:t>
      </w:r>
    </w:p>
    <w:p w:rsidR="00E07BFB" w:rsidRPr="004D7B46" w:rsidRDefault="00581079" w:rsidP="004D7B46">
      <w:pPr>
        <w:pStyle w:val="ListParagraph"/>
        <w:numPr>
          <w:ilvl w:val="0"/>
          <w:numId w:val="22"/>
        </w:numPr>
        <w:spacing w:line="240" w:lineRule="auto"/>
        <w:rPr>
          <w:lang w:val="en-US"/>
        </w:rPr>
      </w:pPr>
      <w:r w:rsidRPr="004D7B46">
        <w:rPr>
          <w:lang w:val="en-US"/>
        </w:rPr>
        <w:lastRenderedPageBreak/>
        <w:t xml:space="preserve">Two time-varying water level signals, which requires point of application indication. (keyword: </w:t>
      </w:r>
      <w:r w:rsidRPr="004D7B46">
        <w:rPr>
          <w:i/>
          <w:lang w:val="en-US"/>
        </w:rPr>
        <w:t>tideloc=2</w:t>
      </w:r>
      <w:r w:rsidRPr="004D7B46">
        <w:rPr>
          <w:lang w:val="en-US"/>
        </w:rPr>
        <w:t>)</w:t>
      </w:r>
    </w:p>
    <w:p w:rsidR="00581079" w:rsidRPr="004D7B46" w:rsidRDefault="00581079" w:rsidP="004D7B46">
      <w:pPr>
        <w:pStyle w:val="ListParagraph"/>
        <w:numPr>
          <w:ilvl w:val="0"/>
          <w:numId w:val="22"/>
        </w:numPr>
        <w:spacing w:line="240" w:lineRule="auto"/>
        <w:rPr>
          <w:lang w:val="en-US"/>
        </w:rPr>
      </w:pPr>
      <w:r w:rsidRPr="004D7B46">
        <w:rPr>
          <w:lang w:val="en-US"/>
        </w:rPr>
        <w:t xml:space="preserve">Four time-varying water level signals (keyword: </w:t>
      </w:r>
      <w:r w:rsidRPr="004D7B46">
        <w:rPr>
          <w:i/>
          <w:lang w:val="en-US"/>
        </w:rPr>
        <w:t>tideloc=4</w:t>
      </w:r>
      <w:r w:rsidRPr="004D7B46">
        <w:rPr>
          <w:lang w:val="en-US"/>
        </w:rPr>
        <w:t>)</w:t>
      </w:r>
    </w:p>
    <w:p w:rsidR="00581079" w:rsidRPr="004D7B46" w:rsidRDefault="00581079" w:rsidP="004D7B46">
      <w:pPr>
        <w:spacing w:line="240" w:lineRule="auto"/>
        <w:rPr>
          <w:lang w:val="en-US"/>
        </w:rPr>
      </w:pPr>
    </w:p>
    <w:p w:rsidR="00581079" w:rsidRPr="004D7B46" w:rsidRDefault="00581079" w:rsidP="004D7B46">
      <w:pPr>
        <w:spacing w:line="240" w:lineRule="auto"/>
        <w:rPr>
          <w:lang w:val="en-US"/>
        </w:rPr>
      </w:pPr>
      <w:r w:rsidRPr="004D7B46">
        <w:rPr>
          <w:lang w:val="en-US"/>
        </w:rPr>
        <w:t xml:space="preserve">For the option with </w:t>
      </w:r>
      <w:r w:rsidR="00E07BFB" w:rsidRPr="004D7B46">
        <w:rPr>
          <w:lang w:val="en-US"/>
        </w:rPr>
        <w:t>a</w:t>
      </w:r>
      <w:r w:rsidRPr="004D7B46">
        <w:rPr>
          <w:lang w:val="en-US"/>
        </w:rPr>
        <w:t xml:space="preserve"> uniform water level the value specified in the params.txt is applied in the complete model domain (keyword: </w:t>
      </w:r>
      <w:r w:rsidRPr="004D7B46">
        <w:rPr>
          <w:i/>
          <w:lang w:val="en-US"/>
        </w:rPr>
        <w:t>zs0=</w:t>
      </w:r>
      <w:r w:rsidR="00E07BFB" w:rsidRPr="004D7B46">
        <w:rPr>
          <w:i/>
          <w:lang w:val="en-US"/>
        </w:rPr>
        <w:t>’</w:t>
      </w:r>
      <w:r w:rsidRPr="004D7B46">
        <w:rPr>
          <w:i/>
          <w:lang w:val="en-US"/>
        </w:rPr>
        <w:t>value</w:t>
      </w:r>
      <w:r w:rsidR="00E07BFB" w:rsidRPr="004D7B46">
        <w:rPr>
          <w:i/>
          <w:lang w:val="en-US"/>
        </w:rPr>
        <w:t>’</w:t>
      </w:r>
      <w:r w:rsidRPr="004D7B46">
        <w:rPr>
          <w:lang w:val="en-US"/>
        </w:rPr>
        <w:t xml:space="preserve">). For the option with one time-varying water </w:t>
      </w:r>
      <w:r w:rsidR="00E07BFB" w:rsidRPr="004D7B46">
        <w:rPr>
          <w:lang w:val="en-US"/>
        </w:rPr>
        <w:t>level</w:t>
      </w:r>
      <w:r w:rsidRPr="004D7B46">
        <w:rPr>
          <w:lang w:val="en-US"/>
        </w:rPr>
        <w:t xml:space="preserve"> signal the specified water level is applied (keyword: </w:t>
      </w:r>
      <w:r w:rsidRPr="004D7B46">
        <w:rPr>
          <w:i/>
          <w:lang w:val="en-US"/>
        </w:rPr>
        <w:t>zs0file = name_of_your_time_serie</w:t>
      </w:r>
      <w:r w:rsidRPr="004D7B46">
        <w:rPr>
          <w:lang w:val="en-US"/>
        </w:rPr>
        <w:t>) t</w:t>
      </w:r>
      <w:r w:rsidR="00E07BFB" w:rsidRPr="004D7B46">
        <w:rPr>
          <w:lang w:val="en-US"/>
        </w:rPr>
        <w:t xml:space="preserve">o the offshore boundary and a </w:t>
      </w:r>
      <w:r w:rsidRPr="004D7B46">
        <w:rPr>
          <w:lang w:val="en-US"/>
        </w:rPr>
        <w:t xml:space="preserve">fixed value is applied at the backshore boundary (keyword: </w:t>
      </w:r>
      <w:r w:rsidRPr="004D7B46">
        <w:rPr>
          <w:i/>
          <w:lang w:val="en-US"/>
        </w:rPr>
        <w:t>zs0=value</w:t>
      </w:r>
      <w:r w:rsidRPr="004D7B46">
        <w:rPr>
          <w:lang w:val="en-US"/>
        </w:rPr>
        <w:t>). For the option with two time-varying water level signals two water level signals are read</w:t>
      </w:r>
      <w:r w:rsidR="00E07BFB" w:rsidRPr="004D7B46">
        <w:rPr>
          <w:lang w:val="en-US"/>
        </w:rPr>
        <w:t xml:space="preserve"> from the zs0file</w:t>
      </w:r>
      <w:r w:rsidRPr="004D7B46">
        <w:rPr>
          <w:lang w:val="en-US"/>
        </w:rPr>
        <w:t xml:space="preserve">. Note: one tidal record is applied to both sea corners and one tidal record to both land corners. This means there is no alongshore variation. An alongshore variation can be applied when applying four time-varying water level </w:t>
      </w:r>
      <w:r w:rsidR="00E07BFB" w:rsidRPr="004D7B46">
        <w:rPr>
          <w:lang w:val="en-US"/>
        </w:rPr>
        <w:t>signals</w:t>
      </w:r>
      <w:r w:rsidRPr="004D7B46">
        <w:rPr>
          <w:lang w:val="en-US"/>
        </w:rPr>
        <w:t xml:space="preserve">. </w:t>
      </w:r>
    </w:p>
    <w:p w:rsidR="008E05D9" w:rsidRPr="004D7B46" w:rsidRDefault="008E05D9" w:rsidP="004D7B46">
      <w:pPr>
        <w:pStyle w:val="Heading2"/>
        <w:jc w:val="both"/>
        <w:rPr>
          <w:lang w:val="en-US"/>
        </w:rPr>
      </w:pPr>
      <w:bookmarkStart w:id="112" w:name="_Toc412018062"/>
      <w:r w:rsidRPr="004D7B46">
        <w:rPr>
          <w:lang w:val="en-US"/>
        </w:rPr>
        <w:t>Sediment transport</w:t>
      </w:r>
      <w:bookmarkEnd w:id="112"/>
    </w:p>
    <w:p w:rsidR="008E05D9" w:rsidRPr="004D7B46" w:rsidRDefault="008E05D9" w:rsidP="004D7B46">
      <w:pPr>
        <w:spacing w:line="240" w:lineRule="auto"/>
        <w:rPr>
          <w:lang w:val="en-US"/>
        </w:rPr>
      </w:pPr>
      <w:r w:rsidRPr="004D7B46">
        <w:rPr>
          <w:color w:val="FF0000"/>
          <w:lang w:val="en-US"/>
        </w:rPr>
        <w:t>Dano</w:t>
      </w:r>
    </w:p>
    <w:p w:rsidR="008E05D9" w:rsidRPr="004D7B46" w:rsidRDefault="008E05D9" w:rsidP="004D7B46">
      <w:pPr>
        <w:spacing w:line="240" w:lineRule="auto"/>
        <w:rPr>
          <w:lang w:val="en-US"/>
        </w:rPr>
      </w:pPr>
      <w:r w:rsidRPr="004D7B46">
        <w:rPr>
          <w:lang w:val="en-US"/>
        </w:rPr>
        <w:br w:type="page"/>
      </w:r>
    </w:p>
    <w:p w:rsidR="008E05D9" w:rsidRPr="004D7B46" w:rsidRDefault="008E05D9" w:rsidP="004D7B46">
      <w:pPr>
        <w:pStyle w:val="Heading1"/>
        <w:jc w:val="both"/>
        <w:rPr>
          <w:lang w:val="en-US"/>
        </w:rPr>
      </w:pPr>
      <w:bookmarkStart w:id="113" w:name="_Toc412018063"/>
      <w:r w:rsidRPr="004D7B46">
        <w:rPr>
          <w:lang w:val="en-US"/>
        </w:rPr>
        <w:lastRenderedPageBreak/>
        <w:t>Input description</w:t>
      </w:r>
      <w:bookmarkEnd w:id="113"/>
    </w:p>
    <w:p w:rsidR="00620A54" w:rsidRPr="004D7B46" w:rsidRDefault="00620A54" w:rsidP="004D7B46">
      <w:pPr>
        <w:pStyle w:val="Heading2"/>
        <w:spacing w:line="240" w:lineRule="auto"/>
        <w:jc w:val="both"/>
        <w:rPr>
          <w:lang w:val="en-US"/>
        </w:rPr>
      </w:pPr>
      <w:bookmarkStart w:id="114" w:name="_Toc285701663"/>
      <w:bookmarkStart w:id="115" w:name="_Toc412018064"/>
      <w:r w:rsidRPr="004D7B46">
        <w:rPr>
          <w:lang w:val="en-US"/>
        </w:rPr>
        <w:t>General</w:t>
      </w:r>
      <w:bookmarkEnd w:id="114"/>
      <w:bookmarkEnd w:id="115"/>
    </w:p>
    <w:p w:rsidR="00620A54" w:rsidRPr="004D7B46" w:rsidRDefault="00620A54" w:rsidP="004D7B46">
      <w:pPr>
        <w:pStyle w:val="BodyText"/>
        <w:rPr>
          <w:lang w:val="en-US"/>
        </w:rPr>
      </w:pPr>
      <w:r w:rsidRPr="004D7B46">
        <w:rPr>
          <w:lang w:val="en-US"/>
        </w:rPr>
        <w:t xml:space="preserve">Upon execution of the XBeach executable </w:t>
      </w:r>
      <w:r w:rsidRPr="004D7B46">
        <w:rPr>
          <w:i/>
          <w:lang w:val="en-US"/>
        </w:rPr>
        <w:t>xbeach.exe</w:t>
      </w:r>
      <w:r w:rsidRPr="004D7B46">
        <w:rPr>
          <w:lang w:val="en-US"/>
        </w:rPr>
        <w:t xml:space="preserve"> the file </w:t>
      </w:r>
      <w:r w:rsidRPr="004D7B46">
        <w:rPr>
          <w:i/>
          <w:lang w:val="en-US"/>
        </w:rPr>
        <w:t>params.txt</w:t>
      </w:r>
      <w:r w:rsidRPr="004D7B46">
        <w:rPr>
          <w:lang w:val="en-US"/>
        </w:rPr>
        <w:t xml:space="preserve"> in the current working directory will be read. The </w:t>
      </w:r>
      <w:r w:rsidRPr="004D7B46">
        <w:rPr>
          <w:i/>
          <w:lang w:val="en-US"/>
        </w:rPr>
        <w:t>params.txt</w:t>
      </w:r>
      <w:r w:rsidRPr="004D7B46">
        <w:rPr>
          <w:lang w:val="en-US"/>
        </w:rPr>
        <w:t xml:space="preserve"> file contains keyword/value pairs that determine the parameter settings of XBeach. Each keyword/value pair may contain an actual model parameter or refers to another file with additional information on the model setup. If a </w:t>
      </w:r>
      <w:r w:rsidRPr="004D7B46">
        <w:rPr>
          <w:i/>
          <w:lang w:val="en-US"/>
        </w:rPr>
        <w:t>params.txt</w:t>
      </w:r>
      <w:r w:rsidRPr="004D7B46">
        <w:rPr>
          <w:lang w:val="en-US"/>
        </w:rPr>
        <w:t xml:space="preserve"> file cannot be found then the execution of XBeach will be aborted.</w:t>
      </w:r>
    </w:p>
    <w:p w:rsidR="00620A54" w:rsidRPr="004D7B46" w:rsidRDefault="00620A54" w:rsidP="004D7B46">
      <w:pPr>
        <w:pStyle w:val="BodyText"/>
        <w:rPr>
          <w:lang w:val="en-US"/>
        </w:rPr>
      </w:pPr>
      <w:r w:rsidRPr="004D7B46">
        <w:rPr>
          <w:lang w:val="en-US"/>
        </w:rPr>
        <w:t xml:space="preserve">In the </w:t>
      </w:r>
      <w:r w:rsidRPr="004D7B46">
        <w:rPr>
          <w:i/>
          <w:lang w:val="en-US"/>
        </w:rPr>
        <w:t>params.txt</w:t>
      </w:r>
      <w:r w:rsidRPr="004D7B46">
        <w:rPr>
          <w:lang w:val="en-US"/>
        </w:rPr>
        <w:t xml:space="preserve"> file there can be a single keyword/value pair per line in any order. A keyword/value pair is separated by an equal sign (=). Each line containing an equal sign is interpreted as a keyword/value pair. Reversely, any lines without an equal sign are ignored and may be used for comments. Only a few keywords are required, others have default values that are used in case the keyword is not mentioned in the </w:t>
      </w:r>
      <w:r w:rsidRPr="004D7B46">
        <w:rPr>
          <w:i/>
          <w:lang w:val="en-US"/>
        </w:rPr>
        <w:t>params.txt</w:t>
      </w:r>
      <w:r w:rsidRPr="004D7B46">
        <w:rPr>
          <w:lang w:val="en-US"/>
        </w:rPr>
        <w:t xml:space="preserve"> file.</w:t>
      </w:r>
    </w:p>
    <w:p w:rsidR="00620A54" w:rsidRPr="004D7B46" w:rsidRDefault="00620A54" w:rsidP="004D7B46">
      <w:pPr>
        <w:pStyle w:val="BodyText"/>
        <w:rPr>
          <w:lang w:val="en-US"/>
        </w:rPr>
      </w:pPr>
      <w:r w:rsidRPr="004D7B46">
        <w:rPr>
          <w:lang w:val="en-US"/>
        </w:rPr>
        <w:t xml:space="preserve">The </w:t>
      </w:r>
      <w:r w:rsidRPr="004D7B46">
        <w:rPr>
          <w:i/>
          <w:lang w:val="en-US"/>
        </w:rPr>
        <w:t>params.txt</w:t>
      </w:r>
      <w:r w:rsidRPr="004D7B46">
        <w:rPr>
          <w:lang w:val="en-US"/>
        </w:rPr>
        <w:t xml:space="preserve"> file contains grid and bathymetry info, wave input, flow input, morphological input, et cetera. This chapter describes the possibilities of the </w:t>
      </w:r>
      <w:r w:rsidRPr="004D7B46">
        <w:rPr>
          <w:i/>
          <w:lang w:val="en-US"/>
        </w:rPr>
        <w:t>params.</w:t>
      </w:r>
      <w:r w:rsidRPr="004D7B46">
        <w:rPr>
          <w:lang w:val="en-US"/>
        </w:rPr>
        <w:t xml:space="preserve">txt file and any files that can be referred to from the </w:t>
      </w:r>
      <w:r w:rsidRPr="004D7B46">
        <w:rPr>
          <w:i/>
          <w:lang w:val="en-US"/>
        </w:rPr>
        <w:t>params.txt</w:t>
      </w:r>
      <w:r w:rsidRPr="004D7B46">
        <w:rPr>
          <w:lang w:val="en-US"/>
        </w:rPr>
        <w:t xml:space="preserve"> file. The tables in this chapter contain a description of the keywords, the default values, its units and recommended value ranges, while the formats for additional input files are described in the relevant sections. Keywords marked with an asterix (*) are considered advanced options and should not be used for regular applications of XBeach.</w:t>
      </w:r>
    </w:p>
    <w:p w:rsidR="00620A54" w:rsidRPr="004D7B46" w:rsidRDefault="00620A54" w:rsidP="004D7B46">
      <w:pPr>
        <w:pStyle w:val="BodyText"/>
        <w:rPr>
          <w:lang w:val="en-US"/>
        </w:rPr>
      </w:pPr>
      <w:r w:rsidRPr="004D7B46">
        <w:rPr>
          <w:lang w:val="en-US"/>
        </w:rPr>
        <w:t xml:space="preserve">In this chapter, any references to keywords refer to keywords in the </w:t>
      </w:r>
      <w:r w:rsidRPr="004D7B46">
        <w:rPr>
          <w:i/>
          <w:lang w:val="en-US"/>
        </w:rPr>
        <w:t>params.txt</w:t>
      </w:r>
      <w:r w:rsidRPr="004D7B46">
        <w:rPr>
          <w:lang w:val="en-US"/>
        </w:rPr>
        <w:t xml:space="preserve"> file unless stated otherwise. Also any references to time indications are in seconds unless stated otherwise.</w:t>
      </w:r>
    </w:p>
    <w:p w:rsidR="00620A54" w:rsidRPr="004D7B46" w:rsidRDefault="00620A54" w:rsidP="004D7B46">
      <w:pPr>
        <w:pStyle w:val="BodyText"/>
        <w:rPr>
          <w:lang w:val="en-US"/>
        </w:rPr>
      </w:pPr>
      <w:r w:rsidRPr="004D7B46">
        <w:rPr>
          <w:lang w:val="en-US"/>
        </w:rPr>
        <w:t xml:space="preserve">A typical </w:t>
      </w:r>
      <w:r w:rsidRPr="004D7B46">
        <w:rPr>
          <w:i/>
          <w:lang w:val="en-US"/>
        </w:rPr>
        <w:t>params.txt</w:t>
      </w:r>
      <w:r w:rsidRPr="004D7B46">
        <w:rPr>
          <w:lang w:val="en-US"/>
        </w:rPr>
        <w:t xml:space="preserve"> file for a 1D XBeach model is:</w:t>
      </w:r>
    </w:p>
    <w:p w:rsidR="00620A54" w:rsidRPr="004D7B46" w:rsidRDefault="00620A54" w:rsidP="004D7B46">
      <w:pPr>
        <w:pStyle w:val="Codeheader"/>
        <w:rPr>
          <w:lang w:val="en-US"/>
        </w:rPr>
      </w:pPr>
      <w:r w:rsidRPr="004D7B46">
        <w:rPr>
          <w:lang w:val="en-US"/>
        </w:rPr>
        <w:t>params.txt</w:t>
      </w:r>
    </w:p>
    <w:p w:rsidR="00620A54" w:rsidRPr="004D7B46" w:rsidRDefault="00620A54" w:rsidP="004D7B46">
      <w:pPr>
        <w:pStyle w:val="Code"/>
        <w:jc w:val="both"/>
      </w:pPr>
      <w:r w:rsidRPr="004D7B46">
        <w:t>%%%%%%%%%%%%%%%%%%%%%%%%%%%%%%%%%%%%%%%%%%%%%%%%%%%%%%%%%%%%%%%%%%%%%%%%%%%</w:t>
      </w:r>
    </w:p>
    <w:p w:rsidR="00620A54" w:rsidRPr="004D7B46" w:rsidRDefault="00620A54" w:rsidP="004D7B46">
      <w:pPr>
        <w:pStyle w:val="Code"/>
        <w:jc w:val="both"/>
      </w:pPr>
      <w:r w:rsidRPr="004D7B46">
        <w:t>%%% XBeach parameter settings input file                                %%%</w:t>
      </w:r>
    </w:p>
    <w:p w:rsidR="00620A54" w:rsidRPr="004D7B46" w:rsidRDefault="00620A54" w:rsidP="004D7B46">
      <w:pPr>
        <w:pStyle w:val="Code"/>
        <w:jc w:val="both"/>
      </w:pPr>
      <w:r w:rsidRPr="004D7B46">
        <w:t>%%%                                                                     %%%</w:t>
      </w:r>
    </w:p>
    <w:p w:rsidR="00620A54" w:rsidRPr="004D7B46" w:rsidRDefault="00620A54" w:rsidP="004D7B46">
      <w:pPr>
        <w:pStyle w:val="Code"/>
        <w:jc w:val="both"/>
      </w:pPr>
      <w:r w:rsidRPr="004D7B46">
        <w:t>%%% date:     01-Jan-2015 12:00                                         %%%</w:t>
      </w:r>
    </w:p>
    <w:p w:rsidR="00620A54" w:rsidRPr="004D7B46" w:rsidRDefault="00620A54" w:rsidP="004D7B46">
      <w:pPr>
        <w:pStyle w:val="Code"/>
        <w:jc w:val="both"/>
      </w:pPr>
      <w:r w:rsidRPr="004D7B46">
        <w:t>%%% function: xb_write_params                                           %%%</w:t>
      </w:r>
    </w:p>
    <w:p w:rsidR="00620A54" w:rsidRPr="004D7B46" w:rsidRDefault="00620A54" w:rsidP="004D7B46">
      <w:pPr>
        <w:pStyle w:val="Code"/>
        <w:jc w:val="both"/>
      </w:pPr>
      <w:r w:rsidRPr="004D7B46">
        <w:t>%%%%%%%%%%%%%%%%%%%%%%%%%%%%%%%%%%%%%%%%%%%%%%%%%%%%%%%%%%%%%%%%%%%%%%%%%%%</w:t>
      </w:r>
    </w:p>
    <w:p w:rsidR="00620A54" w:rsidRPr="004D7B46" w:rsidRDefault="00620A54" w:rsidP="004D7B46">
      <w:pPr>
        <w:pStyle w:val="Code"/>
        <w:jc w:val="both"/>
      </w:pPr>
    </w:p>
    <w:p w:rsidR="00620A54" w:rsidRPr="004D7B46" w:rsidRDefault="00620A54" w:rsidP="004D7B46">
      <w:pPr>
        <w:pStyle w:val="Code"/>
        <w:jc w:val="both"/>
      </w:pPr>
      <w:r w:rsidRPr="004D7B46">
        <w:t>%%% Bed composition parameters %%%%%%%%%%%%%%%%%%%%%%%%%%%%%%%%%%%%%%%%%%%%</w:t>
      </w:r>
    </w:p>
    <w:p w:rsidR="00620A54" w:rsidRPr="004D7B46" w:rsidRDefault="00620A54" w:rsidP="004D7B46">
      <w:pPr>
        <w:pStyle w:val="Code"/>
        <w:jc w:val="both"/>
      </w:pPr>
    </w:p>
    <w:p w:rsidR="00620A54" w:rsidRPr="004D7B46" w:rsidRDefault="00620A54" w:rsidP="004D7B46">
      <w:pPr>
        <w:pStyle w:val="Code"/>
        <w:jc w:val="both"/>
      </w:pPr>
      <w:r w:rsidRPr="004D7B46">
        <w:t>D50          = 0.000105</w:t>
      </w:r>
    </w:p>
    <w:p w:rsidR="00620A54" w:rsidRPr="004D7B46" w:rsidRDefault="00620A54" w:rsidP="004D7B46">
      <w:pPr>
        <w:pStyle w:val="Code"/>
        <w:jc w:val="both"/>
      </w:pPr>
    </w:p>
    <w:p w:rsidR="00620A54" w:rsidRPr="004D7B46" w:rsidRDefault="00620A54" w:rsidP="004D7B46">
      <w:pPr>
        <w:pStyle w:val="Code"/>
        <w:jc w:val="both"/>
      </w:pPr>
      <w:r w:rsidRPr="004D7B46">
        <w:t>%%% Grid parameters %%%%%%%%%%%%%%%%%%%%%%%%%%%%%%%%%%%%%%%%%%%%%%%%%%%%%%%</w:t>
      </w:r>
    </w:p>
    <w:p w:rsidR="00620A54" w:rsidRPr="004D7B46" w:rsidRDefault="00620A54" w:rsidP="004D7B46">
      <w:pPr>
        <w:pStyle w:val="Code"/>
        <w:jc w:val="both"/>
      </w:pPr>
    </w:p>
    <w:p w:rsidR="00620A54" w:rsidRPr="004D7B46" w:rsidRDefault="00620A54" w:rsidP="004D7B46">
      <w:pPr>
        <w:pStyle w:val="Code"/>
        <w:jc w:val="both"/>
      </w:pPr>
      <w:r w:rsidRPr="004D7B46">
        <w:t>depfile      = bed.dep</w:t>
      </w:r>
    </w:p>
    <w:p w:rsidR="00620A54" w:rsidRPr="004D7B46" w:rsidRDefault="00620A54" w:rsidP="004D7B46">
      <w:pPr>
        <w:pStyle w:val="Code"/>
        <w:jc w:val="both"/>
      </w:pPr>
      <w:r w:rsidRPr="004D7B46">
        <w:t>posdwn       = 0</w:t>
      </w:r>
    </w:p>
    <w:p w:rsidR="00620A54" w:rsidRPr="004D7B46" w:rsidRDefault="00620A54" w:rsidP="004D7B46">
      <w:pPr>
        <w:pStyle w:val="Code"/>
        <w:jc w:val="both"/>
      </w:pPr>
      <w:r w:rsidRPr="004D7B46">
        <w:t>nx           = 265</w:t>
      </w:r>
    </w:p>
    <w:p w:rsidR="00620A54" w:rsidRPr="004D7B46" w:rsidRDefault="00620A54" w:rsidP="004D7B46">
      <w:pPr>
        <w:pStyle w:val="Code"/>
        <w:jc w:val="both"/>
      </w:pPr>
      <w:r w:rsidRPr="004D7B46">
        <w:t>ny           = 0</w:t>
      </w:r>
    </w:p>
    <w:p w:rsidR="00620A54" w:rsidRPr="004D7B46" w:rsidRDefault="00620A54" w:rsidP="004D7B46">
      <w:pPr>
        <w:pStyle w:val="Code"/>
        <w:jc w:val="both"/>
      </w:pPr>
      <w:r w:rsidRPr="004D7B46">
        <w:t>alfa         = 0</w:t>
      </w:r>
    </w:p>
    <w:p w:rsidR="00620A54" w:rsidRPr="004D7B46" w:rsidRDefault="00620A54" w:rsidP="004D7B46">
      <w:pPr>
        <w:pStyle w:val="Code"/>
        <w:jc w:val="both"/>
      </w:pPr>
      <w:r w:rsidRPr="004D7B46">
        <w:t>vardx        = 1</w:t>
      </w:r>
    </w:p>
    <w:p w:rsidR="00620A54" w:rsidRPr="004D7B46" w:rsidRDefault="00620A54" w:rsidP="004D7B46">
      <w:pPr>
        <w:pStyle w:val="Code"/>
        <w:jc w:val="both"/>
      </w:pPr>
      <w:r w:rsidRPr="004D7B46">
        <w:t>xfile        = x.grd</w:t>
      </w:r>
    </w:p>
    <w:p w:rsidR="00620A54" w:rsidRPr="004D7B46" w:rsidRDefault="00620A54" w:rsidP="004D7B46">
      <w:pPr>
        <w:pStyle w:val="Code"/>
        <w:jc w:val="both"/>
      </w:pPr>
      <w:r w:rsidRPr="004D7B46">
        <w:t>yfile        = y.grd</w:t>
      </w:r>
    </w:p>
    <w:p w:rsidR="00620A54" w:rsidRPr="004D7B46" w:rsidRDefault="00620A54" w:rsidP="004D7B46">
      <w:pPr>
        <w:pStyle w:val="Code"/>
        <w:jc w:val="both"/>
      </w:pPr>
      <w:r w:rsidRPr="004D7B46">
        <w:t>thetamin     = -90</w:t>
      </w:r>
    </w:p>
    <w:p w:rsidR="00620A54" w:rsidRPr="004D7B46" w:rsidRDefault="00620A54" w:rsidP="004D7B46">
      <w:pPr>
        <w:pStyle w:val="Code"/>
        <w:jc w:val="both"/>
      </w:pPr>
      <w:r w:rsidRPr="004D7B46">
        <w:lastRenderedPageBreak/>
        <w:t>thetamax     = 90</w:t>
      </w:r>
    </w:p>
    <w:p w:rsidR="00620A54" w:rsidRPr="004D7B46" w:rsidRDefault="00620A54" w:rsidP="004D7B46">
      <w:pPr>
        <w:pStyle w:val="Code"/>
        <w:jc w:val="both"/>
      </w:pPr>
      <w:r w:rsidRPr="004D7B46">
        <w:t>dtheta       = 15</w:t>
      </w:r>
    </w:p>
    <w:p w:rsidR="00620A54" w:rsidRPr="004D7B46" w:rsidRDefault="00620A54" w:rsidP="004D7B46">
      <w:pPr>
        <w:pStyle w:val="Code"/>
        <w:jc w:val="both"/>
      </w:pPr>
      <w:r w:rsidRPr="004D7B46">
        <w:t>thetanaut    = 0</w:t>
      </w:r>
    </w:p>
    <w:p w:rsidR="00620A54" w:rsidRPr="004D7B46" w:rsidRDefault="00620A54" w:rsidP="004D7B46">
      <w:pPr>
        <w:pStyle w:val="Code"/>
        <w:jc w:val="both"/>
      </w:pPr>
    </w:p>
    <w:p w:rsidR="00620A54" w:rsidRPr="004D7B46" w:rsidRDefault="00620A54" w:rsidP="004D7B46">
      <w:pPr>
        <w:pStyle w:val="Code"/>
        <w:jc w:val="both"/>
      </w:pPr>
      <w:r w:rsidRPr="004D7B46">
        <w:t>%%% Model time %%%%%%%%%%%%%%%%%%%%%%%%%%%%%%%%%%%%%%%%%%%%%%%%%%%%%%%%%%%%</w:t>
      </w:r>
    </w:p>
    <w:p w:rsidR="00620A54" w:rsidRPr="004D7B46" w:rsidRDefault="00620A54" w:rsidP="004D7B46">
      <w:pPr>
        <w:pStyle w:val="Code"/>
        <w:jc w:val="both"/>
      </w:pPr>
    </w:p>
    <w:p w:rsidR="00620A54" w:rsidRPr="004D7B46" w:rsidRDefault="00620A54" w:rsidP="004D7B46">
      <w:pPr>
        <w:pStyle w:val="Code"/>
        <w:jc w:val="both"/>
      </w:pPr>
      <w:r w:rsidRPr="004D7B46">
        <w:t>tstop        = 3600</w:t>
      </w:r>
    </w:p>
    <w:p w:rsidR="00620A54" w:rsidRPr="004D7B46" w:rsidRDefault="00620A54" w:rsidP="004D7B46">
      <w:pPr>
        <w:pStyle w:val="Code"/>
        <w:jc w:val="both"/>
      </w:pPr>
    </w:p>
    <w:p w:rsidR="00620A54" w:rsidRPr="004D7B46" w:rsidRDefault="00620A54" w:rsidP="004D7B46">
      <w:pPr>
        <w:pStyle w:val="Code"/>
        <w:jc w:val="both"/>
      </w:pPr>
      <w:r w:rsidRPr="004D7B46">
        <w:t>%%% Physical constants %%%%%%%%%%%%%%%%%%%%%%%%%%%%%%%%%%%%%%%%%%%%%%%%%%%%</w:t>
      </w:r>
    </w:p>
    <w:p w:rsidR="00620A54" w:rsidRPr="004D7B46" w:rsidRDefault="00620A54" w:rsidP="004D7B46">
      <w:pPr>
        <w:pStyle w:val="Code"/>
        <w:jc w:val="both"/>
      </w:pPr>
    </w:p>
    <w:p w:rsidR="00620A54" w:rsidRPr="004D7B46" w:rsidRDefault="00620A54" w:rsidP="004D7B46">
      <w:pPr>
        <w:pStyle w:val="Code"/>
        <w:jc w:val="both"/>
      </w:pPr>
      <w:r w:rsidRPr="004D7B46">
        <w:t>rho          = 1000</w:t>
      </w:r>
    </w:p>
    <w:p w:rsidR="00620A54" w:rsidRPr="004D7B46" w:rsidRDefault="00620A54" w:rsidP="004D7B46">
      <w:pPr>
        <w:pStyle w:val="Code"/>
        <w:jc w:val="both"/>
      </w:pPr>
      <w:r w:rsidRPr="004D7B46">
        <w:t>depthscale   = 1</w:t>
      </w:r>
    </w:p>
    <w:p w:rsidR="00620A54" w:rsidRPr="004D7B46" w:rsidRDefault="00620A54" w:rsidP="004D7B46">
      <w:pPr>
        <w:pStyle w:val="Code"/>
        <w:jc w:val="both"/>
      </w:pPr>
    </w:p>
    <w:p w:rsidR="00620A54" w:rsidRPr="004D7B46" w:rsidRDefault="00620A54" w:rsidP="004D7B46">
      <w:pPr>
        <w:pStyle w:val="Code"/>
        <w:jc w:val="both"/>
      </w:pPr>
      <w:r w:rsidRPr="004D7B46">
        <w:t>%%% Tide boundary conditions %%%%%%%%%%%%%%%%%%%%%%%%%%%%%%%%%%%%%%%%%%%%%%</w:t>
      </w:r>
    </w:p>
    <w:p w:rsidR="00620A54" w:rsidRPr="004D7B46" w:rsidRDefault="00620A54" w:rsidP="004D7B46">
      <w:pPr>
        <w:pStyle w:val="Code"/>
        <w:jc w:val="both"/>
      </w:pPr>
    </w:p>
    <w:p w:rsidR="00620A54" w:rsidRPr="004D7B46" w:rsidRDefault="00620A54" w:rsidP="004D7B46">
      <w:pPr>
        <w:pStyle w:val="Code"/>
        <w:jc w:val="both"/>
      </w:pPr>
      <w:r w:rsidRPr="004D7B46">
        <w:t>zs0file      = tide.txt</w:t>
      </w:r>
    </w:p>
    <w:p w:rsidR="00620A54" w:rsidRPr="004D7B46" w:rsidRDefault="00620A54" w:rsidP="004D7B46">
      <w:pPr>
        <w:pStyle w:val="Code"/>
        <w:jc w:val="both"/>
      </w:pPr>
      <w:r w:rsidRPr="004D7B46">
        <w:t>tideloc      = 2</w:t>
      </w:r>
    </w:p>
    <w:p w:rsidR="00620A54" w:rsidRPr="004D7B46" w:rsidRDefault="00620A54" w:rsidP="004D7B46">
      <w:pPr>
        <w:pStyle w:val="Code"/>
        <w:jc w:val="both"/>
      </w:pPr>
    </w:p>
    <w:p w:rsidR="00620A54" w:rsidRPr="004D7B46" w:rsidRDefault="00620A54" w:rsidP="004D7B46">
      <w:pPr>
        <w:pStyle w:val="Code"/>
        <w:jc w:val="both"/>
      </w:pPr>
      <w:r w:rsidRPr="004D7B46">
        <w:t>%%% Wave boundary condition parameters %%%%%%%%%%%%%%%%%%%%%%%%%%%%%%%%%%%%</w:t>
      </w:r>
    </w:p>
    <w:p w:rsidR="00620A54" w:rsidRPr="004D7B46" w:rsidRDefault="00620A54" w:rsidP="004D7B46">
      <w:pPr>
        <w:pStyle w:val="Code"/>
        <w:jc w:val="both"/>
      </w:pPr>
    </w:p>
    <w:p w:rsidR="00620A54" w:rsidRPr="004D7B46" w:rsidRDefault="00620A54" w:rsidP="004D7B46">
      <w:pPr>
        <w:pStyle w:val="Code"/>
        <w:jc w:val="both"/>
      </w:pPr>
      <w:r w:rsidRPr="004D7B46">
        <w:t>instat       = jons</w:t>
      </w:r>
    </w:p>
    <w:p w:rsidR="00620A54" w:rsidRPr="004D7B46" w:rsidRDefault="00620A54" w:rsidP="004D7B46">
      <w:pPr>
        <w:pStyle w:val="Code"/>
        <w:jc w:val="both"/>
      </w:pPr>
    </w:p>
    <w:p w:rsidR="00620A54" w:rsidRPr="004D7B46" w:rsidRDefault="00620A54" w:rsidP="004D7B46">
      <w:pPr>
        <w:pStyle w:val="Code"/>
        <w:jc w:val="both"/>
      </w:pPr>
      <w:r w:rsidRPr="004D7B46">
        <w:t>%%% Wave-spectrum boundary condition parameters %%%%%%%%%%%%%%%%%%%%%%%%%%%</w:t>
      </w:r>
    </w:p>
    <w:p w:rsidR="00620A54" w:rsidRPr="004D7B46" w:rsidRDefault="00620A54" w:rsidP="004D7B46">
      <w:pPr>
        <w:pStyle w:val="Code"/>
        <w:jc w:val="both"/>
      </w:pPr>
    </w:p>
    <w:p w:rsidR="00620A54" w:rsidRPr="004D7B46" w:rsidRDefault="00620A54" w:rsidP="004D7B46">
      <w:pPr>
        <w:pStyle w:val="Code"/>
        <w:jc w:val="both"/>
      </w:pPr>
      <w:r w:rsidRPr="004D7B46">
        <w:t>bcfile       = filelist.txt</w:t>
      </w:r>
    </w:p>
    <w:p w:rsidR="00620A54" w:rsidRPr="004D7B46" w:rsidRDefault="00620A54" w:rsidP="004D7B46">
      <w:pPr>
        <w:pStyle w:val="Code"/>
        <w:jc w:val="both"/>
      </w:pPr>
      <w:r w:rsidRPr="004D7B46">
        <w:t>random       = 0</w:t>
      </w:r>
    </w:p>
    <w:p w:rsidR="00620A54" w:rsidRPr="004D7B46" w:rsidRDefault="00620A54" w:rsidP="004D7B46">
      <w:pPr>
        <w:pStyle w:val="Code"/>
        <w:jc w:val="both"/>
      </w:pPr>
    </w:p>
    <w:p w:rsidR="00620A54" w:rsidRPr="004D7B46" w:rsidRDefault="00620A54" w:rsidP="004D7B46">
      <w:pPr>
        <w:pStyle w:val="Code"/>
        <w:jc w:val="both"/>
      </w:pPr>
      <w:r w:rsidRPr="004D7B46">
        <w:t>%%% Output variables %%%%%%%%%%%%%%%%%%%%%%%%%%%%%%%%%%%%%%%%%%%%%%%%%%%%%%</w:t>
      </w:r>
    </w:p>
    <w:p w:rsidR="00620A54" w:rsidRPr="004D7B46" w:rsidRDefault="00620A54" w:rsidP="004D7B46">
      <w:pPr>
        <w:pStyle w:val="Code"/>
        <w:jc w:val="both"/>
      </w:pPr>
    </w:p>
    <w:p w:rsidR="00620A54" w:rsidRPr="004D7B46" w:rsidRDefault="00620A54" w:rsidP="004D7B46">
      <w:pPr>
        <w:pStyle w:val="Code"/>
        <w:jc w:val="both"/>
      </w:pPr>
      <w:r w:rsidRPr="004D7B46">
        <w:t>outputformat = netcdf</w:t>
      </w:r>
    </w:p>
    <w:p w:rsidR="00620A54" w:rsidRPr="004D7B46" w:rsidRDefault="00620A54" w:rsidP="004D7B46">
      <w:pPr>
        <w:pStyle w:val="Code"/>
        <w:jc w:val="both"/>
      </w:pPr>
      <w:r w:rsidRPr="004D7B46">
        <w:t>tint         = 3600</w:t>
      </w:r>
    </w:p>
    <w:p w:rsidR="00620A54" w:rsidRPr="004D7B46" w:rsidRDefault="00620A54" w:rsidP="004D7B46">
      <w:pPr>
        <w:pStyle w:val="Code"/>
        <w:jc w:val="both"/>
      </w:pPr>
      <w:r w:rsidRPr="004D7B46">
        <w:t>tstart       = 0</w:t>
      </w:r>
    </w:p>
    <w:p w:rsidR="00620A54" w:rsidRPr="004D7B46" w:rsidRDefault="00620A54" w:rsidP="004D7B46">
      <w:pPr>
        <w:pStyle w:val="Code"/>
        <w:jc w:val="both"/>
      </w:pPr>
    </w:p>
    <w:p w:rsidR="00620A54" w:rsidRPr="004D7B46" w:rsidRDefault="00620A54" w:rsidP="004D7B46">
      <w:pPr>
        <w:pStyle w:val="Code"/>
        <w:jc w:val="both"/>
      </w:pPr>
      <w:r w:rsidRPr="004D7B46">
        <w:t>nglobalvar   = 3</w:t>
      </w:r>
    </w:p>
    <w:p w:rsidR="00620A54" w:rsidRPr="004D7B46" w:rsidRDefault="00620A54" w:rsidP="004D7B46">
      <w:pPr>
        <w:pStyle w:val="Code"/>
        <w:jc w:val="both"/>
      </w:pPr>
      <w:r w:rsidRPr="004D7B46">
        <w:t>zb</w:t>
      </w:r>
    </w:p>
    <w:p w:rsidR="00620A54" w:rsidRPr="004D7B46" w:rsidRDefault="00620A54" w:rsidP="004D7B46">
      <w:pPr>
        <w:pStyle w:val="Code"/>
        <w:jc w:val="both"/>
      </w:pPr>
      <w:r w:rsidRPr="004D7B46">
        <w:t>zs</w:t>
      </w:r>
    </w:p>
    <w:p w:rsidR="00620A54" w:rsidRPr="004D7B46" w:rsidRDefault="00620A54" w:rsidP="004D7B46">
      <w:pPr>
        <w:pStyle w:val="Code"/>
        <w:jc w:val="both"/>
      </w:pPr>
      <w:r w:rsidRPr="004D7B46">
        <w:t>H</w:t>
      </w:r>
    </w:p>
    <w:p w:rsidR="00620A54" w:rsidRPr="004D7B46" w:rsidRDefault="00620A54" w:rsidP="004D7B46">
      <w:pPr>
        <w:pStyle w:val="Heading2"/>
        <w:jc w:val="both"/>
        <w:rPr>
          <w:lang w:val="en-US"/>
        </w:rPr>
      </w:pPr>
      <w:bookmarkStart w:id="116" w:name="_Toc285701664"/>
      <w:bookmarkStart w:id="117" w:name="_Toc412018065"/>
      <w:r w:rsidRPr="004D7B46">
        <w:rPr>
          <w:lang w:val="en-US"/>
        </w:rPr>
        <w:t>Physical processes</w:t>
      </w:r>
      <w:bookmarkEnd w:id="116"/>
      <w:bookmarkEnd w:id="117"/>
    </w:p>
    <w:p w:rsidR="00620A54" w:rsidRPr="004D7B46" w:rsidRDefault="00620A54" w:rsidP="004D7B46">
      <w:pPr>
        <w:pStyle w:val="BodyText"/>
        <w:rPr>
          <w:lang w:val="en-US"/>
        </w:rPr>
      </w:pPr>
      <w:r w:rsidRPr="004D7B46">
        <w:rPr>
          <w:lang w:val="en-US"/>
        </w:rPr>
        <w:t>XBeach supports a variety of physical processes from generic, like waves and flow, to very specific, like ship motions and point discharge. Each process can be switched on or off. The commonly used processes are turned on by default. The table below lists the keywords used to switch on or off physical processes in XBeach.</w:t>
      </w:r>
    </w:p>
    <w:tbl>
      <w:tblPr>
        <w:tblStyle w:val="LightShading-Accent1"/>
        <w:tblW w:w="0" w:type="auto"/>
        <w:tblLook w:val="04A0"/>
      </w:tblPr>
      <w:tblGrid>
        <w:gridCol w:w="1794"/>
        <w:gridCol w:w="2280"/>
        <w:gridCol w:w="1258"/>
        <w:gridCol w:w="1414"/>
        <w:gridCol w:w="848"/>
        <w:gridCol w:w="1336"/>
      </w:tblGrid>
      <w:tr w:rsidR="00620A54" w:rsidRPr="004D7B46" w:rsidTr="00883631">
        <w:trPr>
          <w:cnfStyle w:val="100000000000"/>
          <w:tblHeader/>
        </w:trPr>
        <w:tc>
          <w:tcPr>
            <w:cnfStyle w:val="001000000000"/>
            <w:tcW w:w="1984" w:type="dxa"/>
          </w:tcPr>
          <w:p w:rsidR="00620A54" w:rsidRPr="004D7B46" w:rsidRDefault="00620A54" w:rsidP="004D7B46">
            <w:pPr>
              <w:pStyle w:val="PlainText"/>
              <w:jc w:val="both"/>
            </w:pPr>
            <w:r w:rsidRPr="004D7B46">
              <w:t>keyword</w:t>
            </w:r>
          </w:p>
        </w:tc>
        <w:tc>
          <w:tcPr>
            <w:tcW w:w="2834" w:type="dxa"/>
          </w:tcPr>
          <w:p w:rsidR="00620A54" w:rsidRPr="004D7B46" w:rsidRDefault="00620A54" w:rsidP="004D7B46">
            <w:pPr>
              <w:pStyle w:val="PlainText"/>
              <w:jc w:val="both"/>
              <w:cnfStyle w:val="100000000000"/>
            </w:pPr>
            <w:r w:rsidRPr="004D7B46">
              <w:t>description</w:t>
            </w:r>
          </w:p>
        </w:tc>
        <w:tc>
          <w:tcPr>
            <w:tcW w:w="1417" w:type="dxa"/>
          </w:tcPr>
          <w:p w:rsidR="00620A54" w:rsidRPr="004D7B46" w:rsidRDefault="00620A54" w:rsidP="004D7B46">
            <w:pPr>
              <w:pStyle w:val="PlainText"/>
              <w:jc w:val="both"/>
              <w:cnfStyle w:val="100000000000"/>
            </w:pPr>
            <w:r w:rsidRPr="004D7B46">
              <w:t>default</w:t>
            </w:r>
          </w:p>
        </w:tc>
        <w:tc>
          <w:tcPr>
            <w:tcW w:w="1984" w:type="dxa"/>
          </w:tcPr>
          <w:p w:rsidR="00620A54" w:rsidRPr="004D7B46" w:rsidRDefault="00620A54" w:rsidP="004D7B46">
            <w:pPr>
              <w:pStyle w:val="PlainText"/>
              <w:jc w:val="both"/>
              <w:cnfStyle w:val="100000000000"/>
            </w:pPr>
            <w:r w:rsidRPr="004D7B46">
              <w:t>range</w:t>
            </w:r>
          </w:p>
        </w:tc>
        <w:tc>
          <w:tcPr>
            <w:tcW w:w="850" w:type="dxa"/>
          </w:tcPr>
          <w:p w:rsidR="00620A54" w:rsidRPr="004D7B46" w:rsidRDefault="00620A54" w:rsidP="004D7B46">
            <w:pPr>
              <w:pStyle w:val="PlainText"/>
              <w:jc w:val="both"/>
              <w:cnfStyle w:val="100000000000"/>
            </w:pPr>
            <w:r w:rsidRPr="004D7B46">
              <w:t>units</w:t>
            </w:r>
          </w:p>
        </w:tc>
        <w:tc>
          <w:tcPr>
            <w:tcW w:w="1700" w:type="dxa"/>
          </w:tcPr>
          <w:p w:rsidR="00620A54" w:rsidRPr="004D7B46" w:rsidRDefault="00620A54" w:rsidP="004D7B46">
            <w:pPr>
              <w:pStyle w:val="PlainText"/>
              <w:jc w:val="both"/>
              <w:cnfStyle w:val="100000000000"/>
            </w:pPr>
            <w:r w:rsidRPr="004D7B46">
              <w:t>remark</w:t>
            </w:r>
          </w:p>
        </w:tc>
      </w:tr>
      <w:tr w:rsidR="00620A54" w:rsidRPr="004D7B46" w:rsidTr="00883631">
        <w:trPr>
          <w:cnfStyle w:val="000000100000"/>
        </w:trPr>
        <w:tc>
          <w:tcPr>
            <w:cnfStyle w:val="001000000000"/>
            <w:tcW w:w="1984" w:type="dxa"/>
          </w:tcPr>
          <w:p w:rsidR="00620A54" w:rsidRPr="004D7B46" w:rsidRDefault="00620A54" w:rsidP="004D7B46">
            <w:pPr>
              <w:pStyle w:val="PlainText"/>
              <w:jc w:val="both"/>
            </w:pPr>
            <w:r w:rsidRPr="004D7B46">
              <w:t>avalanching</w:t>
            </w:r>
          </w:p>
        </w:tc>
        <w:tc>
          <w:tcPr>
            <w:tcW w:w="2834" w:type="dxa"/>
          </w:tcPr>
          <w:p w:rsidR="00620A54" w:rsidRPr="004D7B46" w:rsidRDefault="00620A54" w:rsidP="004D7B46">
            <w:pPr>
              <w:pStyle w:val="PlainText"/>
              <w:jc w:val="both"/>
              <w:cnfStyle w:val="000000100000"/>
            </w:pPr>
            <w:r w:rsidRPr="004D7B46">
              <w:t>Turn on avalanching</w:t>
            </w:r>
          </w:p>
        </w:tc>
        <w:tc>
          <w:tcPr>
            <w:tcW w:w="1417" w:type="dxa"/>
          </w:tcPr>
          <w:p w:rsidR="00620A54" w:rsidRPr="004D7B46" w:rsidRDefault="00620A54" w:rsidP="004D7B46">
            <w:pPr>
              <w:pStyle w:val="PlainText"/>
              <w:jc w:val="both"/>
              <w:cnfStyle w:val="000000100000"/>
            </w:pPr>
            <w:r w:rsidRPr="004D7B46">
              <w:t>1</w:t>
            </w:r>
          </w:p>
        </w:tc>
        <w:tc>
          <w:tcPr>
            <w:tcW w:w="1984" w:type="dxa"/>
          </w:tcPr>
          <w:p w:rsidR="00620A54" w:rsidRPr="004D7B46" w:rsidRDefault="00620A54" w:rsidP="004D7B46">
            <w:pPr>
              <w:pStyle w:val="PlainText"/>
              <w:jc w:val="both"/>
              <w:cnfStyle w:val="000000100000"/>
            </w:pPr>
            <w:r w:rsidRPr="004D7B46">
              <w:t>0 - 1</w:t>
            </w:r>
          </w:p>
        </w:tc>
        <w:tc>
          <w:tcPr>
            <w:tcW w:w="850" w:type="dxa"/>
          </w:tcPr>
          <w:p w:rsidR="00620A54" w:rsidRPr="004D7B46" w:rsidRDefault="00620A54" w:rsidP="004D7B46">
            <w:pPr>
              <w:pStyle w:val="PlainText"/>
              <w:jc w:val="both"/>
              <w:cnfStyle w:val="000000100000"/>
            </w:pPr>
            <w:r w:rsidRPr="004D7B46">
              <w:t>-</w:t>
            </w:r>
          </w:p>
        </w:tc>
        <w:tc>
          <w:tcPr>
            <w:tcW w:w="1700" w:type="dxa"/>
          </w:tcPr>
          <w:p w:rsidR="00620A54" w:rsidRPr="004D7B46" w:rsidRDefault="00620A54" w:rsidP="004D7B46">
            <w:pPr>
              <w:pStyle w:val="PlainText"/>
              <w:jc w:val="both"/>
              <w:cnfStyle w:val="000000100000"/>
            </w:pPr>
          </w:p>
        </w:tc>
      </w:tr>
      <w:tr w:rsidR="00620A54" w:rsidRPr="004D7B46" w:rsidTr="00883631">
        <w:tc>
          <w:tcPr>
            <w:cnfStyle w:val="001000000000"/>
            <w:tcW w:w="1984" w:type="dxa"/>
          </w:tcPr>
          <w:p w:rsidR="00620A54" w:rsidRPr="004D7B46" w:rsidRDefault="00620A54" w:rsidP="004D7B46">
            <w:pPr>
              <w:pStyle w:val="PlainText"/>
              <w:jc w:val="both"/>
            </w:pPr>
            <w:r w:rsidRPr="004D7B46">
              <w:t>bchwiz</w:t>
            </w:r>
          </w:p>
        </w:tc>
        <w:tc>
          <w:tcPr>
            <w:tcW w:w="2834" w:type="dxa"/>
          </w:tcPr>
          <w:p w:rsidR="00620A54" w:rsidRPr="004D7B46" w:rsidRDefault="00620A54" w:rsidP="004D7B46">
            <w:pPr>
              <w:pStyle w:val="PlainText"/>
              <w:jc w:val="both"/>
              <w:cnfStyle w:val="000000000000"/>
            </w:pPr>
            <w:r w:rsidRPr="004D7B46">
              <w:t>Turn on beachwizard</w:t>
            </w:r>
          </w:p>
        </w:tc>
        <w:tc>
          <w:tcPr>
            <w:tcW w:w="1417" w:type="dxa"/>
          </w:tcPr>
          <w:p w:rsidR="00620A54" w:rsidRPr="004D7B46" w:rsidRDefault="00620A54" w:rsidP="004D7B46">
            <w:pPr>
              <w:pStyle w:val="PlainText"/>
              <w:jc w:val="both"/>
              <w:cnfStyle w:val="000000000000"/>
            </w:pPr>
            <w:r w:rsidRPr="004D7B46">
              <w:t>0</w:t>
            </w:r>
          </w:p>
        </w:tc>
        <w:tc>
          <w:tcPr>
            <w:tcW w:w="1984" w:type="dxa"/>
          </w:tcPr>
          <w:p w:rsidR="00620A54" w:rsidRPr="004D7B46" w:rsidRDefault="00620A54" w:rsidP="004D7B46">
            <w:pPr>
              <w:pStyle w:val="PlainText"/>
              <w:jc w:val="both"/>
              <w:cnfStyle w:val="000000000000"/>
            </w:pPr>
            <w:r w:rsidRPr="004D7B46">
              <w:t>0 - 1</w:t>
            </w:r>
          </w:p>
        </w:tc>
        <w:tc>
          <w:tcPr>
            <w:tcW w:w="850" w:type="dxa"/>
          </w:tcPr>
          <w:p w:rsidR="00620A54" w:rsidRPr="004D7B46" w:rsidRDefault="00620A54" w:rsidP="004D7B46">
            <w:pPr>
              <w:pStyle w:val="PlainText"/>
              <w:jc w:val="both"/>
              <w:cnfStyle w:val="000000000000"/>
            </w:pPr>
            <w:r w:rsidRPr="004D7B46">
              <w:t>-</w:t>
            </w:r>
          </w:p>
        </w:tc>
        <w:tc>
          <w:tcPr>
            <w:tcW w:w="1700" w:type="dxa"/>
          </w:tcPr>
          <w:p w:rsidR="00620A54" w:rsidRPr="004D7B46" w:rsidRDefault="00620A54" w:rsidP="004D7B46">
            <w:pPr>
              <w:pStyle w:val="PlainText"/>
              <w:jc w:val="both"/>
              <w:cnfStyle w:val="000000000000"/>
            </w:pPr>
          </w:p>
        </w:tc>
      </w:tr>
      <w:tr w:rsidR="00620A54" w:rsidRPr="004D7B46" w:rsidTr="00883631">
        <w:trPr>
          <w:cnfStyle w:val="000000100000"/>
        </w:trPr>
        <w:tc>
          <w:tcPr>
            <w:cnfStyle w:val="001000000000"/>
            <w:tcW w:w="1984" w:type="dxa"/>
          </w:tcPr>
          <w:p w:rsidR="00620A54" w:rsidRPr="004D7B46" w:rsidRDefault="00620A54" w:rsidP="004D7B46">
            <w:pPr>
              <w:pStyle w:val="PlainText"/>
              <w:jc w:val="both"/>
            </w:pPr>
            <w:r w:rsidRPr="004D7B46">
              <w:t>flow</w:t>
            </w:r>
          </w:p>
        </w:tc>
        <w:tc>
          <w:tcPr>
            <w:tcW w:w="2834" w:type="dxa"/>
          </w:tcPr>
          <w:p w:rsidR="00620A54" w:rsidRPr="004D7B46" w:rsidRDefault="00620A54" w:rsidP="004D7B46">
            <w:pPr>
              <w:pStyle w:val="PlainText"/>
              <w:jc w:val="both"/>
              <w:cnfStyle w:val="000000100000"/>
            </w:pPr>
            <w:r w:rsidRPr="004D7B46">
              <w:t>Turn on flow calculation</w:t>
            </w:r>
          </w:p>
        </w:tc>
        <w:tc>
          <w:tcPr>
            <w:tcW w:w="1417" w:type="dxa"/>
          </w:tcPr>
          <w:p w:rsidR="00620A54" w:rsidRPr="004D7B46" w:rsidRDefault="00620A54" w:rsidP="004D7B46">
            <w:pPr>
              <w:pStyle w:val="PlainText"/>
              <w:jc w:val="both"/>
              <w:cnfStyle w:val="000000100000"/>
            </w:pPr>
            <w:r w:rsidRPr="004D7B46">
              <w:t>1</w:t>
            </w:r>
          </w:p>
        </w:tc>
        <w:tc>
          <w:tcPr>
            <w:tcW w:w="1984" w:type="dxa"/>
          </w:tcPr>
          <w:p w:rsidR="00620A54" w:rsidRPr="004D7B46" w:rsidRDefault="00620A54" w:rsidP="004D7B46">
            <w:pPr>
              <w:pStyle w:val="PlainText"/>
              <w:jc w:val="both"/>
              <w:cnfStyle w:val="000000100000"/>
            </w:pPr>
            <w:r w:rsidRPr="004D7B46">
              <w:t>0 - 1</w:t>
            </w:r>
          </w:p>
        </w:tc>
        <w:tc>
          <w:tcPr>
            <w:tcW w:w="850" w:type="dxa"/>
          </w:tcPr>
          <w:p w:rsidR="00620A54" w:rsidRPr="004D7B46" w:rsidRDefault="00620A54" w:rsidP="004D7B46">
            <w:pPr>
              <w:pStyle w:val="PlainText"/>
              <w:jc w:val="both"/>
              <w:cnfStyle w:val="000000100000"/>
            </w:pPr>
            <w:r w:rsidRPr="004D7B46">
              <w:t>-</w:t>
            </w:r>
          </w:p>
        </w:tc>
        <w:tc>
          <w:tcPr>
            <w:tcW w:w="1700" w:type="dxa"/>
          </w:tcPr>
          <w:p w:rsidR="00620A54" w:rsidRPr="004D7B46" w:rsidRDefault="00620A54" w:rsidP="004D7B46">
            <w:pPr>
              <w:pStyle w:val="PlainText"/>
              <w:jc w:val="both"/>
              <w:cnfStyle w:val="000000100000"/>
            </w:pPr>
          </w:p>
        </w:tc>
      </w:tr>
      <w:tr w:rsidR="00620A54" w:rsidRPr="004D7B46" w:rsidTr="00883631">
        <w:tc>
          <w:tcPr>
            <w:cnfStyle w:val="001000000000"/>
            <w:tcW w:w="1984" w:type="dxa"/>
          </w:tcPr>
          <w:p w:rsidR="00620A54" w:rsidRPr="004D7B46" w:rsidRDefault="00620A54" w:rsidP="004D7B46">
            <w:pPr>
              <w:pStyle w:val="PlainText"/>
              <w:jc w:val="both"/>
            </w:pPr>
            <w:r w:rsidRPr="004D7B46">
              <w:t>gwflow*</w:t>
            </w:r>
          </w:p>
        </w:tc>
        <w:tc>
          <w:tcPr>
            <w:tcW w:w="2834" w:type="dxa"/>
          </w:tcPr>
          <w:p w:rsidR="00620A54" w:rsidRPr="004D7B46" w:rsidRDefault="00620A54" w:rsidP="004D7B46">
            <w:pPr>
              <w:pStyle w:val="PlainText"/>
              <w:jc w:val="both"/>
              <w:cnfStyle w:val="000000000000"/>
            </w:pPr>
            <w:r w:rsidRPr="004D7B46">
              <w:t xml:space="preserve">Turn on </w:t>
            </w:r>
            <w:r w:rsidRPr="004D7B46">
              <w:lastRenderedPageBreak/>
              <w:t>groundwater flow</w:t>
            </w:r>
          </w:p>
        </w:tc>
        <w:tc>
          <w:tcPr>
            <w:tcW w:w="1417" w:type="dxa"/>
          </w:tcPr>
          <w:p w:rsidR="00620A54" w:rsidRPr="004D7B46" w:rsidRDefault="00620A54" w:rsidP="004D7B46">
            <w:pPr>
              <w:pStyle w:val="PlainText"/>
              <w:jc w:val="both"/>
              <w:cnfStyle w:val="000000000000"/>
            </w:pPr>
            <w:r w:rsidRPr="004D7B46">
              <w:lastRenderedPageBreak/>
              <w:t>0</w:t>
            </w:r>
          </w:p>
        </w:tc>
        <w:tc>
          <w:tcPr>
            <w:tcW w:w="1984" w:type="dxa"/>
          </w:tcPr>
          <w:p w:rsidR="00620A54" w:rsidRPr="004D7B46" w:rsidRDefault="00620A54" w:rsidP="004D7B46">
            <w:pPr>
              <w:pStyle w:val="PlainText"/>
              <w:jc w:val="both"/>
              <w:cnfStyle w:val="000000000000"/>
            </w:pPr>
            <w:r w:rsidRPr="004D7B46">
              <w:t>0 - 1</w:t>
            </w:r>
          </w:p>
        </w:tc>
        <w:tc>
          <w:tcPr>
            <w:tcW w:w="850" w:type="dxa"/>
          </w:tcPr>
          <w:p w:rsidR="00620A54" w:rsidRPr="004D7B46" w:rsidRDefault="00620A54" w:rsidP="004D7B46">
            <w:pPr>
              <w:pStyle w:val="PlainText"/>
              <w:jc w:val="both"/>
              <w:cnfStyle w:val="000000000000"/>
            </w:pPr>
            <w:r w:rsidRPr="004D7B46">
              <w:t>-</w:t>
            </w:r>
          </w:p>
        </w:tc>
        <w:tc>
          <w:tcPr>
            <w:tcW w:w="1700" w:type="dxa"/>
          </w:tcPr>
          <w:p w:rsidR="00620A54" w:rsidRPr="004D7B46" w:rsidRDefault="00620A54" w:rsidP="004D7B46">
            <w:pPr>
              <w:pStyle w:val="PlainText"/>
              <w:jc w:val="both"/>
              <w:cnfStyle w:val="000000000000"/>
            </w:pPr>
          </w:p>
        </w:tc>
      </w:tr>
      <w:tr w:rsidR="00620A54" w:rsidRPr="004D7B46" w:rsidTr="00883631">
        <w:trPr>
          <w:cnfStyle w:val="000000100000"/>
        </w:trPr>
        <w:tc>
          <w:tcPr>
            <w:cnfStyle w:val="001000000000"/>
            <w:tcW w:w="1984" w:type="dxa"/>
          </w:tcPr>
          <w:p w:rsidR="00620A54" w:rsidRPr="004D7B46" w:rsidRDefault="00620A54" w:rsidP="004D7B46">
            <w:pPr>
              <w:pStyle w:val="PlainText"/>
              <w:jc w:val="both"/>
            </w:pPr>
            <w:r w:rsidRPr="004D7B46">
              <w:lastRenderedPageBreak/>
              <w:t>lwave</w:t>
            </w:r>
          </w:p>
        </w:tc>
        <w:tc>
          <w:tcPr>
            <w:tcW w:w="2834" w:type="dxa"/>
          </w:tcPr>
          <w:p w:rsidR="00620A54" w:rsidRPr="004D7B46" w:rsidRDefault="00620A54" w:rsidP="004D7B46">
            <w:pPr>
              <w:pStyle w:val="PlainText"/>
              <w:jc w:val="both"/>
              <w:cnfStyle w:val="000000100000"/>
            </w:pPr>
            <w:r w:rsidRPr="004D7B46">
              <w:t>Turn on short wave forcing on NLSW equations and boundary conditions</w:t>
            </w:r>
          </w:p>
        </w:tc>
        <w:tc>
          <w:tcPr>
            <w:tcW w:w="1417" w:type="dxa"/>
          </w:tcPr>
          <w:p w:rsidR="00620A54" w:rsidRPr="004D7B46" w:rsidRDefault="00620A54" w:rsidP="004D7B46">
            <w:pPr>
              <w:pStyle w:val="PlainText"/>
              <w:jc w:val="both"/>
              <w:cnfStyle w:val="000000100000"/>
            </w:pPr>
            <w:r w:rsidRPr="004D7B46">
              <w:t>1</w:t>
            </w:r>
          </w:p>
        </w:tc>
        <w:tc>
          <w:tcPr>
            <w:tcW w:w="1984" w:type="dxa"/>
          </w:tcPr>
          <w:p w:rsidR="00620A54" w:rsidRPr="004D7B46" w:rsidRDefault="00620A54" w:rsidP="004D7B46">
            <w:pPr>
              <w:pStyle w:val="PlainText"/>
              <w:jc w:val="both"/>
              <w:cnfStyle w:val="000000100000"/>
            </w:pPr>
            <w:r w:rsidRPr="004D7B46">
              <w:t>0 - 1</w:t>
            </w:r>
          </w:p>
        </w:tc>
        <w:tc>
          <w:tcPr>
            <w:tcW w:w="850" w:type="dxa"/>
          </w:tcPr>
          <w:p w:rsidR="00620A54" w:rsidRPr="004D7B46" w:rsidRDefault="00620A54" w:rsidP="004D7B46">
            <w:pPr>
              <w:pStyle w:val="PlainText"/>
              <w:jc w:val="both"/>
              <w:cnfStyle w:val="000000100000"/>
            </w:pPr>
            <w:r w:rsidRPr="004D7B46">
              <w:t>-</w:t>
            </w:r>
          </w:p>
        </w:tc>
        <w:tc>
          <w:tcPr>
            <w:tcW w:w="1700" w:type="dxa"/>
          </w:tcPr>
          <w:p w:rsidR="00620A54" w:rsidRPr="004D7B46" w:rsidRDefault="00620A54" w:rsidP="004D7B46">
            <w:pPr>
              <w:pStyle w:val="PlainText"/>
              <w:jc w:val="both"/>
              <w:cnfStyle w:val="000000100000"/>
            </w:pPr>
          </w:p>
        </w:tc>
      </w:tr>
      <w:tr w:rsidR="00620A54" w:rsidRPr="004D7B46" w:rsidTr="00883631">
        <w:tc>
          <w:tcPr>
            <w:cnfStyle w:val="001000000000"/>
            <w:tcW w:w="1984" w:type="dxa"/>
          </w:tcPr>
          <w:p w:rsidR="00620A54" w:rsidRPr="004D7B46" w:rsidRDefault="00620A54" w:rsidP="004D7B46">
            <w:pPr>
              <w:pStyle w:val="PlainText"/>
              <w:jc w:val="both"/>
            </w:pPr>
            <w:r w:rsidRPr="004D7B46">
              <w:t>morphology</w:t>
            </w:r>
          </w:p>
        </w:tc>
        <w:tc>
          <w:tcPr>
            <w:tcW w:w="2834" w:type="dxa"/>
          </w:tcPr>
          <w:p w:rsidR="00620A54" w:rsidRPr="004D7B46" w:rsidRDefault="00620A54" w:rsidP="004D7B46">
            <w:pPr>
              <w:pStyle w:val="PlainText"/>
              <w:jc w:val="both"/>
              <w:cnfStyle w:val="000000000000"/>
            </w:pPr>
            <w:r w:rsidRPr="004D7B46">
              <w:t>Turn on morphology</w:t>
            </w:r>
          </w:p>
        </w:tc>
        <w:tc>
          <w:tcPr>
            <w:tcW w:w="1417" w:type="dxa"/>
          </w:tcPr>
          <w:p w:rsidR="00620A54" w:rsidRPr="004D7B46" w:rsidRDefault="00620A54" w:rsidP="004D7B46">
            <w:pPr>
              <w:pStyle w:val="PlainText"/>
              <w:jc w:val="both"/>
              <w:cnfStyle w:val="000000000000"/>
            </w:pPr>
            <w:r w:rsidRPr="004D7B46">
              <w:t>1</w:t>
            </w:r>
          </w:p>
        </w:tc>
        <w:tc>
          <w:tcPr>
            <w:tcW w:w="1984" w:type="dxa"/>
          </w:tcPr>
          <w:p w:rsidR="00620A54" w:rsidRPr="004D7B46" w:rsidRDefault="00620A54" w:rsidP="004D7B46">
            <w:pPr>
              <w:pStyle w:val="PlainText"/>
              <w:jc w:val="both"/>
              <w:cnfStyle w:val="000000000000"/>
            </w:pPr>
            <w:r w:rsidRPr="004D7B46">
              <w:t>0 - 1</w:t>
            </w:r>
          </w:p>
        </w:tc>
        <w:tc>
          <w:tcPr>
            <w:tcW w:w="850" w:type="dxa"/>
          </w:tcPr>
          <w:p w:rsidR="00620A54" w:rsidRPr="004D7B46" w:rsidRDefault="00620A54" w:rsidP="004D7B46">
            <w:pPr>
              <w:pStyle w:val="PlainText"/>
              <w:jc w:val="both"/>
              <w:cnfStyle w:val="000000000000"/>
            </w:pPr>
            <w:r w:rsidRPr="004D7B46">
              <w:t>-</w:t>
            </w:r>
          </w:p>
        </w:tc>
        <w:tc>
          <w:tcPr>
            <w:tcW w:w="1700" w:type="dxa"/>
          </w:tcPr>
          <w:p w:rsidR="00620A54" w:rsidRPr="004D7B46" w:rsidRDefault="00620A54" w:rsidP="004D7B46">
            <w:pPr>
              <w:pStyle w:val="PlainText"/>
              <w:jc w:val="both"/>
              <w:cnfStyle w:val="000000000000"/>
            </w:pPr>
          </w:p>
        </w:tc>
      </w:tr>
      <w:tr w:rsidR="00620A54" w:rsidRPr="004D7B46" w:rsidTr="00883631">
        <w:trPr>
          <w:cnfStyle w:val="000000100000"/>
        </w:trPr>
        <w:tc>
          <w:tcPr>
            <w:cnfStyle w:val="001000000000"/>
            <w:tcW w:w="1984" w:type="dxa"/>
          </w:tcPr>
          <w:p w:rsidR="00620A54" w:rsidRPr="004D7B46" w:rsidRDefault="00620A54" w:rsidP="004D7B46">
            <w:pPr>
              <w:pStyle w:val="PlainText"/>
              <w:jc w:val="both"/>
            </w:pPr>
            <w:r w:rsidRPr="004D7B46">
              <w:t>nonh*</w:t>
            </w:r>
          </w:p>
        </w:tc>
        <w:tc>
          <w:tcPr>
            <w:tcW w:w="2834" w:type="dxa"/>
          </w:tcPr>
          <w:p w:rsidR="00620A54" w:rsidRPr="004D7B46" w:rsidRDefault="00620A54" w:rsidP="004D7B46">
            <w:pPr>
              <w:pStyle w:val="PlainText"/>
              <w:jc w:val="both"/>
              <w:cnfStyle w:val="000000100000"/>
            </w:pPr>
            <w:r w:rsidRPr="004D7B46">
              <w:t>Turn on non-hydrostatic pressure: 0 = NSWE, 1 = NSW + non-hydrostatic pressure compensation Stelling &amp; Zijlema, 2003</w:t>
            </w:r>
          </w:p>
        </w:tc>
        <w:tc>
          <w:tcPr>
            <w:tcW w:w="1417" w:type="dxa"/>
          </w:tcPr>
          <w:p w:rsidR="00620A54" w:rsidRPr="004D7B46" w:rsidRDefault="00620A54" w:rsidP="004D7B46">
            <w:pPr>
              <w:pStyle w:val="PlainText"/>
              <w:jc w:val="both"/>
              <w:cnfStyle w:val="000000100000"/>
            </w:pPr>
            <w:r w:rsidRPr="004D7B46">
              <w:t>0</w:t>
            </w:r>
          </w:p>
        </w:tc>
        <w:tc>
          <w:tcPr>
            <w:tcW w:w="1984" w:type="dxa"/>
          </w:tcPr>
          <w:p w:rsidR="00620A54" w:rsidRPr="004D7B46" w:rsidRDefault="00620A54" w:rsidP="004D7B46">
            <w:pPr>
              <w:pStyle w:val="PlainText"/>
              <w:jc w:val="both"/>
              <w:cnfStyle w:val="000000100000"/>
            </w:pPr>
            <w:r w:rsidRPr="004D7B46">
              <w:t>0 - 1</w:t>
            </w:r>
          </w:p>
        </w:tc>
        <w:tc>
          <w:tcPr>
            <w:tcW w:w="850" w:type="dxa"/>
          </w:tcPr>
          <w:p w:rsidR="00620A54" w:rsidRPr="004D7B46" w:rsidRDefault="00620A54" w:rsidP="004D7B46">
            <w:pPr>
              <w:pStyle w:val="PlainText"/>
              <w:jc w:val="both"/>
              <w:cnfStyle w:val="000000100000"/>
            </w:pPr>
            <w:r w:rsidRPr="004D7B46">
              <w:t>-</w:t>
            </w:r>
          </w:p>
        </w:tc>
        <w:tc>
          <w:tcPr>
            <w:tcW w:w="1700" w:type="dxa"/>
          </w:tcPr>
          <w:p w:rsidR="00620A54" w:rsidRPr="004D7B46" w:rsidRDefault="00620A54" w:rsidP="004D7B46">
            <w:pPr>
              <w:pStyle w:val="PlainText"/>
              <w:jc w:val="both"/>
              <w:cnfStyle w:val="000000100000"/>
            </w:pPr>
          </w:p>
        </w:tc>
      </w:tr>
      <w:tr w:rsidR="00620A54" w:rsidRPr="004D7B46" w:rsidTr="00883631">
        <w:tc>
          <w:tcPr>
            <w:cnfStyle w:val="001000000000"/>
            <w:tcW w:w="1984" w:type="dxa"/>
          </w:tcPr>
          <w:p w:rsidR="00620A54" w:rsidRPr="004D7B46" w:rsidRDefault="00620A54" w:rsidP="004D7B46">
            <w:pPr>
              <w:pStyle w:val="PlainText"/>
              <w:jc w:val="both"/>
            </w:pPr>
            <w:r w:rsidRPr="004D7B46">
              <w:t>q3d*</w:t>
            </w:r>
          </w:p>
        </w:tc>
        <w:tc>
          <w:tcPr>
            <w:tcW w:w="2834" w:type="dxa"/>
          </w:tcPr>
          <w:p w:rsidR="00620A54" w:rsidRPr="004D7B46" w:rsidRDefault="00620A54" w:rsidP="004D7B46">
            <w:pPr>
              <w:pStyle w:val="PlainText"/>
              <w:jc w:val="both"/>
              <w:cnfStyle w:val="000000000000"/>
            </w:pPr>
            <w:r w:rsidRPr="004D7B46">
              <w:t>Turn on quasi-3D sediment transport</w:t>
            </w:r>
          </w:p>
        </w:tc>
        <w:tc>
          <w:tcPr>
            <w:tcW w:w="1417" w:type="dxa"/>
          </w:tcPr>
          <w:p w:rsidR="00620A54" w:rsidRPr="004D7B46" w:rsidRDefault="00620A54" w:rsidP="004D7B46">
            <w:pPr>
              <w:pStyle w:val="PlainText"/>
              <w:jc w:val="both"/>
              <w:cnfStyle w:val="000000000000"/>
            </w:pPr>
            <w:r w:rsidRPr="004D7B46">
              <w:t>0</w:t>
            </w:r>
          </w:p>
        </w:tc>
        <w:tc>
          <w:tcPr>
            <w:tcW w:w="1984" w:type="dxa"/>
          </w:tcPr>
          <w:p w:rsidR="00620A54" w:rsidRPr="004D7B46" w:rsidRDefault="00620A54" w:rsidP="004D7B46">
            <w:pPr>
              <w:pStyle w:val="PlainText"/>
              <w:jc w:val="both"/>
              <w:cnfStyle w:val="000000000000"/>
            </w:pPr>
            <w:r w:rsidRPr="004D7B46">
              <w:t>0 - 1</w:t>
            </w:r>
          </w:p>
        </w:tc>
        <w:tc>
          <w:tcPr>
            <w:tcW w:w="850" w:type="dxa"/>
          </w:tcPr>
          <w:p w:rsidR="00620A54" w:rsidRPr="004D7B46" w:rsidRDefault="00620A54" w:rsidP="004D7B46">
            <w:pPr>
              <w:pStyle w:val="PlainText"/>
              <w:jc w:val="both"/>
              <w:cnfStyle w:val="000000000000"/>
            </w:pPr>
            <w:r w:rsidRPr="004D7B46">
              <w:t>-</w:t>
            </w:r>
          </w:p>
        </w:tc>
        <w:tc>
          <w:tcPr>
            <w:tcW w:w="1700" w:type="dxa"/>
          </w:tcPr>
          <w:p w:rsidR="00620A54" w:rsidRPr="004D7B46" w:rsidRDefault="00620A54" w:rsidP="004D7B46">
            <w:pPr>
              <w:pStyle w:val="PlainText"/>
              <w:jc w:val="both"/>
              <w:cnfStyle w:val="000000000000"/>
            </w:pPr>
          </w:p>
        </w:tc>
      </w:tr>
      <w:tr w:rsidR="00620A54" w:rsidRPr="004D7B46" w:rsidTr="00883631">
        <w:trPr>
          <w:cnfStyle w:val="000000100000"/>
        </w:trPr>
        <w:tc>
          <w:tcPr>
            <w:cnfStyle w:val="001000000000"/>
            <w:tcW w:w="1984" w:type="dxa"/>
          </w:tcPr>
          <w:p w:rsidR="00620A54" w:rsidRPr="004D7B46" w:rsidRDefault="00620A54" w:rsidP="004D7B46">
            <w:pPr>
              <w:pStyle w:val="PlainText"/>
              <w:jc w:val="both"/>
            </w:pPr>
            <w:r w:rsidRPr="004D7B46">
              <w:t>sedtrans</w:t>
            </w:r>
          </w:p>
        </w:tc>
        <w:tc>
          <w:tcPr>
            <w:tcW w:w="2834" w:type="dxa"/>
          </w:tcPr>
          <w:p w:rsidR="00620A54" w:rsidRPr="004D7B46" w:rsidRDefault="00620A54" w:rsidP="004D7B46">
            <w:pPr>
              <w:pStyle w:val="PlainText"/>
              <w:jc w:val="both"/>
              <w:cnfStyle w:val="000000100000"/>
            </w:pPr>
            <w:r w:rsidRPr="004D7B46">
              <w:t>Turn on sediment transport</w:t>
            </w:r>
          </w:p>
        </w:tc>
        <w:tc>
          <w:tcPr>
            <w:tcW w:w="1417" w:type="dxa"/>
          </w:tcPr>
          <w:p w:rsidR="00620A54" w:rsidRPr="004D7B46" w:rsidRDefault="00620A54" w:rsidP="004D7B46">
            <w:pPr>
              <w:pStyle w:val="PlainText"/>
              <w:jc w:val="both"/>
              <w:cnfStyle w:val="000000100000"/>
            </w:pPr>
            <w:r w:rsidRPr="004D7B46">
              <w:t>1</w:t>
            </w:r>
          </w:p>
        </w:tc>
        <w:tc>
          <w:tcPr>
            <w:tcW w:w="1984" w:type="dxa"/>
          </w:tcPr>
          <w:p w:rsidR="00620A54" w:rsidRPr="004D7B46" w:rsidRDefault="00620A54" w:rsidP="004D7B46">
            <w:pPr>
              <w:pStyle w:val="PlainText"/>
              <w:jc w:val="both"/>
              <w:cnfStyle w:val="000000100000"/>
            </w:pPr>
            <w:r w:rsidRPr="004D7B46">
              <w:t>0 - 1</w:t>
            </w:r>
          </w:p>
        </w:tc>
        <w:tc>
          <w:tcPr>
            <w:tcW w:w="850" w:type="dxa"/>
          </w:tcPr>
          <w:p w:rsidR="00620A54" w:rsidRPr="004D7B46" w:rsidRDefault="00620A54" w:rsidP="004D7B46">
            <w:pPr>
              <w:pStyle w:val="PlainText"/>
              <w:jc w:val="both"/>
              <w:cnfStyle w:val="000000100000"/>
            </w:pPr>
            <w:r w:rsidRPr="004D7B46">
              <w:t>-</w:t>
            </w:r>
          </w:p>
        </w:tc>
        <w:tc>
          <w:tcPr>
            <w:tcW w:w="1700" w:type="dxa"/>
          </w:tcPr>
          <w:p w:rsidR="00620A54" w:rsidRPr="004D7B46" w:rsidRDefault="00620A54" w:rsidP="004D7B46">
            <w:pPr>
              <w:pStyle w:val="PlainText"/>
              <w:jc w:val="both"/>
              <w:cnfStyle w:val="000000100000"/>
            </w:pPr>
          </w:p>
        </w:tc>
      </w:tr>
      <w:tr w:rsidR="00620A54" w:rsidRPr="004D7B46" w:rsidTr="00883631">
        <w:tc>
          <w:tcPr>
            <w:cnfStyle w:val="001000000000"/>
            <w:tcW w:w="1984" w:type="dxa"/>
          </w:tcPr>
          <w:p w:rsidR="00620A54" w:rsidRPr="004D7B46" w:rsidRDefault="00620A54" w:rsidP="004D7B46">
            <w:pPr>
              <w:pStyle w:val="PlainText"/>
              <w:jc w:val="both"/>
            </w:pPr>
            <w:r w:rsidRPr="004D7B46">
              <w:t>setbathy</w:t>
            </w:r>
          </w:p>
        </w:tc>
        <w:tc>
          <w:tcPr>
            <w:tcW w:w="2834" w:type="dxa"/>
          </w:tcPr>
          <w:p w:rsidR="00620A54" w:rsidRPr="004D7B46" w:rsidRDefault="00620A54" w:rsidP="004D7B46">
            <w:pPr>
              <w:pStyle w:val="PlainText"/>
              <w:jc w:val="both"/>
              <w:cnfStyle w:val="000000000000"/>
            </w:pPr>
            <w:r w:rsidRPr="004D7B46">
              <w:t>Turn on timeseries of prescribed bathy input</w:t>
            </w:r>
          </w:p>
        </w:tc>
        <w:tc>
          <w:tcPr>
            <w:tcW w:w="1417" w:type="dxa"/>
          </w:tcPr>
          <w:p w:rsidR="00620A54" w:rsidRPr="004D7B46" w:rsidRDefault="00620A54" w:rsidP="004D7B46">
            <w:pPr>
              <w:pStyle w:val="PlainText"/>
              <w:jc w:val="both"/>
              <w:cnfStyle w:val="000000000000"/>
            </w:pPr>
            <w:r w:rsidRPr="004D7B46">
              <w:t>0</w:t>
            </w:r>
          </w:p>
        </w:tc>
        <w:tc>
          <w:tcPr>
            <w:tcW w:w="1984" w:type="dxa"/>
          </w:tcPr>
          <w:p w:rsidR="00620A54" w:rsidRPr="004D7B46" w:rsidRDefault="00620A54" w:rsidP="004D7B46">
            <w:pPr>
              <w:pStyle w:val="PlainText"/>
              <w:jc w:val="both"/>
              <w:cnfStyle w:val="000000000000"/>
            </w:pPr>
            <w:r w:rsidRPr="004D7B46">
              <w:t>0 - 1</w:t>
            </w:r>
          </w:p>
        </w:tc>
        <w:tc>
          <w:tcPr>
            <w:tcW w:w="850" w:type="dxa"/>
          </w:tcPr>
          <w:p w:rsidR="00620A54" w:rsidRPr="004D7B46" w:rsidRDefault="00620A54" w:rsidP="004D7B46">
            <w:pPr>
              <w:pStyle w:val="PlainText"/>
              <w:jc w:val="both"/>
              <w:cnfStyle w:val="000000000000"/>
            </w:pPr>
            <w:r w:rsidRPr="004D7B46">
              <w:t>-</w:t>
            </w:r>
          </w:p>
        </w:tc>
        <w:tc>
          <w:tcPr>
            <w:tcW w:w="1700" w:type="dxa"/>
          </w:tcPr>
          <w:p w:rsidR="00620A54" w:rsidRPr="004D7B46" w:rsidRDefault="00620A54" w:rsidP="004D7B46">
            <w:pPr>
              <w:pStyle w:val="PlainText"/>
              <w:jc w:val="both"/>
              <w:cnfStyle w:val="000000000000"/>
            </w:pPr>
          </w:p>
        </w:tc>
      </w:tr>
      <w:tr w:rsidR="00620A54" w:rsidRPr="004D7B46" w:rsidTr="00883631">
        <w:trPr>
          <w:cnfStyle w:val="000000100000"/>
        </w:trPr>
        <w:tc>
          <w:tcPr>
            <w:cnfStyle w:val="001000000000"/>
            <w:tcW w:w="1984" w:type="dxa"/>
          </w:tcPr>
          <w:p w:rsidR="00620A54" w:rsidRPr="004D7B46" w:rsidRDefault="00620A54" w:rsidP="004D7B46">
            <w:pPr>
              <w:pStyle w:val="PlainText"/>
              <w:jc w:val="both"/>
            </w:pPr>
            <w:r w:rsidRPr="004D7B46">
              <w:t>ships*</w:t>
            </w:r>
          </w:p>
        </w:tc>
        <w:tc>
          <w:tcPr>
            <w:tcW w:w="2834" w:type="dxa"/>
          </w:tcPr>
          <w:p w:rsidR="00620A54" w:rsidRPr="004D7B46" w:rsidRDefault="00620A54" w:rsidP="004D7B46">
            <w:pPr>
              <w:pStyle w:val="PlainText"/>
              <w:jc w:val="both"/>
              <w:cnfStyle w:val="000000100000"/>
            </w:pPr>
            <w:r w:rsidRPr="004D7B46">
              <w:t>Turn on ship waves</w:t>
            </w:r>
          </w:p>
        </w:tc>
        <w:tc>
          <w:tcPr>
            <w:tcW w:w="1417" w:type="dxa"/>
          </w:tcPr>
          <w:p w:rsidR="00620A54" w:rsidRPr="004D7B46" w:rsidRDefault="00620A54" w:rsidP="004D7B46">
            <w:pPr>
              <w:pStyle w:val="PlainText"/>
              <w:jc w:val="both"/>
              <w:cnfStyle w:val="000000100000"/>
            </w:pPr>
            <w:r w:rsidRPr="004D7B46">
              <w:t>0</w:t>
            </w:r>
          </w:p>
        </w:tc>
        <w:tc>
          <w:tcPr>
            <w:tcW w:w="1984" w:type="dxa"/>
          </w:tcPr>
          <w:p w:rsidR="00620A54" w:rsidRPr="004D7B46" w:rsidRDefault="00620A54" w:rsidP="004D7B46">
            <w:pPr>
              <w:pStyle w:val="PlainText"/>
              <w:jc w:val="both"/>
              <w:cnfStyle w:val="000000100000"/>
            </w:pPr>
            <w:r w:rsidRPr="004D7B46">
              <w:t>0 - 1</w:t>
            </w:r>
          </w:p>
        </w:tc>
        <w:tc>
          <w:tcPr>
            <w:tcW w:w="850" w:type="dxa"/>
          </w:tcPr>
          <w:p w:rsidR="00620A54" w:rsidRPr="004D7B46" w:rsidRDefault="00620A54" w:rsidP="004D7B46">
            <w:pPr>
              <w:pStyle w:val="PlainText"/>
              <w:jc w:val="both"/>
              <w:cnfStyle w:val="000000100000"/>
            </w:pPr>
            <w:r w:rsidRPr="004D7B46">
              <w:t>-</w:t>
            </w:r>
          </w:p>
        </w:tc>
        <w:tc>
          <w:tcPr>
            <w:tcW w:w="1700" w:type="dxa"/>
          </w:tcPr>
          <w:p w:rsidR="00620A54" w:rsidRPr="004D7B46" w:rsidRDefault="00620A54" w:rsidP="004D7B46">
            <w:pPr>
              <w:pStyle w:val="PlainText"/>
              <w:jc w:val="both"/>
              <w:cnfStyle w:val="000000100000"/>
            </w:pPr>
          </w:p>
        </w:tc>
      </w:tr>
      <w:tr w:rsidR="00620A54" w:rsidRPr="004D7B46" w:rsidTr="00883631">
        <w:tc>
          <w:tcPr>
            <w:cnfStyle w:val="001000000000"/>
            <w:tcW w:w="1984" w:type="dxa"/>
          </w:tcPr>
          <w:p w:rsidR="00620A54" w:rsidRPr="004D7B46" w:rsidRDefault="00620A54" w:rsidP="004D7B46">
            <w:pPr>
              <w:pStyle w:val="PlainText"/>
              <w:jc w:val="both"/>
            </w:pPr>
            <w:r w:rsidRPr="004D7B46">
              <w:t>single_dir*</w:t>
            </w:r>
          </w:p>
        </w:tc>
        <w:tc>
          <w:tcPr>
            <w:tcW w:w="2834" w:type="dxa"/>
          </w:tcPr>
          <w:p w:rsidR="00620A54" w:rsidRPr="004D7B46" w:rsidRDefault="00620A54" w:rsidP="004D7B46">
            <w:pPr>
              <w:pStyle w:val="PlainText"/>
              <w:jc w:val="both"/>
              <w:cnfStyle w:val="000000000000"/>
            </w:pPr>
            <w:r w:rsidRPr="004D7B46">
              <w:t>Turn on stationary model for refraction, surfbeat based on mean direction</w:t>
            </w:r>
          </w:p>
        </w:tc>
        <w:tc>
          <w:tcPr>
            <w:tcW w:w="1417" w:type="dxa"/>
          </w:tcPr>
          <w:p w:rsidR="00620A54" w:rsidRPr="004D7B46" w:rsidRDefault="00620A54" w:rsidP="004D7B46">
            <w:pPr>
              <w:pStyle w:val="PlainText"/>
              <w:jc w:val="both"/>
              <w:cnfStyle w:val="000000000000"/>
            </w:pPr>
            <w:r w:rsidRPr="004D7B46">
              <w:t>0</w:t>
            </w:r>
          </w:p>
        </w:tc>
        <w:tc>
          <w:tcPr>
            <w:tcW w:w="1984" w:type="dxa"/>
          </w:tcPr>
          <w:p w:rsidR="00620A54" w:rsidRPr="004D7B46" w:rsidRDefault="00620A54" w:rsidP="004D7B46">
            <w:pPr>
              <w:pStyle w:val="PlainText"/>
              <w:jc w:val="both"/>
              <w:cnfStyle w:val="000000000000"/>
            </w:pPr>
            <w:r w:rsidRPr="004D7B46">
              <w:t>0 - 1</w:t>
            </w:r>
          </w:p>
        </w:tc>
        <w:tc>
          <w:tcPr>
            <w:tcW w:w="850" w:type="dxa"/>
          </w:tcPr>
          <w:p w:rsidR="00620A54" w:rsidRPr="004D7B46" w:rsidRDefault="00620A54" w:rsidP="004D7B46">
            <w:pPr>
              <w:pStyle w:val="PlainText"/>
              <w:jc w:val="both"/>
              <w:cnfStyle w:val="000000000000"/>
            </w:pPr>
            <w:r w:rsidRPr="004D7B46">
              <w:t>-</w:t>
            </w:r>
          </w:p>
        </w:tc>
        <w:tc>
          <w:tcPr>
            <w:tcW w:w="1700" w:type="dxa"/>
          </w:tcPr>
          <w:p w:rsidR="00620A54" w:rsidRPr="004D7B46" w:rsidRDefault="00620A54" w:rsidP="004D7B46">
            <w:pPr>
              <w:pStyle w:val="PlainText"/>
              <w:jc w:val="both"/>
              <w:cnfStyle w:val="000000000000"/>
            </w:pPr>
          </w:p>
        </w:tc>
      </w:tr>
      <w:tr w:rsidR="00620A54" w:rsidRPr="004D7B46" w:rsidTr="00883631">
        <w:trPr>
          <w:cnfStyle w:val="000000100000"/>
        </w:trPr>
        <w:tc>
          <w:tcPr>
            <w:cnfStyle w:val="001000000000"/>
            <w:tcW w:w="1984" w:type="dxa"/>
          </w:tcPr>
          <w:p w:rsidR="00620A54" w:rsidRPr="004D7B46" w:rsidRDefault="00620A54" w:rsidP="004D7B46">
            <w:pPr>
              <w:pStyle w:val="PlainText"/>
              <w:jc w:val="both"/>
            </w:pPr>
            <w:r w:rsidRPr="004D7B46">
              <w:t>snells*</w:t>
            </w:r>
          </w:p>
        </w:tc>
        <w:tc>
          <w:tcPr>
            <w:tcW w:w="2834" w:type="dxa"/>
          </w:tcPr>
          <w:p w:rsidR="00620A54" w:rsidRPr="004D7B46" w:rsidRDefault="00620A54" w:rsidP="004D7B46">
            <w:pPr>
              <w:pStyle w:val="PlainText"/>
              <w:jc w:val="both"/>
              <w:cnfStyle w:val="000000100000"/>
            </w:pPr>
            <w:r w:rsidRPr="004D7B46">
              <w:t>Turn on Snell's law for wave refraction</w:t>
            </w:r>
          </w:p>
        </w:tc>
        <w:tc>
          <w:tcPr>
            <w:tcW w:w="1417" w:type="dxa"/>
          </w:tcPr>
          <w:p w:rsidR="00620A54" w:rsidRPr="004D7B46" w:rsidRDefault="00620A54" w:rsidP="004D7B46">
            <w:pPr>
              <w:pStyle w:val="PlainText"/>
              <w:jc w:val="both"/>
              <w:cnfStyle w:val="000000100000"/>
            </w:pPr>
            <w:r w:rsidRPr="004D7B46">
              <w:t>0</w:t>
            </w:r>
          </w:p>
        </w:tc>
        <w:tc>
          <w:tcPr>
            <w:tcW w:w="1984" w:type="dxa"/>
          </w:tcPr>
          <w:p w:rsidR="00620A54" w:rsidRPr="004D7B46" w:rsidRDefault="00620A54" w:rsidP="004D7B46">
            <w:pPr>
              <w:pStyle w:val="PlainText"/>
              <w:jc w:val="both"/>
              <w:cnfStyle w:val="000000100000"/>
            </w:pPr>
            <w:r w:rsidRPr="004D7B46">
              <w:t>0 - 1</w:t>
            </w:r>
          </w:p>
        </w:tc>
        <w:tc>
          <w:tcPr>
            <w:tcW w:w="850" w:type="dxa"/>
          </w:tcPr>
          <w:p w:rsidR="00620A54" w:rsidRPr="004D7B46" w:rsidRDefault="00620A54" w:rsidP="004D7B46">
            <w:pPr>
              <w:pStyle w:val="PlainText"/>
              <w:jc w:val="both"/>
              <w:cnfStyle w:val="000000100000"/>
            </w:pPr>
            <w:r w:rsidRPr="004D7B46">
              <w:t>-</w:t>
            </w:r>
          </w:p>
        </w:tc>
        <w:tc>
          <w:tcPr>
            <w:tcW w:w="1700" w:type="dxa"/>
          </w:tcPr>
          <w:p w:rsidR="00620A54" w:rsidRPr="004D7B46" w:rsidRDefault="00620A54" w:rsidP="004D7B46">
            <w:pPr>
              <w:pStyle w:val="PlainText"/>
              <w:jc w:val="both"/>
              <w:cnfStyle w:val="000000100000"/>
            </w:pPr>
          </w:p>
        </w:tc>
      </w:tr>
      <w:tr w:rsidR="00620A54" w:rsidRPr="004D7B46" w:rsidTr="00883631">
        <w:tc>
          <w:tcPr>
            <w:cnfStyle w:val="001000000000"/>
            <w:tcW w:w="1984" w:type="dxa"/>
          </w:tcPr>
          <w:p w:rsidR="00620A54" w:rsidRPr="004D7B46" w:rsidRDefault="00620A54" w:rsidP="004D7B46">
            <w:pPr>
              <w:pStyle w:val="PlainText"/>
              <w:jc w:val="both"/>
            </w:pPr>
            <w:r w:rsidRPr="004D7B46">
              <w:t>swave</w:t>
            </w:r>
          </w:p>
        </w:tc>
        <w:tc>
          <w:tcPr>
            <w:tcW w:w="2834" w:type="dxa"/>
          </w:tcPr>
          <w:p w:rsidR="00620A54" w:rsidRPr="004D7B46" w:rsidRDefault="00620A54" w:rsidP="004D7B46">
            <w:pPr>
              <w:pStyle w:val="PlainText"/>
              <w:jc w:val="both"/>
              <w:cnfStyle w:val="000000000000"/>
            </w:pPr>
            <w:r w:rsidRPr="004D7B46">
              <w:t>Turn on short waves</w:t>
            </w:r>
          </w:p>
        </w:tc>
        <w:tc>
          <w:tcPr>
            <w:tcW w:w="1417" w:type="dxa"/>
          </w:tcPr>
          <w:p w:rsidR="00620A54" w:rsidRPr="004D7B46" w:rsidRDefault="00620A54" w:rsidP="004D7B46">
            <w:pPr>
              <w:pStyle w:val="PlainText"/>
              <w:jc w:val="both"/>
              <w:cnfStyle w:val="000000000000"/>
            </w:pPr>
            <w:r w:rsidRPr="004D7B46">
              <w:t>1</w:t>
            </w:r>
          </w:p>
        </w:tc>
        <w:tc>
          <w:tcPr>
            <w:tcW w:w="1984" w:type="dxa"/>
          </w:tcPr>
          <w:p w:rsidR="00620A54" w:rsidRPr="004D7B46" w:rsidRDefault="00620A54" w:rsidP="004D7B46">
            <w:pPr>
              <w:pStyle w:val="PlainText"/>
              <w:jc w:val="both"/>
              <w:cnfStyle w:val="000000000000"/>
            </w:pPr>
            <w:r w:rsidRPr="004D7B46">
              <w:t>0 - 1</w:t>
            </w:r>
          </w:p>
        </w:tc>
        <w:tc>
          <w:tcPr>
            <w:tcW w:w="850" w:type="dxa"/>
          </w:tcPr>
          <w:p w:rsidR="00620A54" w:rsidRPr="004D7B46" w:rsidRDefault="00620A54" w:rsidP="004D7B46">
            <w:pPr>
              <w:pStyle w:val="PlainText"/>
              <w:jc w:val="both"/>
              <w:cnfStyle w:val="000000000000"/>
            </w:pPr>
            <w:r w:rsidRPr="004D7B46">
              <w:t>-</w:t>
            </w:r>
          </w:p>
        </w:tc>
        <w:tc>
          <w:tcPr>
            <w:tcW w:w="1700" w:type="dxa"/>
          </w:tcPr>
          <w:p w:rsidR="00620A54" w:rsidRPr="004D7B46" w:rsidRDefault="00620A54" w:rsidP="004D7B46">
            <w:pPr>
              <w:pStyle w:val="PlainText"/>
              <w:jc w:val="both"/>
              <w:cnfStyle w:val="000000000000"/>
            </w:pPr>
          </w:p>
        </w:tc>
      </w:tr>
      <w:tr w:rsidR="00620A54" w:rsidRPr="004D7B46" w:rsidTr="00883631">
        <w:trPr>
          <w:cnfStyle w:val="000000100000"/>
        </w:trPr>
        <w:tc>
          <w:tcPr>
            <w:cnfStyle w:val="001000000000"/>
            <w:tcW w:w="1984" w:type="dxa"/>
          </w:tcPr>
          <w:p w:rsidR="00620A54" w:rsidRPr="004D7B46" w:rsidRDefault="00620A54" w:rsidP="004D7B46">
            <w:pPr>
              <w:pStyle w:val="PlainText"/>
              <w:jc w:val="both"/>
            </w:pPr>
            <w:r w:rsidRPr="004D7B46">
              <w:t>swrunup*</w:t>
            </w:r>
          </w:p>
        </w:tc>
        <w:tc>
          <w:tcPr>
            <w:tcW w:w="2834" w:type="dxa"/>
          </w:tcPr>
          <w:p w:rsidR="00620A54" w:rsidRPr="004D7B46" w:rsidRDefault="00620A54" w:rsidP="004D7B46">
            <w:pPr>
              <w:pStyle w:val="PlainText"/>
              <w:jc w:val="both"/>
              <w:cnfStyle w:val="000000100000"/>
            </w:pPr>
            <w:r w:rsidRPr="004D7B46">
              <w:t>Turn on short wave runup</w:t>
            </w:r>
          </w:p>
        </w:tc>
        <w:tc>
          <w:tcPr>
            <w:tcW w:w="1417" w:type="dxa"/>
          </w:tcPr>
          <w:p w:rsidR="00620A54" w:rsidRPr="004D7B46" w:rsidRDefault="00620A54" w:rsidP="004D7B46">
            <w:pPr>
              <w:pStyle w:val="PlainText"/>
              <w:jc w:val="both"/>
              <w:cnfStyle w:val="000000100000"/>
            </w:pPr>
            <w:r w:rsidRPr="004D7B46">
              <w:t>0</w:t>
            </w:r>
          </w:p>
        </w:tc>
        <w:tc>
          <w:tcPr>
            <w:tcW w:w="1984" w:type="dxa"/>
          </w:tcPr>
          <w:p w:rsidR="00620A54" w:rsidRPr="004D7B46" w:rsidRDefault="00620A54" w:rsidP="004D7B46">
            <w:pPr>
              <w:pStyle w:val="PlainText"/>
              <w:jc w:val="both"/>
              <w:cnfStyle w:val="000000100000"/>
            </w:pPr>
            <w:r w:rsidRPr="004D7B46">
              <w:t>0 - 1</w:t>
            </w:r>
          </w:p>
        </w:tc>
        <w:tc>
          <w:tcPr>
            <w:tcW w:w="850" w:type="dxa"/>
          </w:tcPr>
          <w:p w:rsidR="00620A54" w:rsidRPr="004D7B46" w:rsidRDefault="00620A54" w:rsidP="004D7B46">
            <w:pPr>
              <w:pStyle w:val="PlainText"/>
              <w:jc w:val="both"/>
              <w:cnfStyle w:val="000000100000"/>
            </w:pPr>
            <w:r w:rsidRPr="004D7B46">
              <w:t>-</w:t>
            </w:r>
          </w:p>
        </w:tc>
        <w:tc>
          <w:tcPr>
            <w:tcW w:w="1700" w:type="dxa"/>
          </w:tcPr>
          <w:p w:rsidR="00620A54" w:rsidRPr="004D7B46" w:rsidRDefault="00620A54" w:rsidP="004D7B46">
            <w:pPr>
              <w:pStyle w:val="PlainText"/>
              <w:jc w:val="both"/>
              <w:cnfStyle w:val="000000100000"/>
            </w:pPr>
          </w:p>
        </w:tc>
      </w:tr>
      <w:tr w:rsidR="00620A54" w:rsidRPr="004D7B46" w:rsidTr="00883631">
        <w:tc>
          <w:tcPr>
            <w:cnfStyle w:val="001000000000"/>
            <w:tcW w:w="1984" w:type="dxa"/>
          </w:tcPr>
          <w:p w:rsidR="00620A54" w:rsidRPr="004D7B46" w:rsidRDefault="00620A54" w:rsidP="004D7B46">
            <w:pPr>
              <w:pStyle w:val="PlainText"/>
              <w:jc w:val="both"/>
            </w:pPr>
            <w:r w:rsidRPr="004D7B46">
              <w:t>vegetation*</w:t>
            </w:r>
          </w:p>
        </w:tc>
        <w:tc>
          <w:tcPr>
            <w:tcW w:w="2834" w:type="dxa"/>
          </w:tcPr>
          <w:p w:rsidR="00620A54" w:rsidRPr="004D7B46" w:rsidRDefault="00620A54" w:rsidP="004D7B46">
            <w:pPr>
              <w:pStyle w:val="PlainText"/>
              <w:jc w:val="both"/>
              <w:cnfStyle w:val="000000000000"/>
            </w:pPr>
            <w:r w:rsidRPr="004D7B46">
              <w:t>Turn on interaction of waves and flow with vegetation</w:t>
            </w:r>
          </w:p>
        </w:tc>
        <w:tc>
          <w:tcPr>
            <w:tcW w:w="1417" w:type="dxa"/>
          </w:tcPr>
          <w:p w:rsidR="00620A54" w:rsidRPr="004D7B46" w:rsidRDefault="00620A54" w:rsidP="004D7B46">
            <w:pPr>
              <w:pStyle w:val="PlainText"/>
              <w:jc w:val="both"/>
              <w:cnfStyle w:val="000000000000"/>
            </w:pPr>
            <w:r w:rsidRPr="004D7B46">
              <w:t>0</w:t>
            </w:r>
          </w:p>
        </w:tc>
        <w:tc>
          <w:tcPr>
            <w:tcW w:w="1984" w:type="dxa"/>
          </w:tcPr>
          <w:p w:rsidR="00620A54" w:rsidRPr="004D7B46" w:rsidRDefault="00620A54" w:rsidP="004D7B46">
            <w:pPr>
              <w:pStyle w:val="PlainText"/>
              <w:jc w:val="both"/>
              <w:cnfStyle w:val="000000000000"/>
            </w:pPr>
            <w:r w:rsidRPr="004D7B46">
              <w:t>0 - 1</w:t>
            </w:r>
          </w:p>
        </w:tc>
        <w:tc>
          <w:tcPr>
            <w:tcW w:w="850" w:type="dxa"/>
          </w:tcPr>
          <w:p w:rsidR="00620A54" w:rsidRPr="004D7B46" w:rsidRDefault="00620A54" w:rsidP="004D7B46">
            <w:pPr>
              <w:pStyle w:val="PlainText"/>
              <w:jc w:val="both"/>
              <w:cnfStyle w:val="000000000000"/>
            </w:pPr>
            <w:r w:rsidRPr="004D7B46">
              <w:t>-</w:t>
            </w:r>
          </w:p>
        </w:tc>
        <w:tc>
          <w:tcPr>
            <w:tcW w:w="1700" w:type="dxa"/>
          </w:tcPr>
          <w:p w:rsidR="00620A54" w:rsidRPr="004D7B46" w:rsidRDefault="00620A54" w:rsidP="004D7B46">
            <w:pPr>
              <w:pStyle w:val="PlainText"/>
              <w:jc w:val="both"/>
              <w:cnfStyle w:val="000000000000"/>
            </w:pPr>
          </w:p>
        </w:tc>
      </w:tr>
    </w:tbl>
    <w:p w:rsidR="00620A54" w:rsidRPr="004D7B46" w:rsidRDefault="00620A54" w:rsidP="004D7B46">
      <w:pPr>
        <w:pStyle w:val="Heading2"/>
        <w:spacing w:line="240" w:lineRule="auto"/>
        <w:jc w:val="both"/>
        <w:rPr>
          <w:lang w:val="en-US"/>
        </w:rPr>
      </w:pPr>
      <w:bookmarkStart w:id="118" w:name="_Ref285440913"/>
      <w:bookmarkStart w:id="119" w:name="_Ref285440915"/>
      <w:bookmarkStart w:id="120" w:name="_Ref285465495"/>
      <w:bookmarkStart w:id="121" w:name="_Ref285465497"/>
      <w:bookmarkStart w:id="122" w:name="_Toc285701665"/>
      <w:bookmarkStart w:id="123" w:name="_Toc412018066"/>
      <w:r w:rsidRPr="004D7B46">
        <w:rPr>
          <w:lang w:val="en-US"/>
        </w:rPr>
        <w:t>Grid and bathymetry</w:t>
      </w:r>
      <w:bookmarkEnd w:id="118"/>
      <w:bookmarkEnd w:id="119"/>
      <w:bookmarkEnd w:id="120"/>
      <w:bookmarkEnd w:id="121"/>
      <w:bookmarkEnd w:id="122"/>
      <w:bookmarkEnd w:id="123"/>
    </w:p>
    <w:p w:rsidR="00620A54" w:rsidRPr="004D7B46" w:rsidRDefault="00620A54" w:rsidP="004D7B46">
      <w:pPr>
        <w:pStyle w:val="BodyText"/>
        <w:rPr>
          <w:lang w:val="en-US"/>
        </w:rPr>
      </w:pPr>
      <w:r w:rsidRPr="004D7B46">
        <w:rPr>
          <w:lang w:val="en-US"/>
        </w:rPr>
        <w:t xml:space="preserve">XBeach’ spatial grid size is defined by the keywords </w:t>
      </w:r>
      <w:r w:rsidRPr="004D7B46">
        <w:rPr>
          <w:i/>
          <w:lang w:val="en-US"/>
        </w:rPr>
        <w:t>nx</w:t>
      </w:r>
      <w:r w:rsidRPr="004D7B46">
        <w:rPr>
          <w:lang w:val="en-US"/>
        </w:rPr>
        <w:t xml:space="preserve"> and </w:t>
      </w:r>
      <w:r w:rsidRPr="004D7B46">
        <w:rPr>
          <w:i/>
          <w:lang w:val="en-US"/>
        </w:rPr>
        <w:t>ny</w:t>
      </w:r>
      <w:r w:rsidRPr="004D7B46">
        <w:rPr>
          <w:lang w:val="en-US"/>
        </w:rPr>
        <w:t xml:space="preserve">. The size of the computational grid will be </w:t>
      </w:r>
      <w:r w:rsidRPr="004D7B46">
        <w:rPr>
          <w:i/>
          <w:lang w:val="en-US"/>
        </w:rPr>
        <w:t>nx+1</w:t>
      </w:r>
      <w:r w:rsidRPr="004D7B46">
        <w:rPr>
          <w:lang w:val="en-US"/>
        </w:rPr>
        <w:t xml:space="preserve"> by </w:t>
      </w:r>
      <w:r w:rsidRPr="004D7B46">
        <w:rPr>
          <w:i/>
          <w:lang w:val="en-US"/>
        </w:rPr>
        <w:t>ny+1</w:t>
      </w:r>
      <w:r w:rsidRPr="004D7B46">
        <w:rPr>
          <w:lang w:val="en-US"/>
        </w:rPr>
        <w:t xml:space="preserve"> cells large. The initial bathymetry is provided using a separate file that is referred to by the </w:t>
      </w:r>
      <w:r w:rsidRPr="004D7B46">
        <w:rPr>
          <w:i/>
          <w:lang w:val="en-US"/>
        </w:rPr>
        <w:t>depfile</w:t>
      </w:r>
      <w:r w:rsidRPr="004D7B46">
        <w:rPr>
          <w:lang w:val="en-US"/>
        </w:rPr>
        <w:t xml:space="preserve"> keyword. This file contains an initial bed level for each grid cell where each line corresponds to a transect in x-direction (cross-shore). The values are positive down by default, but this can be changed using the </w:t>
      </w:r>
      <w:r w:rsidRPr="004D7B46">
        <w:rPr>
          <w:i/>
          <w:lang w:val="en-US"/>
        </w:rPr>
        <w:t>posdwn</w:t>
      </w:r>
      <w:r w:rsidRPr="004D7B46">
        <w:rPr>
          <w:lang w:val="en-US"/>
        </w:rPr>
        <w:t xml:space="preserve"> keyword.</w:t>
      </w:r>
    </w:p>
    <w:p w:rsidR="00620A54" w:rsidRPr="004D7B46" w:rsidRDefault="00620A54" w:rsidP="004D7B46">
      <w:pPr>
        <w:pStyle w:val="BodyText"/>
        <w:rPr>
          <w:lang w:val="en-US"/>
        </w:rPr>
      </w:pPr>
      <w:r w:rsidRPr="004D7B46">
        <w:rPr>
          <w:lang w:val="en-US"/>
        </w:rPr>
        <w:lastRenderedPageBreak/>
        <w:t xml:space="preserve">Three main types of XBeach grids are supported: fast 1D, 1D and 2DH. Fast 1D grids have a single alongshore grid cell and thus a value </w:t>
      </w:r>
      <w:r w:rsidRPr="004D7B46">
        <w:rPr>
          <w:i/>
          <w:lang w:val="en-US"/>
        </w:rPr>
        <w:t xml:space="preserve">ny=0 </w:t>
      </w:r>
      <w:r w:rsidRPr="004D7B46">
        <w:rPr>
          <w:lang w:val="en-US"/>
        </w:rPr>
        <w:t xml:space="preserve">and a single line in the </w:t>
      </w:r>
      <w:r w:rsidRPr="004D7B46">
        <w:rPr>
          <w:i/>
          <w:lang w:val="en-US"/>
        </w:rPr>
        <w:t>depfile</w:t>
      </w:r>
      <w:r w:rsidRPr="004D7B46">
        <w:rPr>
          <w:lang w:val="en-US"/>
        </w:rPr>
        <w:t xml:space="preserve">. The 1D grids have 3 alongshore grid cells and thus a value </w:t>
      </w:r>
      <w:r w:rsidRPr="004D7B46">
        <w:rPr>
          <w:i/>
          <w:lang w:val="en-US"/>
        </w:rPr>
        <w:t xml:space="preserve">ny=2 </w:t>
      </w:r>
      <w:r w:rsidRPr="004D7B46">
        <w:rPr>
          <w:lang w:val="en-US"/>
        </w:rPr>
        <w:t xml:space="preserve">and three lines in the </w:t>
      </w:r>
      <w:r w:rsidRPr="004D7B46">
        <w:rPr>
          <w:i/>
          <w:lang w:val="en-US"/>
        </w:rPr>
        <w:t>depfile</w:t>
      </w:r>
      <w:r w:rsidRPr="004D7B46">
        <w:rPr>
          <w:lang w:val="en-US"/>
        </w:rPr>
        <w:t xml:space="preserve">. The 2DH grids have more than 3 alongshore grid cells, a value </w:t>
      </w:r>
      <w:r w:rsidRPr="004D7B46">
        <w:rPr>
          <w:i/>
          <w:lang w:val="en-US"/>
        </w:rPr>
        <w:t>ny&gt;2</w:t>
      </w:r>
      <w:r w:rsidRPr="004D7B46">
        <w:rPr>
          <w:lang w:val="en-US"/>
        </w:rPr>
        <w:t xml:space="preserve"> and as may lines in the </w:t>
      </w:r>
      <w:r w:rsidRPr="004D7B46">
        <w:rPr>
          <w:i/>
          <w:lang w:val="en-US"/>
        </w:rPr>
        <w:t>depfile</w:t>
      </w:r>
      <w:r w:rsidRPr="004D7B46">
        <w:rPr>
          <w:lang w:val="en-US"/>
        </w:rPr>
        <w:t>. In general, the bathymetry file has the following format:</w:t>
      </w:r>
    </w:p>
    <w:p w:rsidR="00620A54" w:rsidRPr="004D7B46" w:rsidRDefault="00620A54" w:rsidP="004D7B46">
      <w:pPr>
        <w:pStyle w:val="Codeheader"/>
        <w:rPr>
          <w:lang w:val="en-US"/>
        </w:rPr>
      </w:pPr>
      <w:r w:rsidRPr="004D7B46">
        <w:rPr>
          <w:lang w:val="en-US"/>
        </w:rPr>
        <w:t>bed.dep</w:t>
      </w:r>
    </w:p>
    <w:p w:rsidR="00620A54" w:rsidRPr="004D7B46" w:rsidRDefault="00620A54" w:rsidP="004D7B46">
      <w:pPr>
        <w:pStyle w:val="Code"/>
        <w:jc w:val="both"/>
      </w:pPr>
      <w:r w:rsidRPr="004D7B46">
        <w:t>&lt;z 1,1&gt; &lt;z 2,1&gt; &lt;z 3,1&gt; ... &lt;z nx,1&gt; &lt;z nx+1,1&gt;</w:t>
      </w:r>
    </w:p>
    <w:p w:rsidR="00620A54" w:rsidRPr="004D7B46" w:rsidRDefault="00620A54" w:rsidP="004D7B46">
      <w:pPr>
        <w:pStyle w:val="Code"/>
        <w:jc w:val="both"/>
      </w:pPr>
      <w:r w:rsidRPr="004D7B46">
        <w:t>&lt;z 1,2&gt; &lt;z 2,2&gt; &lt;z 3,2&gt; ... &lt;z nx,2&gt; &lt;z nx+1,2&gt;</w:t>
      </w:r>
    </w:p>
    <w:p w:rsidR="00620A54" w:rsidRPr="004D7B46" w:rsidRDefault="00620A54" w:rsidP="004D7B46">
      <w:pPr>
        <w:pStyle w:val="Code"/>
        <w:jc w:val="both"/>
      </w:pPr>
      <w:r w:rsidRPr="004D7B46">
        <w:t>&lt;z 1,3&gt; &lt;z 2,3&gt; &lt;z 3,3&gt; ... &lt;z nx,3&gt; &lt;z nx+1,3&gt;</w:t>
      </w:r>
    </w:p>
    <w:p w:rsidR="00620A54" w:rsidRPr="004D7B46" w:rsidRDefault="00620A54" w:rsidP="004D7B46">
      <w:pPr>
        <w:pStyle w:val="Code"/>
        <w:jc w:val="both"/>
      </w:pPr>
      <w:r w:rsidRPr="004D7B46">
        <w:t>...</w:t>
      </w:r>
    </w:p>
    <w:p w:rsidR="00620A54" w:rsidRPr="004D7B46" w:rsidRDefault="00620A54" w:rsidP="004D7B46">
      <w:pPr>
        <w:pStyle w:val="Code"/>
        <w:jc w:val="both"/>
      </w:pPr>
      <w:r w:rsidRPr="004D7B46">
        <w:t>&lt;z 1,ny&gt; &lt;z 2,ny&gt; &lt;z 3,ny&gt; ... &lt;z nx,ny&gt; &lt;z nx+1,ny&gt;</w:t>
      </w:r>
    </w:p>
    <w:p w:rsidR="00620A54" w:rsidRPr="004D7B46" w:rsidRDefault="00620A54" w:rsidP="004D7B46">
      <w:pPr>
        <w:pStyle w:val="Code"/>
        <w:jc w:val="both"/>
      </w:pPr>
      <w:r w:rsidRPr="004D7B46">
        <w:t>&lt;z 1,ny+1&gt; &lt;z 2,ny+1&gt; &lt;z 3,ny+1&gt; ... &lt;z nx,ny+1&gt; &lt;z nx+1,ny+1&gt;</w:t>
      </w:r>
    </w:p>
    <w:p w:rsidR="00620A54" w:rsidRPr="004D7B46" w:rsidRDefault="00620A54" w:rsidP="004D7B46">
      <w:pPr>
        <w:pStyle w:val="BodyText"/>
        <w:rPr>
          <w:lang w:val="en-US"/>
        </w:rPr>
      </w:pPr>
      <w:r w:rsidRPr="004D7B46">
        <w:rPr>
          <w:lang w:val="en-US"/>
        </w:rPr>
        <w:t xml:space="preserve">XBeach spatial grids can be equidistant or non-equidistant. In the former case the grid size is defined by the keywords </w:t>
      </w:r>
      <w:r w:rsidRPr="004D7B46">
        <w:rPr>
          <w:i/>
          <w:lang w:val="en-US"/>
        </w:rPr>
        <w:t>dx</w:t>
      </w:r>
      <w:r w:rsidRPr="004D7B46">
        <w:rPr>
          <w:lang w:val="en-US"/>
        </w:rPr>
        <w:t xml:space="preserve"> and </w:t>
      </w:r>
      <w:r w:rsidRPr="004D7B46">
        <w:rPr>
          <w:i/>
          <w:lang w:val="en-US"/>
        </w:rPr>
        <w:t>dy</w:t>
      </w:r>
      <w:r w:rsidRPr="004D7B46">
        <w:rPr>
          <w:lang w:val="en-US"/>
        </w:rPr>
        <w:t xml:space="preserve">. In the latter case the keyword </w:t>
      </w:r>
      <w:r w:rsidRPr="004D7B46">
        <w:rPr>
          <w:i/>
          <w:lang w:val="en-US"/>
        </w:rPr>
        <w:t>vardx</w:t>
      </w:r>
      <w:r w:rsidRPr="004D7B46">
        <w:rPr>
          <w:lang w:val="en-US"/>
        </w:rPr>
        <w:t xml:space="preserve"> should be set to </w:t>
      </w:r>
      <w:r w:rsidRPr="004D7B46">
        <w:rPr>
          <w:i/>
          <w:lang w:val="en-US"/>
        </w:rPr>
        <w:t>1</w:t>
      </w:r>
      <w:r w:rsidRPr="004D7B46">
        <w:rPr>
          <w:lang w:val="en-US"/>
        </w:rPr>
        <w:t xml:space="preserve"> and x- and y-coordinates of the grid cells should be provided through the files referenced by the </w:t>
      </w:r>
      <w:r w:rsidRPr="004D7B46">
        <w:rPr>
          <w:i/>
          <w:lang w:val="en-US"/>
        </w:rPr>
        <w:t xml:space="preserve">xfile </w:t>
      </w:r>
      <w:r w:rsidRPr="004D7B46">
        <w:rPr>
          <w:lang w:val="en-US"/>
        </w:rPr>
        <w:t xml:space="preserve">and </w:t>
      </w:r>
      <w:r w:rsidRPr="004D7B46">
        <w:rPr>
          <w:i/>
          <w:lang w:val="en-US"/>
        </w:rPr>
        <w:t>yfile</w:t>
      </w:r>
      <w:r w:rsidRPr="004D7B46">
        <w:rPr>
          <w:lang w:val="en-US"/>
        </w:rPr>
        <w:t xml:space="preserve"> keywords. These files take exactly the same format as the </w:t>
      </w:r>
      <w:r w:rsidRPr="004D7B46">
        <w:rPr>
          <w:i/>
          <w:lang w:val="en-US"/>
        </w:rPr>
        <w:t>depfile</w:t>
      </w:r>
      <w:r w:rsidRPr="004D7B46">
        <w:rPr>
          <w:lang w:val="en-US"/>
        </w:rPr>
        <w:t xml:space="preserve"> file where all coordinates along the x-direction are on one line and each line represents a cell in y-direction. XBeach grids are defined in a coordinate system of choice and can be either rectangular or curvilinear grids.</w:t>
      </w:r>
    </w:p>
    <w:p w:rsidR="00620A54" w:rsidRPr="004D7B46" w:rsidRDefault="00620A54" w:rsidP="004D7B46">
      <w:pPr>
        <w:pStyle w:val="BodyText"/>
        <w:rPr>
          <w:lang w:val="en-US"/>
        </w:rPr>
      </w:pPr>
      <w:r w:rsidRPr="004D7B46">
        <w:rPr>
          <w:lang w:val="en-US"/>
        </w:rPr>
        <w:t xml:space="preserve">Delft3D grids created with tools like RFGRID are also supported. To use Delft3D grids, choose </w:t>
      </w:r>
      <w:r w:rsidRPr="004D7B46">
        <w:rPr>
          <w:i/>
          <w:lang w:val="en-US"/>
        </w:rPr>
        <w:t>gridform=delft3d</w:t>
      </w:r>
      <w:r w:rsidRPr="004D7B46">
        <w:rPr>
          <w:lang w:val="en-US"/>
        </w:rPr>
        <w:t xml:space="preserve"> and provide a grid file via the keyword </w:t>
      </w:r>
      <w:r w:rsidRPr="004D7B46">
        <w:rPr>
          <w:i/>
          <w:lang w:val="en-US"/>
        </w:rPr>
        <w:t>xyfile</w:t>
      </w:r>
      <w:r w:rsidRPr="004D7B46">
        <w:rPr>
          <w:lang w:val="en-US"/>
        </w:rPr>
        <w:t xml:space="preserve">. The format of Delft3D grids is not described here, but can be found in the Delft3D manual. Also forced updating of bathymetries is supported as described in section </w:t>
      </w:r>
      <w:fldSimple w:instr=" REF _Ref285364238 \w \h  \* MERGEFORMAT ">
        <w:r w:rsidR="004D7B46">
          <w:rPr>
            <w:lang w:val="en-US"/>
          </w:rPr>
          <w:t>6.3.11</w:t>
        </w:r>
      </w:fldSimple>
      <w:r w:rsidRPr="004D7B46">
        <w:rPr>
          <w:lang w:val="en-US"/>
        </w:rPr>
        <w:t xml:space="preserve"> </w:t>
      </w:r>
      <w:fldSimple w:instr=" REF _Ref285364238 \h  \* MERGEFORMAT ">
        <w:r w:rsidR="004D7B46" w:rsidRPr="004D7B46">
          <w:rPr>
            <w:lang w:val="en-US"/>
          </w:rPr>
          <w:t>Bed update</w:t>
        </w:r>
      </w:fldSimple>
      <w:r w:rsidRPr="004D7B46">
        <w:rPr>
          <w:lang w:val="en-US"/>
        </w:rPr>
        <w:t>.</w:t>
      </w:r>
    </w:p>
    <w:p w:rsidR="00620A54" w:rsidRPr="004D7B46" w:rsidRDefault="00620A54" w:rsidP="004D7B46">
      <w:pPr>
        <w:pStyle w:val="BodyText"/>
        <w:rPr>
          <w:lang w:val="en-US"/>
        </w:rPr>
      </w:pPr>
      <w:r w:rsidRPr="004D7B46">
        <w:rPr>
          <w:lang w:val="en-US"/>
        </w:rPr>
        <w:t xml:space="preserve">Apart for the spatial grid, XBeach also uses a directional grid for short waves and rollers. The grid is determined by a minimum and maximum angle and a directional bin size using the keywords </w:t>
      </w:r>
      <w:r w:rsidRPr="004D7B46">
        <w:rPr>
          <w:i/>
          <w:lang w:val="en-US"/>
        </w:rPr>
        <w:t>thetamin</w:t>
      </w:r>
      <w:r w:rsidRPr="004D7B46">
        <w:rPr>
          <w:lang w:val="en-US"/>
        </w:rPr>
        <w:t xml:space="preserve">, </w:t>
      </w:r>
      <w:r w:rsidRPr="004D7B46">
        <w:rPr>
          <w:i/>
          <w:lang w:val="en-US"/>
        </w:rPr>
        <w:t>thetamax</w:t>
      </w:r>
      <w:r w:rsidRPr="004D7B46">
        <w:rPr>
          <w:lang w:val="en-US"/>
        </w:rPr>
        <w:t xml:space="preserve"> and </w:t>
      </w:r>
      <w:r w:rsidRPr="004D7B46">
        <w:rPr>
          <w:i/>
          <w:lang w:val="en-US"/>
        </w:rPr>
        <w:t>dtheta</w:t>
      </w:r>
      <w:r w:rsidRPr="004D7B46">
        <w:rPr>
          <w:lang w:val="en-US"/>
        </w:rPr>
        <w:t xml:space="preserve"> respectively. The </w:t>
      </w:r>
      <w:r w:rsidRPr="004D7B46">
        <w:rPr>
          <w:i/>
          <w:lang w:val="en-US"/>
        </w:rPr>
        <w:t>thetamin</w:t>
      </w:r>
      <w:r w:rsidRPr="004D7B46">
        <w:rPr>
          <w:lang w:val="en-US"/>
        </w:rPr>
        <w:t xml:space="preserve"> and </w:t>
      </w:r>
      <w:r w:rsidRPr="004D7B46">
        <w:rPr>
          <w:i/>
          <w:lang w:val="en-US"/>
        </w:rPr>
        <w:t>thetamax</w:t>
      </w:r>
      <w:r w:rsidRPr="004D7B46">
        <w:rPr>
          <w:lang w:val="en-US"/>
        </w:rPr>
        <w:t xml:space="preserve"> angles are either defined according to the Cartesian convention (angle w.r.t. the computational x-axis) or according to the nautical convention (angle w.r.t. deg. N, so from W is 270 deg. N). The convention is chosen using the keyword </w:t>
      </w:r>
      <w:r w:rsidRPr="004D7B46">
        <w:rPr>
          <w:i/>
          <w:lang w:val="en-US"/>
        </w:rPr>
        <w:t>thetanaut</w:t>
      </w:r>
      <w:r w:rsidRPr="004D7B46">
        <w:rPr>
          <w:lang w:val="en-US"/>
        </w:rPr>
        <w:t>.</w:t>
      </w:r>
    </w:p>
    <w:p w:rsidR="00620A54" w:rsidRPr="004D7B46" w:rsidRDefault="00620A54" w:rsidP="004D7B46">
      <w:pPr>
        <w:pStyle w:val="BodyText"/>
        <w:rPr>
          <w:lang w:val="en-US"/>
        </w:rPr>
      </w:pPr>
      <w:r w:rsidRPr="004D7B46">
        <w:rPr>
          <w:lang w:val="en-US"/>
        </w:rPr>
        <w:t xml:space="preserve">Examples of typical input for a non-equidistant, fast 1D XBeach model, together with the </w:t>
      </w:r>
      <w:r w:rsidRPr="004D7B46">
        <w:rPr>
          <w:i/>
          <w:lang w:val="en-US"/>
        </w:rPr>
        <w:t>params.txt</w:t>
      </w:r>
      <w:r w:rsidRPr="004D7B46">
        <w:rPr>
          <w:lang w:val="en-US"/>
        </w:rPr>
        <w:t xml:space="preserve"> example at the start of this chapter, are:</w:t>
      </w:r>
    </w:p>
    <w:p w:rsidR="00620A54" w:rsidRPr="004D7B46" w:rsidRDefault="00620A54" w:rsidP="004D7B46">
      <w:pPr>
        <w:pStyle w:val="Codeheader"/>
        <w:rPr>
          <w:lang w:val="en-US"/>
        </w:rPr>
      </w:pPr>
      <w:r w:rsidRPr="004D7B46">
        <w:rPr>
          <w:lang w:val="en-US"/>
        </w:rPr>
        <w:t>bed.dep</w:t>
      </w:r>
    </w:p>
    <w:p w:rsidR="00620A54" w:rsidRPr="004D7B46" w:rsidRDefault="00620A54" w:rsidP="004D7B46">
      <w:pPr>
        <w:pStyle w:val="Code"/>
        <w:jc w:val="both"/>
      </w:pPr>
      <w:r w:rsidRPr="004D7B46">
        <w:t>0.00 0.09 0.46 0.80 1.14 1.46 1.77 ... 29.14 29.12 29.10 29.07 29.06 29.05</w:t>
      </w:r>
    </w:p>
    <w:p w:rsidR="00620A54" w:rsidRPr="004D7B46" w:rsidRDefault="00620A54" w:rsidP="004D7B46">
      <w:pPr>
        <w:pStyle w:val="Codeheader"/>
        <w:rPr>
          <w:lang w:val="en-US"/>
        </w:rPr>
      </w:pPr>
      <w:r w:rsidRPr="004D7B46">
        <w:rPr>
          <w:lang w:val="en-US"/>
        </w:rPr>
        <w:t>x.grd</w:t>
      </w:r>
    </w:p>
    <w:p w:rsidR="00620A54" w:rsidRPr="004D7B46" w:rsidRDefault="00620A54" w:rsidP="004D7B46">
      <w:pPr>
        <w:pStyle w:val="Code"/>
        <w:jc w:val="both"/>
      </w:pPr>
      <w:r w:rsidRPr="004D7B46">
        <w:t>0.00 17.38 34.77 52.15 69.54 ... 1403.32 1407.88 1412.44 1417.00 1421.56</w:t>
      </w:r>
    </w:p>
    <w:p w:rsidR="00620A54" w:rsidRPr="004D7B46" w:rsidRDefault="00620A54" w:rsidP="004D7B46">
      <w:pPr>
        <w:pStyle w:val="Codeheader"/>
        <w:rPr>
          <w:lang w:val="en-US"/>
        </w:rPr>
      </w:pPr>
      <w:r w:rsidRPr="004D7B46">
        <w:rPr>
          <w:lang w:val="en-US"/>
        </w:rPr>
        <w:t>y.grd</w:t>
      </w:r>
    </w:p>
    <w:p w:rsidR="00620A54" w:rsidRPr="004D7B46" w:rsidRDefault="00620A54" w:rsidP="004D7B46">
      <w:pPr>
        <w:pStyle w:val="Code"/>
        <w:jc w:val="both"/>
      </w:pPr>
      <w:r w:rsidRPr="004D7B46">
        <w:t>0.00 0.00 0.00 0.00 0.00 0.00 0.00 ... 0.00 0.00 0.00 0.00 0.00 0.00 0.00</w:t>
      </w:r>
    </w:p>
    <w:p w:rsidR="00620A54" w:rsidRPr="004D7B46" w:rsidRDefault="00620A54" w:rsidP="004D7B46">
      <w:pPr>
        <w:pStyle w:val="BodyText"/>
        <w:rPr>
          <w:lang w:val="en-US"/>
        </w:rPr>
      </w:pPr>
      <w:r w:rsidRPr="004D7B46">
        <w:rPr>
          <w:lang w:val="en-US"/>
        </w:rPr>
        <w:t>All keywords related to grid and bathymetry input are listed in the following table:</w:t>
      </w:r>
    </w:p>
    <w:tbl>
      <w:tblPr>
        <w:tblStyle w:val="LightShading-Accent1"/>
        <w:tblW w:w="5000" w:type="pct"/>
        <w:tblLook w:val="04A0"/>
      </w:tblPr>
      <w:tblGrid>
        <w:gridCol w:w="1484"/>
        <w:gridCol w:w="2141"/>
        <w:gridCol w:w="1106"/>
        <w:gridCol w:w="2141"/>
        <w:gridCol w:w="979"/>
        <w:gridCol w:w="1079"/>
      </w:tblGrid>
      <w:tr w:rsidR="00620A54" w:rsidRPr="004D7B46" w:rsidTr="00883631">
        <w:trPr>
          <w:cnfStyle w:val="100000000000"/>
          <w:tblHeader/>
        </w:trPr>
        <w:tc>
          <w:tcPr>
            <w:cnfStyle w:val="001000000000"/>
            <w:tcW w:w="831" w:type="pct"/>
          </w:tcPr>
          <w:p w:rsidR="00620A54" w:rsidRPr="004D7B46" w:rsidRDefault="00620A54" w:rsidP="004D7B46">
            <w:pPr>
              <w:pStyle w:val="PlainText"/>
              <w:jc w:val="both"/>
            </w:pPr>
            <w:r w:rsidRPr="004D7B46">
              <w:t>keyword</w:t>
            </w:r>
          </w:p>
        </w:tc>
        <w:tc>
          <w:tcPr>
            <w:tcW w:w="1199" w:type="pct"/>
          </w:tcPr>
          <w:p w:rsidR="00620A54" w:rsidRPr="004D7B46" w:rsidRDefault="00620A54" w:rsidP="004D7B46">
            <w:pPr>
              <w:pStyle w:val="PlainText"/>
              <w:jc w:val="both"/>
              <w:cnfStyle w:val="100000000000"/>
            </w:pPr>
            <w:r w:rsidRPr="004D7B46">
              <w:t>description</w:t>
            </w:r>
          </w:p>
        </w:tc>
        <w:tc>
          <w:tcPr>
            <w:tcW w:w="619" w:type="pct"/>
          </w:tcPr>
          <w:p w:rsidR="00620A54" w:rsidRPr="004D7B46" w:rsidRDefault="00620A54" w:rsidP="004D7B46">
            <w:pPr>
              <w:pStyle w:val="PlainText"/>
              <w:jc w:val="both"/>
              <w:cnfStyle w:val="100000000000"/>
            </w:pPr>
            <w:r w:rsidRPr="004D7B46">
              <w:t>default</w:t>
            </w:r>
          </w:p>
        </w:tc>
        <w:tc>
          <w:tcPr>
            <w:tcW w:w="1199" w:type="pct"/>
          </w:tcPr>
          <w:p w:rsidR="00620A54" w:rsidRPr="004D7B46" w:rsidRDefault="00620A54" w:rsidP="004D7B46">
            <w:pPr>
              <w:pStyle w:val="PlainText"/>
              <w:jc w:val="both"/>
              <w:cnfStyle w:val="100000000000"/>
            </w:pPr>
            <w:r w:rsidRPr="004D7B46">
              <w:t>range</w:t>
            </w:r>
          </w:p>
        </w:tc>
        <w:tc>
          <w:tcPr>
            <w:tcW w:w="548" w:type="pct"/>
          </w:tcPr>
          <w:p w:rsidR="00620A54" w:rsidRPr="004D7B46" w:rsidRDefault="00620A54" w:rsidP="004D7B46">
            <w:pPr>
              <w:pStyle w:val="PlainText"/>
              <w:jc w:val="both"/>
              <w:cnfStyle w:val="100000000000"/>
            </w:pPr>
            <w:r w:rsidRPr="004D7B46">
              <w:t>units</w:t>
            </w:r>
          </w:p>
        </w:tc>
        <w:tc>
          <w:tcPr>
            <w:tcW w:w="604" w:type="pct"/>
          </w:tcPr>
          <w:p w:rsidR="00620A54" w:rsidRPr="004D7B46" w:rsidRDefault="00620A54" w:rsidP="004D7B46">
            <w:pPr>
              <w:pStyle w:val="PlainText"/>
              <w:jc w:val="both"/>
              <w:cnfStyle w:val="100000000000"/>
            </w:pPr>
            <w:r w:rsidRPr="004D7B46">
              <w:t>remark</w:t>
            </w:r>
          </w:p>
        </w:tc>
      </w:tr>
      <w:tr w:rsidR="00620A54" w:rsidRPr="004D7B46" w:rsidTr="00883631">
        <w:trPr>
          <w:cnfStyle w:val="000000100000"/>
        </w:trPr>
        <w:tc>
          <w:tcPr>
            <w:cnfStyle w:val="001000000000"/>
            <w:tcW w:w="831" w:type="pct"/>
          </w:tcPr>
          <w:p w:rsidR="00620A54" w:rsidRPr="004D7B46" w:rsidRDefault="00620A54" w:rsidP="004D7B46">
            <w:pPr>
              <w:pStyle w:val="PlainText"/>
              <w:jc w:val="both"/>
            </w:pPr>
            <w:r w:rsidRPr="004D7B46">
              <w:t>alfa</w:t>
            </w:r>
          </w:p>
        </w:tc>
        <w:tc>
          <w:tcPr>
            <w:tcW w:w="1199" w:type="pct"/>
          </w:tcPr>
          <w:p w:rsidR="00620A54" w:rsidRPr="004D7B46" w:rsidRDefault="00620A54" w:rsidP="004D7B46">
            <w:pPr>
              <w:pStyle w:val="PlainText"/>
              <w:jc w:val="both"/>
              <w:cnfStyle w:val="000000100000"/>
            </w:pPr>
            <w:r w:rsidRPr="004D7B46">
              <w:t>Angle of x-axis from East</w:t>
            </w:r>
          </w:p>
        </w:tc>
        <w:tc>
          <w:tcPr>
            <w:tcW w:w="619" w:type="pct"/>
          </w:tcPr>
          <w:p w:rsidR="00620A54" w:rsidRPr="004D7B46" w:rsidRDefault="00620A54" w:rsidP="004D7B46">
            <w:pPr>
              <w:pStyle w:val="PlainText"/>
              <w:jc w:val="both"/>
              <w:cnfStyle w:val="000000100000"/>
            </w:pPr>
            <w:r w:rsidRPr="004D7B46">
              <w:t>0.0</w:t>
            </w:r>
          </w:p>
        </w:tc>
        <w:tc>
          <w:tcPr>
            <w:tcW w:w="1199" w:type="pct"/>
          </w:tcPr>
          <w:p w:rsidR="00620A54" w:rsidRPr="004D7B46" w:rsidRDefault="00620A54" w:rsidP="004D7B46">
            <w:pPr>
              <w:pStyle w:val="PlainText"/>
              <w:jc w:val="both"/>
              <w:cnfStyle w:val="000000100000"/>
            </w:pPr>
            <w:r w:rsidRPr="004D7B46">
              <w:t>0.0 - 360.0</w:t>
            </w:r>
          </w:p>
        </w:tc>
        <w:tc>
          <w:tcPr>
            <w:tcW w:w="548" w:type="pct"/>
          </w:tcPr>
          <w:p w:rsidR="00620A54" w:rsidRPr="004D7B46" w:rsidRDefault="00620A54" w:rsidP="004D7B46">
            <w:pPr>
              <w:pStyle w:val="PlainText"/>
              <w:jc w:val="both"/>
              <w:cnfStyle w:val="000000100000"/>
            </w:pPr>
            <w:r w:rsidRPr="004D7B46">
              <w:t>deg</w:t>
            </w:r>
          </w:p>
        </w:tc>
        <w:tc>
          <w:tcPr>
            <w:tcW w:w="604" w:type="pct"/>
          </w:tcPr>
          <w:p w:rsidR="00620A54" w:rsidRPr="004D7B46" w:rsidRDefault="00620A54" w:rsidP="004D7B46">
            <w:pPr>
              <w:pStyle w:val="PlainText"/>
              <w:jc w:val="both"/>
              <w:cnfStyle w:val="000000100000"/>
            </w:pPr>
          </w:p>
        </w:tc>
      </w:tr>
      <w:tr w:rsidR="00620A54" w:rsidRPr="004D7B46" w:rsidTr="00883631">
        <w:tc>
          <w:tcPr>
            <w:cnfStyle w:val="001000000000"/>
            <w:tcW w:w="831" w:type="pct"/>
          </w:tcPr>
          <w:p w:rsidR="00620A54" w:rsidRPr="004D7B46" w:rsidRDefault="00620A54" w:rsidP="004D7B46">
            <w:pPr>
              <w:pStyle w:val="PlainText"/>
              <w:jc w:val="both"/>
            </w:pPr>
            <w:r w:rsidRPr="004D7B46">
              <w:t>depfile</w:t>
            </w:r>
          </w:p>
        </w:tc>
        <w:tc>
          <w:tcPr>
            <w:tcW w:w="1199" w:type="pct"/>
          </w:tcPr>
          <w:p w:rsidR="00620A54" w:rsidRPr="004D7B46" w:rsidRDefault="00620A54" w:rsidP="004D7B46">
            <w:pPr>
              <w:pStyle w:val="PlainText"/>
              <w:jc w:val="both"/>
              <w:cnfStyle w:val="000000000000"/>
            </w:pPr>
            <w:r w:rsidRPr="004D7B46">
              <w:t>Name of the input bathymetry file</w:t>
            </w:r>
          </w:p>
        </w:tc>
        <w:tc>
          <w:tcPr>
            <w:tcW w:w="619" w:type="pct"/>
          </w:tcPr>
          <w:p w:rsidR="00620A54" w:rsidRPr="004D7B46" w:rsidRDefault="00620A54" w:rsidP="004D7B46">
            <w:pPr>
              <w:pStyle w:val="PlainText"/>
              <w:jc w:val="both"/>
              <w:cnfStyle w:val="000000000000"/>
            </w:pPr>
          </w:p>
        </w:tc>
        <w:tc>
          <w:tcPr>
            <w:tcW w:w="1199" w:type="pct"/>
          </w:tcPr>
          <w:p w:rsidR="00620A54" w:rsidRPr="004D7B46" w:rsidRDefault="00620A54" w:rsidP="004D7B46">
            <w:pPr>
              <w:pStyle w:val="PlainText"/>
              <w:jc w:val="both"/>
              <w:cnfStyle w:val="000000000000"/>
            </w:pPr>
          </w:p>
        </w:tc>
        <w:tc>
          <w:tcPr>
            <w:tcW w:w="548" w:type="pct"/>
          </w:tcPr>
          <w:p w:rsidR="00620A54" w:rsidRPr="004D7B46" w:rsidRDefault="00620A54" w:rsidP="004D7B46">
            <w:pPr>
              <w:pStyle w:val="PlainText"/>
              <w:jc w:val="both"/>
              <w:cnfStyle w:val="000000000000"/>
            </w:pPr>
            <w:r w:rsidRPr="004D7B46">
              <w:t>&lt;file&gt;</w:t>
            </w:r>
          </w:p>
        </w:tc>
        <w:tc>
          <w:tcPr>
            <w:tcW w:w="604" w:type="pct"/>
          </w:tcPr>
          <w:p w:rsidR="00620A54" w:rsidRPr="004D7B46" w:rsidRDefault="00620A54" w:rsidP="004D7B46">
            <w:pPr>
              <w:pStyle w:val="PlainText"/>
              <w:jc w:val="both"/>
              <w:cnfStyle w:val="000000000000"/>
            </w:pPr>
          </w:p>
        </w:tc>
      </w:tr>
      <w:tr w:rsidR="00620A54" w:rsidRPr="004D7B46" w:rsidTr="00883631">
        <w:trPr>
          <w:cnfStyle w:val="000000100000"/>
        </w:trPr>
        <w:tc>
          <w:tcPr>
            <w:cnfStyle w:val="001000000000"/>
            <w:tcW w:w="831" w:type="pct"/>
          </w:tcPr>
          <w:p w:rsidR="00620A54" w:rsidRPr="004D7B46" w:rsidRDefault="00620A54" w:rsidP="004D7B46">
            <w:pPr>
              <w:pStyle w:val="PlainText"/>
              <w:jc w:val="both"/>
            </w:pPr>
            <w:r w:rsidRPr="004D7B46">
              <w:lastRenderedPageBreak/>
              <w:t>dtheta</w:t>
            </w:r>
          </w:p>
        </w:tc>
        <w:tc>
          <w:tcPr>
            <w:tcW w:w="1199" w:type="pct"/>
          </w:tcPr>
          <w:p w:rsidR="00620A54" w:rsidRPr="004D7B46" w:rsidRDefault="00620A54" w:rsidP="004D7B46">
            <w:pPr>
              <w:pStyle w:val="PlainText"/>
              <w:jc w:val="both"/>
              <w:cnfStyle w:val="000000100000"/>
            </w:pPr>
            <w:r w:rsidRPr="004D7B46">
              <w:t>Directional resolution</w:t>
            </w:r>
          </w:p>
        </w:tc>
        <w:tc>
          <w:tcPr>
            <w:tcW w:w="619" w:type="pct"/>
          </w:tcPr>
          <w:p w:rsidR="00620A54" w:rsidRPr="004D7B46" w:rsidRDefault="00620A54" w:rsidP="004D7B46">
            <w:pPr>
              <w:pStyle w:val="PlainText"/>
              <w:jc w:val="both"/>
              <w:cnfStyle w:val="000000100000"/>
            </w:pPr>
            <w:r w:rsidRPr="004D7B46">
              <w:t>10.0</w:t>
            </w:r>
          </w:p>
        </w:tc>
        <w:tc>
          <w:tcPr>
            <w:tcW w:w="1199" w:type="pct"/>
          </w:tcPr>
          <w:p w:rsidR="00620A54" w:rsidRPr="004D7B46" w:rsidRDefault="00620A54" w:rsidP="004D7B46">
            <w:pPr>
              <w:pStyle w:val="PlainText"/>
              <w:jc w:val="both"/>
              <w:cnfStyle w:val="000000100000"/>
            </w:pPr>
            <w:r w:rsidRPr="004D7B46">
              <w:t>0.1 - 20.0</w:t>
            </w:r>
          </w:p>
        </w:tc>
        <w:tc>
          <w:tcPr>
            <w:tcW w:w="548" w:type="pct"/>
          </w:tcPr>
          <w:p w:rsidR="00620A54" w:rsidRPr="004D7B46" w:rsidRDefault="00620A54" w:rsidP="004D7B46">
            <w:pPr>
              <w:pStyle w:val="PlainText"/>
              <w:jc w:val="both"/>
              <w:cnfStyle w:val="000000100000"/>
            </w:pPr>
            <w:r w:rsidRPr="004D7B46">
              <w:t>deg</w:t>
            </w:r>
          </w:p>
        </w:tc>
        <w:tc>
          <w:tcPr>
            <w:tcW w:w="604" w:type="pct"/>
          </w:tcPr>
          <w:p w:rsidR="00620A54" w:rsidRPr="004D7B46" w:rsidRDefault="00620A54" w:rsidP="004D7B46">
            <w:pPr>
              <w:pStyle w:val="PlainText"/>
              <w:jc w:val="both"/>
              <w:cnfStyle w:val="000000100000"/>
            </w:pPr>
          </w:p>
        </w:tc>
      </w:tr>
      <w:tr w:rsidR="00620A54" w:rsidRPr="004D7B46" w:rsidTr="00883631">
        <w:tc>
          <w:tcPr>
            <w:cnfStyle w:val="001000000000"/>
            <w:tcW w:w="831" w:type="pct"/>
          </w:tcPr>
          <w:p w:rsidR="00620A54" w:rsidRPr="004D7B46" w:rsidRDefault="00620A54" w:rsidP="004D7B46">
            <w:pPr>
              <w:pStyle w:val="PlainText"/>
              <w:jc w:val="both"/>
            </w:pPr>
            <w:r w:rsidRPr="004D7B46">
              <w:t>dtheta_s</w:t>
            </w:r>
          </w:p>
        </w:tc>
        <w:tc>
          <w:tcPr>
            <w:tcW w:w="1199" w:type="pct"/>
          </w:tcPr>
          <w:p w:rsidR="00620A54" w:rsidRPr="004D7B46" w:rsidRDefault="00620A54" w:rsidP="004D7B46">
            <w:pPr>
              <w:pStyle w:val="PlainText"/>
              <w:jc w:val="both"/>
              <w:cnfStyle w:val="000000000000"/>
            </w:pPr>
            <w:r w:rsidRPr="004D7B46">
              <w:t xml:space="preserve">Directional resolution in case of stationary refraction </w:t>
            </w:r>
          </w:p>
        </w:tc>
        <w:tc>
          <w:tcPr>
            <w:tcW w:w="619" w:type="pct"/>
          </w:tcPr>
          <w:p w:rsidR="00620A54" w:rsidRPr="004D7B46" w:rsidRDefault="00620A54" w:rsidP="004D7B46">
            <w:pPr>
              <w:pStyle w:val="PlainText"/>
              <w:jc w:val="both"/>
              <w:cnfStyle w:val="000000000000"/>
            </w:pPr>
            <w:r w:rsidRPr="004D7B46">
              <w:t>10.0</w:t>
            </w:r>
          </w:p>
        </w:tc>
        <w:tc>
          <w:tcPr>
            <w:tcW w:w="1199" w:type="pct"/>
          </w:tcPr>
          <w:p w:rsidR="00620A54" w:rsidRPr="004D7B46" w:rsidRDefault="00620A54" w:rsidP="004D7B46">
            <w:pPr>
              <w:pStyle w:val="PlainText"/>
              <w:jc w:val="both"/>
              <w:cnfStyle w:val="000000000000"/>
            </w:pPr>
            <w:r w:rsidRPr="004D7B46">
              <w:t>0.1 - 20.0</w:t>
            </w:r>
          </w:p>
        </w:tc>
        <w:tc>
          <w:tcPr>
            <w:tcW w:w="548" w:type="pct"/>
          </w:tcPr>
          <w:p w:rsidR="00620A54" w:rsidRPr="004D7B46" w:rsidRDefault="00620A54" w:rsidP="004D7B46">
            <w:pPr>
              <w:pStyle w:val="PlainText"/>
              <w:jc w:val="both"/>
              <w:cnfStyle w:val="000000000000"/>
            </w:pPr>
            <w:r w:rsidRPr="004D7B46">
              <w:t>deg</w:t>
            </w:r>
          </w:p>
        </w:tc>
        <w:tc>
          <w:tcPr>
            <w:tcW w:w="604" w:type="pct"/>
          </w:tcPr>
          <w:p w:rsidR="00620A54" w:rsidRPr="004D7B46" w:rsidRDefault="00620A54" w:rsidP="004D7B46">
            <w:pPr>
              <w:pStyle w:val="PlainText"/>
              <w:jc w:val="both"/>
              <w:cnfStyle w:val="000000000000"/>
            </w:pPr>
          </w:p>
        </w:tc>
      </w:tr>
      <w:tr w:rsidR="00620A54" w:rsidRPr="004D7B46" w:rsidTr="00883631">
        <w:trPr>
          <w:cnfStyle w:val="000000100000"/>
        </w:trPr>
        <w:tc>
          <w:tcPr>
            <w:cnfStyle w:val="001000000000"/>
            <w:tcW w:w="831" w:type="pct"/>
          </w:tcPr>
          <w:p w:rsidR="00620A54" w:rsidRPr="004D7B46" w:rsidRDefault="00620A54" w:rsidP="004D7B46">
            <w:pPr>
              <w:pStyle w:val="PlainText"/>
              <w:jc w:val="both"/>
            </w:pPr>
            <w:r w:rsidRPr="004D7B46">
              <w:t>dx</w:t>
            </w:r>
          </w:p>
        </w:tc>
        <w:tc>
          <w:tcPr>
            <w:tcW w:w="1199" w:type="pct"/>
          </w:tcPr>
          <w:p w:rsidR="00620A54" w:rsidRPr="004D7B46" w:rsidRDefault="00620A54" w:rsidP="004D7B46">
            <w:pPr>
              <w:pStyle w:val="PlainText"/>
              <w:jc w:val="both"/>
              <w:cnfStyle w:val="000000100000"/>
            </w:pPr>
            <w:r w:rsidRPr="004D7B46">
              <w:t>Regular grid spacing in x-direction</w:t>
            </w:r>
          </w:p>
        </w:tc>
        <w:tc>
          <w:tcPr>
            <w:tcW w:w="619" w:type="pct"/>
          </w:tcPr>
          <w:p w:rsidR="00620A54" w:rsidRPr="004D7B46" w:rsidRDefault="00620A54" w:rsidP="004D7B46">
            <w:pPr>
              <w:pStyle w:val="PlainText"/>
              <w:jc w:val="both"/>
              <w:cnfStyle w:val="000000100000"/>
            </w:pPr>
            <w:r w:rsidRPr="004D7B46">
              <w:t>-1.0</w:t>
            </w:r>
          </w:p>
        </w:tc>
        <w:tc>
          <w:tcPr>
            <w:tcW w:w="1199" w:type="pct"/>
          </w:tcPr>
          <w:p w:rsidR="00620A54" w:rsidRPr="004D7B46" w:rsidRDefault="00620A54" w:rsidP="004D7B46">
            <w:pPr>
              <w:pStyle w:val="PlainText"/>
              <w:jc w:val="both"/>
              <w:cnfStyle w:val="000000100000"/>
            </w:pPr>
            <w:r w:rsidRPr="004D7B46">
              <w:t>0.0 - 1000000000.0</w:t>
            </w:r>
          </w:p>
        </w:tc>
        <w:tc>
          <w:tcPr>
            <w:tcW w:w="548" w:type="pct"/>
          </w:tcPr>
          <w:p w:rsidR="00620A54" w:rsidRPr="004D7B46" w:rsidRDefault="00620A54" w:rsidP="004D7B46">
            <w:pPr>
              <w:pStyle w:val="PlainText"/>
              <w:jc w:val="both"/>
              <w:cnfStyle w:val="000000100000"/>
            </w:pPr>
            <w:r w:rsidRPr="004D7B46">
              <w:t>m</w:t>
            </w:r>
          </w:p>
        </w:tc>
        <w:tc>
          <w:tcPr>
            <w:tcW w:w="604" w:type="pct"/>
          </w:tcPr>
          <w:p w:rsidR="00620A54" w:rsidRPr="004D7B46" w:rsidRDefault="00620A54" w:rsidP="004D7B46">
            <w:pPr>
              <w:pStyle w:val="PlainText"/>
              <w:jc w:val="both"/>
              <w:cnfStyle w:val="000000100000"/>
            </w:pPr>
          </w:p>
        </w:tc>
      </w:tr>
      <w:tr w:rsidR="00620A54" w:rsidRPr="004D7B46" w:rsidTr="00883631">
        <w:tc>
          <w:tcPr>
            <w:cnfStyle w:val="001000000000"/>
            <w:tcW w:w="831" w:type="pct"/>
          </w:tcPr>
          <w:p w:rsidR="00620A54" w:rsidRPr="004D7B46" w:rsidRDefault="00620A54" w:rsidP="004D7B46">
            <w:pPr>
              <w:pStyle w:val="PlainText"/>
              <w:jc w:val="both"/>
            </w:pPr>
            <w:r w:rsidRPr="004D7B46">
              <w:t>dy</w:t>
            </w:r>
          </w:p>
        </w:tc>
        <w:tc>
          <w:tcPr>
            <w:tcW w:w="1199" w:type="pct"/>
          </w:tcPr>
          <w:p w:rsidR="00620A54" w:rsidRPr="004D7B46" w:rsidRDefault="00620A54" w:rsidP="004D7B46">
            <w:pPr>
              <w:pStyle w:val="PlainText"/>
              <w:jc w:val="both"/>
              <w:cnfStyle w:val="000000000000"/>
            </w:pPr>
            <w:r w:rsidRPr="004D7B46">
              <w:t>Regular grid spacing in y-direction</w:t>
            </w:r>
          </w:p>
        </w:tc>
        <w:tc>
          <w:tcPr>
            <w:tcW w:w="619" w:type="pct"/>
          </w:tcPr>
          <w:p w:rsidR="00620A54" w:rsidRPr="004D7B46" w:rsidRDefault="00620A54" w:rsidP="004D7B46">
            <w:pPr>
              <w:pStyle w:val="PlainText"/>
              <w:jc w:val="both"/>
              <w:cnfStyle w:val="000000000000"/>
            </w:pPr>
            <w:r w:rsidRPr="004D7B46">
              <w:t>-1.0</w:t>
            </w:r>
          </w:p>
        </w:tc>
        <w:tc>
          <w:tcPr>
            <w:tcW w:w="1199" w:type="pct"/>
          </w:tcPr>
          <w:p w:rsidR="00620A54" w:rsidRPr="004D7B46" w:rsidRDefault="00620A54" w:rsidP="004D7B46">
            <w:pPr>
              <w:pStyle w:val="PlainText"/>
              <w:jc w:val="both"/>
              <w:cnfStyle w:val="000000000000"/>
            </w:pPr>
            <w:r w:rsidRPr="004D7B46">
              <w:t>0.0 - 1000000000.0</w:t>
            </w:r>
          </w:p>
        </w:tc>
        <w:tc>
          <w:tcPr>
            <w:tcW w:w="548" w:type="pct"/>
          </w:tcPr>
          <w:p w:rsidR="00620A54" w:rsidRPr="004D7B46" w:rsidRDefault="00620A54" w:rsidP="004D7B46">
            <w:pPr>
              <w:pStyle w:val="PlainText"/>
              <w:jc w:val="both"/>
              <w:cnfStyle w:val="000000000000"/>
            </w:pPr>
            <w:r w:rsidRPr="004D7B46">
              <w:t>m</w:t>
            </w:r>
          </w:p>
        </w:tc>
        <w:tc>
          <w:tcPr>
            <w:tcW w:w="604" w:type="pct"/>
          </w:tcPr>
          <w:p w:rsidR="00620A54" w:rsidRPr="004D7B46" w:rsidRDefault="00620A54" w:rsidP="004D7B46">
            <w:pPr>
              <w:pStyle w:val="PlainText"/>
              <w:jc w:val="both"/>
              <w:cnfStyle w:val="000000000000"/>
            </w:pPr>
          </w:p>
        </w:tc>
      </w:tr>
      <w:tr w:rsidR="00620A54" w:rsidRPr="004D7B46" w:rsidTr="00883631">
        <w:trPr>
          <w:cnfStyle w:val="000000100000"/>
        </w:trPr>
        <w:tc>
          <w:tcPr>
            <w:cnfStyle w:val="001000000000"/>
            <w:tcW w:w="831" w:type="pct"/>
          </w:tcPr>
          <w:p w:rsidR="00620A54" w:rsidRPr="004D7B46" w:rsidRDefault="00620A54" w:rsidP="004D7B46">
            <w:pPr>
              <w:pStyle w:val="PlainText"/>
              <w:jc w:val="both"/>
            </w:pPr>
            <w:r w:rsidRPr="004D7B46">
              <w:t>gridform</w:t>
            </w:r>
          </w:p>
        </w:tc>
        <w:tc>
          <w:tcPr>
            <w:tcW w:w="1199" w:type="pct"/>
          </w:tcPr>
          <w:p w:rsidR="00620A54" w:rsidRPr="004D7B46" w:rsidRDefault="00620A54" w:rsidP="004D7B46">
            <w:pPr>
              <w:pStyle w:val="PlainText"/>
              <w:jc w:val="both"/>
              <w:cnfStyle w:val="000000100000"/>
            </w:pPr>
            <w:r w:rsidRPr="004D7B46">
              <w:t>Grid definition format</w:t>
            </w:r>
          </w:p>
        </w:tc>
        <w:tc>
          <w:tcPr>
            <w:tcW w:w="619" w:type="pct"/>
          </w:tcPr>
          <w:p w:rsidR="00620A54" w:rsidRPr="004D7B46" w:rsidRDefault="00620A54" w:rsidP="004D7B46">
            <w:pPr>
              <w:pStyle w:val="PlainText"/>
              <w:jc w:val="both"/>
              <w:cnfStyle w:val="000000100000"/>
            </w:pPr>
            <w:r w:rsidRPr="004D7B46">
              <w:t>xbeach</w:t>
            </w:r>
          </w:p>
        </w:tc>
        <w:tc>
          <w:tcPr>
            <w:tcW w:w="1199" w:type="pct"/>
          </w:tcPr>
          <w:p w:rsidR="00620A54" w:rsidRPr="004D7B46" w:rsidRDefault="00620A54" w:rsidP="004D7B46">
            <w:pPr>
              <w:pStyle w:val="PlainText"/>
              <w:jc w:val="both"/>
              <w:cnfStyle w:val="000000100000"/>
            </w:pPr>
            <w:r w:rsidRPr="004D7B46">
              <w:t>xbeach, delft3d</w:t>
            </w:r>
          </w:p>
        </w:tc>
        <w:tc>
          <w:tcPr>
            <w:tcW w:w="548" w:type="pct"/>
          </w:tcPr>
          <w:p w:rsidR="00620A54" w:rsidRPr="004D7B46" w:rsidRDefault="00620A54" w:rsidP="004D7B46">
            <w:pPr>
              <w:pStyle w:val="PlainText"/>
              <w:jc w:val="both"/>
              <w:cnfStyle w:val="000000100000"/>
            </w:pPr>
          </w:p>
        </w:tc>
        <w:tc>
          <w:tcPr>
            <w:tcW w:w="604" w:type="pct"/>
          </w:tcPr>
          <w:p w:rsidR="00620A54" w:rsidRPr="004D7B46" w:rsidRDefault="00620A54" w:rsidP="004D7B46">
            <w:pPr>
              <w:pStyle w:val="PlainText"/>
              <w:jc w:val="both"/>
              <w:cnfStyle w:val="000000100000"/>
            </w:pPr>
          </w:p>
        </w:tc>
      </w:tr>
      <w:tr w:rsidR="00620A54" w:rsidRPr="004D7B46" w:rsidTr="00883631">
        <w:tc>
          <w:tcPr>
            <w:cnfStyle w:val="001000000000"/>
            <w:tcW w:w="831" w:type="pct"/>
          </w:tcPr>
          <w:p w:rsidR="00620A54" w:rsidRPr="004D7B46" w:rsidRDefault="00620A54" w:rsidP="004D7B46">
            <w:pPr>
              <w:pStyle w:val="PlainText"/>
              <w:jc w:val="both"/>
            </w:pPr>
            <w:r w:rsidRPr="004D7B46">
              <w:t>nx</w:t>
            </w:r>
          </w:p>
        </w:tc>
        <w:tc>
          <w:tcPr>
            <w:tcW w:w="1199" w:type="pct"/>
          </w:tcPr>
          <w:p w:rsidR="00620A54" w:rsidRPr="004D7B46" w:rsidRDefault="00620A54" w:rsidP="004D7B46">
            <w:pPr>
              <w:pStyle w:val="PlainText"/>
              <w:jc w:val="both"/>
              <w:cnfStyle w:val="000000000000"/>
            </w:pPr>
            <w:r w:rsidRPr="004D7B46">
              <w:t>Number of computational cell corners in x-direction</w:t>
            </w:r>
          </w:p>
        </w:tc>
        <w:tc>
          <w:tcPr>
            <w:tcW w:w="619" w:type="pct"/>
          </w:tcPr>
          <w:p w:rsidR="00620A54" w:rsidRPr="004D7B46" w:rsidRDefault="00620A54" w:rsidP="004D7B46">
            <w:pPr>
              <w:pStyle w:val="PlainText"/>
              <w:jc w:val="both"/>
              <w:cnfStyle w:val="000000000000"/>
            </w:pPr>
            <w:r w:rsidRPr="004D7B46">
              <w:t>50</w:t>
            </w:r>
          </w:p>
        </w:tc>
        <w:tc>
          <w:tcPr>
            <w:tcW w:w="1199" w:type="pct"/>
          </w:tcPr>
          <w:p w:rsidR="00620A54" w:rsidRPr="004D7B46" w:rsidRDefault="00620A54" w:rsidP="004D7B46">
            <w:pPr>
              <w:pStyle w:val="PlainText"/>
              <w:jc w:val="both"/>
              <w:cnfStyle w:val="000000000000"/>
            </w:pPr>
            <w:r w:rsidRPr="004D7B46">
              <w:t>2 - 10000</w:t>
            </w:r>
          </w:p>
        </w:tc>
        <w:tc>
          <w:tcPr>
            <w:tcW w:w="548" w:type="pct"/>
          </w:tcPr>
          <w:p w:rsidR="00620A54" w:rsidRPr="004D7B46" w:rsidRDefault="00620A54" w:rsidP="004D7B46">
            <w:pPr>
              <w:pStyle w:val="PlainText"/>
              <w:jc w:val="both"/>
              <w:cnfStyle w:val="000000000000"/>
            </w:pPr>
            <w:r w:rsidRPr="004D7B46">
              <w:t>-</w:t>
            </w:r>
          </w:p>
        </w:tc>
        <w:tc>
          <w:tcPr>
            <w:tcW w:w="604" w:type="pct"/>
          </w:tcPr>
          <w:p w:rsidR="00620A54" w:rsidRPr="004D7B46" w:rsidRDefault="00620A54" w:rsidP="004D7B46">
            <w:pPr>
              <w:pStyle w:val="PlainText"/>
              <w:jc w:val="both"/>
              <w:cnfStyle w:val="000000000000"/>
            </w:pPr>
          </w:p>
        </w:tc>
      </w:tr>
      <w:tr w:rsidR="00620A54" w:rsidRPr="004D7B46" w:rsidTr="00883631">
        <w:trPr>
          <w:cnfStyle w:val="000000100000"/>
        </w:trPr>
        <w:tc>
          <w:tcPr>
            <w:cnfStyle w:val="001000000000"/>
            <w:tcW w:w="831" w:type="pct"/>
          </w:tcPr>
          <w:p w:rsidR="00620A54" w:rsidRPr="004D7B46" w:rsidRDefault="00620A54" w:rsidP="004D7B46">
            <w:pPr>
              <w:pStyle w:val="PlainText"/>
              <w:jc w:val="both"/>
            </w:pPr>
            <w:r w:rsidRPr="004D7B46">
              <w:t>ny</w:t>
            </w:r>
          </w:p>
        </w:tc>
        <w:tc>
          <w:tcPr>
            <w:tcW w:w="1199" w:type="pct"/>
          </w:tcPr>
          <w:p w:rsidR="00620A54" w:rsidRPr="004D7B46" w:rsidRDefault="00620A54" w:rsidP="004D7B46">
            <w:pPr>
              <w:pStyle w:val="PlainText"/>
              <w:jc w:val="both"/>
              <w:cnfStyle w:val="000000100000"/>
            </w:pPr>
            <w:r w:rsidRPr="004D7B46">
              <w:t>Number of computational cell corners in y-direction</w:t>
            </w:r>
          </w:p>
        </w:tc>
        <w:tc>
          <w:tcPr>
            <w:tcW w:w="619" w:type="pct"/>
          </w:tcPr>
          <w:p w:rsidR="00620A54" w:rsidRPr="004D7B46" w:rsidRDefault="00620A54" w:rsidP="004D7B46">
            <w:pPr>
              <w:pStyle w:val="PlainText"/>
              <w:jc w:val="both"/>
              <w:cnfStyle w:val="000000100000"/>
            </w:pPr>
            <w:r w:rsidRPr="004D7B46">
              <w:t>2</w:t>
            </w:r>
          </w:p>
        </w:tc>
        <w:tc>
          <w:tcPr>
            <w:tcW w:w="1199" w:type="pct"/>
          </w:tcPr>
          <w:p w:rsidR="00620A54" w:rsidRPr="004D7B46" w:rsidRDefault="00620A54" w:rsidP="004D7B46">
            <w:pPr>
              <w:pStyle w:val="PlainText"/>
              <w:jc w:val="both"/>
              <w:cnfStyle w:val="000000100000"/>
            </w:pPr>
            <w:r w:rsidRPr="004D7B46">
              <w:t>0 - 10000</w:t>
            </w:r>
          </w:p>
        </w:tc>
        <w:tc>
          <w:tcPr>
            <w:tcW w:w="548" w:type="pct"/>
          </w:tcPr>
          <w:p w:rsidR="00620A54" w:rsidRPr="004D7B46" w:rsidRDefault="00620A54" w:rsidP="004D7B46">
            <w:pPr>
              <w:pStyle w:val="PlainText"/>
              <w:jc w:val="both"/>
              <w:cnfStyle w:val="000000100000"/>
            </w:pPr>
            <w:r w:rsidRPr="004D7B46">
              <w:t>-</w:t>
            </w:r>
          </w:p>
        </w:tc>
        <w:tc>
          <w:tcPr>
            <w:tcW w:w="604" w:type="pct"/>
          </w:tcPr>
          <w:p w:rsidR="00620A54" w:rsidRPr="004D7B46" w:rsidRDefault="00620A54" w:rsidP="004D7B46">
            <w:pPr>
              <w:pStyle w:val="PlainText"/>
              <w:jc w:val="both"/>
              <w:cnfStyle w:val="000000100000"/>
            </w:pPr>
          </w:p>
        </w:tc>
      </w:tr>
      <w:tr w:rsidR="00620A54" w:rsidRPr="004D7B46" w:rsidTr="00883631">
        <w:tc>
          <w:tcPr>
            <w:cnfStyle w:val="001000000000"/>
            <w:tcW w:w="831" w:type="pct"/>
          </w:tcPr>
          <w:p w:rsidR="00620A54" w:rsidRPr="004D7B46" w:rsidRDefault="00620A54" w:rsidP="004D7B46">
            <w:pPr>
              <w:pStyle w:val="PlainText"/>
              <w:jc w:val="both"/>
            </w:pPr>
            <w:r w:rsidRPr="004D7B46">
              <w:t>posdwn</w:t>
            </w:r>
          </w:p>
        </w:tc>
        <w:tc>
          <w:tcPr>
            <w:tcW w:w="1199" w:type="pct"/>
          </w:tcPr>
          <w:p w:rsidR="00620A54" w:rsidRPr="004D7B46" w:rsidRDefault="00620A54" w:rsidP="004D7B46">
            <w:pPr>
              <w:pStyle w:val="PlainText"/>
              <w:jc w:val="both"/>
              <w:cnfStyle w:val="000000000000"/>
            </w:pPr>
            <w:r w:rsidRPr="004D7B46">
              <w:t>Bathymetry is specified positive down (1) or positive up (-1)</w:t>
            </w:r>
          </w:p>
        </w:tc>
        <w:tc>
          <w:tcPr>
            <w:tcW w:w="619" w:type="pct"/>
          </w:tcPr>
          <w:p w:rsidR="00620A54" w:rsidRPr="004D7B46" w:rsidRDefault="00620A54" w:rsidP="004D7B46">
            <w:pPr>
              <w:pStyle w:val="PlainText"/>
              <w:jc w:val="both"/>
              <w:cnfStyle w:val="000000000000"/>
            </w:pPr>
            <w:r w:rsidRPr="004D7B46">
              <w:t>1.0</w:t>
            </w:r>
          </w:p>
        </w:tc>
        <w:tc>
          <w:tcPr>
            <w:tcW w:w="1199" w:type="pct"/>
          </w:tcPr>
          <w:p w:rsidR="00620A54" w:rsidRPr="004D7B46" w:rsidRDefault="00620A54" w:rsidP="004D7B46">
            <w:pPr>
              <w:pStyle w:val="PlainText"/>
              <w:jc w:val="both"/>
              <w:cnfStyle w:val="000000000000"/>
            </w:pPr>
            <w:r w:rsidRPr="004D7B46">
              <w:t>-1.0 - 1.0</w:t>
            </w:r>
          </w:p>
        </w:tc>
        <w:tc>
          <w:tcPr>
            <w:tcW w:w="548" w:type="pct"/>
          </w:tcPr>
          <w:p w:rsidR="00620A54" w:rsidRPr="004D7B46" w:rsidRDefault="00620A54" w:rsidP="004D7B46">
            <w:pPr>
              <w:pStyle w:val="PlainText"/>
              <w:jc w:val="both"/>
              <w:cnfStyle w:val="000000000000"/>
            </w:pPr>
            <w:r w:rsidRPr="004D7B46">
              <w:t>-</w:t>
            </w:r>
          </w:p>
        </w:tc>
        <w:tc>
          <w:tcPr>
            <w:tcW w:w="604" w:type="pct"/>
          </w:tcPr>
          <w:p w:rsidR="00620A54" w:rsidRPr="004D7B46" w:rsidRDefault="00620A54" w:rsidP="004D7B46">
            <w:pPr>
              <w:pStyle w:val="PlainText"/>
              <w:jc w:val="both"/>
              <w:cnfStyle w:val="000000000000"/>
            </w:pPr>
          </w:p>
        </w:tc>
      </w:tr>
      <w:tr w:rsidR="00620A54" w:rsidRPr="004D7B46" w:rsidTr="00883631">
        <w:trPr>
          <w:cnfStyle w:val="000000100000"/>
        </w:trPr>
        <w:tc>
          <w:tcPr>
            <w:cnfStyle w:val="001000000000"/>
            <w:tcW w:w="831" w:type="pct"/>
          </w:tcPr>
          <w:p w:rsidR="00620A54" w:rsidRPr="004D7B46" w:rsidRDefault="00620A54" w:rsidP="004D7B46">
            <w:pPr>
              <w:pStyle w:val="PlainText"/>
              <w:jc w:val="both"/>
            </w:pPr>
            <w:r w:rsidRPr="004D7B46">
              <w:t>thetamax</w:t>
            </w:r>
          </w:p>
        </w:tc>
        <w:tc>
          <w:tcPr>
            <w:tcW w:w="1199" w:type="pct"/>
          </w:tcPr>
          <w:p w:rsidR="00620A54" w:rsidRPr="004D7B46" w:rsidRDefault="00620A54" w:rsidP="004D7B46">
            <w:pPr>
              <w:pStyle w:val="PlainText"/>
              <w:jc w:val="both"/>
              <w:cnfStyle w:val="000000100000"/>
            </w:pPr>
            <w:r w:rsidRPr="004D7B46">
              <w:t>Higher directional limit (angle w.r.t computational x-axis)</w:t>
            </w:r>
          </w:p>
        </w:tc>
        <w:tc>
          <w:tcPr>
            <w:tcW w:w="619" w:type="pct"/>
          </w:tcPr>
          <w:p w:rsidR="00620A54" w:rsidRPr="004D7B46" w:rsidRDefault="00620A54" w:rsidP="004D7B46">
            <w:pPr>
              <w:pStyle w:val="PlainText"/>
              <w:jc w:val="both"/>
              <w:cnfStyle w:val="000000100000"/>
            </w:pPr>
            <w:r w:rsidRPr="004D7B46">
              <w:t>90.0</w:t>
            </w:r>
          </w:p>
        </w:tc>
        <w:tc>
          <w:tcPr>
            <w:tcW w:w="1199" w:type="pct"/>
          </w:tcPr>
          <w:p w:rsidR="00620A54" w:rsidRPr="004D7B46" w:rsidRDefault="00620A54" w:rsidP="004D7B46">
            <w:pPr>
              <w:pStyle w:val="PlainText"/>
              <w:jc w:val="both"/>
              <w:cnfStyle w:val="000000100000"/>
            </w:pPr>
            <w:r w:rsidRPr="004D7B46">
              <w:t>-180.0 - 180.0</w:t>
            </w:r>
          </w:p>
        </w:tc>
        <w:tc>
          <w:tcPr>
            <w:tcW w:w="548" w:type="pct"/>
          </w:tcPr>
          <w:p w:rsidR="00620A54" w:rsidRPr="004D7B46" w:rsidRDefault="00620A54" w:rsidP="004D7B46">
            <w:pPr>
              <w:pStyle w:val="PlainText"/>
              <w:jc w:val="both"/>
              <w:cnfStyle w:val="000000100000"/>
            </w:pPr>
            <w:r w:rsidRPr="004D7B46">
              <w:t>deg</w:t>
            </w:r>
          </w:p>
        </w:tc>
        <w:tc>
          <w:tcPr>
            <w:tcW w:w="604" w:type="pct"/>
          </w:tcPr>
          <w:p w:rsidR="00620A54" w:rsidRPr="004D7B46" w:rsidRDefault="00620A54" w:rsidP="004D7B46">
            <w:pPr>
              <w:pStyle w:val="PlainText"/>
              <w:jc w:val="both"/>
              <w:cnfStyle w:val="000000100000"/>
            </w:pPr>
          </w:p>
        </w:tc>
      </w:tr>
      <w:tr w:rsidR="00620A54" w:rsidRPr="004D7B46" w:rsidTr="00883631">
        <w:tc>
          <w:tcPr>
            <w:cnfStyle w:val="001000000000"/>
            <w:tcW w:w="831" w:type="pct"/>
          </w:tcPr>
          <w:p w:rsidR="00620A54" w:rsidRPr="004D7B46" w:rsidRDefault="00620A54" w:rsidP="004D7B46">
            <w:pPr>
              <w:pStyle w:val="PlainText"/>
              <w:jc w:val="both"/>
            </w:pPr>
            <w:r w:rsidRPr="004D7B46">
              <w:t>thetamin</w:t>
            </w:r>
          </w:p>
        </w:tc>
        <w:tc>
          <w:tcPr>
            <w:tcW w:w="1199" w:type="pct"/>
          </w:tcPr>
          <w:p w:rsidR="00620A54" w:rsidRPr="004D7B46" w:rsidRDefault="00620A54" w:rsidP="004D7B46">
            <w:pPr>
              <w:pStyle w:val="PlainText"/>
              <w:jc w:val="both"/>
              <w:cnfStyle w:val="000000000000"/>
            </w:pPr>
            <w:r w:rsidRPr="004D7B46">
              <w:t>Lower directional limit (angle w.r.t computational x-axis)</w:t>
            </w:r>
          </w:p>
        </w:tc>
        <w:tc>
          <w:tcPr>
            <w:tcW w:w="619" w:type="pct"/>
          </w:tcPr>
          <w:p w:rsidR="00620A54" w:rsidRPr="004D7B46" w:rsidRDefault="00620A54" w:rsidP="004D7B46">
            <w:pPr>
              <w:pStyle w:val="PlainText"/>
              <w:jc w:val="both"/>
              <w:cnfStyle w:val="000000000000"/>
            </w:pPr>
            <w:r w:rsidRPr="004D7B46">
              <w:t>-90.0</w:t>
            </w:r>
          </w:p>
        </w:tc>
        <w:tc>
          <w:tcPr>
            <w:tcW w:w="1199" w:type="pct"/>
          </w:tcPr>
          <w:p w:rsidR="00620A54" w:rsidRPr="004D7B46" w:rsidRDefault="00620A54" w:rsidP="004D7B46">
            <w:pPr>
              <w:pStyle w:val="PlainText"/>
              <w:jc w:val="both"/>
              <w:cnfStyle w:val="000000000000"/>
            </w:pPr>
            <w:r w:rsidRPr="004D7B46">
              <w:t>-180.0 - 180.0</w:t>
            </w:r>
          </w:p>
        </w:tc>
        <w:tc>
          <w:tcPr>
            <w:tcW w:w="548" w:type="pct"/>
          </w:tcPr>
          <w:p w:rsidR="00620A54" w:rsidRPr="004D7B46" w:rsidRDefault="00620A54" w:rsidP="004D7B46">
            <w:pPr>
              <w:pStyle w:val="PlainText"/>
              <w:jc w:val="both"/>
              <w:cnfStyle w:val="000000000000"/>
            </w:pPr>
            <w:r w:rsidRPr="004D7B46">
              <w:t>deg</w:t>
            </w:r>
          </w:p>
        </w:tc>
        <w:tc>
          <w:tcPr>
            <w:tcW w:w="604" w:type="pct"/>
          </w:tcPr>
          <w:p w:rsidR="00620A54" w:rsidRPr="004D7B46" w:rsidRDefault="00620A54" w:rsidP="004D7B46">
            <w:pPr>
              <w:pStyle w:val="PlainText"/>
              <w:jc w:val="both"/>
              <w:cnfStyle w:val="000000000000"/>
            </w:pPr>
          </w:p>
        </w:tc>
      </w:tr>
      <w:tr w:rsidR="00620A54" w:rsidRPr="004D7B46" w:rsidTr="00883631">
        <w:trPr>
          <w:cnfStyle w:val="000000100000"/>
        </w:trPr>
        <w:tc>
          <w:tcPr>
            <w:cnfStyle w:val="001000000000"/>
            <w:tcW w:w="831" w:type="pct"/>
          </w:tcPr>
          <w:p w:rsidR="00620A54" w:rsidRPr="004D7B46" w:rsidRDefault="00620A54" w:rsidP="004D7B46">
            <w:pPr>
              <w:pStyle w:val="PlainText"/>
              <w:jc w:val="both"/>
            </w:pPr>
            <w:r w:rsidRPr="004D7B46">
              <w:t>thetanaut</w:t>
            </w:r>
          </w:p>
        </w:tc>
        <w:tc>
          <w:tcPr>
            <w:tcW w:w="1199" w:type="pct"/>
          </w:tcPr>
          <w:p w:rsidR="00620A54" w:rsidRPr="004D7B46" w:rsidRDefault="00620A54" w:rsidP="004D7B46">
            <w:pPr>
              <w:pStyle w:val="PlainText"/>
              <w:jc w:val="both"/>
              <w:cnfStyle w:val="000000100000"/>
            </w:pPr>
            <w:r w:rsidRPr="004D7B46">
              <w:t>Switch to specify thetamin and thetamax in nautical convention rather than cartesian</w:t>
            </w:r>
          </w:p>
        </w:tc>
        <w:tc>
          <w:tcPr>
            <w:tcW w:w="619" w:type="pct"/>
          </w:tcPr>
          <w:p w:rsidR="00620A54" w:rsidRPr="004D7B46" w:rsidRDefault="00620A54" w:rsidP="004D7B46">
            <w:pPr>
              <w:pStyle w:val="PlainText"/>
              <w:jc w:val="both"/>
              <w:cnfStyle w:val="000000100000"/>
            </w:pPr>
            <w:r w:rsidRPr="004D7B46">
              <w:t>0</w:t>
            </w:r>
          </w:p>
        </w:tc>
        <w:tc>
          <w:tcPr>
            <w:tcW w:w="1199" w:type="pct"/>
          </w:tcPr>
          <w:p w:rsidR="00620A54" w:rsidRPr="004D7B46" w:rsidRDefault="00620A54" w:rsidP="004D7B46">
            <w:pPr>
              <w:pStyle w:val="PlainText"/>
              <w:jc w:val="both"/>
              <w:cnfStyle w:val="000000100000"/>
            </w:pPr>
            <w:r w:rsidRPr="004D7B46">
              <w:t>0 - 1</w:t>
            </w:r>
          </w:p>
        </w:tc>
        <w:tc>
          <w:tcPr>
            <w:tcW w:w="548" w:type="pct"/>
          </w:tcPr>
          <w:p w:rsidR="00620A54" w:rsidRPr="004D7B46" w:rsidRDefault="00620A54" w:rsidP="004D7B46">
            <w:pPr>
              <w:pStyle w:val="PlainText"/>
              <w:jc w:val="both"/>
              <w:cnfStyle w:val="000000100000"/>
            </w:pPr>
            <w:r w:rsidRPr="004D7B46">
              <w:t>-</w:t>
            </w:r>
          </w:p>
        </w:tc>
        <w:tc>
          <w:tcPr>
            <w:tcW w:w="604" w:type="pct"/>
          </w:tcPr>
          <w:p w:rsidR="00620A54" w:rsidRPr="004D7B46" w:rsidRDefault="00620A54" w:rsidP="004D7B46">
            <w:pPr>
              <w:pStyle w:val="PlainText"/>
              <w:jc w:val="both"/>
              <w:cnfStyle w:val="000000100000"/>
            </w:pPr>
          </w:p>
        </w:tc>
      </w:tr>
      <w:tr w:rsidR="00620A54" w:rsidRPr="004D7B46" w:rsidTr="00883631">
        <w:tc>
          <w:tcPr>
            <w:cnfStyle w:val="001000000000"/>
            <w:tcW w:w="831" w:type="pct"/>
          </w:tcPr>
          <w:p w:rsidR="00620A54" w:rsidRPr="004D7B46" w:rsidRDefault="00620A54" w:rsidP="004D7B46">
            <w:pPr>
              <w:pStyle w:val="PlainText"/>
              <w:jc w:val="both"/>
            </w:pPr>
            <w:r w:rsidRPr="004D7B46">
              <w:t>vardx</w:t>
            </w:r>
          </w:p>
        </w:tc>
        <w:tc>
          <w:tcPr>
            <w:tcW w:w="1199" w:type="pct"/>
          </w:tcPr>
          <w:p w:rsidR="00620A54" w:rsidRPr="004D7B46" w:rsidRDefault="00620A54" w:rsidP="004D7B46">
            <w:pPr>
              <w:pStyle w:val="PlainText"/>
              <w:jc w:val="both"/>
              <w:cnfStyle w:val="000000000000"/>
            </w:pPr>
            <w:r w:rsidRPr="004D7B46">
              <w:t>Switch for variable grid spacing</w:t>
            </w:r>
          </w:p>
        </w:tc>
        <w:tc>
          <w:tcPr>
            <w:tcW w:w="619" w:type="pct"/>
          </w:tcPr>
          <w:p w:rsidR="00620A54" w:rsidRPr="004D7B46" w:rsidRDefault="00620A54" w:rsidP="004D7B46">
            <w:pPr>
              <w:pStyle w:val="PlainText"/>
              <w:jc w:val="both"/>
              <w:cnfStyle w:val="000000000000"/>
            </w:pPr>
            <w:r w:rsidRPr="004D7B46">
              <w:t>0</w:t>
            </w:r>
          </w:p>
        </w:tc>
        <w:tc>
          <w:tcPr>
            <w:tcW w:w="1199" w:type="pct"/>
          </w:tcPr>
          <w:p w:rsidR="00620A54" w:rsidRPr="004D7B46" w:rsidRDefault="00620A54" w:rsidP="004D7B46">
            <w:pPr>
              <w:pStyle w:val="PlainText"/>
              <w:jc w:val="both"/>
              <w:cnfStyle w:val="000000000000"/>
            </w:pPr>
            <w:r w:rsidRPr="004D7B46">
              <w:t>0 - 1</w:t>
            </w:r>
          </w:p>
        </w:tc>
        <w:tc>
          <w:tcPr>
            <w:tcW w:w="548" w:type="pct"/>
          </w:tcPr>
          <w:p w:rsidR="00620A54" w:rsidRPr="004D7B46" w:rsidRDefault="00620A54" w:rsidP="004D7B46">
            <w:pPr>
              <w:pStyle w:val="PlainText"/>
              <w:jc w:val="both"/>
              <w:cnfStyle w:val="000000000000"/>
            </w:pPr>
            <w:r w:rsidRPr="004D7B46">
              <w:t>-</w:t>
            </w:r>
          </w:p>
        </w:tc>
        <w:tc>
          <w:tcPr>
            <w:tcW w:w="604" w:type="pct"/>
          </w:tcPr>
          <w:p w:rsidR="00620A54" w:rsidRPr="004D7B46" w:rsidRDefault="00620A54" w:rsidP="004D7B46">
            <w:pPr>
              <w:pStyle w:val="PlainText"/>
              <w:jc w:val="both"/>
              <w:cnfStyle w:val="000000000000"/>
            </w:pPr>
          </w:p>
        </w:tc>
      </w:tr>
      <w:tr w:rsidR="00620A54" w:rsidRPr="004D7B46" w:rsidTr="00883631">
        <w:trPr>
          <w:cnfStyle w:val="000000100000"/>
        </w:trPr>
        <w:tc>
          <w:tcPr>
            <w:cnfStyle w:val="001000000000"/>
            <w:tcW w:w="831" w:type="pct"/>
          </w:tcPr>
          <w:p w:rsidR="00620A54" w:rsidRPr="004D7B46" w:rsidRDefault="00620A54" w:rsidP="004D7B46">
            <w:pPr>
              <w:pStyle w:val="PlainText"/>
              <w:jc w:val="both"/>
            </w:pPr>
            <w:r w:rsidRPr="004D7B46">
              <w:t>xfile</w:t>
            </w:r>
          </w:p>
        </w:tc>
        <w:tc>
          <w:tcPr>
            <w:tcW w:w="1199" w:type="pct"/>
          </w:tcPr>
          <w:p w:rsidR="00620A54" w:rsidRPr="004D7B46" w:rsidRDefault="00620A54" w:rsidP="004D7B46">
            <w:pPr>
              <w:pStyle w:val="PlainText"/>
              <w:jc w:val="both"/>
              <w:cnfStyle w:val="000000100000"/>
            </w:pPr>
            <w:r w:rsidRPr="004D7B46">
              <w:t xml:space="preserve">Name of the file containing x-coordinates </w:t>
            </w:r>
            <w:r w:rsidRPr="004D7B46">
              <w:lastRenderedPageBreak/>
              <w:t>of the calculation grid</w:t>
            </w:r>
          </w:p>
        </w:tc>
        <w:tc>
          <w:tcPr>
            <w:tcW w:w="619" w:type="pct"/>
          </w:tcPr>
          <w:p w:rsidR="00620A54" w:rsidRPr="004D7B46" w:rsidRDefault="00620A54" w:rsidP="004D7B46">
            <w:pPr>
              <w:pStyle w:val="PlainText"/>
              <w:jc w:val="both"/>
              <w:cnfStyle w:val="000000100000"/>
            </w:pPr>
          </w:p>
        </w:tc>
        <w:tc>
          <w:tcPr>
            <w:tcW w:w="1199" w:type="pct"/>
          </w:tcPr>
          <w:p w:rsidR="00620A54" w:rsidRPr="004D7B46" w:rsidRDefault="00620A54" w:rsidP="004D7B46">
            <w:pPr>
              <w:pStyle w:val="PlainText"/>
              <w:jc w:val="both"/>
              <w:cnfStyle w:val="000000100000"/>
            </w:pPr>
          </w:p>
        </w:tc>
        <w:tc>
          <w:tcPr>
            <w:tcW w:w="548" w:type="pct"/>
          </w:tcPr>
          <w:p w:rsidR="00620A54" w:rsidRPr="004D7B46" w:rsidRDefault="00620A54" w:rsidP="004D7B46">
            <w:pPr>
              <w:pStyle w:val="PlainText"/>
              <w:jc w:val="both"/>
              <w:cnfStyle w:val="000000100000"/>
            </w:pPr>
            <w:r w:rsidRPr="004D7B46">
              <w:t>&lt;file&gt;</w:t>
            </w:r>
          </w:p>
        </w:tc>
        <w:tc>
          <w:tcPr>
            <w:tcW w:w="604" w:type="pct"/>
          </w:tcPr>
          <w:p w:rsidR="00620A54" w:rsidRPr="004D7B46" w:rsidRDefault="00620A54" w:rsidP="004D7B46">
            <w:pPr>
              <w:pStyle w:val="PlainText"/>
              <w:jc w:val="both"/>
              <w:cnfStyle w:val="000000100000"/>
            </w:pPr>
          </w:p>
        </w:tc>
      </w:tr>
      <w:tr w:rsidR="00620A54" w:rsidRPr="004D7B46" w:rsidTr="00883631">
        <w:tc>
          <w:tcPr>
            <w:cnfStyle w:val="001000000000"/>
            <w:tcW w:w="831" w:type="pct"/>
          </w:tcPr>
          <w:p w:rsidR="00620A54" w:rsidRPr="004D7B46" w:rsidRDefault="00620A54" w:rsidP="004D7B46">
            <w:pPr>
              <w:pStyle w:val="PlainText"/>
              <w:jc w:val="both"/>
            </w:pPr>
            <w:r w:rsidRPr="004D7B46">
              <w:lastRenderedPageBreak/>
              <w:t>xori</w:t>
            </w:r>
          </w:p>
        </w:tc>
        <w:tc>
          <w:tcPr>
            <w:tcW w:w="1199" w:type="pct"/>
          </w:tcPr>
          <w:p w:rsidR="00620A54" w:rsidRPr="004D7B46" w:rsidRDefault="00620A54" w:rsidP="004D7B46">
            <w:pPr>
              <w:pStyle w:val="PlainText"/>
              <w:jc w:val="both"/>
              <w:cnfStyle w:val="000000000000"/>
            </w:pPr>
            <w:r w:rsidRPr="004D7B46">
              <w:t>X-coordinate of origin of axis</w:t>
            </w:r>
          </w:p>
        </w:tc>
        <w:tc>
          <w:tcPr>
            <w:tcW w:w="619" w:type="pct"/>
          </w:tcPr>
          <w:p w:rsidR="00620A54" w:rsidRPr="004D7B46" w:rsidRDefault="00620A54" w:rsidP="004D7B46">
            <w:pPr>
              <w:pStyle w:val="PlainText"/>
              <w:jc w:val="both"/>
              <w:cnfStyle w:val="000000000000"/>
            </w:pPr>
            <w:r w:rsidRPr="004D7B46">
              <w:t>0.0</w:t>
            </w:r>
          </w:p>
        </w:tc>
        <w:tc>
          <w:tcPr>
            <w:tcW w:w="1199" w:type="pct"/>
          </w:tcPr>
          <w:p w:rsidR="00620A54" w:rsidRPr="004D7B46" w:rsidRDefault="00620A54" w:rsidP="004D7B46">
            <w:pPr>
              <w:pStyle w:val="PlainText"/>
              <w:jc w:val="both"/>
              <w:cnfStyle w:val="000000000000"/>
            </w:pPr>
            <w:r w:rsidRPr="004D7B46">
              <w:t>-100000000.0 - 1000000000.0</w:t>
            </w:r>
          </w:p>
        </w:tc>
        <w:tc>
          <w:tcPr>
            <w:tcW w:w="548" w:type="pct"/>
          </w:tcPr>
          <w:p w:rsidR="00620A54" w:rsidRPr="004D7B46" w:rsidRDefault="00620A54" w:rsidP="004D7B46">
            <w:pPr>
              <w:pStyle w:val="PlainText"/>
              <w:jc w:val="both"/>
              <w:cnfStyle w:val="000000000000"/>
            </w:pPr>
            <w:r w:rsidRPr="004D7B46">
              <w:t>m</w:t>
            </w:r>
          </w:p>
        </w:tc>
        <w:tc>
          <w:tcPr>
            <w:tcW w:w="604" w:type="pct"/>
          </w:tcPr>
          <w:p w:rsidR="00620A54" w:rsidRPr="004D7B46" w:rsidRDefault="00620A54" w:rsidP="004D7B46">
            <w:pPr>
              <w:pStyle w:val="PlainText"/>
              <w:jc w:val="both"/>
              <w:cnfStyle w:val="000000000000"/>
            </w:pPr>
          </w:p>
        </w:tc>
      </w:tr>
      <w:tr w:rsidR="00620A54" w:rsidRPr="004D7B46" w:rsidTr="00883631">
        <w:trPr>
          <w:cnfStyle w:val="000000100000"/>
        </w:trPr>
        <w:tc>
          <w:tcPr>
            <w:cnfStyle w:val="001000000000"/>
            <w:tcW w:w="831" w:type="pct"/>
          </w:tcPr>
          <w:p w:rsidR="00620A54" w:rsidRPr="004D7B46" w:rsidRDefault="00620A54" w:rsidP="004D7B46">
            <w:pPr>
              <w:pStyle w:val="PlainText"/>
              <w:jc w:val="both"/>
            </w:pPr>
            <w:r w:rsidRPr="004D7B46">
              <w:t>xyfile</w:t>
            </w:r>
          </w:p>
        </w:tc>
        <w:tc>
          <w:tcPr>
            <w:tcW w:w="1199" w:type="pct"/>
          </w:tcPr>
          <w:p w:rsidR="00620A54" w:rsidRPr="004D7B46" w:rsidRDefault="00620A54" w:rsidP="004D7B46">
            <w:pPr>
              <w:pStyle w:val="PlainText"/>
              <w:jc w:val="both"/>
              <w:cnfStyle w:val="000000100000"/>
            </w:pPr>
            <w:r w:rsidRPr="004D7B46">
              <w:t>Name of the file containing Delft3D xy-coordinates of the calculation grid</w:t>
            </w:r>
          </w:p>
        </w:tc>
        <w:tc>
          <w:tcPr>
            <w:tcW w:w="619" w:type="pct"/>
          </w:tcPr>
          <w:p w:rsidR="00620A54" w:rsidRPr="004D7B46" w:rsidRDefault="00620A54" w:rsidP="004D7B46">
            <w:pPr>
              <w:pStyle w:val="PlainText"/>
              <w:jc w:val="both"/>
              <w:cnfStyle w:val="000000100000"/>
            </w:pPr>
          </w:p>
        </w:tc>
        <w:tc>
          <w:tcPr>
            <w:tcW w:w="1199" w:type="pct"/>
          </w:tcPr>
          <w:p w:rsidR="00620A54" w:rsidRPr="004D7B46" w:rsidRDefault="00620A54" w:rsidP="004D7B46">
            <w:pPr>
              <w:pStyle w:val="PlainText"/>
              <w:jc w:val="both"/>
              <w:cnfStyle w:val="000000100000"/>
            </w:pPr>
          </w:p>
        </w:tc>
        <w:tc>
          <w:tcPr>
            <w:tcW w:w="548" w:type="pct"/>
          </w:tcPr>
          <w:p w:rsidR="00620A54" w:rsidRPr="004D7B46" w:rsidRDefault="00620A54" w:rsidP="004D7B46">
            <w:pPr>
              <w:pStyle w:val="PlainText"/>
              <w:jc w:val="both"/>
              <w:cnfStyle w:val="000000100000"/>
            </w:pPr>
            <w:r w:rsidRPr="004D7B46">
              <w:t>&lt;file&gt;</w:t>
            </w:r>
          </w:p>
        </w:tc>
        <w:tc>
          <w:tcPr>
            <w:tcW w:w="604" w:type="pct"/>
          </w:tcPr>
          <w:p w:rsidR="00620A54" w:rsidRPr="004D7B46" w:rsidRDefault="00620A54" w:rsidP="004D7B46">
            <w:pPr>
              <w:pStyle w:val="PlainText"/>
              <w:jc w:val="both"/>
              <w:cnfStyle w:val="000000100000"/>
            </w:pPr>
          </w:p>
        </w:tc>
      </w:tr>
      <w:tr w:rsidR="00620A54" w:rsidRPr="004D7B46" w:rsidTr="00883631">
        <w:tc>
          <w:tcPr>
            <w:cnfStyle w:val="001000000000"/>
            <w:tcW w:w="831" w:type="pct"/>
          </w:tcPr>
          <w:p w:rsidR="00620A54" w:rsidRPr="004D7B46" w:rsidRDefault="00620A54" w:rsidP="004D7B46">
            <w:pPr>
              <w:pStyle w:val="PlainText"/>
              <w:jc w:val="both"/>
            </w:pPr>
            <w:r w:rsidRPr="004D7B46">
              <w:t>yfile</w:t>
            </w:r>
          </w:p>
        </w:tc>
        <w:tc>
          <w:tcPr>
            <w:tcW w:w="1199" w:type="pct"/>
          </w:tcPr>
          <w:p w:rsidR="00620A54" w:rsidRPr="004D7B46" w:rsidRDefault="00620A54" w:rsidP="004D7B46">
            <w:pPr>
              <w:pStyle w:val="PlainText"/>
              <w:jc w:val="both"/>
              <w:cnfStyle w:val="000000000000"/>
            </w:pPr>
            <w:r w:rsidRPr="004D7B46">
              <w:t>Name of the file containing y-coordinates of the calculation grid</w:t>
            </w:r>
          </w:p>
        </w:tc>
        <w:tc>
          <w:tcPr>
            <w:tcW w:w="619" w:type="pct"/>
          </w:tcPr>
          <w:p w:rsidR="00620A54" w:rsidRPr="004D7B46" w:rsidRDefault="00620A54" w:rsidP="004D7B46">
            <w:pPr>
              <w:pStyle w:val="PlainText"/>
              <w:jc w:val="both"/>
              <w:cnfStyle w:val="000000000000"/>
            </w:pPr>
          </w:p>
        </w:tc>
        <w:tc>
          <w:tcPr>
            <w:tcW w:w="1199" w:type="pct"/>
          </w:tcPr>
          <w:p w:rsidR="00620A54" w:rsidRPr="004D7B46" w:rsidRDefault="00620A54" w:rsidP="004D7B46">
            <w:pPr>
              <w:pStyle w:val="PlainText"/>
              <w:jc w:val="both"/>
              <w:cnfStyle w:val="000000000000"/>
            </w:pPr>
          </w:p>
        </w:tc>
        <w:tc>
          <w:tcPr>
            <w:tcW w:w="548" w:type="pct"/>
          </w:tcPr>
          <w:p w:rsidR="00620A54" w:rsidRPr="004D7B46" w:rsidRDefault="00620A54" w:rsidP="004D7B46">
            <w:pPr>
              <w:pStyle w:val="PlainText"/>
              <w:jc w:val="both"/>
              <w:cnfStyle w:val="000000000000"/>
            </w:pPr>
            <w:r w:rsidRPr="004D7B46">
              <w:t>&lt;file&gt;</w:t>
            </w:r>
          </w:p>
        </w:tc>
        <w:tc>
          <w:tcPr>
            <w:tcW w:w="604" w:type="pct"/>
          </w:tcPr>
          <w:p w:rsidR="00620A54" w:rsidRPr="004D7B46" w:rsidRDefault="00620A54" w:rsidP="004D7B46">
            <w:pPr>
              <w:pStyle w:val="PlainText"/>
              <w:jc w:val="both"/>
              <w:cnfStyle w:val="000000000000"/>
            </w:pPr>
          </w:p>
        </w:tc>
      </w:tr>
      <w:tr w:rsidR="00620A54" w:rsidRPr="004D7B46" w:rsidTr="00883631">
        <w:trPr>
          <w:cnfStyle w:val="000000100000"/>
        </w:trPr>
        <w:tc>
          <w:tcPr>
            <w:cnfStyle w:val="001000000000"/>
            <w:tcW w:w="831" w:type="pct"/>
          </w:tcPr>
          <w:p w:rsidR="00620A54" w:rsidRPr="004D7B46" w:rsidRDefault="00620A54" w:rsidP="004D7B46">
            <w:pPr>
              <w:pStyle w:val="PlainText"/>
              <w:jc w:val="both"/>
            </w:pPr>
            <w:r w:rsidRPr="004D7B46">
              <w:t>yori</w:t>
            </w:r>
          </w:p>
        </w:tc>
        <w:tc>
          <w:tcPr>
            <w:tcW w:w="1199" w:type="pct"/>
          </w:tcPr>
          <w:p w:rsidR="00620A54" w:rsidRPr="004D7B46" w:rsidRDefault="00620A54" w:rsidP="004D7B46">
            <w:pPr>
              <w:pStyle w:val="PlainText"/>
              <w:jc w:val="both"/>
              <w:cnfStyle w:val="000000100000"/>
            </w:pPr>
            <w:r w:rsidRPr="004D7B46">
              <w:t>Y-coordinate of origin of axis</w:t>
            </w:r>
          </w:p>
        </w:tc>
        <w:tc>
          <w:tcPr>
            <w:tcW w:w="619" w:type="pct"/>
          </w:tcPr>
          <w:p w:rsidR="00620A54" w:rsidRPr="004D7B46" w:rsidRDefault="00620A54" w:rsidP="004D7B46">
            <w:pPr>
              <w:pStyle w:val="PlainText"/>
              <w:jc w:val="both"/>
              <w:cnfStyle w:val="000000100000"/>
            </w:pPr>
            <w:r w:rsidRPr="004D7B46">
              <w:t>0.0</w:t>
            </w:r>
          </w:p>
        </w:tc>
        <w:tc>
          <w:tcPr>
            <w:tcW w:w="1199" w:type="pct"/>
          </w:tcPr>
          <w:p w:rsidR="00620A54" w:rsidRPr="004D7B46" w:rsidRDefault="00620A54" w:rsidP="004D7B46">
            <w:pPr>
              <w:pStyle w:val="PlainText"/>
              <w:jc w:val="both"/>
              <w:cnfStyle w:val="000000100000"/>
            </w:pPr>
            <w:r w:rsidRPr="004D7B46">
              <w:t>-1000000000.0 - 1000000000.0</w:t>
            </w:r>
          </w:p>
        </w:tc>
        <w:tc>
          <w:tcPr>
            <w:tcW w:w="548" w:type="pct"/>
          </w:tcPr>
          <w:p w:rsidR="00620A54" w:rsidRPr="004D7B46" w:rsidRDefault="00620A54" w:rsidP="004D7B46">
            <w:pPr>
              <w:pStyle w:val="PlainText"/>
              <w:jc w:val="both"/>
              <w:cnfStyle w:val="000000100000"/>
            </w:pPr>
            <w:r w:rsidRPr="004D7B46">
              <w:t>m</w:t>
            </w:r>
          </w:p>
        </w:tc>
        <w:tc>
          <w:tcPr>
            <w:tcW w:w="604" w:type="pct"/>
          </w:tcPr>
          <w:p w:rsidR="00620A54" w:rsidRPr="004D7B46" w:rsidRDefault="00620A54" w:rsidP="004D7B46">
            <w:pPr>
              <w:pStyle w:val="PlainText"/>
              <w:jc w:val="both"/>
              <w:cnfStyle w:val="000000100000"/>
            </w:pPr>
          </w:p>
        </w:tc>
      </w:tr>
    </w:tbl>
    <w:p w:rsidR="00620A54" w:rsidRPr="004D7B46" w:rsidRDefault="00620A54" w:rsidP="004D7B46">
      <w:pPr>
        <w:pStyle w:val="Heading2"/>
        <w:spacing w:line="240" w:lineRule="auto"/>
        <w:jc w:val="both"/>
        <w:rPr>
          <w:lang w:val="en-US"/>
        </w:rPr>
      </w:pPr>
      <w:bookmarkStart w:id="124" w:name="_Toc285701666"/>
      <w:bookmarkStart w:id="125" w:name="_Toc412018067"/>
      <w:r w:rsidRPr="004D7B46">
        <w:rPr>
          <w:lang w:val="en-US"/>
        </w:rPr>
        <w:t>Waves input</w:t>
      </w:r>
      <w:bookmarkEnd w:id="124"/>
      <w:bookmarkEnd w:id="125"/>
    </w:p>
    <w:p w:rsidR="00620A54" w:rsidRPr="004D7B46" w:rsidRDefault="00620A54" w:rsidP="004D7B46">
      <w:pPr>
        <w:pStyle w:val="BodyText"/>
        <w:rPr>
          <w:lang w:val="en-US"/>
        </w:rPr>
      </w:pPr>
      <w:r w:rsidRPr="004D7B46">
        <w:rPr>
          <w:lang w:val="en-US"/>
        </w:rPr>
        <w:t xml:space="preserve">An XBeach model is generally forced by waves on its offshore boundary. These waves are described by the wave boundary conditions discussed in this section. The details of the wave motions within the model are described by the wave numerics in terms of the wave action balance (see </w:t>
      </w:r>
      <w:fldSimple w:instr=" REF _Ref285372503 \w \h  \* MERGEFORMAT ">
        <w:r w:rsidR="004D7B46">
          <w:rPr>
            <w:lang w:val="en-US"/>
          </w:rPr>
          <w:t>6.3.1</w:t>
        </w:r>
      </w:fldSimple>
      <w:r w:rsidRPr="004D7B46">
        <w:rPr>
          <w:lang w:val="en-US"/>
        </w:rPr>
        <w:t xml:space="preserve"> </w:t>
      </w:r>
      <w:fldSimple w:instr=" REF _Ref285372503 \h  \* MERGEFORMAT ">
        <w:r w:rsidR="004D7B46" w:rsidRPr="004D7B46">
          <w:rPr>
            <w:lang w:val="en-US"/>
          </w:rPr>
          <w:t>Wave numerics</w:t>
        </w:r>
      </w:fldSimple>
      <w:r w:rsidRPr="004D7B46">
        <w:rPr>
          <w:lang w:val="en-US"/>
        </w:rPr>
        <w:t>) and wave-current interaction (</w:t>
      </w:r>
      <w:fldSimple w:instr=" REF _Ref285372515 \w \h  \* MERGEFORMAT ">
        <w:r w:rsidR="004D7B46">
          <w:rPr>
            <w:lang w:val="en-US"/>
          </w:rPr>
          <w:t>6.3.4</w:t>
        </w:r>
      </w:fldSimple>
      <w:r w:rsidRPr="004D7B46">
        <w:rPr>
          <w:lang w:val="en-US"/>
        </w:rPr>
        <w:t xml:space="preserve"> </w:t>
      </w:r>
      <w:fldSimple w:instr=" REF _Ref285372523 \h  \* MERGEFORMAT ">
        <w:r w:rsidR="004D7B46" w:rsidRPr="004D7B46">
          <w:rPr>
            <w:lang w:val="en-US"/>
          </w:rPr>
          <w:t>Wave-current interaction</w:t>
        </w:r>
      </w:fldSimple>
      <w:r w:rsidRPr="004D7B46">
        <w:rPr>
          <w:lang w:val="en-US"/>
        </w:rPr>
        <w:t xml:space="preserve">), wave dissipation model (see </w:t>
      </w:r>
      <w:fldSimple w:instr=" REF _Ref285372511 \w \h  \* MERGEFORMAT ">
        <w:r w:rsidR="004D7B46">
          <w:rPr>
            <w:lang w:val="en-US"/>
          </w:rPr>
          <w:t>6.3.2</w:t>
        </w:r>
      </w:fldSimple>
      <w:r w:rsidRPr="004D7B46">
        <w:rPr>
          <w:lang w:val="en-US"/>
        </w:rPr>
        <w:t xml:space="preserve"> </w:t>
      </w:r>
      <w:fldSimple w:instr=" REF _Ref285372521 \h  \* MERGEFORMAT ">
        <w:r w:rsidR="004D7B46" w:rsidRPr="004D7B46">
          <w:rPr>
            <w:lang w:val="en-US"/>
          </w:rPr>
          <w:t>Wave dissipation</w:t>
        </w:r>
      </w:fldSimple>
      <w:r w:rsidRPr="004D7B46">
        <w:rPr>
          <w:lang w:val="en-US"/>
        </w:rPr>
        <w:t>) and wave roller model (</w:t>
      </w:r>
      <w:fldSimple w:instr=" REF _Ref285372514 \w \h  \* MERGEFORMAT ">
        <w:r w:rsidR="004D7B46">
          <w:rPr>
            <w:lang w:val="en-US"/>
          </w:rPr>
          <w:t>6.3.3</w:t>
        </w:r>
      </w:fldSimple>
      <w:r w:rsidRPr="004D7B46">
        <w:rPr>
          <w:lang w:val="en-US"/>
        </w:rPr>
        <w:t xml:space="preserve"> </w:t>
      </w:r>
      <w:fldSimple w:instr=" REF _Ref285372522 \h  \* MERGEFORMAT ">
        <w:r w:rsidR="004D7B46" w:rsidRPr="004D7B46">
          <w:rPr>
            <w:lang w:val="en-US"/>
          </w:rPr>
          <w:t>Rollers</w:t>
        </w:r>
      </w:fldSimple>
      <w:r w:rsidRPr="004D7B46">
        <w:rPr>
          <w:lang w:val="en-US"/>
        </w:rPr>
        <w:t>).</w:t>
      </w:r>
    </w:p>
    <w:p w:rsidR="00620A54" w:rsidRPr="004D7B46" w:rsidRDefault="00620A54" w:rsidP="004D7B46">
      <w:pPr>
        <w:pStyle w:val="BodyText"/>
        <w:rPr>
          <w:lang w:val="en-US"/>
        </w:rPr>
      </w:pPr>
      <w:r w:rsidRPr="004D7B46">
        <w:rPr>
          <w:lang w:val="en-US"/>
        </w:rPr>
        <w:t xml:space="preserve">XBeach supports a variety of wave boundary condition types that are divided in two main groups: stationary and spectral boundary conditions. The </w:t>
      </w:r>
      <w:r w:rsidRPr="004D7B46">
        <w:rPr>
          <w:i/>
          <w:lang w:val="en-US"/>
        </w:rPr>
        <w:t>instat</w:t>
      </w:r>
      <w:r w:rsidRPr="004D7B46">
        <w:rPr>
          <w:lang w:val="en-US"/>
        </w:rPr>
        <w:t xml:space="preserve"> keyword can be used to select one particular type of wave boundary conditions. Table </w:t>
      </w:r>
      <w:r w:rsidRPr="004D7B46">
        <w:rPr>
          <w:highlight w:val="yellow"/>
          <w:lang w:val="en-US"/>
        </w:rPr>
        <w:t>XXX</w:t>
      </w:r>
      <w:r w:rsidRPr="004D7B46">
        <w:rPr>
          <w:lang w:val="en-US"/>
        </w:rPr>
        <w:t xml:space="preserve"> gives an overview of all types of wave boundary conditions available for XBeach. Figure </w:t>
      </w:r>
      <w:r w:rsidRPr="004D7B46">
        <w:rPr>
          <w:highlight w:val="yellow"/>
          <w:lang w:val="en-US"/>
        </w:rPr>
        <w:t>XXX</w:t>
      </w:r>
      <w:r w:rsidRPr="004D7B46">
        <w:rPr>
          <w:lang w:val="en-US"/>
        </w:rPr>
        <w:t xml:space="preserve"> can be used to help you determine what type of wave boundary conditions is appropriate for your case. Each wave boundary condition type is explained in the following subsections. Note that most spectral wave boundary conditions can vary both in space and time using a </w:t>
      </w:r>
      <w:r w:rsidRPr="004D7B46">
        <w:rPr>
          <w:i/>
          <w:lang w:val="en-US"/>
        </w:rPr>
        <w:t>FILELIST</w:t>
      </w:r>
      <w:r w:rsidRPr="004D7B46">
        <w:rPr>
          <w:lang w:val="en-US"/>
        </w:rPr>
        <w:t xml:space="preserve"> and/or </w:t>
      </w:r>
      <w:r w:rsidRPr="004D7B46">
        <w:rPr>
          <w:i/>
          <w:lang w:val="en-US"/>
        </w:rPr>
        <w:t>LOCLIST</w:t>
      </w:r>
      <w:r w:rsidRPr="004D7B46">
        <w:rPr>
          <w:lang w:val="en-US"/>
        </w:rPr>
        <w:t xml:space="preserve"> construction as described in </w:t>
      </w:r>
      <w:fldSimple w:instr=" REF _Ref285374442 \w \h  \* MERGEFORMAT ">
        <w:r w:rsidR="004D7B46">
          <w:rPr>
            <w:lang w:val="en-US"/>
          </w:rPr>
          <w:t>4.4.5</w:t>
        </w:r>
      </w:fldSimple>
      <w:r w:rsidRPr="004D7B46">
        <w:rPr>
          <w:lang w:val="en-US"/>
        </w:rPr>
        <w:t xml:space="preserve"> </w:t>
      </w:r>
      <w:fldSimple w:instr=" REF _Ref285374442 \h  \* MERGEFORMAT ">
        <w:r w:rsidR="004D7B46" w:rsidRPr="004D7B46">
          <w:rPr>
            <w:lang w:val="en-US"/>
          </w:rPr>
          <w:t>Temporally and/or spatially varying wave boundary conditions</w:t>
        </w:r>
      </w:fldSimple>
      <w:r w:rsidRPr="004D7B46">
        <w:rPr>
          <w:lang w:val="en-US"/>
        </w:rPr>
        <w:t>.</w:t>
      </w:r>
    </w:p>
    <w:p w:rsidR="00620A54" w:rsidRPr="004D7B46" w:rsidRDefault="00620A54" w:rsidP="004D7B46">
      <w:pPr>
        <w:pStyle w:val="Caption"/>
        <w:keepNext/>
        <w:jc w:val="both"/>
        <w:rPr>
          <w:lang w:val="en-US"/>
        </w:rPr>
      </w:pPr>
      <w:r w:rsidRPr="004D7B46">
        <w:rPr>
          <w:lang w:val="en-US"/>
        </w:rPr>
        <w:t xml:space="preserve">Table </w:t>
      </w:r>
      <w:r w:rsidRPr="004D7B46">
        <w:rPr>
          <w:highlight w:val="yellow"/>
          <w:lang w:val="en-US"/>
        </w:rPr>
        <w:t>XXX</w:t>
      </w:r>
      <w:r w:rsidRPr="004D7B46">
        <w:rPr>
          <w:lang w:val="en-US"/>
        </w:rPr>
        <w:t xml:space="preserve"> Overview of wave boundary conditions supported by XBeach</w:t>
      </w:r>
    </w:p>
    <w:tbl>
      <w:tblPr>
        <w:tblStyle w:val="LightShading-Accent1"/>
        <w:tblW w:w="5000" w:type="pct"/>
        <w:tblLook w:val="0420"/>
      </w:tblPr>
      <w:tblGrid>
        <w:gridCol w:w="2759"/>
        <w:gridCol w:w="6171"/>
      </w:tblGrid>
      <w:tr w:rsidR="00620A54" w:rsidRPr="004D7B46" w:rsidTr="00883631">
        <w:trPr>
          <w:cnfStyle w:val="100000000000"/>
        </w:trPr>
        <w:tc>
          <w:tcPr>
            <w:tcW w:w="1545" w:type="pct"/>
          </w:tcPr>
          <w:p w:rsidR="00620A54" w:rsidRPr="004D7B46" w:rsidRDefault="00620A54" w:rsidP="004D7B46">
            <w:pPr>
              <w:rPr>
                <w:i/>
                <w:lang w:val="en-US"/>
              </w:rPr>
            </w:pPr>
            <w:r w:rsidRPr="004D7B46">
              <w:rPr>
                <w:i/>
                <w:lang w:val="en-US"/>
              </w:rPr>
              <w:t>instat</w:t>
            </w:r>
          </w:p>
        </w:tc>
        <w:tc>
          <w:tcPr>
            <w:tcW w:w="3455" w:type="pct"/>
          </w:tcPr>
          <w:p w:rsidR="00620A54" w:rsidRPr="004D7B46" w:rsidRDefault="00620A54" w:rsidP="004D7B46">
            <w:pPr>
              <w:rPr>
                <w:lang w:val="en-US"/>
              </w:rPr>
            </w:pPr>
            <w:r w:rsidRPr="004D7B46">
              <w:rPr>
                <w:lang w:val="en-US"/>
              </w:rPr>
              <w:t>description</w:t>
            </w:r>
          </w:p>
        </w:tc>
      </w:tr>
      <w:tr w:rsidR="00620A54" w:rsidRPr="004D7B46" w:rsidTr="00883631">
        <w:trPr>
          <w:cnfStyle w:val="000000100000"/>
        </w:trPr>
        <w:tc>
          <w:tcPr>
            <w:tcW w:w="1545" w:type="pct"/>
          </w:tcPr>
          <w:p w:rsidR="00620A54" w:rsidRPr="004D7B46" w:rsidRDefault="00620A54" w:rsidP="004D7B46">
            <w:pPr>
              <w:rPr>
                <w:lang w:val="en-US"/>
              </w:rPr>
            </w:pPr>
            <w:r w:rsidRPr="004D7B46">
              <w:rPr>
                <w:lang w:val="en-US"/>
              </w:rPr>
              <w:t>off</w:t>
            </w:r>
          </w:p>
        </w:tc>
        <w:tc>
          <w:tcPr>
            <w:tcW w:w="3455" w:type="pct"/>
          </w:tcPr>
          <w:p w:rsidR="00620A54" w:rsidRPr="004D7B46" w:rsidRDefault="00620A54" w:rsidP="004D7B46">
            <w:pPr>
              <w:rPr>
                <w:lang w:val="en-US"/>
              </w:rPr>
            </w:pPr>
            <w:r w:rsidRPr="004D7B46">
              <w:rPr>
                <w:lang w:val="en-US"/>
              </w:rPr>
              <w:t>no wave boundary condition</w:t>
            </w:r>
          </w:p>
        </w:tc>
      </w:tr>
      <w:tr w:rsidR="00620A54" w:rsidRPr="004D7B46" w:rsidTr="00883631">
        <w:tc>
          <w:tcPr>
            <w:tcW w:w="1545" w:type="pct"/>
          </w:tcPr>
          <w:p w:rsidR="00620A54" w:rsidRPr="004D7B46" w:rsidRDefault="00620A54" w:rsidP="004D7B46">
            <w:pPr>
              <w:rPr>
                <w:lang w:val="en-US"/>
              </w:rPr>
            </w:pPr>
            <w:r w:rsidRPr="004D7B46">
              <w:rPr>
                <w:lang w:val="en-US"/>
              </w:rPr>
              <w:t>stat</w:t>
            </w:r>
          </w:p>
        </w:tc>
        <w:tc>
          <w:tcPr>
            <w:tcW w:w="3455" w:type="pct"/>
          </w:tcPr>
          <w:p w:rsidR="00620A54" w:rsidRPr="004D7B46" w:rsidRDefault="00620A54" w:rsidP="004D7B46">
            <w:pPr>
              <w:rPr>
                <w:lang w:val="en-US"/>
              </w:rPr>
            </w:pPr>
            <w:r w:rsidRPr="004D7B46">
              <w:rPr>
                <w:lang w:val="en-US"/>
              </w:rPr>
              <w:t>stationary wave boundary condition (sea state)</w:t>
            </w:r>
          </w:p>
        </w:tc>
      </w:tr>
      <w:tr w:rsidR="00620A54" w:rsidRPr="004D7B46" w:rsidTr="00883631">
        <w:trPr>
          <w:cnfStyle w:val="000000100000"/>
        </w:trPr>
        <w:tc>
          <w:tcPr>
            <w:tcW w:w="1545" w:type="pct"/>
          </w:tcPr>
          <w:p w:rsidR="00620A54" w:rsidRPr="004D7B46" w:rsidRDefault="00620A54" w:rsidP="004D7B46">
            <w:pPr>
              <w:rPr>
                <w:lang w:val="en-US"/>
              </w:rPr>
            </w:pPr>
            <w:r w:rsidRPr="004D7B46">
              <w:rPr>
                <w:lang w:val="en-US"/>
              </w:rPr>
              <w:t>bichrom</w:t>
            </w:r>
          </w:p>
        </w:tc>
        <w:tc>
          <w:tcPr>
            <w:tcW w:w="3455" w:type="pct"/>
          </w:tcPr>
          <w:p w:rsidR="00620A54" w:rsidRPr="004D7B46" w:rsidRDefault="00620A54" w:rsidP="004D7B46">
            <w:pPr>
              <w:rPr>
                <w:lang w:val="en-US"/>
              </w:rPr>
            </w:pPr>
            <w:r w:rsidRPr="004D7B46">
              <w:rPr>
                <w:lang w:val="en-US"/>
              </w:rPr>
              <w:t>bichromatic (two wave component) waves</w:t>
            </w:r>
          </w:p>
        </w:tc>
      </w:tr>
      <w:tr w:rsidR="00620A54" w:rsidRPr="004D7B46" w:rsidTr="00883631">
        <w:tc>
          <w:tcPr>
            <w:tcW w:w="1545" w:type="pct"/>
          </w:tcPr>
          <w:p w:rsidR="00620A54" w:rsidRPr="004D7B46" w:rsidRDefault="00620A54" w:rsidP="004D7B46">
            <w:pPr>
              <w:rPr>
                <w:lang w:val="en-US"/>
              </w:rPr>
            </w:pPr>
            <w:r w:rsidRPr="004D7B46">
              <w:rPr>
                <w:lang w:val="en-US"/>
              </w:rPr>
              <w:t>ts_1</w:t>
            </w:r>
          </w:p>
        </w:tc>
        <w:tc>
          <w:tcPr>
            <w:tcW w:w="3455" w:type="pct"/>
          </w:tcPr>
          <w:p w:rsidR="00620A54" w:rsidRPr="004D7B46" w:rsidRDefault="00620A54" w:rsidP="004D7B46">
            <w:pPr>
              <w:rPr>
                <w:lang w:val="en-US"/>
              </w:rPr>
            </w:pPr>
            <w:r w:rsidRPr="004D7B46">
              <w:rPr>
                <w:lang w:val="en-US"/>
              </w:rPr>
              <w:t>first-order timeseries of waves (generated outside XBeach)</w:t>
            </w:r>
          </w:p>
        </w:tc>
      </w:tr>
      <w:tr w:rsidR="00620A54" w:rsidRPr="004D7B46" w:rsidTr="00883631">
        <w:trPr>
          <w:cnfStyle w:val="000000100000"/>
        </w:trPr>
        <w:tc>
          <w:tcPr>
            <w:tcW w:w="1545" w:type="pct"/>
          </w:tcPr>
          <w:p w:rsidR="00620A54" w:rsidRPr="004D7B46" w:rsidRDefault="00620A54" w:rsidP="004D7B46">
            <w:pPr>
              <w:rPr>
                <w:lang w:val="en-US"/>
              </w:rPr>
            </w:pPr>
            <w:r w:rsidRPr="004D7B46">
              <w:rPr>
                <w:lang w:val="en-US"/>
              </w:rPr>
              <w:t>ts_2</w:t>
            </w:r>
          </w:p>
        </w:tc>
        <w:tc>
          <w:tcPr>
            <w:tcW w:w="3455" w:type="pct"/>
          </w:tcPr>
          <w:p w:rsidR="00620A54" w:rsidRPr="004D7B46" w:rsidRDefault="00620A54" w:rsidP="004D7B46">
            <w:pPr>
              <w:rPr>
                <w:lang w:val="en-US"/>
              </w:rPr>
            </w:pPr>
            <w:r w:rsidRPr="004D7B46">
              <w:rPr>
                <w:lang w:val="en-US"/>
              </w:rPr>
              <w:t>second-order timeseries of waves (generated outside XBeach)</w:t>
            </w:r>
          </w:p>
        </w:tc>
      </w:tr>
      <w:tr w:rsidR="00620A54" w:rsidRPr="004D7B46" w:rsidTr="00883631">
        <w:tc>
          <w:tcPr>
            <w:tcW w:w="1545" w:type="pct"/>
          </w:tcPr>
          <w:p w:rsidR="00620A54" w:rsidRPr="004D7B46" w:rsidRDefault="00620A54" w:rsidP="004D7B46">
            <w:pPr>
              <w:rPr>
                <w:lang w:val="en-US"/>
              </w:rPr>
            </w:pPr>
            <w:r w:rsidRPr="004D7B46">
              <w:rPr>
                <w:lang w:val="en-US"/>
              </w:rPr>
              <w:t>jons</w:t>
            </w:r>
          </w:p>
        </w:tc>
        <w:tc>
          <w:tcPr>
            <w:tcW w:w="3455" w:type="pct"/>
          </w:tcPr>
          <w:p w:rsidR="00620A54" w:rsidRPr="004D7B46" w:rsidRDefault="00620A54" w:rsidP="004D7B46">
            <w:pPr>
              <w:rPr>
                <w:lang w:val="en-US"/>
              </w:rPr>
            </w:pPr>
            <w:r w:rsidRPr="004D7B46">
              <w:rPr>
                <w:lang w:val="en-US"/>
              </w:rPr>
              <w:t>wave groups generated using a parametric (Jonswap) spectrum</w:t>
            </w:r>
          </w:p>
        </w:tc>
      </w:tr>
      <w:tr w:rsidR="00620A54" w:rsidRPr="004D7B46" w:rsidTr="00883631">
        <w:trPr>
          <w:cnfStyle w:val="000000100000"/>
        </w:trPr>
        <w:tc>
          <w:tcPr>
            <w:tcW w:w="1545" w:type="pct"/>
          </w:tcPr>
          <w:p w:rsidR="00620A54" w:rsidRPr="004D7B46" w:rsidRDefault="00620A54" w:rsidP="004D7B46">
            <w:pPr>
              <w:rPr>
                <w:lang w:val="en-US"/>
              </w:rPr>
            </w:pPr>
            <w:r w:rsidRPr="004D7B46">
              <w:rPr>
                <w:lang w:val="en-US"/>
              </w:rPr>
              <w:t>swan</w:t>
            </w:r>
          </w:p>
        </w:tc>
        <w:tc>
          <w:tcPr>
            <w:tcW w:w="3455" w:type="pct"/>
          </w:tcPr>
          <w:p w:rsidR="00620A54" w:rsidRPr="004D7B46" w:rsidRDefault="00620A54" w:rsidP="004D7B46">
            <w:pPr>
              <w:rPr>
                <w:lang w:val="en-US"/>
              </w:rPr>
            </w:pPr>
            <w:r w:rsidRPr="004D7B46">
              <w:rPr>
                <w:lang w:val="en-US"/>
              </w:rPr>
              <w:t>wave groups generated using a SWAN 2D output file</w:t>
            </w:r>
          </w:p>
        </w:tc>
      </w:tr>
      <w:tr w:rsidR="00620A54" w:rsidRPr="004D7B46" w:rsidTr="00883631">
        <w:tc>
          <w:tcPr>
            <w:tcW w:w="1545" w:type="pct"/>
          </w:tcPr>
          <w:p w:rsidR="00620A54" w:rsidRPr="004D7B46" w:rsidRDefault="00620A54" w:rsidP="004D7B46">
            <w:pPr>
              <w:rPr>
                <w:lang w:val="en-US"/>
              </w:rPr>
            </w:pPr>
            <w:r w:rsidRPr="004D7B46">
              <w:rPr>
                <w:lang w:val="en-US"/>
              </w:rPr>
              <w:t>vardens</w:t>
            </w:r>
          </w:p>
        </w:tc>
        <w:tc>
          <w:tcPr>
            <w:tcW w:w="3455" w:type="pct"/>
          </w:tcPr>
          <w:p w:rsidR="00620A54" w:rsidRPr="004D7B46" w:rsidRDefault="00620A54" w:rsidP="004D7B46">
            <w:pPr>
              <w:rPr>
                <w:lang w:val="en-US"/>
              </w:rPr>
            </w:pPr>
            <w:r w:rsidRPr="004D7B46">
              <w:rPr>
                <w:lang w:val="en-US"/>
              </w:rPr>
              <w:t>wave groups generated using a formatted file</w:t>
            </w:r>
          </w:p>
        </w:tc>
      </w:tr>
      <w:tr w:rsidR="00620A54" w:rsidRPr="004D7B46" w:rsidTr="00883631">
        <w:trPr>
          <w:cnfStyle w:val="000000100000"/>
        </w:trPr>
        <w:tc>
          <w:tcPr>
            <w:tcW w:w="1545" w:type="pct"/>
          </w:tcPr>
          <w:p w:rsidR="00620A54" w:rsidRPr="004D7B46" w:rsidRDefault="00620A54" w:rsidP="004D7B46">
            <w:pPr>
              <w:rPr>
                <w:lang w:val="en-US"/>
              </w:rPr>
            </w:pPr>
            <w:r w:rsidRPr="004D7B46">
              <w:rPr>
                <w:lang w:val="en-US"/>
              </w:rPr>
              <w:t>nonh</w:t>
            </w:r>
          </w:p>
        </w:tc>
        <w:tc>
          <w:tcPr>
            <w:tcW w:w="3455" w:type="pct"/>
          </w:tcPr>
          <w:p w:rsidR="00620A54" w:rsidRPr="004D7B46" w:rsidRDefault="00620A54" w:rsidP="004D7B46">
            <w:pPr>
              <w:rPr>
                <w:lang w:val="en-US"/>
              </w:rPr>
            </w:pPr>
            <w:r w:rsidRPr="004D7B46">
              <w:rPr>
                <w:lang w:val="en-US"/>
              </w:rPr>
              <w:t>boundary conditions for nonhydrostatic option</w:t>
            </w:r>
          </w:p>
        </w:tc>
      </w:tr>
      <w:tr w:rsidR="00620A54" w:rsidRPr="004D7B46" w:rsidTr="00883631">
        <w:tc>
          <w:tcPr>
            <w:tcW w:w="1545" w:type="pct"/>
          </w:tcPr>
          <w:p w:rsidR="00620A54" w:rsidRPr="004D7B46" w:rsidRDefault="00620A54" w:rsidP="004D7B46">
            <w:pPr>
              <w:rPr>
                <w:lang w:val="en-US"/>
              </w:rPr>
            </w:pPr>
            <w:r w:rsidRPr="004D7B46">
              <w:rPr>
                <w:lang w:val="en-US"/>
              </w:rPr>
              <w:t>reuse</w:t>
            </w:r>
          </w:p>
        </w:tc>
        <w:tc>
          <w:tcPr>
            <w:tcW w:w="3455" w:type="pct"/>
          </w:tcPr>
          <w:p w:rsidR="00620A54" w:rsidRPr="004D7B46" w:rsidRDefault="00620A54" w:rsidP="004D7B46">
            <w:pPr>
              <w:rPr>
                <w:lang w:val="en-US"/>
              </w:rPr>
            </w:pPr>
            <w:r w:rsidRPr="004D7B46">
              <w:rPr>
                <w:lang w:val="en-US"/>
              </w:rPr>
              <w:t>reuse of wave conditions</w:t>
            </w:r>
          </w:p>
        </w:tc>
      </w:tr>
      <w:tr w:rsidR="00620A54" w:rsidRPr="004D7B46" w:rsidTr="00883631">
        <w:trPr>
          <w:cnfStyle w:val="000000100000"/>
        </w:trPr>
        <w:tc>
          <w:tcPr>
            <w:tcW w:w="1545" w:type="pct"/>
          </w:tcPr>
          <w:p w:rsidR="00620A54" w:rsidRPr="004D7B46" w:rsidRDefault="00620A54" w:rsidP="004D7B46">
            <w:pPr>
              <w:rPr>
                <w:lang w:val="en-US"/>
              </w:rPr>
            </w:pPr>
            <w:r w:rsidRPr="004D7B46">
              <w:rPr>
                <w:lang w:val="en-US"/>
              </w:rPr>
              <w:t>stat_table</w:t>
            </w:r>
          </w:p>
        </w:tc>
        <w:tc>
          <w:tcPr>
            <w:tcW w:w="3455" w:type="pct"/>
          </w:tcPr>
          <w:p w:rsidR="00620A54" w:rsidRPr="004D7B46" w:rsidRDefault="00620A54" w:rsidP="004D7B46">
            <w:pPr>
              <w:rPr>
                <w:lang w:val="en-US"/>
              </w:rPr>
            </w:pPr>
            <w:r w:rsidRPr="004D7B46">
              <w:rPr>
                <w:lang w:val="en-US"/>
              </w:rPr>
              <w:t>a sequence of stationary conditions (sea states)</w:t>
            </w:r>
          </w:p>
        </w:tc>
      </w:tr>
      <w:tr w:rsidR="00620A54" w:rsidRPr="004D7B46" w:rsidTr="00883631">
        <w:tc>
          <w:tcPr>
            <w:tcW w:w="1545" w:type="pct"/>
          </w:tcPr>
          <w:p w:rsidR="00620A54" w:rsidRPr="004D7B46" w:rsidRDefault="00620A54" w:rsidP="004D7B46">
            <w:pPr>
              <w:rPr>
                <w:lang w:val="en-US"/>
              </w:rPr>
            </w:pPr>
            <w:r w:rsidRPr="004D7B46">
              <w:rPr>
                <w:lang w:val="en-US"/>
              </w:rPr>
              <w:t>jons_table</w:t>
            </w:r>
          </w:p>
        </w:tc>
        <w:tc>
          <w:tcPr>
            <w:tcW w:w="3455" w:type="pct"/>
          </w:tcPr>
          <w:p w:rsidR="00620A54" w:rsidRPr="004D7B46" w:rsidRDefault="00620A54" w:rsidP="004D7B46">
            <w:pPr>
              <w:rPr>
                <w:lang w:val="en-US"/>
              </w:rPr>
            </w:pPr>
            <w:r w:rsidRPr="004D7B46">
              <w:rPr>
                <w:lang w:val="en-US"/>
              </w:rPr>
              <w:t>a sequence of time-varying wave groups</w:t>
            </w:r>
          </w:p>
        </w:tc>
      </w:tr>
    </w:tbl>
    <w:p w:rsidR="00620A54" w:rsidRPr="004D7B46" w:rsidRDefault="00620A54" w:rsidP="004D7B46">
      <w:pPr>
        <w:rPr>
          <w:lang w:val="en-US"/>
        </w:rPr>
      </w:pPr>
    </w:p>
    <w:p w:rsidR="00620A54" w:rsidRPr="004D7B46" w:rsidRDefault="00620A54" w:rsidP="004D7B46">
      <w:pPr>
        <w:keepNext/>
        <w:rPr>
          <w:lang w:val="en-US"/>
        </w:rPr>
      </w:pPr>
      <w:r w:rsidRPr="004D7B46">
        <w:rPr>
          <w:noProof/>
          <w:lang w:val="en-US"/>
        </w:rPr>
        <w:drawing>
          <wp:inline distT="0" distB="0" distL="0" distR="0">
            <wp:extent cx="4857309" cy="7843544"/>
            <wp:effectExtent l="0" t="0" r="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veBoundaryConditions.png"/>
                    <pic:cNvPicPr/>
                  </pic:nvPicPr>
                  <pic:blipFill>
                    <a:blip r:embed="rId17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4857309" cy="7843544"/>
                    </a:xfrm>
                    <a:prstGeom prst="rect">
                      <a:avLst/>
                    </a:prstGeom>
                  </pic:spPr>
                </pic:pic>
              </a:graphicData>
            </a:graphic>
          </wp:inline>
        </w:drawing>
      </w:r>
    </w:p>
    <w:p w:rsidR="00620A54" w:rsidRPr="004D7B46" w:rsidRDefault="00620A54" w:rsidP="004D7B46">
      <w:pPr>
        <w:pStyle w:val="Caption"/>
        <w:jc w:val="both"/>
        <w:rPr>
          <w:lang w:val="en-US"/>
        </w:rPr>
      </w:pPr>
      <w:r w:rsidRPr="004D7B46">
        <w:rPr>
          <w:lang w:val="en-US"/>
        </w:rPr>
        <w:t xml:space="preserve">Figure </w:t>
      </w:r>
      <w:r w:rsidRPr="004D7B46">
        <w:rPr>
          <w:highlight w:val="yellow"/>
          <w:lang w:val="en-US"/>
        </w:rPr>
        <w:t>XXX</w:t>
      </w:r>
      <w:r w:rsidRPr="004D7B46">
        <w:rPr>
          <w:lang w:val="en-US"/>
        </w:rPr>
        <w:t xml:space="preserve"> Decision tree for selecting the appropriate type of wave boundary conditions</w:t>
      </w:r>
    </w:p>
    <w:p w:rsidR="00620A54" w:rsidRPr="004D7B46" w:rsidRDefault="00620A54" w:rsidP="004D7B46">
      <w:pPr>
        <w:pStyle w:val="Heading3"/>
        <w:jc w:val="both"/>
        <w:rPr>
          <w:lang w:val="en-US"/>
        </w:rPr>
      </w:pPr>
      <w:bookmarkStart w:id="126" w:name="_Ref285383424"/>
      <w:bookmarkStart w:id="127" w:name="_Toc285701667"/>
      <w:bookmarkStart w:id="128" w:name="_Toc412018068"/>
      <w:r w:rsidRPr="004D7B46">
        <w:rPr>
          <w:lang w:val="en-US"/>
        </w:rPr>
        <w:lastRenderedPageBreak/>
        <w:t>Stationary wave boundary conditions</w:t>
      </w:r>
      <w:bookmarkEnd w:id="126"/>
      <w:bookmarkEnd w:id="127"/>
      <w:bookmarkEnd w:id="128"/>
    </w:p>
    <w:p w:rsidR="00620A54" w:rsidRPr="004D7B46" w:rsidRDefault="00620A54" w:rsidP="004D7B46">
      <w:pPr>
        <w:pStyle w:val="BodyText"/>
        <w:rPr>
          <w:lang w:val="en-US"/>
        </w:rPr>
      </w:pPr>
      <w:r w:rsidRPr="004D7B46">
        <w:rPr>
          <w:lang w:val="en-US"/>
        </w:rPr>
        <w:t xml:space="preserve">Stationary wave boundary conditions are enabled using </w:t>
      </w:r>
      <w:r w:rsidRPr="004D7B46">
        <w:rPr>
          <w:i/>
          <w:lang w:val="en-US"/>
        </w:rPr>
        <w:t>instat</w:t>
      </w:r>
      <w:r w:rsidRPr="004D7B46">
        <w:rPr>
          <w:lang w:val="en-US"/>
        </w:rPr>
        <w:t xml:space="preserve"> values </w:t>
      </w:r>
      <w:r w:rsidRPr="004D7B46">
        <w:rPr>
          <w:i/>
          <w:lang w:val="en-US"/>
        </w:rPr>
        <w:t>stat</w:t>
      </w:r>
      <w:r w:rsidRPr="004D7B46">
        <w:rPr>
          <w:lang w:val="en-US"/>
        </w:rPr>
        <w:t xml:space="preserve">, </w:t>
      </w:r>
      <w:r w:rsidRPr="004D7B46">
        <w:rPr>
          <w:i/>
          <w:lang w:val="en-US"/>
        </w:rPr>
        <w:t>bichrom</w:t>
      </w:r>
      <w:r w:rsidRPr="004D7B46">
        <w:rPr>
          <w:lang w:val="en-US"/>
        </w:rPr>
        <w:t xml:space="preserve">, </w:t>
      </w:r>
      <w:r w:rsidRPr="004D7B46">
        <w:rPr>
          <w:i/>
          <w:lang w:val="en-US"/>
        </w:rPr>
        <w:t>ts_1</w:t>
      </w:r>
      <w:r w:rsidRPr="004D7B46">
        <w:rPr>
          <w:lang w:val="en-US"/>
        </w:rPr>
        <w:t xml:space="preserve">, </w:t>
      </w:r>
      <w:r w:rsidRPr="004D7B46">
        <w:rPr>
          <w:i/>
          <w:lang w:val="en-US"/>
        </w:rPr>
        <w:t xml:space="preserve">ts_2 </w:t>
      </w:r>
      <w:r w:rsidRPr="004D7B46">
        <w:rPr>
          <w:lang w:val="en-US"/>
        </w:rPr>
        <w:t xml:space="preserve">or </w:t>
      </w:r>
      <w:r w:rsidRPr="004D7B46">
        <w:rPr>
          <w:i/>
          <w:lang w:val="en-US"/>
        </w:rPr>
        <w:t>stat_table</w:t>
      </w:r>
      <w:r w:rsidRPr="004D7B46">
        <w:rPr>
          <w:lang w:val="en-US"/>
        </w:rPr>
        <w:t>. The conditions are</w:t>
      </w:r>
      <w:r w:rsidRPr="004D7B46">
        <w:rPr>
          <w:i/>
          <w:lang w:val="en-US"/>
        </w:rPr>
        <w:t xml:space="preserve"> </w:t>
      </w:r>
      <w:r w:rsidRPr="004D7B46">
        <w:rPr>
          <w:lang w:val="en-US"/>
        </w:rPr>
        <w:t xml:space="preserve">generally defined within the </w:t>
      </w:r>
      <w:r w:rsidRPr="004D7B46">
        <w:rPr>
          <w:i/>
          <w:lang w:val="en-US"/>
        </w:rPr>
        <w:t>params.txt</w:t>
      </w:r>
      <w:r w:rsidRPr="004D7B46">
        <w:rPr>
          <w:lang w:val="en-US"/>
        </w:rPr>
        <w:t xml:space="preserve"> file directly using the keywords described in the table below. In addition, in case of </w:t>
      </w:r>
      <w:r w:rsidRPr="004D7B46">
        <w:rPr>
          <w:i/>
          <w:lang w:val="en-US"/>
        </w:rPr>
        <w:t>instat</w:t>
      </w:r>
      <w:r w:rsidRPr="004D7B46">
        <w:rPr>
          <w:lang w:val="en-US"/>
        </w:rPr>
        <w:t xml:space="preserve"> values </w:t>
      </w:r>
      <w:r w:rsidRPr="004D7B46">
        <w:rPr>
          <w:i/>
          <w:lang w:val="en-US"/>
        </w:rPr>
        <w:t>ts_1</w:t>
      </w:r>
      <w:r w:rsidRPr="004D7B46">
        <w:rPr>
          <w:lang w:val="en-US"/>
        </w:rPr>
        <w:t xml:space="preserve"> or </w:t>
      </w:r>
      <w:r w:rsidRPr="004D7B46">
        <w:rPr>
          <w:i/>
          <w:lang w:val="en-US"/>
        </w:rPr>
        <w:t>ts_2</w:t>
      </w:r>
      <w:r w:rsidRPr="004D7B46">
        <w:rPr>
          <w:lang w:val="en-US"/>
        </w:rPr>
        <w:t xml:space="preserve"> the file </w:t>
      </w:r>
      <w:r w:rsidRPr="004D7B46">
        <w:rPr>
          <w:i/>
          <w:lang w:val="en-US"/>
        </w:rPr>
        <w:t>bc/gen.ezs</w:t>
      </w:r>
      <w:r w:rsidRPr="004D7B46">
        <w:rPr>
          <w:lang w:val="en-US"/>
        </w:rPr>
        <w:t xml:space="preserve"> should be present that describes the infragravity wave forcing generated outside of XBeach. The format of this file is as follows:</w:t>
      </w:r>
    </w:p>
    <w:p w:rsidR="00620A54" w:rsidRPr="004D7B46" w:rsidRDefault="00620A54" w:rsidP="004D7B46">
      <w:pPr>
        <w:pStyle w:val="Codeheader"/>
        <w:rPr>
          <w:lang w:val="en-US"/>
        </w:rPr>
      </w:pPr>
      <w:r w:rsidRPr="004D7B46">
        <w:rPr>
          <w:lang w:val="en-US"/>
        </w:rPr>
        <w:t>bc/gen.ezs</w:t>
      </w:r>
    </w:p>
    <w:p w:rsidR="00620A54" w:rsidRPr="004D7B46" w:rsidRDefault="00620A54" w:rsidP="004D7B46">
      <w:pPr>
        <w:pStyle w:val="Code"/>
        <w:jc w:val="both"/>
      </w:pPr>
      <w:r w:rsidRPr="004D7B46">
        <w:t>&lt;time 1&gt; &lt;zs 1&gt; &lt;Hrms 1&gt;</w:t>
      </w:r>
    </w:p>
    <w:p w:rsidR="00620A54" w:rsidRPr="004D7B46" w:rsidRDefault="00620A54" w:rsidP="004D7B46">
      <w:pPr>
        <w:pStyle w:val="Code"/>
        <w:jc w:val="both"/>
      </w:pPr>
      <w:r w:rsidRPr="004D7B46">
        <w:t>&lt;time 1&gt; &lt;zs 2&gt; &lt;Hrms 2&gt;</w:t>
      </w:r>
    </w:p>
    <w:p w:rsidR="00620A54" w:rsidRPr="004D7B46" w:rsidRDefault="00620A54" w:rsidP="004D7B46">
      <w:pPr>
        <w:pStyle w:val="Code"/>
        <w:jc w:val="both"/>
      </w:pPr>
      <w:r w:rsidRPr="004D7B46">
        <w:t>&lt;time 2&gt; &lt;zs 3&gt; &lt;Hrms 3&gt;</w:t>
      </w:r>
    </w:p>
    <w:p w:rsidR="00620A54" w:rsidRPr="004D7B46" w:rsidRDefault="00620A54" w:rsidP="004D7B46">
      <w:pPr>
        <w:pStyle w:val="Code"/>
        <w:jc w:val="both"/>
      </w:pPr>
      <w:r w:rsidRPr="004D7B46">
        <w:t>...</w:t>
      </w:r>
    </w:p>
    <w:p w:rsidR="00620A54" w:rsidRPr="004D7B46" w:rsidRDefault="00620A54" w:rsidP="004D7B46">
      <w:pPr>
        <w:pStyle w:val="BodyText"/>
        <w:rPr>
          <w:lang w:val="en-US"/>
        </w:rPr>
      </w:pPr>
      <w:r w:rsidRPr="004D7B46">
        <w:rPr>
          <w:lang w:val="en-US"/>
        </w:rPr>
        <w:t xml:space="preserve">Only in case of </w:t>
      </w:r>
      <w:r w:rsidRPr="004D7B46">
        <w:rPr>
          <w:i/>
          <w:lang w:val="en-US"/>
        </w:rPr>
        <w:t>instat=stat_table</w:t>
      </w:r>
      <w:r w:rsidRPr="004D7B46">
        <w:rPr>
          <w:lang w:val="en-US"/>
        </w:rPr>
        <w:t xml:space="preserve"> the time-varying stationary wave boundary conditions are fully described in an external file referenced by the </w:t>
      </w:r>
      <w:r w:rsidRPr="004D7B46">
        <w:rPr>
          <w:i/>
          <w:lang w:val="en-US"/>
        </w:rPr>
        <w:t>bcfile</w:t>
      </w:r>
      <w:r w:rsidRPr="004D7B46">
        <w:rPr>
          <w:lang w:val="en-US"/>
        </w:rPr>
        <w:t xml:space="preserve"> keyword. The </w:t>
      </w:r>
      <w:r w:rsidRPr="004D7B46">
        <w:rPr>
          <w:i/>
          <w:lang w:val="en-US"/>
        </w:rPr>
        <w:t xml:space="preserve">bcfile </w:t>
      </w:r>
      <w:r w:rsidRPr="004D7B46">
        <w:rPr>
          <w:lang w:val="en-US"/>
        </w:rPr>
        <w:t xml:space="preserve">keyword is part of the spectral wave boundary condition input and also the referenced file is designed for time-varying spectral input in the form of JONSWAP spectra. In stationary mode only the relevant data from this file is used and irrelevant data like </w:t>
      </w:r>
      <w:r w:rsidRPr="004D7B46">
        <w:rPr>
          <w:i/>
          <w:lang w:val="en-US"/>
        </w:rPr>
        <w:t>gamma</w:t>
      </w:r>
      <w:r w:rsidRPr="004D7B46">
        <w:rPr>
          <w:lang w:val="en-US"/>
        </w:rPr>
        <w:t xml:space="preserve"> and </w:t>
      </w:r>
      <w:r w:rsidRPr="004D7B46">
        <w:rPr>
          <w:i/>
          <w:lang w:val="en-US"/>
        </w:rPr>
        <w:t>dfj</w:t>
      </w:r>
      <w:r w:rsidRPr="004D7B46">
        <w:rPr>
          <w:lang w:val="en-US"/>
        </w:rPr>
        <w:t xml:space="preserve"> are discarded. See </w:t>
      </w:r>
      <w:fldSimple w:instr=" REF _Ref285376842 \w \h  \* MERGEFORMAT ">
        <w:r w:rsidR="004D7B46">
          <w:rPr>
            <w:lang w:val="en-US"/>
          </w:rPr>
          <w:t>4.4.2.1</w:t>
        </w:r>
      </w:fldSimple>
      <w:r w:rsidRPr="004D7B46">
        <w:rPr>
          <w:lang w:val="en-US"/>
        </w:rPr>
        <w:t xml:space="preserve"> </w:t>
      </w:r>
      <w:fldSimple w:instr=" REF _Ref285376842 \h  \* MERGEFORMAT ">
        <w:r w:rsidR="004D7B46" w:rsidRPr="004D7B46">
          <w:rPr>
            <w:lang w:val="en-US"/>
          </w:rPr>
          <w:t>JONSWAP wave spectra</w:t>
        </w:r>
      </w:fldSimple>
      <w:r w:rsidRPr="004D7B46">
        <w:rPr>
          <w:lang w:val="en-US"/>
        </w:rPr>
        <w:t xml:space="preserve"> for a description of the file format.</w:t>
      </w:r>
    </w:p>
    <w:tbl>
      <w:tblPr>
        <w:tblStyle w:val="LightShading-Accent1"/>
        <w:tblW w:w="0" w:type="auto"/>
        <w:tblLook w:val="04A0"/>
      </w:tblPr>
      <w:tblGrid>
        <w:gridCol w:w="1721"/>
        <w:gridCol w:w="2245"/>
        <w:gridCol w:w="1197"/>
        <w:gridCol w:w="1721"/>
        <w:gridCol w:w="848"/>
        <w:gridCol w:w="1198"/>
      </w:tblGrid>
      <w:tr w:rsidR="00620A54" w:rsidRPr="004D7B46" w:rsidTr="00883631">
        <w:trPr>
          <w:cnfStyle w:val="100000000000"/>
          <w:tblHeader/>
        </w:trPr>
        <w:tc>
          <w:tcPr>
            <w:cnfStyle w:val="001000000000"/>
            <w:tcW w:w="1984" w:type="dxa"/>
          </w:tcPr>
          <w:p w:rsidR="00620A54" w:rsidRPr="004D7B46" w:rsidRDefault="00620A54" w:rsidP="004D7B46">
            <w:pPr>
              <w:pStyle w:val="PlainText"/>
              <w:jc w:val="both"/>
            </w:pPr>
            <w:r w:rsidRPr="004D7B46">
              <w:t>keyword</w:t>
            </w:r>
          </w:p>
        </w:tc>
        <w:tc>
          <w:tcPr>
            <w:tcW w:w="2834" w:type="dxa"/>
          </w:tcPr>
          <w:p w:rsidR="00620A54" w:rsidRPr="004D7B46" w:rsidRDefault="00620A54" w:rsidP="004D7B46">
            <w:pPr>
              <w:pStyle w:val="PlainText"/>
              <w:jc w:val="both"/>
              <w:cnfStyle w:val="100000000000"/>
            </w:pPr>
            <w:r w:rsidRPr="004D7B46">
              <w:t>description</w:t>
            </w:r>
          </w:p>
        </w:tc>
        <w:tc>
          <w:tcPr>
            <w:tcW w:w="1417" w:type="dxa"/>
          </w:tcPr>
          <w:p w:rsidR="00620A54" w:rsidRPr="004D7B46" w:rsidRDefault="00620A54" w:rsidP="004D7B46">
            <w:pPr>
              <w:pStyle w:val="PlainText"/>
              <w:jc w:val="both"/>
              <w:cnfStyle w:val="100000000000"/>
            </w:pPr>
            <w:r w:rsidRPr="004D7B46">
              <w:t>default</w:t>
            </w:r>
          </w:p>
        </w:tc>
        <w:tc>
          <w:tcPr>
            <w:tcW w:w="1984" w:type="dxa"/>
          </w:tcPr>
          <w:p w:rsidR="00620A54" w:rsidRPr="004D7B46" w:rsidRDefault="00620A54" w:rsidP="004D7B46">
            <w:pPr>
              <w:pStyle w:val="PlainText"/>
              <w:jc w:val="both"/>
              <w:cnfStyle w:val="100000000000"/>
            </w:pPr>
            <w:r w:rsidRPr="004D7B46">
              <w:t>range</w:t>
            </w:r>
          </w:p>
        </w:tc>
        <w:tc>
          <w:tcPr>
            <w:tcW w:w="850" w:type="dxa"/>
          </w:tcPr>
          <w:p w:rsidR="00620A54" w:rsidRPr="004D7B46" w:rsidRDefault="00620A54" w:rsidP="004D7B46">
            <w:pPr>
              <w:pStyle w:val="PlainText"/>
              <w:jc w:val="both"/>
              <w:cnfStyle w:val="100000000000"/>
            </w:pPr>
            <w:r w:rsidRPr="004D7B46">
              <w:t>units</w:t>
            </w:r>
          </w:p>
        </w:tc>
        <w:tc>
          <w:tcPr>
            <w:tcW w:w="1700" w:type="dxa"/>
          </w:tcPr>
          <w:p w:rsidR="00620A54" w:rsidRPr="004D7B46" w:rsidRDefault="00620A54" w:rsidP="004D7B46">
            <w:pPr>
              <w:pStyle w:val="PlainText"/>
              <w:jc w:val="both"/>
              <w:cnfStyle w:val="100000000000"/>
            </w:pPr>
            <w:r w:rsidRPr="004D7B46">
              <w:t>remark</w:t>
            </w:r>
          </w:p>
        </w:tc>
      </w:tr>
      <w:tr w:rsidR="00620A54" w:rsidRPr="004D7B46" w:rsidTr="00883631">
        <w:trPr>
          <w:cnfStyle w:val="000000100000"/>
        </w:trPr>
        <w:tc>
          <w:tcPr>
            <w:cnfStyle w:val="001000000000"/>
            <w:tcW w:w="1984" w:type="dxa"/>
          </w:tcPr>
          <w:p w:rsidR="00620A54" w:rsidRPr="004D7B46" w:rsidRDefault="00620A54" w:rsidP="004D7B46">
            <w:pPr>
              <w:pStyle w:val="PlainText"/>
              <w:jc w:val="both"/>
            </w:pPr>
            <w:r w:rsidRPr="004D7B46">
              <w:t>Hrms</w:t>
            </w:r>
          </w:p>
        </w:tc>
        <w:tc>
          <w:tcPr>
            <w:tcW w:w="2834" w:type="dxa"/>
          </w:tcPr>
          <w:p w:rsidR="00620A54" w:rsidRPr="004D7B46" w:rsidRDefault="00620A54" w:rsidP="004D7B46">
            <w:pPr>
              <w:pStyle w:val="PlainText"/>
              <w:jc w:val="both"/>
              <w:cnfStyle w:val="000000100000"/>
            </w:pPr>
            <w:r w:rsidRPr="004D7B46">
              <w:t>Hrms wave height for instat = stat, bichrom, ts_1 or ts_2</w:t>
            </w:r>
          </w:p>
        </w:tc>
        <w:tc>
          <w:tcPr>
            <w:tcW w:w="1417" w:type="dxa"/>
          </w:tcPr>
          <w:p w:rsidR="00620A54" w:rsidRPr="004D7B46" w:rsidRDefault="00620A54" w:rsidP="004D7B46">
            <w:pPr>
              <w:pStyle w:val="PlainText"/>
              <w:jc w:val="both"/>
              <w:cnfStyle w:val="000000100000"/>
            </w:pPr>
            <w:r w:rsidRPr="004D7B46">
              <w:t>1.0</w:t>
            </w:r>
          </w:p>
        </w:tc>
        <w:tc>
          <w:tcPr>
            <w:tcW w:w="1984" w:type="dxa"/>
          </w:tcPr>
          <w:p w:rsidR="00620A54" w:rsidRPr="004D7B46" w:rsidRDefault="00620A54" w:rsidP="004D7B46">
            <w:pPr>
              <w:pStyle w:val="PlainText"/>
              <w:jc w:val="both"/>
              <w:cnfStyle w:val="000000100000"/>
            </w:pPr>
            <w:r w:rsidRPr="004D7B46">
              <w:t>0.0 - 10.0</w:t>
            </w:r>
          </w:p>
        </w:tc>
        <w:tc>
          <w:tcPr>
            <w:tcW w:w="850" w:type="dxa"/>
          </w:tcPr>
          <w:p w:rsidR="00620A54" w:rsidRPr="004D7B46" w:rsidRDefault="00620A54" w:rsidP="004D7B46">
            <w:pPr>
              <w:pStyle w:val="PlainText"/>
              <w:jc w:val="both"/>
              <w:cnfStyle w:val="000000100000"/>
            </w:pPr>
            <w:r w:rsidRPr="004D7B46">
              <w:t>m</w:t>
            </w:r>
          </w:p>
        </w:tc>
        <w:tc>
          <w:tcPr>
            <w:tcW w:w="1700" w:type="dxa"/>
          </w:tcPr>
          <w:p w:rsidR="00620A54" w:rsidRPr="004D7B46" w:rsidRDefault="00620A54" w:rsidP="004D7B46">
            <w:pPr>
              <w:pStyle w:val="PlainText"/>
              <w:jc w:val="both"/>
              <w:cnfStyle w:val="000000100000"/>
            </w:pPr>
          </w:p>
        </w:tc>
      </w:tr>
      <w:tr w:rsidR="00620A54" w:rsidRPr="004D7B46" w:rsidTr="00883631">
        <w:tc>
          <w:tcPr>
            <w:cnfStyle w:val="001000000000"/>
            <w:tcW w:w="1984" w:type="dxa"/>
          </w:tcPr>
          <w:p w:rsidR="00620A54" w:rsidRPr="004D7B46" w:rsidRDefault="00620A54" w:rsidP="004D7B46">
            <w:pPr>
              <w:pStyle w:val="PlainText"/>
              <w:jc w:val="both"/>
            </w:pPr>
            <w:r w:rsidRPr="004D7B46">
              <w:t>Tlong</w:t>
            </w:r>
          </w:p>
        </w:tc>
        <w:tc>
          <w:tcPr>
            <w:tcW w:w="2834" w:type="dxa"/>
          </w:tcPr>
          <w:p w:rsidR="00620A54" w:rsidRPr="004D7B46" w:rsidRDefault="00620A54" w:rsidP="004D7B46">
            <w:pPr>
              <w:pStyle w:val="PlainText"/>
              <w:jc w:val="both"/>
              <w:cnfStyle w:val="000000000000"/>
            </w:pPr>
            <w:r w:rsidRPr="004D7B46">
              <w:t>Wave group period for case instat = bichrom</w:t>
            </w:r>
          </w:p>
        </w:tc>
        <w:tc>
          <w:tcPr>
            <w:tcW w:w="1417" w:type="dxa"/>
          </w:tcPr>
          <w:p w:rsidR="00620A54" w:rsidRPr="004D7B46" w:rsidRDefault="00620A54" w:rsidP="004D7B46">
            <w:pPr>
              <w:pStyle w:val="PlainText"/>
              <w:jc w:val="both"/>
              <w:cnfStyle w:val="000000000000"/>
            </w:pPr>
            <w:r w:rsidRPr="004D7B46">
              <w:t>80.0</w:t>
            </w:r>
          </w:p>
        </w:tc>
        <w:tc>
          <w:tcPr>
            <w:tcW w:w="1984" w:type="dxa"/>
          </w:tcPr>
          <w:p w:rsidR="00620A54" w:rsidRPr="004D7B46" w:rsidRDefault="00620A54" w:rsidP="004D7B46">
            <w:pPr>
              <w:pStyle w:val="PlainText"/>
              <w:jc w:val="both"/>
              <w:cnfStyle w:val="000000000000"/>
            </w:pPr>
            <w:r w:rsidRPr="004D7B46">
              <w:t>20.0 - 300.0</w:t>
            </w:r>
          </w:p>
        </w:tc>
        <w:tc>
          <w:tcPr>
            <w:tcW w:w="850" w:type="dxa"/>
          </w:tcPr>
          <w:p w:rsidR="00620A54" w:rsidRPr="004D7B46" w:rsidRDefault="00620A54" w:rsidP="004D7B46">
            <w:pPr>
              <w:pStyle w:val="PlainText"/>
              <w:jc w:val="both"/>
              <w:cnfStyle w:val="000000000000"/>
            </w:pPr>
            <w:r w:rsidRPr="004D7B46">
              <w:t>s</w:t>
            </w:r>
          </w:p>
        </w:tc>
        <w:tc>
          <w:tcPr>
            <w:tcW w:w="1700" w:type="dxa"/>
          </w:tcPr>
          <w:p w:rsidR="00620A54" w:rsidRPr="004D7B46" w:rsidRDefault="00620A54" w:rsidP="004D7B46">
            <w:pPr>
              <w:pStyle w:val="PlainText"/>
              <w:jc w:val="both"/>
              <w:cnfStyle w:val="000000000000"/>
            </w:pPr>
          </w:p>
        </w:tc>
      </w:tr>
      <w:tr w:rsidR="00620A54" w:rsidRPr="004D7B46" w:rsidTr="00883631">
        <w:trPr>
          <w:cnfStyle w:val="000000100000"/>
        </w:trPr>
        <w:tc>
          <w:tcPr>
            <w:cnfStyle w:val="001000000000"/>
            <w:tcW w:w="1984" w:type="dxa"/>
          </w:tcPr>
          <w:p w:rsidR="00620A54" w:rsidRPr="004D7B46" w:rsidRDefault="00620A54" w:rsidP="004D7B46">
            <w:pPr>
              <w:pStyle w:val="PlainText"/>
              <w:jc w:val="both"/>
            </w:pPr>
            <w:r w:rsidRPr="004D7B46">
              <w:t>Trep</w:t>
            </w:r>
          </w:p>
        </w:tc>
        <w:tc>
          <w:tcPr>
            <w:tcW w:w="2834" w:type="dxa"/>
          </w:tcPr>
          <w:p w:rsidR="00620A54" w:rsidRPr="004D7B46" w:rsidRDefault="00620A54" w:rsidP="004D7B46">
            <w:pPr>
              <w:pStyle w:val="PlainText"/>
              <w:jc w:val="both"/>
              <w:cnfStyle w:val="000000100000"/>
            </w:pPr>
            <w:r w:rsidRPr="004D7B46">
              <w:t>Representative wave period for instat = stat, bichrom, ts_1 or ts_2</w:t>
            </w:r>
          </w:p>
        </w:tc>
        <w:tc>
          <w:tcPr>
            <w:tcW w:w="1417" w:type="dxa"/>
          </w:tcPr>
          <w:p w:rsidR="00620A54" w:rsidRPr="004D7B46" w:rsidRDefault="00620A54" w:rsidP="004D7B46">
            <w:pPr>
              <w:pStyle w:val="PlainText"/>
              <w:jc w:val="both"/>
              <w:cnfStyle w:val="000000100000"/>
            </w:pPr>
            <w:r w:rsidRPr="004D7B46">
              <w:t>10.0</w:t>
            </w:r>
          </w:p>
        </w:tc>
        <w:tc>
          <w:tcPr>
            <w:tcW w:w="1984" w:type="dxa"/>
          </w:tcPr>
          <w:p w:rsidR="00620A54" w:rsidRPr="004D7B46" w:rsidRDefault="00620A54" w:rsidP="004D7B46">
            <w:pPr>
              <w:pStyle w:val="PlainText"/>
              <w:jc w:val="both"/>
              <w:cnfStyle w:val="000000100000"/>
            </w:pPr>
            <w:r w:rsidRPr="004D7B46">
              <w:t>1.0 - 20.0</w:t>
            </w:r>
          </w:p>
        </w:tc>
        <w:tc>
          <w:tcPr>
            <w:tcW w:w="850" w:type="dxa"/>
          </w:tcPr>
          <w:p w:rsidR="00620A54" w:rsidRPr="004D7B46" w:rsidRDefault="00620A54" w:rsidP="004D7B46">
            <w:pPr>
              <w:pStyle w:val="PlainText"/>
              <w:jc w:val="both"/>
              <w:cnfStyle w:val="000000100000"/>
            </w:pPr>
            <w:r w:rsidRPr="004D7B46">
              <w:t>s</w:t>
            </w:r>
          </w:p>
        </w:tc>
        <w:tc>
          <w:tcPr>
            <w:tcW w:w="1700" w:type="dxa"/>
          </w:tcPr>
          <w:p w:rsidR="00620A54" w:rsidRPr="004D7B46" w:rsidRDefault="00620A54" w:rsidP="004D7B46">
            <w:pPr>
              <w:pStyle w:val="PlainText"/>
              <w:jc w:val="both"/>
              <w:cnfStyle w:val="000000100000"/>
            </w:pPr>
          </w:p>
        </w:tc>
      </w:tr>
      <w:tr w:rsidR="00620A54" w:rsidRPr="004D7B46" w:rsidTr="00883631">
        <w:tc>
          <w:tcPr>
            <w:cnfStyle w:val="001000000000"/>
            <w:tcW w:w="1984" w:type="dxa"/>
          </w:tcPr>
          <w:p w:rsidR="00620A54" w:rsidRPr="004D7B46" w:rsidRDefault="00620A54" w:rsidP="004D7B46">
            <w:pPr>
              <w:pStyle w:val="PlainText"/>
              <w:jc w:val="both"/>
            </w:pPr>
            <w:r w:rsidRPr="004D7B46">
              <w:t>dir0</w:t>
            </w:r>
          </w:p>
        </w:tc>
        <w:tc>
          <w:tcPr>
            <w:tcW w:w="2834" w:type="dxa"/>
          </w:tcPr>
          <w:p w:rsidR="00620A54" w:rsidRPr="004D7B46" w:rsidRDefault="00620A54" w:rsidP="004D7B46">
            <w:pPr>
              <w:pStyle w:val="PlainText"/>
              <w:jc w:val="both"/>
              <w:cnfStyle w:val="000000000000"/>
            </w:pPr>
            <w:r w:rsidRPr="004D7B46">
              <w:t>Mean wave direction for instat = stat, bichrom, ts_1 or ts_2 (nautical convention)</w:t>
            </w:r>
          </w:p>
        </w:tc>
        <w:tc>
          <w:tcPr>
            <w:tcW w:w="1417" w:type="dxa"/>
          </w:tcPr>
          <w:p w:rsidR="00620A54" w:rsidRPr="004D7B46" w:rsidRDefault="00620A54" w:rsidP="004D7B46">
            <w:pPr>
              <w:pStyle w:val="PlainText"/>
              <w:jc w:val="both"/>
              <w:cnfStyle w:val="000000000000"/>
            </w:pPr>
            <w:r w:rsidRPr="004D7B46">
              <w:t>270.0</w:t>
            </w:r>
          </w:p>
        </w:tc>
        <w:tc>
          <w:tcPr>
            <w:tcW w:w="1984" w:type="dxa"/>
          </w:tcPr>
          <w:p w:rsidR="00620A54" w:rsidRPr="004D7B46" w:rsidRDefault="00620A54" w:rsidP="004D7B46">
            <w:pPr>
              <w:pStyle w:val="PlainText"/>
              <w:jc w:val="both"/>
              <w:cnfStyle w:val="000000000000"/>
            </w:pPr>
            <w:r w:rsidRPr="004D7B46">
              <w:t>180.0 - 360.0</w:t>
            </w:r>
          </w:p>
        </w:tc>
        <w:tc>
          <w:tcPr>
            <w:tcW w:w="850" w:type="dxa"/>
          </w:tcPr>
          <w:p w:rsidR="00620A54" w:rsidRPr="004D7B46" w:rsidRDefault="00620A54" w:rsidP="004D7B46">
            <w:pPr>
              <w:pStyle w:val="PlainText"/>
              <w:jc w:val="both"/>
              <w:cnfStyle w:val="000000000000"/>
            </w:pPr>
            <w:r w:rsidRPr="004D7B46">
              <w:t>deg</w:t>
            </w:r>
          </w:p>
        </w:tc>
        <w:tc>
          <w:tcPr>
            <w:tcW w:w="1700" w:type="dxa"/>
          </w:tcPr>
          <w:p w:rsidR="00620A54" w:rsidRPr="004D7B46" w:rsidRDefault="00620A54" w:rsidP="004D7B46">
            <w:pPr>
              <w:pStyle w:val="PlainText"/>
              <w:jc w:val="both"/>
              <w:cnfStyle w:val="000000000000"/>
            </w:pPr>
          </w:p>
        </w:tc>
      </w:tr>
      <w:tr w:rsidR="00620A54" w:rsidRPr="004D7B46" w:rsidTr="00883631">
        <w:trPr>
          <w:cnfStyle w:val="000000100000"/>
        </w:trPr>
        <w:tc>
          <w:tcPr>
            <w:cnfStyle w:val="001000000000"/>
            <w:tcW w:w="1984" w:type="dxa"/>
          </w:tcPr>
          <w:p w:rsidR="00620A54" w:rsidRPr="004D7B46" w:rsidRDefault="00620A54" w:rsidP="004D7B46">
            <w:pPr>
              <w:pStyle w:val="PlainText"/>
              <w:jc w:val="both"/>
            </w:pPr>
            <w:r w:rsidRPr="004D7B46">
              <w:t>instat</w:t>
            </w:r>
          </w:p>
        </w:tc>
        <w:tc>
          <w:tcPr>
            <w:tcW w:w="2834" w:type="dxa"/>
          </w:tcPr>
          <w:p w:rsidR="00620A54" w:rsidRPr="004D7B46" w:rsidRDefault="00620A54" w:rsidP="004D7B46">
            <w:pPr>
              <w:pStyle w:val="PlainText"/>
              <w:jc w:val="both"/>
              <w:cnfStyle w:val="000000100000"/>
            </w:pPr>
            <w:r w:rsidRPr="004D7B46">
              <w:t>Wave boundary condition type</w:t>
            </w:r>
          </w:p>
        </w:tc>
        <w:tc>
          <w:tcPr>
            <w:tcW w:w="1417" w:type="dxa"/>
          </w:tcPr>
          <w:p w:rsidR="00620A54" w:rsidRPr="004D7B46" w:rsidRDefault="00620A54" w:rsidP="004D7B46">
            <w:pPr>
              <w:pStyle w:val="PlainText"/>
              <w:jc w:val="both"/>
              <w:cnfStyle w:val="000000100000"/>
            </w:pPr>
            <w:r w:rsidRPr="004D7B46">
              <w:t>bichrom</w:t>
            </w:r>
          </w:p>
        </w:tc>
        <w:tc>
          <w:tcPr>
            <w:tcW w:w="1984" w:type="dxa"/>
          </w:tcPr>
          <w:p w:rsidR="00620A54" w:rsidRPr="004D7B46" w:rsidRDefault="00620A54" w:rsidP="004D7B46">
            <w:pPr>
              <w:pStyle w:val="PlainText"/>
              <w:jc w:val="both"/>
              <w:cnfStyle w:val="000000100000"/>
            </w:pPr>
            <w:r w:rsidRPr="004D7B46">
              <w:t>stat, bichrom, ts_1, ts_2, jons, swan, vardens, reuse, ts_nonh, off, stat_table, jons_table</w:t>
            </w:r>
          </w:p>
        </w:tc>
        <w:tc>
          <w:tcPr>
            <w:tcW w:w="850" w:type="dxa"/>
          </w:tcPr>
          <w:p w:rsidR="00620A54" w:rsidRPr="004D7B46" w:rsidRDefault="00620A54" w:rsidP="004D7B46">
            <w:pPr>
              <w:pStyle w:val="PlainText"/>
              <w:jc w:val="both"/>
              <w:cnfStyle w:val="000000100000"/>
            </w:pPr>
          </w:p>
        </w:tc>
        <w:tc>
          <w:tcPr>
            <w:tcW w:w="1700" w:type="dxa"/>
          </w:tcPr>
          <w:p w:rsidR="00620A54" w:rsidRPr="004D7B46" w:rsidRDefault="00620A54" w:rsidP="004D7B46">
            <w:pPr>
              <w:pStyle w:val="PlainText"/>
              <w:jc w:val="both"/>
              <w:cnfStyle w:val="000000100000"/>
            </w:pPr>
          </w:p>
        </w:tc>
      </w:tr>
      <w:tr w:rsidR="00620A54" w:rsidRPr="004D7B46" w:rsidTr="00883631">
        <w:tc>
          <w:tcPr>
            <w:cnfStyle w:val="001000000000"/>
            <w:tcW w:w="1984" w:type="dxa"/>
          </w:tcPr>
          <w:p w:rsidR="00620A54" w:rsidRPr="004D7B46" w:rsidRDefault="00620A54" w:rsidP="004D7B46">
            <w:pPr>
              <w:pStyle w:val="PlainText"/>
              <w:jc w:val="both"/>
            </w:pPr>
            <w:r w:rsidRPr="004D7B46">
              <w:t>lateralwave</w:t>
            </w:r>
          </w:p>
        </w:tc>
        <w:tc>
          <w:tcPr>
            <w:tcW w:w="2834" w:type="dxa"/>
          </w:tcPr>
          <w:p w:rsidR="00620A54" w:rsidRPr="004D7B46" w:rsidRDefault="00620A54" w:rsidP="004D7B46">
            <w:pPr>
              <w:pStyle w:val="PlainText"/>
              <w:jc w:val="both"/>
              <w:cnfStyle w:val="000000000000"/>
            </w:pPr>
            <w:r w:rsidRPr="004D7B46">
              <w:t>Switch for lateral boundary at left</w:t>
            </w:r>
          </w:p>
        </w:tc>
        <w:tc>
          <w:tcPr>
            <w:tcW w:w="1417" w:type="dxa"/>
          </w:tcPr>
          <w:p w:rsidR="00620A54" w:rsidRPr="004D7B46" w:rsidRDefault="00620A54" w:rsidP="004D7B46">
            <w:pPr>
              <w:pStyle w:val="PlainText"/>
              <w:jc w:val="both"/>
              <w:cnfStyle w:val="000000000000"/>
            </w:pPr>
            <w:r w:rsidRPr="004D7B46">
              <w:t>neumann</w:t>
            </w:r>
          </w:p>
        </w:tc>
        <w:tc>
          <w:tcPr>
            <w:tcW w:w="1984" w:type="dxa"/>
          </w:tcPr>
          <w:p w:rsidR="00620A54" w:rsidRPr="004D7B46" w:rsidRDefault="00620A54" w:rsidP="004D7B46">
            <w:pPr>
              <w:pStyle w:val="PlainText"/>
              <w:jc w:val="both"/>
              <w:cnfStyle w:val="000000000000"/>
            </w:pPr>
            <w:r w:rsidRPr="004D7B46">
              <w:t>neumann, wavecrest, cyclic</w:t>
            </w:r>
          </w:p>
        </w:tc>
        <w:tc>
          <w:tcPr>
            <w:tcW w:w="850" w:type="dxa"/>
          </w:tcPr>
          <w:p w:rsidR="00620A54" w:rsidRPr="004D7B46" w:rsidRDefault="00620A54" w:rsidP="004D7B46">
            <w:pPr>
              <w:pStyle w:val="PlainText"/>
              <w:jc w:val="both"/>
              <w:cnfStyle w:val="000000000000"/>
            </w:pPr>
          </w:p>
        </w:tc>
        <w:tc>
          <w:tcPr>
            <w:tcW w:w="1700" w:type="dxa"/>
          </w:tcPr>
          <w:p w:rsidR="00620A54" w:rsidRPr="004D7B46" w:rsidRDefault="00620A54" w:rsidP="004D7B46">
            <w:pPr>
              <w:pStyle w:val="PlainText"/>
              <w:jc w:val="both"/>
              <w:cnfStyle w:val="000000000000"/>
            </w:pPr>
          </w:p>
        </w:tc>
      </w:tr>
      <w:tr w:rsidR="00620A54" w:rsidRPr="004D7B46" w:rsidTr="00883631">
        <w:trPr>
          <w:cnfStyle w:val="000000100000"/>
        </w:trPr>
        <w:tc>
          <w:tcPr>
            <w:cnfStyle w:val="001000000000"/>
            <w:tcW w:w="1984" w:type="dxa"/>
          </w:tcPr>
          <w:p w:rsidR="00620A54" w:rsidRPr="004D7B46" w:rsidRDefault="00620A54" w:rsidP="004D7B46">
            <w:pPr>
              <w:pStyle w:val="PlainText"/>
              <w:jc w:val="both"/>
            </w:pPr>
            <w:r w:rsidRPr="004D7B46">
              <w:t>m</w:t>
            </w:r>
          </w:p>
        </w:tc>
        <w:tc>
          <w:tcPr>
            <w:tcW w:w="2834" w:type="dxa"/>
          </w:tcPr>
          <w:p w:rsidR="00620A54" w:rsidRPr="004D7B46" w:rsidRDefault="00620A54" w:rsidP="004D7B46">
            <w:pPr>
              <w:pStyle w:val="PlainText"/>
              <w:jc w:val="both"/>
              <w:cnfStyle w:val="000000100000"/>
            </w:pPr>
            <w:r w:rsidRPr="004D7B46">
              <w:t xml:space="preserve">Power in cos^m directional </w:t>
            </w:r>
            <w:r w:rsidRPr="004D7B46">
              <w:lastRenderedPageBreak/>
              <w:t>distribution for instat = stat, bichrom, ts_1 or ts_2</w:t>
            </w:r>
          </w:p>
        </w:tc>
        <w:tc>
          <w:tcPr>
            <w:tcW w:w="1417" w:type="dxa"/>
          </w:tcPr>
          <w:p w:rsidR="00620A54" w:rsidRPr="004D7B46" w:rsidRDefault="00620A54" w:rsidP="004D7B46">
            <w:pPr>
              <w:pStyle w:val="PlainText"/>
              <w:jc w:val="both"/>
              <w:cnfStyle w:val="000000100000"/>
            </w:pPr>
            <w:r w:rsidRPr="004D7B46">
              <w:lastRenderedPageBreak/>
              <w:t>10</w:t>
            </w:r>
          </w:p>
        </w:tc>
        <w:tc>
          <w:tcPr>
            <w:tcW w:w="1984" w:type="dxa"/>
          </w:tcPr>
          <w:p w:rsidR="00620A54" w:rsidRPr="004D7B46" w:rsidRDefault="00620A54" w:rsidP="004D7B46">
            <w:pPr>
              <w:pStyle w:val="PlainText"/>
              <w:jc w:val="both"/>
              <w:cnfStyle w:val="000000100000"/>
            </w:pPr>
            <w:r w:rsidRPr="004D7B46">
              <w:t>2 - 128</w:t>
            </w:r>
          </w:p>
        </w:tc>
        <w:tc>
          <w:tcPr>
            <w:tcW w:w="850" w:type="dxa"/>
          </w:tcPr>
          <w:p w:rsidR="00620A54" w:rsidRPr="004D7B46" w:rsidRDefault="00620A54" w:rsidP="004D7B46">
            <w:pPr>
              <w:pStyle w:val="PlainText"/>
              <w:jc w:val="both"/>
              <w:cnfStyle w:val="000000100000"/>
            </w:pPr>
            <w:r w:rsidRPr="004D7B46">
              <w:t>-</w:t>
            </w:r>
          </w:p>
        </w:tc>
        <w:tc>
          <w:tcPr>
            <w:tcW w:w="1700" w:type="dxa"/>
          </w:tcPr>
          <w:p w:rsidR="00620A54" w:rsidRPr="004D7B46" w:rsidRDefault="00620A54" w:rsidP="004D7B46">
            <w:pPr>
              <w:pStyle w:val="PlainText"/>
              <w:jc w:val="both"/>
              <w:cnfStyle w:val="000000100000"/>
            </w:pPr>
          </w:p>
        </w:tc>
      </w:tr>
      <w:tr w:rsidR="00620A54" w:rsidRPr="004D7B46" w:rsidTr="00883631">
        <w:tc>
          <w:tcPr>
            <w:cnfStyle w:val="001000000000"/>
            <w:tcW w:w="1984" w:type="dxa"/>
          </w:tcPr>
          <w:p w:rsidR="00620A54" w:rsidRPr="004D7B46" w:rsidRDefault="00620A54" w:rsidP="004D7B46">
            <w:pPr>
              <w:pStyle w:val="PlainText"/>
              <w:jc w:val="both"/>
            </w:pPr>
            <w:r w:rsidRPr="004D7B46">
              <w:lastRenderedPageBreak/>
              <w:t>nmax*</w:t>
            </w:r>
          </w:p>
        </w:tc>
        <w:tc>
          <w:tcPr>
            <w:tcW w:w="2834" w:type="dxa"/>
          </w:tcPr>
          <w:p w:rsidR="00620A54" w:rsidRPr="004D7B46" w:rsidRDefault="00620A54" w:rsidP="004D7B46">
            <w:pPr>
              <w:pStyle w:val="PlainText"/>
              <w:jc w:val="both"/>
              <w:cnfStyle w:val="000000000000"/>
            </w:pPr>
            <w:r w:rsidRPr="004D7B46">
              <w:t>Maximum ratio of cg/c for computing long wave boundary conditions</w:t>
            </w:r>
          </w:p>
        </w:tc>
        <w:tc>
          <w:tcPr>
            <w:tcW w:w="1417" w:type="dxa"/>
          </w:tcPr>
          <w:p w:rsidR="00620A54" w:rsidRPr="004D7B46" w:rsidRDefault="00620A54" w:rsidP="004D7B46">
            <w:pPr>
              <w:pStyle w:val="PlainText"/>
              <w:jc w:val="both"/>
              <w:cnfStyle w:val="000000000000"/>
            </w:pPr>
            <w:r w:rsidRPr="004D7B46">
              <w:t>0.8</w:t>
            </w:r>
          </w:p>
        </w:tc>
        <w:tc>
          <w:tcPr>
            <w:tcW w:w="1984" w:type="dxa"/>
          </w:tcPr>
          <w:p w:rsidR="00620A54" w:rsidRPr="004D7B46" w:rsidRDefault="00620A54" w:rsidP="004D7B46">
            <w:pPr>
              <w:pStyle w:val="PlainText"/>
              <w:jc w:val="both"/>
              <w:cnfStyle w:val="000000000000"/>
            </w:pPr>
            <w:r w:rsidRPr="004D7B46">
              <w:t>0.5 - 1.0</w:t>
            </w:r>
          </w:p>
        </w:tc>
        <w:tc>
          <w:tcPr>
            <w:tcW w:w="850" w:type="dxa"/>
          </w:tcPr>
          <w:p w:rsidR="00620A54" w:rsidRPr="004D7B46" w:rsidRDefault="00620A54" w:rsidP="004D7B46">
            <w:pPr>
              <w:pStyle w:val="PlainText"/>
              <w:jc w:val="both"/>
              <w:cnfStyle w:val="000000000000"/>
            </w:pPr>
            <w:r w:rsidRPr="004D7B46">
              <w:t>-</w:t>
            </w:r>
          </w:p>
        </w:tc>
        <w:tc>
          <w:tcPr>
            <w:tcW w:w="1700" w:type="dxa"/>
          </w:tcPr>
          <w:p w:rsidR="00620A54" w:rsidRPr="004D7B46" w:rsidRDefault="00620A54" w:rsidP="004D7B46">
            <w:pPr>
              <w:pStyle w:val="PlainText"/>
              <w:jc w:val="both"/>
              <w:cnfStyle w:val="000000000000"/>
            </w:pPr>
          </w:p>
        </w:tc>
      </w:tr>
      <w:tr w:rsidR="00620A54" w:rsidRPr="004D7B46" w:rsidTr="00883631">
        <w:trPr>
          <w:cnfStyle w:val="000000100000"/>
        </w:trPr>
        <w:tc>
          <w:tcPr>
            <w:cnfStyle w:val="001000000000"/>
            <w:tcW w:w="1984" w:type="dxa"/>
          </w:tcPr>
          <w:p w:rsidR="00620A54" w:rsidRPr="004D7B46" w:rsidRDefault="00620A54" w:rsidP="004D7B46">
            <w:pPr>
              <w:pStyle w:val="PlainText"/>
              <w:jc w:val="both"/>
            </w:pPr>
            <w:r w:rsidRPr="004D7B46">
              <w:t>taper</w:t>
            </w:r>
          </w:p>
        </w:tc>
        <w:tc>
          <w:tcPr>
            <w:tcW w:w="2834" w:type="dxa"/>
          </w:tcPr>
          <w:p w:rsidR="00620A54" w:rsidRPr="004D7B46" w:rsidRDefault="00620A54" w:rsidP="004D7B46">
            <w:pPr>
              <w:pStyle w:val="PlainText"/>
              <w:jc w:val="both"/>
              <w:cnfStyle w:val="000000100000"/>
            </w:pPr>
            <w:r w:rsidRPr="004D7B46">
              <w:t>Spin-up time of wave boundary conditions, in morphological time</w:t>
            </w:r>
          </w:p>
        </w:tc>
        <w:tc>
          <w:tcPr>
            <w:tcW w:w="1417" w:type="dxa"/>
          </w:tcPr>
          <w:p w:rsidR="00620A54" w:rsidRPr="004D7B46" w:rsidRDefault="00620A54" w:rsidP="004D7B46">
            <w:pPr>
              <w:pStyle w:val="PlainText"/>
              <w:jc w:val="both"/>
              <w:cnfStyle w:val="000000100000"/>
            </w:pPr>
            <w:r w:rsidRPr="004D7B46">
              <w:t>100.0</w:t>
            </w:r>
          </w:p>
        </w:tc>
        <w:tc>
          <w:tcPr>
            <w:tcW w:w="1984" w:type="dxa"/>
          </w:tcPr>
          <w:p w:rsidR="00620A54" w:rsidRPr="004D7B46" w:rsidRDefault="00620A54" w:rsidP="004D7B46">
            <w:pPr>
              <w:pStyle w:val="PlainText"/>
              <w:jc w:val="both"/>
              <w:cnfStyle w:val="000000100000"/>
            </w:pPr>
            <w:r w:rsidRPr="004D7B46">
              <w:t>0.0 - 1000.0</w:t>
            </w:r>
          </w:p>
        </w:tc>
        <w:tc>
          <w:tcPr>
            <w:tcW w:w="850" w:type="dxa"/>
          </w:tcPr>
          <w:p w:rsidR="00620A54" w:rsidRPr="004D7B46" w:rsidRDefault="00620A54" w:rsidP="004D7B46">
            <w:pPr>
              <w:pStyle w:val="PlainText"/>
              <w:jc w:val="both"/>
              <w:cnfStyle w:val="000000100000"/>
            </w:pPr>
            <w:r w:rsidRPr="004D7B46">
              <w:t>s</w:t>
            </w:r>
          </w:p>
        </w:tc>
        <w:tc>
          <w:tcPr>
            <w:tcW w:w="1700" w:type="dxa"/>
          </w:tcPr>
          <w:p w:rsidR="00620A54" w:rsidRPr="004D7B46" w:rsidRDefault="00620A54" w:rsidP="004D7B46">
            <w:pPr>
              <w:pStyle w:val="PlainText"/>
              <w:jc w:val="both"/>
              <w:cnfStyle w:val="000000100000"/>
            </w:pPr>
          </w:p>
        </w:tc>
      </w:tr>
    </w:tbl>
    <w:p w:rsidR="00620A54" w:rsidRPr="004D7B46" w:rsidRDefault="00620A54" w:rsidP="004D7B46">
      <w:pPr>
        <w:pStyle w:val="Heading3"/>
        <w:jc w:val="both"/>
        <w:rPr>
          <w:lang w:val="en-US"/>
        </w:rPr>
      </w:pPr>
      <w:bookmarkStart w:id="129" w:name="_Ref285375434"/>
      <w:bookmarkStart w:id="130" w:name="_Toc285701668"/>
      <w:bookmarkStart w:id="131" w:name="_Toc412018069"/>
      <w:r w:rsidRPr="004D7B46">
        <w:rPr>
          <w:lang w:val="en-US"/>
        </w:rPr>
        <w:t>Spectral wave boundary conditions</w:t>
      </w:r>
      <w:bookmarkEnd w:id="129"/>
      <w:bookmarkEnd w:id="130"/>
      <w:bookmarkEnd w:id="131"/>
    </w:p>
    <w:p w:rsidR="00620A54" w:rsidRPr="004D7B46" w:rsidRDefault="00620A54" w:rsidP="004D7B46">
      <w:pPr>
        <w:pStyle w:val="BodyText"/>
        <w:rPr>
          <w:lang w:val="en-US"/>
        </w:rPr>
      </w:pPr>
      <w:r w:rsidRPr="004D7B46">
        <w:rPr>
          <w:lang w:val="en-US"/>
        </w:rPr>
        <w:t xml:space="preserve">Spectral wave boundary conditions are enabled using </w:t>
      </w:r>
      <w:r w:rsidRPr="004D7B46">
        <w:rPr>
          <w:i/>
          <w:lang w:val="en-US"/>
        </w:rPr>
        <w:t>instat</w:t>
      </w:r>
      <w:r w:rsidRPr="004D7B46">
        <w:rPr>
          <w:lang w:val="en-US"/>
        </w:rPr>
        <w:t xml:space="preserve"> values </w:t>
      </w:r>
      <w:r w:rsidRPr="004D7B46">
        <w:rPr>
          <w:i/>
          <w:lang w:val="en-US"/>
        </w:rPr>
        <w:t>jons</w:t>
      </w:r>
      <w:r w:rsidRPr="004D7B46">
        <w:rPr>
          <w:lang w:val="en-US"/>
        </w:rPr>
        <w:t xml:space="preserve">, </w:t>
      </w:r>
      <w:r w:rsidRPr="004D7B46">
        <w:rPr>
          <w:i/>
          <w:lang w:val="en-US"/>
        </w:rPr>
        <w:t>swan</w:t>
      </w:r>
      <w:r w:rsidRPr="004D7B46">
        <w:rPr>
          <w:lang w:val="en-US"/>
        </w:rPr>
        <w:t xml:space="preserve">, </w:t>
      </w:r>
      <w:r w:rsidRPr="004D7B46">
        <w:rPr>
          <w:i/>
          <w:lang w:val="en-US"/>
        </w:rPr>
        <w:t>vardens</w:t>
      </w:r>
      <w:r w:rsidRPr="004D7B46">
        <w:rPr>
          <w:lang w:val="en-US"/>
        </w:rPr>
        <w:t xml:space="preserve"> or </w:t>
      </w:r>
      <w:r w:rsidRPr="004D7B46">
        <w:rPr>
          <w:i/>
          <w:lang w:val="en-US"/>
        </w:rPr>
        <w:t>jons_table</w:t>
      </w:r>
      <w:r w:rsidRPr="004D7B46">
        <w:rPr>
          <w:lang w:val="en-US"/>
        </w:rPr>
        <w:t xml:space="preserve">. The conditions are defined in separate files referenced from the </w:t>
      </w:r>
      <w:r w:rsidRPr="004D7B46">
        <w:rPr>
          <w:i/>
          <w:lang w:val="en-US"/>
        </w:rPr>
        <w:t>params.txt</w:t>
      </w:r>
      <w:r w:rsidRPr="004D7B46">
        <w:rPr>
          <w:lang w:val="en-US"/>
        </w:rPr>
        <w:t xml:space="preserve"> file using the </w:t>
      </w:r>
      <w:r w:rsidRPr="004D7B46">
        <w:rPr>
          <w:i/>
          <w:lang w:val="en-US"/>
        </w:rPr>
        <w:t>bcfile</w:t>
      </w:r>
      <w:r w:rsidRPr="004D7B46">
        <w:rPr>
          <w:lang w:val="en-US"/>
        </w:rPr>
        <w:t xml:space="preserve"> keyword. A spectral wave boundary condition describes a spectrum </w:t>
      </w:r>
      <w:r w:rsidRPr="004D7B46">
        <w:rPr>
          <w:i/>
          <w:lang w:val="en-US"/>
        </w:rPr>
        <w:t>shape</w:t>
      </w:r>
      <w:r w:rsidRPr="004D7B46">
        <w:rPr>
          <w:lang w:val="en-US"/>
        </w:rPr>
        <w:t xml:space="preserve"> that XBeach uses to generate a (random) wave time series. The length and resolution of the generated time series is determined by the keywords </w:t>
      </w:r>
      <w:r w:rsidRPr="004D7B46">
        <w:rPr>
          <w:i/>
          <w:lang w:val="en-US"/>
        </w:rPr>
        <w:t>rt</w:t>
      </w:r>
      <w:r w:rsidRPr="004D7B46">
        <w:rPr>
          <w:lang w:val="en-US"/>
        </w:rPr>
        <w:t xml:space="preserve"> and </w:t>
      </w:r>
      <w:r w:rsidRPr="004D7B46">
        <w:rPr>
          <w:i/>
          <w:lang w:val="en-US"/>
        </w:rPr>
        <w:t>dtbc</w:t>
      </w:r>
      <w:r w:rsidRPr="004D7B46">
        <w:rPr>
          <w:lang w:val="en-US"/>
        </w:rPr>
        <w:t xml:space="preserve"> respectively.</w:t>
      </w:r>
      <w:r w:rsidRPr="004D7B46">
        <w:rPr>
          <w:rFonts w:ascii="Times New Roman" w:hAnsi="Times New Roman" w:cs="Times New Roman"/>
          <w:noProof/>
          <w:sz w:val="22"/>
          <w:szCs w:val="20"/>
          <w:lang w:val="en-US"/>
        </w:rPr>
        <w:t xml:space="preserve"> </w:t>
      </w:r>
      <w:r w:rsidRPr="004D7B46">
        <w:rPr>
          <w:lang w:val="en-US"/>
        </w:rPr>
        <w:t>XBeach will reuse the generated time series until the simulation is completed. The resolution of the time series should be enough to accurately represent the bound long wave, but need not be as small as the time step used in XBeach.</w:t>
      </w:r>
    </w:p>
    <w:p w:rsidR="00620A54" w:rsidRPr="004D7B46" w:rsidRDefault="00620A54" w:rsidP="004D7B46">
      <w:pPr>
        <w:pStyle w:val="BodyText"/>
        <w:rPr>
          <w:lang w:val="en-US"/>
        </w:rPr>
      </w:pPr>
      <w:r w:rsidRPr="004D7B46">
        <w:rPr>
          <w:lang w:val="en-US"/>
        </w:rPr>
        <w:t>An overview of all keywords relevant for spectral wave boundary conditions is given in the table below. The necessary file formats for each type of spectral wave boundary condition is explained in the following subsections.</w:t>
      </w:r>
    </w:p>
    <w:tbl>
      <w:tblPr>
        <w:tblStyle w:val="LightShading-Accent1"/>
        <w:tblW w:w="5000" w:type="pct"/>
        <w:tblLayout w:type="fixed"/>
        <w:tblLook w:val="04A0"/>
      </w:tblPr>
      <w:tblGrid>
        <w:gridCol w:w="1951"/>
        <w:gridCol w:w="2126"/>
        <w:gridCol w:w="1134"/>
        <w:gridCol w:w="1702"/>
        <w:gridCol w:w="1045"/>
        <w:gridCol w:w="972"/>
      </w:tblGrid>
      <w:tr w:rsidR="00620A54" w:rsidRPr="004D7B46" w:rsidTr="00883631">
        <w:trPr>
          <w:cnfStyle w:val="100000000000"/>
          <w:tblHeader/>
        </w:trPr>
        <w:tc>
          <w:tcPr>
            <w:cnfStyle w:val="001000000000"/>
            <w:tcW w:w="1092" w:type="pct"/>
          </w:tcPr>
          <w:p w:rsidR="00620A54" w:rsidRPr="004D7B46" w:rsidRDefault="00620A54" w:rsidP="004D7B46">
            <w:pPr>
              <w:pStyle w:val="PlainText"/>
              <w:jc w:val="both"/>
            </w:pPr>
            <w:r w:rsidRPr="004D7B46">
              <w:t>keyword</w:t>
            </w:r>
          </w:p>
        </w:tc>
        <w:tc>
          <w:tcPr>
            <w:tcW w:w="1190" w:type="pct"/>
          </w:tcPr>
          <w:p w:rsidR="00620A54" w:rsidRPr="004D7B46" w:rsidRDefault="00620A54" w:rsidP="004D7B46">
            <w:pPr>
              <w:pStyle w:val="PlainText"/>
              <w:jc w:val="both"/>
              <w:cnfStyle w:val="100000000000"/>
            </w:pPr>
            <w:r w:rsidRPr="004D7B46">
              <w:t>description</w:t>
            </w:r>
          </w:p>
        </w:tc>
        <w:tc>
          <w:tcPr>
            <w:tcW w:w="635" w:type="pct"/>
          </w:tcPr>
          <w:p w:rsidR="00620A54" w:rsidRPr="004D7B46" w:rsidRDefault="00620A54" w:rsidP="004D7B46">
            <w:pPr>
              <w:pStyle w:val="PlainText"/>
              <w:jc w:val="both"/>
              <w:cnfStyle w:val="100000000000"/>
            </w:pPr>
            <w:r w:rsidRPr="004D7B46">
              <w:t>default</w:t>
            </w:r>
          </w:p>
        </w:tc>
        <w:tc>
          <w:tcPr>
            <w:tcW w:w="953" w:type="pct"/>
          </w:tcPr>
          <w:p w:rsidR="00620A54" w:rsidRPr="004D7B46" w:rsidRDefault="00620A54" w:rsidP="004D7B46">
            <w:pPr>
              <w:pStyle w:val="PlainText"/>
              <w:jc w:val="both"/>
              <w:cnfStyle w:val="100000000000"/>
            </w:pPr>
            <w:r w:rsidRPr="004D7B46">
              <w:t>range</w:t>
            </w:r>
          </w:p>
        </w:tc>
        <w:tc>
          <w:tcPr>
            <w:tcW w:w="585" w:type="pct"/>
          </w:tcPr>
          <w:p w:rsidR="00620A54" w:rsidRPr="004D7B46" w:rsidRDefault="00620A54" w:rsidP="004D7B46">
            <w:pPr>
              <w:pStyle w:val="PlainText"/>
              <w:jc w:val="both"/>
              <w:cnfStyle w:val="100000000000"/>
            </w:pPr>
            <w:r w:rsidRPr="004D7B46">
              <w:t>units</w:t>
            </w:r>
          </w:p>
        </w:tc>
        <w:tc>
          <w:tcPr>
            <w:tcW w:w="544" w:type="pct"/>
          </w:tcPr>
          <w:p w:rsidR="00620A54" w:rsidRPr="004D7B46" w:rsidRDefault="00620A54" w:rsidP="004D7B46">
            <w:pPr>
              <w:pStyle w:val="PlainText"/>
              <w:jc w:val="both"/>
              <w:cnfStyle w:val="100000000000"/>
            </w:pPr>
            <w:r w:rsidRPr="004D7B46">
              <w:t>remark</w:t>
            </w:r>
          </w:p>
        </w:tc>
      </w:tr>
      <w:tr w:rsidR="00620A54" w:rsidRPr="004D7B46" w:rsidTr="00883631">
        <w:trPr>
          <w:cnfStyle w:val="000000100000"/>
        </w:trPr>
        <w:tc>
          <w:tcPr>
            <w:cnfStyle w:val="001000000000"/>
            <w:tcW w:w="1092" w:type="pct"/>
          </w:tcPr>
          <w:p w:rsidR="00620A54" w:rsidRPr="004D7B46" w:rsidRDefault="00620A54" w:rsidP="004D7B46">
            <w:pPr>
              <w:pStyle w:val="PlainText"/>
              <w:jc w:val="both"/>
            </w:pPr>
            <w:r w:rsidRPr="004D7B46">
              <w:t>Tm01switch*</w:t>
            </w:r>
          </w:p>
        </w:tc>
        <w:tc>
          <w:tcPr>
            <w:tcW w:w="1190" w:type="pct"/>
          </w:tcPr>
          <w:p w:rsidR="00620A54" w:rsidRPr="004D7B46" w:rsidRDefault="00620A54" w:rsidP="004D7B46">
            <w:pPr>
              <w:pStyle w:val="PlainText"/>
              <w:jc w:val="both"/>
              <w:cnfStyle w:val="000000100000"/>
            </w:pPr>
            <w:r w:rsidRPr="004D7B46">
              <w:t>Switch to enable Tm01 rather than Tm-10</w:t>
            </w:r>
          </w:p>
        </w:tc>
        <w:tc>
          <w:tcPr>
            <w:tcW w:w="635" w:type="pct"/>
          </w:tcPr>
          <w:p w:rsidR="00620A54" w:rsidRPr="004D7B46" w:rsidRDefault="00620A54" w:rsidP="004D7B46">
            <w:pPr>
              <w:pStyle w:val="PlainText"/>
              <w:jc w:val="both"/>
              <w:cnfStyle w:val="000000100000"/>
            </w:pPr>
            <w:r w:rsidRPr="004D7B46">
              <w:t>0</w:t>
            </w:r>
          </w:p>
        </w:tc>
        <w:tc>
          <w:tcPr>
            <w:tcW w:w="953" w:type="pct"/>
          </w:tcPr>
          <w:p w:rsidR="00620A54" w:rsidRPr="004D7B46" w:rsidRDefault="00620A54" w:rsidP="004D7B46">
            <w:pPr>
              <w:pStyle w:val="PlainText"/>
              <w:jc w:val="both"/>
              <w:cnfStyle w:val="000000100000"/>
            </w:pPr>
            <w:r w:rsidRPr="004D7B46">
              <w:t>0 - 1</w:t>
            </w:r>
          </w:p>
        </w:tc>
        <w:tc>
          <w:tcPr>
            <w:tcW w:w="585" w:type="pct"/>
          </w:tcPr>
          <w:p w:rsidR="00620A54" w:rsidRPr="004D7B46" w:rsidRDefault="00620A54" w:rsidP="004D7B46">
            <w:pPr>
              <w:pStyle w:val="PlainText"/>
              <w:jc w:val="both"/>
              <w:cnfStyle w:val="000000100000"/>
            </w:pPr>
            <w:r w:rsidRPr="004D7B46">
              <w:t>-</w:t>
            </w:r>
          </w:p>
        </w:tc>
        <w:tc>
          <w:tcPr>
            <w:tcW w:w="544" w:type="pct"/>
          </w:tcPr>
          <w:p w:rsidR="00620A54" w:rsidRPr="004D7B46" w:rsidRDefault="00620A54" w:rsidP="004D7B46">
            <w:pPr>
              <w:pStyle w:val="PlainText"/>
              <w:jc w:val="both"/>
              <w:cnfStyle w:val="000000100000"/>
            </w:pPr>
          </w:p>
        </w:tc>
      </w:tr>
      <w:tr w:rsidR="00620A54" w:rsidRPr="004D7B46" w:rsidTr="00883631">
        <w:tc>
          <w:tcPr>
            <w:cnfStyle w:val="001000000000"/>
            <w:tcW w:w="1092" w:type="pct"/>
          </w:tcPr>
          <w:p w:rsidR="00620A54" w:rsidRPr="004D7B46" w:rsidRDefault="00620A54" w:rsidP="004D7B46">
            <w:pPr>
              <w:pStyle w:val="PlainText"/>
              <w:jc w:val="both"/>
            </w:pPr>
            <w:r w:rsidRPr="004D7B46">
              <w:t>bcfile</w:t>
            </w:r>
          </w:p>
        </w:tc>
        <w:tc>
          <w:tcPr>
            <w:tcW w:w="1190" w:type="pct"/>
          </w:tcPr>
          <w:p w:rsidR="00620A54" w:rsidRPr="004D7B46" w:rsidRDefault="00620A54" w:rsidP="004D7B46">
            <w:pPr>
              <w:pStyle w:val="PlainText"/>
              <w:jc w:val="both"/>
              <w:cnfStyle w:val="000000000000"/>
            </w:pPr>
            <w:r w:rsidRPr="004D7B46">
              <w:t>Name of spectrum file</w:t>
            </w:r>
          </w:p>
        </w:tc>
        <w:tc>
          <w:tcPr>
            <w:tcW w:w="635" w:type="pct"/>
          </w:tcPr>
          <w:p w:rsidR="00620A54" w:rsidRPr="004D7B46" w:rsidRDefault="00620A54" w:rsidP="004D7B46">
            <w:pPr>
              <w:pStyle w:val="PlainText"/>
              <w:jc w:val="both"/>
              <w:cnfStyle w:val="000000000000"/>
            </w:pPr>
          </w:p>
        </w:tc>
        <w:tc>
          <w:tcPr>
            <w:tcW w:w="953" w:type="pct"/>
          </w:tcPr>
          <w:p w:rsidR="00620A54" w:rsidRPr="004D7B46" w:rsidRDefault="00620A54" w:rsidP="004D7B46">
            <w:pPr>
              <w:pStyle w:val="PlainText"/>
              <w:jc w:val="both"/>
              <w:cnfStyle w:val="000000000000"/>
            </w:pPr>
          </w:p>
        </w:tc>
        <w:tc>
          <w:tcPr>
            <w:tcW w:w="585" w:type="pct"/>
          </w:tcPr>
          <w:p w:rsidR="00620A54" w:rsidRPr="004D7B46" w:rsidRDefault="00620A54" w:rsidP="004D7B46">
            <w:pPr>
              <w:pStyle w:val="PlainText"/>
              <w:jc w:val="both"/>
              <w:cnfStyle w:val="000000000000"/>
            </w:pPr>
            <w:r w:rsidRPr="004D7B46">
              <w:t>&lt;file&gt;</w:t>
            </w:r>
          </w:p>
        </w:tc>
        <w:tc>
          <w:tcPr>
            <w:tcW w:w="544" w:type="pct"/>
          </w:tcPr>
          <w:p w:rsidR="00620A54" w:rsidRPr="004D7B46" w:rsidRDefault="00620A54" w:rsidP="004D7B46">
            <w:pPr>
              <w:pStyle w:val="PlainText"/>
              <w:jc w:val="both"/>
              <w:cnfStyle w:val="000000000000"/>
            </w:pPr>
          </w:p>
        </w:tc>
      </w:tr>
      <w:tr w:rsidR="00620A54" w:rsidRPr="004D7B46" w:rsidTr="00883631">
        <w:trPr>
          <w:cnfStyle w:val="000000100000"/>
        </w:trPr>
        <w:tc>
          <w:tcPr>
            <w:cnfStyle w:val="001000000000"/>
            <w:tcW w:w="1092" w:type="pct"/>
          </w:tcPr>
          <w:p w:rsidR="00620A54" w:rsidRPr="004D7B46" w:rsidRDefault="00620A54" w:rsidP="004D7B46">
            <w:pPr>
              <w:pStyle w:val="PlainText"/>
              <w:jc w:val="both"/>
            </w:pPr>
            <w:r w:rsidRPr="004D7B46">
              <w:t>correctHm0*</w:t>
            </w:r>
          </w:p>
        </w:tc>
        <w:tc>
          <w:tcPr>
            <w:tcW w:w="1190" w:type="pct"/>
          </w:tcPr>
          <w:p w:rsidR="00620A54" w:rsidRPr="004D7B46" w:rsidRDefault="00620A54" w:rsidP="004D7B46">
            <w:pPr>
              <w:pStyle w:val="PlainText"/>
              <w:jc w:val="both"/>
              <w:cnfStyle w:val="000000100000"/>
            </w:pPr>
            <w:r w:rsidRPr="004D7B46">
              <w:t>Switch to enable Hm0 correction</w:t>
            </w:r>
          </w:p>
        </w:tc>
        <w:tc>
          <w:tcPr>
            <w:tcW w:w="635" w:type="pct"/>
          </w:tcPr>
          <w:p w:rsidR="00620A54" w:rsidRPr="004D7B46" w:rsidRDefault="00620A54" w:rsidP="004D7B46">
            <w:pPr>
              <w:pStyle w:val="PlainText"/>
              <w:jc w:val="both"/>
              <w:cnfStyle w:val="000000100000"/>
            </w:pPr>
            <w:r w:rsidRPr="004D7B46">
              <w:t>1</w:t>
            </w:r>
          </w:p>
        </w:tc>
        <w:tc>
          <w:tcPr>
            <w:tcW w:w="953" w:type="pct"/>
          </w:tcPr>
          <w:p w:rsidR="00620A54" w:rsidRPr="004D7B46" w:rsidRDefault="00620A54" w:rsidP="004D7B46">
            <w:pPr>
              <w:pStyle w:val="PlainText"/>
              <w:jc w:val="both"/>
              <w:cnfStyle w:val="000000100000"/>
            </w:pPr>
            <w:r w:rsidRPr="004D7B46">
              <w:t>0 - 1</w:t>
            </w:r>
          </w:p>
        </w:tc>
        <w:tc>
          <w:tcPr>
            <w:tcW w:w="585" w:type="pct"/>
          </w:tcPr>
          <w:p w:rsidR="00620A54" w:rsidRPr="004D7B46" w:rsidRDefault="00620A54" w:rsidP="004D7B46">
            <w:pPr>
              <w:pStyle w:val="PlainText"/>
              <w:jc w:val="both"/>
              <w:cnfStyle w:val="000000100000"/>
            </w:pPr>
            <w:r w:rsidRPr="004D7B46">
              <w:t>-</w:t>
            </w:r>
          </w:p>
        </w:tc>
        <w:tc>
          <w:tcPr>
            <w:tcW w:w="544" w:type="pct"/>
          </w:tcPr>
          <w:p w:rsidR="00620A54" w:rsidRPr="004D7B46" w:rsidRDefault="00620A54" w:rsidP="004D7B46">
            <w:pPr>
              <w:pStyle w:val="PlainText"/>
              <w:jc w:val="both"/>
              <w:cnfStyle w:val="000000100000"/>
            </w:pPr>
          </w:p>
        </w:tc>
      </w:tr>
      <w:tr w:rsidR="00620A54" w:rsidRPr="004D7B46" w:rsidTr="00883631">
        <w:tc>
          <w:tcPr>
            <w:cnfStyle w:val="001000000000"/>
            <w:tcW w:w="1092" w:type="pct"/>
          </w:tcPr>
          <w:p w:rsidR="00620A54" w:rsidRPr="004D7B46" w:rsidRDefault="00620A54" w:rsidP="004D7B46">
            <w:pPr>
              <w:pStyle w:val="PlainText"/>
              <w:jc w:val="both"/>
            </w:pPr>
            <w:r w:rsidRPr="004D7B46">
              <w:t>dtbc*</w:t>
            </w:r>
          </w:p>
        </w:tc>
        <w:tc>
          <w:tcPr>
            <w:tcW w:w="1190" w:type="pct"/>
          </w:tcPr>
          <w:p w:rsidR="00620A54" w:rsidRPr="004D7B46" w:rsidRDefault="00620A54" w:rsidP="004D7B46">
            <w:pPr>
              <w:pStyle w:val="PlainText"/>
              <w:jc w:val="both"/>
              <w:cnfStyle w:val="000000000000"/>
            </w:pPr>
            <w:r w:rsidRPr="004D7B46">
              <w:t>Timestep used to describe time series of wave energy and long wave flux at offshore boundary (not affected by morfac)</w:t>
            </w:r>
          </w:p>
        </w:tc>
        <w:tc>
          <w:tcPr>
            <w:tcW w:w="635" w:type="pct"/>
          </w:tcPr>
          <w:p w:rsidR="00620A54" w:rsidRPr="004D7B46" w:rsidRDefault="00620A54" w:rsidP="004D7B46">
            <w:pPr>
              <w:pStyle w:val="PlainText"/>
              <w:jc w:val="both"/>
              <w:cnfStyle w:val="000000000000"/>
            </w:pPr>
            <w:r w:rsidRPr="004D7B46">
              <w:t>1.0</w:t>
            </w:r>
          </w:p>
        </w:tc>
        <w:tc>
          <w:tcPr>
            <w:tcW w:w="953" w:type="pct"/>
          </w:tcPr>
          <w:p w:rsidR="00620A54" w:rsidRPr="004D7B46" w:rsidRDefault="00620A54" w:rsidP="004D7B46">
            <w:pPr>
              <w:pStyle w:val="PlainText"/>
              <w:jc w:val="both"/>
              <w:cnfStyle w:val="000000000000"/>
            </w:pPr>
            <w:r w:rsidRPr="004D7B46">
              <w:t>0.1 - 2.0</w:t>
            </w:r>
          </w:p>
        </w:tc>
        <w:tc>
          <w:tcPr>
            <w:tcW w:w="585" w:type="pct"/>
          </w:tcPr>
          <w:p w:rsidR="00620A54" w:rsidRPr="004D7B46" w:rsidRDefault="00620A54" w:rsidP="004D7B46">
            <w:pPr>
              <w:pStyle w:val="PlainText"/>
              <w:jc w:val="both"/>
              <w:cnfStyle w:val="000000000000"/>
            </w:pPr>
            <w:r w:rsidRPr="004D7B46">
              <w:t>s</w:t>
            </w:r>
          </w:p>
        </w:tc>
        <w:tc>
          <w:tcPr>
            <w:tcW w:w="544" w:type="pct"/>
          </w:tcPr>
          <w:p w:rsidR="00620A54" w:rsidRPr="004D7B46" w:rsidRDefault="00620A54" w:rsidP="004D7B46">
            <w:pPr>
              <w:pStyle w:val="PlainText"/>
              <w:jc w:val="both"/>
              <w:cnfStyle w:val="000000000000"/>
            </w:pPr>
          </w:p>
        </w:tc>
      </w:tr>
      <w:tr w:rsidR="00620A54" w:rsidRPr="004D7B46" w:rsidTr="00883631">
        <w:trPr>
          <w:cnfStyle w:val="000000100000"/>
        </w:trPr>
        <w:tc>
          <w:tcPr>
            <w:cnfStyle w:val="001000000000"/>
            <w:tcW w:w="1092" w:type="pct"/>
          </w:tcPr>
          <w:p w:rsidR="00620A54" w:rsidRPr="004D7B46" w:rsidRDefault="00620A54" w:rsidP="004D7B46">
            <w:pPr>
              <w:pStyle w:val="PlainText"/>
              <w:jc w:val="both"/>
            </w:pPr>
            <w:r w:rsidRPr="004D7B46">
              <w:t>dthetaS_XB*</w:t>
            </w:r>
          </w:p>
        </w:tc>
        <w:tc>
          <w:tcPr>
            <w:tcW w:w="1190" w:type="pct"/>
          </w:tcPr>
          <w:p w:rsidR="00620A54" w:rsidRPr="004D7B46" w:rsidRDefault="00620A54" w:rsidP="004D7B46">
            <w:pPr>
              <w:pStyle w:val="PlainText"/>
              <w:jc w:val="both"/>
              <w:cnfStyle w:val="000000100000"/>
            </w:pPr>
            <w:r w:rsidRPr="004D7B46">
              <w:t xml:space="preserve">The (counter-clockwise) angle in the degrees needed to rotate from </w:t>
            </w:r>
            <w:r w:rsidRPr="004D7B46">
              <w:lastRenderedPageBreak/>
              <w:t>the x-axis in SWAN to the x-axis pointing East</w:t>
            </w:r>
          </w:p>
        </w:tc>
        <w:tc>
          <w:tcPr>
            <w:tcW w:w="635" w:type="pct"/>
          </w:tcPr>
          <w:p w:rsidR="00620A54" w:rsidRPr="004D7B46" w:rsidRDefault="00620A54" w:rsidP="004D7B46">
            <w:pPr>
              <w:pStyle w:val="PlainText"/>
              <w:jc w:val="both"/>
              <w:cnfStyle w:val="000000100000"/>
            </w:pPr>
            <w:r w:rsidRPr="004D7B46">
              <w:lastRenderedPageBreak/>
              <w:t>0.0</w:t>
            </w:r>
          </w:p>
        </w:tc>
        <w:tc>
          <w:tcPr>
            <w:tcW w:w="953" w:type="pct"/>
          </w:tcPr>
          <w:p w:rsidR="00620A54" w:rsidRPr="004D7B46" w:rsidRDefault="00620A54" w:rsidP="004D7B46">
            <w:pPr>
              <w:pStyle w:val="PlainText"/>
              <w:jc w:val="both"/>
              <w:cnfStyle w:val="000000100000"/>
            </w:pPr>
            <w:r w:rsidRPr="004D7B46">
              <w:t>-360.0 - 360.0</w:t>
            </w:r>
          </w:p>
        </w:tc>
        <w:tc>
          <w:tcPr>
            <w:tcW w:w="585" w:type="pct"/>
          </w:tcPr>
          <w:p w:rsidR="00620A54" w:rsidRPr="004D7B46" w:rsidRDefault="00620A54" w:rsidP="004D7B46">
            <w:pPr>
              <w:pStyle w:val="PlainText"/>
              <w:jc w:val="both"/>
              <w:cnfStyle w:val="000000100000"/>
            </w:pPr>
            <w:r w:rsidRPr="004D7B46">
              <w:t>deg</w:t>
            </w:r>
          </w:p>
        </w:tc>
        <w:tc>
          <w:tcPr>
            <w:tcW w:w="544" w:type="pct"/>
          </w:tcPr>
          <w:p w:rsidR="00620A54" w:rsidRPr="004D7B46" w:rsidRDefault="00620A54" w:rsidP="004D7B46">
            <w:pPr>
              <w:pStyle w:val="PlainText"/>
              <w:jc w:val="both"/>
              <w:cnfStyle w:val="000000100000"/>
            </w:pPr>
          </w:p>
        </w:tc>
      </w:tr>
      <w:tr w:rsidR="00620A54" w:rsidRPr="004D7B46" w:rsidTr="00883631">
        <w:tc>
          <w:tcPr>
            <w:cnfStyle w:val="001000000000"/>
            <w:tcW w:w="1092" w:type="pct"/>
          </w:tcPr>
          <w:p w:rsidR="00620A54" w:rsidRPr="004D7B46" w:rsidRDefault="00620A54" w:rsidP="004D7B46">
            <w:pPr>
              <w:pStyle w:val="PlainText"/>
              <w:jc w:val="both"/>
            </w:pPr>
            <w:r w:rsidRPr="004D7B46">
              <w:lastRenderedPageBreak/>
              <w:t>fcutoff*</w:t>
            </w:r>
          </w:p>
        </w:tc>
        <w:tc>
          <w:tcPr>
            <w:tcW w:w="1190" w:type="pct"/>
          </w:tcPr>
          <w:p w:rsidR="00620A54" w:rsidRPr="004D7B46" w:rsidRDefault="00620A54" w:rsidP="004D7B46">
            <w:pPr>
              <w:pStyle w:val="PlainText"/>
              <w:jc w:val="both"/>
              <w:cnfStyle w:val="000000000000"/>
            </w:pPr>
            <w:r w:rsidRPr="004D7B46">
              <w:t>Low-freq cutoff frequency for instat = jons, swan or vardens boundary conditions</w:t>
            </w:r>
          </w:p>
        </w:tc>
        <w:tc>
          <w:tcPr>
            <w:tcW w:w="635" w:type="pct"/>
          </w:tcPr>
          <w:p w:rsidR="00620A54" w:rsidRPr="004D7B46" w:rsidRDefault="00620A54" w:rsidP="004D7B46">
            <w:pPr>
              <w:pStyle w:val="PlainText"/>
              <w:jc w:val="both"/>
              <w:cnfStyle w:val="000000000000"/>
            </w:pPr>
            <w:r w:rsidRPr="004D7B46">
              <w:t>0.0</w:t>
            </w:r>
          </w:p>
        </w:tc>
        <w:tc>
          <w:tcPr>
            <w:tcW w:w="953" w:type="pct"/>
          </w:tcPr>
          <w:p w:rsidR="00620A54" w:rsidRPr="004D7B46" w:rsidRDefault="00620A54" w:rsidP="004D7B46">
            <w:pPr>
              <w:pStyle w:val="PlainText"/>
              <w:jc w:val="both"/>
              <w:cnfStyle w:val="000000000000"/>
            </w:pPr>
            <w:r w:rsidRPr="004D7B46">
              <w:t>0.0 - 40.0</w:t>
            </w:r>
          </w:p>
        </w:tc>
        <w:tc>
          <w:tcPr>
            <w:tcW w:w="585" w:type="pct"/>
          </w:tcPr>
          <w:p w:rsidR="00620A54" w:rsidRPr="004D7B46" w:rsidRDefault="00620A54" w:rsidP="004D7B46">
            <w:pPr>
              <w:pStyle w:val="PlainText"/>
              <w:jc w:val="both"/>
              <w:cnfStyle w:val="000000000000"/>
            </w:pPr>
            <w:r w:rsidRPr="004D7B46">
              <w:t>Hz</w:t>
            </w:r>
          </w:p>
        </w:tc>
        <w:tc>
          <w:tcPr>
            <w:tcW w:w="544" w:type="pct"/>
          </w:tcPr>
          <w:p w:rsidR="00620A54" w:rsidRPr="004D7B46" w:rsidRDefault="00620A54" w:rsidP="004D7B46">
            <w:pPr>
              <w:pStyle w:val="PlainText"/>
              <w:jc w:val="both"/>
              <w:cnfStyle w:val="000000000000"/>
            </w:pPr>
          </w:p>
        </w:tc>
      </w:tr>
      <w:tr w:rsidR="00620A54" w:rsidRPr="004D7B46" w:rsidTr="00883631">
        <w:trPr>
          <w:cnfStyle w:val="000000100000"/>
        </w:trPr>
        <w:tc>
          <w:tcPr>
            <w:cnfStyle w:val="001000000000"/>
            <w:tcW w:w="1092" w:type="pct"/>
          </w:tcPr>
          <w:p w:rsidR="00620A54" w:rsidRPr="004D7B46" w:rsidRDefault="00620A54" w:rsidP="004D7B46">
            <w:pPr>
              <w:pStyle w:val="PlainText"/>
              <w:jc w:val="both"/>
            </w:pPr>
            <w:r w:rsidRPr="004D7B46">
              <w:t>instat</w:t>
            </w:r>
          </w:p>
        </w:tc>
        <w:tc>
          <w:tcPr>
            <w:tcW w:w="1190" w:type="pct"/>
          </w:tcPr>
          <w:p w:rsidR="00620A54" w:rsidRPr="004D7B46" w:rsidRDefault="00620A54" w:rsidP="004D7B46">
            <w:pPr>
              <w:pStyle w:val="PlainText"/>
              <w:jc w:val="both"/>
              <w:cnfStyle w:val="000000100000"/>
            </w:pPr>
            <w:r w:rsidRPr="004D7B46">
              <w:t>Wave boundary condition type</w:t>
            </w:r>
          </w:p>
        </w:tc>
        <w:tc>
          <w:tcPr>
            <w:tcW w:w="635" w:type="pct"/>
          </w:tcPr>
          <w:p w:rsidR="00620A54" w:rsidRPr="004D7B46" w:rsidRDefault="00620A54" w:rsidP="004D7B46">
            <w:pPr>
              <w:pStyle w:val="PlainText"/>
              <w:jc w:val="both"/>
              <w:cnfStyle w:val="000000100000"/>
            </w:pPr>
            <w:r w:rsidRPr="004D7B46">
              <w:t>bichrom</w:t>
            </w:r>
          </w:p>
        </w:tc>
        <w:tc>
          <w:tcPr>
            <w:tcW w:w="953" w:type="pct"/>
          </w:tcPr>
          <w:p w:rsidR="00620A54" w:rsidRPr="004D7B46" w:rsidRDefault="00620A54" w:rsidP="004D7B46">
            <w:pPr>
              <w:pStyle w:val="PlainText"/>
              <w:jc w:val="both"/>
              <w:cnfStyle w:val="000000100000"/>
            </w:pPr>
            <w:r w:rsidRPr="004D7B46">
              <w:t>stat, bichrom, ts_1, ts_2, jons, swan, vardens, reuse, ts_nonh, off, stat_table, jons_table</w:t>
            </w:r>
          </w:p>
        </w:tc>
        <w:tc>
          <w:tcPr>
            <w:tcW w:w="585" w:type="pct"/>
          </w:tcPr>
          <w:p w:rsidR="00620A54" w:rsidRPr="004D7B46" w:rsidRDefault="00620A54" w:rsidP="004D7B46">
            <w:pPr>
              <w:pStyle w:val="PlainText"/>
              <w:jc w:val="both"/>
              <w:cnfStyle w:val="000000100000"/>
            </w:pPr>
          </w:p>
        </w:tc>
        <w:tc>
          <w:tcPr>
            <w:tcW w:w="544" w:type="pct"/>
          </w:tcPr>
          <w:p w:rsidR="00620A54" w:rsidRPr="004D7B46" w:rsidRDefault="00620A54" w:rsidP="004D7B46">
            <w:pPr>
              <w:pStyle w:val="PlainText"/>
              <w:jc w:val="both"/>
              <w:cnfStyle w:val="000000100000"/>
            </w:pPr>
          </w:p>
        </w:tc>
      </w:tr>
      <w:tr w:rsidR="00620A54" w:rsidRPr="004D7B46" w:rsidTr="00883631">
        <w:tc>
          <w:tcPr>
            <w:cnfStyle w:val="001000000000"/>
            <w:tcW w:w="1092" w:type="pct"/>
          </w:tcPr>
          <w:p w:rsidR="00620A54" w:rsidRPr="004D7B46" w:rsidRDefault="00620A54" w:rsidP="004D7B46">
            <w:pPr>
              <w:pStyle w:val="PlainText"/>
              <w:jc w:val="both"/>
            </w:pPr>
            <w:r w:rsidRPr="004D7B46">
              <w:t>nonhspectrum*</w:t>
            </w:r>
          </w:p>
        </w:tc>
        <w:tc>
          <w:tcPr>
            <w:tcW w:w="1190" w:type="pct"/>
          </w:tcPr>
          <w:p w:rsidR="00620A54" w:rsidRPr="004D7B46" w:rsidRDefault="00620A54" w:rsidP="004D7B46">
            <w:pPr>
              <w:pStyle w:val="PlainText"/>
              <w:jc w:val="both"/>
              <w:cnfStyle w:val="000000000000"/>
            </w:pPr>
            <w:r w:rsidRPr="004D7B46">
              <w:t>Spectrum format for wave action balance of nonhydrostatic waves</w:t>
            </w:r>
          </w:p>
        </w:tc>
        <w:tc>
          <w:tcPr>
            <w:tcW w:w="635" w:type="pct"/>
          </w:tcPr>
          <w:p w:rsidR="00620A54" w:rsidRPr="004D7B46" w:rsidRDefault="00620A54" w:rsidP="004D7B46">
            <w:pPr>
              <w:pStyle w:val="PlainText"/>
              <w:jc w:val="both"/>
              <w:cnfStyle w:val="000000000000"/>
            </w:pPr>
            <w:r w:rsidRPr="004D7B46">
              <w:t>0</w:t>
            </w:r>
          </w:p>
        </w:tc>
        <w:tc>
          <w:tcPr>
            <w:tcW w:w="953" w:type="pct"/>
          </w:tcPr>
          <w:p w:rsidR="00620A54" w:rsidRPr="004D7B46" w:rsidRDefault="00620A54" w:rsidP="004D7B46">
            <w:pPr>
              <w:pStyle w:val="PlainText"/>
              <w:jc w:val="both"/>
              <w:cnfStyle w:val="000000000000"/>
            </w:pPr>
            <w:r w:rsidRPr="004D7B46">
              <w:t>0 - 1</w:t>
            </w:r>
          </w:p>
        </w:tc>
        <w:tc>
          <w:tcPr>
            <w:tcW w:w="585" w:type="pct"/>
          </w:tcPr>
          <w:p w:rsidR="00620A54" w:rsidRPr="004D7B46" w:rsidRDefault="00620A54" w:rsidP="004D7B46">
            <w:pPr>
              <w:pStyle w:val="PlainText"/>
              <w:jc w:val="both"/>
              <w:cnfStyle w:val="000000000000"/>
            </w:pPr>
            <w:r w:rsidRPr="004D7B46">
              <w:t>-</w:t>
            </w:r>
          </w:p>
        </w:tc>
        <w:tc>
          <w:tcPr>
            <w:tcW w:w="544" w:type="pct"/>
          </w:tcPr>
          <w:p w:rsidR="00620A54" w:rsidRPr="004D7B46" w:rsidRDefault="00620A54" w:rsidP="004D7B46">
            <w:pPr>
              <w:pStyle w:val="PlainText"/>
              <w:jc w:val="both"/>
              <w:cnfStyle w:val="000000000000"/>
            </w:pPr>
          </w:p>
        </w:tc>
      </w:tr>
      <w:tr w:rsidR="00620A54" w:rsidRPr="004D7B46" w:rsidTr="00883631">
        <w:trPr>
          <w:cnfStyle w:val="000000100000"/>
        </w:trPr>
        <w:tc>
          <w:tcPr>
            <w:cnfStyle w:val="001000000000"/>
            <w:tcW w:w="1092" w:type="pct"/>
          </w:tcPr>
          <w:p w:rsidR="00620A54" w:rsidRPr="004D7B46" w:rsidRDefault="00620A54" w:rsidP="004D7B46">
            <w:pPr>
              <w:pStyle w:val="PlainText"/>
              <w:jc w:val="both"/>
            </w:pPr>
            <w:r w:rsidRPr="004D7B46">
              <w:t>nspectrumloc*</w:t>
            </w:r>
          </w:p>
        </w:tc>
        <w:tc>
          <w:tcPr>
            <w:tcW w:w="1190" w:type="pct"/>
          </w:tcPr>
          <w:p w:rsidR="00620A54" w:rsidRPr="004D7B46" w:rsidRDefault="00620A54" w:rsidP="004D7B46">
            <w:pPr>
              <w:pStyle w:val="PlainText"/>
              <w:jc w:val="both"/>
              <w:cnfStyle w:val="000000100000"/>
            </w:pPr>
            <w:r w:rsidRPr="004D7B46">
              <w:t>Number of input spectrum locations</w:t>
            </w:r>
          </w:p>
        </w:tc>
        <w:tc>
          <w:tcPr>
            <w:tcW w:w="635" w:type="pct"/>
          </w:tcPr>
          <w:p w:rsidR="00620A54" w:rsidRPr="004D7B46" w:rsidRDefault="00620A54" w:rsidP="004D7B46">
            <w:pPr>
              <w:pStyle w:val="PlainText"/>
              <w:jc w:val="both"/>
              <w:cnfStyle w:val="000000100000"/>
            </w:pPr>
            <w:r w:rsidRPr="004D7B46">
              <w:t>1</w:t>
            </w:r>
          </w:p>
        </w:tc>
        <w:tc>
          <w:tcPr>
            <w:tcW w:w="953" w:type="pct"/>
          </w:tcPr>
          <w:p w:rsidR="00620A54" w:rsidRPr="004D7B46" w:rsidRDefault="00620A54" w:rsidP="004D7B46">
            <w:pPr>
              <w:pStyle w:val="PlainText"/>
              <w:jc w:val="both"/>
              <w:cnfStyle w:val="000000100000"/>
            </w:pPr>
            <w:r w:rsidRPr="004D7B46">
              <w:t>1 - par%ny+1</w:t>
            </w:r>
          </w:p>
        </w:tc>
        <w:tc>
          <w:tcPr>
            <w:tcW w:w="585" w:type="pct"/>
          </w:tcPr>
          <w:p w:rsidR="00620A54" w:rsidRPr="004D7B46" w:rsidRDefault="00620A54" w:rsidP="004D7B46">
            <w:pPr>
              <w:pStyle w:val="PlainText"/>
              <w:jc w:val="both"/>
              <w:cnfStyle w:val="000000100000"/>
            </w:pPr>
            <w:r w:rsidRPr="004D7B46">
              <w:t>-</w:t>
            </w:r>
          </w:p>
        </w:tc>
        <w:tc>
          <w:tcPr>
            <w:tcW w:w="544" w:type="pct"/>
          </w:tcPr>
          <w:p w:rsidR="00620A54" w:rsidRPr="004D7B46" w:rsidRDefault="00620A54" w:rsidP="004D7B46">
            <w:pPr>
              <w:pStyle w:val="PlainText"/>
              <w:jc w:val="both"/>
              <w:cnfStyle w:val="000000100000"/>
            </w:pPr>
          </w:p>
        </w:tc>
      </w:tr>
      <w:tr w:rsidR="00620A54" w:rsidRPr="004D7B46" w:rsidTr="00883631">
        <w:tc>
          <w:tcPr>
            <w:cnfStyle w:val="001000000000"/>
            <w:tcW w:w="1092" w:type="pct"/>
          </w:tcPr>
          <w:p w:rsidR="00620A54" w:rsidRPr="004D7B46" w:rsidRDefault="00620A54" w:rsidP="004D7B46">
            <w:pPr>
              <w:pStyle w:val="PlainText"/>
              <w:jc w:val="both"/>
            </w:pPr>
            <w:r w:rsidRPr="004D7B46">
              <w:t>nspr*</w:t>
            </w:r>
          </w:p>
        </w:tc>
        <w:tc>
          <w:tcPr>
            <w:tcW w:w="1190" w:type="pct"/>
          </w:tcPr>
          <w:p w:rsidR="00620A54" w:rsidRPr="004D7B46" w:rsidRDefault="00620A54" w:rsidP="004D7B46">
            <w:pPr>
              <w:pStyle w:val="PlainText"/>
              <w:jc w:val="both"/>
              <w:cnfStyle w:val="000000000000"/>
            </w:pPr>
            <w:r w:rsidRPr="004D7B46">
              <w:t>Switch to enable long wave direction forced into centres of short wave bins</w:t>
            </w:r>
          </w:p>
        </w:tc>
        <w:tc>
          <w:tcPr>
            <w:tcW w:w="635" w:type="pct"/>
          </w:tcPr>
          <w:p w:rsidR="00620A54" w:rsidRPr="004D7B46" w:rsidRDefault="00620A54" w:rsidP="004D7B46">
            <w:pPr>
              <w:pStyle w:val="PlainText"/>
              <w:jc w:val="both"/>
              <w:cnfStyle w:val="000000000000"/>
            </w:pPr>
            <w:r w:rsidRPr="004D7B46">
              <w:t>0</w:t>
            </w:r>
          </w:p>
        </w:tc>
        <w:tc>
          <w:tcPr>
            <w:tcW w:w="953" w:type="pct"/>
          </w:tcPr>
          <w:p w:rsidR="00620A54" w:rsidRPr="004D7B46" w:rsidRDefault="00620A54" w:rsidP="004D7B46">
            <w:pPr>
              <w:pStyle w:val="PlainText"/>
              <w:jc w:val="both"/>
              <w:cnfStyle w:val="000000000000"/>
            </w:pPr>
            <w:r w:rsidRPr="004D7B46">
              <w:t>0 - 1</w:t>
            </w:r>
          </w:p>
        </w:tc>
        <w:tc>
          <w:tcPr>
            <w:tcW w:w="585" w:type="pct"/>
          </w:tcPr>
          <w:p w:rsidR="00620A54" w:rsidRPr="004D7B46" w:rsidRDefault="00620A54" w:rsidP="004D7B46">
            <w:pPr>
              <w:pStyle w:val="PlainText"/>
              <w:jc w:val="both"/>
              <w:cnfStyle w:val="000000000000"/>
            </w:pPr>
            <w:r w:rsidRPr="004D7B46">
              <w:t>-</w:t>
            </w:r>
          </w:p>
        </w:tc>
        <w:tc>
          <w:tcPr>
            <w:tcW w:w="544" w:type="pct"/>
          </w:tcPr>
          <w:p w:rsidR="00620A54" w:rsidRPr="004D7B46" w:rsidRDefault="00620A54" w:rsidP="004D7B46">
            <w:pPr>
              <w:pStyle w:val="PlainText"/>
              <w:jc w:val="both"/>
              <w:cnfStyle w:val="000000000000"/>
            </w:pPr>
          </w:p>
        </w:tc>
      </w:tr>
      <w:tr w:rsidR="00620A54" w:rsidRPr="004D7B46" w:rsidTr="00883631">
        <w:trPr>
          <w:cnfStyle w:val="000000100000"/>
        </w:trPr>
        <w:tc>
          <w:tcPr>
            <w:cnfStyle w:val="001000000000"/>
            <w:tcW w:w="1092" w:type="pct"/>
          </w:tcPr>
          <w:p w:rsidR="00620A54" w:rsidRPr="004D7B46" w:rsidRDefault="00620A54" w:rsidP="004D7B46">
            <w:pPr>
              <w:pStyle w:val="PlainText"/>
              <w:jc w:val="both"/>
            </w:pPr>
            <w:r w:rsidRPr="004D7B46">
              <w:t>oldnyq*</w:t>
            </w:r>
          </w:p>
        </w:tc>
        <w:tc>
          <w:tcPr>
            <w:tcW w:w="1190" w:type="pct"/>
          </w:tcPr>
          <w:p w:rsidR="00620A54" w:rsidRPr="004D7B46" w:rsidRDefault="00620A54" w:rsidP="004D7B46">
            <w:pPr>
              <w:pStyle w:val="PlainText"/>
              <w:jc w:val="both"/>
              <w:cnfStyle w:val="000000100000"/>
            </w:pPr>
            <w:r w:rsidRPr="004D7B46">
              <w:t>Switch to enable old nyquist switch</w:t>
            </w:r>
          </w:p>
        </w:tc>
        <w:tc>
          <w:tcPr>
            <w:tcW w:w="635" w:type="pct"/>
          </w:tcPr>
          <w:p w:rsidR="00620A54" w:rsidRPr="004D7B46" w:rsidRDefault="00620A54" w:rsidP="004D7B46">
            <w:pPr>
              <w:pStyle w:val="PlainText"/>
              <w:jc w:val="both"/>
              <w:cnfStyle w:val="000000100000"/>
            </w:pPr>
            <w:r w:rsidRPr="004D7B46">
              <w:t>0</w:t>
            </w:r>
          </w:p>
        </w:tc>
        <w:tc>
          <w:tcPr>
            <w:tcW w:w="953" w:type="pct"/>
          </w:tcPr>
          <w:p w:rsidR="00620A54" w:rsidRPr="004D7B46" w:rsidRDefault="00620A54" w:rsidP="004D7B46">
            <w:pPr>
              <w:pStyle w:val="PlainText"/>
              <w:jc w:val="both"/>
              <w:cnfStyle w:val="000000100000"/>
            </w:pPr>
            <w:r w:rsidRPr="004D7B46">
              <w:t>0 - 1</w:t>
            </w:r>
          </w:p>
        </w:tc>
        <w:tc>
          <w:tcPr>
            <w:tcW w:w="585" w:type="pct"/>
          </w:tcPr>
          <w:p w:rsidR="00620A54" w:rsidRPr="004D7B46" w:rsidRDefault="00620A54" w:rsidP="004D7B46">
            <w:pPr>
              <w:pStyle w:val="PlainText"/>
              <w:jc w:val="both"/>
              <w:cnfStyle w:val="000000100000"/>
            </w:pPr>
            <w:r w:rsidRPr="004D7B46">
              <w:t>-</w:t>
            </w:r>
          </w:p>
        </w:tc>
        <w:tc>
          <w:tcPr>
            <w:tcW w:w="544" w:type="pct"/>
          </w:tcPr>
          <w:p w:rsidR="00620A54" w:rsidRPr="004D7B46" w:rsidRDefault="00620A54" w:rsidP="004D7B46">
            <w:pPr>
              <w:pStyle w:val="PlainText"/>
              <w:jc w:val="both"/>
              <w:cnfStyle w:val="000000100000"/>
            </w:pPr>
          </w:p>
        </w:tc>
      </w:tr>
      <w:tr w:rsidR="00620A54" w:rsidRPr="004D7B46" w:rsidTr="00883631">
        <w:tc>
          <w:tcPr>
            <w:cnfStyle w:val="001000000000"/>
            <w:tcW w:w="1092" w:type="pct"/>
          </w:tcPr>
          <w:p w:rsidR="00620A54" w:rsidRPr="004D7B46" w:rsidRDefault="00620A54" w:rsidP="004D7B46">
            <w:pPr>
              <w:pStyle w:val="PlainText"/>
              <w:jc w:val="both"/>
            </w:pPr>
            <w:r w:rsidRPr="004D7B46">
              <w:t>random*</w:t>
            </w:r>
          </w:p>
        </w:tc>
        <w:tc>
          <w:tcPr>
            <w:tcW w:w="1190" w:type="pct"/>
          </w:tcPr>
          <w:p w:rsidR="00620A54" w:rsidRPr="004D7B46" w:rsidRDefault="00620A54" w:rsidP="004D7B46">
            <w:pPr>
              <w:pStyle w:val="PlainText"/>
              <w:jc w:val="both"/>
              <w:cnfStyle w:val="000000000000"/>
            </w:pPr>
            <w:r w:rsidRPr="004D7B46">
              <w:t>Switch to enable random seed for instat = jons, swan or vardens boundary conditions</w:t>
            </w:r>
          </w:p>
        </w:tc>
        <w:tc>
          <w:tcPr>
            <w:tcW w:w="635" w:type="pct"/>
          </w:tcPr>
          <w:p w:rsidR="00620A54" w:rsidRPr="004D7B46" w:rsidRDefault="00620A54" w:rsidP="004D7B46">
            <w:pPr>
              <w:pStyle w:val="PlainText"/>
              <w:jc w:val="both"/>
              <w:cnfStyle w:val="000000000000"/>
            </w:pPr>
            <w:r w:rsidRPr="004D7B46">
              <w:t>1</w:t>
            </w:r>
          </w:p>
        </w:tc>
        <w:tc>
          <w:tcPr>
            <w:tcW w:w="953" w:type="pct"/>
          </w:tcPr>
          <w:p w:rsidR="00620A54" w:rsidRPr="004D7B46" w:rsidRDefault="00620A54" w:rsidP="004D7B46">
            <w:pPr>
              <w:pStyle w:val="PlainText"/>
              <w:jc w:val="both"/>
              <w:cnfStyle w:val="000000000000"/>
            </w:pPr>
            <w:r w:rsidRPr="004D7B46">
              <w:t>0 - 1</w:t>
            </w:r>
          </w:p>
        </w:tc>
        <w:tc>
          <w:tcPr>
            <w:tcW w:w="585" w:type="pct"/>
          </w:tcPr>
          <w:p w:rsidR="00620A54" w:rsidRPr="004D7B46" w:rsidRDefault="00620A54" w:rsidP="004D7B46">
            <w:pPr>
              <w:pStyle w:val="PlainText"/>
              <w:jc w:val="both"/>
              <w:cnfStyle w:val="000000000000"/>
            </w:pPr>
            <w:r w:rsidRPr="004D7B46">
              <w:t>-</w:t>
            </w:r>
          </w:p>
        </w:tc>
        <w:tc>
          <w:tcPr>
            <w:tcW w:w="544" w:type="pct"/>
          </w:tcPr>
          <w:p w:rsidR="00620A54" w:rsidRPr="004D7B46" w:rsidRDefault="00620A54" w:rsidP="004D7B46">
            <w:pPr>
              <w:pStyle w:val="PlainText"/>
              <w:jc w:val="both"/>
              <w:cnfStyle w:val="000000000000"/>
            </w:pPr>
          </w:p>
        </w:tc>
      </w:tr>
      <w:tr w:rsidR="00620A54" w:rsidRPr="004D7B46" w:rsidTr="00883631">
        <w:trPr>
          <w:cnfStyle w:val="000000100000"/>
        </w:trPr>
        <w:tc>
          <w:tcPr>
            <w:cnfStyle w:val="001000000000"/>
            <w:tcW w:w="1092" w:type="pct"/>
          </w:tcPr>
          <w:p w:rsidR="00620A54" w:rsidRPr="004D7B46" w:rsidRDefault="00620A54" w:rsidP="004D7B46">
            <w:pPr>
              <w:pStyle w:val="PlainText"/>
              <w:jc w:val="both"/>
            </w:pPr>
            <w:r w:rsidRPr="004D7B46">
              <w:t>rt</w:t>
            </w:r>
          </w:p>
        </w:tc>
        <w:tc>
          <w:tcPr>
            <w:tcW w:w="1190" w:type="pct"/>
          </w:tcPr>
          <w:p w:rsidR="00620A54" w:rsidRPr="004D7B46" w:rsidRDefault="00620A54" w:rsidP="004D7B46">
            <w:pPr>
              <w:pStyle w:val="PlainText"/>
              <w:jc w:val="both"/>
              <w:cnfStyle w:val="000000100000"/>
            </w:pPr>
            <w:r w:rsidRPr="004D7B46">
              <w:t>Duration of wave spectrum at offshore boundary, in morphological time</w:t>
            </w:r>
          </w:p>
        </w:tc>
        <w:tc>
          <w:tcPr>
            <w:tcW w:w="635" w:type="pct"/>
          </w:tcPr>
          <w:p w:rsidR="00620A54" w:rsidRPr="004D7B46" w:rsidRDefault="00620A54" w:rsidP="004D7B46">
            <w:pPr>
              <w:pStyle w:val="PlainText"/>
              <w:jc w:val="both"/>
              <w:cnfStyle w:val="000000100000"/>
            </w:pPr>
            <w:r w:rsidRPr="004D7B46">
              <w:t>min(3600.d0</w:t>
            </w:r>
          </w:p>
        </w:tc>
        <w:tc>
          <w:tcPr>
            <w:tcW w:w="953" w:type="pct"/>
          </w:tcPr>
          <w:p w:rsidR="00620A54" w:rsidRPr="004D7B46" w:rsidRDefault="00620A54" w:rsidP="004D7B46">
            <w:pPr>
              <w:pStyle w:val="PlainText"/>
              <w:jc w:val="both"/>
              <w:cnfStyle w:val="000000100000"/>
            </w:pPr>
            <w:r w:rsidRPr="004D7B46">
              <w:t>par%tstop - None</w:t>
            </w:r>
          </w:p>
        </w:tc>
        <w:tc>
          <w:tcPr>
            <w:tcW w:w="585" w:type="pct"/>
          </w:tcPr>
          <w:p w:rsidR="00620A54" w:rsidRPr="004D7B46" w:rsidRDefault="00620A54" w:rsidP="004D7B46">
            <w:pPr>
              <w:pStyle w:val="PlainText"/>
              <w:jc w:val="both"/>
              <w:cnfStyle w:val="000000100000"/>
            </w:pPr>
            <w:r w:rsidRPr="004D7B46">
              <w:t>s</w:t>
            </w:r>
          </w:p>
        </w:tc>
        <w:tc>
          <w:tcPr>
            <w:tcW w:w="544" w:type="pct"/>
          </w:tcPr>
          <w:p w:rsidR="00620A54" w:rsidRPr="004D7B46" w:rsidRDefault="00620A54" w:rsidP="004D7B46">
            <w:pPr>
              <w:pStyle w:val="PlainText"/>
              <w:jc w:val="both"/>
              <w:cnfStyle w:val="000000100000"/>
            </w:pPr>
          </w:p>
        </w:tc>
      </w:tr>
      <w:tr w:rsidR="00620A54" w:rsidRPr="004D7B46" w:rsidTr="00883631">
        <w:tc>
          <w:tcPr>
            <w:cnfStyle w:val="001000000000"/>
            <w:tcW w:w="1092" w:type="pct"/>
          </w:tcPr>
          <w:p w:rsidR="00620A54" w:rsidRPr="004D7B46" w:rsidRDefault="00620A54" w:rsidP="004D7B46">
            <w:pPr>
              <w:pStyle w:val="PlainText"/>
              <w:jc w:val="both"/>
            </w:pPr>
            <w:r w:rsidRPr="004D7B46">
              <w:t>sprdthr*</w:t>
            </w:r>
          </w:p>
        </w:tc>
        <w:tc>
          <w:tcPr>
            <w:tcW w:w="1190" w:type="pct"/>
          </w:tcPr>
          <w:p w:rsidR="00620A54" w:rsidRPr="004D7B46" w:rsidRDefault="00620A54" w:rsidP="004D7B46">
            <w:pPr>
              <w:pStyle w:val="PlainText"/>
              <w:jc w:val="both"/>
              <w:cnfStyle w:val="000000000000"/>
            </w:pPr>
            <w:r w:rsidRPr="004D7B46">
              <w:t xml:space="preserve">Threshold ratio to maximum value of S </w:t>
            </w:r>
            <w:r w:rsidRPr="004D7B46">
              <w:lastRenderedPageBreak/>
              <w:t>above which spectrum densities are read in</w:t>
            </w:r>
          </w:p>
        </w:tc>
        <w:tc>
          <w:tcPr>
            <w:tcW w:w="635" w:type="pct"/>
          </w:tcPr>
          <w:p w:rsidR="00620A54" w:rsidRPr="004D7B46" w:rsidRDefault="00620A54" w:rsidP="004D7B46">
            <w:pPr>
              <w:pStyle w:val="PlainText"/>
              <w:jc w:val="both"/>
              <w:cnfStyle w:val="000000000000"/>
            </w:pPr>
            <w:r w:rsidRPr="004D7B46">
              <w:lastRenderedPageBreak/>
              <w:t>0.08</w:t>
            </w:r>
          </w:p>
        </w:tc>
        <w:tc>
          <w:tcPr>
            <w:tcW w:w="953" w:type="pct"/>
          </w:tcPr>
          <w:p w:rsidR="00620A54" w:rsidRPr="004D7B46" w:rsidRDefault="00620A54" w:rsidP="004D7B46">
            <w:pPr>
              <w:pStyle w:val="PlainText"/>
              <w:jc w:val="both"/>
              <w:cnfStyle w:val="000000000000"/>
            </w:pPr>
            <w:r w:rsidRPr="004D7B46">
              <w:t>0.0 - 1.0</w:t>
            </w:r>
          </w:p>
        </w:tc>
        <w:tc>
          <w:tcPr>
            <w:tcW w:w="585" w:type="pct"/>
          </w:tcPr>
          <w:p w:rsidR="00620A54" w:rsidRPr="004D7B46" w:rsidRDefault="00620A54" w:rsidP="004D7B46">
            <w:pPr>
              <w:pStyle w:val="PlainText"/>
              <w:jc w:val="both"/>
              <w:cnfStyle w:val="000000000000"/>
            </w:pPr>
            <w:r w:rsidRPr="004D7B46">
              <w:t>-</w:t>
            </w:r>
          </w:p>
        </w:tc>
        <w:tc>
          <w:tcPr>
            <w:tcW w:w="544" w:type="pct"/>
          </w:tcPr>
          <w:p w:rsidR="00620A54" w:rsidRPr="004D7B46" w:rsidRDefault="00620A54" w:rsidP="004D7B46">
            <w:pPr>
              <w:pStyle w:val="PlainText"/>
              <w:jc w:val="both"/>
              <w:cnfStyle w:val="000000000000"/>
            </w:pPr>
          </w:p>
        </w:tc>
      </w:tr>
      <w:tr w:rsidR="00620A54" w:rsidRPr="004D7B46" w:rsidTr="00883631">
        <w:trPr>
          <w:cnfStyle w:val="000000100000"/>
        </w:trPr>
        <w:tc>
          <w:tcPr>
            <w:cnfStyle w:val="001000000000"/>
            <w:tcW w:w="1092" w:type="pct"/>
          </w:tcPr>
          <w:p w:rsidR="00620A54" w:rsidRPr="004D7B46" w:rsidRDefault="00620A54" w:rsidP="004D7B46">
            <w:pPr>
              <w:pStyle w:val="PlainText"/>
              <w:jc w:val="both"/>
            </w:pPr>
            <w:r w:rsidRPr="004D7B46">
              <w:lastRenderedPageBreak/>
              <w:t>trepfac*</w:t>
            </w:r>
          </w:p>
        </w:tc>
        <w:tc>
          <w:tcPr>
            <w:tcW w:w="1190" w:type="pct"/>
          </w:tcPr>
          <w:p w:rsidR="00620A54" w:rsidRPr="004D7B46" w:rsidRDefault="00620A54" w:rsidP="004D7B46">
            <w:pPr>
              <w:pStyle w:val="PlainText"/>
              <w:jc w:val="both"/>
              <w:cnfStyle w:val="000000100000"/>
            </w:pPr>
            <w:r w:rsidRPr="004D7B46">
              <w:t>Compute mean wave period over energy band: par%trepfac*maxval(Sf) for instat jons, swan or vardens; converges to Tm01 for trepfac = 0.0 and</w:t>
            </w:r>
          </w:p>
        </w:tc>
        <w:tc>
          <w:tcPr>
            <w:tcW w:w="635" w:type="pct"/>
          </w:tcPr>
          <w:p w:rsidR="00620A54" w:rsidRPr="004D7B46" w:rsidRDefault="00620A54" w:rsidP="004D7B46">
            <w:pPr>
              <w:pStyle w:val="PlainText"/>
              <w:jc w:val="both"/>
              <w:cnfStyle w:val="000000100000"/>
            </w:pPr>
            <w:r w:rsidRPr="004D7B46">
              <w:t>0.01</w:t>
            </w:r>
          </w:p>
        </w:tc>
        <w:tc>
          <w:tcPr>
            <w:tcW w:w="953" w:type="pct"/>
          </w:tcPr>
          <w:p w:rsidR="00620A54" w:rsidRPr="004D7B46" w:rsidRDefault="00620A54" w:rsidP="004D7B46">
            <w:pPr>
              <w:pStyle w:val="PlainText"/>
              <w:jc w:val="both"/>
              <w:cnfStyle w:val="000000100000"/>
            </w:pPr>
            <w:r w:rsidRPr="004D7B46">
              <w:t>0.0 - 1.0</w:t>
            </w:r>
          </w:p>
        </w:tc>
        <w:tc>
          <w:tcPr>
            <w:tcW w:w="585" w:type="pct"/>
          </w:tcPr>
          <w:p w:rsidR="00620A54" w:rsidRPr="004D7B46" w:rsidRDefault="00620A54" w:rsidP="004D7B46">
            <w:pPr>
              <w:pStyle w:val="PlainText"/>
              <w:jc w:val="both"/>
              <w:cnfStyle w:val="000000100000"/>
            </w:pPr>
            <w:r w:rsidRPr="004D7B46">
              <w:t>-</w:t>
            </w:r>
          </w:p>
        </w:tc>
        <w:tc>
          <w:tcPr>
            <w:tcW w:w="544" w:type="pct"/>
          </w:tcPr>
          <w:p w:rsidR="00620A54" w:rsidRPr="004D7B46" w:rsidRDefault="00620A54" w:rsidP="004D7B46">
            <w:pPr>
              <w:pStyle w:val="PlainText"/>
              <w:jc w:val="both"/>
              <w:cnfStyle w:val="000000100000"/>
            </w:pPr>
          </w:p>
        </w:tc>
      </w:tr>
      <w:tr w:rsidR="00620A54" w:rsidRPr="004D7B46" w:rsidTr="00883631">
        <w:tc>
          <w:tcPr>
            <w:cnfStyle w:val="001000000000"/>
            <w:tcW w:w="1092" w:type="pct"/>
          </w:tcPr>
          <w:p w:rsidR="00620A54" w:rsidRPr="004D7B46" w:rsidRDefault="00620A54" w:rsidP="004D7B46">
            <w:pPr>
              <w:pStyle w:val="PlainText"/>
              <w:jc w:val="both"/>
            </w:pPr>
            <w:r w:rsidRPr="004D7B46">
              <w:t>wbcversion*</w:t>
            </w:r>
          </w:p>
        </w:tc>
        <w:tc>
          <w:tcPr>
            <w:tcW w:w="1190" w:type="pct"/>
          </w:tcPr>
          <w:p w:rsidR="00620A54" w:rsidRPr="004D7B46" w:rsidRDefault="00620A54" w:rsidP="004D7B46">
            <w:pPr>
              <w:pStyle w:val="PlainText"/>
              <w:jc w:val="both"/>
              <w:cnfStyle w:val="000000000000"/>
            </w:pPr>
            <w:r w:rsidRPr="004D7B46">
              <w:t>Version of wave boundary conditions</w:t>
            </w:r>
          </w:p>
        </w:tc>
        <w:tc>
          <w:tcPr>
            <w:tcW w:w="635" w:type="pct"/>
          </w:tcPr>
          <w:p w:rsidR="00620A54" w:rsidRPr="004D7B46" w:rsidRDefault="00620A54" w:rsidP="004D7B46">
            <w:pPr>
              <w:pStyle w:val="PlainText"/>
              <w:jc w:val="both"/>
              <w:cnfStyle w:val="000000000000"/>
            </w:pPr>
            <w:r w:rsidRPr="004D7B46">
              <w:t>3</w:t>
            </w:r>
          </w:p>
        </w:tc>
        <w:tc>
          <w:tcPr>
            <w:tcW w:w="953" w:type="pct"/>
          </w:tcPr>
          <w:p w:rsidR="00620A54" w:rsidRPr="004D7B46" w:rsidRDefault="00620A54" w:rsidP="004D7B46">
            <w:pPr>
              <w:pStyle w:val="PlainText"/>
              <w:jc w:val="both"/>
              <w:cnfStyle w:val="000000000000"/>
            </w:pPr>
            <w:r w:rsidRPr="004D7B46">
              <w:t>1 - 3</w:t>
            </w:r>
          </w:p>
        </w:tc>
        <w:tc>
          <w:tcPr>
            <w:tcW w:w="585" w:type="pct"/>
          </w:tcPr>
          <w:p w:rsidR="00620A54" w:rsidRPr="004D7B46" w:rsidRDefault="00620A54" w:rsidP="004D7B46">
            <w:pPr>
              <w:pStyle w:val="PlainText"/>
              <w:jc w:val="both"/>
              <w:cnfStyle w:val="000000000000"/>
            </w:pPr>
            <w:r w:rsidRPr="004D7B46">
              <w:t>-</w:t>
            </w:r>
          </w:p>
        </w:tc>
        <w:tc>
          <w:tcPr>
            <w:tcW w:w="544" w:type="pct"/>
          </w:tcPr>
          <w:p w:rsidR="00620A54" w:rsidRPr="004D7B46" w:rsidRDefault="00620A54" w:rsidP="004D7B46">
            <w:pPr>
              <w:pStyle w:val="PlainText"/>
              <w:jc w:val="both"/>
              <w:cnfStyle w:val="000000000000"/>
            </w:pPr>
          </w:p>
        </w:tc>
      </w:tr>
    </w:tbl>
    <w:p w:rsidR="00620A54" w:rsidRPr="004D7B46" w:rsidRDefault="00620A54" w:rsidP="004D7B46">
      <w:pPr>
        <w:pStyle w:val="Heading4"/>
        <w:jc w:val="both"/>
        <w:rPr>
          <w:lang w:val="en-US"/>
        </w:rPr>
      </w:pPr>
      <w:bookmarkStart w:id="132" w:name="_Ref285376842"/>
      <w:r w:rsidRPr="004D7B46">
        <w:rPr>
          <w:lang w:val="en-US"/>
        </w:rPr>
        <w:t>JONSWAP wave spectra</w:t>
      </w:r>
      <w:bookmarkEnd w:id="132"/>
    </w:p>
    <w:p w:rsidR="00620A54" w:rsidRPr="004D7B46" w:rsidRDefault="00620A54" w:rsidP="004D7B46">
      <w:pPr>
        <w:pStyle w:val="BodyText"/>
        <w:rPr>
          <w:lang w:val="en-US"/>
        </w:rPr>
      </w:pPr>
      <w:r w:rsidRPr="004D7B46">
        <w:rPr>
          <w:lang w:val="en-US"/>
        </w:rPr>
        <w:t xml:space="preserve">JONSWAP spectrum input is enabled using </w:t>
      </w:r>
      <w:r w:rsidRPr="004D7B46">
        <w:rPr>
          <w:i/>
          <w:lang w:val="en-US"/>
        </w:rPr>
        <w:t>instat=jons</w:t>
      </w:r>
      <w:r w:rsidRPr="004D7B46">
        <w:rPr>
          <w:lang w:val="en-US"/>
        </w:rPr>
        <w:t xml:space="preserve">. A JONSWAP wave spectrum is parametrically defined in a file that is referenced using the </w:t>
      </w:r>
      <w:r w:rsidRPr="004D7B46">
        <w:rPr>
          <w:i/>
          <w:lang w:val="en-US"/>
        </w:rPr>
        <w:t>bcfile</w:t>
      </w:r>
      <w:r w:rsidRPr="004D7B46">
        <w:rPr>
          <w:lang w:val="en-US"/>
        </w:rPr>
        <w:t xml:space="preserve"> keyword. This file contains a single parameter per line in arbitrary order. The parameters that can be defined are listed in Table </w:t>
      </w:r>
      <w:r w:rsidRPr="004D7B46">
        <w:rPr>
          <w:highlight w:val="yellow"/>
          <w:lang w:val="en-US"/>
        </w:rPr>
        <w:t>XXX</w:t>
      </w:r>
      <w:r w:rsidRPr="004D7B46">
        <w:rPr>
          <w:lang w:val="en-US"/>
        </w:rPr>
        <w:t xml:space="preserve">. All variables are optional. If no value is given, the default value as specified in the table is used. It is advised not to specify the keyword </w:t>
      </w:r>
      <w:r w:rsidRPr="004D7B46">
        <w:rPr>
          <w:i/>
          <w:lang w:val="en-US"/>
        </w:rPr>
        <w:t>dfj</w:t>
      </w:r>
      <w:r w:rsidRPr="004D7B46">
        <w:rPr>
          <w:lang w:val="en-US"/>
        </w:rPr>
        <w:t xml:space="preserve"> and allow XBeach to calculate the default value.</w:t>
      </w:r>
    </w:p>
    <w:p w:rsidR="00620A54" w:rsidRPr="004D7B46" w:rsidRDefault="00620A54" w:rsidP="004D7B46">
      <w:pPr>
        <w:pStyle w:val="BodyText"/>
        <w:rPr>
          <w:lang w:val="en-US"/>
        </w:rPr>
      </w:pPr>
      <w:r w:rsidRPr="004D7B46">
        <w:rPr>
          <w:lang w:val="en-US"/>
        </w:rPr>
        <w:t>A typical JONSWAP definition file looks as follows:</w:t>
      </w:r>
    </w:p>
    <w:p w:rsidR="00620A54" w:rsidRPr="004D7B46" w:rsidRDefault="00620A54" w:rsidP="004D7B46">
      <w:pPr>
        <w:pStyle w:val="Codeheader"/>
        <w:rPr>
          <w:lang w:val="en-US"/>
        </w:rPr>
      </w:pPr>
      <w:r w:rsidRPr="004D7B46">
        <w:rPr>
          <w:lang w:val="en-US"/>
        </w:rPr>
        <w:t>jonswap.txt</w:t>
      </w:r>
    </w:p>
    <w:p w:rsidR="00620A54" w:rsidRPr="004D7B46" w:rsidRDefault="00620A54" w:rsidP="004D7B46">
      <w:pPr>
        <w:pStyle w:val="Code"/>
        <w:jc w:val="both"/>
      </w:pPr>
      <w:r w:rsidRPr="004D7B46">
        <w:t>Hm0</w:t>
      </w:r>
      <w:r w:rsidRPr="004D7B46">
        <w:tab/>
      </w:r>
      <w:r w:rsidRPr="004D7B46">
        <w:tab/>
        <w:t>= 0.8</w:t>
      </w:r>
    </w:p>
    <w:p w:rsidR="00620A54" w:rsidRPr="004D7B46" w:rsidRDefault="00620A54" w:rsidP="004D7B46">
      <w:pPr>
        <w:pStyle w:val="Code"/>
        <w:jc w:val="both"/>
      </w:pPr>
      <w:r w:rsidRPr="004D7B46">
        <w:t>fp</w:t>
      </w:r>
      <w:r w:rsidRPr="004D7B46">
        <w:tab/>
      </w:r>
      <w:r w:rsidRPr="004D7B46">
        <w:tab/>
        <w:t>= 0.125</w:t>
      </w:r>
    </w:p>
    <w:p w:rsidR="00620A54" w:rsidRPr="004D7B46" w:rsidRDefault="00620A54" w:rsidP="004D7B46">
      <w:pPr>
        <w:pStyle w:val="Code"/>
        <w:jc w:val="both"/>
      </w:pPr>
      <w:r w:rsidRPr="004D7B46">
        <w:t>mainang</w:t>
      </w:r>
      <w:r w:rsidRPr="004D7B46">
        <w:tab/>
        <w:t>= 285.</w:t>
      </w:r>
    </w:p>
    <w:p w:rsidR="00620A54" w:rsidRPr="004D7B46" w:rsidRDefault="00620A54" w:rsidP="004D7B46">
      <w:pPr>
        <w:pStyle w:val="Code"/>
        <w:jc w:val="both"/>
      </w:pPr>
      <w:r w:rsidRPr="004D7B46">
        <w:t>gammajsp</w:t>
      </w:r>
      <w:r w:rsidRPr="004D7B46">
        <w:tab/>
        <w:t>= 3.3</w:t>
      </w:r>
    </w:p>
    <w:p w:rsidR="00620A54" w:rsidRPr="004D7B46" w:rsidRDefault="00620A54" w:rsidP="004D7B46">
      <w:pPr>
        <w:pStyle w:val="Code"/>
        <w:jc w:val="both"/>
      </w:pPr>
      <w:r w:rsidRPr="004D7B46">
        <w:t>s</w:t>
      </w:r>
      <w:r w:rsidRPr="004D7B46">
        <w:tab/>
      </w:r>
      <w:r w:rsidRPr="004D7B46">
        <w:tab/>
        <w:t>= 10.</w:t>
      </w:r>
    </w:p>
    <w:p w:rsidR="00620A54" w:rsidRPr="004D7B46" w:rsidRDefault="00620A54" w:rsidP="004D7B46">
      <w:pPr>
        <w:pStyle w:val="Code"/>
        <w:jc w:val="both"/>
      </w:pPr>
      <w:r w:rsidRPr="004D7B46">
        <w:t>fnyq</w:t>
      </w:r>
      <w:r w:rsidRPr="004D7B46">
        <w:tab/>
      </w:r>
      <w:r w:rsidRPr="004D7B46">
        <w:tab/>
        <w:t>= 0.3</w:t>
      </w:r>
    </w:p>
    <w:p w:rsidR="00620A54" w:rsidRPr="004D7B46" w:rsidRDefault="00620A54" w:rsidP="004D7B46">
      <w:pPr>
        <w:pStyle w:val="BodyText"/>
        <w:rPr>
          <w:lang w:val="en-US"/>
        </w:rPr>
      </w:pPr>
      <w:r w:rsidRPr="004D7B46">
        <w:rPr>
          <w:lang w:val="en-US"/>
        </w:rPr>
        <w:t xml:space="preserve">It is possible to use an alternative file format for time-varying JONSWAP spectra. To enable this option use the </w:t>
      </w:r>
      <w:r w:rsidRPr="004D7B46">
        <w:rPr>
          <w:i/>
          <w:lang w:val="en-US"/>
        </w:rPr>
        <w:t>instat</w:t>
      </w:r>
      <w:r w:rsidRPr="004D7B46">
        <w:rPr>
          <w:lang w:val="en-US"/>
        </w:rPr>
        <w:t xml:space="preserve"> value </w:t>
      </w:r>
      <w:r w:rsidRPr="004D7B46">
        <w:rPr>
          <w:i/>
          <w:lang w:val="en-US"/>
        </w:rPr>
        <w:t>jons_table</w:t>
      </w:r>
      <w:r w:rsidRPr="004D7B46">
        <w:rPr>
          <w:lang w:val="en-US"/>
        </w:rPr>
        <w:t>. In this case, each line in the spectrum definition file contains a parametric definition of a spectrum, like in a regular JONSWAP definition file, plus the duration for which that spectrum is used during the simulation. XBeach does not reuse time-varying spectrum files. Therefore the total duration of all spectra should at least match the duration of the simulation. The name of the file can be chosen freely, but the file format is fixed as follows and all parameters should be present in all lines:</w:t>
      </w:r>
    </w:p>
    <w:p w:rsidR="00620A54" w:rsidRPr="004D7B46" w:rsidRDefault="00620A54" w:rsidP="004D7B46">
      <w:pPr>
        <w:pStyle w:val="Codeheader"/>
        <w:rPr>
          <w:lang w:val="en-US"/>
        </w:rPr>
      </w:pPr>
      <w:r w:rsidRPr="004D7B46">
        <w:rPr>
          <w:lang w:val="en-US"/>
        </w:rPr>
        <w:t>jonswap.txt</w:t>
      </w:r>
    </w:p>
    <w:p w:rsidR="00620A54" w:rsidRPr="004D7B46" w:rsidRDefault="00620A54" w:rsidP="004D7B46">
      <w:pPr>
        <w:pStyle w:val="Code"/>
        <w:jc w:val="both"/>
      </w:pPr>
      <w:r w:rsidRPr="004D7B46">
        <w:t>&lt;Hm0&gt; &lt;Tp&gt; &lt;mainang&gt; &lt;gammajsp&gt; &lt;s&gt; &lt;duration&gt; &lt;dtbc&gt;</w:t>
      </w:r>
    </w:p>
    <w:p w:rsidR="00620A54" w:rsidRPr="004D7B46" w:rsidRDefault="00620A54" w:rsidP="004D7B46">
      <w:pPr>
        <w:pStyle w:val="BodyText"/>
        <w:rPr>
          <w:lang w:val="en-US"/>
        </w:rPr>
      </w:pPr>
      <w:r w:rsidRPr="004D7B46">
        <w:rPr>
          <w:lang w:val="en-US"/>
        </w:rPr>
        <w:t xml:space="preserve">Note that we refer to the keywords used in a regular JONSWAP definition file in this example, with three differences: 1) the peak period rather than the peak frequency is defined 2) the </w:t>
      </w:r>
      <w:r w:rsidRPr="004D7B46">
        <w:rPr>
          <w:lang w:val="en-US"/>
        </w:rPr>
        <w:lastRenderedPageBreak/>
        <w:t xml:space="preserve">duration is added (similar to </w:t>
      </w:r>
      <w:r w:rsidRPr="004D7B46">
        <w:rPr>
          <w:i/>
          <w:lang w:val="en-US"/>
        </w:rPr>
        <w:t xml:space="preserve">rt </w:t>
      </w:r>
      <w:r w:rsidRPr="004D7B46">
        <w:rPr>
          <w:lang w:val="en-US"/>
        </w:rPr>
        <w:t xml:space="preserve">in </w:t>
      </w:r>
      <w:r w:rsidRPr="004D7B46">
        <w:rPr>
          <w:i/>
          <w:lang w:val="en-US"/>
        </w:rPr>
        <w:t>params.txt</w:t>
      </w:r>
      <w:r w:rsidRPr="004D7B46">
        <w:rPr>
          <w:lang w:val="en-US"/>
        </w:rPr>
        <w:t xml:space="preserve">) 3) the time resolution is added (similar to </w:t>
      </w:r>
      <w:r w:rsidRPr="004D7B46">
        <w:rPr>
          <w:i/>
          <w:lang w:val="en-US"/>
        </w:rPr>
        <w:t>dtbc</w:t>
      </w:r>
      <w:r w:rsidRPr="004D7B46">
        <w:rPr>
          <w:lang w:val="en-US"/>
        </w:rPr>
        <w:t xml:space="preserve"> in </w:t>
      </w:r>
      <w:r w:rsidRPr="004D7B46">
        <w:rPr>
          <w:i/>
          <w:lang w:val="en-US"/>
        </w:rPr>
        <w:t>params.txt</w:t>
      </w:r>
      <w:r w:rsidRPr="004D7B46">
        <w:rPr>
          <w:lang w:val="en-US"/>
        </w:rPr>
        <w:t xml:space="preserve">). The duration and boundary condition time step in this file overrules </w:t>
      </w:r>
      <w:r w:rsidRPr="004D7B46">
        <w:rPr>
          <w:i/>
          <w:lang w:val="en-US"/>
        </w:rPr>
        <w:t>rt</w:t>
      </w:r>
      <w:r w:rsidRPr="004D7B46">
        <w:rPr>
          <w:lang w:val="en-US"/>
        </w:rPr>
        <w:t xml:space="preserve"> and </w:t>
      </w:r>
      <w:r w:rsidRPr="004D7B46">
        <w:rPr>
          <w:i/>
          <w:lang w:val="en-US"/>
        </w:rPr>
        <w:t>dtbf</w:t>
      </w:r>
      <w:r w:rsidRPr="004D7B46">
        <w:rPr>
          <w:lang w:val="en-US"/>
        </w:rPr>
        <w:t xml:space="preserve"> in </w:t>
      </w:r>
      <w:r w:rsidRPr="004D7B46">
        <w:rPr>
          <w:i/>
          <w:lang w:val="en-US"/>
        </w:rPr>
        <w:t>params.txt</w:t>
      </w:r>
      <w:r w:rsidRPr="004D7B46">
        <w:rPr>
          <w:lang w:val="en-US"/>
        </w:rPr>
        <w:t xml:space="preserve">. This format is also used for time-varying stationary wave boundary conditions as described in </w:t>
      </w:r>
      <w:fldSimple w:instr=" REF _Ref285383424 \w \h  \* MERGEFORMAT ">
        <w:r w:rsidR="004D7B46">
          <w:rPr>
            <w:lang w:val="en-US"/>
          </w:rPr>
          <w:t>4.4.1</w:t>
        </w:r>
      </w:fldSimple>
      <w:r w:rsidRPr="004D7B46">
        <w:rPr>
          <w:lang w:val="en-US"/>
        </w:rPr>
        <w:t xml:space="preserve"> </w:t>
      </w:r>
      <w:fldSimple w:instr=" REF _Ref285383424 \h  \* MERGEFORMAT ">
        <w:r w:rsidR="004D7B46" w:rsidRPr="004D7B46">
          <w:rPr>
            <w:lang w:val="en-US"/>
          </w:rPr>
          <w:t>Stationary wave boundary conditions</w:t>
        </w:r>
      </w:fldSimple>
      <w:r w:rsidRPr="004D7B46">
        <w:rPr>
          <w:lang w:val="en-US"/>
        </w:rPr>
        <w:t>. As an example, the JONSWAP spectrum definition file presented above would look as follows if the significant wave height should be increased with 0.2 m every hour:</w:t>
      </w:r>
    </w:p>
    <w:p w:rsidR="00620A54" w:rsidRPr="004D7B46" w:rsidRDefault="00620A54" w:rsidP="004D7B46">
      <w:pPr>
        <w:pStyle w:val="Codeheader"/>
        <w:rPr>
          <w:lang w:val="en-US"/>
        </w:rPr>
      </w:pPr>
      <w:r w:rsidRPr="004D7B46">
        <w:rPr>
          <w:lang w:val="en-US"/>
        </w:rPr>
        <w:t>jonswap.txt</w:t>
      </w:r>
    </w:p>
    <w:p w:rsidR="00620A54" w:rsidRPr="004D7B46" w:rsidRDefault="00620A54" w:rsidP="004D7B46">
      <w:pPr>
        <w:pStyle w:val="Code"/>
        <w:jc w:val="both"/>
      </w:pPr>
      <w:r w:rsidRPr="004D7B46">
        <w:t>0.8 8. 285. 3.3 10. 0.3 3600. 0.05</w:t>
      </w:r>
    </w:p>
    <w:p w:rsidR="00620A54" w:rsidRPr="004D7B46" w:rsidRDefault="00620A54" w:rsidP="004D7B46">
      <w:pPr>
        <w:pStyle w:val="Code"/>
        <w:jc w:val="both"/>
      </w:pPr>
      <w:r w:rsidRPr="004D7B46">
        <w:t>1.0 8. 285. 3.3 10. 0.3 3600. 0.05</w:t>
      </w:r>
    </w:p>
    <w:p w:rsidR="00620A54" w:rsidRPr="004D7B46" w:rsidRDefault="00620A54" w:rsidP="004D7B46">
      <w:pPr>
        <w:pStyle w:val="Code"/>
        <w:jc w:val="both"/>
      </w:pPr>
      <w:r w:rsidRPr="004D7B46">
        <w:t>1.2 8. 285. 3.3 10. 0.3 3600. 0.05</w:t>
      </w:r>
    </w:p>
    <w:p w:rsidR="00620A54" w:rsidRPr="004D7B46" w:rsidRDefault="00620A54" w:rsidP="004D7B46">
      <w:pPr>
        <w:pStyle w:val="BodyText"/>
        <w:rPr>
          <w:lang w:val="en-US"/>
        </w:rPr>
      </w:pPr>
      <w:r w:rsidRPr="004D7B46">
        <w:rPr>
          <w:lang w:val="en-US"/>
        </w:rPr>
        <w:t xml:space="preserve">A more generic way of providing time-varying spectral wave boundary conditions is using a FILELIST construction as described in </w:t>
      </w:r>
      <w:fldSimple w:instr=" REF _Ref285374442 \w \h  \* MERGEFORMAT ">
        <w:r w:rsidR="004D7B46">
          <w:rPr>
            <w:lang w:val="en-US"/>
          </w:rPr>
          <w:t>4.4.5</w:t>
        </w:r>
      </w:fldSimple>
      <w:r w:rsidRPr="004D7B46">
        <w:rPr>
          <w:lang w:val="en-US"/>
        </w:rPr>
        <w:t xml:space="preserve"> </w:t>
      </w:r>
      <w:fldSimple w:instr=" REF _Ref285374442 \h  \* MERGEFORMAT ">
        <w:r w:rsidR="004D7B46" w:rsidRPr="004D7B46">
          <w:rPr>
            <w:lang w:val="en-US"/>
          </w:rPr>
          <w:t>Temporally and/or spatially varying wave boundary conditions</w:t>
        </w:r>
      </w:fldSimple>
      <w:r w:rsidRPr="004D7B46">
        <w:rPr>
          <w:lang w:val="en-US"/>
        </w:rPr>
        <w:t>. This approach is compatible with all spectral wave boundary condition types as well as spatially varying boundary conditions as described in the same section.</w:t>
      </w:r>
    </w:p>
    <w:p w:rsidR="00620A54" w:rsidRPr="004D7B46" w:rsidRDefault="00620A54" w:rsidP="004D7B46">
      <w:pPr>
        <w:pStyle w:val="Caption"/>
        <w:keepNext/>
        <w:jc w:val="both"/>
        <w:rPr>
          <w:lang w:val="en-US"/>
        </w:rPr>
      </w:pPr>
      <w:r w:rsidRPr="004D7B46">
        <w:rPr>
          <w:lang w:val="en-US"/>
        </w:rPr>
        <w:t xml:space="preserve">Table </w:t>
      </w:r>
      <w:r w:rsidRPr="004D7B46">
        <w:rPr>
          <w:highlight w:val="yellow"/>
          <w:lang w:val="en-US"/>
        </w:rPr>
        <w:t>XXX</w:t>
      </w:r>
      <w:r w:rsidRPr="004D7B46">
        <w:rPr>
          <w:lang w:val="en-US"/>
        </w:rPr>
        <w:t xml:space="preserve"> Overview of available keywords in JONSWAP definition file</w:t>
      </w:r>
    </w:p>
    <w:tbl>
      <w:tblPr>
        <w:tblStyle w:val="LightShading-Accent1"/>
        <w:tblW w:w="5000" w:type="pct"/>
        <w:tblLook w:val="04A0"/>
      </w:tblPr>
      <w:tblGrid>
        <w:gridCol w:w="1383"/>
        <w:gridCol w:w="3662"/>
        <w:gridCol w:w="1225"/>
        <w:gridCol w:w="1351"/>
        <w:gridCol w:w="1309"/>
      </w:tblGrid>
      <w:tr w:rsidR="00620A54" w:rsidRPr="004D7B46" w:rsidTr="00883631">
        <w:trPr>
          <w:cnfStyle w:val="100000000000"/>
        </w:trPr>
        <w:tc>
          <w:tcPr>
            <w:cnfStyle w:val="001000000000"/>
            <w:tcW w:w="793" w:type="pct"/>
          </w:tcPr>
          <w:p w:rsidR="00620A54" w:rsidRPr="004D7B46" w:rsidRDefault="00620A54" w:rsidP="004D7B46">
            <w:pPr>
              <w:rPr>
                <w:rFonts w:ascii="Courier" w:hAnsi="Courier"/>
                <w:lang w:val="en-US"/>
              </w:rPr>
            </w:pPr>
            <w:r w:rsidRPr="004D7B46">
              <w:rPr>
                <w:rFonts w:ascii="Courier" w:hAnsi="Courier"/>
                <w:lang w:val="en-US"/>
              </w:rPr>
              <w:t>keyword</w:t>
            </w:r>
          </w:p>
        </w:tc>
        <w:tc>
          <w:tcPr>
            <w:tcW w:w="2069" w:type="pct"/>
          </w:tcPr>
          <w:p w:rsidR="00620A54" w:rsidRPr="004D7B46" w:rsidRDefault="00620A54" w:rsidP="004D7B46">
            <w:pPr>
              <w:cnfStyle w:val="100000000000"/>
              <w:rPr>
                <w:rFonts w:ascii="Courier" w:hAnsi="Courier"/>
                <w:lang w:val="en-US"/>
              </w:rPr>
            </w:pPr>
            <w:r w:rsidRPr="004D7B46">
              <w:rPr>
                <w:rFonts w:ascii="Courier" w:hAnsi="Courier"/>
                <w:lang w:val="en-US"/>
              </w:rPr>
              <w:t>description</w:t>
            </w:r>
          </w:p>
        </w:tc>
        <w:tc>
          <w:tcPr>
            <w:tcW w:w="661" w:type="pct"/>
          </w:tcPr>
          <w:p w:rsidR="00620A54" w:rsidRPr="004D7B46" w:rsidRDefault="00620A54" w:rsidP="004D7B46">
            <w:pPr>
              <w:cnfStyle w:val="100000000000"/>
              <w:rPr>
                <w:rFonts w:ascii="Courier" w:hAnsi="Courier"/>
                <w:lang w:val="en-US"/>
              </w:rPr>
            </w:pPr>
            <w:r w:rsidRPr="004D7B46">
              <w:rPr>
                <w:rFonts w:ascii="Courier" w:hAnsi="Courier"/>
                <w:lang w:val="en-US"/>
              </w:rPr>
              <w:t>default</w:t>
            </w:r>
          </w:p>
        </w:tc>
        <w:tc>
          <w:tcPr>
            <w:tcW w:w="726" w:type="pct"/>
          </w:tcPr>
          <w:p w:rsidR="00620A54" w:rsidRPr="004D7B46" w:rsidRDefault="00620A54" w:rsidP="004D7B46">
            <w:pPr>
              <w:cnfStyle w:val="100000000000"/>
              <w:rPr>
                <w:rFonts w:ascii="Courier" w:hAnsi="Courier"/>
                <w:lang w:val="en-US"/>
              </w:rPr>
            </w:pPr>
            <w:r w:rsidRPr="004D7B46">
              <w:rPr>
                <w:rFonts w:ascii="Courier" w:hAnsi="Courier"/>
                <w:lang w:val="en-US"/>
              </w:rPr>
              <w:t>minimum</w:t>
            </w:r>
          </w:p>
        </w:tc>
        <w:tc>
          <w:tcPr>
            <w:tcW w:w="751" w:type="pct"/>
          </w:tcPr>
          <w:p w:rsidR="00620A54" w:rsidRPr="004D7B46" w:rsidRDefault="00620A54" w:rsidP="004D7B46">
            <w:pPr>
              <w:cnfStyle w:val="100000000000"/>
              <w:rPr>
                <w:rFonts w:ascii="Courier" w:hAnsi="Courier"/>
                <w:lang w:val="en-US"/>
              </w:rPr>
            </w:pPr>
            <w:r w:rsidRPr="004D7B46">
              <w:rPr>
                <w:rFonts w:ascii="Courier" w:hAnsi="Courier"/>
                <w:lang w:val="en-US"/>
              </w:rPr>
              <w:t>maximum</w:t>
            </w:r>
          </w:p>
        </w:tc>
      </w:tr>
      <w:tr w:rsidR="00620A54" w:rsidRPr="004D7B46" w:rsidTr="00883631">
        <w:trPr>
          <w:cnfStyle w:val="000000100000"/>
        </w:trPr>
        <w:tc>
          <w:tcPr>
            <w:cnfStyle w:val="001000000000"/>
            <w:tcW w:w="793" w:type="pct"/>
          </w:tcPr>
          <w:p w:rsidR="00620A54" w:rsidRPr="004D7B46" w:rsidRDefault="00620A54" w:rsidP="004D7B46">
            <w:pPr>
              <w:rPr>
                <w:rFonts w:ascii="Courier" w:hAnsi="Courier"/>
                <w:lang w:val="en-US"/>
              </w:rPr>
            </w:pPr>
            <w:r w:rsidRPr="004D7B46">
              <w:rPr>
                <w:rFonts w:ascii="Courier" w:hAnsi="Courier"/>
                <w:lang w:val="en-US"/>
              </w:rPr>
              <w:t>Hm0</w:t>
            </w:r>
          </w:p>
        </w:tc>
        <w:tc>
          <w:tcPr>
            <w:tcW w:w="2069" w:type="pct"/>
          </w:tcPr>
          <w:p w:rsidR="00620A54" w:rsidRPr="004D7B46" w:rsidRDefault="00620A54" w:rsidP="004D7B46">
            <w:pPr>
              <w:cnfStyle w:val="000000100000"/>
              <w:rPr>
                <w:rFonts w:ascii="Courier" w:hAnsi="Courier"/>
                <w:lang w:val="en-US"/>
              </w:rPr>
            </w:pPr>
            <w:r w:rsidRPr="004D7B46">
              <w:rPr>
                <w:rFonts w:ascii="Courier" w:hAnsi="Courier"/>
                <w:lang w:val="en-US"/>
              </w:rPr>
              <w:t>Hm0 of the wave spectrum, significant wave height [m]</w:t>
            </w:r>
          </w:p>
        </w:tc>
        <w:tc>
          <w:tcPr>
            <w:tcW w:w="661" w:type="pct"/>
          </w:tcPr>
          <w:p w:rsidR="00620A54" w:rsidRPr="004D7B46" w:rsidRDefault="00620A54" w:rsidP="004D7B46">
            <w:pPr>
              <w:cnfStyle w:val="000000100000"/>
              <w:rPr>
                <w:rFonts w:ascii="Courier" w:hAnsi="Courier"/>
                <w:lang w:val="en-US"/>
              </w:rPr>
            </w:pPr>
            <w:r w:rsidRPr="004D7B46">
              <w:rPr>
                <w:rFonts w:ascii="Courier" w:hAnsi="Courier"/>
                <w:lang w:val="en-US"/>
              </w:rPr>
              <w:t>0.0</w:t>
            </w:r>
          </w:p>
        </w:tc>
        <w:tc>
          <w:tcPr>
            <w:tcW w:w="726" w:type="pct"/>
          </w:tcPr>
          <w:p w:rsidR="00620A54" w:rsidRPr="004D7B46" w:rsidRDefault="00620A54" w:rsidP="004D7B46">
            <w:pPr>
              <w:cnfStyle w:val="000000100000"/>
              <w:rPr>
                <w:rFonts w:ascii="Courier" w:hAnsi="Courier"/>
                <w:lang w:val="en-US"/>
              </w:rPr>
            </w:pPr>
            <w:r w:rsidRPr="004D7B46">
              <w:rPr>
                <w:rFonts w:ascii="Courier" w:hAnsi="Courier"/>
                <w:lang w:val="en-US"/>
              </w:rPr>
              <w:t>0.0</w:t>
            </w:r>
          </w:p>
        </w:tc>
        <w:tc>
          <w:tcPr>
            <w:tcW w:w="751" w:type="pct"/>
          </w:tcPr>
          <w:p w:rsidR="00620A54" w:rsidRPr="004D7B46" w:rsidRDefault="00620A54" w:rsidP="004D7B46">
            <w:pPr>
              <w:cnfStyle w:val="000000100000"/>
              <w:rPr>
                <w:rFonts w:ascii="Courier" w:hAnsi="Courier"/>
                <w:lang w:val="en-US"/>
              </w:rPr>
            </w:pPr>
            <w:r w:rsidRPr="004D7B46">
              <w:rPr>
                <w:rFonts w:ascii="Courier" w:hAnsi="Courier"/>
                <w:lang w:val="en-US"/>
              </w:rPr>
              <w:t>5.0</w:t>
            </w:r>
          </w:p>
        </w:tc>
      </w:tr>
      <w:tr w:rsidR="00620A54" w:rsidRPr="004D7B46" w:rsidTr="00883631">
        <w:tc>
          <w:tcPr>
            <w:cnfStyle w:val="001000000000"/>
            <w:tcW w:w="793" w:type="pct"/>
          </w:tcPr>
          <w:p w:rsidR="00620A54" w:rsidRPr="004D7B46" w:rsidRDefault="00620A54" w:rsidP="004D7B46">
            <w:pPr>
              <w:rPr>
                <w:rFonts w:ascii="Courier" w:hAnsi="Courier"/>
                <w:lang w:val="en-US"/>
              </w:rPr>
            </w:pPr>
            <w:r w:rsidRPr="004D7B46">
              <w:rPr>
                <w:rFonts w:ascii="Courier" w:hAnsi="Courier"/>
                <w:lang w:val="en-US"/>
              </w:rPr>
              <w:t>fp</w:t>
            </w:r>
          </w:p>
        </w:tc>
        <w:tc>
          <w:tcPr>
            <w:tcW w:w="2069" w:type="pct"/>
          </w:tcPr>
          <w:p w:rsidR="00620A54" w:rsidRPr="004D7B46" w:rsidRDefault="00620A54" w:rsidP="004D7B46">
            <w:pPr>
              <w:cnfStyle w:val="000000000000"/>
              <w:rPr>
                <w:rFonts w:ascii="Courier" w:hAnsi="Courier"/>
                <w:lang w:val="en-US"/>
              </w:rPr>
            </w:pPr>
            <w:r w:rsidRPr="004D7B46">
              <w:rPr>
                <w:rFonts w:ascii="Courier" w:hAnsi="Courier"/>
                <w:lang w:val="en-US"/>
              </w:rPr>
              <w:t>Peak frequency of the wave spectrum [s-1]</w:t>
            </w:r>
          </w:p>
        </w:tc>
        <w:tc>
          <w:tcPr>
            <w:tcW w:w="661" w:type="pct"/>
          </w:tcPr>
          <w:p w:rsidR="00620A54" w:rsidRPr="004D7B46" w:rsidRDefault="00620A54" w:rsidP="004D7B46">
            <w:pPr>
              <w:cnfStyle w:val="000000000000"/>
              <w:rPr>
                <w:rFonts w:ascii="Courier" w:hAnsi="Courier"/>
                <w:lang w:val="en-US"/>
              </w:rPr>
            </w:pPr>
            <w:r w:rsidRPr="004D7B46">
              <w:rPr>
                <w:rFonts w:ascii="Courier" w:hAnsi="Courier"/>
                <w:lang w:val="en-US"/>
              </w:rPr>
              <w:t>0.08</w:t>
            </w:r>
          </w:p>
        </w:tc>
        <w:tc>
          <w:tcPr>
            <w:tcW w:w="726" w:type="pct"/>
          </w:tcPr>
          <w:p w:rsidR="00620A54" w:rsidRPr="004D7B46" w:rsidRDefault="00620A54" w:rsidP="004D7B46">
            <w:pPr>
              <w:cnfStyle w:val="000000000000"/>
              <w:rPr>
                <w:rFonts w:ascii="Courier" w:hAnsi="Courier"/>
                <w:lang w:val="en-US"/>
              </w:rPr>
            </w:pPr>
            <w:r w:rsidRPr="004D7B46">
              <w:rPr>
                <w:rFonts w:ascii="Courier" w:hAnsi="Courier"/>
                <w:lang w:val="en-US"/>
              </w:rPr>
              <w:t>0.0625</w:t>
            </w:r>
          </w:p>
        </w:tc>
        <w:tc>
          <w:tcPr>
            <w:tcW w:w="751" w:type="pct"/>
          </w:tcPr>
          <w:p w:rsidR="00620A54" w:rsidRPr="004D7B46" w:rsidRDefault="00620A54" w:rsidP="004D7B46">
            <w:pPr>
              <w:cnfStyle w:val="000000000000"/>
              <w:rPr>
                <w:rFonts w:ascii="Courier" w:hAnsi="Courier"/>
                <w:lang w:val="en-US"/>
              </w:rPr>
            </w:pPr>
            <w:r w:rsidRPr="004D7B46">
              <w:rPr>
                <w:rFonts w:ascii="Courier" w:hAnsi="Courier"/>
                <w:lang w:val="en-US"/>
              </w:rPr>
              <w:t>0.4</w:t>
            </w:r>
          </w:p>
        </w:tc>
      </w:tr>
      <w:tr w:rsidR="00620A54" w:rsidRPr="004D7B46" w:rsidTr="00883631">
        <w:trPr>
          <w:cnfStyle w:val="000000100000"/>
        </w:trPr>
        <w:tc>
          <w:tcPr>
            <w:cnfStyle w:val="001000000000"/>
            <w:tcW w:w="793" w:type="pct"/>
          </w:tcPr>
          <w:p w:rsidR="00620A54" w:rsidRPr="004D7B46" w:rsidRDefault="00620A54" w:rsidP="004D7B46">
            <w:pPr>
              <w:rPr>
                <w:rFonts w:ascii="Courier" w:hAnsi="Courier"/>
                <w:lang w:val="en-US"/>
              </w:rPr>
            </w:pPr>
            <w:r w:rsidRPr="004D7B46">
              <w:rPr>
                <w:rFonts w:ascii="Courier" w:hAnsi="Courier"/>
                <w:lang w:val="en-US"/>
              </w:rPr>
              <w:t>gammajsp</w:t>
            </w:r>
          </w:p>
        </w:tc>
        <w:tc>
          <w:tcPr>
            <w:tcW w:w="2069" w:type="pct"/>
          </w:tcPr>
          <w:p w:rsidR="00620A54" w:rsidRPr="004D7B46" w:rsidRDefault="00620A54" w:rsidP="004D7B46">
            <w:pPr>
              <w:cnfStyle w:val="000000100000"/>
              <w:rPr>
                <w:rFonts w:ascii="Courier" w:hAnsi="Courier"/>
                <w:lang w:val="en-US"/>
              </w:rPr>
            </w:pPr>
            <w:r w:rsidRPr="004D7B46">
              <w:rPr>
                <w:rFonts w:ascii="Courier" w:hAnsi="Courier"/>
                <w:lang w:val="en-US"/>
              </w:rPr>
              <w:t>Peak enhancement factor in the JONSWAP expression [-]</w:t>
            </w:r>
          </w:p>
        </w:tc>
        <w:tc>
          <w:tcPr>
            <w:tcW w:w="661" w:type="pct"/>
          </w:tcPr>
          <w:p w:rsidR="00620A54" w:rsidRPr="004D7B46" w:rsidRDefault="00620A54" w:rsidP="004D7B46">
            <w:pPr>
              <w:cnfStyle w:val="000000100000"/>
              <w:rPr>
                <w:rFonts w:ascii="Courier" w:hAnsi="Courier"/>
                <w:lang w:val="en-US"/>
              </w:rPr>
            </w:pPr>
            <w:r w:rsidRPr="004D7B46">
              <w:rPr>
                <w:rFonts w:ascii="Courier" w:hAnsi="Courier"/>
                <w:lang w:val="en-US"/>
              </w:rPr>
              <w:t>3.3</w:t>
            </w:r>
          </w:p>
        </w:tc>
        <w:tc>
          <w:tcPr>
            <w:tcW w:w="726" w:type="pct"/>
          </w:tcPr>
          <w:p w:rsidR="00620A54" w:rsidRPr="004D7B46" w:rsidRDefault="00620A54" w:rsidP="004D7B46">
            <w:pPr>
              <w:cnfStyle w:val="000000100000"/>
              <w:rPr>
                <w:rFonts w:ascii="Courier" w:hAnsi="Courier"/>
                <w:lang w:val="en-US"/>
              </w:rPr>
            </w:pPr>
            <w:r w:rsidRPr="004D7B46">
              <w:rPr>
                <w:rFonts w:ascii="Courier" w:hAnsi="Courier"/>
                <w:lang w:val="en-US"/>
              </w:rPr>
              <w:t>1.0</w:t>
            </w:r>
          </w:p>
        </w:tc>
        <w:tc>
          <w:tcPr>
            <w:tcW w:w="751" w:type="pct"/>
          </w:tcPr>
          <w:p w:rsidR="00620A54" w:rsidRPr="004D7B46" w:rsidRDefault="00620A54" w:rsidP="004D7B46">
            <w:pPr>
              <w:cnfStyle w:val="000000100000"/>
              <w:rPr>
                <w:rFonts w:ascii="Courier" w:hAnsi="Courier"/>
                <w:lang w:val="en-US"/>
              </w:rPr>
            </w:pPr>
            <w:r w:rsidRPr="004D7B46">
              <w:rPr>
                <w:rFonts w:ascii="Courier" w:hAnsi="Courier"/>
                <w:lang w:val="en-US"/>
              </w:rPr>
              <w:t>5.0</w:t>
            </w:r>
          </w:p>
        </w:tc>
      </w:tr>
      <w:tr w:rsidR="00620A54" w:rsidRPr="004D7B46" w:rsidTr="00883631">
        <w:tc>
          <w:tcPr>
            <w:cnfStyle w:val="001000000000"/>
            <w:tcW w:w="793" w:type="pct"/>
          </w:tcPr>
          <w:p w:rsidR="00620A54" w:rsidRPr="004D7B46" w:rsidRDefault="00620A54" w:rsidP="004D7B46">
            <w:pPr>
              <w:rPr>
                <w:rFonts w:ascii="Courier" w:hAnsi="Courier"/>
                <w:lang w:val="en-US"/>
              </w:rPr>
            </w:pPr>
            <w:r w:rsidRPr="004D7B46">
              <w:rPr>
                <w:rFonts w:ascii="Courier" w:hAnsi="Courier"/>
                <w:lang w:val="en-US"/>
              </w:rPr>
              <w:t>s</w:t>
            </w:r>
          </w:p>
        </w:tc>
        <w:tc>
          <w:tcPr>
            <w:tcW w:w="2069" w:type="pct"/>
          </w:tcPr>
          <w:p w:rsidR="00620A54" w:rsidRPr="004D7B46" w:rsidRDefault="00620A54" w:rsidP="004D7B46">
            <w:pPr>
              <w:cnfStyle w:val="000000000000"/>
              <w:rPr>
                <w:rFonts w:ascii="Courier" w:hAnsi="Courier"/>
                <w:lang w:val="en-US"/>
              </w:rPr>
            </w:pPr>
            <w:r w:rsidRPr="004D7B46">
              <w:rPr>
                <w:rFonts w:ascii="Courier" w:hAnsi="Courier"/>
                <w:lang w:val="en-US"/>
              </w:rPr>
              <w:t>Directional spreading coefficient, cosine law [-]</w:t>
            </w:r>
          </w:p>
        </w:tc>
        <w:tc>
          <w:tcPr>
            <w:tcW w:w="661" w:type="pct"/>
          </w:tcPr>
          <w:p w:rsidR="00620A54" w:rsidRPr="004D7B46" w:rsidRDefault="00620A54" w:rsidP="004D7B46">
            <w:pPr>
              <w:cnfStyle w:val="000000000000"/>
              <w:rPr>
                <w:rFonts w:ascii="Courier" w:hAnsi="Courier"/>
                <w:lang w:val="en-US"/>
              </w:rPr>
            </w:pPr>
            <w:r w:rsidRPr="004D7B46">
              <w:rPr>
                <w:rFonts w:ascii="Courier" w:hAnsi="Courier"/>
                <w:lang w:val="en-US"/>
              </w:rPr>
              <w:t>10.</w:t>
            </w:r>
          </w:p>
        </w:tc>
        <w:tc>
          <w:tcPr>
            <w:tcW w:w="726" w:type="pct"/>
          </w:tcPr>
          <w:p w:rsidR="00620A54" w:rsidRPr="004D7B46" w:rsidRDefault="00620A54" w:rsidP="004D7B46">
            <w:pPr>
              <w:cnfStyle w:val="000000000000"/>
              <w:rPr>
                <w:rFonts w:ascii="Courier" w:hAnsi="Courier"/>
                <w:lang w:val="en-US"/>
              </w:rPr>
            </w:pPr>
            <w:r w:rsidRPr="004D7B46">
              <w:rPr>
                <w:rFonts w:ascii="Courier" w:hAnsi="Courier"/>
                <w:lang w:val="en-US"/>
              </w:rPr>
              <w:t>1.0</w:t>
            </w:r>
          </w:p>
        </w:tc>
        <w:tc>
          <w:tcPr>
            <w:tcW w:w="751" w:type="pct"/>
          </w:tcPr>
          <w:p w:rsidR="00620A54" w:rsidRPr="004D7B46" w:rsidRDefault="00620A54" w:rsidP="004D7B46">
            <w:pPr>
              <w:cnfStyle w:val="000000000000"/>
              <w:rPr>
                <w:rFonts w:ascii="Courier" w:hAnsi="Courier"/>
                <w:lang w:val="en-US"/>
              </w:rPr>
            </w:pPr>
            <w:r w:rsidRPr="004D7B46">
              <w:rPr>
                <w:rFonts w:ascii="Courier" w:hAnsi="Courier"/>
                <w:lang w:val="en-US"/>
              </w:rPr>
              <w:t>1000.</w:t>
            </w:r>
          </w:p>
        </w:tc>
      </w:tr>
      <w:tr w:rsidR="00620A54" w:rsidRPr="004D7B46" w:rsidTr="00883631">
        <w:trPr>
          <w:cnfStyle w:val="000000100000"/>
        </w:trPr>
        <w:tc>
          <w:tcPr>
            <w:cnfStyle w:val="001000000000"/>
            <w:tcW w:w="793" w:type="pct"/>
          </w:tcPr>
          <w:p w:rsidR="00620A54" w:rsidRPr="004D7B46" w:rsidRDefault="00620A54" w:rsidP="004D7B46">
            <w:pPr>
              <w:rPr>
                <w:rFonts w:ascii="Courier" w:hAnsi="Courier"/>
                <w:lang w:val="en-US"/>
              </w:rPr>
            </w:pPr>
            <w:r w:rsidRPr="004D7B46">
              <w:rPr>
                <w:rFonts w:ascii="Courier" w:hAnsi="Courier"/>
                <w:lang w:val="en-US"/>
              </w:rPr>
              <w:t>mainang</w:t>
            </w:r>
          </w:p>
        </w:tc>
        <w:tc>
          <w:tcPr>
            <w:tcW w:w="2069" w:type="pct"/>
          </w:tcPr>
          <w:p w:rsidR="00620A54" w:rsidRPr="004D7B46" w:rsidRDefault="00620A54" w:rsidP="004D7B46">
            <w:pPr>
              <w:cnfStyle w:val="000000100000"/>
              <w:rPr>
                <w:rFonts w:ascii="Courier" w:hAnsi="Courier"/>
                <w:lang w:val="en-US"/>
              </w:rPr>
            </w:pPr>
            <w:r w:rsidRPr="004D7B46">
              <w:rPr>
                <w:rFonts w:ascii="Courier" w:hAnsi="Courier"/>
                <w:lang w:val="en-US"/>
              </w:rPr>
              <w:t>Main wave angle (nautical convention) [°]</w:t>
            </w:r>
          </w:p>
        </w:tc>
        <w:tc>
          <w:tcPr>
            <w:tcW w:w="661" w:type="pct"/>
          </w:tcPr>
          <w:p w:rsidR="00620A54" w:rsidRPr="004D7B46" w:rsidRDefault="00620A54" w:rsidP="004D7B46">
            <w:pPr>
              <w:cnfStyle w:val="000000100000"/>
              <w:rPr>
                <w:rFonts w:ascii="Courier" w:hAnsi="Courier"/>
                <w:lang w:val="en-US"/>
              </w:rPr>
            </w:pPr>
            <w:r w:rsidRPr="004D7B46">
              <w:rPr>
                <w:rFonts w:ascii="Courier" w:hAnsi="Courier"/>
                <w:lang w:val="en-US"/>
              </w:rPr>
              <w:t>270.</w:t>
            </w:r>
          </w:p>
        </w:tc>
        <w:tc>
          <w:tcPr>
            <w:tcW w:w="726" w:type="pct"/>
          </w:tcPr>
          <w:p w:rsidR="00620A54" w:rsidRPr="004D7B46" w:rsidRDefault="00620A54" w:rsidP="004D7B46">
            <w:pPr>
              <w:cnfStyle w:val="000000100000"/>
              <w:rPr>
                <w:rFonts w:ascii="Courier" w:hAnsi="Courier"/>
                <w:lang w:val="en-US"/>
              </w:rPr>
            </w:pPr>
            <w:r w:rsidRPr="004D7B46">
              <w:rPr>
                <w:rFonts w:ascii="Courier" w:hAnsi="Courier"/>
                <w:lang w:val="en-US"/>
              </w:rPr>
              <w:t>180.</w:t>
            </w:r>
          </w:p>
        </w:tc>
        <w:tc>
          <w:tcPr>
            <w:tcW w:w="751" w:type="pct"/>
          </w:tcPr>
          <w:p w:rsidR="00620A54" w:rsidRPr="004D7B46" w:rsidRDefault="00620A54" w:rsidP="004D7B46">
            <w:pPr>
              <w:cnfStyle w:val="000000100000"/>
              <w:rPr>
                <w:rFonts w:ascii="Courier" w:hAnsi="Courier"/>
                <w:lang w:val="en-US"/>
              </w:rPr>
            </w:pPr>
            <w:r w:rsidRPr="004D7B46">
              <w:rPr>
                <w:rFonts w:ascii="Courier" w:hAnsi="Courier"/>
                <w:lang w:val="en-US"/>
              </w:rPr>
              <w:t>360.</w:t>
            </w:r>
          </w:p>
        </w:tc>
      </w:tr>
      <w:tr w:rsidR="00620A54" w:rsidRPr="004D7B46" w:rsidTr="00883631">
        <w:tc>
          <w:tcPr>
            <w:cnfStyle w:val="001000000000"/>
            <w:tcW w:w="793" w:type="pct"/>
          </w:tcPr>
          <w:p w:rsidR="00620A54" w:rsidRPr="004D7B46" w:rsidRDefault="00620A54" w:rsidP="004D7B46">
            <w:pPr>
              <w:rPr>
                <w:rFonts w:ascii="Courier" w:hAnsi="Courier"/>
                <w:lang w:val="en-US"/>
              </w:rPr>
            </w:pPr>
            <w:r w:rsidRPr="004D7B46">
              <w:rPr>
                <w:rFonts w:ascii="Courier" w:hAnsi="Courier"/>
                <w:lang w:val="en-US"/>
              </w:rPr>
              <w:t>fnyq</w:t>
            </w:r>
          </w:p>
        </w:tc>
        <w:tc>
          <w:tcPr>
            <w:tcW w:w="2069" w:type="pct"/>
          </w:tcPr>
          <w:p w:rsidR="00620A54" w:rsidRPr="004D7B46" w:rsidRDefault="00620A54" w:rsidP="004D7B46">
            <w:pPr>
              <w:cnfStyle w:val="000000000000"/>
              <w:rPr>
                <w:rFonts w:ascii="Courier" w:hAnsi="Courier"/>
                <w:lang w:val="en-US"/>
              </w:rPr>
            </w:pPr>
            <w:r w:rsidRPr="004D7B46">
              <w:rPr>
                <w:rFonts w:ascii="Courier" w:hAnsi="Courier"/>
                <w:lang w:val="en-US"/>
              </w:rPr>
              <w:t>Highest frequency used to create JONSWAP spectrum [s-1]</w:t>
            </w:r>
          </w:p>
        </w:tc>
        <w:tc>
          <w:tcPr>
            <w:tcW w:w="661" w:type="pct"/>
          </w:tcPr>
          <w:p w:rsidR="00620A54" w:rsidRPr="004D7B46" w:rsidRDefault="00620A54" w:rsidP="004D7B46">
            <w:pPr>
              <w:cnfStyle w:val="000000000000"/>
              <w:rPr>
                <w:rFonts w:ascii="Courier" w:hAnsi="Courier"/>
                <w:lang w:val="en-US"/>
              </w:rPr>
            </w:pPr>
            <w:r w:rsidRPr="004D7B46">
              <w:rPr>
                <w:rFonts w:ascii="Courier" w:hAnsi="Courier"/>
                <w:lang w:val="en-US"/>
              </w:rPr>
              <w:t>0.3</w:t>
            </w:r>
          </w:p>
        </w:tc>
        <w:tc>
          <w:tcPr>
            <w:tcW w:w="726" w:type="pct"/>
          </w:tcPr>
          <w:p w:rsidR="00620A54" w:rsidRPr="004D7B46" w:rsidRDefault="00620A54" w:rsidP="004D7B46">
            <w:pPr>
              <w:cnfStyle w:val="000000000000"/>
              <w:rPr>
                <w:rFonts w:ascii="Courier" w:hAnsi="Courier"/>
                <w:lang w:val="en-US"/>
              </w:rPr>
            </w:pPr>
            <w:r w:rsidRPr="004D7B46">
              <w:rPr>
                <w:rFonts w:ascii="Courier" w:hAnsi="Courier"/>
                <w:lang w:val="en-US"/>
              </w:rPr>
              <w:t>0.2</w:t>
            </w:r>
          </w:p>
        </w:tc>
        <w:tc>
          <w:tcPr>
            <w:tcW w:w="751" w:type="pct"/>
          </w:tcPr>
          <w:p w:rsidR="00620A54" w:rsidRPr="004D7B46" w:rsidRDefault="00620A54" w:rsidP="004D7B46">
            <w:pPr>
              <w:cnfStyle w:val="000000000000"/>
              <w:rPr>
                <w:rFonts w:ascii="Courier" w:hAnsi="Courier"/>
                <w:lang w:val="en-US"/>
              </w:rPr>
            </w:pPr>
            <w:r w:rsidRPr="004D7B46">
              <w:rPr>
                <w:rFonts w:ascii="Courier" w:hAnsi="Courier"/>
                <w:lang w:val="en-US"/>
              </w:rPr>
              <w:t>1.0</w:t>
            </w:r>
          </w:p>
        </w:tc>
      </w:tr>
      <w:tr w:rsidR="00620A54" w:rsidRPr="004D7B46" w:rsidTr="00883631">
        <w:trPr>
          <w:cnfStyle w:val="000000100000"/>
        </w:trPr>
        <w:tc>
          <w:tcPr>
            <w:cnfStyle w:val="001000000000"/>
            <w:tcW w:w="793" w:type="pct"/>
          </w:tcPr>
          <w:p w:rsidR="00620A54" w:rsidRPr="004D7B46" w:rsidRDefault="00620A54" w:rsidP="004D7B46">
            <w:pPr>
              <w:rPr>
                <w:rFonts w:ascii="Courier" w:hAnsi="Courier"/>
                <w:lang w:val="en-US"/>
              </w:rPr>
            </w:pPr>
            <w:r w:rsidRPr="004D7B46">
              <w:rPr>
                <w:rFonts w:ascii="Courier" w:hAnsi="Courier"/>
                <w:lang w:val="en-US"/>
              </w:rPr>
              <w:t>dfj</w:t>
            </w:r>
          </w:p>
        </w:tc>
        <w:tc>
          <w:tcPr>
            <w:tcW w:w="2069" w:type="pct"/>
          </w:tcPr>
          <w:p w:rsidR="00620A54" w:rsidRPr="004D7B46" w:rsidRDefault="00620A54" w:rsidP="004D7B46">
            <w:pPr>
              <w:cnfStyle w:val="000000100000"/>
              <w:rPr>
                <w:rFonts w:ascii="Courier" w:hAnsi="Courier"/>
                <w:lang w:val="en-US"/>
              </w:rPr>
            </w:pPr>
            <w:r w:rsidRPr="004D7B46">
              <w:rPr>
                <w:rFonts w:ascii="Courier" w:hAnsi="Courier"/>
                <w:lang w:val="en-US"/>
              </w:rPr>
              <w:t>Step size frequency used to create JONSWAP spectrum [s-1]</w:t>
            </w:r>
          </w:p>
        </w:tc>
        <w:tc>
          <w:tcPr>
            <w:tcW w:w="661" w:type="pct"/>
          </w:tcPr>
          <w:p w:rsidR="00620A54" w:rsidRPr="004D7B46" w:rsidRDefault="00620A54" w:rsidP="004D7B46">
            <w:pPr>
              <w:cnfStyle w:val="000000100000"/>
              <w:rPr>
                <w:rFonts w:ascii="Courier" w:hAnsi="Courier"/>
                <w:lang w:val="en-US"/>
              </w:rPr>
            </w:pPr>
            <w:r w:rsidRPr="004D7B46">
              <w:rPr>
                <w:rFonts w:ascii="Courier" w:hAnsi="Courier"/>
                <w:lang w:val="en-US"/>
              </w:rPr>
              <w:t>fnyq/200</w:t>
            </w:r>
          </w:p>
        </w:tc>
        <w:tc>
          <w:tcPr>
            <w:tcW w:w="726" w:type="pct"/>
          </w:tcPr>
          <w:p w:rsidR="00620A54" w:rsidRPr="004D7B46" w:rsidRDefault="00620A54" w:rsidP="004D7B46">
            <w:pPr>
              <w:cnfStyle w:val="000000100000"/>
              <w:rPr>
                <w:rFonts w:ascii="Courier" w:hAnsi="Courier"/>
                <w:lang w:val="en-US"/>
              </w:rPr>
            </w:pPr>
            <w:r w:rsidRPr="004D7B46">
              <w:rPr>
                <w:rFonts w:ascii="Courier" w:hAnsi="Courier"/>
                <w:lang w:val="en-US"/>
              </w:rPr>
              <w:t>fnyq/1000</w:t>
            </w:r>
          </w:p>
        </w:tc>
        <w:tc>
          <w:tcPr>
            <w:tcW w:w="751" w:type="pct"/>
          </w:tcPr>
          <w:p w:rsidR="00620A54" w:rsidRPr="004D7B46" w:rsidRDefault="00620A54" w:rsidP="004D7B46">
            <w:pPr>
              <w:cnfStyle w:val="000000100000"/>
              <w:rPr>
                <w:rFonts w:ascii="Courier" w:hAnsi="Courier"/>
                <w:lang w:val="en-US"/>
              </w:rPr>
            </w:pPr>
            <w:r w:rsidRPr="004D7B46">
              <w:rPr>
                <w:rFonts w:ascii="Courier" w:hAnsi="Courier"/>
                <w:lang w:val="en-US"/>
              </w:rPr>
              <w:t>fnyq/20</w:t>
            </w:r>
          </w:p>
        </w:tc>
      </w:tr>
    </w:tbl>
    <w:p w:rsidR="00620A54" w:rsidRPr="004D7B46" w:rsidRDefault="00620A54" w:rsidP="004D7B46">
      <w:pPr>
        <w:rPr>
          <w:lang w:val="en-US"/>
        </w:rPr>
      </w:pPr>
    </w:p>
    <w:p w:rsidR="00620A54" w:rsidRPr="004D7B46" w:rsidRDefault="00620A54" w:rsidP="004D7B46">
      <w:pPr>
        <w:pStyle w:val="Heading4"/>
        <w:jc w:val="both"/>
        <w:rPr>
          <w:lang w:val="en-US"/>
        </w:rPr>
      </w:pPr>
      <w:r w:rsidRPr="004D7B46">
        <w:rPr>
          <w:lang w:val="en-US"/>
        </w:rPr>
        <w:t>SWAN wave spectra</w:t>
      </w:r>
    </w:p>
    <w:p w:rsidR="00620A54" w:rsidRPr="004D7B46" w:rsidRDefault="00620A54" w:rsidP="004D7B46">
      <w:pPr>
        <w:pStyle w:val="BodyText"/>
        <w:rPr>
          <w:lang w:val="en-US"/>
        </w:rPr>
      </w:pPr>
      <w:r w:rsidRPr="004D7B46">
        <w:rPr>
          <w:lang w:val="en-US"/>
        </w:rPr>
        <w:t xml:space="preserve">XBeach can read standard SWAN 2D variance density or energy density output files (*.sp2 files) as specified in the SWAN v40.51 manual. This option is enabled using </w:t>
      </w:r>
      <w:r w:rsidRPr="004D7B46">
        <w:rPr>
          <w:i/>
          <w:lang w:val="en-US"/>
        </w:rPr>
        <w:t>instat=swan</w:t>
      </w:r>
      <w:r w:rsidRPr="004D7B46">
        <w:rPr>
          <w:lang w:val="en-US"/>
        </w:rPr>
        <w:t xml:space="preserve"> in </w:t>
      </w:r>
      <w:r w:rsidRPr="004D7B46">
        <w:rPr>
          <w:i/>
          <w:lang w:val="en-US"/>
        </w:rPr>
        <w:t xml:space="preserve">params.txt </w:t>
      </w:r>
      <w:r w:rsidRPr="004D7B46">
        <w:rPr>
          <w:lang w:val="en-US"/>
        </w:rPr>
        <w:t xml:space="preserve">and a reference to the spectrum file via the keyword </w:t>
      </w:r>
      <w:r w:rsidRPr="004D7B46">
        <w:rPr>
          <w:i/>
          <w:lang w:val="en-US"/>
        </w:rPr>
        <w:t>bcfile</w:t>
      </w:r>
      <w:r w:rsidRPr="004D7B46">
        <w:rPr>
          <w:lang w:val="en-US"/>
        </w:rPr>
        <w:t xml:space="preserve">. XBeach assumes the directional information in the SWAN file is according to the nautical convention. If the file uses the Cartesian convention for directions, the user must specify the angle in degrees to rotate the x-axis in SWAN to the x-axis in XBeach (by the Cartesian convention). This value is specified in </w:t>
      </w:r>
      <w:r w:rsidRPr="004D7B46">
        <w:rPr>
          <w:i/>
          <w:lang w:val="en-US"/>
        </w:rPr>
        <w:t>params.txt</w:t>
      </w:r>
      <w:r w:rsidRPr="004D7B46">
        <w:rPr>
          <w:lang w:val="en-US"/>
        </w:rPr>
        <w:t xml:space="preserve"> using the keyword </w:t>
      </w:r>
      <w:r w:rsidRPr="004D7B46">
        <w:rPr>
          <w:i/>
          <w:lang w:val="en-US"/>
        </w:rPr>
        <w:t>dthetaS_XB</w:t>
      </w:r>
      <w:r w:rsidRPr="004D7B46">
        <w:rPr>
          <w:lang w:val="en-US"/>
        </w:rPr>
        <w:t>.</w:t>
      </w:r>
    </w:p>
    <w:p w:rsidR="00620A54" w:rsidRPr="004D7B46" w:rsidRDefault="00620A54" w:rsidP="004D7B46">
      <w:pPr>
        <w:pStyle w:val="BodyText"/>
        <w:rPr>
          <w:lang w:val="en-US"/>
        </w:rPr>
      </w:pPr>
      <w:r w:rsidRPr="004D7B46">
        <w:rPr>
          <w:lang w:val="en-US"/>
        </w:rPr>
        <w:t xml:space="preserve">Note that time-varying and spatially varying SWAN spectra can be provided using the FILELIST and LOCLIST constructions as described in </w:t>
      </w:r>
      <w:fldSimple w:instr=" REF _Ref285374442 \w \h  \* MERGEFORMAT ">
        <w:r w:rsidR="004D7B46">
          <w:rPr>
            <w:lang w:val="en-US"/>
          </w:rPr>
          <w:t>4.4.5</w:t>
        </w:r>
      </w:fldSimple>
      <w:r w:rsidRPr="004D7B46">
        <w:rPr>
          <w:lang w:val="en-US"/>
        </w:rPr>
        <w:t xml:space="preserve"> </w:t>
      </w:r>
      <w:fldSimple w:instr=" REF _Ref285374442 \h  \* MERGEFORMAT ">
        <w:r w:rsidR="004D7B46" w:rsidRPr="004D7B46">
          <w:rPr>
            <w:lang w:val="en-US"/>
          </w:rPr>
          <w:t>Temporally and/or spatially varying wave boundary conditions</w:t>
        </w:r>
      </w:fldSimple>
      <w:r w:rsidRPr="004D7B46">
        <w:rPr>
          <w:lang w:val="en-US"/>
        </w:rPr>
        <w:t>.</w:t>
      </w:r>
    </w:p>
    <w:p w:rsidR="00620A54" w:rsidRPr="004D7B46" w:rsidRDefault="00620A54" w:rsidP="004D7B46">
      <w:pPr>
        <w:pStyle w:val="BodyText"/>
        <w:rPr>
          <w:lang w:val="en-US"/>
        </w:rPr>
      </w:pPr>
      <w:r w:rsidRPr="004D7B46">
        <w:rPr>
          <w:lang w:val="en-US"/>
        </w:rPr>
        <w:t>An example of a 2D SWAN spectrum is given below:</w:t>
      </w:r>
    </w:p>
    <w:p w:rsidR="00620A54" w:rsidRPr="004D7B46" w:rsidRDefault="00620A54" w:rsidP="004D7B46">
      <w:pPr>
        <w:pStyle w:val="Codeheader"/>
        <w:rPr>
          <w:lang w:val="en-US"/>
        </w:rPr>
      </w:pPr>
      <w:r w:rsidRPr="004D7B46">
        <w:rPr>
          <w:lang w:val="en-US"/>
        </w:rPr>
        <w:lastRenderedPageBreak/>
        <w:t>swan.txt</w:t>
      </w:r>
    </w:p>
    <w:p w:rsidR="00620A54" w:rsidRPr="004D7B46" w:rsidRDefault="00620A54" w:rsidP="004D7B46">
      <w:pPr>
        <w:pStyle w:val="Code"/>
        <w:jc w:val="both"/>
      </w:pPr>
      <w:r w:rsidRPr="004D7B46">
        <w:t>SWAN   1                                Swan standard spectral file</w:t>
      </w:r>
    </w:p>
    <w:p w:rsidR="00620A54" w:rsidRPr="004D7B46" w:rsidRDefault="00620A54" w:rsidP="004D7B46">
      <w:pPr>
        <w:pStyle w:val="Code"/>
        <w:jc w:val="both"/>
      </w:pPr>
      <w:r w:rsidRPr="004D7B46">
        <w:t>$ Data produced by SWAN version 40.51</w:t>
      </w:r>
    </w:p>
    <w:p w:rsidR="00620A54" w:rsidRPr="004D7B46" w:rsidRDefault="00620A54" w:rsidP="004D7B46">
      <w:pPr>
        <w:pStyle w:val="Code"/>
        <w:jc w:val="both"/>
      </w:pPr>
      <w:r w:rsidRPr="004D7B46">
        <w:t>$ Project:'projname'     ;   run number:'runnum'</w:t>
      </w:r>
    </w:p>
    <w:p w:rsidR="00620A54" w:rsidRPr="004D7B46" w:rsidRDefault="00620A54" w:rsidP="004D7B46">
      <w:pPr>
        <w:pStyle w:val="Code"/>
        <w:jc w:val="both"/>
      </w:pPr>
      <w:r w:rsidRPr="004D7B46">
        <w:t>LOCATIONS                               locations in x-y-space</w:t>
      </w:r>
    </w:p>
    <w:p w:rsidR="00620A54" w:rsidRPr="004D7B46" w:rsidRDefault="00620A54" w:rsidP="004D7B46">
      <w:pPr>
        <w:pStyle w:val="Code"/>
        <w:jc w:val="both"/>
      </w:pPr>
      <w:r w:rsidRPr="004D7B46">
        <w:t>1                                       number of locations</w:t>
      </w:r>
    </w:p>
    <w:p w:rsidR="00620A54" w:rsidRPr="004D7B46" w:rsidRDefault="00620A54" w:rsidP="004D7B46">
      <w:pPr>
        <w:pStyle w:val="Code"/>
        <w:jc w:val="both"/>
      </w:pPr>
      <w:r w:rsidRPr="004D7B46">
        <w:t>22222.22        0.00</w:t>
      </w:r>
    </w:p>
    <w:p w:rsidR="00620A54" w:rsidRPr="004D7B46" w:rsidRDefault="00620A54" w:rsidP="004D7B46">
      <w:pPr>
        <w:pStyle w:val="Code"/>
        <w:jc w:val="both"/>
      </w:pPr>
      <w:r w:rsidRPr="004D7B46">
        <w:t>RFREQ                                   relative frequencies in Hz</w:t>
      </w:r>
    </w:p>
    <w:p w:rsidR="00620A54" w:rsidRPr="004D7B46" w:rsidRDefault="00620A54" w:rsidP="004D7B46">
      <w:pPr>
        <w:pStyle w:val="Code"/>
        <w:jc w:val="both"/>
      </w:pPr>
      <w:r w:rsidRPr="004D7B46">
        <w:t>23                                      number of frequencies</w:t>
      </w:r>
    </w:p>
    <w:p w:rsidR="00620A54" w:rsidRPr="004D7B46" w:rsidRDefault="00620A54" w:rsidP="004D7B46">
      <w:pPr>
        <w:pStyle w:val="Code"/>
        <w:jc w:val="both"/>
      </w:pPr>
      <w:r w:rsidRPr="004D7B46">
        <w:t>0.0545</w:t>
      </w:r>
    </w:p>
    <w:p w:rsidR="00620A54" w:rsidRPr="004D7B46" w:rsidRDefault="00620A54" w:rsidP="004D7B46">
      <w:pPr>
        <w:pStyle w:val="Code"/>
        <w:jc w:val="both"/>
      </w:pPr>
      <w:r w:rsidRPr="004D7B46">
        <w:t>0.0622</w:t>
      </w:r>
    </w:p>
    <w:p w:rsidR="00620A54" w:rsidRPr="004D7B46" w:rsidRDefault="00620A54" w:rsidP="004D7B46">
      <w:pPr>
        <w:pStyle w:val="Code"/>
        <w:jc w:val="both"/>
      </w:pPr>
      <w:r w:rsidRPr="004D7B46">
        <w:t>0.0710</w:t>
      </w:r>
    </w:p>
    <w:p w:rsidR="00620A54" w:rsidRPr="004D7B46" w:rsidRDefault="00620A54" w:rsidP="004D7B46">
      <w:pPr>
        <w:pStyle w:val="Code"/>
        <w:jc w:val="both"/>
      </w:pPr>
      <w:r w:rsidRPr="004D7B46">
        <w:t>0.0810</w:t>
      </w:r>
    </w:p>
    <w:p w:rsidR="00620A54" w:rsidRPr="004D7B46" w:rsidRDefault="00620A54" w:rsidP="004D7B46">
      <w:pPr>
        <w:pStyle w:val="Code"/>
        <w:jc w:val="both"/>
      </w:pPr>
      <w:r w:rsidRPr="004D7B46">
        <w:t>0.0924</w:t>
      </w:r>
    </w:p>
    <w:p w:rsidR="00620A54" w:rsidRPr="004D7B46" w:rsidRDefault="00620A54" w:rsidP="004D7B46">
      <w:pPr>
        <w:pStyle w:val="Code"/>
        <w:jc w:val="both"/>
      </w:pPr>
      <w:r w:rsidRPr="004D7B46">
        <w:t>0.1055</w:t>
      </w:r>
    </w:p>
    <w:p w:rsidR="00620A54" w:rsidRPr="004D7B46" w:rsidRDefault="00620A54" w:rsidP="004D7B46">
      <w:pPr>
        <w:pStyle w:val="Code"/>
        <w:jc w:val="both"/>
      </w:pPr>
      <w:r w:rsidRPr="004D7B46">
        <w:t>0.1204</w:t>
      </w:r>
    </w:p>
    <w:p w:rsidR="00620A54" w:rsidRPr="004D7B46" w:rsidRDefault="00620A54" w:rsidP="004D7B46">
      <w:pPr>
        <w:pStyle w:val="Code"/>
        <w:jc w:val="both"/>
      </w:pPr>
      <w:r w:rsidRPr="004D7B46">
        <w:t>0.1375</w:t>
      </w:r>
    </w:p>
    <w:p w:rsidR="00620A54" w:rsidRPr="004D7B46" w:rsidRDefault="00620A54" w:rsidP="004D7B46">
      <w:pPr>
        <w:pStyle w:val="Code"/>
        <w:jc w:val="both"/>
      </w:pPr>
      <w:r w:rsidRPr="004D7B46">
        <w:t>0.1569</w:t>
      </w:r>
    </w:p>
    <w:p w:rsidR="00620A54" w:rsidRPr="004D7B46" w:rsidRDefault="00620A54" w:rsidP="004D7B46">
      <w:pPr>
        <w:pStyle w:val="Code"/>
        <w:jc w:val="both"/>
      </w:pPr>
      <w:r w:rsidRPr="004D7B46">
        <w:t>0.1791</w:t>
      </w:r>
    </w:p>
    <w:p w:rsidR="00620A54" w:rsidRPr="004D7B46" w:rsidRDefault="00620A54" w:rsidP="004D7B46">
      <w:pPr>
        <w:pStyle w:val="Code"/>
        <w:jc w:val="both"/>
      </w:pPr>
      <w:r w:rsidRPr="004D7B46">
        <w:t>0.2045</w:t>
      </w:r>
    </w:p>
    <w:p w:rsidR="00620A54" w:rsidRPr="004D7B46" w:rsidRDefault="00620A54" w:rsidP="004D7B46">
      <w:pPr>
        <w:pStyle w:val="Code"/>
        <w:jc w:val="both"/>
      </w:pPr>
      <w:r w:rsidRPr="004D7B46">
        <w:t>0.2334</w:t>
      </w:r>
    </w:p>
    <w:p w:rsidR="00620A54" w:rsidRPr="004D7B46" w:rsidRDefault="00620A54" w:rsidP="004D7B46">
      <w:pPr>
        <w:pStyle w:val="Code"/>
        <w:jc w:val="both"/>
      </w:pPr>
      <w:r w:rsidRPr="004D7B46">
        <w:t>0.2664</w:t>
      </w:r>
    </w:p>
    <w:p w:rsidR="00620A54" w:rsidRPr="004D7B46" w:rsidRDefault="00620A54" w:rsidP="004D7B46">
      <w:pPr>
        <w:pStyle w:val="Code"/>
        <w:jc w:val="both"/>
      </w:pPr>
      <w:r w:rsidRPr="004D7B46">
        <w:t>0.3040</w:t>
      </w:r>
    </w:p>
    <w:p w:rsidR="00620A54" w:rsidRPr="004D7B46" w:rsidRDefault="00620A54" w:rsidP="004D7B46">
      <w:pPr>
        <w:pStyle w:val="Code"/>
        <w:jc w:val="both"/>
      </w:pPr>
      <w:r w:rsidRPr="004D7B46">
        <w:t>0.3470</w:t>
      </w:r>
    </w:p>
    <w:p w:rsidR="00620A54" w:rsidRPr="004D7B46" w:rsidRDefault="00620A54" w:rsidP="004D7B46">
      <w:pPr>
        <w:pStyle w:val="Code"/>
        <w:jc w:val="both"/>
      </w:pPr>
      <w:r w:rsidRPr="004D7B46">
        <w:t>0.3961</w:t>
      </w:r>
    </w:p>
    <w:p w:rsidR="00620A54" w:rsidRPr="004D7B46" w:rsidRDefault="00620A54" w:rsidP="004D7B46">
      <w:pPr>
        <w:pStyle w:val="Code"/>
        <w:jc w:val="both"/>
      </w:pPr>
      <w:r w:rsidRPr="004D7B46">
        <w:t>0.4522</w:t>
      </w:r>
    </w:p>
    <w:p w:rsidR="00620A54" w:rsidRPr="004D7B46" w:rsidRDefault="00620A54" w:rsidP="004D7B46">
      <w:pPr>
        <w:pStyle w:val="Code"/>
        <w:jc w:val="both"/>
      </w:pPr>
      <w:r w:rsidRPr="004D7B46">
        <w:t>0.5161</w:t>
      </w:r>
    </w:p>
    <w:p w:rsidR="00620A54" w:rsidRPr="004D7B46" w:rsidRDefault="00620A54" w:rsidP="004D7B46">
      <w:pPr>
        <w:pStyle w:val="Code"/>
        <w:jc w:val="both"/>
      </w:pPr>
      <w:r w:rsidRPr="004D7B46">
        <w:t>0.5891</w:t>
      </w:r>
    </w:p>
    <w:p w:rsidR="00620A54" w:rsidRPr="004D7B46" w:rsidRDefault="00620A54" w:rsidP="004D7B46">
      <w:pPr>
        <w:pStyle w:val="Code"/>
        <w:jc w:val="both"/>
      </w:pPr>
      <w:r w:rsidRPr="004D7B46">
        <w:t>0.6724</w:t>
      </w:r>
    </w:p>
    <w:p w:rsidR="00620A54" w:rsidRPr="004D7B46" w:rsidRDefault="00620A54" w:rsidP="004D7B46">
      <w:pPr>
        <w:pStyle w:val="Code"/>
        <w:jc w:val="both"/>
      </w:pPr>
      <w:r w:rsidRPr="004D7B46">
        <w:t>0.7675</w:t>
      </w:r>
    </w:p>
    <w:p w:rsidR="00620A54" w:rsidRPr="004D7B46" w:rsidRDefault="00620A54" w:rsidP="004D7B46">
      <w:pPr>
        <w:pStyle w:val="Code"/>
        <w:jc w:val="both"/>
      </w:pPr>
      <w:r w:rsidRPr="004D7B46">
        <w:t>0.8761</w:t>
      </w:r>
    </w:p>
    <w:p w:rsidR="00620A54" w:rsidRPr="004D7B46" w:rsidRDefault="00620A54" w:rsidP="004D7B46">
      <w:pPr>
        <w:pStyle w:val="Code"/>
        <w:jc w:val="both"/>
      </w:pPr>
      <w:r w:rsidRPr="004D7B46">
        <w:t>1.0000</w:t>
      </w:r>
    </w:p>
    <w:p w:rsidR="00620A54" w:rsidRPr="004D7B46" w:rsidRDefault="00620A54" w:rsidP="004D7B46">
      <w:pPr>
        <w:pStyle w:val="Code"/>
        <w:jc w:val="both"/>
      </w:pPr>
      <w:r w:rsidRPr="004D7B46">
        <w:t>CDIR                                    spectral Cartesian directions in degr</w:t>
      </w:r>
    </w:p>
    <w:p w:rsidR="00620A54" w:rsidRPr="004D7B46" w:rsidRDefault="00620A54" w:rsidP="004D7B46">
      <w:pPr>
        <w:pStyle w:val="Code"/>
        <w:jc w:val="both"/>
      </w:pPr>
      <w:r w:rsidRPr="004D7B46">
        <w:t xml:space="preserve">  12                                    number of directions</w:t>
      </w:r>
    </w:p>
    <w:p w:rsidR="00620A54" w:rsidRPr="004D7B46" w:rsidRDefault="00620A54" w:rsidP="004D7B46">
      <w:pPr>
        <w:pStyle w:val="Code"/>
        <w:jc w:val="both"/>
      </w:pPr>
      <w:r w:rsidRPr="004D7B46">
        <w:t xml:space="preserve"> 30.0000</w:t>
      </w:r>
    </w:p>
    <w:p w:rsidR="00620A54" w:rsidRPr="004D7B46" w:rsidRDefault="00620A54" w:rsidP="004D7B46">
      <w:pPr>
        <w:pStyle w:val="Code"/>
        <w:jc w:val="both"/>
      </w:pPr>
      <w:r w:rsidRPr="004D7B46">
        <w:t xml:space="preserve"> 60.0000</w:t>
      </w:r>
    </w:p>
    <w:p w:rsidR="00620A54" w:rsidRPr="004D7B46" w:rsidRDefault="00620A54" w:rsidP="004D7B46">
      <w:pPr>
        <w:pStyle w:val="Code"/>
        <w:jc w:val="both"/>
      </w:pPr>
      <w:r w:rsidRPr="004D7B46">
        <w:t xml:space="preserve"> 90.0000</w:t>
      </w:r>
    </w:p>
    <w:p w:rsidR="00620A54" w:rsidRPr="004D7B46" w:rsidRDefault="00620A54" w:rsidP="004D7B46">
      <w:pPr>
        <w:pStyle w:val="Code"/>
        <w:jc w:val="both"/>
      </w:pPr>
      <w:r w:rsidRPr="004D7B46">
        <w:t>120.0000</w:t>
      </w:r>
    </w:p>
    <w:p w:rsidR="00620A54" w:rsidRPr="004D7B46" w:rsidRDefault="00620A54" w:rsidP="004D7B46">
      <w:pPr>
        <w:pStyle w:val="Code"/>
        <w:jc w:val="both"/>
      </w:pPr>
      <w:r w:rsidRPr="004D7B46">
        <w:t>150.0000</w:t>
      </w:r>
    </w:p>
    <w:p w:rsidR="00620A54" w:rsidRPr="004D7B46" w:rsidRDefault="00620A54" w:rsidP="004D7B46">
      <w:pPr>
        <w:pStyle w:val="Code"/>
        <w:jc w:val="both"/>
      </w:pPr>
      <w:r w:rsidRPr="004D7B46">
        <w:t>180.0000</w:t>
      </w:r>
    </w:p>
    <w:p w:rsidR="00620A54" w:rsidRPr="004D7B46" w:rsidRDefault="00620A54" w:rsidP="004D7B46">
      <w:pPr>
        <w:pStyle w:val="Code"/>
        <w:jc w:val="both"/>
      </w:pPr>
      <w:r w:rsidRPr="004D7B46">
        <w:t>210.0000</w:t>
      </w:r>
    </w:p>
    <w:p w:rsidR="00620A54" w:rsidRPr="004D7B46" w:rsidRDefault="00620A54" w:rsidP="004D7B46">
      <w:pPr>
        <w:pStyle w:val="Code"/>
        <w:jc w:val="both"/>
      </w:pPr>
      <w:r w:rsidRPr="004D7B46">
        <w:t>240.0000</w:t>
      </w:r>
    </w:p>
    <w:p w:rsidR="00620A54" w:rsidRPr="004D7B46" w:rsidRDefault="00620A54" w:rsidP="004D7B46">
      <w:pPr>
        <w:pStyle w:val="Code"/>
        <w:jc w:val="both"/>
      </w:pPr>
      <w:r w:rsidRPr="004D7B46">
        <w:t>270.0000</w:t>
      </w:r>
    </w:p>
    <w:p w:rsidR="00620A54" w:rsidRPr="004D7B46" w:rsidRDefault="00620A54" w:rsidP="004D7B46">
      <w:pPr>
        <w:pStyle w:val="Code"/>
        <w:jc w:val="both"/>
      </w:pPr>
      <w:r w:rsidRPr="004D7B46">
        <w:t>300.0000</w:t>
      </w:r>
    </w:p>
    <w:p w:rsidR="00620A54" w:rsidRPr="004D7B46" w:rsidRDefault="00620A54" w:rsidP="004D7B46">
      <w:pPr>
        <w:pStyle w:val="Code"/>
        <w:jc w:val="both"/>
      </w:pPr>
      <w:r w:rsidRPr="004D7B46">
        <w:t>330.0000</w:t>
      </w:r>
    </w:p>
    <w:p w:rsidR="00620A54" w:rsidRPr="004D7B46" w:rsidRDefault="00620A54" w:rsidP="004D7B46">
      <w:pPr>
        <w:pStyle w:val="Code"/>
        <w:jc w:val="both"/>
      </w:pPr>
      <w:r w:rsidRPr="004D7B46">
        <w:t>360.0000</w:t>
      </w:r>
    </w:p>
    <w:p w:rsidR="00620A54" w:rsidRPr="004D7B46" w:rsidRDefault="00620A54" w:rsidP="004D7B46">
      <w:pPr>
        <w:pStyle w:val="Code"/>
        <w:jc w:val="both"/>
      </w:pPr>
      <w:r w:rsidRPr="004D7B46">
        <w:t>QUANT</w:t>
      </w:r>
    </w:p>
    <w:p w:rsidR="00620A54" w:rsidRPr="004D7B46" w:rsidRDefault="00620A54" w:rsidP="004D7B46">
      <w:pPr>
        <w:pStyle w:val="Code"/>
        <w:jc w:val="both"/>
      </w:pPr>
      <w:r w:rsidRPr="004D7B46">
        <w:t>1                                       number of quantities in table</w:t>
      </w:r>
    </w:p>
    <w:p w:rsidR="00620A54" w:rsidRPr="004D7B46" w:rsidRDefault="00620A54" w:rsidP="004D7B46">
      <w:pPr>
        <w:pStyle w:val="Code"/>
        <w:jc w:val="both"/>
        <w:rPr>
          <w:lang w:val="nl-NL"/>
        </w:rPr>
      </w:pPr>
      <w:r w:rsidRPr="004D7B46">
        <w:rPr>
          <w:lang w:val="nl-NL"/>
        </w:rPr>
        <w:t>VaDens                                  variance densities in m2/Hz/degr</w:t>
      </w:r>
    </w:p>
    <w:p w:rsidR="00620A54" w:rsidRPr="004D7B46" w:rsidRDefault="00620A54" w:rsidP="004D7B46">
      <w:pPr>
        <w:pStyle w:val="Code"/>
        <w:jc w:val="both"/>
      </w:pPr>
      <w:r w:rsidRPr="004D7B46">
        <w:t>m2/Hz/degr                              unit</w:t>
      </w:r>
    </w:p>
    <w:p w:rsidR="00620A54" w:rsidRPr="004D7B46" w:rsidRDefault="00620A54" w:rsidP="004D7B46">
      <w:pPr>
        <w:pStyle w:val="Code"/>
        <w:jc w:val="both"/>
      </w:pPr>
      <w:r w:rsidRPr="004D7B46">
        <w:lastRenderedPageBreak/>
        <w:t>-0.9900E+02                             exception value</w:t>
      </w:r>
    </w:p>
    <w:p w:rsidR="00620A54" w:rsidRPr="004D7B46" w:rsidRDefault="00620A54" w:rsidP="004D7B46">
      <w:pPr>
        <w:pStyle w:val="Code"/>
        <w:jc w:val="both"/>
      </w:pPr>
      <w:r w:rsidRPr="004D7B46">
        <w:t>FACTOR</w:t>
      </w:r>
    </w:p>
    <w:p w:rsidR="00620A54" w:rsidRPr="004D7B46" w:rsidRDefault="00620A54" w:rsidP="004D7B46">
      <w:pPr>
        <w:pStyle w:val="Code"/>
        <w:jc w:val="both"/>
      </w:pPr>
      <w:r w:rsidRPr="004D7B46">
        <w:t>0.675611E-06</w:t>
      </w:r>
    </w:p>
    <w:p w:rsidR="00620A54" w:rsidRPr="004D7B46" w:rsidRDefault="00620A54" w:rsidP="004D7B46">
      <w:pPr>
        <w:pStyle w:val="Code"/>
        <w:jc w:val="both"/>
      </w:pPr>
      <w:r w:rsidRPr="004D7B46">
        <w:t xml:space="preserve">  51   242   574   956   1288  1482  1481   1286   957    579    244    51</w:t>
      </w:r>
    </w:p>
    <w:p w:rsidR="00620A54" w:rsidRPr="004D7B46" w:rsidRDefault="00620A54" w:rsidP="004D7B46">
      <w:pPr>
        <w:pStyle w:val="Code"/>
        <w:jc w:val="both"/>
      </w:pPr>
      <w:r w:rsidRPr="004D7B46">
        <w:t xml:space="preserve"> 129  610   1443  2402  3238  3725  3724   3234   2406   1454   613    128</w:t>
      </w:r>
    </w:p>
    <w:p w:rsidR="00620A54" w:rsidRPr="004D7B46" w:rsidRDefault="00620A54" w:rsidP="004D7B46">
      <w:pPr>
        <w:pStyle w:val="Code"/>
        <w:jc w:val="both"/>
      </w:pPr>
      <w:r w:rsidRPr="004D7B46">
        <w:t xml:space="preserve"> 273  1287  3054  5084  6846  7872  7869   6837   5091   3076   1295   271</w:t>
      </w:r>
    </w:p>
    <w:p w:rsidR="00620A54" w:rsidRPr="004D7B46" w:rsidRDefault="00620A54" w:rsidP="004D7B46">
      <w:pPr>
        <w:pStyle w:val="Code"/>
        <w:jc w:val="both"/>
      </w:pPr>
      <w:r w:rsidRPr="004D7B46">
        <w:t xml:space="preserve"> 665  3152  7463  12402 16712 19229 19221  16690  12419  7518   3172   662</w:t>
      </w:r>
    </w:p>
    <w:p w:rsidR="00620A54" w:rsidRPr="004D7B46" w:rsidRDefault="00620A54" w:rsidP="004D7B46">
      <w:pPr>
        <w:pStyle w:val="Code"/>
        <w:jc w:val="both"/>
      </w:pPr>
      <w:r w:rsidRPr="004D7B46">
        <w:t>1302 6159  14608 24275 32688 37618 37603  32644  24309  14716  6198   1296</w:t>
      </w:r>
    </w:p>
    <w:p w:rsidR="00620A54" w:rsidRPr="004D7B46" w:rsidRDefault="00620A54" w:rsidP="004D7B46">
      <w:pPr>
        <w:pStyle w:val="Code"/>
        <w:jc w:val="both"/>
      </w:pPr>
      <w:r w:rsidRPr="004D7B46">
        <w:t>2328 10989 26020 43341 58358 67109 67080  58281  43401  26213  11058  2317</w:t>
      </w:r>
    </w:p>
    <w:p w:rsidR="00620A54" w:rsidRPr="004D7B46" w:rsidRDefault="00620A54" w:rsidP="004D7B46">
      <w:pPr>
        <w:pStyle w:val="Code"/>
        <w:jc w:val="both"/>
      </w:pPr>
      <w:r w:rsidRPr="004D7B46">
        <w:t>3365 15922 37712 62733 84492 97150 97110  84380  62820  37991  16021  3349</w:t>
      </w:r>
    </w:p>
    <w:p w:rsidR="00620A54" w:rsidRPr="004D7B46" w:rsidRDefault="00620A54" w:rsidP="004D7B46">
      <w:pPr>
        <w:pStyle w:val="Code"/>
        <w:jc w:val="both"/>
      </w:pPr>
      <w:r w:rsidRPr="004D7B46">
        <w:t>3426 16230 38440 63939 86109 99010 98969  85995  64027  38724  16331  3410</w:t>
      </w:r>
    </w:p>
    <w:p w:rsidR="00620A54" w:rsidRPr="004D7B46" w:rsidRDefault="00620A54" w:rsidP="004D7B46">
      <w:pPr>
        <w:pStyle w:val="Code"/>
        <w:jc w:val="both"/>
      </w:pPr>
      <w:r w:rsidRPr="004D7B46">
        <w:t>2027 9612  22730 37790 50909 58529 58505  50841  37843  22898  9672   2018</w:t>
      </w:r>
    </w:p>
    <w:p w:rsidR="00620A54" w:rsidRPr="004D7B46" w:rsidRDefault="00620A54" w:rsidP="004D7B46">
      <w:pPr>
        <w:pStyle w:val="Code"/>
        <w:jc w:val="both"/>
      </w:pPr>
      <w:r w:rsidRPr="004D7B46">
        <w:t xml:space="preserve"> 672  3178  7538  12535 16892 19440 19432  16870  12552  7594   3198   669</w:t>
      </w:r>
    </w:p>
    <w:p w:rsidR="00620A54" w:rsidRPr="004D7B46" w:rsidRDefault="00620A54" w:rsidP="004D7B46">
      <w:pPr>
        <w:pStyle w:val="Code"/>
        <w:jc w:val="both"/>
      </w:pPr>
      <w:r w:rsidRPr="004D7B46">
        <w:t xml:space="preserve"> 101  479   1135  1890  2542  2924  2923   2539   1892   1144   482    101</w:t>
      </w:r>
    </w:p>
    <w:p w:rsidR="00620A54" w:rsidRPr="004D7B46" w:rsidRDefault="00620A54" w:rsidP="004D7B46">
      <w:pPr>
        <w:pStyle w:val="Code"/>
        <w:jc w:val="both"/>
      </w:pPr>
      <w:r w:rsidRPr="004D7B46">
        <w:t xml:space="preserve">   2    11    26    43    57    66    66     57     43     26     11     2</w:t>
      </w:r>
    </w:p>
    <w:p w:rsidR="00620A54" w:rsidRPr="004D7B46" w:rsidRDefault="00620A54" w:rsidP="004D7B46">
      <w:pPr>
        <w:pStyle w:val="Code"/>
        <w:jc w:val="both"/>
      </w:pPr>
      <w:r w:rsidRPr="004D7B46">
        <w:t xml:space="preserve">   0    0     0     0     0     0     0      0      0      0      0      0</w:t>
      </w:r>
    </w:p>
    <w:p w:rsidR="00620A54" w:rsidRPr="004D7B46" w:rsidRDefault="00620A54" w:rsidP="004D7B46">
      <w:pPr>
        <w:pStyle w:val="Code"/>
        <w:jc w:val="both"/>
      </w:pPr>
      <w:r w:rsidRPr="004D7B46">
        <w:t xml:space="preserve">   0    0     0     0     0     0     0      0      0      0      0      0</w:t>
      </w:r>
    </w:p>
    <w:p w:rsidR="00620A54" w:rsidRPr="004D7B46" w:rsidRDefault="00620A54" w:rsidP="004D7B46">
      <w:pPr>
        <w:pStyle w:val="Code"/>
        <w:jc w:val="both"/>
      </w:pPr>
      <w:r w:rsidRPr="004D7B46">
        <w:t xml:space="preserve">   0    0     0     0     0     0     0      0      0      0      0      0</w:t>
      </w:r>
    </w:p>
    <w:p w:rsidR="00620A54" w:rsidRPr="004D7B46" w:rsidRDefault="00620A54" w:rsidP="004D7B46">
      <w:pPr>
        <w:pStyle w:val="Code"/>
        <w:jc w:val="both"/>
      </w:pPr>
      <w:r w:rsidRPr="004D7B46">
        <w:t xml:space="preserve">   0    0     0     0     0     0     0      0      0      0      0      0</w:t>
      </w:r>
    </w:p>
    <w:p w:rsidR="00620A54" w:rsidRPr="004D7B46" w:rsidRDefault="00620A54" w:rsidP="004D7B46">
      <w:pPr>
        <w:pStyle w:val="Code"/>
        <w:jc w:val="both"/>
      </w:pPr>
      <w:r w:rsidRPr="004D7B46">
        <w:t xml:space="preserve">   0    0     0     0     0     0     0      0      0      0      0      0</w:t>
      </w:r>
    </w:p>
    <w:p w:rsidR="00620A54" w:rsidRPr="004D7B46" w:rsidRDefault="00620A54" w:rsidP="004D7B46">
      <w:pPr>
        <w:pStyle w:val="Code"/>
        <w:jc w:val="both"/>
      </w:pPr>
      <w:r w:rsidRPr="004D7B46">
        <w:t xml:space="preserve">   0    0     0     0     0     0     0      0      0      0      0      0</w:t>
      </w:r>
    </w:p>
    <w:p w:rsidR="00620A54" w:rsidRPr="004D7B46" w:rsidRDefault="00620A54" w:rsidP="004D7B46">
      <w:pPr>
        <w:pStyle w:val="Code"/>
        <w:jc w:val="both"/>
      </w:pPr>
      <w:r w:rsidRPr="004D7B46">
        <w:t xml:space="preserve">   0    0     0     0     0     0     0      0      0      0      0      0</w:t>
      </w:r>
    </w:p>
    <w:p w:rsidR="00620A54" w:rsidRPr="004D7B46" w:rsidRDefault="00620A54" w:rsidP="004D7B46">
      <w:pPr>
        <w:pStyle w:val="Code"/>
        <w:jc w:val="both"/>
      </w:pPr>
      <w:r w:rsidRPr="004D7B46">
        <w:t xml:space="preserve">   0    0     0     0     0     0     0      0      0      0      0      0</w:t>
      </w:r>
    </w:p>
    <w:p w:rsidR="00620A54" w:rsidRPr="004D7B46" w:rsidRDefault="00620A54" w:rsidP="004D7B46">
      <w:pPr>
        <w:pStyle w:val="Code"/>
        <w:jc w:val="both"/>
      </w:pPr>
      <w:r w:rsidRPr="004D7B46">
        <w:t xml:space="preserve">   0    0     0     0     0     0     0      0      0      0      0      0</w:t>
      </w:r>
    </w:p>
    <w:p w:rsidR="00620A54" w:rsidRPr="004D7B46" w:rsidRDefault="00620A54" w:rsidP="004D7B46">
      <w:pPr>
        <w:pStyle w:val="Code"/>
        <w:jc w:val="both"/>
      </w:pPr>
      <w:r w:rsidRPr="004D7B46">
        <w:t xml:space="preserve">   0    0     0     0     0     0     0      0      0      0      0      0</w:t>
      </w:r>
    </w:p>
    <w:p w:rsidR="00620A54" w:rsidRPr="004D7B46" w:rsidRDefault="00620A54" w:rsidP="004D7B46">
      <w:pPr>
        <w:pStyle w:val="Code"/>
        <w:jc w:val="both"/>
      </w:pPr>
      <w:r w:rsidRPr="004D7B46">
        <w:t xml:space="preserve">   0    0     0     0     0     0     0      0      0      0      0      0</w:t>
      </w:r>
    </w:p>
    <w:p w:rsidR="00620A54" w:rsidRPr="004D7B46" w:rsidRDefault="00620A54" w:rsidP="004D7B46">
      <w:pPr>
        <w:pStyle w:val="Code"/>
        <w:jc w:val="both"/>
      </w:pPr>
      <w:r w:rsidRPr="004D7B46">
        <w:t xml:space="preserve">   0    0     0     0     0     0     0      0      0      0      0      0</w:t>
      </w:r>
    </w:p>
    <w:p w:rsidR="00620A54" w:rsidRPr="004D7B46" w:rsidRDefault="00620A54" w:rsidP="004D7B46">
      <w:pPr>
        <w:pStyle w:val="Heading4"/>
        <w:jc w:val="both"/>
        <w:rPr>
          <w:lang w:val="en-US"/>
        </w:rPr>
      </w:pPr>
      <w:r w:rsidRPr="004D7B46">
        <w:rPr>
          <w:lang w:val="en-US"/>
        </w:rPr>
        <w:t>Variance density spectra</w:t>
      </w:r>
    </w:p>
    <w:p w:rsidR="00620A54" w:rsidRPr="004D7B46" w:rsidRDefault="00620A54" w:rsidP="004D7B46">
      <w:pPr>
        <w:pStyle w:val="BodyText"/>
        <w:rPr>
          <w:lang w:val="en-US"/>
        </w:rPr>
      </w:pPr>
      <w:r w:rsidRPr="004D7B46">
        <w:rPr>
          <w:lang w:val="en-US"/>
        </w:rPr>
        <w:t xml:space="preserve">2D spectral information that is not in SWAN format can be provided using a formatted variance density spectrum file and </w:t>
      </w:r>
      <w:r w:rsidRPr="004D7B46">
        <w:rPr>
          <w:i/>
          <w:lang w:val="en-US"/>
        </w:rPr>
        <w:t>instat=vardens</w:t>
      </w:r>
      <w:r w:rsidRPr="004D7B46">
        <w:rPr>
          <w:lang w:val="en-US"/>
        </w:rPr>
        <w:t xml:space="preserve">. The spectrum file itself is again referenced using the keyword </w:t>
      </w:r>
      <w:r w:rsidRPr="004D7B46">
        <w:rPr>
          <w:i/>
          <w:lang w:val="en-US"/>
        </w:rPr>
        <w:t>bcfile</w:t>
      </w:r>
      <w:r w:rsidRPr="004D7B46">
        <w:rPr>
          <w:lang w:val="en-US"/>
        </w:rPr>
        <w:t>. The contents of the file must adhere to a specific format:</w:t>
      </w:r>
    </w:p>
    <w:p w:rsidR="00620A54" w:rsidRPr="004D7B46" w:rsidRDefault="00620A54" w:rsidP="004D7B46">
      <w:pPr>
        <w:pStyle w:val="Codeheader"/>
        <w:rPr>
          <w:lang w:val="en-US"/>
        </w:rPr>
      </w:pPr>
      <w:r w:rsidRPr="004D7B46">
        <w:rPr>
          <w:lang w:val="en-US"/>
        </w:rPr>
        <w:t>vardens.txt</w:t>
      </w:r>
    </w:p>
    <w:p w:rsidR="00620A54" w:rsidRPr="004D7B46" w:rsidRDefault="00620A54" w:rsidP="004D7B46">
      <w:pPr>
        <w:pStyle w:val="Code"/>
        <w:jc w:val="both"/>
      </w:pPr>
      <w:r w:rsidRPr="004D7B46">
        <w:t>&lt;number of frequencies (n)&gt;</w:t>
      </w:r>
    </w:p>
    <w:p w:rsidR="00620A54" w:rsidRPr="004D7B46" w:rsidRDefault="00620A54" w:rsidP="004D7B46">
      <w:pPr>
        <w:pStyle w:val="Code"/>
        <w:jc w:val="both"/>
      </w:pPr>
      <w:r w:rsidRPr="004D7B46">
        <w:t>&lt;frequency 1&gt;</w:t>
      </w:r>
    </w:p>
    <w:p w:rsidR="00620A54" w:rsidRPr="004D7B46" w:rsidRDefault="00620A54" w:rsidP="004D7B46">
      <w:pPr>
        <w:pStyle w:val="Code"/>
        <w:jc w:val="both"/>
      </w:pPr>
      <w:r w:rsidRPr="004D7B46">
        <w:t>&lt;frequency 2&gt;</w:t>
      </w:r>
    </w:p>
    <w:p w:rsidR="00620A54" w:rsidRPr="004D7B46" w:rsidRDefault="00620A54" w:rsidP="004D7B46">
      <w:pPr>
        <w:pStyle w:val="Code"/>
        <w:jc w:val="both"/>
      </w:pPr>
      <w:r w:rsidRPr="004D7B46">
        <w:t>&lt;frequency 3&gt;</w:t>
      </w:r>
    </w:p>
    <w:p w:rsidR="00620A54" w:rsidRPr="004D7B46" w:rsidRDefault="00620A54" w:rsidP="004D7B46">
      <w:pPr>
        <w:pStyle w:val="Code"/>
        <w:jc w:val="both"/>
      </w:pPr>
      <w:r w:rsidRPr="004D7B46">
        <w:t>...</w:t>
      </w:r>
    </w:p>
    <w:p w:rsidR="00620A54" w:rsidRPr="004D7B46" w:rsidRDefault="00620A54" w:rsidP="004D7B46">
      <w:pPr>
        <w:pStyle w:val="Code"/>
        <w:jc w:val="both"/>
      </w:pPr>
      <w:r w:rsidRPr="004D7B46">
        <w:t>&lt;frequency n-1&gt;</w:t>
      </w:r>
    </w:p>
    <w:p w:rsidR="00620A54" w:rsidRPr="004D7B46" w:rsidRDefault="00620A54" w:rsidP="004D7B46">
      <w:pPr>
        <w:pStyle w:val="Code"/>
        <w:jc w:val="both"/>
      </w:pPr>
      <w:r w:rsidRPr="004D7B46">
        <w:t>&lt;frequency n&gt;</w:t>
      </w:r>
    </w:p>
    <w:p w:rsidR="00620A54" w:rsidRPr="004D7B46" w:rsidRDefault="00620A54" w:rsidP="004D7B46">
      <w:pPr>
        <w:pStyle w:val="Code"/>
        <w:jc w:val="both"/>
      </w:pPr>
      <w:r w:rsidRPr="004D7B46">
        <w:t>&lt;number of directions (m)&gt;</w:t>
      </w:r>
    </w:p>
    <w:p w:rsidR="00620A54" w:rsidRPr="00CE645D" w:rsidRDefault="00620A54" w:rsidP="004D7B46">
      <w:pPr>
        <w:pStyle w:val="Code"/>
        <w:jc w:val="both"/>
      </w:pPr>
      <w:r w:rsidRPr="00CE645D">
        <w:t>&lt;directions 1&gt;</w:t>
      </w:r>
    </w:p>
    <w:p w:rsidR="00620A54" w:rsidRPr="00CE645D" w:rsidRDefault="00620A54" w:rsidP="004D7B46">
      <w:pPr>
        <w:pStyle w:val="Code"/>
        <w:jc w:val="both"/>
      </w:pPr>
      <w:r w:rsidRPr="00CE645D">
        <w:t>&lt;directions 2&gt;</w:t>
      </w:r>
    </w:p>
    <w:p w:rsidR="00620A54" w:rsidRPr="00CE645D" w:rsidRDefault="00620A54" w:rsidP="004D7B46">
      <w:pPr>
        <w:pStyle w:val="Code"/>
        <w:jc w:val="both"/>
      </w:pPr>
      <w:r w:rsidRPr="00CE645D">
        <w:t>&lt;directions 3&gt;</w:t>
      </w:r>
    </w:p>
    <w:p w:rsidR="00620A54" w:rsidRPr="00CE645D" w:rsidRDefault="00620A54" w:rsidP="004D7B46">
      <w:pPr>
        <w:pStyle w:val="Code"/>
        <w:jc w:val="both"/>
      </w:pPr>
      <w:r w:rsidRPr="00CE645D">
        <w:t>...</w:t>
      </w:r>
    </w:p>
    <w:p w:rsidR="00620A54" w:rsidRPr="00CE645D" w:rsidRDefault="00620A54" w:rsidP="004D7B46">
      <w:pPr>
        <w:pStyle w:val="Code"/>
        <w:jc w:val="both"/>
      </w:pPr>
      <w:r w:rsidRPr="00CE645D">
        <w:t>&lt;directions m-1&gt;</w:t>
      </w:r>
    </w:p>
    <w:p w:rsidR="00620A54" w:rsidRPr="004D7B46" w:rsidRDefault="00620A54" w:rsidP="004D7B46">
      <w:pPr>
        <w:pStyle w:val="Code"/>
        <w:jc w:val="both"/>
      </w:pPr>
      <w:r w:rsidRPr="004D7B46">
        <w:t>&lt;directions m&gt;</w:t>
      </w:r>
    </w:p>
    <w:p w:rsidR="00620A54" w:rsidRPr="004D7B46" w:rsidRDefault="00620A54" w:rsidP="004D7B46">
      <w:pPr>
        <w:pStyle w:val="Code"/>
        <w:jc w:val="both"/>
      </w:pPr>
      <w:r w:rsidRPr="004D7B46">
        <w:t>&lt;variance density 1,1&gt; &lt;variance density 2,1&gt; ... &lt;variance density m,1&gt;</w:t>
      </w:r>
    </w:p>
    <w:p w:rsidR="00620A54" w:rsidRPr="004D7B46" w:rsidRDefault="00620A54" w:rsidP="004D7B46">
      <w:pPr>
        <w:pStyle w:val="Code"/>
        <w:jc w:val="both"/>
      </w:pPr>
      <w:r w:rsidRPr="004D7B46">
        <w:t>&lt;variance density 1,2&gt; &lt;variance density 2,2&gt; ... &lt;variance density m,2&gt;</w:t>
      </w:r>
    </w:p>
    <w:p w:rsidR="00620A54" w:rsidRPr="004D7B46" w:rsidRDefault="00620A54" w:rsidP="004D7B46">
      <w:pPr>
        <w:pStyle w:val="Code"/>
        <w:jc w:val="both"/>
      </w:pPr>
      <w:r w:rsidRPr="004D7B46">
        <w:t>...</w:t>
      </w:r>
    </w:p>
    <w:p w:rsidR="00620A54" w:rsidRPr="004D7B46" w:rsidRDefault="00620A54" w:rsidP="004D7B46">
      <w:pPr>
        <w:pStyle w:val="Code"/>
        <w:jc w:val="both"/>
      </w:pPr>
      <w:r w:rsidRPr="004D7B46">
        <w:lastRenderedPageBreak/>
        <w:t>&lt;variance density 1,n&gt; &lt;variance density 2,n&gt; ... &lt;variance density m,n&gt;</w:t>
      </w:r>
    </w:p>
    <w:p w:rsidR="00620A54" w:rsidRPr="004D7B46" w:rsidRDefault="00620A54" w:rsidP="004D7B46">
      <w:pPr>
        <w:pStyle w:val="BodyText"/>
        <w:rPr>
          <w:lang w:val="en-US"/>
        </w:rPr>
      </w:pPr>
      <w:r w:rsidRPr="004D7B46">
        <w:rPr>
          <w:lang w:val="en-US"/>
        </w:rPr>
        <w:t xml:space="preserve">Note that the directions must defined according to the Cartesion convention and in the coordinate system used by XBeach. In this coordinate system 0° corresponds to the direction of the x-axis, while 90° corresponds to the direction of the y-axis. Also, the directions must be defined in increasing order. Time-varying and spatially varying variance density spectra can be provided using the FILELIST and LOCLIST constructions as described in </w:t>
      </w:r>
      <w:fldSimple w:instr=" REF _Ref285374442 \w \h  \* MERGEFORMAT ">
        <w:r w:rsidR="004D7B46">
          <w:rPr>
            <w:lang w:val="en-US"/>
          </w:rPr>
          <w:t>4.4.5</w:t>
        </w:r>
      </w:fldSimple>
      <w:r w:rsidRPr="004D7B46">
        <w:rPr>
          <w:lang w:val="en-US"/>
        </w:rPr>
        <w:t xml:space="preserve"> </w:t>
      </w:r>
      <w:fldSimple w:instr=" REF _Ref285374442 \h  \* MERGEFORMAT ">
        <w:r w:rsidR="004D7B46" w:rsidRPr="004D7B46">
          <w:rPr>
            <w:lang w:val="en-US"/>
          </w:rPr>
          <w:t>Temporally and/or spatially varying wave boundary conditions</w:t>
        </w:r>
      </w:fldSimple>
      <w:r w:rsidRPr="004D7B46">
        <w:rPr>
          <w:lang w:val="en-US"/>
        </w:rPr>
        <w:t>.</w:t>
      </w:r>
    </w:p>
    <w:p w:rsidR="00620A54" w:rsidRPr="004D7B46" w:rsidRDefault="00620A54" w:rsidP="004D7B46">
      <w:pPr>
        <w:pStyle w:val="BodyText"/>
        <w:rPr>
          <w:lang w:val="en-US"/>
        </w:rPr>
      </w:pPr>
      <w:r w:rsidRPr="004D7B46">
        <w:rPr>
          <w:lang w:val="en-US"/>
        </w:rPr>
        <w:t>An example of a formatted variance density file is given below:</w:t>
      </w:r>
    </w:p>
    <w:p w:rsidR="00620A54" w:rsidRPr="004D7B46" w:rsidRDefault="00620A54" w:rsidP="004D7B46">
      <w:pPr>
        <w:pStyle w:val="Codeheader"/>
        <w:rPr>
          <w:lang w:val="en-US"/>
        </w:rPr>
      </w:pPr>
      <w:r w:rsidRPr="004D7B46">
        <w:rPr>
          <w:lang w:val="en-US"/>
        </w:rPr>
        <w:t>vardens.txt</w:t>
      </w:r>
    </w:p>
    <w:p w:rsidR="00620A54" w:rsidRPr="004D7B46" w:rsidRDefault="00620A54" w:rsidP="004D7B46">
      <w:pPr>
        <w:pStyle w:val="Code"/>
        <w:jc w:val="both"/>
      </w:pPr>
      <w:r w:rsidRPr="004D7B46">
        <w:t xml:space="preserve">15 </w:t>
      </w:r>
    </w:p>
    <w:p w:rsidR="00620A54" w:rsidRPr="004D7B46" w:rsidRDefault="00620A54" w:rsidP="004D7B46">
      <w:pPr>
        <w:pStyle w:val="Code"/>
        <w:jc w:val="both"/>
      </w:pPr>
      <w:r w:rsidRPr="004D7B46">
        <w:t>0.0418</w:t>
      </w:r>
    </w:p>
    <w:p w:rsidR="00620A54" w:rsidRPr="004D7B46" w:rsidRDefault="00620A54" w:rsidP="004D7B46">
      <w:pPr>
        <w:pStyle w:val="Code"/>
        <w:jc w:val="both"/>
      </w:pPr>
      <w:r w:rsidRPr="004D7B46">
        <w:t>0.0477</w:t>
      </w:r>
    </w:p>
    <w:p w:rsidR="00620A54" w:rsidRPr="004D7B46" w:rsidRDefault="00620A54" w:rsidP="004D7B46">
      <w:pPr>
        <w:pStyle w:val="Code"/>
        <w:jc w:val="both"/>
      </w:pPr>
      <w:r w:rsidRPr="004D7B46">
        <w:t>0.0545</w:t>
      </w:r>
    </w:p>
    <w:p w:rsidR="00620A54" w:rsidRPr="004D7B46" w:rsidRDefault="00620A54" w:rsidP="004D7B46">
      <w:pPr>
        <w:pStyle w:val="Code"/>
        <w:jc w:val="both"/>
      </w:pPr>
      <w:r w:rsidRPr="004D7B46">
        <w:t>0.0622</w:t>
      </w:r>
    </w:p>
    <w:p w:rsidR="00620A54" w:rsidRPr="004D7B46" w:rsidRDefault="00620A54" w:rsidP="004D7B46">
      <w:pPr>
        <w:pStyle w:val="Code"/>
        <w:jc w:val="both"/>
      </w:pPr>
      <w:r w:rsidRPr="004D7B46">
        <w:t>0.0710</w:t>
      </w:r>
    </w:p>
    <w:p w:rsidR="00620A54" w:rsidRPr="004D7B46" w:rsidRDefault="00620A54" w:rsidP="004D7B46">
      <w:pPr>
        <w:pStyle w:val="Code"/>
        <w:jc w:val="both"/>
      </w:pPr>
      <w:r w:rsidRPr="004D7B46">
        <w:t>0.0810</w:t>
      </w:r>
    </w:p>
    <w:p w:rsidR="00620A54" w:rsidRPr="004D7B46" w:rsidRDefault="00620A54" w:rsidP="004D7B46">
      <w:pPr>
        <w:pStyle w:val="Code"/>
        <w:jc w:val="both"/>
      </w:pPr>
      <w:r w:rsidRPr="004D7B46">
        <w:t>0.0924</w:t>
      </w:r>
    </w:p>
    <w:p w:rsidR="00620A54" w:rsidRPr="004D7B46" w:rsidRDefault="00620A54" w:rsidP="004D7B46">
      <w:pPr>
        <w:pStyle w:val="Code"/>
        <w:jc w:val="both"/>
      </w:pPr>
      <w:r w:rsidRPr="004D7B46">
        <w:t>0.1055</w:t>
      </w:r>
    </w:p>
    <w:p w:rsidR="00620A54" w:rsidRPr="004D7B46" w:rsidRDefault="00620A54" w:rsidP="004D7B46">
      <w:pPr>
        <w:pStyle w:val="Code"/>
        <w:jc w:val="both"/>
      </w:pPr>
      <w:r w:rsidRPr="004D7B46">
        <w:t>0.1204</w:t>
      </w:r>
    </w:p>
    <w:p w:rsidR="00620A54" w:rsidRPr="004D7B46" w:rsidRDefault="00620A54" w:rsidP="004D7B46">
      <w:pPr>
        <w:pStyle w:val="Code"/>
        <w:jc w:val="both"/>
      </w:pPr>
      <w:r w:rsidRPr="004D7B46">
        <w:t>0.1375</w:t>
      </w:r>
    </w:p>
    <w:p w:rsidR="00620A54" w:rsidRPr="004D7B46" w:rsidRDefault="00620A54" w:rsidP="004D7B46">
      <w:pPr>
        <w:pStyle w:val="Code"/>
        <w:jc w:val="both"/>
      </w:pPr>
      <w:r w:rsidRPr="004D7B46">
        <w:t>0.1569</w:t>
      </w:r>
    </w:p>
    <w:p w:rsidR="00620A54" w:rsidRPr="004D7B46" w:rsidRDefault="00620A54" w:rsidP="004D7B46">
      <w:pPr>
        <w:pStyle w:val="Code"/>
        <w:jc w:val="both"/>
      </w:pPr>
      <w:r w:rsidRPr="004D7B46">
        <w:t>0.1791</w:t>
      </w:r>
    </w:p>
    <w:p w:rsidR="00620A54" w:rsidRPr="004D7B46" w:rsidRDefault="00620A54" w:rsidP="004D7B46">
      <w:pPr>
        <w:pStyle w:val="Code"/>
        <w:jc w:val="both"/>
      </w:pPr>
      <w:r w:rsidRPr="004D7B46">
        <w:t>0.2045</w:t>
      </w:r>
    </w:p>
    <w:p w:rsidR="00620A54" w:rsidRPr="004D7B46" w:rsidRDefault="00620A54" w:rsidP="004D7B46">
      <w:pPr>
        <w:pStyle w:val="Code"/>
        <w:jc w:val="both"/>
      </w:pPr>
      <w:r w:rsidRPr="004D7B46">
        <w:t>0.2334</w:t>
      </w:r>
    </w:p>
    <w:p w:rsidR="00620A54" w:rsidRPr="004D7B46" w:rsidRDefault="00620A54" w:rsidP="004D7B46">
      <w:pPr>
        <w:pStyle w:val="Code"/>
        <w:jc w:val="both"/>
      </w:pPr>
      <w:r w:rsidRPr="004D7B46">
        <w:t>0.2664</w:t>
      </w:r>
    </w:p>
    <w:p w:rsidR="00620A54" w:rsidRPr="004D7B46" w:rsidRDefault="00620A54" w:rsidP="004D7B46">
      <w:pPr>
        <w:pStyle w:val="Code"/>
        <w:jc w:val="both"/>
      </w:pPr>
      <w:r w:rsidRPr="004D7B46">
        <w:t xml:space="preserve">13 </w:t>
      </w:r>
    </w:p>
    <w:p w:rsidR="00620A54" w:rsidRPr="004D7B46" w:rsidRDefault="00620A54" w:rsidP="004D7B46">
      <w:pPr>
        <w:pStyle w:val="Code"/>
        <w:jc w:val="both"/>
      </w:pPr>
      <w:r w:rsidRPr="004D7B46">
        <w:t>-180.0000</w:t>
      </w:r>
    </w:p>
    <w:p w:rsidR="00620A54" w:rsidRPr="004D7B46" w:rsidRDefault="00620A54" w:rsidP="004D7B46">
      <w:pPr>
        <w:pStyle w:val="Code"/>
        <w:jc w:val="both"/>
      </w:pPr>
      <w:r w:rsidRPr="004D7B46">
        <w:t>-150.0000</w:t>
      </w:r>
    </w:p>
    <w:p w:rsidR="00620A54" w:rsidRPr="004D7B46" w:rsidRDefault="00620A54" w:rsidP="004D7B46">
      <w:pPr>
        <w:pStyle w:val="Code"/>
        <w:jc w:val="both"/>
      </w:pPr>
      <w:r w:rsidRPr="004D7B46">
        <w:t>-120.0000</w:t>
      </w:r>
    </w:p>
    <w:p w:rsidR="00620A54" w:rsidRPr="004D7B46" w:rsidRDefault="00620A54" w:rsidP="004D7B46">
      <w:pPr>
        <w:pStyle w:val="Code"/>
        <w:jc w:val="both"/>
      </w:pPr>
      <w:r w:rsidRPr="004D7B46">
        <w:t>-90.0000</w:t>
      </w:r>
    </w:p>
    <w:p w:rsidR="00620A54" w:rsidRPr="004D7B46" w:rsidRDefault="00620A54" w:rsidP="004D7B46">
      <w:pPr>
        <w:pStyle w:val="Code"/>
        <w:jc w:val="both"/>
      </w:pPr>
      <w:r w:rsidRPr="004D7B46">
        <w:t>-60.0000</w:t>
      </w:r>
    </w:p>
    <w:p w:rsidR="00620A54" w:rsidRPr="004D7B46" w:rsidRDefault="00620A54" w:rsidP="004D7B46">
      <w:pPr>
        <w:pStyle w:val="Code"/>
        <w:jc w:val="both"/>
      </w:pPr>
      <w:r w:rsidRPr="004D7B46">
        <w:t>-30.0000</w:t>
      </w:r>
    </w:p>
    <w:p w:rsidR="00620A54" w:rsidRPr="004D7B46" w:rsidRDefault="00620A54" w:rsidP="004D7B46">
      <w:pPr>
        <w:pStyle w:val="Code"/>
        <w:jc w:val="both"/>
      </w:pPr>
      <w:r w:rsidRPr="004D7B46">
        <w:t>0.0000</w:t>
      </w:r>
    </w:p>
    <w:p w:rsidR="00620A54" w:rsidRPr="004D7B46" w:rsidRDefault="00620A54" w:rsidP="004D7B46">
      <w:pPr>
        <w:pStyle w:val="Code"/>
        <w:jc w:val="both"/>
      </w:pPr>
      <w:r w:rsidRPr="004D7B46">
        <w:t>30.0000</w:t>
      </w:r>
    </w:p>
    <w:p w:rsidR="00620A54" w:rsidRPr="004D7B46" w:rsidRDefault="00620A54" w:rsidP="004D7B46">
      <w:pPr>
        <w:pStyle w:val="Code"/>
        <w:jc w:val="both"/>
      </w:pPr>
      <w:r w:rsidRPr="004D7B46">
        <w:t>60.0000</w:t>
      </w:r>
    </w:p>
    <w:p w:rsidR="00620A54" w:rsidRPr="004D7B46" w:rsidRDefault="00620A54" w:rsidP="004D7B46">
      <w:pPr>
        <w:pStyle w:val="Code"/>
        <w:jc w:val="both"/>
      </w:pPr>
      <w:r w:rsidRPr="004D7B46">
        <w:t>90.0000</w:t>
      </w:r>
    </w:p>
    <w:p w:rsidR="00620A54" w:rsidRPr="004D7B46" w:rsidRDefault="00620A54" w:rsidP="004D7B46">
      <w:pPr>
        <w:pStyle w:val="Code"/>
        <w:jc w:val="both"/>
      </w:pPr>
      <w:r w:rsidRPr="004D7B46">
        <w:t>120.0000</w:t>
      </w:r>
    </w:p>
    <w:p w:rsidR="00620A54" w:rsidRPr="004D7B46" w:rsidRDefault="00620A54" w:rsidP="004D7B46">
      <w:pPr>
        <w:pStyle w:val="Code"/>
        <w:jc w:val="both"/>
      </w:pPr>
      <w:r w:rsidRPr="004D7B46">
        <w:t>150.0000</w:t>
      </w:r>
    </w:p>
    <w:p w:rsidR="00620A54" w:rsidRPr="004D7B46" w:rsidRDefault="00620A54" w:rsidP="004D7B46">
      <w:pPr>
        <w:pStyle w:val="Code"/>
        <w:jc w:val="both"/>
      </w:pPr>
      <w:r w:rsidRPr="004D7B46">
        <w:t>180.0000</w:t>
      </w:r>
    </w:p>
    <w:p w:rsidR="00620A54" w:rsidRPr="004D7B46" w:rsidRDefault="00620A54" w:rsidP="004D7B46">
      <w:pPr>
        <w:pStyle w:val="Code"/>
        <w:jc w:val="both"/>
      </w:pPr>
      <w:r w:rsidRPr="004D7B46">
        <w:t xml:space="preserve">   0     0     0     0     0     0     0     0     0     0     0     0</w:t>
      </w:r>
    </w:p>
    <w:p w:rsidR="00620A54" w:rsidRPr="004D7B46" w:rsidRDefault="00620A54" w:rsidP="004D7B46">
      <w:pPr>
        <w:pStyle w:val="Code"/>
        <w:jc w:val="both"/>
      </w:pPr>
      <w:r w:rsidRPr="004D7B46">
        <w:t xml:space="preserve">  51   242   574   956  1288  1482  1481  1286   957   579   244    51</w:t>
      </w:r>
    </w:p>
    <w:p w:rsidR="00620A54" w:rsidRPr="004D7B46" w:rsidRDefault="00620A54" w:rsidP="004D7B46">
      <w:pPr>
        <w:pStyle w:val="Code"/>
        <w:jc w:val="both"/>
      </w:pPr>
      <w:r w:rsidRPr="004D7B46">
        <w:t xml:space="preserve"> 129   610  1443  2402  3238  3725  3724  3234  2406  1454   613   128</w:t>
      </w:r>
    </w:p>
    <w:p w:rsidR="00620A54" w:rsidRPr="004D7B46" w:rsidRDefault="00620A54" w:rsidP="004D7B46">
      <w:pPr>
        <w:pStyle w:val="Code"/>
        <w:jc w:val="both"/>
      </w:pPr>
      <w:r w:rsidRPr="004D7B46">
        <w:t xml:space="preserve"> 273  1287  3054  5084  6846  7872  7869  6837  5091  3076  1295   271</w:t>
      </w:r>
    </w:p>
    <w:p w:rsidR="00620A54" w:rsidRPr="004D7B46" w:rsidRDefault="00620A54" w:rsidP="004D7B46">
      <w:pPr>
        <w:pStyle w:val="Code"/>
        <w:jc w:val="both"/>
      </w:pPr>
      <w:r w:rsidRPr="004D7B46">
        <w:t xml:space="preserve"> 665  3152  7463 12402 16712 19229 19221 16690 12419  7518  3172   662</w:t>
      </w:r>
    </w:p>
    <w:p w:rsidR="00620A54" w:rsidRPr="004D7B46" w:rsidRDefault="00620A54" w:rsidP="004D7B46">
      <w:pPr>
        <w:pStyle w:val="Code"/>
        <w:jc w:val="both"/>
      </w:pPr>
      <w:r w:rsidRPr="004D7B46">
        <w:t>1302  6159 14608 24275 32688 37618 37603 32644 24309 14716  6198  1296</w:t>
      </w:r>
    </w:p>
    <w:p w:rsidR="00620A54" w:rsidRPr="004D7B46" w:rsidRDefault="00620A54" w:rsidP="004D7B46">
      <w:pPr>
        <w:pStyle w:val="Code"/>
        <w:jc w:val="both"/>
      </w:pPr>
      <w:r w:rsidRPr="004D7B46">
        <w:t>2328 10989 26020 43341 58358 67109 67080 58281 43401 26213 11058  2317</w:t>
      </w:r>
    </w:p>
    <w:p w:rsidR="00620A54" w:rsidRPr="004D7B46" w:rsidRDefault="00620A54" w:rsidP="004D7B46">
      <w:pPr>
        <w:pStyle w:val="Code"/>
        <w:jc w:val="both"/>
      </w:pPr>
      <w:r w:rsidRPr="004D7B46">
        <w:t>3365 15922 37712 62733 84492 97150 97110 84380 62820 37991 16021  3349</w:t>
      </w:r>
    </w:p>
    <w:p w:rsidR="00620A54" w:rsidRPr="004D7B46" w:rsidRDefault="00620A54" w:rsidP="004D7B46">
      <w:pPr>
        <w:pStyle w:val="Code"/>
        <w:jc w:val="both"/>
      </w:pPr>
      <w:r w:rsidRPr="004D7B46">
        <w:t>3426 16230 38440 63939 86109 99010 98969 85995 64027 38724 16331  3410</w:t>
      </w:r>
    </w:p>
    <w:p w:rsidR="00620A54" w:rsidRPr="004D7B46" w:rsidRDefault="00620A54" w:rsidP="004D7B46">
      <w:pPr>
        <w:pStyle w:val="Code"/>
        <w:jc w:val="both"/>
      </w:pPr>
      <w:r w:rsidRPr="004D7B46">
        <w:t>2027  9612 22730 37790 50909 58529 58505 50841 37843 22898  9672  2018</w:t>
      </w:r>
    </w:p>
    <w:p w:rsidR="00620A54" w:rsidRPr="004D7B46" w:rsidRDefault="00620A54" w:rsidP="004D7B46">
      <w:pPr>
        <w:pStyle w:val="Code"/>
        <w:jc w:val="both"/>
      </w:pPr>
      <w:r w:rsidRPr="004D7B46">
        <w:lastRenderedPageBreak/>
        <w:t xml:space="preserve"> 672  3178  7538 12535 16892 19440 19432 16870 12552  7594  3198   669</w:t>
      </w:r>
    </w:p>
    <w:p w:rsidR="00620A54" w:rsidRPr="004D7B46" w:rsidRDefault="00620A54" w:rsidP="004D7B46">
      <w:pPr>
        <w:pStyle w:val="Code"/>
        <w:jc w:val="both"/>
      </w:pPr>
      <w:r w:rsidRPr="004D7B46">
        <w:t xml:space="preserve"> 101   479  1135  1890  2542  2924  2923  2539  1892  1144   482   101</w:t>
      </w:r>
    </w:p>
    <w:p w:rsidR="00620A54" w:rsidRPr="004D7B46" w:rsidRDefault="00620A54" w:rsidP="004D7B46">
      <w:pPr>
        <w:pStyle w:val="Code"/>
        <w:jc w:val="both"/>
      </w:pPr>
      <w:r w:rsidRPr="004D7B46">
        <w:t xml:space="preserve">   2    11    26    43    57    66    66    57    43    26    11     2</w:t>
      </w:r>
    </w:p>
    <w:p w:rsidR="00620A54" w:rsidRPr="004D7B46" w:rsidRDefault="00620A54" w:rsidP="004D7B46">
      <w:pPr>
        <w:pStyle w:val="Code"/>
        <w:jc w:val="both"/>
      </w:pPr>
      <w:r w:rsidRPr="004D7B46">
        <w:t xml:space="preserve">   0     0     0     1     1     1     1     1     1     0     0     0</w:t>
      </w:r>
    </w:p>
    <w:p w:rsidR="00620A54" w:rsidRPr="004D7B46" w:rsidRDefault="00620A54" w:rsidP="004D7B46">
      <w:pPr>
        <w:pStyle w:val="Code"/>
        <w:jc w:val="both"/>
      </w:pPr>
      <w:r w:rsidRPr="004D7B46">
        <w:t xml:space="preserve">   0     0     0     0     0     0     0     0     0     0     0     0</w:t>
      </w:r>
    </w:p>
    <w:p w:rsidR="00620A54" w:rsidRPr="004D7B46" w:rsidRDefault="00620A54" w:rsidP="004D7B46">
      <w:pPr>
        <w:pStyle w:val="Code"/>
        <w:jc w:val="both"/>
      </w:pPr>
      <w:r w:rsidRPr="004D7B46">
        <w:t xml:space="preserve">   0     0     0     0     0     0     0     0     0     0     0     0</w:t>
      </w:r>
    </w:p>
    <w:p w:rsidR="00620A54" w:rsidRPr="004D7B46" w:rsidRDefault="00620A54" w:rsidP="004D7B46">
      <w:pPr>
        <w:pStyle w:val="Heading3"/>
        <w:jc w:val="both"/>
        <w:rPr>
          <w:lang w:val="en-US"/>
        </w:rPr>
      </w:pPr>
      <w:bookmarkStart w:id="133" w:name="_Toc285701669"/>
      <w:bookmarkStart w:id="134" w:name="_Toc412018070"/>
      <w:r w:rsidRPr="004D7B46">
        <w:rPr>
          <w:lang w:val="en-US"/>
        </w:rPr>
        <w:t>Boundary conditions for non-hydrostatic model</w:t>
      </w:r>
      <w:bookmarkEnd w:id="133"/>
      <w:bookmarkEnd w:id="134"/>
    </w:p>
    <w:p w:rsidR="00620A54" w:rsidRPr="004D7B46" w:rsidRDefault="00620A54" w:rsidP="004D7B46">
      <w:pPr>
        <w:pStyle w:val="BodyText"/>
        <w:rPr>
          <w:lang w:val="en-US"/>
        </w:rPr>
      </w:pPr>
      <w:r w:rsidRPr="004D7B46">
        <w:rPr>
          <w:lang w:val="en-US"/>
        </w:rPr>
        <w:t xml:space="preserve">If XBeach is run as a non-hydrostatic model, which is essentially the nonlinear shallow water equations with dispersion terms and without a wave-action driver, appropriate wave boundary conditions need to be supplied. This option is enabled by </w:t>
      </w:r>
      <w:r w:rsidRPr="004D7B46">
        <w:rPr>
          <w:i/>
          <w:lang w:val="en-US"/>
        </w:rPr>
        <w:t>instat=nonh</w:t>
      </w:r>
      <w:r w:rsidRPr="004D7B46">
        <w:rPr>
          <w:lang w:val="en-US"/>
        </w:rPr>
        <w:t>.</w:t>
      </w:r>
    </w:p>
    <w:p w:rsidR="00620A54" w:rsidRPr="004D7B46" w:rsidRDefault="00620A54" w:rsidP="004D7B46">
      <w:pPr>
        <w:pStyle w:val="BodyText"/>
        <w:rPr>
          <w:lang w:val="en-US"/>
        </w:rPr>
      </w:pPr>
      <w:r w:rsidRPr="004D7B46">
        <w:rPr>
          <w:highlight w:val="yellow"/>
          <w:lang w:val="en-US"/>
        </w:rPr>
        <w:t>TODO: nonh wbc description</w:t>
      </w:r>
    </w:p>
    <w:p w:rsidR="00620A54" w:rsidRPr="004D7B46" w:rsidRDefault="00620A54" w:rsidP="004D7B46">
      <w:pPr>
        <w:pStyle w:val="Heading3"/>
        <w:jc w:val="both"/>
        <w:rPr>
          <w:lang w:val="en-US"/>
        </w:rPr>
      </w:pPr>
      <w:bookmarkStart w:id="135" w:name="_Toc285701670"/>
      <w:bookmarkStart w:id="136" w:name="_Toc412018071"/>
      <w:r w:rsidRPr="004D7B46">
        <w:rPr>
          <w:lang w:val="en-US"/>
        </w:rPr>
        <w:t>Special types of wave boundary conditions</w:t>
      </w:r>
      <w:bookmarkEnd w:id="135"/>
      <w:bookmarkEnd w:id="136"/>
    </w:p>
    <w:p w:rsidR="00620A54" w:rsidRPr="004D7B46" w:rsidRDefault="00620A54" w:rsidP="004D7B46">
      <w:pPr>
        <w:pStyle w:val="BodyText"/>
        <w:rPr>
          <w:lang w:val="en-US"/>
        </w:rPr>
      </w:pPr>
      <w:r w:rsidRPr="004D7B46">
        <w:rPr>
          <w:lang w:val="en-US"/>
        </w:rPr>
        <w:t xml:space="preserve">Two special types of wave boundary conditions are available that makes XBeach skip the generation of new wave time series. The first is </w:t>
      </w:r>
      <w:r w:rsidRPr="004D7B46">
        <w:rPr>
          <w:i/>
          <w:lang w:val="en-US"/>
        </w:rPr>
        <w:t>instat=off</w:t>
      </w:r>
      <w:r w:rsidRPr="004D7B46">
        <w:rPr>
          <w:lang w:val="en-US"/>
        </w:rPr>
        <w:t xml:space="preserve"> which simply does not provide any wave forcing on the model and hence no wave action in the model.</w:t>
      </w:r>
    </w:p>
    <w:p w:rsidR="00620A54" w:rsidRPr="004D7B46" w:rsidRDefault="00620A54" w:rsidP="004D7B46">
      <w:pPr>
        <w:pStyle w:val="BodyText"/>
        <w:rPr>
          <w:lang w:val="en-US"/>
        </w:rPr>
      </w:pPr>
      <w:r w:rsidRPr="004D7B46">
        <w:rPr>
          <w:lang w:val="en-US"/>
        </w:rPr>
        <w:t xml:space="preserve">The second is </w:t>
      </w:r>
      <w:r w:rsidRPr="004D7B46">
        <w:rPr>
          <w:i/>
          <w:lang w:val="en-US"/>
        </w:rPr>
        <w:t>instat=reuse</w:t>
      </w:r>
      <w:r w:rsidRPr="004D7B46">
        <w:rPr>
          <w:lang w:val="en-US"/>
        </w:rPr>
        <w:t xml:space="preserve"> which makes XBeach reuse wave time series that were generated during a previous simulation. This can be a simulation using the same or a different model as long as the computational grids are identical. In order to reuse boundary conditions, all relevant files should be copied to the current working directory of the model (where the </w:t>
      </w:r>
      <w:r w:rsidRPr="004D7B46">
        <w:rPr>
          <w:i/>
          <w:lang w:val="en-US"/>
        </w:rPr>
        <w:t xml:space="preserve">params.txt </w:t>
      </w:r>
      <w:r w:rsidRPr="004D7B46">
        <w:rPr>
          <w:lang w:val="en-US"/>
        </w:rPr>
        <w:t xml:space="preserve">file is located). Relevant files are the </w:t>
      </w:r>
      <w:r w:rsidRPr="004D7B46">
        <w:rPr>
          <w:i/>
          <w:lang w:val="en-US"/>
        </w:rPr>
        <w:t>ebcflist.bcf</w:t>
      </w:r>
      <w:r w:rsidRPr="004D7B46">
        <w:rPr>
          <w:lang w:val="en-US"/>
        </w:rPr>
        <w:t xml:space="preserve"> and </w:t>
      </w:r>
      <w:r w:rsidRPr="004D7B46">
        <w:rPr>
          <w:i/>
          <w:lang w:val="en-US"/>
        </w:rPr>
        <w:t>qbcflist.bcf</w:t>
      </w:r>
      <w:r w:rsidRPr="004D7B46">
        <w:rPr>
          <w:lang w:val="en-US"/>
        </w:rPr>
        <w:t xml:space="preserve"> files and all files referenced therein. Generally, the referenced files have </w:t>
      </w:r>
      <w:r w:rsidRPr="004D7B46">
        <w:rPr>
          <w:i/>
          <w:lang w:val="en-US"/>
        </w:rPr>
        <w:t>E_</w:t>
      </w:r>
      <w:r w:rsidRPr="004D7B46">
        <w:rPr>
          <w:lang w:val="en-US"/>
        </w:rPr>
        <w:t xml:space="preserve"> and </w:t>
      </w:r>
      <w:r w:rsidRPr="004D7B46">
        <w:rPr>
          <w:i/>
          <w:lang w:val="en-US"/>
        </w:rPr>
        <w:t>q_</w:t>
      </w:r>
      <w:r w:rsidRPr="004D7B46">
        <w:rPr>
          <w:lang w:val="en-US"/>
        </w:rPr>
        <w:t xml:space="preserve"> prefixes. No further wave boundary condition data need be given in </w:t>
      </w:r>
      <w:r w:rsidRPr="004D7B46">
        <w:rPr>
          <w:i/>
          <w:lang w:val="en-US"/>
        </w:rPr>
        <w:t>params.txt</w:t>
      </w:r>
      <w:r w:rsidRPr="004D7B46">
        <w:rPr>
          <w:lang w:val="en-US"/>
        </w:rPr>
        <w:t>.</w:t>
      </w:r>
    </w:p>
    <w:p w:rsidR="00620A54" w:rsidRPr="004D7B46" w:rsidRDefault="00620A54" w:rsidP="004D7B46">
      <w:pPr>
        <w:pStyle w:val="Heading3"/>
        <w:jc w:val="both"/>
        <w:rPr>
          <w:lang w:val="en-US"/>
        </w:rPr>
      </w:pPr>
      <w:bookmarkStart w:id="137" w:name="_Ref285374442"/>
      <w:bookmarkStart w:id="138" w:name="_Toc285701671"/>
      <w:bookmarkStart w:id="139" w:name="_Toc412018072"/>
      <w:r w:rsidRPr="004D7B46">
        <w:rPr>
          <w:lang w:val="en-US"/>
        </w:rPr>
        <w:t>Temporally and/or spatially varying wave boundary conditions</w:t>
      </w:r>
      <w:bookmarkEnd w:id="137"/>
      <w:bookmarkEnd w:id="138"/>
      <w:bookmarkEnd w:id="139"/>
    </w:p>
    <w:p w:rsidR="00620A54" w:rsidRPr="004D7B46" w:rsidRDefault="00620A54" w:rsidP="004D7B46">
      <w:pPr>
        <w:pStyle w:val="BodyText"/>
        <w:rPr>
          <w:lang w:val="en-US"/>
        </w:rPr>
      </w:pPr>
      <w:r w:rsidRPr="004D7B46">
        <w:rPr>
          <w:lang w:val="en-US"/>
        </w:rPr>
        <w:t>Time-varying spectral wave boundary conditions can be defined by feeding in multiple spectrum definition files rather than a single definition file. In addition, the duration for which these spectra should occur needs to be defined.</w:t>
      </w:r>
    </w:p>
    <w:p w:rsidR="00620A54" w:rsidRPr="004D7B46" w:rsidRDefault="00620A54" w:rsidP="004D7B46">
      <w:pPr>
        <w:pStyle w:val="BodyText"/>
        <w:rPr>
          <w:lang w:val="en-US"/>
        </w:rPr>
      </w:pPr>
      <w:r w:rsidRPr="004D7B46">
        <w:rPr>
          <w:lang w:val="en-US"/>
        </w:rPr>
        <w:t xml:space="preserve">To make use of this option, the user must specify a regular </w:t>
      </w:r>
      <w:r w:rsidRPr="004D7B46">
        <w:rPr>
          <w:i/>
          <w:lang w:val="en-US"/>
        </w:rPr>
        <w:t>instat</w:t>
      </w:r>
      <w:r w:rsidRPr="004D7B46">
        <w:rPr>
          <w:lang w:val="en-US"/>
        </w:rPr>
        <w:t xml:space="preserve"> value for spectral wave boundary conditions (</w:t>
      </w:r>
      <w:r w:rsidRPr="004D7B46">
        <w:rPr>
          <w:i/>
          <w:lang w:val="en-US"/>
        </w:rPr>
        <w:t>jons</w:t>
      </w:r>
      <w:r w:rsidRPr="004D7B46">
        <w:rPr>
          <w:lang w:val="en-US"/>
        </w:rPr>
        <w:t xml:space="preserve">, </w:t>
      </w:r>
      <w:r w:rsidRPr="004D7B46">
        <w:rPr>
          <w:i/>
          <w:lang w:val="en-US"/>
        </w:rPr>
        <w:t>swan</w:t>
      </w:r>
      <w:r w:rsidRPr="004D7B46">
        <w:rPr>
          <w:lang w:val="en-US"/>
        </w:rPr>
        <w:t xml:space="preserve"> or </w:t>
      </w:r>
      <w:r w:rsidRPr="004D7B46">
        <w:rPr>
          <w:i/>
          <w:lang w:val="en-US"/>
        </w:rPr>
        <w:t>vardens</w:t>
      </w:r>
      <w:r w:rsidRPr="004D7B46">
        <w:rPr>
          <w:lang w:val="en-US"/>
        </w:rPr>
        <w:t xml:space="preserve">), but instead of referencing a single spectrum definition file using the </w:t>
      </w:r>
      <w:r w:rsidRPr="004D7B46">
        <w:rPr>
          <w:i/>
          <w:lang w:val="en-US"/>
        </w:rPr>
        <w:t>bcfile</w:t>
      </w:r>
      <w:r w:rsidRPr="004D7B46">
        <w:rPr>
          <w:lang w:val="en-US"/>
        </w:rPr>
        <w:t xml:space="preserve"> keyword, an extra file listing all spectrum definition files is now referenced.</w:t>
      </w:r>
    </w:p>
    <w:p w:rsidR="00620A54" w:rsidRPr="004D7B46" w:rsidRDefault="00620A54" w:rsidP="004D7B46">
      <w:pPr>
        <w:pStyle w:val="BodyText"/>
        <w:rPr>
          <w:lang w:val="en-US"/>
        </w:rPr>
      </w:pPr>
      <w:r w:rsidRPr="004D7B46">
        <w:rPr>
          <w:lang w:val="en-US"/>
        </w:rPr>
        <w:t xml:space="preserve">The first word in this extra file must be the keyword </w:t>
      </w:r>
      <w:r w:rsidRPr="004D7B46">
        <w:rPr>
          <w:i/>
          <w:lang w:val="en-US"/>
        </w:rPr>
        <w:t>FILELIST</w:t>
      </w:r>
      <w:r w:rsidRPr="004D7B46">
        <w:rPr>
          <w:lang w:val="en-US"/>
        </w:rPr>
        <w:t xml:space="preserve">. In the following lines, each line contains the duration of this wave spectrum condition in seconds (similar to </w:t>
      </w:r>
      <w:r w:rsidRPr="004D7B46">
        <w:rPr>
          <w:i/>
          <w:lang w:val="en-US"/>
        </w:rPr>
        <w:t>rt</w:t>
      </w:r>
      <w:r w:rsidRPr="004D7B46">
        <w:rPr>
          <w:lang w:val="en-US"/>
        </w:rPr>
        <w:t xml:space="preserve"> in </w:t>
      </w:r>
      <w:r w:rsidRPr="004D7B46">
        <w:rPr>
          <w:i/>
          <w:lang w:val="en-US"/>
        </w:rPr>
        <w:t>params.txt</w:t>
      </w:r>
      <w:r w:rsidRPr="004D7B46">
        <w:rPr>
          <w:lang w:val="en-US"/>
        </w:rPr>
        <w:t xml:space="preserve">), the required time step in this boundary condition file in seconds (similar to </w:t>
      </w:r>
      <w:r w:rsidRPr="004D7B46">
        <w:rPr>
          <w:i/>
          <w:lang w:val="en-US"/>
        </w:rPr>
        <w:t>dtbf</w:t>
      </w:r>
      <w:r w:rsidRPr="004D7B46">
        <w:rPr>
          <w:lang w:val="en-US"/>
        </w:rPr>
        <w:t xml:space="preserve"> in </w:t>
      </w:r>
      <w:r w:rsidRPr="004D7B46">
        <w:rPr>
          <w:i/>
          <w:lang w:val="en-US"/>
        </w:rPr>
        <w:t>params.txt</w:t>
      </w:r>
      <w:r w:rsidRPr="004D7B46">
        <w:rPr>
          <w:lang w:val="en-US"/>
        </w:rPr>
        <w:t xml:space="preserve">) and the name of the spectral definition file used to generate these boundary conditions. The duration and boundary condition time step in this file overrules </w:t>
      </w:r>
      <w:r w:rsidRPr="004D7B46">
        <w:rPr>
          <w:i/>
          <w:lang w:val="en-US"/>
        </w:rPr>
        <w:t>rt</w:t>
      </w:r>
      <w:r w:rsidRPr="004D7B46">
        <w:rPr>
          <w:lang w:val="en-US"/>
        </w:rPr>
        <w:t xml:space="preserve"> and </w:t>
      </w:r>
      <w:r w:rsidRPr="004D7B46">
        <w:rPr>
          <w:i/>
          <w:lang w:val="en-US"/>
        </w:rPr>
        <w:t>dtbf</w:t>
      </w:r>
      <w:r w:rsidRPr="004D7B46">
        <w:rPr>
          <w:lang w:val="en-US"/>
        </w:rPr>
        <w:t xml:space="preserve"> in </w:t>
      </w:r>
      <w:r w:rsidRPr="004D7B46">
        <w:rPr>
          <w:i/>
          <w:lang w:val="en-US"/>
        </w:rPr>
        <w:t>params.txt</w:t>
      </w:r>
      <w:r w:rsidRPr="004D7B46">
        <w:rPr>
          <w:lang w:val="en-US"/>
        </w:rPr>
        <w:t>. XBeach does not reuse time-varying spectrum files. Therefore the total duration of all spectra should at least match the duration of the simulation.</w:t>
      </w:r>
    </w:p>
    <w:p w:rsidR="00620A54" w:rsidRPr="004D7B46" w:rsidRDefault="00620A54" w:rsidP="004D7B46">
      <w:pPr>
        <w:pStyle w:val="BodyText"/>
        <w:rPr>
          <w:lang w:val="en-US"/>
        </w:rPr>
      </w:pPr>
      <w:r w:rsidRPr="004D7B46">
        <w:rPr>
          <w:lang w:val="en-US"/>
        </w:rPr>
        <w:t>A typical input file contains the following:</w:t>
      </w:r>
    </w:p>
    <w:p w:rsidR="00620A54" w:rsidRPr="004D7B46" w:rsidRDefault="00620A54" w:rsidP="004D7B46">
      <w:pPr>
        <w:pStyle w:val="Codeheader"/>
        <w:rPr>
          <w:lang w:val="nl-NL"/>
        </w:rPr>
      </w:pPr>
      <w:r w:rsidRPr="004D7B46">
        <w:rPr>
          <w:lang w:val="nl-NL"/>
        </w:rPr>
        <w:t>filelist.txt</w:t>
      </w:r>
    </w:p>
    <w:p w:rsidR="00620A54" w:rsidRPr="004D7B46" w:rsidRDefault="00620A54" w:rsidP="004D7B46">
      <w:pPr>
        <w:pStyle w:val="Code"/>
        <w:jc w:val="both"/>
        <w:rPr>
          <w:lang w:val="nl-NL"/>
        </w:rPr>
      </w:pPr>
      <w:r w:rsidRPr="004D7B46">
        <w:rPr>
          <w:lang w:val="nl-NL"/>
        </w:rPr>
        <w:t>FILELIST</w:t>
      </w:r>
    </w:p>
    <w:p w:rsidR="00620A54" w:rsidRPr="004D7B46" w:rsidRDefault="00620A54" w:rsidP="004D7B46">
      <w:pPr>
        <w:pStyle w:val="Code"/>
        <w:jc w:val="both"/>
        <w:rPr>
          <w:lang w:val="nl-NL"/>
        </w:rPr>
      </w:pPr>
      <w:r w:rsidRPr="004D7B46">
        <w:rPr>
          <w:lang w:val="nl-NL"/>
        </w:rPr>
        <w:t>1800 0.2 jonswap1.inp</w:t>
      </w:r>
    </w:p>
    <w:p w:rsidR="00620A54" w:rsidRPr="004D7B46" w:rsidRDefault="00620A54" w:rsidP="004D7B46">
      <w:pPr>
        <w:pStyle w:val="Code"/>
        <w:jc w:val="both"/>
        <w:rPr>
          <w:lang w:val="nl-NL"/>
        </w:rPr>
      </w:pPr>
      <w:r w:rsidRPr="004D7B46">
        <w:rPr>
          <w:lang w:val="nl-NL"/>
        </w:rPr>
        <w:t>1800 0.2 jonswap1.inp</w:t>
      </w:r>
    </w:p>
    <w:p w:rsidR="00620A54" w:rsidRPr="004D7B46" w:rsidRDefault="00620A54" w:rsidP="004D7B46">
      <w:pPr>
        <w:pStyle w:val="Code"/>
        <w:jc w:val="both"/>
        <w:rPr>
          <w:lang w:val="nl-NL"/>
        </w:rPr>
      </w:pPr>
      <w:r w:rsidRPr="004D7B46">
        <w:rPr>
          <w:lang w:val="nl-NL"/>
        </w:rPr>
        <w:t>1350 0.2 jonswap2.inp</w:t>
      </w:r>
    </w:p>
    <w:p w:rsidR="00620A54" w:rsidRPr="004D7B46" w:rsidRDefault="00620A54" w:rsidP="004D7B46">
      <w:pPr>
        <w:pStyle w:val="Code"/>
        <w:jc w:val="both"/>
        <w:rPr>
          <w:lang w:val="nl-NL"/>
        </w:rPr>
      </w:pPr>
      <w:r w:rsidRPr="004D7B46">
        <w:rPr>
          <w:lang w:val="nl-NL"/>
        </w:rPr>
        <w:t>1500 0.2 jonswap3.inp</w:t>
      </w:r>
    </w:p>
    <w:p w:rsidR="00620A54" w:rsidRPr="004D7B46" w:rsidRDefault="00620A54" w:rsidP="004D7B46">
      <w:pPr>
        <w:pStyle w:val="Code"/>
        <w:jc w:val="both"/>
        <w:rPr>
          <w:lang w:val="nl-NL"/>
        </w:rPr>
      </w:pPr>
      <w:r w:rsidRPr="004D7B46">
        <w:rPr>
          <w:lang w:val="nl-NL"/>
        </w:rPr>
        <w:t>1200 0.2 jonswap2.inp</w:t>
      </w:r>
    </w:p>
    <w:p w:rsidR="00620A54" w:rsidRPr="004D7B46" w:rsidRDefault="00620A54" w:rsidP="004D7B46">
      <w:pPr>
        <w:pStyle w:val="Code"/>
        <w:jc w:val="both"/>
      </w:pPr>
      <w:r w:rsidRPr="004D7B46">
        <w:lastRenderedPageBreak/>
        <w:t>3600 0.2 jonswap4.inp</w:t>
      </w:r>
    </w:p>
    <w:p w:rsidR="00620A54" w:rsidRPr="004D7B46" w:rsidRDefault="00620A54" w:rsidP="004D7B46">
      <w:pPr>
        <w:pStyle w:val="BodyText"/>
        <w:rPr>
          <w:lang w:val="en-US"/>
        </w:rPr>
      </w:pPr>
      <w:r w:rsidRPr="004D7B46">
        <w:rPr>
          <w:lang w:val="en-US"/>
        </w:rPr>
        <w:t xml:space="preserve">Similar to time-varying spectral wave boundary conditions, also spatially varying wave boundary conditions can be defined using a similar construction. In order to apply spatially varying spectra on the offshore boundary, the user must specify set the keywords </w:t>
      </w:r>
      <w:r w:rsidRPr="004D7B46">
        <w:rPr>
          <w:i/>
          <w:lang w:val="en-US"/>
        </w:rPr>
        <w:t>wbcversion =3</w:t>
      </w:r>
      <w:r w:rsidRPr="004D7B46">
        <w:rPr>
          <w:lang w:val="en-US"/>
        </w:rPr>
        <w:t xml:space="preserve"> and </w:t>
      </w:r>
      <w:r w:rsidRPr="004D7B46">
        <w:rPr>
          <w:i/>
          <w:lang w:val="en-US"/>
        </w:rPr>
        <w:t>nspectrumloc=ns</w:t>
      </w:r>
      <w:r w:rsidRPr="004D7B46">
        <w:rPr>
          <w:lang w:val="en-US"/>
        </w:rPr>
        <w:t xml:space="preserve"> in </w:t>
      </w:r>
      <w:r w:rsidRPr="004D7B46">
        <w:rPr>
          <w:i/>
          <w:lang w:val="en-US"/>
        </w:rPr>
        <w:t>params.txt</w:t>
      </w:r>
      <w:r w:rsidRPr="004D7B46">
        <w:rPr>
          <w:lang w:val="en-US"/>
        </w:rPr>
        <w:t xml:space="preserve"> where </w:t>
      </w:r>
      <w:r w:rsidRPr="004D7B46">
        <w:rPr>
          <w:i/>
          <w:lang w:val="en-US"/>
        </w:rPr>
        <w:t>ns</w:t>
      </w:r>
      <w:r w:rsidRPr="004D7B46">
        <w:rPr>
          <w:lang w:val="en-US"/>
        </w:rPr>
        <w:t xml:space="preserve"> is the number of locations in which a spectrum is defined. By default the number of defined spectra is one.</w:t>
      </w:r>
    </w:p>
    <w:p w:rsidR="00620A54" w:rsidRPr="004D7B46" w:rsidRDefault="00620A54" w:rsidP="004D7B46">
      <w:pPr>
        <w:pStyle w:val="BodyText"/>
        <w:rPr>
          <w:lang w:val="en-US"/>
        </w:rPr>
      </w:pPr>
      <w:r w:rsidRPr="004D7B46">
        <w:rPr>
          <w:lang w:val="en-US"/>
        </w:rPr>
        <w:t xml:space="preserve">Similar to time-varying spectral wave boundary conditions, its spatially varying sibling uses an extra file listing all relevant spectrum definition files. The first word in this extra file must be the keyword </w:t>
      </w:r>
      <w:r w:rsidRPr="004D7B46">
        <w:rPr>
          <w:i/>
          <w:lang w:val="en-US"/>
        </w:rPr>
        <w:t>LOCLIST</w:t>
      </w:r>
      <w:r w:rsidRPr="004D7B46">
        <w:rPr>
          <w:lang w:val="en-US"/>
        </w:rPr>
        <w:t>. This line should be followed by one line per spectrum definition location containing the world x-coordinate and world y-coordinate of the location that the input spectrum should apply, and the name of the file containing spectral wave information.</w:t>
      </w:r>
    </w:p>
    <w:p w:rsidR="00620A54" w:rsidRPr="004D7B46" w:rsidRDefault="00620A54" w:rsidP="004D7B46">
      <w:pPr>
        <w:pStyle w:val="BodyText"/>
        <w:rPr>
          <w:lang w:val="en-US"/>
        </w:rPr>
      </w:pPr>
      <w:r w:rsidRPr="004D7B46">
        <w:rPr>
          <w:lang w:val="en-US"/>
        </w:rPr>
        <w:t xml:space="preserve"> A typical input file for a run with three JONSWAP spectra contains the following:</w:t>
      </w:r>
    </w:p>
    <w:p w:rsidR="00620A54" w:rsidRPr="004D7B46" w:rsidRDefault="00620A54" w:rsidP="004D7B46">
      <w:pPr>
        <w:pStyle w:val="Codeheader"/>
        <w:rPr>
          <w:lang w:val="en-US"/>
        </w:rPr>
      </w:pPr>
      <w:r w:rsidRPr="004D7B46">
        <w:rPr>
          <w:lang w:val="en-US"/>
        </w:rPr>
        <w:t>loclist.txt</w:t>
      </w:r>
    </w:p>
    <w:p w:rsidR="00620A54" w:rsidRPr="004D7B46" w:rsidRDefault="00620A54" w:rsidP="004D7B46">
      <w:pPr>
        <w:pStyle w:val="Code"/>
        <w:jc w:val="both"/>
      </w:pPr>
      <w:r w:rsidRPr="004D7B46">
        <w:t>LOCLIST</w:t>
      </w:r>
    </w:p>
    <w:p w:rsidR="00620A54" w:rsidRPr="004D7B46" w:rsidRDefault="00620A54" w:rsidP="004D7B46">
      <w:pPr>
        <w:pStyle w:val="Code"/>
        <w:jc w:val="both"/>
      </w:pPr>
      <w:r w:rsidRPr="004D7B46">
        <w:t>0. 0.    jonswap1.inp</w:t>
      </w:r>
    </w:p>
    <w:p w:rsidR="00620A54" w:rsidRPr="004D7B46" w:rsidRDefault="00620A54" w:rsidP="004D7B46">
      <w:pPr>
        <w:pStyle w:val="Code"/>
        <w:jc w:val="both"/>
      </w:pPr>
      <w:r w:rsidRPr="004D7B46">
        <w:t>0. 100.  jonswap2.inp</w:t>
      </w:r>
    </w:p>
    <w:p w:rsidR="00620A54" w:rsidRPr="004D7B46" w:rsidRDefault="00620A54" w:rsidP="004D7B46">
      <w:pPr>
        <w:pStyle w:val="Code"/>
        <w:jc w:val="both"/>
      </w:pPr>
      <w:r w:rsidRPr="004D7B46">
        <w:t>0. 200.  jonswap3.inp</w:t>
      </w:r>
    </w:p>
    <w:p w:rsidR="00620A54" w:rsidRPr="004D7B46" w:rsidRDefault="00620A54" w:rsidP="004D7B46">
      <w:pPr>
        <w:pStyle w:val="BodyText"/>
        <w:rPr>
          <w:lang w:val="en-US"/>
        </w:rPr>
      </w:pPr>
      <w:r w:rsidRPr="004D7B46">
        <w:rPr>
          <w:lang w:val="en-US"/>
        </w:rPr>
        <w:t xml:space="preserve">Note that it is not possible to use a mix of JONSWAP, SWAN and variance density files in either a </w:t>
      </w:r>
      <w:r w:rsidRPr="004D7B46">
        <w:rPr>
          <w:i/>
          <w:lang w:val="en-US"/>
        </w:rPr>
        <w:t>FILELIST</w:t>
      </w:r>
      <w:r w:rsidRPr="004D7B46">
        <w:rPr>
          <w:lang w:val="en-US"/>
        </w:rPr>
        <w:t xml:space="preserve"> or a </w:t>
      </w:r>
      <w:r w:rsidRPr="004D7B46">
        <w:rPr>
          <w:i/>
          <w:lang w:val="en-US"/>
        </w:rPr>
        <w:t>LOCLIST</w:t>
      </w:r>
      <w:r w:rsidRPr="004D7B46">
        <w:rPr>
          <w:lang w:val="en-US"/>
        </w:rPr>
        <w:t xml:space="preserve"> construction. It is also not possible to vary </w:t>
      </w:r>
      <w:r w:rsidRPr="004D7B46">
        <w:rPr>
          <w:i/>
          <w:lang w:val="en-US"/>
        </w:rPr>
        <w:t>dthetaS_XB</w:t>
      </w:r>
      <w:r w:rsidRPr="004D7B46">
        <w:rPr>
          <w:lang w:val="en-US"/>
        </w:rPr>
        <w:t xml:space="preserve"> between files in case of non-nautical SWAN spectra. However, it is possible to combine </w:t>
      </w:r>
      <w:r w:rsidRPr="004D7B46">
        <w:rPr>
          <w:i/>
          <w:lang w:val="en-US"/>
        </w:rPr>
        <w:t>FILELIST</w:t>
      </w:r>
      <w:r w:rsidRPr="004D7B46">
        <w:rPr>
          <w:lang w:val="en-US"/>
        </w:rPr>
        <w:t xml:space="preserve"> and </w:t>
      </w:r>
      <w:r w:rsidRPr="004D7B46">
        <w:rPr>
          <w:i/>
          <w:lang w:val="en-US"/>
        </w:rPr>
        <w:t>LOCLIST</w:t>
      </w:r>
      <w:r w:rsidRPr="004D7B46">
        <w:rPr>
          <w:lang w:val="en-US"/>
        </w:rPr>
        <w:t xml:space="preserve"> files by referencing </w:t>
      </w:r>
      <w:r w:rsidRPr="004D7B46">
        <w:rPr>
          <w:i/>
          <w:lang w:val="en-US"/>
        </w:rPr>
        <w:t>FILELIST</w:t>
      </w:r>
      <w:r w:rsidRPr="004D7B46">
        <w:rPr>
          <w:lang w:val="en-US"/>
        </w:rPr>
        <w:t xml:space="preserve"> files from the </w:t>
      </w:r>
      <w:r w:rsidRPr="004D7B46">
        <w:rPr>
          <w:i/>
          <w:lang w:val="en-US"/>
        </w:rPr>
        <w:t>LOCLIST</w:t>
      </w:r>
      <w:r w:rsidRPr="004D7B46">
        <w:rPr>
          <w:lang w:val="en-US"/>
        </w:rPr>
        <w:t xml:space="preserve"> file. In this case all </w:t>
      </w:r>
      <w:r w:rsidRPr="004D7B46">
        <w:rPr>
          <w:i/>
          <w:lang w:val="en-US"/>
        </w:rPr>
        <w:t>FILELIST</w:t>
      </w:r>
      <w:r w:rsidRPr="004D7B46">
        <w:rPr>
          <w:lang w:val="en-US"/>
        </w:rPr>
        <w:t xml:space="preserve"> files should adhere to the same time discretisation, so the duration and timestep values should be constant over al </w:t>
      </w:r>
      <w:r w:rsidRPr="004D7B46">
        <w:rPr>
          <w:i/>
          <w:lang w:val="en-US"/>
        </w:rPr>
        <w:t>FILELIST</w:t>
      </w:r>
      <w:r w:rsidRPr="004D7B46">
        <w:rPr>
          <w:lang w:val="en-US"/>
        </w:rPr>
        <w:t xml:space="preserve"> files as well as the number of wave spectra definitions.</w:t>
      </w:r>
    </w:p>
    <w:p w:rsidR="00620A54" w:rsidRPr="004D7B46" w:rsidRDefault="00620A54" w:rsidP="004D7B46">
      <w:pPr>
        <w:pStyle w:val="BodyText"/>
        <w:rPr>
          <w:lang w:val="en-US"/>
        </w:rPr>
      </w:pPr>
      <w:r w:rsidRPr="004D7B46">
        <w:rPr>
          <w:lang w:val="en-US"/>
        </w:rPr>
        <w:t xml:space="preserve">The manner in which a time series of short wave energy and bound long wave flux is calculated per offshore boundary point for spatially varying spectra is described in </w:t>
      </w:r>
      <w:r w:rsidRPr="004D7B46">
        <w:rPr>
          <w:highlight w:val="yellow"/>
          <w:lang w:val="en-US"/>
        </w:rPr>
        <w:t>REF</w:t>
      </w:r>
      <w:r w:rsidRPr="004D7B46">
        <w:rPr>
          <w:lang w:val="en-US"/>
        </w:rPr>
        <w:t>. The user is reminded that along the offshore boundary of the model, the wave energy, rather than the wave height, is interpolated linearly between input spectra without consideration of the physical aspects of the intermediate bathymetry. In cases with large gradients in wave energy, direction or period, the user should specify sufficient wave spectra for the model to accurately represent changes in offshore wave conditions.</w:t>
      </w:r>
    </w:p>
    <w:p w:rsidR="00620A54" w:rsidRPr="004D7B46" w:rsidRDefault="00620A54" w:rsidP="004D7B46">
      <w:pPr>
        <w:pStyle w:val="Heading3"/>
        <w:jc w:val="both"/>
        <w:rPr>
          <w:lang w:val="en-US"/>
        </w:rPr>
      </w:pPr>
      <w:bookmarkStart w:id="140" w:name="_Toc285701672"/>
      <w:bookmarkStart w:id="141" w:name="_Toc412018073"/>
      <w:r w:rsidRPr="004D7B46">
        <w:rPr>
          <w:lang w:val="en-US"/>
        </w:rPr>
        <w:t>Notes on the generation of wave boundary conditions</w:t>
      </w:r>
      <w:bookmarkEnd w:id="140"/>
      <w:bookmarkEnd w:id="141"/>
    </w:p>
    <w:p w:rsidR="00620A54" w:rsidRPr="004D7B46" w:rsidRDefault="00620A54" w:rsidP="004D7B46">
      <w:pPr>
        <w:pStyle w:val="BodyText"/>
        <w:rPr>
          <w:lang w:val="en-US"/>
        </w:rPr>
      </w:pPr>
      <w:r w:rsidRPr="004D7B46">
        <w:rPr>
          <w:lang w:val="en-US"/>
        </w:rPr>
        <w:t xml:space="preserve">At the start of the XBeach simulation, XBeach checks whether non-stationary varying wave boundary conditions are to be used. If this is the case, it next checks whether the wave spectrum of the wave boundary conditions is to change over time, or remain constant. If the wave spectrum is to remain constant, XBeach will only read from one input file to generate wave boundary conditions. If the wave spectrum is to vary in time, XBeach reads from multiple files. </w:t>
      </w:r>
    </w:p>
    <w:p w:rsidR="00620A54" w:rsidRPr="004D7B46" w:rsidRDefault="00620A54" w:rsidP="004D7B46">
      <w:pPr>
        <w:pStyle w:val="BodyText"/>
        <w:rPr>
          <w:lang w:val="en-US"/>
        </w:rPr>
      </w:pPr>
      <w:r w:rsidRPr="004D7B46">
        <w:rPr>
          <w:lang w:val="en-US"/>
        </w:rPr>
        <w:t xml:space="preserve">Whether or not the wave spectrum of the boundary conditions changes over time, the XBeach module requires a record length during which the current wave spectral parameters are applied. For the duration of the record length, boundary conditions are calculated at every boundary condition file time step. These time steps are not required to be the same as the time steps in the XBeach main program; XBeach will interpolate where necessary. The boundary condition time steps should therefore only be small enough to accurately describe the incoming bound long waves. The statistical data for the generation of the wave boundary conditions is read from user-specified files. The XBeach module tapers the beginning and end </w:t>
      </w:r>
      <w:r w:rsidRPr="004D7B46">
        <w:rPr>
          <w:lang w:val="en-US"/>
        </w:rPr>
        <w:lastRenderedPageBreak/>
        <w:t>of the boundary condition file. This is done to ensure smooth transitions from one boundary condition file to the next.</w:t>
      </w:r>
    </w:p>
    <w:p w:rsidR="00620A54" w:rsidRPr="004D7B46" w:rsidRDefault="00620A54" w:rsidP="004D7B46">
      <w:pPr>
        <w:pStyle w:val="BodyText"/>
        <w:rPr>
          <w:lang w:val="en-US"/>
        </w:rPr>
      </w:pPr>
      <w:r w:rsidRPr="004D7B46">
        <w:rPr>
          <w:lang w:val="en-US"/>
        </w:rPr>
        <w:t>The combination of a large record length and a small time step lead to large demands on the system memory. If the memory requirement is too large, the user must choose to either enlarge the boundary condition time step, or to reduce the record length. In case of the latter, several boundary condition files can be generated and read sequentially. It is unwise however to reduce the record length too much, as then the transitions between the boundary condition files may affect the model results.</w:t>
      </w:r>
    </w:p>
    <w:p w:rsidR="00620A54" w:rsidRPr="004D7B46" w:rsidRDefault="00620A54" w:rsidP="004D7B46">
      <w:pPr>
        <w:pStyle w:val="BodyText"/>
        <w:rPr>
          <w:lang w:val="en-US"/>
        </w:rPr>
      </w:pPr>
      <w:r w:rsidRPr="004D7B46">
        <w:rPr>
          <w:lang w:val="en-US"/>
        </w:rPr>
        <w:t xml:space="preserve">Every time the XBeach wave boundary condition module is run, it outputs data to the local directory. Metadata about the wave boundary conditions are stored in list files: </w:t>
      </w:r>
      <w:r w:rsidRPr="004D7B46">
        <w:rPr>
          <w:i/>
          <w:lang w:val="en-US"/>
        </w:rPr>
        <w:t>ebcflist.bcf</w:t>
      </w:r>
      <w:r w:rsidRPr="004D7B46">
        <w:rPr>
          <w:lang w:val="en-US"/>
        </w:rPr>
        <w:t xml:space="preserve"> and </w:t>
      </w:r>
      <w:r w:rsidRPr="004D7B46">
        <w:rPr>
          <w:i/>
          <w:lang w:val="en-US"/>
        </w:rPr>
        <w:t>qbcflist.bcf</w:t>
      </w:r>
      <w:r w:rsidRPr="004D7B46">
        <w:rPr>
          <w:lang w:val="en-US"/>
        </w:rPr>
        <w:t xml:space="preserve">. The main XBeach program uses the list files to know how and when to read and generate boundary condition files. The actual incoming short-wave energy and long-wave mass flux data is stored in other files. These files have </w:t>
      </w:r>
      <w:r w:rsidRPr="004D7B46">
        <w:rPr>
          <w:i/>
          <w:lang w:val="en-US"/>
        </w:rPr>
        <w:t>E_</w:t>
      </w:r>
      <w:r w:rsidRPr="004D7B46">
        <w:rPr>
          <w:lang w:val="en-US"/>
        </w:rPr>
        <w:t xml:space="preserve"> and </w:t>
      </w:r>
      <w:r w:rsidRPr="004D7B46">
        <w:rPr>
          <w:i/>
          <w:lang w:val="en-US"/>
        </w:rPr>
        <w:t>q_</w:t>
      </w:r>
      <w:r w:rsidRPr="004D7B46">
        <w:rPr>
          <w:lang w:val="en-US"/>
        </w:rPr>
        <w:t xml:space="preserve"> prefixes. The main XBeach program uses these files for the actual forcing along the offshore edge.</w:t>
      </w:r>
    </w:p>
    <w:p w:rsidR="00620A54" w:rsidRPr="004D7B46" w:rsidRDefault="00620A54" w:rsidP="004D7B46">
      <w:pPr>
        <w:pStyle w:val="Heading2"/>
        <w:spacing w:line="240" w:lineRule="auto"/>
        <w:jc w:val="both"/>
        <w:rPr>
          <w:lang w:val="en-US"/>
        </w:rPr>
      </w:pPr>
      <w:bookmarkStart w:id="142" w:name="_Toc285701673"/>
      <w:bookmarkStart w:id="143" w:name="_Toc412018074"/>
      <w:r w:rsidRPr="004D7B46">
        <w:rPr>
          <w:lang w:val="en-US"/>
        </w:rPr>
        <w:t>Flow, tide and surge input</w:t>
      </w:r>
      <w:bookmarkEnd w:id="142"/>
      <w:bookmarkEnd w:id="143"/>
    </w:p>
    <w:p w:rsidR="00620A54" w:rsidRPr="004D7B46" w:rsidRDefault="00620A54" w:rsidP="004D7B46">
      <w:pPr>
        <w:pStyle w:val="BodyText"/>
        <w:rPr>
          <w:lang w:val="en-US"/>
        </w:rPr>
      </w:pPr>
      <w:r w:rsidRPr="004D7B46">
        <w:rPr>
          <w:lang w:val="en-US"/>
        </w:rPr>
        <w:t xml:space="preserve">An XBeach model needs flow boundary conditions on all boundaries of the model domain. Moreover, each boundary may be imposed by tides or surges. The flow boundary conditions and time-varying tide or surge input are discussed in this section. The details on how the flow is computed within the model are described in the sections on bed friction and viscosity parameters (see </w:t>
      </w:r>
      <w:fldSimple w:instr=" REF _Ref285436490 \w \h  \* MERGEFORMAT ">
        <w:r w:rsidR="004D7B46">
          <w:rPr>
            <w:lang w:val="en-US"/>
          </w:rPr>
          <w:t>6.3.5</w:t>
        </w:r>
      </w:fldSimple>
      <w:r w:rsidRPr="004D7B46">
        <w:rPr>
          <w:lang w:val="en-US"/>
        </w:rPr>
        <w:t xml:space="preserve"> </w:t>
      </w:r>
      <w:fldSimple w:instr=" REF _Ref285436526 \h  \* MERGEFORMAT ">
        <w:r w:rsidR="004D7B46" w:rsidRPr="004D7B46">
          <w:rPr>
            <w:lang w:val="en-US"/>
          </w:rPr>
          <w:t>Bed friction and viscosity</w:t>
        </w:r>
      </w:fldSimple>
      <w:r w:rsidRPr="004D7B46">
        <w:rPr>
          <w:lang w:val="en-US"/>
        </w:rPr>
        <w:t>) and flow numerics (</w:t>
      </w:r>
      <w:fldSimple w:instr=" REF _Ref285436493 \w \h  \* MERGEFORMAT ">
        <w:r w:rsidR="004D7B46">
          <w:rPr>
            <w:lang w:val="en-US"/>
          </w:rPr>
          <w:t>6.3.6</w:t>
        </w:r>
      </w:fldSimple>
      <w:r w:rsidRPr="004D7B46">
        <w:rPr>
          <w:lang w:val="en-US"/>
        </w:rPr>
        <w:t xml:space="preserve"> </w:t>
      </w:r>
      <w:fldSimple w:instr=" REF _Ref285436496 \h  \* MERGEFORMAT ">
        <w:r w:rsidR="004D7B46" w:rsidRPr="004D7B46">
          <w:rPr>
            <w:lang w:val="en-US"/>
          </w:rPr>
          <w:t>Flow numerics</w:t>
        </w:r>
      </w:fldSimple>
      <w:r w:rsidRPr="004D7B46">
        <w:rPr>
          <w:lang w:val="en-US"/>
        </w:rPr>
        <w:t>).</w:t>
      </w:r>
    </w:p>
    <w:p w:rsidR="00620A54" w:rsidRPr="004D7B46" w:rsidRDefault="00620A54" w:rsidP="004D7B46">
      <w:pPr>
        <w:pStyle w:val="Heading3"/>
        <w:jc w:val="both"/>
        <w:rPr>
          <w:lang w:val="en-US"/>
        </w:rPr>
      </w:pPr>
      <w:bookmarkStart w:id="144" w:name="_Ref285375281"/>
      <w:bookmarkStart w:id="145" w:name="_Toc285701674"/>
      <w:bookmarkStart w:id="146" w:name="_Toc412018075"/>
      <w:r w:rsidRPr="004D7B46">
        <w:rPr>
          <w:lang w:val="en-US"/>
        </w:rPr>
        <w:t>Flow boundary conditions</w:t>
      </w:r>
      <w:bookmarkEnd w:id="144"/>
      <w:bookmarkEnd w:id="145"/>
      <w:bookmarkEnd w:id="146"/>
    </w:p>
    <w:p w:rsidR="00620A54" w:rsidRPr="004D7B46" w:rsidRDefault="00620A54" w:rsidP="004D7B46">
      <w:pPr>
        <w:pStyle w:val="BodyText"/>
        <w:rPr>
          <w:lang w:val="en-US"/>
        </w:rPr>
      </w:pPr>
      <w:r w:rsidRPr="004D7B46">
        <w:rPr>
          <w:lang w:val="en-US"/>
        </w:rPr>
        <w:t xml:space="preserve">Flow boundary conditions need to be specified on all sides of the domain. We will differentiate between the offshore, lateral and landward boundaries that are set using the keywords </w:t>
      </w:r>
      <w:r w:rsidRPr="004D7B46">
        <w:rPr>
          <w:i/>
          <w:lang w:val="en-US"/>
        </w:rPr>
        <w:t>front</w:t>
      </w:r>
      <w:r w:rsidRPr="004D7B46">
        <w:rPr>
          <w:lang w:val="en-US"/>
        </w:rPr>
        <w:t xml:space="preserve">, </w:t>
      </w:r>
      <w:r w:rsidRPr="004D7B46">
        <w:rPr>
          <w:i/>
          <w:lang w:val="en-US"/>
        </w:rPr>
        <w:t>back</w:t>
      </w:r>
      <w:r w:rsidRPr="004D7B46">
        <w:rPr>
          <w:lang w:val="en-US"/>
        </w:rPr>
        <w:t xml:space="preserve"> and </w:t>
      </w:r>
      <w:r w:rsidRPr="004D7B46">
        <w:rPr>
          <w:i/>
          <w:lang w:val="en-US"/>
        </w:rPr>
        <w:t>left</w:t>
      </w:r>
      <w:r w:rsidRPr="004D7B46">
        <w:rPr>
          <w:lang w:val="en-US"/>
        </w:rPr>
        <w:t>/</w:t>
      </w:r>
      <w:r w:rsidRPr="004D7B46">
        <w:rPr>
          <w:i/>
          <w:lang w:val="en-US"/>
        </w:rPr>
        <w:t>right</w:t>
      </w:r>
      <w:r w:rsidRPr="004D7B46">
        <w:rPr>
          <w:lang w:val="en-US"/>
        </w:rPr>
        <w:t xml:space="preserve"> respectively. Table </w:t>
      </w:r>
      <w:r w:rsidRPr="004D7B46">
        <w:rPr>
          <w:highlight w:val="yellow"/>
          <w:lang w:val="en-US"/>
        </w:rPr>
        <w:t>XXX</w:t>
      </w:r>
      <w:r w:rsidRPr="004D7B46">
        <w:rPr>
          <w:lang w:val="en-US"/>
        </w:rPr>
        <w:t xml:space="preserve"> to </w:t>
      </w:r>
      <w:r w:rsidRPr="004D7B46">
        <w:rPr>
          <w:highlight w:val="yellow"/>
          <w:lang w:val="en-US"/>
        </w:rPr>
        <w:t>XXX</w:t>
      </w:r>
      <w:r w:rsidRPr="004D7B46">
        <w:rPr>
          <w:lang w:val="en-US"/>
        </w:rPr>
        <w:t xml:space="preserve"> give an overview of the available flow boundary condition types for each of these boundaries.</w:t>
      </w:r>
    </w:p>
    <w:p w:rsidR="00620A54" w:rsidRPr="004D7B46" w:rsidRDefault="00620A54" w:rsidP="004D7B46">
      <w:pPr>
        <w:pStyle w:val="BodyText"/>
        <w:rPr>
          <w:lang w:val="en-US"/>
        </w:rPr>
      </w:pPr>
      <w:r w:rsidRPr="004D7B46">
        <w:rPr>
          <w:lang w:val="en-US"/>
        </w:rPr>
        <w:t xml:space="preserve">The keyword </w:t>
      </w:r>
      <w:r w:rsidRPr="004D7B46">
        <w:rPr>
          <w:i/>
          <w:lang w:val="en-US"/>
        </w:rPr>
        <w:t>freewave</w:t>
      </w:r>
      <w:r w:rsidRPr="004D7B46">
        <w:rPr>
          <w:lang w:val="en-US"/>
        </w:rPr>
        <w:t xml:space="preserve"> can be used to switch from bound to free propagation of long waves, which can be useful when time series of free long waves incident on the offshore boundary need to be specified. The file </w:t>
      </w:r>
      <w:r w:rsidRPr="004D7B46">
        <w:rPr>
          <w:i/>
          <w:lang w:val="en-US"/>
        </w:rPr>
        <w:t>bc/gen.ezs</w:t>
      </w:r>
      <w:r w:rsidRPr="004D7B46">
        <w:rPr>
          <w:lang w:val="en-US"/>
        </w:rPr>
        <w:t xml:space="preserve"> can be used to describe the free long waves at the offshore boundary as discussed in </w:t>
      </w:r>
      <w:fldSimple w:instr=" REF _Ref285383424 \w \h  \* MERGEFORMAT ">
        <w:r w:rsidR="004D7B46">
          <w:rPr>
            <w:lang w:val="en-US"/>
          </w:rPr>
          <w:t>4.4.1</w:t>
        </w:r>
      </w:fldSimple>
      <w:r w:rsidRPr="004D7B46">
        <w:rPr>
          <w:lang w:val="en-US"/>
        </w:rPr>
        <w:t xml:space="preserve"> </w:t>
      </w:r>
      <w:fldSimple w:instr=" REF _Ref285383424 \h  \* MERGEFORMAT ">
        <w:r w:rsidR="004D7B46" w:rsidRPr="004D7B46">
          <w:rPr>
            <w:lang w:val="en-US"/>
          </w:rPr>
          <w:t>Stationary wave boundary conditions</w:t>
        </w:r>
      </w:fldSimple>
      <w:r w:rsidRPr="004D7B46">
        <w:rPr>
          <w:lang w:val="en-US"/>
        </w:rPr>
        <w:t>.</w:t>
      </w:r>
    </w:p>
    <w:p w:rsidR="00620A54" w:rsidRPr="004D7B46" w:rsidRDefault="00620A54" w:rsidP="004D7B46">
      <w:pPr>
        <w:pStyle w:val="Caption"/>
        <w:keepNext/>
        <w:jc w:val="both"/>
        <w:rPr>
          <w:lang w:val="en-US"/>
        </w:rPr>
      </w:pPr>
      <w:r w:rsidRPr="004D7B46">
        <w:rPr>
          <w:lang w:val="en-US"/>
        </w:rPr>
        <w:t xml:space="preserve">Table </w:t>
      </w:r>
      <w:r w:rsidRPr="004D7B46">
        <w:rPr>
          <w:highlight w:val="yellow"/>
          <w:lang w:val="en-US"/>
        </w:rPr>
        <w:t>XXX</w:t>
      </w:r>
      <w:r w:rsidRPr="004D7B46">
        <w:rPr>
          <w:lang w:val="en-US"/>
        </w:rPr>
        <w:t xml:space="preserve"> Overview of available offshore flow boundary condition types</w:t>
      </w:r>
    </w:p>
    <w:tbl>
      <w:tblPr>
        <w:tblStyle w:val="LightShading-Accent1"/>
        <w:tblW w:w="5000" w:type="pct"/>
        <w:tblLook w:val="04A0"/>
      </w:tblPr>
      <w:tblGrid>
        <w:gridCol w:w="2093"/>
        <w:gridCol w:w="6837"/>
      </w:tblGrid>
      <w:tr w:rsidR="00620A54" w:rsidRPr="004D7B46" w:rsidTr="00883631">
        <w:trPr>
          <w:cnfStyle w:val="100000000000"/>
        </w:trPr>
        <w:tc>
          <w:tcPr>
            <w:cnfStyle w:val="001000000000"/>
            <w:tcW w:w="1172" w:type="pct"/>
          </w:tcPr>
          <w:p w:rsidR="00620A54" w:rsidRPr="004D7B46" w:rsidRDefault="00620A54" w:rsidP="004D7B46">
            <w:pPr>
              <w:pStyle w:val="BodyText"/>
              <w:rPr>
                <w:i/>
                <w:lang w:val="en-US"/>
              </w:rPr>
            </w:pPr>
            <w:r w:rsidRPr="004D7B46">
              <w:rPr>
                <w:i/>
                <w:lang w:val="en-US"/>
              </w:rPr>
              <w:t>front</w:t>
            </w:r>
          </w:p>
        </w:tc>
        <w:tc>
          <w:tcPr>
            <w:tcW w:w="3828" w:type="pct"/>
          </w:tcPr>
          <w:p w:rsidR="00620A54" w:rsidRPr="004D7B46" w:rsidRDefault="00620A54" w:rsidP="004D7B46">
            <w:pPr>
              <w:pStyle w:val="BodyText"/>
              <w:cnfStyle w:val="100000000000"/>
              <w:rPr>
                <w:lang w:val="en-US"/>
              </w:rPr>
            </w:pPr>
            <w:r w:rsidRPr="004D7B46">
              <w:rPr>
                <w:lang w:val="en-US"/>
              </w:rPr>
              <w:t>description</w:t>
            </w:r>
          </w:p>
        </w:tc>
      </w:tr>
      <w:tr w:rsidR="00620A54" w:rsidRPr="004D7B46" w:rsidTr="00883631">
        <w:trPr>
          <w:cnfStyle w:val="000000100000"/>
        </w:trPr>
        <w:tc>
          <w:tcPr>
            <w:cnfStyle w:val="001000000000"/>
            <w:tcW w:w="1172" w:type="pct"/>
          </w:tcPr>
          <w:p w:rsidR="00620A54" w:rsidRPr="004D7B46" w:rsidRDefault="00620A54" w:rsidP="004D7B46">
            <w:pPr>
              <w:pStyle w:val="BodyText"/>
              <w:rPr>
                <w:lang w:val="en-US"/>
              </w:rPr>
            </w:pPr>
            <w:r w:rsidRPr="004D7B46">
              <w:rPr>
                <w:lang w:val="en-US"/>
              </w:rPr>
              <w:t>abs1d</w:t>
            </w:r>
          </w:p>
        </w:tc>
        <w:tc>
          <w:tcPr>
            <w:tcW w:w="3828" w:type="pct"/>
          </w:tcPr>
          <w:p w:rsidR="00620A54" w:rsidRPr="004D7B46" w:rsidRDefault="00620A54" w:rsidP="004D7B46">
            <w:pPr>
              <w:pStyle w:val="BodyText"/>
              <w:cnfStyle w:val="000000100000"/>
              <w:rPr>
                <w:lang w:val="en-US"/>
              </w:rPr>
            </w:pPr>
            <w:r w:rsidRPr="004D7B46">
              <w:rPr>
                <w:lang w:val="en-US"/>
              </w:rPr>
              <w:t>absorbing-generating (weakly-reflective) boundary in 1D</w:t>
            </w:r>
          </w:p>
        </w:tc>
      </w:tr>
      <w:tr w:rsidR="00620A54" w:rsidRPr="004D7B46" w:rsidTr="00883631">
        <w:tc>
          <w:tcPr>
            <w:cnfStyle w:val="001000000000"/>
            <w:tcW w:w="1172" w:type="pct"/>
          </w:tcPr>
          <w:p w:rsidR="00620A54" w:rsidRPr="004D7B46" w:rsidRDefault="00620A54" w:rsidP="004D7B46">
            <w:pPr>
              <w:pStyle w:val="BodyText"/>
              <w:rPr>
                <w:lang w:val="en-US"/>
              </w:rPr>
            </w:pPr>
            <w:r w:rsidRPr="004D7B46">
              <w:rPr>
                <w:lang w:val="en-US"/>
              </w:rPr>
              <w:t>abs2d</w:t>
            </w:r>
          </w:p>
        </w:tc>
        <w:tc>
          <w:tcPr>
            <w:tcW w:w="3828" w:type="pct"/>
          </w:tcPr>
          <w:p w:rsidR="00620A54" w:rsidRPr="004D7B46" w:rsidRDefault="00620A54" w:rsidP="004D7B46">
            <w:pPr>
              <w:pStyle w:val="BodyText"/>
              <w:cnfStyle w:val="000000000000"/>
              <w:rPr>
                <w:lang w:val="en-US"/>
              </w:rPr>
            </w:pPr>
            <w:r w:rsidRPr="004D7B46">
              <w:rPr>
                <w:lang w:val="en-US"/>
              </w:rPr>
              <w:t>absorbing-generating (weakly-reflective) boundary in 2D</w:t>
            </w:r>
          </w:p>
        </w:tc>
      </w:tr>
      <w:tr w:rsidR="00620A54" w:rsidRPr="004D7B46" w:rsidTr="00883631">
        <w:trPr>
          <w:cnfStyle w:val="000000100000"/>
        </w:trPr>
        <w:tc>
          <w:tcPr>
            <w:cnfStyle w:val="001000000000"/>
            <w:tcW w:w="1172" w:type="pct"/>
          </w:tcPr>
          <w:p w:rsidR="00620A54" w:rsidRPr="004D7B46" w:rsidRDefault="00620A54" w:rsidP="004D7B46">
            <w:pPr>
              <w:pStyle w:val="BodyText"/>
              <w:rPr>
                <w:lang w:val="en-US"/>
              </w:rPr>
            </w:pPr>
            <w:r w:rsidRPr="004D7B46">
              <w:rPr>
                <w:lang w:val="en-US"/>
              </w:rPr>
              <w:t>wall</w:t>
            </w:r>
          </w:p>
        </w:tc>
        <w:tc>
          <w:tcPr>
            <w:tcW w:w="3828" w:type="pct"/>
          </w:tcPr>
          <w:p w:rsidR="00620A54" w:rsidRPr="004D7B46" w:rsidRDefault="00620A54" w:rsidP="004D7B46">
            <w:pPr>
              <w:pStyle w:val="BodyText"/>
              <w:cnfStyle w:val="000000100000"/>
              <w:rPr>
                <w:lang w:val="en-US"/>
              </w:rPr>
            </w:pPr>
            <w:r w:rsidRPr="004D7B46">
              <w:rPr>
                <w:lang w:val="en-US"/>
              </w:rPr>
              <w:t>no flux wall</w:t>
            </w:r>
          </w:p>
        </w:tc>
      </w:tr>
      <w:tr w:rsidR="00620A54" w:rsidRPr="004D7B46" w:rsidTr="00883631">
        <w:tc>
          <w:tcPr>
            <w:cnfStyle w:val="001000000000"/>
            <w:tcW w:w="1172" w:type="pct"/>
          </w:tcPr>
          <w:p w:rsidR="00620A54" w:rsidRPr="004D7B46" w:rsidRDefault="00620A54" w:rsidP="004D7B46">
            <w:pPr>
              <w:pStyle w:val="BodyText"/>
              <w:rPr>
                <w:lang w:val="en-US"/>
              </w:rPr>
            </w:pPr>
            <w:r w:rsidRPr="004D7B46">
              <w:rPr>
                <w:lang w:val="en-US"/>
              </w:rPr>
              <w:t>wlevel</w:t>
            </w:r>
          </w:p>
        </w:tc>
        <w:tc>
          <w:tcPr>
            <w:tcW w:w="3828" w:type="pct"/>
          </w:tcPr>
          <w:p w:rsidR="00620A54" w:rsidRPr="004D7B46" w:rsidRDefault="00620A54" w:rsidP="004D7B46">
            <w:pPr>
              <w:pStyle w:val="BodyText"/>
              <w:cnfStyle w:val="000000000000"/>
              <w:rPr>
                <w:lang w:val="en-US"/>
              </w:rPr>
            </w:pPr>
            <w:r w:rsidRPr="004D7B46">
              <w:rPr>
                <w:lang w:val="en-US"/>
              </w:rPr>
              <w:t>water level specification (from file)</w:t>
            </w:r>
          </w:p>
        </w:tc>
      </w:tr>
      <w:tr w:rsidR="00620A54" w:rsidRPr="004D7B46" w:rsidTr="00883631">
        <w:trPr>
          <w:cnfStyle w:val="000000100000"/>
        </w:trPr>
        <w:tc>
          <w:tcPr>
            <w:cnfStyle w:val="001000000000"/>
            <w:tcW w:w="1172" w:type="pct"/>
          </w:tcPr>
          <w:p w:rsidR="00620A54" w:rsidRPr="004D7B46" w:rsidRDefault="00620A54" w:rsidP="004D7B46">
            <w:pPr>
              <w:pStyle w:val="BodyText"/>
              <w:rPr>
                <w:lang w:val="en-US"/>
              </w:rPr>
            </w:pPr>
            <w:r w:rsidRPr="004D7B46">
              <w:rPr>
                <w:lang w:val="en-US"/>
              </w:rPr>
              <w:t>nonh_1d</w:t>
            </w:r>
          </w:p>
        </w:tc>
        <w:tc>
          <w:tcPr>
            <w:tcW w:w="3828" w:type="pct"/>
          </w:tcPr>
          <w:p w:rsidR="00620A54" w:rsidRPr="004D7B46" w:rsidRDefault="00620A54" w:rsidP="004D7B46">
            <w:pPr>
              <w:pStyle w:val="BodyText"/>
              <w:cnfStyle w:val="000000100000"/>
              <w:rPr>
                <w:lang w:val="en-US"/>
              </w:rPr>
            </w:pPr>
            <w:r w:rsidRPr="004D7B46">
              <w:rPr>
                <w:lang w:val="en-US"/>
              </w:rPr>
              <w:t>boundary condition for non-hydrostatic option</w:t>
            </w:r>
          </w:p>
        </w:tc>
      </w:tr>
      <w:tr w:rsidR="00620A54" w:rsidRPr="004D7B46" w:rsidTr="00883631">
        <w:tc>
          <w:tcPr>
            <w:cnfStyle w:val="001000000000"/>
            <w:tcW w:w="1172" w:type="pct"/>
          </w:tcPr>
          <w:p w:rsidR="00620A54" w:rsidRPr="004D7B46" w:rsidRDefault="00620A54" w:rsidP="004D7B46">
            <w:pPr>
              <w:pStyle w:val="BodyText"/>
              <w:rPr>
                <w:lang w:val="en-US"/>
              </w:rPr>
            </w:pPr>
            <w:r w:rsidRPr="004D7B46">
              <w:rPr>
                <w:lang w:val="en-US"/>
              </w:rPr>
              <w:t>waveflume</w:t>
            </w:r>
          </w:p>
        </w:tc>
        <w:tc>
          <w:tcPr>
            <w:tcW w:w="3828" w:type="pct"/>
          </w:tcPr>
          <w:p w:rsidR="00620A54" w:rsidRPr="004D7B46" w:rsidRDefault="00620A54" w:rsidP="004D7B46">
            <w:pPr>
              <w:pStyle w:val="BodyText"/>
              <w:cnfStyle w:val="000000000000"/>
              <w:rPr>
                <w:lang w:val="en-US"/>
              </w:rPr>
            </w:pPr>
            <w:r w:rsidRPr="004D7B46">
              <w:rPr>
                <w:highlight w:val="yellow"/>
                <w:lang w:val="en-US"/>
              </w:rPr>
              <w:t>???</w:t>
            </w:r>
          </w:p>
        </w:tc>
      </w:tr>
    </w:tbl>
    <w:p w:rsidR="00620A54" w:rsidRPr="004D7B46" w:rsidRDefault="00620A54" w:rsidP="004D7B46">
      <w:pPr>
        <w:pStyle w:val="Caption"/>
        <w:keepNext/>
        <w:jc w:val="both"/>
        <w:rPr>
          <w:lang w:val="en-US"/>
        </w:rPr>
      </w:pPr>
      <w:r w:rsidRPr="004D7B46">
        <w:rPr>
          <w:lang w:val="en-US"/>
        </w:rPr>
        <w:t xml:space="preserve">Table </w:t>
      </w:r>
      <w:r w:rsidRPr="004D7B46">
        <w:rPr>
          <w:highlight w:val="yellow"/>
          <w:lang w:val="en-US"/>
        </w:rPr>
        <w:t>XXX</w:t>
      </w:r>
      <w:r w:rsidRPr="004D7B46">
        <w:rPr>
          <w:lang w:val="en-US"/>
        </w:rPr>
        <w:t xml:space="preserve"> Overview of available landward flow boundary condition types</w:t>
      </w:r>
    </w:p>
    <w:tbl>
      <w:tblPr>
        <w:tblStyle w:val="LightShading-Accent1"/>
        <w:tblW w:w="5000" w:type="pct"/>
        <w:tblLook w:val="04A0"/>
      </w:tblPr>
      <w:tblGrid>
        <w:gridCol w:w="2093"/>
        <w:gridCol w:w="6837"/>
      </w:tblGrid>
      <w:tr w:rsidR="00620A54" w:rsidRPr="004D7B46" w:rsidTr="00883631">
        <w:trPr>
          <w:cnfStyle w:val="100000000000"/>
        </w:trPr>
        <w:tc>
          <w:tcPr>
            <w:cnfStyle w:val="001000000000"/>
            <w:tcW w:w="1172" w:type="pct"/>
          </w:tcPr>
          <w:p w:rsidR="00620A54" w:rsidRPr="004D7B46" w:rsidRDefault="00620A54" w:rsidP="004D7B46">
            <w:pPr>
              <w:pStyle w:val="BodyText"/>
              <w:rPr>
                <w:i/>
                <w:lang w:val="en-US"/>
              </w:rPr>
            </w:pPr>
            <w:r w:rsidRPr="004D7B46">
              <w:rPr>
                <w:i/>
                <w:lang w:val="en-US"/>
              </w:rPr>
              <w:t>back</w:t>
            </w:r>
          </w:p>
        </w:tc>
        <w:tc>
          <w:tcPr>
            <w:tcW w:w="3828" w:type="pct"/>
          </w:tcPr>
          <w:p w:rsidR="00620A54" w:rsidRPr="004D7B46" w:rsidRDefault="00620A54" w:rsidP="004D7B46">
            <w:pPr>
              <w:pStyle w:val="BodyText"/>
              <w:cnfStyle w:val="100000000000"/>
              <w:rPr>
                <w:lang w:val="en-US"/>
              </w:rPr>
            </w:pPr>
            <w:r w:rsidRPr="004D7B46">
              <w:rPr>
                <w:lang w:val="en-US"/>
              </w:rPr>
              <w:t>description</w:t>
            </w:r>
          </w:p>
        </w:tc>
      </w:tr>
      <w:tr w:rsidR="00620A54" w:rsidRPr="004D7B46" w:rsidTr="00883631">
        <w:trPr>
          <w:cnfStyle w:val="000000100000"/>
        </w:trPr>
        <w:tc>
          <w:tcPr>
            <w:cnfStyle w:val="001000000000"/>
            <w:tcW w:w="1172" w:type="pct"/>
          </w:tcPr>
          <w:p w:rsidR="00620A54" w:rsidRPr="004D7B46" w:rsidRDefault="00620A54" w:rsidP="004D7B46">
            <w:pPr>
              <w:pStyle w:val="BodyText"/>
              <w:rPr>
                <w:lang w:val="en-US"/>
              </w:rPr>
            </w:pPr>
            <w:r w:rsidRPr="004D7B46">
              <w:rPr>
                <w:lang w:val="en-US"/>
              </w:rPr>
              <w:t>wall</w:t>
            </w:r>
          </w:p>
        </w:tc>
        <w:tc>
          <w:tcPr>
            <w:tcW w:w="3828" w:type="pct"/>
          </w:tcPr>
          <w:p w:rsidR="00620A54" w:rsidRPr="004D7B46" w:rsidRDefault="00620A54" w:rsidP="004D7B46">
            <w:pPr>
              <w:pStyle w:val="BodyText"/>
              <w:cnfStyle w:val="000000100000"/>
              <w:rPr>
                <w:lang w:val="en-US"/>
              </w:rPr>
            </w:pPr>
            <w:r w:rsidRPr="004D7B46">
              <w:rPr>
                <w:lang w:val="en-US"/>
              </w:rPr>
              <w:t>no flux wall</w:t>
            </w:r>
          </w:p>
        </w:tc>
      </w:tr>
      <w:tr w:rsidR="00620A54" w:rsidRPr="004D7B46" w:rsidTr="00883631">
        <w:tc>
          <w:tcPr>
            <w:cnfStyle w:val="001000000000"/>
            <w:tcW w:w="1172" w:type="pct"/>
          </w:tcPr>
          <w:p w:rsidR="00620A54" w:rsidRPr="004D7B46" w:rsidRDefault="00620A54" w:rsidP="004D7B46">
            <w:pPr>
              <w:pStyle w:val="BodyText"/>
              <w:rPr>
                <w:lang w:val="en-US"/>
              </w:rPr>
            </w:pPr>
            <w:r w:rsidRPr="004D7B46">
              <w:rPr>
                <w:lang w:val="en-US"/>
              </w:rPr>
              <w:t>abs1d</w:t>
            </w:r>
          </w:p>
        </w:tc>
        <w:tc>
          <w:tcPr>
            <w:tcW w:w="3828" w:type="pct"/>
          </w:tcPr>
          <w:p w:rsidR="00620A54" w:rsidRPr="004D7B46" w:rsidRDefault="00620A54" w:rsidP="004D7B46">
            <w:pPr>
              <w:pStyle w:val="BodyText"/>
              <w:cnfStyle w:val="000000000000"/>
              <w:rPr>
                <w:lang w:val="en-US"/>
              </w:rPr>
            </w:pPr>
            <w:r w:rsidRPr="004D7B46">
              <w:rPr>
                <w:lang w:val="en-US"/>
              </w:rPr>
              <w:t>absorbing-generating (weakly-reflective) boundary in 1D</w:t>
            </w:r>
          </w:p>
        </w:tc>
      </w:tr>
      <w:tr w:rsidR="00620A54" w:rsidRPr="004D7B46" w:rsidTr="00883631">
        <w:trPr>
          <w:cnfStyle w:val="000000100000"/>
        </w:trPr>
        <w:tc>
          <w:tcPr>
            <w:cnfStyle w:val="001000000000"/>
            <w:tcW w:w="1172" w:type="pct"/>
          </w:tcPr>
          <w:p w:rsidR="00620A54" w:rsidRPr="004D7B46" w:rsidRDefault="00620A54" w:rsidP="004D7B46">
            <w:pPr>
              <w:pStyle w:val="BodyText"/>
              <w:rPr>
                <w:lang w:val="en-US"/>
              </w:rPr>
            </w:pPr>
            <w:r w:rsidRPr="004D7B46">
              <w:rPr>
                <w:lang w:val="en-US"/>
              </w:rPr>
              <w:t>abs2d</w:t>
            </w:r>
          </w:p>
        </w:tc>
        <w:tc>
          <w:tcPr>
            <w:tcW w:w="3828" w:type="pct"/>
          </w:tcPr>
          <w:p w:rsidR="00620A54" w:rsidRPr="004D7B46" w:rsidRDefault="00620A54" w:rsidP="004D7B46">
            <w:pPr>
              <w:pStyle w:val="BodyText"/>
              <w:tabs>
                <w:tab w:val="center" w:pos="3310"/>
              </w:tabs>
              <w:cnfStyle w:val="000000100000"/>
              <w:rPr>
                <w:lang w:val="en-US"/>
              </w:rPr>
            </w:pPr>
            <w:r w:rsidRPr="004D7B46">
              <w:rPr>
                <w:lang w:val="en-US"/>
              </w:rPr>
              <w:t>absorbing-generating (weakly-reflective) boundary in 2D</w:t>
            </w:r>
          </w:p>
        </w:tc>
      </w:tr>
      <w:tr w:rsidR="00620A54" w:rsidRPr="004D7B46" w:rsidTr="00883631">
        <w:tc>
          <w:tcPr>
            <w:cnfStyle w:val="001000000000"/>
            <w:tcW w:w="1172" w:type="pct"/>
          </w:tcPr>
          <w:p w:rsidR="00620A54" w:rsidRPr="004D7B46" w:rsidRDefault="00620A54" w:rsidP="004D7B46">
            <w:pPr>
              <w:pStyle w:val="BodyText"/>
              <w:rPr>
                <w:lang w:val="en-US"/>
              </w:rPr>
            </w:pPr>
            <w:r w:rsidRPr="004D7B46">
              <w:rPr>
                <w:lang w:val="en-US"/>
              </w:rPr>
              <w:lastRenderedPageBreak/>
              <w:t>wlevel</w:t>
            </w:r>
          </w:p>
        </w:tc>
        <w:tc>
          <w:tcPr>
            <w:tcW w:w="3828" w:type="pct"/>
          </w:tcPr>
          <w:p w:rsidR="00620A54" w:rsidRPr="004D7B46" w:rsidRDefault="00620A54" w:rsidP="004D7B46">
            <w:pPr>
              <w:pStyle w:val="BodyText"/>
              <w:cnfStyle w:val="000000000000"/>
              <w:rPr>
                <w:lang w:val="en-US"/>
              </w:rPr>
            </w:pPr>
            <w:r w:rsidRPr="004D7B46">
              <w:rPr>
                <w:lang w:val="en-US"/>
              </w:rPr>
              <w:t>water level specification (from file)</w:t>
            </w:r>
          </w:p>
        </w:tc>
      </w:tr>
    </w:tbl>
    <w:p w:rsidR="00620A54" w:rsidRPr="004D7B46" w:rsidRDefault="00620A54" w:rsidP="004D7B46">
      <w:pPr>
        <w:pStyle w:val="Caption"/>
        <w:keepNext/>
        <w:jc w:val="both"/>
        <w:rPr>
          <w:lang w:val="en-US"/>
        </w:rPr>
      </w:pPr>
      <w:r w:rsidRPr="004D7B46">
        <w:rPr>
          <w:lang w:val="en-US"/>
        </w:rPr>
        <w:t xml:space="preserve">Table </w:t>
      </w:r>
      <w:r w:rsidRPr="004D7B46">
        <w:rPr>
          <w:highlight w:val="yellow"/>
          <w:lang w:val="en-US"/>
        </w:rPr>
        <w:t>XXX</w:t>
      </w:r>
      <w:r w:rsidRPr="004D7B46">
        <w:rPr>
          <w:lang w:val="en-US"/>
        </w:rPr>
        <w:t xml:space="preserve"> Overview of available lateral flow boundary condition types</w:t>
      </w:r>
    </w:p>
    <w:tbl>
      <w:tblPr>
        <w:tblStyle w:val="LightShading-Accent1"/>
        <w:tblW w:w="5000" w:type="pct"/>
        <w:tblLook w:val="04A0"/>
      </w:tblPr>
      <w:tblGrid>
        <w:gridCol w:w="2093"/>
        <w:gridCol w:w="6837"/>
      </w:tblGrid>
      <w:tr w:rsidR="00620A54" w:rsidRPr="004D7B46" w:rsidTr="00883631">
        <w:trPr>
          <w:cnfStyle w:val="100000000000"/>
        </w:trPr>
        <w:tc>
          <w:tcPr>
            <w:cnfStyle w:val="001000000000"/>
            <w:tcW w:w="1172" w:type="pct"/>
          </w:tcPr>
          <w:p w:rsidR="00620A54" w:rsidRPr="004D7B46" w:rsidRDefault="00620A54" w:rsidP="004D7B46">
            <w:pPr>
              <w:pStyle w:val="BodyText"/>
              <w:rPr>
                <w:i/>
                <w:lang w:val="en-US"/>
              </w:rPr>
            </w:pPr>
            <w:r w:rsidRPr="004D7B46">
              <w:rPr>
                <w:i/>
                <w:lang w:val="en-US"/>
              </w:rPr>
              <w:t>back</w:t>
            </w:r>
          </w:p>
        </w:tc>
        <w:tc>
          <w:tcPr>
            <w:tcW w:w="3828" w:type="pct"/>
          </w:tcPr>
          <w:p w:rsidR="00620A54" w:rsidRPr="004D7B46" w:rsidRDefault="00620A54" w:rsidP="004D7B46">
            <w:pPr>
              <w:pStyle w:val="BodyText"/>
              <w:cnfStyle w:val="100000000000"/>
              <w:rPr>
                <w:lang w:val="en-US"/>
              </w:rPr>
            </w:pPr>
            <w:r w:rsidRPr="004D7B46">
              <w:rPr>
                <w:lang w:val="en-US"/>
              </w:rPr>
              <w:t>description</w:t>
            </w:r>
          </w:p>
        </w:tc>
      </w:tr>
      <w:tr w:rsidR="00620A54" w:rsidRPr="004D7B46" w:rsidTr="00883631">
        <w:trPr>
          <w:cnfStyle w:val="000000100000"/>
        </w:trPr>
        <w:tc>
          <w:tcPr>
            <w:cnfStyle w:val="001000000000"/>
            <w:tcW w:w="1172" w:type="pct"/>
          </w:tcPr>
          <w:p w:rsidR="00620A54" w:rsidRPr="004D7B46" w:rsidRDefault="00620A54" w:rsidP="004D7B46">
            <w:pPr>
              <w:pStyle w:val="BodyText"/>
              <w:rPr>
                <w:lang w:val="en-US"/>
              </w:rPr>
            </w:pPr>
            <w:r w:rsidRPr="004D7B46">
              <w:rPr>
                <w:lang w:val="en-US"/>
              </w:rPr>
              <w:t>wall</w:t>
            </w:r>
          </w:p>
        </w:tc>
        <w:tc>
          <w:tcPr>
            <w:tcW w:w="3828" w:type="pct"/>
          </w:tcPr>
          <w:p w:rsidR="00620A54" w:rsidRPr="004D7B46" w:rsidRDefault="00620A54" w:rsidP="004D7B46">
            <w:pPr>
              <w:pStyle w:val="BodyText"/>
              <w:cnfStyle w:val="000000100000"/>
              <w:rPr>
                <w:lang w:val="en-US"/>
              </w:rPr>
            </w:pPr>
            <w:r w:rsidRPr="004D7B46">
              <w:rPr>
                <w:lang w:val="en-US"/>
              </w:rPr>
              <w:t>no flux wall</w:t>
            </w:r>
          </w:p>
        </w:tc>
      </w:tr>
      <w:tr w:rsidR="00620A54" w:rsidRPr="004D7B46" w:rsidTr="00883631">
        <w:tc>
          <w:tcPr>
            <w:cnfStyle w:val="001000000000"/>
            <w:tcW w:w="1172" w:type="pct"/>
          </w:tcPr>
          <w:p w:rsidR="00620A54" w:rsidRPr="004D7B46" w:rsidRDefault="00620A54" w:rsidP="004D7B46">
            <w:pPr>
              <w:pStyle w:val="BodyText"/>
              <w:rPr>
                <w:lang w:val="en-US"/>
              </w:rPr>
            </w:pPr>
            <w:r w:rsidRPr="004D7B46">
              <w:rPr>
                <w:lang w:val="en-US"/>
              </w:rPr>
              <w:t>neumann</w:t>
            </w:r>
          </w:p>
        </w:tc>
        <w:tc>
          <w:tcPr>
            <w:tcW w:w="3828" w:type="pct"/>
          </w:tcPr>
          <w:p w:rsidR="00620A54" w:rsidRPr="004D7B46" w:rsidRDefault="00620A54" w:rsidP="004D7B46">
            <w:pPr>
              <w:pStyle w:val="BodyText"/>
              <w:cnfStyle w:val="000000000000"/>
              <w:rPr>
                <w:lang w:val="en-US"/>
              </w:rPr>
            </w:pPr>
            <w:r w:rsidRPr="004D7B46">
              <w:rPr>
                <w:lang w:val="en-US"/>
              </w:rPr>
              <w:t>Neumann boundary condition (constant water level gradient)</w:t>
            </w:r>
          </w:p>
        </w:tc>
      </w:tr>
      <w:tr w:rsidR="00620A54" w:rsidRPr="004D7B46" w:rsidTr="00883631">
        <w:trPr>
          <w:cnfStyle w:val="000000100000"/>
        </w:trPr>
        <w:tc>
          <w:tcPr>
            <w:cnfStyle w:val="001000000000"/>
            <w:tcW w:w="1172" w:type="pct"/>
          </w:tcPr>
          <w:p w:rsidR="00620A54" w:rsidRPr="004D7B46" w:rsidRDefault="00620A54" w:rsidP="004D7B46">
            <w:pPr>
              <w:pStyle w:val="BodyText"/>
              <w:rPr>
                <w:lang w:val="en-US"/>
              </w:rPr>
            </w:pPr>
            <w:r w:rsidRPr="004D7B46">
              <w:rPr>
                <w:lang w:val="en-US"/>
              </w:rPr>
              <w:t>neumann_v</w:t>
            </w:r>
          </w:p>
        </w:tc>
        <w:tc>
          <w:tcPr>
            <w:tcW w:w="3828" w:type="pct"/>
          </w:tcPr>
          <w:p w:rsidR="00620A54" w:rsidRPr="004D7B46" w:rsidRDefault="00620A54" w:rsidP="004D7B46">
            <w:pPr>
              <w:pStyle w:val="BodyText"/>
              <w:cnfStyle w:val="000000100000"/>
              <w:rPr>
                <w:lang w:val="en-US"/>
              </w:rPr>
            </w:pPr>
            <w:r w:rsidRPr="004D7B46">
              <w:rPr>
                <w:highlight w:val="yellow"/>
                <w:lang w:val="en-US"/>
              </w:rPr>
              <w:t>???</w:t>
            </w:r>
          </w:p>
        </w:tc>
      </w:tr>
      <w:tr w:rsidR="00620A54" w:rsidRPr="004D7B46" w:rsidTr="00883631">
        <w:tc>
          <w:tcPr>
            <w:cnfStyle w:val="001000000000"/>
            <w:tcW w:w="1172" w:type="pct"/>
          </w:tcPr>
          <w:p w:rsidR="00620A54" w:rsidRPr="004D7B46" w:rsidRDefault="00620A54" w:rsidP="004D7B46">
            <w:pPr>
              <w:pStyle w:val="BodyText"/>
              <w:rPr>
                <w:lang w:val="en-US"/>
              </w:rPr>
            </w:pPr>
            <w:r w:rsidRPr="004D7B46">
              <w:rPr>
                <w:lang w:val="en-US"/>
              </w:rPr>
              <w:t>no_advec</w:t>
            </w:r>
          </w:p>
        </w:tc>
        <w:tc>
          <w:tcPr>
            <w:tcW w:w="3828" w:type="pct"/>
          </w:tcPr>
          <w:p w:rsidR="00620A54" w:rsidRPr="004D7B46" w:rsidRDefault="00620A54" w:rsidP="004D7B46">
            <w:pPr>
              <w:pStyle w:val="BodyText"/>
              <w:cnfStyle w:val="000000000000"/>
              <w:rPr>
                <w:lang w:val="en-US"/>
              </w:rPr>
            </w:pPr>
            <w:r w:rsidRPr="004D7B46">
              <w:rPr>
                <w:highlight w:val="yellow"/>
                <w:lang w:val="en-US"/>
              </w:rPr>
              <w:t>???</w:t>
            </w:r>
          </w:p>
        </w:tc>
      </w:tr>
    </w:tbl>
    <w:p w:rsidR="00620A54" w:rsidRPr="004D7B46" w:rsidRDefault="00620A54" w:rsidP="004D7B46">
      <w:pPr>
        <w:pStyle w:val="BodyText"/>
        <w:rPr>
          <w:lang w:val="en-US"/>
        </w:rPr>
      </w:pPr>
    </w:p>
    <w:p w:rsidR="00620A54" w:rsidRPr="004D7B46" w:rsidRDefault="00620A54" w:rsidP="004D7B46">
      <w:pPr>
        <w:pStyle w:val="BodyText"/>
        <w:rPr>
          <w:lang w:val="en-US"/>
        </w:rPr>
      </w:pPr>
      <w:r w:rsidRPr="004D7B46">
        <w:rPr>
          <w:lang w:val="en-US"/>
        </w:rPr>
        <w:t>The table below gives an overview of all keywords related to the flow boundary conditions:</w:t>
      </w:r>
    </w:p>
    <w:tbl>
      <w:tblPr>
        <w:tblStyle w:val="LightShading-Accent1"/>
        <w:tblW w:w="0" w:type="auto"/>
        <w:tblLook w:val="04A0"/>
      </w:tblPr>
      <w:tblGrid>
        <w:gridCol w:w="1616"/>
        <w:gridCol w:w="2266"/>
        <w:gridCol w:w="1306"/>
        <w:gridCol w:w="1616"/>
        <w:gridCol w:w="848"/>
        <w:gridCol w:w="1278"/>
      </w:tblGrid>
      <w:tr w:rsidR="00620A54" w:rsidRPr="004D7B46" w:rsidTr="00883631">
        <w:trPr>
          <w:cnfStyle w:val="100000000000"/>
          <w:tblHeader/>
        </w:trPr>
        <w:tc>
          <w:tcPr>
            <w:cnfStyle w:val="001000000000"/>
            <w:tcW w:w="1616" w:type="dxa"/>
          </w:tcPr>
          <w:p w:rsidR="00620A54" w:rsidRPr="004D7B46" w:rsidRDefault="00620A54" w:rsidP="004D7B46">
            <w:pPr>
              <w:pStyle w:val="PlainText"/>
              <w:jc w:val="both"/>
            </w:pPr>
            <w:r w:rsidRPr="004D7B46">
              <w:t>keyword</w:t>
            </w:r>
          </w:p>
        </w:tc>
        <w:tc>
          <w:tcPr>
            <w:tcW w:w="2266" w:type="dxa"/>
          </w:tcPr>
          <w:p w:rsidR="00620A54" w:rsidRPr="004D7B46" w:rsidRDefault="00620A54" w:rsidP="004D7B46">
            <w:pPr>
              <w:pStyle w:val="PlainText"/>
              <w:jc w:val="both"/>
              <w:cnfStyle w:val="100000000000"/>
            </w:pPr>
            <w:r w:rsidRPr="004D7B46">
              <w:t>description</w:t>
            </w:r>
          </w:p>
        </w:tc>
        <w:tc>
          <w:tcPr>
            <w:tcW w:w="1306" w:type="dxa"/>
          </w:tcPr>
          <w:p w:rsidR="00620A54" w:rsidRPr="004D7B46" w:rsidRDefault="00620A54" w:rsidP="004D7B46">
            <w:pPr>
              <w:pStyle w:val="PlainText"/>
              <w:jc w:val="both"/>
              <w:cnfStyle w:val="100000000000"/>
            </w:pPr>
            <w:r w:rsidRPr="004D7B46">
              <w:t>default</w:t>
            </w:r>
          </w:p>
        </w:tc>
        <w:tc>
          <w:tcPr>
            <w:tcW w:w="1616" w:type="dxa"/>
          </w:tcPr>
          <w:p w:rsidR="00620A54" w:rsidRPr="004D7B46" w:rsidRDefault="00620A54" w:rsidP="004D7B46">
            <w:pPr>
              <w:pStyle w:val="PlainText"/>
              <w:jc w:val="both"/>
              <w:cnfStyle w:val="100000000000"/>
            </w:pPr>
            <w:r w:rsidRPr="004D7B46">
              <w:t>range</w:t>
            </w:r>
          </w:p>
        </w:tc>
        <w:tc>
          <w:tcPr>
            <w:tcW w:w="848" w:type="dxa"/>
          </w:tcPr>
          <w:p w:rsidR="00620A54" w:rsidRPr="004D7B46" w:rsidRDefault="00620A54" w:rsidP="004D7B46">
            <w:pPr>
              <w:pStyle w:val="PlainText"/>
              <w:jc w:val="both"/>
              <w:cnfStyle w:val="100000000000"/>
            </w:pPr>
            <w:r w:rsidRPr="004D7B46">
              <w:t>units</w:t>
            </w:r>
          </w:p>
        </w:tc>
        <w:tc>
          <w:tcPr>
            <w:tcW w:w="1278" w:type="dxa"/>
          </w:tcPr>
          <w:p w:rsidR="00620A54" w:rsidRPr="004D7B46" w:rsidRDefault="00620A54" w:rsidP="004D7B46">
            <w:pPr>
              <w:pStyle w:val="PlainText"/>
              <w:jc w:val="both"/>
              <w:cnfStyle w:val="100000000000"/>
            </w:pPr>
            <w:r w:rsidRPr="004D7B46">
              <w:t>remark</w:t>
            </w:r>
          </w:p>
        </w:tc>
      </w:tr>
      <w:tr w:rsidR="00620A54" w:rsidRPr="004D7B46" w:rsidTr="00883631">
        <w:trPr>
          <w:cnfStyle w:val="000000100000"/>
        </w:trPr>
        <w:tc>
          <w:tcPr>
            <w:cnfStyle w:val="001000000000"/>
            <w:tcW w:w="1616" w:type="dxa"/>
          </w:tcPr>
          <w:p w:rsidR="00620A54" w:rsidRPr="004D7B46" w:rsidRDefault="00620A54" w:rsidP="004D7B46">
            <w:pPr>
              <w:pStyle w:val="PlainText"/>
              <w:jc w:val="both"/>
            </w:pPr>
            <w:r w:rsidRPr="004D7B46">
              <w:t>ARC*</w:t>
            </w:r>
          </w:p>
        </w:tc>
        <w:tc>
          <w:tcPr>
            <w:tcW w:w="2266" w:type="dxa"/>
          </w:tcPr>
          <w:p w:rsidR="00620A54" w:rsidRPr="004D7B46" w:rsidRDefault="00620A54" w:rsidP="004D7B46">
            <w:pPr>
              <w:pStyle w:val="PlainText"/>
              <w:jc w:val="both"/>
              <w:cnfStyle w:val="000000100000"/>
            </w:pPr>
            <w:r w:rsidRPr="004D7B46">
              <w:t>Switch for active reflection compensation at seaward boundary</w:t>
            </w:r>
          </w:p>
        </w:tc>
        <w:tc>
          <w:tcPr>
            <w:tcW w:w="1306" w:type="dxa"/>
          </w:tcPr>
          <w:p w:rsidR="00620A54" w:rsidRPr="004D7B46" w:rsidRDefault="00620A54" w:rsidP="004D7B46">
            <w:pPr>
              <w:pStyle w:val="PlainText"/>
              <w:jc w:val="both"/>
              <w:cnfStyle w:val="000000100000"/>
            </w:pPr>
            <w:r w:rsidRPr="004D7B46">
              <w:t>1</w:t>
            </w:r>
          </w:p>
        </w:tc>
        <w:tc>
          <w:tcPr>
            <w:tcW w:w="1616" w:type="dxa"/>
          </w:tcPr>
          <w:p w:rsidR="00620A54" w:rsidRPr="004D7B46" w:rsidRDefault="00620A54" w:rsidP="004D7B46">
            <w:pPr>
              <w:pStyle w:val="PlainText"/>
              <w:jc w:val="both"/>
              <w:cnfStyle w:val="000000100000"/>
            </w:pPr>
            <w:r w:rsidRPr="004D7B46">
              <w:t>0 - 1</w:t>
            </w:r>
          </w:p>
        </w:tc>
        <w:tc>
          <w:tcPr>
            <w:tcW w:w="848" w:type="dxa"/>
          </w:tcPr>
          <w:p w:rsidR="00620A54" w:rsidRPr="004D7B46" w:rsidRDefault="00620A54" w:rsidP="004D7B46">
            <w:pPr>
              <w:pStyle w:val="PlainText"/>
              <w:jc w:val="both"/>
              <w:cnfStyle w:val="000000100000"/>
            </w:pPr>
            <w:r w:rsidRPr="004D7B46">
              <w:t>-</w:t>
            </w:r>
          </w:p>
        </w:tc>
        <w:tc>
          <w:tcPr>
            <w:tcW w:w="1278" w:type="dxa"/>
          </w:tcPr>
          <w:p w:rsidR="00620A54" w:rsidRPr="004D7B46" w:rsidRDefault="00620A54" w:rsidP="004D7B46">
            <w:pPr>
              <w:pStyle w:val="PlainText"/>
              <w:jc w:val="both"/>
              <w:cnfStyle w:val="000000100000"/>
            </w:pPr>
          </w:p>
        </w:tc>
      </w:tr>
      <w:tr w:rsidR="00620A54" w:rsidRPr="004D7B46" w:rsidTr="00883631">
        <w:tc>
          <w:tcPr>
            <w:cnfStyle w:val="001000000000"/>
            <w:tcW w:w="1616" w:type="dxa"/>
          </w:tcPr>
          <w:p w:rsidR="00620A54" w:rsidRPr="004D7B46" w:rsidRDefault="00620A54" w:rsidP="004D7B46">
            <w:pPr>
              <w:pStyle w:val="PlainText"/>
              <w:jc w:val="both"/>
            </w:pPr>
            <w:r w:rsidRPr="004D7B46">
              <w:t>back</w:t>
            </w:r>
          </w:p>
        </w:tc>
        <w:tc>
          <w:tcPr>
            <w:tcW w:w="2266" w:type="dxa"/>
          </w:tcPr>
          <w:p w:rsidR="00620A54" w:rsidRPr="004D7B46" w:rsidRDefault="00620A54" w:rsidP="004D7B46">
            <w:pPr>
              <w:pStyle w:val="PlainText"/>
              <w:jc w:val="both"/>
              <w:cnfStyle w:val="000000000000"/>
            </w:pPr>
            <w:r w:rsidRPr="004D7B46">
              <w:t>Switch for boundary at bay side</w:t>
            </w:r>
          </w:p>
        </w:tc>
        <w:tc>
          <w:tcPr>
            <w:tcW w:w="1306" w:type="dxa"/>
          </w:tcPr>
          <w:p w:rsidR="00620A54" w:rsidRPr="004D7B46" w:rsidRDefault="00620A54" w:rsidP="004D7B46">
            <w:pPr>
              <w:pStyle w:val="PlainText"/>
              <w:jc w:val="both"/>
              <w:cnfStyle w:val="000000000000"/>
            </w:pPr>
            <w:r w:rsidRPr="004D7B46">
              <w:t>abs_2d</w:t>
            </w:r>
          </w:p>
        </w:tc>
        <w:tc>
          <w:tcPr>
            <w:tcW w:w="1616" w:type="dxa"/>
          </w:tcPr>
          <w:p w:rsidR="00620A54" w:rsidRPr="004D7B46" w:rsidRDefault="00620A54" w:rsidP="004D7B46">
            <w:pPr>
              <w:pStyle w:val="PlainText"/>
              <w:jc w:val="both"/>
              <w:cnfStyle w:val="000000000000"/>
            </w:pPr>
            <w:r w:rsidRPr="004D7B46">
              <w:t>wall, abs_1d, abs_2d, wlevel</w:t>
            </w:r>
          </w:p>
        </w:tc>
        <w:tc>
          <w:tcPr>
            <w:tcW w:w="848" w:type="dxa"/>
          </w:tcPr>
          <w:p w:rsidR="00620A54" w:rsidRPr="004D7B46" w:rsidRDefault="00620A54" w:rsidP="004D7B46">
            <w:pPr>
              <w:pStyle w:val="PlainText"/>
              <w:jc w:val="both"/>
              <w:cnfStyle w:val="000000000000"/>
            </w:pPr>
          </w:p>
        </w:tc>
        <w:tc>
          <w:tcPr>
            <w:tcW w:w="1278" w:type="dxa"/>
          </w:tcPr>
          <w:p w:rsidR="00620A54" w:rsidRPr="004D7B46" w:rsidRDefault="00620A54" w:rsidP="004D7B46">
            <w:pPr>
              <w:pStyle w:val="PlainText"/>
              <w:jc w:val="both"/>
              <w:cnfStyle w:val="000000000000"/>
            </w:pPr>
          </w:p>
        </w:tc>
      </w:tr>
      <w:tr w:rsidR="00620A54" w:rsidRPr="004D7B46" w:rsidTr="00883631">
        <w:trPr>
          <w:cnfStyle w:val="000000100000"/>
        </w:trPr>
        <w:tc>
          <w:tcPr>
            <w:cnfStyle w:val="001000000000"/>
            <w:tcW w:w="1616" w:type="dxa"/>
          </w:tcPr>
          <w:p w:rsidR="00620A54" w:rsidRPr="004D7B46" w:rsidRDefault="00620A54" w:rsidP="004D7B46">
            <w:pPr>
              <w:pStyle w:val="PlainText"/>
              <w:jc w:val="both"/>
            </w:pPr>
            <w:r w:rsidRPr="004D7B46">
              <w:t>epsi*</w:t>
            </w:r>
          </w:p>
        </w:tc>
        <w:tc>
          <w:tcPr>
            <w:tcW w:w="2266" w:type="dxa"/>
          </w:tcPr>
          <w:p w:rsidR="00620A54" w:rsidRPr="004D7B46" w:rsidRDefault="00620A54" w:rsidP="004D7B46">
            <w:pPr>
              <w:pStyle w:val="PlainText"/>
              <w:jc w:val="both"/>
              <w:cnfStyle w:val="000000100000"/>
            </w:pPr>
            <w:r w:rsidRPr="004D7B46">
              <w:t>Ratio of mean current to time varying current through offshore boundary</w:t>
            </w:r>
          </w:p>
        </w:tc>
        <w:tc>
          <w:tcPr>
            <w:tcW w:w="1306" w:type="dxa"/>
          </w:tcPr>
          <w:p w:rsidR="00620A54" w:rsidRPr="004D7B46" w:rsidRDefault="00620A54" w:rsidP="004D7B46">
            <w:pPr>
              <w:pStyle w:val="PlainText"/>
              <w:jc w:val="both"/>
              <w:cnfStyle w:val="000000100000"/>
            </w:pPr>
            <w:r w:rsidRPr="004D7B46">
              <w:t>-1.0</w:t>
            </w:r>
          </w:p>
        </w:tc>
        <w:tc>
          <w:tcPr>
            <w:tcW w:w="1616" w:type="dxa"/>
          </w:tcPr>
          <w:p w:rsidR="00620A54" w:rsidRPr="004D7B46" w:rsidRDefault="00620A54" w:rsidP="004D7B46">
            <w:pPr>
              <w:pStyle w:val="PlainText"/>
              <w:jc w:val="both"/>
              <w:cnfStyle w:val="000000100000"/>
            </w:pPr>
            <w:r w:rsidRPr="004D7B46">
              <w:t>-1.0 - 0.2</w:t>
            </w:r>
          </w:p>
        </w:tc>
        <w:tc>
          <w:tcPr>
            <w:tcW w:w="848" w:type="dxa"/>
          </w:tcPr>
          <w:p w:rsidR="00620A54" w:rsidRPr="004D7B46" w:rsidRDefault="00620A54" w:rsidP="004D7B46">
            <w:pPr>
              <w:pStyle w:val="PlainText"/>
              <w:jc w:val="both"/>
              <w:cnfStyle w:val="000000100000"/>
            </w:pPr>
            <w:r w:rsidRPr="004D7B46">
              <w:t>-</w:t>
            </w:r>
          </w:p>
        </w:tc>
        <w:tc>
          <w:tcPr>
            <w:tcW w:w="1278" w:type="dxa"/>
          </w:tcPr>
          <w:p w:rsidR="00620A54" w:rsidRPr="004D7B46" w:rsidRDefault="00620A54" w:rsidP="004D7B46">
            <w:pPr>
              <w:pStyle w:val="PlainText"/>
              <w:jc w:val="both"/>
              <w:cnfStyle w:val="000000100000"/>
            </w:pPr>
          </w:p>
        </w:tc>
      </w:tr>
      <w:tr w:rsidR="00620A54" w:rsidRPr="004D7B46" w:rsidTr="00883631">
        <w:tc>
          <w:tcPr>
            <w:cnfStyle w:val="001000000000"/>
            <w:tcW w:w="1616" w:type="dxa"/>
          </w:tcPr>
          <w:p w:rsidR="00620A54" w:rsidRPr="004D7B46" w:rsidRDefault="00620A54" w:rsidP="004D7B46">
            <w:pPr>
              <w:pStyle w:val="PlainText"/>
              <w:jc w:val="both"/>
            </w:pPr>
            <w:r w:rsidRPr="004D7B46">
              <w:t>freewave*</w:t>
            </w:r>
          </w:p>
        </w:tc>
        <w:tc>
          <w:tcPr>
            <w:tcW w:w="2266" w:type="dxa"/>
          </w:tcPr>
          <w:p w:rsidR="00620A54" w:rsidRPr="004D7B46" w:rsidRDefault="00620A54" w:rsidP="004D7B46">
            <w:pPr>
              <w:pStyle w:val="PlainText"/>
              <w:jc w:val="both"/>
              <w:cnfStyle w:val="000000000000"/>
            </w:pPr>
            <w:r w:rsidRPr="004D7B46">
              <w:t>Switch for free wave propagation 0 = use cg (default); 1 = use sqrt(gh) in instat = ts_2</w:t>
            </w:r>
          </w:p>
        </w:tc>
        <w:tc>
          <w:tcPr>
            <w:tcW w:w="1306" w:type="dxa"/>
          </w:tcPr>
          <w:p w:rsidR="00620A54" w:rsidRPr="004D7B46" w:rsidRDefault="00620A54" w:rsidP="004D7B46">
            <w:pPr>
              <w:pStyle w:val="PlainText"/>
              <w:jc w:val="both"/>
              <w:cnfStyle w:val="000000000000"/>
            </w:pPr>
            <w:r w:rsidRPr="004D7B46">
              <w:t>0</w:t>
            </w:r>
          </w:p>
        </w:tc>
        <w:tc>
          <w:tcPr>
            <w:tcW w:w="1616" w:type="dxa"/>
          </w:tcPr>
          <w:p w:rsidR="00620A54" w:rsidRPr="004D7B46" w:rsidRDefault="00620A54" w:rsidP="004D7B46">
            <w:pPr>
              <w:pStyle w:val="PlainText"/>
              <w:jc w:val="both"/>
              <w:cnfStyle w:val="000000000000"/>
            </w:pPr>
            <w:r w:rsidRPr="004D7B46">
              <w:t>0 - 1</w:t>
            </w:r>
          </w:p>
        </w:tc>
        <w:tc>
          <w:tcPr>
            <w:tcW w:w="848" w:type="dxa"/>
          </w:tcPr>
          <w:p w:rsidR="00620A54" w:rsidRPr="004D7B46" w:rsidRDefault="00620A54" w:rsidP="004D7B46">
            <w:pPr>
              <w:pStyle w:val="PlainText"/>
              <w:jc w:val="both"/>
              <w:cnfStyle w:val="000000000000"/>
            </w:pPr>
            <w:r w:rsidRPr="004D7B46">
              <w:t>-</w:t>
            </w:r>
          </w:p>
        </w:tc>
        <w:tc>
          <w:tcPr>
            <w:tcW w:w="1278" w:type="dxa"/>
          </w:tcPr>
          <w:p w:rsidR="00620A54" w:rsidRPr="004D7B46" w:rsidRDefault="00620A54" w:rsidP="004D7B46">
            <w:pPr>
              <w:pStyle w:val="PlainText"/>
              <w:jc w:val="both"/>
              <w:cnfStyle w:val="000000000000"/>
            </w:pPr>
          </w:p>
        </w:tc>
      </w:tr>
      <w:tr w:rsidR="00620A54" w:rsidRPr="004D7B46" w:rsidTr="00883631">
        <w:trPr>
          <w:cnfStyle w:val="000000100000"/>
        </w:trPr>
        <w:tc>
          <w:tcPr>
            <w:cnfStyle w:val="001000000000"/>
            <w:tcW w:w="1616" w:type="dxa"/>
          </w:tcPr>
          <w:p w:rsidR="00620A54" w:rsidRPr="004D7B46" w:rsidRDefault="00620A54" w:rsidP="004D7B46">
            <w:pPr>
              <w:pStyle w:val="PlainText"/>
              <w:jc w:val="both"/>
            </w:pPr>
            <w:r w:rsidRPr="004D7B46">
              <w:t>front</w:t>
            </w:r>
          </w:p>
        </w:tc>
        <w:tc>
          <w:tcPr>
            <w:tcW w:w="2266" w:type="dxa"/>
          </w:tcPr>
          <w:p w:rsidR="00620A54" w:rsidRPr="004D7B46" w:rsidRDefault="00620A54" w:rsidP="004D7B46">
            <w:pPr>
              <w:pStyle w:val="PlainText"/>
              <w:jc w:val="both"/>
              <w:cnfStyle w:val="000000100000"/>
            </w:pPr>
            <w:r w:rsidRPr="004D7B46">
              <w:t>Switch for seaward flow boundary</w:t>
            </w:r>
          </w:p>
        </w:tc>
        <w:tc>
          <w:tcPr>
            <w:tcW w:w="1306" w:type="dxa"/>
          </w:tcPr>
          <w:p w:rsidR="00620A54" w:rsidRPr="004D7B46" w:rsidRDefault="00620A54" w:rsidP="004D7B46">
            <w:pPr>
              <w:pStyle w:val="PlainText"/>
              <w:jc w:val="both"/>
              <w:cnfStyle w:val="000000100000"/>
            </w:pPr>
            <w:r w:rsidRPr="004D7B46">
              <w:t>abs_2d</w:t>
            </w:r>
          </w:p>
        </w:tc>
        <w:tc>
          <w:tcPr>
            <w:tcW w:w="1616" w:type="dxa"/>
          </w:tcPr>
          <w:p w:rsidR="00620A54" w:rsidRPr="004D7B46" w:rsidRDefault="00620A54" w:rsidP="004D7B46">
            <w:pPr>
              <w:pStyle w:val="PlainText"/>
              <w:jc w:val="both"/>
              <w:cnfStyle w:val="000000100000"/>
            </w:pPr>
            <w:r w:rsidRPr="004D7B46">
              <w:t>abs_1d, abs_2d, wall, wlevel, nonh_1d, waveflume</w:t>
            </w:r>
          </w:p>
        </w:tc>
        <w:tc>
          <w:tcPr>
            <w:tcW w:w="848" w:type="dxa"/>
          </w:tcPr>
          <w:p w:rsidR="00620A54" w:rsidRPr="004D7B46" w:rsidRDefault="00620A54" w:rsidP="004D7B46">
            <w:pPr>
              <w:pStyle w:val="PlainText"/>
              <w:jc w:val="both"/>
              <w:cnfStyle w:val="000000100000"/>
            </w:pPr>
          </w:p>
        </w:tc>
        <w:tc>
          <w:tcPr>
            <w:tcW w:w="1278" w:type="dxa"/>
          </w:tcPr>
          <w:p w:rsidR="00620A54" w:rsidRPr="004D7B46" w:rsidRDefault="00620A54" w:rsidP="004D7B46">
            <w:pPr>
              <w:pStyle w:val="PlainText"/>
              <w:jc w:val="both"/>
              <w:cnfStyle w:val="000000100000"/>
            </w:pPr>
          </w:p>
        </w:tc>
      </w:tr>
      <w:tr w:rsidR="00620A54" w:rsidRPr="004D7B46" w:rsidTr="00883631">
        <w:tc>
          <w:tcPr>
            <w:cnfStyle w:val="001000000000"/>
            <w:tcW w:w="1616" w:type="dxa"/>
          </w:tcPr>
          <w:p w:rsidR="00620A54" w:rsidRPr="004D7B46" w:rsidRDefault="00620A54" w:rsidP="004D7B46">
            <w:pPr>
              <w:pStyle w:val="PlainText"/>
              <w:jc w:val="both"/>
            </w:pPr>
            <w:r w:rsidRPr="004D7B46">
              <w:t>left</w:t>
            </w:r>
          </w:p>
        </w:tc>
        <w:tc>
          <w:tcPr>
            <w:tcW w:w="2266" w:type="dxa"/>
          </w:tcPr>
          <w:p w:rsidR="00620A54" w:rsidRPr="004D7B46" w:rsidRDefault="00620A54" w:rsidP="004D7B46">
            <w:pPr>
              <w:pStyle w:val="PlainText"/>
              <w:jc w:val="both"/>
              <w:cnfStyle w:val="000000000000"/>
            </w:pPr>
            <w:r w:rsidRPr="004D7B46">
              <w:t>Switch for lateral boundary at ny+1</w:t>
            </w:r>
          </w:p>
        </w:tc>
        <w:tc>
          <w:tcPr>
            <w:tcW w:w="1306" w:type="dxa"/>
          </w:tcPr>
          <w:p w:rsidR="00620A54" w:rsidRPr="004D7B46" w:rsidRDefault="00620A54" w:rsidP="004D7B46">
            <w:pPr>
              <w:pStyle w:val="PlainText"/>
              <w:jc w:val="both"/>
              <w:cnfStyle w:val="000000000000"/>
            </w:pPr>
            <w:r w:rsidRPr="004D7B46">
              <w:t>neumann</w:t>
            </w:r>
          </w:p>
        </w:tc>
        <w:tc>
          <w:tcPr>
            <w:tcW w:w="1616" w:type="dxa"/>
          </w:tcPr>
          <w:p w:rsidR="00620A54" w:rsidRPr="004D7B46" w:rsidRDefault="00620A54" w:rsidP="004D7B46">
            <w:pPr>
              <w:pStyle w:val="PlainText"/>
              <w:jc w:val="both"/>
              <w:cnfStyle w:val="000000000000"/>
            </w:pPr>
            <w:r w:rsidRPr="004D7B46">
              <w:t>neumann, wall, no_advec, neumann_v</w:t>
            </w:r>
          </w:p>
        </w:tc>
        <w:tc>
          <w:tcPr>
            <w:tcW w:w="848" w:type="dxa"/>
          </w:tcPr>
          <w:p w:rsidR="00620A54" w:rsidRPr="004D7B46" w:rsidRDefault="00620A54" w:rsidP="004D7B46">
            <w:pPr>
              <w:pStyle w:val="PlainText"/>
              <w:jc w:val="both"/>
              <w:cnfStyle w:val="000000000000"/>
            </w:pPr>
          </w:p>
        </w:tc>
        <w:tc>
          <w:tcPr>
            <w:tcW w:w="1278" w:type="dxa"/>
          </w:tcPr>
          <w:p w:rsidR="00620A54" w:rsidRPr="004D7B46" w:rsidRDefault="00620A54" w:rsidP="004D7B46">
            <w:pPr>
              <w:pStyle w:val="PlainText"/>
              <w:jc w:val="both"/>
              <w:cnfStyle w:val="000000000000"/>
            </w:pPr>
          </w:p>
        </w:tc>
      </w:tr>
      <w:tr w:rsidR="00620A54" w:rsidRPr="004D7B46" w:rsidTr="00883631">
        <w:trPr>
          <w:cnfStyle w:val="000000100000"/>
        </w:trPr>
        <w:tc>
          <w:tcPr>
            <w:cnfStyle w:val="001000000000"/>
            <w:tcW w:w="1616" w:type="dxa"/>
          </w:tcPr>
          <w:p w:rsidR="00620A54" w:rsidRPr="004D7B46" w:rsidRDefault="00620A54" w:rsidP="004D7B46">
            <w:pPr>
              <w:pStyle w:val="PlainText"/>
              <w:jc w:val="both"/>
            </w:pPr>
            <w:r w:rsidRPr="004D7B46">
              <w:t>nc*</w:t>
            </w:r>
          </w:p>
        </w:tc>
        <w:tc>
          <w:tcPr>
            <w:tcW w:w="2266" w:type="dxa"/>
          </w:tcPr>
          <w:p w:rsidR="00620A54" w:rsidRPr="004D7B46" w:rsidRDefault="00620A54" w:rsidP="004D7B46">
            <w:pPr>
              <w:pStyle w:val="PlainText"/>
              <w:jc w:val="both"/>
              <w:cnfStyle w:val="000000100000"/>
            </w:pPr>
            <w:r w:rsidRPr="004D7B46">
              <w:t>Smoothing distance for estimating umean (defined as nr of cells)</w:t>
            </w:r>
          </w:p>
        </w:tc>
        <w:tc>
          <w:tcPr>
            <w:tcW w:w="1306" w:type="dxa"/>
          </w:tcPr>
          <w:p w:rsidR="00620A54" w:rsidRPr="004D7B46" w:rsidRDefault="00620A54" w:rsidP="004D7B46">
            <w:pPr>
              <w:pStyle w:val="PlainText"/>
              <w:jc w:val="both"/>
              <w:cnfStyle w:val="000000100000"/>
            </w:pPr>
            <w:r w:rsidRPr="004D7B46">
              <w:t>par%ny+1</w:t>
            </w:r>
          </w:p>
        </w:tc>
        <w:tc>
          <w:tcPr>
            <w:tcW w:w="1616" w:type="dxa"/>
          </w:tcPr>
          <w:p w:rsidR="00620A54" w:rsidRPr="004D7B46" w:rsidRDefault="00620A54" w:rsidP="004D7B46">
            <w:pPr>
              <w:pStyle w:val="PlainText"/>
              <w:jc w:val="both"/>
              <w:cnfStyle w:val="000000100000"/>
            </w:pPr>
            <w:r w:rsidRPr="004D7B46">
              <w:t>1 - par%ny+1</w:t>
            </w:r>
          </w:p>
        </w:tc>
        <w:tc>
          <w:tcPr>
            <w:tcW w:w="848" w:type="dxa"/>
          </w:tcPr>
          <w:p w:rsidR="00620A54" w:rsidRPr="004D7B46" w:rsidRDefault="00620A54" w:rsidP="004D7B46">
            <w:pPr>
              <w:pStyle w:val="PlainText"/>
              <w:jc w:val="both"/>
              <w:cnfStyle w:val="000000100000"/>
            </w:pPr>
            <w:r w:rsidRPr="004D7B46">
              <w:t>-</w:t>
            </w:r>
          </w:p>
        </w:tc>
        <w:tc>
          <w:tcPr>
            <w:tcW w:w="1278" w:type="dxa"/>
          </w:tcPr>
          <w:p w:rsidR="00620A54" w:rsidRPr="004D7B46" w:rsidRDefault="00620A54" w:rsidP="004D7B46">
            <w:pPr>
              <w:pStyle w:val="PlainText"/>
              <w:jc w:val="both"/>
              <w:cnfStyle w:val="000000100000"/>
            </w:pPr>
          </w:p>
        </w:tc>
      </w:tr>
      <w:tr w:rsidR="00620A54" w:rsidRPr="004D7B46" w:rsidTr="00883631">
        <w:tc>
          <w:tcPr>
            <w:cnfStyle w:val="001000000000"/>
            <w:tcW w:w="1616" w:type="dxa"/>
          </w:tcPr>
          <w:p w:rsidR="00620A54" w:rsidRPr="004D7B46" w:rsidRDefault="00620A54" w:rsidP="004D7B46">
            <w:pPr>
              <w:pStyle w:val="PlainText"/>
              <w:jc w:val="both"/>
            </w:pPr>
            <w:r w:rsidRPr="004D7B46">
              <w:t>order*</w:t>
            </w:r>
          </w:p>
        </w:tc>
        <w:tc>
          <w:tcPr>
            <w:tcW w:w="2266" w:type="dxa"/>
          </w:tcPr>
          <w:p w:rsidR="00620A54" w:rsidRPr="004D7B46" w:rsidRDefault="00620A54" w:rsidP="004D7B46">
            <w:pPr>
              <w:pStyle w:val="PlainText"/>
              <w:jc w:val="both"/>
              <w:cnfStyle w:val="000000000000"/>
            </w:pPr>
            <w:r w:rsidRPr="004D7B46">
              <w:t xml:space="preserve">Switch for order of wave steering, 1 = first order wave steering (short </w:t>
            </w:r>
            <w:r w:rsidRPr="004D7B46">
              <w:lastRenderedPageBreak/>
              <w:t>wave energy only), 2 = second oder wave steering (bound long wave corresponding to short wave forcing is added)</w:t>
            </w:r>
          </w:p>
        </w:tc>
        <w:tc>
          <w:tcPr>
            <w:tcW w:w="1306" w:type="dxa"/>
          </w:tcPr>
          <w:p w:rsidR="00620A54" w:rsidRPr="004D7B46" w:rsidRDefault="00620A54" w:rsidP="004D7B46">
            <w:pPr>
              <w:pStyle w:val="PlainText"/>
              <w:jc w:val="both"/>
              <w:cnfStyle w:val="000000000000"/>
            </w:pPr>
            <w:r w:rsidRPr="004D7B46">
              <w:lastRenderedPageBreak/>
              <w:t>2.0</w:t>
            </w:r>
          </w:p>
        </w:tc>
        <w:tc>
          <w:tcPr>
            <w:tcW w:w="1616" w:type="dxa"/>
          </w:tcPr>
          <w:p w:rsidR="00620A54" w:rsidRPr="004D7B46" w:rsidRDefault="00620A54" w:rsidP="004D7B46">
            <w:pPr>
              <w:pStyle w:val="PlainText"/>
              <w:jc w:val="both"/>
              <w:cnfStyle w:val="000000000000"/>
            </w:pPr>
            <w:r w:rsidRPr="004D7B46">
              <w:t>1.0 - 2.0</w:t>
            </w:r>
          </w:p>
        </w:tc>
        <w:tc>
          <w:tcPr>
            <w:tcW w:w="848" w:type="dxa"/>
          </w:tcPr>
          <w:p w:rsidR="00620A54" w:rsidRPr="004D7B46" w:rsidRDefault="00620A54" w:rsidP="004D7B46">
            <w:pPr>
              <w:pStyle w:val="PlainText"/>
              <w:jc w:val="both"/>
              <w:cnfStyle w:val="000000000000"/>
            </w:pPr>
            <w:r w:rsidRPr="004D7B46">
              <w:t>-</w:t>
            </w:r>
          </w:p>
        </w:tc>
        <w:tc>
          <w:tcPr>
            <w:tcW w:w="1278" w:type="dxa"/>
          </w:tcPr>
          <w:p w:rsidR="00620A54" w:rsidRPr="004D7B46" w:rsidRDefault="00620A54" w:rsidP="004D7B46">
            <w:pPr>
              <w:pStyle w:val="PlainText"/>
              <w:jc w:val="both"/>
              <w:cnfStyle w:val="000000000000"/>
            </w:pPr>
          </w:p>
        </w:tc>
      </w:tr>
      <w:tr w:rsidR="00620A54" w:rsidRPr="004D7B46" w:rsidTr="00883631">
        <w:trPr>
          <w:cnfStyle w:val="000000100000"/>
        </w:trPr>
        <w:tc>
          <w:tcPr>
            <w:cnfStyle w:val="001000000000"/>
            <w:tcW w:w="1616" w:type="dxa"/>
          </w:tcPr>
          <w:p w:rsidR="00620A54" w:rsidRPr="004D7B46" w:rsidRDefault="00620A54" w:rsidP="004D7B46">
            <w:pPr>
              <w:pStyle w:val="PlainText"/>
              <w:jc w:val="both"/>
            </w:pPr>
            <w:r w:rsidRPr="004D7B46">
              <w:lastRenderedPageBreak/>
              <w:t>right</w:t>
            </w:r>
          </w:p>
        </w:tc>
        <w:tc>
          <w:tcPr>
            <w:tcW w:w="2266" w:type="dxa"/>
          </w:tcPr>
          <w:p w:rsidR="00620A54" w:rsidRPr="004D7B46" w:rsidRDefault="00620A54" w:rsidP="004D7B46">
            <w:pPr>
              <w:pStyle w:val="PlainText"/>
              <w:jc w:val="both"/>
              <w:cnfStyle w:val="000000100000"/>
            </w:pPr>
            <w:r w:rsidRPr="004D7B46">
              <w:t>Switch for lateral boundary at 0</w:t>
            </w:r>
          </w:p>
        </w:tc>
        <w:tc>
          <w:tcPr>
            <w:tcW w:w="1306" w:type="dxa"/>
          </w:tcPr>
          <w:p w:rsidR="00620A54" w:rsidRPr="004D7B46" w:rsidRDefault="00620A54" w:rsidP="004D7B46">
            <w:pPr>
              <w:pStyle w:val="PlainText"/>
              <w:jc w:val="both"/>
              <w:cnfStyle w:val="000000100000"/>
            </w:pPr>
            <w:r w:rsidRPr="004D7B46">
              <w:t>neumann</w:t>
            </w:r>
          </w:p>
        </w:tc>
        <w:tc>
          <w:tcPr>
            <w:tcW w:w="1616" w:type="dxa"/>
          </w:tcPr>
          <w:p w:rsidR="00620A54" w:rsidRPr="004D7B46" w:rsidRDefault="00620A54" w:rsidP="004D7B46">
            <w:pPr>
              <w:pStyle w:val="PlainText"/>
              <w:jc w:val="both"/>
              <w:cnfStyle w:val="000000100000"/>
            </w:pPr>
            <w:r w:rsidRPr="004D7B46">
              <w:t>neumann, wall, no_advec, neumann_v</w:t>
            </w:r>
          </w:p>
        </w:tc>
        <w:tc>
          <w:tcPr>
            <w:tcW w:w="848" w:type="dxa"/>
          </w:tcPr>
          <w:p w:rsidR="00620A54" w:rsidRPr="004D7B46" w:rsidRDefault="00620A54" w:rsidP="004D7B46">
            <w:pPr>
              <w:pStyle w:val="PlainText"/>
              <w:jc w:val="both"/>
              <w:cnfStyle w:val="000000100000"/>
            </w:pPr>
          </w:p>
        </w:tc>
        <w:tc>
          <w:tcPr>
            <w:tcW w:w="1278" w:type="dxa"/>
          </w:tcPr>
          <w:p w:rsidR="00620A54" w:rsidRPr="004D7B46" w:rsidRDefault="00620A54" w:rsidP="004D7B46">
            <w:pPr>
              <w:pStyle w:val="PlainText"/>
              <w:jc w:val="both"/>
              <w:cnfStyle w:val="000000100000"/>
            </w:pPr>
          </w:p>
        </w:tc>
      </w:tr>
      <w:tr w:rsidR="00620A54" w:rsidRPr="004D7B46" w:rsidTr="00883631">
        <w:tc>
          <w:tcPr>
            <w:cnfStyle w:val="001000000000"/>
            <w:tcW w:w="1616" w:type="dxa"/>
          </w:tcPr>
          <w:p w:rsidR="00620A54" w:rsidRPr="004D7B46" w:rsidRDefault="00620A54" w:rsidP="004D7B46">
            <w:pPr>
              <w:pStyle w:val="PlainText"/>
              <w:jc w:val="both"/>
            </w:pPr>
            <w:r w:rsidRPr="004D7B46">
              <w:t>tidetype*</w:t>
            </w:r>
          </w:p>
        </w:tc>
        <w:tc>
          <w:tcPr>
            <w:tcW w:w="2266" w:type="dxa"/>
          </w:tcPr>
          <w:p w:rsidR="00620A54" w:rsidRPr="004D7B46" w:rsidRDefault="00620A54" w:rsidP="004D7B46">
            <w:pPr>
              <w:pStyle w:val="PlainText"/>
              <w:jc w:val="both"/>
              <w:cnfStyle w:val="000000000000"/>
            </w:pPr>
            <w:r w:rsidRPr="004D7B46">
              <w:t>Switch for offfshore boundary, velocity boundary or instant water level boundary</w:t>
            </w:r>
          </w:p>
        </w:tc>
        <w:tc>
          <w:tcPr>
            <w:tcW w:w="1306" w:type="dxa"/>
          </w:tcPr>
          <w:p w:rsidR="00620A54" w:rsidRPr="004D7B46" w:rsidRDefault="00620A54" w:rsidP="004D7B46">
            <w:pPr>
              <w:pStyle w:val="PlainText"/>
              <w:jc w:val="both"/>
              <w:cnfStyle w:val="000000000000"/>
            </w:pPr>
            <w:r w:rsidRPr="004D7B46">
              <w:t>velocity</w:t>
            </w:r>
          </w:p>
        </w:tc>
        <w:tc>
          <w:tcPr>
            <w:tcW w:w="1616" w:type="dxa"/>
          </w:tcPr>
          <w:p w:rsidR="00620A54" w:rsidRPr="004D7B46" w:rsidRDefault="00620A54" w:rsidP="004D7B46">
            <w:pPr>
              <w:pStyle w:val="PlainText"/>
              <w:jc w:val="both"/>
              <w:cnfStyle w:val="000000000000"/>
            </w:pPr>
            <w:r w:rsidRPr="004D7B46">
              <w:t>instant, velocity</w:t>
            </w:r>
          </w:p>
        </w:tc>
        <w:tc>
          <w:tcPr>
            <w:tcW w:w="848" w:type="dxa"/>
          </w:tcPr>
          <w:p w:rsidR="00620A54" w:rsidRPr="004D7B46" w:rsidRDefault="00620A54" w:rsidP="004D7B46">
            <w:pPr>
              <w:pStyle w:val="PlainText"/>
              <w:jc w:val="both"/>
              <w:cnfStyle w:val="000000000000"/>
            </w:pPr>
          </w:p>
        </w:tc>
        <w:tc>
          <w:tcPr>
            <w:tcW w:w="1278" w:type="dxa"/>
          </w:tcPr>
          <w:p w:rsidR="00620A54" w:rsidRPr="004D7B46" w:rsidRDefault="00620A54" w:rsidP="004D7B46">
            <w:pPr>
              <w:pStyle w:val="PlainText"/>
              <w:jc w:val="both"/>
              <w:cnfStyle w:val="000000000000"/>
            </w:pPr>
          </w:p>
        </w:tc>
      </w:tr>
    </w:tbl>
    <w:p w:rsidR="00620A54" w:rsidRPr="004D7B46" w:rsidRDefault="00620A54" w:rsidP="004D7B46">
      <w:pPr>
        <w:pStyle w:val="Heading3"/>
        <w:jc w:val="both"/>
        <w:rPr>
          <w:lang w:val="en-US"/>
        </w:rPr>
      </w:pPr>
      <w:bookmarkStart w:id="147" w:name="_Ref285440556"/>
      <w:bookmarkStart w:id="148" w:name="_Toc285701675"/>
      <w:bookmarkStart w:id="149" w:name="_Toc412018076"/>
      <w:r w:rsidRPr="004D7B46">
        <w:rPr>
          <w:lang w:val="en-US"/>
        </w:rPr>
        <w:t>Time-varying tide/surge</w:t>
      </w:r>
      <w:bookmarkEnd w:id="147"/>
      <w:bookmarkEnd w:id="148"/>
      <w:bookmarkEnd w:id="149"/>
    </w:p>
    <w:p w:rsidR="00620A54" w:rsidRPr="004D7B46" w:rsidRDefault="00620A54" w:rsidP="004D7B46">
      <w:pPr>
        <w:pStyle w:val="BodyText"/>
        <w:rPr>
          <w:rStyle w:val="IntenseEmphasis"/>
          <w:lang w:val="en-US"/>
        </w:rPr>
      </w:pPr>
      <w:r w:rsidRPr="004D7B46">
        <w:rPr>
          <w:rStyle w:val="IntenseEmphasis"/>
          <w:lang w:val="en-US"/>
        </w:rPr>
        <w:t xml:space="preserve">XBeach can take in up to four time-varying tidal (or surge) signals to be applied to the four boundaries. The number of tidal signals is determined by the keyword </w:t>
      </w:r>
      <w:r w:rsidRPr="004D7B46">
        <w:rPr>
          <w:rStyle w:val="IntenseEmphasis"/>
          <w:i/>
          <w:lang w:val="en-US"/>
        </w:rPr>
        <w:t>tideloc</w:t>
      </w:r>
      <w:r w:rsidRPr="004D7B46">
        <w:rPr>
          <w:rStyle w:val="IntenseEmphasis"/>
          <w:lang w:val="en-US"/>
        </w:rPr>
        <w:t xml:space="preserve"> that can take the values 0, 1, 2 or 4. Specifying three tidal signals is not an option. Setting </w:t>
      </w:r>
      <w:r w:rsidRPr="004D7B46">
        <w:rPr>
          <w:rStyle w:val="IntenseEmphasis"/>
          <w:i/>
          <w:lang w:val="en-US"/>
        </w:rPr>
        <w:t>tideloc=0</w:t>
      </w:r>
      <w:r w:rsidRPr="004D7B46">
        <w:rPr>
          <w:rStyle w:val="IntenseEmphasis"/>
          <w:lang w:val="en-US"/>
        </w:rPr>
        <w:t xml:space="preserve"> disables the time-varying tide/surge option. In this case a constant and uniform water level is used specified by the keyword </w:t>
      </w:r>
      <w:r w:rsidRPr="004D7B46">
        <w:rPr>
          <w:rStyle w:val="IntenseEmphasis"/>
          <w:i/>
          <w:lang w:val="en-US"/>
        </w:rPr>
        <w:t>zs0</w:t>
      </w:r>
      <w:r w:rsidRPr="004D7B46">
        <w:rPr>
          <w:rStyle w:val="IntenseEmphasis"/>
          <w:lang w:val="en-US"/>
        </w:rPr>
        <w:t>.</w:t>
      </w:r>
    </w:p>
    <w:p w:rsidR="00620A54" w:rsidRPr="004D7B46" w:rsidRDefault="00620A54" w:rsidP="004D7B46">
      <w:pPr>
        <w:pStyle w:val="BodyText"/>
        <w:rPr>
          <w:rStyle w:val="IntenseEmphasis"/>
          <w:lang w:val="en-US"/>
        </w:rPr>
      </w:pPr>
      <w:r w:rsidRPr="004D7B46">
        <w:rPr>
          <w:rStyle w:val="IntenseEmphasis"/>
          <w:lang w:val="en-US"/>
        </w:rPr>
        <w:t xml:space="preserve">The length of the tidal signals is determined by the keyword </w:t>
      </w:r>
      <w:r w:rsidRPr="004D7B46">
        <w:rPr>
          <w:rStyle w:val="IntenseEmphasis"/>
          <w:i/>
          <w:lang w:val="en-US"/>
        </w:rPr>
        <w:t>tidelen</w:t>
      </w:r>
      <w:r w:rsidRPr="004D7B46">
        <w:rPr>
          <w:rStyle w:val="IntenseEmphasis"/>
          <w:lang w:val="en-US"/>
        </w:rPr>
        <w:t xml:space="preserve">. This is the number of water levels specified in the file referenced with the </w:t>
      </w:r>
      <w:r w:rsidRPr="004D7B46">
        <w:rPr>
          <w:rStyle w:val="IntenseEmphasis"/>
          <w:i/>
          <w:lang w:val="en-US"/>
        </w:rPr>
        <w:t>zs0file</w:t>
      </w:r>
      <w:r w:rsidRPr="004D7B46">
        <w:rPr>
          <w:rStyle w:val="IntenseEmphasis"/>
          <w:lang w:val="en-US"/>
        </w:rPr>
        <w:t xml:space="preserve"> keyword. The tidal signal will be interpolated to the local time step of the XBeach simulation; therefore the resolution of the signals only needs to be enough to resolve the water level phenomenon of interest (i.e. tide variations, surge event). The tidal signals are not reused, therefore the signal should be at least as long as the simulation time.</w:t>
      </w:r>
    </w:p>
    <w:p w:rsidR="00620A54" w:rsidRPr="004D7B46" w:rsidRDefault="00620A54" w:rsidP="004D7B46">
      <w:pPr>
        <w:pStyle w:val="BodyText"/>
        <w:rPr>
          <w:rStyle w:val="IntenseEmphasis"/>
          <w:lang w:val="en-US"/>
        </w:rPr>
      </w:pPr>
      <w:r w:rsidRPr="004D7B46">
        <w:rPr>
          <w:rStyle w:val="IntenseEmphasis"/>
          <w:lang w:val="en-US"/>
        </w:rPr>
        <w:t xml:space="preserve">The </w:t>
      </w:r>
      <w:r w:rsidRPr="004D7B46">
        <w:rPr>
          <w:rStyle w:val="IntenseEmphasis"/>
          <w:i/>
          <w:lang w:val="en-US"/>
        </w:rPr>
        <w:t>zs0file</w:t>
      </w:r>
      <w:r w:rsidRPr="004D7B46">
        <w:rPr>
          <w:rStyle w:val="IntenseEmphasis"/>
          <w:lang w:val="en-US"/>
        </w:rPr>
        <w:t xml:space="preserve"> file must adhere to the following format where the last three columns are optional depending on the value of </w:t>
      </w:r>
      <w:r w:rsidRPr="004D7B46">
        <w:rPr>
          <w:rStyle w:val="IntenseEmphasis"/>
          <w:i/>
          <w:lang w:val="en-US"/>
        </w:rPr>
        <w:t>tideloc</w:t>
      </w:r>
      <w:r w:rsidRPr="004D7B46">
        <w:rPr>
          <w:rStyle w:val="IntenseEmphasis"/>
          <w:lang w:val="en-US"/>
        </w:rPr>
        <w:t xml:space="preserve"> and </w:t>
      </w:r>
      <w:r w:rsidRPr="004D7B46">
        <w:rPr>
          <w:rStyle w:val="IntenseEmphasis"/>
          <w:i/>
          <w:lang w:val="en-US"/>
        </w:rPr>
        <w:t>tlen</w:t>
      </w:r>
      <w:r w:rsidRPr="004D7B46">
        <w:rPr>
          <w:rStyle w:val="IntenseEmphasis"/>
          <w:lang w:val="en-US"/>
        </w:rPr>
        <w:t xml:space="preserve"> represents the value of </w:t>
      </w:r>
      <w:r w:rsidRPr="004D7B46">
        <w:rPr>
          <w:rStyle w:val="IntenseEmphasis"/>
          <w:i/>
          <w:lang w:val="en-US"/>
        </w:rPr>
        <w:t>tidelen</w:t>
      </w:r>
      <w:r w:rsidRPr="004D7B46">
        <w:rPr>
          <w:rStyle w:val="IntenseEmphasis"/>
          <w:lang w:val="en-US"/>
        </w:rPr>
        <w:t>:</w:t>
      </w:r>
    </w:p>
    <w:p w:rsidR="00620A54" w:rsidRPr="004D7B46" w:rsidRDefault="00620A54" w:rsidP="004D7B46">
      <w:pPr>
        <w:pStyle w:val="Codeheader"/>
        <w:rPr>
          <w:rStyle w:val="IntenseEmphasis"/>
          <w:lang w:val="en-US"/>
        </w:rPr>
      </w:pPr>
      <w:r w:rsidRPr="004D7B46">
        <w:rPr>
          <w:rStyle w:val="IntenseEmphasis"/>
          <w:lang w:val="en-US"/>
        </w:rPr>
        <w:t>tide.txt</w:t>
      </w:r>
    </w:p>
    <w:p w:rsidR="00620A54" w:rsidRPr="004D7B46" w:rsidRDefault="00620A54" w:rsidP="004D7B46">
      <w:pPr>
        <w:pStyle w:val="Code"/>
        <w:jc w:val="both"/>
      </w:pPr>
      <w:r w:rsidRPr="004D7B46">
        <w:t>&lt;time 1&gt; &lt;zs 1,1&gt; [&lt;zs 2,1&gt; [&lt;zs 3,1&gt; &lt;zs 4,1&gt;]]</w:t>
      </w:r>
    </w:p>
    <w:p w:rsidR="00620A54" w:rsidRPr="004D7B46" w:rsidRDefault="00620A54" w:rsidP="004D7B46">
      <w:pPr>
        <w:pStyle w:val="Code"/>
        <w:jc w:val="both"/>
      </w:pPr>
      <w:r w:rsidRPr="004D7B46">
        <w:t>&lt;time 2&gt; &lt;zs 1,2&gt; [&lt;zs 2,2&gt; [&lt;zs 3,2&gt; &lt;zs 4,2&gt;]]</w:t>
      </w:r>
    </w:p>
    <w:p w:rsidR="00620A54" w:rsidRPr="004D7B46" w:rsidRDefault="00620A54" w:rsidP="004D7B46">
      <w:pPr>
        <w:pStyle w:val="Code"/>
        <w:jc w:val="both"/>
      </w:pPr>
      <w:r w:rsidRPr="004D7B46">
        <w:t>&lt;time 3&gt; &lt;zs 1,3&gt; [&lt;zs 2,3&gt; [&lt;zs 3,3&gt; &lt;zs 4,3&gt;]]</w:t>
      </w:r>
    </w:p>
    <w:p w:rsidR="00620A54" w:rsidRPr="004D7B46" w:rsidRDefault="00620A54" w:rsidP="004D7B46">
      <w:pPr>
        <w:pStyle w:val="Code"/>
        <w:jc w:val="both"/>
      </w:pPr>
      <w:r w:rsidRPr="004D7B46">
        <w:t>...</w:t>
      </w:r>
    </w:p>
    <w:p w:rsidR="00620A54" w:rsidRPr="004D7B46" w:rsidRDefault="00620A54" w:rsidP="004D7B46">
      <w:pPr>
        <w:pStyle w:val="Code"/>
        <w:jc w:val="both"/>
      </w:pPr>
      <w:r w:rsidRPr="004D7B46">
        <w:t>&lt;time tlen&gt; &lt;zs 1,tlen&gt; [&lt;zs 2,tlen&gt; [&lt;zs 3,tlen&gt; &lt;zs 4,tlen&gt;]]</w:t>
      </w:r>
    </w:p>
    <w:p w:rsidR="00620A54" w:rsidRPr="004D7B46" w:rsidRDefault="00620A54" w:rsidP="004D7B46">
      <w:pPr>
        <w:pStyle w:val="BodyText"/>
        <w:rPr>
          <w:rStyle w:val="IntenseEmphasis"/>
          <w:lang w:val="en-US"/>
        </w:rPr>
      </w:pPr>
      <w:r w:rsidRPr="004D7B46">
        <w:rPr>
          <w:rStyle w:val="IntenseEmphasis"/>
          <w:lang w:val="en-US"/>
        </w:rPr>
        <w:t xml:space="preserve">With the options discussed above we can either impose a uniform and constant water level, a single, two or the maximum number of four time-varying boundary conditions. In the first and last case there is no need to specify the location at which the boundary conditions are imposed. In the first case, the boundary conditions are uniform and in the latter case each signal is imposed on a different corner of the model domain and spatially interpolated along the boundaries. When four tidal signals are provided the first signal is imposed to the left offshore boundary seen from sea (x=1,y=1) and the others according to a clockwise rotation. </w:t>
      </w:r>
      <w:r w:rsidRPr="004D7B46">
        <w:rPr>
          <w:rStyle w:val="IntenseEmphasis"/>
          <w:lang w:val="en-US"/>
        </w:rPr>
        <w:lastRenderedPageBreak/>
        <w:t xml:space="preserve">Therefore the columns in the </w:t>
      </w:r>
      <w:r w:rsidRPr="004D7B46">
        <w:rPr>
          <w:rStyle w:val="IntenseEmphasis"/>
          <w:i/>
          <w:lang w:val="en-US"/>
        </w:rPr>
        <w:t xml:space="preserve">zs0file </w:t>
      </w:r>
      <w:r w:rsidRPr="004D7B46">
        <w:rPr>
          <w:rStyle w:val="IntenseEmphasis"/>
          <w:lang w:val="en-US"/>
        </w:rPr>
        <w:t>must follow the order of: (x=1,y=1), (x=1,y=N), (x=N,y=N), (x=N,y=1).</w:t>
      </w:r>
    </w:p>
    <w:p w:rsidR="00620A54" w:rsidRPr="004D7B46" w:rsidRDefault="00620A54" w:rsidP="004D7B46">
      <w:pPr>
        <w:pStyle w:val="BodyText"/>
        <w:rPr>
          <w:rStyle w:val="IntenseEmphasis"/>
          <w:lang w:val="en-US"/>
        </w:rPr>
      </w:pPr>
      <w:r w:rsidRPr="004D7B46">
        <w:rPr>
          <w:rStyle w:val="IntenseEmphasis"/>
          <w:lang w:val="en-US"/>
        </w:rPr>
        <w:t xml:space="preserve">In case of a single tidal signal, the signal is imposed on both offshore corners of the domain, while a constant water level defined by the keyword </w:t>
      </w:r>
      <w:r w:rsidRPr="004D7B46">
        <w:rPr>
          <w:rStyle w:val="IntenseEmphasis"/>
          <w:i/>
          <w:lang w:val="en-US"/>
        </w:rPr>
        <w:t>zs0</w:t>
      </w:r>
      <w:r w:rsidRPr="004D7B46">
        <w:rPr>
          <w:rStyle w:val="IntenseEmphasis"/>
          <w:lang w:val="en-US"/>
        </w:rPr>
        <w:t xml:space="preserve"> is imposed on the landward corners. In case of two tidal signals there are two options available: 1) the first signal is imposed on the offshore boundary and the second on the landward boundary or 2) the first signal is imposed on the left lateral boundary and the second on the right lateral boundary. The choice between the two options is made using the keyword </w:t>
      </w:r>
      <w:r w:rsidRPr="004D7B46">
        <w:rPr>
          <w:rStyle w:val="IntenseEmphasis"/>
          <w:i/>
          <w:lang w:val="en-US"/>
        </w:rPr>
        <w:t>paulrevere</w:t>
      </w:r>
      <w:r w:rsidRPr="004D7B46">
        <w:rPr>
          <w:rStyle w:val="IntenseEmphasis"/>
          <w:lang w:val="en-US"/>
        </w:rPr>
        <w:t xml:space="preserve"> where a value </w:t>
      </w:r>
      <w:r w:rsidRPr="004D7B46">
        <w:rPr>
          <w:rStyle w:val="IntenseEmphasis"/>
          <w:i/>
          <w:lang w:val="en-US"/>
        </w:rPr>
        <w:t>0</w:t>
      </w:r>
      <w:r w:rsidRPr="004D7B46">
        <w:rPr>
          <w:rStyle w:val="IntenseEmphasis"/>
          <w:lang w:val="en-US"/>
        </w:rPr>
        <w:t xml:space="preserve"> indicates the first option and a value </w:t>
      </w:r>
      <w:r w:rsidRPr="004D7B46">
        <w:rPr>
          <w:rStyle w:val="IntenseEmphasis"/>
          <w:i/>
          <w:lang w:val="en-US"/>
        </w:rPr>
        <w:t>1</w:t>
      </w:r>
      <w:r w:rsidRPr="004D7B46">
        <w:rPr>
          <w:rStyle w:val="IntenseEmphasis"/>
          <w:lang w:val="en-US"/>
        </w:rPr>
        <w:t xml:space="preserve"> indicates the second option. Also in the case of two tidal signals the signals are spatially interpolated along the boundaries.</w:t>
      </w:r>
    </w:p>
    <w:tbl>
      <w:tblPr>
        <w:tblStyle w:val="LightShading-Accent1"/>
        <w:tblW w:w="0" w:type="auto"/>
        <w:tblLook w:val="04A0"/>
      </w:tblPr>
      <w:tblGrid>
        <w:gridCol w:w="1730"/>
        <w:gridCol w:w="2218"/>
        <w:gridCol w:w="1258"/>
        <w:gridCol w:w="1415"/>
        <w:gridCol w:w="973"/>
        <w:gridCol w:w="1336"/>
      </w:tblGrid>
      <w:tr w:rsidR="00620A54" w:rsidRPr="004D7B46" w:rsidTr="00883631">
        <w:trPr>
          <w:cnfStyle w:val="100000000000"/>
          <w:tblHeader/>
        </w:trPr>
        <w:tc>
          <w:tcPr>
            <w:cnfStyle w:val="001000000000"/>
            <w:tcW w:w="1730" w:type="dxa"/>
          </w:tcPr>
          <w:p w:rsidR="00620A54" w:rsidRPr="004D7B46" w:rsidRDefault="00620A54" w:rsidP="004D7B46">
            <w:pPr>
              <w:pStyle w:val="PlainText"/>
              <w:jc w:val="both"/>
            </w:pPr>
            <w:r w:rsidRPr="004D7B46">
              <w:t>keyword</w:t>
            </w:r>
          </w:p>
        </w:tc>
        <w:tc>
          <w:tcPr>
            <w:tcW w:w="2218" w:type="dxa"/>
          </w:tcPr>
          <w:p w:rsidR="00620A54" w:rsidRPr="004D7B46" w:rsidRDefault="00620A54" w:rsidP="004D7B46">
            <w:pPr>
              <w:pStyle w:val="PlainText"/>
              <w:jc w:val="both"/>
              <w:cnfStyle w:val="100000000000"/>
            </w:pPr>
            <w:r w:rsidRPr="004D7B46">
              <w:t>description</w:t>
            </w:r>
          </w:p>
        </w:tc>
        <w:tc>
          <w:tcPr>
            <w:tcW w:w="1258" w:type="dxa"/>
          </w:tcPr>
          <w:p w:rsidR="00620A54" w:rsidRPr="004D7B46" w:rsidRDefault="00620A54" w:rsidP="004D7B46">
            <w:pPr>
              <w:pStyle w:val="PlainText"/>
              <w:jc w:val="both"/>
              <w:cnfStyle w:val="100000000000"/>
            </w:pPr>
            <w:r w:rsidRPr="004D7B46">
              <w:t>default</w:t>
            </w:r>
          </w:p>
        </w:tc>
        <w:tc>
          <w:tcPr>
            <w:tcW w:w="1415" w:type="dxa"/>
          </w:tcPr>
          <w:p w:rsidR="00620A54" w:rsidRPr="004D7B46" w:rsidRDefault="00620A54" w:rsidP="004D7B46">
            <w:pPr>
              <w:pStyle w:val="PlainText"/>
              <w:jc w:val="both"/>
              <w:cnfStyle w:val="100000000000"/>
            </w:pPr>
            <w:r w:rsidRPr="004D7B46">
              <w:t>range</w:t>
            </w:r>
          </w:p>
        </w:tc>
        <w:tc>
          <w:tcPr>
            <w:tcW w:w="973" w:type="dxa"/>
          </w:tcPr>
          <w:p w:rsidR="00620A54" w:rsidRPr="004D7B46" w:rsidRDefault="00620A54" w:rsidP="004D7B46">
            <w:pPr>
              <w:pStyle w:val="PlainText"/>
              <w:jc w:val="both"/>
              <w:cnfStyle w:val="100000000000"/>
            </w:pPr>
            <w:r w:rsidRPr="004D7B46">
              <w:t>units</w:t>
            </w:r>
          </w:p>
        </w:tc>
        <w:tc>
          <w:tcPr>
            <w:tcW w:w="1336" w:type="dxa"/>
          </w:tcPr>
          <w:p w:rsidR="00620A54" w:rsidRPr="004D7B46" w:rsidRDefault="00620A54" w:rsidP="004D7B46">
            <w:pPr>
              <w:pStyle w:val="PlainText"/>
              <w:jc w:val="both"/>
              <w:cnfStyle w:val="100000000000"/>
            </w:pPr>
            <w:r w:rsidRPr="004D7B46">
              <w:t>remark</w:t>
            </w:r>
          </w:p>
        </w:tc>
      </w:tr>
      <w:tr w:rsidR="00620A54" w:rsidRPr="004D7B46" w:rsidTr="00883631">
        <w:trPr>
          <w:cnfStyle w:val="000000100000"/>
        </w:trPr>
        <w:tc>
          <w:tcPr>
            <w:cnfStyle w:val="001000000000"/>
            <w:tcW w:w="1730" w:type="dxa"/>
          </w:tcPr>
          <w:p w:rsidR="00620A54" w:rsidRPr="004D7B46" w:rsidRDefault="00620A54" w:rsidP="004D7B46">
            <w:pPr>
              <w:pStyle w:val="PlainText"/>
              <w:jc w:val="both"/>
            </w:pPr>
            <w:r w:rsidRPr="004D7B46">
              <w:t>paulrevere</w:t>
            </w:r>
          </w:p>
        </w:tc>
        <w:tc>
          <w:tcPr>
            <w:tcW w:w="2218" w:type="dxa"/>
          </w:tcPr>
          <w:p w:rsidR="00620A54" w:rsidRPr="004D7B46" w:rsidRDefault="00620A54" w:rsidP="004D7B46">
            <w:pPr>
              <w:pStyle w:val="PlainText"/>
              <w:jc w:val="both"/>
              <w:cnfStyle w:val="000000100000"/>
            </w:pPr>
            <w:r w:rsidRPr="004D7B46">
              <w:t>Specifies tide on sea and land or two sea points if tideloc = 2</w:t>
            </w:r>
          </w:p>
        </w:tc>
        <w:tc>
          <w:tcPr>
            <w:tcW w:w="1258" w:type="dxa"/>
          </w:tcPr>
          <w:p w:rsidR="00620A54" w:rsidRPr="004D7B46" w:rsidRDefault="00620A54" w:rsidP="004D7B46">
            <w:pPr>
              <w:pStyle w:val="PlainText"/>
              <w:jc w:val="both"/>
              <w:cnfStyle w:val="000000100000"/>
            </w:pPr>
            <w:r w:rsidRPr="004D7B46">
              <w:t>land</w:t>
            </w:r>
          </w:p>
        </w:tc>
        <w:tc>
          <w:tcPr>
            <w:tcW w:w="1415" w:type="dxa"/>
          </w:tcPr>
          <w:p w:rsidR="00620A54" w:rsidRPr="004D7B46" w:rsidRDefault="00620A54" w:rsidP="004D7B46">
            <w:pPr>
              <w:pStyle w:val="PlainText"/>
              <w:jc w:val="both"/>
              <w:cnfStyle w:val="000000100000"/>
            </w:pPr>
            <w:r w:rsidRPr="004D7B46">
              <w:t>land, sea</w:t>
            </w:r>
          </w:p>
        </w:tc>
        <w:tc>
          <w:tcPr>
            <w:tcW w:w="973" w:type="dxa"/>
          </w:tcPr>
          <w:p w:rsidR="00620A54" w:rsidRPr="004D7B46" w:rsidRDefault="00620A54" w:rsidP="004D7B46">
            <w:pPr>
              <w:pStyle w:val="PlainText"/>
              <w:jc w:val="both"/>
              <w:cnfStyle w:val="000000100000"/>
            </w:pPr>
          </w:p>
        </w:tc>
        <w:tc>
          <w:tcPr>
            <w:tcW w:w="1336" w:type="dxa"/>
          </w:tcPr>
          <w:p w:rsidR="00620A54" w:rsidRPr="004D7B46" w:rsidRDefault="00620A54" w:rsidP="004D7B46">
            <w:pPr>
              <w:pStyle w:val="PlainText"/>
              <w:jc w:val="both"/>
              <w:cnfStyle w:val="000000100000"/>
            </w:pPr>
          </w:p>
        </w:tc>
      </w:tr>
      <w:tr w:rsidR="00620A54" w:rsidRPr="004D7B46" w:rsidTr="00883631">
        <w:tc>
          <w:tcPr>
            <w:cnfStyle w:val="001000000000"/>
            <w:tcW w:w="1730" w:type="dxa"/>
          </w:tcPr>
          <w:p w:rsidR="00620A54" w:rsidRPr="004D7B46" w:rsidRDefault="00620A54" w:rsidP="004D7B46">
            <w:pPr>
              <w:pStyle w:val="PlainText"/>
              <w:jc w:val="both"/>
            </w:pPr>
            <w:r w:rsidRPr="004D7B46">
              <w:t>tideloc</w:t>
            </w:r>
          </w:p>
        </w:tc>
        <w:tc>
          <w:tcPr>
            <w:tcW w:w="2218" w:type="dxa"/>
          </w:tcPr>
          <w:p w:rsidR="00620A54" w:rsidRPr="004D7B46" w:rsidRDefault="00620A54" w:rsidP="004D7B46">
            <w:pPr>
              <w:pStyle w:val="PlainText"/>
              <w:jc w:val="both"/>
              <w:cnfStyle w:val="000000000000"/>
            </w:pPr>
            <w:r w:rsidRPr="004D7B46">
              <w:t>Number of corner points on which a tide time series is specified</w:t>
            </w:r>
          </w:p>
        </w:tc>
        <w:tc>
          <w:tcPr>
            <w:tcW w:w="1258" w:type="dxa"/>
          </w:tcPr>
          <w:p w:rsidR="00620A54" w:rsidRPr="004D7B46" w:rsidRDefault="00620A54" w:rsidP="004D7B46">
            <w:pPr>
              <w:pStyle w:val="PlainText"/>
              <w:jc w:val="both"/>
              <w:cnfStyle w:val="000000000000"/>
            </w:pPr>
            <w:r w:rsidRPr="004D7B46">
              <w:t>0</w:t>
            </w:r>
          </w:p>
        </w:tc>
        <w:tc>
          <w:tcPr>
            <w:tcW w:w="1415" w:type="dxa"/>
          </w:tcPr>
          <w:p w:rsidR="00620A54" w:rsidRPr="004D7B46" w:rsidRDefault="00620A54" w:rsidP="004D7B46">
            <w:pPr>
              <w:pStyle w:val="PlainText"/>
              <w:jc w:val="both"/>
              <w:cnfStyle w:val="000000000000"/>
            </w:pPr>
            <w:r w:rsidRPr="004D7B46">
              <w:t>0 - 4</w:t>
            </w:r>
          </w:p>
        </w:tc>
        <w:tc>
          <w:tcPr>
            <w:tcW w:w="973" w:type="dxa"/>
          </w:tcPr>
          <w:p w:rsidR="00620A54" w:rsidRPr="004D7B46" w:rsidRDefault="00620A54" w:rsidP="004D7B46">
            <w:pPr>
              <w:pStyle w:val="PlainText"/>
              <w:jc w:val="both"/>
              <w:cnfStyle w:val="000000000000"/>
            </w:pPr>
            <w:r w:rsidRPr="004D7B46">
              <w:t>-</w:t>
            </w:r>
          </w:p>
        </w:tc>
        <w:tc>
          <w:tcPr>
            <w:tcW w:w="1336" w:type="dxa"/>
          </w:tcPr>
          <w:p w:rsidR="00620A54" w:rsidRPr="004D7B46" w:rsidRDefault="00620A54" w:rsidP="004D7B46">
            <w:pPr>
              <w:pStyle w:val="PlainText"/>
              <w:jc w:val="both"/>
              <w:cnfStyle w:val="000000000000"/>
            </w:pPr>
          </w:p>
        </w:tc>
      </w:tr>
      <w:tr w:rsidR="00620A54" w:rsidRPr="004D7B46" w:rsidTr="00883631">
        <w:trPr>
          <w:cnfStyle w:val="000000100000"/>
        </w:trPr>
        <w:tc>
          <w:tcPr>
            <w:cnfStyle w:val="001000000000"/>
            <w:tcW w:w="1730" w:type="dxa"/>
          </w:tcPr>
          <w:p w:rsidR="00620A54" w:rsidRPr="004D7B46" w:rsidRDefault="00620A54" w:rsidP="004D7B46">
            <w:pPr>
              <w:pStyle w:val="PlainText"/>
              <w:jc w:val="both"/>
            </w:pPr>
            <w:r w:rsidRPr="004D7B46">
              <w:t>zs0</w:t>
            </w:r>
          </w:p>
        </w:tc>
        <w:tc>
          <w:tcPr>
            <w:tcW w:w="2218" w:type="dxa"/>
          </w:tcPr>
          <w:p w:rsidR="00620A54" w:rsidRPr="004D7B46" w:rsidRDefault="00620A54" w:rsidP="004D7B46">
            <w:pPr>
              <w:pStyle w:val="PlainText"/>
              <w:jc w:val="both"/>
              <w:cnfStyle w:val="000000100000"/>
            </w:pPr>
            <w:r w:rsidRPr="004D7B46">
              <w:t>Inital water level</w:t>
            </w:r>
          </w:p>
        </w:tc>
        <w:tc>
          <w:tcPr>
            <w:tcW w:w="1258" w:type="dxa"/>
          </w:tcPr>
          <w:p w:rsidR="00620A54" w:rsidRPr="004D7B46" w:rsidRDefault="00620A54" w:rsidP="004D7B46">
            <w:pPr>
              <w:pStyle w:val="PlainText"/>
              <w:jc w:val="both"/>
              <w:cnfStyle w:val="000000100000"/>
            </w:pPr>
            <w:r w:rsidRPr="004D7B46">
              <w:t>0.0</w:t>
            </w:r>
          </w:p>
        </w:tc>
        <w:tc>
          <w:tcPr>
            <w:tcW w:w="1415" w:type="dxa"/>
          </w:tcPr>
          <w:p w:rsidR="00620A54" w:rsidRPr="004D7B46" w:rsidRDefault="00620A54" w:rsidP="004D7B46">
            <w:pPr>
              <w:pStyle w:val="PlainText"/>
              <w:jc w:val="both"/>
              <w:cnfStyle w:val="000000100000"/>
            </w:pPr>
            <w:r w:rsidRPr="004D7B46">
              <w:t>-5.0 - 5.0</w:t>
            </w:r>
          </w:p>
        </w:tc>
        <w:tc>
          <w:tcPr>
            <w:tcW w:w="973" w:type="dxa"/>
          </w:tcPr>
          <w:p w:rsidR="00620A54" w:rsidRPr="004D7B46" w:rsidRDefault="00620A54" w:rsidP="004D7B46">
            <w:pPr>
              <w:pStyle w:val="PlainText"/>
              <w:jc w:val="both"/>
              <w:cnfStyle w:val="000000100000"/>
            </w:pPr>
            <w:r w:rsidRPr="004D7B46">
              <w:t>m</w:t>
            </w:r>
          </w:p>
        </w:tc>
        <w:tc>
          <w:tcPr>
            <w:tcW w:w="1336" w:type="dxa"/>
          </w:tcPr>
          <w:p w:rsidR="00620A54" w:rsidRPr="004D7B46" w:rsidRDefault="00620A54" w:rsidP="004D7B46">
            <w:pPr>
              <w:pStyle w:val="PlainText"/>
              <w:jc w:val="both"/>
              <w:cnfStyle w:val="000000100000"/>
            </w:pPr>
          </w:p>
        </w:tc>
      </w:tr>
      <w:tr w:rsidR="00620A54" w:rsidRPr="004D7B46" w:rsidTr="00883631">
        <w:tc>
          <w:tcPr>
            <w:cnfStyle w:val="001000000000"/>
            <w:tcW w:w="1730" w:type="dxa"/>
          </w:tcPr>
          <w:p w:rsidR="00620A54" w:rsidRPr="004D7B46" w:rsidRDefault="00620A54" w:rsidP="004D7B46">
            <w:pPr>
              <w:pStyle w:val="PlainText"/>
              <w:jc w:val="both"/>
            </w:pPr>
            <w:r w:rsidRPr="004D7B46">
              <w:t>zs0file</w:t>
            </w:r>
          </w:p>
        </w:tc>
        <w:tc>
          <w:tcPr>
            <w:tcW w:w="2218" w:type="dxa"/>
          </w:tcPr>
          <w:p w:rsidR="00620A54" w:rsidRPr="004D7B46" w:rsidRDefault="00620A54" w:rsidP="004D7B46">
            <w:pPr>
              <w:pStyle w:val="PlainText"/>
              <w:jc w:val="both"/>
              <w:cnfStyle w:val="000000000000"/>
            </w:pPr>
            <w:r w:rsidRPr="004D7B46">
              <w:t>Name of tide boundary condition series</w:t>
            </w:r>
          </w:p>
        </w:tc>
        <w:tc>
          <w:tcPr>
            <w:tcW w:w="1258" w:type="dxa"/>
          </w:tcPr>
          <w:p w:rsidR="00620A54" w:rsidRPr="004D7B46" w:rsidRDefault="00620A54" w:rsidP="004D7B46">
            <w:pPr>
              <w:pStyle w:val="PlainText"/>
              <w:jc w:val="both"/>
              <w:cnfStyle w:val="000000000000"/>
            </w:pPr>
          </w:p>
        </w:tc>
        <w:tc>
          <w:tcPr>
            <w:tcW w:w="1415" w:type="dxa"/>
          </w:tcPr>
          <w:p w:rsidR="00620A54" w:rsidRPr="004D7B46" w:rsidRDefault="00620A54" w:rsidP="004D7B46">
            <w:pPr>
              <w:pStyle w:val="PlainText"/>
              <w:jc w:val="both"/>
              <w:cnfStyle w:val="000000000000"/>
            </w:pPr>
          </w:p>
        </w:tc>
        <w:tc>
          <w:tcPr>
            <w:tcW w:w="973" w:type="dxa"/>
          </w:tcPr>
          <w:p w:rsidR="00620A54" w:rsidRPr="004D7B46" w:rsidRDefault="00620A54" w:rsidP="004D7B46">
            <w:pPr>
              <w:pStyle w:val="PlainText"/>
              <w:jc w:val="both"/>
              <w:cnfStyle w:val="000000000000"/>
            </w:pPr>
            <w:r w:rsidRPr="004D7B46">
              <w:t>&lt;file&gt;</w:t>
            </w:r>
          </w:p>
        </w:tc>
        <w:tc>
          <w:tcPr>
            <w:tcW w:w="1336" w:type="dxa"/>
          </w:tcPr>
          <w:p w:rsidR="00620A54" w:rsidRPr="004D7B46" w:rsidRDefault="00620A54" w:rsidP="004D7B46">
            <w:pPr>
              <w:pStyle w:val="PlainText"/>
              <w:jc w:val="both"/>
              <w:cnfStyle w:val="000000000000"/>
            </w:pPr>
          </w:p>
        </w:tc>
      </w:tr>
    </w:tbl>
    <w:p w:rsidR="00620A54" w:rsidRPr="004D7B46" w:rsidRDefault="00620A54" w:rsidP="004D7B46">
      <w:pPr>
        <w:pStyle w:val="Heading2"/>
        <w:spacing w:line="240" w:lineRule="auto"/>
        <w:jc w:val="both"/>
        <w:rPr>
          <w:lang w:val="en-US"/>
        </w:rPr>
      </w:pPr>
      <w:bookmarkStart w:id="150" w:name="_Toc285701676"/>
      <w:bookmarkStart w:id="151" w:name="_Toc412018077"/>
      <w:r w:rsidRPr="004D7B46">
        <w:rPr>
          <w:lang w:val="en-US"/>
        </w:rPr>
        <w:t>Water level (dam break)</w:t>
      </w:r>
      <w:bookmarkEnd w:id="150"/>
      <w:bookmarkEnd w:id="151"/>
    </w:p>
    <w:p w:rsidR="00620A54" w:rsidRPr="004D7B46" w:rsidRDefault="00620A54" w:rsidP="004D7B46">
      <w:pPr>
        <w:pStyle w:val="BodyText"/>
        <w:rPr>
          <w:lang w:val="en-US"/>
        </w:rPr>
      </w:pPr>
      <w:r w:rsidRPr="004D7B46">
        <w:rPr>
          <w:lang w:val="en-US"/>
        </w:rPr>
        <w:t xml:space="preserve">Water levels can be imposed on the model boundaries as explained in </w:t>
      </w:r>
      <w:fldSimple w:instr=" REF _Ref285440556 \w \h  \* MERGEFORMAT ">
        <w:r w:rsidR="004D7B46">
          <w:rPr>
            <w:lang w:val="en-US"/>
          </w:rPr>
          <w:t>4.5.2</w:t>
        </w:r>
      </w:fldSimple>
      <w:r w:rsidRPr="004D7B46">
        <w:rPr>
          <w:lang w:val="en-US"/>
        </w:rPr>
        <w:t xml:space="preserve"> </w:t>
      </w:r>
      <w:fldSimple w:instr=" REF _Ref285440556 \h  \* MERGEFORMAT ">
        <w:r w:rsidR="004D7B46" w:rsidRPr="004D7B46">
          <w:rPr>
            <w:lang w:val="en-US"/>
          </w:rPr>
          <w:t>Time-varying tide/surge</w:t>
        </w:r>
      </w:fldSimple>
      <w:r w:rsidRPr="004D7B46">
        <w:rPr>
          <w:lang w:val="en-US"/>
        </w:rPr>
        <w:t xml:space="preserve"> after which the shallow water equations force the water body in the model domain. Specific applications may require the initialisation of the entire water body in the model domain at the start of the simulation. For example, an initial significant gradient in the water level that “collapses” at the start of the simulation may simulate a dam break. The initialisation of the water level in the model domain is governed by the keywords listed in the table below.</w:t>
      </w:r>
    </w:p>
    <w:p w:rsidR="00620A54" w:rsidRPr="004D7B46" w:rsidRDefault="00620A54" w:rsidP="004D7B46">
      <w:pPr>
        <w:pStyle w:val="BodyText"/>
        <w:rPr>
          <w:lang w:val="en-US"/>
        </w:rPr>
      </w:pPr>
      <w:r w:rsidRPr="004D7B46">
        <w:rPr>
          <w:lang w:val="en-US"/>
        </w:rPr>
        <w:t xml:space="preserve">The keyword </w:t>
      </w:r>
      <w:r w:rsidRPr="004D7B46">
        <w:rPr>
          <w:i/>
          <w:lang w:val="en-US"/>
        </w:rPr>
        <w:t>zsinitfile</w:t>
      </w:r>
      <w:r w:rsidRPr="004D7B46">
        <w:rPr>
          <w:lang w:val="en-US"/>
        </w:rPr>
        <w:t xml:space="preserve"> references an external file describing the initial water levels in the entire model domain. The file should adhere to the same format as the bathymetry input file described in </w:t>
      </w:r>
      <w:fldSimple w:instr=" REF _Ref285440913 \w \h  \* MERGEFORMAT ">
        <w:r w:rsidR="004D7B46">
          <w:rPr>
            <w:lang w:val="en-US"/>
          </w:rPr>
          <w:t>4.3</w:t>
        </w:r>
      </w:fldSimple>
      <w:r w:rsidRPr="004D7B46">
        <w:rPr>
          <w:lang w:val="en-US"/>
        </w:rPr>
        <w:t xml:space="preserve"> </w:t>
      </w:r>
      <w:fldSimple w:instr=" REF _Ref285440915 \h  \* MERGEFORMAT ">
        <w:r w:rsidR="004D7B46" w:rsidRPr="004D7B46">
          <w:rPr>
            <w:lang w:val="en-US"/>
          </w:rPr>
          <w:t>Grid and bathymetry</w:t>
        </w:r>
      </w:fldSimple>
      <w:r w:rsidRPr="004D7B46">
        <w:rPr>
          <w:lang w:val="en-US"/>
        </w:rPr>
        <w:t>.</w:t>
      </w:r>
    </w:p>
    <w:tbl>
      <w:tblPr>
        <w:tblStyle w:val="LightShading-Accent1"/>
        <w:tblW w:w="0" w:type="auto"/>
        <w:tblLook w:val="04A0"/>
      </w:tblPr>
      <w:tblGrid>
        <w:gridCol w:w="1913"/>
        <w:gridCol w:w="2152"/>
        <w:gridCol w:w="1241"/>
        <w:gridCol w:w="1354"/>
        <w:gridCol w:w="973"/>
        <w:gridCol w:w="1297"/>
      </w:tblGrid>
      <w:tr w:rsidR="00620A54" w:rsidRPr="004D7B46" w:rsidTr="00883631">
        <w:trPr>
          <w:cnfStyle w:val="100000000000"/>
          <w:tblHeader/>
        </w:trPr>
        <w:tc>
          <w:tcPr>
            <w:cnfStyle w:val="001000000000"/>
            <w:tcW w:w="1984" w:type="dxa"/>
          </w:tcPr>
          <w:p w:rsidR="00620A54" w:rsidRPr="004D7B46" w:rsidRDefault="00620A54" w:rsidP="004D7B46">
            <w:pPr>
              <w:pStyle w:val="PlainText"/>
              <w:jc w:val="both"/>
            </w:pPr>
            <w:r w:rsidRPr="004D7B46">
              <w:t>keyword</w:t>
            </w:r>
          </w:p>
        </w:tc>
        <w:tc>
          <w:tcPr>
            <w:tcW w:w="2834" w:type="dxa"/>
          </w:tcPr>
          <w:p w:rsidR="00620A54" w:rsidRPr="004D7B46" w:rsidRDefault="00620A54" w:rsidP="004D7B46">
            <w:pPr>
              <w:pStyle w:val="PlainText"/>
              <w:jc w:val="both"/>
              <w:cnfStyle w:val="100000000000"/>
            </w:pPr>
            <w:r w:rsidRPr="004D7B46">
              <w:t>description</w:t>
            </w:r>
          </w:p>
        </w:tc>
        <w:tc>
          <w:tcPr>
            <w:tcW w:w="1417" w:type="dxa"/>
          </w:tcPr>
          <w:p w:rsidR="00620A54" w:rsidRPr="004D7B46" w:rsidRDefault="00620A54" w:rsidP="004D7B46">
            <w:pPr>
              <w:pStyle w:val="PlainText"/>
              <w:jc w:val="both"/>
              <w:cnfStyle w:val="100000000000"/>
            </w:pPr>
            <w:r w:rsidRPr="004D7B46">
              <w:t>default</w:t>
            </w:r>
          </w:p>
        </w:tc>
        <w:tc>
          <w:tcPr>
            <w:tcW w:w="1984" w:type="dxa"/>
          </w:tcPr>
          <w:p w:rsidR="00620A54" w:rsidRPr="004D7B46" w:rsidRDefault="00620A54" w:rsidP="004D7B46">
            <w:pPr>
              <w:pStyle w:val="PlainText"/>
              <w:jc w:val="both"/>
              <w:cnfStyle w:val="100000000000"/>
            </w:pPr>
            <w:r w:rsidRPr="004D7B46">
              <w:t>range</w:t>
            </w:r>
          </w:p>
        </w:tc>
        <w:tc>
          <w:tcPr>
            <w:tcW w:w="850" w:type="dxa"/>
          </w:tcPr>
          <w:p w:rsidR="00620A54" w:rsidRPr="004D7B46" w:rsidRDefault="00620A54" w:rsidP="004D7B46">
            <w:pPr>
              <w:pStyle w:val="PlainText"/>
              <w:jc w:val="both"/>
              <w:cnfStyle w:val="100000000000"/>
            </w:pPr>
            <w:r w:rsidRPr="004D7B46">
              <w:t>units</w:t>
            </w:r>
          </w:p>
        </w:tc>
        <w:tc>
          <w:tcPr>
            <w:tcW w:w="1700" w:type="dxa"/>
          </w:tcPr>
          <w:p w:rsidR="00620A54" w:rsidRPr="004D7B46" w:rsidRDefault="00620A54" w:rsidP="004D7B46">
            <w:pPr>
              <w:pStyle w:val="PlainText"/>
              <w:jc w:val="both"/>
              <w:cnfStyle w:val="100000000000"/>
            </w:pPr>
            <w:r w:rsidRPr="004D7B46">
              <w:t>remark</w:t>
            </w:r>
          </w:p>
        </w:tc>
      </w:tr>
      <w:tr w:rsidR="00620A54" w:rsidRPr="004D7B46" w:rsidTr="00883631">
        <w:trPr>
          <w:cnfStyle w:val="000000100000"/>
        </w:trPr>
        <w:tc>
          <w:tcPr>
            <w:cnfStyle w:val="001000000000"/>
            <w:tcW w:w="1984" w:type="dxa"/>
          </w:tcPr>
          <w:p w:rsidR="00620A54" w:rsidRPr="004D7B46" w:rsidRDefault="00620A54" w:rsidP="004D7B46">
            <w:pPr>
              <w:pStyle w:val="PlainText"/>
              <w:jc w:val="both"/>
            </w:pPr>
            <w:r w:rsidRPr="004D7B46">
              <w:t>hotstartflow*</w:t>
            </w:r>
          </w:p>
        </w:tc>
        <w:tc>
          <w:tcPr>
            <w:tcW w:w="2834" w:type="dxa"/>
          </w:tcPr>
          <w:p w:rsidR="00620A54" w:rsidRPr="004D7B46" w:rsidRDefault="00620A54" w:rsidP="004D7B46">
            <w:pPr>
              <w:pStyle w:val="PlainText"/>
              <w:jc w:val="both"/>
              <w:cnfStyle w:val="000000100000"/>
            </w:pPr>
            <w:r w:rsidRPr="004D7B46">
              <w:t>Switch for hotstart flow conditions with pressure gradient balanced by wind and bed stress</w:t>
            </w:r>
          </w:p>
        </w:tc>
        <w:tc>
          <w:tcPr>
            <w:tcW w:w="1417" w:type="dxa"/>
          </w:tcPr>
          <w:p w:rsidR="00620A54" w:rsidRPr="004D7B46" w:rsidRDefault="00620A54" w:rsidP="004D7B46">
            <w:pPr>
              <w:pStyle w:val="PlainText"/>
              <w:jc w:val="both"/>
              <w:cnfStyle w:val="000000100000"/>
            </w:pPr>
            <w:r w:rsidRPr="004D7B46">
              <w:t>0</w:t>
            </w:r>
          </w:p>
        </w:tc>
        <w:tc>
          <w:tcPr>
            <w:tcW w:w="1984" w:type="dxa"/>
          </w:tcPr>
          <w:p w:rsidR="00620A54" w:rsidRPr="004D7B46" w:rsidRDefault="00620A54" w:rsidP="004D7B46">
            <w:pPr>
              <w:pStyle w:val="PlainText"/>
              <w:jc w:val="both"/>
              <w:cnfStyle w:val="000000100000"/>
            </w:pPr>
            <w:r w:rsidRPr="004D7B46">
              <w:t>0 - 1</w:t>
            </w:r>
          </w:p>
        </w:tc>
        <w:tc>
          <w:tcPr>
            <w:tcW w:w="850" w:type="dxa"/>
          </w:tcPr>
          <w:p w:rsidR="00620A54" w:rsidRPr="004D7B46" w:rsidRDefault="00620A54" w:rsidP="004D7B46">
            <w:pPr>
              <w:pStyle w:val="PlainText"/>
              <w:jc w:val="both"/>
              <w:cnfStyle w:val="000000100000"/>
            </w:pPr>
            <w:r w:rsidRPr="004D7B46">
              <w:t>-</w:t>
            </w:r>
          </w:p>
        </w:tc>
        <w:tc>
          <w:tcPr>
            <w:tcW w:w="1700" w:type="dxa"/>
          </w:tcPr>
          <w:p w:rsidR="00620A54" w:rsidRPr="004D7B46" w:rsidRDefault="00620A54" w:rsidP="004D7B46">
            <w:pPr>
              <w:pStyle w:val="PlainText"/>
              <w:jc w:val="both"/>
              <w:cnfStyle w:val="000000100000"/>
            </w:pPr>
          </w:p>
        </w:tc>
      </w:tr>
      <w:tr w:rsidR="00620A54" w:rsidRPr="004D7B46" w:rsidTr="00883631">
        <w:tc>
          <w:tcPr>
            <w:cnfStyle w:val="001000000000"/>
            <w:tcW w:w="1984" w:type="dxa"/>
          </w:tcPr>
          <w:p w:rsidR="00620A54" w:rsidRPr="004D7B46" w:rsidRDefault="00620A54" w:rsidP="004D7B46">
            <w:pPr>
              <w:pStyle w:val="PlainText"/>
              <w:jc w:val="both"/>
            </w:pPr>
            <w:r w:rsidRPr="004D7B46">
              <w:t>zs0</w:t>
            </w:r>
          </w:p>
        </w:tc>
        <w:tc>
          <w:tcPr>
            <w:tcW w:w="2834" w:type="dxa"/>
          </w:tcPr>
          <w:p w:rsidR="00620A54" w:rsidRPr="004D7B46" w:rsidRDefault="00620A54" w:rsidP="004D7B46">
            <w:pPr>
              <w:pStyle w:val="PlainText"/>
              <w:jc w:val="both"/>
              <w:cnfStyle w:val="000000000000"/>
            </w:pPr>
            <w:r w:rsidRPr="004D7B46">
              <w:t>Inital water level</w:t>
            </w:r>
          </w:p>
        </w:tc>
        <w:tc>
          <w:tcPr>
            <w:tcW w:w="1417" w:type="dxa"/>
          </w:tcPr>
          <w:p w:rsidR="00620A54" w:rsidRPr="004D7B46" w:rsidRDefault="00620A54" w:rsidP="004D7B46">
            <w:pPr>
              <w:pStyle w:val="PlainText"/>
              <w:jc w:val="both"/>
              <w:cnfStyle w:val="000000000000"/>
            </w:pPr>
            <w:r w:rsidRPr="004D7B46">
              <w:t>0.0</w:t>
            </w:r>
          </w:p>
        </w:tc>
        <w:tc>
          <w:tcPr>
            <w:tcW w:w="1984" w:type="dxa"/>
          </w:tcPr>
          <w:p w:rsidR="00620A54" w:rsidRPr="004D7B46" w:rsidRDefault="00620A54" w:rsidP="004D7B46">
            <w:pPr>
              <w:pStyle w:val="PlainText"/>
              <w:jc w:val="both"/>
              <w:cnfStyle w:val="000000000000"/>
            </w:pPr>
            <w:r w:rsidRPr="004D7B46">
              <w:t>-5.0 - 5.0</w:t>
            </w:r>
          </w:p>
        </w:tc>
        <w:tc>
          <w:tcPr>
            <w:tcW w:w="850" w:type="dxa"/>
          </w:tcPr>
          <w:p w:rsidR="00620A54" w:rsidRPr="004D7B46" w:rsidRDefault="00620A54" w:rsidP="004D7B46">
            <w:pPr>
              <w:pStyle w:val="PlainText"/>
              <w:jc w:val="both"/>
              <w:cnfStyle w:val="000000000000"/>
            </w:pPr>
            <w:r w:rsidRPr="004D7B46">
              <w:t>m</w:t>
            </w:r>
          </w:p>
        </w:tc>
        <w:tc>
          <w:tcPr>
            <w:tcW w:w="1700" w:type="dxa"/>
          </w:tcPr>
          <w:p w:rsidR="00620A54" w:rsidRPr="004D7B46" w:rsidRDefault="00620A54" w:rsidP="004D7B46">
            <w:pPr>
              <w:pStyle w:val="PlainText"/>
              <w:jc w:val="both"/>
              <w:cnfStyle w:val="000000000000"/>
            </w:pPr>
          </w:p>
        </w:tc>
      </w:tr>
      <w:tr w:rsidR="00620A54" w:rsidRPr="004D7B46" w:rsidTr="00883631">
        <w:trPr>
          <w:cnfStyle w:val="000000100000"/>
        </w:trPr>
        <w:tc>
          <w:tcPr>
            <w:cnfStyle w:val="001000000000"/>
            <w:tcW w:w="1984" w:type="dxa"/>
          </w:tcPr>
          <w:p w:rsidR="00620A54" w:rsidRPr="004D7B46" w:rsidRDefault="00620A54" w:rsidP="004D7B46">
            <w:pPr>
              <w:pStyle w:val="PlainText"/>
              <w:jc w:val="both"/>
            </w:pPr>
            <w:r w:rsidRPr="004D7B46">
              <w:t>zsinitfile</w:t>
            </w:r>
          </w:p>
        </w:tc>
        <w:tc>
          <w:tcPr>
            <w:tcW w:w="2834" w:type="dxa"/>
          </w:tcPr>
          <w:p w:rsidR="00620A54" w:rsidRPr="004D7B46" w:rsidRDefault="00620A54" w:rsidP="004D7B46">
            <w:pPr>
              <w:pStyle w:val="PlainText"/>
              <w:jc w:val="both"/>
              <w:cnfStyle w:val="000000100000"/>
            </w:pPr>
            <w:r w:rsidRPr="004D7B46">
              <w:t xml:space="preserve">Name of inital water level </w:t>
            </w:r>
            <w:r w:rsidRPr="004D7B46">
              <w:lastRenderedPageBreak/>
              <w:t>file</w:t>
            </w:r>
          </w:p>
        </w:tc>
        <w:tc>
          <w:tcPr>
            <w:tcW w:w="1417" w:type="dxa"/>
          </w:tcPr>
          <w:p w:rsidR="00620A54" w:rsidRPr="004D7B46" w:rsidRDefault="00620A54" w:rsidP="004D7B46">
            <w:pPr>
              <w:pStyle w:val="PlainText"/>
              <w:jc w:val="both"/>
              <w:cnfStyle w:val="000000100000"/>
            </w:pPr>
          </w:p>
        </w:tc>
        <w:tc>
          <w:tcPr>
            <w:tcW w:w="1984" w:type="dxa"/>
          </w:tcPr>
          <w:p w:rsidR="00620A54" w:rsidRPr="004D7B46" w:rsidRDefault="00620A54" w:rsidP="004D7B46">
            <w:pPr>
              <w:pStyle w:val="PlainText"/>
              <w:jc w:val="both"/>
              <w:cnfStyle w:val="000000100000"/>
            </w:pPr>
          </w:p>
        </w:tc>
        <w:tc>
          <w:tcPr>
            <w:tcW w:w="850" w:type="dxa"/>
          </w:tcPr>
          <w:p w:rsidR="00620A54" w:rsidRPr="004D7B46" w:rsidRDefault="00620A54" w:rsidP="004D7B46">
            <w:pPr>
              <w:pStyle w:val="PlainText"/>
              <w:jc w:val="both"/>
              <w:cnfStyle w:val="000000100000"/>
            </w:pPr>
            <w:r w:rsidRPr="004D7B46">
              <w:t>&lt;file&gt;</w:t>
            </w:r>
          </w:p>
        </w:tc>
        <w:tc>
          <w:tcPr>
            <w:tcW w:w="1700" w:type="dxa"/>
          </w:tcPr>
          <w:p w:rsidR="00620A54" w:rsidRPr="004D7B46" w:rsidRDefault="00620A54" w:rsidP="004D7B46">
            <w:pPr>
              <w:pStyle w:val="PlainText"/>
              <w:jc w:val="both"/>
              <w:cnfStyle w:val="000000100000"/>
            </w:pPr>
          </w:p>
        </w:tc>
      </w:tr>
    </w:tbl>
    <w:p w:rsidR="00620A54" w:rsidRPr="004D7B46" w:rsidRDefault="00620A54" w:rsidP="004D7B46">
      <w:pPr>
        <w:pStyle w:val="Heading2"/>
        <w:spacing w:line="240" w:lineRule="auto"/>
        <w:jc w:val="both"/>
        <w:rPr>
          <w:lang w:val="en-US"/>
        </w:rPr>
      </w:pPr>
      <w:bookmarkStart w:id="152" w:name="_Toc285701677"/>
      <w:bookmarkStart w:id="153" w:name="_Toc412018078"/>
      <w:r w:rsidRPr="004D7B46">
        <w:rPr>
          <w:lang w:val="en-US"/>
        </w:rPr>
        <w:lastRenderedPageBreak/>
        <w:t>Wind input</w:t>
      </w:r>
      <w:bookmarkEnd w:id="152"/>
      <w:bookmarkEnd w:id="153"/>
    </w:p>
    <w:p w:rsidR="00620A54" w:rsidRPr="004D7B46" w:rsidRDefault="00620A54" w:rsidP="004D7B46">
      <w:pPr>
        <w:pStyle w:val="BodyText"/>
        <w:rPr>
          <w:lang w:val="en-US"/>
        </w:rPr>
      </w:pPr>
      <w:r w:rsidRPr="004D7B46">
        <w:rPr>
          <w:lang w:val="en-US"/>
        </w:rPr>
        <w:t xml:space="preserve">Stationary winds can parametrically defined using the keywords </w:t>
      </w:r>
      <w:r w:rsidRPr="004D7B46">
        <w:rPr>
          <w:i/>
          <w:lang w:val="en-US"/>
        </w:rPr>
        <w:t>windv</w:t>
      </w:r>
      <w:r w:rsidRPr="004D7B46">
        <w:rPr>
          <w:lang w:val="en-US"/>
        </w:rPr>
        <w:t xml:space="preserve"> and </w:t>
      </w:r>
      <w:r w:rsidRPr="004D7B46">
        <w:rPr>
          <w:i/>
          <w:lang w:val="en-US"/>
        </w:rPr>
        <w:t>windth</w:t>
      </w:r>
      <w:r w:rsidRPr="004D7B46">
        <w:rPr>
          <w:lang w:val="en-US"/>
        </w:rPr>
        <w:t xml:space="preserve"> that represent the wind velocity and direction (nautical convention) respectively. Time-varying winds can be defined in an external file referenced by the </w:t>
      </w:r>
      <w:r w:rsidRPr="004D7B46">
        <w:rPr>
          <w:i/>
          <w:lang w:val="en-US"/>
        </w:rPr>
        <w:t>windfile</w:t>
      </w:r>
      <w:r w:rsidRPr="004D7B46">
        <w:rPr>
          <w:lang w:val="en-US"/>
        </w:rPr>
        <w:t xml:space="preserve"> keyword. The file should adhere to the format indicated below. The total length of the time series is automatically determined and should be at least as long as the simulation time.</w:t>
      </w:r>
    </w:p>
    <w:p w:rsidR="00620A54" w:rsidRPr="004D7B46" w:rsidRDefault="00620A54" w:rsidP="004D7B46">
      <w:pPr>
        <w:pStyle w:val="Codeheader"/>
        <w:rPr>
          <w:lang w:val="en-US"/>
        </w:rPr>
      </w:pPr>
      <w:r w:rsidRPr="004D7B46">
        <w:rPr>
          <w:lang w:val="en-US"/>
        </w:rPr>
        <w:t>wind.txt</w:t>
      </w:r>
    </w:p>
    <w:p w:rsidR="00620A54" w:rsidRPr="004D7B46" w:rsidRDefault="00620A54" w:rsidP="004D7B46">
      <w:pPr>
        <w:pStyle w:val="Code"/>
        <w:jc w:val="both"/>
      </w:pPr>
      <w:r w:rsidRPr="004D7B46">
        <w:t>&lt;time 1&gt; &lt;windv 1&gt; &lt;windth 1&gt;</w:t>
      </w:r>
    </w:p>
    <w:p w:rsidR="00620A54" w:rsidRPr="004D7B46" w:rsidRDefault="00620A54" w:rsidP="004D7B46">
      <w:pPr>
        <w:pStyle w:val="Code"/>
        <w:jc w:val="both"/>
      </w:pPr>
      <w:r w:rsidRPr="004D7B46">
        <w:t>&lt;time 2&gt; &lt;windv 2&gt; &lt;windth 2&gt;</w:t>
      </w:r>
    </w:p>
    <w:p w:rsidR="00620A54" w:rsidRPr="004D7B46" w:rsidRDefault="00620A54" w:rsidP="004D7B46">
      <w:pPr>
        <w:pStyle w:val="Code"/>
        <w:jc w:val="both"/>
      </w:pPr>
      <w:r w:rsidRPr="004D7B46">
        <w:t>&lt;time 3&gt; &lt;windv 3&gt; &lt;windth 3&gt;</w:t>
      </w:r>
    </w:p>
    <w:p w:rsidR="00620A54" w:rsidRPr="004D7B46" w:rsidRDefault="00620A54" w:rsidP="004D7B46">
      <w:pPr>
        <w:pStyle w:val="Code"/>
        <w:jc w:val="both"/>
      </w:pPr>
      <w:r w:rsidRPr="004D7B46">
        <w:t>...</w:t>
      </w:r>
    </w:p>
    <w:p w:rsidR="00620A54" w:rsidRPr="004D7B46" w:rsidRDefault="00620A54" w:rsidP="004D7B46">
      <w:pPr>
        <w:pStyle w:val="BodyText"/>
        <w:rPr>
          <w:lang w:val="en-US"/>
        </w:rPr>
      </w:pPr>
      <w:r w:rsidRPr="004D7B46">
        <w:rPr>
          <w:lang w:val="en-US"/>
        </w:rPr>
        <w:t>The table below gives an overview of all keywords related to the wind:</w:t>
      </w:r>
    </w:p>
    <w:tbl>
      <w:tblPr>
        <w:tblStyle w:val="LightShading-Accent1"/>
        <w:tblW w:w="0" w:type="auto"/>
        <w:tblLook w:val="04A0"/>
      </w:tblPr>
      <w:tblGrid>
        <w:gridCol w:w="1616"/>
        <w:gridCol w:w="2237"/>
        <w:gridCol w:w="1263"/>
        <w:gridCol w:w="1494"/>
        <w:gridCol w:w="973"/>
        <w:gridCol w:w="1347"/>
      </w:tblGrid>
      <w:tr w:rsidR="00620A54" w:rsidRPr="004D7B46" w:rsidTr="00883631">
        <w:trPr>
          <w:cnfStyle w:val="100000000000"/>
          <w:tblHeader/>
        </w:trPr>
        <w:tc>
          <w:tcPr>
            <w:cnfStyle w:val="001000000000"/>
            <w:tcW w:w="1984" w:type="dxa"/>
          </w:tcPr>
          <w:p w:rsidR="00620A54" w:rsidRPr="004D7B46" w:rsidRDefault="00620A54" w:rsidP="004D7B46">
            <w:pPr>
              <w:pStyle w:val="PlainText"/>
              <w:jc w:val="both"/>
            </w:pPr>
            <w:r w:rsidRPr="004D7B46">
              <w:t>keyword</w:t>
            </w:r>
          </w:p>
        </w:tc>
        <w:tc>
          <w:tcPr>
            <w:tcW w:w="2834" w:type="dxa"/>
          </w:tcPr>
          <w:p w:rsidR="00620A54" w:rsidRPr="004D7B46" w:rsidRDefault="00620A54" w:rsidP="004D7B46">
            <w:pPr>
              <w:pStyle w:val="PlainText"/>
              <w:jc w:val="both"/>
              <w:cnfStyle w:val="100000000000"/>
            </w:pPr>
            <w:r w:rsidRPr="004D7B46">
              <w:t>description</w:t>
            </w:r>
          </w:p>
        </w:tc>
        <w:tc>
          <w:tcPr>
            <w:tcW w:w="1417" w:type="dxa"/>
          </w:tcPr>
          <w:p w:rsidR="00620A54" w:rsidRPr="004D7B46" w:rsidRDefault="00620A54" w:rsidP="004D7B46">
            <w:pPr>
              <w:pStyle w:val="PlainText"/>
              <w:jc w:val="both"/>
              <w:cnfStyle w:val="100000000000"/>
            </w:pPr>
            <w:r w:rsidRPr="004D7B46">
              <w:t>default</w:t>
            </w:r>
          </w:p>
        </w:tc>
        <w:tc>
          <w:tcPr>
            <w:tcW w:w="1984" w:type="dxa"/>
          </w:tcPr>
          <w:p w:rsidR="00620A54" w:rsidRPr="004D7B46" w:rsidRDefault="00620A54" w:rsidP="004D7B46">
            <w:pPr>
              <w:pStyle w:val="PlainText"/>
              <w:jc w:val="both"/>
              <w:cnfStyle w:val="100000000000"/>
            </w:pPr>
            <w:r w:rsidRPr="004D7B46">
              <w:t>range</w:t>
            </w:r>
          </w:p>
        </w:tc>
        <w:tc>
          <w:tcPr>
            <w:tcW w:w="850" w:type="dxa"/>
          </w:tcPr>
          <w:p w:rsidR="00620A54" w:rsidRPr="004D7B46" w:rsidRDefault="00620A54" w:rsidP="004D7B46">
            <w:pPr>
              <w:pStyle w:val="PlainText"/>
              <w:jc w:val="both"/>
              <w:cnfStyle w:val="100000000000"/>
            </w:pPr>
            <w:r w:rsidRPr="004D7B46">
              <w:t>units</w:t>
            </w:r>
          </w:p>
        </w:tc>
        <w:tc>
          <w:tcPr>
            <w:tcW w:w="1700" w:type="dxa"/>
          </w:tcPr>
          <w:p w:rsidR="00620A54" w:rsidRPr="004D7B46" w:rsidRDefault="00620A54" w:rsidP="004D7B46">
            <w:pPr>
              <w:pStyle w:val="PlainText"/>
              <w:jc w:val="both"/>
              <w:cnfStyle w:val="100000000000"/>
            </w:pPr>
            <w:r w:rsidRPr="004D7B46">
              <w:t>remark</w:t>
            </w:r>
          </w:p>
        </w:tc>
      </w:tr>
      <w:tr w:rsidR="00620A54" w:rsidRPr="004D7B46" w:rsidTr="00883631">
        <w:trPr>
          <w:cnfStyle w:val="000000100000"/>
        </w:trPr>
        <w:tc>
          <w:tcPr>
            <w:cnfStyle w:val="001000000000"/>
            <w:tcW w:w="1984" w:type="dxa"/>
          </w:tcPr>
          <w:p w:rsidR="00620A54" w:rsidRPr="004D7B46" w:rsidRDefault="00620A54" w:rsidP="004D7B46">
            <w:pPr>
              <w:pStyle w:val="PlainText"/>
              <w:jc w:val="both"/>
            </w:pPr>
            <w:r w:rsidRPr="004D7B46">
              <w:t>Cd*</w:t>
            </w:r>
          </w:p>
        </w:tc>
        <w:tc>
          <w:tcPr>
            <w:tcW w:w="2834" w:type="dxa"/>
          </w:tcPr>
          <w:p w:rsidR="00620A54" w:rsidRPr="004D7B46" w:rsidRDefault="00620A54" w:rsidP="004D7B46">
            <w:pPr>
              <w:pStyle w:val="PlainText"/>
              <w:jc w:val="both"/>
              <w:cnfStyle w:val="000000100000"/>
            </w:pPr>
            <w:r w:rsidRPr="004D7B46">
              <w:t>Wind drag coefficient</w:t>
            </w:r>
          </w:p>
        </w:tc>
        <w:tc>
          <w:tcPr>
            <w:tcW w:w="1417" w:type="dxa"/>
          </w:tcPr>
          <w:p w:rsidR="00620A54" w:rsidRPr="004D7B46" w:rsidRDefault="00620A54" w:rsidP="004D7B46">
            <w:pPr>
              <w:pStyle w:val="PlainText"/>
              <w:jc w:val="both"/>
              <w:cnfStyle w:val="000000100000"/>
            </w:pPr>
            <w:r w:rsidRPr="004D7B46">
              <w:t>0.002</w:t>
            </w:r>
          </w:p>
        </w:tc>
        <w:tc>
          <w:tcPr>
            <w:tcW w:w="1984" w:type="dxa"/>
          </w:tcPr>
          <w:p w:rsidR="00620A54" w:rsidRPr="004D7B46" w:rsidRDefault="00620A54" w:rsidP="004D7B46">
            <w:pPr>
              <w:pStyle w:val="PlainText"/>
              <w:jc w:val="both"/>
              <w:cnfStyle w:val="000000100000"/>
            </w:pPr>
            <w:r w:rsidRPr="004D7B46">
              <w:t>0.0001 - 0.01</w:t>
            </w:r>
          </w:p>
        </w:tc>
        <w:tc>
          <w:tcPr>
            <w:tcW w:w="850" w:type="dxa"/>
          </w:tcPr>
          <w:p w:rsidR="00620A54" w:rsidRPr="004D7B46" w:rsidRDefault="00620A54" w:rsidP="004D7B46">
            <w:pPr>
              <w:pStyle w:val="PlainText"/>
              <w:jc w:val="both"/>
              <w:cnfStyle w:val="000000100000"/>
            </w:pPr>
            <w:r w:rsidRPr="004D7B46">
              <w:t>-</w:t>
            </w:r>
          </w:p>
        </w:tc>
        <w:tc>
          <w:tcPr>
            <w:tcW w:w="1700" w:type="dxa"/>
          </w:tcPr>
          <w:p w:rsidR="00620A54" w:rsidRPr="004D7B46" w:rsidRDefault="00620A54" w:rsidP="004D7B46">
            <w:pPr>
              <w:pStyle w:val="PlainText"/>
              <w:jc w:val="both"/>
              <w:cnfStyle w:val="000000100000"/>
            </w:pPr>
          </w:p>
        </w:tc>
      </w:tr>
      <w:tr w:rsidR="00620A54" w:rsidRPr="004D7B46" w:rsidTr="00883631">
        <w:tc>
          <w:tcPr>
            <w:cnfStyle w:val="001000000000"/>
            <w:tcW w:w="1984" w:type="dxa"/>
          </w:tcPr>
          <w:p w:rsidR="00620A54" w:rsidRPr="004D7B46" w:rsidRDefault="00620A54" w:rsidP="004D7B46">
            <w:pPr>
              <w:pStyle w:val="PlainText"/>
              <w:jc w:val="both"/>
            </w:pPr>
            <w:r w:rsidRPr="004D7B46">
              <w:t>rhoa*</w:t>
            </w:r>
          </w:p>
        </w:tc>
        <w:tc>
          <w:tcPr>
            <w:tcW w:w="2834" w:type="dxa"/>
          </w:tcPr>
          <w:p w:rsidR="00620A54" w:rsidRPr="004D7B46" w:rsidRDefault="00620A54" w:rsidP="004D7B46">
            <w:pPr>
              <w:pStyle w:val="PlainText"/>
              <w:jc w:val="both"/>
              <w:cnfStyle w:val="000000000000"/>
            </w:pPr>
            <w:r w:rsidRPr="004D7B46">
              <w:t>Air density</w:t>
            </w:r>
          </w:p>
        </w:tc>
        <w:tc>
          <w:tcPr>
            <w:tcW w:w="1417" w:type="dxa"/>
          </w:tcPr>
          <w:p w:rsidR="00620A54" w:rsidRPr="004D7B46" w:rsidRDefault="00620A54" w:rsidP="004D7B46">
            <w:pPr>
              <w:pStyle w:val="PlainText"/>
              <w:jc w:val="both"/>
              <w:cnfStyle w:val="000000000000"/>
            </w:pPr>
            <w:r w:rsidRPr="004D7B46">
              <w:t>1.25</w:t>
            </w:r>
          </w:p>
        </w:tc>
        <w:tc>
          <w:tcPr>
            <w:tcW w:w="1984" w:type="dxa"/>
          </w:tcPr>
          <w:p w:rsidR="00620A54" w:rsidRPr="004D7B46" w:rsidRDefault="00620A54" w:rsidP="004D7B46">
            <w:pPr>
              <w:pStyle w:val="PlainText"/>
              <w:jc w:val="both"/>
              <w:cnfStyle w:val="000000000000"/>
            </w:pPr>
            <w:r w:rsidRPr="004D7B46">
              <w:t>1.0 - 2.0</w:t>
            </w:r>
          </w:p>
        </w:tc>
        <w:tc>
          <w:tcPr>
            <w:tcW w:w="850" w:type="dxa"/>
          </w:tcPr>
          <w:p w:rsidR="00620A54" w:rsidRPr="004D7B46" w:rsidRDefault="00620A54" w:rsidP="004D7B46">
            <w:pPr>
              <w:pStyle w:val="PlainText"/>
              <w:jc w:val="both"/>
              <w:cnfStyle w:val="000000000000"/>
            </w:pPr>
            <w:r w:rsidRPr="004D7B46">
              <w:t>kgm^-3</w:t>
            </w:r>
          </w:p>
        </w:tc>
        <w:tc>
          <w:tcPr>
            <w:tcW w:w="1700" w:type="dxa"/>
          </w:tcPr>
          <w:p w:rsidR="00620A54" w:rsidRPr="004D7B46" w:rsidRDefault="00620A54" w:rsidP="004D7B46">
            <w:pPr>
              <w:pStyle w:val="PlainText"/>
              <w:jc w:val="both"/>
              <w:cnfStyle w:val="000000000000"/>
            </w:pPr>
          </w:p>
        </w:tc>
      </w:tr>
      <w:tr w:rsidR="00620A54" w:rsidRPr="004D7B46" w:rsidTr="00883631">
        <w:trPr>
          <w:cnfStyle w:val="000000100000"/>
        </w:trPr>
        <w:tc>
          <w:tcPr>
            <w:cnfStyle w:val="001000000000"/>
            <w:tcW w:w="1984" w:type="dxa"/>
          </w:tcPr>
          <w:p w:rsidR="00620A54" w:rsidRPr="004D7B46" w:rsidRDefault="00620A54" w:rsidP="004D7B46">
            <w:pPr>
              <w:pStyle w:val="PlainText"/>
              <w:jc w:val="both"/>
            </w:pPr>
            <w:r w:rsidRPr="004D7B46">
              <w:t>windfile</w:t>
            </w:r>
          </w:p>
        </w:tc>
        <w:tc>
          <w:tcPr>
            <w:tcW w:w="2834" w:type="dxa"/>
          </w:tcPr>
          <w:p w:rsidR="00620A54" w:rsidRPr="004D7B46" w:rsidRDefault="00620A54" w:rsidP="004D7B46">
            <w:pPr>
              <w:pStyle w:val="PlainText"/>
              <w:jc w:val="both"/>
              <w:cnfStyle w:val="000000100000"/>
            </w:pPr>
            <w:r w:rsidRPr="004D7B46">
              <w:t>Name of file with non-stationary wind data</w:t>
            </w:r>
          </w:p>
        </w:tc>
        <w:tc>
          <w:tcPr>
            <w:tcW w:w="1417" w:type="dxa"/>
          </w:tcPr>
          <w:p w:rsidR="00620A54" w:rsidRPr="004D7B46" w:rsidRDefault="00620A54" w:rsidP="004D7B46">
            <w:pPr>
              <w:pStyle w:val="PlainText"/>
              <w:jc w:val="both"/>
              <w:cnfStyle w:val="000000100000"/>
            </w:pPr>
          </w:p>
        </w:tc>
        <w:tc>
          <w:tcPr>
            <w:tcW w:w="1984" w:type="dxa"/>
          </w:tcPr>
          <w:p w:rsidR="00620A54" w:rsidRPr="004D7B46" w:rsidRDefault="00620A54" w:rsidP="004D7B46">
            <w:pPr>
              <w:pStyle w:val="PlainText"/>
              <w:jc w:val="both"/>
              <w:cnfStyle w:val="000000100000"/>
            </w:pPr>
          </w:p>
        </w:tc>
        <w:tc>
          <w:tcPr>
            <w:tcW w:w="850" w:type="dxa"/>
          </w:tcPr>
          <w:p w:rsidR="00620A54" w:rsidRPr="004D7B46" w:rsidRDefault="00620A54" w:rsidP="004D7B46">
            <w:pPr>
              <w:pStyle w:val="PlainText"/>
              <w:jc w:val="both"/>
              <w:cnfStyle w:val="000000100000"/>
            </w:pPr>
            <w:r w:rsidRPr="004D7B46">
              <w:t>&lt;file&gt;</w:t>
            </w:r>
          </w:p>
        </w:tc>
        <w:tc>
          <w:tcPr>
            <w:tcW w:w="1700" w:type="dxa"/>
          </w:tcPr>
          <w:p w:rsidR="00620A54" w:rsidRPr="004D7B46" w:rsidRDefault="00620A54" w:rsidP="004D7B46">
            <w:pPr>
              <w:pStyle w:val="PlainText"/>
              <w:jc w:val="both"/>
              <w:cnfStyle w:val="000000100000"/>
            </w:pPr>
          </w:p>
        </w:tc>
      </w:tr>
      <w:tr w:rsidR="00620A54" w:rsidRPr="004D7B46" w:rsidTr="00883631">
        <w:tc>
          <w:tcPr>
            <w:cnfStyle w:val="001000000000"/>
            <w:tcW w:w="1984" w:type="dxa"/>
          </w:tcPr>
          <w:p w:rsidR="00620A54" w:rsidRPr="004D7B46" w:rsidRDefault="00620A54" w:rsidP="004D7B46">
            <w:pPr>
              <w:pStyle w:val="PlainText"/>
              <w:jc w:val="both"/>
            </w:pPr>
            <w:r w:rsidRPr="004D7B46">
              <w:t>windth</w:t>
            </w:r>
          </w:p>
        </w:tc>
        <w:tc>
          <w:tcPr>
            <w:tcW w:w="2834" w:type="dxa"/>
          </w:tcPr>
          <w:p w:rsidR="00620A54" w:rsidRPr="004D7B46" w:rsidRDefault="00620A54" w:rsidP="004D7B46">
            <w:pPr>
              <w:pStyle w:val="PlainText"/>
              <w:jc w:val="both"/>
              <w:cnfStyle w:val="000000000000"/>
            </w:pPr>
            <w:r w:rsidRPr="004D7B46">
              <w:t>Nautical wind direction, in case of stationary wind</w:t>
            </w:r>
          </w:p>
        </w:tc>
        <w:tc>
          <w:tcPr>
            <w:tcW w:w="1417" w:type="dxa"/>
          </w:tcPr>
          <w:p w:rsidR="00620A54" w:rsidRPr="004D7B46" w:rsidRDefault="00620A54" w:rsidP="004D7B46">
            <w:pPr>
              <w:pStyle w:val="PlainText"/>
              <w:jc w:val="both"/>
              <w:cnfStyle w:val="000000000000"/>
            </w:pPr>
            <w:r w:rsidRPr="004D7B46">
              <w:t>270.0</w:t>
            </w:r>
          </w:p>
        </w:tc>
        <w:tc>
          <w:tcPr>
            <w:tcW w:w="1984" w:type="dxa"/>
          </w:tcPr>
          <w:p w:rsidR="00620A54" w:rsidRPr="004D7B46" w:rsidRDefault="00620A54" w:rsidP="004D7B46">
            <w:pPr>
              <w:pStyle w:val="PlainText"/>
              <w:jc w:val="both"/>
              <w:cnfStyle w:val="000000000000"/>
            </w:pPr>
            <w:r w:rsidRPr="004D7B46">
              <w:t>-360.0 - 360.0</w:t>
            </w:r>
          </w:p>
        </w:tc>
        <w:tc>
          <w:tcPr>
            <w:tcW w:w="850" w:type="dxa"/>
          </w:tcPr>
          <w:p w:rsidR="00620A54" w:rsidRPr="004D7B46" w:rsidRDefault="00620A54" w:rsidP="004D7B46">
            <w:pPr>
              <w:pStyle w:val="PlainText"/>
              <w:jc w:val="both"/>
              <w:cnfStyle w:val="000000000000"/>
            </w:pPr>
            <w:r w:rsidRPr="004D7B46">
              <w:t>deg</w:t>
            </w:r>
          </w:p>
        </w:tc>
        <w:tc>
          <w:tcPr>
            <w:tcW w:w="1700" w:type="dxa"/>
          </w:tcPr>
          <w:p w:rsidR="00620A54" w:rsidRPr="004D7B46" w:rsidRDefault="00620A54" w:rsidP="004D7B46">
            <w:pPr>
              <w:pStyle w:val="PlainText"/>
              <w:jc w:val="both"/>
              <w:cnfStyle w:val="000000000000"/>
            </w:pPr>
          </w:p>
        </w:tc>
      </w:tr>
      <w:tr w:rsidR="00620A54" w:rsidRPr="004D7B46" w:rsidTr="00883631">
        <w:trPr>
          <w:cnfStyle w:val="000000100000"/>
        </w:trPr>
        <w:tc>
          <w:tcPr>
            <w:cnfStyle w:val="001000000000"/>
            <w:tcW w:w="1984" w:type="dxa"/>
          </w:tcPr>
          <w:p w:rsidR="00620A54" w:rsidRPr="004D7B46" w:rsidRDefault="00620A54" w:rsidP="004D7B46">
            <w:pPr>
              <w:pStyle w:val="PlainText"/>
              <w:jc w:val="both"/>
            </w:pPr>
            <w:r w:rsidRPr="004D7B46">
              <w:t>windv</w:t>
            </w:r>
          </w:p>
        </w:tc>
        <w:tc>
          <w:tcPr>
            <w:tcW w:w="2834" w:type="dxa"/>
          </w:tcPr>
          <w:p w:rsidR="00620A54" w:rsidRPr="004D7B46" w:rsidRDefault="00620A54" w:rsidP="004D7B46">
            <w:pPr>
              <w:pStyle w:val="PlainText"/>
              <w:jc w:val="both"/>
              <w:cnfStyle w:val="000000100000"/>
            </w:pPr>
            <w:r w:rsidRPr="004D7B46">
              <w:t>Wind velocity, in case of stationary wind</w:t>
            </w:r>
          </w:p>
        </w:tc>
        <w:tc>
          <w:tcPr>
            <w:tcW w:w="1417" w:type="dxa"/>
          </w:tcPr>
          <w:p w:rsidR="00620A54" w:rsidRPr="004D7B46" w:rsidRDefault="00620A54" w:rsidP="004D7B46">
            <w:pPr>
              <w:pStyle w:val="PlainText"/>
              <w:jc w:val="both"/>
              <w:cnfStyle w:val="000000100000"/>
            </w:pPr>
            <w:r w:rsidRPr="004D7B46">
              <w:t>0.0</w:t>
            </w:r>
          </w:p>
        </w:tc>
        <w:tc>
          <w:tcPr>
            <w:tcW w:w="1984" w:type="dxa"/>
          </w:tcPr>
          <w:p w:rsidR="00620A54" w:rsidRPr="004D7B46" w:rsidRDefault="00620A54" w:rsidP="004D7B46">
            <w:pPr>
              <w:pStyle w:val="PlainText"/>
              <w:jc w:val="both"/>
              <w:cnfStyle w:val="000000100000"/>
            </w:pPr>
            <w:r w:rsidRPr="004D7B46">
              <w:t>0.0 - 200.0</w:t>
            </w:r>
          </w:p>
        </w:tc>
        <w:tc>
          <w:tcPr>
            <w:tcW w:w="850" w:type="dxa"/>
          </w:tcPr>
          <w:p w:rsidR="00620A54" w:rsidRPr="004D7B46" w:rsidRDefault="00620A54" w:rsidP="004D7B46">
            <w:pPr>
              <w:pStyle w:val="PlainText"/>
              <w:jc w:val="both"/>
              <w:cnfStyle w:val="000000100000"/>
            </w:pPr>
            <w:r w:rsidRPr="004D7B46">
              <w:t>ms^-1</w:t>
            </w:r>
          </w:p>
        </w:tc>
        <w:tc>
          <w:tcPr>
            <w:tcW w:w="1700" w:type="dxa"/>
          </w:tcPr>
          <w:p w:rsidR="00620A54" w:rsidRPr="004D7B46" w:rsidRDefault="00620A54" w:rsidP="004D7B46">
            <w:pPr>
              <w:pStyle w:val="PlainText"/>
              <w:jc w:val="both"/>
              <w:cnfStyle w:val="000000100000"/>
            </w:pPr>
          </w:p>
        </w:tc>
      </w:tr>
    </w:tbl>
    <w:p w:rsidR="00620A54" w:rsidRPr="004D7B46" w:rsidRDefault="00620A54" w:rsidP="004D7B46">
      <w:pPr>
        <w:pStyle w:val="Heading2"/>
        <w:spacing w:line="240" w:lineRule="auto"/>
        <w:jc w:val="both"/>
        <w:rPr>
          <w:lang w:val="en-US"/>
        </w:rPr>
      </w:pPr>
      <w:bookmarkStart w:id="154" w:name="_Toc285701678"/>
      <w:bookmarkStart w:id="155" w:name="_Toc412018079"/>
      <w:r w:rsidRPr="004D7B46">
        <w:rPr>
          <w:lang w:val="en-US"/>
        </w:rPr>
        <w:t>Sediment input</w:t>
      </w:r>
      <w:bookmarkEnd w:id="154"/>
      <w:bookmarkEnd w:id="155"/>
    </w:p>
    <w:p w:rsidR="00620A54" w:rsidRPr="004D7B46" w:rsidRDefault="00620A54" w:rsidP="004D7B46">
      <w:pPr>
        <w:pStyle w:val="BodyText"/>
        <w:rPr>
          <w:lang w:val="en-US"/>
        </w:rPr>
      </w:pPr>
      <w:r w:rsidRPr="004D7B46">
        <w:rPr>
          <w:lang w:val="en-US"/>
        </w:rPr>
        <w:t xml:space="preserve">The sediment input determines the (initial) composition of the bed and the detail in which processes related to sediment sorting are resolved. This is different from how the sediment transport processes are handled in the model itself and that are described in </w:t>
      </w:r>
      <w:fldSimple w:instr=" REF _Ref285442761 \w \h  \* MERGEFORMAT ">
        <w:r w:rsidR="004D7B46">
          <w:rPr>
            <w:lang w:val="en-US"/>
          </w:rPr>
          <w:t>6.3.7</w:t>
        </w:r>
      </w:fldSimple>
      <w:r w:rsidRPr="004D7B46">
        <w:rPr>
          <w:lang w:val="en-US"/>
        </w:rPr>
        <w:t xml:space="preserve"> </w:t>
      </w:r>
      <w:fldSimple w:instr=" REF _Ref285442763 \h  \* MERGEFORMAT ">
        <w:r w:rsidR="004D7B46" w:rsidRPr="004D7B46">
          <w:rPr>
            <w:lang w:val="en-US"/>
          </w:rPr>
          <w:t>Sediment transport</w:t>
        </w:r>
      </w:fldSimple>
      <w:r w:rsidRPr="004D7B46">
        <w:rPr>
          <w:lang w:val="en-US"/>
        </w:rPr>
        <w:t xml:space="preserve"> and </w:t>
      </w:r>
      <w:fldSimple w:instr=" REF _Ref285442766 \w \h  \* MERGEFORMAT ">
        <w:r w:rsidR="004D7B46">
          <w:rPr>
            <w:lang w:val="en-US"/>
          </w:rPr>
          <w:t>6.3.8</w:t>
        </w:r>
      </w:fldSimple>
      <w:r w:rsidRPr="004D7B46">
        <w:rPr>
          <w:lang w:val="en-US"/>
        </w:rPr>
        <w:t xml:space="preserve"> </w:t>
      </w:r>
      <w:fldSimple w:instr=" REF _Ref285442768 \h  \* MERGEFORMAT ">
        <w:r w:rsidR="004D7B46" w:rsidRPr="004D7B46">
          <w:rPr>
            <w:lang w:val="en-US"/>
          </w:rPr>
          <w:t>Sediment transport numerics</w:t>
        </w:r>
      </w:fldSimple>
      <w:r w:rsidRPr="004D7B46">
        <w:rPr>
          <w:lang w:val="en-US"/>
        </w:rPr>
        <w:t>.</w:t>
      </w:r>
    </w:p>
    <w:p w:rsidR="00620A54" w:rsidRPr="004D7B46" w:rsidRDefault="00620A54" w:rsidP="004D7B46">
      <w:pPr>
        <w:pStyle w:val="BodyText"/>
        <w:rPr>
          <w:lang w:val="en-US"/>
        </w:rPr>
      </w:pPr>
      <w:r w:rsidRPr="004D7B46">
        <w:rPr>
          <w:lang w:val="en-US"/>
        </w:rPr>
        <w:t xml:space="preserve">The simplest situation is an XBeach simulation with uniform sediment. In this case it is sufficient to specify the uniform grain size using the keyword </w:t>
      </w:r>
      <w:r w:rsidRPr="004D7B46">
        <w:rPr>
          <w:i/>
          <w:lang w:val="en-US"/>
        </w:rPr>
        <w:t>D50</w:t>
      </w:r>
      <w:r w:rsidRPr="004D7B46">
        <w:rPr>
          <w:lang w:val="en-US"/>
        </w:rPr>
        <w:t xml:space="preserve"> indicating the median grain size. The effects of a specific sediment distribution can be parametrically defined by additionally specifying values for </w:t>
      </w:r>
      <w:r w:rsidRPr="004D7B46">
        <w:rPr>
          <w:i/>
          <w:lang w:val="en-US"/>
        </w:rPr>
        <w:t xml:space="preserve">D15 </w:t>
      </w:r>
      <w:r w:rsidRPr="004D7B46">
        <w:rPr>
          <w:lang w:val="en-US"/>
        </w:rPr>
        <w:t xml:space="preserve">and </w:t>
      </w:r>
      <w:r w:rsidRPr="004D7B46">
        <w:rPr>
          <w:i/>
          <w:lang w:val="en-US"/>
        </w:rPr>
        <w:t>D90</w:t>
      </w:r>
      <w:r w:rsidRPr="004D7B46">
        <w:rPr>
          <w:lang w:val="en-US"/>
        </w:rPr>
        <w:t xml:space="preserve"> and optionally the bed composition can be fine-tuned by specifying the porosity and sediment density using the keywords </w:t>
      </w:r>
      <w:r w:rsidRPr="004D7B46">
        <w:rPr>
          <w:i/>
          <w:lang w:val="en-US"/>
        </w:rPr>
        <w:t>por</w:t>
      </w:r>
      <w:r w:rsidRPr="004D7B46">
        <w:rPr>
          <w:lang w:val="en-US"/>
        </w:rPr>
        <w:t xml:space="preserve"> and </w:t>
      </w:r>
      <w:r w:rsidRPr="004D7B46">
        <w:rPr>
          <w:i/>
          <w:lang w:val="en-US"/>
        </w:rPr>
        <w:t xml:space="preserve">rhos </w:t>
      </w:r>
      <w:r w:rsidRPr="004D7B46">
        <w:rPr>
          <w:lang w:val="en-US"/>
        </w:rPr>
        <w:t>respectively. In this simple case no sorting of sediment will be simulated.</w:t>
      </w:r>
    </w:p>
    <w:p w:rsidR="00620A54" w:rsidRPr="004D7B46" w:rsidRDefault="00620A54" w:rsidP="004D7B46">
      <w:pPr>
        <w:pStyle w:val="BodyText"/>
        <w:rPr>
          <w:lang w:val="en-US"/>
        </w:rPr>
      </w:pPr>
      <w:r w:rsidRPr="004D7B46">
        <w:rPr>
          <w:lang w:val="en-US"/>
        </w:rPr>
        <w:t xml:space="preserve">If the effect of different sediment fractions, sorting and armouring are of importance, multiple sediment fractions can be defined. The number of sediment fraction is determined by the keyword </w:t>
      </w:r>
      <w:r w:rsidRPr="004D7B46">
        <w:rPr>
          <w:i/>
          <w:lang w:val="en-US"/>
        </w:rPr>
        <w:t>ngd</w:t>
      </w:r>
      <w:r w:rsidRPr="004D7B46">
        <w:rPr>
          <w:lang w:val="en-US"/>
        </w:rPr>
        <w:t xml:space="preserve">. For each sediment fraction a value for </w:t>
      </w:r>
      <w:r w:rsidRPr="004D7B46">
        <w:rPr>
          <w:i/>
          <w:lang w:val="en-US"/>
        </w:rPr>
        <w:t>D50,</w:t>
      </w:r>
      <w:r w:rsidRPr="004D7B46">
        <w:rPr>
          <w:lang w:val="en-US"/>
        </w:rPr>
        <w:t xml:space="preserve"> and optionally </w:t>
      </w:r>
      <w:r w:rsidRPr="004D7B46">
        <w:rPr>
          <w:i/>
          <w:lang w:val="en-US"/>
        </w:rPr>
        <w:t>D15</w:t>
      </w:r>
      <w:r w:rsidRPr="004D7B46">
        <w:rPr>
          <w:lang w:val="en-US"/>
        </w:rPr>
        <w:t xml:space="preserve"> and </w:t>
      </w:r>
      <w:r w:rsidRPr="004D7B46">
        <w:rPr>
          <w:i/>
          <w:lang w:val="en-US"/>
        </w:rPr>
        <w:t>D90</w:t>
      </w:r>
      <w:r w:rsidRPr="004D7B46">
        <w:rPr>
          <w:lang w:val="en-US"/>
        </w:rPr>
        <w:t xml:space="preserve">, should be defined separated by a space. Moreover, when using multiple sediment fractions, multiple bed layers are needed as well. The number of bed layers can be defined using the keyword </w:t>
      </w:r>
      <w:r w:rsidRPr="004D7B46">
        <w:rPr>
          <w:i/>
          <w:lang w:val="en-US"/>
        </w:rPr>
        <w:t>nd</w:t>
      </w:r>
      <w:r w:rsidRPr="004D7B46">
        <w:rPr>
          <w:lang w:val="en-US"/>
        </w:rPr>
        <w:t xml:space="preserve">. </w:t>
      </w:r>
    </w:p>
    <w:p w:rsidR="00620A54" w:rsidRPr="004D7B46" w:rsidRDefault="00620A54" w:rsidP="004D7B46">
      <w:pPr>
        <w:pStyle w:val="BodyText"/>
        <w:rPr>
          <w:lang w:val="en-US"/>
        </w:rPr>
      </w:pPr>
      <w:r w:rsidRPr="004D7B46">
        <w:rPr>
          <w:lang w:val="en-US"/>
        </w:rPr>
        <w:lastRenderedPageBreak/>
        <w:t xml:space="preserve">Three types of bed layers are distinguished: 1) the top layer 2) the variable or “breathing” layer and 3) the bottom layers. At least one of each type of bed layer is needed, which makes that at least three bed layers are required (see </w:t>
      </w:r>
      <w:r w:rsidR="00D868A5" w:rsidRPr="004D7B46">
        <w:rPr>
          <w:lang w:val="en-US"/>
        </w:rPr>
        <w:fldChar w:fldCharType="begin"/>
      </w:r>
      <w:r w:rsidRPr="004D7B46">
        <w:rPr>
          <w:lang w:val="en-US"/>
        </w:rPr>
        <w:instrText xml:space="preserve"> REF _Ref285728166 \w \h </w:instrText>
      </w:r>
      <w:r w:rsidR="004D7B46" w:rsidRPr="004D7B46">
        <w:rPr>
          <w:lang w:val="en-US"/>
        </w:rPr>
        <w:instrText xml:space="preserve"> \* MERGEFORMAT </w:instrText>
      </w:r>
      <w:r w:rsidR="00D868A5" w:rsidRPr="004D7B46">
        <w:rPr>
          <w:lang w:val="en-US"/>
        </w:rPr>
      </w:r>
      <w:r w:rsidR="00D868A5" w:rsidRPr="004D7B46">
        <w:rPr>
          <w:lang w:val="en-US"/>
        </w:rPr>
        <w:fldChar w:fldCharType="separate"/>
      </w:r>
      <w:r w:rsidR="004D7B46">
        <w:rPr>
          <w:b/>
          <w:bCs/>
          <w:lang w:val="en-US"/>
        </w:rPr>
        <w:t>Error! Reference source not found.</w:t>
      </w:r>
      <w:r w:rsidR="00D868A5" w:rsidRPr="004D7B46">
        <w:rPr>
          <w:lang w:val="en-US"/>
        </w:rPr>
        <w:fldChar w:fldCharType="end"/>
      </w:r>
      <w:r w:rsidRPr="004D7B46">
        <w:rPr>
          <w:lang w:val="en-US"/>
        </w:rPr>
        <w:t xml:space="preserve"> </w:t>
      </w:r>
      <w:r w:rsidR="00D868A5" w:rsidRPr="004D7B46">
        <w:rPr>
          <w:lang w:val="en-US"/>
        </w:rPr>
        <w:fldChar w:fldCharType="begin"/>
      </w:r>
      <w:r w:rsidRPr="004D7B46">
        <w:rPr>
          <w:lang w:val="en-US"/>
        </w:rPr>
        <w:instrText xml:space="preserve"> REF _Ref285728169 \h </w:instrText>
      </w:r>
      <w:r w:rsidR="004D7B46" w:rsidRPr="004D7B46">
        <w:rPr>
          <w:lang w:val="en-US"/>
        </w:rPr>
        <w:instrText xml:space="preserve"> \* MERGEFORMAT </w:instrText>
      </w:r>
      <w:r w:rsidR="00D868A5" w:rsidRPr="004D7B46">
        <w:rPr>
          <w:lang w:val="en-US"/>
        </w:rPr>
      </w:r>
      <w:r w:rsidR="00D868A5" w:rsidRPr="004D7B46">
        <w:rPr>
          <w:lang w:val="en-US"/>
        </w:rPr>
        <w:fldChar w:fldCharType="separate"/>
      </w:r>
      <w:r w:rsidR="004D7B46">
        <w:rPr>
          <w:b/>
          <w:bCs/>
          <w:lang w:val="en-US"/>
        </w:rPr>
        <w:t>Error! Reference source not found.</w:t>
      </w:r>
      <w:r w:rsidR="00D868A5" w:rsidRPr="004D7B46">
        <w:rPr>
          <w:lang w:val="en-US"/>
        </w:rPr>
        <w:fldChar w:fldCharType="end"/>
      </w:r>
      <w:r w:rsidRPr="004D7B46">
        <w:rPr>
          <w:lang w:val="en-US"/>
        </w:rPr>
        <w:t xml:space="preserve">). Each bed layer has a thickness. Choosing bed layer thicknesses that are in balance with the expected erosion and deposition during the simulation should keep the numerical mixing to a minimum. A bed layer thickness that is too large will result in relatively uniform behaviour, while a bed layer thickness that is too small will result in a lot of shifting and thus numerical mixing. The bed layer thicknesses are determined by the three keywords </w:t>
      </w:r>
      <w:r w:rsidRPr="004D7B46">
        <w:rPr>
          <w:i/>
          <w:lang w:val="en-US"/>
        </w:rPr>
        <w:t>dzg1</w:t>
      </w:r>
      <w:r w:rsidRPr="004D7B46">
        <w:rPr>
          <w:lang w:val="en-US"/>
        </w:rPr>
        <w:t xml:space="preserve">, </w:t>
      </w:r>
      <w:r w:rsidRPr="004D7B46">
        <w:rPr>
          <w:i/>
          <w:lang w:val="en-US"/>
        </w:rPr>
        <w:t>dzg2</w:t>
      </w:r>
      <w:r w:rsidRPr="004D7B46">
        <w:rPr>
          <w:lang w:val="en-US"/>
        </w:rPr>
        <w:t xml:space="preserve"> and </w:t>
      </w:r>
      <w:r w:rsidRPr="004D7B46">
        <w:rPr>
          <w:i/>
          <w:lang w:val="en-US"/>
        </w:rPr>
        <w:t>dzg3</w:t>
      </w:r>
      <w:r w:rsidRPr="004D7B46">
        <w:rPr>
          <w:lang w:val="en-US"/>
        </w:rPr>
        <w:t xml:space="preserve"> for the top, variable and bottom layers respectively.</w:t>
      </w:r>
    </w:p>
    <w:p w:rsidR="00620A54" w:rsidRPr="004D7B46" w:rsidRDefault="00620A54" w:rsidP="004D7B46">
      <w:pPr>
        <w:pStyle w:val="BodyText"/>
        <w:rPr>
          <w:lang w:val="en-US"/>
        </w:rPr>
      </w:pPr>
      <w:r w:rsidRPr="004D7B46">
        <w:rPr>
          <w:lang w:val="en-US"/>
        </w:rPr>
        <w:t xml:space="preserve">Apart from the discretization of the grain size distribution and the vertical structure of the bed, the initial bed composition needs to be defined. The bed composition is defined using external files that are not explicitly referenced from </w:t>
      </w:r>
      <w:r w:rsidRPr="004D7B46">
        <w:rPr>
          <w:i/>
          <w:lang w:val="en-US"/>
        </w:rPr>
        <w:t>params.txt</w:t>
      </w:r>
      <w:r w:rsidRPr="004D7B46">
        <w:rPr>
          <w:lang w:val="en-US"/>
        </w:rPr>
        <w:t xml:space="preserve">, but are assumed to be located in the working directory of the model (next to </w:t>
      </w:r>
      <w:r w:rsidRPr="004D7B46">
        <w:rPr>
          <w:i/>
          <w:lang w:val="en-US"/>
        </w:rPr>
        <w:t>params.txt</w:t>
      </w:r>
      <w:r w:rsidRPr="004D7B46">
        <w:rPr>
          <w:lang w:val="en-US"/>
        </w:rPr>
        <w:t xml:space="preserve">). There is one file for each sediment fraction specified by </w:t>
      </w:r>
      <w:r w:rsidRPr="004D7B46">
        <w:rPr>
          <w:i/>
          <w:lang w:val="en-US"/>
        </w:rPr>
        <w:t>ngd</w:t>
      </w:r>
      <w:r w:rsidRPr="004D7B46">
        <w:rPr>
          <w:lang w:val="en-US"/>
        </w:rPr>
        <w:t xml:space="preserve">. The file corresponding to the first sediment fraction is named </w:t>
      </w:r>
      <w:r w:rsidRPr="004D7B46">
        <w:rPr>
          <w:i/>
          <w:lang w:val="en-US"/>
        </w:rPr>
        <w:t>gdist1.inp</w:t>
      </w:r>
      <w:r w:rsidRPr="004D7B46">
        <w:rPr>
          <w:lang w:val="en-US"/>
        </w:rPr>
        <w:t xml:space="preserve">, the second </w:t>
      </w:r>
      <w:r w:rsidRPr="004D7B46">
        <w:rPr>
          <w:i/>
          <w:lang w:val="en-US"/>
        </w:rPr>
        <w:t>gdist2</w:t>
      </w:r>
      <w:r w:rsidRPr="004D7B46">
        <w:rPr>
          <w:lang w:val="en-US"/>
        </w:rPr>
        <w:t>.inp, et cetera.</w:t>
      </w:r>
    </w:p>
    <w:p w:rsidR="00620A54" w:rsidRPr="004D7B46" w:rsidRDefault="00620A54" w:rsidP="004D7B46">
      <w:pPr>
        <w:pStyle w:val="BodyText"/>
        <w:rPr>
          <w:lang w:val="en-US"/>
        </w:rPr>
      </w:pPr>
      <w:r w:rsidRPr="004D7B46">
        <w:rPr>
          <w:lang w:val="en-US"/>
        </w:rPr>
        <w:t xml:space="preserve">The bed composition files hold information on how much sediment of a specific fraction is in each grid cell and bed layer at the start of the simulation. The values are a volumetric fraction that implies that they should add up to unity over all fractions. For example, if a specific grid cell is filled with the first sediment fraction only, the value corresponding to this grid cell will be one in the </w:t>
      </w:r>
      <w:r w:rsidRPr="004D7B46">
        <w:rPr>
          <w:i/>
          <w:lang w:val="en-US"/>
        </w:rPr>
        <w:t>gdist1.inp</w:t>
      </w:r>
      <w:r w:rsidRPr="004D7B46">
        <w:rPr>
          <w:lang w:val="en-US"/>
        </w:rPr>
        <w:t xml:space="preserve"> file and zero in all others. Alternatively, if we defined five sediment fractions and a specific grid cell is filled equally with all fractions, the value corresponding to this grid cell will be 1/5 = 0.2 in all files. The </w:t>
      </w:r>
      <w:r w:rsidRPr="004D7B46">
        <w:rPr>
          <w:i/>
          <w:lang w:val="en-US"/>
        </w:rPr>
        <w:t>gidst&lt;N&gt;.inp</w:t>
      </w:r>
      <w:r w:rsidRPr="004D7B46">
        <w:rPr>
          <w:lang w:val="en-US"/>
        </w:rPr>
        <w:t xml:space="preserve"> files are formatted comparable to the bathymetry files (see </w:t>
      </w:r>
      <w:fldSimple w:instr=" REF _Ref285440913 \w \h  \* MERGEFORMAT ">
        <w:r w:rsidR="004D7B46">
          <w:rPr>
            <w:lang w:val="en-US"/>
          </w:rPr>
          <w:t>4.3</w:t>
        </w:r>
      </w:fldSimple>
      <w:r w:rsidRPr="004D7B46">
        <w:rPr>
          <w:lang w:val="en-US"/>
        </w:rPr>
        <w:t xml:space="preserve"> </w:t>
      </w:r>
      <w:fldSimple w:instr=" REF _Ref285440915 \h  \* MERGEFORMAT ">
        <w:r w:rsidR="004D7B46" w:rsidRPr="004D7B46">
          <w:rPr>
            <w:lang w:val="en-US"/>
          </w:rPr>
          <w:t>Grid and bathymetry</w:t>
        </w:r>
      </w:fldSimple>
      <w:r w:rsidRPr="004D7B46">
        <w:rPr>
          <w:lang w:val="en-US"/>
        </w:rPr>
        <w:t>), but now holds values over the three dimensions x (nx+1), y (ny+1) and the bed layers (nd). The file format is as follows:</w:t>
      </w:r>
    </w:p>
    <w:p w:rsidR="00620A54" w:rsidRPr="004D7B46" w:rsidRDefault="00620A54" w:rsidP="004D7B46">
      <w:pPr>
        <w:pStyle w:val="Codeheader"/>
        <w:rPr>
          <w:lang w:val="en-US"/>
        </w:rPr>
      </w:pPr>
      <w:r w:rsidRPr="004D7B46">
        <w:rPr>
          <w:lang w:val="en-US"/>
        </w:rPr>
        <w:t>gdist1.inp</w:t>
      </w:r>
    </w:p>
    <w:p w:rsidR="00620A54" w:rsidRPr="004D7B46" w:rsidRDefault="00620A54" w:rsidP="004D7B46">
      <w:pPr>
        <w:pStyle w:val="Code"/>
        <w:jc w:val="both"/>
      </w:pPr>
      <w:r w:rsidRPr="004D7B46">
        <w:t>&lt;p 1,1,1&gt; &lt;p 1,2,1&gt; &lt;p 1,3,1&gt; ... &lt;p 1,nx,1&gt; &lt;p 1,nx+1,1&gt;</w:t>
      </w:r>
    </w:p>
    <w:p w:rsidR="00620A54" w:rsidRPr="004D7B46" w:rsidRDefault="00620A54" w:rsidP="004D7B46">
      <w:pPr>
        <w:pStyle w:val="Code"/>
        <w:jc w:val="both"/>
      </w:pPr>
      <w:r w:rsidRPr="004D7B46">
        <w:t>&lt;p 1,1,2&gt; &lt;p 1,2,2&gt; &lt;p 1,3,2&gt; ... &lt;p 1,nx,2&gt; &lt;p 1,nx+1,2&gt;</w:t>
      </w:r>
    </w:p>
    <w:p w:rsidR="00620A54" w:rsidRPr="004D7B46" w:rsidRDefault="00620A54" w:rsidP="004D7B46">
      <w:pPr>
        <w:pStyle w:val="Code"/>
        <w:jc w:val="both"/>
      </w:pPr>
      <w:r w:rsidRPr="004D7B46">
        <w:t>&lt;p 1,1,3&gt; &lt;p 1,2,3&gt; &lt;p 1,3,3&gt; ... &lt;p 1,nx,3&gt; &lt;p 1,nx+1,3&gt;</w:t>
      </w:r>
    </w:p>
    <w:p w:rsidR="00620A54" w:rsidRPr="004D7B46" w:rsidRDefault="00620A54" w:rsidP="004D7B46">
      <w:pPr>
        <w:pStyle w:val="Code"/>
        <w:jc w:val="both"/>
      </w:pPr>
      <w:r w:rsidRPr="004D7B46">
        <w:t>...</w:t>
      </w:r>
    </w:p>
    <w:p w:rsidR="00620A54" w:rsidRPr="004D7B46" w:rsidRDefault="00620A54" w:rsidP="004D7B46">
      <w:pPr>
        <w:pStyle w:val="Code"/>
        <w:jc w:val="both"/>
      </w:pPr>
      <w:r w:rsidRPr="004D7B46">
        <w:t>&lt;p 1,1,ny&gt; &lt;p 1,2,ny&gt; &lt;p 1,3,ny&gt; ... &lt;p 1,nx,ny&gt; &lt;p 1,nx+1,ny&gt;</w:t>
      </w:r>
    </w:p>
    <w:p w:rsidR="00620A54" w:rsidRPr="004D7B46" w:rsidRDefault="00620A54" w:rsidP="004D7B46">
      <w:pPr>
        <w:pStyle w:val="Code"/>
        <w:jc w:val="both"/>
      </w:pPr>
      <w:r w:rsidRPr="004D7B46">
        <w:t>&lt;p 1,1,ny+1&gt; &lt;p 1,2,ny+1&gt; &lt;p 1,3,ny+1&gt; ... &lt;p 1,nx,ny+1&gt; &lt;p 1,nx+1,ny+1&gt;</w:t>
      </w:r>
    </w:p>
    <w:p w:rsidR="00620A54" w:rsidRPr="004D7B46" w:rsidRDefault="00620A54" w:rsidP="004D7B46">
      <w:pPr>
        <w:pStyle w:val="Code"/>
        <w:jc w:val="both"/>
      </w:pPr>
    </w:p>
    <w:p w:rsidR="00620A54" w:rsidRPr="004D7B46" w:rsidRDefault="00620A54" w:rsidP="004D7B46">
      <w:pPr>
        <w:pStyle w:val="Code"/>
        <w:jc w:val="both"/>
      </w:pPr>
      <w:r w:rsidRPr="004D7B46">
        <w:t>...</w:t>
      </w:r>
    </w:p>
    <w:p w:rsidR="00620A54" w:rsidRPr="004D7B46" w:rsidRDefault="00620A54" w:rsidP="004D7B46">
      <w:pPr>
        <w:pStyle w:val="Code"/>
        <w:jc w:val="both"/>
      </w:pPr>
    </w:p>
    <w:p w:rsidR="00620A54" w:rsidRPr="004D7B46" w:rsidRDefault="00620A54" w:rsidP="004D7B46">
      <w:pPr>
        <w:pStyle w:val="Code"/>
        <w:jc w:val="both"/>
      </w:pPr>
      <w:r w:rsidRPr="004D7B46">
        <w:t>&lt;p 2,1,1&gt; &lt;p 2,2,1&gt; &lt;p 2,3,1&gt; ... &lt;p 2,nx,1&gt; &lt;p 2,nx+1,1&gt;</w:t>
      </w:r>
    </w:p>
    <w:p w:rsidR="00620A54" w:rsidRPr="004D7B46" w:rsidRDefault="00620A54" w:rsidP="004D7B46">
      <w:pPr>
        <w:pStyle w:val="Code"/>
        <w:jc w:val="both"/>
      </w:pPr>
      <w:r w:rsidRPr="004D7B46">
        <w:t>&lt;p 2,1,2&gt; &lt;p 2,2,2&gt; &lt;p 2,3,2&gt; ... &lt;p 2,nx,2&gt; &lt;p 2,nx+1,2&gt;</w:t>
      </w:r>
    </w:p>
    <w:p w:rsidR="00620A54" w:rsidRPr="004D7B46" w:rsidRDefault="00620A54" w:rsidP="004D7B46">
      <w:pPr>
        <w:pStyle w:val="Code"/>
        <w:jc w:val="both"/>
      </w:pPr>
      <w:r w:rsidRPr="004D7B46">
        <w:t>&lt;p 2,1,3&gt; &lt;p 2,2,3&gt; &lt;p 2,3,3&gt; ... &lt;p 2,nx,3&gt; &lt;p 2,nx+1,3&gt;</w:t>
      </w:r>
    </w:p>
    <w:p w:rsidR="00620A54" w:rsidRPr="004D7B46" w:rsidRDefault="00620A54" w:rsidP="004D7B46">
      <w:pPr>
        <w:pStyle w:val="Code"/>
        <w:jc w:val="both"/>
      </w:pPr>
      <w:r w:rsidRPr="004D7B46">
        <w:t>...</w:t>
      </w:r>
    </w:p>
    <w:p w:rsidR="00620A54" w:rsidRPr="004D7B46" w:rsidRDefault="00620A54" w:rsidP="004D7B46">
      <w:pPr>
        <w:pStyle w:val="Code"/>
        <w:jc w:val="both"/>
      </w:pPr>
      <w:r w:rsidRPr="004D7B46">
        <w:t>&lt;p 2,1,ny&gt; &lt;p 2,2,ny&gt; &lt;p 2,3,ny&gt; ... &lt;p 2,nx,ny&gt; &lt;p 2,nx+1,ny&gt;</w:t>
      </w:r>
    </w:p>
    <w:p w:rsidR="00620A54" w:rsidRPr="004D7B46" w:rsidRDefault="00620A54" w:rsidP="004D7B46">
      <w:pPr>
        <w:pStyle w:val="Code"/>
        <w:jc w:val="both"/>
      </w:pPr>
      <w:r w:rsidRPr="004D7B46">
        <w:t>&lt;p 2,1,ny+1&gt; &lt;p 2,2,ny+1&gt; &lt;p 2,3,ny+1&gt; ... &lt;p 2,nx,ny+1&gt; &lt;p 2,nx+1,ny+1&gt;</w:t>
      </w:r>
    </w:p>
    <w:p w:rsidR="00620A54" w:rsidRPr="004D7B46" w:rsidRDefault="00620A54" w:rsidP="004D7B46">
      <w:pPr>
        <w:pStyle w:val="Code"/>
        <w:jc w:val="both"/>
      </w:pPr>
    </w:p>
    <w:p w:rsidR="00620A54" w:rsidRPr="004D7B46" w:rsidRDefault="00620A54" w:rsidP="004D7B46">
      <w:pPr>
        <w:pStyle w:val="Code"/>
        <w:jc w:val="both"/>
      </w:pPr>
      <w:r w:rsidRPr="004D7B46">
        <w:t>...</w:t>
      </w:r>
    </w:p>
    <w:p w:rsidR="00620A54" w:rsidRPr="004D7B46" w:rsidRDefault="00620A54" w:rsidP="004D7B46">
      <w:pPr>
        <w:pStyle w:val="Code"/>
        <w:jc w:val="both"/>
      </w:pPr>
    </w:p>
    <w:p w:rsidR="00620A54" w:rsidRPr="004D7B46" w:rsidRDefault="00620A54" w:rsidP="004D7B46">
      <w:pPr>
        <w:pStyle w:val="Code"/>
        <w:jc w:val="both"/>
      </w:pPr>
      <w:r w:rsidRPr="004D7B46">
        <w:t>&lt;p nd,1,1&gt; &lt;p nd,2,1&gt; &lt;p nd,3,1&gt; ... &lt;p nd,nx,1&gt; &lt;p nd,nx+1,1&gt;</w:t>
      </w:r>
    </w:p>
    <w:p w:rsidR="00620A54" w:rsidRPr="004D7B46" w:rsidRDefault="00620A54" w:rsidP="004D7B46">
      <w:pPr>
        <w:pStyle w:val="Code"/>
        <w:jc w:val="both"/>
      </w:pPr>
      <w:r w:rsidRPr="004D7B46">
        <w:t>&lt;p nd,1,2&gt; &lt;p nd,2,2&gt; &lt;p nd,3,2&gt; ... &lt;p nd,nx,2&gt; &lt;p nd,nx+1,2&gt;</w:t>
      </w:r>
    </w:p>
    <w:p w:rsidR="00620A54" w:rsidRPr="004D7B46" w:rsidRDefault="00620A54" w:rsidP="004D7B46">
      <w:pPr>
        <w:pStyle w:val="Code"/>
        <w:jc w:val="both"/>
      </w:pPr>
      <w:r w:rsidRPr="004D7B46">
        <w:t>&lt;p nd,1,3&gt; &lt;p nd,2,3&gt; &lt;p nd,3,3&gt; ... &lt;p nd,nx,3&gt; &lt;p nd,nx+1,3&gt;</w:t>
      </w:r>
    </w:p>
    <w:p w:rsidR="00620A54" w:rsidRPr="004D7B46" w:rsidRDefault="00620A54" w:rsidP="004D7B46">
      <w:pPr>
        <w:pStyle w:val="Code"/>
        <w:jc w:val="both"/>
      </w:pPr>
      <w:r w:rsidRPr="004D7B46">
        <w:t>...</w:t>
      </w:r>
    </w:p>
    <w:p w:rsidR="00620A54" w:rsidRPr="004D7B46" w:rsidRDefault="00620A54" w:rsidP="004D7B46">
      <w:pPr>
        <w:pStyle w:val="Code"/>
        <w:jc w:val="both"/>
      </w:pPr>
      <w:r w:rsidRPr="004D7B46">
        <w:t>&lt;p nd,1,ny&gt; &lt;p nd,2,ny&gt; &lt;p nd,3,ny&gt; ... &lt;p nd,nx,ny&gt; &lt;p nd,nx+1,ny&gt;</w:t>
      </w:r>
    </w:p>
    <w:p w:rsidR="00620A54" w:rsidRPr="004D7B46" w:rsidRDefault="00620A54" w:rsidP="004D7B46">
      <w:pPr>
        <w:pStyle w:val="Code"/>
        <w:jc w:val="both"/>
      </w:pPr>
      <w:r w:rsidRPr="004D7B46">
        <w:lastRenderedPageBreak/>
        <w:t>&lt;p nd,1,ny+1&gt; &lt;p nd,2,ny+1&gt; ... &lt;p nd,nx,ny+1&gt; &lt;p nd,nx+1,ny+1&gt;</w:t>
      </w:r>
    </w:p>
    <w:p w:rsidR="00620A54" w:rsidRPr="004D7B46" w:rsidRDefault="00620A54" w:rsidP="004D7B46">
      <w:pPr>
        <w:pStyle w:val="BodyText"/>
        <w:rPr>
          <w:lang w:val="en-US"/>
        </w:rPr>
      </w:pPr>
      <w:r w:rsidRPr="004D7B46">
        <w:rPr>
          <w:lang w:val="en-US"/>
        </w:rPr>
        <w:t>The table below gives an overview of all keywords related to working with multiple sediment fractions and bed layers:</w:t>
      </w:r>
    </w:p>
    <w:tbl>
      <w:tblPr>
        <w:tblStyle w:val="LightShading-Accent1"/>
        <w:tblW w:w="0" w:type="auto"/>
        <w:tblLook w:val="04A0"/>
      </w:tblPr>
      <w:tblGrid>
        <w:gridCol w:w="1360"/>
        <w:gridCol w:w="2145"/>
        <w:gridCol w:w="1282"/>
        <w:gridCol w:w="2107"/>
        <w:gridCol w:w="848"/>
        <w:gridCol w:w="1188"/>
      </w:tblGrid>
      <w:tr w:rsidR="00620A54" w:rsidRPr="004D7B46" w:rsidTr="00883631">
        <w:trPr>
          <w:cnfStyle w:val="100000000000"/>
          <w:tblHeader/>
        </w:trPr>
        <w:tc>
          <w:tcPr>
            <w:cnfStyle w:val="001000000000"/>
            <w:tcW w:w="1984" w:type="dxa"/>
          </w:tcPr>
          <w:p w:rsidR="00620A54" w:rsidRPr="004D7B46" w:rsidRDefault="00620A54" w:rsidP="004D7B46">
            <w:pPr>
              <w:pStyle w:val="PlainText"/>
              <w:jc w:val="both"/>
            </w:pPr>
            <w:r w:rsidRPr="004D7B46">
              <w:t>keyword</w:t>
            </w:r>
          </w:p>
        </w:tc>
        <w:tc>
          <w:tcPr>
            <w:tcW w:w="2834" w:type="dxa"/>
          </w:tcPr>
          <w:p w:rsidR="00620A54" w:rsidRPr="004D7B46" w:rsidRDefault="00620A54" w:rsidP="004D7B46">
            <w:pPr>
              <w:pStyle w:val="PlainText"/>
              <w:jc w:val="both"/>
              <w:cnfStyle w:val="100000000000"/>
            </w:pPr>
            <w:r w:rsidRPr="004D7B46">
              <w:t>description</w:t>
            </w:r>
          </w:p>
        </w:tc>
        <w:tc>
          <w:tcPr>
            <w:tcW w:w="1417" w:type="dxa"/>
          </w:tcPr>
          <w:p w:rsidR="00620A54" w:rsidRPr="004D7B46" w:rsidRDefault="00620A54" w:rsidP="004D7B46">
            <w:pPr>
              <w:pStyle w:val="PlainText"/>
              <w:jc w:val="both"/>
              <w:cnfStyle w:val="100000000000"/>
            </w:pPr>
            <w:r w:rsidRPr="004D7B46">
              <w:t>default</w:t>
            </w:r>
          </w:p>
        </w:tc>
        <w:tc>
          <w:tcPr>
            <w:tcW w:w="1984" w:type="dxa"/>
          </w:tcPr>
          <w:p w:rsidR="00620A54" w:rsidRPr="004D7B46" w:rsidRDefault="00620A54" w:rsidP="004D7B46">
            <w:pPr>
              <w:pStyle w:val="PlainText"/>
              <w:jc w:val="both"/>
              <w:cnfStyle w:val="100000000000"/>
            </w:pPr>
            <w:r w:rsidRPr="004D7B46">
              <w:t>range</w:t>
            </w:r>
          </w:p>
        </w:tc>
        <w:tc>
          <w:tcPr>
            <w:tcW w:w="850" w:type="dxa"/>
          </w:tcPr>
          <w:p w:rsidR="00620A54" w:rsidRPr="004D7B46" w:rsidRDefault="00620A54" w:rsidP="004D7B46">
            <w:pPr>
              <w:pStyle w:val="PlainText"/>
              <w:jc w:val="both"/>
              <w:cnfStyle w:val="100000000000"/>
            </w:pPr>
            <w:r w:rsidRPr="004D7B46">
              <w:t>units</w:t>
            </w:r>
          </w:p>
        </w:tc>
        <w:tc>
          <w:tcPr>
            <w:tcW w:w="1700" w:type="dxa"/>
          </w:tcPr>
          <w:p w:rsidR="00620A54" w:rsidRPr="004D7B46" w:rsidRDefault="00620A54" w:rsidP="004D7B46">
            <w:pPr>
              <w:pStyle w:val="PlainText"/>
              <w:jc w:val="both"/>
              <w:cnfStyle w:val="100000000000"/>
            </w:pPr>
            <w:r w:rsidRPr="004D7B46">
              <w:t>remark</w:t>
            </w:r>
          </w:p>
        </w:tc>
      </w:tr>
      <w:tr w:rsidR="00620A54" w:rsidRPr="004D7B46" w:rsidTr="00883631">
        <w:trPr>
          <w:cnfStyle w:val="000000100000"/>
        </w:trPr>
        <w:tc>
          <w:tcPr>
            <w:cnfStyle w:val="001000000000"/>
            <w:tcW w:w="1984" w:type="dxa"/>
          </w:tcPr>
          <w:p w:rsidR="00620A54" w:rsidRPr="004D7B46" w:rsidRDefault="00620A54" w:rsidP="004D7B46">
            <w:pPr>
              <w:pStyle w:val="PlainText"/>
              <w:jc w:val="both"/>
            </w:pPr>
            <w:r w:rsidRPr="004D7B46">
              <w:t>D15</w:t>
            </w:r>
          </w:p>
        </w:tc>
        <w:tc>
          <w:tcPr>
            <w:tcW w:w="2834" w:type="dxa"/>
          </w:tcPr>
          <w:p w:rsidR="00620A54" w:rsidRPr="004D7B46" w:rsidRDefault="00620A54" w:rsidP="004D7B46">
            <w:pPr>
              <w:pStyle w:val="PlainText"/>
              <w:jc w:val="both"/>
              <w:cnfStyle w:val="000000100000"/>
            </w:pPr>
            <w:r w:rsidRPr="004D7B46">
              <w:t>D15 grain size per grain type</w:t>
            </w:r>
          </w:p>
        </w:tc>
        <w:tc>
          <w:tcPr>
            <w:tcW w:w="1417" w:type="dxa"/>
          </w:tcPr>
          <w:p w:rsidR="00620A54" w:rsidRPr="004D7B46" w:rsidRDefault="00620A54" w:rsidP="004D7B46">
            <w:pPr>
              <w:pStyle w:val="PlainText"/>
              <w:jc w:val="both"/>
              <w:cnfStyle w:val="000000100000"/>
            </w:pPr>
            <w:r w:rsidRPr="004D7B46">
              <w:t>1</w:t>
            </w:r>
          </w:p>
        </w:tc>
        <w:tc>
          <w:tcPr>
            <w:tcW w:w="1984" w:type="dxa"/>
          </w:tcPr>
          <w:p w:rsidR="00620A54" w:rsidRPr="004D7B46" w:rsidRDefault="00620A54" w:rsidP="004D7B46">
            <w:pPr>
              <w:pStyle w:val="PlainText"/>
              <w:jc w:val="both"/>
              <w:cnfStyle w:val="000000100000"/>
              <w:rPr>
                <w:highlight w:val="yellow"/>
              </w:rPr>
            </w:pPr>
            <w:r w:rsidRPr="004D7B46">
              <w:rPr>
                <w:highlight w:val="yellow"/>
              </w:rPr>
              <w:t>size(par%D15 - None</w:t>
            </w:r>
          </w:p>
        </w:tc>
        <w:tc>
          <w:tcPr>
            <w:tcW w:w="850" w:type="dxa"/>
          </w:tcPr>
          <w:p w:rsidR="00620A54" w:rsidRPr="004D7B46" w:rsidRDefault="00620A54" w:rsidP="004D7B46">
            <w:pPr>
              <w:pStyle w:val="PlainText"/>
              <w:jc w:val="both"/>
              <w:cnfStyle w:val="000000100000"/>
            </w:pPr>
            <w:r w:rsidRPr="004D7B46">
              <w:t>m</w:t>
            </w:r>
          </w:p>
        </w:tc>
        <w:tc>
          <w:tcPr>
            <w:tcW w:w="1700" w:type="dxa"/>
          </w:tcPr>
          <w:p w:rsidR="00620A54" w:rsidRPr="004D7B46" w:rsidRDefault="00620A54" w:rsidP="004D7B46">
            <w:pPr>
              <w:pStyle w:val="PlainText"/>
              <w:jc w:val="both"/>
              <w:cnfStyle w:val="000000100000"/>
            </w:pPr>
          </w:p>
        </w:tc>
      </w:tr>
      <w:tr w:rsidR="00620A54" w:rsidRPr="004D7B46" w:rsidTr="00883631">
        <w:tc>
          <w:tcPr>
            <w:cnfStyle w:val="001000000000"/>
            <w:tcW w:w="1984" w:type="dxa"/>
          </w:tcPr>
          <w:p w:rsidR="00620A54" w:rsidRPr="004D7B46" w:rsidRDefault="00620A54" w:rsidP="004D7B46">
            <w:pPr>
              <w:pStyle w:val="PlainText"/>
              <w:jc w:val="both"/>
            </w:pPr>
            <w:r w:rsidRPr="004D7B46">
              <w:t>D50</w:t>
            </w:r>
          </w:p>
        </w:tc>
        <w:tc>
          <w:tcPr>
            <w:tcW w:w="2834" w:type="dxa"/>
          </w:tcPr>
          <w:p w:rsidR="00620A54" w:rsidRPr="004D7B46" w:rsidRDefault="00620A54" w:rsidP="004D7B46">
            <w:pPr>
              <w:pStyle w:val="PlainText"/>
              <w:jc w:val="both"/>
              <w:cnfStyle w:val="000000000000"/>
            </w:pPr>
            <w:r w:rsidRPr="004D7B46">
              <w:t>D50 grain size per grain type</w:t>
            </w:r>
          </w:p>
        </w:tc>
        <w:tc>
          <w:tcPr>
            <w:tcW w:w="1417" w:type="dxa"/>
          </w:tcPr>
          <w:p w:rsidR="00620A54" w:rsidRPr="004D7B46" w:rsidRDefault="00620A54" w:rsidP="004D7B46">
            <w:pPr>
              <w:pStyle w:val="PlainText"/>
              <w:jc w:val="both"/>
              <w:cnfStyle w:val="000000000000"/>
            </w:pPr>
            <w:r w:rsidRPr="004D7B46">
              <w:t>1</w:t>
            </w:r>
          </w:p>
        </w:tc>
        <w:tc>
          <w:tcPr>
            <w:tcW w:w="1984" w:type="dxa"/>
          </w:tcPr>
          <w:p w:rsidR="00620A54" w:rsidRPr="004D7B46" w:rsidRDefault="00620A54" w:rsidP="004D7B46">
            <w:pPr>
              <w:pStyle w:val="PlainText"/>
              <w:jc w:val="both"/>
              <w:cnfStyle w:val="000000000000"/>
              <w:rPr>
                <w:highlight w:val="yellow"/>
              </w:rPr>
            </w:pPr>
            <w:r w:rsidRPr="004D7B46">
              <w:rPr>
                <w:highlight w:val="yellow"/>
              </w:rPr>
              <w:t>size(par%D50 - None</w:t>
            </w:r>
          </w:p>
        </w:tc>
        <w:tc>
          <w:tcPr>
            <w:tcW w:w="850" w:type="dxa"/>
          </w:tcPr>
          <w:p w:rsidR="00620A54" w:rsidRPr="004D7B46" w:rsidRDefault="00620A54" w:rsidP="004D7B46">
            <w:pPr>
              <w:pStyle w:val="PlainText"/>
              <w:jc w:val="both"/>
              <w:cnfStyle w:val="000000000000"/>
            </w:pPr>
            <w:r w:rsidRPr="004D7B46">
              <w:t>m</w:t>
            </w:r>
          </w:p>
        </w:tc>
        <w:tc>
          <w:tcPr>
            <w:tcW w:w="1700" w:type="dxa"/>
          </w:tcPr>
          <w:p w:rsidR="00620A54" w:rsidRPr="004D7B46" w:rsidRDefault="00620A54" w:rsidP="004D7B46">
            <w:pPr>
              <w:pStyle w:val="PlainText"/>
              <w:jc w:val="both"/>
              <w:cnfStyle w:val="000000000000"/>
            </w:pPr>
          </w:p>
        </w:tc>
      </w:tr>
      <w:tr w:rsidR="00620A54" w:rsidRPr="004D7B46" w:rsidTr="00883631">
        <w:trPr>
          <w:cnfStyle w:val="000000100000"/>
        </w:trPr>
        <w:tc>
          <w:tcPr>
            <w:cnfStyle w:val="001000000000"/>
            <w:tcW w:w="1984" w:type="dxa"/>
          </w:tcPr>
          <w:p w:rsidR="00620A54" w:rsidRPr="004D7B46" w:rsidRDefault="00620A54" w:rsidP="004D7B46">
            <w:pPr>
              <w:pStyle w:val="PlainText"/>
              <w:jc w:val="both"/>
            </w:pPr>
            <w:r w:rsidRPr="004D7B46">
              <w:t>D90</w:t>
            </w:r>
          </w:p>
        </w:tc>
        <w:tc>
          <w:tcPr>
            <w:tcW w:w="2834" w:type="dxa"/>
          </w:tcPr>
          <w:p w:rsidR="00620A54" w:rsidRPr="004D7B46" w:rsidRDefault="00620A54" w:rsidP="004D7B46">
            <w:pPr>
              <w:pStyle w:val="PlainText"/>
              <w:jc w:val="both"/>
              <w:cnfStyle w:val="000000100000"/>
            </w:pPr>
            <w:r w:rsidRPr="004D7B46">
              <w:t>D90 grain size per grain type</w:t>
            </w:r>
          </w:p>
        </w:tc>
        <w:tc>
          <w:tcPr>
            <w:tcW w:w="1417" w:type="dxa"/>
          </w:tcPr>
          <w:p w:rsidR="00620A54" w:rsidRPr="004D7B46" w:rsidRDefault="00620A54" w:rsidP="004D7B46">
            <w:pPr>
              <w:pStyle w:val="PlainText"/>
              <w:jc w:val="both"/>
              <w:cnfStyle w:val="000000100000"/>
            </w:pPr>
            <w:r w:rsidRPr="004D7B46">
              <w:t>1</w:t>
            </w:r>
          </w:p>
        </w:tc>
        <w:tc>
          <w:tcPr>
            <w:tcW w:w="1984" w:type="dxa"/>
          </w:tcPr>
          <w:p w:rsidR="00620A54" w:rsidRPr="004D7B46" w:rsidRDefault="00620A54" w:rsidP="004D7B46">
            <w:pPr>
              <w:pStyle w:val="PlainText"/>
              <w:jc w:val="both"/>
              <w:cnfStyle w:val="000000100000"/>
              <w:rPr>
                <w:highlight w:val="yellow"/>
              </w:rPr>
            </w:pPr>
            <w:r w:rsidRPr="004D7B46">
              <w:rPr>
                <w:highlight w:val="yellow"/>
              </w:rPr>
              <w:t>size(par%D90 - None</w:t>
            </w:r>
          </w:p>
        </w:tc>
        <w:tc>
          <w:tcPr>
            <w:tcW w:w="850" w:type="dxa"/>
          </w:tcPr>
          <w:p w:rsidR="00620A54" w:rsidRPr="004D7B46" w:rsidRDefault="00620A54" w:rsidP="004D7B46">
            <w:pPr>
              <w:pStyle w:val="PlainText"/>
              <w:jc w:val="both"/>
              <w:cnfStyle w:val="000000100000"/>
            </w:pPr>
            <w:r w:rsidRPr="004D7B46">
              <w:t>m</w:t>
            </w:r>
          </w:p>
        </w:tc>
        <w:tc>
          <w:tcPr>
            <w:tcW w:w="1700" w:type="dxa"/>
          </w:tcPr>
          <w:p w:rsidR="00620A54" w:rsidRPr="004D7B46" w:rsidRDefault="00620A54" w:rsidP="004D7B46">
            <w:pPr>
              <w:pStyle w:val="PlainText"/>
              <w:jc w:val="both"/>
              <w:cnfStyle w:val="000000100000"/>
            </w:pPr>
          </w:p>
        </w:tc>
      </w:tr>
      <w:tr w:rsidR="00620A54" w:rsidRPr="004D7B46" w:rsidTr="00883631">
        <w:tc>
          <w:tcPr>
            <w:cnfStyle w:val="001000000000"/>
            <w:tcW w:w="1984" w:type="dxa"/>
          </w:tcPr>
          <w:p w:rsidR="00620A54" w:rsidRPr="004D7B46" w:rsidRDefault="00620A54" w:rsidP="004D7B46">
            <w:pPr>
              <w:pStyle w:val="PlainText"/>
              <w:jc w:val="both"/>
            </w:pPr>
            <w:r w:rsidRPr="004D7B46">
              <w:t>dzg1*</w:t>
            </w:r>
          </w:p>
        </w:tc>
        <w:tc>
          <w:tcPr>
            <w:tcW w:w="2834" w:type="dxa"/>
          </w:tcPr>
          <w:p w:rsidR="00620A54" w:rsidRPr="004D7B46" w:rsidRDefault="00620A54" w:rsidP="004D7B46">
            <w:pPr>
              <w:pStyle w:val="PlainText"/>
              <w:jc w:val="both"/>
              <w:cnfStyle w:val="000000000000"/>
            </w:pPr>
            <w:r w:rsidRPr="004D7B46">
              <w:t>Thickness of top sediment class layers</w:t>
            </w:r>
          </w:p>
        </w:tc>
        <w:tc>
          <w:tcPr>
            <w:tcW w:w="1417" w:type="dxa"/>
          </w:tcPr>
          <w:p w:rsidR="00620A54" w:rsidRPr="004D7B46" w:rsidRDefault="00620A54" w:rsidP="004D7B46">
            <w:pPr>
              <w:pStyle w:val="PlainText"/>
              <w:jc w:val="both"/>
              <w:cnfStyle w:val="000000000000"/>
              <w:rPr>
                <w:highlight w:val="yellow"/>
              </w:rPr>
            </w:pPr>
            <w:r w:rsidRPr="004D7B46">
              <w:rPr>
                <w:highlight w:val="yellow"/>
              </w:rPr>
              <w:t>par%dzg1</w:t>
            </w:r>
          </w:p>
        </w:tc>
        <w:tc>
          <w:tcPr>
            <w:tcW w:w="1984" w:type="dxa"/>
          </w:tcPr>
          <w:p w:rsidR="00620A54" w:rsidRPr="004D7B46" w:rsidRDefault="00620A54" w:rsidP="004D7B46">
            <w:pPr>
              <w:pStyle w:val="PlainText"/>
              <w:jc w:val="both"/>
              <w:cnfStyle w:val="000000000000"/>
            </w:pPr>
            <w:r w:rsidRPr="004D7B46">
              <w:t>0.01 - 1.0</w:t>
            </w:r>
          </w:p>
        </w:tc>
        <w:tc>
          <w:tcPr>
            <w:tcW w:w="850" w:type="dxa"/>
          </w:tcPr>
          <w:p w:rsidR="00620A54" w:rsidRPr="004D7B46" w:rsidRDefault="00620A54" w:rsidP="004D7B46">
            <w:pPr>
              <w:pStyle w:val="PlainText"/>
              <w:jc w:val="both"/>
              <w:cnfStyle w:val="000000000000"/>
            </w:pPr>
            <w:r w:rsidRPr="004D7B46">
              <w:t>m</w:t>
            </w:r>
          </w:p>
        </w:tc>
        <w:tc>
          <w:tcPr>
            <w:tcW w:w="1700" w:type="dxa"/>
          </w:tcPr>
          <w:p w:rsidR="00620A54" w:rsidRPr="004D7B46" w:rsidRDefault="00620A54" w:rsidP="004D7B46">
            <w:pPr>
              <w:pStyle w:val="PlainText"/>
              <w:jc w:val="both"/>
              <w:cnfStyle w:val="000000000000"/>
            </w:pPr>
          </w:p>
        </w:tc>
      </w:tr>
      <w:tr w:rsidR="00620A54" w:rsidRPr="004D7B46" w:rsidTr="00883631">
        <w:trPr>
          <w:cnfStyle w:val="000000100000"/>
        </w:trPr>
        <w:tc>
          <w:tcPr>
            <w:cnfStyle w:val="001000000000"/>
            <w:tcW w:w="1984" w:type="dxa"/>
          </w:tcPr>
          <w:p w:rsidR="00620A54" w:rsidRPr="004D7B46" w:rsidRDefault="00620A54" w:rsidP="004D7B46">
            <w:pPr>
              <w:pStyle w:val="PlainText"/>
              <w:jc w:val="both"/>
            </w:pPr>
            <w:r w:rsidRPr="004D7B46">
              <w:t>dzg2*</w:t>
            </w:r>
          </w:p>
        </w:tc>
        <w:tc>
          <w:tcPr>
            <w:tcW w:w="2834" w:type="dxa"/>
          </w:tcPr>
          <w:p w:rsidR="00620A54" w:rsidRPr="004D7B46" w:rsidRDefault="00620A54" w:rsidP="004D7B46">
            <w:pPr>
              <w:pStyle w:val="PlainText"/>
              <w:jc w:val="both"/>
              <w:cnfStyle w:val="000000100000"/>
            </w:pPr>
            <w:r w:rsidRPr="004D7B46">
              <w:t>Nominal thickness of variable sediment class layer</w:t>
            </w:r>
          </w:p>
        </w:tc>
        <w:tc>
          <w:tcPr>
            <w:tcW w:w="1417" w:type="dxa"/>
          </w:tcPr>
          <w:p w:rsidR="00620A54" w:rsidRPr="004D7B46" w:rsidRDefault="00620A54" w:rsidP="004D7B46">
            <w:pPr>
              <w:pStyle w:val="PlainText"/>
              <w:jc w:val="both"/>
              <w:cnfStyle w:val="000000100000"/>
            </w:pPr>
            <w:r w:rsidRPr="004D7B46">
              <w:t>par%dzg1</w:t>
            </w:r>
          </w:p>
        </w:tc>
        <w:tc>
          <w:tcPr>
            <w:tcW w:w="1984" w:type="dxa"/>
          </w:tcPr>
          <w:p w:rsidR="00620A54" w:rsidRPr="004D7B46" w:rsidRDefault="00620A54" w:rsidP="004D7B46">
            <w:pPr>
              <w:pStyle w:val="PlainText"/>
              <w:jc w:val="both"/>
              <w:cnfStyle w:val="000000100000"/>
            </w:pPr>
            <w:r w:rsidRPr="004D7B46">
              <w:t>0.01 - 1.0</w:t>
            </w:r>
          </w:p>
        </w:tc>
        <w:tc>
          <w:tcPr>
            <w:tcW w:w="850" w:type="dxa"/>
          </w:tcPr>
          <w:p w:rsidR="00620A54" w:rsidRPr="004D7B46" w:rsidRDefault="00620A54" w:rsidP="004D7B46">
            <w:pPr>
              <w:pStyle w:val="PlainText"/>
              <w:jc w:val="both"/>
              <w:cnfStyle w:val="000000100000"/>
            </w:pPr>
            <w:r w:rsidRPr="004D7B46">
              <w:t>m</w:t>
            </w:r>
          </w:p>
        </w:tc>
        <w:tc>
          <w:tcPr>
            <w:tcW w:w="1700" w:type="dxa"/>
          </w:tcPr>
          <w:p w:rsidR="00620A54" w:rsidRPr="004D7B46" w:rsidRDefault="00620A54" w:rsidP="004D7B46">
            <w:pPr>
              <w:pStyle w:val="PlainText"/>
              <w:jc w:val="both"/>
              <w:cnfStyle w:val="000000100000"/>
            </w:pPr>
          </w:p>
        </w:tc>
      </w:tr>
      <w:tr w:rsidR="00620A54" w:rsidRPr="004D7B46" w:rsidTr="00883631">
        <w:tc>
          <w:tcPr>
            <w:cnfStyle w:val="001000000000"/>
            <w:tcW w:w="1984" w:type="dxa"/>
          </w:tcPr>
          <w:p w:rsidR="00620A54" w:rsidRPr="004D7B46" w:rsidRDefault="00620A54" w:rsidP="004D7B46">
            <w:pPr>
              <w:pStyle w:val="PlainText"/>
              <w:jc w:val="both"/>
            </w:pPr>
            <w:r w:rsidRPr="004D7B46">
              <w:t>dzg3*</w:t>
            </w:r>
          </w:p>
        </w:tc>
        <w:tc>
          <w:tcPr>
            <w:tcW w:w="2834" w:type="dxa"/>
          </w:tcPr>
          <w:p w:rsidR="00620A54" w:rsidRPr="004D7B46" w:rsidRDefault="00620A54" w:rsidP="004D7B46">
            <w:pPr>
              <w:pStyle w:val="PlainText"/>
              <w:jc w:val="both"/>
              <w:cnfStyle w:val="000000000000"/>
            </w:pPr>
            <w:r w:rsidRPr="004D7B46">
              <w:t>Thickness of bottom sediment class layers</w:t>
            </w:r>
          </w:p>
        </w:tc>
        <w:tc>
          <w:tcPr>
            <w:tcW w:w="1417" w:type="dxa"/>
          </w:tcPr>
          <w:p w:rsidR="00620A54" w:rsidRPr="004D7B46" w:rsidRDefault="00620A54" w:rsidP="004D7B46">
            <w:pPr>
              <w:pStyle w:val="PlainText"/>
              <w:jc w:val="both"/>
              <w:cnfStyle w:val="000000000000"/>
            </w:pPr>
            <w:r w:rsidRPr="004D7B46">
              <w:t>par%dzg1</w:t>
            </w:r>
          </w:p>
        </w:tc>
        <w:tc>
          <w:tcPr>
            <w:tcW w:w="1984" w:type="dxa"/>
          </w:tcPr>
          <w:p w:rsidR="00620A54" w:rsidRPr="004D7B46" w:rsidRDefault="00620A54" w:rsidP="004D7B46">
            <w:pPr>
              <w:pStyle w:val="PlainText"/>
              <w:jc w:val="both"/>
              <w:cnfStyle w:val="000000000000"/>
            </w:pPr>
            <w:r w:rsidRPr="004D7B46">
              <w:t>0.01 - 1.0</w:t>
            </w:r>
          </w:p>
        </w:tc>
        <w:tc>
          <w:tcPr>
            <w:tcW w:w="850" w:type="dxa"/>
          </w:tcPr>
          <w:p w:rsidR="00620A54" w:rsidRPr="004D7B46" w:rsidRDefault="00620A54" w:rsidP="004D7B46">
            <w:pPr>
              <w:pStyle w:val="PlainText"/>
              <w:jc w:val="both"/>
              <w:cnfStyle w:val="000000000000"/>
            </w:pPr>
            <w:r w:rsidRPr="004D7B46">
              <w:t>m</w:t>
            </w:r>
          </w:p>
        </w:tc>
        <w:tc>
          <w:tcPr>
            <w:tcW w:w="1700" w:type="dxa"/>
          </w:tcPr>
          <w:p w:rsidR="00620A54" w:rsidRPr="004D7B46" w:rsidRDefault="00620A54" w:rsidP="004D7B46">
            <w:pPr>
              <w:pStyle w:val="PlainText"/>
              <w:jc w:val="both"/>
              <w:cnfStyle w:val="000000000000"/>
            </w:pPr>
          </w:p>
        </w:tc>
      </w:tr>
      <w:tr w:rsidR="00620A54" w:rsidRPr="004D7B46" w:rsidTr="00883631">
        <w:trPr>
          <w:cnfStyle w:val="000000100000"/>
        </w:trPr>
        <w:tc>
          <w:tcPr>
            <w:cnfStyle w:val="001000000000"/>
            <w:tcW w:w="1984" w:type="dxa"/>
          </w:tcPr>
          <w:p w:rsidR="00620A54" w:rsidRPr="004D7B46" w:rsidRDefault="00620A54" w:rsidP="004D7B46">
            <w:pPr>
              <w:pStyle w:val="PlainText"/>
              <w:jc w:val="both"/>
            </w:pPr>
            <w:r w:rsidRPr="004D7B46">
              <w:t>nd*</w:t>
            </w:r>
          </w:p>
        </w:tc>
        <w:tc>
          <w:tcPr>
            <w:tcW w:w="2834" w:type="dxa"/>
          </w:tcPr>
          <w:p w:rsidR="00620A54" w:rsidRPr="004D7B46" w:rsidRDefault="00620A54" w:rsidP="004D7B46">
            <w:pPr>
              <w:pStyle w:val="PlainText"/>
              <w:jc w:val="both"/>
              <w:cnfStyle w:val="000000100000"/>
            </w:pPr>
            <w:r w:rsidRPr="004D7B46">
              <w:t>Number of computational layers in the bed</w:t>
            </w:r>
          </w:p>
        </w:tc>
        <w:tc>
          <w:tcPr>
            <w:tcW w:w="1417" w:type="dxa"/>
          </w:tcPr>
          <w:p w:rsidR="00620A54" w:rsidRPr="004D7B46" w:rsidRDefault="00620A54" w:rsidP="004D7B46">
            <w:pPr>
              <w:pStyle w:val="PlainText"/>
              <w:jc w:val="both"/>
              <w:cnfStyle w:val="000000100000"/>
            </w:pPr>
            <w:r w:rsidRPr="004D7B46">
              <w:t>3</w:t>
            </w:r>
          </w:p>
        </w:tc>
        <w:tc>
          <w:tcPr>
            <w:tcW w:w="1984" w:type="dxa"/>
          </w:tcPr>
          <w:p w:rsidR="00620A54" w:rsidRPr="004D7B46" w:rsidRDefault="00620A54" w:rsidP="004D7B46">
            <w:pPr>
              <w:pStyle w:val="PlainText"/>
              <w:jc w:val="both"/>
              <w:cnfStyle w:val="000000100000"/>
            </w:pPr>
            <w:r w:rsidRPr="004D7B46">
              <w:t>3 - 1000</w:t>
            </w:r>
          </w:p>
        </w:tc>
        <w:tc>
          <w:tcPr>
            <w:tcW w:w="850" w:type="dxa"/>
          </w:tcPr>
          <w:p w:rsidR="00620A54" w:rsidRPr="004D7B46" w:rsidRDefault="00620A54" w:rsidP="004D7B46">
            <w:pPr>
              <w:pStyle w:val="PlainText"/>
              <w:jc w:val="both"/>
              <w:cnfStyle w:val="000000100000"/>
            </w:pPr>
            <w:r w:rsidRPr="004D7B46">
              <w:t>-</w:t>
            </w:r>
          </w:p>
        </w:tc>
        <w:tc>
          <w:tcPr>
            <w:tcW w:w="1700" w:type="dxa"/>
          </w:tcPr>
          <w:p w:rsidR="00620A54" w:rsidRPr="004D7B46" w:rsidRDefault="00620A54" w:rsidP="004D7B46">
            <w:pPr>
              <w:pStyle w:val="PlainText"/>
              <w:jc w:val="both"/>
              <w:cnfStyle w:val="000000100000"/>
            </w:pPr>
          </w:p>
        </w:tc>
      </w:tr>
      <w:tr w:rsidR="00620A54" w:rsidRPr="004D7B46" w:rsidTr="00883631">
        <w:tc>
          <w:tcPr>
            <w:cnfStyle w:val="001000000000"/>
            <w:tcW w:w="1984" w:type="dxa"/>
          </w:tcPr>
          <w:p w:rsidR="00620A54" w:rsidRPr="004D7B46" w:rsidRDefault="00620A54" w:rsidP="004D7B46">
            <w:pPr>
              <w:pStyle w:val="PlainText"/>
              <w:jc w:val="both"/>
            </w:pPr>
            <w:r w:rsidRPr="004D7B46">
              <w:t>ngd</w:t>
            </w:r>
          </w:p>
        </w:tc>
        <w:tc>
          <w:tcPr>
            <w:tcW w:w="2834" w:type="dxa"/>
          </w:tcPr>
          <w:p w:rsidR="00620A54" w:rsidRPr="004D7B46" w:rsidRDefault="00620A54" w:rsidP="004D7B46">
            <w:pPr>
              <w:pStyle w:val="PlainText"/>
              <w:jc w:val="both"/>
              <w:cnfStyle w:val="000000000000"/>
            </w:pPr>
            <w:r w:rsidRPr="004D7B46">
              <w:t>Number of sediment classes</w:t>
            </w:r>
          </w:p>
        </w:tc>
        <w:tc>
          <w:tcPr>
            <w:tcW w:w="1417" w:type="dxa"/>
          </w:tcPr>
          <w:p w:rsidR="00620A54" w:rsidRPr="004D7B46" w:rsidRDefault="00620A54" w:rsidP="004D7B46">
            <w:pPr>
              <w:pStyle w:val="PlainText"/>
              <w:jc w:val="both"/>
              <w:cnfStyle w:val="000000000000"/>
            </w:pPr>
            <w:r w:rsidRPr="004D7B46">
              <w:t>1</w:t>
            </w:r>
          </w:p>
        </w:tc>
        <w:tc>
          <w:tcPr>
            <w:tcW w:w="1984" w:type="dxa"/>
          </w:tcPr>
          <w:p w:rsidR="00620A54" w:rsidRPr="004D7B46" w:rsidRDefault="00620A54" w:rsidP="004D7B46">
            <w:pPr>
              <w:pStyle w:val="PlainText"/>
              <w:jc w:val="both"/>
              <w:cnfStyle w:val="000000000000"/>
            </w:pPr>
            <w:r w:rsidRPr="004D7B46">
              <w:t>1 - 20</w:t>
            </w:r>
          </w:p>
        </w:tc>
        <w:tc>
          <w:tcPr>
            <w:tcW w:w="850" w:type="dxa"/>
          </w:tcPr>
          <w:p w:rsidR="00620A54" w:rsidRPr="004D7B46" w:rsidRDefault="00620A54" w:rsidP="004D7B46">
            <w:pPr>
              <w:pStyle w:val="PlainText"/>
              <w:jc w:val="both"/>
              <w:cnfStyle w:val="000000000000"/>
            </w:pPr>
            <w:r w:rsidRPr="004D7B46">
              <w:t>-</w:t>
            </w:r>
          </w:p>
        </w:tc>
        <w:tc>
          <w:tcPr>
            <w:tcW w:w="1700" w:type="dxa"/>
          </w:tcPr>
          <w:p w:rsidR="00620A54" w:rsidRPr="004D7B46" w:rsidRDefault="00620A54" w:rsidP="004D7B46">
            <w:pPr>
              <w:pStyle w:val="PlainText"/>
              <w:jc w:val="both"/>
              <w:cnfStyle w:val="000000000000"/>
            </w:pPr>
          </w:p>
        </w:tc>
      </w:tr>
      <w:tr w:rsidR="00620A54" w:rsidRPr="004D7B46" w:rsidTr="00883631">
        <w:trPr>
          <w:cnfStyle w:val="000000100000"/>
        </w:trPr>
        <w:tc>
          <w:tcPr>
            <w:cnfStyle w:val="001000000000"/>
            <w:tcW w:w="1984" w:type="dxa"/>
          </w:tcPr>
          <w:p w:rsidR="00620A54" w:rsidRPr="004D7B46" w:rsidRDefault="00620A54" w:rsidP="004D7B46">
            <w:pPr>
              <w:pStyle w:val="PlainText"/>
              <w:jc w:val="both"/>
            </w:pPr>
            <w:r w:rsidRPr="004D7B46">
              <w:t>por</w:t>
            </w:r>
          </w:p>
        </w:tc>
        <w:tc>
          <w:tcPr>
            <w:tcW w:w="2834" w:type="dxa"/>
          </w:tcPr>
          <w:p w:rsidR="00620A54" w:rsidRPr="004D7B46" w:rsidRDefault="00620A54" w:rsidP="004D7B46">
            <w:pPr>
              <w:pStyle w:val="PlainText"/>
              <w:jc w:val="both"/>
              <w:cnfStyle w:val="000000100000"/>
            </w:pPr>
            <w:r w:rsidRPr="004D7B46">
              <w:t>Porosity</w:t>
            </w:r>
          </w:p>
        </w:tc>
        <w:tc>
          <w:tcPr>
            <w:tcW w:w="1417" w:type="dxa"/>
          </w:tcPr>
          <w:p w:rsidR="00620A54" w:rsidRPr="004D7B46" w:rsidRDefault="00620A54" w:rsidP="004D7B46">
            <w:pPr>
              <w:pStyle w:val="PlainText"/>
              <w:jc w:val="both"/>
              <w:cnfStyle w:val="000000100000"/>
            </w:pPr>
            <w:r w:rsidRPr="004D7B46">
              <w:t>0.4</w:t>
            </w:r>
          </w:p>
        </w:tc>
        <w:tc>
          <w:tcPr>
            <w:tcW w:w="1984" w:type="dxa"/>
          </w:tcPr>
          <w:p w:rsidR="00620A54" w:rsidRPr="004D7B46" w:rsidRDefault="00620A54" w:rsidP="004D7B46">
            <w:pPr>
              <w:pStyle w:val="PlainText"/>
              <w:jc w:val="both"/>
              <w:cnfStyle w:val="000000100000"/>
            </w:pPr>
            <w:r w:rsidRPr="004D7B46">
              <w:t>0.3 - 0.5</w:t>
            </w:r>
          </w:p>
        </w:tc>
        <w:tc>
          <w:tcPr>
            <w:tcW w:w="850" w:type="dxa"/>
          </w:tcPr>
          <w:p w:rsidR="00620A54" w:rsidRPr="004D7B46" w:rsidRDefault="00620A54" w:rsidP="004D7B46">
            <w:pPr>
              <w:pStyle w:val="PlainText"/>
              <w:jc w:val="both"/>
              <w:cnfStyle w:val="000000100000"/>
            </w:pPr>
            <w:r w:rsidRPr="004D7B46">
              <w:t>-</w:t>
            </w:r>
          </w:p>
        </w:tc>
        <w:tc>
          <w:tcPr>
            <w:tcW w:w="1700" w:type="dxa"/>
          </w:tcPr>
          <w:p w:rsidR="00620A54" w:rsidRPr="004D7B46" w:rsidRDefault="00620A54" w:rsidP="004D7B46">
            <w:pPr>
              <w:pStyle w:val="PlainText"/>
              <w:jc w:val="both"/>
              <w:cnfStyle w:val="000000100000"/>
            </w:pPr>
          </w:p>
        </w:tc>
      </w:tr>
      <w:tr w:rsidR="00620A54" w:rsidRPr="004D7B46" w:rsidTr="00883631">
        <w:tc>
          <w:tcPr>
            <w:cnfStyle w:val="001000000000"/>
            <w:tcW w:w="1984" w:type="dxa"/>
          </w:tcPr>
          <w:p w:rsidR="00620A54" w:rsidRPr="004D7B46" w:rsidRDefault="00620A54" w:rsidP="004D7B46">
            <w:pPr>
              <w:pStyle w:val="PlainText"/>
              <w:jc w:val="both"/>
            </w:pPr>
            <w:r w:rsidRPr="004D7B46">
              <w:t>rhos</w:t>
            </w:r>
          </w:p>
        </w:tc>
        <w:tc>
          <w:tcPr>
            <w:tcW w:w="2834" w:type="dxa"/>
          </w:tcPr>
          <w:p w:rsidR="00620A54" w:rsidRPr="004D7B46" w:rsidRDefault="00620A54" w:rsidP="004D7B46">
            <w:pPr>
              <w:pStyle w:val="PlainText"/>
              <w:jc w:val="both"/>
              <w:cnfStyle w:val="000000000000"/>
              <w:rPr>
                <w:lang w:val="es-ES"/>
              </w:rPr>
            </w:pPr>
            <w:r w:rsidRPr="004D7B46">
              <w:rPr>
                <w:lang w:val="es-ES"/>
              </w:rPr>
              <w:t>Solid sediment density (no pores)</w:t>
            </w:r>
          </w:p>
        </w:tc>
        <w:tc>
          <w:tcPr>
            <w:tcW w:w="1417" w:type="dxa"/>
          </w:tcPr>
          <w:p w:rsidR="00620A54" w:rsidRPr="004D7B46" w:rsidRDefault="00620A54" w:rsidP="004D7B46">
            <w:pPr>
              <w:pStyle w:val="PlainText"/>
              <w:jc w:val="both"/>
              <w:cnfStyle w:val="000000000000"/>
            </w:pPr>
            <w:r w:rsidRPr="004D7B46">
              <w:t>2650.0</w:t>
            </w:r>
          </w:p>
        </w:tc>
        <w:tc>
          <w:tcPr>
            <w:tcW w:w="1984" w:type="dxa"/>
          </w:tcPr>
          <w:p w:rsidR="00620A54" w:rsidRPr="004D7B46" w:rsidRDefault="00620A54" w:rsidP="004D7B46">
            <w:pPr>
              <w:pStyle w:val="PlainText"/>
              <w:jc w:val="both"/>
              <w:cnfStyle w:val="000000000000"/>
            </w:pPr>
            <w:r w:rsidRPr="004D7B46">
              <w:t>2400.0 - 2800.0</w:t>
            </w:r>
          </w:p>
        </w:tc>
        <w:tc>
          <w:tcPr>
            <w:tcW w:w="850" w:type="dxa"/>
          </w:tcPr>
          <w:p w:rsidR="00620A54" w:rsidRPr="004D7B46" w:rsidRDefault="00620A54" w:rsidP="004D7B46">
            <w:pPr>
              <w:pStyle w:val="PlainText"/>
              <w:jc w:val="both"/>
              <w:cnfStyle w:val="000000000000"/>
            </w:pPr>
            <w:r w:rsidRPr="004D7B46">
              <w:t>kgm^-3</w:t>
            </w:r>
          </w:p>
        </w:tc>
        <w:tc>
          <w:tcPr>
            <w:tcW w:w="1700" w:type="dxa"/>
          </w:tcPr>
          <w:p w:rsidR="00620A54" w:rsidRPr="004D7B46" w:rsidRDefault="00620A54" w:rsidP="004D7B46">
            <w:pPr>
              <w:pStyle w:val="PlainText"/>
              <w:jc w:val="both"/>
              <w:cnfStyle w:val="000000000000"/>
            </w:pPr>
          </w:p>
        </w:tc>
      </w:tr>
      <w:tr w:rsidR="00620A54" w:rsidRPr="004D7B46" w:rsidTr="00883631">
        <w:trPr>
          <w:cnfStyle w:val="000000100000"/>
        </w:trPr>
        <w:tc>
          <w:tcPr>
            <w:cnfStyle w:val="001000000000"/>
            <w:tcW w:w="1984" w:type="dxa"/>
          </w:tcPr>
          <w:p w:rsidR="00620A54" w:rsidRPr="004D7B46" w:rsidRDefault="00620A54" w:rsidP="004D7B46">
            <w:pPr>
              <w:pStyle w:val="PlainText"/>
              <w:jc w:val="both"/>
            </w:pPr>
            <w:r w:rsidRPr="004D7B46">
              <w:t>sedcal*</w:t>
            </w:r>
          </w:p>
        </w:tc>
        <w:tc>
          <w:tcPr>
            <w:tcW w:w="2834" w:type="dxa"/>
          </w:tcPr>
          <w:p w:rsidR="00620A54" w:rsidRPr="004D7B46" w:rsidRDefault="00620A54" w:rsidP="004D7B46">
            <w:pPr>
              <w:pStyle w:val="PlainText"/>
              <w:jc w:val="both"/>
              <w:cnfStyle w:val="000000100000"/>
            </w:pPr>
            <w:r w:rsidRPr="004D7B46">
              <w:t>Sediment transport calibration coefficient per grain type</w:t>
            </w:r>
          </w:p>
        </w:tc>
        <w:tc>
          <w:tcPr>
            <w:tcW w:w="1417" w:type="dxa"/>
          </w:tcPr>
          <w:p w:rsidR="00620A54" w:rsidRPr="004D7B46" w:rsidRDefault="00620A54" w:rsidP="004D7B46">
            <w:pPr>
              <w:pStyle w:val="PlainText"/>
              <w:jc w:val="both"/>
              <w:cnfStyle w:val="000000100000"/>
            </w:pPr>
            <w:r w:rsidRPr="004D7B46">
              <w:t>1</w:t>
            </w:r>
          </w:p>
        </w:tc>
        <w:tc>
          <w:tcPr>
            <w:tcW w:w="1984" w:type="dxa"/>
          </w:tcPr>
          <w:p w:rsidR="00620A54" w:rsidRPr="004D7B46" w:rsidRDefault="00620A54" w:rsidP="004D7B46">
            <w:pPr>
              <w:pStyle w:val="PlainText"/>
              <w:jc w:val="both"/>
              <w:cnfStyle w:val="000000100000"/>
              <w:rPr>
                <w:highlight w:val="yellow"/>
              </w:rPr>
            </w:pPr>
            <w:r w:rsidRPr="004D7B46">
              <w:rPr>
                <w:highlight w:val="yellow"/>
              </w:rPr>
              <w:t>size(par%sedcal - None</w:t>
            </w:r>
          </w:p>
        </w:tc>
        <w:tc>
          <w:tcPr>
            <w:tcW w:w="850" w:type="dxa"/>
          </w:tcPr>
          <w:p w:rsidR="00620A54" w:rsidRPr="004D7B46" w:rsidRDefault="00620A54" w:rsidP="004D7B46">
            <w:pPr>
              <w:pStyle w:val="PlainText"/>
              <w:jc w:val="both"/>
              <w:cnfStyle w:val="000000100000"/>
            </w:pPr>
            <w:r w:rsidRPr="004D7B46">
              <w:t>-</w:t>
            </w:r>
          </w:p>
        </w:tc>
        <w:tc>
          <w:tcPr>
            <w:tcW w:w="1700" w:type="dxa"/>
          </w:tcPr>
          <w:p w:rsidR="00620A54" w:rsidRPr="004D7B46" w:rsidRDefault="00620A54" w:rsidP="004D7B46">
            <w:pPr>
              <w:pStyle w:val="PlainText"/>
              <w:jc w:val="both"/>
              <w:cnfStyle w:val="000000100000"/>
            </w:pPr>
          </w:p>
        </w:tc>
      </w:tr>
      <w:tr w:rsidR="00620A54" w:rsidRPr="004D7B46" w:rsidTr="00883631">
        <w:tc>
          <w:tcPr>
            <w:cnfStyle w:val="001000000000"/>
            <w:tcW w:w="1984" w:type="dxa"/>
          </w:tcPr>
          <w:p w:rsidR="00620A54" w:rsidRPr="004D7B46" w:rsidRDefault="00620A54" w:rsidP="004D7B46">
            <w:pPr>
              <w:pStyle w:val="PlainText"/>
              <w:jc w:val="both"/>
            </w:pPr>
            <w:r w:rsidRPr="004D7B46">
              <w:t>ucrcal*</w:t>
            </w:r>
          </w:p>
        </w:tc>
        <w:tc>
          <w:tcPr>
            <w:tcW w:w="2834" w:type="dxa"/>
          </w:tcPr>
          <w:p w:rsidR="00620A54" w:rsidRPr="004D7B46" w:rsidRDefault="00620A54" w:rsidP="004D7B46">
            <w:pPr>
              <w:pStyle w:val="PlainText"/>
              <w:jc w:val="both"/>
              <w:cnfStyle w:val="000000000000"/>
            </w:pPr>
            <w:r w:rsidRPr="004D7B46">
              <w:t>Critical velocity calibration coefficient per grain type</w:t>
            </w:r>
          </w:p>
        </w:tc>
        <w:tc>
          <w:tcPr>
            <w:tcW w:w="1417" w:type="dxa"/>
          </w:tcPr>
          <w:p w:rsidR="00620A54" w:rsidRPr="004D7B46" w:rsidRDefault="00620A54" w:rsidP="004D7B46">
            <w:pPr>
              <w:pStyle w:val="PlainText"/>
              <w:jc w:val="both"/>
              <w:cnfStyle w:val="000000000000"/>
            </w:pPr>
            <w:r w:rsidRPr="004D7B46">
              <w:t>1</w:t>
            </w:r>
          </w:p>
        </w:tc>
        <w:tc>
          <w:tcPr>
            <w:tcW w:w="1984" w:type="dxa"/>
          </w:tcPr>
          <w:p w:rsidR="00620A54" w:rsidRPr="004D7B46" w:rsidRDefault="00620A54" w:rsidP="004D7B46">
            <w:pPr>
              <w:pStyle w:val="PlainText"/>
              <w:jc w:val="both"/>
              <w:cnfStyle w:val="000000000000"/>
              <w:rPr>
                <w:highlight w:val="yellow"/>
              </w:rPr>
            </w:pPr>
            <w:r w:rsidRPr="004D7B46">
              <w:rPr>
                <w:highlight w:val="yellow"/>
              </w:rPr>
              <w:t>size(par%ucrcal - None</w:t>
            </w:r>
          </w:p>
        </w:tc>
        <w:tc>
          <w:tcPr>
            <w:tcW w:w="850" w:type="dxa"/>
          </w:tcPr>
          <w:p w:rsidR="00620A54" w:rsidRPr="004D7B46" w:rsidRDefault="00620A54" w:rsidP="004D7B46">
            <w:pPr>
              <w:pStyle w:val="PlainText"/>
              <w:jc w:val="both"/>
              <w:cnfStyle w:val="000000000000"/>
            </w:pPr>
            <w:r w:rsidRPr="004D7B46">
              <w:t>-</w:t>
            </w:r>
          </w:p>
        </w:tc>
        <w:tc>
          <w:tcPr>
            <w:tcW w:w="1700" w:type="dxa"/>
          </w:tcPr>
          <w:p w:rsidR="00620A54" w:rsidRPr="004D7B46" w:rsidRDefault="00620A54" w:rsidP="004D7B46">
            <w:pPr>
              <w:pStyle w:val="PlainText"/>
              <w:jc w:val="both"/>
              <w:cnfStyle w:val="000000000000"/>
            </w:pPr>
          </w:p>
        </w:tc>
      </w:tr>
    </w:tbl>
    <w:p w:rsidR="00620A54" w:rsidRPr="004D7B46" w:rsidRDefault="00620A54" w:rsidP="004D7B46">
      <w:pPr>
        <w:pStyle w:val="Heading2"/>
        <w:spacing w:line="240" w:lineRule="auto"/>
        <w:jc w:val="both"/>
        <w:rPr>
          <w:lang w:val="en-US"/>
        </w:rPr>
      </w:pPr>
      <w:bookmarkStart w:id="156" w:name="_Toc285701679"/>
      <w:bookmarkStart w:id="157" w:name="_Toc412018080"/>
      <w:r w:rsidRPr="004D7B46">
        <w:rPr>
          <w:lang w:val="en-US"/>
        </w:rPr>
        <w:t>Vegetation input</w:t>
      </w:r>
      <w:bookmarkEnd w:id="156"/>
      <w:bookmarkEnd w:id="157"/>
    </w:p>
    <w:p w:rsidR="00620A54" w:rsidRPr="004D7B46" w:rsidRDefault="00620A54" w:rsidP="004D7B46">
      <w:pPr>
        <w:pStyle w:val="BodyText"/>
        <w:rPr>
          <w:lang w:val="en-US"/>
        </w:rPr>
      </w:pPr>
      <w:r w:rsidRPr="004D7B46">
        <w:rPr>
          <w:lang w:val="en-US"/>
        </w:rPr>
        <w:t xml:space="preserve">Short wave dissipation and flow interaction due to vegetation is supported. The user can define multiple vegetation species. The number of species is set by the keyword </w:t>
      </w:r>
      <w:r w:rsidRPr="004D7B46">
        <w:rPr>
          <w:i/>
          <w:lang w:val="en-US"/>
        </w:rPr>
        <w:t>nveg</w:t>
      </w:r>
      <w:r w:rsidRPr="004D7B46">
        <w:rPr>
          <w:lang w:val="en-US"/>
        </w:rPr>
        <w:t xml:space="preserve">. In the file referenced by the keyword </w:t>
      </w:r>
      <w:r w:rsidRPr="004D7B46">
        <w:rPr>
          <w:i/>
          <w:lang w:val="en-US"/>
        </w:rPr>
        <w:t>veggiefile</w:t>
      </w:r>
      <w:r w:rsidRPr="004D7B46">
        <w:rPr>
          <w:lang w:val="en-US"/>
        </w:rPr>
        <w:t xml:space="preserve"> each species is given a name. The properties of each species are summarized in yet another file with the name of the species. This properties file defines the vegetation parameters </w:t>
      </w:r>
      <w:r w:rsidRPr="004D7B46">
        <w:rPr>
          <w:i/>
          <w:lang w:val="en-US"/>
        </w:rPr>
        <w:t>ah</w:t>
      </w:r>
      <w:r w:rsidRPr="004D7B46">
        <w:rPr>
          <w:lang w:val="en-US"/>
        </w:rPr>
        <w:t xml:space="preserve">, </w:t>
      </w:r>
      <w:r w:rsidRPr="004D7B46">
        <w:rPr>
          <w:i/>
          <w:lang w:val="en-US"/>
        </w:rPr>
        <w:t>Cd</w:t>
      </w:r>
      <w:r w:rsidRPr="004D7B46">
        <w:rPr>
          <w:lang w:val="en-US"/>
        </w:rPr>
        <w:t xml:space="preserve">, </w:t>
      </w:r>
      <w:r w:rsidRPr="004D7B46">
        <w:rPr>
          <w:i/>
          <w:lang w:val="en-US"/>
        </w:rPr>
        <w:t>bv</w:t>
      </w:r>
      <w:r w:rsidRPr="004D7B46">
        <w:rPr>
          <w:lang w:val="en-US"/>
        </w:rPr>
        <w:t xml:space="preserve"> and </w:t>
      </w:r>
      <w:r w:rsidRPr="004D7B46">
        <w:rPr>
          <w:i/>
          <w:lang w:val="en-US"/>
        </w:rPr>
        <w:t>N</w:t>
      </w:r>
      <w:r w:rsidRPr="004D7B46">
        <w:rPr>
          <w:lang w:val="en-US"/>
        </w:rPr>
        <w:t xml:space="preserve"> that represent the vegetation height, drag coefficient, stem diameter and vegetation density respectively. An example of vegetation definition files is:</w:t>
      </w:r>
    </w:p>
    <w:p w:rsidR="00620A54" w:rsidRPr="004D7B46" w:rsidRDefault="00620A54" w:rsidP="004D7B46">
      <w:pPr>
        <w:pStyle w:val="Codeheader"/>
        <w:rPr>
          <w:lang w:val="en-US"/>
        </w:rPr>
      </w:pPr>
      <w:r w:rsidRPr="004D7B46">
        <w:rPr>
          <w:lang w:val="en-US"/>
        </w:rPr>
        <w:lastRenderedPageBreak/>
        <w:t>veggiefile.txt</w:t>
      </w:r>
    </w:p>
    <w:p w:rsidR="00620A54" w:rsidRPr="004D7B46" w:rsidRDefault="00620A54" w:rsidP="004D7B46">
      <w:pPr>
        <w:pStyle w:val="Code"/>
        <w:jc w:val="both"/>
      </w:pPr>
      <w:r w:rsidRPr="004D7B46">
        <w:t>cauliflour</w:t>
      </w:r>
    </w:p>
    <w:p w:rsidR="00620A54" w:rsidRPr="004D7B46" w:rsidRDefault="00620A54" w:rsidP="004D7B46">
      <w:pPr>
        <w:pStyle w:val="Code"/>
        <w:jc w:val="both"/>
      </w:pPr>
      <w:r w:rsidRPr="004D7B46">
        <w:t>corn</w:t>
      </w:r>
    </w:p>
    <w:p w:rsidR="00620A54" w:rsidRPr="004D7B46" w:rsidRDefault="00620A54" w:rsidP="004D7B46">
      <w:pPr>
        <w:pStyle w:val="Codeheader"/>
        <w:rPr>
          <w:lang w:val="en-US"/>
        </w:rPr>
      </w:pPr>
      <w:r w:rsidRPr="004D7B46">
        <w:rPr>
          <w:lang w:val="en-US"/>
        </w:rPr>
        <w:t>cauliflower</w:t>
      </w:r>
    </w:p>
    <w:p w:rsidR="00620A54" w:rsidRPr="004D7B46" w:rsidRDefault="00620A54" w:rsidP="004D7B46">
      <w:pPr>
        <w:pStyle w:val="Code"/>
        <w:jc w:val="both"/>
      </w:pPr>
      <w:r w:rsidRPr="004D7B46">
        <w:t>ah = 0.2</w:t>
      </w:r>
    </w:p>
    <w:p w:rsidR="00620A54" w:rsidRPr="004D7B46" w:rsidRDefault="00620A54" w:rsidP="004D7B46">
      <w:pPr>
        <w:pStyle w:val="Code"/>
        <w:jc w:val="both"/>
      </w:pPr>
      <w:r w:rsidRPr="004D7B46">
        <w:t>Cd = 1.0</w:t>
      </w:r>
    </w:p>
    <w:p w:rsidR="00620A54" w:rsidRPr="004D7B46" w:rsidRDefault="00620A54" w:rsidP="004D7B46">
      <w:pPr>
        <w:pStyle w:val="Code"/>
        <w:jc w:val="both"/>
      </w:pPr>
      <w:r w:rsidRPr="004D7B46">
        <w:t>bv = 0.3</w:t>
      </w:r>
    </w:p>
    <w:p w:rsidR="00620A54" w:rsidRPr="004D7B46" w:rsidRDefault="00620A54" w:rsidP="004D7B46">
      <w:pPr>
        <w:pStyle w:val="Code"/>
        <w:jc w:val="both"/>
      </w:pPr>
      <w:r w:rsidRPr="004D7B46">
        <w:t>N = 10</w:t>
      </w:r>
    </w:p>
    <w:p w:rsidR="00620A54" w:rsidRPr="004D7B46" w:rsidRDefault="00620A54" w:rsidP="004D7B46">
      <w:pPr>
        <w:pStyle w:val="Codeheader"/>
        <w:rPr>
          <w:lang w:val="en-US"/>
        </w:rPr>
      </w:pPr>
      <w:r w:rsidRPr="004D7B46">
        <w:rPr>
          <w:lang w:val="en-US"/>
        </w:rPr>
        <w:t>corn</w:t>
      </w:r>
    </w:p>
    <w:p w:rsidR="00620A54" w:rsidRPr="004D7B46" w:rsidRDefault="00620A54" w:rsidP="004D7B46">
      <w:pPr>
        <w:pStyle w:val="Code"/>
        <w:jc w:val="both"/>
      </w:pPr>
      <w:r w:rsidRPr="004D7B46">
        <w:t>nsec = 3</w:t>
      </w:r>
    </w:p>
    <w:p w:rsidR="00620A54" w:rsidRPr="004D7B46" w:rsidRDefault="00620A54" w:rsidP="004D7B46">
      <w:pPr>
        <w:pStyle w:val="Code"/>
        <w:jc w:val="both"/>
      </w:pPr>
      <w:r w:rsidRPr="004D7B46">
        <w:t>ah = 1.0 0.4 0.3</w:t>
      </w:r>
    </w:p>
    <w:p w:rsidR="00620A54" w:rsidRPr="004D7B46" w:rsidRDefault="00620A54" w:rsidP="004D7B46">
      <w:pPr>
        <w:pStyle w:val="Code"/>
        <w:jc w:val="both"/>
      </w:pPr>
      <w:r w:rsidRPr="004D7B46">
        <w:t>Cd = 2.0 2.0 2.0</w:t>
      </w:r>
    </w:p>
    <w:p w:rsidR="00620A54" w:rsidRPr="004D7B46" w:rsidRDefault="00620A54" w:rsidP="004D7B46">
      <w:pPr>
        <w:pStyle w:val="Code"/>
        <w:jc w:val="both"/>
      </w:pPr>
      <w:r w:rsidRPr="004D7B46">
        <w:t>bv = 0.05 0.05 0.1</w:t>
      </w:r>
    </w:p>
    <w:p w:rsidR="00620A54" w:rsidRPr="004D7B46" w:rsidRDefault="00620A54" w:rsidP="004D7B46">
      <w:pPr>
        <w:pStyle w:val="Code"/>
        <w:jc w:val="both"/>
      </w:pPr>
      <w:r w:rsidRPr="004D7B46">
        <w:t>N = 150 150 150</w:t>
      </w:r>
    </w:p>
    <w:p w:rsidR="00620A54" w:rsidRPr="004D7B46" w:rsidRDefault="00620A54" w:rsidP="004D7B46">
      <w:pPr>
        <w:pStyle w:val="BodyText"/>
        <w:rPr>
          <w:lang w:val="en-US"/>
        </w:rPr>
      </w:pPr>
      <w:r w:rsidRPr="004D7B46">
        <w:rPr>
          <w:lang w:val="en-US"/>
        </w:rPr>
        <w:t xml:space="preserve">The </w:t>
      </w:r>
      <w:r w:rsidRPr="004D7B46">
        <w:rPr>
          <w:i/>
          <w:lang w:val="en-US"/>
        </w:rPr>
        <w:t>nsec</w:t>
      </w:r>
      <w:r w:rsidRPr="004D7B46">
        <w:rPr>
          <w:lang w:val="en-US"/>
        </w:rPr>
        <w:t xml:space="preserve"> keyword in the species property file allows the user to define multiple height segments of the species with different properties. The total height of the species is the sum of all </w:t>
      </w:r>
      <w:r w:rsidRPr="004D7B46">
        <w:rPr>
          <w:i/>
          <w:lang w:val="en-US"/>
        </w:rPr>
        <w:t>ah</w:t>
      </w:r>
      <w:r w:rsidRPr="004D7B46">
        <w:rPr>
          <w:lang w:val="en-US"/>
        </w:rPr>
        <w:t xml:space="preserve"> values </w:t>
      </w:r>
      <w:r w:rsidRPr="004D7B46">
        <w:rPr>
          <w:highlight w:val="yellow"/>
          <w:lang w:val="en-US"/>
        </w:rPr>
        <w:t>where the first value corresponds to the lowest segment</w:t>
      </w:r>
      <w:r w:rsidRPr="004D7B46">
        <w:rPr>
          <w:lang w:val="en-US"/>
        </w:rPr>
        <w:t xml:space="preserve">. Another file referenced by the </w:t>
      </w:r>
      <w:r w:rsidRPr="004D7B46">
        <w:rPr>
          <w:i/>
          <w:lang w:val="en-US"/>
        </w:rPr>
        <w:t>veggiemapfile</w:t>
      </w:r>
      <w:r w:rsidRPr="004D7B46">
        <w:rPr>
          <w:lang w:val="en-US"/>
        </w:rPr>
        <w:t xml:space="preserve"> keyword indicates in what grid cell which vegetation species can be found. The format of this file is similar to the bathymetry files described in </w:t>
      </w:r>
      <w:fldSimple w:instr=" REF _Ref285440913 \w \h  \* MERGEFORMAT ">
        <w:r w:rsidR="004D7B46">
          <w:rPr>
            <w:lang w:val="en-US"/>
          </w:rPr>
          <w:t>4.3</w:t>
        </w:r>
      </w:fldSimple>
      <w:r w:rsidRPr="004D7B46">
        <w:rPr>
          <w:lang w:val="en-US"/>
        </w:rPr>
        <w:t xml:space="preserve"> </w:t>
      </w:r>
      <w:fldSimple w:instr=" REF _Ref285440915 \h  \* MERGEFORMAT ">
        <w:r w:rsidR="004D7B46" w:rsidRPr="004D7B46">
          <w:rPr>
            <w:lang w:val="en-US"/>
          </w:rPr>
          <w:t>Grid and bathymetry</w:t>
        </w:r>
      </w:fldSimple>
      <w:r w:rsidRPr="004D7B46">
        <w:rPr>
          <w:lang w:val="en-US"/>
        </w:rPr>
        <w:t>, but the values are integers referring to a species where 1 refers to the first listed species, 2 to the second, et cetera. A zero indicates no vegetation.</w:t>
      </w:r>
    </w:p>
    <w:tbl>
      <w:tblPr>
        <w:tblStyle w:val="LightShading-Accent1"/>
        <w:tblW w:w="0" w:type="auto"/>
        <w:tblLook w:val="04A0"/>
      </w:tblPr>
      <w:tblGrid>
        <w:gridCol w:w="1913"/>
        <w:gridCol w:w="2152"/>
        <w:gridCol w:w="1241"/>
        <w:gridCol w:w="1354"/>
        <w:gridCol w:w="973"/>
        <w:gridCol w:w="1297"/>
      </w:tblGrid>
      <w:tr w:rsidR="00620A54" w:rsidRPr="004D7B46" w:rsidTr="00883631">
        <w:trPr>
          <w:cnfStyle w:val="100000000000"/>
          <w:tblHeader/>
        </w:trPr>
        <w:tc>
          <w:tcPr>
            <w:cnfStyle w:val="001000000000"/>
            <w:tcW w:w="1984" w:type="dxa"/>
          </w:tcPr>
          <w:p w:rsidR="00620A54" w:rsidRPr="004D7B46" w:rsidRDefault="00620A54" w:rsidP="004D7B46">
            <w:pPr>
              <w:pStyle w:val="PlainText"/>
              <w:jc w:val="both"/>
            </w:pPr>
            <w:r w:rsidRPr="004D7B46">
              <w:t>keyword</w:t>
            </w:r>
          </w:p>
        </w:tc>
        <w:tc>
          <w:tcPr>
            <w:tcW w:w="2834" w:type="dxa"/>
          </w:tcPr>
          <w:p w:rsidR="00620A54" w:rsidRPr="004D7B46" w:rsidRDefault="00620A54" w:rsidP="004D7B46">
            <w:pPr>
              <w:pStyle w:val="PlainText"/>
              <w:jc w:val="both"/>
              <w:cnfStyle w:val="100000000000"/>
            </w:pPr>
            <w:r w:rsidRPr="004D7B46">
              <w:t>description</w:t>
            </w:r>
          </w:p>
        </w:tc>
        <w:tc>
          <w:tcPr>
            <w:tcW w:w="1417" w:type="dxa"/>
          </w:tcPr>
          <w:p w:rsidR="00620A54" w:rsidRPr="004D7B46" w:rsidRDefault="00620A54" w:rsidP="004D7B46">
            <w:pPr>
              <w:pStyle w:val="PlainText"/>
              <w:jc w:val="both"/>
              <w:cnfStyle w:val="100000000000"/>
            </w:pPr>
            <w:r w:rsidRPr="004D7B46">
              <w:t>default</w:t>
            </w:r>
          </w:p>
        </w:tc>
        <w:tc>
          <w:tcPr>
            <w:tcW w:w="1984" w:type="dxa"/>
          </w:tcPr>
          <w:p w:rsidR="00620A54" w:rsidRPr="004D7B46" w:rsidRDefault="00620A54" w:rsidP="004D7B46">
            <w:pPr>
              <w:pStyle w:val="PlainText"/>
              <w:jc w:val="both"/>
              <w:cnfStyle w:val="100000000000"/>
            </w:pPr>
            <w:r w:rsidRPr="004D7B46">
              <w:t>range</w:t>
            </w:r>
          </w:p>
        </w:tc>
        <w:tc>
          <w:tcPr>
            <w:tcW w:w="850" w:type="dxa"/>
          </w:tcPr>
          <w:p w:rsidR="00620A54" w:rsidRPr="004D7B46" w:rsidRDefault="00620A54" w:rsidP="004D7B46">
            <w:pPr>
              <w:pStyle w:val="PlainText"/>
              <w:jc w:val="both"/>
              <w:cnfStyle w:val="100000000000"/>
            </w:pPr>
            <w:r w:rsidRPr="004D7B46">
              <w:t>units</w:t>
            </w:r>
          </w:p>
        </w:tc>
        <w:tc>
          <w:tcPr>
            <w:tcW w:w="1700" w:type="dxa"/>
          </w:tcPr>
          <w:p w:rsidR="00620A54" w:rsidRPr="004D7B46" w:rsidRDefault="00620A54" w:rsidP="004D7B46">
            <w:pPr>
              <w:pStyle w:val="PlainText"/>
              <w:jc w:val="both"/>
              <w:cnfStyle w:val="100000000000"/>
            </w:pPr>
            <w:r w:rsidRPr="004D7B46">
              <w:t>remark</w:t>
            </w:r>
          </w:p>
        </w:tc>
      </w:tr>
      <w:tr w:rsidR="00620A54" w:rsidRPr="004D7B46" w:rsidTr="00883631">
        <w:trPr>
          <w:cnfStyle w:val="000000100000"/>
        </w:trPr>
        <w:tc>
          <w:tcPr>
            <w:cnfStyle w:val="001000000000"/>
            <w:tcW w:w="1984" w:type="dxa"/>
          </w:tcPr>
          <w:p w:rsidR="00620A54" w:rsidRPr="004D7B46" w:rsidRDefault="00620A54" w:rsidP="004D7B46">
            <w:pPr>
              <w:pStyle w:val="PlainText"/>
              <w:jc w:val="both"/>
            </w:pPr>
            <w:r w:rsidRPr="004D7B46">
              <w:t>nveg</w:t>
            </w:r>
          </w:p>
        </w:tc>
        <w:tc>
          <w:tcPr>
            <w:tcW w:w="2834" w:type="dxa"/>
          </w:tcPr>
          <w:p w:rsidR="00620A54" w:rsidRPr="004D7B46" w:rsidRDefault="00620A54" w:rsidP="004D7B46">
            <w:pPr>
              <w:pStyle w:val="PlainText"/>
              <w:jc w:val="both"/>
              <w:cnfStyle w:val="000000100000"/>
            </w:pPr>
            <w:r w:rsidRPr="004D7B46">
              <w:t>Number of vegetation species</w:t>
            </w:r>
          </w:p>
        </w:tc>
        <w:tc>
          <w:tcPr>
            <w:tcW w:w="1417" w:type="dxa"/>
          </w:tcPr>
          <w:p w:rsidR="00620A54" w:rsidRPr="004D7B46" w:rsidRDefault="00620A54" w:rsidP="004D7B46">
            <w:pPr>
              <w:pStyle w:val="PlainText"/>
              <w:jc w:val="both"/>
              <w:cnfStyle w:val="000000100000"/>
            </w:pPr>
            <w:r w:rsidRPr="004D7B46">
              <w:t>-123</w:t>
            </w:r>
          </w:p>
        </w:tc>
        <w:tc>
          <w:tcPr>
            <w:tcW w:w="1984" w:type="dxa"/>
          </w:tcPr>
          <w:p w:rsidR="00620A54" w:rsidRPr="004D7B46" w:rsidRDefault="00620A54" w:rsidP="004D7B46">
            <w:pPr>
              <w:pStyle w:val="PlainText"/>
              <w:jc w:val="both"/>
              <w:cnfStyle w:val="000000100000"/>
            </w:pPr>
          </w:p>
        </w:tc>
        <w:tc>
          <w:tcPr>
            <w:tcW w:w="850" w:type="dxa"/>
          </w:tcPr>
          <w:p w:rsidR="00620A54" w:rsidRPr="004D7B46" w:rsidRDefault="00620A54" w:rsidP="004D7B46">
            <w:pPr>
              <w:pStyle w:val="PlainText"/>
              <w:jc w:val="both"/>
              <w:cnfStyle w:val="000000100000"/>
            </w:pPr>
            <w:r w:rsidRPr="004D7B46">
              <w:t>-</w:t>
            </w:r>
          </w:p>
        </w:tc>
        <w:tc>
          <w:tcPr>
            <w:tcW w:w="1700" w:type="dxa"/>
          </w:tcPr>
          <w:p w:rsidR="00620A54" w:rsidRPr="004D7B46" w:rsidRDefault="00620A54" w:rsidP="004D7B46">
            <w:pPr>
              <w:pStyle w:val="PlainText"/>
              <w:jc w:val="both"/>
              <w:cnfStyle w:val="000000100000"/>
            </w:pPr>
          </w:p>
        </w:tc>
      </w:tr>
      <w:tr w:rsidR="00620A54" w:rsidRPr="004D7B46" w:rsidTr="00883631">
        <w:tc>
          <w:tcPr>
            <w:cnfStyle w:val="001000000000"/>
            <w:tcW w:w="1984" w:type="dxa"/>
          </w:tcPr>
          <w:p w:rsidR="00620A54" w:rsidRPr="004D7B46" w:rsidRDefault="00620A54" w:rsidP="004D7B46">
            <w:pPr>
              <w:pStyle w:val="PlainText"/>
              <w:jc w:val="both"/>
            </w:pPr>
            <w:r w:rsidRPr="004D7B46">
              <w:t>veggiefile</w:t>
            </w:r>
          </w:p>
        </w:tc>
        <w:tc>
          <w:tcPr>
            <w:tcW w:w="2834" w:type="dxa"/>
          </w:tcPr>
          <w:p w:rsidR="00620A54" w:rsidRPr="004D7B46" w:rsidRDefault="00620A54" w:rsidP="004D7B46">
            <w:pPr>
              <w:pStyle w:val="PlainText"/>
              <w:jc w:val="both"/>
              <w:cnfStyle w:val="000000000000"/>
            </w:pPr>
            <w:r w:rsidRPr="004D7B46">
              <w:t>Name of vegetation species list file</w:t>
            </w:r>
          </w:p>
        </w:tc>
        <w:tc>
          <w:tcPr>
            <w:tcW w:w="1417" w:type="dxa"/>
          </w:tcPr>
          <w:p w:rsidR="00620A54" w:rsidRPr="004D7B46" w:rsidRDefault="00620A54" w:rsidP="004D7B46">
            <w:pPr>
              <w:pStyle w:val="PlainText"/>
              <w:jc w:val="both"/>
              <w:cnfStyle w:val="000000000000"/>
            </w:pPr>
          </w:p>
        </w:tc>
        <w:tc>
          <w:tcPr>
            <w:tcW w:w="1984" w:type="dxa"/>
          </w:tcPr>
          <w:p w:rsidR="00620A54" w:rsidRPr="004D7B46" w:rsidRDefault="00620A54" w:rsidP="004D7B46">
            <w:pPr>
              <w:pStyle w:val="PlainText"/>
              <w:jc w:val="both"/>
              <w:cnfStyle w:val="000000000000"/>
            </w:pPr>
          </w:p>
        </w:tc>
        <w:tc>
          <w:tcPr>
            <w:tcW w:w="850" w:type="dxa"/>
          </w:tcPr>
          <w:p w:rsidR="00620A54" w:rsidRPr="004D7B46" w:rsidRDefault="00620A54" w:rsidP="004D7B46">
            <w:pPr>
              <w:pStyle w:val="PlainText"/>
              <w:jc w:val="both"/>
              <w:cnfStyle w:val="000000000000"/>
            </w:pPr>
            <w:r w:rsidRPr="004D7B46">
              <w:t>&lt;file&gt;</w:t>
            </w:r>
          </w:p>
        </w:tc>
        <w:tc>
          <w:tcPr>
            <w:tcW w:w="1700" w:type="dxa"/>
          </w:tcPr>
          <w:p w:rsidR="00620A54" w:rsidRPr="004D7B46" w:rsidRDefault="00620A54" w:rsidP="004D7B46">
            <w:pPr>
              <w:pStyle w:val="PlainText"/>
              <w:jc w:val="both"/>
              <w:cnfStyle w:val="000000000000"/>
            </w:pPr>
          </w:p>
        </w:tc>
      </w:tr>
      <w:tr w:rsidR="00620A54" w:rsidRPr="004D7B46" w:rsidTr="00883631">
        <w:trPr>
          <w:cnfStyle w:val="000000100000"/>
        </w:trPr>
        <w:tc>
          <w:tcPr>
            <w:cnfStyle w:val="001000000000"/>
            <w:tcW w:w="1984" w:type="dxa"/>
          </w:tcPr>
          <w:p w:rsidR="00620A54" w:rsidRPr="004D7B46" w:rsidRDefault="00620A54" w:rsidP="004D7B46">
            <w:pPr>
              <w:pStyle w:val="PlainText"/>
              <w:jc w:val="both"/>
            </w:pPr>
            <w:r w:rsidRPr="004D7B46">
              <w:t>veggiemapfile</w:t>
            </w:r>
          </w:p>
        </w:tc>
        <w:tc>
          <w:tcPr>
            <w:tcW w:w="2834" w:type="dxa"/>
          </w:tcPr>
          <w:p w:rsidR="00620A54" w:rsidRPr="004D7B46" w:rsidRDefault="00620A54" w:rsidP="004D7B46">
            <w:pPr>
              <w:pStyle w:val="PlainText"/>
              <w:jc w:val="both"/>
              <w:cnfStyle w:val="000000100000"/>
            </w:pPr>
            <w:r w:rsidRPr="004D7B46">
              <w:t>Name of vegetation species map file</w:t>
            </w:r>
          </w:p>
        </w:tc>
        <w:tc>
          <w:tcPr>
            <w:tcW w:w="1417" w:type="dxa"/>
          </w:tcPr>
          <w:p w:rsidR="00620A54" w:rsidRPr="004D7B46" w:rsidRDefault="00620A54" w:rsidP="004D7B46">
            <w:pPr>
              <w:pStyle w:val="PlainText"/>
              <w:jc w:val="both"/>
              <w:cnfStyle w:val="000000100000"/>
            </w:pPr>
          </w:p>
        </w:tc>
        <w:tc>
          <w:tcPr>
            <w:tcW w:w="1984" w:type="dxa"/>
          </w:tcPr>
          <w:p w:rsidR="00620A54" w:rsidRPr="004D7B46" w:rsidRDefault="00620A54" w:rsidP="004D7B46">
            <w:pPr>
              <w:pStyle w:val="PlainText"/>
              <w:jc w:val="both"/>
              <w:cnfStyle w:val="000000100000"/>
            </w:pPr>
          </w:p>
        </w:tc>
        <w:tc>
          <w:tcPr>
            <w:tcW w:w="850" w:type="dxa"/>
          </w:tcPr>
          <w:p w:rsidR="00620A54" w:rsidRPr="004D7B46" w:rsidRDefault="00620A54" w:rsidP="004D7B46">
            <w:pPr>
              <w:pStyle w:val="PlainText"/>
              <w:jc w:val="both"/>
              <w:cnfStyle w:val="000000100000"/>
            </w:pPr>
            <w:r w:rsidRPr="004D7B46">
              <w:t>&lt;file&gt;</w:t>
            </w:r>
          </w:p>
        </w:tc>
        <w:tc>
          <w:tcPr>
            <w:tcW w:w="1700" w:type="dxa"/>
          </w:tcPr>
          <w:p w:rsidR="00620A54" w:rsidRPr="004D7B46" w:rsidRDefault="00620A54" w:rsidP="004D7B46">
            <w:pPr>
              <w:pStyle w:val="PlainText"/>
              <w:jc w:val="both"/>
              <w:cnfStyle w:val="000000100000"/>
            </w:pPr>
          </w:p>
        </w:tc>
      </w:tr>
    </w:tbl>
    <w:p w:rsidR="00620A54" w:rsidRPr="004D7B46" w:rsidRDefault="00620A54" w:rsidP="004D7B46">
      <w:pPr>
        <w:pStyle w:val="Heading2"/>
        <w:spacing w:line="240" w:lineRule="auto"/>
        <w:jc w:val="both"/>
        <w:rPr>
          <w:lang w:val="en-US"/>
        </w:rPr>
      </w:pPr>
      <w:bookmarkStart w:id="158" w:name="_Toc285701680"/>
      <w:bookmarkStart w:id="159" w:name="_Toc412018081"/>
      <w:r w:rsidRPr="004D7B46">
        <w:rPr>
          <w:lang w:val="en-US"/>
        </w:rPr>
        <w:t>Discharge input</w:t>
      </w:r>
      <w:bookmarkEnd w:id="158"/>
      <w:bookmarkEnd w:id="159"/>
    </w:p>
    <w:p w:rsidR="00620A54" w:rsidRPr="004D7B46" w:rsidRDefault="00620A54" w:rsidP="004D7B46">
      <w:pPr>
        <w:pStyle w:val="BodyText"/>
        <w:rPr>
          <w:lang w:val="en-US"/>
        </w:rPr>
      </w:pPr>
      <w:r w:rsidRPr="004D7B46">
        <w:rPr>
          <w:lang w:val="en-US"/>
        </w:rPr>
        <w:t xml:space="preserve">Discharge of water at the model boundaries or directly in the model domain is defined along specific grid sections. The keywords </w:t>
      </w:r>
      <w:r w:rsidRPr="004D7B46">
        <w:rPr>
          <w:i/>
          <w:lang w:val="en-US"/>
        </w:rPr>
        <w:t>ndischarge</w:t>
      </w:r>
      <w:r w:rsidRPr="004D7B46">
        <w:rPr>
          <w:lang w:val="en-US"/>
        </w:rPr>
        <w:t xml:space="preserve"> and </w:t>
      </w:r>
      <w:r w:rsidRPr="004D7B46">
        <w:rPr>
          <w:i/>
          <w:lang w:val="en-US"/>
        </w:rPr>
        <w:t>ntdischarge</w:t>
      </w:r>
      <w:r w:rsidRPr="004D7B46">
        <w:rPr>
          <w:lang w:val="en-US"/>
        </w:rPr>
        <w:t xml:space="preserve"> define the number of discharge sections and the length of the discharge time series respectively. The </w:t>
      </w:r>
      <w:r w:rsidRPr="004D7B46">
        <w:rPr>
          <w:i/>
          <w:lang w:val="en-US"/>
        </w:rPr>
        <w:t xml:space="preserve">disch_loc_file </w:t>
      </w:r>
      <w:r w:rsidRPr="004D7B46">
        <w:rPr>
          <w:lang w:val="en-US"/>
        </w:rPr>
        <w:t xml:space="preserve">keyword references a file that defines the discharge sections. Each line in this file corresponds to a grid section and each line contains four numbers being the start and end coordinates of the section. The file is formatted as follows, where </w:t>
      </w:r>
      <w:r w:rsidRPr="004D7B46">
        <w:rPr>
          <w:i/>
          <w:lang w:val="en-US"/>
        </w:rPr>
        <w:t>ndisch</w:t>
      </w:r>
      <w:r w:rsidRPr="004D7B46">
        <w:rPr>
          <w:lang w:val="en-US"/>
        </w:rPr>
        <w:t xml:space="preserve"> refers to the keyword </w:t>
      </w:r>
      <w:r w:rsidRPr="004D7B46">
        <w:rPr>
          <w:i/>
          <w:lang w:val="en-US"/>
        </w:rPr>
        <w:t>ndischarge</w:t>
      </w:r>
      <w:r w:rsidRPr="004D7B46">
        <w:rPr>
          <w:lang w:val="en-US"/>
        </w:rPr>
        <w:t>:</w:t>
      </w:r>
    </w:p>
    <w:p w:rsidR="00620A54" w:rsidRPr="004D7B46" w:rsidRDefault="00620A54" w:rsidP="004D7B46">
      <w:pPr>
        <w:pStyle w:val="Codeheader"/>
        <w:rPr>
          <w:lang w:val="en-US"/>
        </w:rPr>
      </w:pPr>
      <w:r w:rsidRPr="004D7B46">
        <w:rPr>
          <w:lang w:val="en-US"/>
        </w:rPr>
        <w:t>disch_loc.txt</w:t>
      </w:r>
    </w:p>
    <w:p w:rsidR="00620A54" w:rsidRPr="004D7B46" w:rsidRDefault="00620A54" w:rsidP="004D7B46">
      <w:pPr>
        <w:pStyle w:val="Code"/>
        <w:jc w:val="both"/>
      </w:pPr>
      <w:r w:rsidRPr="004D7B46">
        <w:t>&lt;x_start 1&gt; &lt;y_start 1&gt; &lt;x_end 1&gt; &lt;y_end 1&gt;</w:t>
      </w:r>
    </w:p>
    <w:p w:rsidR="00620A54" w:rsidRPr="004D7B46" w:rsidRDefault="00620A54" w:rsidP="004D7B46">
      <w:pPr>
        <w:pStyle w:val="Code"/>
        <w:jc w:val="both"/>
      </w:pPr>
      <w:r w:rsidRPr="004D7B46">
        <w:t>&lt;x_start 2&gt; &lt;y_start 2&gt; &lt;x_end 2&gt; &lt;y_end 2&gt;</w:t>
      </w:r>
    </w:p>
    <w:p w:rsidR="00620A54" w:rsidRPr="004D7B46" w:rsidRDefault="00620A54" w:rsidP="004D7B46">
      <w:pPr>
        <w:pStyle w:val="Code"/>
        <w:jc w:val="both"/>
      </w:pPr>
      <w:r w:rsidRPr="004D7B46">
        <w:t>&lt;x_start 3&gt; &lt;y_start 3&gt; &lt;x_end 3&gt; &lt;y_end 3&gt;</w:t>
      </w:r>
    </w:p>
    <w:p w:rsidR="00620A54" w:rsidRPr="004D7B46" w:rsidRDefault="00620A54" w:rsidP="004D7B46">
      <w:pPr>
        <w:pStyle w:val="Code"/>
        <w:jc w:val="both"/>
      </w:pPr>
      <w:r w:rsidRPr="004D7B46">
        <w:t>...</w:t>
      </w:r>
    </w:p>
    <w:p w:rsidR="00620A54" w:rsidRPr="004D7B46" w:rsidRDefault="00620A54" w:rsidP="004D7B46">
      <w:pPr>
        <w:pStyle w:val="Code"/>
        <w:jc w:val="both"/>
      </w:pPr>
      <w:r w:rsidRPr="004D7B46">
        <w:lastRenderedPageBreak/>
        <w:t>&lt;x_start ndisch&gt; &lt;y_start ndisch&gt; &lt;x_end ndisch&gt; &lt;y_end ndisch&gt;</w:t>
      </w:r>
    </w:p>
    <w:p w:rsidR="00620A54" w:rsidRPr="004D7B46" w:rsidRDefault="00620A54" w:rsidP="004D7B46">
      <w:pPr>
        <w:pStyle w:val="BodyText"/>
        <w:rPr>
          <w:lang w:val="en-US"/>
        </w:rPr>
      </w:pPr>
      <w:r w:rsidRPr="004D7B46">
        <w:rPr>
          <w:lang w:val="en-US"/>
        </w:rPr>
        <w:t>The world coordinates specified in this file must be chosen such that they are close to the desired grid cell borders, since the grid cell borders are eventually used as discharge section. Discharge sections can be located along grid cell borders that are either oriented cross-shore or alongshore, but not a combination of the two. In a regular grid this implies that either the start and end x-coordinates are equal or the start and end y-coordinates are equal. Alternatively, both are equal. In this case a vertical discharge from above is assumed, rather than a horizontal discharge. Vertical discharges only add mass and no momentum to the water body.</w:t>
      </w:r>
    </w:p>
    <w:p w:rsidR="00620A54" w:rsidRPr="004D7B46" w:rsidRDefault="00620A54" w:rsidP="004D7B46">
      <w:pPr>
        <w:pStyle w:val="BodyText"/>
        <w:rPr>
          <w:lang w:val="en-US"/>
        </w:rPr>
      </w:pPr>
      <w:r w:rsidRPr="004D7B46">
        <w:rPr>
          <w:lang w:val="en-US"/>
        </w:rPr>
        <w:t xml:space="preserve">The keyword </w:t>
      </w:r>
      <w:r w:rsidRPr="004D7B46">
        <w:rPr>
          <w:i/>
          <w:lang w:val="en-US"/>
        </w:rPr>
        <w:t>disch_timeseries_file</w:t>
      </w:r>
      <w:r w:rsidRPr="004D7B46">
        <w:rPr>
          <w:lang w:val="en-US"/>
        </w:rPr>
        <w:t xml:space="preserve"> references a file defining the time series imposed on the discharge locations. The file lists the timings in the first column and a discharge value in m</w:t>
      </w:r>
      <w:r w:rsidRPr="004D7B46">
        <w:rPr>
          <w:vertAlign w:val="superscript"/>
          <w:lang w:val="en-US"/>
        </w:rPr>
        <w:t>3</w:t>
      </w:r>
      <w:r w:rsidRPr="004D7B46">
        <w:rPr>
          <w:lang w:val="en-US"/>
        </w:rPr>
        <w:t xml:space="preserve">/s for each discharge section as follows, where </w:t>
      </w:r>
      <w:r w:rsidRPr="004D7B46">
        <w:rPr>
          <w:i/>
          <w:lang w:val="en-US"/>
        </w:rPr>
        <w:t>ntdisch</w:t>
      </w:r>
      <w:r w:rsidRPr="004D7B46">
        <w:rPr>
          <w:lang w:val="en-US"/>
        </w:rPr>
        <w:t xml:space="preserve"> refers to the keyword </w:t>
      </w:r>
      <w:r w:rsidRPr="004D7B46">
        <w:rPr>
          <w:i/>
          <w:lang w:val="en-US"/>
        </w:rPr>
        <w:t>ntdischarge</w:t>
      </w:r>
      <w:r w:rsidRPr="004D7B46">
        <w:rPr>
          <w:lang w:val="en-US"/>
        </w:rPr>
        <w:t>:</w:t>
      </w:r>
    </w:p>
    <w:p w:rsidR="00620A54" w:rsidRPr="004D7B46" w:rsidRDefault="00620A54" w:rsidP="004D7B46">
      <w:pPr>
        <w:pStyle w:val="Codeheader"/>
        <w:rPr>
          <w:lang w:val="de-DE"/>
        </w:rPr>
      </w:pPr>
      <w:r w:rsidRPr="004D7B46">
        <w:rPr>
          <w:lang w:val="de-DE"/>
        </w:rPr>
        <w:t>disch_timeseries.txt</w:t>
      </w:r>
    </w:p>
    <w:p w:rsidR="00620A54" w:rsidRPr="004D7B46" w:rsidRDefault="00620A54" w:rsidP="004D7B46">
      <w:pPr>
        <w:pStyle w:val="Code"/>
        <w:jc w:val="both"/>
        <w:rPr>
          <w:lang w:val="de-DE"/>
        </w:rPr>
      </w:pPr>
      <w:r w:rsidRPr="004D7B46">
        <w:rPr>
          <w:lang w:val="de-DE"/>
        </w:rPr>
        <w:t>&lt;t 1&gt; &lt;Q 1,1&gt; &lt;Q 2,1&gt; ... &lt;Q ndisch,1&gt;</w:t>
      </w:r>
    </w:p>
    <w:p w:rsidR="00620A54" w:rsidRPr="004D7B46" w:rsidRDefault="00620A54" w:rsidP="004D7B46">
      <w:pPr>
        <w:pStyle w:val="Code"/>
        <w:jc w:val="both"/>
        <w:rPr>
          <w:lang w:val="de-DE"/>
        </w:rPr>
      </w:pPr>
      <w:r w:rsidRPr="004D7B46">
        <w:rPr>
          <w:lang w:val="de-DE"/>
        </w:rPr>
        <w:t>&lt;t 2&gt; &lt;Q 1,2&gt; &lt;Q 2,2&gt; ... &lt;Q ndisch,2&gt;</w:t>
      </w:r>
    </w:p>
    <w:p w:rsidR="00620A54" w:rsidRPr="004D7B46" w:rsidRDefault="00620A54" w:rsidP="004D7B46">
      <w:pPr>
        <w:pStyle w:val="Code"/>
        <w:jc w:val="both"/>
        <w:rPr>
          <w:lang w:val="de-DE"/>
        </w:rPr>
      </w:pPr>
      <w:r w:rsidRPr="004D7B46">
        <w:rPr>
          <w:lang w:val="de-DE"/>
        </w:rPr>
        <w:t>&lt;t 3&gt; &lt;Q 1,3&gt; &lt;Q 2,3&gt; ... &lt;Q ndisch,3&gt;</w:t>
      </w:r>
    </w:p>
    <w:p w:rsidR="00620A54" w:rsidRPr="004D7B46" w:rsidRDefault="00620A54" w:rsidP="004D7B46">
      <w:pPr>
        <w:pStyle w:val="Code"/>
        <w:jc w:val="both"/>
        <w:rPr>
          <w:lang w:val="de-DE"/>
        </w:rPr>
      </w:pPr>
      <w:r w:rsidRPr="004D7B46">
        <w:rPr>
          <w:lang w:val="de-DE"/>
        </w:rPr>
        <w:t>...</w:t>
      </w:r>
    </w:p>
    <w:p w:rsidR="00620A54" w:rsidRPr="004D7B46" w:rsidRDefault="00620A54" w:rsidP="004D7B46">
      <w:pPr>
        <w:pStyle w:val="Code"/>
        <w:jc w:val="both"/>
      </w:pPr>
      <w:r w:rsidRPr="004D7B46">
        <w:rPr>
          <w:lang w:val="de-DE"/>
        </w:rPr>
        <w:t xml:space="preserve">&lt;t ntdisch&gt; &lt;Q 1,ntdisch&gt; &lt;Q 2,ntdisch&gt; ... </w:t>
      </w:r>
      <w:r w:rsidRPr="004D7B46">
        <w:t>&lt;Q ndisch,ntdisch&gt;</w:t>
      </w:r>
    </w:p>
    <w:p w:rsidR="00620A54" w:rsidRPr="004D7B46" w:rsidRDefault="00620A54" w:rsidP="004D7B46">
      <w:pPr>
        <w:pStyle w:val="BodyText"/>
        <w:rPr>
          <w:lang w:val="en-US"/>
        </w:rPr>
      </w:pPr>
      <w:r w:rsidRPr="004D7B46">
        <w:rPr>
          <w:lang w:val="en-US"/>
        </w:rPr>
        <w:t>Discharges defined at the domain borders are positive in direction towards the domain (influx). Discharges defined in the domain itself are positive in direction of the positive x or y direction. Vertical discharges are positive into the domain (influx).</w:t>
      </w:r>
    </w:p>
    <w:p w:rsidR="00620A54" w:rsidRPr="004D7B46" w:rsidRDefault="00620A54" w:rsidP="004D7B46">
      <w:pPr>
        <w:pStyle w:val="BodyText"/>
        <w:rPr>
          <w:lang w:val="en-US"/>
        </w:rPr>
      </w:pPr>
      <w:r w:rsidRPr="004D7B46">
        <w:rPr>
          <w:lang w:val="en-US"/>
        </w:rPr>
        <w:t>The table below gives an overview of all keywords related to discharges:</w:t>
      </w:r>
    </w:p>
    <w:tbl>
      <w:tblPr>
        <w:tblStyle w:val="LightShading-Accent1"/>
        <w:tblW w:w="0" w:type="auto"/>
        <w:tblLook w:val="04A0"/>
      </w:tblPr>
      <w:tblGrid>
        <w:gridCol w:w="2799"/>
        <w:gridCol w:w="1508"/>
        <w:gridCol w:w="1977"/>
        <w:gridCol w:w="804"/>
        <w:gridCol w:w="921"/>
        <w:gridCol w:w="921"/>
      </w:tblGrid>
      <w:tr w:rsidR="00620A54" w:rsidRPr="004D7B46" w:rsidTr="00883631">
        <w:trPr>
          <w:cnfStyle w:val="100000000000"/>
          <w:tblHeader/>
        </w:trPr>
        <w:tc>
          <w:tcPr>
            <w:cnfStyle w:val="001000000000"/>
            <w:tcW w:w="1984" w:type="dxa"/>
          </w:tcPr>
          <w:p w:rsidR="00620A54" w:rsidRPr="004D7B46" w:rsidRDefault="00620A54" w:rsidP="004D7B46">
            <w:pPr>
              <w:pStyle w:val="PlainText"/>
              <w:jc w:val="both"/>
            </w:pPr>
            <w:r w:rsidRPr="004D7B46">
              <w:t>keyword</w:t>
            </w:r>
          </w:p>
        </w:tc>
        <w:tc>
          <w:tcPr>
            <w:tcW w:w="2834" w:type="dxa"/>
          </w:tcPr>
          <w:p w:rsidR="00620A54" w:rsidRPr="004D7B46" w:rsidRDefault="00620A54" w:rsidP="004D7B46">
            <w:pPr>
              <w:pStyle w:val="PlainText"/>
              <w:jc w:val="both"/>
              <w:cnfStyle w:val="100000000000"/>
            </w:pPr>
            <w:r w:rsidRPr="004D7B46">
              <w:t>description</w:t>
            </w:r>
          </w:p>
        </w:tc>
        <w:tc>
          <w:tcPr>
            <w:tcW w:w="1417" w:type="dxa"/>
          </w:tcPr>
          <w:p w:rsidR="00620A54" w:rsidRPr="004D7B46" w:rsidRDefault="00620A54" w:rsidP="004D7B46">
            <w:pPr>
              <w:pStyle w:val="PlainText"/>
              <w:jc w:val="both"/>
              <w:cnfStyle w:val="100000000000"/>
            </w:pPr>
            <w:r w:rsidRPr="004D7B46">
              <w:t>default</w:t>
            </w:r>
          </w:p>
        </w:tc>
        <w:tc>
          <w:tcPr>
            <w:tcW w:w="1984" w:type="dxa"/>
          </w:tcPr>
          <w:p w:rsidR="00620A54" w:rsidRPr="004D7B46" w:rsidRDefault="00620A54" w:rsidP="004D7B46">
            <w:pPr>
              <w:pStyle w:val="PlainText"/>
              <w:jc w:val="both"/>
              <w:cnfStyle w:val="100000000000"/>
            </w:pPr>
            <w:r w:rsidRPr="004D7B46">
              <w:t>range</w:t>
            </w:r>
          </w:p>
        </w:tc>
        <w:tc>
          <w:tcPr>
            <w:tcW w:w="850" w:type="dxa"/>
          </w:tcPr>
          <w:p w:rsidR="00620A54" w:rsidRPr="004D7B46" w:rsidRDefault="00620A54" w:rsidP="004D7B46">
            <w:pPr>
              <w:pStyle w:val="PlainText"/>
              <w:jc w:val="both"/>
              <w:cnfStyle w:val="100000000000"/>
            </w:pPr>
            <w:r w:rsidRPr="004D7B46">
              <w:t>units</w:t>
            </w:r>
          </w:p>
        </w:tc>
        <w:tc>
          <w:tcPr>
            <w:tcW w:w="1700" w:type="dxa"/>
          </w:tcPr>
          <w:p w:rsidR="00620A54" w:rsidRPr="004D7B46" w:rsidRDefault="00620A54" w:rsidP="004D7B46">
            <w:pPr>
              <w:pStyle w:val="PlainText"/>
              <w:jc w:val="both"/>
              <w:cnfStyle w:val="100000000000"/>
            </w:pPr>
            <w:r w:rsidRPr="004D7B46">
              <w:t>remark</w:t>
            </w:r>
          </w:p>
        </w:tc>
      </w:tr>
      <w:tr w:rsidR="00620A54" w:rsidRPr="004D7B46" w:rsidTr="00883631">
        <w:trPr>
          <w:cnfStyle w:val="000000100000"/>
        </w:trPr>
        <w:tc>
          <w:tcPr>
            <w:cnfStyle w:val="001000000000"/>
            <w:tcW w:w="1984" w:type="dxa"/>
          </w:tcPr>
          <w:p w:rsidR="00620A54" w:rsidRPr="004D7B46" w:rsidRDefault="00620A54" w:rsidP="004D7B46">
            <w:pPr>
              <w:pStyle w:val="PlainText"/>
              <w:jc w:val="both"/>
            </w:pPr>
            <w:r w:rsidRPr="004D7B46">
              <w:t>disch_loc_file*</w:t>
            </w:r>
          </w:p>
        </w:tc>
        <w:tc>
          <w:tcPr>
            <w:tcW w:w="2834" w:type="dxa"/>
          </w:tcPr>
          <w:p w:rsidR="00620A54" w:rsidRPr="004D7B46" w:rsidRDefault="00620A54" w:rsidP="004D7B46">
            <w:pPr>
              <w:pStyle w:val="PlainText"/>
              <w:jc w:val="both"/>
              <w:cnfStyle w:val="000000100000"/>
            </w:pPr>
            <w:r w:rsidRPr="004D7B46">
              <w:t>Name of discharge locations file</w:t>
            </w:r>
          </w:p>
        </w:tc>
        <w:tc>
          <w:tcPr>
            <w:tcW w:w="1417" w:type="dxa"/>
          </w:tcPr>
          <w:p w:rsidR="00620A54" w:rsidRPr="004D7B46" w:rsidRDefault="00620A54" w:rsidP="004D7B46">
            <w:pPr>
              <w:pStyle w:val="PlainText"/>
              <w:jc w:val="both"/>
              <w:cnfStyle w:val="000000100000"/>
            </w:pPr>
          </w:p>
        </w:tc>
        <w:tc>
          <w:tcPr>
            <w:tcW w:w="1984" w:type="dxa"/>
          </w:tcPr>
          <w:p w:rsidR="00620A54" w:rsidRPr="004D7B46" w:rsidRDefault="00620A54" w:rsidP="004D7B46">
            <w:pPr>
              <w:pStyle w:val="PlainText"/>
              <w:jc w:val="both"/>
              <w:cnfStyle w:val="000000100000"/>
            </w:pPr>
          </w:p>
        </w:tc>
        <w:tc>
          <w:tcPr>
            <w:tcW w:w="850" w:type="dxa"/>
          </w:tcPr>
          <w:p w:rsidR="00620A54" w:rsidRPr="004D7B46" w:rsidRDefault="00620A54" w:rsidP="004D7B46">
            <w:pPr>
              <w:pStyle w:val="PlainText"/>
              <w:jc w:val="both"/>
              <w:cnfStyle w:val="000000100000"/>
            </w:pPr>
            <w:r w:rsidRPr="004D7B46">
              <w:t>&lt;file&gt;</w:t>
            </w:r>
          </w:p>
        </w:tc>
        <w:tc>
          <w:tcPr>
            <w:tcW w:w="1700" w:type="dxa"/>
          </w:tcPr>
          <w:p w:rsidR="00620A54" w:rsidRPr="004D7B46" w:rsidRDefault="00620A54" w:rsidP="004D7B46">
            <w:pPr>
              <w:pStyle w:val="PlainText"/>
              <w:jc w:val="both"/>
              <w:cnfStyle w:val="000000100000"/>
            </w:pPr>
          </w:p>
        </w:tc>
      </w:tr>
      <w:tr w:rsidR="00620A54" w:rsidRPr="004D7B46" w:rsidTr="00883631">
        <w:tc>
          <w:tcPr>
            <w:cnfStyle w:val="001000000000"/>
            <w:tcW w:w="1984" w:type="dxa"/>
          </w:tcPr>
          <w:p w:rsidR="00620A54" w:rsidRPr="004D7B46" w:rsidRDefault="00620A54" w:rsidP="004D7B46">
            <w:pPr>
              <w:pStyle w:val="PlainText"/>
              <w:jc w:val="both"/>
            </w:pPr>
            <w:r w:rsidRPr="004D7B46">
              <w:t>disch_timeseries_file*</w:t>
            </w:r>
          </w:p>
        </w:tc>
        <w:tc>
          <w:tcPr>
            <w:tcW w:w="2834" w:type="dxa"/>
          </w:tcPr>
          <w:p w:rsidR="00620A54" w:rsidRPr="004D7B46" w:rsidRDefault="00620A54" w:rsidP="004D7B46">
            <w:pPr>
              <w:pStyle w:val="PlainText"/>
              <w:jc w:val="both"/>
              <w:cnfStyle w:val="000000000000"/>
            </w:pPr>
            <w:r w:rsidRPr="004D7B46">
              <w:t>Name of discharge timeseries file</w:t>
            </w:r>
          </w:p>
        </w:tc>
        <w:tc>
          <w:tcPr>
            <w:tcW w:w="1417" w:type="dxa"/>
          </w:tcPr>
          <w:p w:rsidR="00620A54" w:rsidRPr="004D7B46" w:rsidRDefault="00620A54" w:rsidP="004D7B46">
            <w:pPr>
              <w:pStyle w:val="PlainText"/>
              <w:jc w:val="both"/>
              <w:cnfStyle w:val="000000000000"/>
            </w:pPr>
          </w:p>
        </w:tc>
        <w:tc>
          <w:tcPr>
            <w:tcW w:w="1984" w:type="dxa"/>
          </w:tcPr>
          <w:p w:rsidR="00620A54" w:rsidRPr="004D7B46" w:rsidRDefault="00620A54" w:rsidP="004D7B46">
            <w:pPr>
              <w:pStyle w:val="PlainText"/>
              <w:jc w:val="both"/>
              <w:cnfStyle w:val="000000000000"/>
            </w:pPr>
          </w:p>
        </w:tc>
        <w:tc>
          <w:tcPr>
            <w:tcW w:w="850" w:type="dxa"/>
          </w:tcPr>
          <w:p w:rsidR="00620A54" w:rsidRPr="004D7B46" w:rsidRDefault="00620A54" w:rsidP="004D7B46">
            <w:pPr>
              <w:pStyle w:val="PlainText"/>
              <w:jc w:val="both"/>
              <w:cnfStyle w:val="000000000000"/>
            </w:pPr>
            <w:r w:rsidRPr="004D7B46">
              <w:t>&lt;file&gt;</w:t>
            </w:r>
          </w:p>
        </w:tc>
        <w:tc>
          <w:tcPr>
            <w:tcW w:w="1700" w:type="dxa"/>
          </w:tcPr>
          <w:p w:rsidR="00620A54" w:rsidRPr="004D7B46" w:rsidRDefault="00620A54" w:rsidP="004D7B46">
            <w:pPr>
              <w:pStyle w:val="PlainText"/>
              <w:jc w:val="both"/>
              <w:cnfStyle w:val="000000000000"/>
            </w:pPr>
          </w:p>
        </w:tc>
      </w:tr>
      <w:tr w:rsidR="00620A54" w:rsidRPr="004D7B46" w:rsidTr="00883631">
        <w:trPr>
          <w:cnfStyle w:val="000000100000"/>
        </w:trPr>
        <w:tc>
          <w:tcPr>
            <w:cnfStyle w:val="001000000000"/>
            <w:tcW w:w="1984" w:type="dxa"/>
          </w:tcPr>
          <w:p w:rsidR="00620A54" w:rsidRPr="004D7B46" w:rsidRDefault="00620A54" w:rsidP="004D7B46">
            <w:pPr>
              <w:pStyle w:val="PlainText"/>
              <w:jc w:val="both"/>
            </w:pPr>
            <w:r w:rsidRPr="004D7B46">
              <w:t>ndischarge*</w:t>
            </w:r>
          </w:p>
        </w:tc>
        <w:tc>
          <w:tcPr>
            <w:tcW w:w="2834" w:type="dxa"/>
          </w:tcPr>
          <w:p w:rsidR="00620A54" w:rsidRPr="004D7B46" w:rsidRDefault="00620A54" w:rsidP="004D7B46">
            <w:pPr>
              <w:pStyle w:val="PlainText"/>
              <w:jc w:val="both"/>
              <w:cnfStyle w:val="000000100000"/>
            </w:pPr>
            <w:r w:rsidRPr="004D7B46">
              <w:t>Number of discharge locations</w:t>
            </w:r>
          </w:p>
        </w:tc>
        <w:tc>
          <w:tcPr>
            <w:tcW w:w="1417" w:type="dxa"/>
          </w:tcPr>
          <w:p w:rsidR="00620A54" w:rsidRPr="004D7B46" w:rsidRDefault="00620A54" w:rsidP="004D7B46">
            <w:pPr>
              <w:pStyle w:val="PlainText"/>
              <w:jc w:val="both"/>
              <w:cnfStyle w:val="000000100000"/>
              <w:rPr>
                <w:highlight w:val="yellow"/>
              </w:rPr>
            </w:pPr>
            <w:r w:rsidRPr="004D7B46">
              <w:rPr>
                <w:highlight w:val="yellow"/>
              </w:rPr>
              <w:t>par%ndischarge</w:t>
            </w:r>
          </w:p>
        </w:tc>
        <w:tc>
          <w:tcPr>
            <w:tcW w:w="1984" w:type="dxa"/>
          </w:tcPr>
          <w:p w:rsidR="00620A54" w:rsidRPr="004D7B46" w:rsidRDefault="00620A54" w:rsidP="004D7B46">
            <w:pPr>
              <w:pStyle w:val="PlainText"/>
              <w:jc w:val="both"/>
              <w:cnfStyle w:val="000000100000"/>
            </w:pPr>
            <w:r w:rsidRPr="004D7B46">
              <w:t>0 - 100</w:t>
            </w:r>
          </w:p>
        </w:tc>
        <w:tc>
          <w:tcPr>
            <w:tcW w:w="850" w:type="dxa"/>
          </w:tcPr>
          <w:p w:rsidR="00620A54" w:rsidRPr="004D7B46" w:rsidRDefault="00620A54" w:rsidP="004D7B46">
            <w:pPr>
              <w:pStyle w:val="PlainText"/>
              <w:jc w:val="both"/>
              <w:cnfStyle w:val="000000100000"/>
            </w:pPr>
            <w:r w:rsidRPr="004D7B46">
              <w:t>-</w:t>
            </w:r>
          </w:p>
        </w:tc>
        <w:tc>
          <w:tcPr>
            <w:tcW w:w="1700" w:type="dxa"/>
          </w:tcPr>
          <w:p w:rsidR="00620A54" w:rsidRPr="004D7B46" w:rsidRDefault="00620A54" w:rsidP="004D7B46">
            <w:pPr>
              <w:pStyle w:val="PlainText"/>
              <w:jc w:val="both"/>
              <w:cnfStyle w:val="000000100000"/>
            </w:pPr>
          </w:p>
        </w:tc>
      </w:tr>
      <w:tr w:rsidR="00620A54" w:rsidRPr="004D7B46" w:rsidTr="00883631">
        <w:tc>
          <w:tcPr>
            <w:cnfStyle w:val="001000000000"/>
            <w:tcW w:w="1984" w:type="dxa"/>
          </w:tcPr>
          <w:p w:rsidR="00620A54" w:rsidRPr="004D7B46" w:rsidRDefault="00620A54" w:rsidP="004D7B46">
            <w:pPr>
              <w:pStyle w:val="PlainText"/>
              <w:jc w:val="both"/>
            </w:pPr>
            <w:r w:rsidRPr="004D7B46">
              <w:t>ntdischarge*</w:t>
            </w:r>
          </w:p>
        </w:tc>
        <w:tc>
          <w:tcPr>
            <w:tcW w:w="2834" w:type="dxa"/>
          </w:tcPr>
          <w:p w:rsidR="00620A54" w:rsidRPr="004D7B46" w:rsidRDefault="00620A54" w:rsidP="004D7B46">
            <w:pPr>
              <w:pStyle w:val="PlainText"/>
              <w:jc w:val="both"/>
              <w:cnfStyle w:val="000000000000"/>
            </w:pPr>
            <w:r w:rsidRPr="004D7B46">
              <w:t>Length of discharge time series</w:t>
            </w:r>
          </w:p>
        </w:tc>
        <w:tc>
          <w:tcPr>
            <w:tcW w:w="1417" w:type="dxa"/>
          </w:tcPr>
          <w:p w:rsidR="00620A54" w:rsidRPr="004D7B46" w:rsidRDefault="00620A54" w:rsidP="004D7B46">
            <w:pPr>
              <w:pStyle w:val="PlainText"/>
              <w:jc w:val="both"/>
              <w:cnfStyle w:val="000000000000"/>
              <w:rPr>
                <w:highlight w:val="yellow"/>
              </w:rPr>
            </w:pPr>
            <w:r w:rsidRPr="004D7B46">
              <w:rPr>
                <w:highlight w:val="yellow"/>
              </w:rPr>
              <w:t>par%ntdischarge</w:t>
            </w:r>
          </w:p>
        </w:tc>
        <w:tc>
          <w:tcPr>
            <w:tcW w:w="1984" w:type="dxa"/>
          </w:tcPr>
          <w:p w:rsidR="00620A54" w:rsidRPr="004D7B46" w:rsidRDefault="00620A54" w:rsidP="004D7B46">
            <w:pPr>
              <w:pStyle w:val="PlainText"/>
              <w:jc w:val="both"/>
              <w:cnfStyle w:val="000000000000"/>
            </w:pPr>
            <w:r w:rsidRPr="004D7B46">
              <w:t>0 - 100</w:t>
            </w:r>
          </w:p>
        </w:tc>
        <w:tc>
          <w:tcPr>
            <w:tcW w:w="850" w:type="dxa"/>
          </w:tcPr>
          <w:p w:rsidR="00620A54" w:rsidRPr="004D7B46" w:rsidRDefault="00620A54" w:rsidP="004D7B46">
            <w:pPr>
              <w:pStyle w:val="PlainText"/>
              <w:jc w:val="both"/>
              <w:cnfStyle w:val="000000000000"/>
            </w:pPr>
            <w:r w:rsidRPr="004D7B46">
              <w:t>-</w:t>
            </w:r>
          </w:p>
        </w:tc>
        <w:tc>
          <w:tcPr>
            <w:tcW w:w="1700" w:type="dxa"/>
          </w:tcPr>
          <w:p w:rsidR="00620A54" w:rsidRPr="004D7B46" w:rsidRDefault="00620A54" w:rsidP="004D7B46">
            <w:pPr>
              <w:pStyle w:val="PlainText"/>
              <w:jc w:val="both"/>
              <w:cnfStyle w:val="000000000000"/>
            </w:pPr>
          </w:p>
        </w:tc>
      </w:tr>
    </w:tbl>
    <w:p w:rsidR="00620A54" w:rsidRPr="004D7B46" w:rsidRDefault="00620A54" w:rsidP="004D7B46">
      <w:pPr>
        <w:pStyle w:val="Heading2"/>
        <w:spacing w:line="240" w:lineRule="auto"/>
        <w:jc w:val="both"/>
        <w:rPr>
          <w:lang w:val="en-US"/>
        </w:rPr>
      </w:pPr>
      <w:bookmarkStart w:id="160" w:name="_Toc285701681"/>
      <w:bookmarkStart w:id="161" w:name="_Toc412018082"/>
      <w:r w:rsidRPr="004D7B46">
        <w:rPr>
          <w:lang w:val="en-US"/>
        </w:rPr>
        <w:t>Drifters input</w:t>
      </w:r>
      <w:bookmarkEnd w:id="160"/>
      <w:bookmarkEnd w:id="161"/>
    </w:p>
    <w:p w:rsidR="00620A54" w:rsidRPr="004D7B46" w:rsidRDefault="00620A54" w:rsidP="004D7B46">
      <w:pPr>
        <w:pStyle w:val="BodyText"/>
        <w:rPr>
          <w:lang w:val="en-US"/>
        </w:rPr>
      </w:pPr>
      <w:r w:rsidRPr="004D7B46">
        <w:rPr>
          <w:lang w:val="en-US"/>
        </w:rPr>
        <w:t xml:space="preserve">Drifters can be deployed during the model simulation by specifying the number of drifters using the keyword </w:t>
      </w:r>
      <w:r w:rsidRPr="004D7B46">
        <w:rPr>
          <w:i/>
          <w:lang w:val="en-US"/>
        </w:rPr>
        <w:t>ndrifter</w:t>
      </w:r>
      <w:r w:rsidRPr="004D7B46">
        <w:rPr>
          <w:lang w:val="en-US"/>
        </w:rPr>
        <w:t xml:space="preserve"> and the location, start and end time of the drifter deployment in a separate file referenced by the </w:t>
      </w:r>
      <w:r w:rsidRPr="004D7B46">
        <w:rPr>
          <w:i/>
          <w:lang w:val="en-US"/>
        </w:rPr>
        <w:t>drifterfile</w:t>
      </w:r>
      <w:r w:rsidRPr="004D7B46">
        <w:rPr>
          <w:lang w:val="en-US"/>
        </w:rPr>
        <w:t xml:space="preserve"> keyword. The file format is as follows:</w:t>
      </w:r>
    </w:p>
    <w:p w:rsidR="00620A54" w:rsidRPr="004D7B46" w:rsidRDefault="00620A54" w:rsidP="004D7B46">
      <w:pPr>
        <w:pStyle w:val="Codeheader"/>
        <w:rPr>
          <w:lang w:val="en-US"/>
        </w:rPr>
      </w:pPr>
      <w:r w:rsidRPr="004D7B46">
        <w:rPr>
          <w:lang w:val="en-US"/>
        </w:rPr>
        <w:t>drifter.txt</w:t>
      </w:r>
    </w:p>
    <w:p w:rsidR="00620A54" w:rsidRPr="00003097" w:rsidRDefault="00620A54" w:rsidP="004D7B46">
      <w:pPr>
        <w:pStyle w:val="Code"/>
        <w:jc w:val="both"/>
        <w:rPr>
          <w:lang w:val="en-GB"/>
        </w:rPr>
      </w:pPr>
      <w:r w:rsidRPr="00003097">
        <w:rPr>
          <w:lang w:val="en-GB"/>
        </w:rPr>
        <w:t>&lt;x 1&gt; &lt;y 1&gt; &lt;t_start 1&gt; &lt;t_end 1&gt;</w:t>
      </w:r>
    </w:p>
    <w:p w:rsidR="00620A54" w:rsidRPr="00E465ED" w:rsidRDefault="00620A54" w:rsidP="004D7B46">
      <w:pPr>
        <w:pStyle w:val="Code"/>
        <w:jc w:val="both"/>
        <w:rPr>
          <w:lang w:val="fr-FR"/>
        </w:rPr>
      </w:pPr>
      <w:r w:rsidRPr="00E465ED">
        <w:rPr>
          <w:lang w:val="fr-FR"/>
        </w:rPr>
        <w:t>&lt;x 2&gt; &lt;y 2&gt; &lt;t_start 2&gt; &lt;t_end 2&gt;</w:t>
      </w:r>
    </w:p>
    <w:p w:rsidR="00620A54" w:rsidRPr="00003097" w:rsidRDefault="00620A54" w:rsidP="004D7B46">
      <w:pPr>
        <w:pStyle w:val="Code"/>
        <w:jc w:val="both"/>
        <w:rPr>
          <w:lang w:val="fr-FR"/>
        </w:rPr>
      </w:pPr>
      <w:r w:rsidRPr="00003097">
        <w:rPr>
          <w:lang w:val="fr-FR"/>
        </w:rPr>
        <w:lastRenderedPageBreak/>
        <w:t>&lt;x 3&gt; &lt;y 3&gt; &lt;t_start 3&gt; &lt;t_end 3&gt;</w:t>
      </w:r>
    </w:p>
    <w:p w:rsidR="00620A54" w:rsidRPr="00003097" w:rsidRDefault="00620A54" w:rsidP="004D7B46">
      <w:pPr>
        <w:pStyle w:val="Code"/>
        <w:jc w:val="both"/>
        <w:rPr>
          <w:lang w:val="fr-FR"/>
        </w:rPr>
      </w:pPr>
      <w:r w:rsidRPr="00003097">
        <w:rPr>
          <w:lang w:val="fr-FR"/>
        </w:rPr>
        <w:t>...</w:t>
      </w:r>
    </w:p>
    <w:p w:rsidR="00620A54" w:rsidRPr="00E465ED" w:rsidRDefault="00620A54" w:rsidP="004D7B46">
      <w:pPr>
        <w:pStyle w:val="Code"/>
        <w:jc w:val="both"/>
        <w:rPr>
          <w:lang w:val="de-DE"/>
        </w:rPr>
      </w:pPr>
      <w:r w:rsidRPr="00E465ED">
        <w:rPr>
          <w:lang w:val="de-DE"/>
        </w:rPr>
        <w:t>&lt;x ndrifter&gt; &lt;y ndrifter&gt; &lt;t_start ndrifter&gt; &lt;t_end ndrifter&gt;</w:t>
      </w:r>
    </w:p>
    <w:p w:rsidR="00620A54" w:rsidRPr="004D7B46" w:rsidRDefault="00620A54" w:rsidP="004D7B46">
      <w:pPr>
        <w:pStyle w:val="BodyText"/>
        <w:rPr>
          <w:lang w:val="en-US"/>
        </w:rPr>
      </w:pPr>
      <w:r w:rsidRPr="004D7B46">
        <w:rPr>
          <w:lang w:val="en-US"/>
        </w:rPr>
        <w:t>The table below gives an overview of all keywords related to drifters:</w:t>
      </w:r>
    </w:p>
    <w:tbl>
      <w:tblPr>
        <w:tblStyle w:val="LightShading-Accent1"/>
        <w:tblW w:w="0" w:type="auto"/>
        <w:tblLook w:val="04A0"/>
      </w:tblPr>
      <w:tblGrid>
        <w:gridCol w:w="1735"/>
        <w:gridCol w:w="2029"/>
        <w:gridCol w:w="1729"/>
        <w:gridCol w:w="1240"/>
        <w:gridCol w:w="973"/>
        <w:gridCol w:w="1224"/>
      </w:tblGrid>
      <w:tr w:rsidR="00620A54" w:rsidRPr="004D7B46" w:rsidTr="00883631">
        <w:trPr>
          <w:cnfStyle w:val="100000000000"/>
          <w:tblHeader/>
        </w:trPr>
        <w:tc>
          <w:tcPr>
            <w:cnfStyle w:val="001000000000"/>
            <w:tcW w:w="1984" w:type="dxa"/>
          </w:tcPr>
          <w:p w:rsidR="00620A54" w:rsidRPr="004D7B46" w:rsidRDefault="00620A54" w:rsidP="004D7B46">
            <w:pPr>
              <w:pStyle w:val="PlainText"/>
              <w:jc w:val="both"/>
            </w:pPr>
            <w:r w:rsidRPr="004D7B46">
              <w:t>keyword</w:t>
            </w:r>
          </w:p>
        </w:tc>
        <w:tc>
          <w:tcPr>
            <w:tcW w:w="2834" w:type="dxa"/>
          </w:tcPr>
          <w:p w:rsidR="00620A54" w:rsidRPr="004D7B46" w:rsidRDefault="00620A54" w:rsidP="004D7B46">
            <w:pPr>
              <w:pStyle w:val="PlainText"/>
              <w:jc w:val="both"/>
              <w:cnfStyle w:val="100000000000"/>
            </w:pPr>
            <w:r w:rsidRPr="004D7B46">
              <w:t>description</w:t>
            </w:r>
          </w:p>
        </w:tc>
        <w:tc>
          <w:tcPr>
            <w:tcW w:w="1417" w:type="dxa"/>
          </w:tcPr>
          <w:p w:rsidR="00620A54" w:rsidRPr="004D7B46" w:rsidRDefault="00620A54" w:rsidP="004D7B46">
            <w:pPr>
              <w:pStyle w:val="PlainText"/>
              <w:jc w:val="both"/>
              <w:cnfStyle w:val="100000000000"/>
            </w:pPr>
            <w:r w:rsidRPr="004D7B46">
              <w:t>default</w:t>
            </w:r>
          </w:p>
        </w:tc>
        <w:tc>
          <w:tcPr>
            <w:tcW w:w="1984" w:type="dxa"/>
          </w:tcPr>
          <w:p w:rsidR="00620A54" w:rsidRPr="004D7B46" w:rsidRDefault="00620A54" w:rsidP="004D7B46">
            <w:pPr>
              <w:pStyle w:val="PlainText"/>
              <w:jc w:val="both"/>
              <w:cnfStyle w:val="100000000000"/>
            </w:pPr>
            <w:r w:rsidRPr="004D7B46">
              <w:t>range</w:t>
            </w:r>
          </w:p>
        </w:tc>
        <w:tc>
          <w:tcPr>
            <w:tcW w:w="850" w:type="dxa"/>
          </w:tcPr>
          <w:p w:rsidR="00620A54" w:rsidRPr="004D7B46" w:rsidRDefault="00620A54" w:rsidP="004D7B46">
            <w:pPr>
              <w:pStyle w:val="PlainText"/>
              <w:jc w:val="both"/>
              <w:cnfStyle w:val="100000000000"/>
            </w:pPr>
            <w:r w:rsidRPr="004D7B46">
              <w:t>units</w:t>
            </w:r>
          </w:p>
        </w:tc>
        <w:tc>
          <w:tcPr>
            <w:tcW w:w="1700" w:type="dxa"/>
          </w:tcPr>
          <w:p w:rsidR="00620A54" w:rsidRPr="004D7B46" w:rsidRDefault="00620A54" w:rsidP="004D7B46">
            <w:pPr>
              <w:pStyle w:val="PlainText"/>
              <w:jc w:val="both"/>
              <w:cnfStyle w:val="100000000000"/>
            </w:pPr>
            <w:r w:rsidRPr="004D7B46">
              <w:t>remark</w:t>
            </w:r>
          </w:p>
        </w:tc>
      </w:tr>
      <w:tr w:rsidR="00620A54" w:rsidRPr="004D7B46" w:rsidTr="00883631">
        <w:trPr>
          <w:cnfStyle w:val="000000100000"/>
        </w:trPr>
        <w:tc>
          <w:tcPr>
            <w:cnfStyle w:val="001000000000"/>
            <w:tcW w:w="1984" w:type="dxa"/>
          </w:tcPr>
          <w:p w:rsidR="00620A54" w:rsidRPr="004D7B46" w:rsidRDefault="00620A54" w:rsidP="004D7B46">
            <w:pPr>
              <w:pStyle w:val="PlainText"/>
              <w:jc w:val="both"/>
            </w:pPr>
            <w:r w:rsidRPr="004D7B46">
              <w:t>drifterfile</w:t>
            </w:r>
          </w:p>
        </w:tc>
        <w:tc>
          <w:tcPr>
            <w:tcW w:w="2834" w:type="dxa"/>
          </w:tcPr>
          <w:p w:rsidR="00620A54" w:rsidRPr="004D7B46" w:rsidRDefault="00620A54" w:rsidP="004D7B46">
            <w:pPr>
              <w:pStyle w:val="PlainText"/>
              <w:jc w:val="both"/>
              <w:cnfStyle w:val="000000100000"/>
            </w:pPr>
            <w:r w:rsidRPr="004D7B46">
              <w:t>Name of drifter data file</w:t>
            </w:r>
          </w:p>
        </w:tc>
        <w:tc>
          <w:tcPr>
            <w:tcW w:w="1417" w:type="dxa"/>
          </w:tcPr>
          <w:p w:rsidR="00620A54" w:rsidRPr="004D7B46" w:rsidRDefault="00620A54" w:rsidP="004D7B46">
            <w:pPr>
              <w:pStyle w:val="PlainText"/>
              <w:jc w:val="both"/>
              <w:cnfStyle w:val="000000100000"/>
            </w:pPr>
          </w:p>
        </w:tc>
        <w:tc>
          <w:tcPr>
            <w:tcW w:w="1984" w:type="dxa"/>
          </w:tcPr>
          <w:p w:rsidR="00620A54" w:rsidRPr="004D7B46" w:rsidRDefault="00620A54" w:rsidP="004D7B46">
            <w:pPr>
              <w:pStyle w:val="PlainText"/>
              <w:jc w:val="both"/>
              <w:cnfStyle w:val="000000100000"/>
            </w:pPr>
          </w:p>
        </w:tc>
        <w:tc>
          <w:tcPr>
            <w:tcW w:w="850" w:type="dxa"/>
          </w:tcPr>
          <w:p w:rsidR="00620A54" w:rsidRPr="004D7B46" w:rsidRDefault="00620A54" w:rsidP="004D7B46">
            <w:pPr>
              <w:pStyle w:val="PlainText"/>
              <w:jc w:val="both"/>
              <w:cnfStyle w:val="000000100000"/>
            </w:pPr>
            <w:r w:rsidRPr="004D7B46">
              <w:t>&lt;file&gt;</w:t>
            </w:r>
          </w:p>
        </w:tc>
        <w:tc>
          <w:tcPr>
            <w:tcW w:w="1700" w:type="dxa"/>
          </w:tcPr>
          <w:p w:rsidR="00620A54" w:rsidRPr="004D7B46" w:rsidRDefault="00620A54" w:rsidP="004D7B46">
            <w:pPr>
              <w:pStyle w:val="PlainText"/>
              <w:jc w:val="both"/>
              <w:cnfStyle w:val="000000100000"/>
            </w:pPr>
          </w:p>
        </w:tc>
      </w:tr>
      <w:tr w:rsidR="00620A54" w:rsidRPr="004D7B46" w:rsidTr="00883631">
        <w:tc>
          <w:tcPr>
            <w:cnfStyle w:val="001000000000"/>
            <w:tcW w:w="1984" w:type="dxa"/>
          </w:tcPr>
          <w:p w:rsidR="00620A54" w:rsidRPr="004D7B46" w:rsidRDefault="00620A54" w:rsidP="004D7B46">
            <w:pPr>
              <w:pStyle w:val="PlainText"/>
              <w:jc w:val="both"/>
            </w:pPr>
            <w:r w:rsidRPr="004D7B46">
              <w:t>ndrifter</w:t>
            </w:r>
          </w:p>
        </w:tc>
        <w:tc>
          <w:tcPr>
            <w:tcW w:w="2834" w:type="dxa"/>
          </w:tcPr>
          <w:p w:rsidR="00620A54" w:rsidRPr="004D7B46" w:rsidRDefault="00620A54" w:rsidP="004D7B46">
            <w:pPr>
              <w:pStyle w:val="PlainText"/>
              <w:jc w:val="both"/>
              <w:cnfStyle w:val="000000000000"/>
            </w:pPr>
            <w:r w:rsidRPr="004D7B46">
              <w:t>Number of drifers</w:t>
            </w:r>
          </w:p>
        </w:tc>
        <w:tc>
          <w:tcPr>
            <w:tcW w:w="1417" w:type="dxa"/>
          </w:tcPr>
          <w:p w:rsidR="00620A54" w:rsidRPr="004D7B46" w:rsidRDefault="00620A54" w:rsidP="004D7B46">
            <w:pPr>
              <w:pStyle w:val="PlainText"/>
              <w:jc w:val="both"/>
              <w:cnfStyle w:val="000000000000"/>
            </w:pPr>
            <w:r w:rsidRPr="004D7B46">
              <w:t>par%ndrifter</w:t>
            </w:r>
          </w:p>
        </w:tc>
        <w:tc>
          <w:tcPr>
            <w:tcW w:w="1984" w:type="dxa"/>
          </w:tcPr>
          <w:p w:rsidR="00620A54" w:rsidRPr="004D7B46" w:rsidRDefault="00620A54" w:rsidP="004D7B46">
            <w:pPr>
              <w:pStyle w:val="PlainText"/>
              <w:jc w:val="both"/>
              <w:cnfStyle w:val="000000000000"/>
            </w:pPr>
            <w:r w:rsidRPr="004D7B46">
              <w:t>0 - 50</w:t>
            </w:r>
          </w:p>
        </w:tc>
        <w:tc>
          <w:tcPr>
            <w:tcW w:w="850" w:type="dxa"/>
          </w:tcPr>
          <w:p w:rsidR="00620A54" w:rsidRPr="004D7B46" w:rsidRDefault="00620A54" w:rsidP="004D7B46">
            <w:pPr>
              <w:pStyle w:val="PlainText"/>
              <w:jc w:val="both"/>
              <w:cnfStyle w:val="000000000000"/>
            </w:pPr>
            <w:r w:rsidRPr="004D7B46">
              <w:t>-</w:t>
            </w:r>
          </w:p>
        </w:tc>
        <w:tc>
          <w:tcPr>
            <w:tcW w:w="1700" w:type="dxa"/>
          </w:tcPr>
          <w:p w:rsidR="00620A54" w:rsidRPr="004D7B46" w:rsidRDefault="00620A54" w:rsidP="004D7B46">
            <w:pPr>
              <w:pStyle w:val="PlainText"/>
              <w:jc w:val="both"/>
              <w:cnfStyle w:val="000000000000"/>
            </w:pPr>
          </w:p>
        </w:tc>
      </w:tr>
    </w:tbl>
    <w:p w:rsidR="00620A54" w:rsidRPr="004D7B46" w:rsidRDefault="00620A54" w:rsidP="004D7B46">
      <w:pPr>
        <w:pStyle w:val="Heading2"/>
        <w:spacing w:line="240" w:lineRule="auto"/>
        <w:jc w:val="both"/>
        <w:rPr>
          <w:lang w:val="en-US"/>
        </w:rPr>
      </w:pPr>
      <w:bookmarkStart w:id="162" w:name="_Toc285701682"/>
      <w:bookmarkStart w:id="163" w:name="_Toc412018083"/>
      <w:r w:rsidRPr="004D7B46">
        <w:rPr>
          <w:lang w:val="en-US"/>
        </w:rPr>
        <w:t>Ship input</w:t>
      </w:r>
      <w:bookmarkEnd w:id="162"/>
      <w:bookmarkEnd w:id="163"/>
    </w:p>
    <w:p w:rsidR="00620A54" w:rsidRPr="004D7B46" w:rsidRDefault="00620A54" w:rsidP="004D7B46">
      <w:pPr>
        <w:pStyle w:val="BodyText"/>
        <w:rPr>
          <w:lang w:val="en-US"/>
        </w:rPr>
      </w:pPr>
      <w:r w:rsidRPr="004D7B46">
        <w:rPr>
          <w:lang w:val="en-US"/>
        </w:rPr>
        <w:t xml:space="preserve">Ship waves can be simulated by defining the ships geometries and trajectories in a collection of files. The user can define multiple ships. The number of ships is set by the keyword </w:t>
      </w:r>
      <w:r w:rsidRPr="004D7B46">
        <w:rPr>
          <w:i/>
          <w:lang w:val="en-US"/>
        </w:rPr>
        <w:t>nship</w:t>
      </w:r>
      <w:r w:rsidRPr="004D7B46">
        <w:rPr>
          <w:lang w:val="en-US"/>
        </w:rPr>
        <w:t xml:space="preserve">. In the file referenced by the keyword </w:t>
      </w:r>
      <w:r w:rsidRPr="004D7B46">
        <w:rPr>
          <w:i/>
          <w:lang w:val="en-US"/>
        </w:rPr>
        <w:t>shipfile</w:t>
      </w:r>
      <w:r w:rsidRPr="004D7B46">
        <w:rPr>
          <w:lang w:val="en-US"/>
        </w:rPr>
        <w:t xml:space="preserve"> each ship is given a name. The properties of each ship are summarized in yet another file with the name of the ship. This properties file defines the parameters discretization of the ships geometry using the keywords </w:t>
      </w:r>
      <w:r w:rsidRPr="004D7B46">
        <w:rPr>
          <w:i/>
          <w:lang w:val="en-US"/>
        </w:rPr>
        <w:t xml:space="preserve">dx, dy, nx </w:t>
      </w:r>
      <w:r w:rsidRPr="004D7B46">
        <w:rPr>
          <w:lang w:val="en-US"/>
        </w:rPr>
        <w:t>and</w:t>
      </w:r>
      <w:r w:rsidRPr="004D7B46">
        <w:rPr>
          <w:i/>
          <w:lang w:val="en-US"/>
        </w:rPr>
        <w:t xml:space="preserve"> ny</w:t>
      </w:r>
      <w:r w:rsidRPr="004D7B46">
        <w:rPr>
          <w:lang w:val="en-US"/>
        </w:rPr>
        <w:t xml:space="preserve">. The geometry is then defined in a separate file referenced by the keyword </w:t>
      </w:r>
      <w:r w:rsidRPr="004D7B46">
        <w:rPr>
          <w:i/>
          <w:lang w:val="en-US"/>
        </w:rPr>
        <w:t xml:space="preserve">shipgeom </w:t>
      </w:r>
      <w:r w:rsidRPr="004D7B46">
        <w:rPr>
          <w:lang w:val="en-US"/>
        </w:rPr>
        <w:t xml:space="preserve">from the ship properties file. This file contains depth values of the hull discretized by the </w:t>
      </w:r>
      <w:r w:rsidRPr="004D7B46">
        <w:rPr>
          <w:i/>
          <w:lang w:val="en-US"/>
        </w:rPr>
        <w:t xml:space="preserve">dx, dy, nx, </w:t>
      </w:r>
      <w:r w:rsidRPr="004D7B46">
        <w:rPr>
          <w:lang w:val="en-US"/>
        </w:rPr>
        <w:t xml:space="preserve">and </w:t>
      </w:r>
      <w:r w:rsidRPr="004D7B46">
        <w:rPr>
          <w:i/>
          <w:lang w:val="en-US"/>
        </w:rPr>
        <w:t>ny</w:t>
      </w:r>
      <w:r w:rsidRPr="004D7B46">
        <w:rPr>
          <w:lang w:val="en-US"/>
        </w:rPr>
        <w:t xml:space="preserve"> parameters. The center of gravity of the ship is also defined in the ship properties file using the keywords </w:t>
      </w:r>
      <w:r w:rsidRPr="004D7B46">
        <w:rPr>
          <w:i/>
          <w:lang w:val="en-US"/>
        </w:rPr>
        <w:t>xCG, yCG</w:t>
      </w:r>
      <w:r w:rsidRPr="004D7B46">
        <w:rPr>
          <w:lang w:val="en-US"/>
        </w:rPr>
        <w:t xml:space="preserve"> and </w:t>
      </w:r>
      <w:r w:rsidRPr="004D7B46">
        <w:rPr>
          <w:i/>
          <w:lang w:val="en-US"/>
        </w:rPr>
        <w:t>zCG</w:t>
      </w:r>
      <w:r w:rsidRPr="004D7B46">
        <w:rPr>
          <w:lang w:val="en-US"/>
        </w:rPr>
        <w:t>. The ships trajectory is defined in a file referenced from the ship properties file by the keyword</w:t>
      </w:r>
      <w:r w:rsidRPr="004D7B46">
        <w:rPr>
          <w:i/>
          <w:lang w:val="en-US"/>
        </w:rPr>
        <w:t xml:space="preserve"> shiptrack</w:t>
      </w:r>
      <w:r w:rsidRPr="004D7B46">
        <w:rPr>
          <w:lang w:val="en-US"/>
        </w:rPr>
        <w:t xml:space="preserve">. Each line in this file contains a time, x- and y-coordinate indicating the ships trajectory. In case the option </w:t>
      </w:r>
      <w:r w:rsidRPr="004D7B46">
        <w:rPr>
          <w:i/>
          <w:lang w:val="en-US"/>
        </w:rPr>
        <w:t>flying</w:t>
      </w:r>
      <w:r w:rsidRPr="004D7B46">
        <w:rPr>
          <w:lang w:val="en-US"/>
        </w:rPr>
        <w:t xml:space="preserve"> is enabled, also a z-coordinate is defined indicating the vertical position of the ship. The two keywords</w:t>
      </w:r>
      <w:r w:rsidRPr="004D7B46">
        <w:rPr>
          <w:i/>
          <w:lang w:val="en-US"/>
        </w:rPr>
        <w:t xml:space="preserve"> compute_force</w:t>
      </w:r>
      <w:r w:rsidRPr="004D7B46">
        <w:rPr>
          <w:lang w:val="en-US"/>
        </w:rPr>
        <w:t xml:space="preserve"> and</w:t>
      </w:r>
      <w:r w:rsidRPr="004D7B46">
        <w:rPr>
          <w:i/>
          <w:lang w:val="en-US"/>
        </w:rPr>
        <w:t xml:space="preserve"> compute_motion </w:t>
      </w:r>
      <w:r w:rsidRPr="004D7B46">
        <w:rPr>
          <w:lang w:val="en-US"/>
        </w:rPr>
        <w:t>enable the computation of forces on the ship and the ships motions due to wave forcing respectively. An example of ship definition files is:</w:t>
      </w:r>
    </w:p>
    <w:p w:rsidR="00620A54" w:rsidRPr="004D7B46" w:rsidRDefault="00620A54" w:rsidP="004D7B46">
      <w:pPr>
        <w:pStyle w:val="Codeheader"/>
        <w:rPr>
          <w:lang w:val="en-US"/>
        </w:rPr>
      </w:pPr>
      <w:r w:rsidRPr="004D7B46">
        <w:rPr>
          <w:lang w:val="en-US"/>
        </w:rPr>
        <w:t>shipfile.txt</w:t>
      </w:r>
    </w:p>
    <w:p w:rsidR="00620A54" w:rsidRPr="004D7B46" w:rsidRDefault="00620A54" w:rsidP="004D7B46">
      <w:pPr>
        <w:pStyle w:val="Code"/>
        <w:jc w:val="both"/>
      </w:pPr>
      <w:r w:rsidRPr="004D7B46">
        <w:t>pannamax</w:t>
      </w:r>
    </w:p>
    <w:p w:rsidR="00620A54" w:rsidRPr="004D7B46" w:rsidRDefault="00620A54" w:rsidP="004D7B46">
      <w:pPr>
        <w:pStyle w:val="Code"/>
        <w:jc w:val="both"/>
      </w:pPr>
      <w:r w:rsidRPr="004D7B46">
        <w:t>small</w:t>
      </w:r>
    </w:p>
    <w:p w:rsidR="00620A54" w:rsidRPr="004D7B46" w:rsidRDefault="00620A54" w:rsidP="004D7B46">
      <w:pPr>
        <w:pStyle w:val="Codeheader"/>
        <w:rPr>
          <w:lang w:val="en-US"/>
        </w:rPr>
      </w:pPr>
      <w:r w:rsidRPr="004D7B46">
        <w:rPr>
          <w:lang w:val="en-US"/>
        </w:rPr>
        <w:t>pannamax</w:t>
      </w:r>
    </w:p>
    <w:p w:rsidR="00620A54" w:rsidRPr="004D7B46" w:rsidRDefault="00620A54" w:rsidP="004D7B46">
      <w:pPr>
        <w:pStyle w:val="Code"/>
        <w:jc w:val="both"/>
      </w:pPr>
      <w:r w:rsidRPr="004D7B46">
        <w:t>dx = 10</w:t>
      </w:r>
    </w:p>
    <w:p w:rsidR="00620A54" w:rsidRPr="004D7B46" w:rsidRDefault="00620A54" w:rsidP="004D7B46">
      <w:pPr>
        <w:pStyle w:val="Code"/>
        <w:jc w:val="both"/>
      </w:pPr>
      <w:r w:rsidRPr="004D7B46">
        <w:t>dy = 10</w:t>
      </w:r>
    </w:p>
    <w:p w:rsidR="00620A54" w:rsidRPr="004D7B46" w:rsidRDefault="00620A54" w:rsidP="004D7B46">
      <w:pPr>
        <w:pStyle w:val="Code"/>
        <w:jc w:val="both"/>
      </w:pPr>
      <w:r w:rsidRPr="004D7B46">
        <w:t>nx = 30</w:t>
      </w:r>
    </w:p>
    <w:p w:rsidR="00620A54" w:rsidRPr="004D7B46" w:rsidRDefault="00620A54" w:rsidP="004D7B46">
      <w:pPr>
        <w:pStyle w:val="Code"/>
        <w:jc w:val="both"/>
      </w:pPr>
      <w:r w:rsidRPr="004D7B46">
        <w:t>ny = 10</w:t>
      </w:r>
    </w:p>
    <w:p w:rsidR="00620A54" w:rsidRPr="004D7B46" w:rsidRDefault="00620A54" w:rsidP="004D7B46">
      <w:pPr>
        <w:pStyle w:val="Code"/>
        <w:jc w:val="both"/>
      </w:pPr>
      <w:r w:rsidRPr="004D7B46">
        <w:t>shipgeom = pannamax_geom.txt</w:t>
      </w:r>
    </w:p>
    <w:p w:rsidR="00620A54" w:rsidRPr="004D7B46" w:rsidRDefault="00620A54" w:rsidP="004D7B46">
      <w:pPr>
        <w:pStyle w:val="Code"/>
        <w:jc w:val="both"/>
      </w:pPr>
      <w:r w:rsidRPr="004D7B46">
        <w:t>xCG = 120</w:t>
      </w:r>
    </w:p>
    <w:p w:rsidR="00620A54" w:rsidRPr="004D7B46" w:rsidRDefault="00620A54" w:rsidP="004D7B46">
      <w:pPr>
        <w:pStyle w:val="Code"/>
        <w:jc w:val="both"/>
      </w:pPr>
      <w:r w:rsidRPr="004D7B46">
        <w:t>yCG = 50</w:t>
      </w:r>
    </w:p>
    <w:p w:rsidR="00620A54" w:rsidRPr="004D7B46" w:rsidRDefault="00620A54" w:rsidP="004D7B46">
      <w:pPr>
        <w:pStyle w:val="Code"/>
        <w:jc w:val="both"/>
      </w:pPr>
      <w:r w:rsidRPr="004D7B46">
        <w:t>zCG = 30</w:t>
      </w:r>
    </w:p>
    <w:p w:rsidR="00620A54" w:rsidRPr="004D7B46" w:rsidRDefault="00620A54" w:rsidP="004D7B46">
      <w:pPr>
        <w:pStyle w:val="Code"/>
        <w:jc w:val="both"/>
      </w:pPr>
      <w:r w:rsidRPr="004D7B46">
        <w:t>shiptrack = pannamax_track.txt</w:t>
      </w:r>
    </w:p>
    <w:p w:rsidR="00620A54" w:rsidRPr="004D7B46" w:rsidRDefault="00620A54" w:rsidP="004D7B46">
      <w:pPr>
        <w:pStyle w:val="Code"/>
        <w:jc w:val="both"/>
      </w:pPr>
      <w:r w:rsidRPr="004D7B46">
        <w:t>flying = 1</w:t>
      </w:r>
    </w:p>
    <w:p w:rsidR="00620A54" w:rsidRPr="004D7B46" w:rsidRDefault="00620A54" w:rsidP="004D7B46">
      <w:pPr>
        <w:pStyle w:val="Code"/>
        <w:jc w:val="both"/>
      </w:pPr>
      <w:r w:rsidRPr="004D7B46">
        <w:t>compute_force = 1</w:t>
      </w:r>
    </w:p>
    <w:p w:rsidR="00620A54" w:rsidRPr="004D7B46" w:rsidRDefault="00620A54" w:rsidP="004D7B46">
      <w:pPr>
        <w:pStyle w:val="Code"/>
        <w:jc w:val="both"/>
      </w:pPr>
      <w:r w:rsidRPr="004D7B46">
        <w:t>compute_motion = 1</w:t>
      </w:r>
    </w:p>
    <w:p w:rsidR="00620A54" w:rsidRPr="004D7B46" w:rsidRDefault="00620A54" w:rsidP="004D7B46">
      <w:pPr>
        <w:pStyle w:val="Codeheader"/>
        <w:rPr>
          <w:lang w:val="en-US"/>
        </w:rPr>
      </w:pPr>
      <w:r w:rsidRPr="004D7B46">
        <w:rPr>
          <w:lang w:val="en-US"/>
        </w:rPr>
        <w:t>pannamax_geom.txt</w:t>
      </w:r>
    </w:p>
    <w:p w:rsidR="00620A54" w:rsidRPr="004D7B46" w:rsidRDefault="00620A54" w:rsidP="004D7B46">
      <w:pPr>
        <w:pStyle w:val="Code"/>
        <w:jc w:val="both"/>
      </w:pPr>
      <w:r w:rsidRPr="004D7B46">
        <w:t>&lt;z 0,0&gt; &lt;z 1,0&gt; &lt;z 2,0&gt; &lt;z 3,0&gt; ... &lt;z nx,0&gt; &lt;z nx+1,0&gt;</w:t>
      </w:r>
    </w:p>
    <w:p w:rsidR="00620A54" w:rsidRPr="004D7B46" w:rsidRDefault="00620A54" w:rsidP="004D7B46">
      <w:pPr>
        <w:pStyle w:val="Code"/>
        <w:jc w:val="both"/>
      </w:pPr>
      <w:r w:rsidRPr="004D7B46">
        <w:t>&lt;z 0,1&gt; &lt;z 1,1&gt; &lt;z 2,1&gt; &lt;z 3,1&gt; ... &lt;z nx,1&gt; &lt;z nx+1,1&gt;</w:t>
      </w:r>
    </w:p>
    <w:p w:rsidR="00620A54" w:rsidRPr="004D7B46" w:rsidRDefault="00620A54" w:rsidP="004D7B46">
      <w:pPr>
        <w:pStyle w:val="Code"/>
        <w:jc w:val="both"/>
      </w:pPr>
      <w:r w:rsidRPr="004D7B46">
        <w:t>...</w:t>
      </w:r>
    </w:p>
    <w:p w:rsidR="00620A54" w:rsidRPr="004D7B46" w:rsidRDefault="00620A54" w:rsidP="004D7B46">
      <w:pPr>
        <w:pStyle w:val="Code"/>
        <w:jc w:val="both"/>
      </w:pPr>
      <w:r w:rsidRPr="004D7B46">
        <w:t>&lt;z 0,ny&gt; &lt;z 1,ny&gt; &lt;z 2,ny&gt; &lt;z 3,ny&gt; ... &lt;z nx,ny&gt; &lt;z nx+1,ny&gt;</w:t>
      </w:r>
    </w:p>
    <w:p w:rsidR="00620A54" w:rsidRPr="004D7B46" w:rsidRDefault="00620A54" w:rsidP="004D7B46">
      <w:pPr>
        <w:pStyle w:val="Code"/>
        <w:jc w:val="both"/>
      </w:pPr>
      <w:r w:rsidRPr="004D7B46">
        <w:lastRenderedPageBreak/>
        <w:t>&lt;z 0,ny+1&gt; &lt;z 1,ny+1&gt; &lt;z 2,ny+1&gt; &lt;z 3,ny+1&gt; ... &lt;z nx,ny+1&gt; &lt;z nx+1,ny+1&gt;</w:t>
      </w:r>
    </w:p>
    <w:p w:rsidR="00620A54" w:rsidRPr="004D7B46" w:rsidRDefault="00620A54" w:rsidP="004D7B46">
      <w:pPr>
        <w:pStyle w:val="Codeheader"/>
        <w:rPr>
          <w:lang w:val="fr-FR"/>
        </w:rPr>
      </w:pPr>
      <w:r w:rsidRPr="004D7B46">
        <w:rPr>
          <w:lang w:val="fr-FR"/>
        </w:rPr>
        <w:t>pannamax_track.txt</w:t>
      </w:r>
    </w:p>
    <w:p w:rsidR="00620A54" w:rsidRPr="004D7B46" w:rsidRDefault="00620A54" w:rsidP="004D7B46">
      <w:pPr>
        <w:pStyle w:val="Code"/>
        <w:jc w:val="both"/>
        <w:rPr>
          <w:lang w:val="fr-FR"/>
        </w:rPr>
      </w:pPr>
      <w:r w:rsidRPr="004D7B46">
        <w:rPr>
          <w:lang w:val="fr-FR"/>
        </w:rPr>
        <w:t>&lt;t 1&gt; &lt;x 1&gt; &lt;y 1&gt; &lt;z 1&gt;</w:t>
      </w:r>
    </w:p>
    <w:p w:rsidR="00620A54" w:rsidRPr="004D7B46" w:rsidRDefault="00620A54" w:rsidP="004D7B46">
      <w:pPr>
        <w:pStyle w:val="Code"/>
        <w:jc w:val="both"/>
        <w:rPr>
          <w:lang w:val="fr-FR"/>
        </w:rPr>
      </w:pPr>
      <w:r w:rsidRPr="004D7B46">
        <w:rPr>
          <w:lang w:val="fr-FR"/>
        </w:rPr>
        <w:t>&lt;t 2&gt; &lt;x 2&gt; &lt;y 2&gt; &lt;z 2&gt;</w:t>
      </w:r>
    </w:p>
    <w:p w:rsidR="00620A54" w:rsidRPr="004D7B46" w:rsidRDefault="00620A54" w:rsidP="004D7B46">
      <w:pPr>
        <w:pStyle w:val="Code"/>
        <w:jc w:val="both"/>
        <w:rPr>
          <w:lang w:val="fr-FR"/>
        </w:rPr>
      </w:pPr>
      <w:r w:rsidRPr="004D7B46">
        <w:rPr>
          <w:lang w:val="fr-FR"/>
        </w:rPr>
        <w:t>&lt;t 3&gt; &lt;x 3&gt; &lt;y 3&gt; &lt;z 3&gt;</w:t>
      </w:r>
    </w:p>
    <w:p w:rsidR="00620A54" w:rsidRPr="004D7B46" w:rsidRDefault="00620A54" w:rsidP="004D7B46">
      <w:pPr>
        <w:pStyle w:val="Code"/>
        <w:jc w:val="both"/>
        <w:rPr>
          <w:lang w:val="fr-FR"/>
        </w:rPr>
      </w:pPr>
      <w:r w:rsidRPr="004D7B46">
        <w:rPr>
          <w:lang w:val="fr-FR"/>
        </w:rPr>
        <w:t>...</w:t>
      </w:r>
    </w:p>
    <w:p w:rsidR="00620A54" w:rsidRPr="00CE645D" w:rsidRDefault="00620A54" w:rsidP="004D7B46">
      <w:pPr>
        <w:pStyle w:val="Codeheader"/>
      </w:pPr>
      <w:r w:rsidRPr="00CE645D">
        <w:t>small</w:t>
      </w:r>
    </w:p>
    <w:p w:rsidR="00620A54" w:rsidRPr="004D7B46" w:rsidRDefault="00620A54" w:rsidP="004D7B46">
      <w:pPr>
        <w:pStyle w:val="Code"/>
        <w:jc w:val="both"/>
      </w:pPr>
      <w:r w:rsidRPr="004D7B46">
        <w:t>dx = 2</w:t>
      </w:r>
    </w:p>
    <w:p w:rsidR="00620A54" w:rsidRPr="004D7B46" w:rsidRDefault="00620A54" w:rsidP="004D7B46">
      <w:pPr>
        <w:pStyle w:val="Code"/>
        <w:jc w:val="both"/>
      </w:pPr>
      <w:r w:rsidRPr="004D7B46">
        <w:t>dy = 2</w:t>
      </w:r>
    </w:p>
    <w:p w:rsidR="00620A54" w:rsidRPr="004D7B46" w:rsidRDefault="00620A54" w:rsidP="004D7B46">
      <w:pPr>
        <w:pStyle w:val="Code"/>
        <w:jc w:val="both"/>
      </w:pPr>
      <w:r w:rsidRPr="004D7B46">
        <w:t>nx = 20</w:t>
      </w:r>
    </w:p>
    <w:p w:rsidR="00620A54" w:rsidRPr="004D7B46" w:rsidRDefault="00620A54" w:rsidP="004D7B46">
      <w:pPr>
        <w:pStyle w:val="Code"/>
        <w:jc w:val="both"/>
      </w:pPr>
      <w:r w:rsidRPr="004D7B46">
        <w:t>ny = 4</w:t>
      </w:r>
    </w:p>
    <w:p w:rsidR="00620A54" w:rsidRPr="004D7B46" w:rsidRDefault="00620A54" w:rsidP="004D7B46">
      <w:pPr>
        <w:pStyle w:val="Code"/>
        <w:jc w:val="both"/>
      </w:pPr>
      <w:r w:rsidRPr="004D7B46">
        <w:t>shipgeom = small_geom.txt</w:t>
      </w:r>
    </w:p>
    <w:p w:rsidR="00620A54" w:rsidRPr="004D7B46" w:rsidRDefault="00620A54" w:rsidP="004D7B46">
      <w:pPr>
        <w:pStyle w:val="Code"/>
        <w:jc w:val="both"/>
      </w:pPr>
      <w:r w:rsidRPr="004D7B46">
        <w:t>xCG = 20</w:t>
      </w:r>
    </w:p>
    <w:p w:rsidR="00620A54" w:rsidRPr="004D7B46" w:rsidRDefault="00620A54" w:rsidP="004D7B46">
      <w:pPr>
        <w:pStyle w:val="Code"/>
        <w:jc w:val="both"/>
      </w:pPr>
      <w:r w:rsidRPr="004D7B46">
        <w:t>yCG = 40</w:t>
      </w:r>
    </w:p>
    <w:p w:rsidR="00620A54" w:rsidRPr="004D7B46" w:rsidRDefault="00620A54" w:rsidP="004D7B46">
      <w:pPr>
        <w:pStyle w:val="Code"/>
        <w:jc w:val="both"/>
      </w:pPr>
      <w:r w:rsidRPr="004D7B46">
        <w:t>zCG = 1.5</w:t>
      </w:r>
    </w:p>
    <w:p w:rsidR="00620A54" w:rsidRPr="004D7B46" w:rsidRDefault="00620A54" w:rsidP="004D7B46">
      <w:pPr>
        <w:pStyle w:val="Code"/>
        <w:jc w:val="both"/>
      </w:pPr>
      <w:r w:rsidRPr="004D7B46">
        <w:t>shiptrack = small_track.txt</w:t>
      </w:r>
    </w:p>
    <w:p w:rsidR="00620A54" w:rsidRPr="004D7B46" w:rsidRDefault="00620A54" w:rsidP="004D7B46">
      <w:pPr>
        <w:pStyle w:val="Code"/>
        <w:jc w:val="both"/>
      </w:pPr>
      <w:r w:rsidRPr="004D7B46">
        <w:t>flying = 0</w:t>
      </w:r>
    </w:p>
    <w:p w:rsidR="00620A54" w:rsidRPr="004D7B46" w:rsidRDefault="00620A54" w:rsidP="004D7B46">
      <w:pPr>
        <w:pStyle w:val="Codeheader"/>
        <w:rPr>
          <w:lang w:val="en-US"/>
        </w:rPr>
      </w:pPr>
      <w:r w:rsidRPr="004D7B46">
        <w:rPr>
          <w:lang w:val="en-US"/>
        </w:rPr>
        <w:t>small_track.txt</w:t>
      </w:r>
    </w:p>
    <w:p w:rsidR="00620A54" w:rsidRPr="004D7B46" w:rsidRDefault="00620A54" w:rsidP="004D7B46">
      <w:pPr>
        <w:pStyle w:val="Code"/>
        <w:jc w:val="both"/>
      </w:pPr>
      <w:r w:rsidRPr="004D7B46">
        <w:t>&lt;t 1&gt; &lt;x 1&gt; &lt;y 1&gt;</w:t>
      </w:r>
    </w:p>
    <w:p w:rsidR="00620A54" w:rsidRPr="004D7B46" w:rsidRDefault="00620A54" w:rsidP="004D7B46">
      <w:pPr>
        <w:pStyle w:val="Code"/>
        <w:jc w:val="both"/>
      </w:pPr>
      <w:r w:rsidRPr="004D7B46">
        <w:t>&lt;t 2&gt; &lt;x 2&gt; &lt;y 2&gt;</w:t>
      </w:r>
    </w:p>
    <w:p w:rsidR="00620A54" w:rsidRPr="004D7B46" w:rsidRDefault="00620A54" w:rsidP="004D7B46">
      <w:pPr>
        <w:pStyle w:val="Code"/>
        <w:jc w:val="both"/>
      </w:pPr>
      <w:r w:rsidRPr="004D7B46">
        <w:t>&lt;t 3&gt; &lt;x 3&gt; &lt;y 3&gt;</w:t>
      </w:r>
    </w:p>
    <w:p w:rsidR="00620A54" w:rsidRPr="004D7B46" w:rsidRDefault="00620A54" w:rsidP="004D7B46">
      <w:pPr>
        <w:pStyle w:val="Code"/>
        <w:jc w:val="both"/>
      </w:pPr>
      <w:r w:rsidRPr="004D7B46">
        <w:t>...</w:t>
      </w:r>
    </w:p>
    <w:tbl>
      <w:tblPr>
        <w:tblStyle w:val="LightShading-Accent1"/>
        <w:tblW w:w="0" w:type="auto"/>
        <w:tblLook w:val="04A0"/>
      </w:tblPr>
      <w:tblGrid>
        <w:gridCol w:w="1628"/>
        <w:gridCol w:w="2255"/>
        <w:gridCol w:w="1267"/>
        <w:gridCol w:w="1449"/>
        <w:gridCol w:w="973"/>
        <w:gridCol w:w="1358"/>
      </w:tblGrid>
      <w:tr w:rsidR="00620A54" w:rsidRPr="004D7B46" w:rsidTr="00883631">
        <w:trPr>
          <w:cnfStyle w:val="100000000000"/>
          <w:tblHeader/>
        </w:trPr>
        <w:tc>
          <w:tcPr>
            <w:cnfStyle w:val="001000000000"/>
            <w:tcW w:w="1984" w:type="dxa"/>
          </w:tcPr>
          <w:p w:rsidR="00620A54" w:rsidRPr="004D7B46" w:rsidRDefault="00620A54" w:rsidP="004D7B46">
            <w:pPr>
              <w:pStyle w:val="PlainText"/>
              <w:jc w:val="both"/>
            </w:pPr>
            <w:r w:rsidRPr="004D7B46">
              <w:t>Keyword</w:t>
            </w:r>
          </w:p>
        </w:tc>
        <w:tc>
          <w:tcPr>
            <w:tcW w:w="2834" w:type="dxa"/>
          </w:tcPr>
          <w:p w:rsidR="00620A54" w:rsidRPr="004D7B46" w:rsidRDefault="00620A54" w:rsidP="004D7B46">
            <w:pPr>
              <w:pStyle w:val="PlainText"/>
              <w:jc w:val="both"/>
              <w:cnfStyle w:val="100000000000"/>
            </w:pPr>
            <w:r w:rsidRPr="004D7B46">
              <w:t>description</w:t>
            </w:r>
          </w:p>
        </w:tc>
        <w:tc>
          <w:tcPr>
            <w:tcW w:w="1417" w:type="dxa"/>
          </w:tcPr>
          <w:p w:rsidR="00620A54" w:rsidRPr="004D7B46" w:rsidRDefault="00620A54" w:rsidP="004D7B46">
            <w:pPr>
              <w:pStyle w:val="PlainText"/>
              <w:jc w:val="both"/>
              <w:cnfStyle w:val="100000000000"/>
            </w:pPr>
            <w:r w:rsidRPr="004D7B46">
              <w:t>default</w:t>
            </w:r>
          </w:p>
        </w:tc>
        <w:tc>
          <w:tcPr>
            <w:tcW w:w="1984" w:type="dxa"/>
          </w:tcPr>
          <w:p w:rsidR="00620A54" w:rsidRPr="004D7B46" w:rsidRDefault="00620A54" w:rsidP="004D7B46">
            <w:pPr>
              <w:pStyle w:val="PlainText"/>
              <w:jc w:val="both"/>
              <w:cnfStyle w:val="100000000000"/>
            </w:pPr>
            <w:r w:rsidRPr="004D7B46">
              <w:t>range</w:t>
            </w:r>
          </w:p>
        </w:tc>
        <w:tc>
          <w:tcPr>
            <w:tcW w:w="850" w:type="dxa"/>
          </w:tcPr>
          <w:p w:rsidR="00620A54" w:rsidRPr="004D7B46" w:rsidRDefault="00620A54" w:rsidP="004D7B46">
            <w:pPr>
              <w:pStyle w:val="PlainText"/>
              <w:jc w:val="both"/>
              <w:cnfStyle w:val="100000000000"/>
            </w:pPr>
            <w:r w:rsidRPr="004D7B46">
              <w:t>units</w:t>
            </w:r>
          </w:p>
        </w:tc>
        <w:tc>
          <w:tcPr>
            <w:tcW w:w="1700" w:type="dxa"/>
          </w:tcPr>
          <w:p w:rsidR="00620A54" w:rsidRPr="004D7B46" w:rsidRDefault="00620A54" w:rsidP="004D7B46">
            <w:pPr>
              <w:pStyle w:val="PlainText"/>
              <w:jc w:val="both"/>
              <w:cnfStyle w:val="100000000000"/>
            </w:pPr>
            <w:r w:rsidRPr="004D7B46">
              <w:t>remark</w:t>
            </w:r>
          </w:p>
        </w:tc>
      </w:tr>
      <w:tr w:rsidR="00620A54" w:rsidRPr="004D7B46" w:rsidTr="00883631">
        <w:trPr>
          <w:cnfStyle w:val="000000100000"/>
        </w:trPr>
        <w:tc>
          <w:tcPr>
            <w:cnfStyle w:val="001000000000"/>
            <w:tcW w:w="1984" w:type="dxa"/>
          </w:tcPr>
          <w:p w:rsidR="00620A54" w:rsidRPr="004D7B46" w:rsidRDefault="00620A54" w:rsidP="004D7B46">
            <w:pPr>
              <w:pStyle w:val="PlainText"/>
              <w:jc w:val="both"/>
            </w:pPr>
            <w:r w:rsidRPr="004D7B46">
              <w:t>nship*</w:t>
            </w:r>
          </w:p>
        </w:tc>
        <w:tc>
          <w:tcPr>
            <w:tcW w:w="2834" w:type="dxa"/>
          </w:tcPr>
          <w:p w:rsidR="00620A54" w:rsidRPr="004D7B46" w:rsidRDefault="00620A54" w:rsidP="004D7B46">
            <w:pPr>
              <w:pStyle w:val="PlainText"/>
              <w:jc w:val="both"/>
              <w:cnfStyle w:val="000000100000"/>
            </w:pPr>
            <w:r w:rsidRPr="004D7B46">
              <w:t>Number of ships</w:t>
            </w:r>
          </w:p>
        </w:tc>
        <w:tc>
          <w:tcPr>
            <w:tcW w:w="1417" w:type="dxa"/>
          </w:tcPr>
          <w:p w:rsidR="00620A54" w:rsidRPr="004D7B46" w:rsidRDefault="00620A54" w:rsidP="004D7B46">
            <w:pPr>
              <w:pStyle w:val="PlainText"/>
              <w:jc w:val="both"/>
              <w:cnfStyle w:val="000000100000"/>
            </w:pPr>
            <w:r w:rsidRPr="004D7B46">
              <w:t>-123</w:t>
            </w:r>
          </w:p>
        </w:tc>
        <w:tc>
          <w:tcPr>
            <w:tcW w:w="1984" w:type="dxa"/>
          </w:tcPr>
          <w:p w:rsidR="00620A54" w:rsidRPr="004D7B46" w:rsidRDefault="00620A54" w:rsidP="004D7B46">
            <w:pPr>
              <w:pStyle w:val="PlainText"/>
              <w:jc w:val="both"/>
              <w:cnfStyle w:val="000000100000"/>
            </w:pPr>
          </w:p>
        </w:tc>
        <w:tc>
          <w:tcPr>
            <w:tcW w:w="850" w:type="dxa"/>
          </w:tcPr>
          <w:p w:rsidR="00620A54" w:rsidRPr="004D7B46" w:rsidRDefault="00620A54" w:rsidP="004D7B46">
            <w:pPr>
              <w:pStyle w:val="PlainText"/>
              <w:jc w:val="both"/>
              <w:cnfStyle w:val="000000100000"/>
            </w:pPr>
            <w:r w:rsidRPr="004D7B46">
              <w:t>-</w:t>
            </w:r>
          </w:p>
        </w:tc>
        <w:tc>
          <w:tcPr>
            <w:tcW w:w="1700" w:type="dxa"/>
          </w:tcPr>
          <w:p w:rsidR="00620A54" w:rsidRPr="004D7B46" w:rsidRDefault="00620A54" w:rsidP="004D7B46">
            <w:pPr>
              <w:pStyle w:val="PlainText"/>
              <w:jc w:val="both"/>
              <w:cnfStyle w:val="000000100000"/>
            </w:pPr>
          </w:p>
        </w:tc>
      </w:tr>
      <w:tr w:rsidR="00620A54" w:rsidRPr="004D7B46" w:rsidTr="00883631">
        <w:tc>
          <w:tcPr>
            <w:cnfStyle w:val="001000000000"/>
            <w:tcW w:w="1984" w:type="dxa"/>
          </w:tcPr>
          <w:p w:rsidR="00620A54" w:rsidRPr="004D7B46" w:rsidRDefault="00620A54" w:rsidP="004D7B46">
            <w:pPr>
              <w:pStyle w:val="PlainText"/>
              <w:jc w:val="both"/>
            </w:pPr>
            <w:r w:rsidRPr="004D7B46">
              <w:t>shipfile</w:t>
            </w:r>
          </w:p>
        </w:tc>
        <w:tc>
          <w:tcPr>
            <w:tcW w:w="2834" w:type="dxa"/>
          </w:tcPr>
          <w:p w:rsidR="00620A54" w:rsidRPr="004D7B46" w:rsidRDefault="00620A54" w:rsidP="004D7B46">
            <w:pPr>
              <w:pStyle w:val="PlainText"/>
              <w:jc w:val="both"/>
              <w:cnfStyle w:val="000000000000"/>
            </w:pPr>
            <w:r w:rsidRPr="004D7B46">
              <w:t>Name of ship data file</w:t>
            </w:r>
          </w:p>
        </w:tc>
        <w:tc>
          <w:tcPr>
            <w:tcW w:w="1417" w:type="dxa"/>
          </w:tcPr>
          <w:p w:rsidR="00620A54" w:rsidRPr="004D7B46" w:rsidRDefault="00620A54" w:rsidP="004D7B46">
            <w:pPr>
              <w:pStyle w:val="PlainText"/>
              <w:jc w:val="both"/>
              <w:cnfStyle w:val="000000000000"/>
            </w:pPr>
          </w:p>
        </w:tc>
        <w:tc>
          <w:tcPr>
            <w:tcW w:w="1984" w:type="dxa"/>
          </w:tcPr>
          <w:p w:rsidR="00620A54" w:rsidRPr="004D7B46" w:rsidRDefault="00620A54" w:rsidP="004D7B46">
            <w:pPr>
              <w:pStyle w:val="PlainText"/>
              <w:jc w:val="both"/>
              <w:cnfStyle w:val="000000000000"/>
            </w:pPr>
          </w:p>
        </w:tc>
        <w:tc>
          <w:tcPr>
            <w:tcW w:w="850" w:type="dxa"/>
          </w:tcPr>
          <w:p w:rsidR="00620A54" w:rsidRPr="004D7B46" w:rsidRDefault="00620A54" w:rsidP="004D7B46">
            <w:pPr>
              <w:pStyle w:val="PlainText"/>
              <w:jc w:val="both"/>
              <w:cnfStyle w:val="000000000000"/>
            </w:pPr>
            <w:r w:rsidRPr="004D7B46">
              <w:t>&lt;file&gt;</w:t>
            </w:r>
          </w:p>
        </w:tc>
        <w:tc>
          <w:tcPr>
            <w:tcW w:w="1700" w:type="dxa"/>
          </w:tcPr>
          <w:p w:rsidR="00620A54" w:rsidRPr="004D7B46" w:rsidRDefault="00620A54" w:rsidP="004D7B46">
            <w:pPr>
              <w:pStyle w:val="PlainText"/>
              <w:jc w:val="both"/>
              <w:cnfStyle w:val="000000000000"/>
            </w:pPr>
          </w:p>
        </w:tc>
      </w:tr>
    </w:tbl>
    <w:p w:rsidR="00620A54" w:rsidRPr="004D7B46" w:rsidRDefault="00620A54" w:rsidP="004D7B46">
      <w:pPr>
        <w:pStyle w:val="Heading2"/>
        <w:spacing w:line="240" w:lineRule="auto"/>
        <w:jc w:val="both"/>
        <w:rPr>
          <w:lang w:val="en-US"/>
        </w:rPr>
      </w:pPr>
      <w:bookmarkStart w:id="164" w:name="_Ref285455080"/>
      <w:bookmarkStart w:id="165" w:name="_Ref285455082"/>
      <w:bookmarkStart w:id="166" w:name="_Toc285701683"/>
      <w:bookmarkStart w:id="167" w:name="_Toc412018084"/>
      <w:r w:rsidRPr="004D7B46">
        <w:rPr>
          <w:lang w:val="en-US"/>
        </w:rPr>
        <w:t>Output selection</w:t>
      </w:r>
      <w:bookmarkEnd w:id="164"/>
      <w:bookmarkEnd w:id="165"/>
      <w:bookmarkEnd w:id="166"/>
      <w:bookmarkEnd w:id="167"/>
    </w:p>
    <w:p w:rsidR="00620A54" w:rsidRPr="004D7B46" w:rsidRDefault="00620A54" w:rsidP="004D7B46">
      <w:pPr>
        <w:pStyle w:val="BodyText"/>
        <w:rPr>
          <w:lang w:val="en-US"/>
        </w:rPr>
      </w:pPr>
      <w:r w:rsidRPr="004D7B46">
        <w:rPr>
          <w:lang w:val="en-US"/>
        </w:rPr>
        <w:t>Output selection determines what data computed by XBeach is written to a file in terms of location and time and in what format. The output types, output times and output formats supported by XBeach are explained in more detail in the following subsections. The table below gives an overview of all keywords related to model output:</w:t>
      </w:r>
    </w:p>
    <w:tbl>
      <w:tblPr>
        <w:tblStyle w:val="LightShading-Accent1"/>
        <w:tblW w:w="0" w:type="auto"/>
        <w:tblLook w:val="04A0"/>
      </w:tblPr>
      <w:tblGrid>
        <w:gridCol w:w="1742"/>
        <w:gridCol w:w="1743"/>
        <w:gridCol w:w="1391"/>
        <w:gridCol w:w="2212"/>
        <w:gridCol w:w="921"/>
        <w:gridCol w:w="921"/>
      </w:tblGrid>
      <w:tr w:rsidR="00620A54" w:rsidRPr="004D7B46" w:rsidTr="00883631">
        <w:trPr>
          <w:cnfStyle w:val="100000000000"/>
          <w:tblHeader/>
        </w:trPr>
        <w:tc>
          <w:tcPr>
            <w:cnfStyle w:val="001000000000"/>
            <w:tcW w:w="1984" w:type="dxa"/>
          </w:tcPr>
          <w:p w:rsidR="00620A54" w:rsidRPr="004D7B46" w:rsidRDefault="00620A54" w:rsidP="004D7B46">
            <w:pPr>
              <w:pStyle w:val="PlainText"/>
              <w:jc w:val="both"/>
            </w:pPr>
            <w:r w:rsidRPr="004D7B46">
              <w:t>keyword</w:t>
            </w:r>
          </w:p>
        </w:tc>
        <w:tc>
          <w:tcPr>
            <w:tcW w:w="2834" w:type="dxa"/>
          </w:tcPr>
          <w:p w:rsidR="00620A54" w:rsidRPr="004D7B46" w:rsidRDefault="00620A54" w:rsidP="004D7B46">
            <w:pPr>
              <w:pStyle w:val="PlainText"/>
              <w:jc w:val="both"/>
              <w:cnfStyle w:val="100000000000"/>
            </w:pPr>
            <w:r w:rsidRPr="004D7B46">
              <w:t>description</w:t>
            </w:r>
          </w:p>
        </w:tc>
        <w:tc>
          <w:tcPr>
            <w:tcW w:w="1417" w:type="dxa"/>
          </w:tcPr>
          <w:p w:rsidR="00620A54" w:rsidRPr="004D7B46" w:rsidRDefault="00620A54" w:rsidP="004D7B46">
            <w:pPr>
              <w:pStyle w:val="PlainText"/>
              <w:jc w:val="both"/>
              <w:cnfStyle w:val="100000000000"/>
            </w:pPr>
            <w:r w:rsidRPr="004D7B46">
              <w:t>default</w:t>
            </w:r>
          </w:p>
        </w:tc>
        <w:tc>
          <w:tcPr>
            <w:tcW w:w="1984" w:type="dxa"/>
          </w:tcPr>
          <w:p w:rsidR="00620A54" w:rsidRPr="004D7B46" w:rsidRDefault="00620A54" w:rsidP="004D7B46">
            <w:pPr>
              <w:pStyle w:val="PlainText"/>
              <w:jc w:val="both"/>
              <w:cnfStyle w:val="100000000000"/>
            </w:pPr>
            <w:r w:rsidRPr="004D7B46">
              <w:t>range</w:t>
            </w:r>
          </w:p>
        </w:tc>
        <w:tc>
          <w:tcPr>
            <w:tcW w:w="850" w:type="dxa"/>
          </w:tcPr>
          <w:p w:rsidR="00620A54" w:rsidRPr="004D7B46" w:rsidRDefault="00620A54" w:rsidP="004D7B46">
            <w:pPr>
              <w:pStyle w:val="PlainText"/>
              <w:jc w:val="both"/>
              <w:cnfStyle w:val="100000000000"/>
            </w:pPr>
            <w:r w:rsidRPr="004D7B46">
              <w:t>units</w:t>
            </w:r>
          </w:p>
        </w:tc>
        <w:tc>
          <w:tcPr>
            <w:tcW w:w="1700" w:type="dxa"/>
          </w:tcPr>
          <w:p w:rsidR="00620A54" w:rsidRPr="004D7B46" w:rsidRDefault="00620A54" w:rsidP="004D7B46">
            <w:pPr>
              <w:pStyle w:val="PlainText"/>
              <w:jc w:val="both"/>
              <w:cnfStyle w:val="100000000000"/>
            </w:pPr>
            <w:r w:rsidRPr="004D7B46">
              <w:t>remark</w:t>
            </w:r>
          </w:p>
        </w:tc>
      </w:tr>
      <w:tr w:rsidR="00620A54" w:rsidRPr="004D7B46" w:rsidTr="00883631">
        <w:trPr>
          <w:cnfStyle w:val="000000100000"/>
        </w:trPr>
        <w:tc>
          <w:tcPr>
            <w:cnfStyle w:val="001000000000"/>
            <w:tcW w:w="1984" w:type="dxa"/>
          </w:tcPr>
          <w:p w:rsidR="00620A54" w:rsidRPr="004D7B46" w:rsidRDefault="00620A54" w:rsidP="004D7B46">
            <w:pPr>
              <w:pStyle w:val="PlainText"/>
              <w:jc w:val="both"/>
            </w:pPr>
            <w:r w:rsidRPr="004D7B46">
              <w:t>globalvars*</w:t>
            </w:r>
          </w:p>
        </w:tc>
        <w:tc>
          <w:tcPr>
            <w:tcW w:w="2834" w:type="dxa"/>
          </w:tcPr>
          <w:p w:rsidR="00620A54" w:rsidRPr="004D7B46" w:rsidRDefault="00620A54" w:rsidP="004D7B46">
            <w:pPr>
              <w:pStyle w:val="PlainText"/>
              <w:jc w:val="both"/>
              <w:cnfStyle w:val="000000100000"/>
            </w:pPr>
            <w:r w:rsidRPr="004D7B46">
              <w:t>Mnems of global output variables, not per se the same size as nglobalvar (invalid variables, defaults)</w:t>
            </w:r>
          </w:p>
        </w:tc>
        <w:tc>
          <w:tcPr>
            <w:tcW w:w="1417" w:type="dxa"/>
          </w:tcPr>
          <w:p w:rsidR="00620A54" w:rsidRPr="004D7B46" w:rsidRDefault="00620A54" w:rsidP="004D7B46">
            <w:pPr>
              <w:pStyle w:val="PlainText"/>
              <w:jc w:val="both"/>
              <w:cnfStyle w:val="000000100000"/>
            </w:pPr>
            <w:r w:rsidRPr="004D7B46">
              <w:t>'abc'</w:t>
            </w:r>
          </w:p>
        </w:tc>
        <w:tc>
          <w:tcPr>
            <w:tcW w:w="1984" w:type="dxa"/>
          </w:tcPr>
          <w:p w:rsidR="00620A54" w:rsidRPr="004D7B46" w:rsidRDefault="00620A54" w:rsidP="004D7B46">
            <w:pPr>
              <w:pStyle w:val="PlainText"/>
              <w:jc w:val="both"/>
              <w:cnfStyle w:val="000000100000"/>
            </w:pPr>
          </w:p>
        </w:tc>
        <w:tc>
          <w:tcPr>
            <w:tcW w:w="850" w:type="dxa"/>
          </w:tcPr>
          <w:p w:rsidR="00620A54" w:rsidRPr="004D7B46" w:rsidRDefault="00620A54" w:rsidP="004D7B46">
            <w:pPr>
              <w:pStyle w:val="PlainText"/>
              <w:jc w:val="both"/>
              <w:cnfStyle w:val="000000100000"/>
            </w:pPr>
            <w:r w:rsidRPr="004D7B46">
              <w:t>-</w:t>
            </w:r>
          </w:p>
        </w:tc>
        <w:tc>
          <w:tcPr>
            <w:tcW w:w="1700" w:type="dxa"/>
          </w:tcPr>
          <w:p w:rsidR="00620A54" w:rsidRPr="004D7B46" w:rsidRDefault="00620A54" w:rsidP="004D7B46">
            <w:pPr>
              <w:pStyle w:val="PlainText"/>
              <w:jc w:val="both"/>
              <w:cnfStyle w:val="000000100000"/>
            </w:pPr>
          </w:p>
        </w:tc>
      </w:tr>
      <w:tr w:rsidR="00620A54" w:rsidRPr="004D7B46" w:rsidTr="00883631">
        <w:tc>
          <w:tcPr>
            <w:cnfStyle w:val="001000000000"/>
            <w:tcW w:w="1984" w:type="dxa"/>
          </w:tcPr>
          <w:p w:rsidR="00620A54" w:rsidRPr="004D7B46" w:rsidRDefault="00620A54" w:rsidP="004D7B46">
            <w:pPr>
              <w:pStyle w:val="PlainText"/>
              <w:jc w:val="both"/>
            </w:pPr>
            <w:r w:rsidRPr="004D7B46">
              <w:t>meanvars*</w:t>
            </w:r>
          </w:p>
        </w:tc>
        <w:tc>
          <w:tcPr>
            <w:tcW w:w="2834" w:type="dxa"/>
          </w:tcPr>
          <w:p w:rsidR="00620A54" w:rsidRPr="004D7B46" w:rsidRDefault="00620A54" w:rsidP="004D7B46">
            <w:pPr>
              <w:pStyle w:val="PlainText"/>
              <w:jc w:val="both"/>
              <w:cnfStyle w:val="000000000000"/>
            </w:pPr>
            <w:r w:rsidRPr="004D7B46">
              <w:t xml:space="preserve">Mnems of mean output variables </w:t>
            </w:r>
            <w:r w:rsidRPr="004D7B46">
              <w:lastRenderedPageBreak/>
              <w:t>(by variables)</w:t>
            </w:r>
          </w:p>
        </w:tc>
        <w:tc>
          <w:tcPr>
            <w:tcW w:w="1417" w:type="dxa"/>
          </w:tcPr>
          <w:p w:rsidR="00620A54" w:rsidRPr="004D7B46" w:rsidRDefault="00620A54" w:rsidP="004D7B46">
            <w:pPr>
              <w:pStyle w:val="PlainText"/>
              <w:jc w:val="both"/>
              <w:cnfStyle w:val="000000000000"/>
            </w:pPr>
            <w:r w:rsidRPr="004D7B46">
              <w:lastRenderedPageBreak/>
              <w:t>'abc'</w:t>
            </w:r>
          </w:p>
        </w:tc>
        <w:tc>
          <w:tcPr>
            <w:tcW w:w="1984" w:type="dxa"/>
          </w:tcPr>
          <w:p w:rsidR="00620A54" w:rsidRPr="004D7B46" w:rsidRDefault="00620A54" w:rsidP="004D7B46">
            <w:pPr>
              <w:pStyle w:val="PlainText"/>
              <w:jc w:val="both"/>
              <w:cnfStyle w:val="000000000000"/>
            </w:pPr>
          </w:p>
        </w:tc>
        <w:tc>
          <w:tcPr>
            <w:tcW w:w="850" w:type="dxa"/>
          </w:tcPr>
          <w:p w:rsidR="00620A54" w:rsidRPr="004D7B46" w:rsidRDefault="00620A54" w:rsidP="004D7B46">
            <w:pPr>
              <w:pStyle w:val="PlainText"/>
              <w:jc w:val="both"/>
              <w:cnfStyle w:val="000000000000"/>
            </w:pPr>
            <w:r w:rsidRPr="004D7B46">
              <w:t>-</w:t>
            </w:r>
          </w:p>
        </w:tc>
        <w:tc>
          <w:tcPr>
            <w:tcW w:w="1700" w:type="dxa"/>
          </w:tcPr>
          <w:p w:rsidR="00620A54" w:rsidRPr="004D7B46" w:rsidRDefault="00620A54" w:rsidP="004D7B46">
            <w:pPr>
              <w:pStyle w:val="PlainText"/>
              <w:jc w:val="both"/>
              <w:cnfStyle w:val="000000000000"/>
            </w:pPr>
          </w:p>
        </w:tc>
      </w:tr>
      <w:tr w:rsidR="00620A54" w:rsidRPr="004D7B46" w:rsidTr="00883631">
        <w:trPr>
          <w:cnfStyle w:val="000000100000"/>
        </w:trPr>
        <w:tc>
          <w:tcPr>
            <w:cnfStyle w:val="001000000000"/>
            <w:tcW w:w="1984" w:type="dxa"/>
          </w:tcPr>
          <w:p w:rsidR="00620A54" w:rsidRPr="004D7B46" w:rsidRDefault="00620A54" w:rsidP="004D7B46">
            <w:pPr>
              <w:pStyle w:val="PlainText"/>
              <w:jc w:val="both"/>
            </w:pPr>
            <w:r w:rsidRPr="004D7B46">
              <w:lastRenderedPageBreak/>
              <w:t>ncfilename*</w:t>
            </w:r>
          </w:p>
        </w:tc>
        <w:tc>
          <w:tcPr>
            <w:tcW w:w="2834" w:type="dxa"/>
          </w:tcPr>
          <w:p w:rsidR="00620A54" w:rsidRPr="004D7B46" w:rsidRDefault="00620A54" w:rsidP="004D7B46">
            <w:pPr>
              <w:pStyle w:val="PlainText"/>
              <w:jc w:val="both"/>
              <w:cnfStyle w:val="000000100000"/>
            </w:pPr>
            <w:r w:rsidRPr="004D7B46">
              <w:t>Xbeach netcdf output file name</w:t>
            </w:r>
          </w:p>
        </w:tc>
        <w:tc>
          <w:tcPr>
            <w:tcW w:w="1417" w:type="dxa"/>
          </w:tcPr>
          <w:p w:rsidR="00620A54" w:rsidRPr="004D7B46" w:rsidRDefault="00620A54" w:rsidP="004D7B46">
            <w:pPr>
              <w:pStyle w:val="PlainText"/>
              <w:jc w:val="both"/>
              <w:cnfStyle w:val="000000100000"/>
            </w:pPr>
          </w:p>
        </w:tc>
        <w:tc>
          <w:tcPr>
            <w:tcW w:w="1984" w:type="dxa"/>
          </w:tcPr>
          <w:p w:rsidR="00620A54" w:rsidRPr="004D7B46" w:rsidRDefault="00620A54" w:rsidP="004D7B46">
            <w:pPr>
              <w:pStyle w:val="PlainText"/>
              <w:jc w:val="both"/>
              <w:cnfStyle w:val="000000100000"/>
            </w:pPr>
          </w:p>
        </w:tc>
        <w:tc>
          <w:tcPr>
            <w:tcW w:w="850" w:type="dxa"/>
          </w:tcPr>
          <w:p w:rsidR="00620A54" w:rsidRPr="004D7B46" w:rsidRDefault="00620A54" w:rsidP="004D7B46">
            <w:pPr>
              <w:pStyle w:val="PlainText"/>
              <w:jc w:val="both"/>
              <w:cnfStyle w:val="000000100000"/>
            </w:pPr>
            <w:r w:rsidRPr="004D7B46">
              <w:t>&lt;file&gt;</w:t>
            </w:r>
          </w:p>
        </w:tc>
        <w:tc>
          <w:tcPr>
            <w:tcW w:w="1700" w:type="dxa"/>
          </w:tcPr>
          <w:p w:rsidR="00620A54" w:rsidRPr="004D7B46" w:rsidRDefault="00620A54" w:rsidP="004D7B46">
            <w:pPr>
              <w:pStyle w:val="PlainText"/>
              <w:jc w:val="both"/>
              <w:cnfStyle w:val="000000100000"/>
            </w:pPr>
          </w:p>
        </w:tc>
      </w:tr>
      <w:tr w:rsidR="00620A54" w:rsidRPr="004D7B46" w:rsidTr="00883631">
        <w:tc>
          <w:tcPr>
            <w:cnfStyle w:val="001000000000"/>
            <w:tcW w:w="1984" w:type="dxa"/>
          </w:tcPr>
          <w:p w:rsidR="00620A54" w:rsidRPr="004D7B46" w:rsidRDefault="00620A54" w:rsidP="004D7B46">
            <w:pPr>
              <w:pStyle w:val="PlainText"/>
              <w:jc w:val="both"/>
            </w:pPr>
            <w:r w:rsidRPr="004D7B46">
              <w:t>ncross*</w:t>
            </w:r>
          </w:p>
        </w:tc>
        <w:tc>
          <w:tcPr>
            <w:tcW w:w="2834" w:type="dxa"/>
          </w:tcPr>
          <w:p w:rsidR="00620A54" w:rsidRPr="004D7B46" w:rsidRDefault="00620A54" w:rsidP="004D7B46">
            <w:pPr>
              <w:pStyle w:val="PlainText"/>
              <w:jc w:val="both"/>
              <w:cnfStyle w:val="000000000000"/>
            </w:pPr>
            <w:r w:rsidRPr="004D7B46">
              <w:t>Number of output cross sections</w:t>
            </w:r>
          </w:p>
        </w:tc>
        <w:tc>
          <w:tcPr>
            <w:tcW w:w="1417" w:type="dxa"/>
          </w:tcPr>
          <w:p w:rsidR="00620A54" w:rsidRPr="004D7B46" w:rsidRDefault="00620A54" w:rsidP="004D7B46">
            <w:pPr>
              <w:pStyle w:val="PlainText"/>
              <w:jc w:val="both"/>
              <w:cnfStyle w:val="000000000000"/>
            </w:pPr>
            <w:r w:rsidRPr="004D7B46">
              <w:t>0</w:t>
            </w:r>
          </w:p>
        </w:tc>
        <w:tc>
          <w:tcPr>
            <w:tcW w:w="1984" w:type="dxa"/>
          </w:tcPr>
          <w:p w:rsidR="00620A54" w:rsidRPr="004D7B46" w:rsidRDefault="00620A54" w:rsidP="004D7B46">
            <w:pPr>
              <w:pStyle w:val="PlainText"/>
              <w:jc w:val="both"/>
              <w:cnfStyle w:val="000000000000"/>
            </w:pPr>
            <w:r w:rsidRPr="004D7B46">
              <w:t>0 - 50</w:t>
            </w:r>
          </w:p>
        </w:tc>
        <w:tc>
          <w:tcPr>
            <w:tcW w:w="850" w:type="dxa"/>
          </w:tcPr>
          <w:p w:rsidR="00620A54" w:rsidRPr="004D7B46" w:rsidRDefault="00620A54" w:rsidP="004D7B46">
            <w:pPr>
              <w:pStyle w:val="PlainText"/>
              <w:jc w:val="both"/>
              <w:cnfStyle w:val="000000000000"/>
            </w:pPr>
            <w:r w:rsidRPr="004D7B46">
              <w:t>-</w:t>
            </w:r>
          </w:p>
        </w:tc>
        <w:tc>
          <w:tcPr>
            <w:tcW w:w="1700" w:type="dxa"/>
          </w:tcPr>
          <w:p w:rsidR="00620A54" w:rsidRPr="004D7B46" w:rsidRDefault="00620A54" w:rsidP="004D7B46">
            <w:pPr>
              <w:pStyle w:val="PlainText"/>
              <w:jc w:val="both"/>
              <w:cnfStyle w:val="000000000000"/>
            </w:pPr>
          </w:p>
        </w:tc>
      </w:tr>
      <w:tr w:rsidR="00620A54" w:rsidRPr="004D7B46" w:rsidTr="00883631">
        <w:trPr>
          <w:cnfStyle w:val="000000100000"/>
        </w:trPr>
        <w:tc>
          <w:tcPr>
            <w:cnfStyle w:val="001000000000"/>
            <w:tcW w:w="1984" w:type="dxa"/>
          </w:tcPr>
          <w:p w:rsidR="00620A54" w:rsidRPr="004D7B46" w:rsidRDefault="00620A54" w:rsidP="004D7B46">
            <w:pPr>
              <w:pStyle w:val="PlainText"/>
              <w:jc w:val="both"/>
            </w:pPr>
            <w:r w:rsidRPr="004D7B46">
              <w:t>nglobalvar</w:t>
            </w:r>
          </w:p>
        </w:tc>
        <w:tc>
          <w:tcPr>
            <w:tcW w:w="2834" w:type="dxa"/>
          </w:tcPr>
          <w:p w:rsidR="00620A54" w:rsidRPr="004D7B46" w:rsidRDefault="00620A54" w:rsidP="004D7B46">
            <w:pPr>
              <w:pStyle w:val="PlainText"/>
              <w:jc w:val="both"/>
              <w:cnfStyle w:val="000000100000"/>
            </w:pPr>
            <w:r w:rsidRPr="004D7B46">
              <w:t>Number of global output variables (as specified by user)</w:t>
            </w:r>
          </w:p>
        </w:tc>
        <w:tc>
          <w:tcPr>
            <w:tcW w:w="1417" w:type="dxa"/>
          </w:tcPr>
          <w:p w:rsidR="00620A54" w:rsidRPr="004D7B46" w:rsidRDefault="00620A54" w:rsidP="004D7B46">
            <w:pPr>
              <w:pStyle w:val="PlainText"/>
              <w:jc w:val="both"/>
              <w:cnfStyle w:val="000000100000"/>
            </w:pPr>
            <w:r w:rsidRPr="004D7B46">
              <w:t>-1</w:t>
            </w:r>
          </w:p>
        </w:tc>
        <w:tc>
          <w:tcPr>
            <w:tcW w:w="1984" w:type="dxa"/>
          </w:tcPr>
          <w:p w:rsidR="00620A54" w:rsidRPr="004D7B46" w:rsidRDefault="00620A54" w:rsidP="004D7B46">
            <w:pPr>
              <w:pStyle w:val="PlainText"/>
              <w:jc w:val="both"/>
              <w:cnfStyle w:val="000000100000"/>
            </w:pPr>
            <w:r w:rsidRPr="004D7B46">
              <w:t>-1 - 20</w:t>
            </w:r>
          </w:p>
        </w:tc>
        <w:tc>
          <w:tcPr>
            <w:tcW w:w="850" w:type="dxa"/>
          </w:tcPr>
          <w:p w:rsidR="00620A54" w:rsidRPr="004D7B46" w:rsidRDefault="00620A54" w:rsidP="004D7B46">
            <w:pPr>
              <w:pStyle w:val="PlainText"/>
              <w:jc w:val="both"/>
              <w:cnfStyle w:val="000000100000"/>
            </w:pPr>
            <w:r w:rsidRPr="004D7B46">
              <w:t>-</w:t>
            </w:r>
          </w:p>
        </w:tc>
        <w:tc>
          <w:tcPr>
            <w:tcW w:w="1700" w:type="dxa"/>
          </w:tcPr>
          <w:p w:rsidR="00620A54" w:rsidRPr="004D7B46" w:rsidRDefault="00620A54" w:rsidP="004D7B46">
            <w:pPr>
              <w:pStyle w:val="PlainText"/>
              <w:jc w:val="both"/>
              <w:cnfStyle w:val="000000100000"/>
            </w:pPr>
          </w:p>
        </w:tc>
      </w:tr>
      <w:tr w:rsidR="00620A54" w:rsidRPr="004D7B46" w:rsidTr="00883631">
        <w:tc>
          <w:tcPr>
            <w:cnfStyle w:val="001000000000"/>
            <w:tcW w:w="1984" w:type="dxa"/>
          </w:tcPr>
          <w:p w:rsidR="00620A54" w:rsidRPr="004D7B46" w:rsidRDefault="00620A54" w:rsidP="004D7B46">
            <w:pPr>
              <w:pStyle w:val="PlainText"/>
              <w:jc w:val="both"/>
            </w:pPr>
            <w:r w:rsidRPr="004D7B46">
              <w:t>nmeanvar</w:t>
            </w:r>
          </w:p>
        </w:tc>
        <w:tc>
          <w:tcPr>
            <w:tcW w:w="2834" w:type="dxa"/>
          </w:tcPr>
          <w:p w:rsidR="00620A54" w:rsidRPr="004D7B46" w:rsidRDefault="00620A54" w:rsidP="004D7B46">
            <w:pPr>
              <w:pStyle w:val="PlainText"/>
              <w:jc w:val="both"/>
              <w:cnfStyle w:val="000000000000"/>
            </w:pPr>
            <w:r w:rsidRPr="004D7B46">
              <w:t>Number of mean, min, max, var output variables</w:t>
            </w:r>
          </w:p>
        </w:tc>
        <w:tc>
          <w:tcPr>
            <w:tcW w:w="1417" w:type="dxa"/>
          </w:tcPr>
          <w:p w:rsidR="00620A54" w:rsidRPr="004D7B46" w:rsidRDefault="00620A54" w:rsidP="004D7B46">
            <w:pPr>
              <w:pStyle w:val="PlainText"/>
              <w:jc w:val="both"/>
              <w:cnfStyle w:val="000000000000"/>
            </w:pPr>
            <w:r w:rsidRPr="004D7B46">
              <w:t>0</w:t>
            </w:r>
          </w:p>
        </w:tc>
        <w:tc>
          <w:tcPr>
            <w:tcW w:w="1984" w:type="dxa"/>
          </w:tcPr>
          <w:p w:rsidR="00620A54" w:rsidRPr="004D7B46" w:rsidRDefault="00620A54" w:rsidP="004D7B46">
            <w:pPr>
              <w:pStyle w:val="PlainText"/>
              <w:jc w:val="both"/>
              <w:cnfStyle w:val="000000000000"/>
            </w:pPr>
            <w:r w:rsidRPr="004D7B46">
              <w:t>0 - 15</w:t>
            </w:r>
          </w:p>
        </w:tc>
        <w:tc>
          <w:tcPr>
            <w:tcW w:w="850" w:type="dxa"/>
          </w:tcPr>
          <w:p w:rsidR="00620A54" w:rsidRPr="004D7B46" w:rsidRDefault="00620A54" w:rsidP="004D7B46">
            <w:pPr>
              <w:pStyle w:val="PlainText"/>
              <w:jc w:val="both"/>
              <w:cnfStyle w:val="000000000000"/>
            </w:pPr>
            <w:r w:rsidRPr="004D7B46">
              <w:t>-</w:t>
            </w:r>
          </w:p>
        </w:tc>
        <w:tc>
          <w:tcPr>
            <w:tcW w:w="1700" w:type="dxa"/>
          </w:tcPr>
          <w:p w:rsidR="00620A54" w:rsidRPr="004D7B46" w:rsidRDefault="00620A54" w:rsidP="004D7B46">
            <w:pPr>
              <w:pStyle w:val="PlainText"/>
              <w:jc w:val="both"/>
              <w:cnfStyle w:val="000000000000"/>
            </w:pPr>
          </w:p>
        </w:tc>
      </w:tr>
      <w:tr w:rsidR="00620A54" w:rsidRPr="004D7B46" w:rsidTr="00883631">
        <w:trPr>
          <w:cnfStyle w:val="000000100000"/>
        </w:trPr>
        <w:tc>
          <w:tcPr>
            <w:cnfStyle w:val="001000000000"/>
            <w:tcW w:w="1984" w:type="dxa"/>
          </w:tcPr>
          <w:p w:rsidR="00620A54" w:rsidRPr="004D7B46" w:rsidRDefault="00620A54" w:rsidP="004D7B46">
            <w:pPr>
              <w:pStyle w:val="PlainText"/>
              <w:jc w:val="both"/>
            </w:pPr>
            <w:r w:rsidRPr="004D7B46">
              <w:t>npoints</w:t>
            </w:r>
          </w:p>
        </w:tc>
        <w:tc>
          <w:tcPr>
            <w:tcW w:w="2834" w:type="dxa"/>
          </w:tcPr>
          <w:p w:rsidR="00620A54" w:rsidRPr="004D7B46" w:rsidRDefault="00620A54" w:rsidP="004D7B46">
            <w:pPr>
              <w:pStyle w:val="PlainText"/>
              <w:jc w:val="both"/>
              <w:cnfStyle w:val="000000100000"/>
            </w:pPr>
            <w:r w:rsidRPr="004D7B46">
              <w:t>Number of output point locations</w:t>
            </w:r>
          </w:p>
        </w:tc>
        <w:tc>
          <w:tcPr>
            <w:tcW w:w="1417" w:type="dxa"/>
          </w:tcPr>
          <w:p w:rsidR="00620A54" w:rsidRPr="004D7B46" w:rsidRDefault="00620A54" w:rsidP="004D7B46">
            <w:pPr>
              <w:pStyle w:val="PlainText"/>
              <w:jc w:val="both"/>
              <w:cnfStyle w:val="000000100000"/>
            </w:pPr>
            <w:r w:rsidRPr="004D7B46">
              <w:t>0</w:t>
            </w:r>
          </w:p>
        </w:tc>
        <w:tc>
          <w:tcPr>
            <w:tcW w:w="1984" w:type="dxa"/>
          </w:tcPr>
          <w:p w:rsidR="00620A54" w:rsidRPr="004D7B46" w:rsidRDefault="00620A54" w:rsidP="004D7B46">
            <w:pPr>
              <w:pStyle w:val="PlainText"/>
              <w:jc w:val="both"/>
              <w:cnfStyle w:val="000000100000"/>
            </w:pPr>
            <w:r w:rsidRPr="004D7B46">
              <w:t>0 - 50</w:t>
            </w:r>
          </w:p>
        </w:tc>
        <w:tc>
          <w:tcPr>
            <w:tcW w:w="850" w:type="dxa"/>
          </w:tcPr>
          <w:p w:rsidR="00620A54" w:rsidRPr="004D7B46" w:rsidRDefault="00620A54" w:rsidP="004D7B46">
            <w:pPr>
              <w:pStyle w:val="PlainText"/>
              <w:jc w:val="both"/>
              <w:cnfStyle w:val="000000100000"/>
            </w:pPr>
            <w:r w:rsidRPr="004D7B46">
              <w:t>-</w:t>
            </w:r>
          </w:p>
        </w:tc>
        <w:tc>
          <w:tcPr>
            <w:tcW w:w="1700" w:type="dxa"/>
          </w:tcPr>
          <w:p w:rsidR="00620A54" w:rsidRPr="004D7B46" w:rsidRDefault="00620A54" w:rsidP="004D7B46">
            <w:pPr>
              <w:pStyle w:val="PlainText"/>
              <w:jc w:val="both"/>
              <w:cnfStyle w:val="000000100000"/>
            </w:pPr>
          </w:p>
        </w:tc>
      </w:tr>
      <w:tr w:rsidR="00620A54" w:rsidRPr="004D7B46" w:rsidTr="00883631">
        <w:tc>
          <w:tcPr>
            <w:cnfStyle w:val="001000000000"/>
            <w:tcW w:w="1984" w:type="dxa"/>
          </w:tcPr>
          <w:p w:rsidR="00620A54" w:rsidRPr="004D7B46" w:rsidRDefault="00620A54" w:rsidP="004D7B46">
            <w:pPr>
              <w:pStyle w:val="PlainText"/>
              <w:jc w:val="both"/>
            </w:pPr>
            <w:r w:rsidRPr="004D7B46">
              <w:t>npointvar</w:t>
            </w:r>
          </w:p>
        </w:tc>
        <w:tc>
          <w:tcPr>
            <w:tcW w:w="2834" w:type="dxa"/>
          </w:tcPr>
          <w:p w:rsidR="00620A54" w:rsidRPr="004D7B46" w:rsidRDefault="00620A54" w:rsidP="004D7B46">
            <w:pPr>
              <w:pStyle w:val="PlainText"/>
              <w:jc w:val="both"/>
              <w:cnfStyle w:val="000000000000"/>
            </w:pPr>
            <w:r w:rsidRPr="004D7B46">
              <w:t>Number of point output variables</w:t>
            </w:r>
          </w:p>
        </w:tc>
        <w:tc>
          <w:tcPr>
            <w:tcW w:w="1417" w:type="dxa"/>
          </w:tcPr>
          <w:p w:rsidR="00620A54" w:rsidRPr="004D7B46" w:rsidRDefault="00620A54" w:rsidP="004D7B46">
            <w:pPr>
              <w:pStyle w:val="PlainText"/>
              <w:jc w:val="both"/>
              <w:cnfStyle w:val="000000000000"/>
            </w:pPr>
            <w:r w:rsidRPr="004D7B46">
              <w:t>0</w:t>
            </w:r>
          </w:p>
        </w:tc>
        <w:tc>
          <w:tcPr>
            <w:tcW w:w="1984" w:type="dxa"/>
          </w:tcPr>
          <w:p w:rsidR="00620A54" w:rsidRPr="004D7B46" w:rsidRDefault="00620A54" w:rsidP="004D7B46">
            <w:pPr>
              <w:pStyle w:val="PlainText"/>
              <w:jc w:val="both"/>
              <w:cnfStyle w:val="000000000000"/>
            </w:pPr>
            <w:r w:rsidRPr="004D7B46">
              <w:t>0 - 50</w:t>
            </w:r>
          </w:p>
        </w:tc>
        <w:tc>
          <w:tcPr>
            <w:tcW w:w="850" w:type="dxa"/>
          </w:tcPr>
          <w:p w:rsidR="00620A54" w:rsidRPr="004D7B46" w:rsidRDefault="00620A54" w:rsidP="004D7B46">
            <w:pPr>
              <w:pStyle w:val="PlainText"/>
              <w:jc w:val="both"/>
              <w:cnfStyle w:val="000000000000"/>
            </w:pPr>
            <w:r w:rsidRPr="004D7B46">
              <w:t>-</w:t>
            </w:r>
          </w:p>
        </w:tc>
        <w:tc>
          <w:tcPr>
            <w:tcW w:w="1700" w:type="dxa"/>
          </w:tcPr>
          <w:p w:rsidR="00620A54" w:rsidRPr="004D7B46" w:rsidRDefault="00620A54" w:rsidP="004D7B46">
            <w:pPr>
              <w:pStyle w:val="PlainText"/>
              <w:jc w:val="both"/>
              <w:cnfStyle w:val="000000000000"/>
            </w:pPr>
          </w:p>
        </w:tc>
      </w:tr>
      <w:tr w:rsidR="00620A54" w:rsidRPr="004D7B46" w:rsidTr="00883631">
        <w:trPr>
          <w:cnfStyle w:val="000000100000"/>
        </w:trPr>
        <w:tc>
          <w:tcPr>
            <w:cnfStyle w:val="001000000000"/>
            <w:tcW w:w="1984" w:type="dxa"/>
          </w:tcPr>
          <w:p w:rsidR="00620A54" w:rsidRPr="004D7B46" w:rsidRDefault="00620A54" w:rsidP="004D7B46">
            <w:pPr>
              <w:pStyle w:val="PlainText"/>
              <w:jc w:val="both"/>
            </w:pPr>
            <w:r w:rsidRPr="004D7B46">
              <w:t>nrugauge</w:t>
            </w:r>
          </w:p>
        </w:tc>
        <w:tc>
          <w:tcPr>
            <w:tcW w:w="2834" w:type="dxa"/>
          </w:tcPr>
          <w:p w:rsidR="00620A54" w:rsidRPr="004D7B46" w:rsidRDefault="00620A54" w:rsidP="004D7B46">
            <w:pPr>
              <w:pStyle w:val="PlainText"/>
              <w:jc w:val="both"/>
              <w:cnfStyle w:val="000000100000"/>
            </w:pPr>
            <w:r w:rsidRPr="004D7B46">
              <w:t>Number of output runup gauge locations</w:t>
            </w:r>
          </w:p>
        </w:tc>
        <w:tc>
          <w:tcPr>
            <w:tcW w:w="1417" w:type="dxa"/>
          </w:tcPr>
          <w:p w:rsidR="00620A54" w:rsidRPr="004D7B46" w:rsidRDefault="00620A54" w:rsidP="004D7B46">
            <w:pPr>
              <w:pStyle w:val="PlainText"/>
              <w:jc w:val="both"/>
              <w:cnfStyle w:val="000000100000"/>
            </w:pPr>
            <w:r w:rsidRPr="004D7B46">
              <w:t>0</w:t>
            </w:r>
          </w:p>
        </w:tc>
        <w:tc>
          <w:tcPr>
            <w:tcW w:w="1984" w:type="dxa"/>
          </w:tcPr>
          <w:p w:rsidR="00620A54" w:rsidRPr="004D7B46" w:rsidRDefault="00620A54" w:rsidP="004D7B46">
            <w:pPr>
              <w:pStyle w:val="PlainText"/>
              <w:jc w:val="both"/>
              <w:cnfStyle w:val="000000100000"/>
            </w:pPr>
            <w:r w:rsidRPr="004D7B46">
              <w:t>0 - 50</w:t>
            </w:r>
          </w:p>
        </w:tc>
        <w:tc>
          <w:tcPr>
            <w:tcW w:w="850" w:type="dxa"/>
          </w:tcPr>
          <w:p w:rsidR="00620A54" w:rsidRPr="004D7B46" w:rsidRDefault="00620A54" w:rsidP="004D7B46">
            <w:pPr>
              <w:pStyle w:val="PlainText"/>
              <w:jc w:val="both"/>
              <w:cnfStyle w:val="000000100000"/>
            </w:pPr>
            <w:r w:rsidRPr="004D7B46">
              <w:t>-</w:t>
            </w:r>
          </w:p>
        </w:tc>
        <w:tc>
          <w:tcPr>
            <w:tcW w:w="1700" w:type="dxa"/>
          </w:tcPr>
          <w:p w:rsidR="00620A54" w:rsidRPr="004D7B46" w:rsidRDefault="00620A54" w:rsidP="004D7B46">
            <w:pPr>
              <w:pStyle w:val="PlainText"/>
              <w:jc w:val="both"/>
              <w:cnfStyle w:val="000000100000"/>
            </w:pPr>
          </w:p>
        </w:tc>
      </w:tr>
      <w:tr w:rsidR="00620A54" w:rsidRPr="004D7B46" w:rsidTr="00883631">
        <w:tc>
          <w:tcPr>
            <w:cnfStyle w:val="001000000000"/>
            <w:tcW w:w="1984" w:type="dxa"/>
          </w:tcPr>
          <w:p w:rsidR="00620A54" w:rsidRPr="004D7B46" w:rsidRDefault="00620A54" w:rsidP="004D7B46">
            <w:pPr>
              <w:pStyle w:val="PlainText"/>
              <w:jc w:val="both"/>
            </w:pPr>
            <w:r w:rsidRPr="004D7B46">
              <w:t>nrugdepth*</w:t>
            </w:r>
          </w:p>
        </w:tc>
        <w:tc>
          <w:tcPr>
            <w:tcW w:w="2834" w:type="dxa"/>
          </w:tcPr>
          <w:p w:rsidR="00620A54" w:rsidRPr="004D7B46" w:rsidRDefault="00620A54" w:rsidP="004D7B46">
            <w:pPr>
              <w:pStyle w:val="PlainText"/>
              <w:jc w:val="both"/>
              <w:cnfStyle w:val="000000000000"/>
            </w:pPr>
            <w:r w:rsidRPr="004D7B46">
              <w:t>Number of depths to compute runup in runup gauge</w:t>
            </w:r>
          </w:p>
        </w:tc>
        <w:tc>
          <w:tcPr>
            <w:tcW w:w="1417" w:type="dxa"/>
          </w:tcPr>
          <w:p w:rsidR="00620A54" w:rsidRPr="004D7B46" w:rsidRDefault="00620A54" w:rsidP="004D7B46">
            <w:pPr>
              <w:pStyle w:val="PlainText"/>
              <w:jc w:val="both"/>
              <w:cnfStyle w:val="000000000000"/>
            </w:pPr>
            <w:r w:rsidRPr="004D7B46">
              <w:t>1</w:t>
            </w:r>
          </w:p>
        </w:tc>
        <w:tc>
          <w:tcPr>
            <w:tcW w:w="1984" w:type="dxa"/>
          </w:tcPr>
          <w:p w:rsidR="00620A54" w:rsidRPr="004D7B46" w:rsidRDefault="00620A54" w:rsidP="004D7B46">
            <w:pPr>
              <w:pStyle w:val="PlainText"/>
              <w:jc w:val="both"/>
              <w:cnfStyle w:val="000000000000"/>
            </w:pPr>
            <w:r w:rsidRPr="004D7B46">
              <w:t>1 - 10</w:t>
            </w:r>
          </w:p>
        </w:tc>
        <w:tc>
          <w:tcPr>
            <w:tcW w:w="850" w:type="dxa"/>
          </w:tcPr>
          <w:p w:rsidR="00620A54" w:rsidRPr="004D7B46" w:rsidRDefault="00620A54" w:rsidP="004D7B46">
            <w:pPr>
              <w:pStyle w:val="PlainText"/>
              <w:jc w:val="both"/>
              <w:cnfStyle w:val="000000000000"/>
            </w:pPr>
            <w:r w:rsidRPr="004D7B46">
              <w:t>-</w:t>
            </w:r>
          </w:p>
        </w:tc>
        <w:tc>
          <w:tcPr>
            <w:tcW w:w="1700" w:type="dxa"/>
          </w:tcPr>
          <w:p w:rsidR="00620A54" w:rsidRPr="004D7B46" w:rsidRDefault="00620A54" w:rsidP="004D7B46">
            <w:pPr>
              <w:pStyle w:val="PlainText"/>
              <w:jc w:val="both"/>
              <w:cnfStyle w:val="000000000000"/>
            </w:pPr>
          </w:p>
        </w:tc>
      </w:tr>
      <w:tr w:rsidR="00620A54" w:rsidRPr="004D7B46" w:rsidTr="00883631">
        <w:trPr>
          <w:cnfStyle w:val="000000100000"/>
        </w:trPr>
        <w:tc>
          <w:tcPr>
            <w:cnfStyle w:val="001000000000"/>
            <w:tcW w:w="1984" w:type="dxa"/>
          </w:tcPr>
          <w:p w:rsidR="00620A54" w:rsidRPr="004D7B46" w:rsidRDefault="00620A54" w:rsidP="004D7B46">
            <w:pPr>
              <w:pStyle w:val="PlainText"/>
              <w:jc w:val="both"/>
            </w:pPr>
            <w:r w:rsidRPr="004D7B46">
              <w:t>outputformat*</w:t>
            </w:r>
          </w:p>
        </w:tc>
        <w:tc>
          <w:tcPr>
            <w:tcW w:w="2834" w:type="dxa"/>
          </w:tcPr>
          <w:p w:rsidR="00620A54" w:rsidRPr="004D7B46" w:rsidRDefault="00620A54" w:rsidP="004D7B46">
            <w:pPr>
              <w:pStyle w:val="PlainText"/>
              <w:jc w:val="both"/>
              <w:cnfStyle w:val="000000100000"/>
            </w:pPr>
            <w:r w:rsidRPr="004D7B46">
              <w:t>Output file format</w:t>
            </w:r>
          </w:p>
        </w:tc>
        <w:tc>
          <w:tcPr>
            <w:tcW w:w="1417" w:type="dxa"/>
          </w:tcPr>
          <w:p w:rsidR="00620A54" w:rsidRPr="004D7B46" w:rsidRDefault="00620A54" w:rsidP="004D7B46">
            <w:pPr>
              <w:pStyle w:val="PlainText"/>
              <w:jc w:val="both"/>
              <w:cnfStyle w:val="000000100000"/>
            </w:pPr>
            <w:r w:rsidRPr="004D7B46">
              <w:t>fortran</w:t>
            </w:r>
          </w:p>
        </w:tc>
        <w:tc>
          <w:tcPr>
            <w:tcW w:w="1984" w:type="dxa"/>
          </w:tcPr>
          <w:p w:rsidR="00620A54" w:rsidRPr="004D7B46" w:rsidRDefault="00620A54" w:rsidP="004D7B46">
            <w:pPr>
              <w:pStyle w:val="PlainText"/>
              <w:jc w:val="both"/>
              <w:cnfStyle w:val="000000100000"/>
            </w:pPr>
            <w:r w:rsidRPr="004D7B46">
              <w:t>fortran, netcdf, debug</w:t>
            </w:r>
          </w:p>
        </w:tc>
        <w:tc>
          <w:tcPr>
            <w:tcW w:w="850" w:type="dxa"/>
          </w:tcPr>
          <w:p w:rsidR="00620A54" w:rsidRPr="004D7B46" w:rsidRDefault="00620A54" w:rsidP="004D7B46">
            <w:pPr>
              <w:pStyle w:val="PlainText"/>
              <w:jc w:val="both"/>
              <w:cnfStyle w:val="000000100000"/>
            </w:pPr>
          </w:p>
        </w:tc>
        <w:tc>
          <w:tcPr>
            <w:tcW w:w="1700" w:type="dxa"/>
          </w:tcPr>
          <w:p w:rsidR="00620A54" w:rsidRPr="004D7B46" w:rsidRDefault="00620A54" w:rsidP="004D7B46">
            <w:pPr>
              <w:pStyle w:val="PlainText"/>
              <w:jc w:val="both"/>
              <w:cnfStyle w:val="000000100000"/>
            </w:pPr>
          </w:p>
        </w:tc>
      </w:tr>
      <w:tr w:rsidR="00620A54" w:rsidRPr="004D7B46" w:rsidTr="00883631">
        <w:tc>
          <w:tcPr>
            <w:cnfStyle w:val="001000000000"/>
            <w:tcW w:w="1984" w:type="dxa"/>
          </w:tcPr>
          <w:p w:rsidR="00620A54" w:rsidRPr="004D7B46" w:rsidRDefault="00620A54" w:rsidP="004D7B46">
            <w:pPr>
              <w:pStyle w:val="PlainText"/>
              <w:jc w:val="both"/>
            </w:pPr>
            <w:r w:rsidRPr="004D7B46">
              <w:t>pointtypes*</w:t>
            </w:r>
          </w:p>
        </w:tc>
        <w:tc>
          <w:tcPr>
            <w:tcW w:w="2834" w:type="dxa"/>
          </w:tcPr>
          <w:p w:rsidR="00620A54" w:rsidRPr="004D7B46" w:rsidRDefault="00620A54" w:rsidP="004D7B46">
            <w:pPr>
              <w:pStyle w:val="PlainText"/>
              <w:jc w:val="both"/>
              <w:cnfStyle w:val="000000000000"/>
            </w:pPr>
            <w:r w:rsidRPr="004D7B46">
              <w:t>Point types (0 = point, 1 = rugauge)</w:t>
            </w:r>
          </w:p>
        </w:tc>
        <w:tc>
          <w:tcPr>
            <w:tcW w:w="1417" w:type="dxa"/>
          </w:tcPr>
          <w:p w:rsidR="00620A54" w:rsidRPr="004D7B46" w:rsidRDefault="00620A54" w:rsidP="004D7B46">
            <w:pPr>
              <w:pStyle w:val="PlainText"/>
              <w:jc w:val="both"/>
              <w:cnfStyle w:val="000000000000"/>
            </w:pPr>
            <w:r w:rsidRPr="004D7B46">
              <w:t>&gt; NULL()</w:t>
            </w:r>
          </w:p>
        </w:tc>
        <w:tc>
          <w:tcPr>
            <w:tcW w:w="1984" w:type="dxa"/>
          </w:tcPr>
          <w:p w:rsidR="00620A54" w:rsidRPr="004D7B46" w:rsidRDefault="00620A54" w:rsidP="004D7B46">
            <w:pPr>
              <w:pStyle w:val="PlainText"/>
              <w:jc w:val="both"/>
              <w:cnfStyle w:val="000000000000"/>
            </w:pPr>
          </w:p>
        </w:tc>
        <w:tc>
          <w:tcPr>
            <w:tcW w:w="850" w:type="dxa"/>
          </w:tcPr>
          <w:p w:rsidR="00620A54" w:rsidRPr="004D7B46" w:rsidRDefault="00620A54" w:rsidP="004D7B46">
            <w:pPr>
              <w:pStyle w:val="PlainText"/>
              <w:jc w:val="both"/>
              <w:cnfStyle w:val="000000000000"/>
            </w:pPr>
            <w:r w:rsidRPr="004D7B46">
              <w:t>-</w:t>
            </w:r>
          </w:p>
        </w:tc>
        <w:tc>
          <w:tcPr>
            <w:tcW w:w="1700" w:type="dxa"/>
          </w:tcPr>
          <w:p w:rsidR="00620A54" w:rsidRPr="004D7B46" w:rsidRDefault="00620A54" w:rsidP="004D7B46">
            <w:pPr>
              <w:pStyle w:val="PlainText"/>
              <w:jc w:val="both"/>
              <w:cnfStyle w:val="000000000000"/>
            </w:pPr>
          </w:p>
        </w:tc>
      </w:tr>
      <w:tr w:rsidR="00620A54" w:rsidRPr="004D7B46" w:rsidTr="00883631">
        <w:trPr>
          <w:cnfStyle w:val="000000100000"/>
        </w:trPr>
        <w:tc>
          <w:tcPr>
            <w:cnfStyle w:val="001000000000"/>
            <w:tcW w:w="1984" w:type="dxa"/>
          </w:tcPr>
          <w:p w:rsidR="00620A54" w:rsidRPr="004D7B46" w:rsidRDefault="00620A54" w:rsidP="004D7B46">
            <w:pPr>
              <w:pStyle w:val="PlainText"/>
              <w:jc w:val="both"/>
            </w:pPr>
            <w:r w:rsidRPr="004D7B46">
              <w:t>pointvars*</w:t>
            </w:r>
          </w:p>
        </w:tc>
        <w:tc>
          <w:tcPr>
            <w:tcW w:w="2834" w:type="dxa"/>
          </w:tcPr>
          <w:p w:rsidR="00620A54" w:rsidRPr="004D7B46" w:rsidRDefault="00620A54" w:rsidP="004D7B46">
            <w:pPr>
              <w:pStyle w:val="PlainText"/>
              <w:jc w:val="both"/>
              <w:cnfStyle w:val="000000100000"/>
            </w:pPr>
            <w:r w:rsidRPr="004D7B46">
              <w:t>Mnems of point output variables (by variables)</w:t>
            </w:r>
          </w:p>
        </w:tc>
        <w:tc>
          <w:tcPr>
            <w:tcW w:w="1417" w:type="dxa"/>
          </w:tcPr>
          <w:p w:rsidR="00620A54" w:rsidRPr="004D7B46" w:rsidRDefault="00620A54" w:rsidP="004D7B46">
            <w:pPr>
              <w:pStyle w:val="PlainText"/>
              <w:jc w:val="both"/>
              <w:cnfStyle w:val="000000100000"/>
            </w:pPr>
            <w:r w:rsidRPr="004D7B46">
              <w:t>'abc'</w:t>
            </w:r>
          </w:p>
        </w:tc>
        <w:tc>
          <w:tcPr>
            <w:tcW w:w="1984" w:type="dxa"/>
          </w:tcPr>
          <w:p w:rsidR="00620A54" w:rsidRPr="004D7B46" w:rsidRDefault="00620A54" w:rsidP="004D7B46">
            <w:pPr>
              <w:pStyle w:val="PlainText"/>
              <w:jc w:val="both"/>
              <w:cnfStyle w:val="000000100000"/>
            </w:pPr>
          </w:p>
        </w:tc>
        <w:tc>
          <w:tcPr>
            <w:tcW w:w="850" w:type="dxa"/>
          </w:tcPr>
          <w:p w:rsidR="00620A54" w:rsidRPr="004D7B46" w:rsidRDefault="00620A54" w:rsidP="004D7B46">
            <w:pPr>
              <w:pStyle w:val="PlainText"/>
              <w:jc w:val="both"/>
              <w:cnfStyle w:val="000000100000"/>
            </w:pPr>
            <w:r w:rsidRPr="004D7B46">
              <w:t>-</w:t>
            </w:r>
          </w:p>
        </w:tc>
        <w:tc>
          <w:tcPr>
            <w:tcW w:w="1700" w:type="dxa"/>
          </w:tcPr>
          <w:p w:rsidR="00620A54" w:rsidRPr="004D7B46" w:rsidRDefault="00620A54" w:rsidP="004D7B46">
            <w:pPr>
              <w:pStyle w:val="PlainText"/>
              <w:jc w:val="both"/>
              <w:cnfStyle w:val="000000100000"/>
            </w:pPr>
          </w:p>
        </w:tc>
      </w:tr>
      <w:tr w:rsidR="00620A54" w:rsidRPr="004D7B46" w:rsidTr="00883631">
        <w:tc>
          <w:tcPr>
            <w:cnfStyle w:val="001000000000"/>
            <w:tcW w:w="1984" w:type="dxa"/>
          </w:tcPr>
          <w:p w:rsidR="00620A54" w:rsidRPr="004D7B46" w:rsidRDefault="00620A54" w:rsidP="004D7B46">
            <w:pPr>
              <w:pStyle w:val="PlainText"/>
              <w:jc w:val="both"/>
            </w:pPr>
            <w:r w:rsidRPr="004D7B46">
              <w:t>rugdepth*</w:t>
            </w:r>
          </w:p>
        </w:tc>
        <w:tc>
          <w:tcPr>
            <w:tcW w:w="2834" w:type="dxa"/>
          </w:tcPr>
          <w:p w:rsidR="00620A54" w:rsidRPr="004D7B46" w:rsidRDefault="00620A54" w:rsidP="004D7B46">
            <w:pPr>
              <w:pStyle w:val="PlainText"/>
              <w:jc w:val="both"/>
              <w:cnfStyle w:val="000000000000"/>
            </w:pPr>
            <w:r w:rsidRPr="004D7B46">
              <w:t>Minimum depth for determination of last wet point in runup gauge</w:t>
            </w:r>
          </w:p>
        </w:tc>
        <w:tc>
          <w:tcPr>
            <w:tcW w:w="1417" w:type="dxa"/>
          </w:tcPr>
          <w:p w:rsidR="00620A54" w:rsidRPr="004D7B46" w:rsidRDefault="00620A54" w:rsidP="004D7B46">
            <w:pPr>
              <w:pStyle w:val="PlainText"/>
              <w:jc w:val="both"/>
              <w:cnfStyle w:val="000000000000"/>
            </w:pPr>
            <w:r w:rsidRPr="004D7B46">
              <w:t>1</w:t>
            </w:r>
          </w:p>
        </w:tc>
        <w:tc>
          <w:tcPr>
            <w:tcW w:w="1984" w:type="dxa"/>
          </w:tcPr>
          <w:p w:rsidR="00620A54" w:rsidRPr="004D7B46" w:rsidRDefault="00620A54" w:rsidP="004D7B46">
            <w:pPr>
              <w:pStyle w:val="PlainText"/>
              <w:jc w:val="both"/>
              <w:cnfStyle w:val="000000000000"/>
            </w:pPr>
            <w:r w:rsidRPr="004D7B46">
              <w:t>size(par%rugdepth - None</w:t>
            </w:r>
          </w:p>
        </w:tc>
        <w:tc>
          <w:tcPr>
            <w:tcW w:w="850" w:type="dxa"/>
          </w:tcPr>
          <w:p w:rsidR="00620A54" w:rsidRPr="004D7B46" w:rsidRDefault="00620A54" w:rsidP="004D7B46">
            <w:pPr>
              <w:pStyle w:val="PlainText"/>
              <w:jc w:val="both"/>
              <w:cnfStyle w:val="000000000000"/>
            </w:pPr>
            <w:r w:rsidRPr="004D7B46">
              <w:t>m</w:t>
            </w:r>
          </w:p>
        </w:tc>
        <w:tc>
          <w:tcPr>
            <w:tcW w:w="1700" w:type="dxa"/>
          </w:tcPr>
          <w:p w:rsidR="00620A54" w:rsidRPr="004D7B46" w:rsidRDefault="00620A54" w:rsidP="004D7B46">
            <w:pPr>
              <w:pStyle w:val="PlainText"/>
              <w:jc w:val="both"/>
              <w:cnfStyle w:val="000000000000"/>
            </w:pPr>
          </w:p>
        </w:tc>
      </w:tr>
      <w:tr w:rsidR="00620A54" w:rsidRPr="004D7B46" w:rsidTr="00883631">
        <w:trPr>
          <w:cnfStyle w:val="000000100000"/>
        </w:trPr>
        <w:tc>
          <w:tcPr>
            <w:cnfStyle w:val="001000000000"/>
            <w:tcW w:w="1984" w:type="dxa"/>
          </w:tcPr>
          <w:p w:rsidR="00620A54" w:rsidRPr="004D7B46" w:rsidRDefault="00620A54" w:rsidP="004D7B46">
            <w:pPr>
              <w:pStyle w:val="PlainText"/>
              <w:jc w:val="both"/>
            </w:pPr>
            <w:r w:rsidRPr="004D7B46">
              <w:t>timings*</w:t>
            </w:r>
          </w:p>
        </w:tc>
        <w:tc>
          <w:tcPr>
            <w:tcW w:w="2834" w:type="dxa"/>
          </w:tcPr>
          <w:p w:rsidR="00620A54" w:rsidRPr="004D7B46" w:rsidRDefault="00620A54" w:rsidP="004D7B46">
            <w:pPr>
              <w:pStyle w:val="PlainText"/>
              <w:jc w:val="both"/>
              <w:cnfStyle w:val="000000100000"/>
            </w:pPr>
            <w:r w:rsidRPr="004D7B46">
              <w:t xml:space="preserve">Switch </w:t>
            </w:r>
            <w:r w:rsidRPr="004D7B46">
              <w:lastRenderedPageBreak/>
              <w:t>enable progress output to screen</w:t>
            </w:r>
          </w:p>
        </w:tc>
        <w:tc>
          <w:tcPr>
            <w:tcW w:w="1417" w:type="dxa"/>
          </w:tcPr>
          <w:p w:rsidR="00620A54" w:rsidRPr="004D7B46" w:rsidRDefault="00620A54" w:rsidP="004D7B46">
            <w:pPr>
              <w:pStyle w:val="PlainText"/>
              <w:jc w:val="both"/>
              <w:cnfStyle w:val="000000100000"/>
            </w:pPr>
            <w:r w:rsidRPr="004D7B46">
              <w:lastRenderedPageBreak/>
              <w:t>1</w:t>
            </w:r>
          </w:p>
        </w:tc>
        <w:tc>
          <w:tcPr>
            <w:tcW w:w="1984" w:type="dxa"/>
          </w:tcPr>
          <w:p w:rsidR="00620A54" w:rsidRPr="004D7B46" w:rsidRDefault="00620A54" w:rsidP="004D7B46">
            <w:pPr>
              <w:pStyle w:val="PlainText"/>
              <w:jc w:val="both"/>
              <w:cnfStyle w:val="000000100000"/>
            </w:pPr>
            <w:r w:rsidRPr="004D7B46">
              <w:t>0 - 1</w:t>
            </w:r>
          </w:p>
        </w:tc>
        <w:tc>
          <w:tcPr>
            <w:tcW w:w="850" w:type="dxa"/>
          </w:tcPr>
          <w:p w:rsidR="00620A54" w:rsidRPr="004D7B46" w:rsidRDefault="00620A54" w:rsidP="004D7B46">
            <w:pPr>
              <w:pStyle w:val="PlainText"/>
              <w:jc w:val="both"/>
              <w:cnfStyle w:val="000000100000"/>
            </w:pPr>
            <w:r w:rsidRPr="004D7B46">
              <w:t>-</w:t>
            </w:r>
          </w:p>
        </w:tc>
        <w:tc>
          <w:tcPr>
            <w:tcW w:w="1700" w:type="dxa"/>
          </w:tcPr>
          <w:p w:rsidR="00620A54" w:rsidRPr="004D7B46" w:rsidRDefault="00620A54" w:rsidP="004D7B46">
            <w:pPr>
              <w:pStyle w:val="PlainText"/>
              <w:jc w:val="both"/>
              <w:cnfStyle w:val="000000100000"/>
            </w:pPr>
          </w:p>
        </w:tc>
      </w:tr>
      <w:tr w:rsidR="00620A54" w:rsidRPr="004D7B46" w:rsidTr="00883631">
        <w:tc>
          <w:tcPr>
            <w:cnfStyle w:val="001000000000"/>
            <w:tcW w:w="1984" w:type="dxa"/>
          </w:tcPr>
          <w:p w:rsidR="00620A54" w:rsidRPr="004D7B46" w:rsidRDefault="00620A54" w:rsidP="004D7B46">
            <w:pPr>
              <w:pStyle w:val="PlainText"/>
              <w:jc w:val="both"/>
            </w:pPr>
            <w:r w:rsidRPr="004D7B46">
              <w:lastRenderedPageBreak/>
              <w:t>tintc*</w:t>
            </w:r>
          </w:p>
        </w:tc>
        <w:tc>
          <w:tcPr>
            <w:tcW w:w="2834" w:type="dxa"/>
          </w:tcPr>
          <w:p w:rsidR="00620A54" w:rsidRPr="004D7B46" w:rsidRDefault="00620A54" w:rsidP="004D7B46">
            <w:pPr>
              <w:pStyle w:val="PlainText"/>
              <w:jc w:val="both"/>
              <w:cnfStyle w:val="000000000000"/>
            </w:pPr>
            <w:r w:rsidRPr="004D7B46">
              <w:t>Interval time of cross section output</w:t>
            </w:r>
          </w:p>
        </w:tc>
        <w:tc>
          <w:tcPr>
            <w:tcW w:w="1417" w:type="dxa"/>
          </w:tcPr>
          <w:p w:rsidR="00620A54" w:rsidRPr="004D7B46" w:rsidRDefault="00620A54" w:rsidP="004D7B46">
            <w:pPr>
              <w:pStyle w:val="PlainText"/>
              <w:jc w:val="both"/>
              <w:cnfStyle w:val="000000000000"/>
            </w:pPr>
            <w:r w:rsidRPr="004D7B46">
              <w:t>1.0</w:t>
            </w:r>
          </w:p>
        </w:tc>
        <w:tc>
          <w:tcPr>
            <w:tcW w:w="1984" w:type="dxa"/>
          </w:tcPr>
          <w:p w:rsidR="00620A54" w:rsidRPr="004D7B46" w:rsidRDefault="00620A54" w:rsidP="004D7B46">
            <w:pPr>
              <w:pStyle w:val="PlainText"/>
              <w:jc w:val="both"/>
              <w:cnfStyle w:val="000000000000"/>
            </w:pPr>
            <w:r w:rsidRPr="004D7B46">
              <w:t>0.01 - 100000.0</w:t>
            </w:r>
          </w:p>
        </w:tc>
        <w:tc>
          <w:tcPr>
            <w:tcW w:w="850" w:type="dxa"/>
          </w:tcPr>
          <w:p w:rsidR="00620A54" w:rsidRPr="004D7B46" w:rsidRDefault="00620A54" w:rsidP="004D7B46">
            <w:pPr>
              <w:pStyle w:val="PlainText"/>
              <w:jc w:val="both"/>
              <w:cnfStyle w:val="000000000000"/>
            </w:pPr>
            <w:r w:rsidRPr="004D7B46">
              <w:t>s</w:t>
            </w:r>
          </w:p>
        </w:tc>
        <w:tc>
          <w:tcPr>
            <w:tcW w:w="1700" w:type="dxa"/>
          </w:tcPr>
          <w:p w:rsidR="00620A54" w:rsidRPr="004D7B46" w:rsidRDefault="00620A54" w:rsidP="004D7B46">
            <w:pPr>
              <w:pStyle w:val="PlainText"/>
              <w:jc w:val="both"/>
              <w:cnfStyle w:val="000000000000"/>
            </w:pPr>
          </w:p>
        </w:tc>
      </w:tr>
      <w:tr w:rsidR="00620A54" w:rsidRPr="004D7B46" w:rsidTr="00883631">
        <w:trPr>
          <w:cnfStyle w:val="000000100000"/>
        </w:trPr>
        <w:tc>
          <w:tcPr>
            <w:cnfStyle w:val="001000000000"/>
            <w:tcW w:w="1984" w:type="dxa"/>
          </w:tcPr>
          <w:p w:rsidR="00620A54" w:rsidRPr="004D7B46" w:rsidRDefault="00620A54" w:rsidP="004D7B46">
            <w:pPr>
              <w:pStyle w:val="PlainText"/>
              <w:jc w:val="both"/>
            </w:pPr>
            <w:r w:rsidRPr="004D7B46">
              <w:t>tintg</w:t>
            </w:r>
          </w:p>
        </w:tc>
        <w:tc>
          <w:tcPr>
            <w:tcW w:w="2834" w:type="dxa"/>
          </w:tcPr>
          <w:p w:rsidR="00620A54" w:rsidRPr="004D7B46" w:rsidRDefault="00620A54" w:rsidP="004D7B46">
            <w:pPr>
              <w:pStyle w:val="PlainText"/>
              <w:jc w:val="both"/>
              <w:cnfStyle w:val="000000100000"/>
            </w:pPr>
            <w:r w:rsidRPr="004D7B46">
              <w:t>Interval time of global output</w:t>
            </w:r>
          </w:p>
        </w:tc>
        <w:tc>
          <w:tcPr>
            <w:tcW w:w="1417" w:type="dxa"/>
          </w:tcPr>
          <w:p w:rsidR="00620A54" w:rsidRPr="004D7B46" w:rsidRDefault="00620A54" w:rsidP="004D7B46">
            <w:pPr>
              <w:pStyle w:val="PlainText"/>
              <w:jc w:val="both"/>
              <w:cnfStyle w:val="000000100000"/>
            </w:pPr>
            <w:r w:rsidRPr="004D7B46">
              <w:t>1.0</w:t>
            </w:r>
          </w:p>
        </w:tc>
        <w:tc>
          <w:tcPr>
            <w:tcW w:w="1984" w:type="dxa"/>
          </w:tcPr>
          <w:p w:rsidR="00620A54" w:rsidRPr="004D7B46" w:rsidRDefault="00620A54" w:rsidP="004D7B46">
            <w:pPr>
              <w:pStyle w:val="PlainText"/>
              <w:jc w:val="both"/>
              <w:cnfStyle w:val="000000100000"/>
            </w:pPr>
            <w:r w:rsidRPr="004D7B46">
              <w:t>0.01 - 100000.0</w:t>
            </w:r>
          </w:p>
        </w:tc>
        <w:tc>
          <w:tcPr>
            <w:tcW w:w="850" w:type="dxa"/>
          </w:tcPr>
          <w:p w:rsidR="00620A54" w:rsidRPr="004D7B46" w:rsidRDefault="00620A54" w:rsidP="004D7B46">
            <w:pPr>
              <w:pStyle w:val="PlainText"/>
              <w:jc w:val="both"/>
              <w:cnfStyle w:val="000000100000"/>
            </w:pPr>
            <w:r w:rsidRPr="004D7B46">
              <w:t>s</w:t>
            </w:r>
          </w:p>
        </w:tc>
        <w:tc>
          <w:tcPr>
            <w:tcW w:w="1700" w:type="dxa"/>
          </w:tcPr>
          <w:p w:rsidR="00620A54" w:rsidRPr="004D7B46" w:rsidRDefault="00620A54" w:rsidP="004D7B46">
            <w:pPr>
              <w:pStyle w:val="PlainText"/>
              <w:jc w:val="both"/>
              <w:cnfStyle w:val="000000100000"/>
            </w:pPr>
          </w:p>
        </w:tc>
      </w:tr>
      <w:tr w:rsidR="00620A54" w:rsidRPr="004D7B46" w:rsidTr="00883631">
        <w:tc>
          <w:tcPr>
            <w:cnfStyle w:val="001000000000"/>
            <w:tcW w:w="1984" w:type="dxa"/>
          </w:tcPr>
          <w:p w:rsidR="00620A54" w:rsidRPr="004D7B46" w:rsidRDefault="00620A54" w:rsidP="004D7B46">
            <w:pPr>
              <w:pStyle w:val="PlainText"/>
              <w:jc w:val="both"/>
            </w:pPr>
            <w:r w:rsidRPr="004D7B46">
              <w:t>tintm</w:t>
            </w:r>
          </w:p>
        </w:tc>
        <w:tc>
          <w:tcPr>
            <w:tcW w:w="2834" w:type="dxa"/>
          </w:tcPr>
          <w:p w:rsidR="00620A54" w:rsidRPr="004D7B46" w:rsidRDefault="00620A54" w:rsidP="004D7B46">
            <w:pPr>
              <w:pStyle w:val="PlainText"/>
              <w:jc w:val="both"/>
              <w:cnfStyle w:val="000000000000"/>
            </w:pPr>
            <w:r w:rsidRPr="004D7B46">
              <w:t>Interval time of mean, var, max, min output</w:t>
            </w:r>
          </w:p>
        </w:tc>
        <w:tc>
          <w:tcPr>
            <w:tcW w:w="1417" w:type="dxa"/>
          </w:tcPr>
          <w:p w:rsidR="00620A54" w:rsidRPr="004D7B46" w:rsidRDefault="00620A54" w:rsidP="004D7B46">
            <w:pPr>
              <w:pStyle w:val="PlainText"/>
              <w:jc w:val="both"/>
              <w:cnfStyle w:val="000000000000"/>
            </w:pPr>
            <w:r w:rsidRPr="004D7B46">
              <w:t>par%tstop-par%tstart</w:t>
            </w:r>
          </w:p>
        </w:tc>
        <w:tc>
          <w:tcPr>
            <w:tcW w:w="1984" w:type="dxa"/>
          </w:tcPr>
          <w:p w:rsidR="00620A54" w:rsidRPr="004D7B46" w:rsidRDefault="00620A54" w:rsidP="004D7B46">
            <w:pPr>
              <w:pStyle w:val="PlainText"/>
              <w:jc w:val="both"/>
              <w:cnfStyle w:val="000000000000"/>
            </w:pPr>
            <w:r w:rsidRPr="004D7B46">
              <w:t>1.0 - par%tstop-par%tstart</w:t>
            </w:r>
          </w:p>
        </w:tc>
        <w:tc>
          <w:tcPr>
            <w:tcW w:w="850" w:type="dxa"/>
          </w:tcPr>
          <w:p w:rsidR="00620A54" w:rsidRPr="004D7B46" w:rsidRDefault="00620A54" w:rsidP="004D7B46">
            <w:pPr>
              <w:pStyle w:val="PlainText"/>
              <w:jc w:val="both"/>
              <w:cnfStyle w:val="000000000000"/>
            </w:pPr>
            <w:r w:rsidRPr="004D7B46">
              <w:t>s</w:t>
            </w:r>
          </w:p>
        </w:tc>
        <w:tc>
          <w:tcPr>
            <w:tcW w:w="1700" w:type="dxa"/>
          </w:tcPr>
          <w:p w:rsidR="00620A54" w:rsidRPr="004D7B46" w:rsidRDefault="00620A54" w:rsidP="004D7B46">
            <w:pPr>
              <w:pStyle w:val="PlainText"/>
              <w:jc w:val="both"/>
              <w:cnfStyle w:val="000000000000"/>
            </w:pPr>
          </w:p>
        </w:tc>
      </w:tr>
      <w:tr w:rsidR="00620A54" w:rsidRPr="004D7B46" w:rsidTr="00883631">
        <w:trPr>
          <w:cnfStyle w:val="000000100000"/>
        </w:trPr>
        <w:tc>
          <w:tcPr>
            <w:cnfStyle w:val="001000000000"/>
            <w:tcW w:w="1984" w:type="dxa"/>
          </w:tcPr>
          <w:p w:rsidR="00620A54" w:rsidRPr="004D7B46" w:rsidRDefault="00620A54" w:rsidP="004D7B46">
            <w:pPr>
              <w:pStyle w:val="PlainText"/>
              <w:jc w:val="both"/>
            </w:pPr>
            <w:r w:rsidRPr="004D7B46">
              <w:t>tintp</w:t>
            </w:r>
          </w:p>
        </w:tc>
        <w:tc>
          <w:tcPr>
            <w:tcW w:w="2834" w:type="dxa"/>
          </w:tcPr>
          <w:p w:rsidR="00620A54" w:rsidRPr="004D7B46" w:rsidRDefault="00620A54" w:rsidP="004D7B46">
            <w:pPr>
              <w:pStyle w:val="PlainText"/>
              <w:jc w:val="both"/>
              <w:cnfStyle w:val="000000100000"/>
            </w:pPr>
            <w:r w:rsidRPr="004D7B46">
              <w:t>Interval time of point and runup gauge output</w:t>
            </w:r>
          </w:p>
        </w:tc>
        <w:tc>
          <w:tcPr>
            <w:tcW w:w="1417" w:type="dxa"/>
          </w:tcPr>
          <w:p w:rsidR="00620A54" w:rsidRPr="004D7B46" w:rsidRDefault="00620A54" w:rsidP="004D7B46">
            <w:pPr>
              <w:pStyle w:val="PlainText"/>
              <w:jc w:val="both"/>
              <w:cnfStyle w:val="000000100000"/>
            </w:pPr>
            <w:r w:rsidRPr="004D7B46">
              <w:t>1.0</w:t>
            </w:r>
          </w:p>
        </w:tc>
        <w:tc>
          <w:tcPr>
            <w:tcW w:w="1984" w:type="dxa"/>
          </w:tcPr>
          <w:p w:rsidR="00620A54" w:rsidRPr="004D7B46" w:rsidRDefault="00620A54" w:rsidP="004D7B46">
            <w:pPr>
              <w:pStyle w:val="PlainText"/>
              <w:jc w:val="both"/>
              <w:cnfStyle w:val="000000100000"/>
            </w:pPr>
            <w:r w:rsidRPr="004D7B46">
              <w:t>0.01 - 100000.0</w:t>
            </w:r>
          </w:p>
        </w:tc>
        <w:tc>
          <w:tcPr>
            <w:tcW w:w="850" w:type="dxa"/>
          </w:tcPr>
          <w:p w:rsidR="00620A54" w:rsidRPr="004D7B46" w:rsidRDefault="00620A54" w:rsidP="004D7B46">
            <w:pPr>
              <w:pStyle w:val="PlainText"/>
              <w:jc w:val="both"/>
              <w:cnfStyle w:val="000000100000"/>
            </w:pPr>
            <w:r w:rsidRPr="004D7B46">
              <w:t>s</w:t>
            </w:r>
          </w:p>
        </w:tc>
        <w:tc>
          <w:tcPr>
            <w:tcW w:w="1700" w:type="dxa"/>
          </w:tcPr>
          <w:p w:rsidR="00620A54" w:rsidRPr="004D7B46" w:rsidRDefault="00620A54" w:rsidP="004D7B46">
            <w:pPr>
              <w:pStyle w:val="PlainText"/>
              <w:jc w:val="both"/>
              <w:cnfStyle w:val="000000100000"/>
            </w:pPr>
          </w:p>
        </w:tc>
      </w:tr>
      <w:tr w:rsidR="00620A54" w:rsidRPr="004D7B46" w:rsidTr="00883631">
        <w:tc>
          <w:tcPr>
            <w:cnfStyle w:val="001000000000"/>
            <w:tcW w:w="1984" w:type="dxa"/>
          </w:tcPr>
          <w:p w:rsidR="00620A54" w:rsidRPr="004D7B46" w:rsidRDefault="00620A54" w:rsidP="004D7B46">
            <w:pPr>
              <w:pStyle w:val="PlainText"/>
              <w:jc w:val="both"/>
            </w:pPr>
            <w:r w:rsidRPr="004D7B46">
              <w:t>tscross*</w:t>
            </w:r>
          </w:p>
        </w:tc>
        <w:tc>
          <w:tcPr>
            <w:tcW w:w="2834" w:type="dxa"/>
          </w:tcPr>
          <w:p w:rsidR="00620A54" w:rsidRPr="004D7B46" w:rsidRDefault="00620A54" w:rsidP="004D7B46">
            <w:pPr>
              <w:pStyle w:val="PlainText"/>
              <w:jc w:val="both"/>
              <w:cnfStyle w:val="000000000000"/>
            </w:pPr>
            <w:r w:rsidRPr="004D7B46">
              <w:t>Name of file containing timings of cross section output</w:t>
            </w:r>
          </w:p>
        </w:tc>
        <w:tc>
          <w:tcPr>
            <w:tcW w:w="1417" w:type="dxa"/>
          </w:tcPr>
          <w:p w:rsidR="00620A54" w:rsidRPr="004D7B46" w:rsidRDefault="00620A54" w:rsidP="004D7B46">
            <w:pPr>
              <w:pStyle w:val="PlainText"/>
              <w:jc w:val="both"/>
              <w:cnfStyle w:val="000000000000"/>
            </w:pPr>
            <w:r w:rsidRPr="004D7B46">
              <w:t>None</w:t>
            </w:r>
          </w:p>
        </w:tc>
        <w:tc>
          <w:tcPr>
            <w:tcW w:w="1984" w:type="dxa"/>
          </w:tcPr>
          <w:p w:rsidR="00620A54" w:rsidRPr="004D7B46" w:rsidRDefault="00620A54" w:rsidP="004D7B46">
            <w:pPr>
              <w:pStyle w:val="PlainText"/>
              <w:jc w:val="both"/>
              <w:cnfStyle w:val="000000000000"/>
            </w:pPr>
            <w:r w:rsidRPr="004D7B46">
              <w:t>None - None</w:t>
            </w:r>
          </w:p>
        </w:tc>
        <w:tc>
          <w:tcPr>
            <w:tcW w:w="850" w:type="dxa"/>
          </w:tcPr>
          <w:p w:rsidR="00620A54" w:rsidRPr="004D7B46" w:rsidRDefault="00620A54" w:rsidP="004D7B46">
            <w:pPr>
              <w:pStyle w:val="PlainText"/>
              <w:jc w:val="both"/>
              <w:cnfStyle w:val="000000000000"/>
            </w:pPr>
            <w:r w:rsidRPr="004D7B46">
              <w:t>-</w:t>
            </w:r>
          </w:p>
        </w:tc>
        <w:tc>
          <w:tcPr>
            <w:tcW w:w="1700" w:type="dxa"/>
          </w:tcPr>
          <w:p w:rsidR="00620A54" w:rsidRPr="004D7B46" w:rsidRDefault="00620A54" w:rsidP="004D7B46">
            <w:pPr>
              <w:pStyle w:val="PlainText"/>
              <w:jc w:val="both"/>
              <w:cnfStyle w:val="000000000000"/>
            </w:pPr>
          </w:p>
        </w:tc>
      </w:tr>
      <w:tr w:rsidR="00620A54" w:rsidRPr="004D7B46" w:rsidTr="00883631">
        <w:trPr>
          <w:cnfStyle w:val="000000100000"/>
        </w:trPr>
        <w:tc>
          <w:tcPr>
            <w:cnfStyle w:val="001000000000"/>
            <w:tcW w:w="1984" w:type="dxa"/>
          </w:tcPr>
          <w:p w:rsidR="00620A54" w:rsidRPr="004D7B46" w:rsidRDefault="00620A54" w:rsidP="004D7B46">
            <w:pPr>
              <w:pStyle w:val="PlainText"/>
              <w:jc w:val="both"/>
            </w:pPr>
            <w:r w:rsidRPr="004D7B46">
              <w:t>tsglobal*</w:t>
            </w:r>
          </w:p>
        </w:tc>
        <w:tc>
          <w:tcPr>
            <w:tcW w:w="2834" w:type="dxa"/>
          </w:tcPr>
          <w:p w:rsidR="00620A54" w:rsidRPr="004D7B46" w:rsidRDefault="00620A54" w:rsidP="004D7B46">
            <w:pPr>
              <w:pStyle w:val="PlainText"/>
              <w:jc w:val="both"/>
              <w:cnfStyle w:val="000000100000"/>
            </w:pPr>
            <w:r w:rsidRPr="004D7B46">
              <w:t>Name of file containing timings of global output</w:t>
            </w:r>
          </w:p>
        </w:tc>
        <w:tc>
          <w:tcPr>
            <w:tcW w:w="1417" w:type="dxa"/>
          </w:tcPr>
          <w:p w:rsidR="00620A54" w:rsidRPr="004D7B46" w:rsidRDefault="00620A54" w:rsidP="004D7B46">
            <w:pPr>
              <w:pStyle w:val="PlainText"/>
              <w:jc w:val="both"/>
              <w:cnfStyle w:val="000000100000"/>
            </w:pPr>
            <w:r w:rsidRPr="004D7B46">
              <w:t>None</w:t>
            </w:r>
          </w:p>
        </w:tc>
        <w:tc>
          <w:tcPr>
            <w:tcW w:w="1984" w:type="dxa"/>
          </w:tcPr>
          <w:p w:rsidR="00620A54" w:rsidRPr="004D7B46" w:rsidRDefault="00620A54" w:rsidP="004D7B46">
            <w:pPr>
              <w:pStyle w:val="PlainText"/>
              <w:jc w:val="both"/>
              <w:cnfStyle w:val="000000100000"/>
            </w:pPr>
            <w:r w:rsidRPr="004D7B46">
              <w:t>None - None</w:t>
            </w:r>
          </w:p>
        </w:tc>
        <w:tc>
          <w:tcPr>
            <w:tcW w:w="850" w:type="dxa"/>
          </w:tcPr>
          <w:p w:rsidR="00620A54" w:rsidRPr="004D7B46" w:rsidRDefault="00620A54" w:rsidP="004D7B46">
            <w:pPr>
              <w:pStyle w:val="PlainText"/>
              <w:jc w:val="both"/>
              <w:cnfStyle w:val="000000100000"/>
            </w:pPr>
            <w:r w:rsidRPr="004D7B46">
              <w:t>-</w:t>
            </w:r>
          </w:p>
        </w:tc>
        <w:tc>
          <w:tcPr>
            <w:tcW w:w="1700" w:type="dxa"/>
          </w:tcPr>
          <w:p w:rsidR="00620A54" w:rsidRPr="004D7B46" w:rsidRDefault="00620A54" w:rsidP="004D7B46">
            <w:pPr>
              <w:pStyle w:val="PlainText"/>
              <w:jc w:val="both"/>
              <w:cnfStyle w:val="000000100000"/>
            </w:pPr>
          </w:p>
        </w:tc>
      </w:tr>
      <w:tr w:rsidR="00620A54" w:rsidRPr="004D7B46" w:rsidTr="00883631">
        <w:tc>
          <w:tcPr>
            <w:cnfStyle w:val="001000000000"/>
            <w:tcW w:w="1984" w:type="dxa"/>
          </w:tcPr>
          <w:p w:rsidR="00620A54" w:rsidRPr="004D7B46" w:rsidRDefault="00620A54" w:rsidP="004D7B46">
            <w:pPr>
              <w:pStyle w:val="PlainText"/>
              <w:jc w:val="both"/>
            </w:pPr>
            <w:r w:rsidRPr="004D7B46">
              <w:t>tsmean*</w:t>
            </w:r>
          </w:p>
        </w:tc>
        <w:tc>
          <w:tcPr>
            <w:tcW w:w="2834" w:type="dxa"/>
          </w:tcPr>
          <w:p w:rsidR="00620A54" w:rsidRPr="004D7B46" w:rsidRDefault="00620A54" w:rsidP="004D7B46">
            <w:pPr>
              <w:pStyle w:val="PlainText"/>
              <w:jc w:val="both"/>
              <w:cnfStyle w:val="000000000000"/>
            </w:pPr>
            <w:r w:rsidRPr="004D7B46">
              <w:t>Name of file containing timings of mean, max, min and var output</w:t>
            </w:r>
          </w:p>
        </w:tc>
        <w:tc>
          <w:tcPr>
            <w:tcW w:w="1417" w:type="dxa"/>
          </w:tcPr>
          <w:p w:rsidR="00620A54" w:rsidRPr="004D7B46" w:rsidRDefault="00620A54" w:rsidP="004D7B46">
            <w:pPr>
              <w:pStyle w:val="PlainText"/>
              <w:jc w:val="both"/>
              <w:cnfStyle w:val="000000000000"/>
            </w:pPr>
            <w:r w:rsidRPr="004D7B46">
              <w:t>None</w:t>
            </w:r>
          </w:p>
        </w:tc>
        <w:tc>
          <w:tcPr>
            <w:tcW w:w="1984" w:type="dxa"/>
          </w:tcPr>
          <w:p w:rsidR="00620A54" w:rsidRPr="004D7B46" w:rsidRDefault="00620A54" w:rsidP="004D7B46">
            <w:pPr>
              <w:pStyle w:val="PlainText"/>
              <w:jc w:val="both"/>
              <w:cnfStyle w:val="000000000000"/>
            </w:pPr>
            <w:r w:rsidRPr="004D7B46">
              <w:t>None - None</w:t>
            </w:r>
          </w:p>
        </w:tc>
        <w:tc>
          <w:tcPr>
            <w:tcW w:w="850" w:type="dxa"/>
          </w:tcPr>
          <w:p w:rsidR="00620A54" w:rsidRPr="004D7B46" w:rsidRDefault="00620A54" w:rsidP="004D7B46">
            <w:pPr>
              <w:pStyle w:val="PlainText"/>
              <w:jc w:val="both"/>
              <w:cnfStyle w:val="000000000000"/>
            </w:pPr>
            <w:r w:rsidRPr="004D7B46">
              <w:t>-</w:t>
            </w:r>
          </w:p>
        </w:tc>
        <w:tc>
          <w:tcPr>
            <w:tcW w:w="1700" w:type="dxa"/>
          </w:tcPr>
          <w:p w:rsidR="00620A54" w:rsidRPr="004D7B46" w:rsidRDefault="00620A54" w:rsidP="004D7B46">
            <w:pPr>
              <w:pStyle w:val="PlainText"/>
              <w:jc w:val="both"/>
              <w:cnfStyle w:val="000000000000"/>
            </w:pPr>
          </w:p>
        </w:tc>
      </w:tr>
      <w:tr w:rsidR="00620A54" w:rsidRPr="004D7B46" w:rsidTr="00883631">
        <w:trPr>
          <w:cnfStyle w:val="000000100000"/>
        </w:trPr>
        <w:tc>
          <w:tcPr>
            <w:cnfStyle w:val="001000000000"/>
            <w:tcW w:w="1984" w:type="dxa"/>
          </w:tcPr>
          <w:p w:rsidR="00620A54" w:rsidRPr="004D7B46" w:rsidRDefault="00620A54" w:rsidP="004D7B46">
            <w:pPr>
              <w:pStyle w:val="PlainText"/>
              <w:jc w:val="both"/>
            </w:pPr>
            <w:r w:rsidRPr="004D7B46">
              <w:t>tspoints*</w:t>
            </w:r>
          </w:p>
        </w:tc>
        <w:tc>
          <w:tcPr>
            <w:tcW w:w="2834" w:type="dxa"/>
          </w:tcPr>
          <w:p w:rsidR="00620A54" w:rsidRPr="004D7B46" w:rsidRDefault="00620A54" w:rsidP="004D7B46">
            <w:pPr>
              <w:pStyle w:val="PlainText"/>
              <w:jc w:val="both"/>
              <w:cnfStyle w:val="000000100000"/>
            </w:pPr>
            <w:r w:rsidRPr="004D7B46">
              <w:t>Name of file containing timings of point output</w:t>
            </w:r>
          </w:p>
        </w:tc>
        <w:tc>
          <w:tcPr>
            <w:tcW w:w="1417" w:type="dxa"/>
          </w:tcPr>
          <w:p w:rsidR="00620A54" w:rsidRPr="004D7B46" w:rsidRDefault="00620A54" w:rsidP="004D7B46">
            <w:pPr>
              <w:pStyle w:val="PlainText"/>
              <w:jc w:val="both"/>
              <w:cnfStyle w:val="000000100000"/>
            </w:pPr>
            <w:r w:rsidRPr="004D7B46">
              <w:t>None</w:t>
            </w:r>
          </w:p>
        </w:tc>
        <w:tc>
          <w:tcPr>
            <w:tcW w:w="1984" w:type="dxa"/>
          </w:tcPr>
          <w:p w:rsidR="00620A54" w:rsidRPr="004D7B46" w:rsidRDefault="00620A54" w:rsidP="004D7B46">
            <w:pPr>
              <w:pStyle w:val="PlainText"/>
              <w:jc w:val="both"/>
              <w:cnfStyle w:val="000000100000"/>
            </w:pPr>
            <w:r w:rsidRPr="004D7B46">
              <w:t>None - None</w:t>
            </w:r>
          </w:p>
        </w:tc>
        <w:tc>
          <w:tcPr>
            <w:tcW w:w="850" w:type="dxa"/>
          </w:tcPr>
          <w:p w:rsidR="00620A54" w:rsidRPr="004D7B46" w:rsidRDefault="00620A54" w:rsidP="004D7B46">
            <w:pPr>
              <w:pStyle w:val="PlainText"/>
              <w:jc w:val="both"/>
              <w:cnfStyle w:val="000000100000"/>
            </w:pPr>
            <w:r w:rsidRPr="004D7B46">
              <w:t>-</w:t>
            </w:r>
          </w:p>
        </w:tc>
        <w:tc>
          <w:tcPr>
            <w:tcW w:w="1700" w:type="dxa"/>
          </w:tcPr>
          <w:p w:rsidR="00620A54" w:rsidRPr="004D7B46" w:rsidRDefault="00620A54" w:rsidP="004D7B46">
            <w:pPr>
              <w:pStyle w:val="PlainText"/>
              <w:jc w:val="both"/>
              <w:cnfStyle w:val="000000100000"/>
            </w:pPr>
          </w:p>
        </w:tc>
      </w:tr>
      <w:tr w:rsidR="00620A54" w:rsidRPr="004D7B46" w:rsidTr="00883631">
        <w:tc>
          <w:tcPr>
            <w:cnfStyle w:val="001000000000"/>
            <w:tcW w:w="1984" w:type="dxa"/>
          </w:tcPr>
          <w:p w:rsidR="00620A54" w:rsidRPr="004D7B46" w:rsidRDefault="00620A54" w:rsidP="004D7B46">
            <w:pPr>
              <w:pStyle w:val="PlainText"/>
              <w:jc w:val="both"/>
            </w:pPr>
            <w:r w:rsidRPr="004D7B46">
              <w:t>tstart</w:t>
            </w:r>
          </w:p>
        </w:tc>
        <w:tc>
          <w:tcPr>
            <w:tcW w:w="2834" w:type="dxa"/>
          </w:tcPr>
          <w:p w:rsidR="00620A54" w:rsidRPr="004D7B46" w:rsidRDefault="00620A54" w:rsidP="004D7B46">
            <w:pPr>
              <w:pStyle w:val="PlainText"/>
              <w:jc w:val="both"/>
              <w:cnfStyle w:val="000000000000"/>
            </w:pPr>
            <w:r w:rsidRPr="004D7B46">
              <w:t>Start time of output, in morphological time</w:t>
            </w:r>
          </w:p>
        </w:tc>
        <w:tc>
          <w:tcPr>
            <w:tcW w:w="1417" w:type="dxa"/>
          </w:tcPr>
          <w:p w:rsidR="00620A54" w:rsidRPr="004D7B46" w:rsidRDefault="00620A54" w:rsidP="004D7B46">
            <w:pPr>
              <w:pStyle w:val="PlainText"/>
              <w:jc w:val="both"/>
              <w:cnfStyle w:val="000000000000"/>
            </w:pPr>
            <w:r w:rsidRPr="004D7B46">
              <w:t>1.0</w:t>
            </w:r>
          </w:p>
        </w:tc>
        <w:tc>
          <w:tcPr>
            <w:tcW w:w="1984" w:type="dxa"/>
          </w:tcPr>
          <w:p w:rsidR="00620A54" w:rsidRPr="004D7B46" w:rsidRDefault="00620A54" w:rsidP="004D7B46">
            <w:pPr>
              <w:pStyle w:val="PlainText"/>
              <w:jc w:val="both"/>
              <w:cnfStyle w:val="000000000000"/>
            </w:pPr>
            <w:r w:rsidRPr="004D7B46">
              <w:t>0.0 - 1000000.0</w:t>
            </w:r>
          </w:p>
        </w:tc>
        <w:tc>
          <w:tcPr>
            <w:tcW w:w="850" w:type="dxa"/>
          </w:tcPr>
          <w:p w:rsidR="00620A54" w:rsidRPr="004D7B46" w:rsidRDefault="00620A54" w:rsidP="004D7B46">
            <w:pPr>
              <w:pStyle w:val="PlainText"/>
              <w:jc w:val="both"/>
              <w:cnfStyle w:val="000000000000"/>
            </w:pPr>
            <w:r w:rsidRPr="004D7B46">
              <w:t>s</w:t>
            </w:r>
          </w:p>
        </w:tc>
        <w:tc>
          <w:tcPr>
            <w:tcW w:w="1700" w:type="dxa"/>
          </w:tcPr>
          <w:p w:rsidR="00620A54" w:rsidRPr="004D7B46" w:rsidRDefault="00620A54" w:rsidP="004D7B46">
            <w:pPr>
              <w:pStyle w:val="PlainText"/>
              <w:jc w:val="both"/>
              <w:cnfStyle w:val="000000000000"/>
            </w:pPr>
          </w:p>
        </w:tc>
      </w:tr>
    </w:tbl>
    <w:p w:rsidR="00620A54" w:rsidRPr="004D7B46" w:rsidRDefault="00620A54" w:rsidP="004D7B46">
      <w:pPr>
        <w:pStyle w:val="Heading3"/>
        <w:jc w:val="both"/>
        <w:rPr>
          <w:lang w:val="en-US"/>
        </w:rPr>
      </w:pPr>
      <w:bookmarkStart w:id="168" w:name="_Toc285701684"/>
      <w:bookmarkStart w:id="169" w:name="_Toc412018085"/>
      <w:r w:rsidRPr="004D7B46">
        <w:rPr>
          <w:lang w:val="en-US"/>
        </w:rPr>
        <w:lastRenderedPageBreak/>
        <w:t>Output types</w:t>
      </w:r>
      <w:bookmarkEnd w:id="168"/>
      <w:bookmarkEnd w:id="169"/>
    </w:p>
    <w:p w:rsidR="00620A54" w:rsidRPr="004D7B46" w:rsidRDefault="00620A54" w:rsidP="004D7B46">
      <w:pPr>
        <w:pStyle w:val="BodyText"/>
        <w:rPr>
          <w:lang w:val="en-US"/>
        </w:rPr>
      </w:pPr>
      <w:r w:rsidRPr="004D7B46">
        <w:rPr>
          <w:lang w:val="en-US"/>
        </w:rPr>
        <w:t xml:space="preserve">XBeach supports four different types of output: 1) instantaneous spatial output 2) time-averaged spatial output 3) fixed point output or 4) run-up gauge output. In principle any variable in XBeach can be outputted as long as it is part of the </w:t>
      </w:r>
      <w:r w:rsidRPr="004D7B46">
        <w:rPr>
          <w:i/>
          <w:lang w:val="en-US"/>
        </w:rPr>
        <w:t>spaceparams</w:t>
      </w:r>
      <w:r w:rsidRPr="004D7B46">
        <w:rPr>
          <w:lang w:val="en-US"/>
        </w:rPr>
        <w:t xml:space="preserve"> structure defined in </w:t>
      </w:r>
      <w:r w:rsidRPr="004D7B46">
        <w:rPr>
          <w:i/>
          <w:lang w:val="en-US"/>
        </w:rPr>
        <w:t>spaceparams.tmpl</w:t>
      </w:r>
      <w:r w:rsidRPr="004D7B46">
        <w:rPr>
          <w:lang w:val="en-US"/>
        </w:rPr>
        <w:t xml:space="preserve"> in the XBeach source code. An overview of all currently supported parameters in this file is presented in </w:t>
      </w:r>
      <w:r w:rsidRPr="004D7B46">
        <w:rPr>
          <w:highlight w:val="yellow"/>
          <w:lang w:val="en-US"/>
        </w:rPr>
        <w:t>REF</w:t>
      </w:r>
      <w:r w:rsidRPr="004D7B46">
        <w:rPr>
          <w:lang w:val="en-US"/>
        </w:rPr>
        <w:t>.</w:t>
      </w:r>
    </w:p>
    <w:p w:rsidR="00620A54" w:rsidRPr="004D7B46" w:rsidRDefault="00620A54" w:rsidP="004D7B46">
      <w:pPr>
        <w:pStyle w:val="BodyText"/>
        <w:rPr>
          <w:lang w:val="en-US"/>
        </w:rPr>
      </w:pPr>
      <w:r w:rsidRPr="004D7B46">
        <w:rPr>
          <w:lang w:val="en-US"/>
        </w:rPr>
        <w:t xml:space="preserve">The amount of output variables used for each type is determined by the keywords </w:t>
      </w:r>
      <w:r w:rsidRPr="004D7B46">
        <w:rPr>
          <w:i/>
          <w:lang w:val="en-US"/>
        </w:rPr>
        <w:t>nglobalvar</w:t>
      </w:r>
      <w:r w:rsidRPr="004D7B46">
        <w:rPr>
          <w:lang w:val="en-US"/>
        </w:rPr>
        <w:t xml:space="preserve">, </w:t>
      </w:r>
      <w:r w:rsidRPr="004D7B46">
        <w:rPr>
          <w:i/>
          <w:lang w:val="en-US"/>
        </w:rPr>
        <w:t>nmeanvar</w:t>
      </w:r>
      <w:r w:rsidRPr="004D7B46">
        <w:rPr>
          <w:lang w:val="en-US"/>
        </w:rPr>
        <w:t xml:space="preserve">, </w:t>
      </w:r>
      <w:r w:rsidRPr="004D7B46">
        <w:rPr>
          <w:i/>
          <w:lang w:val="en-US"/>
        </w:rPr>
        <w:t>npoints</w:t>
      </w:r>
      <w:r w:rsidRPr="004D7B46">
        <w:rPr>
          <w:lang w:val="en-US"/>
        </w:rPr>
        <w:t xml:space="preserve"> and </w:t>
      </w:r>
      <w:r w:rsidRPr="004D7B46">
        <w:rPr>
          <w:i/>
          <w:lang w:val="en-US"/>
        </w:rPr>
        <w:t>nrugauge</w:t>
      </w:r>
      <w:r w:rsidRPr="004D7B46">
        <w:rPr>
          <w:lang w:val="en-US"/>
        </w:rPr>
        <w:t xml:space="preserve">. Each of these keywords takes a number indicating the number of parameters or locations that should be written to file. If any of the keywords is set to zero, the output type is effectively disabled. If </w:t>
      </w:r>
      <w:r w:rsidRPr="004D7B46">
        <w:rPr>
          <w:i/>
          <w:lang w:val="en-US"/>
        </w:rPr>
        <w:t>nglovalvar</w:t>
      </w:r>
      <w:r w:rsidRPr="004D7B46">
        <w:rPr>
          <w:lang w:val="en-US"/>
        </w:rPr>
        <w:t xml:space="preserve"> is set to </w:t>
      </w:r>
      <w:r w:rsidRPr="004D7B46">
        <w:rPr>
          <w:i/>
          <w:lang w:val="en-US"/>
        </w:rPr>
        <w:t>-1</w:t>
      </w:r>
      <w:r w:rsidRPr="004D7B46">
        <w:rPr>
          <w:lang w:val="en-US"/>
        </w:rPr>
        <w:t xml:space="preserve"> then a standard set of output variables is used, being </w:t>
      </w:r>
      <w:r w:rsidRPr="004D7B46">
        <w:rPr>
          <w:i/>
          <w:lang w:val="en-US"/>
        </w:rPr>
        <w:t>H, zs, zs0, zb, hh, u, v, ue, ve, urms, Fc, Fy, ccg, ceqsg, ceqbg, Susg, Svsg, E, R, D</w:t>
      </w:r>
      <w:r w:rsidRPr="004D7B46">
        <w:rPr>
          <w:lang w:val="en-US"/>
        </w:rPr>
        <w:t xml:space="preserve"> and </w:t>
      </w:r>
      <w:r w:rsidRPr="004D7B46">
        <w:rPr>
          <w:i/>
          <w:lang w:val="en-US"/>
        </w:rPr>
        <w:t>DR</w:t>
      </w:r>
      <w:r w:rsidRPr="004D7B46">
        <w:rPr>
          <w:lang w:val="en-US"/>
        </w:rPr>
        <w:t xml:space="preserve">. If </w:t>
      </w:r>
      <w:r w:rsidRPr="004D7B46">
        <w:rPr>
          <w:i/>
          <w:lang w:val="en-US"/>
        </w:rPr>
        <w:t>nglobalvar</w:t>
      </w:r>
      <w:r w:rsidRPr="004D7B46">
        <w:rPr>
          <w:lang w:val="en-US"/>
        </w:rPr>
        <w:t xml:space="preserve"> is not set it defaults to </w:t>
      </w:r>
      <w:r w:rsidRPr="004D7B46">
        <w:rPr>
          <w:i/>
          <w:lang w:val="en-US"/>
        </w:rPr>
        <w:t>-1</w:t>
      </w:r>
      <w:r w:rsidRPr="004D7B46">
        <w:rPr>
          <w:lang w:val="en-US"/>
        </w:rPr>
        <w:t xml:space="preserve">. The lines in the </w:t>
      </w:r>
      <w:r w:rsidRPr="004D7B46">
        <w:rPr>
          <w:i/>
          <w:lang w:val="en-US"/>
        </w:rPr>
        <w:t>params.txt</w:t>
      </w:r>
      <w:r w:rsidRPr="004D7B46">
        <w:rPr>
          <w:lang w:val="en-US"/>
        </w:rPr>
        <w:t xml:space="preserve"> file immediately following these keywords determine what parameters or locations are used, as will be explained in more detail in the following subsections.</w:t>
      </w:r>
    </w:p>
    <w:p w:rsidR="00620A54" w:rsidRPr="004D7B46" w:rsidRDefault="00620A54" w:rsidP="004D7B46">
      <w:pPr>
        <w:pStyle w:val="Heading4"/>
        <w:jc w:val="both"/>
        <w:rPr>
          <w:lang w:val="en-US"/>
        </w:rPr>
      </w:pPr>
      <w:r w:rsidRPr="004D7B46">
        <w:rPr>
          <w:lang w:val="en-US"/>
        </w:rPr>
        <w:t>Instantaneous spatial output</w:t>
      </w:r>
    </w:p>
    <w:p w:rsidR="00620A54" w:rsidRPr="004D7B46" w:rsidRDefault="00620A54" w:rsidP="004D7B46">
      <w:pPr>
        <w:pStyle w:val="BodyText"/>
        <w:rPr>
          <w:lang w:val="en-US"/>
        </w:rPr>
      </w:pPr>
      <w:r w:rsidRPr="004D7B46">
        <w:rPr>
          <w:lang w:val="en-US"/>
        </w:rPr>
        <w:t xml:space="preserve">Instantaneous spatial output describes the instantaneous state of variables across the entire model domain at various points in time. To make use of this option the user must specify the number of output variables required using the </w:t>
      </w:r>
      <w:r w:rsidRPr="004D7B46">
        <w:rPr>
          <w:i/>
          <w:lang w:val="en-US"/>
        </w:rPr>
        <w:t>nglobalvar</w:t>
      </w:r>
      <w:r w:rsidRPr="004D7B46">
        <w:rPr>
          <w:lang w:val="en-US"/>
        </w:rPr>
        <w:t xml:space="preserve"> keyword in </w:t>
      </w:r>
      <w:r w:rsidRPr="004D7B46">
        <w:rPr>
          <w:i/>
          <w:lang w:val="en-US"/>
        </w:rPr>
        <w:t>params.txt</w:t>
      </w:r>
      <w:r w:rsidRPr="004D7B46">
        <w:rPr>
          <w:lang w:val="en-US"/>
        </w:rPr>
        <w:t>, immediately followed by the names of the requested variables on a separate line each. The output of three instantaneous grids can look as follows:</w:t>
      </w:r>
    </w:p>
    <w:p w:rsidR="00620A54" w:rsidRPr="004D7B46" w:rsidRDefault="00620A54" w:rsidP="004D7B46">
      <w:pPr>
        <w:pStyle w:val="Codeheader"/>
        <w:rPr>
          <w:lang w:val="es-ES"/>
        </w:rPr>
      </w:pPr>
      <w:r w:rsidRPr="004D7B46">
        <w:rPr>
          <w:lang w:val="es-ES"/>
        </w:rPr>
        <w:t>params.txt</w:t>
      </w:r>
    </w:p>
    <w:p w:rsidR="00620A54" w:rsidRPr="004D7B46" w:rsidRDefault="00620A54" w:rsidP="004D7B46">
      <w:pPr>
        <w:pStyle w:val="Code"/>
        <w:jc w:val="both"/>
        <w:rPr>
          <w:lang w:val="es-ES"/>
        </w:rPr>
      </w:pPr>
      <w:r w:rsidRPr="004D7B46">
        <w:rPr>
          <w:lang w:val="es-ES"/>
        </w:rPr>
        <w:t>nglobalvar = 3</w:t>
      </w:r>
    </w:p>
    <w:p w:rsidR="00620A54" w:rsidRPr="004D7B46" w:rsidRDefault="00620A54" w:rsidP="004D7B46">
      <w:pPr>
        <w:pStyle w:val="Code"/>
        <w:jc w:val="both"/>
        <w:rPr>
          <w:lang w:val="es-ES"/>
        </w:rPr>
      </w:pPr>
      <w:r w:rsidRPr="004D7B46">
        <w:rPr>
          <w:lang w:val="es-ES"/>
        </w:rPr>
        <w:t>zs</w:t>
      </w:r>
    </w:p>
    <w:p w:rsidR="00620A54" w:rsidRPr="004D7B46" w:rsidRDefault="00620A54" w:rsidP="004D7B46">
      <w:pPr>
        <w:pStyle w:val="Code"/>
        <w:jc w:val="both"/>
        <w:rPr>
          <w:lang w:val="es-ES"/>
        </w:rPr>
      </w:pPr>
      <w:r w:rsidRPr="004D7B46">
        <w:rPr>
          <w:lang w:val="es-ES"/>
        </w:rPr>
        <w:t>zb</w:t>
      </w:r>
    </w:p>
    <w:p w:rsidR="00620A54" w:rsidRPr="004D7B46" w:rsidRDefault="00620A54" w:rsidP="004D7B46">
      <w:pPr>
        <w:pStyle w:val="Code"/>
        <w:jc w:val="both"/>
        <w:rPr>
          <w:lang w:val="es-ES"/>
        </w:rPr>
      </w:pPr>
      <w:r w:rsidRPr="004D7B46">
        <w:rPr>
          <w:lang w:val="es-ES"/>
        </w:rPr>
        <w:t>H</w:t>
      </w:r>
    </w:p>
    <w:p w:rsidR="00620A54" w:rsidRPr="004D7B46" w:rsidRDefault="00620A54" w:rsidP="004D7B46">
      <w:pPr>
        <w:pStyle w:val="Heading4"/>
        <w:jc w:val="both"/>
        <w:rPr>
          <w:lang w:val="en-US"/>
        </w:rPr>
      </w:pPr>
      <w:r w:rsidRPr="004D7B46">
        <w:rPr>
          <w:lang w:val="en-US"/>
        </w:rPr>
        <w:t>Time-averaged spatial output</w:t>
      </w:r>
    </w:p>
    <w:p w:rsidR="00620A54" w:rsidRPr="004D7B46" w:rsidRDefault="00620A54" w:rsidP="004D7B46">
      <w:pPr>
        <w:pStyle w:val="BodyText"/>
        <w:rPr>
          <w:lang w:val="en-US"/>
        </w:rPr>
      </w:pPr>
      <w:r w:rsidRPr="004D7B46">
        <w:rPr>
          <w:lang w:val="en-US"/>
        </w:rPr>
        <w:t xml:space="preserve">Time-averaged spatial output describes the time-averaged state of variables across the entire model domain at various points in time. The user can define the averaging period in </w:t>
      </w:r>
      <w:r w:rsidRPr="004D7B46">
        <w:rPr>
          <w:i/>
          <w:lang w:val="en-US"/>
        </w:rPr>
        <w:t>params.txt</w:t>
      </w:r>
      <w:r w:rsidRPr="004D7B46">
        <w:rPr>
          <w:lang w:val="en-US"/>
        </w:rPr>
        <w:t xml:space="preserve"> (see </w:t>
      </w:r>
      <w:fldSimple w:instr=" REF _Ref285459027 \w \h  \* MERGEFORMAT ">
        <w:r w:rsidR="004D7B46">
          <w:rPr>
            <w:lang w:val="en-US"/>
          </w:rPr>
          <w:t>4.13.2</w:t>
        </w:r>
      </w:fldSimple>
      <w:r w:rsidRPr="004D7B46">
        <w:rPr>
          <w:lang w:val="en-US"/>
        </w:rPr>
        <w:t xml:space="preserve"> </w:t>
      </w:r>
      <w:fldSimple w:instr=" REF _Ref285459027 \h  \* MERGEFORMAT ">
        <w:r w:rsidR="004D7B46" w:rsidRPr="004D7B46">
          <w:rPr>
            <w:lang w:val="en-US"/>
          </w:rPr>
          <w:t>Output times</w:t>
        </w:r>
      </w:fldSimple>
      <w:r w:rsidRPr="004D7B46">
        <w:rPr>
          <w:lang w:val="en-US"/>
        </w:rPr>
        <w:t xml:space="preserve">). To make use of this option the user must specify the number of output variables required using the </w:t>
      </w:r>
      <w:r w:rsidRPr="004D7B46">
        <w:rPr>
          <w:i/>
          <w:lang w:val="en-US"/>
        </w:rPr>
        <w:t>nmeanvar</w:t>
      </w:r>
      <w:r w:rsidRPr="004D7B46">
        <w:rPr>
          <w:lang w:val="en-US"/>
        </w:rPr>
        <w:t xml:space="preserve"> keyword in </w:t>
      </w:r>
      <w:r w:rsidRPr="004D7B46">
        <w:rPr>
          <w:i/>
          <w:lang w:val="en-US"/>
        </w:rPr>
        <w:t>params.txt</w:t>
      </w:r>
      <w:r w:rsidRPr="004D7B46">
        <w:rPr>
          <w:lang w:val="en-US"/>
        </w:rPr>
        <w:t>, immediately followed by the names of the requested variables on a separate line each. The output of two time-averaged grids may look as follows:</w:t>
      </w:r>
    </w:p>
    <w:p w:rsidR="00620A54" w:rsidRPr="004D7B46" w:rsidRDefault="00620A54" w:rsidP="004D7B46">
      <w:pPr>
        <w:pStyle w:val="Codeheader"/>
        <w:rPr>
          <w:lang w:val="en-US"/>
        </w:rPr>
      </w:pPr>
      <w:r w:rsidRPr="004D7B46">
        <w:rPr>
          <w:lang w:val="en-US"/>
        </w:rPr>
        <w:t>params.txt</w:t>
      </w:r>
    </w:p>
    <w:p w:rsidR="00620A54" w:rsidRPr="004D7B46" w:rsidRDefault="00620A54" w:rsidP="004D7B46">
      <w:pPr>
        <w:pStyle w:val="Code"/>
        <w:jc w:val="both"/>
      </w:pPr>
      <w:r w:rsidRPr="004D7B46">
        <w:t>nmeanvar = 2</w:t>
      </w:r>
    </w:p>
    <w:p w:rsidR="00620A54" w:rsidRPr="004D7B46" w:rsidRDefault="00620A54" w:rsidP="004D7B46">
      <w:pPr>
        <w:pStyle w:val="Code"/>
        <w:jc w:val="both"/>
      </w:pPr>
      <w:r w:rsidRPr="004D7B46">
        <w:t>u</w:t>
      </w:r>
    </w:p>
    <w:p w:rsidR="00620A54" w:rsidRPr="004D7B46" w:rsidRDefault="00620A54" w:rsidP="004D7B46">
      <w:pPr>
        <w:pStyle w:val="Code"/>
        <w:jc w:val="both"/>
      </w:pPr>
      <w:r w:rsidRPr="004D7B46">
        <w:t>v</w:t>
      </w:r>
    </w:p>
    <w:p w:rsidR="00620A54" w:rsidRPr="004D7B46" w:rsidRDefault="00620A54" w:rsidP="004D7B46">
      <w:pPr>
        <w:pStyle w:val="Heading4"/>
        <w:jc w:val="both"/>
        <w:rPr>
          <w:lang w:val="en-US"/>
        </w:rPr>
      </w:pPr>
      <w:r w:rsidRPr="004D7B46">
        <w:rPr>
          <w:lang w:val="en-US"/>
        </w:rPr>
        <w:t>Fixed point output</w:t>
      </w:r>
    </w:p>
    <w:p w:rsidR="00620A54" w:rsidRPr="004D7B46" w:rsidRDefault="00620A54" w:rsidP="004D7B46">
      <w:pPr>
        <w:pStyle w:val="BodyText"/>
        <w:rPr>
          <w:lang w:val="en-US"/>
        </w:rPr>
      </w:pPr>
      <w:r w:rsidRPr="004D7B46">
        <w:rPr>
          <w:lang w:val="en-US"/>
        </w:rPr>
        <w:t xml:space="preserve">Fixed point output allows the user to select one or more locations for which a time series of data is stored. This output describes a time-series of one or more variables at one point in the model domain. To make use of this option, the user must specify the number of output locations using the </w:t>
      </w:r>
      <w:r w:rsidRPr="004D7B46">
        <w:rPr>
          <w:i/>
          <w:lang w:val="en-US"/>
        </w:rPr>
        <w:t>npoints</w:t>
      </w:r>
      <w:r w:rsidRPr="004D7B46">
        <w:rPr>
          <w:lang w:val="en-US"/>
        </w:rPr>
        <w:t xml:space="preserve"> keyword in </w:t>
      </w:r>
      <w:r w:rsidRPr="004D7B46">
        <w:rPr>
          <w:i/>
          <w:lang w:val="en-US"/>
        </w:rPr>
        <w:t>params.txt</w:t>
      </w:r>
      <w:r w:rsidRPr="004D7B46">
        <w:rPr>
          <w:lang w:val="en-US"/>
        </w:rPr>
        <w:t xml:space="preserve">, immediately followed by one line per output location describing the location coordinates, the number of output variables requested at that location and the names of the output variables to be included. The location coordinates are given separately as x-coordinate and y-coordinate and in world coordinates. XBeach will link the output location to the nearest computational point. The variable names, including the </w:t>
      </w:r>
      <w:r w:rsidRPr="004D7B46">
        <w:rPr>
          <w:lang w:val="en-US"/>
        </w:rPr>
        <w:lastRenderedPageBreak/>
        <w:t>last name, must be followed by a hash symbol (#). Fixed point output significantly reduces the amount of data written to file in each time step and is therefore particularly suitable for high temporal resolution output.</w:t>
      </w:r>
    </w:p>
    <w:p w:rsidR="00620A54" w:rsidRPr="004D7B46" w:rsidRDefault="00620A54" w:rsidP="004D7B46">
      <w:pPr>
        <w:pStyle w:val="BodyText"/>
        <w:rPr>
          <w:lang w:val="en-US"/>
        </w:rPr>
      </w:pPr>
      <w:r w:rsidRPr="004D7B46">
        <w:rPr>
          <w:lang w:val="en-US"/>
        </w:rPr>
        <w:t xml:space="preserve">An example with two output locations is given below. The first point is located on the offshore boundary (x = 0.0) and somewhere in the middle of the model domain in y-direction (y = 800.0). This location has two output variables, </w:t>
      </w:r>
      <w:r w:rsidRPr="004D7B46">
        <w:rPr>
          <w:i/>
          <w:lang w:val="en-US"/>
        </w:rPr>
        <w:t>u</w:t>
      </w:r>
      <w:r w:rsidRPr="004D7B46">
        <w:rPr>
          <w:lang w:val="en-US"/>
        </w:rPr>
        <w:t xml:space="preserve"> and </w:t>
      </w:r>
      <w:r w:rsidRPr="004D7B46">
        <w:rPr>
          <w:i/>
          <w:lang w:val="en-US"/>
        </w:rPr>
        <w:t>v</w:t>
      </w:r>
      <w:r w:rsidRPr="004D7B46">
        <w:rPr>
          <w:lang w:val="en-US"/>
        </w:rPr>
        <w:t xml:space="preserve">. The second point is located on the lateral boundary (y = 1600.0) and somewhere in the middle of the domain in x-direction (x = 2000.0). This location has four output variables: </w:t>
      </w:r>
      <w:r w:rsidRPr="004D7B46">
        <w:rPr>
          <w:i/>
          <w:lang w:val="en-US"/>
        </w:rPr>
        <w:t xml:space="preserve">H, zs, zb </w:t>
      </w:r>
      <w:r w:rsidRPr="004D7B46">
        <w:rPr>
          <w:lang w:val="en-US"/>
        </w:rPr>
        <w:t>and</w:t>
      </w:r>
      <w:r w:rsidRPr="004D7B46">
        <w:rPr>
          <w:i/>
          <w:lang w:val="en-US"/>
        </w:rPr>
        <w:t xml:space="preserve"> D</w:t>
      </w:r>
      <w:r w:rsidRPr="004D7B46">
        <w:rPr>
          <w:lang w:val="en-US"/>
        </w:rPr>
        <w:t>.</w:t>
      </w:r>
    </w:p>
    <w:p w:rsidR="00620A54" w:rsidRPr="004D7B46" w:rsidRDefault="00620A54" w:rsidP="004D7B46">
      <w:pPr>
        <w:pStyle w:val="Codeheader"/>
        <w:rPr>
          <w:lang w:val="nl-NL"/>
        </w:rPr>
      </w:pPr>
      <w:r w:rsidRPr="004D7B46">
        <w:rPr>
          <w:lang w:val="nl-NL"/>
        </w:rPr>
        <w:t>params.txt</w:t>
      </w:r>
    </w:p>
    <w:p w:rsidR="00620A54" w:rsidRPr="004D7B46" w:rsidRDefault="00620A54" w:rsidP="004D7B46">
      <w:pPr>
        <w:pStyle w:val="Code"/>
        <w:jc w:val="both"/>
        <w:rPr>
          <w:lang w:val="nl-NL"/>
        </w:rPr>
      </w:pPr>
      <w:r w:rsidRPr="004D7B46">
        <w:rPr>
          <w:lang w:val="nl-NL"/>
        </w:rPr>
        <w:t>npoints = 2</w:t>
      </w:r>
    </w:p>
    <w:p w:rsidR="00620A54" w:rsidRPr="004D7B46" w:rsidRDefault="00620A54" w:rsidP="004D7B46">
      <w:pPr>
        <w:pStyle w:val="Code"/>
        <w:jc w:val="both"/>
        <w:rPr>
          <w:lang w:val="nl-NL"/>
        </w:rPr>
      </w:pPr>
      <w:r w:rsidRPr="004D7B46">
        <w:rPr>
          <w:lang w:val="nl-NL"/>
        </w:rPr>
        <w:t>0. 800. 6 H#zs#zb#D#u#v#</w:t>
      </w:r>
    </w:p>
    <w:p w:rsidR="00620A54" w:rsidRPr="004D7B46" w:rsidRDefault="00620A54" w:rsidP="004D7B46">
      <w:pPr>
        <w:pStyle w:val="Code"/>
        <w:jc w:val="both"/>
        <w:rPr>
          <w:lang w:val="nl-NL"/>
        </w:rPr>
      </w:pPr>
      <w:r w:rsidRPr="004D7B46">
        <w:rPr>
          <w:lang w:val="nl-NL"/>
        </w:rPr>
        <w:t>2000. 1600. 6 H#zs#zb#D#u#v#</w:t>
      </w:r>
    </w:p>
    <w:p w:rsidR="00620A54" w:rsidRPr="004D7B46" w:rsidRDefault="00620A54" w:rsidP="004D7B46">
      <w:pPr>
        <w:pStyle w:val="Heading4"/>
        <w:jc w:val="both"/>
        <w:rPr>
          <w:lang w:val="en-US"/>
        </w:rPr>
      </w:pPr>
      <w:r w:rsidRPr="004D7B46">
        <w:rPr>
          <w:lang w:val="en-US"/>
        </w:rPr>
        <w:t>Run-up gauge output</w:t>
      </w:r>
    </w:p>
    <w:p w:rsidR="00620A54" w:rsidRPr="004D7B46" w:rsidRDefault="00620A54" w:rsidP="004D7B46">
      <w:pPr>
        <w:pStyle w:val="BodyText"/>
        <w:rPr>
          <w:lang w:val="en-US"/>
        </w:rPr>
      </w:pPr>
      <w:r w:rsidRPr="004D7B46">
        <w:rPr>
          <w:lang w:val="en-US"/>
        </w:rPr>
        <w:t>Run-up gauge output describes a time-series of a number of variables at the (moving) waterline. In this case XBeach scans in an x-directional transect defined by the user for the location of the waterline. Output information is recorded for this point. This is particularly useful to keep track of run-up levels in cross-shore transects.</w:t>
      </w:r>
    </w:p>
    <w:p w:rsidR="00620A54" w:rsidRPr="004D7B46" w:rsidRDefault="00620A54" w:rsidP="004D7B46">
      <w:pPr>
        <w:pStyle w:val="BodyText"/>
        <w:rPr>
          <w:lang w:val="en-US"/>
        </w:rPr>
      </w:pPr>
      <w:r w:rsidRPr="004D7B46">
        <w:rPr>
          <w:lang w:val="en-US"/>
        </w:rPr>
        <w:t xml:space="preserve">The definition of run-up gauges is similar to the definition of fixed point output. The user needs to specify the number of run-up gauges using the </w:t>
      </w:r>
      <w:r w:rsidRPr="004D7B46">
        <w:rPr>
          <w:i/>
          <w:lang w:val="en-US"/>
        </w:rPr>
        <w:t>nrugauge</w:t>
      </w:r>
      <w:r w:rsidRPr="004D7B46">
        <w:rPr>
          <w:lang w:val="en-US"/>
        </w:rPr>
        <w:t xml:space="preserve"> keyword in </w:t>
      </w:r>
      <w:r w:rsidRPr="004D7B46">
        <w:rPr>
          <w:i/>
          <w:lang w:val="en-US"/>
        </w:rPr>
        <w:t>params.txt</w:t>
      </w:r>
      <w:r w:rsidRPr="004D7B46">
        <w:rPr>
          <w:lang w:val="en-US"/>
        </w:rPr>
        <w:t>, immediately followed by one line per output location describing the location coordinates, the number of output variables requested at that location and the names of the output variable to be included as with fixed point output. The only difference is that XBeach will link the output location to the nearest computational cross-shore transect rather than just the nearest computational point.</w:t>
      </w:r>
    </w:p>
    <w:p w:rsidR="00620A54" w:rsidRPr="004D7B46" w:rsidRDefault="00620A54" w:rsidP="004D7B46">
      <w:pPr>
        <w:pStyle w:val="Heading3"/>
        <w:jc w:val="both"/>
        <w:rPr>
          <w:lang w:val="en-US"/>
        </w:rPr>
      </w:pPr>
      <w:bookmarkStart w:id="170" w:name="_Ref285459027"/>
      <w:bookmarkStart w:id="171" w:name="_Toc285701685"/>
      <w:bookmarkStart w:id="172" w:name="_Toc412018086"/>
      <w:r w:rsidRPr="004D7B46">
        <w:rPr>
          <w:lang w:val="en-US"/>
        </w:rPr>
        <w:t>Output times</w:t>
      </w:r>
      <w:bookmarkEnd w:id="170"/>
      <w:bookmarkEnd w:id="171"/>
      <w:bookmarkEnd w:id="172"/>
    </w:p>
    <w:p w:rsidR="00620A54" w:rsidRPr="004D7B46" w:rsidRDefault="00620A54" w:rsidP="004D7B46">
      <w:pPr>
        <w:pStyle w:val="BodyText"/>
        <w:rPr>
          <w:lang w:val="en-US"/>
        </w:rPr>
      </w:pPr>
      <w:r w:rsidRPr="004D7B46">
        <w:rPr>
          <w:lang w:val="en-US"/>
        </w:rPr>
        <w:t xml:space="preserve">The user may determine the output times for regular spatial output variables, time averaged spatial variables and point location variables individually. Run-up gauge output and fixed point output are given at the same moments in time. For all three types of output the user may choose to either state a fixed interval time at which output is given or supply an external file containing times at which output should be given or a combination of both. </w:t>
      </w:r>
    </w:p>
    <w:p w:rsidR="00620A54" w:rsidRPr="004D7B46" w:rsidRDefault="00620A54" w:rsidP="004D7B46">
      <w:pPr>
        <w:pStyle w:val="Heading4"/>
        <w:jc w:val="both"/>
        <w:rPr>
          <w:lang w:val="en-US"/>
        </w:rPr>
      </w:pPr>
      <w:r w:rsidRPr="004D7B46">
        <w:rPr>
          <w:lang w:val="en-US"/>
        </w:rPr>
        <w:t>Output at fixed intervals</w:t>
      </w:r>
    </w:p>
    <w:p w:rsidR="00620A54" w:rsidRPr="004D7B46" w:rsidRDefault="00620A54" w:rsidP="004D7B46">
      <w:pPr>
        <w:pStyle w:val="BodyText"/>
        <w:rPr>
          <w:lang w:val="en-US"/>
        </w:rPr>
      </w:pPr>
      <w:r w:rsidRPr="004D7B46">
        <w:rPr>
          <w:lang w:val="en-US"/>
        </w:rPr>
        <w:t xml:space="preserve">The user should define a point in time after the start of the simulation at which the first output is generated for fixed interval output. The user can do this by using the </w:t>
      </w:r>
      <w:r w:rsidRPr="004D7B46">
        <w:rPr>
          <w:i/>
          <w:lang w:val="en-US"/>
        </w:rPr>
        <w:t>tstart</w:t>
      </w:r>
      <w:r w:rsidRPr="004D7B46">
        <w:rPr>
          <w:lang w:val="en-US"/>
        </w:rPr>
        <w:t xml:space="preserve"> keyword in </w:t>
      </w:r>
      <w:r w:rsidRPr="004D7B46">
        <w:rPr>
          <w:i/>
          <w:lang w:val="en-US"/>
        </w:rPr>
        <w:t>params.txt</w:t>
      </w:r>
      <w:r w:rsidRPr="004D7B46">
        <w:rPr>
          <w:lang w:val="en-US"/>
        </w:rPr>
        <w:t xml:space="preserve">. All output that is being generated at fixed intervals uses </w:t>
      </w:r>
      <w:r w:rsidRPr="004D7B46">
        <w:rPr>
          <w:i/>
          <w:lang w:val="en-US"/>
        </w:rPr>
        <w:t>tstart</w:t>
      </w:r>
      <w:r w:rsidRPr="004D7B46">
        <w:rPr>
          <w:lang w:val="en-US"/>
        </w:rPr>
        <w:t xml:space="preserve"> as their base. The interval for instantaneous spatial output is given by the </w:t>
      </w:r>
      <w:r w:rsidRPr="004D7B46">
        <w:rPr>
          <w:i/>
          <w:lang w:val="en-US"/>
        </w:rPr>
        <w:t>tintg</w:t>
      </w:r>
      <w:r w:rsidRPr="004D7B46">
        <w:rPr>
          <w:lang w:val="en-US"/>
        </w:rPr>
        <w:t xml:space="preserve"> keyword. The keywords for the interval of time-averaged spatial output and point output are </w:t>
      </w:r>
      <w:r w:rsidRPr="004D7B46">
        <w:rPr>
          <w:i/>
          <w:lang w:val="en-US"/>
        </w:rPr>
        <w:t>tintm</w:t>
      </w:r>
      <w:r w:rsidRPr="004D7B46">
        <w:rPr>
          <w:lang w:val="en-US"/>
        </w:rPr>
        <w:t xml:space="preserve"> and </w:t>
      </w:r>
      <w:r w:rsidRPr="004D7B46">
        <w:rPr>
          <w:i/>
          <w:lang w:val="en-US"/>
        </w:rPr>
        <w:t>tintp</w:t>
      </w:r>
      <w:r w:rsidRPr="004D7B46">
        <w:rPr>
          <w:lang w:val="en-US"/>
        </w:rPr>
        <w:t xml:space="preserve"> respectively, where </w:t>
      </w:r>
      <w:r w:rsidRPr="004D7B46">
        <w:rPr>
          <w:i/>
          <w:lang w:val="en-US"/>
        </w:rPr>
        <w:t>tintp</w:t>
      </w:r>
      <w:r w:rsidRPr="004D7B46">
        <w:rPr>
          <w:lang w:val="en-US"/>
        </w:rPr>
        <w:t xml:space="preserve"> is used both for fixed point and run-up gauge output. Note that </w:t>
      </w:r>
      <w:r w:rsidRPr="004D7B46">
        <w:rPr>
          <w:i/>
          <w:lang w:val="en-US"/>
        </w:rPr>
        <w:t>tintg</w:t>
      </w:r>
      <w:r w:rsidRPr="004D7B46">
        <w:rPr>
          <w:lang w:val="en-US"/>
        </w:rPr>
        <w:t xml:space="preserve">, </w:t>
      </w:r>
      <w:r w:rsidRPr="004D7B46">
        <w:rPr>
          <w:i/>
          <w:lang w:val="en-US"/>
        </w:rPr>
        <w:t>tintm</w:t>
      </w:r>
      <w:r w:rsidRPr="004D7B46">
        <w:rPr>
          <w:lang w:val="en-US"/>
        </w:rPr>
        <w:t xml:space="preserve"> and </w:t>
      </w:r>
      <w:r w:rsidRPr="004D7B46">
        <w:rPr>
          <w:i/>
          <w:lang w:val="en-US"/>
        </w:rPr>
        <w:t>tintp</w:t>
      </w:r>
      <w:r w:rsidRPr="004D7B46">
        <w:rPr>
          <w:lang w:val="en-US"/>
        </w:rPr>
        <w:t xml:space="preserve"> supersede the older </w:t>
      </w:r>
      <w:r w:rsidRPr="004D7B46">
        <w:rPr>
          <w:i/>
          <w:lang w:val="en-US"/>
        </w:rPr>
        <w:t>tint</w:t>
      </w:r>
      <w:r w:rsidRPr="004D7B46">
        <w:rPr>
          <w:lang w:val="en-US"/>
        </w:rPr>
        <w:t xml:space="preserve"> parameter that is valid for all types of output. The default value of </w:t>
      </w:r>
      <w:r w:rsidRPr="004D7B46">
        <w:rPr>
          <w:i/>
          <w:lang w:val="en-US"/>
        </w:rPr>
        <w:t>tintg</w:t>
      </w:r>
      <w:r w:rsidRPr="004D7B46">
        <w:rPr>
          <w:lang w:val="en-US"/>
        </w:rPr>
        <w:t xml:space="preserve"> is one second. If </w:t>
      </w:r>
      <w:r w:rsidRPr="004D7B46">
        <w:rPr>
          <w:i/>
          <w:lang w:val="en-US"/>
        </w:rPr>
        <w:t>tintp</w:t>
      </w:r>
      <w:r w:rsidRPr="004D7B46">
        <w:rPr>
          <w:lang w:val="en-US"/>
        </w:rPr>
        <w:t xml:space="preserve"> or </w:t>
      </w:r>
      <w:r w:rsidRPr="004D7B46">
        <w:rPr>
          <w:i/>
          <w:lang w:val="en-US"/>
        </w:rPr>
        <w:t>tintm</w:t>
      </w:r>
      <w:r w:rsidRPr="004D7B46">
        <w:rPr>
          <w:lang w:val="en-US"/>
        </w:rPr>
        <w:t xml:space="preserve"> is not stated, but output is declared (</w:t>
      </w:r>
      <w:r w:rsidRPr="004D7B46">
        <w:rPr>
          <w:i/>
          <w:lang w:val="en-US"/>
        </w:rPr>
        <w:t>npoints</w:t>
      </w:r>
      <w:r w:rsidRPr="004D7B46">
        <w:rPr>
          <w:lang w:val="en-US"/>
        </w:rPr>
        <w:t xml:space="preserve">, </w:t>
      </w:r>
      <w:r w:rsidRPr="004D7B46">
        <w:rPr>
          <w:i/>
          <w:lang w:val="en-US"/>
        </w:rPr>
        <w:t>nrugauge</w:t>
      </w:r>
      <w:r w:rsidRPr="004D7B46">
        <w:rPr>
          <w:lang w:val="en-US"/>
        </w:rPr>
        <w:t xml:space="preserve"> or </w:t>
      </w:r>
      <w:r w:rsidRPr="004D7B46">
        <w:rPr>
          <w:i/>
          <w:lang w:val="en-US"/>
        </w:rPr>
        <w:t>nmeanvar</w:t>
      </w:r>
      <w:r w:rsidRPr="004D7B46">
        <w:rPr>
          <w:lang w:val="en-US"/>
        </w:rPr>
        <w:t xml:space="preserve"> is stated larger than zero), XBeach assumes the same output interval as </w:t>
      </w:r>
      <w:r w:rsidRPr="004D7B46">
        <w:rPr>
          <w:i/>
          <w:lang w:val="en-US"/>
        </w:rPr>
        <w:t>tintg</w:t>
      </w:r>
      <w:r w:rsidRPr="004D7B46">
        <w:rPr>
          <w:lang w:val="en-US"/>
        </w:rPr>
        <w:t>. An example of the definition of fixed intervals is given below.</w:t>
      </w:r>
    </w:p>
    <w:p w:rsidR="00620A54" w:rsidRPr="004D7B46" w:rsidRDefault="00620A54" w:rsidP="004D7B46">
      <w:pPr>
        <w:pStyle w:val="Codeheader"/>
        <w:rPr>
          <w:lang w:val="en-US"/>
        </w:rPr>
      </w:pPr>
      <w:r w:rsidRPr="004D7B46">
        <w:rPr>
          <w:lang w:val="en-US"/>
        </w:rPr>
        <w:t>params.txt</w:t>
      </w:r>
    </w:p>
    <w:p w:rsidR="00620A54" w:rsidRPr="004D7B46" w:rsidRDefault="00620A54" w:rsidP="004D7B46">
      <w:pPr>
        <w:pStyle w:val="Code"/>
        <w:jc w:val="both"/>
      </w:pPr>
      <w:r w:rsidRPr="004D7B46">
        <w:t>tstart = 100.</w:t>
      </w:r>
    </w:p>
    <w:p w:rsidR="00620A54" w:rsidRPr="004D7B46" w:rsidRDefault="00620A54" w:rsidP="004D7B46">
      <w:pPr>
        <w:pStyle w:val="Code"/>
        <w:jc w:val="both"/>
      </w:pPr>
      <w:r w:rsidRPr="004D7B46">
        <w:t>tintg = 100.</w:t>
      </w:r>
    </w:p>
    <w:p w:rsidR="00620A54" w:rsidRPr="004D7B46" w:rsidRDefault="00620A54" w:rsidP="004D7B46">
      <w:pPr>
        <w:pStyle w:val="Code"/>
        <w:jc w:val="both"/>
      </w:pPr>
      <w:r w:rsidRPr="004D7B46">
        <w:t>tintp = 2.</w:t>
      </w:r>
    </w:p>
    <w:p w:rsidR="00620A54" w:rsidRPr="004D7B46" w:rsidRDefault="00620A54" w:rsidP="004D7B46">
      <w:pPr>
        <w:pStyle w:val="Code"/>
        <w:jc w:val="both"/>
      </w:pPr>
      <w:r w:rsidRPr="004D7B46">
        <w:lastRenderedPageBreak/>
        <w:t>tintm = 3600.</w:t>
      </w:r>
    </w:p>
    <w:p w:rsidR="00620A54" w:rsidRPr="004D7B46" w:rsidRDefault="00620A54" w:rsidP="004D7B46">
      <w:pPr>
        <w:pStyle w:val="BodyText"/>
        <w:rPr>
          <w:lang w:val="en-US"/>
        </w:rPr>
      </w:pPr>
      <w:r w:rsidRPr="004D7B46">
        <w:rPr>
          <w:lang w:val="en-US"/>
        </w:rPr>
        <w:t xml:space="preserve">In the case of instantaneous spatial output and point output, the first output is given at </w:t>
      </w:r>
      <w:r w:rsidRPr="004D7B46">
        <w:rPr>
          <w:i/>
          <w:lang w:val="en-US"/>
        </w:rPr>
        <w:t>tstart</w:t>
      </w:r>
      <w:r w:rsidRPr="004D7B46">
        <w:rPr>
          <w:lang w:val="en-US"/>
        </w:rPr>
        <w:t xml:space="preserve">. In the case of time-averaged spatial variables, the first output is given at </w:t>
      </w:r>
      <w:r w:rsidRPr="004D7B46">
        <w:rPr>
          <w:i/>
          <w:lang w:val="en-US"/>
        </w:rPr>
        <w:t>tstart</w:t>
      </w:r>
      <w:r w:rsidRPr="004D7B46">
        <w:rPr>
          <w:lang w:val="en-US"/>
        </w:rPr>
        <w:t>+</w:t>
      </w:r>
      <w:r w:rsidRPr="004D7B46">
        <w:rPr>
          <w:i/>
          <w:lang w:val="en-US"/>
        </w:rPr>
        <w:t>tintm</w:t>
      </w:r>
      <w:r w:rsidRPr="004D7B46">
        <w:rPr>
          <w:lang w:val="en-US"/>
        </w:rPr>
        <w:t xml:space="preserve">. This output represents the average condition over the interval between </w:t>
      </w:r>
      <w:r w:rsidRPr="004D7B46">
        <w:rPr>
          <w:i/>
          <w:lang w:val="en-US"/>
        </w:rPr>
        <w:t>tstart</w:t>
      </w:r>
      <w:r w:rsidRPr="004D7B46">
        <w:rPr>
          <w:lang w:val="en-US"/>
        </w:rPr>
        <w:t xml:space="preserve"> and </w:t>
      </w:r>
      <w:r w:rsidRPr="004D7B46">
        <w:rPr>
          <w:i/>
          <w:lang w:val="en-US"/>
        </w:rPr>
        <w:t>tstart</w:t>
      </w:r>
      <w:r w:rsidRPr="004D7B46">
        <w:rPr>
          <w:lang w:val="en-US"/>
        </w:rPr>
        <w:t>+</w:t>
      </w:r>
      <w:r w:rsidRPr="004D7B46">
        <w:rPr>
          <w:i/>
          <w:lang w:val="en-US"/>
        </w:rPr>
        <w:t>tintm</w:t>
      </w:r>
      <w:r w:rsidRPr="004D7B46">
        <w:rPr>
          <w:lang w:val="en-US"/>
        </w:rPr>
        <w:t xml:space="preserve">. </w:t>
      </w:r>
    </w:p>
    <w:p w:rsidR="00620A54" w:rsidRPr="004D7B46" w:rsidRDefault="00620A54" w:rsidP="004D7B46">
      <w:pPr>
        <w:pStyle w:val="Heading4"/>
        <w:jc w:val="both"/>
        <w:rPr>
          <w:lang w:val="en-US"/>
        </w:rPr>
      </w:pPr>
      <w:r w:rsidRPr="004D7B46">
        <w:rPr>
          <w:lang w:val="en-US"/>
        </w:rPr>
        <w:t>Output times defined by external file</w:t>
      </w:r>
    </w:p>
    <w:p w:rsidR="00620A54" w:rsidRPr="004D7B46" w:rsidRDefault="00620A54" w:rsidP="004D7B46">
      <w:pPr>
        <w:pStyle w:val="BodyText"/>
        <w:rPr>
          <w:lang w:val="en-US"/>
        </w:rPr>
      </w:pPr>
      <w:r w:rsidRPr="004D7B46">
        <w:rPr>
          <w:lang w:val="en-US"/>
        </w:rPr>
        <w:t xml:space="preserve">The user is given the option to have output at a set of points in time that are not separated by regular intervals. In this case the user must supply an additional file for each output type. The user specifies the name of the output time series file for instantaneous spatial output using the </w:t>
      </w:r>
      <w:r w:rsidRPr="004D7B46">
        <w:rPr>
          <w:i/>
          <w:lang w:val="en-US"/>
        </w:rPr>
        <w:t>tsglobal</w:t>
      </w:r>
      <w:r w:rsidRPr="004D7B46">
        <w:rPr>
          <w:lang w:val="en-US"/>
        </w:rPr>
        <w:t xml:space="preserve"> keyword. The keywords for time series files for time-averaged spatial output and point output are </w:t>
      </w:r>
      <w:r w:rsidRPr="004D7B46">
        <w:rPr>
          <w:i/>
          <w:lang w:val="en-US"/>
        </w:rPr>
        <w:t>tsmean</w:t>
      </w:r>
      <w:r w:rsidRPr="004D7B46">
        <w:rPr>
          <w:lang w:val="en-US"/>
        </w:rPr>
        <w:t xml:space="preserve"> and </w:t>
      </w:r>
      <w:r w:rsidRPr="004D7B46">
        <w:rPr>
          <w:i/>
          <w:lang w:val="en-US"/>
        </w:rPr>
        <w:t>tspoint</w:t>
      </w:r>
      <w:r w:rsidRPr="004D7B46">
        <w:rPr>
          <w:lang w:val="en-US"/>
        </w:rPr>
        <w:t xml:space="preserve"> respectively, where </w:t>
      </w:r>
      <w:r w:rsidRPr="004D7B46">
        <w:rPr>
          <w:i/>
          <w:lang w:val="en-US"/>
        </w:rPr>
        <w:t>tspoint</w:t>
      </w:r>
      <w:r w:rsidRPr="004D7B46">
        <w:rPr>
          <w:lang w:val="en-US"/>
        </w:rPr>
        <w:t xml:space="preserve"> is again used for both fixed point and run-up gauge output. All time series files must contain on the first line the number of output times followed by every output time on a new line. An example of such irregular output time definition is given below.</w:t>
      </w:r>
    </w:p>
    <w:p w:rsidR="00620A54" w:rsidRPr="004D7B46" w:rsidRDefault="00620A54" w:rsidP="004D7B46">
      <w:pPr>
        <w:pStyle w:val="Codeheader"/>
        <w:rPr>
          <w:lang w:val="en-US"/>
        </w:rPr>
      </w:pPr>
      <w:r w:rsidRPr="004D7B46">
        <w:rPr>
          <w:lang w:val="en-US"/>
        </w:rPr>
        <w:t>params.txt</w:t>
      </w:r>
    </w:p>
    <w:p w:rsidR="00620A54" w:rsidRPr="004D7B46" w:rsidRDefault="00620A54" w:rsidP="004D7B46">
      <w:pPr>
        <w:pStyle w:val="Code"/>
        <w:jc w:val="both"/>
      </w:pPr>
      <w:r w:rsidRPr="004D7B46">
        <w:t>tsglobal= timeseries1.txt</w:t>
      </w:r>
    </w:p>
    <w:p w:rsidR="00620A54" w:rsidRPr="004D7B46" w:rsidRDefault="00620A54" w:rsidP="004D7B46">
      <w:pPr>
        <w:pStyle w:val="Code"/>
        <w:jc w:val="both"/>
      </w:pPr>
      <w:r w:rsidRPr="004D7B46">
        <w:t>tspoints = timeseries2.txt</w:t>
      </w:r>
    </w:p>
    <w:p w:rsidR="00620A54" w:rsidRPr="004D7B46" w:rsidRDefault="00620A54" w:rsidP="004D7B46">
      <w:pPr>
        <w:pStyle w:val="Code"/>
        <w:jc w:val="both"/>
      </w:pPr>
      <w:r w:rsidRPr="004D7B46">
        <w:t>tsmean= timeseries3.txt</w:t>
      </w:r>
    </w:p>
    <w:p w:rsidR="00620A54" w:rsidRPr="004D7B46" w:rsidRDefault="00620A54" w:rsidP="004D7B46">
      <w:pPr>
        <w:pStyle w:val="Codeheader"/>
        <w:rPr>
          <w:lang w:val="en-US"/>
        </w:rPr>
      </w:pPr>
      <w:r w:rsidRPr="004D7B46">
        <w:rPr>
          <w:lang w:val="en-US"/>
        </w:rPr>
        <w:t>timeseries1.txt</w:t>
      </w:r>
    </w:p>
    <w:p w:rsidR="00620A54" w:rsidRPr="004D7B46" w:rsidRDefault="00620A54" w:rsidP="004D7B46">
      <w:pPr>
        <w:pStyle w:val="Code"/>
        <w:jc w:val="both"/>
      </w:pPr>
      <w:r w:rsidRPr="004D7B46">
        <w:t>18</w:t>
      </w:r>
    </w:p>
    <w:p w:rsidR="00620A54" w:rsidRPr="004D7B46" w:rsidRDefault="00620A54" w:rsidP="004D7B46">
      <w:pPr>
        <w:pStyle w:val="Code"/>
        <w:jc w:val="both"/>
      </w:pPr>
      <w:r w:rsidRPr="004D7B46">
        <w:t>0.05</w:t>
      </w:r>
    </w:p>
    <w:p w:rsidR="00620A54" w:rsidRPr="004D7B46" w:rsidRDefault="00620A54" w:rsidP="004D7B46">
      <w:pPr>
        <w:pStyle w:val="Code"/>
        <w:jc w:val="both"/>
      </w:pPr>
      <w:r w:rsidRPr="004D7B46">
        <w:t>0.15</w:t>
      </w:r>
    </w:p>
    <w:p w:rsidR="00620A54" w:rsidRPr="004D7B46" w:rsidRDefault="00620A54" w:rsidP="004D7B46">
      <w:pPr>
        <w:pStyle w:val="Code"/>
        <w:jc w:val="both"/>
      </w:pPr>
      <w:r w:rsidRPr="004D7B46">
        <w:t>0.2</w:t>
      </w:r>
    </w:p>
    <w:p w:rsidR="00620A54" w:rsidRPr="004D7B46" w:rsidRDefault="00620A54" w:rsidP="004D7B46">
      <w:pPr>
        <w:pStyle w:val="Code"/>
        <w:jc w:val="both"/>
      </w:pPr>
      <w:r w:rsidRPr="004D7B46">
        <w:t>0.8</w:t>
      </w:r>
    </w:p>
    <w:p w:rsidR="00620A54" w:rsidRPr="004D7B46" w:rsidRDefault="00620A54" w:rsidP="004D7B46">
      <w:pPr>
        <w:pStyle w:val="Code"/>
        <w:jc w:val="both"/>
      </w:pPr>
      <w:r w:rsidRPr="004D7B46">
        <w:t>12.0</w:t>
      </w:r>
    </w:p>
    <w:p w:rsidR="00620A54" w:rsidRPr="004D7B46" w:rsidRDefault="00620A54" w:rsidP="004D7B46">
      <w:pPr>
        <w:pStyle w:val="Code"/>
        <w:jc w:val="both"/>
      </w:pPr>
      <w:r w:rsidRPr="004D7B46">
        <w:t>12.5</w:t>
      </w:r>
    </w:p>
    <w:p w:rsidR="00620A54" w:rsidRPr="004D7B46" w:rsidRDefault="00620A54" w:rsidP="004D7B46">
      <w:pPr>
        <w:pStyle w:val="Code"/>
        <w:jc w:val="both"/>
      </w:pPr>
      <w:r w:rsidRPr="004D7B46">
        <w:t>19.124</w:t>
      </w:r>
    </w:p>
    <w:p w:rsidR="00620A54" w:rsidRPr="004D7B46" w:rsidRDefault="00620A54" w:rsidP="004D7B46">
      <w:pPr>
        <w:pStyle w:val="Code"/>
        <w:jc w:val="both"/>
      </w:pPr>
      <w:r w:rsidRPr="004D7B46">
        <w:t>30.</w:t>
      </w:r>
    </w:p>
    <w:p w:rsidR="00620A54" w:rsidRPr="004D7B46" w:rsidRDefault="00620A54" w:rsidP="004D7B46">
      <w:pPr>
        <w:pStyle w:val="Code"/>
        <w:jc w:val="both"/>
      </w:pPr>
      <w:r w:rsidRPr="004D7B46">
        <w:t>60.</w:t>
      </w:r>
    </w:p>
    <w:p w:rsidR="00620A54" w:rsidRPr="004D7B46" w:rsidRDefault="00620A54" w:rsidP="004D7B46">
      <w:pPr>
        <w:pStyle w:val="Code"/>
        <w:jc w:val="both"/>
      </w:pPr>
      <w:r w:rsidRPr="004D7B46">
        <w:t>90.</w:t>
      </w:r>
    </w:p>
    <w:p w:rsidR="00620A54" w:rsidRPr="004D7B46" w:rsidRDefault="00620A54" w:rsidP="004D7B46">
      <w:pPr>
        <w:pStyle w:val="Code"/>
        <w:jc w:val="both"/>
      </w:pPr>
      <w:r w:rsidRPr="004D7B46">
        <w:t>120.</w:t>
      </w:r>
    </w:p>
    <w:p w:rsidR="00620A54" w:rsidRPr="004D7B46" w:rsidRDefault="00620A54" w:rsidP="004D7B46">
      <w:pPr>
        <w:pStyle w:val="Code"/>
        <w:jc w:val="both"/>
      </w:pPr>
      <w:r w:rsidRPr="004D7B46">
        <w:t>150.</w:t>
      </w:r>
    </w:p>
    <w:p w:rsidR="00620A54" w:rsidRPr="004D7B46" w:rsidRDefault="00620A54" w:rsidP="004D7B46">
      <w:pPr>
        <w:pStyle w:val="Code"/>
        <w:jc w:val="both"/>
      </w:pPr>
      <w:r w:rsidRPr="004D7B46">
        <w:t>160.</w:t>
      </w:r>
    </w:p>
    <w:p w:rsidR="00620A54" w:rsidRPr="004D7B46" w:rsidRDefault="00620A54" w:rsidP="004D7B46">
      <w:pPr>
        <w:pStyle w:val="Code"/>
        <w:jc w:val="both"/>
      </w:pPr>
      <w:r w:rsidRPr="004D7B46">
        <w:t>170.</w:t>
      </w:r>
    </w:p>
    <w:p w:rsidR="00620A54" w:rsidRPr="004D7B46" w:rsidRDefault="00620A54" w:rsidP="004D7B46">
      <w:pPr>
        <w:pStyle w:val="Code"/>
        <w:jc w:val="both"/>
      </w:pPr>
      <w:r w:rsidRPr="004D7B46">
        <w:t>177.</w:t>
      </w:r>
    </w:p>
    <w:p w:rsidR="00620A54" w:rsidRPr="004D7B46" w:rsidRDefault="00620A54" w:rsidP="004D7B46">
      <w:pPr>
        <w:pStyle w:val="Code"/>
        <w:jc w:val="both"/>
      </w:pPr>
      <w:r w:rsidRPr="004D7B46">
        <w:t>178.</w:t>
      </w:r>
    </w:p>
    <w:p w:rsidR="00620A54" w:rsidRPr="004D7B46" w:rsidRDefault="00620A54" w:rsidP="004D7B46">
      <w:pPr>
        <w:pStyle w:val="Code"/>
        <w:jc w:val="both"/>
      </w:pPr>
      <w:r w:rsidRPr="004D7B46">
        <w:t>179.</w:t>
      </w:r>
    </w:p>
    <w:p w:rsidR="00620A54" w:rsidRPr="004D7B46" w:rsidRDefault="00620A54" w:rsidP="004D7B46">
      <w:pPr>
        <w:pStyle w:val="Code"/>
        <w:jc w:val="both"/>
      </w:pPr>
      <w:r w:rsidRPr="004D7B46">
        <w:t>180.</w:t>
      </w:r>
    </w:p>
    <w:p w:rsidR="00620A54" w:rsidRPr="004D7B46" w:rsidRDefault="00620A54" w:rsidP="004D7B46">
      <w:pPr>
        <w:pStyle w:val="BodyText"/>
        <w:rPr>
          <w:lang w:val="en-US"/>
        </w:rPr>
      </w:pPr>
      <w:r w:rsidRPr="004D7B46">
        <w:rPr>
          <w:lang w:val="en-US"/>
        </w:rPr>
        <w:t>In the case of instantaneous spatial output and point output, the first output is given at the first stated point in time. In the case of time-averaged spatial variables, the first output is given at the second stated point in time. This output represents the average condition over the interval between first and second stated point in time. Subsequent averaging is done over every interval.</w:t>
      </w:r>
    </w:p>
    <w:p w:rsidR="00620A54" w:rsidRPr="004D7B46" w:rsidRDefault="00620A54" w:rsidP="004D7B46">
      <w:pPr>
        <w:pStyle w:val="Heading4"/>
        <w:jc w:val="both"/>
        <w:rPr>
          <w:lang w:val="en-US"/>
        </w:rPr>
      </w:pPr>
      <w:r w:rsidRPr="004D7B46">
        <w:rPr>
          <w:lang w:val="en-US"/>
        </w:rPr>
        <w:t>Combinations of fixed interval and external files</w:t>
      </w:r>
    </w:p>
    <w:p w:rsidR="00620A54" w:rsidRPr="004D7B46" w:rsidRDefault="00620A54" w:rsidP="004D7B46">
      <w:pPr>
        <w:pStyle w:val="BodyText"/>
        <w:rPr>
          <w:lang w:val="en-US"/>
        </w:rPr>
      </w:pPr>
      <w:r w:rsidRPr="004D7B46">
        <w:rPr>
          <w:lang w:val="en-US"/>
        </w:rPr>
        <w:t xml:space="preserve">The user is allowed to define certain types of output using fixed intervals and others using external files. The use of an external file supersedes the use of fixed intervals. Note that </w:t>
      </w:r>
      <w:r w:rsidRPr="004D7B46">
        <w:rPr>
          <w:i/>
          <w:lang w:val="en-US"/>
        </w:rPr>
        <w:t>tstart</w:t>
      </w:r>
      <w:r w:rsidRPr="004D7B46">
        <w:rPr>
          <w:lang w:val="en-US"/>
        </w:rPr>
        <w:t xml:space="preserve"> </w:t>
      </w:r>
      <w:r w:rsidRPr="004D7B46">
        <w:rPr>
          <w:lang w:val="en-US"/>
        </w:rPr>
        <w:lastRenderedPageBreak/>
        <w:t>will only apply to output of fixed interval type. An example of mixing fixed and varying output time intervals is given below.</w:t>
      </w:r>
    </w:p>
    <w:p w:rsidR="00620A54" w:rsidRPr="004D7B46" w:rsidRDefault="00620A54" w:rsidP="004D7B46">
      <w:pPr>
        <w:pStyle w:val="Codeheader"/>
        <w:rPr>
          <w:lang w:val="en-US"/>
        </w:rPr>
      </w:pPr>
      <w:r w:rsidRPr="004D7B46">
        <w:rPr>
          <w:lang w:val="en-US"/>
        </w:rPr>
        <w:t>param.txt</w:t>
      </w:r>
    </w:p>
    <w:p w:rsidR="00620A54" w:rsidRPr="004D7B46" w:rsidRDefault="00620A54" w:rsidP="004D7B46">
      <w:pPr>
        <w:pStyle w:val="Code"/>
        <w:jc w:val="both"/>
      </w:pPr>
      <w:r w:rsidRPr="004D7B46">
        <w:t>tstart = 100.</w:t>
      </w:r>
    </w:p>
    <w:p w:rsidR="00620A54" w:rsidRPr="004D7B46" w:rsidRDefault="00620A54" w:rsidP="004D7B46">
      <w:pPr>
        <w:pStyle w:val="Code"/>
        <w:jc w:val="both"/>
      </w:pPr>
      <w:r w:rsidRPr="004D7B46">
        <w:t>tintg = 100.</w:t>
      </w:r>
    </w:p>
    <w:p w:rsidR="00620A54" w:rsidRPr="004D7B46" w:rsidRDefault="00620A54" w:rsidP="004D7B46">
      <w:pPr>
        <w:pStyle w:val="Code"/>
        <w:jc w:val="both"/>
      </w:pPr>
      <w:r w:rsidRPr="004D7B46">
        <w:t>tspoints = timeseries2.txt</w:t>
      </w:r>
    </w:p>
    <w:p w:rsidR="00620A54" w:rsidRPr="004D7B46" w:rsidRDefault="00620A54" w:rsidP="004D7B46">
      <w:pPr>
        <w:pStyle w:val="Code"/>
        <w:jc w:val="both"/>
      </w:pPr>
      <w:r w:rsidRPr="004D7B46">
        <w:t>tintm = 3600.</w:t>
      </w:r>
    </w:p>
    <w:p w:rsidR="00620A54" w:rsidRPr="004D7B46" w:rsidRDefault="00620A54" w:rsidP="004D7B46">
      <w:pPr>
        <w:pStyle w:val="Heading3"/>
        <w:jc w:val="both"/>
        <w:rPr>
          <w:lang w:val="en-US"/>
        </w:rPr>
      </w:pPr>
      <w:bookmarkStart w:id="173" w:name="_Toc285701686"/>
      <w:bookmarkStart w:id="174" w:name="_Toc412018087"/>
      <w:r w:rsidRPr="004D7B46">
        <w:rPr>
          <w:lang w:val="en-US"/>
        </w:rPr>
        <w:t>Output format</w:t>
      </w:r>
      <w:bookmarkEnd w:id="173"/>
      <w:bookmarkEnd w:id="174"/>
    </w:p>
    <w:p w:rsidR="00620A54" w:rsidRPr="004D7B46" w:rsidRDefault="00620A54" w:rsidP="004D7B46">
      <w:pPr>
        <w:pStyle w:val="BodyText"/>
        <w:rPr>
          <w:lang w:val="en-US"/>
        </w:rPr>
      </w:pPr>
      <w:r w:rsidRPr="004D7B46">
        <w:rPr>
          <w:lang w:val="en-US"/>
        </w:rPr>
        <w:t xml:space="preserve">XBeach supports two types of output: 1) Fortran binary and 2) netCDF. The output format used is determined by the keyword </w:t>
      </w:r>
      <w:r w:rsidRPr="004D7B46">
        <w:rPr>
          <w:i/>
          <w:lang w:val="en-US"/>
        </w:rPr>
        <w:t>outputformat</w:t>
      </w:r>
      <w:r w:rsidRPr="004D7B46">
        <w:rPr>
          <w:lang w:val="en-US"/>
        </w:rPr>
        <w:t>. The use of netCDF output might nowadays be more convenient since all output (and input) is stored in a single, easy accessible file. Also the netCDF file format is compatible with many programming languages (e.g. Matlab, Python) as well as many visualisation tools (e.g. QuickPlot, Morphan). It should be noted that the support for output types in netCDF could be limited for recent functionalities of the XBeach model.</w:t>
      </w:r>
    </w:p>
    <w:p w:rsidR="00620A54" w:rsidRPr="004D7B46" w:rsidRDefault="00620A54" w:rsidP="004D7B46">
      <w:pPr>
        <w:pStyle w:val="Heading4"/>
        <w:jc w:val="both"/>
        <w:rPr>
          <w:lang w:val="en-US"/>
        </w:rPr>
      </w:pPr>
      <w:r w:rsidRPr="004D7B46">
        <w:rPr>
          <w:lang w:val="en-US"/>
        </w:rPr>
        <w:t>Fortran binary</w:t>
      </w:r>
    </w:p>
    <w:p w:rsidR="00620A54" w:rsidRPr="004D7B46" w:rsidRDefault="00620A54" w:rsidP="004D7B46">
      <w:pPr>
        <w:pStyle w:val="BodyText"/>
        <w:rPr>
          <w:lang w:val="en-US"/>
        </w:rPr>
      </w:pPr>
      <w:r w:rsidRPr="004D7B46">
        <w:rPr>
          <w:lang w:val="en-US"/>
        </w:rPr>
        <w:t xml:space="preserve">Output files in Fortran binary format are bare matrix dumps of XBeach’ computational matrices. At each output time, one such matrix block is added to the output file. These files can generally be read by binary read functions, like </w:t>
      </w:r>
      <w:r w:rsidRPr="004D7B46">
        <w:rPr>
          <w:i/>
          <w:lang w:val="en-US"/>
        </w:rPr>
        <w:t>fread</w:t>
      </w:r>
      <w:r w:rsidRPr="004D7B46">
        <w:rPr>
          <w:lang w:val="en-US"/>
        </w:rPr>
        <w:t xml:space="preserve"> in Matlab and the </w:t>
      </w:r>
      <w:r w:rsidRPr="004D7B46">
        <w:rPr>
          <w:i/>
          <w:lang w:val="en-US"/>
        </w:rPr>
        <w:t>struct</w:t>
      </w:r>
      <w:r w:rsidRPr="004D7B46">
        <w:rPr>
          <w:lang w:val="en-US"/>
        </w:rPr>
        <w:t xml:space="preserve"> package in Python.</w:t>
      </w:r>
    </w:p>
    <w:p w:rsidR="00620A54" w:rsidRPr="004D7B46" w:rsidRDefault="00620A54" w:rsidP="004D7B46">
      <w:pPr>
        <w:pStyle w:val="BodyText"/>
        <w:rPr>
          <w:lang w:val="en-US"/>
        </w:rPr>
      </w:pPr>
      <w:r w:rsidRPr="004D7B46">
        <w:rPr>
          <w:lang w:val="en-US"/>
        </w:rPr>
        <w:t xml:space="preserve">Output files written in Fortran binary format are given the name </w:t>
      </w:r>
      <w:r w:rsidRPr="004D7B46">
        <w:rPr>
          <w:i/>
          <w:lang w:val="en-US"/>
        </w:rPr>
        <w:t>&lt;variable&gt;.dat</w:t>
      </w:r>
      <w:r w:rsidRPr="004D7B46">
        <w:rPr>
          <w:lang w:val="en-US"/>
        </w:rPr>
        <w:t xml:space="preserve">, for example </w:t>
      </w:r>
      <w:r w:rsidRPr="004D7B46">
        <w:rPr>
          <w:i/>
          <w:lang w:val="en-US"/>
        </w:rPr>
        <w:t>zs.dat</w:t>
      </w:r>
      <w:r w:rsidRPr="004D7B46">
        <w:rPr>
          <w:lang w:val="en-US"/>
        </w:rPr>
        <w:t xml:space="preserve">, for instantaneous spatial output. The only exception is that files containing information about the wave height of the short waves are called </w:t>
      </w:r>
      <w:r w:rsidRPr="004D7B46">
        <w:rPr>
          <w:i/>
          <w:lang w:val="en-US"/>
        </w:rPr>
        <w:t>hrms.dat</w:t>
      </w:r>
      <w:r w:rsidRPr="004D7B46">
        <w:rPr>
          <w:lang w:val="en-US"/>
        </w:rPr>
        <w:t xml:space="preserve"> instead of </w:t>
      </w:r>
      <w:r w:rsidRPr="004D7B46">
        <w:rPr>
          <w:i/>
          <w:lang w:val="en-US"/>
        </w:rPr>
        <w:t>H.dat</w:t>
      </w:r>
      <w:r w:rsidRPr="004D7B46">
        <w:rPr>
          <w:lang w:val="en-US"/>
        </w:rPr>
        <w:t xml:space="preserve"> to maintain backward compatibility. Time-averaged spatial output is stored similarly, but the file names have a suffix indicating the type of averaging </w:t>
      </w:r>
      <w:r w:rsidRPr="004D7B46">
        <w:rPr>
          <w:i/>
          <w:lang w:val="en-US"/>
        </w:rPr>
        <w:t>&lt;variable&gt;_mean.dat</w:t>
      </w:r>
      <w:r w:rsidRPr="004D7B46">
        <w:rPr>
          <w:lang w:val="en-US"/>
        </w:rPr>
        <w:t>. For time-averaged spatial output also the variance, minimum and maximum values are stored using the suffixes _</w:t>
      </w:r>
      <w:r w:rsidRPr="004D7B46">
        <w:rPr>
          <w:i/>
          <w:lang w:val="en-US"/>
        </w:rPr>
        <w:t>var</w:t>
      </w:r>
      <w:r w:rsidRPr="004D7B46">
        <w:rPr>
          <w:lang w:val="en-US"/>
        </w:rPr>
        <w:t>, _</w:t>
      </w:r>
      <w:r w:rsidRPr="004D7B46">
        <w:rPr>
          <w:i/>
          <w:lang w:val="en-US"/>
        </w:rPr>
        <w:t>min</w:t>
      </w:r>
      <w:r w:rsidRPr="004D7B46">
        <w:rPr>
          <w:lang w:val="en-US"/>
        </w:rPr>
        <w:t xml:space="preserve"> and _</w:t>
      </w:r>
      <w:r w:rsidRPr="004D7B46">
        <w:rPr>
          <w:i/>
          <w:lang w:val="en-US"/>
        </w:rPr>
        <w:t>max</w:t>
      </w:r>
      <w:r w:rsidRPr="004D7B46">
        <w:rPr>
          <w:lang w:val="en-US"/>
        </w:rPr>
        <w:t xml:space="preserve"> respectively.</w:t>
      </w:r>
    </w:p>
    <w:p w:rsidR="00620A54" w:rsidRPr="004D7B46" w:rsidRDefault="00620A54" w:rsidP="004D7B46">
      <w:pPr>
        <w:pStyle w:val="BodyText"/>
        <w:rPr>
          <w:lang w:val="en-US"/>
        </w:rPr>
      </w:pPr>
      <w:r w:rsidRPr="004D7B46">
        <w:rPr>
          <w:lang w:val="en-US"/>
        </w:rPr>
        <w:t xml:space="preserve">All data corresponding to fixed point locations will be stored in files called </w:t>
      </w:r>
      <w:r w:rsidRPr="004D7B46">
        <w:rPr>
          <w:i/>
          <w:lang w:val="en-US"/>
        </w:rPr>
        <w:t>point&lt;NNN&gt;.dat</w:t>
      </w:r>
      <w:r w:rsidRPr="004D7B46">
        <w:rPr>
          <w:lang w:val="en-US"/>
        </w:rPr>
        <w:t xml:space="preserve">. </w:t>
      </w:r>
      <w:r w:rsidRPr="004D7B46">
        <w:rPr>
          <w:i/>
          <w:lang w:val="en-US"/>
        </w:rPr>
        <w:t>&lt;NNN&gt;</w:t>
      </w:r>
      <w:r w:rsidRPr="004D7B46">
        <w:rPr>
          <w:lang w:val="en-US"/>
        </w:rPr>
        <w:t xml:space="preserve"> represents a number between 001 and 999 corresponding to the order in which the points are declared in </w:t>
      </w:r>
      <w:r w:rsidRPr="004D7B46">
        <w:rPr>
          <w:i/>
          <w:lang w:val="en-US"/>
        </w:rPr>
        <w:t>params.txt</w:t>
      </w:r>
      <w:r w:rsidRPr="004D7B46">
        <w:rPr>
          <w:lang w:val="en-US"/>
        </w:rPr>
        <w:t xml:space="preserve">. The data files are plain text and contain one row for each output time step. The first position on each row is the time at which the output is given. The subsequent positions in the row are the instantaneous values of the variables at the given point. The order of the variables is equal to the order in which they are defined for that point in </w:t>
      </w:r>
      <w:r w:rsidRPr="004D7B46">
        <w:rPr>
          <w:i/>
          <w:lang w:val="en-US"/>
        </w:rPr>
        <w:t>params.txt</w:t>
      </w:r>
      <w:r w:rsidRPr="004D7B46">
        <w:rPr>
          <w:lang w:val="en-US"/>
        </w:rPr>
        <w:t xml:space="preserve">. Data corresponding to run-up gauge locations are stored in a the same format as fixed point output, but the files are named </w:t>
      </w:r>
      <w:r w:rsidRPr="004D7B46">
        <w:rPr>
          <w:i/>
          <w:lang w:val="en-US"/>
        </w:rPr>
        <w:t>rugau&lt;NNN&gt;.dat</w:t>
      </w:r>
      <w:r w:rsidRPr="004D7B46">
        <w:rPr>
          <w:lang w:val="en-US"/>
        </w:rPr>
        <w:t>.</w:t>
      </w:r>
    </w:p>
    <w:p w:rsidR="00620A54" w:rsidRPr="004D7B46" w:rsidRDefault="00620A54" w:rsidP="004D7B46">
      <w:pPr>
        <w:pStyle w:val="BodyText"/>
        <w:rPr>
          <w:lang w:val="en-US"/>
        </w:rPr>
      </w:pPr>
      <w:r w:rsidRPr="004D7B46">
        <w:rPr>
          <w:lang w:val="en-US"/>
        </w:rPr>
        <w:t xml:space="preserve">An extra file called </w:t>
      </w:r>
      <w:r w:rsidRPr="004D7B46">
        <w:rPr>
          <w:i/>
          <w:lang w:val="en-US"/>
        </w:rPr>
        <w:t>dims.dat</w:t>
      </w:r>
      <w:r w:rsidRPr="004D7B46">
        <w:rPr>
          <w:lang w:val="en-US"/>
        </w:rPr>
        <w:t xml:space="preserve"> is always written at the start of the simulation in Fortran binary output mode. This file contains the dimensions of the XBeach model. It simply states the following dimensions in order: </w:t>
      </w:r>
      <w:r w:rsidRPr="004D7B46">
        <w:rPr>
          <w:i/>
          <w:lang w:val="en-US"/>
        </w:rPr>
        <w:t xml:space="preserve">nt </w:t>
      </w:r>
      <w:r w:rsidRPr="004D7B46">
        <w:rPr>
          <w:lang w:val="en-US"/>
        </w:rPr>
        <w:t>(number of output time steps)</w:t>
      </w:r>
      <w:r w:rsidRPr="004D7B46">
        <w:rPr>
          <w:i/>
          <w:lang w:val="en-US"/>
        </w:rPr>
        <w:t xml:space="preserve">, nx </w:t>
      </w:r>
      <w:r w:rsidRPr="004D7B46">
        <w:rPr>
          <w:lang w:val="en-US"/>
        </w:rPr>
        <w:t>(number of grid cells in x-direction)</w:t>
      </w:r>
      <w:r w:rsidRPr="004D7B46">
        <w:rPr>
          <w:i/>
          <w:lang w:val="en-US"/>
        </w:rPr>
        <w:t xml:space="preserve">, ny </w:t>
      </w:r>
      <w:r w:rsidRPr="004D7B46">
        <w:rPr>
          <w:lang w:val="en-US"/>
        </w:rPr>
        <w:t>(number of grid cells in y-direction)</w:t>
      </w:r>
      <w:r w:rsidRPr="004D7B46">
        <w:rPr>
          <w:i/>
          <w:lang w:val="en-US"/>
        </w:rPr>
        <w:t>, ngd</w:t>
      </w:r>
      <w:r w:rsidRPr="004D7B46">
        <w:rPr>
          <w:lang w:val="en-US"/>
        </w:rPr>
        <w:t xml:space="preserve"> (number of sediment fractions)</w:t>
      </w:r>
      <w:r w:rsidRPr="004D7B46">
        <w:rPr>
          <w:i/>
          <w:lang w:val="en-US"/>
        </w:rPr>
        <w:t xml:space="preserve">, nd </w:t>
      </w:r>
      <w:r w:rsidRPr="004D7B46">
        <w:rPr>
          <w:lang w:val="en-US"/>
        </w:rPr>
        <w:t>(number of bed layers)</w:t>
      </w:r>
      <w:r w:rsidRPr="004D7B46">
        <w:rPr>
          <w:i/>
          <w:lang w:val="en-US"/>
        </w:rPr>
        <w:t xml:space="preserve">, ntp </w:t>
      </w:r>
      <w:r w:rsidRPr="004D7B46">
        <w:rPr>
          <w:lang w:val="en-US"/>
        </w:rPr>
        <w:t>(number of point output time steps)</w:t>
      </w:r>
      <w:r w:rsidRPr="004D7B46">
        <w:rPr>
          <w:i/>
          <w:lang w:val="en-US"/>
        </w:rPr>
        <w:t xml:space="preserve">, ntm </w:t>
      </w:r>
      <w:r w:rsidRPr="004D7B46">
        <w:rPr>
          <w:lang w:val="en-US"/>
        </w:rPr>
        <w:t>(number of time-averaged output time steps). Subsequently, the irregular time series are stored, if applicable:</w:t>
      </w:r>
      <w:r w:rsidRPr="004D7B46">
        <w:rPr>
          <w:i/>
          <w:lang w:val="en-US"/>
        </w:rPr>
        <w:t xml:space="preserve"> tsglobal </w:t>
      </w:r>
      <w:r w:rsidRPr="004D7B46">
        <w:rPr>
          <w:lang w:val="en-US"/>
        </w:rPr>
        <w:t>(irregular output times)</w:t>
      </w:r>
      <w:r w:rsidRPr="004D7B46">
        <w:rPr>
          <w:i/>
          <w:lang w:val="en-US"/>
        </w:rPr>
        <w:t xml:space="preserve">, tspoints </w:t>
      </w:r>
      <w:r w:rsidRPr="004D7B46">
        <w:rPr>
          <w:lang w:val="en-US"/>
        </w:rPr>
        <w:t>(irregular point output times)</w:t>
      </w:r>
      <w:r w:rsidRPr="004D7B46">
        <w:rPr>
          <w:i/>
          <w:lang w:val="en-US"/>
        </w:rPr>
        <w:t xml:space="preserve"> </w:t>
      </w:r>
      <w:r w:rsidRPr="004D7B46">
        <w:rPr>
          <w:lang w:val="en-US"/>
        </w:rPr>
        <w:t>and</w:t>
      </w:r>
      <w:r w:rsidRPr="004D7B46">
        <w:rPr>
          <w:i/>
          <w:lang w:val="en-US"/>
        </w:rPr>
        <w:t xml:space="preserve"> tsmean </w:t>
      </w:r>
      <w:r w:rsidRPr="004D7B46">
        <w:rPr>
          <w:lang w:val="en-US"/>
        </w:rPr>
        <w:t xml:space="preserve">(irregular time-averaged output times). Similarly, a file </w:t>
      </w:r>
      <w:r w:rsidRPr="004D7B46">
        <w:rPr>
          <w:i/>
          <w:lang w:val="en-US"/>
        </w:rPr>
        <w:t>xy.dat</w:t>
      </w:r>
      <w:r w:rsidRPr="004D7B46">
        <w:rPr>
          <w:lang w:val="en-US"/>
        </w:rPr>
        <w:t xml:space="preserve"> is written containing the x- and y- coordinates of the full computational grid.</w:t>
      </w:r>
    </w:p>
    <w:p w:rsidR="00620A54" w:rsidRPr="004D7B46" w:rsidRDefault="00620A54" w:rsidP="004D7B46">
      <w:pPr>
        <w:pStyle w:val="Heading4"/>
        <w:jc w:val="both"/>
        <w:rPr>
          <w:lang w:val="en-US"/>
        </w:rPr>
      </w:pPr>
      <w:r w:rsidRPr="004D7B46">
        <w:rPr>
          <w:lang w:val="en-US"/>
        </w:rPr>
        <w:lastRenderedPageBreak/>
        <w:t>netCDF</w:t>
      </w:r>
    </w:p>
    <w:p w:rsidR="00620A54" w:rsidRPr="004D7B46" w:rsidRDefault="00620A54" w:rsidP="004D7B46">
      <w:pPr>
        <w:pStyle w:val="BodyText"/>
        <w:rPr>
          <w:lang w:val="en-US"/>
        </w:rPr>
      </w:pPr>
      <w:r w:rsidRPr="004D7B46">
        <w:rPr>
          <w:lang w:val="en-US"/>
        </w:rPr>
        <w:t xml:space="preserve">All data in netCDF output is stored in a single output file. By default this file is named </w:t>
      </w:r>
      <w:r w:rsidRPr="004D7B46">
        <w:rPr>
          <w:i/>
          <w:lang w:val="en-US"/>
        </w:rPr>
        <w:t>xboutput.nc</w:t>
      </w:r>
      <w:r w:rsidRPr="004D7B46">
        <w:rPr>
          <w:lang w:val="en-US"/>
        </w:rPr>
        <w:t xml:space="preserve">, but this name can be chosen freely using the keyword </w:t>
      </w:r>
      <w:r w:rsidRPr="004D7B46">
        <w:rPr>
          <w:i/>
          <w:lang w:val="en-US"/>
        </w:rPr>
        <w:t>ncfilename</w:t>
      </w:r>
      <w:r w:rsidRPr="004D7B46">
        <w:rPr>
          <w:lang w:val="en-US"/>
        </w:rPr>
        <w:t xml:space="preserve">. </w:t>
      </w:r>
      <w:r w:rsidRPr="004D7B46">
        <w:rPr>
          <w:highlight w:val="yellow"/>
          <w:lang w:val="en-US"/>
        </w:rPr>
        <w:t>The netCDF file holds all output data, dimensions and input data in a single file. It should be noted that netCDF files hold a single time axis. Time dimensions can therefore be different compared to the Fortran binary output, since the latter supports different resolutions for point output and spatial output.</w:t>
      </w:r>
      <w:r w:rsidRPr="004D7B46">
        <w:rPr>
          <w:lang w:val="en-US"/>
        </w:rPr>
        <w:t xml:space="preserve"> The temporal unit can be specified in the </w:t>
      </w:r>
      <w:r w:rsidRPr="004D7B46">
        <w:rPr>
          <w:i/>
          <w:lang w:val="en-US"/>
        </w:rPr>
        <w:t>params.txt</w:t>
      </w:r>
      <w:r w:rsidRPr="004D7B46">
        <w:rPr>
          <w:lang w:val="en-US"/>
        </w:rPr>
        <w:t xml:space="preserve"> file using the keyword </w:t>
      </w:r>
      <w:r w:rsidRPr="004D7B46">
        <w:rPr>
          <w:i/>
          <w:lang w:val="en-US"/>
        </w:rPr>
        <w:t>tunits</w:t>
      </w:r>
      <w:r w:rsidRPr="004D7B46">
        <w:rPr>
          <w:lang w:val="en-US"/>
        </w:rPr>
        <w:t>. This unit does not affect calculations and is only used for output. An example of the layout of the netcdf file is given below:</w:t>
      </w:r>
    </w:p>
    <w:p w:rsidR="00620A54" w:rsidRPr="004D7B46" w:rsidRDefault="00620A54" w:rsidP="004D7B46">
      <w:pPr>
        <w:pStyle w:val="Codeheader"/>
        <w:rPr>
          <w:lang w:val="en-US"/>
        </w:rPr>
      </w:pPr>
      <w:r w:rsidRPr="004D7B46">
        <w:rPr>
          <w:lang w:val="en-US"/>
        </w:rPr>
        <w:t>xboutput.nc (structure only, no real contents)</w:t>
      </w:r>
    </w:p>
    <w:p w:rsidR="00620A54" w:rsidRPr="004D7B46" w:rsidRDefault="00620A54" w:rsidP="004D7B46">
      <w:pPr>
        <w:pStyle w:val="Code"/>
        <w:jc w:val="both"/>
        <w:rPr>
          <w:lang w:val="fr-FR"/>
        </w:rPr>
      </w:pPr>
      <w:r w:rsidRPr="004D7B46">
        <w:rPr>
          <w:lang w:val="fr-FR"/>
        </w:rPr>
        <w:t>netcdf xboutput {</w:t>
      </w:r>
    </w:p>
    <w:p w:rsidR="00620A54" w:rsidRPr="004D7B46" w:rsidRDefault="00620A54" w:rsidP="004D7B46">
      <w:pPr>
        <w:pStyle w:val="Code"/>
        <w:jc w:val="both"/>
        <w:rPr>
          <w:lang w:val="fr-FR"/>
        </w:rPr>
      </w:pPr>
      <w:r w:rsidRPr="004D7B46">
        <w:rPr>
          <w:lang w:val="fr-FR"/>
        </w:rPr>
        <w:t>dimensions:</w:t>
      </w:r>
    </w:p>
    <w:p w:rsidR="00620A54" w:rsidRPr="004D7B46" w:rsidRDefault="00620A54" w:rsidP="004D7B46">
      <w:pPr>
        <w:pStyle w:val="Code"/>
        <w:jc w:val="both"/>
        <w:rPr>
          <w:lang w:val="fr-FR"/>
        </w:rPr>
      </w:pPr>
      <w:r w:rsidRPr="004D7B46">
        <w:rPr>
          <w:lang w:val="fr-FR"/>
        </w:rPr>
        <w:tab/>
        <w:t>x = 565 ;</w:t>
      </w:r>
    </w:p>
    <w:p w:rsidR="00620A54" w:rsidRPr="004D7B46" w:rsidRDefault="00620A54" w:rsidP="004D7B46">
      <w:pPr>
        <w:pStyle w:val="Code"/>
        <w:jc w:val="both"/>
        <w:rPr>
          <w:lang w:val="fr-FR"/>
        </w:rPr>
      </w:pPr>
      <w:r w:rsidRPr="004D7B46">
        <w:rPr>
          <w:lang w:val="fr-FR"/>
        </w:rPr>
        <w:tab/>
        <w:t>y = 101 ;</w:t>
      </w:r>
    </w:p>
    <w:p w:rsidR="00620A54" w:rsidRPr="004D7B46" w:rsidRDefault="00620A54" w:rsidP="004D7B46">
      <w:pPr>
        <w:pStyle w:val="Code"/>
        <w:jc w:val="both"/>
      </w:pPr>
      <w:r w:rsidRPr="004D7B46">
        <w:rPr>
          <w:lang w:val="fr-FR"/>
        </w:rPr>
        <w:tab/>
      </w:r>
      <w:r w:rsidRPr="004D7B46">
        <w:t>wave_angle = 9 ;</w:t>
      </w:r>
    </w:p>
    <w:p w:rsidR="00620A54" w:rsidRPr="004D7B46" w:rsidRDefault="00620A54" w:rsidP="004D7B46">
      <w:pPr>
        <w:pStyle w:val="Code"/>
        <w:jc w:val="both"/>
      </w:pPr>
      <w:r w:rsidRPr="004D7B46">
        <w:tab/>
        <w:t>bed_layers = 3 ;</w:t>
      </w:r>
    </w:p>
    <w:p w:rsidR="00620A54" w:rsidRPr="004D7B46" w:rsidRDefault="00620A54" w:rsidP="004D7B46">
      <w:pPr>
        <w:pStyle w:val="Code"/>
        <w:jc w:val="both"/>
      </w:pPr>
      <w:r w:rsidRPr="004D7B46">
        <w:tab/>
        <w:t>sediment_classes = 1 ;</w:t>
      </w:r>
    </w:p>
    <w:p w:rsidR="00620A54" w:rsidRPr="004D7B46" w:rsidRDefault="00620A54" w:rsidP="004D7B46">
      <w:pPr>
        <w:pStyle w:val="Code"/>
        <w:jc w:val="both"/>
      </w:pPr>
      <w:r w:rsidRPr="004D7B46">
        <w:tab/>
        <w:t>inout = 2 ;</w:t>
      </w:r>
    </w:p>
    <w:p w:rsidR="00620A54" w:rsidRPr="004D7B46" w:rsidRDefault="00620A54" w:rsidP="004D7B46">
      <w:pPr>
        <w:pStyle w:val="Code"/>
        <w:jc w:val="both"/>
      </w:pPr>
      <w:r w:rsidRPr="004D7B46">
        <w:tab/>
        <w:t>globaltime = 2 ;</w:t>
      </w:r>
    </w:p>
    <w:p w:rsidR="00620A54" w:rsidRPr="004D7B46" w:rsidRDefault="00620A54" w:rsidP="004D7B46">
      <w:pPr>
        <w:pStyle w:val="Code"/>
        <w:jc w:val="both"/>
      </w:pPr>
      <w:r w:rsidRPr="004D7B46">
        <w:tab/>
        <w:t>tidetime = 435 ;</w:t>
      </w:r>
    </w:p>
    <w:p w:rsidR="00620A54" w:rsidRPr="004D7B46" w:rsidRDefault="00620A54" w:rsidP="004D7B46">
      <w:pPr>
        <w:pStyle w:val="Code"/>
        <w:jc w:val="both"/>
      </w:pPr>
      <w:r w:rsidRPr="004D7B46">
        <w:tab/>
        <w:t>tidecorners = 2 ;</w:t>
      </w:r>
    </w:p>
    <w:p w:rsidR="00620A54" w:rsidRPr="004D7B46" w:rsidRDefault="00620A54" w:rsidP="004D7B46">
      <w:pPr>
        <w:pStyle w:val="Code"/>
        <w:jc w:val="both"/>
      </w:pPr>
      <w:r w:rsidRPr="004D7B46">
        <w:tab/>
        <w:t>windtime = 2 ;</w:t>
      </w:r>
    </w:p>
    <w:p w:rsidR="00620A54" w:rsidRPr="004D7B46" w:rsidRDefault="00620A54" w:rsidP="004D7B46">
      <w:pPr>
        <w:pStyle w:val="Code"/>
        <w:jc w:val="both"/>
        <w:rPr>
          <w:lang w:val="fr-FR"/>
        </w:rPr>
      </w:pPr>
      <w:r w:rsidRPr="004D7B46">
        <w:rPr>
          <w:lang w:val="fr-FR"/>
        </w:rPr>
        <w:t>variables:</w:t>
      </w:r>
    </w:p>
    <w:p w:rsidR="00620A54" w:rsidRPr="004D7B46" w:rsidRDefault="00620A54" w:rsidP="004D7B46">
      <w:pPr>
        <w:pStyle w:val="Code"/>
        <w:jc w:val="both"/>
        <w:rPr>
          <w:lang w:val="fr-FR"/>
        </w:rPr>
      </w:pPr>
      <w:r w:rsidRPr="004D7B46">
        <w:rPr>
          <w:lang w:val="fr-FR"/>
        </w:rPr>
        <w:tab/>
        <w:t>double x(x) ;</w:t>
      </w:r>
    </w:p>
    <w:p w:rsidR="00620A54" w:rsidRPr="004D7B46" w:rsidRDefault="00620A54" w:rsidP="004D7B46">
      <w:pPr>
        <w:pStyle w:val="Code"/>
        <w:jc w:val="both"/>
        <w:rPr>
          <w:lang w:val="fr-FR"/>
        </w:rPr>
      </w:pPr>
      <w:r w:rsidRPr="004D7B46">
        <w:rPr>
          <w:lang w:val="fr-FR"/>
        </w:rPr>
        <w:tab/>
      </w:r>
      <w:r w:rsidRPr="004D7B46">
        <w:rPr>
          <w:lang w:val="fr-FR"/>
        </w:rPr>
        <w:tab/>
        <w:t>x:units = "m" ;</w:t>
      </w:r>
    </w:p>
    <w:p w:rsidR="00620A54" w:rsidRPr="004D7B46" w:rsidRDefault="00620A54" w:rsidP="004D7B46">
      <w:pPr>
        <w:pStyle w:val="Code"/>
        <w:jc w:val="both"/>
      </w:pPr>
      <w:r w:rsidRPr="004D7B46">
        <w:rPr>
          <w:lang w:val="fr-FR"/>
        </w:rPr>
        <w:tab/>
      </w:r>
      <w:r w:rsidRPr="004D7B46">
        <w:rPr>
          <w:lang w:val="fr-FR"/>
        </w:rPr>
        <w:tab/>
      </w:r>
      <w:r w:rsidRPr="004D7B46">
        <w:t>x:long_name = "local x coordinate" ;</w:t>
      </w:r>
    </w:p>
    <w:p w:rsidR="00620A54" w:rsidRPr="004D7B46" w:rsidRDefault="00620A54" w:rsidP="004D7B46">
      <w:pPr>
        <w:pStyle w:val="Code"/>
        <w:jc w:val="both"/>
        <w:rPr>
          <w:lang w:val="es-ES"/>
        </w:rPr>
      </w:pPr>
      <w:r w:rsidRPr="004D7B46">
        <w:tab/>
      </w:r>
      <w:r w:rsidRPr="004D7B46">
        <w:rPr>
          <w:lang w:val="es-ES"/>
        </w:rPr>
        <w:t>double y(y) ;</w:t>
      </w:r>
    </w:p>
    <w:p w:rsidR="00620A54" w:rsidRPr="004D7B46" w:rsidRDefault="00620A54" w:rsidP="004D7B46">
      <w:pPr>
        <w:pStyle w:val="Code"/>
        <w:jc w:val="both"/>
        <w:rPr>
          <w:lang w:val="es-ES"/>
        </w:rPr>
      </w:pPr>
      <w:r w:rsidRPr="004D7B46">
        <w:rPr>
          <w:lang w:val="es-ES"/>
        </w:rPr>
        <w:tab/>
      </w:r>
      <w:r w:rsidRPr="004D7B46">
        <w:rPr>
          <w:lang w:val="es-ES"/>
        </w:rPr>
        <w:tab/>
        <w:t>y:units = "m" ;</w:t>
      </w:r>
    </w:p>
    <w:p w:rsidR="00620A54" w:rsidRPr="004D7B46" w:rsidRDefault="00620A54" w:rsidP="004D7B46">
      <w:pPr>
        <w:pStyle w:val="Code"/>
        <w:jc w:val="both"/>
      </w:pPr>
      <w:r w:rsidRPr="004D7B46">
        <w:rPr>
          <w:lang w:val="es-ES"/>
        </w:rPr>
        <w:tab/>
      </w:r>
      <w:r w:rsidRPr="004D7B46">
        <w:rPr>
          <w:lang w:val="es-ES"/>
        </w:rPr>
        <w:tab/>
      </w:r>
      <w:r w:rsidRPr="004D7B46">
        <w:t>y:long_name = "local y coordinate" ;</w:t>
      </w:r>
    </w:p>
    <w:p w:rsidR="00620A54" w:rsidRPr="004D7B46" w:rsidRDefault="00620A54" w:rsidP="004D7B46">
      <w:pPr>
        <w:pStyle w:val="Code"/>
        <w:jc w:val="both"/>
      </w:pPr>
      <w:r w:rsidRPr="004D7B46">
        <w:tab/>
        <w:t>double globaltime(globaltime) ;</w:t>
      </w:r>
    </w:p>
    <w:p w:rsidR="00620A54" w:rsidRPr="004D7B46" w:rsidRDefault="00620A54" w:rsidP="004D7B46">
      <w:pPr>
        <w:pStyle w:val="Code"/>
        <w:jc w:val="both"/>
      </w:pPr>
      <w:r w:rsidRPr="004D7B46">
        <w:tab/>
      </w:r>
      <w:r w:rsidRPr="004D7B46">
        <w:tab/>
        <w:t>globaltime:units = "s" ;</w:t>
      </w:r>
    </w:p>
    <w:p w:rsidR="00620A54" w:rsidRPr="004D7B46" w:rsidRDefault="00620A54" w:rsidP="004D7B46">
      <w:pPr>
        <w:pStyle w:val="Code"/>
        <w:jc w:val="both"/>
      </w:pPr>
      <w:r w:rsidRPr="004D7B46">
        <w:tab/>
        <w:t>double H(globaltime, y, x) ;</w:t>
      </w:r>
    </w:p>
    <w:p w:rsidR="00620A54" w:rsidRPr="004D7B46" w:rsidRDefault="00620A54" w:rsidP="004D7B46">
      <w:pPr>
        <w:pStyle w:val="Code"/>
        <w:jc w:val="both"/>
      </w:pPr>
      <w:r w:rsidRPr="004D7B46">
        <w:tab/>
      </w:r>
      <w:r w:rsidRPr="004D7B46">
        <w:tab/>
        <w:t>H:units = "m" ;</w:t>
      </w:r>
    </w:p>
    <w:p w:rsidR="00620A54" w:rsidRPr="004D7B46" w:rsidRDefault="00620A54" w:rsidP="004D7B46">
      <w:pPr>
        <w:pStyle w:val="Code"/>
        <w:jc w:val="both"/>
      </w:pPr>
      <w:r w:rsidRPr="004D7B46">
        <w:tab/>
      </w:r>
      <w:r w:rsidRPr="004D7B46">
        <w:tab/>
        <w:t>H:long_name = "wave height" ;</w:t>
      </w:r>
    </w:p>
    <w:p w:rsidR="00620A54" w:rsidRPr="004D7B46" w:rsidRDefault="00620A54" w:rsidP="004D7B46">
      <w:pPr>
        <w:pStyle w:val="Code"/>
        <w:jc w:val="both"/>
        <w:rPr>
          <w:lang w:val="fr-FR"/>
        </w:rPr>
      </w:pPr>
      <w:r w:rsidRPr="004D7B46">
        <w:tab/>
      </w:r>
      <w:r w:rsidRPr="004D7B46">
        <w:rPr>
          <w:lang w:val="fr-FR"/>
        </w:rPr>
        <w:t>double zs(globaltime, y, x) ;</w:t>
      </w:r>
    </w:p>
    <w:p w:rsidR="00620A54" w:rsidRPr="004D7B46" w:rsidRDefault="00620A54" w:rsidP="004D7B46">
      <w:pPr>
        <w:pStyle w:val="Code"/>
        <w:jc w:val="both"/>
      </w:pPr>
      <w:r w:rsidRPr="004D7B46">
        <w:rPr>
          <w:lang w:val="fr-FR"/>
        </w:rPr>
        <w:tab/>
      </w:r>
      <w:r w:rsidRPr="004D7B46">
        <w:rPr>
          <w:lang w:val="fr-FR"/>
        </w:rPr>
        <w:tab/>
      </w:r>
      <w:r w:rsidRPr="004D7B46">
        <w:t>zs:units = "m" ;</w:t>
      </w:r>
    </w:p>
    <w:p w:rsidR="00620A54" w:rsidRPr="004D7B46" w:rsidRDefault="00620A54" w:rsidP="004D7B46">
      <w:pPr>
        <w:pStyle w:val="Code"/>
        <w:jc w:val="both"/>
      </w:pPr>
      <w:r w:rsidRPr="004D7B46">
        <w:tab/>
      </w:r>
      <w:r w:rsidRPr="004D7B46">
        <w:tab/>
        <w:t>zs:long_name = "water level" ;</w:t>
      </w:r>
    </w:p>
    <w:p w:rsidR="00620A54" w:rsidRPr="004D7B46" w:rsidRDefault="00620A54" w:rsidP="004D7B46">
      <w:pPr>
        <w:pStyle w:val="Code"/>
        <w:jc w:val="both"/>
        <w:rPr>
          <w:lang w:val="fr-FR"/>
        </w:rPr>
      </w:pPr>
      <w:r w:rsidRPr="004D7B46">
        <w:tab/>
      </w:r>
      <w:r w:rsidRPr="004D7B46">
        <w:rPr>
          <w:lang w:val="fr-FR"/>
        </w:rPr>
        <w:t>double zb(globaltime, y, x) ;</w:t>
      </w:r>
    </w:p>
    <w:p w:rsidR="00620A54" w:rsidRPr="004D7B46" w:rsidRDefault="00620A54" w:rsidP="004D7B46">
      <w:pPr>
        <w:pStyle w:val="Code"/>
        <w:jc w:val="both"/>
      </w:pPr>
      <w:r w:rsidRPr="004D7B46">
        <w:rPr>
          <w:lang w:val="fr-FR"/>
        </w:rPr>
        <w:tab/>
      </w:r>
      <w:r w:rsidRPr="004D7B46">
        <w:rPr>
          <w:lang w:val="fr-FR"/>
        </w:rPr>
        <w:tab/>
      </w:r>
      <w:r w:rsidRPr="004D7B46">
        <w:t>zb:units = "m" ;</w:t>
      </w:r>
    </w:p>
    <w:p w:rsidR="00620A54" w:rsidRPr="004D7B46" w:rsidRDefault="00620A54" w:rsidP="004D7B46">
      <w:pPr>
        <w:pStyle w:val="Code"/>
        <w:jc w:val="both"/>
      </w:pPr>
      <w:r w:rsidRPr="004D7B46">
        <w:tab/>
      </w:r>
      <w:r w:rsidRPr="004D7B46">
        <w:tab/>
        <w:t>zb:long_name = "bed level" ;</w:t>
      </w:r>
    </w:p>
    <w:p w:rsidR="00620A54" w:rsidRPr="004D7B46" w:rsidRDefault="00620A54" w:rsidP="004D7B46">
      <w:pPr>
        <w:pStyle w:val="Code"/>
        <w:jc w:val="both"/>
      </w:pPr>
      <w:r w:rsidRPr="004D7B46">
        <w:tab/>
        <w:t>double ue(globaltime, y, x) ;</w:t>
      </w:r>
    </w:p>
    <w:p w:rsidR="00620A54" w:rsidRPr="004D7B46" w:rsidRDefault="00620A54" w:rsidP="004D7B46">
      <w:pPr>
        <w:pStyle w:val="Code"/>
        <w:jc w:val="both"/>
      </w:pPr>
      <w:r w:rsidRPr="004D7B46">
        <w:tab/>
      </w:r>
      <w:r w:rsidRPr="004D7B46">
        <w:tab/>
        <w:t>ue:units = "m/s" ;</w:t>
      </w:r>
    </w:p>
    <w:p w:rsidR="00620A54" w:rsidRPr="004D7B46" w:rsidRDefault="00620A54" w:rsidP="004D7B46">
      <w:pPr>
        <w:pStyle w:val="Heading2"/>
        <w:spacing w:line="240" w:lineRule="auto"/>
        <w:jc w:val="both"/>
        <w:rPr>
          <w:lang w:val="en-US"/>
        </w:rPr>
      </w:pPr>
      <w:bookmarkStart w:id="175" w:name="_Toc285701687"/>
      <w:bookmarkStart w:id="176" w:name="_Toc412018088"/>
      <w:r w:rsidRPr="004D7B46">
        <w:rPr>
          <w:lang w:val="en-US"/>
        </w:rPr>
        <w:t>Time parameters</w:t>
      </w:r>
      <w:bookmarkEnd w:id="175"/>
      <w:bookmarkEnd w:id="176"/>
    </w:p>
    <w:p w:rsidR="00620A54" w:rsidRPr="004D7B46" w:rsidRDefault="00620A54" w:rsidP="004D7B46">
      <w:pPr>
        <w:pStyle w:val="BodyText"/>
        <w:rPr>
          <w:lang w:val="en-US"/>
        </w:rPr>
      </w:pPr>
      <w:r w:rsidRPr="004D7B46">
        <w:rPr>
          <w:lang w:val="en-US"/>
        </w:rPr>
        <w:t xml:space="preserve">In all XBeach simulations the hydrodynamic simulation starts at time 0. Model output can be postponed until the time specified by the keyword </w:t>
      </w:r>
      <w:r w:rsidRPr="004D7B46">
        <w:rPr>
          <w:i/>
          <w:lang w:val="en-US"/>
        </w:rPr>
        <w:t xml:space="preserve">tstart </w:t>
      </w:r>
      <w:r w:rsidRPr="004D7B46">
        <w:rPr>
          <w:lang w:val="en-US"/>
        </w:rPr>
        <w:t xml:space="preserve">(see </w:t>
      </w:r>
      <w:fldSimple w:instr=" REF _Ref285455080 \w \h  \* MERGEFORMAT ">
        <w:r w:rsidR="004D7B46">
          <w:rPr>
            <w:lang w:val="en-US"/>
          </w:rPr>
          <w:t>4.13</w:t>
        </w:r>
      </w:fldSimple>
      <w:r w:rsidRPr="004D7B46">
        <w:rPr>
          <w:lang w:val="en-US"/>
        </w:rPr>
        <w:t xml:space="preserve"> </w:t>
      </w:r>
      <w:fldSimple w:instr=" REF _Ref285455082 \h  \* MERGEFORMAT ">
        <w:r w:rsidR="004D7B46" w:rsidRPr="004D7B46">
          <w:rPr>
            <w:lang w:val="en-US"/>
          </w:rPr>
          <w:t>Output selection</w:t>
        </w:r>
      </w:fldSimple>
      <w:r w:rsidRPr="004D7B46">
        <w:rPr>
          <w:lang w:val="en-US"/>
        </w:rPr>
        <w:t xml:space="preserve">). The simulation stops at the time specified by </w:t>
      </w:r>
      <w:r w:rsidRPr="004D7B46">
        <w:rPr>
          <w:i/>
          <w:lang w:val="en-US"/>
        </w:rPr>
        <w:t>tstop</w:t>
      </w:r>
      <w:r w:rsidRPr="004D7B46">
        <w:rPr>
          <w:lang w:val="en-US"/>
        </w:rPr>
        <w:t xml:space="preserve">. The time step used in the hydrodynamic simulation is determined based on a given maximum Courant number using the keyword </w:t>
      </w:r>
      <w:r w:rsidRPr="004D7B46">
        <w:rPr>
          <w:i/>
          <w:lang w:val="en-US"/>
        </w:rPr>
        <w:t>CFL</w:t>
      </w:r>
      <w:r w:rsidRPr="004D7B46">
        <w:rPr>
          <w:lang w:val="en-US"/>
        </w:rPr>
        <w:t>. The table below gives an overview of all keywords related to time management:</w:t>
      </w:r>
    </w:p>
    <w:tbl>
      <w:tblPr>
        <w:tblStyle w:val="LightShading-Accent1"/>
        <w:tblW w:w="0" w:type="auto"/>
        <w:tblLook w:val="04A0"/>
      </w:tblPr>
      <w:tblGrid>
        <w:gridCol w:w="1525"/>
        <w:gridCol w:w="2326"/>
        <w:gridCol w:w="1252"/>
        <w:gridCol w:w="1656"/>
        <w:gridCol w:w="848"/>
        <w:gridCol w:w="1323"/>
      </w:tblGrid>
      <w:tr w:rsidR="00620A54" w:rsidRPr="004D7B46" w:rsidTr="00883631">
        <w:trPr>
          <w:cnfStyle w:val="100000000000"/>
          <w:tblHeader/>
        </w:trPr>
        <w:tc>
          <w:tcPr>
            <w:cnfStyle w:val="001000000000"/>
            <w:tcW w:w="1984" w:type="dxa"/>
          </w:tcPr>
          <w:p w:rsidR="00620A54" w:rsidRPr="004D7B46" w:rsidRDefault="00620A54" w:rsidP="004D7B46">
            <w:pPr>
              <w:pStyle w:val="PlainText"/>
              <w:jc w:val="both"/>
            </w:pPr>
            <w:r w:rsidRPr="004D7B46">
              <w:t>keyword</w:t>
            </w:r>
          </w:p>
        </w:tc>
        <w:tc>
          <w:tcPr>
            <w:tcW w:w="2834" w:type="dxa"/>
          </w:tcPr>
          <w:p w:rsidR="00620A54" w:rsidRPr="004D7B46" w:rsidRDefault="00620A54" w:rsidP="004D7B46">
            <w:pPr>
              <w:pStyle w:val="PlainText"/>
              <w:jc w:val="both"/>
              <w:cnfStyle w:val="100000000000"/>
            </w:pPr>
            <w:r w:rsidRPr="004D7B46">
              <w:t>description</w:t>
            </w:r>
          </w:p>
        </w:tc>
        <w:tc>
          <w:tcPr>
            <w:tcW w:w="1417" w:type="dxa"/>
          </w:tcPr>
          <w:p w:rsidR="00620A54" w:rsidRPr="004D7B46" w:rsidRDefault="00620A54" w:rsidP="004D7B46">
            <w:pPr>
              <w:pStyle w:val="PlainText"/>
              <w:jc w:val="both"/>
              <w:cnfStyle w:val="100000000000"/>
            </w:pPr>
            <w:r w:rsidRPr="004D7B46">
              <w:t>default</w:t>
            </w:r>
          </w:p>
        </w:tc>
        <w:tc>
          <w:tcPr>
            <w:tcW w:w="1984" w:type="dxa"/>
          </w:tcPr>
          <w:p w:rsidR="00620A54" w:rsidRPr="004D7B46" w:rsidRDefault="00620A54" w:rsidP="004D7B46">
            <w:pPr>
              <w:pStyle w:val="PlainText"/>
              <w:jc w:val="both"/>
              <w:cnfStyle w:val="100000000000"/>
            </w:pPr>
            <w:r w:rsidRPr="004D7B46">
              <w:t>range</w:t>
            </w:r>
          </w:p>
        </w:tc>
        <w:tc>
          <w:tcPr>
            <w:tcW w:w="850" w:type="dxa"/>
          </w:tcPr>
          <w:p w:rsidR="00620A54" w:rsidRPr="004D7B46" w:rsidRDefault="00620A54" w:rsidP="004D7B46">
            <w:pPr>
              <w:pStyle w:val="PlainText"/>
              <w:jc w:val="both"/>
              <w:cnfStyle w:val="100000000000"/>
            </w:pPr>
            <w:r w:rsidRPr="004D7B46">
              <w:t>units</w:t>
            </w:r>
          </w:p>
        </w:tc>
        <w:tc>
          <w:tcPr>
            <w:tcW w:w="1700" w:type="dxa"/>
          </w:tcPr>
          <w:p w:rsidR="00620A54" w:rsidRPr="004D7B46" w:rsidRDefault="00620A54" w:rsidP="004D7B46">
            <w:pPr>
              <w:pStyle w:val="PlainText"/>
              <w:jc w:val="both"/>
              <w:cnfStyle w:val="100000000000"/>
            </w:pPr>
            <w:r w:rsidRPr="004D7B46">
              <w:t>remark</w:t>
            </w:r>
          </w:p>
        </w:tc>
      </w:tr>
      <w:tr w:rsidR="00620A54" w:rsidRPr="004D7B46" w:rsidTr="00883631">
        <w:trPr>
          <w:cnfStyle w:val="000000100000"/>
        </w:trPr>
        <w:tc>
          <w:tcPr>
            <w:cnfStyle w:val="001000000000"/>
            <w:tcW w:w="1984" w:type="dxa"/>
          </w:tcPr>
          <w:p w:rsidR="00620A54" w:rsidRPr="004D7B46" w:rsidRDefault="00620A54" w:rsidP="004D7B46">
            <w:pPr>
              <w:pStyle w:val="PlainText"/>
              <w:jc w:val="both"/>
            </w:pPr>
            <w:r w:rsidRPr="004D7B46">
              <w:lastRenderedPageBreak/>
              <w:t>CFL</w:t>
            </w:r>
          </w:p>
        </w:tc>
        <w:tc>
          <w:tcPr>
            <w:tcW w:w="2834" w:type="dxa"/>
          </w:tcPr>
          <w:p w:rsidR="00620A54" w:rsidRPr="004D7B46" w:rsidRDefault="00620A54" w:rsidP="004D7B46">
            <w:pPr>
              <w:pStyle w:val="PlainText"/>
              <w:jc w:val="both"/>
              <w:cnfStyle w:val="000000100000"/>
            </w:pPr>
            <w:r w:rsidRPr="004D7B46">
              <w:t>Maximum Courant-Friedrichs-Lewy number</w:t>
            </w:r>
          </w:p>
        </w:tc>
        <w:tc>
          <w:tcPr>
            <w:tcW w:w="1417" w:type="dxa"/>
          </w:tcPr>
          <w:p w:rsidR="00620A54" w:rsidRPr="004D7B46" w:rsidRDefault="00620A54" w:rsidP="004D7B46">
            <w:pPr>
              <w:pStyle w:val="PlainText"/>
              <w:jc w:val="both"/>
              <w:cnfStyle w:val="000000100000"/>
            </w:pPr>
            <w:r w:rsidRPr="004D7B46">
              <w:t>0.7</w:t>
            </w:r>
          </w:p>
        </w:tc>
        <w:tc>
          <w:tcPr>
            <w:tcW w:w="1984" w:type="dxa"/>
          </w:tcPr>
          <w:p w:rsidR="00620A54" w:rsidRPr="004D7B46" w:rsidRDefault="00620A54" w:rsidP="004D7B46">
            <w:pPr>
              <w:pStyle w:val="PlainText"/>
              <w:jc w:val="both"/>
              <w:cnfStyle w:val="000000100000"/>
            </w:pPr>
            <w:r w:rsidRPr="004D7B46">
              <w:t>0.1 - 0.9</w:t>
            </w:r>
          </w:p>
        </w:tc>
        <w:tc>
          <w:tcPr>
            <w:tcW w:w="850" w:type="dxa"/>
          </w:tcPr>
          <w:p w:rsidR="00620A54" w:rsidRPr="004D7B46" w:rsidRDefault="00620A54" w:rsidP="004D7B46">
            <w:pPr>
              <w:pStyle w:val="PlainText"/>
              <w:jc w:val="both"/>
              <w:cnfStyle w:val="000000100000"/>
            </w:pPr>
            <w:r w:rsidRPr="004D7B46">
              <w:t>-</w:t>
            </w:r>
          </w:p>
        </w:tc>
        <w:tc>
          <w:tcPr>
            <w:tcW w:w="1700" w:type="dxa"/>
          </w:tcPr>
          <w:p w:rsidR="00620A54" w:rsidRPr="004D7B46" w:rsidRDefault="00620A54" w:rsidP="004D7B46">
            <w:pPr>
              <w:pStyle w:val="PlainText"/>
              <w:jc w:val="both"/>
              <w:cnfStyle w:val="000000100000"/>
            </w:pPr>
          </w:p>
        </w:tc>
      </w:tr>
      <w:tr w:rsidR="00620A54" w:rsidRPr="004D7B46" w:rsidTr="00883631">
        <w:tc>
          <w:tcPr>
            <w:cnfStyle w:val="001000000000"/>
            <w:tcW w:w="1984" w:type="dxa"/>
          </w:tcPr>
          <w:p w:rsidR="00620A54" w:rsidRPr="004D7B46" w:rsidRDefault="00620A54" w:rsidP="004D7B46">
            <w:pPr>
              <w:pStyle w:val="PlainText"/>
              <w:jc w:val="both"/>
            </w:pPr>
            <w:r w:rsidRPr="004D7B46">
              <w:t>tstop</w:t>
            </w:r>
          </w:p>
        </w:tc>
        <w:tc>
          <w:tcPr>
            <w:tcW w:w="2834" w:type="dxa"/>
          </w:tcPr>
          <w:p w:rsidR="00620A54" w:rsidRPr="004D7B46" w:rsidRDefault="00620A54" w:rsidP="004D7B46">
            <w:pPr>
              <w:pStyle w:val="PlainText"/>
              <w:jc w:val="both"/>
              <w:cnfStyle w:val="000000000000"/>
            </w:pPr>
            <w:r w:rsidRPr="004D7B46">
              <w:t>Stop time of simulation, in morphological time</w:t>
            </w:r>
          </w:p>
        </w:tc>
        <w:tc>
          <w:tcPr>
            <w:tcW w:w="1417" w:type="dxa"/>
          </w:tcPr>
          <w:p w:rsidR="00620A54" w:rsidRPr="004D7B46" w:rsidRDefault="00620A54" w:rsidP="004D7B46">
            <w:pPr>
              <w:pStyle w:val="PlainText"/>
              <w:jc w:val="both"/>
              <w:cnfStyle w:val="000000000000"/>
            </w:pPr>
            <w:r w:rsidRPr="004D7B46">
              <w:t>2000.0</w:t>
            </w:r>
          </w:p>
        </w:tc>
        <w:tc>
          <w:tcPr>
            <w:tcW w:w="1984" w:type="dxa"/>
          </w:tcPr>
          <w:p w:rsidR="00620A54" w:rsidRPr="004D7B46" w:rsidRDefault="00620A54" w:rsidP="004D7B46">
            <w:pPr>
              <w:pStyle w:val="PlainText"/>
              <w:jc w:val="both"/>
              <w:cnfStyle w:val="000000000000"/>
            </w:pPr>
            <w:r w:rsidRPr="004D7B46">
              <w:t>1.0 - 1000000.0</w:t>
            </w:r>
          </w:p>
        </w:tc>
        <w:tc>
          <w:tcPr>
            <w:tcW w:w="850" w:type="dxa"/>
          </w:tcPr>
          <w:p w:rsidR="00620A54" w:rsidRPr="004D7B46" w:rsidRDefault="00620A54" w:rsidP="004D7B46">
            <w:pPr>
              <w:pStyle w:val="PlainText"/>
              <w:jc w:val="both"/>
              <w:cnfStyle w:val="000000000000"/>
            </w:pPr>
            <w:r w:rsidRPr="004D7B46">
              <w:t>s</w:t>
            </w:r>
          </w:p>
        </w:tc>
        <w:tc>
          <w:tcPr>
            <w:tcW w:w="1700" w:type="dxa"/>
          </w:tcPr>
          <w:p w:rsidR="00620A54" w:rsidRPr="004D7B46" w:rsidRDefault="00620A54" w:rsidP="004D7B46">
            <w:pPr>
              <w:pStyle w:val="PlainText"/>
              <w:jc w:val="both"/>
              <w:cnfStyle w:val="000000000000"/>
            </w:pPr>
          </w:p>
        </w:tc>
      </w:tr>
      <w:tr w:rsidR="00620A54" w:rsidRPr="004D7B46" w:rsidTr="00883631">
        <w:trPr>
          <w:cnfStyle w:val="000000100000"/>
        </w:trPr>
        <w:tc>
          <w:tcPr>
            <w:cnfStyle w:val="001000000000"/>
            <w:tcW w:w="1984" w:type="dxa"/>
          </w:tcPr>
          <w:p w:rsidR="00620A54" w:rsidRPr="004D7B46" w:rsidRDefault="00620A54" w:rsidP="004D7B46">
            <w:pPr>
              <w:pStyle w:val="PlainText"/>
              <w:jc w:val="both"/>
            </w:pPr>
            <w:r w:rsidRPr="004D7B46">
              <w:t>tunits*</w:t>
            </w:r>
          </w:p>
        </w:tc>
        <w:tc>
          <w:tcPr>
            <w:tcW w:w="2834" w:type="dxa"/>
          </w:tcPr>
          <w:p w:rsidR="00620A54" w:rsidRPr="004D7B46" w:rsidRDefault="00620A54" w:rsidP="004D7B46">
            <w:pPr>
              <w:pStyle w:val="PlainText"/>
              <w:jc w:val="both"/>
              <w:cnfStyle w:val="000000100000"/>
            </w:pPr>
            <w:r w:rsidRPr="004D7B46">
              <w:t>Time units in udunits format (seconds since 1970-01-01 00:00:00.00 +1:00)</w:t>
            </w:r>
          </w:p>
        </w:tc>
        <w:tc>
          <w:tcPr>
            <w:tcW w:w="1417" w:type="dxa"/>
          </w:tcPr>
          <w:p w:rsidR="00620A54" w:rsidRPr="004D7B46" w:rsidRDefault="00620A54" w:rsidP="004D7B46">
            <w:pPr>
              <w:pStyle w:val="PlainText"/>
              <w:jc w:val="both"/>
              <w:cnfStyle w:val="000000100000"/>
            </w:pPr>
            <w:r w:rsidRPr="004D7B46">
              <w:t>'s'</w:t>
            </w:r>
          </w:p>
        </w:tc>
        <w:tc>
          <w:tcPr>
            <w:tcW w:w="1984" w:type="dxa"/>
          </w:tcPr>
          <w:p w:rsidR="00620A54" w:rsidRPr="004D7B46" w:rsidRDefault="00620A54" w:rsidP="004D7B46">
            <w:pPr>
              <w:pStyle w:val="PlainText"/>
              <w:jc w:val="both"/>
              <w:cnfStyle w:val="000000100000"/>
            </w:pPr>
          </w:p>
        </w:tc>
        <w:tc>
          <w:tcPr>
            <w:tcW w:w="850" w:type="dxa"/>
          </w:tcPr>
          <w:p w:rsidR="00620A54" w:rsidRPr="004D7B46" w:rsidRDefault="00620A54" w:rsidP="004D7B46">
            <w:pPr>
              <w:pStyle w:val="PlainText"/>
              <w:jc w:val="both"/>
              <w:cnfStyle w:val="000000100000"/>
            </w:pPr>
            <w:r w:rsidRPr="004D7B46">
              <w:t>-</w:t>
            </w:r>
          </w:p>
        </w:tc>
        <w:tc>
          <w:tcPr>
            <w:tcW w:w="1700" w:type="dxa"/>
          </w:tcPr>
          <w:p w:rsidR="00620A54" w:rsidRPr="004D7B46" w:rsidRDefault="00620A54" w:rsidP="004D7B46">
            <w:pPr>
              <w:pStyle w:val="PlainText"/>
              <w:jc w:val="both"/>
              <w:cnfStyle w:val="000000100000"/>
            </w:pPr>
          </w:p>
        </w:tc>
      </w:tr>
    </w:tbl>
    <w:p w:rsidR="00620A54" w:rsidRPr="004D7B46" w:rsidRDefault="00620A54" w:rsidP="004D7B46">
      <w:pPr>
        <w:spacing w:line="240" w:lineRule="auto"/>
        <w:rPr>
          <w:b/>
          <w:bCs/>
          <w:sz w:val="30"/>
          <w:szCs w:val="32"/>
          <w:lang w:val="en-US"/>
        </w:rPr>
      </w:pPr>
      <w:r w:rsidRPr="004D7B46">
        <w:rPr>
          <w:lang w:val="en-US"/>
        </w:rPr>
        <w:br w:type="page"/>
      </w:r>
    </w:p>
    <w:p w:rsidR="00620A54" w:rsidRPr="004D7B46" w:rsidRDefault="00620A54" w:rsidP="004D7B46">
      <w:pPr>
        <w:pStyle w:val="Heading1"/>
        <w:jc w:val="both"/>
        <w:rPr>
          <w:lang w:val="en-US"/>
        </w:rPr>
      </w:pPr>
      <w:bookmarkStart w:id="177" w:name="_Toc412018089"/>
      <w:r w:rsidRPr="004D7B46">
        <w:rPr>
          <w:lang w:val="en-US"/>
        </w:rPr>
        <w:lastRenderedPageBreak/>
        <w:t>Bibliography</w:t>
      </w:r>
      <w:bookmarkEnd w:id="177"/>
    </w:p>
    <w:p w:rsidR="00D745C1" w:rsidRPr="004D7B46" w:rsidRDefault="00D745C1" w:rsidP="004D7B46">
      <w:pPr>
        <w:pStyle w:val="NormalWeb"/>
        <w:ind w:left="480" w:hanging="480"/>
        <w:jc w:val="both"/>
        <w:rPr>
          <w:rFonts w:ascii="Arial" w:hAnsi="Arial" w:cs="Arial"/>
          <w:sz w:val="21"/>
          <w:lang w:val="en-US" w:eastAsia="en-US"/>
        </w:rPr>
      </w:pPr>
      <w:r w:rsidRPr="004D7B46">
        <w:rPr>
          <w:rFonts w:ascii="Arial" w:hAnsi="Arial" w:cs="Arial"/>
          <w:sz w:val="21"/>
          <w:lang w:val="nl-NL" w:eastAsia="en-US"/>
        </w:rPr>
        <w:t xml:space="preserve">Holthuijsen, L., Booij, N., &amp; Herbers, T. (1989). </w:t>
      </w:r>
      <w:r w:rsidRPr="004D7B46">
        <w:rPr>
          <w:rFonts w:ascii="Arial" w:hAnsi="Arial" w:cs="Arial"/>
          <w:sz w:val="21"/>
          <w:lang w:val="en-US" w:eastAsia="en-US"/>
        </w:rPr>
        <w:t>A prediction model for stationary, short-crested waves in shallow water with ambient currents. Coastal Engineering, 13(1):23-54.</w:t>
      </w:r>
    </w:p>
    <w:p w:rsidR="00241B94" w:rsidRPr="004D7B46" w:rsidRDefault="00241B94" w:rsidP="004D7B46">
      <w:pPr>
        <w:pStyle w:val="NormalWeb"/>
        <w:ind w:left="480" w:hanging="480"/>
        <w:jc w:val="both"/>
        <w:rPr>
          <w:rFonts w:ascii="Arial" w:hAnsi="Arial" w:cs="Arial"/>
          <w:sz w:val="21"/>
          <w:lang w:val="en-US" w:eastAsia="en-US"/>
        </w:rPr>
      </w:pPr>
      <w:r w:rsidRPr="004D7B46">
        <w:rPr>
          <w:rFonts w:ascii="Arial" w:hAnsi="Arial" w:cs="Arial"/>
          <w:sz w:val="21"/>
          <w:lang w:val="en-US" w:eastAsia="en-US"/>
        </w:rPr>
        <w:t>Roelvink, J.A. (1993a) Dissipation in random wave groups incident on a beach. Coastal Engineering, pp. 127-150.</w:t>
      </w:r>
    </w:p>
    <w:p w:rsidR="00D745C1" w:rsidRPr="004D7B46" w:rsidRDefault="00241B94" w:rsidP="004D7B46">
      <w:pPr>
        <w:pStyle w:val="NormalWeb"/>
        <w:ind w:left="480" w:hanging="480"/>
        <w:jc w:val="both"/>
        <w:rPr>
          <w:rFonts w:ascii="Arial" w:hAnsi="Arial" w:cs="Arial"/>
          <w:sz w:val="21"/>
          <w:lang w:val="en-US" w:eastAsia="en-US"/>
        </w:rPr>
      </w:pPr>
      <w:r w:rsidRPr="004D7B46">
        <w:rPr>
          <w:rFonts w:ascii="Arial" w:hAnsi="Arial" w:cs="Arial"/>
          <w:sz w:val="21"/>
          <w:lang w:val="en-US" w:eastAsia="en-US"/>
        </w:rPr>
        <w:t>Roelvink, J.A. (1993b) Surf beat and its effect on cross-shore profiles. Ph.D. Thesis, Delft University of Technology.</w:t>
      </w:r>
    </w:p>
    <w:p w:rsidR="00CB3C11" w:rsidRPr="004D7B46" w:rsidRDefault="00CB3C11" w:rsidP="004D7B46">
      <w:pPr>
        <w:pStyle w:val="NormalWeb"/>
        <w:ind w:left="480" w:hanging="480"/>
        <w:jc w:val="both"/>
        <w:rPr>
          <w:rFonts w:ascii="Arial" w:hAnsi="Arial" w:cs="Arial"/>
          <w:sz w:val="21"/>
          <w:lang w:val="en-US" w:eastAsia="en-US"/>
        </w:rPr>
      </w:pPr>
      <w:r w:rsidRPr="004D7B46">
        <w:rPr>
          <w:rFonts w:ascii="Arial" w:hAnsi="Arial" w:cs="Arial"/>
          <w:sz w:val="21"/>
          <w:lang w:val="en-US" w:eastAsia="en-US"/>
        </w:rPr>
        <w:t>Daly, C., Roelvink, J. A., Van Dongeren, A., Van Thiel de Vries, J. S. M., &amp; McCall, R. (2010). Short wave breaking effects on low frequency waves. Proceedings of 32nd International Conference on Coastal Engineering, (1), 1–13.</w:t>
      </w:r>
    </w:p>
    <w:p w:rsidR="00066D6F" w:rsidRPr="004D7B46" w:rsidRDefault="00066D6F" w:rsidP="004D7B46">
      <w:pPr>
        <w:pStyle w:val="NormalWeb"/>
        <w:ind w:left="480" w:hanging="480"/>
        <w:jc w:val="both"/>
        <w:rPr>
          <w:rFonts w:ascii="Arial" w:hAnsi="Arial" w:cs="Arial"/>
          <w:sz w:val="21"/>
          <w:lang w:val="en-US" w:eastAsia="en-US"/>
        </w:rPr>
      </w:pPr>
      <w:r w:rsidRPr="004D7B46">
        <w:rPr>
          <w:rFonts w:ascii="Arial" w:hAnsi="Arial" w:cs="Arial"/>
          <w:sz w:val="21"/>
          <w:lang w:val="nl-NL" w:eastAsia="en-US"/>
        </w:rPr>
        <w:t xml:space="preserve">Walstra, D. J. R., Roelvink, J., and Groeneweg, J. (2000). </w:t>
      </w:r>
      <w:r w:rsidRPr="004D7B46">
        <w:rPr>
          <w:rFonts w:ascii="Arial" w:hAnsi="Arial" w:cs="Arial"/>
          <w:sz w:val="21"/>
          <w:lang w:val="en-US" w:eastAsia="en-US"/>
        </w:rPr>
        <w:t>3D calculation of wave-driven cross-shore currents. In Proceedings 27th International Conference on Coastal Engineering, pages 1050-1063</w:t>
      </w:r>
    </w:p>
    <w:p w:rsidR="00066D6F" w:rsidRPr="004D7B46" w:rsidRDefault="00066D6F" w:rsidP="004D7B46">
      <w:pPr>
        <w:pStyle w:val="NormalWeb"/>
        <w:ind w:left="480" w:hanging="480"/>
        <w:jc w:val="both"/>
        <w:rPr>
          <w:rFonts w:ascii="Arial" w:hAnsi="Arial" w:cs="Arial"/>
          <w:sz w:val="21"/>
          <w:lang w:val="en-US" w:eastAsia="en-US"/>
        </w:rPr>
      </w:pPr>
      <w:r w:rsidRPr="004D7B46">
        <w:rPr>
          <w:rFonts w:ascii="Arial" w:hAnsi="Arial" w:cs="Arial"/>
          <w:sz w:val="21"/>
          <w:lang w:val="en-US" w:eastAsia="en-US"/>
        </w:rPr>
        <w:t>Phillips, O. (1977). The dynamics of the upper ocean. Cambridge University Press, page 366</w:t>
      </w:r>
    </w:p>
    <w:p w:rsidR="009C4C27" w:rsidRPr="004D7B46" w:rsidRDefault="00066D6F" w:rsidP="004D7B46">
      <w:pPr>
        <w:pStyle w:val="NormalWeb"/>
        <w:ind w:left="480" w:hanging="480"/>
        <w:jc w:val="both"/>
        <w:rPr>
          <w:rFonts w:ascii="Arial" w:hAnsi="Arial" w:cs="Arial"/>
          <w:sz w:val="21"/>
          <w:lang w:val="en-US" w:eastAsia="en-US"/>
        </w:rPr>
      </w:pPr>
      <w:r w:rsidRPr="004D7B46">
        <w:rPr>
          <w:rFonts w:ascii="Arial" w:hAnsi="Arial" w:cs="Arial"/>
          <w:sz w:val="21"/>
          <w:lang w:val="en-US" w:eastAsia="en-US"/>
        </w:rPr>
        <w:t>Andrews, D. G.; McIntyre, M. E. (1978a), "An exact theory of nonlinear waves on a Lagrangian-mean flow", Journal of Fluid Mechanics 89 (4): 609-646</w:t>
      </w:r>
    </w:p>
    <w:p w:rsidR="009C4C27" w:rsidRPr="004D7B46" w:rsidRDefault="009C4C27" w:rsidP="004D7B46">
      <w:pPr>
        <w:pStyle w:val="NormalWeb"/>
        <w:ind w:left="480" w:hanging="480"/>
        <w:jc w:val="both"/>
        <w:rPr>
          <w:rFonts w:ascii="Arial" w:hAnsi="Arial" w:cs="Arial"/>
          <w:sz w:val="21"/>
          <w:lang w:val="en-US" w:eastAsia="en-US"/>
        </w:rPr>
      </w:pPr>
      <w:r w:rsidRPr="004D7B46">
        <w:rPr>
          <w:rFonts w:ascii="Arial" w:hAnsi="Arial" w:cs="Arial"/>
          <w:sz w:val="21"/>
          <w:lang w:val="en-US" w:eastAsia="en-US"/>
        </w:rPr>
        <w:t>Reniers, A.J.H.M., J.A. Roelvink and E.B. Thornton. (2004). Morphodynamic modelling of an embayed beach under wave group forcing. J. of Geophysical Res. , VOL. 109, C01030, doi:10.1029/2002JC001586, 2004</w:t>
      </w:r>
    </w:p>
    <w:p w:rsidR="00153E68" w:rsidRPr="004D7B46" w:rsidRDefault="009C4C27" w:rsidP="004D7B46">
      <w:pPr>
        <w:pStyle w:val="NormalWeb"/>
        <w:ind w:left="480" w:hanging="480"/>
        <w:jc w:val="both"/>
        <w:rPr>
          <w:rFonts w:ascii="Arial" w:hAnsi="Arial" w:cs="Arial"/>
          <w:sz w:val="21"/>
          <w:lang w:val="en-US" w:eastAsia="en-US"/>
        </w:rPr>
      </w:pPr>
      <w:r w:rsidRPr="004D7B46">
        <w:rPr>
          <w:rFonts w:ascii="Arial" w:hAnsi="Arial" w:cs="Arial"/>
          <w:sz w:val="21"/>
          <w:lang w:val="en-US" w:eastAsia="en-US"/>
        </w:rPr>
        <w:t>Reniers, A.J.H.M.,  E.B. Thornton, T. Stanton and J.A. Roelvink. (2004b) Vertical flow structure during Sandy Duck: Observations and Modeling. Coastal Engineering, Volume 51, Issue 3, May 2004, Pages 237-260</w:t>
      </w:r>
    </w:p>
    <w:p w:rsidR="0024380D" w:rsidRPr="004D7B46" w:rsidRDefault="0024380D" w:rsidP="004D7B46">
      <w:pPr>
        <w:pStyle w:val="NormalWeb"/>
        <w:ind w:left="480" w:hanging="480"/>
        <w:jc w:val="both"/>
        <w:rPr>
          <w:rFonts w:ascii="Arial" w:hAnsi="Arial" w:cs="Arial"/>
          <w:sz w:val="21"/>
          <w:lang w:val="nl-NL" w:eastAsia="en-US"/>
        </w:rPr>
      </w:pPr>
      <w:r w:rsidRPr="00CE645D">
        <w:rPr>
          <w:rFonts w:ascii="Arial" w:hAnsi="Arial" w:cs="Arial"/>
          <w:sz w:val="21"/>
          <w:lang w:val="nl-NL" w:eastAsia="en-US"/>
        </w:rPr>
        <w:t xml:space="preserve">Ruessink, B.G., Ramaekers, G. and van Rijn, L.C., 2012. </w:t>
      </w:r>
      <w:r w:rsidRPr="004D7B46">
        <w:rPr>
          <w:rFonts w:ascii="Arial" w:hAnsi="Arial" w:cs="Arial"/>
          <w:sz w:val="21"/>
          <w:lang w:val="en-US" w:eastAsia="en-US"/>
        </w:rPr>
        <w:t xml:space="preserve">On the parameterization of the free-stream non-linear wave orbital motion in nearshore morphodynamic models. </w:t>
      </w:r>
      <w:r w:rsidRPr="004D7B46">
        <w:rPr>
          <w:rFonts w:ascii="Arial" w:hAnsi="Arial" w:cs="Arial"/>
          <w:sz w:val="21"/>
          <w:lang w:val="nl-NL" w:eastAsia="en-US"/>
        </w:rPr>
        <w:t>Coastal Engineering, 65, 56-63.</w:t>
      </w:r>
    </w:p>
    <w:p w:rsidR="004E5E65" w:rsidRPr="004D7B46" w:rsidRDefault="004E5E65" w:rsidP="004D7B46">
      <w:pPr>
        <w:pStyle w:val="NormalWeb"/>
        <w:ind w:left="480" w:hanging="480"/>
        <w:jc w:val="both"/>
        <w:rPr>
          <w:rFonts w:ascii="Arial" w:hAnsi="Arial" w:cs="Arial"/>
          <w:sz w:val="21"/>
          <w:lang w:val="en-US" w:eastAsia="en-US"/>
        </w:rPr>
      </w:pPr>
      <w:r w:rsidRPr="004D7B46">
        <w:rPr>
          <w:rFonts w:ascii="Arial" w:hAnsi="Arial" w:cs="Arial"/>
          <w:sz w:val="21"/>
          <w:lang w:val="nl-NL" w:eastAsia="en-US"/>
        </w:rPr>
        <w:t xml:space="preserve">Van Dongeren, A.R. and I.A. Svendsen (1997). </w:t>
      </w:r>
      <w:r w:rsidRPr="004D7B46">
        <w:rPr>
          <w:rFonts w:ascii="Arial" w:hAnsi="Arial" w:cs="Arial"/>
          <w:sz w:val="21"/>
          <w:lang w:val="en-US" w:eastAsia="en-US"/>
        </w:rPr>
        <w:t>An Absorbing-Generating Boundary condition for Shallow Water Models. J. of Waterways, Ports, Coastal and Ocean Engineering, vol. 123, no. 6, pp. 303-313.</w:t>
      </w:r>
    </w:p>
    <w:p w:rsidR="00153E68" w:rsidRPr="004D7B46" w:rsidRDefault="00153E68" w:rsidP="004D7B46">
      <w:pPr>
        <w:pStyle w:val="NormalWeb"/>
        <w:ind w:left="480" w:hanging="480"/>
        <w:jc w:val="both"/>
        <w:rPr>
          <w:rFonts w:ascii="Arial" w:hAnsi="Arial" w:cs="Arial"/>
          <w:sz w:val="21"/>
          <w:lang w:val="en-US" w:eastAsia="en-US"/>
        </w:rPr>
      </w:pPr>
      <w:r w:rsidRPr="004D7B46">
        <w:rPr>
          <w:rFonts w:ascii="Arial" w:hAnsi="Arial" w:cs="Arial"/>
          <w:sz w:val="21"/>
          <w:lang w:val="en-US" w:eastAsia="en-US"/>
        </w:rPr>
        <w:t>Van Rijn, L. (2007). Unified View of Sediment Transport by Currents and Waves . part I, II, III, IV.Journal of Hydraulic Engineering, (June):649–667.</w:t>
      </w:r>
    </w:p>
    <w:p w:rsidR="00153E68" w:rsidRPr="004D7B46" w:rsidRDefault="00153E68" w:rsidP="004D7B46">
      <w:pPr>
        <w:pStyle w:val="NormalWeb"/>
        <w:ind w:left="480" w:hanging="480"/>
        <w:jc w:val="both"/>
        <w:rPr>
          <w:rFonts w:ascii="Arial" w:hAnsi="Arial" w:cs="Arial"/>
          <w:sz w:val="21"/>
          <w:lang w:val="en-US" w:eastAsia="en-US"/>
        </w:rPr>
      </w:pPr>
      <w:r w:rsidRPr="004D7B46">
        <w:rPr>
          <w:rFonts w:ascii="Arial" w:hAnsi="Arial" w:cs="Arial"/>
          <w:sz w:val="21"/>
          <w:lang w:val="nl-NL" w:eastAsia="en-US"/>
        </w:rPr>
        <w:t>Van</w:t>
      </w:r>
      <w:r w:rsidR="00B47D26" w:rsidRPr="004D7B46">
        <w:rPr>
          <w:rFonts w:ascii="Arial" w:hAnsi="Arial" w:cs="Arial"/>
          <w:sz w:val="21"/>
          <w:lang w:val="nl-NL" w:eastAsia="en-US"/>
        </w:rPr>
        <w:t xml:space="preserve"> Thiel de Vries, J. S. M. (2009</w:t>
      </w:r>
      <w:r w:rsidRPr="004D7B46">
        <w:rPr>
          <w:rFonts w:ascii="Arial" w:hAnsi="Arial" w:cs="Arial"/>
          <w:sz w:val="21"/>
          <w:lang w:val="nl-NL" w:eastAsia="en-US"/>
        </w:rPr>
        <w:t xml:space="preserve">). </w:t>
      </w:r>
      <w:r w:rsidRPr="004D7B46">
        <w:rPr>
          <w:rFonts w:ascii="Arial" w:hAnsi="Arial" w:cs="Arial"/>
          <w:sz w:val="21"/>
          <w:lang w:val="en-US" w:eastAsia="en-US"/>
        </w:rPr>
        <w:t>Dune erosion during storm surges. PhD thesis, Delft University of Technology, Delft.</w:t>
      </w:r>
    </w:p>
    <w:p w:rsidR="004E5E65" w:rsidRPr="004D7B46" w:rsidRDefault="004E5E65" w:rsidP="004D7B46">
      <w:pPr>
        <w:pStyle w:val="NormalWeb"/>
        <w:ind w:left="480" w:hanging="480"/>
        <w:jc w:val="both"/>
        <w:rPr>
          <w:rFonts w:ascii="Arial" w:hAnsi="Arial" w:cs="Arial"/>
          <w:sz w:val="21"/>
          <w:lang w:val="de-DE" w:eastAsia="en-US"/>
        </w:rPr>
      </w:pPr>
      <w:r w:rsidRPr="004D7B46">
        <w:rPr>
          <w:rFonts w:ascii="Arial" w:hAnsi="Arial" w:cs="Arial"/>
          <w:sz w:val="21"/>
          <w:lang w:val="de-DE" w:eastAsia="en-US"/>
        </w:rPr>
        <w:t>Shields, A. (1936). Anwendung der ahnlichkeits-Mechanik und der Turbulenz-forschung auf die Geschiebebewegung. Preussische Versuchanstalt fur Wasserbrau und Schiffbau, 26:524-526</w:t>
      </w:r>
    </w:p>
    <w:p w:rsidR="00153E68" w:rsidRPr="004D7B46" w:rsidRDefault="00153E68" w:rsidP="004D7B46">
      <w:pPr>
        <w:pStyle w:val="NormalWeb"/>
        <w:ind w:left="480" w:hanging="480"/>
        <w:jc w:val="both"/>
        <w:rPr>
          <w:rFonts w:ascii="Arial" w:hAnsi="Arial" w:cs="Arial"/>
          <w:sz w:val="21"/>
          <w:lang w:val="en-US" w:eastAsia="en-US"/>
        </w:rPr>
      </w:pPr>
      <w:r w:rsidRPr="00CE645D">
        <w:rPr>
          <w:rFonts w:ascii="Arial" w:hAnsi="Arial" w:cs="Arial"/>
          <w:sz w:val="21"/>
          <w:lang w:eastAsia="en-US"/>
        </w:rPr>
        <w:lastRenderedPageBreak/>
        <w:t xml:space="preserve">Soulsby, R. (1997). Dynamics of Marine Sands. </w:t>
      </w:r>
      <w:r w:rsidRPr="004D7B46">
        <w:rPr>
          <w:rFonts w:ascii="Arial" w:hAnsi="Arial" w:cs="Arial"/>
          <w:sz w:val="21"/>
          <w:lang w:val="en-US" w:eastAsia="en-US"/>
        </w:rPr>
        <w:t>Thomas Telford Publications, London. ISBN 0 7277 2584 x.</w:t>
      </w:r>
    </w:p>
    <w:p w:rsidR="00964EA6" w:rsidRPr="004D7B46" w:rsidRDefault="00153E68" w:rsidP="004D7B46">
      <w:pPr>
        <w:pStyle w:val="NormalWeb"/>
        <w:ind w:left="480" w:hanging="480"/>
        <w:jc w:val="both"/>
        <w:rPr>
          <w:rFonts w:ascii="Arial" w:hAnsi="Arial" w:cs="Arial"/>
          <w:sz w:val="21"/>
          <w:lang w:val="en-US" w:eastAsia="en-US"/>
        </w:rPr>
      </w:pPr>
      <w:r w:rsidRPr="004D7B46">
        <w:rPr>
          <w:rFonts w:ascii="Arial" w:hAnsi="Arial" w:cs="Arial"/>
          <w:sz w:val="21"/>
          <w:lang w:val="en-US" w:eastAsia="en-US"/>
        </w:rPr>
        <w:t>van Rijn, L.C. (1984). Sediment transport, part iii: Bed forms and alluvial roughness. Journal of Hydraulic Engineering, 110(12):1733-1754</w:t>
      </w:r>
    </w:p>
    <w:p w:rsidR="004E5E65" w:rsidRPr="004D7B46" w:rsidRDefault="004E5E65" w:rsidP="004D7B46">
      <w:pPr>
        <w:pStyle w:val="NormalWeb"/>
        <w:ind w:left="480" w:hanging="480"/>
        <w:jc w:val="both"/>
        <w:rPr>
          <w:rFonts w:ascii="Arial" w:hAnsi="Arial" w:cs="Arial"/>
          <w:sz w:val="21"/>
          <w:lang w:val="en-US" w:eastAsia="en-US"/>
        </w:rPr>
      </w:pPr>
      <w:r w:rsidRPr="00CE645D">
        <w:rPr>
          <w:rFonts w:ascii="Arial" w:hAnsi="Arial" w:cs="Arial"/>
          <w:sz w:val="21"/>
          <w:lang w:val="nl-NL" w:eastAsia="en-US"/>
        </w:rPr>
        <w:t xml:space="preserve">Verboom, G.K., G.S. Stelling and M.J. Officier (1981). </w:t>
      </w:r>
      <w:r w:rsidRPr="004D7B46">
        <w:rPr>
          <w:rFonts w:ascii="Arial" w:hAnsi="Arial" w:cs="Arial"/>
          <w:sz w:val="21"/>
          <w:lang w:val="en-US" w:eastAsia="en-US"/>
        </w:rPr>
        <w:t>Boundary conditions for the shallow water equations. In: Abbott, M.B. and J.A. Cung, eds. Engineering Applications of Computational Hydraulics, vol. 1., pp. 230-262.</w:t>
      </w:r>
    </w:p>
    <w:p w:rsidR="00964EA6" w:rsidRPr="004D7B46" w:rsidRDefault="00964EA6" w:rsidP="004D7B46">
      <w:pPr>
        <w:pStyle w:val="NormalWeb"/>
        <w:ind w:left="480" w:hanging="480"/>
        <w:jc w:val="both"/>
        <w:rPr>
          <w:rFonts w:ascii="Arial" w:hAnsi="Arial" w:cs="Arial"/>
          <w:sz w:val="21"/>
          <w:lang w:val="en-US" w:eastAsia="en-US"/>
        </w:rPr>
      </w:pPr>
      <w:r w:rsidRPr="004D7B46">
        <w:rPr>
          <w:rFonts w:ascii="Arial" w:hAnsi="Arial" w:cs="Arial"/>
          <w:sz w:val="21"/>
          <w:lang w:val="en-US" w:eastAsia="en-US"/>
        </w:rPr>
        <w:t>Komar, P.D. and Miller, M.C. (1975). On the comparison between the threshold of sediment motion under waves and unidirectional currents with a discussion of the practical evaluation of the threshold; reply. Journal of Sedimentary Research, 45(1):362-367</w:t>
      </w:r>
    </w:p>
    <w:p w:rsidR="00E465ED" w:rsidRDefault="00AE08CB" w:rsidP="004D7B46">
      <w:pPr>
        <w:pStyle w:val="NormalWeb"/>
        <w:jc w:val="both"/>
        <w:rPr>
          <w:rFonts w:ascii="Arial" w:hAnsi="Arial" w:cs="Arial"/>
          <w:sz w:val="21"/>
          <w:lang w:val="en-US" w:eastAsia="en-US"/>
        </w:rPr>
      </w:pPr>
      <w:r w:rsidRPr="00CE645D">
        <w:rPr>
          <w:rFonts w:ascii="Arial" w:hAnsi="Arial" w:cs="Arial"/>
          <w:sz w:val="21"/>
          <w:lang w:val="nl-NL" w:eastAsia="en-US"/>
        </w:rPr>
        <w:t xml:space="preserve">van Gent, M.R.A., 1995. </w:t>
      </w:r>
      <w:r w:rsidRPr="004D7B46">
        <w:rPr>
          <w:rFonts w:ascii="Arial" w:hAnsi="Arial" w:cs="Arial"/>
          <w:sz w:val="21"/>
          <w:lang w:val="en-US" w:eastAsia="en-US"/>
        </w:rPr>
        <w:t>Wave Interaction with Permeable Coastal Structures, Delft University of Technology, Delft.</w:t>
      </w:r>
    </w:p>
    <w:p w:rsidR="00E465ED" w:rsidRPr="00DC618C" w:rsidRDefault="00E465ED" w:rsidP="00E465ED">
      <w:pPr>
        <w:ind w:left="270" w:hanging="270"/>
      </w:pPr>
      <w:r w:rsidRPr="00E465ED">
        <w:rPr>
          <w:lang w:val="en-US"/>
        </w:rPr>
        <w:t xml:space="preserve">Dalrymple, R.A., Kirby, J.T., Hwang, P.A. (1984). </w:t>
      </w:r>
      <w:r w:rsidRPr="00DC618C">
        <w:t>Wave dif</w:t>
      </w:r>
      <w:r>
        <w:t xml:space="preserve">fraction due to areas of energy </w:t>
      </w:r>
      <w:r w:rsidRPr="00DC618C">
        <w:t>dissipation. J. Waterw. Port Coast. Ocean Eng. 110, 67–79.</w:t>
      </w:r>
    </w:p>
    <w:p w:rsidR="00E465ED" w:rsidRDefault="00E465ED" w:rsidP="00E465ED">
      <w:pPr>
        <w:ind w:left="270" w:hanging="270"/>
      </w:pPr>
    </w:p>
    <w:p w:rsidR="00E465ED" w:rsidRPr="00FE6927" w:rsidRDefault="00E465ED" w:rsidP="00E465ED">
      <w:pPr>
        <w:ind w:left="270" w:hanging="270"/>
      </w:pPr>
      <w:r w:rsidRPr="00003097">
        <w:rPr>
          <w:lang w:val="es-ES"/>
        </w:rPr>
        <w:t xml:space="preserve">Mendez, F.M., Losada, I.J. (2004). </w:t>
      </w:r>
      <w:r w:rsidRPr="00FE6927">
        <w:t>An empirical model to estimate the propagation of random breaking and nonbreaking waves over vegetation fields. Coastal Engineering 51,103–118.</w:t>
      </w:r>
    </w:p>
    <w:p w:rsidR="00E465ED" w:rsidRDefault="00E465ED" w:rsidP="00E465ED">
      <w:pPr>
        <w:ind w:left="270" w:hanging="270"/>
      </w:pPr>
    </w:p>
    <w:p w:rsidR="00E465ED" w:rsidRPr="00E465ED" w:rsidRDefault="00E465ED" w:rsidP="00E465ED">
      <w:pPr>
        <w:ind w:left="270" w:hanging="270"/>
      </w:pPr>
      <w:r w:rsidRPr="00041BAF">
        <w:t xml:space="preserve">Suzuki, T., Zijlema, M., Burger, B., Meijer, M.C., Narayan, S. (2011). Wave dissipation by vegetation with layer schematization in SWAN. </w:t>
      </w:r>
      <w:r w:rsidRPr="00E465ED">
        <w:t>Coastasl Engineering 59, 64-71.</w:t>
      </w:r>
    </w:p>
    <w:p w:rsidR="00E465ED" w:rsidRPr="00E465ED" w:rsidRDefault="00E465ED" w:rsidP="00E465ED">
      <w:pPr>
        <w:ind w:left="270" w:hanging="270"/>
      </w:pPr>
    </w:p>
    <w:p w:rsidR="00E465ED" w:rsidRPr="00041BAF" w:rsidRDefault="00E465ED" w:rsidP="00E465ED">
      <w:pPr>
        <w:ind w:left="270" w:hanging="270"/>
      </w:pPr>
      <w:r w:rsidRPr="00003097">
        <w:rPr>
          <w:lang w:val="nl-NL"/>
        </w:rPr>
        <w:t xml:space="preserve">Van Rooijen, A.A., Van Thiel de Vries, J.S.M., McCall, R.T., Van Dongeren, A.R., Roelvink, J.A., Reniers, A.J.H.M. (2015). </w:t>
      </w:r>
      <w:r w:rsidRPr="00041BAF">
        <w:t>Modeling of wave attenuation by vegetation with XBeach. E-proceedings of the 36th IAHR World Congress 28 June – 3 July, 2015, The Hague, The Netherlands.</w:t>
      </w:r>
    </w:p>
    <w:p w:rsidR="00CB3C11" w:rsidRPr="004D7B46" w:rsidRDefault="00CB3C11" w:rsidP="004D7B46">
      <w:pPr>
        <w:pStyle w:val="NormalWeb"/>
        <w:jc w:val="both"/>
        <w:rPr>
          <w:rFonts w:ascii="Arial" w:hAnsi="Arial" w:cs="Arial"/>
          <w:sz w:val="21"/>
          <w:lang w:val="en-US" w:eastAsia="en-US"/>
        </w:rPr>
      </w:pPr>
      <w:r w:rsidRPr="004D7B46">
        <w:rPr>
          <w:rFonts w:ascii="Arial" w:hAnsi="Arial" w:cs="Arial"/>
          <w:sz w:val="21"/>
          <w:lang w:val="en-US" w:eastAsia="en-US"/>
        </w:rPr>
        <w:br w:type="page"/>
      </w:r>
    </w:p>
    <w:p w:rsidR="00C170C9" w:rsidRPr="004D7B46" w:rsidRDefault="00ED3482" w:rsidP="004D7B46">
      <w:pPr>
        <w:pStyle w:val="Heading1"/>
        <w:jc w:val="both"/>
        <w:rPr>
          <w:lang w:val="en-US"/>
        </w:rPr>
      </w:pPr>
      <w:bookmarkStart w:id="178" w:name="_Toc412018090"/>
      <w:r w:rsidRPr="004D7B46">
        <w:rPr>
          <w:lang w:val="en-US"/>
        </w:rPr>
        <w:lastRenderedPageBreak/>
        <w:t>Appendices</w:t>
      </w:r>
      <w:bookmarkEnd w:id="178"/>
    </w:p>
    <w:p w:rsidR="00C170C9" w:rsidRPr="004D7B46" w:rsidRDefault="00C170C9" w:rsidP="004D7B46">
      <w:pPr>
        <w:pStyle w:val="Heading2"/>
        <w:jc w:val="both"/>
        <w:rPr>
          <w:lang w:val="en-US"/>
        </w:rPr>
      </w:pPr>
      <w:bookmarkStart w:id="179" w:name="_Toc412018091"/>
      <w:r w:rsidRPr="004D7B46">
        <w:rPr>
          <w:lang w:val="en-US"/>
        </w:rPr>
        <w:t>Practical</w:t>
      </w:r>
      <w:r w:rsidR="00734E22" w:rsidRPr="004D7B46">
        <w:rPr>
          <w:lang w:val="en-US"/>
        </w:rPr>
        <w:t>: getting started (based on Joost den Bieman)</w:t>
      </w:r>
      <w:bookmarkEnd w:id="179"/>
    </w:p>
    <w:p w:rsidR="00734E22" w:rsidRPr="004D7B46" w:rsidRDefault="00734E22" w:rsidP="004D7B46">
      <w:pPr>
        <w:pStyle w:val="Heading3"/>
        <w:jc w:val="both"/>
        <w:rPr>
          <w:lang w:val="en-US"/>
        </w:rPr>
      </w:pPr>
      <w:bookmarkStart w:id="180" w:name="_Toc412018092"/>
      <w:r w:rsidRPr="004D7B46">
        <w:rPr>
          <w:lang w:val="en-US"/>
        </w:rPr>
        <w:t>Introduction</w:t>
      </w:r>
      <w:bookmarkEnd w:id="180"/>
    </w:p>
    <w:p w:rsidR="00734E22" w:rsidRPr="004D7B46" w:rsidRDefault="00734E22" w:rsidP="004D7B46">
      <w:pPr>
        <w:rPr>
          <w:lang w:val="en-US"/>
        </w:rPr>
      </w:pPr>
      <w:r w:rsidRPr="004D7B46">
        <w:rPr>
          <w:lang w:val="en-US"/>
        </w:rPr>
        <w:t xml:space="preserve">This tutorial describes two different methods for creating a rectilinear XBeach model grid. </w:t>
      </w:r>
      <w:fldSimple w:instr=" REF _Ref411957793 \r \h  \* MERGEFORMAT ">
        <w:r w:rsidR="004D7B46">
          <w:rPr>
            <w:lang w:val="en-US"/>
          </w:rPr>
          <w:t>6.1.2</w:t>
        </w:r>
      </w:fldSimple>
      <w:r w:rsidRPr="004D7B46">
        <w:rPr>
          <w:lang w:val="en-US"/>
        </w:rPr>
        <w:t xml:space="preserve"> describes the different methods and associated X</w:t>
      </w:r>
      <w:r w:rsidR="00782DC5" w:rsidRPr="004D7B46">
        <w:rPr>
          <w:lang w:val="en-US"/>
        </w:rPr>
        <w:t xml:space="preserve">Beach keywords and parameters. </w:t>
      </w:r>
      <w:fldSimple w:instr=" REF _Ref411957808 \r \h  \* MERGEFORMAT ">
        <w:r w:rsidR="004D7B46">
          <w:rPr>
            <w:lang w:val="en-US"/>
          </w:rPr>
          <w:t>6.1.3</w:t>
        </w:r>
      </w:fldSimple>
      <w:r w:rsidRPr="004D7B46">
        <w:rPr>
          <w:lang w:val="en-US"/>
        </w:rPr>
        <w:t xml:space="preserve"> contains examples for each method.</w:t>
      </w:r>
    </w:p>
    <w:p w:rsidR="00734E22" w:rsidRPr="004D7B46" w:rsidRDefault="00734E22" w:rsidP="004D7B46">
      <w:pPr>
        <w:rPr>
          <w:lang w:val="en-US"/>
        </w:rPr>
      </w:pPr>
    </w:p>
    <w:p w:rsidR="00734E22" w:rsidRPr="004D7B46" w:rsidRDefault="00734E22" w:rsidP="004D7B46">
      <w:pPr>
        <w:rPr>
          <w:lang w:val="en-US"/>
        </w:rPr>
      </w:pPr>
      <w:r w:rsidRPr="004D7B46">
        <w:rPr>
          <w:lang w:val="en-US"/>
        </w:rPr>
        <w:t xml:space="preserve">The examples featured in this tutorial make use of the XBeach toolbox for Matlab. This toolbox is part of the OpenEarth (van Koningsveld et al., 2010) toolbox, which can be found here: </w:t>
      </w:r>
      <w:hyperlink r:id="rId176" w:history="1">
        <w:r w:rsidRPr="004D7B46">
          <w:rPr>
            <w:rStyle w:val="Hyperlink"/>
            <w:lang w:val="en-US"/>
          </w:rPr>
          <w:t>http://publicwiki.deltares.nl/display/OET/Join+OpenEarth</w:t>
        </w:r>
      </w:hyperlink>
      <w:r w:rsidRPr="004D7B46">
        <w:rPr>
          <w:lang w:val="en-US"/>
        </w:rPr>
        <w:t xml:space="preserve"> (register for an account, then checkout using subverion).</w:t>
      </w:r>
    </w:p>
    <w:p w:rsidR="00734E22" w:rsidRPr="004D7B46" w:rsidRDefault="00734E22" w:rsidP="004D7B46">
      <w:pPr>
        <w:pStyle w:val="Heading3"/>
        <w:jc w:val="both"/>
        <w:rPr>
          <w:lang w:val="en-US"/>
        </w:rPr>
      </w:pPr>
      <w:bookmarkStart w:id="181" w:name="_Ref411957789"/>
      <w:bookmarkStart w:id="182" w:name="_Ref411957793"/>
      <w:bookmarkStart w:id="183" w:name="_Toc412018093"/>
      <w:r w:rsidRPr="004D7B46">
        <w:rPr>
          <w:lang w:val="en-US"/>
        </w:rPr>
        <w:t>XBeach grid definitions</w:t>
      </w:r>
      <w:bookmarkEnd w:id="181"/>
      <w:bookmarkEnd w:id="182"/>
      <w:bookmarkEnd w:id="183"/>
    </w:p>
    <w:p w:rsidR="00B6711C" w:rsidRPr="004D7B46" w:rsidRDefault="00B6711C" w:rsidP="004D7B46">
      <w:pPr>
        <w:pStyle w:val="Heading4"/>
        <w:jc w:val="both"/>
        <w:rPr>
          <w:lang w:val="en-US"/>
        </w:rPr>
      </w:pPr>
      <w:r w:rsidRPr="004D7B46">
        <w:rPr>
          <w:lang w:val="en-US"/>
        </w:rPr>
        <w:t>Model grid</w:t>
      </w:r>
    </w:p>
    <w:p w:rsidR="00734E22" w:rsidRPr="004D7B46" w:rsidRDefault="00734E22" w:rsidP="004D7B46">
      <w:pPr>
        <w:rPr>
          <w:lang w:val="en-US"/>
        </w:rPr>
      </w:pPr>
      <w:r w:rsidRPr="004D7B46">
        <w:rPr>
          <w:lang w:val="en-US"/>
        </w:rPr>
        <w:t>The XBeach model makes use of a recti- or curvilinear computational grid. In this tutorial, the focus will be on rectilinear grids. A rectilinear grid can be defined in two ways:</w:t>
      </w:r>
    </w:p>
    <w:p w:rsidR="00734E22" w:rsidRPr="004D7B46" w:rsidRDefault="00734E22" w:rsidP="004D7B46">
      <w:pPr>
        <w:numPr>
          <w:ilvl w:val="0"/>
          <w:numId w:val="13"/>
        </w:numPr>
        <w:rPr>
          <w:lang w:val="en-US"/>
        </w:rPr>
      </w:pPr>
      <w:r w:rsidRPr="004D7B46">
        <w:rPr>
          <w:lang w:val="en-US"/>
        </w:rPr>
        <w:t xml:space="preserve">As a grid relative to a known origin </w:t>
      </w:r>
    </w:p>
    <w:p w:rsidR="00734E22" w:rsidRPr="004D7B46" w:rsidRDefault="00734E22" w:rsidP="004D7B46">
      <w:pPr>
        <w:numPr>
          <w:ilvl w:val="0"/>
          <w:numId w:val="13"/>
        </w:numPr>
        <w:rPr>
          <w:lang w:val="en-US"/>
        </w:rPr>
      </w:pPr>
      <w:r w:rsidRPr="004D7B46">
        <w:rPr>
          <w:lang w:val="en-US"/>
        </w:rPr>
        <w:t>As a grid in a meter-based coordinate system (e.g. UTM)</w:t>
      </w:r>
    </w:p>
    <w:p w:rsidR="00734E22" w:rsidRPr="004D7B46" w:rsidRDefault="00734E22" w:rsidP="004D7B46">
      <w:pPr>
        <w:rPr>
          <w:lang w:val="en-US"/>
        </w:rPr>
      </w:pPr>
    </w:p>
    <w:p w:rsidR="00734E22" w:rsidRPr="004D7B46" w:rsidRDefault="00734E22" w:rsidP="004D7B46">
      <w:pPr>
        <w:rPr>
          <w:lang w:val="en-US"/>
        </w:rPr>
      </w:pPr>
      <w:r w:rsidRPr="004D7B46">
        <w:rPr>
          <w:lang w:val="en-US"/>
        </w:rPr>
        <w:t xml:space="preserve">Both methods are explained in this chapter. For both methods, the x and y coordinates of the grid points are specified in separate files, using the keywords </w:t>
      </w:r>
      <w:r w:rsidRPr="004D7B46">
        <w:rPr>
          <w:i/>
          <w:lang w:val="en-US"/>
        </w:rPr>
        <w:t>xfile</w:t>
      </w:r>
      <w:r w:rsidRPr="004D7B46">
        <w:rPr>
          <w:lang w:val="en-US"/>
        </w:rPr>
        <w:t xml:space="preserve"> and </w:t>
      </w:r>
      <w:r w:rsidRPr="004D7B46">
        <w:rPr>
          <w:i/>
          <w:lang w:val="en-US"/>
        </w:rPr>
        <w:t>yfile</w:t>
      </w:r>
      <w:r w:rsidRPr="004D7B46">
        <w:rPr>
          <w:lang w:val="en-US"/>
        </w:rPr>
        <w:t xml:space="preserve"> respectively. These keywords contain the names of ASCII files with a m*n matrix (see </w:t>
      </w:r>
      <w:r w:rsidR="00D868A5" w:rsidRPr="004D7B46">
        <w:rPr>
          <w:lang w:val="en-US"/>
        </w:rPr>
        <w:fldChar w:fldCharType="begin"/>
      </w:r>
      <w:r w:rsidR="00782DC5" w:rsidRPr="004D7B46">
        <w:rPr>
          <w:lang w:val="en-US"/>
        </w:rPr>
        <w:instrText xml:space="preserve"> GOTOBUTTON ZEqnNum256524  \* MERGEFORMAT </w:instrText>
      </w:r>
      <w:r w:rsidR="00D868A5" w:rsidRPr="004D7B46">
        <w:rPr>
          <w:lang w:val="en-US"/>
        </w:rPr>
        <w:fldChar w:fldCharType="begin"/>
      </w:r>
      <w:r w:rsidR="00782DC5" w:rsidRPr="004D7B46">
        <w:rPr>
          <w:lang w:val="en-US"/>
        </w:rPr>
        <w:instrText xml:space="preserve"> REF ZEqnNum256524 \* Charformat \! \* MERGEFORMAT </w:instrText>
      </w:r>
      <w:r w:rsidR="00D868A5" w:rsidRPr="004D7B46">
        <w:rPr>
          <w:lang w:val="en-US"/>
        </w:rPr>
        <w:fldChar w:fldCharType="separate"/>
      </w:r>
      <w:r w:rsidR="004D7B46" w:rsidRPr="004D7B46">
        <w:rPr>
          <w:lang w:val="en-US"/>
        </w:rPr>
        <w:instrText>(1.77)</w:instrText>
      </w:r>
      <w:r w:rsidR="00D868A5" w:rsidRPr="004D7B46">
        <w:rPr>
          <w:lang w:val="en-US"/>
        </w:rPr>
        <w:fldChar w:fldCharType="end"/>
      </w:r>
      <w:r w:rsidR="00D868A5" w:rsidRPr="004D7B46">
        <w:rPr>
          <w:lang w:val="en-US"/>
        </w:rPr>
        <w:fldChar w:fldCharType="end"/>
      </w:r>
      <w:r w:rsidR="00B6711C" w:rsidRPr="004D7B46">
        <w:rPr>
          <w:lang w:val="en-US"/>
        </w:rPr>
        <w:t>)</w:t>
      </w:r>
      <w:r w:rsidRPr="004D7B46">
        <w:rPr>
          <w:lang w:val="en-US"/>
        </w:rPr>
        <w:t xml:space="preserve"> with x- or y-values, corresponding to the bed level elevation information specified in the </w:t>
      </w:r>
      <w:r w:rsidRPr="004D7B46">
        <w:rPr>
          <w:i/>
          <w:lang w:val="en-US"/>
        </w:rPr>
        <w:t>depfile</w:t>
      </w:r>
      <w:r w:rsidR="00B6711C" w:rsidRPr="004D7B46">
        <w:rPr>
          <w:lang w:val="en-US"/>
        </w:rPr>
        <w:t xml:space="preserve">. </w:t>
      </w:r>
      <w:r w:rsidRPr="004D7B46">
        <w:rPr>
          <w:lang w:val="en-US"/>
        </w:rPr>
        <w:t xml:space="preserve">The size of both dimensions of the matrix is 1 element larger than specified in </w:t>
      </w:r>
      <w:r w:rsidR="00B6711C" w:rsidRPr="004D7B46">
        <w:rPr>
          <w:i/>
          <w:lang w:val="en-US"/>
        </w:rPr>
        <w:t>nx</w:t>
      </w:r>
      <w:r w:rsidRPr="004D7B46">
        <w:rPr>
          <w:lang w:val="en-US"/>
        </w:rPr>
        <w:t xml:space="preserve"> and </w:t>
      </w:r>
      <w:r w:rsidR="00B6711C" w:rsidRPr="004D7B46">
        <w:rPr>
          <w:i/>
          <w:lang w:val="en-US"/>
        </w:rPr>
        <w:t>ny</w:t>
      </w:r>
      <w:r w:rsidRPr="004D7B46">
        <w:rPr>
          <w:lang w:val="en-US"/>
        </w:rPr>
        <w:t xml:space="preserve">, because the model needs an extra row and column of `dummy' grid points. In the </w:t>
      </w:r>
      <w:r w:rsidR="00B6711C" w:rsidRPr="004D7B46">
        <w:rPr>
          <w:i/>
          <w:lang w:val="en-US"/>
        </w:rPr>
        <w:t>xfile</w:t>
      </w:r>
      <w:r w:rsidRPr="004D7B46">
        <w:rPr>
          <w:lang w:val="en-US"/>
        </w:rPr>
        <w:t xml:space="preserve"> and </w:t>
      </w:r>
      <w:r w:rsidR="00B6711C" w:rsidRPr="004D7B46">
        <w:rPr>
          <w:i/>
          <w:lang w:val="en-US"/>
        </w:rPr>
        <w:t>yfile</w:t>
      </w:r>
      <w:r w:rsidRPr="004D7B46">
        <w:rPr>
          <w:lang w:val="en-US"/>
        </w:rPr>
        <w:t xml:space="preserve">, the first element of the matrix </w:t>
      </w:r>
      <w:r w:rsidR="00B6711C" w:rsidRPr="004D7B46">
        <w:rPr>
          <w:lang w:val="en-US"/>
        </w:rPr>
        <w:t>x</w:t>
      </w:r>
      <w:r w:rsidR="00B6711C" w:rsidRPr="004D7B46">
        <w:rPr>
          <w:vertAlign w:val="subscript"/>
          <w:lang w:val="en-US"/>
        </w:rPr>
        <w:t>11</w:t>
      </w:r>
      <w:r w:rsidRPr="004D7B46">
        <w:rPr>
          <w:lang w:val="en-US"/>
        </w:rPr>
        <w:t xml:space="preserve"> contains the coordinates of the grid origin (this does not have to be 0,0). Furthermore, the leftmost column </w:t>
      </w:r>
      <w:r w:rsidR="00B6711C" w:rsidRPr="004D7B46">
        <w:rPr>
          <w:lang w:val="en-US"/>
        </w:rPr>
        <w:t>(x</w:t>
      </w:r>
      <w:r w:rsidR="00B6711C" w:rsidRPr="004D7B46">
        <w:rPr>
          <w:vertAlign w:val="subscript"/>
          <w:lang w:val="en-US"/>
        </w:rPr>
        <w:t>11</w:t>
      </w:r>
      <w:r w:rsidR="00B6711C" w:rsidRPr="004D7B46">
        <w:rPr>
          <w:lang w:val="en-US"/>
        </w:rPr>
        <w:t xml:space="preserve"> … x</w:t>
      </w:r>
      <w:r w:rsidR="00B6711C" w:rsidRPr="004D7B46">
        <w:rPr>
          <w:vertAlign w:val="subscript"/>
          <w:lang w:val="en-US"/>
        </w:rPr>
        <w:t>m1</w:t>
      </w:r>
      <w:r w:rsidRPr="004D7B46">
        <w:rPr>
          <w:lang w:val="en-US"/>
        </w:rPr>
        <w:t xml:space="preserve">) always has represents the coordinates of the offshore boundary (thus </w:t>
      </w:r>
      <w:r w:rsidR="00B6711C" w:rsidRPr="004D7B46">
        <w:rPr>
          <w:lang w:val="en-US"/>
        </w:rPr>
        <w:t>x</w:t>
      </w:r>
      <w:r w:rsidR="00B6711C" w:rsidRPr="004D7B46">
        <w:rPr>
          <w:vertAlign w:val="subscript"/>
          <w:lang w:val="en-US"/>
        </w:rPr>
        <w:t>11</w:t>
      </w:r>
      <w:r w:rsidR="00B6711C" w:rsidRPr="004D7B46">
        <w:rPr>
          <w:lang w:val="en-US"/>
        </w:rPr>
        <w:t xml:space="preserve"> … x</w:t>
      </w:r>
      <w:r w:rsidR="00B6711C" w:rsidRPr="004D7B46">
        <w:rPr>
          <w:vertAlign w:val="subscript"/>
          <w:lang w:val="en-US"/>
        </w:rPr>
        <w:t>1n</w:t>
      </w:r>
      <w:r w:rsidRPr="004D7B46">
        <w:rPr>
          <w:lang w:val="en-US"/>
        </w:rPr>
        <w:t xml:space="preserve"> </w:t>
      </w:r>
      <w:r w:rsidR="00B6711C" w:rsidRPr="004D7B46">
        <w:rPr>
          <w:lang w:val="en-US"/>
        </w:rPr>
        <w:t>and x</w:t>
      </w:r>
      <w:r w:rsidR="00B6711C" w:rsidRPr="004D7B46">
        <w:rPr>
          <w:vertAlign w:val="subscript"/>
          <w:lang w:val="en-US"/>
        </w:rPr>
        <w:t>m1</w:t>
      </w:r>
      <w:r w:rsidR="00B6711C" w:rsidRPr="004D7B46">
        <w:rPr>
          <w:lang w:val="en-US"/>
        </w:rPr>
        <w:t xml:space="preserve"> … x</w:t>
      </w:r>
      <w:r w:rsidR="00B6711C" w:rsidRPr="004D7B46">
        <w:rPr>
          <w:vertAlign w:val="subscript"/>
          <w:lang w:val="en-US"/>
        </w:rPr>
        <w:t>mn</w:t>
      </w:r>
      <w:r w:rsidR="00B6711C" w:rsidRPr="004D7B46">
        <w:rPr>
          <w:lang w:val="en-US"/>
        </w:rPr>
        <w:t xml:space="preserve">) </w:t>
      </w:r>
      <w:r w:rsidRPr="004D7B46">
        <w:rPr>
          <w:lang w:val="en-US"/>
        </w:rPr>
        <w:t xml:space="preserve">are the two lateral boundaries, and </w:t>
      </w:r>
      <w:r w:rsidR="00B6711C" w:rsidRPr="004D7B46">
        <w:rPr>
          <w:lang w:val="en-US"/>
        </w:rPr>
        <w:t>x</w:t>
      </w:r>
      <w:r w:rsidR="00B6711C" w:rsidRPr="004D7B46">
        <w:rPr>
          <w:vertAlign w:val="subscript"/>
          <w:lang w:val="en-US"/>
        </w:rPr>
        <w:t>1n</w:t>
      </w:r>
      <w:r w:rsidR="00B6711C" w:rsidRPr="004D7B46">
        <w:rPr>
          <w:lang w:val="en-US"/>
        </w:rPr>
        <w:t xml:space="preserve"> … x</w:t>
      </w:r>
      <w:r w:rsidR="00B6711C" w:rsidRPr="004D7B46">
        <w:rPr>
          <w:vertAlign w:val="subscript"/>
          <w:lang w:val="en-US"/>
        </w:rPr>
        <w:t>mn</w:t>
      </w:r>
      <w:r w:rsidR="00B6711C" w:rsidRPr="004D7B46">
        <w:rPr>
          <w:lang w:val="en-US"/>
        </w:rPr>
        <w:t xml:space="preserve"> t</w:t>
      </w:r>
      <w:r w:rsidRPr="004D7B46">
        <w:rPr>
          <w:lang w:val="en-US"/>
        </w:rPr>
        <w:t>he landward boundary).</w:t>
      </w:r>
    </w:p>
    <w:p w:rsidR="00B6711C" w:rsidRPr="004D7B46" w:rsidRDefault="00B6711C" w:rsidP="004D7B46">
      <w:pPr>
        <w:rPr>
          <w:lang w:val="en-US"/>
        </w:rPr>
      </w:pPr>
    </w:p>
    <w:p w:rsidR="00B6711C" w:rsidRPr="004D7B46" w:rsidRDefault="00B6711C" w:rsidP="004D7B46">
      <w:pPr>
        <w:pStyle w:val="MTDisplayEquation"/>
        <w:rPr>
          <w:lang w:val="en-US"/>
        </w:rPr>
      </w:pPr>
      <w:r w:rsidRPr="004D7B46">
        <w:rPr>
          <w:lang w:val="en-US"/>
        </w:rPr>
        <w:tab/>
      </w:r>
      <w:r w:rsidRPr="004D7B46">
        <w:rPr>
          <w:position w:val="-68"/>
          <w:lang w:val="en-US"/>
        </w:rPr>
        <w:object w:dxaOrig="2480" w:dyaOrig="1480">
          <v:shape id="_x0000_i1098" type="#_x0000_t75" style="width:124.3pt;height:73.7pt" o:ole="">
            <v:imagedata r:id="rId177" o:title=""/>
          </v:shape>
          <o:OLEObject Type="Embed" ProgID="Equation.DSMT4" ShapeID="_x0000_i1098" DrawAspect="Content" ObjectID="_1485948408" r:id="rId178"/>
        </w:object>
      </w:r>
      <w:r w:rsidRPr="004D7B46">
        <w:rPr>
          <w:lang w:val="en-US"/>
        </w:rPr>
        <w:t xml:space="preserve"> </w:t>
      </w:r>
      <w:r w:rsidRPr="004D7B46">
        <w:rPr>
          <w:lang w:val="en-US"/>
        </w:rPr>
        <w:tab/>
      </w:r>
      <w:r w:rsidR="00D868A5" w:rsidRPr="004D7B46">
        <w:rPr>
          <w:lang w:val="en-US"/>
        </w:rPr>
        <w:fldChar w:fldCharType="begin"/>
      </w:r>
      <w:r w:rsidRPr="004D7B46">
        <w:rPr>
          <w:lang w:val="en-US"/>
        </w:rPr>
        <w:instrText xml:space="preserve"> MACROBUTTON MTPlaceRef \* MERGEFORMAT </w:instrText>
      </w:r>
      <w:r w:rsidR="00D868A5" w:rsidRPr="004D7B46">
        <w:rPr>
          <w:lang w:val="en-US"/>
        </w:rPr>
        <w:fldChar w:fldCharType="begin"/>
      </w:r>
      <w:r w:rsidRPr="004D7B46">
        <w:rPr>
          <w:lang w:val="en-US"/>
        </w:rPr>
        <w:instrText xml:space="preserve"> SEQ MTEqn \h \* MERGEFORMAT </w:instrText>
      </w:r>
      <w:r w:rsidR="00D868A5" w:rsidRPr="004D7B46">
        <w:rPr>
          <w:lang w:val="en-US"/>
        </w:rPr>
        <w:fldChar w:fldCharType="end"/>
      </w:r>
      <w:bookmarkStart w:id="184" w:name="ZEqnNum256524"/>
      <w:r w:rsidRPr="004D7B46">
        <w:rPr>
          <w:lang w:val="en-US"/>
        </w:rPr>
        <w:instrText>(</w:instrText>
      </w:r>
      <w:fldSimple w:instr=" SEQ MTSec \c \* Arabic \* MERGEFORMAT ">
        <w:r w:rsidR="004D7B46">
          <w:rPr>
            <w:noProof/>
            <w:lang w:val="en-US"/>
          </w:rPr>
          <w:instrText>1</w:instrText>
        </w:r>
      </w:fldSimple>
      <w:r w:rsidRPr="004D7B46">
        <w:rPr>
          <w:lang w:val="en-US"/>
        </w:rPr>
        <w:instrText>.</w:instrText>
      </w:r>
      <w:fldSimple w:instr=" SEQ MTEqn \c \* Arabic \* MERGEFORMAT ">
        <w:r w:rsidR="004D7B46">
          <w:rPr>
            <w:noProof/>
            <w:lang w:val="en-US"/>
          </w:rPr>
          <w:instrText>62</w:instrText>
        </w:r>
      </w:fldSimple>
      <w:r w:rsidRPr="004D7B46">
        <w:rPr>
          <w:lang w:val="en-US"/>
        </w:rPr>
        <w:instrText>)</w:instrText>
      </w:r>
      <w:bookmarkEnd w:id="184"/>
      <w:r w:rsidR="00D868A5" w:rsidRPr="004D7B46">
        <w:rPr>
          <w:lang w:val="en-US"/>
        </w:rPr>
        <w:fldChar w:fldCharType="end"/>
      </w:r>
    </w:p>
    <w:p w:rsidR="00B6711C" w:rsidRPr="004D7B46" w:rsidRDefault="00B6711C" w:rsidP="004D7B46">
      <w:pPr>
        <w:rPr>
          <w:lang w:val="en-US"/>
        </w:rPr>
      </w:pPr>
      <w:r w:rsidRPr="004D7B46">
        <w:rPr>
          <w:lang w:val="en-US"/>
        </w:rPr>
        <w:t xml:space="preserve">The model assumes Neumann conditions on the lateral boundaries (no gradient in velocity and water level). These assumptions are more robust when there is no (alongshore) gradient in the bed level on the cells close to those lateral boundaries. The </w:t>
      </w:r>
      <w:r w:rsidRPr="004D7B46">
        <w:rPr>
          <w:i/>
          <w:lang w:val="en-US"/>
        </w:rPr>
        <w:t>xb_grid_finalise.m</w:t>
      </w:r>
      <w:r w:rsidRPr="004D7B46">
        <w:rPr>
          <w:lang w:val="en-US"/>
        </w:rPr>
        <w:t xml:space="preserve"> function takes care of this by adding a few grid cells to each lateral boundary with the same bed level as the former boundary cell.</w:t>
      </w:r>
    </w:p>
    <w:p w:rsidR="00B6711C" w:rsidRPr="004D7B46" w:rsidRDefault="00B6711C" w:rsidP="004D7B46">
      <w:pPr>
        <w:spacing w:line="240" w:lineRule="auto"/>
        <w:rPr>
          <w:i/>
          <w:iCs/>
          <w:szCs w:val="28"/>
          <w:lang w:val="en-US"/>
        </w:rPr>
      </w:pPr>
      <w:r w:rsidRPr="004D7B46">
        <w:rPr>
          <w:lang w:val="en-US"/>
        </w:rPr>
        <w:br w:type="page"/>
      </w:r>
    </w:p>
    <w:p w:rsidR="00B6711C" w:rsidRPr="004D7B46" w:rsidRDefault="00B6711C" w:rsidP="004D7B46">
      <w:pPr>
        <w:pStyle w:val="Heading4"/>
        <w:jc w:val="both"/>
        <w:rPr>
          <w:lang w:val="en-US"/>
        </w:rPr>
      </w:pPr>
      <w:r w:rsidRPr="004D7B46">
        <w:rPr>
          <w:lang w:val="en-US"/>
        </w:rPr>
        <w:lastRenderedPageBreak/>
        <w:t>Model coordinates</w:t>
      </w:r>
    </w:p>
    <w:p w:rsidR="00B6711C" w:rsidRPr="004D7B46" w:rsidRDefault="00B6711C" w:rsidP="004D7B46">
      <w:pPr>
        <w:rPr>
          <w:lang w:val="en-US"/>
        </w:rPr>
      </w:pPr>
    </w:p>
    <w:p w:rsidR="00B6711C" w:rsidRPr="004D7B46" w:rsidRDefault="00B6711C" w:rsidP="004D7B46">
      <w:pPr>
        <w:rPr>
          <w:lang w:val="en-US"/>
        </w:rPr>
      </w:pPr>
      <w:r w:rsidRPr="004D7B46">
        <w:rPr>
          <w:lang w:val="en-US"/>
        </w:rPr>
        <w:t>A sketch of the definitions used in XBeach is given in</w:t>
      </w:r>
    </w:p>
    <w:p w:rsidR="00B6711C" w:rsidRPr="004D7B46" w:rsidRDefault="00B6711C" w:rsidP="004D7B46">
      <w:pPr>
        <w:rPr>
          <w:lang w:val="en-US"/>
        </w:rPr>
      </w:pPr>
    </w:p>
    <w:p w:rsidR="00B6711C" w:rsidRPr="004D7B46" w:rsidRDefault="00782DC5" w:rsidP="004D7B46">
      <w:pPr>
        <w:rPr>
          <w:lang w:val="en-US"/>
        </w:rPr>
      </w:pPr>
      <w:r w:rsidRPr="004D7B46">
        <w:rPr>
          <w:noProof/>
          <w:lang w:val="en-US"/>
        </w:rPr>
        <w:drawing>
          <wp:inline distT="0" distB="0" distL="0" distR="0">
            <wp:extent cx="3848100" cy="42164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5"/>
                    <pic:cNvPicPr>
                      <a:picLocks noChangeAspect="1" noChangeArrowheads="1"/>
                    </pic:cNvPicPr>
                  </pic:nvPicPr>
                  <pic:blipFill>
                    <a:blip r:embed="rId17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848100" cy="4216400"/>
                    </a:xfrm>
                    <a:prstGeom prst="rect">
                      <a:avLst/>
                    </a:prstGeom>
                    <a:noFill/>
                    <a:ln>
                      <a:noFill/>
                    </a:ln>
                  </pic:spPr>
                </pic:pic>
              </a:graphicData>
            </a:graphic>
          </wp:inline>
        </w:drawing>
      </w:r>
    </w:p>
    <w:p w:rsidR="00B6711C" w:rsidRPr="004D7B46" w:rsidRDefault="00B6711C" w:rsidP="004D7B46">
      <w:pPr>
        <w:rPr>
          <w:lang w:val="en-US"/>
        </w:rPr>
      </w:pPr>
      <w:r w:rsidRPr="004D7B46">
        <w:rPr>
          <w:lang w:val="en-US"/>
        </w:rPr>
        <w:t xml:space="preserve">In the XBeach coordinate system, the origin is located on the offshore model boundary, the x-axis is positive in landward direction and the y-axis is pointed alongshore. The XBeach model coordinates are related to a coordinate system by specifying the coordinates of the origin (using keywords </w:t>
      </w:r>
      <w:r w:rsidRPr="004D7B46">
        <w:rPr>
          <w:i/>
          <w:lang w:val="en-US"/>
        </w:rPr>
        <w:t>xori</w:t>
      </w:r>
      <w:r w:rsidRPr="004D7B46">
        <w:rPr>
          <w:lang w:val="en-US"/>
        </w:rPr>
        <w:t xml:space="preserve"> and </w:t>
      </w:r>
      <w:r w:rsidRPr="004D7B46">
        <w:rPr>
          <w:i/>
          <w:lang w:val="en-US"/>
        </w:rPr>
        <w:t>yori</w:t>
      </w:r>
      <w:r w:rsidRPr="004D7B46">
        <w:rPr>
          <w:lang w:val="en-US"/>
        </w:rPr>
        <w:t xml:space="preserve">) and the angle </w:t>
      </w:r>
      <w:r w:rsidRPr="004D7B46">
        <w:rPr>
          <w:i/>
          <w:lang w:val="en-US"/>
        </w:rPr>
        <w:t>alfa</w:t>
      </w:r>
      <w:r w:rsidRPr="004D7B46">
        <w:rPr>
          <w:lang w:val="en-US"/>
        </w:rPr>
        <w:t xml:space="preserve"> between the East and the direction of the x-axis (defined counter-clockwise).</w:t>
      </w:r>
    </w:p>
    <w:p w:rsidR="00B6711C" w:rsidRPr="004D7B46" w:rsidRDefault="00B6711C" w:rsidP="004D7B46">
      <w:pPr>
        <w:pStyle w:val="Heading4"/>
        <w:jc w:val="both"/>
        <w:rPr>
          <w:lang w:val="en-US"/>
        </w:rPr>
      </w:pPr>
      <w:r w:rsidRPr="004D7B46">
        <w:rPr>
          <w:lang w:val="en-US"/>
        </w:rPr>
        <w:t>World coordinates</w:t>
      </w:r>
    </w:p>
    <w:p w:rsidR="00B6711C" w:rsidRPr="004D7B46" w:rsidRDefault="00B6711C" w:rsidP="004D7B46">
      <w:pPr>
        <w:rPr>
          <w:lang w:val="en-US"/>
        </w:rPr>
      </w:pPr>
      <w:r w:rsidRPr="004D7B46">
        <w:rPr>
          <w:lang w:val="en-US"/>
        </w:rPr>
        <w:t>When using world coordinates, the xfile has to contain the x-world coordinates and the same holds for y direction. This means that these x- and y-axes do not necessarily meet the requirements specified (x-axis pointed shoreward, y-axis pointed alongshore, etc.). This is no problem, as long as x</w:t>
      </w:r>
      <w:r w:rsidRPr="004D7B46">
        <w:rPr>
          <w:vertAlign w:val="subscript"/>
          <w:lang w:val="en-US"/>
        </w:rPr>
        <w:t>11</w:t>
      </w:r>
      <w:r w:rsidRPr="004D7B46">
        <w:rPr>
          <w:lang w:val="en-US"/>
        </w:rPr>
        <w:t xml:space="preserve"> contains the origin and x</w:t>
      </w:r>
      <w:r w:rsidRPr="004D7B46">
        <w:rPr>
          <w:vertAlign w:val="subscript"/>
          <w:lang w:val="en-US"/>
        </w:rPr>
        <w:t>11</w:t>
      </w:r>
      <w:r w:rsidRPr="004D7B46">
        <w:rPr>
          <w:lang w:val="en-US"/>
        </w:rPr>
        <w:t xml:space="preserve"> … x</w:t>
      </w:r>
      <w:r w:rsidRPr="004D7B46">
        <w:rPr>
          <w:vertAlign w:val="subscript"/>
          <w:lang w:val="en-US"/>
        </w:rPr>
        <w:t xml:space="preserve">m1 </w:t>
      </w:r>
      <w:r w:rsidRPr="004D7B46">
        <w:rPr>
          <w:lang w:val="en-US"/>
        </w:rPr>
        <w:t>define the offshore boundary. However, be aware that the output parameters related to a specific direction are actually related to the directions of the grid axes, so their actual orientation depends on how the grid is defined. For instance the wave forces F</w:t>
      </w:r>
      <w:r w:rsidRPr="004D7B46">
        <w:rPr>
          <w:vertAlign w:val="subscript"/>
          <w:lang w:val="en-US"/>
        </w:rPr>
        <w:t>x</w:t>
      </w:r>
      <w:r w:rsidRPr="004D7B46">
        <w:rPr>
          <w:lang w:val="en-US"/>
        </w:rPr>
        <w:t xml:space="preserve"> and F</w:t>
      </w:r>
      <w:r w:rsidRPr="004D7B46">
        <w:rPr>
          <w:vertAlign w:val="subscript"/>
          <w:lang w:val="en-US"/>
        </w:rPr>
        <w:t>y</w:t>
      </w:r>
      <w:r w:rsidRPr="004D7B46">
        <w:rPr>
          <w:lang w:val="en-US"/>
        </w:rPr>
        <w:t xml:space="preserve"> are related to the xfile and yfile respectively. This means that F</w:t>
      </w:r>
      <w:r w:rsidRPr="004D7B46">
        <w:rPr>
          <w:vertAlign w:val="subscript"/>
          <w:lang w:val="en-US"/>
        </w:rPr>
        <w:t>x</w:t>
      </w:r>
      <w:r w:rsidRPr="004D7B46">
        <w:rPr>
          <w:lang w:val="en-US"/>
        </w:rPr>
        <w:t xml:space="preserve"> isn't necessarily in shoreward direction and the same holds for F</w:t>
      </w:r>
      <w:r w:rsidRPr="004D7B46">
        <w:rPr>
          <w:vertAlign w:val="subscript"/>
          <w:lang w:val="en-US"/>
        </w:rPr>
        <w:t>y</w:t>
      </w:r>
      <w:r w:rsidRPr="004D7B46">
        <w:rPr>
          <w:lang w:val="en-US"/>
        </w:rPr>
        <w:t>.</w:t>
      </w:r>
    </w:p>
    <w:p w:rsidR="00924EF5" w:rsidRPr="004D7B46" w:rsidRDefault="00924EF5" w:rsidP="004D7B46">
      <w:pPr>
        <w:pStyle w:val="Heading4"/>
        <w:jc w:val="both"/>
        <w:rPr>
          <w:lang w:val="en-US"/>
        </w:rPr>
      </w:pPr>
      <w:r w:rsidRPr="004D7B46">
        <w:rPr>
          <w:lang w:val="en-US"/>
        </w:rPr>
        <w:t>Wave energy discretization</w:t>
      </w:r>
    </w:p>
    <w:p w:rsidR="00924EF5" w:rsidRPr="004D7B46" w:rsidRDefault="00924EF5" w:rsidP="004D7B46">
      <w:pPr>
        <w:rPr>
          <w:lang w:val="en-US"/>
        </w:rPr>
      </w:pPr>
      <w:r w:rsidRPr="004D7B46">
        <w:rPr>
          <w:lang w:val="en-US"/>
        </w:rPr>
        <w:t xml:space="preserve">In the XBeach model, the wave energy is discretized in directional bins. These bins are defined by the upper and lower directional limits (thetamin and thetamax respectively), combined with the resolution of the bins, dtheta. All three are specified in degrees. By default, they are interpreted w.r.t. East, counterclockwise (East = 0 degrees, North = 90 degrees) and </w:t>
      </w:r>
      <w:r w:rsidRPr="004D7B46">
        <w:rPr>
          <w:lang w:val="en-US"/>
        </w:rPr>
        <w:lastRenderedPageBreak/>
        <w:t xml:space="preserve">internally, these angles are rotated by alfa. However, they can also be specified adhering to the nautical convention (North = 0 degrees, East = 90 degrres) by setting thetanaut to 1, which ignores the alfa value. </w:t>
      </w:r>
    </w:p>
    <w:p w:rsidR="00924EF5" w:rsidRPr="004D7B46" w:rsidRDefault="00924EF5" w:rsidP="004D7B46">
      <w:pPr>
        <w:rPr>
          <w:lang w:val="en-US"/>
        </w:rPr>
      </w:pPr>
    </w:p>
    <w:p w:rsidR="00924EF5" w:rsidRPr="004D7B46" w:rsidRDefault="00924EF5" w:rsidP="004D7B46">
      <w:pPr>
        <w:rPr>
          <w:lang w:val="en-US"/>
        </w:rPr>
      </w:pPr>
      <w:r w:rsidRPr="004D7B46">
        <w:rPr>
          <w:lang w:val="en-US"/>
        </w:rPr>
        <w:t>When simulating either oblique waves or varying wave direction, the directional discre</w:t>
      </w:r>
      <w:r w:rsidR="00A527B3" w:rsidRPr="004D7B46">
        <w:rPr>
          <w:lang w:val="en-US"/>
        </w:rPr>
        <w:t xml:space="preserve">tization becomes relevant. The </w:t>
      </w:r>
      <w:r w:rsidRPr="004D7B46">
        <w:rPr>
          <w:lang w:val="en-US"/>
        </w:rPr>
        <w:t>thetami</w:t>
      </w:r>
      <w:r w:rsidR="00A527B3" w:rsidRPr="004D7B46">
        <w:rPr>
          <w:lang w:val="en-US"/>
        </w:rPr>
        <w:t>n and thetamax</w:t>
      </w:r>
      <w:r w:rsidRPr="004D7B46">
        <w:rPr>
          <w:lang w:val="en-US"/>
        </w:rPr>
        <w:t xml:space="preserve"> should be defined such that the simulated wave directions remain within these bounds (also accounting for spreading). Furthermore, the required directional resolution depends on the required amount of detail.</w:t>
      </w:r>
    </w:p>
    <w:p w:rsidR="00A527B3" w:rsidRPr="004D7B46" w:rsidRDefault="00A527B3" w:rsidP="004D7B46">
      <w:pPr>
        <w:pStyle w:val="Heading4"/>
        <w:jc w:val="both"/>
        <w:rPr>
          <w:lang w:val="en-US"/>
        </w:rPr>
      </w:pPr>
      <w:r w:rsidRPr="004D7B46">
        <w:rPr>
          <w:lang w:val="en-US"/>
        </w:rPr>
        <w:t>Vectorial quantities</w:t>
      </w:r>
    </w:p>
    <w:p w:rsidR="00A527B3" w:rsidRPr="004D7B46" w:rsidRDefault="00A527B3" w:rsidP="004D7B46">
      <w:pPr>
        <w:rPr>
          <w:lang w:val="en-US"/>
        </w:rPr>
      </w:pPr>
      <w:r w:rsidRPr="004D7B46">
        <w:rPr>
          <w:lang w:val="en-US"/>
        </w:rPr>
        <w:t>XBeach knows several vectorial quantaties, examples of which are the velocities u and v and the wave forces Fx and Fy. These quantities are specified relative to the x- and y-directions. Be aware that, when using world coordinates, the x- and y-directions are often not aligned with the direction of the grid cells.</w:t>
      </w:r>
    </w:p>
    <w:p w:rsidR="00A527B3" w:rsidRPr="004D7B46" w:rsidRDefault="00A527B3" w:rsidP="004D7B46">
      <w:pPr>
        <w:pStyle w:val="Heading4"/>
        <w:jc w:val="both"/>
        <w:rPr>
          <w:lang w:val="en-US"/>
        </w:rPr>
      </w:pPr>
      <w:r w:rsidRPr="004D7B46">
        <w:rPr>
          <w:lang w:val="en-US"/>
        </w:rPr>
        <w:t>Overview</w:t>
      </w:r>
    </w:p>
    <w:p w:rsidR="00A527B3" w:rsidRPr="004D7B46" w:rsidRDefault="00A527B3" w:rsidP="004D7B46">
      <w:pPr>
        <w:rPr>
          <w:lang w:val="en-US"/>
        </w:rPr>
      </w:pPr>
      <w:r w:rsidRPr="004D7B46">
        <w:rPr>
          <w:noProof/>
          <w:lang w:val="en-US"/>
        </w:rPr>
        <w:drawing>
          <wp:inline distT="0" distB="0" distL="0" distR="0">
            <wp:extent cx="5533390" cy="541099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3"/>
                    <pic:cNvPicPr>
                      <a:picLocks noChangeAspect="1" noChangeArrowheads="1"/>
                    </pic:cNvPicPr>
                  </pic:nvPicPr>
                  <pic:blipFill>
                    <a:blip r:embed="rId18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33390" cy="5410998"/>
                    </a:xfrm>
                    <a:prstGeom prst="rect">
                      <a:avLst/>
                    </a:prstGeom>
                    <a:noFill/>
                    <a:ln>
                      <a:noFill/>
                    </a:ln>
                  </pic:spPr>
                </pic:pic>
              </a:graphicData>
            </a:graphic>
          </wp:inline>
        </w:drawing>
      </w:r>
    </w:p>
    <w:p w:rsidR="00924EF5" w:rsidRPr="004D7B46" w:rsidRDefault="00924EF5" w:rsidP="004D7B46">
      <w:pPr>
        <w:rPr>
          <w:lang w:val="en-US"/>
        </w:rPr>
      </w:pPr>
    </w:p>
    <w:p w:rsidR="00A527B3" w:rsidRPr="004D7B46" w:rsidRDefault="00A527B3" w:rsidP="004D7B46">
      <w:pPr>
        <w:spacing w:line="240" w:lineRule="auto"/>
        <w:rPr>
          <w:bCs/>
          <w:iCs/>
          <w:szCs w:val="26"/>
          <w:lang w:val="en-US"/>
        </w:rPr>
      </w:pPr>
      <w:r w:rsidRPr="004D7B46">
        <w:rPr>
          <w:lang w:val="en-US"/>
        </w:rPr>
        <w:br w:type="page"/>
      </w:r>
    </w:p>
    <w:p w:rsidR="00734E22" w:rsidRPr="004D7B46" w:rsidRDefault="00734E22" w:rsidP="004D7B46">
      <w:pPr>
        <w:pStyle w:val="Heading3"/>
        <w:jc w:val="both"/>
        <w:rPr>
          <w:lang w:val="en-US"/>
        </w:rPr>
      </w:pPr>
      <w:bookmarkStart w:id="185" w:name="_Ref411957808"/>
      <w:bookmarkStart w:id="186" w:name="_Toc412018094"/>
      <w:r w:rsidRPr="004D7B46">
        <w:rPr>
          <w:lang w:val="en-US"/>
        </w:rPr>
        <w:lastRenderedPageBreak/>
        <w:t>Grid creation tutorial</w:t>
      </w:r>
      <w:bookmarkEnd w:id="185"/>
      <w:bookmarkEnd w:id="186"/>
      <w:r w:rsidRPr="004D7B46">
        <w:rPr>
          <w:lang w:val="en-US"/>
        </w:rPr>
        <w:t xml:space="preserve"> </w:t>
      </w:r>
    </w:p>
    <w:p w:rsidR="00B6711C" w:rsidRPr="004D7B46" w:rsidRDefault="00A527B3" w:rsidP="004D7B46">
      <w:pPr>
        <w:rPr>
          <w:lang w:val="en-US"/>
        </w:rPr>
      </w:pPr>
      <w:r w:rsidRPr="004D7B46">
        <w:rPr>
          <w:lang w:val="en-US"/>
        </w:rPr>
        <w:t xml:space="preserve">The examples in this tutorial show simple model of part of the barrier island Terschelling in the Netherlands, see figure </w:t>
      </w:r>
      <w:r w:rsidR="00782DC5" w:rsidRPr="004D7B46">
        <w:rPr>
          <w:lang w:val="en-US"/>
        </w:rPr>
        <w:t>@</w:t>
      </w:r>
      <w:r w:rsidRPr="004D7B46">
        <w:rPr>
          <w:lang w:val="en-US"/>
        </w:rPr>
        <w:t>. The two models are identical, except that one grid is defined in XBeach model coordinates and the other in the Dutch RD coordinate system. Note that the bathymetric data set does not extend too far inland, so the missing values have been replaced with a dummy value of 1.5m.</w:t>
      </w:r>
    </w:p>
    <w:p w:rsidR="00782DC5" w:rsidRPr="004D7B46" w:rsidRDefault="00782DC5" w:rsidP="004D7B46">
      <w:pPr>
        <w:rPr>
          <w:lang w:val="en-US"/>
        </w:rPr>
      </w:pPr>
    </w:p>
    <w:p w:rsidR="00782DC5" w:rsidRPr="004D7B46" w:rsidRDefault="00782DC5" w:rsidP="004D7B46">
      <w:pPr>
        <w:rPr>
          <w:lang w:val="en-US"/>
        </w:rPr>
      </w:pPr>
      <w:r w:rsidRPr="004D7B46">
        <w:rPr>
          <w:noProof/>
          <w:lang w:val="en-US"/>
        </w:rPr>
        <w:drawing>
          <wp:inline distT="0" distB="0" distL="0" distR="0">
            <wp:extent cx="5524500" cy="23622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2"/>
                    <pic:cNvPicPr>
                      <a:picLocks noChangeAspect="1" noChangeArrowheads="1"/>
                    </pic:cNvPicPr>
                  </pic:nvPicPr>
                  <pic:blipFill>
                    <a:blip r:embed="rId18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24500" cy="2362200"/>
                    </a:xfrm>
                    <a:prstGeom prst="rect">
                      <a:avLst/>
                    </a:prstGeom>
                    <a:noFill/>
                    <a:ln>
                      <a:noFill/>
                    </a:ln>
                  </pic:spPr>
                </pic:pic>
              </a:graphicData>
            </a:graphic>
          </wp:inline>
        </w:drawing>
      </w:r>
    </w:p>
    <w:p w:rsidR="00A527B3" w:rsidRPr="004D7B46" w:rsidRDefault="00A527B3" w:rsidP="004D7B46">
      <w:pPr>
        <w:rPr>
          <w:lang w:val="en-US"/>
        </w:rPr>
      </w:pPr>
    </w:p>
    <w:p w:rsidR="00A527B3" w:rsidRPr="004D7B46" w:rsidRDefault="00A527B3" w:rsidP="004D7B46">
      <w:pPr>
        <w:rPr>
          <w:lang w:val="en-US"/>
        </w:rPr>
      </w:pPr>
      <w:r w:rsidRPr="004D7B46">
        <w:rPr>
          <w:lang w:val="en-US"/>
        </w:rPr>
        <w:t xml:space="preserve">The XBeach binary can be downloaded from: </w:t>
      </w:r>
      <w:hyperlink r:id="rId182" w:history="1">
        <w:r w:rsidRPr="004D7B46">
          <w:rPr>
            <w:rStyle w:val="Hyperlink"/>
            <w:lang w:val="en-US"/>
          </w:rPr>
          <w:t>http://oss.deltares.nl/web/xbeach/source-code-and-exe</w:t>
        </w:r>
      </w:hyperlink>
      <w:r w:rsidRPr="004D7B46">
        <w:rPr>
          <w:lang w:val="en-US"/>
        </w:rPr>
        <w:t xml:space="preserve">. After downloading, it should be extracted in the xbeach\_binary directory (within the tutorial directory). The scripts in this tutorial make use of relative paths, so make sure the scripts are run with the tutorial directory as working directory. Additionally, the scripts make use of the XBeach tools in the OpenEarth toolbox, so </w:t>
      </w:r>
      <w:r w:rsidRPr="004D7B46">
        <w:rPr>
          <w:i/>
          <w:lang w:val="en-US"/>
        </w:rPr>
        <w:t>oetsettings.m</w:t>
      </w:r>
      <w:r w:rsidRPr="004D7B46">
        <w:rPr>
          <w:lang w:val="en-US"/>
        </w:rPr>
        <w:t xml:space="preserve"> needs to be run before running any of the scripts in the tutorial.</w:t>
      </w:r>
    </w:p>
    <w:p w:rsidR="00734E22" w:rsidRPr="004D7B46" w:rsidRDefault="00A527B3" w:rsidP="004D7B46">
      <w:pPr>
        <w:pStyle w:val="Heading4"/>
        <w:jc w:val="both"/>
        <w:rPr>
          <w:lang w:val="en-US"/>
        </w:rPr>
      </w:pPr>
      <w:r w:rsidRPr="004D7B46">
        <w:rPr>
          <w:lang w:val="en-US"/>
        </w:rPr>
        <w:t>Visualising model input</w:t>
      </w:r>
    </w:p>
    <w:p w:rsidR="00A527B3" w:rsidRPr="004D7B46" w:rsidRDefault="00A527B3" w:rsidP="004D7B46">
      <w:pPr>
        <w:spacing w:line="240" w:lineRule="auto"/>
        <w:rPr>
          <w:lang w:val="en-US"/>
        </w:rPr>
      </w:pPr>
      <w:r w:rsidRPr="004D7B46">
        <w:rPr>
          <w:lang w:val="en-US"/>
        </w:rPr>
        <w:t>After downloading, the input files for both the model coordinates and world coordinates simulations are already present. The difference between the models becomes evident when the initial bathymetry is plotted, see figure @. The visualize_input.m scripts plots and saves this figure in the tutorial folder.</w:t>
      </w:r>
    </w:p>
    <w:p w:rsidR="00782DC5" w:rsidRPr="004D7B46" w:rsidRDefault="00782DC5" w:rsidP="004D7B46">
      <w:pPr>
        <w:spacing w:line="240" w:lineRule="auto"/>
        <w:rPr>
          <w:lang w:val="en-US"/>
        </w:rPr>
      </w:pPr>
    </w:p>
    <w:p w:rsidR="00782DC5" w:rsidRPr="004D7B46" w:rsidRDefault="00782DC5" w:rsidP="004D7B46">
      <w:pPr>
        <w:spacing w:line="240" w:lineRule="auto"/>
        <w:rPr>
          <w:lang w:val="en-US"/>
        </w:rPr>
      </w:pPr>
      <w:r w:rsidRPr="004D7B46">
        <w:rPr>
          <w:noProof/>
          <w:lang w:val="en-US"/>
        </w:rPr>
        <w:lastRenderedPageBreak/>
        <w:drawing>
          <wp:inline distT="0" distB="0" distL="0" distR="0">
            <wp:extent cx="5524500" cy="44577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3"/>
                    <pic:cNvPicPr>
                      <a:picLocks noChangeAspect="1" noChangeArrowheads="1"/>
                    </pic:cNvPicPr>
                  </pic:nvPicPr>
                  <pic:blipFill>
                    <a:blip r:embed="rId18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24500" cy="4457700"/>
                    </a:xfrm>
                    <a:prstGeom prst="rect">
                      <a:avLst/>
                    </a:prstGeom>
                    <a:noFill/>
                    <a:ln>
                      <a:noFill/>
                    </a:ln>
                  </pic:spPr>
                </pic:pic>
              </a:graphicData>
            </a:graphic>
          </wp:inline>
        </w:drawing>
      </w:r>
    </w:p>
    <w:p w:rsidR="00A527B3" w:rsidRPr="004D7B46" w:rsidRDefault="00A527B3" w:rsidP="004D7B46">
      <w:pPr>
        <w:spacing w:line="240" w:lineRule="auto"/>
        <w:rPr>
          <w:lang w:val="en-US"/>
        </w:rPr>
      </w:pPr>
      <w:r w:rsidRPr="004D7B46">
        <w:rPr>
          <w:lang w:val="en-US"/>
        </w:rPr>
        <w:t>Alternatively, xb_visualize_modelsetup.m is a generic script to visualize the grid of a 2D XBeach model, including the directional wave grid and incoming wave directions.</w:t>
      </w:r>
    </w:p>
    <w:p w:rsidR="00A527B3" w:rsidRPr="004D7B46" w:rsidRDefault="00A527B3" w:rsidP="004D7B46">
      <w:pPr>
        <w:pStyle w:val="Heading4"/>
        <w:jc w:val="both"/>
        <w:rPr>
          <w:bCs/>
          <w:lang w:val="en-US"/>
        </w:rPr>
      </w:pPr>
      <w:r w:rsidRPr="004D7B46">
        <w:rPr>
          <w:lang w:val="en-US"/>
        </w:rPr>
        <w:t>Running the model</w:t>
      </w:r>
    </w:p>
    <w:p w:rsidR="00A527B3" w:rsidRPr="004D7B46" w:rsidRDefault="00A527B3" w:rsidP="004D7B46">
      <w:pPr>
        <w:rPr>
          <w:lang w:val="en-US"/>
        </w:rPr>
      </w:pPr>
      <w:r w:rsidRPr="004D7B46">
        <w:rPr>
          <w:lang w:val="en-US"/>
        </w:rPr>
        <w:t>The simulations can be started by running the run_models.m script. Alternatively, the run_model.bat file can be used to run each model without needing Matlab. Both methods depend on the XBeach binary being in the xbeach_binary directory.</w:t>
      </w:r>
    </w:p>
    <w:p w:rsidR="00A527B3" w:rsidRPr="004D7B46" w:rsidRDefault="00A527B3" w:rsidP="004D7B46">
      <w:pPr>
        <w:pStyle w:val="Heading4"/>
        <w:jc w:val="both"/>
        <w:rPr>
          <w:lang w:val="en-US"/>
        </w:rPr>
      </w:pPr>
      <w:r w:rsidRPr="004D7B46">
        <w:rPr>
          <w:lang w:val="en-US"/>
        </w:rPr>
        <w:t>Analyzing model results</w:t>
      </w:r>
    </w:p>
    <w:p w:rsidR="00A527B3" w:rsidRPr="004D7B46" w:rsidRDefault="00A527B3" w:rsidP="004D7B46">
      <w:pPr>
        <w:rPr>
          <w:lang w:val="en-US"/>
        </w:rPr>
      </w:pPr>
      <w:r w:rsidRPr="004D7B46">
        <w:rPr>
          <w:lang w:val="en-US"/>
        </w:rPr>
        <w:t>Both models should give the same results, despite the different ways of specifying the grid (note that this is only true when random is set to 0). To verify this, run the analyse_results.m script, which compares the wave height and water level for the same grid line in both models.</w:t>
      </w:r>
    </w:p>
    <w:p w:rsidR="00A527B3" w:rsidRPr="004D7B46" w:rsidRDefault="00A527B3" w:rsidP="004D7B46">
      <w:pPr>
        <w:rPr>
          <w:lang w:val="en-US"/>
        </w:rPr>
      </w:pPr>
    </w:p>
    <w:p w:rsidR="00A527B3" w:rsidRPr="004D7B46" w:rsidRDefault="00A527B3" w:rsidP="004D7B46">
      <w:pPr>
        <w:rPr>
          <w:lang w:val="en-US"/>
        </w:rPr>
      </w:pPr>
      <w:r w:rsidRPr="004D7B46">
        <w:rPr>
          <w:lang w:val="en-US"/>
        </w:rPr>
        <w:t xml:space="preserve">The </w:t>
      </w:r>
      <w:r w:rsidRPr="004D7B46">
        <w:rPr>
          <w:i/>
          <w:lang w:val="en-US"/>
        </w:rPr>
        <w:t>xb_view</w:t>
      </w:r>
      <w:r w:rsidRPr="004D7B46">
        <w:rPr>
          <w:lang w:val="en-US"/>
        </w:rPr>
        <w:t xml:space="preserve"> script allows for visualization all output variables from a single model run and is an easy way to make a first assessment based on the simulation results.  </w:t>
      </w:r>
    </w:p>
    <w:p w:rsidR="00A527B3" w:rsidRPr="004D7B46" w:rsidRDefault="00A527B3" w:rsidP="004D7B46">
      <w:pPr>
        <w:pStyle w:val="Heading4"/>
        <w:jc w:val="both"/>
        <w:rPr>
          <w:lang w:val="en-US"/>
        </w:rPr>
      </w:pPr>
      <w:r w:rsidRPr="004D7B46">
        <w:rPr>
          <w:lang w:val="en-US"/>
        </w:rPr>
        <w:t>Model set-up</w:t>
      </w:r>
    </w:p>
    <w:p w:rsidR="00A527B3" w:rsidRPr="004D7B46" w:rsidRDefault="00A527B3" w:rsidP="004D7B46">
      <w:pPr>
        <w:rPr>
          <w:lang w:val="en-US"/>
        </w:rPr>
      </w:pPr>
      <w:r w:rsidRPr="004D7B46">
        <w:rPr>
          <w:lang w:val="en-US"/>
        </w:rPr>
        <w:t>The script to create both models from the bathy</w:t>
      </w:r>
      <w:r w:rsidR="00782DC5" w:rsidRPr="004D7B46">
        <w:rPr>
          <w:lang w:val="en-US"/>
        </w:rPr>
        <w:t xml:space="preserve">metric data is included in the  </w:t>
      </w:r>
      <w:r w:rsidR="00782DC5" w:rsidRPr="004D7B46">
        <w:rPr>
          <w:i/>
          <w:lang w:val="en-US"/>
        </w:rPr>
        <w:t>generate_models.m</w:t>
      </w:r>
      <w:r w:rsidR="00782DC5" w:rsidRPr="004D7B46">
        <w:rPr>
          <w:lang w:val="en-US"/>
        </w:rPr>
        <w:t xml:space="preserve"> </w:t>
      </w:r>
      <w:r w:rsidRPr="004D7B46">
        <w:rPr>
          <w:lang w:val="en-US"/>
        </w:rPr>
        <w:t>script, to allow for easy reproduction and ad</w:t>
      </w:r>
      <w:r w:rsidR="00782DC5" w:rsidRPr="004D7B46">
        <w:rPr>
          <w:lang w:val="en-US"/>
        </w:rPr>
        <w:t xml:space="preserve">aptations. The script uses the </w:t>
      </w:r>
      <w:r w:rsidR="00782DC5" w:rsidRPr="004D7B46">
        <w:rPr>
          <w:i/>
          <w:lang w:val="en-US"/>
        </w:rPr>
        <w:t>xb_generate_model</w:t>
      </w:r>
      <w:r w:rsidRPr="004D7B46">
        <w:rPr>
          <w:lang w:val="en-US"/>
        </w:rPr>
        <w:t xml:space="preserve"> function to create the necessary XBeach input files and write them to a specified path. The model settings can be modified by using keyword-value pairs in the function arguments. The only difference between these two models is that the </w:t>
      </w:r>
      <w:r w:rsidR="00782DC5" w:rsidRPr="004D7B46">
        <w:rPr>
          <w:lang w:val="en-US"/>
        </w:rPr>
        <w:t>world coordinates</w:t>
      </w:r>
      <w:r w:rsidRPr="004D7B46">
        <w:rPr>
          <w:lang w:val="en-US"/>
        </w:rPr>
        <w:t xml:space="preserve"> ke</w:t>
      </w:r>
      <w:r w:rsidR="00782DC5" w:rsidRPr="004D7B46">
        <w:rPr>
          <w:lang w:val="en-US"/>
        </w:rPr>
        <w:t>yword is set to false</w:t>
      </w:r>
      <w:r w:rsidRPr="004D7B46">
        <w:rPr>
          <w:lang w:val="en-US"/>
        </w:rPr>
        <w:t xml:space="preserve"> wh</w:t>
      </w:r>
      <w:r w:rsidR="00782DC5" w:rsidRPr="004D7B46">
        <w:rPr>
          <w:lang w:val="en-US"/>
        </w:rPr>
        <w:t xml:space="preserve">en using model coordinates and </w:t>
      </w:r>
      <w:r w:rsidRPr="004D7B46">
        <w:rPr>
          <w:lang w:val="en-US"/>
        </w:rPr>
        <w:t xml:space="preserve">true when using world </w:t>
      </w:r>
      <w:r w:rsidRPr="004D7B46">
        <w:rPr>
          <w:lang w:val="en-US"/>
        </w:rPr>
        <w:lastRenderedPageBreak/>
        <w:t>coordinates. For a description of the general workings of the functions in the XBeach Matlab toolbox, see the help text included in the respective functions.</w:t>
      </w:r>
    </w:p>
    <w:p w:rsidR="00A527B3" w:rsidRPr="004D7B46" w:rsidRDefault="00A527B3" w:rsidP="004D7B46">
      <w:pPr>
        <w:pStyle w:val="Heading4"/>
        <w:jc w:val="both"/>
        <w:rPr>
          <w:lang w:val="en-US"/>
        </w:rPr>
      </w:pPr>
      <w:r w:rsidRPr="004D7B46">
        <w:rPr>
          <w:lang w:val="en-US"/>
        </w:rPr>
        <w:t>Grid creation</w:t>
      </w:r>
    </w:p>
    <w:p w:rsidR="00A527B3" w:rsidRPr="004D7B46" w:rsidRDefault="00A527B3" w:rsidP="004D7B46">
      <w:pPr>
        <w:rPr>
          <w:lang w:val="en-US"/>
        </w:rPr>
      </w:pPr>
      <w:r w:rsidRPr="004D7B46">
        <w:rPr>
          <w:lang w:val="en-US"/>
        </w:rPr>
        <w:t>To create a model using other bathymetric or hydrodynamic data, load the data into Mat</w:t>
      </w:r>
      <w:r w:rsidR="00782DC5" w:rsidRPr="004D7B46">
        <w:rPr>
          <w:lang w:val="en-US"/>
        </w:rPr>
        <w:t xml:space="preserve">lab and adapt the input of the </w:t>
      </w:r>
      <w:r w:rsidR="00782DC5" w:rsidRPr="004D7B46">
        <w:rPr>
          <w:i/>
          <w:lang w:val="en-US"/>
        </w:rPr>
        <w:t>xb_generate_model</w:t>
      </w:r>
      <w:r w:rsidRPr="004D7B46">
        <w:rPr>
          <w:lang w:val="en-US"/>
        </w:rPr>
        <w:t xml:space="preserve"> script to use that d</w:t>
      </w:r>
      <w:r w:rsidR="00782DC5" w:rsidRPr="004D7B46">
        <w:rPr>
          <w:lang w:val="en-US"/>
        </w:rPr>
        <w:t xml:space="preserve">ata instead. Be aware that the </w:t>
      </w:r>
      <w:r w:rsidRPr="004D7B46">
        <w:rPr>
          <w:lang w:val="en-US"/>
        </w:rPr>
        <w:t>crop</w:t>
      </w:r>
      <w:r w:rsidR="00782DC5" w:rsidRPr="004D7B46">
        <w:rPr>
          <w:lang w:val="en-US"/>
        </w:rPr>
        <w:t xml:space="preserve"> keyword should be set to select</w:t>
      </w:r>
      <w:r w:rsidRPr="004D7B46">
        <w:rPr>
          <w:lang w:val="en-US"/>
        </w:rPr>
        <w:t>, so the extent of the model domain can be defined by selecting the opposite corner points.</w:t>
      </w:r>
    </w:p>
    <w:p w:rsidR="00A527B3" w:rsidRPr="004D7B46" w:rsidRDefault="00A527B3" w:rsidP="004D7B46">
      <w:pPr>
        <w:rPr>
          <w:lang w:val="en-US"/>
        </w:rPr>
      </w:pPr>
    </w:p>
    <w:p w:rsidR="00734E22" w:rsidRPr="004D7B46" w:rsidRDefault="00782DC5" w:rsidP="004D7B46">
      <w:pPr>
        <w:rPr>
          <w:lang w:val="en-US"/>
        </w:rPr>
      </w:pPr>
      <w:r w:rsidRPr="004D7B46">
        <w:rPr>
          <w:lang w:val="en-US"/>
        </w:rPr>
        <w:t xml:space="preserve">Within the </w:t>
      </w:r>
      <w:r w:rsidR="00A527B3" w:rsidRPr="004D7B46">
        <w:rPr>
          <w:lang w:val="en-US"/>
        </w:rPr>
        <w:t>xb</w:t>
      </w:r>
      <w:r w:rsidRPr="004D7B46">
        <w:rPr>
          <w:lang w:val="en-US"/>
        </w:rPr>
        <w:t>_generate_model</w:t>
      </w:r>
      <w:r w:rsidR="00A527B3" w:rsidRPr="004D7B46">
        <w:rPr>
          <w:lang w:val="en-US"/>
        </w:rPr>
        <w:t xml:space="preserve"> script, an optimized model grid is created based on the bathymetry supplied. This is done by the  </w:t>
      </w:r>
      <w:r w:rsidRPr="004D7B46">
        <w:rPr>
          <w:lang w:val="en-US"/>
        </w:rPr>
        <w:t>xb_grid_xgrid</w:t>
      </w:r>
      <w:r w:rsidR="00A527B3" w:rsidRPr="004D7B46">
        <w:rPr>
          <w:lang w:val="en-US"/>
        </w:rPr>
        <w:t xml:space="preserve"> and </w:t>
      </w:r>
      <w:r w:rsidRPr="004D7B46">
        <w:rPr>
          <w:lang w:val="en-US"/>
        </w:rPr>
        <w:t>xb_grid</w:t>
      </w:r>
      <w:r w:rsidR="00A527B3" w:rsidRPr="004D7B46">
        <w:rPr>
          <w:lang w:val="en-US"/>
        </w:rPr>
        <w:t>_y</w:t>
      </w:r>
      <w:r w:rsidRPr="004D7B46">
        <w:rPr>
          <w:lang w:val="en-US"/>
        </w:rPr>
        <w:t>grid</w:t>
      </w:r>
      <w:r w:rsidR="00A527B3" w:rsidRPr="004D7B46">
        <w:rPr>
          <w:lang w:val="en-US"/>
        </w:rPr>
        <w:t xml:space="preserve"> scripts. The parameters governing optimizing the grid are explained in </w:t>
      </w:r>
      <w:r w:rsidRPr="004D7B46">
        <w:rPr>
          <w:lang w:val="en-US"/>
        </w:rPr>
        <w:t>the help text of both functions.</w:t>
      </w:r>
      <w:r w:rsidR="00734E22" w:rsidRPr="004D7B46">
        <w:rPr>
          <w:lang w:val="en-US"/>
        </w:rPr>
        <w:br w:type="page"/>
      </w:r>
    </w:p>
    <w:p w:rsidR="00C170C9" w:rsidRPr="004D7B46" w:rsidRDefault="000B0735" w:rsidP="004D7B46">
      <w:pPr>
        <w:pStyle w:val="Heading2"/>
        <w:jc w:val="both"/>
        <w:rPr>
          <w:lang w:val="en-US"/>
        </w:rPr>
      </w:pPr>
      <w:bookmarkStart w:id="187" w:name="_Toc412018095"/>
      <w:commentRangeStart w:id="188"/>
      <w:r w:rsidRPr="004D7B46">
        <w:rPr>
          <w:lang w:val="en-US"/>
        </w:rPr>
        <w:lastRenderedPageBreak/>
        <w:t>Hands on exercises</w:t>
      </w:r>
      <w:commentRangeEnd w:id="188"/>
      <w:r w:rsidRPr="004D7B46">
        <w:rPr>
          <w:rStyle w:val="CommentReference"/>
          <w:b w:val="0"/>
          <w:iCs w:val="0"/>
          <w:lang w:val="en-US"/>
        </w:rPr>
        <w:commentReference w:id="188"/>
      </w:r>
      <w:bookmarkEnd w:id="187"/>
      <w:r w:rsidR="002F0371">
        <w:rPr>
          <w:lang w:val="en-US"/>
        </w:rPr>
        <w:t xml:space="preserve"> (</w:t>
      </w:r>
      <w:r w:rsidR="00CE645D">
        <w:rPr>
          <w:lang w:val="en-US"/>
        </w:rPr>
        <w:t>based on b</w:t>
      </w:r>
      <w:r w:rsidR="002F0371">
        <w:rPr>
          <w:lang w:val="en-US"/>
        </w:rPr>
        <w:t>asic XBeach exercises)</w:t>
      </w:r>
    </w:p>
    <w:p w:rsidR="00F3579D" w:rsidRDefault="00F3579D" w:rsidP="00F3579D">
      <w:pPr>
        <w:rPr>
          <w:lang w:val="en-US"/>
        </w:rPr>
      </w:pPr>
    </w:p>
    <w:p w:rsidR="00F3579D" w:rsidRPr="00F3579D" w:rsidRDefault="000B0735" w:rsidP="00F3579D">
      <w:pPr>
        <w:pStyle w:val="Heading3"/>
        <w:rPr>
          <w:lang w:val="en-US"/>
        </w:rPr>
      </w:pPr>
      <w:bookmarkStart w:id="189" w:name="_Toc412018096"/>
      <w:r w:rsidRPr="004D7B46">
        <w:rPr>
          <w:lang w:val="en-US"/>
        </w:rPr>
        <w:t>Dune erosion at Delfland, Netherlands (1D)</w:t>
      </w:r>
      <w:bookmarkEnd w:id="189"/>
    </w:p>
    <w:p w:rsidR="000B0735" w:rsidRPr="004D7B46" w:rsidRDefault="000B0735" w:rsidP="00F3579D">
      <w:pPr>
        <w:rPr>
          <w:lang w:val="en-US"/>
        </w:rPr>
      </w:pPr>
      <w:r w:rsidRPr="004D7B46">
        <w:rPr>
          <w:lang w:val="en-US"/>
        </w:rPr>
        <w:t>The first case we will run is a relative simple 1D case. It concerns a profile along the Dutch coast and hydraulic boundary conditions are based on the 1953 storm surge that caused substantial flooding in the Netherlands. You can work on the following assignments:</w:t>
      </w:r>
    </w:p>
    <w:p w:rsidR="000B0735" w:rsidRPr="004D7B46" w:rsidRDefault="000B0735" w:rsidP="00F3579D">
      <w:pPr>
        <w:rPr>
          <w:lang w:val="en-US"/>
        </w:rPr>
      </w:pPr>
    </w:p>
    <w:p w:rsidR="000B0735" w:rsidRPr="004D7B46" w:rsidRDefault="000B0735" w:rsidP="00F3579D">
      <w:pPr>
        <w:rPr>
          <w:lang w:val="en-US"/>
        </w:rPr>
      </w:pPr>
      <w:r w:rsidRPr="004D7B46">
        <w:rPr>
          <w:lang w:val="en-US"/>
        </w:rPr>
        <w:t>Go to the folder “Examples\DelflandStorm” and double click the file “run_model.bat”. The simulation will start. The model will run for a few minutes, but in the meantime you can already work on question 2 to 5.</w:t>
      </w:r>
    </w:p>
    <w:p w:rsidR="000B0735" w:rsidRPr="004D7B46" w:rsidRDefault="000B0735" w:rsidP="00F3579D">
      <w:pPr>
        <w:rPr>
          <w:lang w:val="en-US"/>
        </w:rPr>
      </w:pPr>
      <w:r w:rsidRPr="004D7B46">
        <w:rPr>
          <w:lang w:val="en-US"/>
        </w:rPr>
        <w:t xml:space="preserve">Open params.txt in which you specify model input files and settings. Check the number of grid-points in x-direction (nx) and y-direction (ny). Check the filenames in which you specify the wave conditions (bcfile) and the storm surge level (zs0file). </w:t>
      </w:r>
    </w:p>
    <w:p w:rsidR="000B0735" w:rsidRPr="004D7B46" w:rsidRDefault="000B0735" w:rsidP="00F3579D">
      <w:pPr>
        <w:rPr>
          <w:lang w:val="en-US"/>
        </w:rPr>
      </w:pPr>
      <w:r w:rsidRPr="004D7B46">
        <w:rPr>
          <w:lang w:val="en-US"/>
        </w:rPr>
        <w:t>Do wave conditions change during the simulation? What is/are the wave height(s) and wave period(s) applied in the simulation?</w:t>
      </w:r>
    </w:p>
    <w:p w:rsidR="000B0735" w:rsidRPr="004D7B46" w:rsidRDefault="000B0735" w:rsidP="00F3579D">
      <w:pPr>
        <w:rPr>
          <w:lang w:val="en-US"/>
        </w:rPr>
      </w:pPr>
      <w:r w:rsidRPr="004D7B46">
        <w:rPr>
          <w:lang w:val="en-US"/>
        </w:rPr>
        <w:t>Does the surge height change during the simulation? What is the maximum surge height in the simulation (surge height is defined w.r.t. MSL)?</w:t>
      </w:r>
    </w:p>
    <w:p w:rsidR="000B0735" w:rsidRPr="004D7B46" w:rsidRDefault="000B0735" w:rsidP="00F3579D">
      <w:pPr>
        <w:rPr>
          <w:lang w:val="en-US"/>
        </w:rPr>
      </w:pPr>
      <w:r w:rsidRPr="004D7B46">
        <w:rPr>
          <w:lang w:val="en-US"/>
        </w:rPr>
        <w:t>What is the simulation time (tstop)? Do we apply a morphological acceleration factor (morfac)? What variables are stored as output and with what time interval? How much hydrodynamic time is simulated?</w:t>
      </w:r>
    </w:p>
    <w:p w:rsidR="000B0735" w:rsidRPr="004D7B46" w:rsidRDefault="000B0735" w:rsidP="00F3579D">
      <w:pPr>
        <w:rPr>
          <w:lang w:val="en-US"/>
        </w:rPr>
      </w:pPr>
      <w:r w:rsidRPr="004D7B46">
        <w:rPr>
          <w:lang w:val="en-US"/>
        </w:rPr>
        <w:t>Probably the simulation has finished. When you start the model, it generates a file named XBlog.txt. Open this file and check what is stored in the file. What was the total simulation time?</w:t>
      </w:r>
    </w:p>
    <w:p w:rsidR="000B0735" w:rsidRPr="004D7B46" w:rsidRDefault="000B0735" w:rsidP="00F3579D">
      <w:pPr>
        <w:rPr>
          <w:lang w:val="en-US"/>
        </w:rPr>
      </w:pPr>
      <w:r w:rsidRPr="004D7B46">
        <w:rPr>
          <w:lang w:val="en-US"/>
        </w:rPr>
        <w:t xml:space="preserve">To check out the simulation results we make use of the Quickplot tool (A brief tutorial is attached to this document). You can start Quickplot via the Delft3D environment we installed (Start </w:t>
      </w:r>
      <w:r w:rsidRPr="004D7B46">
        <w:rPr>
          <w:lang w:val="en-US"/>
        </w:rPr>
        <w:sym w:font="Wingdings" w:char="F0E0"/>
      </w:r>
      <w:r w:rsidRPr="004D7B46">
        <w:rPr>
          <w:lang w:val="en-US"/>
        </w:rPr>
        <w:t xml:space="preserve"> Programs </w:t>
      </w:r>
      <w:r w:rsidRPr="004D7B46">
        <w:rPr>
          <w:lang w:val="en-US"/>
        </w:rPr>
        <w:sym w:font="Wingdings" w:char="F0E0"/>
      </w:r>
      <w:r w:rsidRPr="004D7B46">
        <w:rPr>
          <w:lang w:val="en-US"/>
        </w:rPr>
        <w:t xml:space="preserve"> Deltares </w:t>
      </w:r>
      <w:r w:rsidRPr="004D7B46">
        <w:rPr>
          <w:lang w:val="en-US"/>
        </w:rPr>
        <w:sym w:font="Wingdings" w:char="F0E0"/>
      </w:r>
      <w:r w:rsidRPr="004D7B46">
        <w:rPr>
          <w:lang w:val="en-US"/>
        </w:rPr>
        <w:t xml:space="preserve"> Delft3D </w:t>
      </w:r>
      <w:r w:rsidRPr="004D7B46">
        <w:rPr>
          <w:lang w:val="en-US"/>
        </w:rPr>
        <w:sym w:font="Wingdings" w:char="F0E0"/>
      </w:r>
      <w:r w:rsidRPr="004D7B46">
        <w:rPr>
          <w:lang w:val="en-US"/>
        </w:rPr>
        <w:t xml:space="preserve"> Delft3D). In the Delft 3D menu choose Utilities </w:t>
      </w:r>
      <w:r w:rsidRPr="004D7B46">
        <w:rPr>
          <w:lang w:val="en-US"/>
        </w:rPr>
        <w:sym w:font="Wingdings" w:char="F0E0"/>
      </w:r>
      <w:r w:rsidRPr="004D7B46">
        <w:rPr>
          <w:lang w:val="en-US"/>
        </w:rPr>
        <w:t xml:space="preserve"> Quickplot. Choose Files of type “NetCDF files and GRIB files” and open “xboutput.nc” in the simulation folder. </w:t>
      </w:r>
    </w:p>
    <w:p w:rsidR="000B0735" w:rsidRPr="004D7B46" w:rsidRDefault="000B0735" w:rsidP="00F3579D">
      <w:pPr>
        <w:rPr>
          <w:lang w:val="en-US"/>
        </w:rPr>
      </w:pPr>
      <w:r w:rsidRPr="004D7B46">
        <w:rPr>
          <w:lang w:val="en-US"/>
        </w:rPr>
        <w:t>Use the Quickplot tutorial and try to make an animation in which you plot short wave height, water level (including long wave variations) and bed level as function of time.</w:t>
      </w:r>
    </w:p>
    <w:p w:rsidR="000B0735" w:rsidRPr="004D7B46" w:rsidRDefault="000B0735" w:rsidP="00F3579D">
      <w:pPr>
        <w:rPr>
          <w:lang w:val="en-US"/>
        </w:rPr>
      </w:pPr>
      <w:r w:rsidRPr="004D7B46">
        <w:rPr>
          <w:lang w:val="en-US"/>
        </w:rPr>
        <w:t>Plot the offshore waterlevel as function of time. Also open the file “tide.tek” (Tekal data files format), which contains the imposed surge level. Did the model correctly simulate the imposed surge level?</w:t>
      </w:r>
    </w:p>
    <w:p w:rsidR="000B0735" w:rsidRPr="004D7B46" w:rsidRDefault="000B0735" w:rsidP="00F3579D">
      <w:pPr>
        <w:rPr>
          <w:lang w:val="en-US"/>
        </w:rPr>
      </w:pPr>
      <w:r w:rsidRPr="004D7B46">
        <w:rPr>
          <w:lang w:val="en-US"/>
        </w:rPr>
        <w:t>Copy all model files to a new folder named “superfast”,. Edit params.txt and set ny=0 (instead of ny=2), and run the model. How does the simulation time compare to the original simulation?</w:t>
      </w:r>
    </w:p>
    <w:p w:rsidR="000B0735" w:rsidRPr="004D7B46" w:rsidRDefault="000B0735" w:rsidP="00F3579D">
      <w:pPr>
        <w:rPr>
          <w:lang w:val="en-US"/>
        </w:rPr>
      </w:pPr>
      <w:r w:rsidRPr="004D7B46">
        <w:rPr>
          <w:lang w:val="en-US"/>
        </w:rPr>
        <w:t xml:space="preserve">Compare simulation results for the “superfast” and “default” simulation. Are these the same? What option will you use in the future?  </w:t>
      </w:r>
    </w:p>
    <w:p w:rsidR="000B0735" w:rsidRPr="004D7B46" w:rsidRDefault="000B0735" w:rsidP="004D7B46">
      <w:pPr>
        <w:rPr>
          <w:lang w:val="en-US"/>
        </w:rPr>
      </w:pPr>
    </w:p>
    <w:p w:rsidR="000B0735" w:rsidRPr="004D7B46" w:rsidRDefault="000B0735" w:rsidP="004D7B46">
      <w:pPr>
        <w:spacing w:line="240" w:lineRule="auto"/>
        <w:rPr>
          <w:b/>
          <w:bCs/>
          <w:iCs/>
          <w:szCs w:val="26"/>
          <w:lang w:val="en-US"/>
        </w:rPr>
      </w:pPr>
      <w:r w:rsidRPr="004D7B46">
        <w:rPr>
          <w:b/>
          <w:lang w:val="en-US"/>
        </w:rPr>
        <w:br w:type="page"/>
      </w:r>
    </w:p>
    <w:p w:rsidR="00F3579D" w:rsidRPr="00F3579D" w:rsidRDefault="000B0735" w:rsidP="00F3579D">
      <w:pPr>
        <w:pStyle w:val="Heading3"/>
      </w:pPr>
      <w:bookmarkStart w:id="190" w:name="_Toc412018097"/>
      <w:r w:rsidRPr="00F3579D">
        <w:lastRenderedPageBreak/>
        <w:t>Nourishment scenarios near Kijkduin, Holland (1D)</w:t>
      </w:r>
      <w:bookmarkEnd w:id="190"/>
      <w:r w:rsidRPr="00F3579D">
        <w:t xml:space="preserve"> </w:t>
      </w:r>
    </w:p>
    <w:p w:rsidR="000B0735" w:rsidRPr="004D7B46" w:rsidRDefault="000B0735" w:rsidP="00F3579D">
      <w:pPr>
        <w:rPr>
          <w:lang w:val="en-US"/>
        </w:rPr>
      </w:pPr>
      <w:r w:rsidRPr="004D7B46">
        <w:rPr>
          <w:lang w:val="en-US"/>
        </w:rPr>
        <w:t>This case concerns the exploration of a nourishment strategy near Kijkduin along the Holland coast in the Netherlands. At this location a mega nourishment of 21 Mm3 named the Sand Engine was constructed. In this case we will explore to what extent nourishments can reduce the (dune and beach) erosion during a storm event. You can work on the following assignments:</w:t>
      </w:r>
    </w:p>
    <w:p w:rsidR="000B0735" w:rsidRPr="004D7B46" w:rsidRDefault="000B0735" w:rsidP="004D7B46">
      <w:pPr>
        <w:rPr>
          <w:lang w:val="en-US"/>
        </w:rPr>
      </w:pPr>
    </w:p>
    <w:p w:rsidR="000B0735" w:rsidRPr="004D7B46" w:rsidRDefault="000B0735" w:rsidP="004D7B46">
      <w:pPr>
        <w:numPr>
          <w:ilvl w:val="0"/>
          <w:numId w:val="35"/>
        </w:numPr>
        <w:spacing w:line="240" w:lineRule="auto"/>
        <w:rPr>
          <w:lang w:val="en-US"/>
        </w:rPr>
      </w:pPr>
      <w:r w:rsidRPr="004D7B46">
        <w:rPr>
          <w:lang w:val="en-US"/>
        </w:rPr>
        <w:t>Go to the folder “Examples\Nourishment case” and double click the file “runall.bat”. This batch file will run three simulations sequentially in which the profile configuration varies and corresponds with the undisturbed profile (folder reference), a shoreface nourishment (folder shoreface) and a beach nourishment (folder beach) respectively. Each model will run for a few minutes. While running you can already answer question 2 to 6.</w:t>
      </w:r>
    </w:p>
    <w:p w:rsidR="000B0735" w:rsidRPr="004D7B46" w:rsidRDefault="000B0735" w:rsidP="004D7B46">
      <w:pPr>
        <w:numPr>
          <w:ilvl w:val="0"/>
          <w:numId w:val="35"/>
        </w:numPr>
        <w:spacing w:line="240" w:lineRule="auto"/>
        <w:rPr>
          <w:lang w:val="en-US"/>
        </w:rPr>
      </w:pPr>
      <w:r w:rsidRPr="004D7B46">
        <w:rPr>
          <w:lang w:val="en-US"/>
        </w:rPr>
        <w:t>For the reference case open the file params.txt in which you specify model input files and settings. Check the number of grid-points in x-direction (nx) and y-direction (ny). How many directional wave bins are defined and what is their width (thetamin, thetamax, dtheta).</w:t>
      </w:r>
    </w:p>
    <w:p w:rsidR="000B0735" w:rsidRPr="004D7B46" w:rsidRDefault="000B0735" w:rsidP="004D7B46">
      <w:pPr>
        <w:numPr>
          <w:ilvl w:val="0"/>
          <w:numId w:val="35"/>
        </w:numPr>
        <w:spacing w:line="240" w:lineRule="auto"/>
        <w:rPr>
          <w:lang w:val="en-US"/>
        </w:rPr>
      </w:pPr>
      <w:r w:rsidRPr="004D7B46">
        <w:rPr>
          <w:lang w:val="en-US"/>
        </w:rPr>
        <w:t>Do wave conditions change during the simulation? What is/are the wave height(s) and wave period(s) applied in the simulation? What is the offshore mean wave direction?</w:t>
      </w:r>
    </w:p>
    <w:p w:rsidR="000B0735" w:rsidRPr="004D7B46" w:rsidRDefault="000B0735" w:rsidP="004D7B46">
      <w:pPr>
        <w:numPr>
          <w:ilvl w:val="0"/>
          <w:numId w:val="35"/>
        </w:numPr>
        <w:spacing w:line="240" w:lineRule="auto"/>
        <w:rPr>
          <w:lang w:val="en-US"/>
        </w:rPr>
      </w:pPr>
      <w:r w:rsidRPr="004D7B46">
        <w:rPr>
          <w:lang w:val="en-US"/>
        </w:rPr>
        <w:t>Does the surge height change during the simulation? What is the maximum surge height in the simulation (surge height is defined w.r.t. MSL)?</w:t>
      </w:r>
    </w:p>
    <w:p w:rsidR="000B0735" w:rsidRPr="004D7B46" w:rsidRDefault="000B0735" w:rsidP="004D7B46">
      <w:pPr>
        <w:numPr>
          <w:ilvl w:val="0"/>
          <w:numId w:val="35"/>
        </w:numPr>
        <w:spacing w:line="240" w:lineRule="auto"/>
        <w:rPr>
          <w:lang w:val="en-US"/>
        </w:rPr>
      </w:pPr>
      <w:r w:rsidRPr="004D7B46">
        <w:rPr>
          <w:lang w:val="en-US"/>
        </w:rPr>
        <w:t>What is the simulation time (tstop)? Do we apply a morphological acceleration factor (morfac)? What variables are stored as output and with what time interval? How much hydrodynamic time is simulated?</w:t>
      </w:r>
    </w:p>
    <w:p w:rsidR="000B0735" w:rsidRPr="004D7B46" w:rsidRDefault="000B0735" w:rsidP="004D7B46">
      <w:pPr>
        <w:numPr>
          <w:ilvl w:val="0"/>
          <w:numId w:val="35"/>
        </w:numPr>
        <w:spacing w:line="240" w:lineRule="auto"/>
        <w:rPr>
          <w:lang w:val="en-US"/>
        </w:rPr>
      </w:pPr>
      <w:r w:rsidRPr="004D7B46">
        <w:rPr>
          <w:lang w:val="en-US"/>
        </w:rPr>
        <w:t>Probably the simulation has finished. When you start the model, it generates a file named XBlog.txt. Open this file and check what is stored in the file. What was the total calculation duration of the simulation?</w:t>
      </w:r>
    </w:p>
    <w:p w:rsidR="000B0735" w:rsidRPr="004D7B46" w:rsidRDefault="000B0735" w:rsidP="004D7B46">
      <w:pPr>
        <w:numPr>
          <w:ilvl w:val="0"/>
          <w:numId w:val="35"/>
        </w:numPr>
        <w:spacing w:line="240" w:lineRule="auto"/>
        <w:rPr>
          <w:lang w:val="en-US"/>
        </w:rPr>
      </w:pPr>
      <w:r w:rsidRPr="004D7B46">
        <w:rPr>
          <w:lang w:val="en-US"/>
        </w:rPr>
        <w:t xml:space="preserve">Inspect the initial bathymetries of each simulation with QUICKPLOT (Utilities </w:t>
      </w:r>
      <w:r w:rsidRPr="004D7B46">
        <w:rPr>
          <w:lang w:val="en-US"/>
        </w:rPr>
        <w:sym w:font="Wingdings" w:char="F0E0"/>
      </w:r>
      <w:r w:rsidRPr="004D7B46">
        <w:rPr>
          <w:lang w:val="en-US"/>
        </w:rPr>
        <w:t xml:space="preserve"> Quickplot). Choose Files of type “NetCDF files and GRIB files” and open “xboutput.nc” in the simulation folder). </w:t>
      </w:r>
    </w:p>
    <w:p w:rsidR="000B0735" w:rsidRPr="004D7B46" w:rsidRDefault="000B0735" w:rsidP="004D7B46">
      <w:pPr>
        <w:numPr>
          <w:ilvl w:val="1"/>
          <w:numId w:val="35"/>
        </w:numPr>
        <w:spacing w:line="240" w:lineRule="auto"/>
        <w:rPr>
          <w:lang w:val="en-US"/>
        </w:rPr>
      </w:pPr>
      <w:r w:rsidRPr="004D7B46">
        <w:rPr>
          <w:lang w:val="en-US"/>
        </w:rPr>
        <w:t xml:space="preserve">At what cross-shore position the shoreface nourishment and beach nourishment were placed? </w:t>
      </w:r>
    </w:p>
    <w:p w:rsidR="000B0735" w:rsidRPr="004D7B46" w:rsidRDefault="000B0735" w:rsidP="004D7B46">
      <w:pPr>
        <w:numPr>
          <w:ilvl w:val="1"/>
          <w:numId w:val="35"/>
        </w:numPr>
        <w:spacing w:line="240" w:lineRule="auto"/>
        <w:rPr>
          <w:lang w:val="en-US"/>
        </w:rPr>
      </w:pPr>
      <w:r w:rsidRPr="004D7B46">
        <w:rPr>
          <w:lang w:val="en-US"/>
        </w:rPr>
        <w:t xml:space="preserve">What Is the (average) thickness of the nourishments? </w:t>
      </w:r>
    </w:p>
    <w:p w:rsidR="000B0735" w:rsidRPr="004D7B46" w:rsidRDefault="000B0735" w:rsidP="004D7B46">
      <w:pPr>
        <w:numPr>
          <w:ilvl w:val="1"/>
          <w:numId w:val="35"/>
        </w:numPr>
        <w:spacing w:line="240" w:lineRule="auto"/>
        <w:rPr>
          <w:lang w:val="en-US"/>
        </w:rPr>
      </w:pPr>
      <w:r w:rsidRPr="004D7B46">
        <w:rPr>
          <w:lang w:val="en-US"/>
        </w:rPr>
        <w:t xml:space="preserve">Is the volume of the nourishments comparable? </w:t>
      </w:r>
    </w:p>
    <w:p w:rsidR="000B0735" w:rsidRPr="004D7B46" w:rsidRDefault="000B0735" w:rsidP="004D7B46">
      <w:pPr>
        <w:numPr>
          <w:ilvl w:val="1"/>
          <w:numId w:val="35"/>
        </w:numPr>
        <w:spacing w:line="240" w:lineRule="auto"/>
        <w:rPr>
          <w:lang w:val="en-US"/>
        </w:rPr>
      </w:pPr>
      <w:r w:rsidRPr="004D7B46">
        <w:rPr>
          <w:lang w:val="en-US"/>
        </w:rPr>
        <w:t xml:space="preserve">Plot the reference profile with markers; does the grid resolution vary in cross-shore direction?    </w:t>
      </w:r>
    </w:p>
    <w:p w:rsidR="000B0735" w:rsidRPr="004D7B46" w:rsidRDefault="000B0735" w:rsidP="004D7B46">
      <w:pPr>
        <w:numPr>
          <w:ilvl w:val="0"/>
          <w:numId w:val="35"/>
        </w:numPr>
        <w:spacing w:line="240" w:lineRule="auto"/>
        <w:rPr>
          <w:lang w:val="en-US"/>
        </w:rPr>
      </w:pPr>
      <w:r w:rsidRPr="004D7B46">
        <w:rPr>
          <w:lang w:val="en-US"/>
        </w:rPr>
        <w:t>Use the Quickplot tutorial and try to make an animation in which you plot short wave height, water level (including long wave variations) and bed level as function of time.</w:t>
      </w:r>
    </w:p>
    <w:p w:rsidR="000B0735" w:rsidRPr="004D7B46" w:rsidRDefault="000B0735" w:rsidP="004D7B46">
      <w:pPr>
        <w:numPr>
          <w:ilvl w:val="0"/>
          <w:numId w:val="35"/>
        </w:numPr>
        <w:spacing w:line="240" w:lineRule="auto"/>
        <w:rPr>
          <w:lang w:val="en-US"/>
        </w:rPr>
      </w:pPr>
      <w:r w:rsidRPr="004D7B46">
        <w:rPr>
          <w:lang w:val="en-US"/>
        </w:rPr>
        <w:t>Plot the offshore water level as function of time. Also open the file “tide.tek” (Tekal data files format), which contains the imposed surge level. Did the model correctly simulate the imposed surge level?</w:t>
      </w:r>
    </w:p>
    <w:p w:rsidR="000B0735" w:rsidRPr="004D7B46" w:rsidRDefault="000B0735" w:rsidP="004D7B46">
      <w:pPr>
        <w:numPr>
          <w:ilvl w:val="0"/>
          <w:numId w:val="35"/>
        </w:numPr>
        <w:spacing w:line="240" w:lineRule="auto"/>
        <w:rPr>
          <w:lang w:val="en-US"/>
        </w:rPr>
      </w:pPr>
      <w:r w:rsidRPr="004D7B46">
        <w:rPr>
          <w:lang w:val="en-US"/>
        </w:rPr>
        <w:t>Inspect the final bathymetries of each simulation.</w:t>
      </w:r>
    </w:p>
    <w:p w:rsidR="000B0735" w:rsidRPr="004D7B46" w:rsidRDefault="000B0735" w:rsidP="004D7B46">
      <w:pPr>
        <w:numPr>
          <w:ilvl w:val="1"/>
          <w:numId w:val="35"/>
        </w:numPr>
        <w:spacing w:line="240" w:lineRule="auto"/>
        <w:rPr>
          <w:lang w:val="en-US"/>
        </w:rPr>
      </w:pPr>
      <w:r w:rsidRPr="004D7B46">
        <w:rPr>
          <w:lang w:val="en-US"/>
        </w:rPr>
        <w:t>What is the dune face retreat in the three simulations you have carried out?</w:t>
      </w:r>
    </w:p>
    <w:p w:rsidR="000B0735" w:rsidRPr="004D7B46" w:rsidRDefault="000B0735" w:rsidP="004D7B46">
      <w:pPr>
        <w:numPr>
          <w:ilvl w:val="1"/>
          <w:numId w:val="35"/>
        </w:numPr>
        <w:spacing w:line="240" w:lineRule="auto"/>
        <w:rPr>
          <w:lang w:val="en-US"/>
        </w:rPr>
      </w:pPr>
      <w:r w:rsidRPr="004D7B46">
        <w:rPr>
          <w:lang w:val="en-US"/>
        </w:rPr>
        <w:t>Where does the eroded sediment form the dunes deposit?</w:t>
      </w:r>
    </w:p>
    <w:p w:rsidR="000B0735" w:rsidRPr="004D7B46" w:rsidRDefault="000B0735" w:rsidP="004D7B46">
      <w:pPr>
        <w:numPr>
          <w:ilvl w:val="1"/>
          <w:numId w:val="35"/>
        </w:numPr>
        <w:spacing w:line="240" w:lineRule="auto"/>
        <w:rPr>
          <w:lang w:val="en-US"/>
        </w:rPr>
      </w:pPr>
      <w:r w:rsidRPr="004D7B46">
        <w:rPr>
          <w:lang w:val="en-US"/>
        </w:rPr>
        <w:t>What nourishment type is most effective in reducing the impact of a storm?</w:t>
      </w:r>
    </w:p>
    <w:p w:rsidR="000B0735" w:rsidRPr="004D7B46" w:rsidRDefault="000B0735" w:rsidP="004D7B46">
      <w:pPr>
        <w:numPr>
          <w:ilvl w:val="1"/>
          <w:numId w:val="35"/>
        </w:numPr>
        <w:spacing w:line="240" w:lineRule="auto"/>
        <w:rPr>
          <w:lang w:val="en-US"/>
        </w:rPr>
      </w:pPr>
      <w:r w:rsidRPr="004D7B46">
        <w:rPr>
          <w:lang w:val="en-US"/>
        </w:rPr>
        <w:t>Do you have an explanation for this?</w:t>
      </w:r>
    </w:p>
    <w:p w:rsidR="000B0735" w:rsidRPr="004D7B46" w:rsidRDefault="000B0735" w:rsidP="004D7B46">
      <w:pPr>
        <w:numPr>
          <w:ilvl w:val="0"/>
          <w:numId w:val="35"/>
        </w:numPr>
        <w:spacing w:line="240" w:lineRule="auto"/>
        <w:rPr>
          <w:lang w:val="en-US"/>
        </w:rPr>
      </w:pPr>
      <w:r w:rsidRPr="004D7B46">
        <w:rPr>
          <w:lang w:val="en-US"/>
        </w:rPr>
        <w:t>In the folder “banquette” you find a final simulation in which a special beach nourishment type is evaluated named a banquette. This beach nourishment has a highly elevated flat area that connects to the dune foot on which beach restaurants can be build.</w:t>
      </w:r>
    </w:p>
    <w:p w:rsidR="000B0735" w:rsidRPr="004D7B46" w:rsidRDefault="000B0735" w:rsidP="004D7B46">
      <w:pPr>
        <w:numPr>
          <w:ilvl w:val="1"/>
          <w:numId w:val="35"/>
        </w:numPr>
        <w:spacing w:line="240" w:lineRule="auto"/>
        <w:rPr>
          <w:lang w:val="en-US"/>
        </w:rPr>
      </w:pPr>
      <w:r w:rsidRPr="004D7B46">
        <w:rPr>
          <w:lang w:val="en-US"/>
        </w:rPr>
        <w:t>Run the model and compare in Quickplot the banquette design with the beach nourishment design we have evaluated before. Do you expect more or less erosion?</w:t>
      </w:r>
    </w:p>
    <w:p w:rsidR="000B0735" w:rsidRPr="004D7B46" w:rsidRDefault="000B0735" w:rsidP="004D7B46">
      <w:pPr>
        <w:numPr>
          <w:ilvl w:val="1"/>
          <w:numId w:val="35"/>
        </w:numPr>
        <w:spacing w:line="240" w:lineRule="auto"/>
        <w:rPr>
          <w:lang w:val="en-US"/>
        </w:rPr>
      </w:pPr>
      <w:r w:rsidRPr="004D7B46">
        <w:rPr>
          <w:lang w:val="en-US"/>
        </w:rPr>
        <w:t>Check your hypothesis by comparing the final profile of the banquette simulation to the other simulations.</w:t>
      </w:r>
    </w:p>
    <w:p w:rsidR="000B0735" w:rsidRPr="004D7B46" w:rsidRDefault="000B0735" w:rsidP="004D7B46">
      <w:pPr>
        <w:numPr>
          <w:ilvl w:val="1"/>
          <w:numId w:val="35"/>
        </w:numPr>
        <w:spacing w:line="240" w:lineRule="auto"/>
        <w:rPr>
          <w:lang w:val="en-US"/>
        </w:rPr>
      </w:pPr>
      <w:r w:rsidRPr="004D7B46">
        <w:rPr>
          <w:lang w:val="en-US"/>
        </w:rPr>
        <w:t xml:space="preserve">What would be your approach to further reduce beach and dune erosion? </w:t>
      </w:r>
    </w:p>
    <w:p w:rsidR="000B0735" w:rsidRPr="004D7B46" w:rsidRDefault="000B0735" w:rsidP="004D7B46">
      <w:pPr>
        <w:rPr>
          <w:b/>
          <w:lang w:val="en-US"/>
        </w:rPr>
      </w:pPr>
    </w:p>
    <w:p w:rsidR="00F3579D" w:rsidRPr="00F3579D" w:rsidRDefault="000B0735" w:rsidP="00F3579D">
      <w:pPr>
        <w:pStyle w:val="Heading3"/>
      </w:pPr>
      <w:bookmarkStart w:id="191" w:name="_Toc412018098"/>
      <w:r w:rsidRPr="00F3579D">
        <w:t>Overwash at Santa Rosa Island , USA (2DH)</w:t>
      </w:r>
      <w:bookmarkEnd w:id="191"/>
      <w:r w:rsidRPr="00F3579D">
        <w:t xml:space="preserve"> </w:t>
      </w:r>
    </w:p>
    <w:p w:rsidR="000B0735" w:rsidRPr="004D7B46" w:rsidRDefault="000B0735" w:rsidP="00F3579D">
      <w:pPr>
        <w:rPr>
          <w:lang w:val="en-US"/>
        </w:rPr>
      </w:pPr>
      <w:r w:rsidRPr="004D7B46">
        <w:rPr>
          <w:lang w:val="en-US"/>
        </w:rPr>
        <w:t>This case concerns overwash at Santa Rosa island in the Gulf of Mexico during hurricane Ivan in 2004. You can work on the following assignments.</w:t>
      </w:r>
    </w:p>
    <w:p w:rsidR="000B0735" w:rsidRPr="004D7B46" w:rsidRDefault="000B0735" w:rsidP="00F3579D">
      <w:pPr>
        <w:rPr>
          <w:b/>
          <w:lang w:val="en-US"/>
        </w:rPr>
      </w:pPr>
    </w:p>
    <w:p w:rsidR="000B0735" w:rsidRPr="004D7B46" w:rsidRDefault="000B0735" w:rsidP="00F3579D">
      <w:pPr>
        <w:rPr>
          <w:lang w:val="en-US"/>
        </w:rPr>
      </w:pPr>
      <w:r w:rsidRPr="004D7B46">
        <w:rPr>
          <w:lang w:val="en-US"/>
        </w:rPr>
        <w:t>Open params.txt in which you specify model input files and settings. Check the number of grid-points in x-direction (nx) and y-direction (ny). How many directional wave bins are defined and what is their width (thetamin, thetamax, dtheta).</w:t>
      </w:r>
    </w:p>
    <w:p w:rsidR="000B0735" w:rsidRPr="004D7B46" w:rsidRDefault="000B0735" w:rsidP="00F3579D">
      <w:pPr>
        <w:rPr>
          <w:lang w:val="en-US"/>
        </w:rPr>
      </w:pPr>
      <w:r w:rsidRPr="004D7B46">
        <w:rPr>
          <w:lang w:val="en-US"/>
        </w:rPr>
        <w:t xml:space="preserve">In this simulation the grid is specified in Delft3D format. Open Quickin in the Delft 3D menu (Grid </w:t>
      </w:r>
      <w:r w:rsidRPr="004D7B46">
        <w:rPr>
          <w:lang w:val="en-US"/>
        </w:rPr>
        <w:sym w:font="Wingdings" w:char="F0E0"/>
      </w:r>
      <w:r w:rsidRPr="004D7B46">
        <w:rPr>
          <w:lang w:val="en-US"/>
        </w:rPr>
        <w:t xml:space="preserve"> Quickin) and use the brief tutorial to read in the grid and bathymetry. Does the grid resolution vary in cross-shore direction? And in longshore direction? What are the minimum dx and dy? Why can the grid be coarse offshore?</w:t>
      </w:r>
    </w:p>
    <w:p w:rsidR="000B0735" w:rsidRPr="004D7B46" w:rsidRDefault="000B0735" w:rsidP="00F3579D">
      <w:pPr>
        <w:rPr>
          <w:lang w:val="en-US"/>
        </w:rPr>
      </w:pPr>
      <w:r w:rsidRPr="004D7B46">
        <w:rPr>
          <w:lang w:val="en-US"/>
        </w:rPr>
        <w:t>How many wave conditions do we apply in this simulation? What is the offshore mean wave direction? Does the surge level change in the simulation?</w:t>
      </w:r>
    </w:p>
    <w:p w:rsidR="000B0735" w:rsidRPr="004D7B46" w:rsidRDefault="000B0735" w:rsidP="00F3579D">
      <w:pPr>
        <w:rPr>
          <w:lang w:val="en-US"/>
        </w:rPr>
      </w:pPr>
      <w:r w:rsidRPr="004D7B46">
        <w:rPr>
          <w:lang w:val="en-US"/>
        </w:rPr>
        <w:t>What is the simulation time (hydrodynamic and morphological)?</w:t>
      </w:r>
    </w:p>
    <w:p w:rsidR="000B0735" w:rsidRPr="004D7B46" w:rsidRDefault="000B0735" w:rsidP="00F3579D">
      <w:pPr>
        <w:rPr>
          <w:lang w:val="en-US"/>
        </w:rPr>
      </w:pPr>
      <w:r w:rsidRPr="004D7B46">
        <w:rPr>
          <w:lang w:val="en-US"/>
        </w:rPr>
        <w:t>Inspect the model results and make an animation of the short wave height and the water levels (For the water levels simulation set the color limits manual between -0.5 and 3.5).</w:t>
      </w:r>
    </w:p>
    <w:p w:rsidR="000B0735" w:rsidRPr="004D7B46" w:rsidRDefault="000B0735" w:rsidP="00F3579D">
      <w:pPr>
        <w:rPr>
          <w:lang w:val="en-US"/>
        </w:rPr>
      </w:pPr>
      <w:r w:rsidRPr="004D7B46">
        <w:rPr>
          <w:lang w:val="en-US"/>
        </w:rPr>
        <w:t>Make an animation of cumulative sedimentation/erosion. Describe what is happening. (For the cum. sedimentation/erosion set the color limits manual between -3 and 3)</w:t>
      </w:r>
    </w:p>
    <w:p w:rsidR="000B0735" w:rsidRPr="004D7B46" w:rsidRDefault="000B0735" w:rsidP="00F3579D">
      <w:pPr>
        <w:rPr>
          <w:lang w:val="en-US"/>
        </w:rPr>
      </w:pPr>
      <w:r w:rsidRPr="004D7B46">
        <w:rPr>
          <w:lang w:val="en-US"/>
        </w:rPr>
        <w:t>Look at the mean flow field. Plot the flow field in colored vectors. Where are the flow velocities highest and what is the direction of the flow (cross-shore or longshore)? Is there (also) a longshore current present and what is its intensity?</w:t>
      </w:r>
    </w:p>
    <w:p w:rsidR="000B0735" w:rsidRPr="004D7B46" w:rsidRDefault="000B0735" w:rsidP="00F3579D">
      <w:pPr>
        <w:rPr>
          <w:lang w:val="en-US"/>
        </w:rPr>
      </w:pPr>
      <w:r w:rsidRPr="004D7B46">
        <w:rPr>
          <w:lang w:val="en-US"/>
        </w:rPr>
        <w:t xml:space="preserve">If you have time left feel free to: </w:t>
      </w:r>
    </w:p>
    <w:p w:rsidR="000B0735" w:rsidRPr="004D7B46" w:rsidRDefault="000B0735" w:rsidP="00F3579D">
      <w:pPr>
        <w:rPr>
          <w:lang w:val="en-US"/>
        </w:rPr>
      </w:pPr>
      <w:r w:rsidRPr="004D7B46">
        <w:rPr>
          <w:lang w:val="en-US"/>
        </w:rPr>
        <w:t xml:space="preserve">Narrow or broaden the imposed spectrum by changing the parameter s in ‘jonswap.inp’ (you could i.e set s = 100 and s = 2 respectively). Make animations of the instantaneous short wave height to see what is happening to the size of the wave groups.  </w:t>
      </w:r>
    </w:p>
    <w:p w:rsidR="000B0735" w:rsidRPr="004D7B46" w:rsidRDefault="000B0735" w:rsidP="00F3579D">
      <w:pPr>
        <w:rPr>
          <w:lang w:val="en-US"/>
        </w:rPr>
      </w:pPr>
      <w:r w:rsidRPr="004D7B46">
        <w:rPr>
          <w:lang w:val="en-US"/>
        </w:rPr>
        <w:t>Design a nourishment in Quickin (see tutorial for a bit of help) to reduce the impact of the storm on Santa Rosa Island. Change the depfile in params.txt to make a simulation with the updated bathymetry.</w:t>
      </w:r>
    </w:p>
    <w:p w:rsidR="000B0735" w:rsidRPr="004D7B46" w:rsidRDefault="000B0735" w:rsidP="00F3579D">
      <w:pPr>
        <w:rPr>
          <w:b/>
          <w:lang w:val="en-US"/>
        </w:rPr>
      </w:pPr>
    </w:p>
    <w:p w:rsidR="00F3579D" w:rsidRPr="00F3579D" w:rsidRDefault="000B0735" w:rsidP="00F3579D">
      <w:pPr>
        <w:pStyle w:val="Heading3"/>
      </w:pPr>
      <w:r w:rsidRPr="004D7B46">
        <w:rPr>
          <w:lang w:val="en-US"/>
        </w:rPr>
        <w:br w:type="page"/>
      </w:r>
      <w:bookmarkStart w:id="192" w:name="_Toc412018099"/>
      <w:r w:rsidRPr="00F3579D">
        <w:lastRenderedPageBreak/>
        <w:t>Yanchep perched beach and natural breakwater (2DH)</w:t>
      </w:r>
      <w:bookmarkEnd w:id="192"/>
      <w:r w:rsidRPr="00F3579D">
        <w:t xml:space="preserve"> </w:t>
      </w:r>
    </w:p>
    <w:p w:rsidR="000B0735" w:rsidRPr="004D7B46" w:rsidRDefault="000B0735" w:rsidP="00F3579D">
      <w:pPr>
        <w:rPr>
          <w:lang w:val="en-US"/>
        </w:rPr>
      </w:pPr>
      <w:r w:rsidRPr="004D7B46">
        <w:rPr>
          <w:lang w:val="en-US"/>
        </w:rPr>
        <w:t>This case is an example of a beach 60km north of Perth most commonly known as Yanchep lagoon. Many beaches in WA like Yanchep are fronted by shallow reef and here we are investigating the effects of the reef on the morphodynamics. You can work on the following assignments:</w:t>
      </w:r>
    </w:p>
    <w:p w:rsidR="000B0735" w:rsidRPr="004D7B46" w:rsidRDefault="000B0735" w:rsidP="00F3579D">
      <w:pPr>
        <w:rPr>
          <w:b/>
          <w:lang w:val="en-US"/>
        </w:rPr>
      </w:pPr>
    </w:p>
    <w:p w:rsidR="000B0735" w:rsidRPr="004D7B46" w:rsidRDefault="000B0735" w:rsidP="00F3579D">
      <w:pPr>
        <w:rPr>
          <w:lang w:val="en-US"/>
        </w:rPr>
      </w:pPr>
      <w:r w:rsidRPr="004D7B46">
        <w:rPr>
          <w:lang w:val="en-US"/>
        </w:rPr>
        <w:t>Go to the folder “Examples\YanchepBeach” and double click the file “run_model.bat”. The simulation will start (and will run about 15 minutes).</w:t>
      </w:r>
    </w:p>
    <w:p w:rsidR="000B0735" w:rsidRPr="004D7B46" w:rsidRDefault="000B0735" w:rsidP="00F3579D">
      <w:pPr>
        <w:rPr>
          <w:lang w:val="en-US"/>
        </w:rPr>
      </w:pPr>
      <w:r w:rsidRPr="004D7B46">
        <w:rPr>
          <w:lang w:val="en-US"/>
        </w:rPr>
        <w:t>Meanwhile, inspect the bathymetry file and the structure file (using Quickin). What is the depth in the lagoon? Is the reef enclosing the lagoon below or above the model initial water level? What is the wave height at the boundary condition?</w:t>
      </w:r>
    </w:p>
    <w:p w:rsidR="000B0735" w:rsidRPr="004D7B46" w:rsidRDefault="000B0735" w:rsidP="00F3579D">
      <w:pPr>
        <w:rPr>
          <w:lang w:val="en-US"/>
        </w:rPr>
      </w:pPr>
      <w:r w:rsidRPr="004D7B46">
        <w:rPr>
          <w:lang w:val="en-US"/>
        </w:rPr>
        <w:t>Make an animation of the water level, RMS wave height and velocity. What happens in the lagoon?</w:t>
      </w:r>
    </w:p>
    <w:p w:rsidR="000B0735" w:rsidRPr="004D7B46" w:rsidRDefault="000B0735" w:rsidP="00F3579D">
      <w:pPr>
        <w:rPr>
          <w:lang w:val="en-US"/>
        </w:rPr>
      </w:pPr>
      <w:r w:rsidRPr="004D7B46">
        <w:rPr>
          <w:lang w:val="en-US"/>
        </w:rPr>
        <w:t>Make an animation of cumulative sedimentation/erosion. What happens in the lagoon?</w:t>
      </w:r>
    </w:p>
    <w:p w:rsidR="000B0735" w:rsidRPr="004D7B46" w:rsidRDefault="000B0735" w:rsidP="00F3579D">
      <w:pPr>
        <w:rPr>
          <w:lang w:val="en-US"/>
        </w:rPr>
      </w:pPr>
      <w:r w:rsidRPr="004D7B46">
        <w:rPr>
          <w:lang w:val="en-US"/>
        </w:rPr>
        <w:t>How is the lagoon affected by the mean water level? Increase or decrease the mean water level condition, run the model again (maybe for a shorter time by reducing tstop). How are circulation and sediment transport affected?</w:t>
      </w:r>
    </w:p>
    <w:p w:rsidR="000B0735" w:rsidRPr="004D7B46" w:rsidRDefault="000B0735" w:rsidP="00F3579D">
      <w:pPr>
        <w:rPr>
          <w:lang w:val="en-US"/>
        </w:rPr>
      </w:pPr>
      <w:r w:rsidRPr="004D7B46">
        <w:rPr>
          <w:lang w:val="en-US"/>
        </w:rPr>
        <w:t>What would happen if the lagoon was open at the southern end? Open the structure file with Quickin tool and modify it to allow the southern end of the lagoon to be eroded. Modify the param.txt file to use this new structure file and run the model. Alternatively, remove the reef from the bathymetry (using Quickin) and rerun the model without the structure file.</w:t>
      </w:r>
    </w:p>
    <w:p w:rsidR="000B0735" w:rsidRPr="004D7B46" w:rsidRDefault="000B0735" w:rsidP="00F3579D">
      <w:pPr>
        <w:rPr>
          <w:lang w:val="en-US"/>
        </w:rPr>
      </w:pPr>
      <w:r w:rsidRPr="004D7B46">
        <w:rPr>
          <w:lang w:val="en-US"/>
        </w:rPr>
        <w:t>If you still have time;</w:t>
      </w:r>
    </w:p>
    <w:p w:rsidR="000B0735" w:rsidRPr="004D7B46" w:rsidRDefault="000B0735" w:rsidP="00F3579D">
      <w:pPr>
        <w:rPr>
          <w:lang w:val="en-US"/>
        </w:rPr>
      </w:pPr>
      <w:r w:rsidRPr="004D7B46">
        <w:rPr>
          <w:lang w:val="en-US"/>
        </w:rPr>
        <w:t>Reefs are very rough what happens in the model when the friction is increased? Reduce values of C and increase value of fw, rerun the model what do you observe?</w:t>
      </w:r>
    </w:p>
    <w:p w:rsidR="000B0735" w:rsidRPr="004D7B46" w:rsidRDefault="000B0735" w:rsidP="00F3579D">
      <w:pPr>
        <w:rPr>
          <w:lang w:val="en-US"/>
        </w:rPr>
      </w:pPr>
      <w:r w:rsidRPr="004D7B46">
        <w:rPr>
          <w:lang w:val="en-US"/>
        </w:rPr>
        <w:t>Is wave/current interaction (wci) switched on? Rerun the model with the wave/current switch on/off. Compare the output with model you ran previously. How much effect do you see on the morphology?</w:t>
      </w:r>
    </w:p>
    <w:p w:rsidR="000B0735" w:rsidRPr="004D7B46" w:rsidRDefault="000B0735" w:rsidP="00F3579D">
      <w:pPr>
        <w:rPr>
          <w:b/>
          <w:iCs/>
          <w:szCs w:val="28"/>
          <w:lang w:val="en-US"/>
        </w:rPr>
      </w:pPr>
      <w:r w:rsidRPr="004D7B46">
        <w:rPr>
          <w:lang w:val="en-US"/>
        </w:rPr>
        <w:br w:type="page"/>
      </w:r>
    </w:p>
    <w:p w:rsidR="008144E5" w:rsidRPr="004D7B46" w:rsidRDefault="008144E5" w:rsidP="004D7B46">
      <w:pPr>
        <w:pStyle w:val="Heading2"/>
        <w:jc w:val="both"/>
        <w:rPr>
          <w:lang w:val="en-US"/>
        </w:rPr>
      </w:pPr>
      <w:bookmarkStart w:id="193" w:name="_Toc412018100"/>
      <w:r w:rsidRPr="004D7B46">
        <w:rPr>
          <w:lang w:val="en-US"/>
        </w:rPr>
        <w:lastRenderedPageBreak/>
        <w:t>Advanced model coefficients</w:t>
      </w:r>
      <w:bookmarkEnd w:id="193"/>
    </w:p>
    <w:p w:rsidR="00C170C9" w:rsidRPr="004D7B46" w:rsidRDefault="00C170C9" w:rsidP="004D7B46">
      <w:pPr>
        <w:spacing w:line="240" w:lineRule="auto"/>
        <w:rPr>
          <w:b/>
          <w:iCs/>
          <w:szCs w:val="28"/>
          <w:lang w:val="en-US"/>
        </w:rPr>
      </w:pPr>
    </w:p>
    <w:p w:rsidR="00620A54" w:rsidRPr="004D7B46" w:rsidRDefault="00620A54" w:rsidP="004D7B46">
      <w:pPr>
        <w:pStyle w:val="BodyText"/>
        <w:rPr>
          <w:lang w:val="en-US"/>
        </w:rPr>
      </w:pPr>
      <w:r w:rsidRPr="004D7B46">
        <w:rPr>
          <w:lang w:val="en-US"/>
        </w:rPr>
        <w:t>The previous sections of this chapter described the main input parameters and files required by XBeach to start a simulation. It explained how the user can switch on and off specific processes and how the user can define the model initial and boundary conditions. XBeach offers, however, many more parameters to fine-tune the simulation of different processes. These parameters are listed in the following subsections grouped by process. Most parameters are not relevant for the average XBeach user. Parameters marked with an asterix (*) are considered advanced options that are recommended to stay untouched unless you know what you are doing.</w:t>
      </w:r>
    </w:p>
    <w:p w:rsidR="00620A54" w:rsidRPr="004D7B46" w:rsidRDefault="00620A54" w:rsidP="004D7B46">
      <w:pPr>
        <w:pStyle w:val="Heading3"/>
        <w:jc w:val="both"/>
        <w:rPr>
          <w:lang w:val="en-US"/>
        </w:rPr>
      </w:pPr>
      <w:bookmarkStart w:id="194" w:name="_Ref285372503"/>
      <w:bookmarkStart w:id="195" w:name="_Toc285701689"/>
      <w:bookmarkStart w:id="196" w:name="_Toc412018101"/>
      <w:r w:rsidRPr="004D7B46">
        <w:rPr>
          <w:lang w:val="en-US"/>
        </w:rPr>
        <w:t>Wave numerics</w:t>
      </w:r>
      <w:bookmarkEnd w:id="194"/>
      <w:bookmarkEnd w:id="195"/>
      <w:bookmarkEnd w:id="196"/>
    </w:p>
    <w:p w:rsidR="00620A54" w:rsidRPr="004D7B46" w:rsidRDefault="00620A54" w:rsidP="004D7B46">
      <w:pPr>
        <w:pStyle w:val="BodyText"/>
        <w:rPr>
          <w:lang w:val="en-US"/>
        </w:rPr>
      </w:pPr>
      <w:r w:rsidRPr="004D7B46">
        <w:rPr>
          <w:lang w:val="en-US"/>
        </w:rPr>
        <w:t xml:space="preserve">The parameters listed in the table below involve the numerical aspects of the action balance that solves the wave propagation in the model. The keyword </w:t>
      </w:r>
      <w:r w:rsidRPr="004D7B46">
        <w:rPr>
          <w:i/>
          <w:lang w:val="en-US"/>
        </w:rPr>
        <w:t xml:space="preserve">scheme </w:t>
      </w:r>
      <w:r w:rsidRPr="004D7B46">
        <w:rPr>
          <w:lang w:val="en-US"/>
        </w:rPr>
        <w:t>can be used to set the numerical scheme. By default the higher-order Lax Wendroff scheme is used to minimize numerical dissipation.</w:t>
      </w:r>
    </w:p>
    <w:tbl>
      <w:tblPr>
        <w:tblStyle w:val="LightShading-Accent1"/>
        <w:tblW w:w="0" w:type="auto"/>
        <w:tblLook w:val="04A0"/>
      </w:tblPr>
      <w:tblGrid>
        <w:gridCol w:w="1585"/>
        <w:gridCol w:w="2057"/>
        <w:gridCol w:w="1296"/>
        <w:gridCol w:w="1903"/>
        <w:gridCol w:w="848"/>
        <w:gridCol w:w="1241"/>
      </w:tblGrid>
      <w:tr w:rsidR="00620A54" w:rsidRPr="004D7B46" w:rsidTr="00883631">
        <w:trPr>
          <w:cnfStyle w:val="100000000000"/>
          <w:tblHeader/>
        </w:trPr>
        <w:tc>
          <w:tcPr>
            <w:cnfStyle w:val="001000000000"/>
            <w:tcW w:w="1984" w:type="dxa"/>
          </w:tcPr>
          <w:p w:rsidR="00620A54" w:rsidRPr="004D7B46" w:rsidRDefault="00620A54" w:rsidP="004D7B46">
            <w:pPr>
              <w:pStyle w:val="PlainText"/>
              <w:jc w:val="both"/>
            </w:pPr>
            <w:r w:rsidRPr="004D7B46">
              <w:t>keyword</w:t>
            </w:r>
          </w:p>
        </w:tc>
        <w:tc>
          <w:tcPr>
            <w:tcW w:w="2834" w:type="dxa"/>
          </w:tcPr>
          <w:p w:rsidR="00620A54" w:rsidRPr="004D7B46" w:rsidRDefault="00620A54" w:rsidP="004D7B46">
            <w:pPr>
              <w:pStyle w:val="PlainText"/>
              <w:jc w:val="both"/>
              <w:cnfStyle w:val="100000000000"/>
            </w:pPr>
            <w:r w:rsidRPr="004D7B46">
              <w:t>description</w:t>
            </w:r>
          </w:p>
        </w:tc>
        <w:tc>
          <w:tcPr>
            <w:tcW w:w="1417" w:type="dxa"/>
          </w:tcPr>
          <w:p w:rsidR="00620A54" w:rsidRPr="004D7B46" w:rsidRDefault="00620A54" w:rsidP="004D7B46">
            <w:pPr>
              <w:pStyle w:val="PlainText"/>
              <w:jc w:val="both"/>
              <w:cnfStyle w:val="100000000000"/>
            </w:pPr>
            <w:r w:rsidRPr="004D7B46">
              <w:t>default</w:t>
            </w:r>
          </w:p>
        </w:tc>
        <w:tc>
          <w:tcPr>
            <w:tcW w:w="1984" w:type="dxa"/>
          </w:tcPr>
          <w:p w:rsidR="00620A54" w:rsidRPr="004D7B46" w:rsidRDefault="00620A54" w:rsidP="004D7B46">
            <w:pPr>
              <w:pStyle w:val="PlainText"/>
              <w:jc w:val="both"/>
              <w:cnfStyle w:val="100000000000"/>
            </w:pPr>
            <w:r w:rsidRPr="004D7B46">
              <w:t>range</w:t>
            </w:r>
          </w:p>
        </w:tc>
        <w:tc>
          <w:tcPr>
            <w:tcW w:w="850" w:type="dxa"/>
          </w:tcPr>
          <w:p w:rsidR="00620A54" w:rsidRPr="004D7B46" w:rsidRDefault="00620A54" w:rsidP="004D7B46">
            <w:pPr>
              <w:pStyle w:val="PlainText"/>
              <w:jc w:val="both"/>
              <w:cnfStyle w:val="100000000000"/>
            </w:pPr>
            <w:r w:rsidRPr="004D7B46">
              <w:t>units</w:t>
            </w:r>
          </w:p>
        </w:tc>
        <w:tc>
          <w:tcPr>
            <w:tcW w:w="1700" w:type="dxa"/>
          </w:tcPr>
          <w:p w:rsidR="00620A54" w:rsidRPr="004D7B46" w:rsidRDefault="00620A54" w:rsidP="004D7B46">
            <w:pPr>
              <w:pStyle w:val="PlainText"/>
              <w:jc w:val="both"/>
              <w:cnfStyle w:val="100000000000"/>
            </w:pPr>
            <w:r w:rsidRPr="004D7B46">
              <w:t>remark</w:t>
            </w:r>
          </w:p>
        </w:tc>
      </w:tr>
      <w:tr w:rsidR="00620A54" w:rsidRPr="004D7B46" w:rsidTr="00883631">
        <w:trPr>
          <w:cnfStyle w:val="000000100000"/>
        </w:trPr>
        <w:tc>
          <w:tcPr>
            <w:cnfStyle w:val="001000000000"/>
            <w:tcW w:w="1984" w:type="dxa"/>
          </w:tcPr>
          <w:p w:rsidR="00620A54" w:rsidRPr="004D7B46" w:rsidRDefault="00620A54" w:rsidP="004D7B46">
            <w:pPr>
              <w:pStyle w:val="PlainText"/>
              <w:jc w:val="both"/>
            </w:pPr>
            <w:r w:rsidRPr="004D7B46">
              <w:t>maxerror*</w:t>
            </w:r>
          </w:p>
        </w:tc>
        <w:tc>
          <w:tcPr>
            <w:tcW w:w="2834" w:type="dxa"/>
          </w:tcPr>
          <w:p w:rsidR="00620A54" w:rsidRPr="004D7B46" w:rsidRDefault="00620A54" w:rsidP="004D7B46">
            <w:pPr>
              <w:pStyle w:val="PlainText"/>
              <w:jc w:val="both"/>
              <w:cnfStyle w:val="000000100000"/>
            </w:pPr>
            <w:r w:rsidRPr="004D7B46">
              <w:t>Maximum wave height error in wave stationary iteration</w:t>
            </w:r>
          </w:p>
        </w:tc>
        <w:tc>
          <w:tcPr>
            <w:tcW w:w="1417" w:type="dxa"/>
          </w:tcPr>
          <w:p w:rsidR="00620A54" w:rsidRPr="004D7B46" w:rsidRDefault="00620A54" w:rsidP="004D7B46">
            <w:pPr>
              <w:pStyle w:val="PlainText"/>
              <w:jc w:val="both"/>
              <w:cnfStyle w:val="000000100000"/>
            </w:pPr>
            <w:r w:rsidRPr="004D7B46">
              <w:t>5e-05</w:t>
            </w:r>
          </w:p>
        </w:tc>
        <w:tc>
          <w:tcPr>
            <w:tcW w:w="1984" w:type="dxa"/>
          </w:tcPr>
          <w:p w:rsidR="00620A54" w:rsidRPr="004D7B46" w:rsidRDefault="00620A54" w:rsidP="004D7B46">
            <w:pPr>
              <w:pStyle w:val="PlainText"/>
              <w:jc w:val="both"/>
              <w:cnfStyle w:val="000000100000"/>
            </w:pPr>
            <w:r w:rsidRPr="004D7B46">
              <w:t>1e-05 - 0.001</w:t>
            </w:r>
          </w:p>
        </w:tc>
        <w:tc>
          <w:tcPr>
            <w:tcW w:w="850" w:type="dxa"/>
          </w:tcPr>
          <w:p w:rsidR="00620A54" w:rsidRPr="004D7B46" w:rsidRDefault="00620A54" w:rsidP="004D7B46">
            <w:pPr>
              <w:pStyle w:val="PlainText"/>
              <w:jc w:val="both"/>
              <w:cnfStyle w:val="000000100000"/>
            </w:pPr>
            <w:r w:rsidRPr="004D7B46">
              <w:t>m</w:t>
            </w:r>
          </w:p>
        </w:tc>
        <w:tc>
          <w:tcPr>
            <w:tcW w:w="1700" w:type="dxa"/>
          </w:tcPr>
          <w:p w:rsidR="00620A54" w:rsidRPr="004D7B46" w:rsidRDefault="00620A54" w:rsidP="004D7B46">
            <w:pPr>
              <w:pStyle w:val="PlainText"/>
              <w:jc w:val="both"/>
              <w:cnfStyle w:val="000000100000"/>
            </w:pPr>
          </w:p>
        </w:tc>
      </w:tr>
      <w:tr w:rsidR="00620A54" w:rsidRPr="004D7B46" w:rsidTr="00883631">
        <w:tc>
          <w:tcPr>
            <w:cnfStyle w:val="001000000000"/>
            <w:tcW w:w="1984" w:type="dxa"/>
          </w:tcPr>
          <w:p w:rsidR="00620A54" w:rsidRPr="004D7B46" w:rsidRDefault="00620A54" w:rsidP="004D7B46">
            <w:pPr>
              <w:pStyle w:val="PlainText"/>
              <w:jc w:val="both"/>
            </w:pPr>
            <w:r w:rsidRPr="004D7B46">
              <w:t>maxiter*</w:t>
            </w:r>
          </w:p>
        </w:tc>
        <w:tc>
          <w:tcPr>
            <w:tcW w:w="2834" w:type="dxa"/>
          </w:tcPr>
          <w:p w:rsidR="00620A54" w:rsidRPr="004D7B46" w:rsidRDefault="00620A54" w:rsidP="004D7B46">
            <w:pPr>
              <w:pStyle w:val="PlainText"/>
              <w:jc w:val="both"/>
              <w:cnfStyle w:val="000000000000"/>
            </w:pPr>
            <w:r w:rsidRPr="004D7B46">
              <w:t>Maximum number of iterations in wave stationary</w:t>
            </w:r>
          </w:p>
        </w:tc>
        <w:tc>
          <w:tcPr>
            <w:tcW w:w="1417" w:type="dxa"/>
          </w:tcPr>
          <w:p w:rsidR="00620A54" w:rsidRPr="004D7B46" w:rsidRDefault="00620A54" w:rsidP="004D7B46">
            <w:pPr>
              <w:pStyle w:val="PlainText"/>
              <w:jc w:val="both"/>
              <w:cnfStyle w:val="000000000000"/>
            </w:pPr>
            <w:r w:rsidRPr="004D7B46">
              <w:t>500</w:t>
            </w:r>
          </w:p>
        </w:tc>
        <w:tc>
          <w:tcPr>
            <w:tcW w:w="1984" w:type="dxa"/>
          </w:tcPr>
          <w:p w:rsidR="00620A54" w:rsidRPr="004D7B46" w:rsidRDefault="00620A54" w:rsidP="004D7B46">
            <w:pPr>
              <w:pStyle w:val="PlainText"/>
              <w:jc w:val="both"/>
              <w:cnfStyle w:val="000000000000"/>
            </w:pPr>
            <w:r w:rsidRPr="004D7B46">
              <w:t>2 - 1000</w:t>
            </w:r>
          </w:p>
        </w:tc>
        <w:tc>
          <w:tcPr>
            <w:tcW w:w="850" w:type="dxa"/>
          </w:tcPr>
          <w:p w:rsidR="00620A54" w:rsidRPr="004D7B46" w:rsidRDefault="00620A54" w:rsidP="004D7B46">
            <w:pPr>
              <w:pStyle w:val="PlainText"/>
              <w:jc w:val="both"/>
              <w:cnfStyle w:val="000000000000"/>
            </w:pPr>
            <w:r w:rsidRPr="004D7B46">
              <w:t>-</w:t>
            </w:r>
          </w:p>
        </w:tc>
        <w:tc>
          <w:tcPr>
            <w:tcW w:w="1700" w:type="dxa"/>
          </w:tcPr>
          <w:p w:rsidR="00620A54" w:rsidRPr="004D7B46" w:rsidRDefault="00620A54" w:rsidP="004D7B46">
            <w:pPr>
              <w:pStyle w:val="PlainText"/>
              <w:jc w:val="both"/>
              <w:cnfStyle w:val="000000000000"/>
            </w:pPr>
          </w:p>
        </w:tc>
      </w:tr>
      <w:tr w:rsidR="00620A54" w:rsidRPr="004D7B46" w:rsidTr="00883631">
        <w:trPr>
          <w:cnfStyle w:val="000000100000"/>
        </w:trPr>
        <w:tc>
          <w:tcPr>
            <w:cnfStyle w:val="001000000000"/>
            <w:tcW w:w="1984" w:type="dxa"/>
          </w:tcPr>
          <w:p w:rsidR="00620A54" w:rsidRPr="004D7B46" w:rsidRDefault="00620A54" w:rsidP="004D7B46">
            <w:pPr>
              <w:pStyle w:val="PlainText"/>
              <w:jc w:val="both"/>
            </w:pPr>
            <w:r w:rsidRPr="004D7B46">
              <w:t>scheme*</w:t>
            </w:r>
          </w:p>
        </w:tc>
        <w:tc>
          <w:tcPr>
            <w:tcW w:w="2834" w:type="dxa"/>
          </w:tcPr>
          <w:p w:rsidR="00620A54" w:rsidRPr="004D7B46" w:rsidRDefault="00620A54" w:rsidP="004D7B46">
            <w:pPr>
              <w:pStyle w:val="PlainText"/>
              <w:jc w:val="both"/>
              <w:cnfStyle w:val="000000100000"/>
            </w:pPr>
            <w:r w:rsidRPr="004D7B46">
              <w:t>Numerical scheme for wave propagation</w:t>
            </w:r>
          </w:p>
        </w:tc>
        <w:tc>
          <w:tcPr>
            <w:tcW w:w="1417" w:type="dxa"/>
          </w:tcPr>
          <w:p w:rsidR="00620A54" w:rsidRPr="004D7B46" w:rsidRDefault="00620A54" w:rsidP="004D7B46">
            <w:pPr>
              <w:pStyle w:val="PlainText"/>
              <w:jc w:val="both"/>
              <w:cnfStyle w:val="000000100000"/>
            </w:pPr>
            <w:r w:rsidRPr="004D7B46">
              <w:t>upwind_2</w:t>
            </w:r>
          </w:p>
        </w:tc>
        <w:tc>
          <w:tcPr>
            <w:tcW w:w="1984" w:type="dxa"/>
          </w:tcPr>
          <w:p w:rsidR="00620A54" w:rsidRPr="004D7B46" w:rsidRDefault="00620A54" w:rsidP="004D7B46">
            <w:pPr>
              <w:pStyle w:val="PlainText"/>
              <w:jc w:val="both"/>
              <w:cnfStyle w:val="000000100000"/>
            </w:pPr>
            <w:r w:rsidRPr="004D7B46">
              <w:t>upwind_1, lax_wendroff, upwind_2</w:t>
            </w:r>
          </w:p>
        </w:tc>
        <w:tc>
          <w:tcPr>
            <w:tcW w:w="850" w:type="dxa"/>
          </w:tcPr>
          <w:p w:rsidR="00620A54" w:rsidRPr="004D7B46" w:rsidRDefault="00620A54" w:rsidP="004D7B46">
            <w:pPr>
              <w:pStyle w:val="PlainText"/>
              <w:jc w:val="both"/>
              <w:cnfStyle w:val="000000100000"/>
            </w:pPr>
          </w:p>
        </w:tc>
        <w:tc>
          <w:tcPr>
            <w:tcW w:w="1700" w:type="dxa"/>
          </w:tcPr>
          <w:p w:rsidR="00620A54" w:rsidRPr="004D7B46" w:rsidRDefault="00620A54" w:rsidP="004D7B46">
            <w:pPr>
              <w:pStyle w:val="PlainText"/>
              <w:jc w:val="both"/>
              <w:cnfStyle w:val="000000100000"/>
            </w:pPr>
          </w:p>
        </w:tc>
      </w:tr>
      <w:tr w:rsidR="00620A54" w:rsidRPr="004D7B46" w:rsidTr="00883631">
        <w:tc>
          <w:tcPr>
            <w:cnfStyle w:val="001000000000"/>
            <w:tcW w:w="1984" w:type="dxa"/>
          </w:tcPr>
          <w:p w:rsidR="00620A54" w:rsidRPr="004D7B46" w:rsidRDefault="00620A54" w:rsidP="004D7B46">
            <w:pPr>
              <w:pStyle w:val="PlainText"/>
              <w:jc w:val="both"/>
            </w:pPr>
            <w:r w:rsidRPr="004D7B46">
              <w:t>wavint</w:t>
            </w:r>
          </w:p>
        </w:tc>
        <w:tc>
          <w:tcPr>
            <w:tcW w:w="2834" w:type="dxa"/>
          </w:tcPr>
          <w:p w:rsidR="00620A54" w:rsidRPr="004D7B46" w:rsidRDefault="00620A54" w:rsidP="004D7B46">
            <w:pPr>
              <w:pStyle w:val="PlainText"/>
              <w:jc w:val="both"/>
              <w:cnfStyle w:val="000000000000"/>
            </w:pPr>
            <w:r w:rsidRPr="004D7B46">
              <w:t>Interval between wave module calls (only in stationary wave mode)</w:t>
            </w:r>
          </w:p>
        </w:tc>
        <w:tc>
          <w:tcPr>
            <w:tcW w:w="1417" w:type="dxa"/>
          </w:tcPr>
          <w:p w:rsidR="00620A54" w:rsidRPr="004D7B46" w:rsidRDefault="00620A54" w:rsidP="004D7B46">
            <w:pPr>
              <w:pStyle w:val="PlainText"/>
              <w:jc w:val="both"/>
              <w:cnfStyle w:val="000000000000"/>
            </w:pPr>
            <w:r w:rsidRPr="004D7B46">
              <w:t>60.0</w:t>
            </w:r>
          </w:p>
        </w:tc>
        <w:tc>
          <w:tcPr>
            <w:tcW w:w="1984" w:type="dxa"/>
          </w:tcPr>
          <w:p w:rsidR="00620A54" w:rsidRPr="004D7B46" w:rsidRDefault="00620A54" w:rsidP="004D7B46">
            <w:pPr>
              <w:pStyle w:val="PlainText"/>
              <w:jc w:val="both"/>
              <w:cnfStyle w:val="000000000000"/>
            </w:pPr>
            <w:r w:rsidRPr="004D7B46">
              <w:t>1.0 - 3600.0</w:t>
            </w:r>
          </w:p>
        </w:tc>
        <w:tc>
          <w:tcPr>
            <w:tcW w:w="850" w:type="dxa"/>
          </w:tcPr>
          <w:p w:rsidR="00620A54" w:rsidRPr="004D7B46" w:rsidRDefault="00620A54" w:rsidP="004D7B46">
            <w:pPr>
              <w:pStyle w:val="PlainText"/>
              <w:jc w:val="both"/>
              <w:cnfStyle w:val="000000000000"/>
            </w:pPr>
            <w:r w:rsidRPr="004D7B46">
              <w:t>s</w:t>
            </w:r>
          </w:p>
        </w:tc>
        <w:tc>
          <w:tcPr>
            <w:tcW w:w="1700" w:type="dxa"/>
          </w:tcPr>
          <w:p w:rsidR="00620A54" w:rsidRPr="004D7B46" w:rsidRDefault="00620A54" w:rsidP="004D7B46">
            <w:pPr>
              <w:pStyle w:val="PlainText"/>
              <w:jc w:val="both"/>
              <w:cnfStyle w:val="000000000000"/>
            </w:pPr>
          </w:p>
        </w:tc>
      </w:tr>
    </w:tbl>
    <w:p w:rsidR="00620A54" w:rsidRPr="004D7B46" w:rsidRDefault="00620A54" w:rsidP="004D7B46">
      <w:pPr>
        <w:pStyle w:val="Heading3"/>
        <w:jc w:val="both"/>
        <w:rPr>
          <w:lang w:val="en-US"/>
        </w:rPr>
      </w:pPr>
      <w:bookmarkStart w:id="197" w:name="_Ref285372511"/>
      <w:bookmarkStart w:id="198" w:name="_Ref285372521"/>
      <w:bookmarkStart w:id="199" w:name="_Toc285701690"/>
      <w:bookmarkStart w:id="200" w:name="_Toc412018102"/>
      <w:r w:rsidRPr="004D7B46">
        <w:rPr>
          <w:lang w:val="en-US"/>
        </w:rPr>
        <w:t>Wave dissipation</w:t>
      </w:r>
      <w:bookmarkEnd w:id="197"/>
      <w:bookmarkEnd w:id="198"/>
      <w:bookmarkEnd w:id="199"/>
      <w:bookmarkEnd w:id="200"/>
    </w:p>
    <w:p w:rsidR="00620A54" w:rsidRPr="004D7B46" w:rsidRDefault="00620A54" w:rsidP="004D7B46">
      <w:pPr>
        <w:pStyle w:val="BodyText"/>
        <w:rPr>
          <w:lang w:val="en-US"/>
        </w:rPr>
      </w:pPr>
      <w:r w:rsidRPr="004D7B46">
        <w:rPr>
          <w:lang w:val="en-US"/>
        </w:rPr>
        <w:t xml:space="preserve">The parameters listed in the table below involve the wave dissipation process. For instationary model runs use either </w:t>
      </w:r>
      <w:r w:rsidRPr="004D7B46">
        <w:rPr>
          <w:i/>
          <w:lang w:val="en-US"/>
        </w:rPr>
        <w:t>break=roelvink1</w:t>
      </w:r>
      <w:r w:rsidRPr="004D7B46">
        <w:rPr>
          <w:lang w:val="en-US"/>
        </w:rPr>
        <w:t xml:space="preserve"> or </w:t>
      </w:r>
      <w:r w:rsidRPr="004D7B46">
        <w:rPr>
          <w:i/>
          <w:lang w:val="en-US"/>
        </w:rPr>
        <w:t>break=roelvink2</w:t>
      </w:r>
      <w:r w:rsidRPr="004D7B46">
        <w:rPr>
          <w:lang w:val="en-US"/>
        </w:rPr>
        <w:t xml:space="preserve">. Note that the standard value </w:t>
      </w:r>
      <w:r w:rsidRPr="004D7B46">
        <w:rPr>
          <w:i/>
          <w:lang w:val="en-US"/>
        </w:rPr>
        <w:t>gamma=0.55</w:t>
      </w:r>
      <w:r w:rsidRPr="004D7B46">
        <w:rPr>
          <w:lang w:val="en-US"/>
        </w:rPr>
        <w:t xml:space="preserve"> and </w:t>
      </w:r>
      <w:r w:rsidRPr="004D7B46">
        <w:rPr>
          <w:i/>
          <w:lang w:val="en-US"/>
        </w:rPr>
        <w:t>n=10</w:t>
      </w:r>
      <w:r w:rsidRPr="004D7B46">
        <w:rPr>
          <w:lang w:val="en-US"/>
        </w:rPr>
        <w:t xml:space="preserve"> was calibrated for option </w:t>
      </w:r>
      <w:r w:rsidRPr="004D7B46">
        <w:rPr>
          <w:i/>
          <w:lang w:val="en-US"/>
        </w:rPr>
        <w:t>break=roelvink1</w:t>
      </w:r>
      <w:r w:rsidRPr="004D7B46">
        <w:rPr>
          <w:lang w:val="en-US"/>
        </w:rPr>
        <w:t xml:space="preserve">. For </w:t>
      </w:r>
      <w:r w:rsidRPr="004D7B46">
        <w:rPr>
          <w:i/>
          <w:lang w:val="en-US"/>
        </w:rPr>
        <w:t>break=roelvink2</w:t>
      </w:r>
      <w:r w:rsidRPr="004D7B46">
        <w:rPr>
          <w:lang w:val="en-US"/>
        </w:rPr>
        <w:t xml:space="preserve"> the wave dissipation is proportional to H</w:t>
      </w:r>
      <w:r w:rsidRPr="004D7B46">
        <w:rPr>
          <w:vertAlign w:val="superscript"/>
          <w:lang w:val="en-US"/>
        </w:rPr>
        <w:t>3</w:t>
      </w:r>
      <w:r w:rsidRPr="004D7B46">
        <w:rPr>
          <w:lang w:val="en-US"/>
        </w:rPr>
        <w:t>/h instead of H</w:t>
      </w:r>
      <w:r w:rsidRPr="004D7B46">
        <w:rPr>
          <w:vertAlign w:val="superscript"/>
          <w:lang w:val="en-US"/>
        </w:rPr>
        <w:t>2</w:t>
      </w:r>
      <w:r w:rsidRPr="004D7B46">
        <w:rPr>
          <w:lang w:val="en-US"/>
        </w:rPr>
        <w:t xml:space="preserve">; this affects the calibration. For stationary runs the </w:t>
      </w:r>
      <w:r w:rsidRPr="004D7B46">
        <w:rPr>
          <w:i/>
          <w:lang w:val="en-US"/>
        </w:rPr>
        <w:t>break=baldock</w:t>
      </w:r>
      <w:r w:rsidRPr="004D7B46">
        <w:rPr>
          <w:lang w:val="en-US"/>
        </w:rPr>
        <w:t xml:space="preserve"> option is suitable. The </w:t>
      </w:r>
      <w:r w:rsidRPr="004D7B46">
        <w:rPr>
          <w:i/>
          <w:lang w:val="en-US"/>
        </w:rPr>
        <w:t>break=roelvink_daly</w:t>
      </w:r>
      <w:r w:rsidRPr="004D7B46">
        <w:rPr>
          <w:lang w:val="en-US"/>
        </w:rPr>
        <w:t xml:space="preserve"> option is a model in which waves start and stop breaking. Reducing </w:t>
      </w:r>
      <w:r w:rsidRPr="004D7B46">
        <w:rPr>
          <w:i/>
          <w:lang w:val="en-US"/>
        </w:rPr>
        <w:t>gammax</w:t>
      </w:r>
      <w:r w:rsidRPr="004D7B46">
        <w:rPr>
          <w:lang w:val="en-US"/>
        </w:rPr>
        <w:t xml:space="preserve"> will reduce wave heights in very shallow water, probably 2 is a reasonable value.</w:t>
      </w:r>
    </w:p>
    <w:tbl>
      <w:tblPr>
        <w:tblStyle w:val="LightShading-Accent1"/>
        <w:tblW w:w="0" w:type="auto"/>
        <w:tblLook w:val="04A0"/>
      </w:tblPr>
      <w:tblGrid>
        <w:gridCol w:w="1875"/>
        <w:gridCol w:w="1785"/>
        <w:gridCol w:w="1361"/>
        <w:gridCol w:w="1981"/>
        <w:gridCol w:w="847"/>
        <w:gridCol w:w="1081"/>
      </w:tblGrid>
      <w:tr w:rsidR="00620A54" w:rsidRPr="004D7B46" w:rsidTr="00883631">
        <w:trPr>
          <w:cnfStyle w:val="100000000000"/>
          <w:tblHeader/>
        </w:trPr>
        <w:tc>
          <w:tcPr>
            <w:cnfStyle w:val="001000000000"/>
            <w:tcW w:w="1984" w:type="dxa"/>
          </w:tcPr>
          <w:p w:rsidR="00620A54" w:rsidRPr="004D7B46" w:rsidRDefault="00620A54" w:rsidP="004D7B46">
            <w:pPr>
              <w:pStyle w:val="PlainText"/>
              <w:jc w:val="both"/>
            </w:pPr>
            <w:r w:rsidRPr="004D7B46">
              <w:t>keyword</w:t>
            </w:r>
          </w:p>
        </w:tc>
        <w:tc>
          <w:tcPr>
            <w:tcW w:w="2834" w:type="dxa"/>
          </w:tcPr>
          <w:p w:rsidR="00620A54" w:rsidRPr="004D7B46" w:rsidRDefault="00620A54" w:rsidP="004D7B46">
            <w:pPr>
              <w:pStyle w:val="PlainText"/>
              <w:jc w:val="both"/>
              <w:cnfStyle w:val="100000000000"/>
            </w:pPr>
            <w:r w:rsidRPr="004D7B46">
              <w:t>description</w:t>
            </w:r>
          </w:p>
        </w:tc>
        <w:tc>
          <w:tcPr>
            <w:tcW w:w="1417" w:type="dxa"/>
          </w:tcPr>
          <w:p w:rsidR="00620A54" w:rsidRPr="004D7B46" w:rsidRDefault="00620A54" w:rsidP="004D7B46">
            <w:pPr>
              <w:pStyle w:val="PlainText"/>
              <w:jc w:val="both"/>
              <w:cnfStyle w:val="100000000000"/>
            </w:pPr>
            <w:r w:rsidRPr="004D7B46">
              <w:t>default</w:t>
            </w:r>
          </w:p>
        </w:tc>
        <w:tc>
          <w:tcPr>
            <w:tcW w:w="1984" w:type="dxa"/>
          </w:tcPr>
          <w:p w:rsidR="00620A54" w:rsidRPr="004D7B46" w:rsidRDefault="00620A54" w:rsidP="004D7B46">
            <w:pPr>
              <w:pStyle w:val="PlainText"/>
              <w:jc w:val="both"/>
              <w:cnfStyle w:val="100000000000"/>
            </w:pPr>
            <w:r w:rsidRPr="004D7B46">
              <w:t>range</w:t>
            </w:r>
          </w:p>
        </w:tc>
        <w:tc>
          <w:tcPr>
            <w:tcW w:w="850" w:type="dxa"/>
          </w:tcPr>
          <w:p w:rsidR="00620A54" w:rsidRPr="004D7B46" w:rsidRDefault="00620A54" w:rsidP="004D7B46">
            <w:pPr>
              <w:pStyle w:val="PlainText"/>
              <w:jc w:val="both"/>
              <w:cnfStyle w:val="100000000000"/>
            </w:pPr>
            <w:r w:rsidRPr="004D7B46">
              <w:t>units</w:t>
            </w:r>
          </w:p>
        </w:tc>
        <w:tc>
          <w:tcPr>
            <w:tcW w:w="1700" w:type="dxa"/>
          </w:tcPr>
          <w:p w:rsidR="00620A54" w:rsidRPr="004D7B46" w:rsidRDefault="00620A54" w:rsidP="004D7B46">
            <w:pPr>
              <w:pStyle w:val="PlainText"/>
              <w:jc w:val="both"/>
              <w:cnfStyle w:val="100000000000"/>
            </w:pPr>
            <w:r w:rsidRPr="004D7B46">
              <w:t>remark</w:t>
            </w:r>
          </w:p>
        </w:tc>
      </w:tr>
      <w:tr w:rsidR="00620A54" w:rsidRPr="004D7B46" w:rsidTr="00883631">
        <w:trPr>
          <w:cnfStyle w:val="000000100000"/>
        </w:trPr>
        <w:tc>
          <w:tcPr>
            <w:cnfStyle w:val="001000000000"/>
            <w:tcW w:w="1984" w:type="dxa"/>
          </w:tcPr>
          <w:p w:rsidR="00620A54" w:rsidRPr="004D7B46" w:rsidRDefault="00620A54" w:rsidP="004D7B46">
            <w:pPr>
              <w:pStyle w:val="PlainText"/>
              <w:jc w:val="both"/>
            </w:pPr>
            <w:r w:rsidRPr="004D7B46">
              <w:t>alpha*</w:t>
            </w:r>
          </w:p>
        </w:tc>
        <w:tc>
          <w:tcPr>
            <w:tcW w:w="2834" w:type="dxa"/>
          </w:tcPr>
          <w:p w:rsidR="00620A54" w:rsidRPr="004D7B46" w:rsidRDefault="00620A54" w:rsidP="004D7B46">
            <w:pPr>
              <w:pStyle w:val="PlainText"/>
              <w:jc w:val="both"/>
              <w:cnfStyle w:val="000000100000"/>
            </w:pPr>
            <w:r w:rsidRPr="004D7B46">
              <w:t>Wave dissipation coefficient in Roelvink formulation</w:t>
            </w:r>
          </w:p>
        </w:tc>
        <w:tc>
          <w:tcPr>
            <w:tcW w:w="1417" w:type="dxa"/>
          </w:tcPr>
          <w:p w:rsidR="00620A54" w:rsidRPr="004D7B46" w:rsidRDefault="00620A54" w:rsidP="004D7B46">
            <w:pPr>
              <w:pStyle w:val="PlainText"/>
              <w:jc w:val="both"/>
              <w:cnfStyle w:val="000000100000"/>
            </w:pPr>
            <w:r w:rsidRPr="004D7B46">
              <w:t>1.0</w:t>
            </w:r>
          </w:p>
        </w:tc>
        <w:tc>
          <w:tcPr>
            <w:tcW w:w="1984" w:type="dxa"/>
          </w:tcPr>
          <w:p w:rsidR="00620A54" w:rsidRPr="004D7B46" w:rsidRDefault="00620A54" w:rsidP="004D7B46">
            <w:pPr>
              <w:pStyle w:val="PlainText"/>
              <w:jc w:val="both"/>
              <w:cnfStyle w:val="000000100000"/>
            </w:pPr>
            <w:r w:rsidRPr="004D7B46">
              <w:t>0.5 - 2.0</w:t>
            </w:r>
          </w:p>
        </w:tc>
        <w:tc>
          <w:tcPr>
            <w:tcW w:w="850" w:type="dxa"/>
          </w:tcPr>
          <w:p w:rsidR="00620A54" w:rsidRPr="004D7B46" w:rsidRDefault="00620A54" w:rsidP="004D7B46">
            <w:pPr>
              <w:pStyle w:val="PlainText"/>
              <w:jc w:val="both"/>
              <w:cnfStyle w:val="000000100000"/>
            </w:pPr>
            <w:r w:rsidRPr="004D7B46">
              <w:t>-</w:t>
            </w:r>
          </w:p>
        </w:tc>
        <w:tc>
          <w:tcPr>
            <w:tcW w:w="1700" w:type="dxa"/>
          </w:tcPr>
          <w:p w:rsidR="00620A54" w:rsidRPr="004D7B46" w:rsidRDefault="00620A54" w:rsidP="004D7B46">
            <w:pPr>
              <w:pStyle w:val="PlainText"/>
              <w:jc w:val="both"/>
              <w:cnfStyle w:val="000000100000"/>
            </w:pPr>
          </w:p>
        </w:tc>
      </w:tr>
      <w:tr w:rsidR="00620A54" w:rsidRPr="00003097" w:rsidTr="00883631">
        <w:tc>
          <w:tcPr>
            <w:cnfStyle w:val="001000000000"/>
            <w:tcW w:w="1984" w:type="dxa"/>
          </w:tcPr>
          <w:p w:rsidR="00620A54" w:rsidRPr="004D7B46" w:rsidRDefault="00620A54" w:rsidP="004D7B46">
            <w:pPr>
              <w:pStyle w:val="PlainText"/>
              <w:jc w:val="both"/>
            </w:pPr>
            <w:r w:rsidRPr="004D7B46">
              <w:t>break</w:t>
            </w:r>
          </w:p>
        </w:tc>
        <w:tc>
          <w:tcPr>
            <w:tcW w:w="2834" w:type="dxa"/>
          </w:tcPr>
          <w:p w:rsidR="00620A54" w:rsidRPr="004D7B46" w:rsidRDefault="00620A54" w:rsidP="004D7B46">
            <w:pPr>
              <w:pStyle w:val="PlainText"/>
              <w:jc w:val="both"/>
              <w:cnfStyle w:val="000000000000"/>
            </w:pPr>
            <w:r w:rsidRPr="004D7B46">
              <w:t xml:space="preserve">Type of </w:t>
            </w:r>
            <w:r w:rsidRPr="004D7B46">
              <w:lastRenderedPageBreak/>
              <w:t>breaker formulation</w:t>
            </w:r>
          </w:p>
        </w:tc>
        <w:tc>
          <w:tcPr>
            <w:tcW w:w="1417" w:type="dxa"/>
          </w:tcPr>
          <w:p w:rsidR="00620A54" w:rsidRPr="004D7B46" w:rsidRDefault="00620A54" w:rsidP="004D7B46">
            <w:pPr>
              <w:pStyle w:val="PlainText"/>
              <w:jc w:val="both"/>
              <w:cnfStyle w:val="000000000000"/>
            </w:pPr>
            <w:r w:rsidRPr="004D7B46">
              <w:lastRenderedPageBreak/>
              <w:t>roelvink2</w:t>
            </w:r>
          </w:p>
        </w:tc>
        <w:tc>
          <w:tcPr>
            <w:tcW w:w="1984" w:type="dxa"/>
          </w:tcPr>
          <w:p w:rsidR="00620A54" w:rsidRPr="004D7B46" w:rsidRDefault="00620A54" w:rsidP="004D7B46">
            <w:pPr>
              <w:pStyle w:val="PlainText"/>
              <w:jc w:val="both"/>
              <w:cnfStyle w:val="000000000000"/>
              <w:rPr>
                <w:lang w:val="nl-NL"/>
              </w:rPr>
            </w:pPr>
            <w:r w:rsidRPr="004D7B46">
              <w:rPr>
                <w:lang w:val="nl-NL"/>
              </w:rPr>
              <w:t xml:space="preserve">roelvink1, </w:t>
            </w:r>
            <w:r w:rsidRPr="004D7B46">
              <w:rPr>
                <w:lang w:val="nl-NL"/>
              </w:rPr>
              <w:lastRenderedPageBreak/>
              <w:t>baldock, roelvink2, roelvink_daly, janssen</w:t>
            </w:r>
          </w:p>
        </w:tc>
        <w:tc>
          <w:tcPr>
            <w:tcW w:w="850" w:type="dxa"/>
          </w:tcPr>
          <w:p w:rsidR="00620A54" w:rsidRPr="004D7B46" w:rsidRDefault="00620A54" w:rsidP="004D7B46">
            <w:pPr>
              <w:pStyle w:val="PlainText"/>
              <w:jc w:val="both"/>
              <w:cnfStyle w:val="000000000000"/>
              <w:rPr>
                <w:lang w:val="nl-NL"/>
              </w:rPr>
            </w:pPr>
          </w:p>
        </w:tc>
        <w:tc>
          <w:tcPr>
            <w:tcW w:w="1700" w:type="dxa"/>
          </w:tcPr>
          <w:p w:rsidR="00620A54" w:rsidRPr="004D7B46" w:rsidRDefault="00620A54" w:rsidP="004D7B46">
            <w:pPr>
              <w:pStyle w:val="PlainText"/>
              <w:jc w:val="both"/>
              <w:cnfStyle w:val="000000000000"/>
              <w:rPr>
                <w:lang w:val="nl-NL"/>
              </w:rPr>
            </w:pPr>
          </w:p>
        </w:tc>
      </w:tr>
      <w:tr w:rsidR="00620A54" w:rsidRPr="004D7B46" w:rsidTr="00883631">
        <w:trPr>
          <w:cnfStyle w:val="000000100000"/>
        </w:trPr>
        <w:tc>
          <w:tcPr>
            <w:cnfStyle w:val="001000000000"/>
            <w:tcW w:w="1984" w:type="dxa"/>
          </w:tcPr>
          <w:p w:rsidR="00620A54" w:rsidRPr="004D7B46" w:rsidRDefault="00620A54" w:rsidP="004D7B46">
            <w:pPr>
              <w:pStyle w:val="PlainText"/>
              <w:jc w:val="both"/>
            </w:pPr>
            <w:r w:rsidRPr="004D7B46">
              <w:lastRenderedPageBreak/>
              <w:t>breakerdelay*</w:t>
            </w:r>
          </w:p>
        </w:tc>
        <w:tc>
          <w:tcPr>
            <w:tcW w:w="2834" w:type="dxa"/>
          </w:tcPr>
          <w:p w:rsidR="00620A54" w:rsidRPr="004D7B46" w:rsidRDefault="00620A54" w:rsidP="004D7B46">
            <w:pPr>
              <w:pStyle w:val="PlainText"/>
              <w:jc w:val="both"/>
              <w:cnfStyle w:val="000000100000"/>
            </w:pPr>
            <w:r w:rsidRPr="004D7B46">
              <w:t>Switch to enable breaker delay model</w:t>
            </w:r>
          </w:p>
        </w:tc>
        <w:tc>
          <w:tcPr>
            <w:tcW w:w="1417" w:type="dxa"/>
          </w:tcPr>
          <w:p w:rsidR="00620A54" w:rsidRPr="004D7B46" w:rsidRDefault="00620A54" w:rsidP="004D7B46">
            <w:pPr>
              <w:pStyle w:val="PlainText"/>
              <w:jc w:val="both"/>
              <w:cnfStyle w:val="000000100000"/>
            </w:pPr>
            <w:r w:rsidRPr="004D7B46">
              <w:t>1</w:t>
            </w:r>
          </w:p>
        </w:tc>
        <w:tc>
          <w:tcPr>
            <w:tcW w:w="1984" w:type="dxa"/>
          </w:tcPr>
          <w:p w:rsidR="00620A54" w:rsidRPr="004D7B46" w:rsidRDefault="00620A54" w:rsidP="004D7B46">
            <w:pPr>
              <w:pStyle w:val="PlainText"/>
              <w:jc w:val="both"/>
              <w:cnfStyle w:val="000000100000"/>
            </w:pPr>
            <w:r w:rsidRPr="004D7B46">
              <w:t>0 - 1</w:t>
            </w:r>
          </w:p>
        </w:tc>
        <w:tc>
          <w:tcPr>
            <w:tcW w:w="850" w:type="dxa"/>
          </w:tcPr>
          <w:p w:rsidR="00620A54" w:rsidRPr="004D7B46" w:rsidRDefault="00620A54" w:rsidP="004D7B46">
            <w:pPr>
              <w:pStyle w:val="PlainText"/>
              <w:jc w:val="both"/>
              <w:cnfStyle w:val="000000100000"/>
            </w:pPr>
            <w:r w:rsidRPr="004D7B46">
              <w:t>-</w:t>
            </w:r>
          </w:p>
        </w:tc>
        <w:tc>
          <w:tcPr>
            <w:tcW w:w="1700" w:type="dxa"/>
          </w:tcPr>
          <w:p w:rsidR="00620A54" w:rsidRPr="004D7B46" w:rsidRDefault="00620A54" w:rsidP="004D7B46">
            <w:pPr>
              <w:pStyle w:val="PlainText"/>
              <w:jc w:val="both"/>
              <w:cnfStyle w:val="000000100000"/>
            </w:pPr>
          </w:p>
        </w:tc>
      </w:tr>
      <w:tr w:rsidR="00620A54" w:rsidRPr="004D7B46" w:rsidTr="00883631">
        <w:tc>
          <w:tcPr>
            <w:cnfStyle w:val="001000000000"/>
            <w:tcW w:w="1984" w:type="dxa"/>
          </w:tcPr>
          <w:p w:rsidR="00620A54" w:rsidRPr="004D7B46" w:rsidRDefault="00620A54" w:rsidP="004D7B46">
            <w:pPr>
              <w:pStyle w:val="PlainText"/>
              <w:jc w:val="both"/>
            </w:pPr>
            <w:r w:rsidRPr="004D7B46">
              <w:t>delta*</w:t>
            </w:r>
          </w:p>
        </w:tc>
        <w:tc>
          <w:tcPr>
            <w:tcW w:w="2834" w:type="dxa"/>
          </w:tcPr>
          <w:p w:rsidR="00620A54" w:rsidRPr="004D7B46" w:rsidRDefault="00620A54" w:rsidP="004D7B46">
            <w:pPr>
              <w:pStyle w:val="PlainText"/>
              <w:jc w:val="both"/>
              <w:cnfStyle w:val="000000000000"/>
            </w:pPr>
            <w:r w:rsidRPr="004D7B46">
              <w:t>Fraction of wave height to add to water depth</w:t>
            </w:r>
          </w:p>
        </w:tc>
        <w:tc>
          <w:tcPr>
            <w:tcW w:w="1417" w:type="dxa"/>
          </w:tcPr>
          <w:p w:rsidR="00620A54" w:rsidRPr="004D7B46" w:rsidRDefault="00620A54" w:rsidP="004D7B46">
            <w:pPr>
              <w:pStyle w:val="PlainText"/>
              <w:jc w:val="both"/>
              <w:cnfStyle w:val="000000000000"/>
            </w:pPr>
            <w:r w:rsidRPr="004D7B46">
              <w:t>0.0</w:t>
            </w:r>
          </w:p>
        </w:tc>
        <w:tc>
          <w:tcPr>
            <w:tcW w:w="1984" w:type="dxa"/>
          </w:tcPr>
          <w:p w:rsidR="00620A54" w:rsidRPr="004D7B46" w:rsidRDefault="00620A54" w:rsidP="004D7B46">
            <w:pPr>
              <w:pStyle w:val="PlainText"/>
              <w:jc w:val="both"/>
              <w:cnfStyle w:val="000000000000"/>
            </w:pPr>
            <w:r w:rsidRPr="004D7B46">
              <w:t>0.0 - 1.0</w:t>
            </w:r>
          </w:p>
        </w:tc>
        <w:tc>
          <w:tcPr>
            <w:tcW w:w="850" w:type="dxa"/>
          </w:tcPr>
          <w:p w:rsidR="00620A54" w:rsidRPr="004D7B46" w:rsidRDefault="00620A54" w:rsidP="004D7B46">
            <w:pPr>
              <w:pStyle w:val="PlainText"/>
              <w:jc w:val="both"/>
              <w:cnfStyle w:val="000000000000"/>
            </w:pPr>
            <w:r w:rsidRPr="004D7B46">
              <w:t>-</w:t>
            </w:r>
          </w:p>
        </w:tc>
        <w:tc>
          <w:tcPr>
            <w:tcW w:w="1700" w:type="dxa"/>
          </w:tcPr>
          <w:p w:rsidR="00620A54" w:rsidRPr="004D7B46" w:rsidRDefault="00620A54" w:rsidP="004D7B46">
            <w:pPr>
              <w:pStyle w:val="PlainText"/>
              <w:jc w:val="both"/>
              <w:cnfStyle w:val="000000000000"/>
            </w:pPr>
          </w:p>
        </w:tc>
      </w:tr>
      <w:tr w:rsidR="00620A54" w:rsidRPr="004D7B46" w:rsidTr="00883631">
        <w:trPr>
          <w:cnfStyle w:val="000000100000"/>
        </w:trPr>
        <w:tc>
          <w:tcPr>
            <w:cnfStyle w:val="001000000000"/>
            <w:tcW w:w="1984" w:type="dxa"/>
          </w:tcPr>
          <w:p w:rsidR="00620A54" w:rsidRPr="004D7B46" w:rsidRDefault="00620A54" w:rsidP="004D7B46">
            <w:pPr>
              <w:pStyle w:val="PlainText"/>
              <w:jc w:val="both"/>
            </w:pPr>
            <w:r w:rsidRPr="004D7B46">
              <w:t>facrun*</w:t>
            </w:r>
          </w:p>
        </w:tc>
        <w:tc>
          <w:tcPr>
            <w:tcW w:w="2834" w:type="dxa"/>
          </w:tcPr>
          <w:p w:rsidR="00620A54" w:rsidRPr="004D7B46" w:rsidRDefault="00620A54" w:rsidP="004D7B46">
            <w:pPr>
              <w:pStyle w:val="PlainText"/>
              <w:jc w:val="both"/>
              <w:cnfStyle w:val="000000100000"/>
            </w:pPr>
            <w:r w:rsidRPr="004D7B46">
              <w:t>Calibration coefficient for short wave runup</w:t>
            </w:r>
          </w:p>
        </w:tc>
        <w:tc>
          <w:tcPr>
            <w:tcW w:w="1417" w:type="dxa"/>
          </w:tcPr>
          <w:p w:rsidR="00620A54" w:rsidRPr="004D7B46" w:rsidRDefault="00620A54" w:rsidP="004D7B46">
            <w:pPr>
              <w:pStyle w:val="PlainText"/>
              <w:jc w:val="both"/>
              <w:cnfStyle w:val="000000100000"/>
            </w:pPr>
            <w:r w:rsidRPr="004D7B46">
              <w:t>1.0</w:t>
            </w:r>
          </w:p>
        </w:tc>
        <w:tc>
          <w:tcPr>
            <w:tcW w:w="1984" w:type="dxa"/>
          </w:tcPr>
          <w:p w:rsidR="00620A54" w:rsidRPr="004D7B46" w:rsidRDefault="00620A54" w:rsidP="004D7B46">
            <w:pPr>
              <w:pStyle w:val="PlainText"/>
              <w:jc w:val="both"/>
              <w:cnfStyle w:val="000000100000"/>
            </w:pPr>
            <w:r w:rsidRPr="004D7B46">
              <w:t>0.0 - 2.0</w:t>
            </w:r>
          </w:p>
        </w:tc>
        <w:tc>
          <w:tcPr>
            <w:tcW w:w="850" w:type="dxa"/>
          </w:tcPr>
          <w:p w:rsidR="00620A54" w:rsidRPr="004D7B46" w:rsidRDefault="00620A54" w:rsidP="004D7B46">
            <w:pPr>
              <w:pStyle w:val="PlainText"/>
              <w:jc w:val="both"/>
              <w:cnfStyle w:val="000000100000"/>
            </w:pPr>
            <w:r w:rsidRPr="004D7B46">
              <w:t>-</w:t>
            </w:r>
          </w:p>
        </w:tc>
        <w:tc>
          <w:tcPr>
            <w:tcW w:w="1700" w:type="dxa"/>
          </w:tcPr>
          <w:p w:rsidR="00620A54" w:rsidRPr="004D7B46" w:rsidRDefault="00620A54" w:rsidP="004D7B46">
            <w:pPr>
              <w:pStyle w:val="PlainText"/>
              <w:jc w:val="both"/>
              <w:cnfStyle w:val="000000100000"/>
            </w:pPr>
          </w:p>
        </w:tc>
      </w:tr>
      <w:tr w:rsidR="00620A54" w:rsidRPr="004D7B46" w:rsidTr="00883631">
        <w:tc>
          <w:tcPr>
            <w:cnfStyle w:val="001000000000"/>
            <w:tcW w:w="1984" w:type="dxa"/>
          </w:tcPr>
          <w:p w:rsidR="00620A54" w:rsidRPr="004D7B46" w:rsidRDefault="00620A54" w:rsidP="004D7B46">
            <w:pPr>
              <w:pStyle w:val="PlainText"/>
              <w:jc w:val="both"/>
            </w:pPr>
            <w:r w:rsidRPr="004D7B46">
              <w:t>facsd*</w:t>
            </w:r>
          </w:p>
        </w:tc>
        <w:tc>
          <w:tcPr>
            <w:tcW w:w="2834" w:type="dxa"/>
          </w:tcPr>
          <w:p w:rsidR="00620A54" w:rsidRPr="004D7B46" w:rsidRDefault="00620A54" w:rsidP="004D7B46">
            <w:pPr>
              <w:pStyle w:val="PlainText"/>
              <w:jc w:val="both"/>
              <w:cnfStyle w:val="000000000000"/>
            </w:pPr>
            <w:r w:rsidRPr="004D7B46">
              <w:t>Fraction of the local wave length to use for shoaling delay depth</w:t>
            </w:r>
          </w:p>
        </w:tc>
        <w:tc>
          <w:tcPr>
            <w:tcW w:w="1417" w:type="dxa"/>
          </w:tcPr>
          <w:p w:rsidR="00620A54" w:rsidRPr="004D7B46" w:rsidRDefault="00620A54" w:rsidP="004D7B46">
            <w:pPr>
              <w:pStyle w:val="PlainText"/>
              <w:jc w:val="both"/>
              <w:cnfStyle w:val="000000000000"/>
            </w:pPr>
            <w:r w:rsidRPr="004D7B46">
              <w:t>1.0</w:t>
            </w:r>
          </w:p>
        </w:tc>
        <w:tc>
          <w:tcPr>
            <w:tcW w:w="1984" w:type="dxa"/>
          </w:tcPr>
          <w:p w:rsidR="00620A54" w:rsidRPr="004D7B46" w:rsidRDefault="00620A54" w:rsidP="004D7B46">
            <w:pPr>
              <w:pStyle w:val="PlainText"/>
              <w:jc w:val="both"/>
              <w:cnfStyle w:val="000000000000"/>
            </w:pPr>
            <w:r w:rsidRPr="004D7B46">
              <w:t>0.0 - 2.0</w:t>
            </w:r>
          </w:p>
        </w:tc>
        <w:tc>
          <w:tcPr>
            <w:tcW w:w="850" w:type="dxa"/>
          </w:tcPr>
          <w:p w:rsidR="00620A54" w:rsidRPr="004D7B46" w:rsidRDefault="00620A54" w:rsidP="004D7B46">
            <w:pPr>
              <w:pStyle w:val="PlainText"/>
              <w:jc w:val="both"/>
              <w:cnfStyle w:val="000000000000"/>
            </w:pPr>
            <w:r w:rsidRPr="004D7B46">
              <w:t>-</w:t>
            </w:r>
          </w:p>
        </w:tc>
        <w:tc>
          <w:tcPr>
            <w:tcW w:w="1700" w:type="dxa"/>
          </w:tcPr>
          <w:p w:rsidR="00620A54" w:rsidRPr="004D7B46" w:rsidRDefault="00620A54" w:rsidP="004D7B46">
            <w:pPr>
              <w:pStyle w:val="PlainText"/>
              <w:jc w:val="both"/>
              <w:cnfStyle w:val="000000000000"/>
            </w:pPr>
          </w:p>
        </w:tc>
      </w:tr>
      <w:tr w:rsidR="00620A54" w:rsidRPr="004D7B46" w:rsidTr="00883631">
        <w:trPr>
          <w:cnfStyle w:val="000000100000"/>
        </w:trPr>
        <w:tc>
          <w:tcPr>
            <w:cnfStyle w:val="001000000000"/>
            <w:tcW w:w="1984" w:type="dxa"/>
          </w:tcPr>
          <w:p w:rsidR="00620A54" w:rsidRPr="004D7B46" w:rsidRDefault="00620A54" w:rsidP="004D7B46">
            <w:pPr>
              <w:pStyle w:val="PlainText"/>
              <w:jc w:val="both"/>
            </w:pPr>
            <w:r w:rsidRPr="004D7B46">
              <w:t>fw*</w:t>
            </w:r>
          </w:p>
        </w:tc>
        <w:tc>
          <w:tcPr>
            <w:tcW w:w="2834" w:type="dxa"/>
          </w:tcPr>
          <w:p w:rsidR="00620A54" w:rsidRPr="004D7B46" w:rsidRDefault="00620A54" w:rsidP="004D7B46">
            <w:pPr>
              <w:pStyle w:val="PlainText"/>
              <w:jc w:val="both"/>
              <w:cnfStyle w:val="000000100000"/>
            </w:pPr>
            <w:r w:rsidRPr="004D7B46">
              <w:t>Bed friction factor</w:t>
            </w:r>
          </w:p>
        </w:tc>
        <w:tc>
          <w:tcPr>
            <w:tcW w:w="1417" w:type="dxa"/>
          </w:tcPr>
          <w:p w:rsidR="00620A54" w:rsidRPr="004D7B46" w:rsidRDefault="00620A54" w:rsidP="004D7B46">
            <w:pPr>
              <w:pStyle w:val="PlainText"/>
              <w:jc w:val="both"/>
              <w:cnfStyle w:val="000000100000"/>
            </w:pPr>
            <w:r w:rsidRPr="004D7B46">
              <w:t>0.0</w:t>
            </w:r>
          </w:p>
        </w:tc>
        <w:tc>
          <w:tcPr>
            <w:tcW w:w="1984" w:type="dxa"/>
          </w:tcPr>
          <w:p w:rsidR="00620A54" w:rsidRPr="004D7B46" w:rsidRDefault="00620A54" w:rsidP="004D7B46">
            <w:pPr>
              <w:pStyle w:val="PlainText"/>
              <w:jc w:val="both"/>
              <w:cnfStyle w:val="000000100000"/>
            </w:pPr>
            <w:r w:rsidRPr="004D7B46">
              <w:t>0.0 - 1.0</w:t>
            </w:r>
          </w:p>
        </w:tc>
        <w:tc>
          <w:tcPr>
            <w:tcW w:w="850" w:type="dxa"/>
          </w:tcPr>
          <w:p w:rsidR="00620A54" w:rsidRPr="004D7B46" w:rsidRDefault="00620A54" w:rsidP="004D7B46">
            <w:pPr>
              <w:pStyle w:val="PlainText"/>
              <w:jc w:val="both"/>
              <w:cnfStyle w:val="000000100000"/>
            </w:pPr>
            <w:r w:rsidRPr="004D7B46">
              <w:t>-</w:t>
            </w:r>
          </w:p>
        </w:tc>
        <w:tc>
          <w:tcPr>
            <w:tcW w:w="1700" w:type="dxa"/>
          </w:tcPr>
          <w:p w:rsidR="00620A54" w:rsidRPr="004D7B46" w:rsidRDefault="00620A54" w:rsidP="004D7B46">
            <w:pPr>
              <w:pStyle w:val="PlainText"/>
              <w:jc w:val="both"/>
              <w:cnfStyle w:val="000000100000"/>
            </w:pPr>
          </w:p>
        </w:tc>
      </w:tr>
      <w:tr w:rsidR="00620A54" w:rsidRPr="004D7B46" w:rsidTr="00883631">
        <w:tc>
          <w:tcPr>
            <w:cnfStyle w:val="001000000000"/>
            <w:tcW w:w="1984" w:type="dxa"/>
          </w:tcPr>
          <w:p w:rsidR="00620A54" w:rsidRPr="004D7B46" w:rsidRDefault="00620A54" w:rsidP="004D7B46">
            <w:pPr>
              <w:pStyle w:val="PlainText"/>
              <w:jc w:val="both"/>
            </w:pPr>
            <w:r w:rsidRPr="004D7B46">
              <w:t>fwcutoff</w:t>
            </w:r>
          </w:p>
        </w:tc>
        <w:tc>
          <w:tcPr>
            <w:tcW w:w="2834" w:type="dxa"/>
          </w:tcPr>
          <w:p w:rsidR="00620A54" w:rsidRPr="004D7B46" w:rsidRDefault="00620A54" w:rsidP="004D7B46">
            <w:pPr>
              <w:pStyle w:val="PlainText"/>
              <w:jc w:val="both"/>
              <w:cnfStyle w:val="000000000000"/>
            </w:pPr>
            <w:r w:rsidRPr="004D7B46">
              <w:t>Depth greater than which the bed friction factor is not applied</w:t>
            </w:r>
          </w:p>
        </w:tc>
        <w:tc>
          <w:tcPr>
            <w:tcW w:w="1417" w:type="dxa"/>
          </w:tcPr>
          <w:p w:rsidR="00620A54" w:rsidRPr="004D7B46" w:rsidRDefault="00620A54" w:rsidP="004D7B46">
            <w:pPr>
              <w:pStyle w:val="PlainText"/>
              <w:jc w:val="both"/>
              <w:cnfStyle w:val="000000000000"/>
            </w:pPr>
            <w:r w:rsidRPr="004D7B46">
              <w:t>1000.0</w:t>
            </w:r>
          </w:p>
        </w:tc>
        <w:tc>
          <w:tcPr>
            <w:tcW w:w="1984" w:type="dxa"/>
          </w:tcPr>
          <w:p w:rsidR="00620A54" w:rsidRPr="004D7B46" w:rsidRDefault="00620A54" w:rsidP="004D7B46">
            <w:pPr>
              <w:pStyle w:val="PlainText"/>
              <w:jc w:val="both"/>
              <w:cnfStyle w:val="000000000000"/>
            </w:pPr>
            <w:r w:rsidRPr="004D7B46">
              <w:t>0.0 - 1000.0</w:t>
            </w:r>
          </w:p>
        </w:tc>
        <w:tc>
          <w:tcPr>
            <w:tcW w:w="850" w:type="dxa"/>
          </w:tcPr>
          <w:p w:rsidR="00620A54" w:rsidRPr="004D7B46" w:rsidRDefault="00620A54" w:rsidP="004D7B46">
            <w:pPr>
              <w:pStyle w:val="PlainText"/>
              <w:jc w:val="both"/>
              <w:cnfStyle w:val="000000000000"/>
            </w:pPr>
            <w:r w:rsidRPr="004D7B46">
              <w:t>-</w:t>
            </w:r>
          </w:p>
        </w:tc>
        <w:tc>
          <w:tcPr>
            <w:tcW w:w="1700" w:type="dxa"/>
          </w:tcPr>
          <w:p w:rsidR="00620A54" w:rsidRPr="004D7B46" w:rsidRDefault="00620A54" w:rsidP="004D7B46">
            <w:pPr>
              <w:pStyle w:val="PlainText"/>
              <w:jc w:val="both"/>
              <w:cnfStyle w:val="000000000000"/>
            </w:pPr>
          </w:p>
        </w:tc>
      </w:tr>
      <w:tr w:rsidR="00620A54" w:rsidRPr="004D7B46" w:rsidTr="00883631">
        <w:trPr>
          <w:cnfStyle w:val="000000100000"/>
        </w:trPr>
        <w:tc>
          <w:tcPr>
            <w:cnfStyle w:val="001000000000"/>
            <w:tcW w:w="1984" w:type="dxa"/>
          </w:tcPr>
          <w:p w:rsidR="00620A54" w:rsidRPr="004D7B46" w:rsidRDefault="00620A54" w:rsidP="004D7B46">
            <w:pPr>
              <w:pStyle w:val="PlainText"/>
              <w:jc w:val="both"/>
            </w:pPr>
            <w:r w:rsidRPr="004D7B46">
              <w:t>gamma</w:t>
            </w:r>
          </w:p>
        </w:tc>
        <w:tc>
          <w:tcPr>
            <w:tcW w:w="2834" w:type="dxa"/>
          </w:tcPr>
          <w:p w:rsidR="00620A54" w:rsidRPr="004D7B46" w:rsidRDefault="00620A54" w:rsidP="004D7B46">
            <w:pPr>
              <w:pStyle w:val="PlainText"/>
              <w:jc w:val="both"/>
              <w:cnfStyle w:val="000000100000"/>
            </w:pPr>
            <w:r w:rsidRPr="004D7B46">
              <w:t>Breaker parameter in Baldock or Roelvink formulation</w:t>
            </w:r>
          </w:p>
        </w:tc>
        <w:tc>
          <w:tcPr>
            <w:tcW w:w="1417" w:type="dxa"/>
          </w:tcPr>
          <w:p w:rsidR="00620A54" w:rsidRPr="004D7B46" w:rsidRDefault="00620A54" w:rsidP="004D7B46">
            <w:pPr>
              <w:pStyle w:val="PlainText"/>
              <w:jc w:val="both"/>
              <w:cnfStyle w:val="000000100000"/>
            </w:pPr>
            <w:r w:rsidRPr="004D7B46">
              <w:t>0.55</w:t>
            </w:r>
          </w:p>
        </w:tc>
        <w:tc>
          <w:tcPr>
            <w:tcW w:w="1984" w:type="dxa"/>
          </w:tcPr>
          <w:p w:rsidR="00620A54" w:rsidRPr="004D7B46" w:rsidRDefault="00620A54" w:rsidP="004D7B46">
            <w:pPr>
              <w:pStyle w:val="PlainText"/>
              <w:jc w:val="both"/>
              <w:cnfStyle w:val="000000100000"/>
            </w:pPr>
            <w:r w:rsidRPr="004D7B46">
              <w:t>0.4 - 0.9</w:t>
            </w:r>
          </w:p>
        </w:tc>
        <w:tc>
          <w:tcPr>
            <w:tcW w:w="850" w:type="dxa"/>
          </w:tcPr>
          <w:p w:rsidR="00620A54" w:rsidRPr="004D7B46" w:rsidRDefault="00620A54" w:rsidP="004D7B46">
            <w:pPr>
              <w:pStyle w:val="PlainText"/>
              <w:jc w:val="both"/>
              <w:cnfStyle w:val="000000100000"/>
            </w:pPr>
            <w:r w:rsidRPr="004D7B46">
              <w:t>-</w:t>
            </w:r>
          </w:p>
        </w:tc>
        <w:tc>
          <w:tcPr>
            <w:tcW w:w="1700" w:type="dxa"/>
          </w:tcPr>
          <w:p w:rsidR="00620A54" w:rsidRPr="004D7B46" w:rsidRDefault="00620A54" w:rsidP="004D7B46">
            <w:pPr>
              <w:pStyle w:val="PlainText"/>
              <w:jc w:val="both"/>
              <w:cnfStyle w:val="000000100000"/>
            </w:pPr>
          </w:p>
        </w:tc>
      </w:tr>
      <w:tr w:rsidR="00620A54" w:rsidRPr="004D7B46" w:rsidTr="00883631">
        <w:tc>
          <w:tcPr>
            <w:cnfStyle w:val="001000000000"/>
            <w:tcW w:w="1984" w:type="dxa"/>
          </w:tcPr>
          <w:p w:rsidR="00620A54" w:rsidRPr="004D7B46" w:rsidRDefault="00620A54" w:rsidP="004D7B46">
            <w:pPr>
              <w:pStyle w:val="PlainText"/>
              <w:jc w:val="both"/>
            </w:pPr>
            <w:r w:rsidRPr="004D7B46">
              <w:t>gamma2</w:t>
            </w:r>
          </w:p>
        </w:tc>
        <w:tc>
          <w:tcPr>
            <w:tcW w:w="2834" w:type="dxa"/>
          </w:tcPr>
          <w:p w:rsidR="00620A54" w:rsidRPr="004D7B46" w:rsidRDefault="00620A54" w:rsidP="004D7B46">
            <w:pPr>
              <w:pStyle w:val="PlainText"/>
              <w:jc w:val="both"/>
              <w:cnfStyle w:val="000000000000"/>
            </w:pPr>
            <w:r w:rsidRPr="004D7B46">
              <w:t>End of breaking parameter in Roelvink Daly formulation</w:t>
            </w:r>
          </w:p>
        </w:tc>
        <w:tc>
          <w:tcPr>
            <w:tcW w:w="1417" w:type="dxa"/>
          </w:tcPr>
          <w:p w:rsidR="00620A54" w:rsidRPr="004D7B46" w:rsidRDefault="00620A54" w:rsidP="004D7B46">
            <w:pPr>
              <w:pStyle w:val="PlainText"/>
              <w:jc w:val="both"/>
              <w:cnfStyle w:val="000000000000"/>
            </w:pPr>
            <w:r w:rsidRPr="004D7B46">
              <w:t>0.3</w:t>
            </w:r>
          </w:p>
        </w:tc>
        <w:tc>
          <w:tcPr>
            <w:tcW w:w="1984" w:type="dxa"/>
          </w:tcPr>
          <w:p w:rsidR="00620A54" w:rsidRPr="004D7B46" w:rsidRDefault="00620A54" w:rsidP="004D7B46">
            <w:pPr>
              <w:pStyle w:val="PlainText"/>
              <w:jc w:val="both"/>
              <w:cnfStyle w:val="000000000000"/>
            </w:pPr>
            <w:r w:rsidRPr="004D7B46">
              <w:t>0.0 - 0.5</w:t>
            </w:r>
          </w:p>
        </w:tc>
        <w:tc>
          <w:tcPr>
            <w:tcW w:w="850" w:type="dxa"/>
          </w:tcPr>
          <w:p w:rsidR="00620A54" w:rsidRPr="004D7B46" w:rsidRDefault="00620A54" w:rsidP="004D7B46">
            <w:pPr>
              <w:pStyle w:val="PlainText"/>
              <w:jc w:val="both"/>
              <w:cnfStyle w:val="000000000000"/>
            </w:pPr>
            <w:r w:rsidRPr="004D7B46">
              <w:t>-</w:t>
            </w:r>
          </w:p>
        </w:tc>
        <w:tc>
          <w:tcPr>
            <w:tcW w:w="1700" w:type="dxa"/>
          </w:tcPr>
          <w:p w:rsidR="00620A54" w:rsidRPr="004D7B46" w:rsidRDefault="00620A54" w:rsidP="004D7B46">
            <w:pPr>
              <w:pStyle w:val="PlainText"/>
              <w:jc w:val="both"/>
              <w:cnfStyle w:val="000000000000"/>
            </w:pPr>
          </w:p>
        </w:tc>
      </w:tr>
      <w:tr w:rsidR="00620A54" w:rsidRPr="004D7B46" w:rsidTr="00883631">
        <w:trPr>
          <w:cnfStyle w:val="000000100000"/>
        </w:trPr>
        <w:tc>
          <w:tcPr>
            <w:cnfStyle w:val="001000000000"/>
            <w:tcW w:w="1984" w:type="dxa"/>
          </w:tcPr>
          <w:p w:rsidR="00620A54" w:rsidRPr="004D7B46" w:rsidRDefault="00620A54" w:rsidP="004D7B46">
            <w:pPr>
              <w:pStyle w:val="PlainText"/>
              <w:jc w:val="both"/>
            </w:pPr>
            <w:r w:rsidRPr="004D7B46">
              <w:t>gammax*</w:t>
            </w:r>
          </w:p>
        </w:tc>
        <w:tc>
          <w:tcPr>
            <w:tcW w:w="2834" w:type="dxa"/>
          </w:tcPr>
          <w:p w:rsidR="00620A54" w:rsidRPr="004D7B46" w:rsidRDefault="00620A54" w:rsidP="004D7B46">
            <w:pPr>
              <w:pStyle w:val="PlainText"/>
              <w:jc w:val="both"/>
              <w:cnfStyle w:val="000000100000"/>
            </w:pPr>
            <w:r w:rsidRPr="004D7B46">
              <w:t>Maximum ratio wave height to water depth</w:t>
            </w:r>
          </w:p>
        </w:tc>
        <w:tc>
          <w:tcPr>
            <w:tcW w:w="1417" w:type="dxa"/>
          </w:tcPr>
          <w:p w:rsidR="00620A54" w:rsidRPr="004D7B46" w:rsidRDefault="00620A54" w:rsidP="004D7B46">
            <w:pPr>
              <w:pStyle w:val="PlainText"/>
              <w:jc w:val="both"/>
              <w:cnfStyle w:val="000000100000"/>
            </w:pPr>
            <w:r w:rsidRPr="004D7B46">
              <w:t>2.0</w:t>
            </w:r>
          </w:p>
        </w:tc>
        <w:tc>
          <w:tcPr>
            <w:tcW w:w="1984" w:type="dxa"/>
          </w:tcPr>
          <w:p w:rsidR="00620A54" w:rsidRPr="004D7B46" w:rsidRDefault="00620A54" w:rsidP="004D7B46">
            <w:pPr>
              <w:pStyle w:val="PlainText"/>
              <w:jc w:val="both"/>
              <w:cnfStyle w:val="000000100000"/>
            </w:pPr>
            <w:r w:rsidRPr="004D7B46">
              <w:t>0.4 - 5.0</w:t>
            </w:r>
          </w:p>
        </w:tc>
        <w:tc>
          <w:tcPr>
            <w:tcW w:w="850" w:type="dxa"/>
          </w:tcPr>
          <w:p w:rsidR="00620A54" w:rsidRPr="004D7B46" w:rsidRDefault="00620A54" w:rsidP="004D7B46">
            <w:pPr>
              <w:pStyle w:val="PlainText"/>
              <w:jc w:val="both"/>
              <w:cnfStyle w:val="000000100000"/>
            </w:pPr>
            <w:r w:rsidRPr="004D7B46">
              <w:t>-</w:t>
            </w:r>
          </w:p>
        </w:tc>
        <w:tc>
          <w:tcPr>
            <w:tcW w:w="1700" w:type="dxa"/>
          </w:tcPr>
          <w:p w:rsidR="00620A54" w:rsidRPr="004D7B46" w:rsidRDefault="00620A54" w:rsidP="004D7B46">
            <w:pPr>
              <w:pStyle w:val="PlainText"/>
              <w:jc w:val="both"/>
              <w:cnfStyle w:val="000000100000"/>
            </w:pPr>
          </w:p>
        </w:tc>
      </w:tr>
      <w:tr w:rsidR="00620A54" w:rsidRPr="004D7B46" w:rsidTr="00883631">
        <w:tc>
          <w:tcPr>
            <w:cnfStyle w:val="001000000000"/>
            <w:tcW w:w="1984" w:type="dxa"/>
          </w:tcPr>
          <w:p w:rsidR="00620A54" w:rsidRPr="004D7B46" w:rsidRDefault="00620A54" w:rsidP="004D7B46">
            <w:pPr>
              <w:pStyle w:val="PlainText"/>
              <w:jc w:val="both"/>
            </w:pPr>
            <w:r w:rsidRPr="004D7B46">
              <w:t>n*</w:t>
            </w:r>
          </w:p>
        </w:tc>
        <w:tc>
          <w:tcPr>
            <w:tcW w:w="2834" w:type="dxa"/>
          </w:tcPr>
          <w:p w:rsidR="00620A54" w:rsidRPr="004D7B46" w:rsidRDefault="00620A54" w:rsidP="004D7B46">
            <w:pPr>
              <w:pStyle w:val="PlainText"/>
              <w:jc w:val="both"/>
              <w:cnfStyle w:val="000000000000"/>
            </w:pPr>
            <w:r w:rsidRPr="004D7B46">
              <w:t>Power in Roelvink dissipation model</w:t>
            </w:r>
          </w:p>
        </w:tc>
        <w:tc>
          <w:tcPr>
            <w:tcW w:w="1417" w:type="dxa"/>
          </w:tcPr>
          <w:p w:rsidR="00620A54" w:rsidRPr="004D7B46" w:rsidRDefault="00620A54" w:rsidP="004D7B46">
            <w:pPr>
              <w:pStyle w:val="PlainText"/>
              <w:jc w:val="both"/>
              <w:cnfStyle w:val="000000000000"/>
            </w:pPr>
            <w:r w:rsidRPr="004D7B46">
              <w:t>10.0</w:t>
            </w:r>
          </w:p>
        </w:tc>
        <w:tc>
          <w:tcPr>
            <w:tcW w:w="1984" w:type="dxa"/>
          </w:tcPr>
          <w:p w:rsidR="00620A54" w:rsidRPr="004D7B46" w:rsidRDefault="00620A54" w:rsidP="004D7B46">
            <w:pPr>
              <w:pStyle w:val="PlainText"/>
              <w:jc w:val="both"/>
              <w:cnfStyle w:val="000000000000"/>
            </w:pPr>
            <w:r w:rsidRPr="004D7B46">
              <w:t>5.0 - 20.0</w:t>
            </w:r>
          </w:p>
        </w:tc>
        <w:tc>
          <w:tcPr>
            <w:tcW w:w="850" w:type="dxa"/>
          </w:tcPr>
          <w:p w:rsidR="00620A54" w:rsidRPr="004D7B46" w:rsidRDefault="00620A54" w:rsidP="004D7B46">
            <w:pPr>
              <w:pStyle w:val="PlainText"/>
              <w:jc w:val="both"/>
              <w:cnfStyle w:val="000000000000"/>
            </w:pPr>
            <w:r w:rsidRPr="004D7B46">
              <w:t>-</w:t>
            </w:r>
          </w:p>
        </w:tc>
        <w:tc>
          <w:tcPr>
            <w:tcW w:w="1700" w:type="dxa"/>
          </w:tcPr>
          <w:p w:rsidR="00620A54" w:rsidRPr="004D7B46" w:rsidRDefault="00620A54" w:rsidP="004D7B46">
            <w:pPr>
              <w:pStyle w:val="PlainText"/>
              <w:jc w:val="both"/>
              <w:cnfStyle w:val="000000000000"/>
            </w:pPr>
          </w:p>
        </w:tc>
      </w:tr>
      <w:tr w:rsidR="00620A54" w:rsidRPr="004D7B46" w:rsidTr="00883631">
        <w:trPr>
          <w:cnfStyle w:val="000000100000"/>
        </w:trPr>
        <w:tc>
          <w:tcPr>
            <w:cnfStyle w:val="001000000000"/>
            <w:tcW w:w="1984" w:type="dxa"/>
          </w:tcPr>
          <w:p w:rsidR="00620A54" w:rsidRPr="004D7B46" w:rsidRDefault="00620A54" w:rsidP="004D7B46">
            <w:pPr>
              <w:pStyle w:val="PlainText"/>
              <w:jc w:val="both"/>
            </w:pPr>
            <w:r w:rsidRPr="004D7B46">
              <w:t>shoaldelay*</w:t>
            </w:r>
          </w:p>
        </w:tc>
        <w:tc>
          <w:tcPr>
            <w:tcW w:w="2834" w:type="dxa"/>
          </w:tcPr>
          <w:p w:rsidR="00620A54" w:rsidRPr="004D7B46" w:rsidRDefault="00620A54" w:rsidP="004D7B46">
            <w:pPr>
              <w:pStyle w:val="PlainText"/>
              <w:jc w:val="both"/>
              <w:cnfStyle w:val="000000100000"/>
            </w:pPr>
            <w:r w:rsidRPr="004D7B46">
              <w:t>Switch to enable shoaling delay</w:t>
            </w:r>
          </w:p>
        </w:tc>
        <w:tc>
          <w:tcPr>
            <w:tcW w:w="1417" w:type="dxa"/>
          </w:tcPr>
          <w:p w:rsidR="00620A54" w:rsidRPr="004D7B46" w:rsidRDefault="00620A54" w:rsidP="004D7B46">
            <w:pPr>
              <w:pStyle w:val="PlainText"/>
              <w:jc w:val="both"/>
              <w:cnfStyle w:val="000000100000"/>
            </w:pPr>
            <w:r w:rsidRPr="004D7B46">
              <w:t>0</w:t>
            </w:r>
          </w:p>
        </w:tc>
        <w:tc>
          <w:tcPr>
            <w:tcW w:w="1984" w:type="dxa"/>
          </w:tcPr>
          <w:p w:rsidR="00620A54" w:rsidRPr="004D7B46" w:rsidRDefault="00620A54" w:rsidP="004D7B46">
            <w:pPr>
              <w:pStyle w:val="PlainText"/>
              <w:jc w:val="both"/>
              <w:cnfStyle w:val="000000100000"/>
            </w:pPr>
            <w:r w:rsidRPr="004D7B46">
              <w:t>0 - 1</w:t>
            </w:r>
          </w:p>
        </w:tc>
        <w:tc>
          <w:tcPr>
            <w:tcW w:w="850" w:type="dxa"/>
          </w:tcPr>
          <w:p w:rsidR="00620A54" w:rsidRPr="004D7B46" w:rsidRDefault="00620A54" w:rsidP="004D7B46">
            <w:pPr>
              <w:pStyle w:val="PlainText"/>
              <w:jc w:val="both"/>
              <w:cnfStyle w:val="000000100000"/>
            </w:pPr>
            <w:r w:rsidRPr="004D7B46">
              <w:t>-</w:t>
            </w:r>
          </w:p>
        </w:tc>
        <w:tc>
          <w:tcPr>
            <w:tcW w:w="1700" w:type="dxa"/>
          </w:tcPr>
          <w:p w:rsidR="00620A54" w:rsidRPr="004D7B46" w:rsidRDefault="00620A54" w:rsidP="004D7B46">
            <w:pPr>
              <w:pStyle w:val="PlainText"/>
              <w:jc w:val="both"/>
              <w:cnfStyle w:val="000000100000"/>
            </w:pPr>
          </w:p>
        </w:tc>
      </w:tr>
    </w:tbl>
    <w:p w:rsidR="00620A54" w:rsidRPr="004D7B46" w:rsidRDefault="00620A54" w:rsidP="004D7B46">
      <w:pPr>
        <w:pStyle w:val="Heading3"/>
        <w:jc w:val="both"/>
        <w:rPr>
          <w:lang w:val="en-US"/>
        </w:rPr>
      </w:pPr>
      <w:bookmarkStart w:id="201" w:name="_Ref285372514"/>
      <w:bookmarkStart w:id="202" w:name="_Ref285372522"/>
      <w:bookmarkStart w:id="203" w:name="_Toc285701691"/>
      <w:bookmarkStart w:id="204" w:name="_Toc412018103"/>
      <w:r w:rsidRPr="004D7B46">
        <w:rPr>
          <w:lang w:val="en-US"/>
        </w:rPr>
        <w:lastRenderedPageBreak/>
        <w:t>Rollers</w:t>
      </w:r>
      <w:bookmarkEnd w:id="201"/>
      <w:bookmarkEnd w:id="202"/>
      <w:bookmarkEnd w:id="203"/>
      <w:bookmarkEnd w:id="204"/>
    </w:p>
    <w:p w:rsidR="00620A54" w:rsidRPr="004D7B46" w:rsidRDefault="00620A54" w:rsidP="004D7B46">
      <w:pPr>
        <w:pStyle w:val="BodyText"/>
        <w:rPr>
          <w:lang w:val="en-US"/>
        </w:rPr>
      </w:pPr>
      <w:r w:rsidRPr="004D7B46">
        <w:rPr>
          <w:lang w:val="en-US"/>
        </w:rPr>
        <w:t xml:space="preserve">The parameters listed in the table below involve the wave roller model. Using the roller model will give a shoreward shift in wave-induced setup, return flow and alongshore current. This shift becomes greater for lower </w:t>
      </w:r>
      <w:r w:rsidRPr="004D7B46">
        <w:rPr>
          <w:i/>
          <w:lang w:val="en-US"/>
        </w:rPr>
        <w:t>beta</w:t>
      </w:r>
      <w:r w:rsidRPr="004D7B46">
        <w:rPr>
          <w:lang w:val="en-US"/>
        </w:rPr>
        <w:t xml:space="preserve"> values.</w:t>
      </w:r>
    </w:p>
    <w:tbl>
      <w:tblPr>
        <w:tblStyle w:val="LightShading-Accent1"/>
        <w:tblW w:w="0" w:type="auto"/>
        <w:tblLook w:val="04A0"/>
      </w:tblPr>
      <w:tblGrid>
        <w:gridCol w:w="1605"/>
        <w:gridCol w:w="2308"/>
        <w:gridCol w:w="1281"/>
        <w:gridCol w:w="1498"/>
        <w:gridCol w:w="849"/>
        <w:gridCol w:w="1389"/>
      </w:tblGrid>
      <w:tr w:rsidR="00620A54" w:rsidRPr="004D7B46" w:rsidTr="00883631">
        <w:trPr>
          <w:cnfStyle w:val="100000000000"/>
          <w:tblHeader/>
        </w:trPr>
        <w:tc>
          <w:tcPr>
            <w:cnfStyle w:val="001000000000"/>
            <w:tcW w:w="1984" w:type="dxa"/>
          </w:tcPr>
          <w:p w:rsidR="00620A54" w:rsidRPr="004D7B46" w:rsidRDefault="00620A54" w:rsidP="004D7B46">
            <w:pPr>
              <w:pStyle w:val="PlainText"/>
              <w:jc w:val="both"/>
            </w:pPr>
            <w:r w:rsidRPr="004D7B46">
              <w:t>keyword</w:t>
            </w:r>
          </w:p>
        </w:tc>
        <w:tc>
          <w:tcPr>
            <w:tcW w:w="2834" w:type="dxa"/>
          </w:tcPr>
          <w:p w:rsidR="00620A54" w:rsidRPr="004D7B46" w:rsidRDefault="00620A54" w:rsidP="004D7B46">
            <w:pPr>
              <w:pStyle w:val="PlainText"/>
              <w:jc w:val="both"/>
              <w:cnfStyle w:val="100000000000"/>
            </w:pPr>
            <w:r w:rsidRPr="004D7B46">
              <w:t>description</w:t>
            </w:r>
          </w:p>
        </w:tc>
        <w:tc>
          <w:tcPr>
            <w:tcW w:w="1417" w:type="dxa"/>
          </w:tcPr>
          <w:p w:rsidR="00620A54" w:rsidRPr="004D7B46" w:rsidRDefault="00620A54" w:rsidP="004D7B46">
            <w:pPr>
              <w:pStyle w:val="PlainText"/>
              <w:jc w:val="both"/>
              <w:cnfStyle w:val="100000000000"/>
            </w:pPr>
            <w:r w:rsidRPr="004D7B46">
              <w:t>default</w:t>
            </w:r>
          </w:p>
        </w:tc>
        <w:tc>
          <w:tcPr>
            <w:tcW w:w="1984" w:type="dxa"/>
          </w:tcPr>
          <w:p w:rsidR="00620A54" w:rsidRPr="004D7B46" w:rsidRDefault="00620A54" w:rsidP="004D7B46">
            <w:pPr>
              <w:pStyle w:val="PlainText"/>
              <w:jc w:val="both"/>
              <w:cnfStyle w:val="100000000000"/>
            </w:pPr>
            <w:r w:rsidRPr="004D7B46">
              <w:t>range</w:t>
            </w:r>
          </w:p>
        </w:tc>
        <w:tc>
          <w:tcPr>
            <w:tcW w:w="850" w:type="dxa"/>
          </w:tcPr>
          <w:p w:rsidR="00620A54" w:rsidRPr="004D7B46" w:rsidRDefault="00620A54" w:rsidP="004D7B46">
            <w:pPr>
              <w:pStyle w:val="PlainText"/>
              <w:jc w:val="both"/>
              <w:cnfStyle w:val="100000000000"/>
            </w:pPr>
            <w:r w:rsidRPr="004D7B46">
              <w:t>units</w:t>
            </w:r>
          </w:p>
        </w:tc>
        <w:tc>
          <w:tcPr>
            <w:tcW w:w="1700" w:type="dxa"/>
          </w:tcPr>
          <w:p w:rsidR="00620A54" w:rsidRPr="004D7B46" w:rsidRDefault="00620A54" w:rsidP="004D7B46">
            <w:pPr>
              <w:pStyle w:val="PlainText"/>
              <w:jc w:val="both"/>
              <w:cnfStyle w:val="100000000000"/>
            </w:pPr>
            <w:r w:rsidRPr="004D7B46">
              <w:t>remark</w:t>
            </w:r>
          </w:p>
        </w:tc>
      </w:tr>
      <w:tr w:rsidR="00620A54" w:rsidRPr="004D7B46" w:rsidTr="00883631">
        <w:trPr>
          <w:cnfStyle w:val="000000100000"/>
        </w:trPr>
        <w:tc>
          <w:tcPr>
            <w:cnfStyle w:val="001000000000"/>
            <w:tcW w:w="1984" w:type="dxa"/>
          </w:tcPr>
          <w:p w:rsidR="00620A54" w:rsidRPr="004D7B46" w:rsidRDefault="00620A54" w:rsidP="004D7B46">
            <w:pPr>
              <w:pStyle w:val="PlainText"/>
              <w:jc w:val="both"/>
            </w:pPr>
            <w:r w:rsidRPr="004D7B46">
              <w:t>beta*</w:t>
            </w:r>
          </w:p>
        </w:tc>
        <w:tc>
          <w:tcPr>
            <w:tcW w:w="2834" w:type="dxa"/>
          </w:tcPr>
          <w:p w:rsidR="00620A54" w:rsidRPr="004D7B46" w:rsidRDefault="00620A54" w:rsidP="004D7B46">
            <w:pPr>
              <w:pStyle w:val="PlainText"/>
              <w:jc w:val="both"/>
              <w:cnfStyle w:val="000000100000"/>
            </w:pPr>
            <w:r w:rsidRPr="004D7B46">
              <w:t>Breaker slope coefficient in roller model</w:t>
            </w:r>
          </w:p>
        </w:tc>
        <w:tc>
          <w:tcPr>
            <w:tcW w:w="1417" w:type="dxa"/>
          </w:tcPr>
          <w:p w:rsidR="00620A54" w:rsidRPr="004D7B46" w:rsidRDefault="00620A54" w:rsidP="004D7B46">
            <w:pPr>
              <w:pStyle w:val="PlainText"/>
              <w:jc w:val="both"/>
              <w:cnfStyle w:val="000000100000"/>
            </w:pPr>
            <w:r w:rsidRPr="004D7B46">
              <w:t>0.1</w:t>
            </w:r>
          </w:p>
        </w:tc>
        <w:tc>
          <w:tcPr>
            <w:tcW w:w="1984" w:type="dxa"/>
          </w:tcPr>
          <w:p w:rsidR="00620A54" w:rsidRPr="004D7B46" w:rsidRDefault="00620A54" w:rsidP="004D7B46">
            <w:pPr>
              <w:pStyle w:val="PlainText"/>
              <w:jc w:val="both"/>
              <w:cnfStyle w:val="000000100000"/>
            </w:pPr>
            <w:r w:rsidRPr="004D7B46">
              <w:t>0.05 - 0.3</w:t>
            </w:r>
          </w:p>
        </w:tc>
        <w:tc>
          <w:tcPr>
            <w:tcW w:w="850" w:type="dxa"/>
          </w:tcPr>
          <w:p w:rsidR="00620A54" w:rsidRPr="004D7B46" w:rsidRDefault="00620A54" w:rsidP="004D7B46">
            <w:pPr>
              <w:pStyle w:val="PlainText"/>
              <w:jc w:val="both"/>
              <w:cnfStyle w:val="000000100000"/>
            </w:pPr>
            <w:r w:rsidRPr="004D7B46">
              <w:t>-</w:t>
            </w:r>
          </w:p>
        </w:tc>
        <w:tc>
          <w:tcPr>
            <w:tcW w:w="1700" w:type="dxa"/>
          </w:tcPr>
          <w:p w:rsidR="00620A54" w:rsidRPr="004D7B46" w:rsidRDefault="00620A54" w:rsidP="004D7B46">
            <w:pPr>
              <w:pStyle w:val="PlainText"/>
              <w:jc w:val="both"/>
              <w:cnfStyle w:val="000000100000"/>
            </w:pPr>
          </w:p>
        </w:tc>
      </w:tr>
      <w:tr w:rsidR="00620A54" w:rsidRPr="004D7B46" w:rsidTr="00883631">
        <w:tc>
          <w:tcPr>
            <w:cnfStyle w:val="001000000000"/>
            <w:tcW w:w="1984" w:type="dxa"/>
          </w:tcPr>
          <w:p w:rsidR="00620A54" w:rsidRPr="004D7B46" w:rsidRDefault="00620A54" w:rsidP="004D7B46">
            <w:pPr>
              <w:pStyle w:val="PlainText"/>
              <w:jc w:val="both"/>
            </w:pPr>
            <w:r w:rsidRPr="004D7B46">
              <w:t>rfb*</w:t>
            </w:r>
          </w:p>
        </w:tc>
        <w:tc>
          <w:tcPr>
            <w:tcW w:w="2834" w:type="dxa"/>
          </w:tcPr>
          <w:p w:rsidR="00620A54" w:rsidRPr="004D7B46" w:rsidRDefault="00620A54" w:rsidP="004D7B46">
            <w:pPr>
              <w:pStyle w:val="PlainText"/>
              <w:jc w:val="both"/>
              <w:cnfStyle w:val="000000000000"/>
            </w:pPr>
            <w:r w:rsidRPr="004D7B46">
              <w:t>Switch to feed back maximum wave surface slope in roller energy balance, otherwise rfb = par%Beta</w:t>
            </w:r>
          </w:p>
        </w:tc>
        <w:tc>
          <w:tcPr>
            <w:tcW w:w="1417" w:type="dxa"/>
          </w:tcPr>
          <w:p w:rsidR="00620A54" w:rsidRPr="004D7B46" w:rsidRDefault="00620A54" w:rsidP="004D7B46">
            <w:pPr>
              <w:pStyle w:val="PlainText"/>
              <w:jc w:val="both"/>
              <w:cnfStyle w:val="000000000000"/>
            </w:pPr>
            <w:r w:rsidRPr="004D7B46">
              <w:t>0</w:t>
            </w:r>
          </w:p>
        </w:tc>
        <w:tc>
          <w:tcPr>
            <w:tcW w:w="1984" w:type="dxa"/>
          </w:tcPr>
          <w:p w:rsidR="00620A54" w:rsidRPr="004D7B46" w:rsidRDefault="00620A54" w:rsidP="004D7B46">
            <w:pPr>
              <w:pStyle w:val="PlainText"/>
              <w:jc w:val="both"/>
              <w:cnfStyle w:val="000000000000"/>
            </w:pPr>
            <w:r w:rsidRPr="004D7B46">
              <w:t>0 - 1</w:t>
            </w:r>
          </w:p>
        </w:tc>
        <w:tc>
          <w:tcPr>
            <w:tcW w:w="850" w:type="dxa"/>
          </w:tcPr>
          <w:p w:rsidR="00620A54" w:rsidRPr="004D7B46" w:rsidRDefault="00620A54" w:rsidP="004D7B46">
            <w:pPr>
              <w:pStyle w:val="PlainText"/>
              <w:jc w:val="both"/>
              <w:cnfStyle w:val="000000000000"/>
            </w:pPr>
            <w:r w:rsidRPr="004D7B46">
              <w:t>-</w:t>
            </w:r>
          </w:p>
        </w:tc>
        <w:tc>
          <w:tcPr>
            <w:tcW w:w="1700" w:type="dxa"/>
          </w:tcPr>
          <w:p w:rsidR="00620A54" w:rsidRPr="004D7B46" w:rsidRDefault="00620A54" w:rsidP="004D7B46">
            <w:pPr>
              <w:pStyle w:val="PlainText"/>
              <w:jc w:val="both"/>
              <w:cnfStyle w:val="000000000000"/>
            </w:pPr>
          </w:p>
        </w:tc>
      </w:tr>
      <w:tr w:rsidR="00620A54" w:rsidRPr="004D7B46" w:rsidTr="00883631">
        <w:trPr>
          <w:cnfStyle w:val="000000100000"/>
        </w:trPr>
        <w:tc>
          <w:tcPr>
            <w:cnfStyle w:val="001000000000"/>
            <w:tcW w:w="1984" w:type="dxa"/>
          </w:tcPr>
          <w:p w:rsidR="00620A54" w:rsidRPr="004D7B46" w:rsidRDefault="00620A54" w:rsidP="004D7B46">
            <w:pPr>
              <w:pStyle w:val="PlainText"/>
              <w:jc w:val="both"/>
            </w:pPr>
            <w:r w:rsidRPr="004D7B46">
              <w:t>roller*</w:t>
            </w:r>
          </w:p>
        </w:tc>
        <w:tc>
          <w:tcPr>
            <w:tcW w:w="2834" w:type="dxa"/>
          </w:tcPr>
          <w:p w:rsidR="00620A54" w:rsidRPr="004D7B46" w:rsidRDefault="00620A54" w:rsidP="004D7B46">
            <w:pPr>
              <w:pStyle w:val="PlainText"/>
              <w:jc w:val="both"/>
              <w:cnfStyle w:val="000000100000"/>
            </w:pPr>
            <w:r w:rsidRPr="004D7B46">
              <w:t>Switch to enable roller model</w:t>
            </w:r>
          </w:p>
        </w:tc>
        <w:tc>
          <w:tcPr>
            <w:tcW w:w="1417" w:type="dxa"/>
          </w:tcPr>
          <w:p w:rsidR="00620A54" w:rsidRPr="004D7B46" w:rsidRDefault="00620A54" w:rsidP="004D7B46">
            <w:pPr>
              <w:pStyle w:val="PlainText"/>
              <w:jc w:val="both"/>
              <w:cnfStyle w:val="000000100000"/>
            </w:pPr>
            <w:r w:rsidRPr="004D7B46">
              <w:t>1</w:t>
            </w:r>
          </w:p>
        </w:tc>
        <w:tc>
          <w:tcPr>
            <w:tcW w:w="1984" w:type="dxa"/>
          </w:tcPr>
          <w:p w:rsidR="00620A54" w:rsidRPr="004D7B46" w:rsidRDefault="00620A54" w:rsidP="004D7B46">
            <w:pPr>
              <w:pStyle w:val="PlainText"/>
              <w:jc w:val="both"/>
              <w:cnfStyle w:val="000000100000"/>
            </w:pPr>
            <w:r w:rsidRPr="004D7B46">
              <w:t>0 - 1</w:t>
            </w:r>
          </w:p>
        </w:tc>
        <w:tc>
          <w:tcPr>
            <w:tcW w:w="850" w:type="dxa"/>
          </w:tcPr>
          <w:p w:rsidR="00620A54" w:rsidRPr="004D7B46" w:rsidRDefault="00620A54" w:rsidP="004D7B46">
            <w:pPr>
              <w:pStyle w:val="PlainText"/>
              <w:jc w:val="both"/>
              <w:cnfStyle w:val="000000100000"/>
            </w:pPr>
            <w:r w:rsidRPr="004D7B46">
              <w:t>-</w:t>
            </w:r>
          </w:p>
        </w:tc>
        <w:tc>
          <w:tcPr>
            <w:tcW w:w="1700" w:type="dxa"/>
          </w:tcPr>
          <w:p w:rsidR="00620A54" w:rsidRPr="004D7B46" w:rsidRDefault="00620A54" w:rsidP="004D7B46">
            <w:pPr>
              <w:pStyle w:val="PlainText"/>
              <w:jc w:val="both"/>
              <w:cnfStyle w:val="000000100000"/>
            </w:pPr>
          </w:p>
        </w:tc>
      </w:tr>
    </w:tbl>
    <w:p w:rsidR="00620A54" w:rsidRPr="004D7B46" w:rsidRDefault="00620A54" w:rsidP="004D7B46">
      <w:pPr>
        <w:pStyle w:val="Heading3"/>
        <w:jc w:val="both"/>
        <w:rPr>
          <w:lang w:val="en-US"/>
        </w:rPr>
      </w:pPr>
      <w:bookmarkStart w:id="205" w:name="_Ref285372515"/>
      <w:bookmarkStart w:id="206" w:name="_Ref285372523"/>
      <w:bookmarkStart w:id="207" w:name="_Toc285701692"/>
      <w:bookmarkStart w:id="208" w:name="_Toc412018104"/>
      <w:r w:rsidRPr="004D7B46">
        <w:rPr>
          <w:lang w:val="en-US"/>
        </w:rPr>
        <w:t>Wave-current interaction</w:t>
      </w:r>
      <w:bookmarkEnd w:id="205"/>
      <w:bookmarkEnd w:id="206"/>
      <w:bookmarkEnd w:id="207"/>
      <w:bookmarkEnd w:id="208"/>
    </w:p>
    <w:p w:rsidR="00620A54" w:rsidRPr="004D7B46" w:rsidRDefault="00620A54" w:rsidP="004D7B46">
      <w:pPr>
        <w:pStyle w:val="BodyText"/>
        <w:rPr>
          <w:lang w:val="en-US"/>
        </w:rPr>
      </w:pPr>
      <w:r w:rsidRPr="004D7B46">
        <w:rPr>
          <w:lang w:val="en-US"/>
        </w:rPr>
        <w:t xml:space="preserve">The parameters listed in the table below involve the process of wave-current interaction. With the switch </w:t>
      </w:r>
      <w:r w:rsidRPr="004D7B46">
        <w:rPr>
          <w:i/>
          <w:lang w:val="en-US"/>
        </w:rPr>
        <w:t>wci</w:t>
      </w:r>
      <w:r w:rsidRPr="004D7B46">
        <w:rPr>
          <w:lang w:val="en-US"/>
        </w:rPr>
        <w:t xml:space="preserve"> one can turn off or on the wave-current interaction, viz. the feedback of currents on the wave propagation. </w:t>
      </w:r>
      <w:r w:rsidRPr="004D7B46">
        <w:rPr>
          <w:i/>
          <w:lang w:val="en-US"/>
        </w:rPr>
        <w:t>hwci</w:t>
      </w:r>
      <w:r w:rsidRPr="004D7B46">
        <w:rPr>
          <w:lang w:val="en-US"/>
        </w:rPr>
        <w:t xml:space="preserve"> limits the computation of wave-current interaction in very shallow water where the procedure may not converge.</w:t>
      </w:r>
    </w:p>
    <w:tbl>
      <w:tblPr>
        <w:tblStyle w:val="LightShading-Accent1"/>
        <w:tblW w:w="0" w:type="auto"/>
        <w:tblLook w:val="04A0"/>
      </w:tblPr>
      <w:tblGrid>
        <w:gridCol w:w="1605"/>
        <w:gridCol w:w="2308"/>
        <w:gridCol w:w="1281"/>
        <w:gridCol w:w="1498"/>
        <w:gridCol w:w="849"/>
        <w:gridCol w:w="1389"/>
      </w:tblGrid>
      <w:tr w:rsidR="00620A54" w:rsidRPr="004D7B46" w:rsidTr="00883631">
        <w:trPr>
          <w:cnfStyle w:val="100000000000"/>
          <w:tblHeader/>
        </w:trPr>
        <w:tc>
          <w:tcPr>
            <w:cnfStyle w:val="001000000000"/>
            <w:tcW w:w="1984" w:type="dxa"/>
          </w:tcPr>
          <w:p w:rsidR="00620A54" w:rsidRPr="004D7B46" w:rsidRDefault="00620A54" w:rsidP="004D7B46">
            <w:pPr>
              <w:pStyle w:val="PlainText"/>
              <w:jc w:val="both"/>
            </w:pPr>
            <w:r w:rsidRPr="004D7B46">
              <w:t>keyword</w:t>
            </w:r>
          </w:p>
        </w:tc>
        <w:tc>
          <w:tcPr>
            <w:tcW w:w="2834" w:type="dxa"/>
          </w:tcPr>
          <w:p w:rsidR="00620A54" w:rsidRPr="004D7B46" w:rsidRDefault="00620A54" w:rsidP="004D7B46">
            <w:pPr>
              <w:pStyle w:val="PlainText"/>
              <w:jc w:val="both"/>
              <w:cnfStyle w:val="100000000000"/>
            </w:pPr>
            <w:r w:rsidRPr="004D7B46">
              <w:t>description</w:t>
            </w:r>
          </w:p>
        </w:tc>
        <w:tc>
          <w:tcPr>
            <w:tcW w:w="1417" w:type="dxa"/>
          </w:tcPr>
          <w:p w:rsidR="00620A54" w:rsidRPr="004D7B46" w:rsidRDefault="00620A54" w:rsidP="004D7B46">
            <w:pPr>
              <w:pStyle w:val="PlainText"/>
              <w:jc w:val="both"/>
              <w:cnfStyle w:val="100000000000"/>
            </w:pPr>
            <w:r w:rsidRPr="004D7B46">
              <w:t>default</w:t>
            </w:r>
          </w:p>
        </w:tc>
        <w:tc>
          <w:tcPr>
            <w:tcW w:w="1984" w:type="dxa"/>
          </w:tcPr>
          <w:p w:rsidR="00620A54" w:rsidRPr="004D7B46" w:rsidRDefault="00620A54" w:rsidP="004D7B46">
            <w:pPr>
              <w:pStyle w:val="PlainText"/>
              <w:jc w:val="both"/>
              <w:cnfStyle w:val="100000000000"/>
            </w:pPr>
            <w:r w:rsidRPr="004D7B46">
              <w:t>range</w:t>
            </w:r>
          </w:p>
        </w:tc>
        <w:tc>
          <w:tcPr>
            <w:tcW w:w="850" w:type="dxa"/>
          </w:tcPr>
          <w:p w:rsidR="00620A54" w:rsidRPr="004D7B46" w:rsidRDefault="00620A54" w:rsidP="004D7B46">
            <w:pPr>
              <w:pStyle w:val="PlainText"/>
              <w:jc w:val="both"/>
              <w:cnfStyle w:val="100000000000"/>
            </w:pPr>
            <w:r w:rsidRPr="004D7B46">
              <w:t>units</w:t>
            </w:r>
          </w:p>
        </w:tc>
        <w:tc>
          <w:tcPr>
            <w:tcW w:w="1700" w:type="dxa"/>
          </w:tcPr>
          <w:p w:rsidR="00620A54" w:rsidRPr="004D7B46" w:rsidRDefault="00620A54" w:rsidP="004D7B46">
            <w:pPr>
              <w:pStyle w:val="PlainText"/>
              <w:jc w:val="both"/>
              <w:cnfStyle w:val="100000000000"/>
            </w:pPr>
            <w:r w:rsidRPr="004D7B46">
              <w:t>remark</w:t>
            </w:r>
          </w:p>
        </w:tc>
      </w:tr>
      <w:tr w:rsidR="00620A54" w:rsidRPr="004D7B46" w:rsidTr="00883631">
        <w:trPr>
          <w:cnfStyle w:val="000000100000"/>
        </w:trPr>
        <w:tc>
          <w:tcPr>
            <w:cnfStyle w:val="001000000000"/>
            <w:tcW w:w="1984" w:type="dxa"/>
          </w:tcPr>
          <w:p w:rsidR="00620A54" w:rsidRPr="004D7B46" w:rsidRDefault="00620A54" w:rsidP="004D7B46">
            <w:pPr>
              <w:pStyle w:val="PlainText"/>
              <w:jc w:val="both"/>
            </w:pPr>
            <w:r w:rsidRPr="004D7B46">
              <w:t>cats*</w:t>
            </w:r>
          </w:p>
        </w:tc>
        <w:tc>
          <w:tcPr>
            <w:tcW w:w="2834" w:type="dxa"/>
          </w:tcPr>
          <w:p w:rsidR="00620A54" w:rsidRPr="004D7B46" w:rsidRDefault="00620A54" w:rsidP="004D7B46">
            <w:pPr>
              <w:pStyle w:val="PlainText"/>
              <w:jc w:val="both"/>
              <w:cnfStyle w:val="000000100000"/>
            </w:pPr>
            <w:r w:rsidRPr="004D7B46">
              <w:t>Current averaging time scale for wci, in terms of mean wave periods</w:t>
            </w:r>
          </w:p>
        </w:tc>
        <w:tc>
          <w:tcPr>
            <w:tcW w:w="1417" w:type="dxa"/>
          </w:tcPr>
          <w:p w:rsidR="00620A54" w:rsidRPr="004D7B46" w:rsidRDefault="00620A54" w:rsidP="004D7B46">
            <w:pPr>
              <w:pStyle w:val="PlainText"/>
              <w:jc w:val="both"/>
              <w:cnfStyle w:val="000000100000"/>
            </w:pPr>
            <w:r w:rsidRPr="004D7B46">
              <w:t>4.0</w:t>
            </w:r>
          </w:p>
        </w:tc>
        <w:tc>
          <w:tcPr>
            <w:tcW w:w="1984" w:type="dxa"/>
          </w:tcPr>
          <w:p w:rsidR="00620A54" w:rsidRPr="004D7B46" w:rsidRDefault="00620A54" w:rsidP="004D7B46">
            <w:pPr>
              <w:pStyle w:val="PlainText"/>
              <w:jc w:val="both"/>
              <w:cnfStyle w:val="000000100000"/>
            </w:pPr>
            <w:r w:rsidRPr="004D7B46">
              <w:t>1.0 - 50.0</w:t>
            </w:r>
          </w:p>
        </w:tc>
        <w:tc>
          <w:tcPr>
            <w:tcW w:w="850" w:type="dxa"/>
          </w:tcPr>
          <w:p w:rsidR="00620A54" w:rsidRPr="004D7B46" w:rsidRDefault="00620A54" w:rsidP="004D7B46">
            <w:pPr>
              <w:pStyle w:val="PlainText"/>
              <w:jc w:val="both"/>
              <w:cnfStyle w:val="000000100000"/>
            </w:pPr>
            <w:r w:rsidRPr="004D7B46">
              <w:t>Trep</w:t>
            </w:r>
          </w:p>
        </w:tc>
        <w:tc>
          <w:tcPr>
            <w:tcW w:w="1700" w:type="dxa"/>
          </w:tcPr>
          <w:p w:rsidR="00620A54" w:rsidRPr="004D7B46" w:rsidRDefault="00620A54" w:rsidP="004D7B46">
            <w:pPr>
              <w:pStyle w:val="PlainText"/>
              <w:jc w:val="both"/>
              <w:cnfStyle w:val="000000100000"/>
            </w:pPr>
          </w:p>
        </w:tc>
      </w:tr>
      <w:tr w:rsidR="00620A54" w:rsidRPr="004D7B46" w:rsidTr="00883631">
        <w:tc>
          <w:tcPr>
            <w:cnfStyle w:val="001000000000"/>
            <w:tcW w:w="1984" w:type="dxa"/>
          </w:tcPr>
          <w:p w:rsidR="00620A54" w:rsidRPr="004D7B46" w:rsidRDefault="00620A54" w:rsidP="004D7B46">
            <w:pPr>
              <w:pStyle w:val="PlainText"/>
              <w:jc w:val="both"/>
            </w:pPr>
            <w:r w:rsidRPr="004D7B46">
              <w:t>hwci*</w:t>
            </w:r>
          </w:p>
        </w:tc>
        <w:tc>
          <w:tcPr>
            <w:tcW w:w="2834" w:type="dxa"/>
          </w:tcPr>
          <w:p w:rsidR="00620A54" w:rsidRPr="004D7B46" w:rsidRDefault="00620A54" w:rsidP="004D7B46">
            <w:pPr>
              <w:pStyle w:val="PlainText"/>
              <w:jc w:val="both"/>
              <w:cnfStyle w:val="000000000000"/>
            </w:pPr>
            <w:r w:rsidRPr="004D7B46">
              <w:t>Minimum depth until which wave-current interaction is used</w:t>
            </w:r>
          </w:p>
        </w:tc>
        <w:tc>
          <w:tcPr>
            <w:tcW w:w="1417" w:type="dxa"/>
          </w:tcPr>
          <w:p w:rsidR="00620A54" w:rsidRPr="004D7B46" w:rsidRDefault="00620A54" w:rsidP="004D7B46">
            <w:pPr>
              <w:pStyle w:val="PlainText"/>
              <w:jc w:val="both"/>
              <w:cnfStyle w:val="000000000000"/>
            </w:pPr>
            <w:r w:rsidRPr="004D7B46">
              <w:t>0.1</w:t>
            </w:r>
          </w:p>
        </w:tc>
        <w:tc>
          <w:tcPr>
            <w:tcW w:w="1984" w:type="dxa"/>
          </w:tcPr>
          <w:p w:rsidR="00620A54" w:rsidRPr="004D7B46" w:rsidRDefault="00620A54" w:rsidP="004D7B46">
            <w:pPr>
              <w:pStyle w:val="PlainText"/>
              <w:jc w:val="both"/>
              <w:cnfStyle w:val="000000000000"/>
            </w:pPr>
            <w:r w:rsidRPr="004D7B46">
              <w:t>0.001 - 1.0</w:t>
            </w:r>
          </w:p>
        </w:tc>
        <w:tc>
          <w:tcPr>
            <w:tcW w:w="850" w:type="dxa"/>
          </w:tcPr>
          <w:p w:rsidR="00620A54" w:rsidRPr="004D7B46" w:rsidRDefault="00620A54" w:rsidP="004D7B46">
            <w:pPr>
              <w:pStyle w:val="PlainText"/>
              <w:jc w:val="both"/>
              <w:cnfStyle w:val="000000000000"/>
            </w:pPr>
            <w:r w:rsidRPr="004D7B46">
              <w:t>m</w:t>
            </w:r>
          </w:p>
        </w:tc>
        <w:tc>
          <w:tcPr>
            <w:tcW w:w="1700" w:type="dxa"/>
          </w:tcPr>
          <w:p w:rsidR="00620A54" w:rsidRPr="004D7B46" w:rsidRDefault="00620A54" w:rsidP="004D7B46">
            <w:pPr>
              <w:pStyle w:val="PlainText"/>
              <w:jc w:val="both"/>
              <w:cnfStyle w:val="000000000000"/>
            </w:pPr>
          </w:p>
        </w:tc>
      </w:tr>
      <w:tr w:rsidR="00620A54" w:rsidRPr="004D7B46" w:rsidTr="00883631">
        <w:trPr>
          <w:cnfStyle w:val="000000100000"/>
        </w:trPr>
        <w:tc>
          <w:tcPr>
            <w:cnfStyle w:val="001000000000"/>
            <w:tcW w:w="1984" w:type="dxa"/>
          </w:tcPr>
          <w:p w:rsidR="00620A54" w:rsidRPr="004D7B46" w:rsidRDefault="00620A54" w:rsidP="004D7B46">
            <w:pPr>
              <w:pStyle w:val="PlainText"/>
              <w:jc w:val="both"/>
            </w:pPr>
            <w:r w:rsidRPr="004D7B46">
              <w:t>wci</w:t>
            </w:r>
          </w:p>
        </w:tc>
        <w:tc>
          <w:tcPr>
            <w:tcW w:w="2834" w:type="dxa"/>
          </w:tcPr>
          <w:p w:rsidR="00620A54" w:rsidRPr="004D7B46" w:rsidRDefault="00620A54" w:rsidP="004D7B46">
            <w:pPr>
              <w:pStyle w:val="PlainText"/>
              <w:jc w:val="both"/>
              <w:cnfStyle w:val="000000100000"/>
            </w:pPr>
            <w:r w:rsidRPr="004D7B46">
              <w:t>Turns on wave-current interaction</w:t>
            </w:r>
          </w:p>
        </w:tc>
        <w:tc>
          <w:tcPr>
            <w:tcW w:w="1417" w:type="dxa"/>
          </w:tcPr>
          <w:p w:rsidR="00620A54" w:rsidRPr="004D7B46" w:rsidRDefault="00620A54" w:rsidP="004D7B46">
            <w:pPr>
              <w:pStyle w:val="PlainText"/>
              <w:jc w:val="both"/>
              <w:cnfStyle w:val="000000100000"/>
            </w:pPr>
            <w:r w:rsidRPr="004D7B46">
              <w:t>0</w:t>
            </w:r>
          </w:p>
        </w:tc>
        <w:tc>
          <w:tcPr>
            <w:tcW w:w="1984" w:type="dxa"/>
          </w:tcPr>
          <w:p w:rsidR="00620A54" w:rsidRPr="004D7B46" w:rsidRDefault="00620A54" w:rsidP="004D7B46">
            <w:pPr>
              <w:pStyle w:val="PlainText"/>
              <w:jc w:val="both"/>
              <w:cnfStyle w:val="000000100000"/>
            </w:pPr>
            <w:r w:rsidRPr="004D7B46">
              <w:t>0 - 1</w:t>
            </w:r>
          </w:p>
        </w:tc>
        <w:tc>
          <w:tcPr>
            <w:tcW w:w="850" w:type="dxa"/>
          </w:tcPr>
          <w:p w:rsidR="00620A54" w:rsidRPr="004D7B46" w:rsidRDefault="00620A54" w:rsidP="004D7B46">
            <w:pPr>
              <w:pStyle w:val="PlainText"/>
              <w:jc w:val="both"/>
              <w:cnfStyle w:val="000000100000"/>
            </w:pPr>
            <w:r w:rsidRPr="004D7B46">
              <w:t>-</w:t>
            </w:r>
          </w:p>
        </w:tc>
        <w:tc>
          <w:tcPr>
            <w:tcW w:w="1700" w:type="dxa"/>
          </w:tcPr>
          <w:p w:rsidR="00620A54" w:rsidRPr="004D7B46" w:rsidRDefault="00620A54" w:rsidP="004D7B46">
            <w:pPr>
              <w:pStyle w:val="PlainText"/>
              <w:jc w:val="both"/>
              <w:cnfStyle w:val="000000100000"/>
            </w:pPr>
          </w:p>
        </w:tc>
      </w:tr>
    </w:tbl>
    <w:p w:rsidR="00620A54" w:rsidRPr="004D7B46" w:rsidRDefault="00620A54" w:rsidP="004D7B46">
      <w:pPr>
        <w:pStyle w:val="Heading3"/>
        <w:jc w:val="both"/>
        <w:rPr>
          <w:lang w:val="en-US"/>
        </w:rPr>
      </w:pPr>
      <w:bookmarkStart w:id="209" w:name="_Ref285436490"/>
      <w:bookmarkStart w:id="210" w:name="_Ref285436526"/>
      <w:bookmarkStart w:id="211" w:name="_Toc285701693"/>
      <w:bookmarkStart w:id="212" w:name="_Toc412018105"/>
      <w:r w:rsidRPr="004D7B46">
        <w:rPr>
          <w:lang w:val="en-US"/>
        </w:rPr>
        <w:t>Bed friction and viscosity</w:t>
      </w:r>
      <w:bookmarkEnd w:id="209"/>
      <w:bookmarkEnd w:id="210"/>
      <w:bookmarkEnd w:id="211"/>
      <w:bookmarkEnd w:id="212"/>
    </w:p>
    <w:p w:rsidR="00620A54" w:rsidRPr="004D7B46" w:rsidRDefault="00620A54" w:rsidP="004D7B46">
      <w:pPr>
        <w:pStyle w:val="BodyText"/>
        <w:rPr>
          <w:lang w:val="en-US"/>
        </w:rPr>
      </w:pPr>
      <w:r w:rsidRPr="004D7B46">
        <w:rPr>
          <w:lang w:val="en-US"/>
        </w:rPr>
        <w:t xml:space="preserve">The parameters listed in the table below involve the settings for bed friction and viscosity influencing the flow in XBeach. The bed friction is influenced by the dimensionless friction coefficient </w:t>
      </w:r>
      <w:r w:rsidRPr="004D7B46">
        <w:rPr>
          <w:i/>
          <w:lang w:val="en-US"/>
        </w:rPr>
        <w:t>cf</w:t>
      </w:r>
      <w:r w:rsidRPr="004D7B46">
        <w:rPr>
          <w:lang w:val="en-US"/>
        </w:rPr>
        <w:t xml:space="preserve"> or the dimensional Ch</w:t>
      </w:r>
      <w:r w:rsidRPr="004D7B46">
        <w:rPr>
          <w:color w:val="000000"/>
          <w:lang w:val="en-US"/>
        </w:rPr>
        <w:t>é</w:t>
      </w:r>
      <w:r w:rsidRPr="004D7B46">
        <w:rPr>
          <w:lang w:val="en-US"/>
        </w:rPr>
        <w:t xml:space="preserve">zy value </w:t>
      </w:r>
      <w:r w:rsidRPr="004D7B46">
        <w:rPr>
          <w:i/>
          <w:lang w:val="en-US"/>
        </w:rPr>
        <w:t>C</w:t>
      </w:r>
      <w:r w:rsidRPr="004D7B46">
        <w:rPr>
          <w:lang w:val="en-US"/>
        </w:rPr>
        <w:t>. Alternatively, spatially varying Ch</w:t>
      </w:r>
      <w:r w:rsidRPr="004D7B46">
        <w:rPr>
          <w:color w:val="000000"/>
          <w:lang w:val="en-US"/>
        </w:rPr>
        <w:t>é</w:t>
      </w:r>
      <w:r w:rsidRPr="004D7B46">
        <w:rPr>
          <w:lang w:val="en-US"/>
        </w:rPr>
        <w:t xml:space="preserve">zy values for the bed friction can be provided through an external file referenced via the </w:t>
      </w:r>
      <w:r w:rsidRPr="004D7B46">
        <w:rPr>
          <w:i/>
          <w:lang w:val="en-US"/>
        </w:rPr>
        <w:t>bedfricfile</w:t>
      </w:r>
      <w:r w:rsidRPr="004D7B46">
        <w:rPr>
          <w:lang w:val="en-US"/>
        </w:rPr>
        <w:t xml:space="preserve"> keyword. The file has the same format as the bathymetry file explained in </w:t>
      </w:r>
      <w:fldSimple w:instr=" REF _Ref285465495 \w \h  \* MERGEFORMAT ">
        <w:r w:rsidR="004D7B46">
          <w:rPr>
            <w:lang w:val="en-US"/>
          </w:rPr>
          <w:t>4.3</w:t>
        </w:r>
      </w:fldSimple>
      <w:r w:rsidRPr="004D7B46">
        <w:rPr>
          <w:lang w:val="en-US"/>
        </w:rPr>
        <w:t xml:space="preserve"> </w:t>
      </w:r>
      <w:fldSimple w:instr=" REF _Ref285465497 \h  \* MERGEFORMAT ">
        <w:r w:rsidR="004D7B46" w:rsidRPr="004D7B46">
          <w:rPr>
            <w:lang w:val="en-US"/>
          </w:rPr>
          <w:t>Grid and bathymetry</w:t>
        </w:r>
      </w:fldSimple>
      <w:r w:rsidRPr="004D7B46">
        <w:rPr>
          <w:lang w:val="en-US"/>
        </w:rPr>
        <w:t>.</w:t>
      </w:r>
    </w:p>
    <w:p w:rsidR="00620A54" w:rsidRPr="004D7B46" w:rsidRDefault="00620A54" w:rsidP="004D7B46">
      <w:pPr>
        <w:pStyle w:val="BodyText"/>
        <w:rPr>
          <w:lang w:val="en-US"/>
        </w:rPr>
      </w:pPr>
      <w:r w:rsidRPr="004D7B46">
        <w:rPr>
          <w:lang w:val="en-US"/>
        </w:rPr>
        <w:t xml:space="preserve">The horizontal viscosity is composed of an overall background viscosity </w:t>
      </w:r>
      <w:r w:rsidRPr="004D7B46">
        <w:rPr>
          <w:i/>
          <w:lang w:val="en-US"/>
        </w:rPr>
        <w:t>nuh</w:t>
      </w:r>
      <w:r w:rsidRPr="004D7B46">
        <w:rPr>
          <w:lang w:val="en-US"/>
        </w:rPr>
        <w:t xml:space="preserve"> and a viscosity depending on the roller dissipation tuned by </w:t>
      </w:r>
      <w:r w:rsidRPr="004D7B46">
        <w:rPr>
          <w:i/>
          <w:lang w:val="en-US"/>
        </w:rPr>
        <w:t>nuhfac</w:t>
      </w:r>
      <w:r w:rsidRPr="004D7B46">
        <w:rPr>
          <w:lang w:val="en-US"/>
        </w:rPr>
        <w:t xml:space="preserve">. In the alongshore direction the viscosity may be multiplied by a factor </w:t>
      </w:r>
      <w:r w:rsidRPr="004D7B46">
        <w:rPr>
          <w:i/>
          <w:lang w:val="en-US"/>
        </w:rPr>
        <w:t>nuhv</w:t>
      </w:r>
      <w:r w:rsidRPr="004D7B46">
        <w:rPr>
          <w:lang w:val="en-US"/>
        </w:rPr>
        <w:t xml:space="preserve"> to account for additional advective mixing.</w:t>
      </w:r>
    </w:p>
    <w:tbl>
      <w:tblPr>
        <w:tblStyle w:val="LightShading-Accent1"/>
        <w:tblW w:w="0" w:type="auto"/>
        <w:tblLook w:val="04A0"/>
      </w:tblPr>
      <w:tblGrid>
        <w:gridCol w:w="1718"/>
        <w:gridCol w:w="1973"/>
        <w:gridCol w:w="1194"/>
        <w:gridCol w:w="1629"/>
        <w:gridCol w:w="1225"/>
        <w:gridCol w:w="1191"/>
      </w:tblGrid>
      <w:tr w:rsidR="00620A54" w:rsidRPr="004D7B46" w:rsidTr="00883631">
        <w:trPr>
          <w:cnfStyle w:val="100000000000"/>
          <w:tblHeader/>
        </w:trPr>
        <w:tc>
          <w:tcPr>
            <w:cnfStyle w:val="001000000000"/>
            <w:tcW w:w="1984" w:type="dxa"/>
          </w:tcPr>
          <w:p w:rsidR="00620A54" w:rsidRPr="004D7B46" w:rsidRDefault="00620A54" w:rsidP="004D7B46">
            <w:pPr>
              <w:pStyle w:val="PlainText"/>
              <w:jc w:val="both"/>
            </w:pPr>
            <w:r w:rsidRPr="004D7B46">
              <w:t>keyword</w:t>
            </w:r>
          </w:p>
        </w:tc>
        <w:tc>
          <w:tcPr>
            <w:tcW w:w="2834" w:type="dxa"/>
          </w:tcPr>
          <w:p w:rsidR="00620A54" w:rsidRPr="004D7B46" w:rsidRDefault="00620A54" w:rsidP="004D7B46">
            <w:pPr>
              <w:pStyle w:val="PlainText"/>
              <w:jc w:val="both"/>
              <w:cnfStyle w:val="100000000000"/>
            </w:pPr>
            <w:r w:rsidRPr="004D7B46">
              <w:t>description</w:t>
            </w:r>
          </w:p>
        </w:tc>
        <w:tc>
          <w:tcPr>
            <w:tcW w:w="1417" w:type="dxa"/>
          </w:tcPr>
          <w:p w:rsidR="00620A54" w:rsidRPr="004D7B46" w:rsidRDefault="00620A54" w:rsidP="004D7B46">
            <w:pPr>
              <w:pStyle w:val="PlainText"/>
              <w:jc w:val="both"/>
              <w:cnfStyle w:val="100000000000"/>
            </w:pPr>
            <w:r w:rsidRPr="004D7B46">
              <w:t>default</w:t>
            </w:r>
          </w:p>
        </w:tc>
        <w:tc>
          <w:tcPr>
            <w:tcW w:w="1984" w:type="dxa"/>
          </w:tcPr>
          <w:p w:rsidR="00620A54" w:rsidRPr="004D7B46" w:rsidRDefault="00620A54" w:rsidP="004D7B46">
            <w:pPr>
              <w:pStyle w:val="PlainText"/>
              <w:jc w:val="both"/>
              <w:cnfStyle w:val="100000000000"/>
            </w:pPr>
            <w:r w:rsidRPr="004D7B46">
              <w:t>range</w:t>
            </w:r>
          </w:p>
        </w:tc>
        <w:tc>
          <w:tcPr>
            <w:tcW w:w="850" w:type="dxa"/>
          </w:tcPr>
          <w:p w:rsidR="00620A54" w:rsidRPr="004D7B46" w:rsidRDefault="00620A54" w:rsidP="004D7B46">
            <w:pPr>
              <w:pStyle w:val="PlainText"/>
              <w:jc w:val="both"/>
              <w:cnfStyle w:val="100000000000"/>
            </w:pPr>
            <w:r w:rsidRPr="004D7B46">
              <w:t>units</w:t>
            </w:r>
          </w:p>
        </w:tc>
        <w:tc>
          <w:tcPr>
            <w:tcW w:w="1700" w:type="dxa"/>
          </w:tcPr>
          <w:p w:rsidR="00620A54" w:rsidRPr="004D7B46" w:rsidRDefault="00620A54" w:rsidP="004D7B46">
            <w:pPr>
              <w:pStyle w:val="PlainText"/>
              <w:jc w:val="both"/>
              <w:cnfStyle w:val="100000000000"/>
            </w:pPr>
            <w:r w:rsidRPr="004D7B46">
              <w:t>remark</w:t>
            </w:r>
          </w:p>
        </w:tc>
      </w:tr>
      <w:tr w:rsidR="00620A54" w:rsidRPr="004D7B46" w:rsidTr="00883631">
        <w:trPr>
          <w:cnfStyle w:val="000000100000"/>
        </w:trPr>
        <w:tc>
          <w:tcPr>
            <w:cnfStyle w:val="001000000000"/>
            <w:tcW w:w="1984" w:type="dxa"/>
          </w:tcPr>
          <w:p w:rsidR="00620A54" w:rsidRPr="004D7B46" w:rsidRDefault="00620A54" w:rsidP="004D7B46">
            <w:pPr>
              <w:pStyle w:val="PlainText"/>
              <w:jc w:val="both"/>
            </w:pPr>
            <w:r w:rsidRPr="004D7B46">
              <w:t>C</w:t>
            </w:r>
          </w:p>
        </w:tc>
        <w:tc>
          <w:tcPr>
            <w:tcW w:w="2834" w:type="dxa"/>
          </w:tcPr>
          <w:p w:rsidR="00620A54" w:rsidRPr="004D7B46" w:rsidRDefault="00620A54" w:rsidP="004D7B46">
            <w:pPr>
              <w:pStyle w:val="PlainText"/>
              <w:jc w:val="both"/>
              <w:cnfStyle w:val="000000100000"/>
            </w:pPr>
            <w:r w:rsidRPr="004D7B46">
              <w:t>Chezy coefficient</w:t>
            </w:r>
          </w:p>
        </w:tc>
        <w:tc>
          <w:tcPr>
            <w:tcW w:w="1417" w:type="dxa"/>
          </w:tcPr>
          <w:p w:rsidR="00620A54" w:rsidRPr="004D7B46" w:rsidRDefault="00620A54" w:rsidP="004D7B46">
            <w:pPr>
              <w:pStyle w:val="PlainText"/>
              <w:jc w:val="both"/>
              <w:cnfStyle w:val="000000100000"/>
            </w:pPr>
            <w:r w:rsidRPr="004D7B46">
              <w:t>55.0</w:t>
            </w:r>
          </w:p>
        </w:tc>
        <w:tc>
          <w:tcPr>
            <w:tcW w:w="1984" w:type="dxa"/>
          </w:tcPr>
          <w:p w:rsidR="00620A54" w:rsidRPr="004D7B46" w:rsidRDefault="00620A54" w:rsidP="004D7B46">
            <w:pPr>
              <w:pStyle w:val="PlainText"/>
              <w:jc w:val="both"/>
              <w:cnfStyle w:val="000000100000"/>
            </w:pPr>
            <w:r w:rsidRPr="004D7B46">
              <w:t>20.0 - 100.0</w:t>
            </w:r>
          </w:p>
        </w:tc>
        <w:tc>
          <w:tcPr>
            <w:tcW w:w="850" w:type="dxa"/>
          </w:tcPr>
          <w:p w:rsidR="00620A54" w:rsidRPr="004D7B46" w:rsidRDefault="00620A54" w:rsidP="004D7B46">
            <w:pPr>
              <w:pStyle w:val="PlainText"/>
              <w:jc w:val="both"/>
              <w:cnfStyle w:val="000000100000"/>
            </w:pPr>
            <w:r w:rsidRPr="004D7B46">
              <w:t>m^0.5s^-1</w:t>
            </w:r>
          </w:p>
        </w:tc>
        <w:tc>
          <w:tcPr>
            <w:tcW w:w="1700" w:type="dxa"/>
          </w:tcPr>
          <w:p w:rsidR="00620A54" w:rsidRPr="004D7B46" w:rsidRDefault="00620A54" w:rsidP="004D7B46">
            <w:pPr>
              <w:pStyle w:val="PlainText"/>
              <w:jc w:val="both"/>
              <w:cnfStyle w:val="000000100000"/>
            </w:pPr>
          </w:p>
        </w:tc>
      </w:tr>
      <w:tr w:rsidR="00620A54" w:rsidRPr="004D7B46" w:rsidTr="00883631">
        <w:tc>
          <w:tcPr>
            <w:cnfStyle w:val="001000000000"/>
            <w:tcW w:w="1984" w:type="dxa"/>
          </w:tcPr>
          <w:p w:rsidR="00620A54" w:rsidRPr="004D7B46" w:rsidRDefault="00620A54" w:rsidP="004D7B46">
            <w:pPr>
              <w:pStyle w:val="PlainText"/>
              <w:jc w:val="both"/>
            </w:pPr>
            <w:r w:rsidRPr="004D7B46">
              <w:lastRenderedPageBreak/>
              <w:t>bedfriccoef</w:t>
            </w:r>
          </w:p>
        </w:tc>
        <w:tc>
          <w:tcPr>
            <w:tcW w:w="2834" w:type="dxa"/>
          </w:tcPr>
          <w:p w:rsidR="00620A54" w:rsidRPr="004D7B46" w:rsidRDefault="00620A54" w:rsidP="004D7B46">
            <w:pPr>
              <w:pStyle w:val="PlainText"/>
              <w:jc w:val="both"/>
              <w:cnfStyle w:val="000000000000"/>
            </w:pPr>
            <w:r w:rsidRPr="004D7B46">
              <w:t>Bed friction coefficient</w:t>
            </w:r>
          </w:p>
        </w:tc>
        <w:tc>
          <w:tcPr>
            <w:tcW w:w="1417" w:type="dxa"/>
          </w:tcPr>
          <w:p w:rsidR="00620A54" w:rsidRPr="004D7B46" w:rsidRDefault="00620A54" w:rsidP="004D7B46">
            <w:pPr>
              <w:pStyle w:val="PlainText"/>
              <w:jc w:val="both"/>
              <w:cnfStyle w:val="000000000000"/>
            </w:pPr>
            <w:r w:rsidRPr="004D7B46">
              <w:t>0.01</w:t>
            </w:r>
          </w:p>
        </w:tc>
        <w:tc>
          <w:tcPr>
            <w:tcW w:w="1984" w:type="dxa"/>
          </w:tcPr>
          <w:p w:rsidR="00620A54" w:rsidRPr="004D7B46" w:rsidRDefault="00620A54" w:rsidP="004D7B46">
            <w:pPr>
              <w:pStyle w:val="PlainText"/>
              <w:jc w:val="both"/>
              <w:cnfStyle w:val="000000000000"/>
            </w:pPr>
            <w:r w:rsidRPr="004D7B46">
              <w:t>3.5e-05 - 0.9</w:t>
            </w:r>
          </w:p>
        </w:tc>
        <w:tc>
          <w:tcPr>
            <w:tcW w:w="850" w:type="dxa"/>
          </w:tcPr>
          <w:p w:rsidR="00620A54" w:rsidRPr="004D7B46" w:rsidRDefault="00620A54" w:rsidP="004D7B46">
            <w:pPr>
              <w:pStyle w:val="PlainText"/>
              <w:jc w:val="both"/>
              <w:cnfStyle w:val="000000000000"/>
            </w:pPr>
            <w:r w:rsidRPr="004D7B46">
              <w:t>-</w:t>
            </w:r>
          </w:p>
        </w:tc>
        <w:tc>
          <w:tcPr>
            <w:tcW w:w="1700" w:type="dxa"/>
          </w:tcPr>
          <w:p w:rsidR="00620A54" w:rsidRPr="004D7B46" w:rsidRDefault="00620A54" w:rsidP="004D7B46">
            <w:pPr>
              <w:pStyle w:val="PlainText"/>
              <w:jc w:val="both"/>
              <w:cnfStyle w:val="000000000000"/>
            </w:pPr>
          </w:p>
        </w:tc>
      </w:tr>
      <w:tr w:rsidR="00620A54" w:rsidRPr="004D7B46" w:rsidTr="00883631">
        <w:trPr>
          <w:cnfStyle w:val="000000100000"/>
        </w:trPr>
        <w:tc>
          <w:tcPr>
            <w:cnfStyle w:val="001000000000"/>
            <w:tcW w:w="1984" w:type="dxa"/>
          </w:tcPr>
          <w:p w:rsidR="00620A54" w:rsidRPr="004D7B46" w:rsidRDefault="00620A54" w:rsidP="004D7B46">
            <w:pPr>
              <w:pStyle w:val="PlainText"/>
              <w:jc w:val="both"/>
            </w:pPr>
            <w:r w:rsidRPr="004D7B46">
              <w:t>bedfricfile</w:t>
            </w:r>
          </w:p>
        </w:tc>
        <w:tc>
          <w:tcPr>
            <w:tcW w:w="2834" w:type="dxa"/>
          </w:tcPr>
          <w:p w:rsidR="00620A54" w:rsidRPr="004D7B46" w:rsidRDefault="00620A54" w:rsidP="004D7B46">
            <w:pPr>
              <w:pStyle w:val="PlainText"/>
              <w:jc w:val="both"/>
              <w:cnfStyle w:val="000000100000"/>
            </w:pPr>
            <w:r w:rsidRPr="004D7B46">
              <w:t>Bed friction file (only valid with values of C)</w:t>
            </w:r>
          </w:p>
        </w:tc>
        <w:tc>
          <w:tcPr>
            <w:tcW w:w="1417" w:type="dxa"/>
          </w:tcPr>
          <w:p w:rsidR="00620A54" w:rsidRPr="004D7B46" w:rsidRDefault="00620A54" w:rsidP="004D7B46">
            <w:pPr>
              <w:pStyle w:val="PlainText"/>
              <w:jc w:val="both"/>
              <w:cnfStyle w:val="000000100000"/>
            </w:pPr>
          </w:p>
        </w:tc>
        <w:tc>
          <w:tcPr>
            <w:tcW w:w="1984" w:type="dxa"/>
          </w:tcPr>
          <w:p w:rsidR="00620A54" w:rsidRPr="004D7B46" w:rsidRDefault="00620A54" w:rsidP="004D7B46">
            <w:pPr>
              <w:pStyle w:val="PlainText"/>
              <w:jc w:val="both"/>
              <w:cnfStyle w:val="000000100000"/>
            </w:pPr>
          </w:p>
        </w:tc>
        <w:tc>
          <w:tcPr>
            <w:tcW w:w="850" w:type="dxa"/>
          </w:tcPr>
          <w:p w:rsidR="00620A54" w:rsidRPr="004D7B46" w:rsidRDefault="00620A54" w:rsidP="004D7B46">
            <w:pPr>
              <w:pStyle w:val="PlainText"/>
              <w:jc w:val="both"/>
              <w:cnfStyle w:val="000000100000"/>
            </w:pPr>
            <w:r w:rsidRPr="004D7B46">
              <w:t>&lt;file&gt;</w:t>
            </w:r>
          </w:p>
        </w:tc>
        <w:tc>
          <w:tcPr>
            <w:tcW w:w="1700" w:type="dxa"/>
          </w:tcPr>
          <w:p w:rsidR="00620A54" w:rsidRPr="004D7B46" w:rsidRDefault="00620A54" w:rsidP="004D7B46">
            <w:pPr>
              <w:pStyle w:val="PlainText"/>
              <w:jc w:val="both"/>
              <w:cnfStyle w:val="000000100000"/>
            </w:pPr>
          </w:p>
        </w:tc>
      </w:tr>
      <w:tr w:rsidR="00620A54" w:rsidRPr="004D7B46" w:rsidTr="00883631">
        <w:tc>
          <w:tcPr>
            <w:cnfStyle w:val="001000000000"/>
            <w:tcW w:w="1984" w:type="dxa"/>
          </w:tcPr>
          <w:p w:rsidR="00620A54" w:rsidRPr="004D7B46" w:rsidRDefault="00620A54" w:rsidP="004D7B46">
            <w:pPr>
              <w:pStyle w:val="PlainText"/>
              <w:jc w:val="both"/>
            </w:pPr>
            <w:r w:rsidRPr="004D7B46">
              <w:t>bedfriction</w:t>
            </w:r>
          </w:p>
        </w:tc>
        <w:tc>
          <w:tcPr>
            <w:tcW w:w="2834" w:type="dxa"/>
          </w:tcPr>
          <w:p w:rsidR="00620A54" w:rsidRPr="004D7B46" w:rsidRDefault="00620A54" w:rsidP="004D7B46">
            <w:pPr>
              <w:pStyle w:val="PlainText"/>
              <w:jc w:val="both"/>
              <w:cnfStyle w:val="000000000000"/>
            </w:pPr>
            <w:r w:rsidRPr="004D7B46">
              <w:t>Bed friction formulation</w:t>
            </w:r>
          </w:p>
        </w:tc>
        <w:tc>
          <w:tcPr>
            <w:tcW w:w="1417" w:type="dxa"/>
          </w:tcPr>
          <w:p w:rsidR="00620A54" w:rsidRPr="004D7B46" w:rsidRDefault="00620A54" w:rsidP="004D7B46">
            <w:pPr>
              <w:pStyle w:val="PlainText"/>
              <w:jc w:val="both"/>
              <w:cnfStyle w:val="000000000000"/>
            </w:pPr>
            <w:r w:rsidRPr="004D7B46">
              <w:t>chezy</w:t>
            </w:r>
          </w:p>
        </w:tc>
        <w:tc>
          <w:tcPr>
            <w:tcW w:w="1984" w:type="dxa"/>
          </w:tcPr>
          <w:p w:rsidR="00620A54" w:rsidRPr="004D7B46" w:rsidRDefault="00620A54" w:rsidP="004D7B46">
            <w:pPr>
              <w:pStyle w:val="PlainText"/>
              <w:jc w:val="both"/>
              <w:cnfStyle w:val="000000000000"/>
            </w:pPr>
            <w:r w:rsidRPr="004D7B46">
              <w:t>chezy, cf, white-colebrook, manning, white-colebrook-grainsize</w:t>
            </w:r>
          </w:p>
        </w:tc>
        <w:tc>
          <w:tcPr>
            <w:tcW w:w="850" w:type="dxa"/>
          </w:tcPr>
          <w:p w:rsidR="00620A54" w:rsidRPr="004D7B46" w:rsidRDefault="00620A54" w:rsidP="004D7B46">
            <w:pPr>
              <w:pStyle w:val="PlainText"/>
              <w:jc w:val="both"/>
              <w:cnfStyle w:val="000000000000"/>
            </w:pPr>
          </w:p>
        </w:tc>
        <w:tc>
          <w:tcPr>
            <w:tcW w:w="1700" w:type="dxa"/>
          </w:tcPr>
          <w:p w:rsidR="00620A54" w:rsidRPr="004D7B46" w:rsidRDefault="00620A54" w:rsidP="004D7B46">
            <w:pPr>
              <w:pStyle w:val="PlainText"/>
              <w:jc w:val="both"/>
              <w:cnfStyle w:val="000000000000"/>
            </w:pPr>
          </w:p>
        </w:tc>
      </w:tr>
      <w:tr w:rsidR="00620A54" w:rsidRPr="004D7B46" w:rsidTr="00883631">
        <w:trPr>
          <w:cnfStyle w:val="000000100000"/>
        </w:trPr>
        <w:tc>
          <w:tcPr>
            <w:cnfStyle w:val="001000000000"/>
            <w:tcW w:w="1984" w:type="dxa"/>
          </w:tcPr>
          <w:p w:rsidR="00620A54" w:rsidRPr="004D7B46" w:rsidRDefault="00620A54" w:rsidP="004D7B46">
            <w:pPr>
              <w:pStyle w:val="PlainText"/>
              <w:jc w:val="both"/>
            </w:pPr>
            <w:r w:rsidRPr="004D7B46">
              <w:t>cf*</w:t>
            </w:r>
          </w:p>
        </w:tc>
        <w:tc>
          <w:tcPr>
            <w:tcW w:w="2834" w:type="dxa"/>
          </w:tcPr>
          <w:p w:rsidR="00620A54" w:rsidRPr="004D7B46" w:rsidRDefault="00620A54" w:rsidP="004D7B46">
            <w:pPr>
              <w:pStyle w:val="PlainText"/>
              <w:jc w:val="both"/>
              <w:cnfStyle w:val="000000100000"/>
            </w:pPr>
            <w:r w:rsidRPr="004D7B46">
              <w:t>Friction coefficient flow</w:t>
            </w:r>
          </w:p>
        </w:tc>
        <w:tc>
          <w:tcPr>
            <w:tcW w:w="1417" w:type="dxa"/>
          </w:tcPr>
          <w:p w:rsidR="00620A54" w:rsidRPr="004D7B46" w:rsidRDefault="00620A54" w:rsidP="004D7B46">
            <w:pPr>
              <w:pStyle w:val="PlainText"/>
              <w:jc w:val="both"/>
              <w:cnfStyle w:val="000000100000"/>
            </w:pPr>
            <w:r w:rsidRPr="004D7B46">
              <w:t>0.003</w:t>
            </w:r>
          </w:p>
        </w:tc>
        <w:tc>
          <w:tcPr>
            <w:tcW w:w="1984" w:type="dxa"/>
          </w:tcPr>
          <w:p w:rsidR="00620A54" w:rsidRPr="004D7B46" w:rsidRDefault="00620A54" w:rsidP="004D7B46">
            <w:pPr>
              <w:pStyle w:val="PlainText"/>
              <w:jc w:val="both"/>
              <w:cnfStyle w:val="000000100000"/>
            </w:pPr>
            <w:r w:rsidRPr="004D7B46">
              <w:t>0.001 - 0.1</w:t>
            </w:r>
          </w:p>
        </w:tc>
        <w:tc>
          <w:tcPr>
            <w:tcW w:w="850" w:type="dxa"/>
          </w:tcPr>
          <w:p w:rsidR="00620A54" w:rsidRPr="004D7B46" w:rsidRDefault="00620A54" w:rsidP="004D7B46">
            <w:pPr>
              <w:pStyle w:val="PlainText"/>
              <w:jc w:val="both"/>
              <w:cnfStyle w:val="000000100000"/>
            </w:pPr>
            <w:r w:rsidRPr="004D7B46">
              <w:t>-</w:t>
            </w:r>
          </w:p>
        </w:tc>
        <w:tc>
          <w:tcPr>
            <w:tcW w:w="1700" w:type="dxa"/>
          </w:tcPr>
          <w:p w:rsidR="00620A54" w:rsidRPr="004D7B46" w:rsidRDefault="00620A54" w:rsidP="004D7B46">
            <w:pPr>
              <w:pStyle w:val="PlainText"/>
              <w:jc w:val="both"/>
              <w:cnfStyle w:val="000000100000"/>
            </w:pPr>
          </w:p>
        </w:tc>
      </w:tr>
      <w:tr w:rsidR="00620A54" w:rsidRPr="004D7B46" w:rsidTr="00883631">
        <w:tc>
          <w:tcPr>
            <w:cnfStyle w:val="001000000000"/>
            <w:tcW w:w="1984" w:type="dxa"/>
          </w:tcPr>
          <w:p w:rsidR="00620A54" w:rsidRPr="004D7B46" w:rsidRDefault="00620A54" w:rsidP="004D7B46">
            <w:pPr>
              <w:pStyle w:val="PlainText"/>
              <w:jc w:val="both"/>
            </w:pPr>
            <w:r w:rsidRPr="004D7B46">
              <w:t>nuh</w:t>
            </w:r>
          </w:p>
        </w:tc>
        <w:tc>
          <w:tcPr>
            <w:tcW w:w="2834" w:type="dxa"/>
          </w:tcPr>
          <w:p w:rsidR="00620A54" w:rsidRPr="004D7B46" w:rsidRDefault="00620A54" w:rsidP="004D7B46">
            <w:pPr>
              <w:pStyle w:val="PlainText"/>
              <w:jc w:val="both"/>
              <w:cnfStyle w:val="000000000000"/>
            </w:pPr>
            <w:r w:rsidRPr="004D7B46">
              <w:t>Horizontal background viscosity</w:t>
            </w:r>
          </w:p>
        </w:tc>
        <w:tc>
          <w:tcPr>
            <w:tcW w:w="1417" w:type="dxa"/>
          </w:tcPr>
          <w:p w:rsidR="00620A54" w:rsidRPr="004D7B46" w:rsidRDefault="00620A54" w:rsidP="004D7B46">
            <w:pPr>
              <w:pStyle w:val="PlainText"/>
              <w:jc w:val="both"/>
              <w:cnfStyle w:val="000000000000"/>
            </w:pPr>
            <w:r w:rsidRPr="004D7B46">
              <w:t>0.1</w:t>
            </w:r>
          </w:p>
        </w:tc>
        <w:tc>
          <w:tcPr>
            <w:tcW w:w="1984" w:type="dxa"/>
          </w:tcPr>
          <w:p w:rsidR="00620A54" w:rsidRPr="004D7B46" w:rsidRDefault="00620A54" w:rsidP="004D7B46">
            <w:pPr>
              <w:pStyle w:val="PlainText"/>
              <w:jc w:val="both"/>
              <w:cnfStyle w:val="000000000000"/>
            </w:pPr>
            <w:r w:rsidRPr="004D7B46">
              <w:t>0.0 - 1.0</w:t>
            </w:r>
          </w:p>
        </w:tc>
        <w:tc>
          <w:tcPr>
            <w:tcW w:w="850" w:type="dxa"/>
          </w:tcPr>
          <w:p w:rsidR="00620A54" w:rsidRPr="004D7B46" w:rsidRDefault="00620A54" w:rsidP="004D7B46">
            <w:pPr>
              <w:pStyle w:val="PlainText"/>
              <w:jc w:val="both"/>
              <w:cnfStyle w:val="000000000000"/>
            </w:pPr>
            <w:r w:rsidRPr="004D7B46">
              <w:t>m^2s^-1</w:t>
            </w:r>
          </w:p>
        </w:tc>
        <w:tc>
          <w:tcPr>
            <w:tcW w:w="1700" w:type="dxa"/>
          </w:tcPr>
          <w:p w:rsidR="00620A54" w:rsidRPr="004D7B46" w:rsidRDefault="00620A54" w:rsidP="004D7B46">
            <w:pPr>
              <w:pStyle w:val="PlainText"/>
              <w:jc w:val="both"/>
              <w:cnfStyle w:val="000000000000"/>
            </w:pPr>
          </w:p>
        </w:tc>
      </w:tr>
      <w:tr w:rsidR="00620A54" w:rsidRPr="004D7B46" w:rsidTr="00883631">
        <w:trPr>
          <w:cnfStyle w:val="000000100000"/>
        </w:trPr>
        <w:tc>
          <w:tcPr>
            <w:cnfStyle w:val="001000000000"/>
            <w:tcW w:w="1984" w:type="dxa"/>
          </w:tcPr>
          <w:p w:rsidR="00620A54" w:rsidRPr="004D7B46" w:rsidRDefault="00620A54" w:rsidP="004D7B46">
            <w:pPr>
              <w:pStyle w:val="PlainText"/>
              <w:jc w:val="both"/>
            </w:pPr>
            <w:r w:rsidRPr="004D7B46">
              <w:t>nuhfac*</w:t>
            </w:r>
          </w:p>
        </w:tc>
        <w:tc>
          <w:tcPr>
            <w:tcW w:w="2834" w:type="dxa"/>
          </w:tcPr>
          <w:p w:rsidR="00620A54" w:rsidRPr="004D7B46" w:rsidRDefault="00620A54" w:rsidP="004D7B46">
            <w:pPr>
              <w:pStyle w:val="PlainText"/>
              <w:jc w:val="both"/>
              <w:cnfStyle w:val="000000100000"/>
            </w:pPr>
            <w:r w:rsidRPr="004D7B46">
              <w:t>Viscosity switch for roller induced turbulent horizontal viscosity</w:t>
            </w:r>
          </w:p>
        </w:tc>
        <w:tc>
          <w:tcPr>
            <w:tcW w:w="1417" w:type="dxa"/>
          </w:tcPr>
          <w:p w:rsidR="00620A54" w:rsidRPr="004D7B46" w:rsidRDefault="00620A54" w:rsidP="004D7B46">
            <w:pPr>
              <w:pStyle w:val="PlainText"/>
              <w:jc w:val="both"/>
              <w:cnfStyle w:val="000000100000"/>
            </w:pPr>
            <w:r w:rsidRPr="004D7B46">
              <w:t>1.0</w:t>
            </w:r>
          </w:p>
        </w:tc>
        <w:tc>
          <w:tcPr>
            <w:tcW w:w="1984" w:type="dxa"/>
          </w:tcPr>
          <w:p w:rsidR="00620A54" w:rsidRPr="004D7B46" w:rsidRDefault="00620A54" w:rsidP="004D7B46">
            <w:pPr>
              <w:pStyle w:val="PlainText"/>
              <w:jc w:val="both"/>
              <w:cnfStyle w:val="000000100000"/>
            </w:pPr>
            <w:r w:rsidRPr="004D7B46">
              <w:t>0.0 - 1.0</w:t>
            </w:r>
          </w:p>
        </w:tc>
        <w:tc>
          <w:tcPr>
            <w:tcW w:w="850" w:type="dxa"/>
          </w:tcPr>
          <w:p w:rsidR="00620A54" w:rsidRPr="004D7B46" w:rsidRDefault="00620A54" w:rsidP="004D7B46">
            <w:pPr>
              <w:pStyle w:val="PlainText"/>
              <w:jc w:val="both"/>
              <w:cnfStyle w:val="000000100000"/>
            </w:pPr>
            <w:r w:rsidRPr="004D7B46">
              <w:t>-</w:t>
            </w:r>
          </w:p>
        </w:tc>
        <w:tc>
          <w:tcPr>
            <w:tcW w:w="1700" w:type="dxa"/>
          </w:tcPr>
          <w:p w:rsidR="00620A54" w:rsidRPr="004D7B46" w:rsidRDefault="00620A54" w:rsidP="004D7B46">
            <w:pPr>
              <w:pStyle w:val="PlainText"/>
              <w:jc w:val="both"/>
              <w:cnfStyle w:val="000000100000"/>
            </w:pPr>
          </w:p>
        </w:tc>
      </w:tr>
      <w:tr w:rsidR="00620A54" w:rsidRPr="004D7B46" w:rsidTr="00883631">
        <w:tc>
          <w:tcPr>
            <w:cnfStyle w:val="001000000000"/>
            <w:tcW w:w="1984" w:type="dxa"/>
          </w:tcPr>
          <w:p w:rsidR="00620A54" w:rsidRPr="004D7B46" w:rsidRDefault="00620A54" w:rsidP="004D7B46">
            <w:pPr>
              <w:pStyle w:val="PlainText"/>
              <w:jc w:val="both"/>
            </w:pPr>
            <w:r w:rsidRPr="004D7B46">
              <w:t>nuhv*</w:t>
            </w:r>
          </w:p>
        </w:tc>
        <w:tc>
          <w:tcPr>
            <w:tcW w:w="2834" w:type="dxa"/>
          </w:tcPr>
          <w:p w:rsidR="00620A54" w:rsidRPr="004D7B46" w:rsidRDefault="00620A54" w:rsidP="004D7B46">
            <w:pPr>
              <w:pStyle w:val="PlainText"/>
              <w:jc w:val="both"/>
              <w:cnfStyle w:val="000000000000"/>
            </w:pPr>
            <w:r w:rsidRPr="004D7B46">
              <w:t>Longshore viscosity enhancement factor, following Svendsen (?)</w:t>
            </w:r>
          </w:p>
        </w:tc>
        <w:tc>
          <w:tcPr>
            <w:tcW w:w="1417" w:type="dxa"/>
          </w:tcPr>
          <w:p w:rsidR="00620A54" w:rsidRPr="004D7B46" w:rsidRDefault="00620A54" w:rsidP="004D7B46">
            <w:pPr>
              <w:pStyle w:val="PlainText"/>
              <w:jc w:val="both"/>
              <w:cnfStyle w:val="000000000000"/>
            </w:pPr>
            <w:r w:rsidRPr="004D7B46">
              <w:t>1.0</w:t>
            </w:r>
          </w:p>
        </w:tc>
        <w:tc>
          <w:tcPr>
            <w:tcW w:w="1984" w:type="dxa"/>
          </w:tcPr>
          <w:p w:rsidR="00620A54" w:rsidRPr="004D7B46" w:rsidRDefault="00620A54" w:rsidP="004D7B46">
            <w:pPr>
              <w:pStyle w:val="PlainText"/>
              <w:jc w:val="both"/>
              <w:cnfStyle w:val="000000000000"/>
            </w:pPr>
            <w:r w:rsidRPr="004D7B46">
              <w:t>1.0 - 20.0</w:t>
            </w:r>
          </w:p>
        </w:tc>
        <w:tc>
          <w:tcPr>
            <w:tcW w:w="850" w:type="dxa"/>
          </w:tcPr>
          <w:p w:rsidR="00620A54" w:rsidRPr="004D7B46" w:rsidRDefault="00620A54" w:rsidP="004D7B46">
            <w:pPr>
              <w:pStyle w:val="PlainText"/>
              <w:jc w:val="both"/>
              <w:cnfStyle w:val="000000000000"/>
            </w:pPr>
            <w:r w:rsidRPr="004D7B46">
              <w:t>-</w:t>
            </w:r>
          </w:p>
        </w:tc>
        <w:tc>
          <w:tcPr>
            <w:tcW w:w="1700" w:type="dxa"/>
          </w:tcPr>
          <w:p w:rsidR="00620A54" w:rsidRPr="004D7B46" w:rsidRDefault="00620A54" w:rsidP="004D7B46">
            <w:pPr>
              <w:pStyle w:val="PlainText"/>
              <w:jc w:val="both"/>
              <w:cnfStyle w:val="000000000000"/>
            </w:pPr>
          </w:p>
        </w:tc>
      </w:tr>
      <w:tr w:rsidR="00620A54" w:rsidRPr="004D7B46" w:rsidTr="00883631">
        <w:trPr>
          <w:cnfStyle w:val="000000100000"/>
        </w:trPr>
        <w:tc>
          <w:tcPr>
            <w:cnfStyle w:val="001000000000"/>
            <w:tcW w:w="1984" w:type="dxa"/>
          </w:tcPr>
          <w:p w:rsidR="00620A54" w:rsidRPr="004D7B46" w:rsidRDefault="00620A54" w:rsidP="004D7B46">
            <w:pPr>
              <w:pStyle w:val="PlainText"/>
              <w:jc w:val="both"/>
            </w:pPr>
            <w:r w:rsidRPr="004D7B46">
              <w:t>smag*</w:t>
            </w:r>
          </w:p>
        </w:tc>
        <w:tc>
          <w:tcPr>
            <w:tcW w:w="2834" w:type="dxa"/>
          </w:tcPr>
          <w:p w:rsidR="00620A54" w:rsidRPr="004D7B46" w:rsidRDefault="00620A54" w:rsidP="004D7B46">
            <w:pPr>
              <w:pStyle w:val="PlainText"/>
              <w:jc w:val="both"/>
              <w:cnfStyle w:val="000000100000"/>
            </w:pPr>
            <w:r w:rsidRPr="004D7B46">
              <w:t>Switch for smagorinsky subgrid model for viscocity</w:t>
            </w:r>
          </w:p>
        </w:tc>
        <w:tc>
          <w:tcPr>
            <w:tcW w:w="1417" w:type="dxa"/>
          </w:tcPr>
          <w:p w:rsidR="00620A54" w:rsidRPr="004D7B46" w:rsidRDefault="00620A54" w:rsidP="004D7B46">
            <w:pPr>
              <w:pStyle w:val="PlainText"/>
              <w:jc w:val="both"/>
              <w:cnfStyle w:val="000000100000"/>
            </w:pPr>
            <w:r w:rsidRPr="004D7B46">
              <w:t>1</w:t>
            </w:r>
          </w:p>
        </w:tc>
        <w:tc>
          <w:tcPr>
            <w:tcW w:w="1984" w:type="dxa"/>
          </w:tcPr>
          <w:p w:rsidR="00620A54" w:rsidRPr="004D7B46" w:rsidRDefault="00620A54" w:rsidP="004D7B46">
            <w:pPr>
              <w:pStyle w:val="PlainText"/>
              <w:jc w:val="both"/>
              <w:cnfStyle w:val="000000100000"/>
            </w:pPr>
            <w:r w:rsidRPr="004D7B46">
              <w:t>0 - 1</w:t>
            </w:r>
          </w:p>
        </w:tc>
        <w:tc>
          <w:tcPr>
            <w:tcW w:w="850" w:type="dxa"/>
          </w:tcPr>
          <w:p w:rsidR="00620A54" w:rsidRPr="004D7B46" w:rsidRDefault="00620A54" w:rsidP="004D7B46">
            <w:pPr>
              <w:pStyle w:val="PlainText"/>
              <w:jc w:val="both"/>
              <w:cnfStyle w:val="000000100000"/>
            </w:pPr>
            <w:r w:rsidRPr="004D7B46">
              <w:t>-</w:t>
            </w:r>
          </w:p>
        </w:tc>
        <w:tc>
          <w:tcPr>
            <w:tcW w:w="1700" w:type="dxa"/>
          </w:tcPr>
          <w:p w:rsidR="00620A54" w:rsidRPr="004D7B46" w:rsidRDefault="00620A54" w:rsidP="004D7B46">
            <w:pPr>
              <w:pStyle w:val="PlainText"/>
              <w:jc w:val="both"/>
              <w:cnfStyle w:val="000000100000"/>
            </w:pPr>
          </w:p>
        </w:tc>
      </w:tr>
    </w:tbl>
    <w:p w:rsidR="00620A54" w:rsidRPr="004D7B46" w:rsidRDefault="00620A54" w:rsidP="004D7B46">
      <w:pPr>
        <w:pStyle w:val="Heading3"/>
        <w:jc w:val="both"/>
        <w:rPr>
          <w:lang w:val="en-US"/>
        </w:rPr>
      </w:pPr>
      <w:bookmarkStart w:id="213" w:name="_Ref285436493"/>
      <w:bookmarkStart w:id="214" w:name="_Ref285436496"/>
      <w:bookmarkStart w:id="215" w:name="_Ref285436513"/>
      <w:bookmarkStart w:id="216" w:name="_Toc285701694"/>
      <w:bookmarkStart w:id="217" w:name="_Toc412018106"/>
      <w:r w:rsidRPr="004D7B46">
        <w:rPr>
          <w:lang w:val="en-US"/>
        </w:rPr>
        <w:t>Flow numerics</w:t>
      </w:r>
      <w:bookmarkEnd w:id="213"/>
      <w:bookmarkEnd w:id="214"/>
      <w:bookmarkEnd w:id="215"/>
      <w:bookmarkEnd w:id="216"/>
      <w:bookmarkEnd w:id="217"/>
    </w:p>
    <w:p w:rsidR="00620A54" w:rsidRPr="004D7B46" w:rsidRDefault="00620A54" w:rsidP="004D7B46">
      <w:pPr>
        <w:pStyle w:val="BodyText"/>
        <w:rPr>
          <w:lang w:val="en-US"/>
        </w:rPr>
      </w:pPr>
      <w:r w:rsidRPr="004D7B46">
        <w:rPr>
          <w:lang w:val="en-US"/>
        </w:rPr>
        <w:t xml:space="preserve">The parameters listed in the table below involve the numerical aspects of the shallow water equations that solve the water motions in the model. Especially in very shallow water some processes need to be limited to avoid unrealistic behaviour. </w:t>
      </w:r>
      <w:r w:rsidRPr="004D7B46">
        <w:rPr>
          <w:i/>
          <w:lang w:val="en-US"/>
        </w:rPr>
        <w:t>hmin</w:t>
      </w:r>
      <w:r w:rsidRPr="004D7B46">
        <w:rPr>
          <w:lang w:val="en-US"/>
        </w:rPr>
        <w:t xml:space="preserve"> prevents very strong return flows or high concentrations. </w:t>
      </w:r>
      <w:r w:rsidRPr="004D7B46">
        <w:rPr>
          <w:i/>
          <w:lang w:val="en-US"/>
        </w:rPr>
        <w:t>eps</w:t>
      </w:r>
      <w:r w:rsidRPr="004D7B46">
        <w:rPr>
          <w:lang w:val="en-US"/>
        </w:rPr>
        <w:t xml:space="preserve"> determines whether points are dry or wet and can be taken quite small. </w:t>
      </w:r>
    </w:p>
    <w:tbl>
      <w:tblPr>
        <w:tblStyle w:val="LightShading-Accent1"/>
        <w:tblW w:w="0" w:type="auto"/>
        <w:tblLook w:val="04A0"/>
      </w:tblPr>
      <w:tblGrid>
        <w:gridCol w:w="1667"/>
        <w:gridCol w:w="2407"/>
        <w:gridCol w:w="1258"/>
        <w:gridCol w:w="1414"/>
        <w:gridCol w:w="848"/>
        <w:gridCol w:w="1336"/>
      </w:tblGrid>
      <w:tr w:rsidR="00620A54" w:rsidRPr="004D7B46" w:rsidTr="00883631">
        <w:trPr>
          <w:cnfStyle w:val="100000000000"/>
          <w:tblHeader/>
        </w:trPr>
        <w:tc>
          <w:tcPr>
            <w:cnfStyle w:val="001000000000"/>
            <w:tcW w:w="1984" w:type="dxa"/>
          </w:tcPr>
          <w:p w:rsidR="00620A54" w:rsidRPr="004D7B46" w:rsidRDefault="00620A54" w:rsidP="004D7B46">
            <w:pPr>
              <w:pStyle w:val="PlainText"/>
              <w:jc w:val="both"/>
            </w:pPr>
            <w:r w:rsidRPr="004D7B46">
              <w:t>keyword</w:t>
            </w:r>
          </w:p>
        </w:tc>
        <w:tc>
          <w:tcPr>
            <w:tcW w:w="2834" w:type="dxa"/>
          </w:tcPr>
          <w:p w:rsidR="00620A54" w:rsidRPr="004D7B46" w:rsidRDefault="00620A54" w:rsidP="004D7B46">
            <w:pPr>
              <w:pStyle w:val="PlainText"/>
              <w:jc w:val="both"/>
              <w:cnfStyle w:val="100000000000"/>
            </w:pPr>
            <w:r w:rsidRPr="004D7B46">
              <w:t>description</w:t>
            </w:r>
          </w:p>
        </w:tc>
        <w:tc>
          <w:tcPr>
            <w:tcW w:w="1417" w:type="dxa"/>
          </w:tcPr>
          <w:p w:rsidR="00620A54" w:rsidRPr="004D7B46" w:rsidRDefault="00620A54" w:rsidP="004D7B46">
            <w:pPr>
              <w:pStyle w:val="PlainText"/>
              <w:jc w:val="both"/>
              <w:cnfStyle w:val="100000000000"/>
            </w:pPr>
            <w:r w:rsidRPr="004D7B46">
              <w:t>default</w:t>
            </w:r>
          </w:p>
        </w:tc>
        <w:tc>
          <w:tcPr>
            <w:tcW w:w="1984" w:type="dxa"/>
          </w:tcPr>
          <w:p w:rsidR="00620A54" w:rsidRPr="004D7B46" w:rsidRDefault="00620A54" w:rsidP="004D7B46">
            <w:pPr>
              <w:pStyle w:val="PlainText"/>
              <w:jc w:val="both"/>
              <w:cnfStyle w:val="100000000000"/>
            </w:pPr>
            <w:r w:rsidRPr="004D7B46">
              <w:t>range</w:t>
            </w:r>
          </w:p>
        </w:tc>
        <w:tc>
          <w:tcPr>
            <w:tcW w:w="850" w:type="dxa"/>
          </w:tcPr>
          <w:p w:rsidR="00620A54" w:rsidRPr="004D7B46" w:rsidRDefault="00620A54" w:rsidP="004D7B46">
            <w:pPr>
              <w:pStyle w:val="PlainText"/>
              <w:jc w:val="both"/>
              <w:cnfStyle w:val="100000000000"/>
            </w:pPr>
            <w:r w:rsidRPr="004D7B46">
              <w:t>units</w:t>
            </w:r>
          </w:p>
        </w:tc>
        <w:tc>
          <w:tcPr>
            <w:tcW w:w="1700" w:type="dxa"/>
          </w:tcPr>
          <w:p w:rsidR="00620A54" w:rsidRPr="004D7B46" w:rsidRDefault="00620A54" w:rsidP="004D7B46">
            <w:pPr>
              <w:pStyle w:val="PlainText"/>
              <w:jc w:val="both"/>
              <w:cnfStyle w:val="100000000000"/>
            </w:pPr>
            <w:r w:rsidRPr="004D7B46">
              <w:t>remark</w:t>
            </w:r>
          </w:p>
        </w:tc>
      </w:tr>
      <w:tr w:rsidR="00620A54" w:rsidRPr="004D7B46" w:rsidTr="00883631">
        <w:trPr>
          <w:cnfStyle w:val="000000100000"/>
        </w:trPr>
        <w:tc>
          <w:tcPr>
            <w:cnfStyle w:val="001000000000"/>
            <w:tcW w:w="1984" w:type="dxa"/>
          </w:tcPr>
          <w:p w:rsidR="00620A54" w:rsidRPr="004D7B46" w:rsidRDefault="00620A54" w:rsidP="004D7B46">
            <w:pPr>
              <w:pStyle w:val="PlainText"/>
              <w:jc w:val="both"/>
            </w:pPr>
            <w:r w:rsidRPr="004D7B46">
              <w:t>eps</w:t>
            </w:r>
          </w:p>
        </w:tc>
        <w:tc>
          <w:tcPr>
            <w:tcW w:w="2834" w:type="dxa"/>
          </w:tcPr>
          <w:p w:rsidR="00620A54" w:rsidRPr="004D7B46" w:rsidRDefault="00620A54" w:rsidP="004D7B46">
            <w:pPr>
              <w:pStyle w:val="PlainText"/>
              <w:jc w:val="both"/>
              <w:cnfStyle w:val="000000100000"/>
            </w:pPr>
            <w:r w:rsidRPr="004D7B46">
              <w:t>Threshold water depth above which cells are considered wet</w:t>
            </w:r>
          </w:p>
        </w:tc>
        <w:tc>
          <w:tcPr>
            <w:tcW w:w="1417" w:type="dxa"/>
          </w:tcPr>
          <w:p w:rsidR="00620A54" w:rsidRPr="004D7B46" w:rsidRDefault="00620A54" w:rsidP="004D7B46">
            <w:pPr>
              <w:pStyle w:val="PlainText"/>
              <w:jc w:val="both"/>
              <w:cnfStyle w:val="000000100000"/>
            </w:pPr>
            <w:r w:rsidRPr="004D7B46">
              <w:t>0.005</w:t>
            </w:r>
          </w:p>
        </w:tc>
        <w:tc>
          <w:tcPr>
            <w:tcW w:w="1984" w:type="dxa"/>
          </w:tcPr>
          <w:p w:rsidR="00620A54" w:rsidRPr="004D7B46" w:rsidRDefault="00620A54" w:rsidP="004D7B46">
            <w:pPr>
              <w:pStyle w:val="PlainText"/>
              <w:jc w:val="both"/>
              <w:cnfStyle w:val="000000100000"/>
            </w:pPr>
            <w:r w:rsidRPr="004D7B46">
              <w:t>0.001 - 0.1</w:t>
            </w:r>
          </w:p>
        </w:tc>
        <w:tc>
          <w:tcPr>
            <w:tcW w:w="850" w:type="dxa"/>
          </w:tcPr>
          <w:p w:rsidR="00620A54" w:rsidRPr="004D7B46" w:rsidRDefault="00620A54" w:rsidP="004D7B46">
            <w:pPr>
              <w:pStyle w:val="PlainText"/>
              <w:jc w:val="both"/>
              <w:cnfStyle w:val="000000100000"/>
            </w:pPr>
            <w:r w:rsidRPr="004D7B46">
              <w:t>m</w:t>
            </w:r>
          </w:p>
        </w:tc>
        <w:tc>
          <w:tcPr>
            <w:tcW w:w="1700" w:type="dxa"/>
          </w:tcPr>
          <w:p w:rsidR="00620A54" w:rsidRPr="004D7B46" w:rsidRDefault="00620A54" w:rsidP="004D7B46">
            <w:pPr>
              <w:pStyle w:val="PlainText"/>
              <w:jc w:val="both"/>
              <w:cnfStyle w:val="000000100000"/>
            </w:pPr>
          </w:p>
        </w:tc>
      </w:tr>
      <w:tr w:rsidR="00620A54" w:rsidRPr="004D7B46" w:rsidTr="00883631">
        <w:tc>
          <w:tcPr>
            <w:cnfStyle w:val="001000000000"/>
            <w:tcW w:w="1984" w:type="dxa"/>
          </w:tcPr>
          <w:p w:rsidR="00620A54" w:rsidRPr="004D7B46" w:rsidRDefault="00620A54" w:rsidP="004D7B46">
            <w:pPr>
              <w:pStyle w:val="PlainText"/>
              <w:jc w:val="both"/>
            </w:pPr>
            <w:r w:rsidRPr="004D7B46">
              <w:t>eps_sd</w:t>
            </w:r>
          </w:p>
        </w:tc>
        <w:tc>
          <w:tcPr>
            <w:tcW w:w="2834" w:type="dxa"/>
          </w:tcPr>
          <w:p w:rsidR="00620A54" w:rsidRPr="004D7B46" w:rsidRDefault="00620A54" w:rsidP="004D7B46">
            <w:pPr>
              <w:pStyle w:val="PlainText"/>
              <w:jc w:val="both"/>
              <w:cnfStyle w:val="000000000000"/>
            </w:pPr>
            <w:r w:rsidRPr="004D7B46">
              <w:t xml:space="preserve">Threshold velocity difference to determine conservation of </w:t>
            </w:r>
            <w:r w:rsidRPr="004D7B46">
              <w:lastRenderedPageBreak/>
              <w:t>energy head versus momentum</w:t>
            </w:r>
          </w:p>
        </w:tc>
        <w:tc>
          <w:tcPr>
            <w:tcW w:w="1417" w:type="dxa"/>
          </w:tcPr>
          <w:p w:rsidR="00620A54" w:rsidRPr="004D7B46" w:rsidRDefault="00620A54" w:rsidP="004D7B46">
            <w:pPr>
              <w:pStyle w:val="PlainText"/>
              <w:jc w:val="both"/>
              <w:cnfStyle w:val="000000000000"/>
            </w:pPr>
            <w:r w:rsidRPr="004D7B46">
              <w:lastRenderedPageBreak/>
              <w:t>0.5</w:t>
            </w:r>
          </w:p>
        </w:tc>
        <w:tc>
          <w:tcPr>
            <w:tcW w:w="1984" w:type="dxa"/>
          </w:tcPr>
          <w:p w:rsidR="00620A54" w:rsidRPr="004D7B46" w:rsidRDefault="00620A54" w:rsidP="004D7B46">
            <w:pPr>
              <w:pStyle w:val="PlainText"/>
              <w:jc w:val="both"/>
              <w:cnfStyle w:val="000000000000"/>
            </w:pPr>
            <w:r w:rsidRPr="004D7B46">
              <w:t>0.0 - 1.0</w:t>
            </w:r>
          </w:p>
        </w:tc>
        <w:tc>
          <w:tcPr>
            <w:tcW w:w="850" w:type="dxa"/>
          </w:tcPr>
          <w:p w:rsidR="00620A54" w:rsidRPr="004D7B46" w:rsidRDefault="00620A54" w:rsidP="004D7B46">
            <w:pPr>
              <w:pStyle w:val="PlainText"/>
              <w:jc w:val="both"/>
              <w:cnfStyle w:val="000000000000"/>
            </w:pPr>
            <w:r w:rsidRPr="004D7B46">
              <w:t>m/s</w:t>
            </w:r>
          </w:p>
        </w:tc>
        <w:tc>
          <w:tcPr>
            <w:tcW w:w="1700" w:type="dxa"/>
          </w:tcPr>
          <w:p w:rsidR="00620A54" w:rsidRPr="004D7B46" w:rsidRDefault="00620A54" w:rsidP="004D7B46">
            <w:pPr>
              <w:pStyle w:val="PlainText"/>
              <w:jc w:val="both"/>
              <w:cnfStyle w:val="000000000000"/>
            </w:pPr>
          </w:p>
        </w:tc>
      </w:tr>
      <w:tr w:rsidR="00620A54" w:rsidRPr="004D7B46" w:rsidTr="00883631">
        <w:trPr>
          <w:cnfStyle w:val="000000100000"/>
        </w:trPr>
        <w:tc>
          <w:tcPr>
            <w:cnfStyle w:val="001000000000"/>
            <w:tcW w:w="1984" w:type="dxa"/>
          </w:tcPr>
          <w:p w:rsidR="00620A54" w:rsidRPr="004D7B46" w:rsidRDefault="00620A54" w:rsidP="004D7B46">
            <w:pPr>
              <w:pStyle w:val="PlainText"/>
              <w:jc w:val="both"/>
            </w:pPr>
            <w:r w:rsidRPr="004D7B46">
              <w:lastRenderedPageBreak/>
              <w:t>hmin</w:t>
            </w:r>
          </w:p>
        </w:tc>
        <w:tc>
          <w:tcPr>
            <w:tcW w:w="2834" w:type="dxa"/>
          </w:tcPr>
          <w:p w:rsidR="00620A54" w:rsidRPr="004D7B46" w:rsidRDefault="00620A54" w:rsidP="004D7B46">
            <w:pPr>
              <w:pStyle w:val="PlainText"/>
              <w:jc w:val="both"/>
              <w:cnfStyle w:val="000000100000"/>
            </w:pPr>
            <w:r w:rsidRPr="004D7B46">
              <w:t>Threshold water depth above which Stokes drift is included</w:t>
            </w:r>
          </w:p>
        </w:tc>
        <w:tc>
          <w:tcPr>
            <w:tcW w:w="1417" w:type="dxa"/>
          </w:tcPr>
          <w:p w:rsidR="00620A54" w:rsidRPr="004D7B46" w:rsidRDefault="00620A54" w:rsidP="004D7B46">
            <w:pPr>
              <w:pStyle w:val="PlainText"/>
              <w:jc w:val="both"/>
              <w:cnfStyle w:val="000000100000"/>
            </w:pPr>
            <w:r w:rsidRPr="004D7B46">
              <w:t>0.2</w:t>
            </w:r>
          </w:p>
        </w:tc>
        <w:tc>
          <w:tcPr>
            <w:tcW w:w="1984" w:type="dxa"/>
          </w:tcPr>
          <w:p w:rsidR="00620A54" w:rsidRPr="004D7B46" w:rsidRDefault="00620A54" w:rsidP="004D7B46">
            <w:pPr>
              <w:pStyle w:val="PlainText"/>
              <w:jc w:val="both"/>
              <w:cnfStyle w:val="000000100000"/>
            </w:pPr>
            <w:r w:rsidRPr="004D7B46">
              <w:t>0.001 - 1.0</w:t>
            </w:r>
          </w:p>
        </w:tc>
        <w:tc>
          <w:tcPr>
            <w:tcW w:w="850" w:type="dxa"/>
          </w:tcPr>
          <w:p w:rsidR="00620A54" w:rsidRPr="004D7B46" w:rsidRDefault="00620A54" w:rsidP="004D7B46">
            <w:pPr>
              <w:pStyle w:val="PlainText"/>
              <w:jc w:val="both"/>
              <w:cnfStyle w:val="000000100000"/>
            </w:pPr>
            <w:r w:rsidRPr="004D7B46">
              <w:t>m</w:t>
            </w:r>
          </w:p>
        </w:tc>
        <w:tc>
          <w:tcPr>
            <w:tcW w:w="1700" w:type="dxa"/>
          </w:tcPr>
          <w:p w:rsidR="00620A54" w:rsidRPr="004D7B46" w:rsidRDefault="00620A54" w:rsidP="004D7B46">
            <w:pPr>
              <w:pStyle w:val="PlainText"/>
              <w:jc w:val="both"/>
              <w:cnfStyle w:val="000000100000"/>
            </w:pPr>
          </w:p>
        </w:tc>
      </w:tr>
      <w:tr w:rsidR="00620A54" w:rsidRPr="004D7B46" w:rsidTr="00883631">
        <w:tc>
          <w:tcPr>
            <w:cnfStyle w:val="001000000000"/>
            <w:tcW w:w="1984" w:type="dxa"/>
          </w:tcPr>
          <w:p w:rsidR="00620A54" w:rsidRPr="004D7B46" w:rsidRDefault="00620A54" w:rsidP="004D7B46">
            <w:pPr>
              <w:pStyle w:val="PlainText"/>
              <w:jc w:val="both"/>
            </w:pPr>
            <w:r w:rsidRPr="004D7B46">
              <w:t>oldhu*</w:t>
            </w:r>
          </w:p>
        </w:tc>
        <w:tc>
          <w:tcPr>
            <w:tcW w:w="2834" w:type="dxa"/>
          </w:tcPr>
          <w:p w:rsidR="00620A54" w:rsidRPr="004D7B46" w:rsidRDefault="00620A54" w:rsidP="004D7B46">
            <w:pPr>
              <w:pStyle w:val="PlainText"/>
              <w:jc w:val="both"/>
              <w:cnfStyle w:val="000000000000"/>
            </w:pPr>
            <w:r w:rsidRPr="004D7B46">
              <w:t>Switch to enable old hu calculation</w:t>
            </w:r>
          </w:p>
        </w:tc>
        <w:tc>
          <w:tcPr>
            <w:tcW w:w="1417" w:type="dxa"/>
          </w:tcPr>
          <w:p w:rsidR="00620A54" w:rsidRPr="004D7B46" w:rsidRDefault="00620A54" w:rsidP="004D7B46">
            <w:pPr>
              <w:pStyle w:val="PlainText"/>
              <w:jc w:val="both"/>
              <w:cnfStyle w:val="000000000000"/>
            </w:pPr>
            <w:r w:rsidRPr="004D7B46">
              <w:t>0</w:t>
            </w:r>
          </w:p>
        </w:tc>
        <w:tc>
          <w:tcPr>
            <w:tcW w:w="1984" w:type="dxa"/>
          </w:tcPr>
          <w:p w:rsidR="00620A54" w:rsidRPr="004D7B46" w:rsidRDefault="00620A54" w:rsidP="004D7B46">
            <w:pPr>
              <w:pStyle w:val="PlainText"/>
              <w:jc w:val="both"/>
              <w:cnfStyle w:val="000000000000"/>
            </w:pPr>
            <w:r w:rsidRPr="004D7B46">
              <w:t>0 - 1</w:t>
            </w:r>
          </w:p>
        </w:tc>
        <w:tc>
          <w:tcPr>
            <w:tcW w:w="850" w:type="dxa"/>
          </w:tcPr>
          <w:p w:rsidR="00620A54" w:rsidRPr="004D7B46" w:rsidRDefault="00620A54" w:rsidP="004D7B46">
            <w:pPr>
              <w:pStyle w:val="PlainText"/>
              <w:jc w:val="both"/>
              <w:cnfStyle w:val="000000000000"/>
            </w:pPr>
            <w:r w:rsidRPr="004D7B46">
              <w:t>-</w:t>
            </w:r>
          </w:p>
        </w:tc>
        <w:tc>
          <w:tcPr>
            <w:tcW w:w="1700" w:type="dxa"/>
          </w:tcPr>
          <w:p w:rsidR="00620A54" w:rsidRPr="004D7B46" w:rsidRDefault="00620A54" w:rsidP="004D7B46">
            <w:pPr>
              <w:pStyle w:val="PlainText"/>
              <w:jc w:val="both"/>
              <w:cnfStyle w:val="000000000000"/>
            </w:pPr>
          </w:p>
        </w:tc>
      </w:tr>
      <w:tr w:rsidR="00620A54" w:rsidRPr="004D7B46" w:rsidTr="00883631">
        <w:trPr>
          <w:cnfStyle w:val="000000100000"/>
        </w:trPr>
        <w:tc>
          <w:tcPr>
            <w:cnfStyle w:val="001000000000"/>
            <w:tcW w:w="1984" w:type="dxa"/>
          </w:tcPr>
          <w:p w:rsidR="00620A54" w:rsidRPr="004D7B46" w:rsidRDefault="00620A54" w:rsidP="004D7B46">
            <w:pPr>
              <w:pStyle w:val="PlainText"/>
              <w:jc w:val="both"/>
            </w:pPr>
            <w:r w:rsidRPr="004D7B46">
              <w:t>secorder*</w:t>
            </w:r>
          </w:p>
        </w:tc>
        <w:tc>
          <w:tcPr>
            <w:tcW w:w="2834" w:type="dxa"/>
          </w:tcPr>
          <w:p w:rsidR="00620A54" w:rsidRPr="004D7B46" w:rsidRDefault="00620A54" w:rsidP="004D7B46">
            <w:pPr>
              <w:pStyle w:val="PlainText"/>
              <w:jc w:val="both"/>
              <w:cnfStyle w:val="000000100000"/>
            </w:pPr>
            <w:r w:rsidRPr="004D7B46">
              <w:t>Use second order corrections to advection/non-linear terms based on MacCormack scheme</w:t>
            </w:r>
          </w:p>
        </w:tc>
        <w:tc>
          <w:tcPr>
            <w:tcW w:w="1417" w:type="dxa"/>
          </w:tcPr>
          <w:p w:rsidR="00620A54" w:rsidRPr="004D7B46" w:rsidRDefault="00620A54" w:rsidP="004D7B46">
            <w:pPr>
              <w:pStyle w:val="PlainText"/>
              <w:jc w:val="both"/>
              <w:cnfStyle w:val="000000100000"/>
            </w:pPr>
            <w:r w:rsidRPr="004D7B46">
              <w:t>0</w:t>
            </w:r>
          </w:p>
        </w:tc>
        <w:tc>
          <w:tcPr>
            <w:tcW w:w="1984" w:type="dxa"/>
          </w:tcPr>
          <w:p w:rsidR="00620A54" w:rsidRPr="004D7B46" w:rsidRDefault="00620A54" w:rsidP="004D7B46">
            <w:pPr>
              <w:pStyle w:val="PlainText"/>
              <w:jc w:val="both"/>
              <w:cnfStyle w:val="000000100000"/>
            </w:pPr>
            <w:r w:rsidRPr="004D7B46">
              <w:t>0 - 1</w:t>
            </w:r>
          </w:p>
        </w:tc>
        <w:tc>
          <w:tcPr>
            <w:tcW w:w="850" w:type="dxa"/>
          </w:tcPr>
          <w:p w:rsidR="00620A54" w:rsidRPr="004D7B46" w:rsidRDefault="00620A54" w:rsidP="004D7B46">
            <w:pPr>
              <w:pStyle w:val="PlainText"/>
              <w:jc w:val="both"/>
              <w:cnfStyle w:val="000000100000"/>
            </w:pPr>
            <w:r w:rsidRPr="004D7B46">
              <w:t>-</w:t>
            </w:r>
          </w:p>
        </w:tc>
        <w:tc>
          <w:tcPr>
            <w:tcW w:w="1700" w:type="dxa"/>
          </w:tcPr>
          <w:p w:rsidR="00620A54" w:rsidRPr="004D7B46" w:rsidRDefault="00620A54" w:rsidP="004D7B46">
            <w:pPr>
              <w:pStyle w:val="PlainText"/>
              <w:jc w:val="both"/>
              <w:cnfStyle w:val="000000100000"/>
            </w:pPr>
          </w:p>
        </w:tc>
      </w:tr>
      <w:tr w:rsidR="00620A54" w:rsidRPr="004D7B46" w:rsidTr="00883631">
        <w:tc>
          <w:tcPr>
            <w:cnfStyle w:val="001000000000"/>
            <w:tcW w:w="1984" w:type="dxa"/>
          </w:tcPr>
          <w:p w:rsidR="00620A54" w:rsidRPr="004D7B46" w:rsidRDefault="00620A54" w:rsidP="004D7B46">
            <w:pPr>
              <w:pStyle w:val="PlainText"/>
              <w:jc w:val="both"/>
            </w:pPr>
            <w:r w:rsidRPr="004D7B46">
              <w:t>umin</w:t>
            </w:r>
          </w:p>
        </w:tc>
        <w:tc>
          <w:tcPr>
            <w:tcW w:w="2834" w:type="dxa"/>
          </w:tcPr>
          <w:p w:rsidR="00620A54" w:rsidRPr="004D7B46" w:rsidRDefault="00620A54" w:rsidP="004D7B46">
            <w:pPr>
              <w:pStyle w:val="PlainText"/>
              <w:jc w:val="both"/>
              <w:cnfStyle w:val="000000000000"/>
            </w:pPr>
            <w:r w:rsidRPr="004D7B46">
              <w:t>Threshold velocity for upwind velocity detection and for vmag2 in equilibrium sediment concentration</w:t>
            </w:r>
          </w:p>
        </w:tc>
        <w:tc>
          <w:tcPr>
            <w:tcW w:w="1417" w:type="dxa"/>
          </w:tcPr>
          <w:p w:rsidR="00620A54" w:rsidRPr="004D7B46" w:rsidRDefault="00620A54" w:rsidP="004D7B46">
            <w:pPr>
              <w:pStyle w:val="PlainText"/>
              <w:jc w:val="both"/>
              <w:cnfStyle w:val="000000000000"/>
            </w:pPr>
            <w:r w:rsidRPr="004D7B46">
              <w:t>0.0</w:t>
            </w:r>
          </w:p>
        </w:tc>
        <w:tc>
          <w:tcPr>
            <w:tcW w:w="1984" w:type="dxa"/>
          </w:tcPr>
          <w:p w:rsidR="00620A54" w:rsidRPr="004D7B46" w:rsidRDefault="00620A54" w:rsidP="004D7B46">
            <w:pPr>
              <w:pStyle w:val="PlainText"/>
              <w:jc w:val="both"/>
              <w:cnfStyle w:val="000000000000"/>
            </w:pPr>
            <w:r w:rsidRPr="004D7B46">
              <w:t>0.0 - 0.2</w:t>
            </w:r>
          </w:p>
        </w:tc>
        <w:tc>
          <w:tcPr>
            <w:tcW w:w="850" w:type="dxa"/>
          </w:tcPr>
          <w:p w:rsidR="00620A54" w:rsidRPr="004D7B46" w:rsidRDefault="00620A54" w:rsidP="004D7B46">
            <w:pPr>
              <w:pStyle w:val="PlainText"/>
              <w:jc w:val="both"/>
              <w:cnfStyle w:val="000000000000"/>
            </w:pPr>
            <w:r w:rsidRPr="004D7B46">
              <w:t>m/s</w:t>
            </w:r>
          </w:p>
        </w:tc>
        <w:tc>
          <w:tcPr>
            <w:tcW w:w="1700" w:type="dxa"/>
          </w:tcPr>
          <w:p w:rsidR="00620A54" w:rsidRPr="004D7B46" w:rsidRDefault="00620A54" w:rsidP="004D7B46">
            <w:pPr>
              <w:pStyle w:val="PlainText"/>
              <w:jc w:val="both"/>
              <w:cnfStyle w:val="000000000000"/>
            </w:pPr>
          </w:p>
        </w:tc>
      </w:tr>
    </w:tbl>
    <w:p w:rsidR="00620A54" w:rsidRPr="004D7B46" w:rsidRDefault="00620A54" w:rsidP="004D7B46">
      <w:pPr>
        <w:pStyle w:val="Heading3"/>
        <w:jc w:val="both"/>
        <w:rPr>
          <w:lang w:val="en-US"/>
        </w:rPr>
      </w:pPr>
      <w:bookmarkStart w:id="218" w:name="_Ref285442761"/>
      <w:bookmarkStart w:id="219" w:name="_Ref285442763"/>
      <w:bookmarkStart w:id="220" w:name="_Toc285701695"/>
      <w:bookmarkStart w:id="221" w:name="_Toc412018107"/>
      <w:r w:rsidRPr="004D7B46">
        <w:rPr>
          <w:lang w:val="en-US"/>
        </w:rPr>
        <w:t>Sediment transport</w:t>
      </w:r>
      <w:bookmarkEnd w:id="218"/>
      <w:bookmarkEnd w:id="219"/>
      <w:bookmarkEnd w:id="220"/>
      <w:bookmarkEnd w:id="221"/>
    </w:p>
    <w:p w:rsidR="00620A54" w:rsidRPr="004D7B46" w:rsidRDefault="00620A54" w:rsidP="004D7B46">
      <w:pPr>
        <w:pStyle w:val="BodyText"/>
        <w:rPr>
          <w:lang w:val="en-US"/>
        </w:rPr>
      </w:pPr>
      <w:r w:rsidRPr="004D7B46">
        <w:rPr>
          <w:lang w:val="en-US"/>
        </w:rPr>
        <w:t xml:space="preserve">The parameters listed in the table below involve the process of sediment transport. The keywords </w:t>
      </w:r>
      <w:r w:rsidRPr="004D7B46">
        <w:rPr>
          <w:i/>
          <w:lang w:val="en-US"/>
        </w:rPr>
        <w:t xml:space="preserve">facAs </w:t>
      </w:r>
      <w:r w:rsidRPr="004D7B46">
        <w:rPr>
          <w:lang w:val="en-US"/>
        </w:rPr>
        <w:t xml:space="preserve">and </w:t>
      </w:r>
      <w:r w:rsidRPr="004D7B46">
        <w:rPr>
          <w:i/>
          <w:lang w:val="en-US"/>
        </w:rPr>
        <w:t>facSk</w:t>
      </w:r>
      <w:r w:rsidRPr="004D7B46">
        <w:rPr>
          <w:lang w:val="en-US"/>
        </w:rPr>
        <w:t xml:space="preserve"> determine the effect of the wave form on the sediment transport, especially important near-shore. </w:t>
      </w:r>
      <w:r w:rsidRPr="004D7B46">
        <w:rPr>
          <w:i/>
          <w:lang w:val="en-US"/>
        </w:rPr>
        <w:t xml:space="preserve">facua </w:t>
      </w:r>
      <w:r w:rsidRPr="004D7B46">
        <w:rPr>
          <w:lang w:val="en-US"/>
        </w:rPr>
        <w:t xml:space="preserve">is an alias setting both parameters at once. The wave form model itself is selected using the keyword </w:t>
      </w:r>
      <w:r w:rsidRPr="004D7B46">
        <w:rPr>
          <w:i/>
          <w:lang w:val="en-US"/>
        </w:rPr>
        <w:t>waveform</w:t>
      </w:r>
      <w:r w:rsidRPr="004D7B46">
        <w:rPr>
          <w:lang w:val="en-US"/>
        </w:rPr>
        <w:t xml:space="preserve">. Processes like short- and long-wave stirring and turbulence can be switched on or off using the keywords </w:t>
      </w:r>
      <w:r w:rsidRPr="004D7B46">
        <w:rPr>
          <w:i/>
          <w:lang w:val="en-US"/>
        </w:rPr>
        <w:t xml:space="preserve">sws, lws </w:t>
      </w:r>
      <w:r w:rsidRPr="004D7B46">
        <w:rPr>
          <w:lang w:val="en-US"/>
        </w:rPr>
        <w:t xml:space="preserve"> and </w:t>
      </w:r>
      <w:r w:rsidRPr="004D7B46">
        <w:rPr>
          <w:i/>
          <w:lang w:val="en-US"/>
        </w:rPr>
        <w:t>lwt</w:t>
      </w:r>
      <w:r w:rsidRPr="004D7B46">
        <w:rPr>
          <w:lang w:val="en-US"/>
        </w:rPr>
        <w:t>. Several options for calibrating the sediment transport formulations are available as well as keywords to incorporate the bed slope effect.</w:t>
      </w:r>
    </w:p>
    <w:tbl>
      <w:tblPr>
        <w:tblStyle w:val="LightShading-Accent1"/>
        <w:tblW w:w="0" w:type="auto"/>
        <w:tblLook w:val="04A0"/>
      </w:tblPr>
      <w:tblGrid>
        <w:gridCol w:w="1700"/>
        <w:gridCol w:w="1700"/>
        <w:gridCol w:w="1912"/>
        <w:gridCol w:w="2018"/>
        <w:gridCol w:w="747"/>
        <w:gridCol w:w="853"/>
      </w:tblGrid>
      <w:tr w:rsidR="00620A54" w:rsidRPr="004D7B46" w:rsidTr="00883631">
        <w:trPr>
          <w:cnfStyle w:val="100000000000"/>
          <w:tblHeader/>
        </w:trPr>
        <w:tc>
          <w:tcPr>
            <w:cnfStyle w:val="001000000000"/>
            <w:tcW w:w="1700" w:type="dxa"/>
          </w:tcPr>
          <w:p w:rsidR="00620A54" w:rsidRPr="004D7B46" w:rsidRDefault="00620A54" w:rsidP="004D7B46">
            <w:pPr>
              <w:pStyle w:val="PlainText"/>
              <w:jc w:val="both"/>
            </w:pPr>
            <w:r w:rsidRPr="004D7B46">
              <w:t>keyword</w:t>
            </w:r>
          </w:p>
        </w:tc>
        <w:tc>
          <w:tcPr>
            <w:tcW w:w="1700" w:type="dxa"/>
          </w:tcPr>
          <w:p w:rsidR="00620A54" w:rsidRPr="004D7B46" w:rsidRDefault="00620A54" w:rsidP="004D7B46">
            <w:pPr>
              <w:pStyle w:val="PlainText"/>
              <w:jc w:val="both"/>
              <w:cnfStyle w:val="100000000000"/>
            </w:pPr>
            <w:r w:rsidRPr="004D7B46">
              <w:t>description</w:t>
            </w:r>
          </w:p>
        </w:tc>
        <w:tc>
          <w:tcPr>
            <w:tcW w:w="1912" w:type="dxa"/>
          </w:tcPr>
          <w:p w:rsidR="00620A54" w:rsidRPr="004D7B46" w:rsidRDefault="00620A54" w:rsidP="004D7B46">
            <w:pPr>
              <w:pStyle w:val="PlainText"/>
              <w:jc w:val="both"/>
              <w:cnfStyle w:val="100000000000"/>
            </w:pPr>
            <w:r w:rsidRPr="004D7B46">
              <w:t>default</w:t>
            </w:r>
          </w:p>
        </w:tc>
        <w:tc>
          <w:tcPr>
            <w:tcW w:w="2018" w:type="dxa"/>
          </w:tcPr>
          <w:p w:rsidR="00620A54" w:rsidRPr="004D7B46" w:rsidRDefault="00620A54" w:rsidP="004D7B46">
            <w:pPr>
              <w:pStyle w:val="PlainText"/>
              <w:jc w:val="both"/>
              <w:cnfStyle w:val="100000000000"/>
            </w:pPr>
            <w:r w:rsidRPr="004D7B46">
              <w:t>range</w:t>
            </w:r>
          </w:p>
        </w:tc>
        <w:tc>
          <w:tcPr>
            <w:tcW w:w="747" w:type="dxa"/>
          </w:tcPr>
          <w:p w:rsidR="00620A54" w:rsidRPr="004D7B46" w:rsidRDefault="00620A54" w:rsidP="004D7B46">
            <w:pPr>
              <w:pStyle w:val="PlainText"/>
              <w:jc w:val="both"/>
              <w:cnfStyle w:val="100000000000"/>
            </w:pPr>
            <w:r w:rsidRPr="004D7B46">
              <w:t>units</w:t>
            </w:r>
          </w:p>
        </w:tc>
        <w:tc>
          <w:tcPr>
            <w:tcW w:w="853" w:type="dxa"/>
          </w:tcPr>
          <w:p w:rsidR="00620A54" w:rsidRPr="004D7B46" w:rsidRDefault="00620A54" w:rsidP="004D7B46">
            <w:pPr>
              <w:pStyle w:val="PlainText"/>
              <w:jc w:val="both"/>
              <w:cnfStyle w:val="100000000000"/>
            </w:pPr>
            <w:r w:rsidRPr="004D7B46">
              <w:t>remark</w:t>
            </w:r>
          </w:p>
        </w:tc>
      </w:tr>
      <w:tr w:rsidR="00620A54" w:rsidRPr="004D7B46" w:rsidTr="00883631">
        <w:trPr>
          <w:cnfStyle w:val="000000100000"/>
        </w:trPr>
        <w:tc>
          <w:tcPr>
            <w:cnfStyle w:val="001000000000"/>
            <w:tcW w:w="1700" w:type="dxa"/>
          </w:tcPr>
          <w:p w:rsidR="00620A54" w:rsidRPr="004D7B46" w:rsidRDefault="00620A54" w:rsidP="004D7B46">
            <w:pPr>
              <w:pStyle w:val="PlainText"/>
              <w:jc w:val="both"/>
            </w:pPr>
            <w:r w:rsidRPr="004D7B46">
              <w:t>BRfac*</w:t>
            </w:r>
          </w:p>
        </w:tc>
        <w:tc>
          <w:tcPr>
            <w:tcW w:w="1700" w:type="dxa"/>
          </w:tcPr>
          <w:p w:rsidR="00620A54" w:rsidRPr="004D7B46" w:rsidRDefault="00620A54" w:rsidP="004D7B46">
            <w:pPr>
              <w:pStyle w:val="PlainText"/>
              <w:jc w:val="both"/>
              <w:cnfStyle w:val="000000100000"/>
            </w:pPr>
            <w:r w:rsidRPr="004D7B46">
              <w:t>Calibration factor surface slope</w:t>
            </w:r>
          </w:p>
        </w:tc>
        <w:tc>
          <w:tcPr>
            <w:tcW w:w="1912" w:type="dxa"/>
          </w:tcPr>
          <w:p w:rsidR="00620A54" w:rsidRPr="004D7B46" w:rsidRDefault="00620A54" w:rsidP="004D7B46">
            <w:pPr>
              <w:pStyle w:val="PlainText"/>
              <w:jc w:val="both"/>
              <w:cnfStyle w:val="000000100000"/>
            </w:pPr>
            <w:r w:rsidRPr="004D7B46">
              <w:t>1.0</w:t>
            </w:r>
          </w:p>
        </w:tc>
        <w:tc>
          <w:tcPr>
            <w:tcW w:w="2018" w:type="dxa"/>
          </w:tcPr>
          <w:p w:rsidR="00620A54" w:rsidRPr="004D7B46" w:rsidRDefault="00620A54" w:rsidP="004D7B46">
            <w:pPr>
              <w:pStyle w:val="PlainText"/>
              <w:jc w:val="both"/>
              <w:cnfStyle w:val="000000100000"/>
            </w:pPr>
            <w:r w:rsidRPr="004D7B46">
              <w:t>0.0 - 1.0</w:t>
            </w:r>
          </w:p>
        </w:tc>
        <w:tc>
          <w:tcPr>
            <w:tcW w:w="747" w:type="dxa"/>
          </w:tcPr>
          <w:p w:rsidR="00620A54" w:rsidRPr="004D7B46" w:rsidRDefault="00620A54" w:rsidP="004D7B46">
            <w:pPr>
              <w:pStyle w:val="PlainText"/>
              <w:jc w:val="both"/>
              <w:cnfStyle w:val="000000100000"/>
            </w:pPr>
            <w:r w:rsidRPr="004D7B46">
              <w:t>-</w:t>
            </w:r>
          </w:p>
        </w:tc>
        <w:tc>
          <w:tcPr>
            <w:tcW w:w="853" w:type="dxa"/>
          </w:tcPr>
          <w:p w:rsidR="00620A54" w:rsidRPr="004D7B46" w:rsidRDefault="00620A54" w:rsidP="004D7B46">
            <w:pPr>
              <w:pStyle w:val="PlainText"/>
              <w:jc w:val="both"/>
              <w:cnfStyle w:val="000000100000"/>
            </w:pPr>
          </w:p>
        </w:tc>
      </w:tr>
      <w:tr w:rsidR="00620A54" w:rsidRPr="004D7B46" w:rsidTr="00883631">
        <w:tc>
          <w:tcPr>
            <w:cnfStyle w:val="001000000000"/>
            <w:tcW w:w="1700" w:type="dxa"/>
          </w:tcPr>
          <w:p w:rsidR="00620A54" w:rsidRPr="004D7B46" w:rsidRDefault="00620A54" w:rsidP="004D7B46">
            <w:pPr>
              <w:pStyle w:val="PlainText"/>
              <w:jc w:val="both"/>
            </w:pPr>
            <w:r w:rsidRPr="004D7B46">
              <w:t>Tbfac*</w:t>
            </w:r>
          </w:p>
        </w:tc>
        <w:tc>
          <w:tcPr>
            <w:tcW w:w="1700" w:type="dxa"/>
          </w:tcPr>
          <w:p w:rsidR="00620A54" w:rsidRPr="004D7B46" w:rsidRDefault="00620A54" w:rsidP="004D7B46">
            <w:pPr>
              <w:pStyle w:val="PlainText"/>
              <w:jc w:val="both"/>
              <w:cnfStyle w:val="000000000000"/>
            </w:pPr>
            <w:r w:rsidRPr="004D7B46">
              <w:t>Calibration factor for bore interval Tbore: Tbore = Tbfac*Tbore</w:t>
            </w:r>
          </w:p>
        </w:tc>
        <w:tc>
          <w:tcPr>
            <w:tcW w:w="1912" w:type="dxa"/>
          </w:tcPr>
          <w:p w:rsidR="00620A54" w:rsidRPr="004D7B46" w:rsidRDefault="00620A54" w:rsidP="004D7B46">
            <w:pPr>
              <w:pStyle w:val="PlainText"/>
              <w:jc w:val="both"/>
              <w:cnfStyle w:val="000000000000"/>
            </w:pPr>
            <w:r w:rsidRPr="004D7B46">
              <w:t>1.0</w:t>
            </w:r>
          </w:p>
        </w:tc>
        <w:tc>
          <w:tcPr>
            <w:tcW w:w="2018" w:type="dxa"/>
          </w:tcPr>
          <w:p w:rsidR="00620A54" w:rsidRPr="004D7B46" w:rsidRDefault="00620A54" w:rsidP="004D7B46">
            <w:pPr>
              <w:pStyle w:val="PlainText"/>
              <w:jc w:val="both"/>
              <w:cnfStyle w:val="000000000000"/>
            </w:pPr>
            <w:r w:rsidRPr="004D7B46">
              <w:t>0.0 - 1.0</w:t>
            </w:r>
          </w:p>
        </w:tc>
        <w:tc>
          <w:tcPr>
            <w:tcW w:w="747" w:type="dxa"/>
          </w:tcPr>
          <w:p w:rsidR="00620A54" w:rsidRPr="004D7B46" w:rsidRDefault="00620A54" w:rsidP="004D7B46">
            <w:pPr>
              <w:pStyle w:val="PlainText"/>
              <w:jc w:val="both"/>
              <w:cnfStyle w:val="000000000000"/>
            </w:pPr>
            <w:r w:rsidRPr="004D7B46">
              <w:t>-</w:t>
            </w:r>
          </w:p>
        </w:tc>
        <w:tc>
          <w:tcPr>
            <w:tcW w:w="853" w:type="dxa"/>
          </w:tcPr>
          <w:p w:rsidR="00620A54" w:rsidRPr="004D7B46" w:rsidRDefault="00620A54" w:rsidP="004D7B46">
            <w:pPr>
              <w:pStyle w:val="PlainText"/>
              <w:jc w:val="both"/>
              <w:cnfStyle w:val="000000000000"/>
            </w:pPr>
          </w:p>
        </w:tc>
      </w:tr>
      <w:tr w:rsidR="00620A54" w:rsidRPr="004D7B46" w:rsidTr="00883631">
        <w:trPr>
          <w:cnfStyle w:val="000000100000"/>
        </w:trPr>
        <w:tc>
          <w:tcPr>
            <w:cnfStyle w:val="001000000000"/>
            <w:tcW w:w="1700" w:type="dxa"/>
          </w:tcPr>
          <w:p w:rsidR="00620A54" w:rsidRPr="004D7B46" w:rsidRDefault="00620A54" w:rsidP="004D7B46">
            <w:pPr>
              <w:pStyle w:val="PlainText"/>
              <w:jc w:val="both"/>
            </w:pPr>
            <w:r w:rsidRPr="004D7B46">
              <w:t>Tsmin*</w:t>
            </w:r>
          </w:p>
        </w:tc>
        <w:tc>
          <w:tcPr>
            <w:tcW w:w="1700" w:type="dxa"/>
          </w:tcPr>
          <w:p w:rsidR="00620A54" w:rsidRPr="004D7B46" w:rsidRDefault="00620A54" w:rsidP="004D7B46">
            <w:pPr>
              <w:pStyle w:val="PlainText"/>
              <w:jc w:val="both"/>
              <w:cnfStyle w:val="000000100000"/>
            </w:pPr>
            <w:r w:rsidRPr="004D7B46">
              <w:t xml:space="preserve">Minimum adaptation time scale in advection diffusion equation </w:t>
            </w:r>
            <w:r w:rsidRPr="004D7B46">
              <w:lastRenderedPageBreak/>
              <w:t>sediment</w:t>
            </w:r>
          </w:p>
        </w:tc>
        <w:tc>
          <w:tcPr>
            <w:tcW w:w="1912" w:type="dxa"/>
          </w:tcPr>
          <w:p w:rsidR="00620A54" w:rsidRPr="004D7B46" w:rsidRDefault="00620A54" w:rsidP="004D7B46">
            <w:pPr>
              <w:pStyle w:val="PlainText"/>
              <w:jc w:val="both"/>
              <w:cnfStyle w:val="000000100000"/>
            </w:pPr>
            <w:r w:rsidRPr="004D7B46">
              <w:lastRenderedPageBreak/>
              <w:t>0.5</w:t>
            </w:r>
          </w:p>
        </w:tc>
        <w:tc>
          <w:tcPr>
            <w:tcW w:w="2018" w:type="dxa"/>
          </w:tcPr>
          <w:p w:rsidR="00620A54" w:rsidRPr="004D7B46" w:rsidRDefault="00620A54" w:rsidP="004D7B46">
            <w:pPr>
              <w:pStyle w:val="PlainText"/>
              <w:jc w:val="both"/>
              <w:cnfStyle w:val="000000100000"/>
            </w:pPr>
            <w:r w:rsidRPr="004D7B46">
              <w:t>0.01 - 10.0</w:t>
            </w:r>
          </w:p>
        </w:tc>
        <w:tc>
          <w:tcPr>
            <w:tcW w:w="747" w:type="dxa"/>
          </w:tcPr>
          <w:p w:rsidR="00620A54" w:rsidRPr="004D7B46" w:rsidRDefault="00620A54" w:rsidP="004D7B46">
            <w:pPr>
              <w:pStyle w:val="PlainText"/>
              <w:jc w:val="both"/>
              <w:cnfStyle w:val="000000100000"/>
            </w:pPr>
            <w:r w:rsidRPr="004D7B46">
              <w:t>s</w:t>
            </w:r>
          </w:p>
        </w:tc>
        <w:tc>
          <w:tcPr>
            <w:tcW w:w="853" w:type="dxa"/>
          </w:tcPr>
          <w:p w:rsidR="00620A54" w:rsidRPr="004D7B46" w:rsidRDefault="00620A54" w:rsidP="004D7B46">
            <w:pPr>
              <w:pStyle w:val="PlainText"/>
              <w:jc w:val="both"/>
              <w:cnfStyle w:val="000000100000"/>
            </w:pPr>
          </w:p>
        </w:tc>
      </w:tr>
      <w:tr w:rsidR="00620A54" w:rsidRPr="004D7B46" w:rsidTr="00883631">
        <w:tc>
          <w:tcPr>
            <w:cnfStyle w:val="001000000000"/>
            <w:tcW w:w="1700" w:type="dxa"/>
          </w:tcPr>
          <w:p w:rsidR="00620A54" w:rsidRPr="004D7B46" w:rsidRDefault="00620A54" w:rsidP="004D7B46">
            <w:pPr>
              <w:pStyle w:val="PlainText"/>
              <w:jc w:val="both"/>
            </w:pPr>
            <w:r w:rsidRPr="004D7B46">
              <w:lastRenderedPageBreak/>
              <w:t>bdslpeffdir</w:t>
            </w:r>
          </w:p>
        </w:tc>
        <w:tc>
          <w:tcPr>
            <w:tcW w:w="1700" w:type="dxa"/>
          </w:tcPr>
          <w:p w:rsidR="00620A54" w:rsidRPr="004D7B46" w:rsidRDefault="00620A54" w:rsidP="004D7B46">
            <w:pPr>
              <w:pStyle w:val="PlainText"/>
              <w:jc w:val="both"/>
              <w:cnfStyle w:val="000000000000"/>
            </w:pPr>
            <w:r w:rsidRPr="004D7B46">
              <w:t>Modify the direction of the sediment transport based on the bed slope</w:t>
            </w:r>
          </w:p>
        </w:tc>
        <w:tc>
          <w:tcPr>
            <w:tcW w:w="1912" w:type="dxa"/>
          </w:tcPr>
          <w:p w:rsidR="00620A54" w:rsidRPr="004D7B46" w:rsidRDefault="00620A54" w:rsidP="004D7B46">
            <w:pPr>
              <w:pStyle w:val="PlainText"/>
              <w:jc w:val="both"/>
              <w:cnfStyle w:val="000000000000"/>
            </w:pPr>
            <w:r w:rsidRPr="004D7B46">
              <w:t>none</w:t>
            </w:r>
          </w:p>
        </w:tc>
        <w:tc>
          <w:tcPr>
            <w:tcW w:w="2018" w:type="dxa"/>
          </w:tcPr>
          <w:p w:rsidR="00620A54" w:rsidRPr="004D7B46" w:rsidRDefault="00620A54" w:rsidP="004D7B46">
            <w:pPr>
              <w:pStyle w:val="PlainText"/>
              <w:jc w:val="both"/>
              <w:cnfStyle w:val="000000000000"/>
            </w:pPr>
            <w:r w:rsidRPr="004D7B46">
              <w:t>none, talmon</w:t>
            </w:r>
          </w:p>
        </w:tc>
        <w:tc>
          <w:tcPr>
            <w:tcW w:w="747" w:type="dxa"/>
          </w:tcPr>
          <w:p w:rsidR="00620A54" w:rsidRPr="004D7B46" w:rsidRDefault="00620A54" w:rsidP="004D7B46">
            <w:pPr>
              <w:pStyle w:val="PlainText"/>
              <w:jc w:val="both"/>
              <w:cnfStyle w:val="000000000000"/>
            </w:pPr>
          </w:p>
        </w:tc>
        <w:tc>
          <w:tcPr>
            <w:tcW w:w="853" w:type="dxa"/>
          </w:tcPr>
          <w:p w:rsidR="00620A54" w:rsidRPr="004D7B46" w:rsidRDefault="00620A54" w:rsidP="004D7B46">
            <w:pPr>
              <w:pStyle w:val="PlainText"/>
              <w:jc w:val="both"/>
              <w:cnfStyle w:val="000000000000"/>
            </w:pPr>
          </w:p>
        </w:tc>
      </w:tr>
      <w:tr w:rsidR="00620A54" w:rsidRPr="004D7B46" w:rsidTr="00883631">
        <w:trPr>
          <w:cnfStyle w:val="000000100000"/>
        </w:trPr>
        <w:tc>
          <w:tcPr>
            <w:cnfStyle w:val="001000000000"/>
            <w:tcW w:w="1700" w:type="dxa"/>
          </w:tcPr>
          <w:p w:rsidR="00620A54" w:rsidRPr="004D7B46" w:rsidRDefault="00620A54" w:rsidP="004D7B46">
            <w:pPr>
              <w:pStyle w:val="PlainText"/>
              <w:jc w:val="both"/>
            </w:pPr>
            <w:r w:rsidRPr="004D7B46">
              <w:t>bdslpeffdirfac</w:t>
            </w:r>
          </w:p>
        </w:tc>
        <w:tc>
          <w:tcPr>
            <w:tcW w:w="1700" w:type="dxa"/>
          </w:tcPr>
          <w:p w:rsidR="00620A54" w:rsidRPr="004D7B46" w:rsidRDefault="00620A54" w:rsidP="004D7B46">
            <w:pPr>
              <w:pStyle w:val="PlainText"/>
              <w:jc w:val="both"/>
              <w:cnfStyle w:val="000000100000"/>
            </w:pPr>
            <w:r w:rsidRPr="004D7B46">
              <w:t>Calibration factor in the modification of the direction</w:t>
            </w:r>
          </w:p>
        </w:tc>
        <w:tc>
          <w:tcPr>
            <w:tcW w:w="1912" w:type="dxa"/>
          </w:tcPr>
          <w:p w:rsidR="00620A54" w:rsidRPr="004D7B46" w:rsidRDefault="00620A54" w:rsidP="004D7B46">
            <w:pPr>
              <w:pStyle w:val="PlainText"/>
              <w:jc w:val="both"/>
              <w:cnfStyle w:val="000000100000"/>
            </w:pPr>
            <w:r w:rsidRPr="004D7B46">
              <w:t>1.0</w:t>
            </w:r>
          </w:p>
        </w:tc>
        <w:tc>
          <w:tcPr>
            <w:tcW w:w="2018" w:type="dxa"/>
          </w:tcPr>
          <w:p w:rsidR="00620A54" w:rsidRPr="004D7B46" w:rsidRDefault="00620A54" w:rsidP="004D7B46">
            <w:pPr>
              <w:pStyle w:val="PlainText"/>
              <w:jc w:val="both"/>
              <w:cnfStyle w:val="000000100000"/>
            </w:pPr>
            <w:r w:rsidRPr="004D7B46">
              <w:t>0.0 - 2.0</w:t>
            </w:r>
          </w:p>
        </w:tc>
        <w:tc>
          <w:tcPr>
            <w:tcW w:w="747" w:type="dxa"/>
          </w:tcPr>
          <w:p w:rsidR="00620A54" w:rsidRPr="004D7B46" w:rsidRDefault="00620A54" w:rsidP="004D7B46">
            <w:pPr>
              <w:pStyle w:val="PlainText"/>
              <w:jc w:val="both"/>
              <w:cnfStyle w:val="000000100000"/>
            </w:pPr>
            <w:r w:rsidRPr="004D7B46">
              <w:t>-</w:t>
            </w:r>
          </w:p>
        </w:tc>
        <w:tc>
          <w:tcPr>
            <w:tcW w:w="853" w:type="dxa"/>
          </w:tcPr>
          <w:p w:rsidR="00620A54" w:rsidRPr="004D7B46" w:rsidRDefault="00620A54" w:rsidP="004D7B46">
            <w:pPr>
              <w:pStyle w:val="PlainText"/>
              <w:jc w:val="both"/>
              <w:cnfStyle w:val="000000100000"/>
            </w:pPr>
          </w:p>
        </w:tc>
      </w:tr>
      <w:tr w:rsidR="00620A54" w:rsidRPr="004D7B46" w:rsidTr="00883631">
        <w:tc>
          <w:tcPr>
            <w:cnfStyle w:val="001000000000"/>
            <w:tcW w:w="1700" w:type="dxa"/>
          </w:tcPr>
          <w:p w:rsidR="00620A54" w:rsidRPr="004D7B46" w:rsidRDefault="00620A54" w:rsidP="004D7B46">
            <w:pPr>
              <w:pStyle w:val="PlainText"/>
              <w:jc w:val="both"/>
            </w:pPr>
            <w:r w:rsidRPr="004D7B46">
              <w:t>bdslpeffini</w:t>
            </w:r>
          </w:p>
        </w:tc>
        <w:tc>
          <w:tcPr>
            <w:tcW w:w="1700" w:type="dxa"/>
          </w:tcPr>
          <w:p w:rsidR="00620A54" w:rsidRPr="004D7B46" w:rsidRDefault="00620A54" w:rsidP="004D7B46">
            <w:pPr>
              <w:pStyle w:val="PlainText"/>
              <w:jc w:val="both"/>
              <w:cnfStyle w:val="000000000000"/>
            </w:pPr>
            <w:r w:rsidRPr="004D7B46">
              <w:t>Modify the critical shields parameter based on the bed slope</w:t>
            </w:r>
          </w:p>
        </w:tc>
        <w:tc>
          <w:tcPr>
            <w:tcW w:w="1912" w:type="dxa"/>
          </w:tcPr>
          <w:p w:rsidR="00620A54" w:rsidRPr="004D7B46" w:rsidRDefault="00620A54" w:rsidP="004D7B46">
            <w:pPr>
              <w:pStyle w:val="PlainText"/>
              <w:jc w:val="both"/>
              <w:cnfStyle w:val="000000000000"/>
            </w:pPr>
            <w:r w:rsidRPr="004D7B46">
              <w:t>none</w:t>
            </w:r>
          </w:p>
        </w:tc>
        <w:tc>
          <w:tcPr>
            <w:tcW w:w="2018" w:type="dxa"/>
          </w:tcPr>
          <w:p w:rsidR="00620A54" w:rsidRPr="004D7B46" w:rsidRDefault="00620A54" w:rsidP="004D7B46">
            <w:pPr>
              <w:pStyle w:val="PlainText"/>
              <w:jc w:val="both"/>
              <w:cnfStyle w:val="000000000000"/>
            </w:pPr>
            <w:r w:rsidRPr="004D7B46">
              <w:t>none, total, bed</w:t>
            </w:r>
          </w:p>
        </w:tc>
        <w:tc>
          <w:tcPr>
            <w:tcW w:w="747" w:type="dxa"/>
          </w:tcPr>
          <w:p w:rsidR="00620A54" w:rsidRPr="004D7B46" w:rsidRDefault="00620A54" w:rsidP="004D7B46">
            <w:pPr>
              <w:pStyle w:val="PlainText"/>
              <w:jc w:val="both"/>
              <w:cnfStyle w:val="000000000000"/>
            </w:pPr>
          </w:p>
        </w:tc>
        <w:tc>
          <w:tcPr>
            <w:tcW w:w="853" w:type="dxa"/>
          </w:tcPr>
          <w:p w:rsidR="00620A54" w:rsidRPr="004D7B46" w:rsidRDefault="00620A54" w:rsidP="004D7B46">
            <w:pPr>
              <w:pStyle w:val="PlainText"/>
              <w:jc w:val="both"/>
              <w:cnfStyle w:val="000000000000"/>
            </w:pPr>
          </w:p>
        </w:tc>
      </w:tr>
      <w:tr w:rsidR="00620A54" w:rsidRPr="004D7B46" w:rsidTr="00883631">
        <w:trPr>
          <w:cnfStyle w:val="000000100000"/>
        </w:trPr>
        <w:tc>
          <w:tcPr>
            <w:cnfStyle w:val="001000000000"/>
            <w:tcW w:w="1700" w:type="dxa"/>
          </w:tcPr>
          <w:p w:rsidR="00620A54" w:rsidRPr="004D7B46" w:rsidRDefault="00620A54" w:rsidP="004D7B46">
            <w:pPr>
              <w:pStyle w:val="PlainText"/>
              <w:jc w:val="both"/>
            </w:pPr>
            <w:r w:rsidRPr="004D7B46">
              <w:t>bdslpeffmag</w:t>
            </w:r>
          </w:p>
        </w:tc>
        <w:tc>
          <w:tcPr>
            <w:tcW w:w="1700" w:type="dxa"/>
          </w:tcPr>
          <w:p w:rsidR="00620A54" w:rsidRPr="004D7B46" w:rsidRDefault="00620A54" w:rsidP="004D7B46">
            <w:pPr>
              <w:pStyle w:val="PlainText"/>
              <w:jc w:val="both"/>
              <w:cnfStyle w:val="000000100000"/>
            </w:pPr>
            <w:r w:rsidRPr="004D7B46">
              <w:t>Modify the magnitude of the sediment transport based on the bed slope, uses facsl</w:t>
            </w:r>
          </w:p>
        </w:tc>
        <w:tc>
          <w:tcPr>
            <w:tcW w:w="1912" w:type="dxa"/>
          </w:tcPr>
          <w:p w:rsidR="00620A54" w:rsidRPr="004D7B46" w:rsidRDefault="00620A54" w:rsidP="004D7B46">
            <w:pPr>
              <w:pStyle w:val="PlainText"/>
              <w:jc w:val="both"/>
              <w:cnfStyle w:val="000000100000"/>
            </w:pPr>
            <w:r w:rsidRPr="004D7B46">
              <w:t>roelvink_total</w:t>
            </w:r>
          </w:p>
        </w:tc>
        <w:tc>
          <w:tcPr>
            <w:tcW w:w="2018" w:type="dxa"/>
          </w:tcPr>
          <w:p w:rsidR="00620A54" w:rsidRPr="004D7B46" w:rsidRDefault="00620A54" w:rsidP="004D7B46">
            <w:pPr>
              <w:pStyle w:val="PlainText"/>
              <w:jc w:val="both"/>
              <w:cnfStyle w:val="000000100000"/>
            </w:pPr>
            <w:r w:rsidRPr="004D7B46">
              <w:t>none, roelvink_total, roelvink_bed, soulsby_total, soulsby_bed</w:t>
            </w:r>
          </w:p>
        </w:tc>
        <w:tc>
          <w:tcPr>
            <w:tcW w:w="747" w:type="dxa"/>
          </w:tcPr>
          <w:p w:rsidR="00620A54" w:rsidRPr="004D7B46" w:rsidRDefault="00620A54" w:rsidP="004D7B46">
            <w:pPr>
              <w:pStyle w:val="PlainText"/>
              <w:jc w:val="both"/>
              <w:cnfStyle w:val="000000100000"/>
            </w:pPr>
          </w:p>
        </w:tc>
        <w:tc>
          <w:tcPr>
            <w:tcW w:w="853" w:type="dxa"/>
          </w:tcPr>
          <w:p w:rsidR="00620A54" w:rsidRPr="004D7B46" w:rsidRDefault="00620A54" w:rsidP="004D7B46">
            <w:pPr>
              <w:pStyle w:val="PlainText"/>
              <w:jc w:val="both"/>
              <w:cnfStyle w:val="000000100000"/>
            </w:pPr>
          </w:p>
        </w:tc>
      </w:tr>
      <w:tr w:rsidR="00620A54" w:rsidRPr="004D7B46" w:rsidTr="00883631">
        <w:tc>
          <w:tcPr>
            <w:cnfStyle w:val="001000000000"/>
            <w:tcW w:w="1700" w:type="dxa"/>
          </w:tcPr>
          <w:p w:rsidR="00620A54" w:rsidRPr="004D7B46" w:rsidRDefault="00620A54" w:rsidP="004D7B46">
            <w:pPr>
              <w:pStyle w:val="PlainText"/>
              <w:jc w:val="both"/>
            </w:pPr>
            <w:r w:rsidRPr="004D7B46">
              <w:t>bed*</w:t>
            </w:r>
          </w:p>
        </w:tc>
        <w:tc>
          <w:tcPr>
            <w:tcW w:w="1700" w:type="dxa"/>
          </w:tcPr>
          <w:p w:rsidR="00620A54" w:rsidRPr="004D7B46" w:rsidRDefault="00620A54" w:rsidP="004D7B46">
            <w:pPr>
              <w:pStyle w:val="PlainText"/>
              <w:jc w:val="both"/>
              <w:cnfStyle w:val="000000000000"/>
            </w:pPr>
            <w:r w:rsidRPr="004D7B46">
              <w:t>Calibration factor for bed transports</w:t>
            </w:r>
          </w:p>
        </w:tc>
        <w:tc>
          <w:tcPr>
            <w:tcW w:w="1912" w:type="dxa"/>
          </w:tcPr>
          <w:p w:rsidR="00620A54" w:rsidRPr="004D7B46" w:rsidRDefault="00620A54" w:rsidP="004D7B46">
            <w:pPr>
              <w:pStyle w:val="PlainText"/>
              <w:jc w:val="both"/>
              <w:cnfStyle w:val="000000000000"/>
            </w:pPr>
            <w:r w:rsidRPr="004D7B46">
              <w:t>1</w:t>
            </w:r>
          </w:p>
        </w:tc>
        <w:tc>
          <w:tcPr>
            <w:tcW w:w="2018" w:type="dxa"/>
          </w:tcPr>
          <w:p w:rsidR="00620A54" w:rsidRPr="004D7B46" w:rsidRDefault="00620A54" w:rsidP="004D7B46">
            <w:pPr>
              <w:pStyle w:val="PlainText"/>
              <w:jc w:val="both"/>
              <w:cnfStyle w:val="000000000000"/>
            </w:pPr>
            <w:r w:rsidRPr="004D7B46">
              <w:t>0 - 1</w:t>
            </w:r>
          </w:p>
        </w:tc>
        <w:tc>
          <w:tcPr>
            <w:tcW w:w="747" w:type="dxa"/>
          </w:tcPr>
          <w:p w:rsidR="00620A54" w:rsidRPr="004D7B46" w:rsidRDefault="00620A54" w:rsidP="004D7B46">
            <w:pPr>
              <w:pStyle w:val="PlainText"/>
              <w:jc w:val="both"/>
              <w:cnfStyle w:val="000000000000"/>
            </w:pPr>
            <w:r w:rsidRPr="004D7B46">
              <w:t>-</w:t>
            </w:r>
          </w:p>
        </w:tc>
        <w:tc>
          <w:tcPr>
            <w:tcW w:w="853" w:type="dxa"/>
          </w:tcPr>
          <w:p w:rsidR="00620A54" w:rsidRPr="004D7B46" w:rsidRDefault="00620A54" w:rsidP="004D7B46">
            <w:pPr>
              <w:pStyle w:val="PlainText"/>
              <w:jc w:val="both"/>
              <w:cnfStyle w:val="000000000000"/>
            </w:pPr>
          </w:p>
        </w:tc>
      </w:tr>
      <w:tr w:rsidR="00620A54" w:rsidRPr="004D7B46" w:rsidTr="00883631">
        <w:trPr>
          <w:cnfStyle w:val="000000100000"/>
        </w:trPr>
        <w:tc>
          <w:tcPr>
            <w:cnfStyle w:val="001000000000"/>
            <w:tcW w:w="1700" w:type="dxa"/>
          </w:tcPr>
          <w:p w:rsidR="00620A54" w:rsidRPr="004D7B46" w:rsidRDefault="00620A54" w:rsidP="004D7B46">
            <w:pPr>
              <w:pStyle w:val="PlainText"/>
              <w:jc w:val="both"/>
            </w:pPr>
            <w:r w:rsidRPr="004D7B46">
              <w:t>betad*</w:t>
            </w:r>
          </w:p>
        </w:tc>
        <w:tc>
          <w:tcPr>
            <w:tcW w:w="1700" w:type="dxa"/>
          </w:tcPr>
          <w:p w:rsidR="00620A54" w:rsidRPr="004D7B46" w:rsidRDefault="00620A54" w:rsidP="004D7B46">
            <w:pPr>
              <w:pStyle w:val="PlainText"/>
              <w:jc w:val="both"/>
              <w:cnfStyle w:val="000000100000"/>
            </w:pPr>
            <w:r w:rsidRPr="004D7B46">
              <w:t>Dissipation parameter long wave breaking turbulence</w:t>
            </w:r>
          </w:p>
        </w:tc>
        <w:tc>
          <w:tcPr>
            <w:tcW w:w="1912" w:type="dxa"/>
          </w:tcPr>
          <w:p w:rsidR="00620A54" w:rsidRPr="004D7B46" w:rsidRDefault="00620A54" w:rsidP="004D7B46">
            <w:pPr>
              <w:pStyle w:val="PlainText"/>
              <w:jc w:val="both"/>
              <w:cnfStyle w:val="000000100000"/>
            </w:pPr>
            <w:r w:rsidRPr="004D7B46">
              <w:t>1.0</w:t>
            </w:r>
          </w:p>
        </w:tc>
        <w:tc>
          <w:tcPr>
            <w:tcW w:w="2018" w:type="dxa"/>
          </w:tcPr>
          <w:p w:rsidR="00620A54" w:rsidRPr="004D7B46" w:rsidRDefault="00620A54" w:rsidP="004D7B46">
            <w:pPr>
              <w:pStyle w:val="PlainText"/>
              <w:jc w:val="both"/>
              <w:cnfStyle w:val="000000100000"/>
            </w:pPr>
            <w:r w:rsidRPr="004D7B46">
              <w:t>0.0 - 10.0</w:t>
            </w:r>
          </w:p>
        </w:tc>
        <w:tc>
          <w:tcPr>
            <w:tcW w:w="747" w:type="dxa"/>
          </w:tcPr>
          <w:p w:rsidR="00620A54" w:rsidRPr="004D7B46" w:rsidRDefault="00620A54" w:rsidP="004D7B46">
            <w:pPr>
              <w:pStyle w:val="PlainText"/>
              <w:jc w:val="both"/>
              <w:cnfStyle w:val="000000100000"/>
            </w:pPr>
            <w:r w:rsidRPr="004D7B46">
              <w:t>-</w:t>
            </w:r>
          </w:p>
        </w:tc>
        <w:tc>
          <w:tcPr>
            <w:tcW w:w="853" w:type="dxa"/>
          </w:tcPr>
          <w:p w:rsidR="00620A54" w:rsidRPr="004D7B46" w:rsidRDefault="00620A54" w:rsidP="004D7B46">
            <w:pPr>
              <w:pStyle w:val="PlainText"/>
              <w:jc w:val="both"/>
              <w:cnfStyle w:val="000000100000"/>
            </w:pPr>
          </w:p>
        </w:tc>
      </w:tr>
      <w:tr w:rsidR="00620A54" w:rsidRPr="004D7B46" w:rsidTr="00883631">
        <w:tc>
          <w:tcPr>
            <w:cnfStyle w:val="001000000000"/>
            <w:tcW w:w="1700" w:type="dxa"/>
          </w:tcPr>
          <w:p w:rsidR="00620A54" w:rsidRPr="004D7B46" w:rsidRDefault="00620A54" w:rsidP="004D7B46">
            <w:pPr>
              <w:pStyle w:val="PlainText"/>
              <w:jc w:val="both"/>
            </w:pPr>
            <w:r w:rsidRPr="004D7B46">
              <w:t>bulk*</w:t>
            </w:r>
          </w:p>
        </w:tc>
        <w:tc>
          <w:tcPr>
            <w:tcW w:w="1700" w:type="dxa"/>
          </w:tcPr>
          <w:p w:rsidR="00620A54" w:rsidRPr="004D7B46" w:rsidRDefault="00620A54" w:rsidP="004D7B46">
            <w:pPr>
              <w:pStyle w:val="PlainText"/>
              <w:jc w:val="both"/>
              <w:cnfStyle w:val="000000000000"/>
            </w:pPr>
            <w:r w:rsidRPr="004D7B46">
              <w:t>Switch to compute bulk transport rather than bed and suspended load separately</w:t>
            </w:r>
          </w:p>
        </w:tc>
        <w:tc>
          <w:tcPr>
            <w:tcW w:w="1912" w:type="dxa"/>
          </w:tcPr>
          <w:p w:rsidR="00620A54" w:rsidRPr="004D7B46" w:rsidRDefault="00620A54" w:rsidP="004D7B46">
            <w:pPr>
              <w:pStyle w:val="PlainText"/>
              <w:jc w:val="both"/>
              <w:cnfStyle w:val="000000000000"/>
            </w:pPr>
            <w:r w:rsidRPr="004D7B46">
              <w:t>0</w:t>
            </w:r>
          </w:p>
        </w:tc>
        <w:tc>
          <w:tcPr>
            <w:tcW w:w="2018" w:type="dxa"/>
          </w:tcPr>
          <w:p w:rsidR="00620A54" w:rsidRPr="004D7B46" w:rsidRDefault="00620A54" w:rsidP="004D7B46">
            <w:pPr>
              <w:pStyle w:val="PlainText"/>
              <w:jc w:val="both"/>
              <w:cnfStyle w:val="000000000000"/>
            </w:pPr>
            <w:r w:rsidRPr="004D7B46">
              <w:t>0 - 1</w:t>
            </w:r>
          </w:p>
        </w:tc>
        <w:tc>
          <w:tcPr>
            <w:tcW w:w="747" w:type="dxa"/>
          </w:tcPr>
          <w:p w:rsidR="00620A54" w:rsidRPr="004D7B46" w:rsidRDefault="00620A54" w:rsidP="004D7B46">
            <w:pPr>
              <w:pStyle w:val="PlainText"/>
              <w:jc w:val="both"/>
              <w:cnfStyle w:val="000000000000"/>
            </w:pPr>
            <w:r w:rsidRPr="004D7B46">
              <w:t>-</w:t>
            </w:r>
          </w:p>
        </w:tc>
        <w:tc>
          <w:tcPr>
            <w:tcW w:w="853" w:type="dxa"/>
          </w:tcPr>
          <w:p w:rsidR="00620A54" w:rsidRPr="004D7B46" w:rsidRDefault="00620A54" w:rsidP="004D7B46">
            <w:pPr>
              <w:pStyle w:val="PlainText"/>
              <w:jc w:val="both"/>
              <w:cnfStyle w:val="000000000000"/>
            </w:pPr>
          </w:p>
        </w:tc>
      </w:tr>
      <w:tr w:rsidR="00620A54" w:rsidRPr="004D7B46" w:rsidTr="00883631">
        <w:trPr>
          <w:cnfStyle w:val="000000100000"/>
        </w:trPr>
        <w:tc>
          <w:tcPr>
            <w:cnfStyle w:val="001000000000"/>
            <w:tcW w:w="1700" w:type="dxa"/>
          </w:tcPr>
          <w:p w:rsidR="00620A54" w:rsidRPr="004D7B46" w:rsidRDefault="00620A54" w:rsidP="004D7B46">
            <w:pPr>
              <w:pStyle w:val="PlainText"/>
              <w:jc w:val="both"/>
            </w:pPr>
            <w:r w:rsidRPr="004D7B46">
              <w:t>dilatancy</w:t>
            </w:r>
          </w:p>
        </w:tc>
        <w:tc>
          <w:tcPr>
            <w:tcW w:w="1700" w:type="dxa"/>
          </w:tcPr>
          <w:p w:rsidR="00620A54" w:rsidRPr="004D7B46" w:rsidRDefault="00620A54" w:rsidP="004D7B46">
            <w:pPr>
              <w:pStyle w:val="PlainText"/>
              <w:jc w:val="both"/>
              <w:cnfStyle w:val="000000100000"/>
            </w:pPr>
            <w:r w:rsidRPr="004D7B46">
              <w:t xml:space="preserve">Switch to reduce critical shields </w:t>
            </w:r>
            <w:r w:rsidRPr="004D7B46">
              <w:lastRenderedPageBreak/>
              <w:t>number due dilatancy</w:t>
            </w:r>
          </w:p>
        </w:tc>
        <w:tc>
          <w:tcPr>
            <w:tcW w:w="1912" w:type="dxa"/>
          </w:tcPr>
          <w:p w:rsidR="00620A54" w:rsidRPr="004D7B46" w:rsidRDefault="00620A54" w:rsidP="004D7B46">
            <w:pPr>
              <w:pStyle w:val="PlainText"/>
              <w:jc w:val="both"/>
              <w:cnfStyle w:val="000000100000"/>
            </w:pPr>
            <w:r w:rsidRPr="004D7B46">
              <w:lastRenderedPageBreak/>
              <w:t>0</w:t>
            </w:r>
          </w:p>
        </w:tc>
        <w:tc>
          <w:tcPr>
            <w:tcW w:w="2018" w:type="dxa"/>
          </w:tcPr>
          <w:p w:rsidR="00620A54" w:rsidRPr="004D7B46" w:rsidRDefault="00620A54" w:rsidP="004D7B46">
            <w:pPr>
              <w:pStyle w:val="PlainText"/>
              <w:jc w:val="both"/>
              <w:cnfStyle w:val="000000100000"/>
            </w:pPr>
            <w:r w:rsidRPr="004D7B46">
              <w:t>0 - 1</w:t>
            </w:r>
          </w:p>
        </w:tc>
        <w:tc>
          <w:tcPr>
            <w:tcW w:w="747" w:type="dxa"/>
          </w:tcPr>
          <w:p w:rsidR="00620A54" w:rsidRPr="004D7B46" w:rsidRDefault="00620A54" w:rsidP="004D7B46">
            <w:pPr>
              <w:pStyle w:val="PlainText"/>
              <w:jc w:val="both"/>
              <w:cnfStyle w:val="000000100000"/>
            </w:pPr>
            <w:r w:rsidRPr="004D7B46">
              <w:t>-</w:t>
            </w:r>
          </w:p>
        </w:tc>
        <w:tc>
          <w:tcPr>
            <w:tcW w:w="853" w:type="dxa"/>
          </w:tcPr>
          <w:p w:rsidR="00620A54" w:rsidRPr="004D7B46" w:rsidRDefault="00620A54" w:rsidP="004D7B46">
            <w:pPr>
              <w:pStyle w:val="PlainText"/>
              <w:jc w:val="both"/>
              <w:cnfStyle w:val="000000100000"/>
            </w:pPr>
          </w:p>
        </w:tc>
      </w:tr>
      <w:tr w:rsidR="00620A54" w:rsidRPr="004D7B46" w:rsidTr="00883631">
        <w:tc>
          <w:tcPr>
            <w:cnfStyle w:val="001000000000"/>
            <w:tcW w:w="1700" w:type="dxa"/>
          </w:tcPr>
          <w:p w:rsidR="00620A54" w:rsidRPr="004D7B46" w:rsidRDefault="00620A54" w:rsidP="004D7B46">
            <w:pPr>
              <w:pStyle w:val="PlainText"/>
              <w:jc w:val="both"/>
            </w:pPr>
            <w:r w:rsidRPr="004D7B46">
              <w:lastRenderedPageBreak/>
              <w:t>facAs*</w:t>
            </w:r>
          </w:p>
        </w:tc>
        <w:tc>
          <w:tcPr>
            <w:tcW w:w="1700" w:type="dxa"/>
          </w:tcPr>
          <w:p w:rsidR="00620A54" w:rsidRPr="004D7B46" w:rsidRDefault="00620A54" w:rsidP="004D7B46">
            <w:pPr>
              <w:pStyle w:val="PlainText"/>
              <w:jc w:val="both"/>
              <w:cnfStyle w:val="000000000000"/>
            </w:pPr>
            <w:r w:rsidRPr="004D7B46">
              <w:t>Calibration factor time averaged flows due to wave asymmetry</w:t>
            </w:r>
          </w:p>
        </w:tc>
        <w:tc>
          <w:tcPr>
            <w:tcW w:w="1912" w:type="dxa"/>
          </w:tcPr>
          <w:p w:rsidR="00620A54" w:rsidRPr="004D7B46" w:rsidRDefault="00620A54" w:rsidP="004D7B46">
            <w:pPr>
              <w:pStyle w:val="PlainText"/>
              <w:jc w:val="both"/>
              <w:cnfStyle w:val="000000000000"/>
            </w:pPr>
            <w:r w:rsidRPr="004D7B46">
              <w:t>0.1</w:t>
            </w:r>
          </w:p>
        </w:tc>
        <w:tc>
          <w:tcPr>
            <w:tcW w:w="2018" w:type="dxa"/>
          </w:tcPr>
          <w:p w:rsidR="00620A54" w:rsidRPr="004D7B46" w:rsidRDefault="00620A54" w:rsidP="004D7B46">
            <w:pPr>
              <w:pStyle w:val="PlainText"/>
              <w:jc w:val="both"/>
              <w:cnfStyle w:val="000000000000"/>
            </w:pPr>
            <w:r w:rsidRPr="004D7B46">
              <w:t>0.0 - 1.0</w:t>
            </w:r>
          </w:p>
        </w:tc>
        <w:tc>
          <w:tcPr>
            <w:tcW w:w="747" w:type="dxa"/>
          </w:tcPr>
          <w:p w:rsidR="00620A54" w:rsidRPr="004D7B46" w:rsidRDefault="00620A54" w:rsidP="004D7B46">
            <w:pPr>
              <w:pStyle w:val="PlainText"/>
              <w:jc w:val="both"/>
              <w:cnfStyle w:val="000000000000"/>
            </w:pPr>
            <w:r w:rsidRPr="004D7B46">
              <w:t>-</w:t>
            </w:r>
          </w:p>
        </w:tc>
        <w:tc>
          <w:tcPr>
            <w:tcW w:w="853" w:type="dxa"/>
          </w:tcPr>
          <w:p w:rsidR="00620A54" w:rsidRPr="004D7B46" w:rsidRDefault="00620A54" w:rsidP="004D7B46">
            <w:pPr>
              <w:pStyle w:val="PlainText"/>
              <w:jc w:val="both"/>
              <w:cnfStyle w:val="000000000000"/>
            </w:pPr>
          </w:p>
        </w:tc>
      </w:tr>
      <w:tr w:rsidR="00620A54" w:rsidRPr="004D7B46" w:rsidTr="00883631">
        <w:trPr>
          <w:cnfStyle w:val="000000100000"/>
        </w:trPr>
        <w:tc>
          <w:tcPr>
            <w:cnfStyle w:val="001000000000"/>
            <w:tcW w:w="1700" w:type="dxa"/>
          </w:tcPr>
          <w:p w:rsidR="00620A54" w:rsidRPr="004D7B46" w:rsidRDefault="00620A54" w:rsidP="004D7B46">
            <w:pPr>
              <w:pStyle w:val="PlainText"/>
              <w:jc w:val="both"/>
            </w:pPr>
            <w:r w:rsidRPr="004D7B46">
              <w:t>facDc*</w:t>
            </w:r>
          </w:p>
        </w:tc>
        <w:tc>
          <w:tcPr>
            <w:tcW w:w="1700" w:type="dxa"/>
          </w:tcPr>
          <w:p w:rsidR="00620A54" w:rsidRPr="004D7B46" w:rsidRDefault="00620A54" w:rsidP="004D7B46">
            <w:pPr>
              <w:pStyle w:val="PlainText"/>
              <w:jc w:val="both"/>
              <w:cnfStyle w:val="000000100000"/>
            </w:pPr>
            <w:r w:rsidRPr="004D7B46">
              <w:t>Option to control sediment diffusion coefficient</w:t>
            </w:r>
          </w:p>
        </w:tc>
        <w:tc>
          <w:tcPr>
            <w:tcW w:w="1912" w:type="dxa"/>
          </w:tcPr>
          <w:p w:rsidR="00620A54" w:rsidRPr="004D7B46" w:rsidRDefault="00620A54" w:rsidP="004D7B46">
            <w:pPr>
              <w:pStyle w:val="PlainText"/>
              <w:jc w:val="both"/>
              <w:cnfStyle w:val="000000100000"/>
            </w:pPr>
            <w:r w:rsidRPr="004D7B46">
              <w:t>1.0</w:t>
            </w:r>
          </w:p>
        </w:tc>
        <w:tc>
          <w:tcPr>
            <w:tcW w:w="2018" w:type="dxa"/>
          </w:tcPr>
          <w:p w:rsidR="00620A54" w:rsidRPr="004D7B46" w:rsidRDefault="00620A54" w:rsidP="004D7B46">
            <w:pPr>
              <w:pStyle w:val="PlainText"/>
              <w:jc w:val="both"/>
              <w:cnfStyle w:val="000000100000"/>
            </w:pPr>
            <w:r w:rsidRPr="004D7B46">
              <w:t>0.0 - 1.0</w:t>
            </w:r>
          </w:p>
        </w:tc>
        <w:tc>
          <w:tcPr>
            <w:tcW w:w="747" w:type="dxa"/>
          </w:tcPr>
          <w:p w:rsidR="00620A54" w:rsidRPr="004D7B46" w:rsidRDefault="00620A54" w:rsidP="004D7B46">
            <w:pPr>
              <w:pStyle w:val="PlainText"/>
              <w:jc w:val="both"/>
              <w:cnfStyle w:val="000000100000"/>
            </w:pPr>
            <w:r w:rsidRPr="004D7B46">
              <w:t>-</w:t>
            </w:r>
          </w:p>
        </w:tc>
        <w:tc>
          <w:tcPr>
            <w:tcW w:w="853" w:type="dxa"/>
          </w:tcPr>
          <w:p w:rsidR="00620A54" w:rsidRPr="004D7B46" w:rsidRDefault="00620A54" w:rsidP="004D7B46">
            <w:pPr>
              <w:pStyle w:val="PlainText"/>
              <w:jc w:val="both"/>
              <w:cnfStyle w:val="000000100000"/>
            </w:pPr>
          </w:p>
        </w:tc>
      </w:tr>
      <w:tr w:rsidR="00620A54" w:rsidRPr="004D7B46" w:rsidTr="00883631">
        <w:tc>
          <w:tcPr>
            <w:cnfStyle w:val="001000000000"/>
            <w:tcW w:w="1700" w:type="dxa"/>
          </w:tcPr>
          <w:p w:rsidR="00620A54" w:rsidRPr="004D7B46" w:rsidRDefault="00620A54" w:rsidP="004D7B46">
            <w:pPr>
              <w:pStyle w:val="PlainText"/>
              <w:jc w:val="both"/>
            </w:pPr>
            <w:r w:rsidRPr="004D7B46">
              <w:t>facSk*</w:t>
            </w:r>
          </w:p>
        </w:tc>
        <w:tc>
          <w:tcPr>
            <w:tcW w:w="1700" w:type="dxa"/>
          </w:tcPr>
          <w:p w:rsidR="00620A54" w:rsidRPr="004D7B46" w:rsidRDefault="00620A54" w:rsidP="004D7B46">
            <w:pPr>
              <w:pStyle w:val="PlainText"/>
              <w:jc w:val="both"/>
              <w:cnfStyle w:val="000000000000"/>
            </w:pPr>
            <w:r w:rsidRPr="004D7B46">
              <w:t>Calibration factor time averaged flows due to wave skewness</w:t>
            </w:r>
          </w:p>
        </w:tc>
        <w:tc>
          <w:tcPr>
            <w:tcW w:w="1912" w:type="dxa"/>
          </w:tcPr>
          <w:p w:rsidR="00620A54" w:rsidRPr="004D7B46" w:rsidRDefault="00620A54" w:rsidP="004D7B46">
            <w:pPr>
              <w:pStyle w:val="PlainText"/>
              <w:jc w:val="both"/>
              <w:cnfStyle w:val="000000000000"/>
            </w:pPr>
            <w:r w:rsidRPr="004D7B46">
              <w:t>0.1</w:t>
            </w:r>
          </w:p>
        </w:tc>
        <w:tc>
          <w:tcPr>
            <w:tcW w:w="2018" w:type="dxa"/>
          </w:tcPr>
          <w:p w:rsidR="00620A54" w:rsidRPr="004D7B46" w:rsidRDefault="00620A54" w:rsidP="004D7B46">
            <w:pPr>
              <w:pStyle w:val="PlainText"/>
              <w:jc w:val="both"/>
              <w:cnfStyle w:val="000000000000"/>
            </w:pPr>
            <w:r w:rsidRPr="004D7B46">
              <w:t>0.0 - 1.0</w:t>
            </w:r>
          </w:p>
        </w:tc>
        <w:tc>
          <w:tcPr>
            <w:tcW w:w="747" w:type="dxa"/>
          </w:tcPr>
          <w:p w:rsidR="00620A54" w:rsidRPr="004D7B46" w:rsidRDefault="00620A54" w:rsidP="004D7B46">
            <w:pPr>
              <w:pStyle w:val="PlainText"/>
              <w:jc w:val="both"/>
              <w:cnfStyle w:val="000000000000"/>
            </w:pPr>
            <w:r w:rsidRPr="004D7B46">
              <w:t>-</w:t>
            </w:r>
          </w:p>
        </w:tc>
        <w:tc>
          <w:tcPr>
            <w:tcW w:w="853" w:type="dxa"/>
          </w:tcPr>
          <w:p w:rsidR="00620A54" w:rsidRPr="004D7B46" w:rsidRDefault="00620A54" w:rsidP="004D7B46">
            <w:pPr>
              <w:pStyle w:val="PlainText"/>
              <w:jc w:val="both"/>
              <w:cnfStyle w:val="000000000000"/>
            </w:pPr>
          </w:p>
        </w:tc>
      </w:tr>
      <w:tr w:rsidR="00620A54" w:rsidRPr="004D7B46" w:rsidTr="00883631">
        <w:trPr>
          <w:cnfStyle w:val="000000100000"/>
        </w:trPr>
        <w:tc>
          <w:tcPr>
            <w:cnfStyle w:val="001000000000"/>
            <w:tcW w:w="1700" w:type="dxa"/>
          </w:tcPr>
          <w:p w:rsidR="00620A54" w:rsidRPr="004D7B46" w:rsidRDefault="00620A54" w:rsidP="004D7B46">
            <w:pPr>
              <w:pStyle w:val="PlainText"/>
              <w:jc w:val="both"/>
            </w:pPr>
            <w:r w:rsidRPr="004D7B46">
              <w:t>facsl*</w:t>
            </w:r>
          </w:p>
        </w:tc>
        <w:tc>
          <w:tcPr>
            <w:tcW w:w="1700" w:type="dxa"/>
          </w:tcPr>
          <w:p w:rsidR="00620A54" w:rsidRPr="004D7B46" w:rsidRDefault="00620A54" w:rsidP="004D7B46">
            <w:pPr>
              <w:pStyle w:val="PlainText"/>
              <w:jc w:val="both"/>
              <w:cnfStyle w:val="000000100000"/>
            </w:pPr>
            <w:r w:rsidRPr="004D7B46">
              <w:t>Factor bedslope effect</w:t>
            </w:r>
          </w:p>
        </w:tc>
        <w:tc>
          <w:tcPr>
            <w:tcW w:w="1912" w:type="dxa"/>
          </w:tcPr>
          <w:p w:rsidR="00620A54" w:rsidRPr="004D7B46" w:rsidRDefault="00620A54" w:rsidP="004D7B46">
            <w:pPr>
              <w:pStyle w:val="PlainText"/>
              <w:jc w:val="both"/>
              <w:cnfStyle w:val="000000100000"/>
            </w:pPr>
            <w:r w:rsidRPr="004D7B46">
              <w:t>1.6</w:t>
            </w:r>
          </w:p>
        </w:tc>
        <w:tc>
          <w:tcPr>
            <w:tcW w:w="2018" w:type="dxa"/>
          </w:tcPr>
          <w:p w:rsidR="00620A54" w:rsidRPr="004D7B46" w:rsidRDefault="00620A54" w:rsidP="004D7B46">
            <w:pPr>
              <w:pStyle w:val="PlainText"/>
              <w:jc w:val="both"/>
              <w:cnfStyle w:val="000000100000"/>
            </w:pPr>
            <w:r w:rsidRPr="004D7B46">
              <w:t>0.0 - 1.6</w:t>
            </w:r>
          </w:p>
        </w:tc>
        <w:tc>
          <w:tcPr>
            <w:tcW w:w="747" w:type="dxa"/>
          </w:tcPr>
          <w:p w:rsidR="00620A54" w:rsidRPr="004D7B46" w:rsidRDefault="00620A54" w:rsidP="004D7B46">
            <w:pPr>
              <w:pStyle w:val="PlainText"/>
              <w:jc w:val="both"/>
              <w:cnfStyle w:val="000000100000"/>
            </w:pPr>
            <w:r w:rsidRPr="004D7B46">
              <w:t>-</w:t>
            </w:r>
          </w:p>
        </w:tc>
        <w:tc>
          <w:tcPr>
            <w:tcW w:w="853" w:type="dxa"/>
          </w:tcPr>
          <w:p w:rsidR="00620A54" w:rsidRPr="004D7B46" w:rsidRDefault="00620A54" w:rsidP="004D7B46">
            <w:pPr>
              <w:pStyle w:val="PlainText"/>
              <w:jc w:val="both"/>
              <w:cnfStyle w:val="000000100000"/>
            </w:pPr>
          </w:p>
        </w:tc>
      </w:tr>
      <w:tr w:rsidR="00620A54" w:rsidRPr="004D7B46" w:rsidTr="00883631">
        <w:tc>
          <w:tcPr>
            <w:cnfStyle w:val="001000000000"/>
            <w:tcW w:w="1700" w:type="dxa"/>
          </w:tcPr>
          <w:p w:rsidR="00620A54" w:rsidRPr="004D7B46" w:rsidRDefault="00620A54" w:rsidP="004D7B46">
            <w:pPr>
              <w:pStyle w:val="PlainText"/>
              <w:jc w:val="both"/>
            </w:pPr>
            <w:r w:rsidRPr="004D7B46">
              <w:t>facua*</w:t>
            </w:r>
          </w:p>
        </w:tc>
        <w:tc>
          <w:tcPr>
            <w:tcW w:w="1700" w:type="dxa"/>
          </w:tcPr>
          <w:p w:rsidR="00620A54" w:rsidRPr="004D7B46" w:rsidRDefault="00620A54" w:rsidP="004D7B46">
            <w:pPr>
              <w:pStyle w:val="PlainText"/>
              <w:jc w:val="both"/>
              <w:cnfStyle w:val="000000000000"/>
            </w:pPr>
            <w:r w:rsidRPr="004D7B46">
              <w:t>Calibration factor time averaged flows due to wave skewness and asymmetry</w:t>
            </w:r>
          </w:p>
        </w:tc>
        <w:tc>
          <w:tcPr>
            <w:tcW w:w="1912" w:type="dxa"/>
          </w:tcPr>
          <w:p w:rsidR="00620A54" w:rsidRPr="004D7B46" w:rsidRDefault="00620A54" w:rsidP="004D7B46">
            <w:pPr>
              <w:pStyle w:val="PlainText"/>
              <w:jc w:val="both"/>
              <w:cnfStyle w:val="000000000000"/>
            </w:pPr>
            <w:r w:rsidRPr="004D7B46">
              <w:t>0.1</w:t>
            </w:r>
          </w:p>
        </w:tc>
        <w:tc>
          <w:tcPr>
            <w:tcW w:w="2018" w:type="dxa"/>
          </w:tcPr>
          <w:p w:rsidR="00620A54" w:rsidRPr="004D7B46" w:rsidRDefault="00620A54" w:rsidP="004D7B46">
            <w:pPr>
              <w:pStyle w:val="PlainText"/>
              <w:jc w:val="both"/>
              <w:cnfStyle w:val="000000000000"/>
            </w:pPr>
            <w:r w:rsidRPr="004D7B46">
              <w:t>0.0 - 1.0</w:t>
            </w:r>
          </w:p>
        </w:tc>
        <w:tc>
          <w:tcPr>
            <w:tcW w:w="747" w:type="dxa"/>
          </w:tcPr>
          <w:p w:rsidR="00620A54" w:rsidRPr="004D7B46" w:rsidRDefault="00620A54" w:rsidP="004D7B46">
            <w:pPr>
              <w:pStyle w:val="PlainText"/>
              <w:jc w:val="both"/>
              <w:cnfStyle w:val="000000000000"/>
            </w:pPr>
            <w:r w:rsidRPr="004D7B46">
              <w:t>-</w:t>
            </w:r>
          </w:p>
        </w:tc>
        <w:tc>
          <w:tcPr>
            <w:tcW w:w="853" w:type="dxa"/>
          </w:tcPr>
          <w:p w:rsidR="00620A54" w:rsidRPr="004D7B46" w:rsidRDefault="00620A54" w:rsidP="004D7B46">
            <w:pPr>
              <w:pStyle w:val="PlainText"/>
              <w:jc w:val="both"/>
              <w:cnfStyle w:val="000000000000"/>
            </w:pPr>
          </w:p>
        </w:tc>
      </w:tr>
      <w:tr w:rsidR="00620A54" w:rsidRPr="004D7B46" w:rsidTr="00883631">
        <w:trPr>
          <w:cnfStyle w:val="000000100000"/>
        </w:trPr>
        <w:tc>
          <w:tcPr>
            <w:cnfStyle w:val="001000000000"/>
            <w:tcW w:w="1700" w:type="dxa"/>
          </w:tcPr>
          <w:p w:rsidR="00620A54" w:rsidRPr="004D7B46" w:rsidRDefault="00620A54" w:rsidP="004D7B46">
            <w:pPr>
              <w:pStyle w:val="PlainText"/>
              <w:jc w:val="both"/>
            </w:pPr>
            <w:r w:rsidRPr="004D7B46">
              <w:t>fallvelred</w:t>
            </w:r>
          </w:p>
        </w:tc>
        <w:tc>
          <w:tcPr>
            <w:tcW w:w="1700" w:type="dxa"/>
          </w:tcPr>
          <w:p w:rsidR="00620A54" w:rsidRPr="004D7B46" w:rsidRDefault="00620A54" w:rsidP="004D7B46">
            <w:pPr>
              <w:pStyle w:val="PlainText"/>
              <w:jc w:val="both"/>
              <w:cnfStyle w:val="000000100000"/>
            </w:pPr>
            <w:r w:rsidRPr="004D7B46">
              <w:t>Switch to reduce fall velocity for high concentrations</w:t>
            </w:r>
          </w:p>
        </w:tc>
        <w:tc>
          <w:tcPr>
            <w:tcW w:w="1912" w:type="dxa"/>
          </w:tcPr>
          <w:p w:rsidR="00620A54" w:rsidRPr="004D7B46" w:rsidRDefault="00620A54" w:rsidP="004D7B46">
            <w:pPr>
              <w:pStyle w:val="PlainText"/>
              <w:jc w:val="both"/>
              <w:cnfStyle w:val="000000100000"/>
            </w:pPr>
            <w:r w:rsidRPr="004D7B46">
              <w:t>0</w:t>
            </w:r>
          </w:p>
        </w:tc>
        <w:tc>
          <w:tcPr>
            <w:tcW w:w="2018" w:type="dxa"/>
          </w:tcPr>
          <w:p w:rsidR="00620A54" w:rsidRPr="004D7B46" w:rsidRDefault="00620A54" w:rsidP="004D7B46">
            <w:pPr>
              <w:pStyle w:val="PlainText"/>
              <w:jc w:val="both"/>
              <w:cnfStyle w:val="000000100000"/>
            </w:pPr>
            <w:r w:rsidRPr="004D7B46">
              <w:t>0 - 1</w:t>
            </w:r>
          </w:p>
        </w:tc>
        <w:tc>
          <w:tcPr>
            <w:tcW w:w="747" w:type="dxa"/>
          </w:tcPr>
          <w:p w:rsidR="00620A54" w:rsidRPr="004D7B46" w:rsidRDefault="00620A54" w:rsidP="004D7B46">
            <w:pPr>
              <w:pStyle w:val="PlainText"/>
              <w:jc w:val="both"/>
              <w:cnfStyle w:val="000000100000"/>
            </w:pPr>
            <w:r w:rsidRPr="004D7B46">
              <w:t>-</w:t>
            </w:r>
          </w:p>
        </w:tc>
        <w:tc>
          <w:tcPr>
            <w:tcW w:w="853" w:type="dxa"/>
          </w:tcPr>
          <w:p w:rsidR="00620A54" w:rsidRPr="004D7B46" w:rsidRDefault="00620A54" w:rsidP="004D7B46">
            <w:pPr>
              <w:pStyle w:val="PlainText"/>
              <w:jc w:val="both"/>
              <w:cnfStyle w:val="000000100000"/>
            </w:pPr>
          </w:p>
        </w:tc>
      </w:tr>
      <w:tr w:rsidR="00620A54" w:rsidRPr="004D7B46" w:rsidTr="00883631">
        <w:tc>
          <w:tcPr>
            <w:cnfStyle w:val="001000000000"/>
            <w:tcW w:w="1700" w:type="dxa"/>
          </w:tcPr>
          <w:p w:rsidR="00620A54" w:rsidRPr="004D7B46" w:rsidRDefault="00620A54" w:rsidP="004D7B46">
            <w:pPr>
              <w:pStyle w:val="PlainText"/>
              <w:jc w:val="both"/>
            </w:pPr>
            <w:r w:rsidRPr="004D7B46">
              <w:t>form</w:t>
            </w:r>
          </w:p>
        </w:tc>
        <w:tc>
          <w:tcPr>
            <w:tcW w:w="1700" w:type="dxa"/>
          </w:tcPr>
          <w:p w:rsidR="00620A54" w:rsidRPr="004D7B46" w:rsidRDefault="00620A54" w:rsidP="004D7B46">
            <w:pPr>
              <w:pStyle w:val="PlainText"/>
              <w:jc w:val="both"/>
              <w:cnfStyle w:val="000000000000"/>
            </w:pPr>
            <w:r w:rsidRPr="004D7B46">
              <w:t>Equilibrium sediment concentration formulation</w:t>
            </w:r>
          </w:p>
        </w:tc>
        <w:tc>
          <w:tcPr>
            <w:tcW w:w="1912" w:type="dxa"/>
          </w:tcPr>
          <w:p w:rsidR="00620A54" w:rsidRPr="004D7B46" w:rsidRDefault="00620A54" w:rsidP="004D7B46">
            <w:pPr>
              <w:pStyle w:val="PlainText"/>
              <w:jc w:val="both"/>
              <w:cnfStyle w:val="000000000000"/>
            </w:pPr>
            <w:r w:rsidRPr="004D7B46">
              <w:t>vanthiel_vanrijn</w:t>
            </w:r>
          </w:p>
        </w:tc>
        <w:tc>
          <w:tcPr>
            <w:tcW w:w="2018" w:type="dxa"/>
          </w:tcPr>
          <w:p w:rsidR="00620A54" w:rsidRPr="004D7B46" w:rsidRDefault="00620A54" w:rsidP="004D7B46">
            <w:pPr>
              <w:pStyle w:val="PlainText"/>
              <w:jc w:val="both"/>
              <w:cnfStyle w:val="000000000000"/>
            </w:pPr>
            <w:r w:rsidRPr="004D7B46">
              <w:t>soulsby_vanrijn, vanthiel_vanrijn</w:t>
            </w:r>
          </w:p>
        </w:tc>
        <w:tc>
          <w:tcPr>
            <w:tcW w:w="747" w:type="dxa"/>
          </w:tcPr>
          <w:p w:rsidR="00620A54" w:rsidRPr="004D7B46" w:rsidRDefault="00620A54" w:rsidP="004D7B46">
            <w:pPr>
              <w:pStyle w:val="PlainText"/>
              <w:jc w:val="both"/>
              <w:cnfStyle w:val="000000000000"/>
            </w:pPr>
          </w:p>
        </w:tc>
        <w:tc>
          <w:tcPr>
            <w:tcW w:w="853" w:type="dxa"/>
          </w:tcPr>
          <w:p w:rsidR="00620A54" w:rsidRPr="004D7B46" w:rsidRDefault="00620A54" w:rsidP="004D7B46">
            <w:pPr>
              <w:pStyle w:val="PlainText"/>
              <w:jc w:val="both"/>
              <w:cnfStyle w:val="000000000000"/>
            </w:pPr>
          </w:p>
        </w:tc>
      </w:tr>
      <w:tr w:rsidR="00620A54" w:rsidRPr="004D7B46" w:rsidTr="00883631">
        <w:trPr>
          <w:cnfStyle w:val="000000100000"/>
        </w:trPr>
        <w:tc>
          <w:tcPr>
            <w:cnfStyle w:val="001000000000"/>
            <w:tcW w:w="1700" w:type="dxa"/>
          </w:tcPr>
          <w:p w:rsidR="00620A54" w:rsidRPr="004D7B46" w:rsidRDefault="00620A54" w:rsidP="004D7B46">
            <w:pPr>
              <w:pStyle w:val="PlainText"/>
              <w:jc w:val="both"/>
            </w:pPr>
            <w:r w:rsidRPr="004D7B46">
              <w:t>jetfac*</w:t>
            </w:r>
          </w:p>
        </w:tc>
        <w:tc>
          <w:tcPr>
            <w:tcW w:w="1700" w:type="dxa"/>
          </w:tcPr>
          <w:p w:rsidR="00620A54" w:rsidRPr="004D7B46" w:rsidRDefault="00620A54" w:rsidP="004D7B46">
            <w:pPr>
              <w:pStyle w:val="PlainText"/>
              <w:jc w:val="both"/>
              <w:cnfStyle w:val="000000100000"/>
            </w:pPr>
            <w:r w:rsidRPr="004D7B46">
              <w:t>Option to mimic turbulence production near revetments</w:t>
            </w:r>
          </w:p>
        </w:tc>
        <w:tc>
          <w:tcPr>
            <w:tcW w:w="1912" w:type="dxa"/>
          </w:tcPr>
          <w:p w:rsidR="00620A54" w:rsidRPr="004D7B46" w:rsidRDefault="00620A54" w:rsidP="004D7B46">
            <w:pPr>
              <w:pStyle w:val="PlainText"/>
              <w:jc w:val="both"/>
              <w:cnfStyle w:val="000000100000"/>
            </w:pPr>
            <w:r w:rsidRPr="004D7B46">
              <w:t>0.0</w:t>
            </w:r>
          </w:p>
        </w:tc>
        <w:tc>
          <w:tcPr>
            <w:tcW w:w="2018" w:type="dxa"/>
          </w:tcPr>
          <w:p w:rsidR="00620A54" w:rsidRPr="004D7B46" w:rsidRDefault="00620A54" w:rsidP="004D7B46">
            <w:pPr>
              <w:pStyle w:val="PlainText"/>
              <w:jc w:val="both"/>
              <w:cnfStyle w:val="000000100000"/>
            </w:pPr>
            <w:r w:rsidRPr="004D7B46">
              <w:t>0.0 - 1.0</w:t>
            </w:r>
          </w:p>
        </w:tc>
        <w:tc>
          <w:tcPr>
            <w:tcW w:w="747" w:type="dxa"/>
          </w:tcPr>
          <w:p w:rsidR="00620A54" w:rsidRPr="004D7B46" w:rsidRDefault="00620A54" w:rsidP="004D7B46">
            <w:pPr>
              <w:pStyle w:val="PlainText"/>
              <w:jc w:val="both"/>
              <w:cnfStyle w:val="000000100000"/>
            </w:pPr>
            <w:r w:rsidRPr="004D7B46">
              <w:t>-</w:t>
            </w:r>
          </w:p>
        </w:tc>
        <w:tc>
          <w:tcPr>
            <w:tcW w:w="853" w:type="dxa"/>
          </w:tcPr>
          <w:p w:rsidR="00620A54" w:rsidRPr="004D7B46" w:rsidRDefault="00620A54" w:rsidP="004D7B46">
            <w:pPr>
              <w:pStyle w:val="PlainText"/>
              <w:jc w:val="both"/>
              <w:cnfStyle w:val="000000100000"/>
            </w:pPr>
          </w:p>
        </w:tc>
      </w:tr>
      <w:tr w:rsidR="00620A54" w:rsidRPr="004D7B46" w:rsidTr="00883631">
        <w:tc>
          <w:tcPr>
            <w:cnfStyle w:val="001000000000"/>
            <w:tcW w:w="1700" w:type="dxa"/>
          </w:tcPr>
          <w:p w:rsidR="00620A54" w:rsidRPr="004D7B46" w:rsidRDefault="00620A54" w:rsidP="004D7B46">
            <w:pPr>
              <w:pStyle w:val="PlainText"/>
              <w:jc w:val="both"/>
            </w:pPr>
            <w:r w:rsidRPr="004D7B46">
              <w:t>lws*</w:t>
            </w:r>
          </w:p>
        </w:tc>
        <w:tc>
          <w:tcPr>
            <w:tcW w:w="1700" w:type="dxa"/>
          </w:tcPr>
          <w:p w:rsidR="00620A54" w:rsidRPr="004D7B46" w:rsidRDefault="00620A54" w:rsidP="004D7B46">
            <w:pPr>
              <w:pStyle w:val="PlainText"/>
              <w:jc w:val="both"/>
              <w:cnfStyle w:val="000000000000"/>
            </w:pPr>
            <w:r w:rsidRPr="004D7B46">
              <w:t>Switch to enable long wave stirring</w:t>
            </w:r>
          </w:p>
        </w:tc>
        <w:tc>
          <w:tcPr>
            <w:tcW w:w="1912" w:type="dxa"/>
          </w:tcPr>
          <w:p w:rsidR="00620A54" w:rsidRPr="004D7B46" w:rsidRDefault="00620A54" w:rsidP="004D7B46">
            <w:pPr>
              <w:pStyle w:val="PlainText"/>
              <w:jc w:val="both"/>
              <w:cnfStyle w:val="000000000000"/>
            </w:pPr>
            <w:r w:rsidRPr="004D7B46">
              <w:t>1</w:t>
            </w:r>
          </w:p>
        </w:tc>
        <w:tc>
          <w:tcPr>
            <w:tcW w:w="2018" w:type="dxa"/>
          </w:tcPr>
          <w:p w:rsidR="00620A54" w:rsidRPr="004D7B46" w:rsidRDefault="00620A54" w:rsidP="004D7B46">
            <w:pPr>
              <w:pStyle w:val="PlainText"/>
              <w:jc w:val="both"/>
              <w:cnfStyle w:val="000000000000"/>
            </w:pPr>
            <w:r w:rsidRPr="004D7B46">
              <w:t>0 - 1</w:t>
            </w:r>
          </w:p>
        </w:tc>
        <w:tc>
          <w:tcPr>
            <w:tcW w:w="747" w:type="dxa"/>
          </w:tcPr>
          <w:p w:rsidR="00620A54" w:rsidRPr="004D7B46" w:rsidRDefault="00620A54" w:rsidP="004D7B46">
            <w:pPr>
              <w:pStyle w:val="PlainText"/>
              <w:jc w:val="both"/>
              <w:cnfStyle w:val="000000000000"/>
            </w:pPr>
            <w:r w:rsidRPr="004D7B46">
              <w:t>-</w:t>
            </w:r>
          </w:p>
        </w:tc>
        <w:tc>
          <w:tcPr>
            <w:tcW w:w="853" w:type="dxa"/>
          </w:tcPr>
          <w:p w:rsidR="00620A54" w:rsidRPr="004D7B46" w:rsidRDefault="00620A54" w:rsidP="004D7B46">
            <w:pPr>
              <w:pStyle w:val="PlainText"/>
              <w:jc w:val="both"/>
              <w:cnfStyle w:val="000000000000"/>
            </w:pPr>
          </w:p>
        </w:tc>
      </w:tr>
      <w:tr w:rsidR="00620A54" w:rsidRPr="004D7B46" w:rsidTr="00883631">
        <w:trPr>
          <w:cnfStyle w:val="000000100000"/>
        </w:trPr>
        <w:tc>
          <w:tcPr>
            <w:cnfStyle w:val="001000000000"/>
            <w:tcW w:w="1700" w:type="dxa"/>
          </w:tcPr>
          <w:p w:rsidR="00620A54" w:rsidRPr="004D7B46" w:rsidRDefault="00620A54" w:rsidP="004D7B46">
            <w:pPr>
              <w:pStyle w:val="PlainText"/>
              <w:jc w:val="both"/>
            </w:pPr>
            <w:r w:rsidRPr="004D7B46">
              <w:t>lwt*</w:t>
            </w:r>
          </w:p>
        </w:tc>
        <w:tc>
          <w:tcPr>
            <w:tcW w:w="1700" w:type="dxa"/>
          </w:tcPr>
          <w:p w:rsidR="00620A54" w:rsidRPr="004D7B46" w:rsidRDefault="00620A54" w:rsidP="004D7B46">
            <w:pPr>
              <w:pStyle w:val="PlainText"/>
              <w:jc w:val="both"/>
              <w:cnfStyle w:val="000000100000"/>
            </w:pPr>
            <w:r w:rsidRPr="004D7B46">
              <w:t xml:space="preserve">Switch to enable long </w:t>
            </w:r>
            <w:r w:rsidRPr="004D7B46">
              <w:lastRenderedPageBreak/>
              <w:t>wave turbulence</w:t>
            </w:r>
          </w:p>
        </w:tc>
        <w:tc>
          <w:tcPr>
            <w:tcW w:w="1912" w:type="dxa"/>
          </w:tcPr>
          <w:p w:rsidR="00620A54" w:rsidRPr="004D7B46" w:rsidRDefault="00620A54" w:rsidP="004D7B46">
            <w:pPr>
              <w:pStyle w:val="PlainText"/>
              <w:jc w:val="both"/>
              <w:cnfStyle w:val="000000100000"/>
            </w:pPr>
            <w:r w:rsidRPr="004D7B46">
              <w:lastRenderedPageBreak/>
              <w:t>0</w:t>
            </w:r>
          </w:p>
        </w:tc>
        <w:tc>
          <w:tcPr>
            <w:tcW w:w="2018" w:type="dxa"/>
          </w:tcPr>
          <w:p w:rsidR="00620A54" w:rsidRPr="004D7B46" w:rsidRDefault="00620A54" w:rsidP="004D7B46">
            <w:pPr>
              <w:pStyle w:val="PlainText"/>
              <w:jc w:val="both"/>
              <w:cnfStyle w:val="000000100000"/>
            </w:pPr>
            <w:r w:rsidRPr="004D7B46">
              <w:t>0 - 1</w:t>
            </w:r>
          </w:p>
        </w:tc>
        <w:tc>
          <w:tcPr>
            <w:tcW w:w="747" w:type="dxa"/>
          </w:tcPr>
          <w:p w:rsidR="00620A54" w:rsidRPr="004D7B46" w:rsidRDefault="00620A54" w:rsidP="004D7B46">
            <w:pPr>
              <w:pStyle w:val="PlainText"/>
              <w:jc w:val="both"/>
              <w:cnfStyle w:val="000000100000"/>
            </w:pPr>
            <w:r w:rsidRPr="004D7B46">
              <w:t>-</w:t>
            </w:r>
          </w:p>
        </w:tc>
        <w:tc>
          <w:tcPr>
            <w:tcW w:w="853" w:type="dxa"/>
          </w:tcPr>
          <w:p w:rsidR="00620A54" w:rsidRPr="004D7B46" w:rsidRDefault="00620A54" w:rsidP="004D7B46">
            <w:pPr>
              <w:pStyle w:val="PlainText"/>
              <w:jc w:val="both"/>
              <w:cnfStyle w:val="000000100000"/>
            </w:pPr>
          </w:p>
        </w:tc>
      </w:tr>
      <w:tr w:rsidR="00620A54" w:rsidRPr="004D7B46" w:rsidTr="00883631">
        <w:tc>
          <w:tcPr>
            <w:cnfStyle w:val="001000000000"/>
            <w:tcW w:w="1700" w:type="dxa"/>
          </w:tcPr>
          <w:p w:rsidR="00620A54" w:rsidRPr="004D7B46" w:rsidRDefault="00620A54" w:rsidP="004D7B46">
            <w:pPr>
              <w:pStyle w:val="PlainText"/>
              <w:jc w:val="both"/>
            </w:pPr>
            <w:r w:rsidRPr="004D7B46">
              <w:lastRenderedPageBreak/>
              <w:t>pormax</w:t>
            </w:r>
          </w:p>
        </w:tc>
        <w:tc>
          <w:tcPr>
            <w:tcW w:w="1700" w:type="dxa"/>
          </w:tcPr>
          <w:p w:rsidR="00620A54" w:rsidRPr="004D7B46" w:rsidRDefault="00620A54" w:rsidP="004D7B46">
            <w:pPr>
              <w:pStyle w:val="PlainText"/>
              <w:jc w:val="both"/>
              <w:cnfStyle w:val="000000000000"/>
            </w:pPr>
            <w:r w:rsidRPr="004D7B46">
              <w:t>Max porosity used in the experession of Van Rhee</w:t>
            </w:r>
          </w:p>
        </w:tc>
        <w:tc>
          <w:tcPr>
            <w:tcW w:w="1912" w:type="dxa"/>
          </w:tcPr>
          <w:p w:rsidR="00620A54" w:rsidRPr="004D7B46" w:rsidRDefault="00620A54" w:rsidP="004D7B46">
            <w:pPr>
              <w:pStyle w:val="PlainText"/>
              <w:jc w:val="both"/>
              <w:cnfStyle w:val="000000000000"/>
            </w:pPr>
            <w:r w:rsidRPr="004D7B46">
              <w:t>0.5</w:t>
            </w:r>
          </w:p>
        </w:tc>
        <w:tc>
          <w:tcPr>
            <w:tcW w:w="2018" w:type="dxa"/>
          </w:tcPr>
          <w:p w:rsidR="00620A54" w:rsidRPr="004D7B46" w:rsidRDefault="00620A54" w:rsidP="004D7B46">
            <w:pPr>
              <w:pStyle w:val="PlainText"/>
              <w:jc w:val="both"/>
              <w:cnfStyle w:val="000000000000"/>
            </w:pPr>
            <w:r w:rsidRPr="004D7B46">
              <w:t>0.3 - 0.6</w:t>
            </w:r>
          </w:p>
        </w:tc>
        <w:tc>
          <w:tcPr>
            <w:tcW w:w="747" w:type="dxa"/>
          </w:tcPr>
          <w:p w:rsidR="00620A54" w:rsidRPr="004D7B46" w:rsidRDefault="00620A54" w:rsidP="004D7B46">
            <w:pPr>
              <w:pStyle w:val="PlainText"/>
              <w:jc w:val="both"/>
              <w:cnfStyle w:val="000000000000"/>
            </w:pPr>
            <w:r w:rsidRPr="004D7B46">
              <w:t>-</w:t>
            </w:r>
          </w:p>
        </w:tc>
        <w:tc>
          <w:tcPr>
            <w:tcW w:w="853" w:type="dxa"/>
          </w:tcPr>
          <w:p w:rsidR="00620A54" w:rsidRPr="004D7B46" w:rsidRDefault="00620A54" w:rsidP="004D7B46">
            <w:pPr>
              <w:pStyle w:val="PlainText"/>
              <w:jc w:val="both"/>
              <w:cnfStyle w:val="000000000000"/>
            </w:pPr>
          </w:p>
        </w:tc>
      </w:tr>
      <w:tr w:rsidR="00620A54" w:rsidRPr="004D7B46" w:rsidTr="00883631">
        <w:trPr>
          <w:cnfStyle w:val="000000100000"/>
        </w:trPr>
        <w:tc>
          <w:tcPr>
            <w:cnfStyle w:val="001000000000"/>
            <w:tcW w:w="1700" w:type="dxa"/>
          </w:tcPr>
          <w:p w:rsidR="00620A54" w:rsidRPr="004D7B46" w:rsidRDefault="00620A54" w:rsidP="004D7B46">
            <w:pPr>
              <w:pStyle w:val="PlainText"/>
              <w:jc w:val="both"/>
            </w:pPr>
            <w:r w:rsidRPr="004D7B46">
              <w:t>reposeangle</w:t>
            </w:r>
          </w:p>
        </w:tc>
        <w:tc>
          <w:tcPr>
            <w:tcW w:w="1700" w:type="dxa"/>
          </w:tcPr>
          <w:p w:rsidR="00620A54" w:rsidRPr="004D7B46" w:rsidRDefault="00620A54" w:rsidP="004D7B46">
            <w:pPr>
              <w:pStyle w:val="PlainText"/>
              <w:jc w:val="both"/>
              <w:cnfStyle w:val="000000100000"/>
            </w:pPr>
            <w:r w:rsidRPr="004D7B46">
              <w:t>Angle of internal friction</w:t>
            </w:r>
          </w:p>
        </w:tc>
        <w:tc>
          <w:tcPr>
            <w:tcW w:w="1912" w:type="dxa"/>
          </w:tcPr>
          <w:p w:rsidR="00620A54" w:rsidRPr="004D7B46" w:rsidRDefault="00620A54" w:rsidP="004D7B46">
            <w:pPr>
              <w:pStyle w:val="PlainText"/>
              <w:jc w:val="both"/>
              <w:cnfStyle w:val="000000100000"/>
            </w:pPr>
            <w:r w:rsidRPr="004D7B46">
              <w:t>30.0</w:t>
            </w:r>
          </w:p>
        </w:tc>
        <w:tc>
          <w:tcPr>
            <w:tcW w:w="2018" w:type="dxa"/>
          </w:tcPr>
          <w:p w:rsidR="00620A54" w:rsidRPr="004D7B46" w:rsidRDefault="00620A54" w:rsidP="004D7B46">
            <w:pPr>
              <w:pStyle w:val="PlainText"/>
              <w:jc w:val="both"/>
              <w:cnfStyle w:val="000000100000"/>
            </w:pPr>
            <w:r w:rsidRPr="004D7B46">
              <w:t>0.0 - 45.0</w:t>
            </w:r>
          </w:p>
        </w:tc>
        <w:tc>
          <w:tcPr>
            <w:tcW w:w="747" w:type="dxa"/>
          </w:tcPr>
          <w:p w:rsidR="00620A54" w:rsidRPr="004D7B46" w:rsidRDefault="00620A54" w:rsidP="004D7B46">
            <w:pPr>
              <w:pStyle w:val="PlainText"/>
              <w:jc w:val="both"/>
              <w:cnfStyle w:val="000000100000"/>
            </w:pPr>
            <w:r w:rsidRPr="004D7B46">
              <w:t>deg</w:t>
            </w:r>
          </w:p>
        </w:tc>
        <w:tc>
          <w:tcPr>
            <w:tcW w:w="853" w:type="dxa"/>
          </w:tcPr>
          <w:p w:rsidR="00620A54" w:rsidRPr="004D7B46" w:rsidRDefault="00620A54" w:rsidP="004D7B46">
            <w:pPr>
              <w:pStyle w:val="PlainText"/>
              <w:jc w:val="both"/>
              <w:cnfStyle w:val="000000100000"/>
            </w:pPr>
          </w:p>
        </w:tc>
      </w:tr>
      <w:tr w:rsidR="00620A54" w:rsidRPr="004D7B46" w:rsidTr="00883631">
        <w:tc>
          <w:tcPr>
            <w:cnfStyle w:val="001000000000"/>
            <w:tcW w:w="1700" w:type="dxa"/>
          </w:tcPr>
          <w:p w:rsidR="00620A54" w:rsidRPr="004D7B46" w:rsidRDefault="00620A54" w:rsidP="004D7B46">
            <w:pPr>
              <w:pStyle w:val="PlainText"/>
              <w:jc w:val="both"/>
            </w:pPr>
            <w:r w:rsidRPr="004D7B46">
              <w:t>rheeA</w:t>
            </w:r>
          </w:p>
        </w:tc>
        <w:tc>
          <w:tcPr>
            <w:tcW w:w="1700" w:type="dxa"/>
          </w:tcPr>
          <w:p w:rsidR="00620A54" w:rsidRPr="004D7B46" w:rsidRDefault="00620A54" w:rsidP="004D7B46">
            <w:pPr>
              <w:pStyle w:val="PlainText"/>
              <w:jc w:val="both"/>
              <w:cnfStyle w:val="000000000000"/>
            </w:pPr>
            <w:r w:rsidRPr="004D7B46">
              <w:t xml:space="preserve">A parameter in the Van Rhee expression </w:t>
            </w:r>
          </w:p>
        </w:tc>
        <w:tc>
          <w:tcPr>
            <w:tcW w:w="1912" w:type="dxa"/>
          </w:tcPr>
          <w:p w:rsidR="00620A54" w:rsidRPr="004D7B46" w:rsidRDefault="00620A54" w:rsidP="004D7B46">
            <w:pPr>
              <w:pStyle w:val="PlainText"/>
              <w:jc w:val="both"/>
              <w:cnfStyle w:val="000000000000"/>
            </w:pPr>
            <w:r w:rsidRPr="004D7B46">
              <w:t>0.75</w:t>
            </w:r>
          </w:p>
        </w:tc>
        <w:tc>
          <w:tcPr>
            <w:tcW w:w="2018" w:type="dxa"/>
          </w:tcPr>
          <w:p w:rsidR="00620A54" w:rsidRPr="004D7B46" w:rsidRDefault="00620A54" w:rsidP="004D7B46">
            <w:pPr>
              <w:pStyle w:val="PlainText"/>
              <w:jc w:val="both"/>
              <w:cnfStyle w:val="000000000000"/>
            </w:pPr>
            <w:r w:rsidRPr="004D7B46">
              <w:t>0.75 - 2.0</w:t>
            </w:r>
          </w:p>
        </w:tc>
        <w:tc>
          <w:tcPr>
            <w:tcW w:w="747" w:type="dxa"/>
          </w:tcPr>
          <w:p w:rsidR="00620A54" w:rsidRPr="004D7B46" w:rsidRDefault="00620A54" w:rsidP="004D7B46">
            <w:pPr>
              <w:pStyle w:val="PlainText"/>
              <w:jc w:val="both"/>
              <w:cnfStyle w:val="000000000000"/>
            </w:pPr>
            <w:r w:rsidRPr="004D7B46">
              <w:t>-</w:t>
            </w:r>
          </w:p>
        </w:tc>
        <w:tc>
          <w:tcPr>
            <w:tcW w:w="853" w:type="dxa"/>
          </w:tcPr>
          <w:p w:rsidR="00620A54" w:rsidRPr="004D7B46" w:rsidRDefault="00620A54" w:rsidP="004D7B46">
            <w:pPr>
              <w:pStyle w:val="PlainText"/>
              <w:jc w:val="both"/>
              <w:cnfStyle w:val="000000000000"/>
            </w:pPr>
          </w:p>
        </w:tc>
      </w:tr>
      <w:tr w:rsidR="00620A54" w:rsidRPr="004D7B46" w:rsidTr="00883631">
        <w:trPr>
          <w:cnfStyle w:val="000000100000"/>
        </w:trPr>
        <w:tc>
          <w:tcPr>
            <w:cnfStyle w:val="001000000000"/>
            <w:tcW w:w="1700" w:type="dxa"/>
          </w:tcPr>
          <w:p w:rsidR="00620A54" w:rsidRPr="004D7B46" w:rsidRDefault="00620A54" w:rsidP="004D7B46">
            <w:pPr>
              <w:pStyle w:val="PlainText"/>
              <w:jc w:val="both"/>
            </w:pPr>
            <w:r w:rsidRPr="004D7B46">
              <w:t>smax*</w:t>
            </w:r>
          </w:p>
        </w:tc>
        <w:tc>
          <w:tcPr>
            <w:tcW w:w="1700" w:type="dxa"/>
          </w:tcPr>
          <w:p w:rsidR="00620A54" w:rsidRPr="004D7B46" w:rsidRDefault="00620A54" w:rsidP="004D7B46">
            <w:pPr>
              <w:pStyle w:val="PlainText"/>
              <w:jc w:val="both"/>
              <w:cnfStyle w:val="000000100000"/>
            </w:pPr>
            <w:r w:rsidRPr="004D7B46">
              <w:t>Maximum Shields parameter for equillibrium sediment concentration acc. Diane Foster</w:t>
            </w:r>
          </w:p>
        </w:tc>
        <w:tc>
          <w:tcPr>
            <w:tcW w:w="1912" w:type="dxa"/>
          </w:tcPr>
          <w:p w:rsidR="00620A54" w:rsidRPr="004D7B46" w:rsidRDefault="00620A54" w:rsidP="004D7B46">
            <w:pPr>
              <w:pStyle w:val="PlainText"/>
              <w:jc w:val="both"/>
              <w:cnfStyle w:val="000000100000"/>
            </w:pPr>
            <w:r w:rsidRPr="004D7B46">
              <w:t>-1.0</w:t>
            </w:r>
          </w:p>
        </w:tc>
        <w:tc>
          <w:tcPr>
            <w:tcW w:w="2018" w:type="dxa"/>
          </w:tcPr>
          <w:p w:rsidR="00620A54" w:rsidRPr="004D7B46" w:rsidRDefault="00620A54" w:rsidP="004D7B46">
            <w:pPr>
              <w:pStyle w:val="PlainText"/>
              <w:jc w:val="both"/>
              <w:cnfStyle w:val="000000100000"/>
            </w:pPr>
            <w:r w:rsidRPr="004D7B46">
              <w:t>-1.0 - 3.0</w:t>
            </w:r>
          </w:p>
        </w:tc>
        <w:tc>
          <w:tcPr>
            <w:tcW w:w="747" w:type="dxa"/>
          </w:tcPr>
          <w:p w:rsidR="00620A54" w:rsidRPr="004D7B46" w:rsidRDefault="00620A54" w:rsidP="004D7B46">
            <w:pPr>
              <w:pStyle w:val="PlainText"/>
              <w:jc w:val="both"/>
              <w:cnfStyle w:val="000000100000"/>
            </w:pPr>
            <w:r w:rsidRPr="004D7B46">
              <w:t>-</w:t>
            </w:r>
          </w:p>
        </w:tc>
        <w:tc>
          <w:tcPr>
            <w:tcW w:w="853" w:type="dxa"/>
          </w:tcPr>
          <w:p w:rsidR="00620A54" w:rsidRPr="004D7B46" w:rsidRDefault="00620A54" w:rsidP="004D7B46">
            <w:pPr>
              <w:pStyle w:val="PlainText"/>
              <w:jc w:val="both"/>
              <w:cnfStyle w:val="000000100000"/>
            </w:pPr>
          </w:p>
        </w:tc>
      </w:tr>
      <w:tr w:rsidR="00620A54" w:rsidRPr="004D7B46" w:rsidTr="00883631">
        <w:tc>
          <w:tcPr>
            <w:cnfStyle w:val="001000000000"/>
            <w:tcW w:w="1700" w:type="dxa"/>
          </w:tcPr>
          <w:p w:rsidR="00620A54" w:rsidRPr="004D7B46" w:rsidRDefault="00620A54" w:rsidP="004D7B46">
            <w:pPr>
              <w:pStyle w:val="PlainText"/>
              <w:jc w:val="both"/>
            </w:pPr>
            <w:r w:rsidRPr="004D7B46">
              <w:t>sus*</w:t>
            </w:r>
          </w:p>
        </w:tc>
        <w:tc>
          <w:tcPr>
            <w:tcW w:w="1700" w:type="dxa"/>
          </w:tcPr>
          <w:p w:rsidR="00620A54" w:rsidRPr="004D7B46" w:rsidRDefault="00620A54" w:rsidP="004D7B46">
            <w:pPr>
              <w:pStyle w:val="PlainText"/>
              <w:jc w:val="both"/>
              <w:cnfStyle w:val="000000000000"/>
            </w:pPr>
            <w:r w:rsidRPr="004D7B46">
              <w:t>Calibration factor for suspensions transports</w:t>
            </w:r>
          </w:p>
        </w:tc>
        <w:tc>
          <w:tcPr>
            <w:tcW w:w="1912" w:type="dxa"/>
          </w:tcPr>
          <w:p w:rsidR="00620A54" w:rsidRPr="004D7B46" w:rsidRDefault="00620A54" w:rsidP="004D7B46">
            <w:pPr>
              <w:pStyle w:val="PlainText"/>
              <w:jc w:val="both"/>
              <w:cnfStyle w:val="000000000000"/>
            </w:pPr>
            <w:r w:rsidRPr="004D7B46">
              <w:t>1</w:t>
            </w:r>
          </w:p>
        </w:tc>
        <w:tc>
          <w:tcPr>
            <w:tcW w:w="2018" w:type="dxa"/>
          </w:tcPr>
          <w:p w:rsidR="00620A54" w:rsidRPr="004D7B46" w:rsidRDefault="00620A54" w:rsidP="004D7B46">
            <w:pPr>
              <w:pStyle w:val="PlainText"/>
              <w:jc w:val="both"/>
              <w:cnfStyle w:val="000000000000"/>
            </w:pPr>
            <w:r w:rsidRPr="004D7B46">
              <w:t>0 - 1</w:t>
            </w:r>
          </w:p>
        </w:tc>
        <w:tc>
          <w:tcPr>
            <w:tcW w:w="747" w:type="dxa"/>
          </w:tcPr>
          <w:p w:rsidR="00620A54" w:rsidRPr="004D7B46" w:rsidRDefault="00620A54" w:rsidP="004D7B46">
            <w:pPr>
              <w:pStyle w:val="PlainText"/>
              <w:jc w:val="both"/>
              <w:cnfStyle w:val="000000000000"/>
            </w:pPr>
            <w:r w:rsidRPr="004D7B46">
              <w:t>-</w:t>
            </w:r>
          </w:p>
        </w:tc>
        <w:tc>
          <w:tcPr>
            <w:tcW w:w="853" w:type="dxa"/>
          </w:tcPr>
          <w:p w:rsidR="00620A54" w:rsidRPr="004D7B46" w:rsidRDefault="00620A54" w:rsidP="004D7B46">
            <w:pPr>
              <w:pStyle w:val="PlainText"/>
              <w:jc w:val="both"/>
              <w:cnfStyle w:val="000000000000"/>
            </w:pPr>
          </w:p>
        </w:tc>
      </w:tr>
      <w:tr w:rsidR="00620A54" w:rsidRPr="004D7B46" w:rsidTr="00883631">
        <w:trPr>
          <w:cnfStyle w:val="000000100000"/>
        </w:trPr>
        <w:tc>
          <w:tcPr>
            <w:cnfStyle w:val="001000000000"/>
            <w:tcW w:w="1700" w:type="dxa"/>
          </w:tcPr>
          <w:p w:rsidR="00620A54" w:rsidRPr="004D7B46" w:rsidRDefault="00620A54" w:rsidP="004D7B46">
            <w:pPr>
              <w:pStyle w:val="PlainText"/>
              <w:jc w:val="both"/>
            </w:pPr>
            <w:r w:rsidRPr="004D7B46">
              <w:t>sws*</w:t>
            </w:r>
          </w:p>
        </w:tc>
        <w:tc>
          <w:tcPr>
            <w:tcW w:w="1700" w:type="dxa"/>
          </w:tcPr>
          <w:p w:rsidR="00620A54" w:rsidRPr="004D7B46" w:rsidRDefault="00620A54" w:rsidP="004D7B46">
            <w:pPr>
              <w:pStyle w:val="PlainText"/>
              <w:jc w:val="both"/>
              <w:cnfStyle w:val="000000100000"/>
            </w:pPr>
            <w:r w:rsidRPr="004D7B46">
              <w:t>Switch to enable short wave and roller stirring and undertow</w:t>
            </w:r>
          </w:p>
        </w:tc>
        <w:tc>
          <w:tcPr>
            <w:tcW w:w="1912" w:type="dxa"/>
          </w:tcPr>
          <w:p w:rsidR="00620A54" w:rsidRPr="004D7B46" w:rsidRDefault="00620A54" w:rsidP="004D7B46">
            <w:pPr>
              <w:pStyle w:val="PlainText"/>
              <w:jc w:val="both"/>
              <w:cnfStyle w:val="000000100000"/>
            </w:pPr>
            <w:r w:rsidRPr="004D7B46">
              <w:t>1</w:t>
            </w:r>
          </w:p>
        </w:tc>
        <w:tc>
          <w:tcPr>
            <w:tcW w:w="2018" w:type="dxa"/>
          </w:tcPr>
          <w:p w:rsidR="00620A54" w:rsidRPr="004D7B46" w:rsidRDefault="00620A54" w:rsidP="004D7B46">
            <w:pPr>
              <w:pStyle w:val="PlainText"/>
              <w:jc w:val="both"/>
              <w:cnfStyle w:val="000000100000"/>
            </w:pPr>
            <w:r w:rsidRPr="004D7B46">
              <w:t>0 - 1</w:t>
            </w:r>
          </w:p>
        </w:tc>
        <w:tc>
          <w:tcPr>
            <w:tcW w:w="747" w:type="dxa"/>
          </w:tcPr>
          <w:p w:rsidR="00620A54" w:rsidRPr="004D7B46" w:rsidRDefault="00620A54" w:rsidP="004D7B46">
            <w:pPr>
              <w:pStyle w:val="PlainText"/>
              <w:jc w:val="both"/>
              <w:cnfStyle w:val="000000100000"/>
            </w:pPr>
            <w:r w:rsidRPr="004D7B46">
              <w:t>-</w:t>
            </w:r>
          </w:p>
        </w:tc>
        <w:tc>
          <w:tcPr>
            <w:tcW w:w="853" w:type="dxa"/>
          </w:tcPr>
          <w:p w:rsidR="00620A54" w:rsidRPr="004D7B46" w:rsidRDefault="00620A54" w:rsidP="004D7B46">
            <w:pPr>
              <w:pStyle w:val="PlainText"/>
              <w:jc w:val="both"/>
              <w:cnfStyle w:val="000000100000"/>
            </w:pPr>
          </w:p>
        </w:tc>
      </w:tr>
      <w:tr w:rsidR="00620A54" w:rsidRPr="004D7B46" w:rsidTr="00883631">
        <w:tc>
          <w:tcPr>
            <w:cnfStyle w:val="001000000000"/>
            <w:tcW w:w="1700" w:type="dxa"/>
          </w:tcPr>
          <w:p w:rsidR="00620A54" w:rsidRPr="004D7B46" w:rsidRDefault="00620A54" w:rsidP="004D7B46">
            <w:pPr>
              <w:pStyle w:val="PlainText"/>
              <w:jc w:val="both"/>
            </w:pPr>
            <w:r w:rsidRPr="004D7B46">
              <w:t>tsfac*</w:t>
            </w:r>
          </w:p>
        </w:tc>
        <w:tc>
          <w:tcPr>
            <w:tcW w:w="1700" w:type="dxa"/>
          </w:tcPr>
          <w:p w:rsidR="00620A54" w:rsidRPr="004D7B46" w:rsidRDefault="00620A54" w:rsidP="004D7B46">
            <w:pPr>
              <w:pStyle w:val="PlainText"/>
              <w:jc w:val="both"/>
              <w:cnfStyle w:val="000000000000"/>
            </w:pPr>
            <w:r w:rsidRPr="004D7B46">
              <w:t>Coefficient determining Ts = tsfac * h/ws in sediment source term</w:t>
            </w:r>
          </w:p>
        </w:tc>
        <w:tc>
          <w:tcPr>
            <w:tcW w:w="1912" w:type="dxa"/>
          </w:tcPr>
          <w:p w:rsidR="00620A54" w:rsidRPr="004D7B46" w:rsidRDefault="00620A54" w:rsidP="004D7B46">
            <w:pPr>
              <w:pStyle w:val="PlainText"/>
              <w:jc w:val="both"/>
              <w:cnfStyle w:val="000000000000"/>
            </w:pPr>
            <w:r w:rsidRPr="004D7B46">
              <w:t>0.1</w:t>
            </w:r>
          </w:p>
        </w:tc>
        <w:tc>
          <w:tcPr>
            <w:tcW w:w="2018" w:type="dxa"/>
          </w:tcPr>
          <w:p w:rsidR="00620A54" w:rsidRPr="004D7B46" w:rsidRDefault="00620A54" w:rsidP="004D7B46">
            <w:pPr>
              <w:pStyle w:val="PlainText"/>
              <w:jc w:val="both"/>
              <w:cnfStyle w:val="000000000000"/>
            </w:pPr>
            <w:r w:rsidRPr="004D7B46">
              <w:t>0.01 - 1.0</w:t>
            </w:r>
          </w:p>
        </w:tc>
        <w:tc>
          <w:tcPr>
            <w:tcW w:w="747" w:type="dxa"/>
          </w:tcPr>
          <w:p w:rsidR="00620A54" w:rsidRPr="004D7B46" w:rsidRDefault="00620A54" w:rsidP="004D7B46">
            <w:pPr>
              <w:pStyle w:val="PlainText"/>
              <w:jc w:val="both"/>
              <w:cnfStyle w:val="000000000000"/>
            </w:pPr>
            <w:r w:rsidRPr="004D7B46">
              <w:t>-</w:t>
            </w:r>
          </w:p>
        </w:tc>
        <w:tc>
          <w:tcPr>
            <w:tcW w:w="853" w:type="dxa"/>
          </w:tcPr>
          <w:p w:rsidR="00620A54" w:rsidRPr="004D7B46" w:rsidRDefault="00620A54" w:rsidP="004D7B46">
            <w:pPr>
              <w:pStyle w:val="PlainText"/>
              <w:jc w:val="both"/>
              <w:cnfStyle w:val="000000000000"/>
            </w:pPr>
          </w:p>
        </w:tc>
      </w:tr>
      <w:tr w:rsidR="00620A54" w:rsidRPr="004D7B46" w:rsidTr="00883631">
        <w:trPr>
          <w:cnfStyle w:val="000000100000"/>
        </w:trPr>
        <w:tc>
          <w:tcPr>
            <w:cnfStyle w:val="001000000000"/>
            <w:tcW w:w="1700" w:type="dxa"/>
          </w:tcPr>
          <w:p w:rsidR="00620A54" w:rsidRPr="004D7B46" w:rsidRDefault="00620A54" w:rsidP="004D7B46">
            <w:pPr>
              <w:pStyle w:val="PlainText"/>
              <w:jc w:val="both"/>
            </w:pPr>
            <w:r w:rsidRPr="004D7B46">
              <w:t>turb*</w:t>
            </w:r>
          </w:p>
        </w:tc>
        <w:tc>
          <w:tcPr>
            <w:tcW w:w="1700" w:type="dxa"/>
          </w:tcPr>
          <w:p w:rsidR="00620A54" w:rsidRPr="004D7B46" w:rsidRDefault="00620A54" w:rsidP="004D7B46">
            <w:pPr>
              <w:pStyle w:val="PlainText"/>
              <w:jc w:val="both"/>
              <w:cnfStyle w:val="000000100000"/>
            </w:pPr>
            <w:r w:rsidRPr="004D7B46">
              <w:t>Switch to include short wave turbulence</w:t>
            </w:r>
          </w:p>
        </w:tc>
        <w:tc>
          <w:tcPr>
            <w:tcW w:w="1912" w:type="dxa"/>
          </w:tcPr>
          <w:p w:rsidR="00620A54" w:rsidRPr="004D7B46" w:rsidRDefault="00620A54" w:rsidP="004D7B46">
            <w:pPr>
              <w:pStyle w:val="PlainText"/>
              <w:jc w:val="both"/>
              <w:cnfStyle w:val="000000100000"/>
            </w:pPr>
            <w:r w:rsidRPr="004D7B46">
              <w:t>bore_averaged</w:t>
            </w:r>
          </w:p>
        </w:tc>
        <w:tc>
          <w:tcPr>
            <w:tcW w:w="2018" w:type="dxa"/>
          </w:tcPr>
          <w:p w:rsidR="00620A54" w:rsidRPr="004D7B46" w:rsidRDefault="00620A54" w:rsidP="004D7B46">
            <w:pPr>
              <w:pStyle w:val="PlainText"/>
              <w:jc w:val="both"/>
              <w:cnfStyle w:val="000000100000"/>
            </w:pPr>
            <w:r w:rsidRPr="004D7B46">
              <w:t>none, wave_averaged, bore_averaged</w:t>
            </w:r>
          </w:p>
        </w:tc>
        <w:tc>
          <w:tcPr>
            <w:tcW w:w="747" w:type="dxa"/>
          </w:tcPr>
          <w:p w:rsidR="00620A54" w:rsidRPr="004D7B46" w:rsidRDefault="00620A54" w:rsidP="004D7B46">
            <w:pPr>
              <w:pStyle w:val="PlainText"/>
              <w:jc w:val="both"/>
              <w:cnfStyle w:val="000000100000"/>
            </w:pPr>
          </w:p>
        </w:tc>
        <w:tc>
          <w:tcPr>
            <w:tcW w:w="853" w:type="dxa"/>
          </w:tcPr>
          <w:p w:rsidR="00620A54" w:rsidRPr="004D7B46" w:rsidRDefault="00620A54" w:rsidP="004D7B46">
            <w:pPr>
              <w:pStyle w:val="PlainText"/>
              <w:jc w:val="both"/>
              <w:cnfStyle w:val="000000100000"/>
            </w:pPr>
          </w:p>
        </w:tc>
      </w:tr>
      <w:tr w:rsidR="00620A54" w:rsidRPr="004D7B46" w:rsidTr="00883631">
        <w:tc>
          <w:tcPr>
            <w:cnfStyle w:val="001000000000"/>
            <w:tcW w:w="1700" w:type="dxa"/>
          </w:tcPr>
          <w:p w:rsidR="00620A54" w:rsidRPr="004D7B46" w:rsidRDefault="00620A54" w:rsidP="004D7B46">
            <w:pPr>
              <w:pStyle w:val="PlainText"/>
              <w:jc w:val="both"/>
            </w:pPr>
            <w:r w:rsidRPr="004D7B46">
              <w:t>turbadv*</w:t>
            </w:r>
          </w:p>
        </w:tc>
        <w:tc>
          <w:tcPr>
            <w:tcW w:w="1700" w:type="dxa"/>
          </w:tcPr>
          <w:p w:rsidR="00620A54" w:rsidRPr="004D7B46" w:rsidRDefault="00620A54" w:rsidP="004D7B46">
            <w:pPr>
              <w:pStyle w:val="PlainText"/>
              <w:jc w:val="both"/>
              <w:cnfStyle w:val="000000000000"/>
            </w:pPr>
            <w:r w:rsidRPr="004D7B46">
              <w:t xml:space="preserve">Switch to activate turbulence advection model for short and or long wave </w:t>
            </w:r>
            <w:r w:rsidRPr="004D7B46">
              <w:lastRenderedPageBreak/>
              <w:t>turbulence</w:t>
            </w:r>
          </w:p>
        </w:tc>
        <w:tc>
          <w:tcPr>
            <w:tcW w:w="1912" w:type="dxa"/>
          </w:tcPr>
          <w:p w:rsidR="00620A54" w:rsidRPr="004D7B46" w:rsidRDefault="00620A54" w:rsidP="004D7B46">
            <w:pPr>
              <w:pStyle w:val="PlainText"/>
              <w:jc w:val="both"/>
              <w:cnfStyle w:val="000000000000"/>
            </w:pPr>
            <w:r w:rsidRPr="004D7B46">
              <w:lastRenderedPageBreak/>
              <w:t>none</w:t>
            </w:r>
          </w:p>
        </w:tc>
        <w:tc>
          <w:tcPr>
            <w:tcW w:w="2018" w:type="dxa"/>
          </w:tcPr>
          <w:p w:rsidR="00620A54" w:rsidRPr="004D7B46" w:rsidRDefault="00620A54" w:rsidP="004D7B46">
            <w:pPr>
              <w:pStyle w:val="PlainText"/>
              <w:jc w:val="both"/>
              <w:cnfStyle w:val="000000000000"/>
            </w:pPr>
            <w:r w:rsidRPr="004D7B46">
              <w:t>none, lagrangian, eulerian</w:t>
            </w:r>
          </w:p>
        </w:tc>
        <w:tc>
          <w:tcPr>
            <w:tcW w:w="747" w:type="dxa"/>
          </w:tcPr>
          <w:p w:rsidR="00620A54" w:rsidRPr="004D7B46" w:rsidRDefault="00620A54" w:rsidP="004D7B46">
            <w:pPr>
              <w:pStyle w:val="PlainText"/>
              <w:jc w:val="both"/>
              <w:cnfStyle w:val="000000000000"/>
            </w:pPr>
          </w:p>
        </w:tc>
        <w:tc>
          <w:tcPr>
            <w:tcW w:w="853" w:type="dxa"/>
          </w:tcPr>
          <w:p w:rsidR="00620A54" w:rsidRPr="004D7B46" w:rsidRDefault="00620A54" w:rsidP="004D7B46">
            <w:pPr>
              <w:pStyle w:val="PlainText"/>
              <w:jc w:val="both"/>
              <w:cnfStyle w:val="000000000000"/>
            </w:pPr>
          </w:p>
        </w:tc>
      </w:tr>
      <w:tr w:rsidR="00620A54" w:rsidRPr="004D7B46" w:rsidTr="00883631">
        <w:trPr>
          <w:cnfStyle w:val="000000100000"/>
        </w:trPr>
        <w:tc>
          <w:tcPr>
            <w:cnfStyle w:val="001000000000"/>
            <w:tcW w:w="1700" w:type="dxa"/>
          </w:tcPr>
          <w:p w:rsidR="00620A54" w:rsidRPr="004D7B46" w:rsidRDefault="00620A54" w:rsidP="004D7B46">
            <w:pPr>
              <w:pStyle w:val="PlainText"/>
              <w:jc w:val="both"/>
            </w:pPr>
            <w:r w:rsidRPr="004D7B46">
              <w:lastRenderedPageBreak/>
              <w:t>waveform</w:t>
            </w:r>
          </w:p>
        </w:tc>
        <w:tc>
          <w:tcPr>
            <w:tcW w:w="1700" w:type="dxa"/>
          </w:tcPr>
          <w:p w:rsidR="00620A54" w:rsidRPr="004D7B46" w:rsidRDefault="00620A54" w:rsidP="004D7B46">
            <w:pPr>
              <w:pStyle w:val="PlainText"/>
              <w:jc w:val="both"/>
              <w:cnfStyle w:val="000000100000"/>
            </w:pPr>
            <w:r w:rsidRPr="004D7B46">
              <w:t>Wave shape model</w:t>
            </w:r>
          </w:p>
        </w:tc>
        <w:tc>
          <w:tcPr>
            <w:tcW w:w="1912" w:type="dxa"/>
          </w:tcPr>
          <w:p w:rsidR="00620A54" w:rsidRPr="004D7B46" w:rsidRDefault="00620A54" w:rsidP="004D7B46">
            <w:pPr>
              <w:pStyle w:val="PlainText"/>
              <w:jc w:val="both"/>
              <w:cnfStyle w:val="000000100000"/>
            </w:pPr>
            <w:r w:rsidRPr="004D7B46">
              <w:t>vanthiel</w:t>
            </w:r>
          </w:p>
        </w:tc>
        <w:tc>
          <w:tcPr>
            <w:tcW w:w="2018" w:type="dxa"/>
          </w:tcPr>
          <w:p w:rsidR="00620A54" w:rsidRPr="004D7B46" w:rsidRDefault="00620A54" w:rsidP="004D7B46">
            <w:pPr>
              <w:pStyle w:val="PlainText"/>
              <w:jc w:val="both"/>
              <w:cnfStyle w:val="000000100000"/>
            </w:pPr>
            <w:r w:rsidRPr="004D7B46">
              <w:t>ruessink_vanrijn, vanthiel</w:t>
            </w:r>
          </w:p>
        </w:tc>
        <w:tc>
          <w:tcPr>
            <w:tcW w:w="747" w:type="dxa"/>
          </w:tcPr>
          <w:p w:rsidR="00620A54" w:rsidRPr="004D7B46" w:rsidRDefault="00620A54" w:rsidP="004D7B46">
            <w:pPr>
              <w:pStyle w:val="PlainText"/>
              <w:jc w:val="both"/>
              <w:cnfStyle w:val="000000100000"/>
            </w:pPr>
          </w:p>
        </w:tc>
        <w:tc>
          <w:tcPr>
            <w:tcW w:w="853" w:type="dxa"/>
          </w:tcPr>
          <w:p w:rsidR="00620A54" w:rsidRPr="004D7B46" w:rsidRDefault="00620A54" w:rsidP="004D7B46">
            <w:pPr>
              <w:pStyle w:val="PlainText"/>
              <w:jc w:val="both"/>
              <w:cnfStyle w:val="000000100000"/>
            </w:pPr>
          </w:p>
        </w:tc>
      </w:tr>
      <w:tr w:rsidR="00620A54" w:rsidRPr="004D7B46" w:rsidTr="00883631">
        <w:tc>
          <w:tcPr>
            <w:cnfStyle w:val="001000000000"/>
            <w:tcW w:w="1700" w:type="dxa"/>
          </w:tcPr>
          <w:p w:rsidR="00620A54" w:rsidRPr="004D7B46" w:rsidRDefault="00620A54" w:rsidP="004D7B46">
            <w:pPr>
              <w:pStyle w:val="PlainText"/>
              <w:jc w:val="both"/>
            </w:pPr>
            <w:r w:rsidRPr="004D7B46">
              <w:t>z0*</w:t>
            </w:r>
          </w:p>
        </w:tc>
        <w:tc>
          <w:tcPr>
            <w:tcW w:w="1700" w:type="dxa"/>
          </w:tcPr>
          <w:p w:rsidR="00620A54" w:rsidRPr="004D7B46" w:rsidRDefault="00620A54" w:rsidP="004D7B46">
            <w:pPr>
              <w:pStyle w:val="PlainText"/>
              <w:jc w:val="both"/>
              <w:cnfStyle w:val="000000000000"/>
            </w:pPr>
            <w:r w:rsidRPr="004D7B46">
              <w:t>Zero flow velocity level in Soulsby and van Rijn (1997) sediment concentration</w:t>
            </w:r>
          </w:p>
        </w:tc>
        <w:tc>
          <w:tcPr>
            <w:tcW w:w="1912" w:type="dxa"/>
          </w:tcPr>
          <w:p w:rsidR="00620A54" w:rsidRPr="004D7B46" w:rsidRDefault="00620A54" w:rsidP="004D7B46">
            <w:pPr>
              <w:pStyle w:val="PlainText"/>
              <w:jc w:val="both"/>
              <w:cnfStyle w:val="000000000000"/>
            </w:pPr>
            <w:r w:rsidRPr="004D7B46">
              <w:t>0.006</w:t>
            </w:r>
          </w:p>
        </w:tc>
        <w:tc>
          <w:tcPr>
            <w:tcW w:w="2018" w:type="dxa"/>
          </w:tcPr>
          <w:p w:rsidR="00620A54" w:rsidRPr="004D7B46" w:rsidRDefault="00620A54" w:rsidP="004D7B46">
            <w:pPr>
              <w:pStyle w:val="PlainText"/>
              <w:jc w:val="both"/>
              <w:cnfStyle w:val="000000000000"/>
            </w:pPr>
            <w:r w:rsidRPr="004D7B46">
              <w:t>0.0001 - 0.05</w:t>
            </w:r>
          </w:p>
        </w:tc>
        <w:tc>
          <w:tcPr>
            <w:tcW w:w="747" w:type="dxa"/>
          </w:tcPr>
          <w:p w:rsidR="00620A54" w:rsidRPr="004D7B46" w:rsidRDefault="00620A54" w:rsidP="004D7B46">
            <w:pPr>
              <w:pStyle w:val="PlainText"/>
              <w:jc w:val="both"/>
              <w:cnfStyle w:val="000000000000"/>
            </w:pPr>
            <w:r w:rsidRPr="004D7B46">
              <w:t>m</w:t>
            </w:r>
          </w:p>
        </w:tc>
        <w:tc>
          <w:tcPr>
            <w:tcW w:w="853" w:type="dxa"/>
          </w:tcPr>
          <w:p w:rsidR="00620A54" w:rsidRPr="004D7B46" w:rsidRDefault="00620A54" w:rsidP="004D7B46">
            <w:pPr>
              <w:pStyle w:val="PlainText"/>
              <w:jc w:val="both"/>
              <w:cnfStyle w:val="000000000000"/>
            </w:pPr>
          </w:p>
        </w:tc>
      </w:tr>
    </w:tbl>
    <w:p w:rsidR="00620A54" w:rsidRPr="004D7B46" w:rsidRDefault="00620A54" w:rsidP="004D7B46">
      <w:pPr>
        <w:pStyle w:val="Heading3"/>
        <w:jc w:val="both"/>
        <w:rPr>
          <w:lang w:val="en-US"/>
        </w:rPr>
      </w:pPr>
      <w:bookmarkStart w:id="222" w:name="_Ref285442766"/>
      <w:bookmarkStart w:id="223" w:name="_Ref285442768"/>
      <w:bookmarkStart w:id="224" w:name="_Toc285701696"/>
      <w:bookmarkStart w:id="225" w:name="_Toc412018108"/>
      <w:r w:rsidRPr="004D7B46">
        <w:rPr>
          <w:lang w:val="en-US"/>
        </w:rPr>
        <w:t>Sediment transport numerics</w:t>
      </w:r>
      <w:bookmarkEnd w:id="222"/>
      <w:bookmarkEnd w:id="223"/>
      <w:bookmarkEnd w:id="224"/>
      <w:bookmarkEnd w:id="225"/>
    </w:p>
    <w:p w:rsidR="00620A54" w:rsidRPr="004D7B46" w:rsidRDefault="00620A54" w:rsidP="004D7B46">
      <w:pPr>
        <w:pStyle w:val="BodyText"/>
        <w:rPr>
          <w:lang w:val="en-US"/>
        </w:rPr>
      </w:pPr>
      <w:r w:rsidRPr="004D7B46">
        <w:rPr>
          <w:lang w:val="en-US"/>
        </w:rPr>
        <w:t>The parameters listed in the table below involve the numerical aspects of sediment transport that are all considered advanced options.</w:t>
      </w:r>
    </w:p>
    <w:tbl>
      <w:tblPr>
        <w:tblStyle w:val="LightShading-Accent1"/>
        <w:tblW w:w="0" w:type="auto"/>
        <w:tblLook w:val="04A0"/>
      </w:tblPr>
      <w:tblGrid>
        <w:gridCol w:w="1787"/>
        <w:gridCol w:w="2326"/>
        <w:gridCol w:w="1252"/>
        <w:gridCol w:w="1394"/>
        <w:gridCol w:w="848"/>
        <w:gridCol w:w="1323"/>
      </w:tblGrid>
      <w:tr w:rsidR="00620A54" w:rsidRPr="004D7B46" w:rsidTr="00883631">
        <w:trPr>
          <w:cnfStyle w:val="100000000000"/>
          <w:tblHeader/>
        </w:trPr>
        <w:tc>
          <w:tcPr>
            <w:cnfStyle w:val="001000000000"/>
            <w:tcW w:w="1984" w:type="dxa"/>
          </w:tcPr>
          <w:p w:rsidR="00620A54" w:rsidRPr="004D7B46" w:rsidRDefault="00620A54" w:rsidP="004D7B46">
            <w:pPr>
              <w:pStyle w:val="PlainText"/>
              <w:jc w:val="both"/>
            </w:pPr>
            <w:r w:rsidRPr="004D7B46">
              <w:t>keyword</w:t>
            </w:r>
          </w:p>
        </w:tc>
        <w:tc>
          <w:tcPr>
            <w:tcW w:w="2834" w:type="dxa"/>
          </w:tcPr>
          <w:p w:rsidR="00620A54" w:rsidRPr="004D7B46" w:rsidRDefault="00620A54" w:rsidP="004D7B46">
            <w:pPr>
              <w:pStyle w:val="PlainText"/>
              <w:jc w:val="both"/>
              <w:cnfStyle w:val="100000000000"/>
            </w:pPr>
            <w:r w:rsidRPr="004D7B46">
              <w:t>description</w:t>
            </w:r>
          </w:p>
        </w:tc>
        <w:tc>
          <w:tcPr>
            <w:tcW w:w="1417" w:type="dxa"/>
          </w:tcPr>
          <w:p w:rsidR="00620A54" w:rsidRPr="004D7B46" w:rsidRDefault="00620A54" w:rsidP="004D7B46">
            <w:pPr>
              <w:pStyle w:val="PlainText"/>
              <w:jc w:val="both"/>
              <w:cnfStyle w:val="100000000000"/>
            </w:pPr>
            <w:r w:rsidRPr="004D7B46">
              <w:t>default</w:t>
            </w:r>
          </w:p>
        </w:tc>
        <w:tc>
          <w:tcPr>
            <w:tcW w:w="1984" w:type="dxa"/>
          </w:tcPr>
          <w:p w:rsidR="00620A54" w:rsidRPr="004D7B46" w:rsidRDefault="00620A54" w:rsidP="004D7B46">
            <w:pPr>
              <w:pStyle w:val="PlainText"/>
              <w:jc w:val="both"/>
              <w:cnfStyle w:val="100000000000"/>
            </w:pPr>
            <w:r w:rsidRPr="004D7B46">
              <w:t>range</w:t>
            </w:r>
          </w:p>
        </w:tc>
        <w:tc>
          <w:tcPr>
            <w:tcW w:w="850" w:type="dxa"/>
          </w:tcPr>
          <w:p w:rsidR="00620A54" w:rsidRPr="004D7B46" w:rsidRDefault="00620A54" w:rsidP="004D7B46">
            <w:pPr>
              <w:pStyle w:val="PlainText"/>
              <w:jc w:val="both"/>
              <w:cnfStyle w:val="100000000000"/>
            </w:pPr>
            <w:r w:rsidRPr="004D7B46">
              <w:t>units</w:t>
            </w:r>
          </w:p>
        </w:tc>
        <w:tc>
          <w:tcPr>
            <w:tcW w:w="1700" w:type="dxa"/>
          </w:tcPr>
          <w:p w:rsidR="00620A54" w:rsidRPr="004D7B46" w:rsidRDefault="00620A54" w:rsidP="004D7B46">
            <w:pPr>
              <w:pStyle w:val="PlainText"/>
              <w:jc w:val="both"/>
              <w:cnfStyle w:val="100000000000"/>
            </w:pPr>
            <w:r w:rsidRPr="004D7B46">
              <w:t>remark</w:t>
            </w:r>
          </w:p>
        </w:tc>
      </w:tr>
      <w:tr w:rsidR="00620A54" w:rsidRPr="004D7B46" w:rsidTr="00883631">
        <w:trPr>
          <w:cnfStyle w:val="000000100000"/>
        </w:trPr>
        <w:tc>
          <w:tcPr>
            <w:cnfStyle w:val="001000000000"/>
            <w:tcW w:w="1984" w:type="dxa"/>
          </w:tcPr>
          <w:p w:rsidR="00620A54" w:rsidRPr="004D7B46" w:rsidRDefault="00620A54" w:rsidP="004D7B46">
            <w:pPr>
              <w:pStyle w:val="PlainText"/>
              <w:jc w:val="both"/>
            </w:pPr>
            <w:r w:rsidRPr="004D7B46">
              <w:t>cmax*</w:t>
            </w:r>
          </w:p>
        </w:tc>
        <w:tc>
          <w:tcPr>
            <w:tcW w:w="2834" w:type="dxa"/>
          </w:tcPr>
          <w:p w:rsidR="00620A54" w:rsidRPr="004D7B46" w:rsidRDefault="00620A54" w:rsidP="004D7B46">
            <w:pPr>
              <w:pStyle w:val="PlainText"/>
              <w:jc w:val="both"/>
              <w:cnfStyle w:val="000000100000"/>
            </w:pPr>
            <w:r w:rsidRPr="004D7B46">
              <w:t>Maximum allowed sediment concentration</w:t>
            </w:r>
          </w:p>
        </w:tc>
        <w:tc>
          <w:tcPr>
            <w:tcW w:w="1417" w:type="dxa"/>
          </w:tcPr>
          <w:p w:rsidR="00620A54" w:rsidRPr="004D7B46" w:rsidRDefault="00620A54" w:rsidP="004D7B46">
            <w:pPr>
              <w:pStyle w:val="PlainText"/>
              <w:jc w:val="both"/>
              <w:cnfStyle w:val="000000100000"/>
            </w:pPr>
            <w:r w:rsidRPr="004D7B46">
              <w:t>0.1</w:t>
            </w:r>
          </w:p>
        </w:tc>
        <w:tc>
          <w:tcPr>
            <w:tcW w:w="1984" w:type="dxa"/>
          </w:tcPr>
          <w:p w:rsidR="00620A54" w:rsidRPr="004D7B46" w:rsidRDefault="00620A54" w:rsidP="004D7B46">
            <w:pPr>
              <w:pStyle w:val="PlainText"/>
              <w:jc w:val="both"/>
              <w:cnfStyle w:val="000000100000"/>
            </w:pPr>
            <w:r w:rsidRPr="004D7B46">
              <w:t>0.0 - 1.0</w:t>
            </w:r>
          </w:p>
        </w:tc>
        <w:tc>
          <w:tcPr>
            <w:tcW w:w="850" w:type="dxa"/>
          </w:tcPr>
          <w:p w:rsidR="00620A54" w:rsidRPr="004D7B46" w:rsidRDefault="00620A54" w:rsidP="004D7B46">
            <w:pPr>
              <w:pStyle w:val="PlainText"/>
              <w:jc w:val="both"/>
              <w:cnfStyle w:val="000000100000"/>
            </w:pPr>
            <w:r w:rsidRPr="004D7B46">
              <w:t>-</w:t>
            </w:r>
          </w:p>
        </w:tc>
        <w:tc>
          <w:tcPr>
            <w:tcW w:w="1700" w:type="dxa"/>
          </w:tcPr>
          <w:p w:rsidR="00620A54" w:rsidRPr="004D7B46" w:rsidRDefault="00620A54" w:rsidP="004D7B46">
            <w:pPr>
              <w:pStyle w:val="PlainText"/>
              <w:jc w:val="both"/>
              <w:cnfStyle w:val="000000100000"/>
            </w:pPr>
          </w:p>
        </w:tc>
      </w:tr>
      <w:tr w:rsidR="00620A54" w:rsidRPr="004D7B46" w:rsidTr="00883631">
        <w:tc>
          <w:tcPr>
            <w:cnfStyle w:val="001000000000"/>
            <w:tcW w:w="1984" w:type="dxa"/>
          </w:tcPr>
          <w:p w:rsidR="00620A54" w:rsidRPr="004D7B46" w:rsidRDefault="00620A54" w:rsidP="004D7B46">
            <w:pPr>
              <w:pStyle w:val="PlainText"/>
              <w:jc w:val="both"/>
            </w:pPr>
            <w:r w:rsidRPr="004D7B46">
              <w:t>sourcesink*</w:t>
            </w:r>
          </w:p>
        </w:tc>
        <w:tc>
          <w:tcPr>
            <w:tcW w:w="2834" w:type="dxa"/>
          </w:tcPr>
          <w:p w:rsidR="00620A54" w:rsidRPr="004D7B46" w:rsidRDefault="00620A54" w:rsidP="004D7B46">
            <w:pPr>
              <w:pStyle w:val="PlainText"/>
              <w:jc w:val="both"/>
              <w:cnfStyle w:val="000000000000"/>
            </w:pPr>
            <w:r w:rsidRPr="004D7B46">
              <w:t>Switch to enable source-sink terms to calculate bed level change rather than suspended transport gradients</w:t>
            </w:r>
          </w:p>
        </w:tc>
        <w:tc>
          <w:tcPr>
            <w:tcW w:w="1417" w:type="dxa"/>
          </w:tcPr>
          <w:p w:rsidR="00620A54" w:rsidRPr="004D7B46" w:rsidRDefault="00620A54" w:rsidP="004D7B46">
            <w:pPr>
              <w:pStyle w:val="PlainText"/>
              <w:jc w:val="both"/>
              <w:cnfStyle w:val="000000000000"/>
            </w:pPr>
            <w:r w:rsidRPr="004D7B46">
              <w:t>0</w:t>
            </w:r>
          </w:p>
        </w:tc>
        <w:tc>
          <w:tcPr>
            <w:tcW w:w="1984" w:type="dxa"/>
          </w:tcPr>
          <w:p w:rsidR="00620A54" w:rsidRPr="004D7B46" w:rsidRDefault="00620A54" w:rsidP="004D7B46">
            <w:pPr>
              <w:pStyle w:val="PlainText"/>
              <w:jc w:val="both"/>
              <w:cnfStyle w:val="000000000000"/>
            </w:pPr>
            <w:r w:rsidRPr="004D7B46">
              <w:t>0 - 1</w:t>
            </w:r>
          </w:p>
        </w:tc>
        <w:tc>
          <w:tcPr>
            <w:tcW w:w="850" w:type="dxa"/>
          </w:tcPr>
          <w:p w:rsidR="00620A54" w:rsidRPr="004D7B46" w:rsidRDefault="00620A54" w:rsidP="004D7B46">
            <w:pPr>
              <w:pStyle w:val="PlainText"/>
              <w:jc w:val="both"/>
              <w:cnfStyle w:val="000000000000"/>
            </w:pPr>
            <w:r w:rsidRPr="004D7B46">
              <w:t>-</w:t>
            </w:r>
          </w:p>
        </w:tc>
        <w:tc>
          <w:tcPr>
            <w:tcW w:w="1700" w:type="dxa"/>
          </w:tcPr>
          <w:p w:rsidR="00620A54" w:rsidRPr="004D7B46" w:rsidRDefault="00620A54" w:rsidP="004D7B46">
            <w:pPr>
              <w:pStyle w:val="PlainText"/>
              <w:jc w:val="both"/>
              <w:cnfStyle w:val="000000000000"/>
            </w:pPr>
          </w:p>
        </w:tc>
      </w:tr>
      <w:tr w:rsidR="00620A54" w:rsidRPr="004D7B46" w:rsidTr="00883631">
        <w:trPr>
          <w:cnfStyle w:val="000000100000"/>
        </w:trPr>
        <w:tc>
          <w:tcPr>
            <w:cnfStyle w:val="001000000000"/>
            <w:tcW w:w="1984" w:type="dxa"/>
          </w:tcPr>
          <w:p w:rsidR="00620A54" w:rsidRPr="004D7B46" w:rsidRDefault="00620A54" w:rsidP="004D7B46">
            <w:pPr>
              <w:pStyle w:val="PlainText"/>
              <w:jc w:val="both"/>
            </w:pPr>
            <w:r w:rsidRPr="004D7B46">
              <w:t>thetanum*</w:t>
            </w:r>
          </w:p>
        </w:tc>
        <w:tc>
          <w:tcPr>
            <w:tcW w:w="2834" w:type="dxa"/>
          </w:tcPr>
          <w:p w:rsidR="00620A54" w:rsidRPr="004D7B46" w:rsidRDefault="00620A54" w:rsidP="004D7B46">
            <w:pPr>
              <w:pStyle w:val="PlainText"/>
              <w:jc w:val="both"/>
              <w:cnfStyle w:val="000000100000"/>
            </w:pPr>
            <w:r w:rsidRPr="004D7B46">
              <w:t>Coefficient determining whether upwind (1) or central scheme (0.5) is used.</w:t>
            </w:r>
          </w:p>
        </w:tc>
        <w:tc>
          <w:tcPr>
            <w:tcW w:w="1417" w:type="dxa"/>
          </w:tcPr>
          <w:p w:rsidR="00620A54" w:rsidRPr="004D7B46" w:rsidRDefault="00620A54" w:rsidP="004D7B46">
            <w:pPr>
              <w:pStyle w:val="PlainText"/>
              <w:jc w:val="both"/>
              <w:cnfStyle w:val="000000100000"/>
            </w:pPr>
            <w:r w:rsidRPr="004D7B46">
              <w:t>1.0</w:t>
            </w:r>
          </w:p>
        </w:tc>
        <w:tc>
          <w:tcPr>
            <w:tcW w:w="1984" w:type="dxa"/>
          </w:tcPr>
          <w:p w:rsidR="00620A54" w:rsidRPr="004D7B46" w:rsidRDefault="00620A54" w:rsidP="004D7B46">
            <w:pPr>
              <w:pStyle w:val="PlainText"/>
              <w:jc w:val="both"/>
              <w:cnfStyle w:val="000000100000"/>
            </w:pPr>
            <w:r w:rsidRPr="004D7B46">
              <w:t>0.5 - 1.0</w:t>
            </w:r>
          </w:p>
        </w:tc>
        <w:tc>
          <w:tcPr>
            <w:tcW w:w="850" w:type="dxa"/>
          </w:tcPr>
          <w:p w:rsidR="00620A54" w:rsidRPr="004D7B46" w:rsidRDefault="00620A54" w:rsidP="004D7B46">
            <w:pPr>
              <w:pStyle w:val="PlainText"/>
              <w:jc w:val="both"/>
              <w:cnfStyle w:val="000000100000"/>
            </w:pPr>
            <w:r w:rsidRPr="004D7B46">
              <w:t>-</w:t>
            </w:r>
          </w:p>
        </w:tc>
        <w:tc>
          <w:tcPr>
            <w:tcW w:w="1700" w:type="dxa"/>
          </w:tcPr>
          <w:p w:rsidR="00620A54" w:rsidRPr="004D7B46" w:rsidRDefault="00620A54" w:rsidP="004D7B46">
            <w:pPr>
              <w:pStyle w:val="PlainText"/>
              <w:jc w:val="both"/>
              <w:cnfStyle w:val="000000100000"/>
            </w:pPr>
          </w:p>
        </w:tc>
      </w:tr>
    </w:tbl>
    <w:p w:rsidR="00620A54" w:rsidRPr="004D7B46" w:rsidRDefault="00620A54" w:rsidP="004D7B46">
      <w:pPr>
        <w:pStyle w:val="Heading3"/>
        <w:jc w:val="both"/>
        <w:rPr>
          <w:lang w:val="en-US"/>
        </w:rPr>
      </w:pPr>
      <w:bookmarkStart w:id="226" w:name="_Toc285701697"/>
      <w:bookmarkStart w:id="227" w:name="_Toc412018109"/>
      <w:r w:rsidRPr="004D7B46">
        <w:rPr>
          <w:lang w:val="en-US"/>
        </w:rPr>
        <w:t>Quasi-3D sediment transport</w:t>
      </w:r>
      <w:bookmarkEnd w:id="226"/>
      <w:bookmarkEnd w:id="227"/>
    </w:p>
    <w:p w:rsidR="00620A54" w:rsidRPr="004D7B46" w:rsidRDefault="00620A54" w:rsidP="004D7B46">
      <w:pPr>
        <w:pStyle w:val="BodyText"/>
        <w:rPr>
          <w:lang w:val="en-US"/>
        </w:rPr>
      </w:pPr>
      <w:r w:rsidRPr="004D7B46">
        <w:rPr>
          <w:lang w:val="en-US"/>
        </w:rPr>
        <w:t>The parameters listed in the table below involve the tuning of quasi-3D sediment transport, if enabled.</w:t>
      </w:r>
    </w:p>
    <w:tbl>
      <w:tblPr>
        <w:tblStyle w:val="LightShading-Accent1"/>
        <w:tblW w:w="0" w:type="auto"/>
        <w:tblLook w:val="04A0"/>
      </w:tblPr>
      <w:tblGrid>
        <w:gridCol w:w="1605"/>
        <w:gridCol w:w="2308"/>
        <w:gridCol w:w="1281"/>
        <w:gridCol w:w="1498"/>
        <w:gridCol w:w="849"/>
        <w:gridCol w:w="1389"/>
      </w:tblGrid>
      <w:tr w:rsidR="00620A54" w:rsidRPr="004D7B46" w:rsidTr="00883631">
        <w:trPr>
          <w:cnfStyle w:val="100000000000"/>
          <w:tblHeader/>
        </w:trPr>
        <w:tc>
          <w:tcPr>
            <w:cnfStyle w:val="001000000000"/>
            <w:tcW w:w="1984" w:type="dxa"/>
          </w:tcPr>
          <w:p w:rsidR="00620A54" w:rsidRPr="004D7B46" w:rsidRDefault="00620A54" w:rsidP="004D7B46">
            <w:pPr>
              <w:pStyle w:val="PlainText"/>
              <w:jc w:val="both"/>
            </w:pPr>
            <w:r w:rsidRPr="004D7B46">
              <w:t>keyword</w:t>
            </w:r>
          </w:p>
        </w:tc>
        <w:tc>
          <w:tcPr>
            <w:tcW w:w="2834" w:type="dxa"/>
          </w:tcPr>
          <w:p w:rsidR="00620A54" w:rsidRPr="004D7B46" w:rsidRDefault="00620A54" w:rsidP="004D7B46">
            <w:pPr>
              <w:pStyle w:val="PlainText"/>
              <w:jc w:val="both"/>
              <w:cnfStyle w:val="100000000000"/>
            </w:pPr>
            <w:r w:rsidRPr="004D7B46">
              <w:t>description</w:t>
            </w:r>
          </w:p>
        </w:tc>
        <w:tc>
          <w:tcPr>
            <w:tcW w:w="1417" w:type="dxa"/>
          </w:tcPr>
          <w:p w:rsidR="00620A54" w:rsidRPr="004D7B46" w:rsidRDefault="00620A54" w:rsidP="004D7B46">
            <w:pPr>
              <w:pStyle w:val="PlainText"/>
              <w:jc w:val="both"/>
              <w:cnfStyle w:val="100000000000"/>
            </w:pPr>
            <w:r w:rsidRPr="004D7B46">
              <w:t>default</w:t>
            </w:r>
          </w:p>
        </w:tc>
        <w:tc>
          <w:tcPr>
            <w:tcW w:w="1984" w:type="dxa"/>
          </w:tcPr>
          <w:p w:rsidR="00620A54" w:rsidRPr="004D7B46" w:rsidRDefault="00620A54" w:rsidP="004D7B46">
            <w:pPr>
              <w:pStyle w:val="PlainText"/>
              <w:jc w:val="both"/>
              <w:cnfStyle w:val="100000000000"/>
            </w:pPr>
            <w:r w:rsidRPr="004D7B46">
              <w:t>range</w:t>
            </w:r>
          </w:p>
        </w:tc>
        <w:tc>
          <w:tcPr>
            <w:tcW w:w="850" w:type="dxa"/>
          </w:tcPr>
          <w:p w:rsidR="00620A54" w:rsidRPr="004D7B46" w:rsidRDefault="00620A54" w:rsidP="004D7B46">
            <w:pPr>
              <w:pStyle w:val="PlainText"/>
              <w:jc w:val="both"/>
              <w:cnfStyle w:val="100000000000"/>
            </w:pPr>
            <w:r w:rsidRPr="004D7B46">
              <w:t>units</w:t>
            </w:r>
          </w:p>
        </w:tc>
        <w:tc>
          <w:tcPr>
            <w:tcW w:w="1700" w:type="dxa"/>
          </w:tcPr>
          <w:p w:rsidR="00620A54" w:rsidRPr="004D7B46" w:rsidRDefault="00620A54" w:rsidP="004D7B46">
            <w:pPr>
              <w:pStyle w:val="PlainText"/>
              <w:jc w:val="both"/>
              <w:cnfStyle w:val="100000000000"/>
            </w:pPr>
            <w:r w:rsidRPr="004D7B46">
              <w:t>remark</w:t>
            </w:r>
          </w:p>
        </w:tc>
      </w:tr>
      <w:tr w:rsidR="00620A54" w:rsidRPr="004D7B46" w:rsidTr="00883631">
        <w:trPr>
          <w:cnfStyle w:val="000000100000"/>
        </w:trPr>
        <w:tc>
          <w:tcPr>
            <w:cnfStyle w:val="001000000000"/>
            <w:tcW w:w="1984" w:type="dxa"/>
          </w:tcPr>
          <w:p w:rsidR="00620A54" w:rsidRPr="004D7B46" w:rsidRDefault="00620A54" w:rsidP="004D7B46">
            <w:pPr>
              <w:pStyle w:val="PlainText"/>
              <w:jc w:val="both"/>
            </w:pPr>
            <w:r w:rsidRPr="004D7B46">
              <w:t>kmax*</w:t>
            </w:r>
          </w:p>
        </w:tc>
        <w:tc>
          <w:tcPr>
            <w:tcW w:w="2834" w:type="dxa"/>
          </w:tcPr>
          <w:p w:rsidR="00620A54" w:rsidRPr="004D7B46" w:rsidRDefault="00620A54" w:rsidP="004D7B46">
            <w:pPr>
              <w:pStyle w:val="PlainText"/>
              <w:jc w:val="both"/>
              <w:cnfStyle w:val="000000100000"/>
            </w:pPr>
            <w:r w:rsidRPr="004D7B46">
              <w:t>Number of sigma layers in Quasi-3D model; kmax = 1 is without vertical structure of flow and suspensions</w:t>
            </w:r>
          </w:p>
        </w:tc>
        <w:tc>
          <w:tcPr>
            <w:tcW w:w="1417" w:type="dxa"/>
          </w:tcPr>
          <w:p w:rsidR="00620A54" w:rsidRPr="004D7B46" w:rsidRDefault="00620A54" w:rsidP="004D7B46">
            <w:pPr>
              <w:pStyle w:val="PlainText"/>
              <w:jc w:val="both"/>
              <w:cnfStyle w:val="000000100000"/>
            </w:pPr>
            <w:r w:rsidRPr="004D7B46">
              <w:t>1</w:t>
            </w:r>
          </w:p>
        </w:tc>
        <w:tc>
          <w:tcPr>
            <w:tcW w:w="1984" w:type="dxa"/>
          </w:tcPr>
          <w:p w:rsidR="00620A54" w:rsidRPr="004D7B46" w:rsidRDefault="00620A54" w:rsidP="004D7B46">
            <w:pPr>
              <w:pStyle w:val="PlainText"/>
              <w:jc w:val="both"/>
              <w:cnfStyle w:val="000000100000"/>
            </w:pPr>
            <w:r w:rsidRPr="004D7B46">
              <w:t>1 - 1000</w:t>
            </w:r>
          </w:p>
        </w:tc>
        <w:tc>
          <w:tcPr>
            <w:tcW w:w="850" w:type="dxa"/>
          </w:tcPr>
          <w:p w:rsidR="00620A54" w:rsidRPr="004D7B46" w:rsidRDefault="00620A54" w:rsidP="004D7B46">
            <w:pPr>
              <w:pStyle w:val="PlainText"/>
              <w:jc w:val="both"/>
              <w:cnfStyle w:val="000000100000"/>
            </w:pPr>
            <w:r w:rsidRPr="004D7B46">
              <w:t>-</w:t>
            </w:r>
          </w:p>
        </w:tc>
        <w:tc>
          <w:tcPr>
            <w:tcW w:w="1700" w:type="dxa"/>
          </w:tcPr>
          <w:p w:rsidR="00620A54" w:rsidRPr="004D7B46" w:rsidRDefault="00620A54" w:rsidP="004D7B46">
            <w:pPr>
              <w:pStyle w:val="PlainText"/>
              <w:jc w:val="both"/>
              <w:cnfStyle w:val="000000100000"/>
            </w:pPr>
          </w:p>
        </w:tc>
      </w:tr>
      <w:tr w:rsidR="00620A54" w:rsidRPr="004D7B46" w:rsidTr="00883631">
        <w:tc>
          <w:tcPr>
            <w:cnfStyle w:val="001000000000"/>
            <w:tcW w:w="1984" w:type="dxa"/>
          </w:tcPr>
          <w:p w:rsidR="00620A54" w:rsidRPr="004D7B46" w:rsidRDefault="00620A54" w:rsidP="004D7B46">
            <w:pPr>
              <w:pStyle w:val="PlainText"/>
              <w:jc w:val="both"/>
            </w:pPr>
            <w:r w:rsidRPr="004D7B46">
              <w:t>sigfac*</w:t>
            </w:r>
          </w:p>
        </w:tc>
        <w:tc>
          <w:tcPr>
            <w:tcW w:w="2834" w:type="dxa"/>
          </w:tcPr>
          <w:p w:rsidR="00620A54" w:rsidRPr="004D7B46" w:rsidRDefault="00620A54" w:rsidP="004D7B46">
            <w:pPr>
              <w:pStyle w:val="PlainText"/>
              <w:jc w:val="both"/>
              <w:cnfStyle w:val="000000000000"/>
            </w:pPr>
            <w:r w:rsidRPr="004D7B46">
              <w:t>Dsig scales with log(sigfac)</w:t>
            </w:r>
          </w:p>
        </w:tc>
        <w:tc>
          <w:tcPr>
            <w:tcW w:w="1417" w:type="dxa"/>
          </w:tcPr>
          <w:p w:rsidR="00620A54" w:rsidRPr="004D7B46" w:rsidRDefault="00620A54" w:rsidP="004D7B46">
            <w:pPr>
              <w:pStyle w:val="PlainText"/>
              <w:jc w:val="both"/>
              <w:cnfStyle w:val="000000000000"/>
            </w:pPr>
            <w:r w:rsidRPr="004D7B46">
              <w:t>1.3</w:t>
            </w:r>
          </w:p>
        </w:tc>
        <w:tc>
          <w:tcPr>
            <w:tcW w:w="1984" w:type="dxa"/>
          </w:tcPr>
          <w:p w:rsidR="00620A54" w:rsidRPr="004D7B46" w:rsidRDefault="00620A54" w:rsidP="004D7B46">
            <w:pPr>
              <w:pStyle w:val="PlainText"/>
              <w:jc w:val="both"/>
              <w:cnfStyle w:val="000000000000"/>
            </w:pPr>
            <w:r w:rsidRPr="004D7B46">
              <w:t>0.0 - 10.0</w:t>
            </w:r>
          </w:p>
        </w:tc>
        <w:tc>
          <w:tcPr>
            <w:tcW w:w="850" w:type="dxa"/>
          </w:tcPr>
          <w:p w:rsidR="00620A54" w:rsidRPr="004D7B46" w:rsidRDefault="00620A54" w:rsidP="004D7B46">
            <w:pPr>
              <w:pStyle w:val="PlainText"/>
              <w:jc w:val="both"/>
              <w:cnfStyle w:val="000000000000"/>
            </w:pPr>
            <w:r w:rsidRPr="004D7B46">
              <w:t>-</w:t>
            </w:r>
          </w:p>
        </w:tc>
        <w:tc>
          <w:tcPr>
            <w:tcW w:w="1700" w:type="dxa"/>
          </w:tcPr>
          <w:p w:rsidR="00620A54" w:rsidRPr="004D7B46" w:rsidRDefault="00620A54" w:rsidP="004D7B46">
            <w:pPr>
              <w:pStyle w:val="PlainText"/>
              <w:jc w:val="both"/>
              <w:cnfStyle w:val="000000000000"/>
            </w:pPr>
          </w:p>
        </w:tc>
      </w:tr>
      <w:tr w:rsidR="00620A54" w:rsidRPr="004D7B46" w:rsidTr="00883631">
        <w:trPr>
          <w:cnfStyle w:val="000000100000"/>
        </w:trPr>
        <w:tc>
          <w:tcPr>
            <w:cnfStyle w:val="001000000000"/>
            <w:tcW w:w="1984" w:type="dxa"/>
          </w:tcPr>
          <w:p w:rsidR="00620A54" w:rsidRPr="004D7B46" w:rsidRDefault="00620A54" w:rsidP="004D7B46">
            <w:pPr>
              <w:pStyle w:val="PlainText"/>
              <w:jc w:val="both"/>
            </w:pPr>
            <w:r w:rsidRPr="004D7B46">
              <w:t>vicmol*</w:t>
            </w:r>
          </w:p>
        </w:tc>
        <w:tc>
          <w:tcPr>
            <w:tcW w:w="2834" w:type="dxa"/>
          </w:tcPr>
          <w:p w:rsidR="00620A54" w:rsidRPr="004D7B46" w:rsidRDefault="00620A54" w:rsidP="004D7B46">
            <w:pPr>
              <w:pStyle w:val="PlainText"/>
              <w:jc w:val="both"/>
              <w:cnfStyle w:val="000000100000"/>
            </w:pPr>
            <w:r w:rsidRPr="004D7B46">
              <w:t xml:space="preserve">Molecular </w:t>
            </w:r>
            <w:r w:rsidRPr="004D7B46">
              <w:lastRenderedPageBreak/>
              <w:t>viscosity</w:t>
            </w:r>
          </w:p>
        </w:tc>
        <w:tc>
          <w:tcPr>
            <w:tcW w:w="1417" w:type="dxa"/>
          </w:tcPr>
          <w:p w:rsidR="00620A54" w:rsidRPr="004D7B46" w:rsidRDefault="00620A54" w:rsidP="004D7B46">
            <w:pPr>
              <w:pStyle w:val="PlainText"/>
              <w:jc w:val="both"/>
              <w:cnfStyle w:val="000000100000"/>
            </w:pPr>
            <w:r w:rsidRPr="004D7B46">
              <w:lastRenderedPageBreak/>
              <w:t>1e-06</w:t>
            </w:r>
          </w:p>
        </w:tc>
        <w:tc>
          <w:tcPr>
            <w:tcW w:w="1984" w:type="dxa"/>
          </w:tcPr>
          <w:p w:rsidR="00620A54" w:rsidRPr="004D7B46" w:rsidRDefault="00620A54" w:rsidP="004D7B46">
            <w:pPr>
              <w:pStyle w:val="PlainText"/>
              <w:jc w:val="both"/>
              <w:cnfStyle w:val="000000100000"/>
            </w:pPr>
            <w:r w:rsidRPr="004D7B46">
              <w:t xml:space="preserve">0.0 - </w:t>
            </w:r>
            <w:r w:rsidRPr="004D7B46">
              <w:lastRenderedPageBreak/>
              <w:t>0.001</w:t>
            </w:r>
          </w:p>
        </w:tc>
        <w:tc>
          <w:tcPr>
            <w:tcW w:w="850" w:type="dxa"/>
          </w:tcPr>
          <w:p w:rsidR="00620A54" w:rsidRPr="004D7B46" w:rsidRDefault="00620A54" w:rsidP="004D7B46">
            <w:pPr>
              <w:pStyle w:val="PlainText"/>
              <w:jc w:val="both"/>
              <w:cnfStyle w:val="000000100000"/>
            </w:pPr>
            <w:r w:rsidRPr="004D7B46">
              <w:lastRenderedPageBreak/>
              <w:t>-</w:t>
            </w:r>
          </w:p>
        </w:tc>
        <w:tc>
          <w:tcPr>
            <w:tcW w:w="1700" w:type="dxa"/>
          </w:tcPr>
          <w:p w:rsidR="00620A54" w:rsidRPr="004D7B46" w:rsidRDefault="00620A54" w:rsidP="004D7B46">
            <w:pPr>
              <w:pStyle w:val="PlainText"/>
              <w:jc w:val="both"/>
              <w:cnfStyle w:val="000000100000"/>
            </w:pPr>
          </w:p>
        </w:tc>
      </w:tr>
      <w:tr w:rsidR="00620A54" w:rsidRPr="004D7B46" w:rsidTr="00883631">
        <w:tc>
          <w:tcPr>
            <w:cnfStyle w:val="001000000000"/>
            <w:tcW w:w="1984" w:type="dxa"/>
          </w:tcPr>
          <w:p w:rsidR="00620A54" w:rsidRPr="004D7B46" w:rsidRDefault="00620A54" w:rsidP="004D7B46">
            <w:pPr>
              <w:pStyle w:val="PlainText"/>
              <w:jc w:val="both"/>
            </w:pPr>
            <w:r w:rsidRPr="004D7B46">
              <w:lastRenderedPageBreak/>
              <w:t>vonkar*</w:t>
            </w:r>
          </w:p>
        </w:tc>
        <w:tc>
          <w:tcPr>
            <w:tcW w:w="2834" w:type="dxa"/>
          </w:tcPr>
          <w:p w:rsidR="00620A54" w:rsidRPr="004D7B46" w:rsidRDefault="00620A54" w:rsidP="004D7B46">
            <w:pPr>
              <w:pStyle w:val="PlainText"/>
              <w:jc w:val="both"/>
              <w:cnfStyle w:val="000000000000"/>
            </w:pPr>
            <w:r w:rsidRPr="004D7B46">
              <w:t>Von Karman constant</w:t>
            </w:r>
          </w:p>
        </w:tc>
        <w:tc>
          <w:tcPr>
            <w:tcW w:w="1417" w:type="dxa"/>
          </w:tcPr>
          <w:p w:rsidR="00620A54" w:rsidRPr="004D7B46" w:rsidRDefault="00620A54" w:rsidP="004D7B46">
            <w:pPr>
              <w:pStyle w:val="PlainText"/>
              <w:jc w:val="both"/>
              <w:cnfStyle w:val="000000000000"/>
            </w:pPr>
            <w:r w:rsidRPr="004D7B46">
              <w:t>0.4</w:t>
            </w:r>
          </w:p>
        </w:tc>
        <w:tc>
          <w:tcPr>
            <w:tcW w:w="1984" w:type="dxa"/>
          </w:tcPr>
          <w:p w:rsidR="00620A54" w:rsidRPr="004D7B46" w:rsidRDefault="00620A54" w:rsidP="004D7B46">
            <w:pPr>
              <w:pStyle w:val="PlainText"/>
              <w:jc w:val="both"/>
              <w:cnfStyle w:val="000000000000"/>
            </w:pPr>
            <w:r w:rsidRPr="004D7B46">
              <w:t>0.01 - 1.0</w:t>
            </w:r>
          </w:p>
        </w:tc>
        <w:tc>
          <w:tcPr>
            <w:tcW w:w="850" w:type="dxa"/>
          </w:tcPr>
          <w:p w:rsidR="00620A54" w:rsidRPr="004D7B46" w:rsidRDefault="00620A54" w:rsidP="004D7B46">
            <w:pPr>
              <w:pStyle w:val="PlainText"/>
              <w:jc w:val="both"/>
              <w:cnfStyle w:val="000000000000"/>
            </w:pPr>
            <w:r w:rsidRPr="004D7B46">
              <w:t>-</w:t>
            </w:r>
          </w:p>
        </w:tc>
        <w:tc>
          <w:tcPr>
            <w:tcW w:w="1700" w:type="dxa"/>
          </w:tcPr>
          <w:p w:rsidR="00620A54" w:rsidRPr="004D7B46" w:rsidRDefault="00620A54" w:rsidP="004D7B46">
            <w:pPr>
              <w:pStyle w:val="PlainText"/>
              <w:jc w:val="both"/>
              <w:cnfStyle w:val="000000000000"/>
            </w:pPr>
          </w:p>
        </w:tc>
      </w:tr>
    </w:tbl>
    <w:p w:rsidR="00620A54" w:rsidRPr="004D7B46" w:rsidRDefault="00620A54" w:rsidP="004D7B46">
      <w:pPr>
        <w:pStyle w:val="Heading3"/>
        <w:jc w:val="both"/>
        <w:rPr>
          <w:lang w:val="en-US"/>
        </w:rPr>
      </w:pPr>
      <w:bookmarkStart w:id="228" w:name="_Toc285701698"/>
      <w:bookmarkStart w:id="229" w:name="_Toc412018110"/>
      <w:r w:rsidRPr="004D7B46">
        <w:rPr>
          <w:lang w:val="en-US"/>
        </w:rPr>
        <w:t>Morphology</w:t>
      </w:r>
      <w:bookmarkEnd w:id="228"/>
      <w:bookmarkEnd w:id="229"/>
    </w:p>
    <w:p w:rsidR="00620A54" w:rsidRPr="004D7B46" w:rsidRDefault="00620A54" w:rsidP="004D7B46">
      <w:pPr>
        <w:pStyle w:val="BodyText"/>
        <w:rPr>
          <w:lang w:val="en-US"/>
        </w:rPr>
      </w:pPr>
      <w:r w:rsidRPr="004D7B46">
        <w:rPr>
          <w:lang w:val="en-US"/>
        </w:rPr>
        <w:t xml:space="preserve">The parameters listed in the table below involve the morphological processes. The </w:t>
      </w:r>
      <w:r w:rsidRPr="004D7B46">
        <w:rPr>
          <w:i/>
          <w:lang w:val="en-US"/>
        </w:rPr>
        <w:t>dryslp</w:t>
      </w:r>
      <w:r w:rsidRPr="004D7B46">
        <w:rPr>
          <w:lang w:val="en-US"/>
        </w:rPr>
        <w:t xml:space="preserve"> and </w:t>
      </w:r>
      <w:r w:rsidRPr="004D7B46">
        <w:rPr>
          <w:i/>
          <w:lang w:val="en-US"/>
        </w:rPr>
        <w:t>wetslp</w:t>
      </w:r>
      <w:r w:rsidRPr="004D7B46">
        <w:rPr>
          <w:lang w:val="en-US"/>
        </w:rPr>
        <w:t xml:space="preserve"> keyword define the critical avalanching slope above and below water respectively. If the bed exceeds the relevant critical slope it collapses and slides downward (avalanching). To reduce the impact of these land slides the maximum bed level change due to avalanching is limited by the </w:t>
      </w:r>
      <w:r w:rsidRPr="004D7B46">
        <w:rPr>
          <w:i/>
          <w:lang w:val="en-US"/>
        </w:rPr>
        <w:t>dzmax</w:t>
      </w:r>
      <w:r w:rsidRPr="004D7B46">
        <w:rPr>
          <w:lang w:val="en-US"/>
        </w:rPr>
        <w:t xml:space="preserve"> value. Which of the two slopes is applied to a grid cell is determined by the </w:t>
      </w:r>
      <w:r w:rsidRPr="004D7B46">
        <w:rPr>
          <w:i/>
          <w:lang w:val="en-US"/>
        </w:rPr>
        <w:t>hswitch</w:t>
      </w:r>
      <w:r w:rsidRPr="004D7B46">
        <w:rPr>
          <w:lang w:val="en-US"/>
        </w:rPr>
        <w:t xml:space="preserve"> keyword.</w:t>
      </w:r>
    </w:p>
    <w:p w:rsidR="00620A54" w:rsidRPr="004D7B46" w:rsidRDefault="00620A54" w:rsidP="004D7B46">
      <w:pPr>
        <w:pStyle w:val="BodyText"/>
        <w:rPr>
          <w:lang w:val="en-US"/>
        </w:rPr>
      </w:pPr>
      <w:r w:rsidRPr="004D7B46">
        <w:rPr>
          <w:lang w:val="en-US"/>
        </w:rPr>
        <w:t xml:space="preserve">The keyword </w:t>
      </w:r>
      <w:r w:rsidRPr="004D7B46">
        <w:rPr>
          <w:i/>
          <w:lang w:val="en-US"/>
        </w:rPr>
        <w:t>morfac</w:t>
      </w:r>
      <w:r w:rsidRPr="004D7B46">
        <w:rPr>
          <w:lang w:val="en-US"/>
        </w:rPr>
        <w:t xml:space="preserve"> enables the user to decouple the hydrodynamical from the morphological time. This is suitable for situations where the morphological process is much slower than the hydrodynamic process. The factor defined by the </w:t>
      </w:r>
      <w:r w:rsidRPr="004D7B46">
        <w:rPr>
          <w:i/>
          <w:lang w:val="en-US"/>
        </w:rPr>
        <w:t xml:space="preserve">morfac </w:t>
      </w:r>
      <w:r w:rsidRPr="004D7B46">
        <w:rPr>
          <w:lang w:val="en-US"/>
        </w:rPr>
        <w:t xml:space="preserve">keyword is applied to all morphological change. A </w:t>
      </w:r>
      <w:r w:rsidRPr="004D7B46">
        <w:rPr>
          <w:i/>
          <w:lang w:val="en-US"/>
        </w:rPr>
        <w:t>morfac=10</w:t>
      </w:r>
      <w:r w:rsidRPr="004D7B46">
        <w:rPr>
          <w:lang w:val="en-US"/>
        </w:rPr>
        <w:t xml:space="preserve"> therefore results in 10 times more erosion and deposition in a given time step than usual. The simulation time is then shortened with the same factor to obtain an approximate result more quickly. The user can prevent the simulation time to be adapted to the </w:t>
      </w:r>
      <w:r w:rsidRPr="004D7B46">
        <w:rPr>
          <w:i/>
          <w:lang w:val="en-US"/>
        </w:rPr>
        <w:t>morfac</w:t>
      </w:r>
      <w:r w:rsidRPr="004D7B46">
        <w:rPr>
          <w:lang w:val="en-US"/>
        </w:rPr>
        <w:t xml:space="preserve"> value by setting </w:t>
      </w:r>
      <w:r w:rsidRPr="004D7B46">
        <w:rPr>
          <w:i/>
          <w:lang w:val="en-US"/>
        </w:rPr>
        <w:t>morfacopt</w:t>
      </w:r>
      <w:r w:rsidRPr="004D7B46">
        <w:rPr>
          <w:lang w:val="en-US"/>
        </w:rPr>
        <w:t xml:space="preserve"> to zero. The keywords </w:t>
      </w:r>
      <w:r w:rsidRPr="004D7B46">
        <w:rPr>
          <w:i/>
          <w:lang w:val="en-US"/>
        </w:rPr>
        <w:t>morstart</w:t>
      </w:r>
      <w:r w:rsidRPr="004D7B46">
        <w:rPr>
          <w:lang w:val="en-US"/>
        </w:rPr>
        <w:t xml:space="preserve"> and </w:t>
      </w:r>
      <w:r w:rsidRPr="004D7B46">
        <w:rPr>
          <w:i/>
          <w:lang w:val="en-US"/>
        </w:rPr>
        <w:t>morstop</w:t>
      </w:r>
      <w:r w:rsidRPr="004D7B46">
        <w:rPr>
          <w:lang w:val="en-US"/>
        </w:rPr>
        <w:t xml:space="preserve"> enable the user to enable the morphological processes in XBeach only for a particular period during the (hydrodynamic) simulation. These options are useful if a spin-up time is needed for the hydrodynamics.</w:t>
      </w:r>
    </w:p>
    <w:p w:rsidR="00620A54" w:rsidRPr="004D7B46" w:rsidRDefault="00620A54" w:rsidP="004D7B46">
      <w:pPr>
        <w:pStyle w:val="BodyText"/>
        <w:rPr>
          <w:lang w:val="en-US"/>
        </w:rPr>
      </w:pPr>
      <w:r w:rsidRPr="004D7B46">
        <w:rPr>
          <w:lang w:val="en-US"/>
        </w:rPr>
        <w:t xml:space="preserve">The </w:t>
      </w:r>
      <w:r w:rsidRPr="004D7B46">
        <w:rPr>
          <w:i/>
          <w:lang w:val="en-US"/>
        </w:rPr>
        <w:t xml:space="preserve">struct </w:t>
      </w:r>
      <w:r w:rsidRPr="004D7B46">
        <w:rPr>
          <w:lang w:val="en-US"/>
        </w:rPr>
        <w:t xml:space="preserve">and </w:t>
      </w:r>
      <w:r w:rsidRPr="004D7B46">
        <w:rPr>
          <w:i/>
          <w:lang w:val="en-US"/>
        </w:rPr>
        <w:t>ne_layer</w:t>
      </w:r>
      <w:r w:rsidRPr="004D7B46">
        <w:rPr>
          <w:lang w:val="en-US"/>
        </w:rPr>
        <w:t xml:space="preserve"> keywords enable the user to specify non-erodible structures in the model. To switch on non-erodible structures use </w:t>
      </w:r>
      <w:r w:rsidRPr="004D7B46">
        <w:rPr>
          <w:i/>
          <w:lang w:val="en-US"/>
        </w:rPr>
        <w:t>struct=1</w:t>
      </w:r>
      <w:r w:rsidRPr="004D7B46">
        <w:rPr>
          <w:lang w:val="en-US"/>
        </w:rPr>
        <w:t xml:space="preserve">. The location of the structures is specified in an external file referenced by the </w:t>
      </w:r>
      <w:r w:rsidRPr="004D7B46">
        <w:rPr>
          <w:i/>
          <w:lang w:val="en-US"/>
        </w:rPr>
        <w:t xml:space="preserve">ne_layer </w:t>
      </w:r>
      <w:r w:rsidRPr="004D7B46">
        <w:rPr>
          <w:lang w:val="en-US"/>
        </w:rPr>
        <w:t xml:space="preserve">keyword. The file has the same format as the bathymetry file explained in </w:t>
      </w:r>
      <w:fldSimple w:instr=" REF _Ref285465495 \w \h  \* MERGEFORMAT ">
        <w:r w:rsidR="004D7B46">
          <w:rPr>
            <w:lang w:val="en-US"/>
          </w:rPr>
          <w:t>4.3</w:t>
        </w:r>
      </w:fldSimple>
      <w:r w:rsidRPr="004D7B46">
        <w:rPr>
          <w:lang w:val="en-US"/>
        </w:rPr>
        <w:t xml:space="preserve"> </w:t>
      </w:r>
      <w:fldSimple w:instr=" REF _Ref285465497 \h  \* MERGEFORMAT ">
        <w:r w:rsidR="004D7B46" w:rsidRPr="004D7B46">
          <w:rPr>
            <w:lang w:val="en-US"/>
          </w:rPr>
          <w:t>Grid and bathymetry</w:t>
        </w:r>
      </w:fldSimple>
      <w:r w:rsidRPr="004D7B46">
        <w:rPr>
          <w:lang w:val="en-US"/>
        </w:rPr>
        <w:t xml:space="preserve">. The values of the file define the thickness of the erodible layer on top of the non-erodible layer. A </w:t>
      </w:r>
      <w:r w:rsidRPr="004D7B46">
        <w:rPr>
          <w:i/>
          <w:lang w:val="en-US"/>
        </w:rPr>
        <w:t>ne_layer</w:t>
      </w:r>
      <w:r w:rsidRPr="004D7B46">
        <w:rPr>
          <w:lang w:val="en-US"/>
        </w:rPr>
        <w:t xml:space="preserve"> file with only zeros therefore defines a fully non-erodible bathymetry. Only at the grid cells where the value in the </w:t>
      </w:r>
      <w:r w:rsidRPr="004D7B46">
        <w:rPr>
          <w:i/>
          <w:lang w:val="en-US"/>
        </w:rPr>
        <w:t xml:space="preserve">ne_layer </w:t>
      </w:r>
      <w:r w:rsidRPr="004D7B46">
        <w:rPr>
          <w:lang w:val="en-US"/>
        </w:rPr>
        <w:t>file is larger than zero erosion can occur. Non-erodible layers are infinitely deep and thus no erosion underneath these layers can occur.</w:t>
      </w:r>
    </w:p>
    <w:tbl>
      <w:tblPr>
        <w:tblStyle w:val="LightShading-Accent1"/>
        <w:tblW w:w="0" w:type="auto"/>
        <w:tblLook w:val="04A0"/>
      </w:tblPr>
      <w:tblGrid>
        <w:gridCol w:w="1656"/>
        <w:gridCol w:w="2202"/>
        <w:gridCol w:w="1212"/>
        <w:gridCol w:w="1657"/>
        <w:gridCol w:w="973"/>
        <w:gridCol w:w="1230"/>
      </w:tblGrid>
      <w:tr w:rsidR="00620A54" w:rsidRPr="004D7B46" w:rsidTr="00883631">
        <w:trPr>
          <w:cnfStyle w:val="100000000000"/>
          <w:tblHeader/>
        </w:trPr>
        <w:tc>
          <w:tcPr>
            <w:cnfStyle w:val="001000000000"/>
            <w:tcW w:w="1984" w:type="dxa"/>
          </w:tcPr>
          <w:p w:rsidR="00620A54" w:rsidRPr="004D7B46" w:rsidRDefault="00620A54" w:rsidP="004D7B46">
            <w:pPr>
              <w:pStyle w:val="PlainText"/>
              <w:jc w:val="both"/>
            </w:pPr>
            <w:r w:rsidRPr="004D7B46">
              <w:t>keyword</w:t>
            </w:r>
          </w:p>
        </w:tc>
        <w:tc>
          <w:tcPr>
            <w:tcW w:w="2834" w:type="dxa"/>
          </w:tcPr>
          <w:p w:rsidR="00620A54" w:rsidRPr="004D7B46" w:rsidRDefault="00620A54" w:rsidP="004D7B46">
            <w:pPr>
              <w:pStyle w:val="PlainText"/>
              <w:jc w:val="both"/>
              <w:cnfStyle w:val="100000000000"/>
            </w:pPr>
            <w:r w:rsidRPr="004D7B46">
              <w:t>description</w:t>
            </w:r>
          </w:p>
        </w:tc>
        <w:tc>
          <w:tcPr>
            <w:tcW w:w="1417" w:type="dxa"/>
          </w:tcPr>
          <w:p w:rsidR="00620A54" w:rsidRPr="004D7B46" w:rsidRDefault="00620A54" w:rsidP="004D7B46">
            <w:pPr>
              <w:pStyle w:val="PlainText"/>
              <w:jc w:val="both"/>
              <w:cnfStyle w:val="100000000000"/>
            </w:pPr>
            <w:r w:rsidRPr="004D7B46">
              <w:t>default</w:t>
            </w:r>
          </w:p>
        </w:tc>
        <w:tc>
          <w:tcPr>
            <w:tcW w:w="1984" w:type="dxa"/>
          </w:tcPr>
          <w:p w:rsidR="00620A54" w:rsidRPr="004D7B46" w:rsidRDefault="00620A54" w:rsidP="004D7B46">
            <w:pPr>
              <w:pStyle w:val="PlainText"/>
              <w:jc w:val="both"/>
              <w:cnfStyle w:val="100000000000"/>
            </w:pPr>
            <w:r w:rsidRPr="004D7B46">
              <w:t>range</w:t>
            </w:r>
          </w:p>
        </w:tc>
        <w:tc>
          <w:tcPr>
            <w:tcW w:w="850" w:type="dxa"/>
          </w:tcPr>
          <w:p w:rsidR="00620A54" w:rsidRPr="004D7B46" w:rsidRDefault="00620A54" w:rsidP="004D7B46">
            <w:pPr>
              <w:pStyle w:val="PlainText"/>
              <w:jc w:val="both"/>
              <w:cnfStyle w:val="100000000000"/>
            </w:pPr>
            <w:r w:rsidRPr="004D7B46">
              <w:t>units</w:t>
            </w:r>
          </w:p>
        </w:tc>
        <w:tc>
          <w:tcPr>
            <w:tcW w:w="1700" w:type="dxa"/>
          </w:tcPr>
          <w:p w:rsidR="00620A54" w:rsidRPr="004D7B46" w:rsidRDefault="00620A54" w:rsidP="004D7B46">
            <w:pPr>
              <w:pStyle w:val="PlainText"/>
              <w:jc w:val="both"/>
              <w:cnfStyle w:val="100000000000"/>
            </w:pPr>
            <w:r w:rsidRPr="004D7B46">
              <w:t>remark</w:t>
            </w:r>
          </w:p>
        </w:tc>
      </w:tr>
      <w:tr w:rsidR="00620A54" w:rsidRPr="004D7B46" w:rsidTr="00883631">
        <w:trPr>
          <w:cnfStyle w:val="000000100000"/>
        </w:trPr>
        <w:tc>
          <w:tcPr>
            <w:cnfStyle w:val="001000000000"/>
            <w:tcW w:w="1984" w:type="dxa"/>
          </w:tcPr>
          <w:p w:rsidR="00620A54" w:rsidRPr="004D7B46" w:rsidRDefault="00620A54" w:rsidP="004D7B46">
            <w:pPr>
              <w:pStyle w:val="PlainText"/>
              <w:jc w:val="both"/>
            </w:pPr>
            <w:r w:rsidRPr="004D7B46">
              <w:t>dryslp</w:t>
            </w:r>
          </w:p>
        </w:tc>
        <w:tc>
          <w:tcPr>
            <w:tcW w:w="2834" w:type="dxa"/>
          </w:tcPr>
          <w:p w:rsidR="00620A54" w:rsidRPr="004D7B46" w:rsidRDefault="00620A54" w:rsidP="004D7B46">
            <w:pPr>
              <w:pStyle w:val="PlainText"/>
              <w:jc w:val="both"/>
              <w:cnfStyle w:val="000000100000"/>
            </w:pPr>
            <w:r w:rsidRPr="004D7B46">
              <w:t>Critical avalanching slope above water (dz/dx and dz/dy)</w:t>
            </w:r>
          </w:p>
        </w:tc>
        <w:tc>
          <w:tcPr>
            <w:tcW w:w="1417" w:type="dxa"/>
          </w:tcPr>
          <w:p w:rsidR="00620A54" w:rsidRPr="004D7B46" w:rsidRDefault="00620A54" w:rsidP="004D7B46">
            <w:pPr>
              <w:pStyle w:val="PlainText"/>
              <w:jc w:val="both"/>
              <w:cnfStyle w:val="000000100000"/>
            </w:pPr>
            <w:r w:rsidRPr="004D7B46">
              <w:t>1.0</w:t>
            </w:r>
          </w:p>
        </w:tc>
        <w:tc>
          <w:tcPr>
            <w:tcW w:w="1984" w:type="dxa"/>
          </w:tcPr>
          <w:p w:rsidR="00620A54" w:rsidRPr="004D7B46" w:rsidRDefault="00620A54" w:rsidP="004D7B46">
            <w:pPr>
              <w:pStyle w:val="PlainText"/>
              <w:jc w:val="both"/>
              <w:cnfStyle w:val="000000100000"/>
            </w:pPr>
            <w:r w:rsidRPr="004D7B46">
              <w:t>0.1 - 2.0</w:t>
            </w:r>
          </w:p>
        </w:tc>
        <w:tc>
          <w:tcPr>
            <w:tcW w:w="850" w:type="dxa"/>
          </w:tcPr>
          <w:p w:rsidR="00620A54" w:rsidRPr="004D7B46" w:rsidRDefault="00620A54" w:rsidP="004D7B46">
            <w:pPr>
              <w:pStyle w:val="PlainText"/>
              <w:jc w:val="both"/>
              <w:cnfStyle w:val="000000100000"/>
            </w:pPr>
            <w:r w:rsidRPr="004D7B46">
              <w:t>-</w:t>
            </w:r>
          </w:p>
        </w:tc>
        <w:tc>
          <w:tcPr>
            <w:tcW w:w="1700" w:type="dxa"/>
          </w:tcPr>
          <w:p w:rsidR="00620A54" w:rsidRPr="004D7B46" w:rsidRDefault="00620A54" w:rsidP="004D7B46">
            <w:pPr>
              <w:pStyle w:val="PlainText"/>
              <w:jc w:val="both"/>
              <w:cnfStyle w:val="000000100000"/>
            </w:pPr>
          </w:p>
        </w:tc>
      </w:tr>
      <w:tr w:rsidR="00620A54" w:rsidRPr="004D7B46" w:rsidTr="00883631">
        <w:tc>
          <w:tcPr>
            <w:cnfStyle w:val="001000000000"/>
            <w:tcW w:w="1984" w:type="dxa"/>
          </w:tcPr>
          <w:p w:rsidR="00620A54" w:rsidRPr="004D7B46" w:rsidRDefault="00620A54" w:rsidP="004D7B46">
            <w:pPr>
              <w:pStyle w:val="PlainText"/>
              <w:jc w:val="both"/>
            </w:pPr>
            <w:r w:rsidRPr="004D7B46">
              <w:t>dzmax*</w:t>
            </w:r>
          </w:p>
        </w:tc>
        <w:tc>
          <w:tcPr>
            <w:tcW w:w="2834" w:type="dxa"/>
          </w:tcPr>
          <w:p w:rsidR="00620A54" w:rsidRPr="004D7B46" w:rsidRDefault="00620A54" w:rsidP="004D7B46">
            <w:pPr>
              <w:pStyle w:val="PlainText"/>
              <w:jc w:val="both"/>
              <w:cnfStyle w:val="000000000000"/>
            </w:pPr>
            <w:r w:rsidRPr="004D7B46">
              <w:t>Maximum bed level change due to avalanching</w:t>
            </w:r>
          </w:p>
        </w:tc>
        <w:tc>
          <w:tcPr>
            <w:tcW w:w="1417" w:type="dxa"/>
          </w:tcPr>
          <w:p w:rsidR="00620A54" w:rsidRPr="004D7B46" w:rsidRDefault="00620A54" w:rsidP="004D7B46">
            <w:pPr>
              <w:pStyle w:val="PlainText"/>
              <w:jc w:val="both"/>
              <w:cnfStyle w:val="000000000000"/>
            </w:pPr>
            <w:r w:rsidRPr="004D7B46">
              <w:t>0.05</w:t>
            </w:r>
          </w:p>
        </w:tc>
        <w:tc>
          <w:tcPr>
            <w:tcW w:w="1984" w:type="dxa"/>
          </w:tcPr>
          <w:p w:rsidR="00620A54" w:rsidRPr="004D7B46" w:rsidRDefault="00620A54" w:rsidP="004D7B46">
            <w:pPr>
              <w:pStyle w:val="PlainText"/>
              <w:jc w:val="both"/>
              <w:cnfStyle w:val="000000000000"/>
            </w:pPr>
            <w:r w:rsidRPr="004D7B46">
              <w:t>0.0 - 1.0</w:t>
            </w:r>
          </w:p>
        </w:tc>
        <w:tc>
          <w:tcPr>
            <w:tcW w:w="850" w:type="dxa"/>
          </w:tcPr>
          <w:p w:rsidR="00620A54" w:rsidRPr="004D7B46" w:rsidRDefault="00620A54" w:rsidP="004D7B46">
            <w:pPr>
              <w:pStyle w:val="PlainText"/>
              <w:jc w:val="both"/>
              <w:cnfStyle w:val="000000000000"/>
            </w:pPr>
            <w:r w:rsidRPr="004D7B46">
              <w:t>m/s/m</w:t>
            </w:r>
          </w:p>
        </w:tc>
        <w:tc>
          <w:tcPr>
            <w:tcW w:w="1700" w:type="dxa"/>
          </w:tcPr>
          <w:p w:rsidR="00620A54" w:rsidRPr="004D7B46" w:rsidRDefault="00620A54" w:rsidP="004D7B46">
            <w:pPr>
              <w:pStyle w:val="PlainText"/>
              <w:jc w:val="both"/>
              <w:cnfStyle w:val="000000000000"/>
            </w:pPr>
          </w:p>
        </w:tc>
      </w:tr>
      <w:tr w:rsidR="00620A54" w:rsidRPr="004D7B46" w:rsidTr="00883631">
        <w:trPr>
          <w:cnfStyle w:val="000000100000"/>
        </w:trPr>
        <w:tc>
          <w:tcPr>
            <w:cnfStyle w:val="001000000000"/>
            <w:tcW w:w="1984" w:type="dxa"/>
          </w:tcPr>
          <w:p w:rsidR="00620A54" w:rsidRPr="004D7B46" w:rsidRDefault="00620A54" w:rsidP="004D7B46">
            <w:pPr>
              <w:pStyle w:val="PlainText"/>
              <w:jc w:val="both"/>
            </w:pPr>
            <w:r w:rsidRPr="004D7B46">
              <w:t>hswitch*</w:t>
            </w:r>
          </w:p>
        </w:tc>
        <w:tc>
          <w:tcPr>
            <w:tcW w:w="2834" w:type="dxa"/>
          </w:tcPr>
          <w:p w:rsidR="00620A54" w:rsidRPr="004D7B46" w:rsidRDefault="00620A54" w:rsidP="004D7B46">
            <w:pPr>
              <w:pStyle w:val="PlainText"/>
              <w:jc w:val="both"/>
              <w:cnfStyle w:val="000000100000"/>
            </w:pPr>
            <w:r w:rsidRPr="004D7B46">
              <w:t>Water depth at which is switched from wetslp to dryslp</w:t>
            </w:r>
          </w:p>
        </w:tc>
        <w:tc>
          <w:tcPr>
            <w:tcW w:w="1417" w:type="dxa"/>
          </w:tcPr>
          <w:p w:rsidR="00620A54" w:rsidRPr="004D7B46" w:rsidRDefault="00620A54" w:rsidP="004D7B46">
            <w:pPr>
              <w:pStyle w:val="PlainText"/>
              <w:jc w:val="both"/>
              <w:cnfStyle w:val="000000100000"/>
            </w:pPr>
            <w:r w:rsidRPr="004D7B46">
              <w:t>0.1</w:t>
            </w:r>
          </w:p>
        </w:tc>
        <w:tc>
          <w:tcPr>
            <w:tcW w:w="1984" w:type="dxa"/>
          </w:tcPr>
          <w:p w:rsidR="00620A54" w:rsidRPr="004D7B46" w:rsidRDefault="00620A54" w:rsidP="004D7B46">
            <w:pPr>
              <w:pStyle w:val="PlainText"/>
              <w:jc w:val="both"/>
              <w:cnfStyle w:val="000000100000"/>
            </w:pPr>
            <w:r w:rsidRPr="004D7B46">
              <w:t>0.01 - 1.0</w:t>
            </w:r>
          </w:p>
        </w:tc>
        <w:tc>
          <w:tcPr>
            <w:tcW w:w="850" w:type="dxa"/>
          </w:tcPr>
          <w:p w:rsidR="00620A54" w:rsidRPr="004D7B46" w:rsidRDefault="00620A54" w:rsidP="004D7B46">
            <w:pPr>
              <w:pStyle w:val="PlainText"/>
              <w:jc w:val="both"/>
              <w:cnfStyle w:val="000000100000"/>
            </w:pPr>
            <w:r w:rsidRPr="004D7B46">
              <w:t>m</w:t>
            </w:r>
          </w:p>
        </w:tc>
        <w:tc>
          <w:tcPr>
            <w:tcW w:w="1700" w:type="dxa"/>
          </w:tcPr>
          <w:p w:rsidR="00620A54" w:rsidRPr="004D7B46" w:rsidRDefault="00620A54" w:rsidP="004D7B46">
            <w:pPr>
              <w:pStyle w:val="PlainText"/>
              <w:jc w:val="both"/>
              <w:cnfStyle w:val="000000100000"/>
            </w:pPr>
          </w:p>
        </w:tc>
      </w:tr>
      <w:tr w:rsidR="00620A54" w:rsidRPr="004D7B46" w:rsidTr="00883631">
        <w:tc>
          <w:tcPr>
            <w:cnfStyle w:val="001000000000"/>
            <w:tcW w:w="1984" w:type="dxa"/>
          </w:tcPr>
          <w:p w:rsidR="00620A54" w:rsidRPr="004D7B46" w:rsidRDefault="00620A54" w:rsidP="004D7B46">
            <w:pPr>
              <w:pStyle w:val="PlainText"/>
              <w:jc w:val="both"/>
            </w:pPr>
            <w:r w:rsidRPr="004D7B46">
              <w:t>morfac</w:t>
            </w:r>
          </w:p>
        </w:tc>
        <w:tc>
          <w:tcPr>
            <w:tcW w:w="2834" w:type="dxa"/>
          </w:tcPr>
          <w:p w:rsidR="00620A54" w:rsidRPr="004D7B46" w:rsidRDefault="00620A54" w:rsidP="004D7B46">
            <w:pPr>
              <w:pStyle w:val="PlainText"/>
              <w:jc w:val="both"/>
              <w:cnfStyle w:val="000000000000"/>
            </w:pPr>
            <w:r w:rsidRPr="004D7B46">
              <w:t>Morphological acceleration factor</w:t>
            </w:r>
          </w:p>
        </w:tc>
        <w:tc>
          <w:tcPr>
            <w:tcW w:w="1417" w:type="dxa"/>
          </w:tcPr>
          <w:p w:rsidR="00620A54" w:rsidRPr="004D7B46" w:rsidRDefault="00620A54" w:rsidP="004D7B46">
            <w:pPr>
              <w:pStyle w:val="PlainText"/>
              <w:jc w:val="both"/>
              <w:cnfStyle w:val="000000000000"/>
            </w:pPr>
            <w:r w:rsidRPr="004D7B46">
              <w:t>1.0</w:t>
            </w:r>
          </w:p>
        </w:tc>
        <w:tc>
          <w:tcPr>
            <w:tcW w:w="1984" w:type="dxa"/>
          </w:tcPr>
          <w:p w:rsidR="00620A54" w:rsidRPr="004D7B46" w:rsidRDefault="00620A54" w:rsidP="004D7B46">
            <w:pPr>
              <w:pStyle w:val="PlainText"/>
              <w:jc w:val="both"/>
              <w:cnfStyle w:val="000000000000"/>
            </w:pPr>
            <w:r w:rsidRPr="004D7B46">
              <w:t>0.0 - 1000.0</w:t>
            </w:r>
          </w:p>
        </w:tc>
        <w:tc>
          <w:tcPr>
            <w:tcW w:w="850" w:type="dxa"/>
          </w:tcPr>
          <w:p w:rsidR="00620A54" w:rsidRPr="004D7B46" w:rsidRDefault="00620A54" w:rsidP="004D7B46">
            <w:pPr>
              <w:pStyle w:val="PlainText"/>
              <w:jc w:val="both"/>
              <w:cnfStyle w:val="000000000000"/>
            </w:pPr>
            <w:r w:rsidRPr="004D7B46">
              <w:t>-</w:t>
            </w:r>
          </w:p>
        </w:tc>
        <w:tc>
          <w:tcPr>
            <w:tcW w:w="1700" w:type="dxa"/>
          </w:tcPr>
          <w:p w:rsidR="00620A54" w:rsidRPr="004D7B46" w:rsidRDefault="00620A54" w:rsidP="004D7B46">
            <w:pPr>
              <w:pStyle w:val="PlainText"/>
              <w:jc w:val="both"/>
              <w:cnfStyle w:val="000000000000"/>
            </w:pPr>
          </w:p>
        </w:tc>
      </w:tr>
      <w:tr w:rsidR="00620A54" w:rsidRPr="004D7B46" w:rsidTr="00883631">
        <w:trPr>
          <w:cnfStyle w:val="000000100000"/>
        </w:trPr>
        <w:tc>
          <w:tcPr>
            <w:cnfStyle w:val="001000000000"/>
            <w:tcW w:w="1984" w:type="dxa"/>
          </w:tcPr>
          <w:p w:rsidR="00620A54" w:rsidRPr="004D7B46" w:rsidRDefault="00620A54" w:rsidP="004D7B46">
            <w:pPr>
              <w:pStyle w:val="PlainText"/>
              <w:jc w:val="both"/>
            </w:pPr>
            <w:r w:rsidRPr="004D7B46">
              <w:t>morfacopt*</w:t>
            </w:r>
          </w:p>
        </w:tc>
        <w:tc>
          <w:tcPr>
            <w:tcW w:w="2834" w:type="dxa"/>
          </w:tcPr>
          <w:p w:rsidR="00620A54" w:rsidRPr="004D7B46" w:rsidRDefault="00620A54" w:rsidP="004D7B46">
            <w:pPr>
              <w:pStyle w:val="PlainText"/>
              <w:jc w:val="both"/>
              <w:cnfStyle w:val="000000100000"/>
            </w:pPr>
            <w:r w:rsidRPr="004D7B46">
              <w:t xml:space="preserve">Switch to adjusting output times </w:t>
            </w:r>
            <w:r w:rsidRPr="004D7B46">
              <w:lastRenderedPageBreak/>
              <w:t>for morfac</w:t>
            </w:r>
          </w:p>
        </w:tc>
        <w:tc>
          <w:tcPr>
            <w:tcW w:w="1417" w:type="dxa"/>
          </w:tcPr>
          <w:p w:rsidR="00620A54" w:rsidRPr="004D7B46" w:rsidRDefault="00620A54" w:rsidP="004D7B46">
            <w:pPr>
              <w:pStyle w:val="PlainText"/>
              <w:jc w:val="both"/>
              <w:cnfStyle w:val="000000100000"/>
            </w:pPr>
            <w:r w:rsidRPr="004D7B46">
              <w:lastRenderedPageBreak/>
              <w:t>1</w:t>
            </w:r>
          </w:p>
        </w:tc>
        <w:tc>
          <w:tcPr>
            <w:tcW w:w="1984" w:type="dxa"/>
          </w:tcPr>
          <w:p w:rsidR="00620A54" w:rsidRPr="004D7B46" w:rsidRDefault="00620A54" w:rsidP="004D7B46">
            <w:pPr>
              <w:pStyle w:val="PlainText"/>
              <w:jc w:val="both"/>
              <w:cnfStyle w:val="000000100000"/>
            </w:pPr>
            <w:r w:rsidRPr="004D7B46">
              <w:t>0 - 1</w:t>
            </w:r>
          </w:p>
        </w:tc>
        <w:tc>
          <w:tcPr>
            <w:tcW w:w="850" w:type="dxa"/>
          </w:tcPr>
          <w:p w:rsidR="00620A54" w:rsidRPr="004D7B46" w:rsidRDefault="00620A54" w:rsidP="004D7B46">
            <w:pPr>
              <w:pStyle w:val="PlainText"/>
              <w:jc w:val="both"/>
              <w:cnfStyle w:val="000000100000"/>
            </w:pPr>
            <w:r w:rsidRPr="004D7B46">
              <w:t>-</w:t>
            </w:r>
          </w:p>
        </w:tc>
        <w:tc>
          <w:tcPr>
            <w:tcW w:w="1700" w:type="dxa"/>
          </w:tcPr>
          <w:p w:rsidR="00620A54" w:rsidRPr="004D7B46" w:rsidRDefault="00620A54" w:rsidP="004D7B46">
            <w:pPr>
              <w:pStyle w:val="PlainText"/>
              <w:jc w:val="both"/>
              <w:cnfStyle w:val="000000100000"/>
            </w:pPr>
          </w:p>
        </w:tc>
      </w:tr>
      <w:tr w:rsidR="00620A54" w:rsidRPr="004D7B46" w:rsidTr="00883631">
        <w:tc>
          <w:tcPr>
            <w:cnfStyle w:val="001000000000"/>
            <w:tcW w:w="1984" w:type="dxa"/>
          </w:tcPr>
          <w:p w:rsidR="00620A54" w:rsidRPr="004D7B46" w:rsidRDefault="00620A54" w:rsidP="004D7B46">
            <w:pPr>
              <w:pStyle w:val="PlainText"/>
              <w:jc w:val="both"/>
            </w:pPr>
            <w:r w:rsidRPr="004D7B46">
              <w:lastRenderedPageBreak/>
              <w:t>morstart</w:t>
            </w:r>
          </w:p>
        </w:tc>
        <w:tc>
          <w:tcPr>
            <w:tcW w:w="2834" w:type="dxa"/>
          </w:tcPr>
          <w:p w:rsidR="00620A54" w:rsidRPr="004D7B46" w:rsidRDefault="00620A54" w:rsidP="004D7B46">
            <w:pPr>
              <w:pStyle w:val="PlainText"/>
              <w:jc w:val="both"/>
              <w:cnfStyle w:val="000000000000"/>
            </w:pPr>
            <w:r w:rsidRPr="004D7B46">
              <w:t>Start time morphology, in morphological time</w:t>
            </w:r>
          </w:p>
        </w:tc>
        <w:tc>
          <w:tcPr>
            <w:tcW w:w="1417" w:type="dxa"/>
          </w:tcPr>
          <w:p w:rsidR="00620A54" w:rsidRPr="004D7B46" w:rsidRDefault="00620A54" w:rsidP="004D7B46">
            <w:pPr>
              <w:pStyle w:val="PlainText"/>
              <w:jc w:val="both"/>
              <w:cnfStyle w:val="000000000000"/>
            </w:pPr>
            <w:r w:rsidRPr="004D7B46">
              <w:t>120.0</w:t>
            </w:r>
          </w:p>
        </w:tc>
        <w:tc>
          <w:tcPr>
            <w:tcW w:w="1984" w:type="dxa"/>
          </w:tcPr>
          <w:p w:rsidR="00620A54" w:rsidRPr="004D7B46" w:rsidRDefault="00620A54" w:rsidP="004D7B46">
            <w:pPr>
              <w:pStyle w:val="PlainText"/>
              <w:jc w:val="both"/>
              <w:cnfStyle w:val="000000000000"/>
            </w:pPr>
            <w:r w:rsidRPr="004D7B46">
              <w:t>0.0 - 10000000.0</w:t>
            </w:r>
          </w:p>
        </w:tc>
        <w:tc>
          <w:tcPr>
            <w:tcW w:w="850" w:type="dxa"/>
          </w:tcPr>
          <w:p w:rsidR="00620A54" w:rsidRPr="004D7B46" w:rsidRDefault="00620A54" w:rsidP="004D7B46">
            <w:pPr>
              <w:pStyle w:val="PlainText"/>
              <w:jc w:val="both"/>
              <w:cnfStyle w:val="000000000000"/>
            </w:pPr>
            <w:r w:rsidRPr="004D7B46">
              <w:t>s</w:t>
            </w:r>
          </w:p>
        </w:tc>
        <w:tc>
          <w:tcPr>
            <w:tcW w:w="1700" w:type="dxa"/>
          </w:tcPr>
          <w:p w:rsidR="00620A54" w:rsidRPr="004D7B46" w:rsidRDefault="00620A54" w:rsidP="004D7B46">
            <w:pPr>
              <w:pStyle w:val="PlainText"/>
              <w:jc w:val="both"/>
              <w:cnfStyle w:val="000000000000"/>
            </w:pPr>
          </w:p>
        </w:tc>
      </w:tr>
      <w:tr w:rsidR="00620A54" w:rsidRPr="004D7B46" w:rsidTr="00883631">
        <w:trPr>
          <w:cnfStyle w:val="000000100000"/>
        </w:trPr>
        <w:tc>
          <w:tcPr>
            <w:cnfStyle w:val="001000000000"/>
            <w:tcW w:w="1984" w:type="dxa"/>
          </w:tcPr>
          <w:p w:rsidR="00620A54" w:rsidRPr="004D7B46" w:rsidRDefault="00620A54" w:rsidP="004D7B46">
            <w:pPr>
              <w:pStyle w:val="PlainText"/>
              <w:jc w:val="both"/>
            </w:pPr>
            <w:r w:rsidRPr="004D7B46">
              <w:t>morstop</w:t>
            </w:r>
          </w:p>
        </w:tc>
        <w:tc>
          <w:tcPr>
            <w:tcW w:w="2834" w:type="dxa"/>
          </w:tcPr>
          <w:p w:rsidR="00620A54" w:rsidRPr="004D7B46" w:rsidRDefault="00620A54" w:rsidP="004D7B46">
            <w:pPr>
              <w:pStyle w:val="PlainText"/>
              <w:jc w:val="both"/>
              <w:cnfStyle w:val="000000100000"/>
            </w:pPr>
            <w:r w:rsidRPr="004D7B46">
              <w:t>Stop time morphology, in morphological time</w:t>
            </w:r>
          </w:p>
        </w:tc>
        <w:tc>
          <w:tcPr>
            <w:tcW w:w="1417" w:type="dxa"/>
          </w:tcPr>
          <w:p w:rsidR="00620A54" w:rsidRPr="004D7B46" w:rsidRDefault="00620A54" w:rsidP="004D7B46">
            <w:pPr>
              <w:pStyle w:val="PlainText"/>
              <w:jc w:val="both"/>
              <w:cnfStyle w:val="000000100000"/>
            </w:pPr>
            <w:r w:rsidRPr="004D7B46">
              <w:t>2000.0</w:t>
            </w:r>
          </w:p>
        </w:tc>
        <w:tc>
          <w:tcPr>
            <w:tcW w:w="1984" w:type="dxa"/>
          </w:tcPr>
          <w:p w:rsidR="00620A54" w:rsidRPr="004D7B46" w:rsidRDefault="00620A54" w:rsidP="004D7B46">
            <w:pPr>
              <w:pStyle w:val="PlainText"/>
              <w:jc w:val="both"/>
              <w:cnfStyle w:val="000000100000"/>
            </w:pPr>
            <w:r w:rsidRPr="004D7B46">
              <w:t>0.0 - 10000000.0</w:t>
            </w:r>
          </w:p>
        </w:tc>
        <w:tc>
          <w:tcPr>
            <w:tcW w:w="850" w:type="dxa"/>
          </w:tcPr>
          <w:p w:rsidR="00620A54" w:rsidRPr="004D7B46" w:rsidRDefault="00620A54" w:rsidP="004D7B46">
            <w:pPr>
              <w:pStyle w:val="PlainText"/>
              <w:jc w:val="both"/>
              <w:cnfStyle w:val="000000100000"/>
            </w:pPr>
            <w:r w:rsidRPr="004D7B46">
              <w:t>s</w:t>
            </w:r>
          </w:p>
        </w:tc>
        <w:tc>
          <w:tcPr>
            <w:tcW w:w="1700" w:type="dxa"/>
          </w:tcPr>
          <w:p w:rsidR="00620A54" w:rsidRPr="004D7B46" w:rsidRDefault="00620A54" w:rsidP="004D7B46">
            <w:pPr>
              <w:pStyle w:val="PlainText"/>
              <w:jc w:val="both"/>
              <w:cnfStyle w:val="000000100000"/>
            </w:pPr>
          </w:p>
        </w:tc>
      </w:tr>
      <w:tr w:rsidR="00620A54" w:rsidRPr="004D7B46" w:rsidTr="00883631">
        <w:tc>
          <w:tcPr>
            <w:cnfStyle w:val="001000000000"/>
            <w:tcW w:w="1984" w:type="dxa"/>
          </w:tcPr>
          <w:p w:rsidR="00620A54" w:rsidRPr="004D7B46" w:rsidRDefault="00620A54" w:rsidP="004D7B46">
            <w:pPr>
              <w:pStyle w:val="PlainText"/>
              <w:jc w:val="both"/>
            </w:pPr>
            <w:r w:rsidRPr="004D7B46">
              <w:t>ne_layer</w:t>
            </w:r>
          </w:p>
        </w:tc>
        <w:tc>
          <w:tcPr>
            <w:tcW w:w="2834" w:type="dxa"/>
          </w:tcPr>
          <w:p w:rsidR="00620A54" w:rsidRPr="004D7B46" w:rsidRDefault="00620A54" w:rsidP="004D7B46">
            <w:pPr>
              <w:pStyle w:val="PlainText"/>
              <w:jc w:val="both"/>
              <w:cnfStyle w:val="000000000000"/>
            </w:pPr>
            <w:r w:rsidRPr="004D7B46">
              <w:t>Name of file containing depth of hard structure</w:t>
            </w:r>
          </w:p>
        </w:tc>
        <w:tc>
          <w:tcPr>
            <w:tcW w:w="1417" w:type="dxa"/>
          </w:tcPr>
          <w:p w:rsidR="00620A54" w:rsidRPr="004D7B46" w:rsidRDefault="00620A54" w:rsidP="004D7B46">
            <w:pPr>
              <w:pStyle w:val="PlainText"/>
              <w:jc w:val="both"/>
              <w:cnfStyle w:val="000000000000"/>
            </w:pPr>
          </w:p>
        </w:tc>
        <w:tc>
          <w:tcPr>
            <w:tcW w:w="1984" w:type="dxa"/>
          </w:tcPr>
          <w:p w:rsidR="00620A54" w:rsidRPr="004D7B46" w:rsidRDefault="00620A54" w:rsidP="004D7B46">
            <w:pPr>
              <w:pStyle w:val="PlainText"/>
              <w:jc w:val="both"/>
              <w:cnfStyle w:val="000000000000"/>
            </w:pPr>
          </w:p>
        </w:tc>
        <w:tc>
          <w:tcPr>
            <w:tcW w:w="850" w:type="dxa"/>
          </w:tcPr>
          <w:p w:rsidR="00620A54" w:rsidRPr="004D7B46" w:rsidRDefault="00620A54" w:rsidP="004D7B46">
            <w:pPr>
              <w:pStyle w:val="PlainText"/>
              <w:jc w:val="both"/>
              <w:cnfStyle w:val="000000000000"/>
            </w:pPr>
            <w:r w:rsidRPr="004D7B46">
              <w:t>&lt;file&gt;</w:t>
            </w:r>
          </w:p>
        </w:tc>
        <w:tc>
          <w:tcPr>
            <w:tcW w:w="1700" w:type="dxa"/>
          </w:tcPr>
          <w:p w:rsidR="00620A54" w:rsidRPr="004D7B46" w:rsidRDefault="00620A54" w:rsidP="004D7B46">
            <w:pPr>
              <w:pStyle w:val="PlainText"/>
              <w:jc w:val="both"/>
              <w:cnfStyle w:val="000000000000"/>
            </w:pPr>
          </w:p>
        </w:tc>
      </w:tr>
      <w:tr w:rsidR="00620A54" w:rsidRPr="004D7B46" w:rsidTr="00883631">
        <w:trPr>
          <w:cnfStyle w:val="000000100000"/>
        </w:trPr>
        <w:tc>
          <w:tcPr>
            <w:cnfStyle w:val="001000000000"/>
            <w:tcW w:w="1984" w:type="dxa"/>
          </w:tcPr>
          <w:p w:rsidR="00620A54" w:rsidRPr="004D7B46" w:rsidRDefault="00620A54" w:rsidP="004D7B46">
            <w:pPr>
              <w:pStyle w:val="PlainText"/>
              <w:jc w:val="both"/>
            </w:pPr>
            <w:r w:rsidRPr="004D7B46">
              <w:t>struct</w:t>
            </w:r>
          </w:p>
        </w:tc>
        <w:tc>
          <w:tcPr>
            <w:tcW w:w="2834" w:type="dxa"/>
          </w:tcPr>
          <w:p w:rsidR="00620A54" w:rsidRPr="004D7B46" w:rsidRDefault="00620A54" w:rsidP="004D7B46">
            <w:pPr>
              <w:pStyle w:val="PlainText"/>
              <w:jc w:val="both"/>
              <w:cnfStyle w:val="000000100000"/>
            </w:pPr>
            <w:r w:rsidRPr="004D7B46">
              <w:t>Switch for enabling hard structures</w:t>
            </w:r>
          </w:p>
        </w:tc>
        <w:tc>
          <w:tcPr>
            <w:tcW w:w="1417" w:type="dxa"/>
          </w:tcPr>
          <w:p w:rsidR="00620A54" w:rsidRPr="004D7B46" w:rsidRDefault="00620A54" w:rsidP="004D7B46">
            <w:pPr>
              <w:pStyle w:val="PlainText"/>
              <w:jc w:val="both"/>
              <w:cnfStyle w:val="000000100000"/>
            </w:pPr>
            <w:r w:rsidRPr="004D7B46">
              <w:t>0</w:t>
            </w:r>
          </w:p>
        </w:tc>
        <w:tc>
          <w:tcPr>
            <w:tcW w:w="1984" w:type="dxa"/>
          </w:tcPr>
          <w:p w:rsidR="00620A54" w:rsidRPr="004D7B46" w:rsidRDefault="00620A54" w:rsidP="004D7B46">
            <w:pPr>
              <w:pStyle w:val="PlainText"/>
              <w:jc w:val="both"/>
              <w:cnfStyle w:val="000000100000"/>
            </w:pPr>
            <w:r w:rsidRPr="004D7B46">
              <w:t>0 - 1</w:t>
            </w:r>
          </w:p>
        </w:tc>
        <w:tc>
          <w:tcPr>
            <w:tcW w:w="850" w:type="dxa"/>
          </w:tcPr>
          <w:p w:rsidR="00620A54" w:rsidRPr="004D7B46" w:rsidRDefault="00620A54" w:rsidP="004D7B46">
            <w:pPr>
              <w:pStyle w:val="PlainText"/>
              <w:jc w:val="both"/>
              <w:cnfStyle w:val="000000100000"/>
            </w:pPr>
            <w:r w:rsidRPr="004D7B46">
              <w:t>-</w:t>
            </w:r>
          </w:p>
        </w:tc>
        <w:tc>
          <w:tcPr>
            <w:tcW w:w="1700" w:type="dxa"/>
          </w:tcPr>
          <w:p w:rsidR="00620A54" w:rsidRPr="004D7B46" w:rsidRDefault="00620A54" w:rsidP="004D7B46">
            <w:pPr>
              <w:pStyle w:val="PlainText"/>
              <w:jc w:val="both"/>
              <w:cnfStyle w:val="000000100000"/>
            </w:pPr>
          </w:p>
        </w:tc>
      </w:tr>
      <w:tr w:rsidR="00620A54" w:rsidRPr="004D7B46" w:rsidTr="00883631">
        <w:tc>
          <w:tcPr>
            <w:cnfStyle w:val="001000000000"/>
            <w:tcW w:w="1984" w:type="dxa"/>
          </w:tcPr>
          <w:p w:rsidR="00620A54" w:rsidRPr="004D7B46" w:rsidRDefault="00620A54" w:rsidP="004D7B46">
            <w:pPr>
              <w:pStyle w:val="PlainText"/>
              <w:jc w:val="both"/>
            </w:pPr>
            <w:r w:rsidRPr="004D7B46">
              <w:t>wetslp</w:t>
            </w:r>
          </w:p>
        </w:tc>
        <w:tc>
          <w:tcPr>
            <w:tcW w:w="2834" w:type="dxa"/>
          </w:tcPr>
          <w:p w:rsidR="00620A54" w:rsidRPr="004D7B46" w:rsidRDefault="00620A54" w:rsidP="004D7B46">
            <w:pPr>
              <w:pStyle w:val="PlainText"/>
              <w:jc w:val="both"/>
              <w:cnfStyle w:val="000000000000"/>
            </w:pPr>
            <w:r w:rsidRPr="004D7B46">
              <w:t>Critical avalanching slope under water (dz/dx and dz/dy)</w:t>
            </w:r>
          </w:p>
        </w:tc>
        <w:tc>
          <w:tcPr>
            <w:tcW w:w="1417" w:type="dxa"/>
          </w:tcPr>
          <w:p w:rsidR="00620A54" w:rsidRPr="004D7B46" w:rsidRDefault="00620A54" w:rsidP="004D7B46">
            <w:pPr>
              <w:pStyle w:val="PlainText"/>
              <w:jc w:val="both"/>
              <w:cnfStyle w:val="000000000000"/>
            </w:pPr>
            <w:r w:rsidRPr="004D7B46">
              <w:t>0.3</w:t>
            </w:r>
          </w:p>
        </w:tc>
        <w:tc>
          <w:tcPr>
            <w:tcW w:w="1984" w:type="dxa"/>
          </w:tcPr>
          <w:p w:rsidR="00620A54" w:rsidRPr="004D7B46" w:rsidRDefault="00620A54" w:rsidP="004D7B46">
            <w:pPr>
              <w:pStyle w:val="PlainText"/>
              <w:jc w:val="both"/>
              <w:cnfStyle w:val="000000000000"/>
            </w:pPr>
            <w:r w:rsidRPr="004D7B46">
              <w:t>0.1 - 1.0</w:t>
            </w:r>
          </w:p>
        </w:tc>
        <w:tc>
          <w:tcPr>
            <w:tcW w:w="850" w:type="dxa"/>
          </w:tcPr>
          <w:p w:rsidR="00620A54" w:rsidRPr="004D7B46" w:rsidRDefault="00620A54" w:rsidP="004D7B46">
            <w:pPr>
              <w:pStyle w:val="PlainText"/>
              <w:jc w:val="both"/>
              <w:cnfStyle w:val="000000000000"/>
            </w:pPr>
            <w:r w:rsidRPr="004D7B46">
              <w:t>-</w:t>
            </w:r>
          </w:p>
        </w:tc>
        <w:tc>
          <w:tcPr>
            <w:tcW w:w="1700" w:type="dxa"/>
          </w:tcPr>
          <w:p w:rsidR="00620A54" w:rsidRPr="004D7B46" w:rsidRDefault="00620A54" w:rsidP="004D7B46">
            <w:pPr>
              <w:pStyle w:val="PlainText"/>
              <w:jc w:val="both"/>
              <w:cnfStyle w:val="000000000000"/>
            </w:pPr>
          </w:p>
        </w:tc>
      </w:tr>
    </w:tbl>
    <w:p w:rsidR="00620A54" w:rsidRPr="004D7B46" w:rsidRDefault="00620A54" w:rsidP="004D7B46">
      <w:pPr>
        <w:pStyle w:val="Heading3"/>
        <w:jc w:val="both"/>
        <w:rPr>
          <w:lang w:val="en-US"/>
        </w:rPr>
      </w:pPr>
      <w:bookmarkStart w:id="230" w:name="_Ref285364238"/>
      <w:bookmarkStart w:id="231" w:name="_Toc285701699"/>
      <w:bookmarkStart w:id="232" w:name="_Toc412018111"/>
      <w:r w:rsidRPr="004D7B46">
        <w:rPr>
          <w:lang w:val="en-US"/>
        </w:rPr>
        <w:t>Bed update</w:t>
      </w:r>
      <w:bookmarkEnd w:id="230"/>
      <w:bookmarkEnd w:id="231"/>
      <w:bookmarkEnd w:id="232"/>
    </w:p>
    <w:p w:rsidR="00620A54" w:rsidRPr="004D7B46" w:rsidRDefault="00620A54" w:rsidP="004D7B46">
      <w:pPr>
        <w:pStyle w:val="BodyText"/>
        <w:rPr>
          <w:lang w:val="en-US"/>
        </w:rPr>
      </w:pPr>
      <w:r w:rsidRPr="004D7B46">
        <w:rPr>
          <w:lang w:val="en-US"/>
        </w:rPr>
        <w:t xml:space="preserve">The parameters listed in the table below involve the settings for the bed update process especially in the case multiple sediment fractions and bed layers are involved. The </w:t>
      </w:r>
      <w:r w:rsidRPr="004D7B46">
        <w:rPr>
          <w:i/>
          <w:lang w:val="en-US"/>
        </w:rPr>
        <w:t>frac_dz, split</w:t>
      </w:r>
      <w:r w:rsidRPr="004D7B46">
        <w:rPr>
          <w:lang w:val="en-US"/>
        </w:rPr>
        <w:t xml:space="preserve"> and </w:t>
      </w:r>
      <w:r w:rsidRPr="004D7B46">
        <w:rPr>
          <w:i/>
          <w:lang w:val="en-US"/>
        </w:rPr>
        <w:t>merge</w:t>
      </w:r>
      <w:r w:rsidRPr="004D7B46">
        <w:rPr>
          <w:lang w:val="en-US"/>
        </w:rPr>
        <w:t xml:space="preserve"> keywords determine the fraction of the variable bed layer thickness at which the layer is split or merged respectively with the surrounding bottom layers. The variable layer is chosen using the </w:t>
      </w:r>
      <w:r w:rsidRPr="004D7B46">
        <w:rPr>
          <w:i/>
          <w:lang w:val="en-US"/>
        </w:rPr>
        <w:t>nd_var</w:t>
      </w:r>
      <w:r w:rsidRPr="004D7B46">
        <w:rPr>
          <w:lang w:val="en-US"/>
        </w:rPr>
        <w:t xml:space="preserve"> keyword.</w:t>
      </w:r>
    </w:p>
    <w:p w:rsidR="00620A54" w:rsidRPr="004D7B46" w:rsidRDefault="00620A54" w:rsidP="004D7B46">
      <w:pPr>
        <w:pStyle w:val="BodyText"/>
        <w:rPr>
          <w:lang w:val="en-US"/>
        </w:rPr>
      </w:pPr>
      <w:r w:rsidRPr="004D7B46">
        <w:rPr>
          <w:lang w:val="en-US"/>
        </w:rPr>
        <w:t xml:space="preserve">Pre-defined bed updates can be used with the keywords </w:t>
      </w:r>
      <w:r w:rsidRPr="004D7B46">
        <w:rPr>
          <w:i/>
          <w:lang w:val="en-US"/>
        </w:rPr>
        <w:t>nsetbathy</w:t>
      </w:r>
      <w:r w:rsidRPr="004D7B46">
        <w:rPr>
          <w:lang w:val="en-US"/>
        </w:rPr>
        <w:t xml:space="preserve"> that determines the number of updates and </w:t>
      </w:r>
      <w:r w:rsidRPr="004D7B46">
        <w:rPr>
          <w:i/>
          <w:lang w:val="en-US"/>
        </w:rPr>
        <w:t>setbathyfile</w:t>
      </w:r>
      <w:r w:rsidRPr="004D7B46">
        <w:rPr>
          <w:lang w:val="en-US"/>
        </w:rPr>
        <w:t xml:space="preserve"> that references a file that determines what beds are used for each update. The format of the </w:t>
      </w:r>
      <w:r w:rsidRPr="004D7B46">
        <w:rPr>
          <w:i/>
          <w:lang w:val="en-US"/>
        </w:rPr>
        <w:t>setbathyfile</w:t>
      </w:r>
      <w:r w:rsidRPr="004D7B46">
        <w:rPr>
          <w:lang w:val="en-US"/>
        </w:rPr>
        <w:t xml:space="preserve"> file is as follows:</w:t>
      </w:r>
    </w:p>
    <w:p w:rsidR="00620A54" w:rsidRPr="004D7B46" w:rsidRDefault="00620A54" w:rsidP="004D7B46">
      <w:pPr>
        <w:pStyle w:val="Codeheader"/>
        <w:rPr>
          <w:lang w:val="en-US"/>
        </w:rPr>
      </w:pPr>
      <w:r w:rsidRPr="004D7B46">
        <w:rPr>
          <w:lang w:val="en-US"/>
        </w:rPr>
        <w:t>bathy.txt</w:t>
      </w:r>
    </w:p>
    <w:p w:rsidR="00620A54" w:rsidRPr="004D7B46" w:rsidRDefault="00620A54" w:rsidP="004D7B46">
      <w:pPr>
        <w:pStyle w:val="Code"/>
        <w:jc w:val="both"/>
      </w:pPr>
      <w:r w:rsidRPr="004D7B46">
        <w:rPr>
          <w:highlight w:val="yellow"/>
        </w:rPr>
        <w:t>???</w:t>
      </w:r>
    </w:p>
    <w:tbl>
      <w:tblPr>
        <w:tblStyle w:val="LightShading-Accent1"/>
        <w:tblW w:w="0" w:type="auto"/>
        <w:tblLook w:val="04A0"/>
      </w:tblPr>
      <w:tblGrid>
        <w:gridCol w:w="1911"/>
        <w:gridCol w:w="2127"/>
        <w:gridCol w:w="1234"/>
        <w:gridCol w:w="1403"/>
        <w:gridCol w:w="973"/>
        <w:gridCol w:w="1282"/>
      </w:tblGrid>
      <w:tr w:rsidR="00620A54" w:rsidRPr="004D7B46" w:rsidTr="00883631">
        <w:trPr>
          <w:cnfStyle w:val="100000000000"/>
          <w:tblHeader/>
        </w:trPr>
        <w:tc>
          <w:tcPr>
            <w:cnfStyle w:val="001000000000"/>
            <w:tcW w:w="1984" w:type="dxa"/>
          </w:tcPr>
          <w:p w:rsidR="00620A54" w:rsidRPr="004D7B46" w:rsidRDefault="00620A54" w:rsidP="004D7B46">
            <w:pPr>
              <w:pStyle w:val="PlainText"/>
              <w:jc w:val="both"/>
            </w:pPr>
            <w:r w:rsidRPr="004D7B46">
              <w:t>keyword</w:t>
            </w:r>
          </w:p>
        </w:tc>
        <w:tc>
          <w:tcPr>
            <w:tcW w:w="2834" w:type="dxa"/>
          </w:tcPr>
          <w:p w:rsidR="00620A54" w:rsidRPr="004D7B46" w:rsidRDefault="00620A54" w:rsidP="004D7B46">
            <w:pPr>
              <w:pStyle w:val="PlainText"/>
              <w:jc w:val="both"/>
              <w:cnfStyle w:val="100000000000"/>
            </w:pPr>
            <w:r w:rsidRPr="004D7B46">
              <w:t>description</w:t>
            </w:r>
          </w:p>
        </w:tc>
        <w:tc>
          <w:tcPr>
            <w:tcW w:w="1417" w:type="dxa"/>
          </w:tcPr>
          <w:p w:rsidR="00620A54" w:rsidRPr="004D7B46" w:rsidRDefault="00620A54" w:rsidP="004D7B46">
            <w:pPr>
              <w:pStyle w:val="PlainText"/>
              <w:jc w:val="both"/>
              <w:cnfStyle w:val="100000000000"/>
            </w:pPr>
            <w:r w:rsidRPr="004D7B46">
              <w:t>default</w:t>
            </w:r>
          </w:p>
        </w:tc>
        <w:tc>
          <w:tcPr>
            <w:tcW w:w="1984" w:type="dxa"/>
          </w:tcPr>
          <w:p w:rsidR="00620A54" w:rsidRPr="004D7B46" w:rsidRDefault="00620A54" w:rsidP="004D7B46">
            <w:pPr>
              <w:pStyle w:val="PlainText"/>
              <w:jc w:val="both"/>
              <w:cnfStyle w:val="100000000000"/>
            </w:pPr>
            <w:r w:rsidRPr="004D7B46">
              <w:t>range</w:t>
            </w:r>
          </w:p>
        </w:tc>
        <w:tc>
          <w:tcPr>
            <w:tcW w:w="850" w:type="dxa"/>
          </w:tcPr>
          <w:p w:rsidR="00620A54" w:rsidRPr="004D7B46" w:rsidRDefault="00620A54" w:rsidP="004D7B46">
            <w:pPr>
              <w:pStyle w:val="PlainText"/>
              <w:jc w:val="both"/>
              <w:cnfStyle w:val="100000000000"/>
            </w:pPr>
            <w:r w:rsidRPr="004D7B46">
              <w:t>units</w:t>
            </w:r>
          </w:p>
        </w:tc>
        <w:tc>
          <w:tcPr>
            <w:tcW w:w="1700" w:type="dxa"/>
          </w:tcPr>
          <w:p w:rsidR="00620A54" w:rsidRPr="004D7B46" w:rsidRDefault="00620A54" w:rsidP="004D7B46">
            <w:pPr>
              <w:pStyle w:val="PlainText"/>
              <w:jc w:val="both"/>
              <w:cnfStyle w:val="100000000000"/>
            </w:pPr>
            <w:r w:rsidRPr="004D7B46">
              <w:t>remark</w:t>
            </w:r>
          </w:p>
        </w:tc>
      </w:tr>
      <w:tr w:rsidR="00620A54" w:rsidRPr="004D7B46" w:rsidTr="00883631">
        <w:trPr>
          <w:cnfStyle w:val="000000100000"/>
        </w:trPr>
        <w:tc>
          <w:tcPr>
            <w:cnfStyle w:val="001000000000"/>
            <w:tcW w:w="1984" w:type="dxa"/>
          </w:tcPr>
          <w:p w:rsidR="00620A54" w:rsidRPr="004D7B46" w:rsidRDefault="00620A54" w:rsidP="004D7B46">
            <w:pPr>
              <w:pStyle w:val="PlainText"/>
              <w:jc w:val="both"/>
            </w:pPr>
            <w:r w:rsidRPr="004D7B46">
              <w:t>frac_dz*</w:t>
            </w:r>
          </w:p>
        </w:tc>
        <w:tc>
          <w:tcPr>
            <w:tcW w:w="2834" w:type="dxa"/>
          </w:tcPr>
          <w:p w:rsidR="00620A54" w:rsidRPr="004D7B46" w:rsidRDefault="00620A54" w:rsidP="004D7B46">
            <w:pPr>
              <w:pStyle w:val="PlainText"/>
              <w:jc w:val="both"/>
              <w:cnfStyle w:val="000000100000"/>
            </w:pPr>
            <w:r w:rsidRPr="004D7B46">
              <w:t>Relative thickness to split time step for bed updating</w:t>
            </w:r>
          </w:p>
        </w:tc>
        <w:tc>
          <w:tcPr>
            <w:tcW w:w="1417" w:type="dxa"/>
          </w:tcPr>
          <w:p w:rsidR="00620A54" w:rsidRPr="004D7B46" w:rsidRDefault="00620A54" w:rsidP="004D7B46">
            <w:pPr>
              <w:pStyle w:val="PlainText"/>
              <w:jc w:val="both"/>
              <w:cnfStyle w:val="000000100000"/>
            </w:pPr>
            <w:r w:rsidRPr="004D7B46">
              <w:t>0.7</w:t>
            </w:r>
          </w:p>
        </w:tc>
        <w:tc>
          <w:tcPr>
            <w:tcW w:w="1984" w:type="dxa"/>
          </w:tcPr>
          <w:p w:rsidR="00620A54" w:rsidRPr="004D7B46" w:rsidRDefault="00620A54" w:rsidP="004D7B46">
            <w:pPr>
              <w:pStyle w:val="PlainText"/>
              <w:jc w:val="both"/>
              <w:cnfStyle w:val="000000100000"/>
            </w:pPr>
            <w:r w:rsidRPr="004D7B46">
              <w:t>0.5 - 0.98</w:t>
            </w:r>
          </w:p>
        </w:tc>
        <w:tc>
          <w:tcPr>
            <w:tcW w:w="850" w:type="dxa"/>
          </w:tcPr>
          <w:p w:rsidR="00620A54" w:rsidRPr="004D7B46" w:rsidRDefault="00620A54" w:rsidP="004D7B46">
            <w:pPr>
              <w:pStyle w:val="PlainText"/>
              <w:jc w:val="both"/>
              <w:cnfStyle w:val="000000100000"/>
            </w:pPr>
            <w:r w:rsidRPr="004D7B46">
              <w:t>-</w:t>
            </w:r>
          </w:p>
        </w:tc>
        <w:tc>
          <w:tcPr>
            <w:tcW w:w="1700" w:type="dxa"/>
          </w:tcPr>
          <w:p w:rsidR="00620A54" w:rsidRPr="004D7B46" w:rsidRDefault="00620A54" w:rsidP="004D7B46">
            <w:pPr>
              <w:pStyle w:val="PlainText"/>
              <w:jc w:val="both"/>
              <w:cnfStyle w:val="000000100000"/>
            </w:pPr>
          </w:p>
        </w:tc>
      </w:tr>
      <w:tr w:rsidR="00620A54" w:rsidRPr="004D7B46" w:rsidTr="00883631">
        <w:tc>
          <w:tcPr>
            <w:cnfStyle w:val="001000000000"/>
            <w:tcW w:w="1984" w:type="dxa"/>
          </w:tcPr>
          <w:p w:rsidR="00620A54" w:rsidRPr="004D7B46" w:rsidRDefault="00620A54" w:rsidP="004D7B46">
            <w:pPr>
              <w:pStyle w:val="PlainText"/>
              <w:jc w:val="both"/>
            </w:pPr>
            <w:r w:rsidRPr="004D7B46">
              <w:t>merge*</w:t>
            </w:r>
          </w:p>
        </w:tc>
        <w:tc>
          <w:tcPr>
            <w:tcW w:w="2834" w:type="dxa"/>
          </w:tcPr>
          <w:p w:rsidR="00620A54" w:rsidRPr="004D7B46" w:rsidRDefault="00620A54" w:rsidP="004D7B46">
            <w:pPr>
              <w:pStyle w:val="PlainText"/>
              <w:jc w:val="both"/>
              <w:cnfStyle w:val="000000000000"/>
            </w:pPr>
            <w:r w:rsidRPr="004D7B46">
              <w:t>Merge threshold for variable sediment layer (ratio to nominal thickness)</w:t>
            </w:r>
          </w:p>
        </w:tc>
        <w:tc>
          <w:tcPr>
            <w:tcW w:w="1417" w:type="dxa"/>
          </w:tcPr>
          <w:p w:rsidR="00620A54" w:rsidRPr="004D7B46" w:rsidRDefault="00620A54" w:rsidP="004D7B46">
            <w:pPr>
              <w:pStyle w:val="PlainText"/>
              <w:jc w:val="both"/>
              <w:cnfStyle w:val="000000000000"/>
            </w:pPr>
            <w:r w:rsidRPr="004D7B46">
              <w:t>0.01</w:t>
            </w:r>
          </w:p>
        </w:tc>
        <w:tc>
          <w:tcPr>
            <w:tcW w:w="1984" w:type="dxa"/>
          </w:tcPr>
          <w:p w:rsidR="00620A54" w:rsidRPr="004D7B46" w:rsidRDefault="00620A54" w:rsidP="004D7B46">
            <w:pPr>
              <w:pStyle w:val="PlainText"/>
              <w:jc w:val="both"/>
              <w:cnfStyle w:val="000000000000"/>
            </w:pPr>
            <w:r w:rsidRPr="004D7B46">
              <w:t>0.005 - 0.1</w:t>
            </w:r>
          </w:p>
        </w:tc>
        <w:tc>
          <w:tcPr>
            <w:tcW w:w="850" w:type="dxa"/>
          </w:tcPr>
          <w:p w:rsidR="00620A54" w:rsidRPr="004D7B46" w:rsidRDefault="00620A54" w:rsidP="004D7B46">
            <w:pPr>
              <w:pStyle w:val="PlainText"/>
              <w:jc w:val="both"/>
              <w:cnfStyle w:val="000000000000"/>
            </w:pPr>
            <w:r w:rsidRPr="004D7B46">
              <w:t>-</w:t>
            </w:r>
          </w:p>
        </w:tc>
        <w:tc>
          <w:tcPr>
            <w:tcW w:w="1700" w:type="dxa"/>
          </w:tcPr>
          <w:p w:rsidR="00620A54" w:rsidRPr="004D7B46" w:rsidRDefault="00620A54" w:rsidP="004D7B46">
            <w:pPr>
              <w:pStyle w:val="PlainText"/>
              <w:jc w:val="both"/>
              <w:cnfStyle w:val="000000000000"/>
            </w:pPr>
          </w:p>
        </w:tc>
      </w:tr>
      <w:tr w:rsidR="00620A54" w:rsidRPr="004D7B46" w:rsidTr="00883631">
        <w:trPr>
          <w:cnfStyle w:val="000000100000"/>
        </w:trPr>
        <w:tc>
          <w:tcPr>
            <w:cnfStyle w:val="001000000000"/>
            <w:tcW w:w="1984" w:type="dxa"/>
          </w:tcPr>
          <w:p w:rsidR="00620A54" w:rsidRPr="004D7B46" w:rsidRDefault="00620A54" w:rsidP="004D7B46">
            <w:pPr>
              <w:pStyle w:val="PlainText"/>
              <w:jc w:val="both"/>
            </w:pPr>
            <w:r w:rsidRPr="004D7B46">
              <w:t>nd_var*</w:t>
            </w:r>
          </w:p>
        </w:tc>
        <w:tc>
          <w:tcPr>
            <w:tcW w:w="2834" w:type="dxa"/>
          </w:tcPr>
          <w:p w:rsidR="00620A54" w:rsidRPr="004D7B46" w:rsidRDefault="00620A54" w:rsidP="004D7B46">
            <w:pPr>
              <w:pStyle w:val="PlainText"/>
              <w:jc w:val="both"/>
              <w:cnfStyle w:val="000000100000"/>
            </w:pPr>
            <w:r w:rsidRPr="004D7B46">
              <w:t>Index of layer with variable thickness</w:t>
            </w:r>
          </w:p>
        </w:tc>
        <w:tc>
          <w:tcPr>
            <w:tcW w:w="1417" w:type="dxa"/>
          </w:tcPr>
          <w:p w:rsidR="00620A54" w:rsidRPr="004D7B46" w:rsidRDefault="00620A54" w:rsidP="004D7B46">
            <w:pPr>
              <w:pStyle w:val="PlainText"/>
              <w:jc w:val="both"/>
              <w:cnfStyle w:val="000000100000"/>
            </w:pPr>
            <w:r w:rsidRPr="004D7B46">
              <w:t>2</w:t>
            </w:r>
          </w:p>
        </w:tc>
        <w:tc>
          <w:tcPr>
            <w:tcW w:w="1984" w:type="dxa"/>
          </w:tcPr>
          <w:p w:rsidR="00620A54" w:rsidRPr="004D7B46" w:rsidRDefault="00620A54" w:rsidP="004D7B46">
            <w:pPr>
              <w:pStyle w:val="PlainText"/>
              <w:jc w:val="both"/>
              <w:cnfStyle w:val="000000100000"/>
            </w:pPr>
            <w:r w:rsidRPr="004D7B46">
              <w:t>2 - par%nd</w:t>
            </w:r>
          </w:p>
        </w:tc>
        <w:tc>
          <w:tcPr>
            <w:tcW w:w="850" w:type="dxa"/>
          </w:tcPr>
          <w:p w:rsidR="00620A54" w:rsidRPr="004D7B46" w:rsidRDefault="00620A54" w:rsidP="004D7B46">
            <w:pPr>
              <w:pStyle w:val="PlainText"/>
              <w:jc w:val="both"/>
              <w:cnfStyle w:val="000000100000"/>
            </w:pPr>
            <w:r w:rsidRPr="004D7B46">
              <w:t>-</w:t>
            </w:r>
          </w:p>
        </w:tc>
        <w:tc>
          <w:tcPr>
            <w:tcW w:w="1700" w:type="dxa"/>
          </w:tcPr>
          <w:p w:rsidR="00620A54" w:rsidRPr="004D7B46" w:rsidRDefault="00620A54" w:rsidP="004D7B46">
            <w:pPr>
              <w:pStyle w:val="PlainText"/>
              <w:jc w:val="both"/>
              <w:cnfStyle w:val="000000100000"/>
            </w:pPr>
          </w:p>
        </w:tc>
      </w:tr>
      <w:tr w:rsidR="00620A54" w:rsidRPr="004D7B46" w:rsidTr="00883631">
        <w:tc>
          <w:tcPr>
            <w:cnfStyle w:val="001000000000"/>
            <w:tcW w:w="1984" w:type="dxa"/>
          </w:tcPr>
          <w:p w:rsidR="00620A54" w:rsidRPr="004D7B46" w:rsidRDefault="00620A54" w:rsidP="004D7B46">
            <w:pPr>
              <w:pStyle w:val="PlainText"/>
              <w:jc w:val="both"/>
            </w:pPr>
            <w:r w:rsidRPr="004D7B46">
              <w:t>nsetbathy*</w:t>
            </w:r>
          </w:p>
        </w:tc>
        <w:tc>
          <w:tcPr>
            <w:tcW w:w="2834" w:type="dxa"/>
          </w:tcPr>
          <w:p w:rsidR="00620A54" w:rsidRPr="004D7B46" w:rsidRDefault="00620A54" w:rsidP="004D7B46">
            <w:pPr>
              <w:pStyle w:val="PlainText"/>
              <w:jc w:val="both"/>
              <w:cnfStyle w:val="000000000000"/>
            </w:pPr>
            <w:r w:rsidRPr="004D7B46">
              <w:t xml:space="preserve">Number of prescribed bed </w:t>
            </w:r>
            <w:r w:rsidRPr="004D7B46">
              <w:lastRenderedPageBreak/>
              <w:t>updates</w:t>
            </w:r>
          </w:p>
        </w:tc>
        <w:tc>
          <w:tcPr>
            <w:tcW w:w="1417" w:type="dxa"/>
          </w:tcPr>
          <w:p w:rsidR="00620A54" w:rsidRPr="004D7B46" w:rsidRDefault="00620A54" w:rsidP="004D7B46">
            <w:pPr>
              <w:pStyle w:val="PlainText"/>
              <w:jc w:val="both"/>
              <w:cnfStyle w:val="000000000000"/>
            </w:pPr>
            <w:r w:rsidRPr="004D7B46">
              <w:lastRenderedPageBreak/>
              <w:t>1</w:t>
            </w:r>
          </w:p>
        </w:tc>
        <w:tc>
          <w:tcPr>
            <w:tcW w:w="1984" w:type="dxa"/>
          </w:tcPr>
          <w:p w:rsidR="00620A54" w:rsidRPr="004D7B46" w:rsidRDefault="00620A54" w:rsidP="004D7B46">
            <w:pPr>
              <w:pStyle w:val="PlainText"/>
              <w:jc w:val="both"/>
              <w:cnfStyle w:val="000000000000"/>
            </w:pPr>
            <w:r w:rsidRPr="004D7B46">
              <w:t>1 - 1000</w:t>
            </w:r>
          </w:p>
        </w:tc>
        <w:tc>
          <w:tcPr>
            <w:tcW w:w="850" w:type="dxa"/>
          </w:tcPr>
          <w:p w:rsidR="00620A54" w:rsidRPr="004D7B46" w:rsidRDefault="00620A54" w:rsidP="004D7B46">
            <w:pPr>
              <w:pStyle w:val="PlainText"/>
              <w:jc w:val="both"/>
              <w:cnfStyle w:val="000000000000"/>
            </w:pPr>
            <w:r w:rsidRPr="004D7B46">
              <w:t>-</w:t>
            </w:r>
          </w:p>
        </w:tc>
        <w:tc>
          <w:tcPr>
            <w:tcW w:w="1700" w:type="dxa"/>
          </w:tcPr>
          <w:p w:rsidR="00620A54" w:rsidRPr="004D7B46" w:rsidRDefault="00620A54" w:rsidP="004D7B46">
            <w:pPr>
              <w:pStyle w:val="PlainText"/>
              <w:jc w:val="both"/>
              <w:cnfStyle w:val="000000000000"/>
            </w:pPr>
          </w:p>
        </w:tc>
      </w:tr>
      <w:tr w:rsidR="00620A54" w:rsidRPr="004D7B46" w:rsidTr="00883631">
        <w:trPr>
          <w:cnfStyle w:val="000000100000"/>
        </w:trPr>
        <w:tc>
          <w:tcPr>
            <w:cnfStyle w:val="001000000000"/>
            <w:tcW w:w="1984" w:type="dxa"/>
          </w:tcPr>
          <w:p w:rsidR="00620A54" w:rsidRPr="004D7B46" w:rsidRDefault="00620A54" w:rsidP="004D7B46">
            <w:pPr>
              <w:pStyle w:val="PlainText"/>
              <w:jc w:val="both"/>
            </w:pPr>
            <w:r w:rsidRPr="004D7B46">
              <w:lastRenderedPageBreak/>
              <w:t>setbathyfile*</w:t>
            </w:r>
          </w:p>
        </w:tc>
        <w:tc>
          <w:tcPr>
            <w:tcW w:w="2834" w:type="dxa"/>
          </w:tcPr>
          <w:p w:rsidR="00620A54" w:rsidRPr="004D7B46" w:rsidRDefault="00620A54" w:rsidP="004D7B46">
            <w:pPr>
              <w:pStyle w:val="PlainText"/>
              <w:jc w:val="both"/>
              <w:cnfStyle w:val="000000100000"/>
            </w:pPr>
            <w:r w:rsidRPr="004D7B46">
              <w:t>Name of prescribed bed update file</w:t>
            </w:r>
          </w:p>
        </w:tc>
        <w:tc>
          <w:tcPr>
            <w:tcW w:w="1417" w:type="dxa"/>
          </w:tcPr>
          <w:p w:rsidR="00620A54" w:rsidRPr="004D7B46" w:rsidRDefault="00620A54" w:rsidP="004D7B46">
            <w:pPr>
              <w:pStyle w:val="PlainText"/>
              <w:jc w:val="both"/>
              <w:cnfStyle w:val="000000100000"/>
            </w:pPr>
          </w:p>
        </w:tc>
        <w:tc>
          <w:tcPr>
            <w:tcW w:w="1984" w:type="dxa"/>
          </w:tcPr>
          <w:p w:rsidR="00620A54" w:rsidRPr="004D7B46" w:rsidRDefault="00620A54" w:rsidP="004D7B46">
            <w:pPr>
              <w:pStyle w:val="PlainText"/>
              <w:jc w:val="both"/>
              <w:cnfStyle w:val="000000100000"/>
            </w:pPr>
          </w:p>
        </w:tc>
        <w:tc>
          <w:tcPr>
            <w:tcW w:w="850" w:type="dxa"/>
          </w:tcPr>
          <w:p w:rsidR="00620A54" w:rsidRPr="004D7B46" w:rsidRDefault="00620A54" w:rsidP="004D7B46">
            <w:pPr>
              <w:pStyle w:val="PlainText"/>
              <w:jc w:val="both"/>
              <w:cnfStyle w:val="000000100000"/>
            </w:pPr>
            <w:r w:rsidRPr="004D7B46">
              <w:t>&lt;file&gt;</w:t>
            </w:r>
          </w:p>
        </w:tc>
        <w:tc>
          <w:tcPr>
            <w:tcW w:w="1700" w:type="dxa"/>
          </w:tcPr>
          <w:p w:rsidR="00620A54" w:rsidRPr="004D7B46" w:rsidRDefault="00620A54" w:rsidP="004D7B46">
            <w:pPr>
              <w:pStyle w:val="PlainText"/>
              <w:jc w:val="both"/>
              <w:cnfStyle w:val="000000100000"/>
            </w:pPr>
          </w:p>
        </w:tc>
      </w:tr>
      <w:tr w:rsidR="00620A54" w:rsidRPr="004D7B46" w:rsidTr="00883631">
        <w:tc>
          <w:tcPr>
            <w:cnfStyle w:val="001000000000"/>
            <w:tcW w:w="1984" w:type="dxa"/>
          </w:tcPr>
          <w:p w:rsidR="00620A54" w:rsidRPr="004D7B46" w:rsidRDefault="00620A54" w:rsidP="004D7B46">
            <w:pPr>
              <w:pStyle w:val="PlainText"/>
              <w:jc w:val="both"/>
            </w:pPr>
            <w:r w:rsidRPr="004D7B46">
              <w:t>split*</w:t>
            </w:r>
          </w:p>
        </w:tc>
        <w:tc>
          <w:tcPr>
            <w:tcW w:w="2834" w:type="dxa"/>
          </w:tcPr>
          <w:p w:rsidR="00620A54" w:rsidRPr="004D7B46" w:rsidRDefault="00620A54" w:rsidP="004D7B46">
            <w:pPr>
              <w:pStyle w:val="PlainText"/>
              <w:jc w:val="both"/>
              <w:cnfStyle w:val="000000000000"/>
            </w:pPr>
            <w:r w:rsidRPr="004D7B46">
              <w:t>Split threshold for variable sediment layer (ratio to nominal thickness)</w:t>
            </w:r>
          </w:p>
        </w:tc>
        <w:tc>
          <w:tcPr>
            <w:tcW w:w="1417" w:type="dxa"/>
          </w:tcPr>
          <w:p w:rsidR="00620A54" w:rsidRPr="004D7B46" w:rsidRDefault="00620A54" w:rsidP="004D7B46">
            <w:pPr>
              <w:pStyle w:val="PlainText"/>
              <w:jc w:val="both"/>
              <w:cnfStyle w:val="000000000000"/>
            </w:pPr>
            <w:r w:rsidRPr="004D7B46">
              <w:t>1.01</w:t>
            </w:r>
          </w:p>
        </w:tc>
        <w:tc>
          <w:tcPr>
            <w:tcW w:w="1984" w:type="dxa"/>
          </w:tcPr>
          <w:p w:rsidR="00620A54" w:rsidRPr="004D7B46" w:rsidRDefault="00620A54" w:rsidP="004D7B46">
            <w:pPr>
              <w:pStyle w:val="PlainText"/>
              <w:jc w:val="both"/>
              <w:cnfStyle w:val="000000000000"/>
            </w:pPr>
            <w:r w:rsidRPr="004D7B46">
              <w:t>1.005 - 1.1</w:t>
            </w:r>
          </w:p>
        </w:tc>
        <w:tc>
          <w:tcPr>
            <w:tcW w:w="850" w:type="dxa"/>
          </w:tcPr>
          <w:p w:rsidR="00620A54" w:rsidRPr="004D7B46" w:rsidRDefault="00620A54" w:rsidP="004D7B46">
            <w:pPr>
              <w:pStyle w:val="PlainText"/>
              <w:jc w:val="both"/>
              <w:cnfStyle w:val="000000000000"/>
            </w:pPr>
            <w:r w:rsidRPr="004D7B46">
              <w:t>-</w:t>
            </w:r>
          </w:p>
        </w:tc>
        <w:tc>
          <w:tcPr>
            <w:tcW w:w="1700" w:type="dxa"/>
          </w:tcPr>
          <w:p w:rsidR="00620A54" w:rsidRPr="004D7B46" w:rsidRDefault="00620A54" w:rsidP="004D7B46">
            <w:pPr>
              <w:pStyle w:val="PlainText"/>
              <w:jc w:val="both"/>
              <w:cnfStyle w:val="000000000000"/>
            </w:pPr>
          </w:p>
        </w:tc>
      </w:tr>
    </w:tbl>
    <w:p w:rsidR="00620A54" w:rsidRPr="004D7B46" w:rsidRDefault="00620A54" w:rsidP="004D7B46">
      <w:pPr>
        <w:pStyle w:val="Heading3"/>
        <w:jc w:val="both"/>
        <w:rPr>
          <w:lang w:val="en-US"/>
        </w:rPr>
      </w:pPr>
      <w:bookmarkStart w:id="233" w:name="_Toc285701700"/>
      <w:bookmarkStart w:id="234" w:name="_Toc412018112"/>
      <w:r w:rsidRPr="004D7B46">
        <w:rPr>
          <w:lang w:val="en-US"/>
        </w:rPr>
        <w:t>Groundwater flow</w:t>
      </w:r>
      <w:bookmarkEnd w:id="233"/>
      <w:bookmarkEnd w:id="234"/>
    </w:p>
    <w:p w:rsidR="00620A54" w:rsidRPr="004D7B46" w:rsidRDefault="00620A54" w:rsidP="004D7B46">
      <w:pPr>
        <w:pStyle w:val="BodyText"/>
        <w:rPr>
          <w:lang w:val="en-US"/>
        </w:rPr>
      </w:pPr>
      <w:r w:rsidRPr="004D7B46">
        <w:rPr>
          <w:lang w:val="en-US"/>
        </w:rPr>
        <w:t xml:space="preserve">The parameters listed in the table below involve groundwater flow. The vertical permeability coefficient in the vertical can be set differently to that in the horizontal using the keywords </w:t>
      </w:r>
      <w:r w:rsidRPr="004D7B46">
        <w:rPr>
          <w:i/>
          <w:lang w:val="en-US"/>
        </w:rPr>
        <w:t xml:space="preserve">kz </w:t>
      </w:r>
      <w:r w:rsidRPr="004D7B46">
        <w:rPr>
          <w:lang w:val="en-US"/>
        </w:rPr>
        <w:t xml:space="preserve">and </w:t>
      </w:r>
      <w:r w:rsidRPr="004D7B46">
        <w:rPr>
          <w:i/>
          <w:lang w:val="en-US"/>
        </w:rPr>
        <w:t>kz</w:t>
      </w:r>
      <w:r w:rsidRPr="004D7B46">
        <w:rPr>
          <w:lang w:val="en-US"/>
        </w:rPr>
        <w:t xml:space="preserve"> respectively. The initial bed level of the aquifer is read from an external file referenced by the </w:t>
      </w:r>
      <w:r w:rsidRPr="004D7B46">
        <w:rPr>
          <w:i/>
          <w:lang w:val="en-US"/>
        </w:rPr>
        <w:t>aquiferbotfile</w:t>
      </w:r>
      <w:r w:rsidRPr="004D7B46">
        <w:rPr>
          <w:lang w:val="en-US"/>
        </w:rPr>
        <w:t xml:space="preserve"> keyword and the initial groundwater head can be set to either a uniform value using the </w:t>
      </w:r>
      <w:r w:rsidRPr="004D7B46">
        <w:rPr>
          <w:i/>
          <w:lang w:val="en-US"/>
        </w:rPr>
        <w:t>gw0</w:t>
      </w:r>
      <w:r w:rsidRPr="004D7B46">
        <w:rPr>
          <w:lang w:val="en-US"/>
        </w:rPr>
        <w:t xml:space="preserve"> keyword or to spatially varying values using an external file referenced by the </w:t>
      </w:r>
      <w:r w:rsidRPr="004D7B46">
        <w:rPr>
          <w:i/>
          <w:lang w:val="en-US"/>
        </w:rPr>
        <w:t xml:space="preserve">gw0file </w:t>
      </w:r>
      <w:r w:rsidRPr="004D7B46">
        <w:rPr>
          <w:lang w:val="en-US"/>
        </w:rPr>
        <w:t xml:space="preserve">keyword. Both files have the same format as the bathymetry file explained in </w:t>
      </w:r>
      <w:fldSimple w:instr=" REF _Ref285465495 \w \h  \* MERGEFORMAT ">
        <w:r w:rsidR="004D7B46">
          <w:rPr>
            <w:lang w:val="en-US"/>
          </w:rPr>
          <w:t>4.3</w:t>
        </w:r>
      </w:fldSimple>
      <w:r w:rsidRPr="004D7B46">
        <w:rPr>
          <w:lang w:val="en-US"/>
        </w:rPr>
        <w:t xml:space="preserve"> </w:t>
      </w:r>
      <w:fldSimple w:instr=" REF _Ref285465497 \h  \* MERGEFORMAT ">
        <w:r w:rsidR="004D7B46" w:rsidRPr="004D7B46">
          <w:rPr>
            <w:lang w:val="en-US"/>
          </w:rPr>
          <w:t>Grid and bathymetry</w:t>
        </w:r>
      </w:fldSimple>
      <w:r w:rsidRPr="004D7B46">
        <w:rPr>
          <w:lang w:val="en-US"/>
        </w:rPr>
        <w:t>.</w:t>
      </w:r>
    </w:p>
    <w:tbl>
      <w:tblPr>
        <w:tblStyle w:val="LightShading-Accent1"/>
        <w:tblW w:w="0" w:type="auto"/>
        <w:tblLook w:val="04A0"/>
      </w:tblPr>
      <w:tblGrid>
        <w:gridCol w:w="2107"/>
        <w:gridCol w:w="1823"/>
        <w:gridCol w:w="1357"/>
        <w:gridCol w:w="1635"/>
        <w:gridCol w:w="973"/>
        <w:gridCol w:w="1035"/>
      </w:tblGrid>
      <w:tr w:rsidR="00620A54" w:rsidRPr="004D7B46" w:rsidTr="00883631">
        <w:trPr>
          <w:cnfStyle w:val="100000000000"/>
          <w:tblHeader/>
        </w:trPr>
        <w:tc>
          <w:tcPr>
            <w:cnfStyle w:val="001000000000"/>
            <w:tcW w:w="1984" w:type="dxa"/>
          </w:tcPr>
          <w:p w:rsidR="00620A54" w:rsidRPr="004D7B46" w:rsidRDefault="00620A54" w:rsidP="004D7B46">
            <w:pPr>
              <w:pStyle w:val="PlainText"/>
              <w:jc w:val="both"/>
            </w:pPr>
            <w:r w:rsidRPr="004D7B46">
              <w:t>keyword</w:t>
            </w:r>
          </w:p>
        </w:tc>
        <w:tc>
          <w:tcPr>
            <w:tcW w:w="2834" w:type="dxa"/>
          </w:tcPr>
          <w:p w:rsidR="00620A54" w:rsidRPr="004D7B46" w:rsidRDefault="00620A54" w:rsidP="004D7B46">
            <w:pPr>
              <w:pStyle w:val="PlainText"/>
              <w:jc w:val="both"/>
              <w:cnfStyle w:val="100000000000"/>
            </w:pPr>
            <w:r w:rsidRPr="004D7B46">
              <w:t>description</w:t>
            </w:r>
          </w:p>
        </w:tc>
        <w:tc>
          <w:tcPr>
            <w:tcW w:w="1417" w:type="dxa"/>
          </w:tcPr>
          <w:p w:rsidR="00620A54" w:rsidRPr="004D7B46" w:rsidRDefault="00620A54" w:rsidP="004D7B46">
            <w:pPr>
              <w:pStyle w:val="PlainText"/>
              <w:jc w:val="both"/>
              <w:cnfStyle w:val="100000000000"/>
            </w:pPr>
            <w:r w:rsidRPr="004D7B46">
              <w:t>default</w:t>
            </w:r>
          </w:p>
        </w:tc>
        <w:tc>
          <w:tcPr>
            <w:tcW w:w="1984" w:type="dxa"/>
          </w:tcPr>
          <w:p w:rsidR="00620A54" w:rsidRPr="004D7B46" w:rsidRDefault="00620A54" w:rsidP="004D7B46">
            <w:pPr>
              <w:pStyle w:val="PlainText"/>
              <w:jc w:val="both"/>
              <w:cnfStyle w:val="100000000000"/>
            </w:pPr>
            <w:r w:rsidRPr="004D7B46">
              <w:t>range</w:t>
            </w:r>
          </w:p>
        </w:tc>
        <w:tc>
          <w:tcPr>
            <w:tcW w:w="850" w:type="dxa"/>
          </w:tcPr>
          <w:p w:rsidR="00620A54" w:rsidRPr="004D7B46" w:rsidRDefault="00620A54" w:rsidP="004D7B46">
            <w:pPr>
              <w:pStyle w:val="PlainText"/>
              <w:jc w:val="both"/>
              <w:cnfStyle w:val="100000000000"/>
            </w:pPr>
            <w:r w:rsidRPr="004D7B46">
              <w:t>units</w:t>
            </w:r>
          </w:p>
        </w:tc>
        <w:tc>
          <w:tcPr>
            <w:tcW w:w="1700" w:type="dxa"/>
          </w:tcPr>
          <w:p w:rsidR="00620A54" w:rsidRPr="004D7B46" w:rsidRDefault="00620A54" w:rsidP="004D7B46">
            <w:pPr>
              <w:pStyle w:val="PlainText"/>
              <w:jc w:val="both"/>
              <w:cnfStyle w:val="100000000000"/>
            </w:pPr>
            <w:r w:rsidRPr="004D7B46">
              <w:t>remark</w:t>
            </w:r>
          </w:p>
        </w:tc>
      </w:tr>
      <w:tr w:rsidR="00620A54" w:rsidRPr="004D7B46" w:rsidTr="00883631">
        <w:trPr>
          <w:cnfStyle w:val="000000100000"/>
        </w:trPr>
        <w:tc>
          <w:tcPr>
            <w:cnfStyle w:val="001000000000"/>
            <w:tcW w:w="1984" w:type="dxa"/>
          </w:tcPr>
          <w:p w:rsidR="00620A54" w:rsidRPr="004D7B46" w:rsidRDefault="00620A54" w:rsidP="004D7B46">
            <w:pPr>
              <w:pStyle w:val="PlainText"/>
              <w:jc w:val="both"/>
            </w:pPr>
            <w:r w:rsidRPr="004D7B46">
              <w:t>aquiferbot*</w:t>
            </w:r>
          </w:p>
        </w:tc>
        <w:tc>
          <w:tcPr>
            <w:tcW w:w="2834" w:type="dxa"/>
          </w:tcPr>
          <w:p w:rsidR="00620A54" w:rsidRPr="004D7B46" w:rsidRDefault="00620A54" w:rsidP="004D7B46">
            <w:pPr>
              <w:pStyle w:val="PlainText"/>
              <w:jc w:val="both"/>
              <w:cnfStyle w:val="000000100000"/>
            </w:pPr>
            <w:r w:rsidRPr="004D7B46">
              <w:t>Level of uniform aquifer bottom</w:t>
            </w:r>
          </w:p>
        </w:tc>
        <w:tc>
          <w:tcPr>
            <w:tcW w:w="1417" w:type="dxa"/>
          </w:tcPr>
          <w:p w:rsidR="00620A54" w:rsidRPr="004D7B46" w:rsidRDefault="00620A54" w:rsidP="004D7B46">
            <w:pPr>
              <w:pStyle w:val="PlainText"/>
              <w:jc w:val="both"/>
              <w:cnfStyle w:val="000000100000"/>
            </w:pPr>
            <w:r w:rsidRPr="004D7B46">
              <w:t>-10.0</w:t>
            </w:r>
          </w:p>
        </w:tc>
        <w:tc>
          <w:tcPr>
            <w:tcW w:w="1984" w:type="dxa"/>
          </w:tcPr>
          <w:p w:rsidR="00620A54" w:rsidRPr="004D7B46" w:rsidRDefault="00620A54" w:rsidP="004D7B46">
            <w:pPr>
              <w:pStyle w:val="PlainText"/>
              <w:jc w:val="both"/>
              <w:cnfStyle w:val="000000100000"/>
            </w:pPr>
            <w:r w:rsidRPr="004D7B46">
              <w:t>-100.0 - 100.0</w:t>
            </w:r>
          </w:p>
        </w:tc>
        <w:tc>
          <w:tcPr>
            <w:tcW w:w="850" w:type="dxa"/>
          </w:tcPr>
          <w:p w:rsidR="00620A54" w:rsidRPr="004D7B46" w:rsidRDefault="00620A54" w:rsidP="004D7B46">
            <w:pPr>
              <w:pStyle w:val="PlainText"/>
              <w:jc w:val="both"/>
              <w:cnfStyle w:val="000000100000"/>
            </w:pPr>
            <w:r w:rsidRPr="004D7B46">
              <w:t>m</w:t>
            </w:r>
          </w:p>
        </w:tc>
        <w:tc>
          <w:tcPr>
            <w:tcW w:w="1700" w:type="dxa"/>
          </w:tcPr>
          <w:p w:rsidR="00620A54" w:rsidRPr="004D7B46" w:rsidRDefault="00620A54" w:rsidP="004D7B46">
            <w:pPr>
              <w:pStyle w:val="PlainText"/>
              <w:jc w:val="both"/>
              <w:cnfStyle w:val="000000100000"/>
            </w:pPr>
          </w:p>
        </w:tc>
      </w:tr>
      <w:tr w:rsidR="00620A54" w:rsidRPr="004D7B46" w:rsidTr="00883631">
        <w:tc>
          <w:tcPr>
            <w:cnfStyle w:val="001000000000"/>
            <w:tcW w:w="1984" w:type="dxa"/>
          </w:tcPr>
          <w:p w:rsidR="00620A54" w:rsidRPr="004D7B46" w:rsidRDefault="00620A54" w:rsidP="004D7B46">
            <w:pPr>
              <w:pStyle w:val="PlainText"/>
              <w:jc w:val="both"/>
            </w:pPr>
            <w:r w:rsidRPr="004D7B46">
              <w:t>aquiferbotfile*</w:t>
            </w:r>
          </w:p>
        </w:tc>
        <w:tc>
          <w:tcPr>
            <w:tcW w:w="2834" w:type="dxa"/>
          </w:tcPr>
          <w:p w:rsidR="00620A54" w:rsidRPr="004D7B46" w:rsidRDefault="00620A54" w:rsidP="004D7B46">
            <w:pPr>
              <w:pStyle w:val="PlainText"/>
              <w:jc w:val="both"/>
              <w:cnfStyle w:val="000000000000"/>
            </w:pPr>
            <w:r w:rsidRPr="004D7B46">
              <w:t>Name of the aquifer bottom file</w:t>
            </w:r>
          </w:p>
        </w:tc>
        <w:tc>
          <w:tcPr>
            <w:tcW w:w="1417" w:type="dxa"/>
          </w:tcPr>
          <w:p w:rsidR="00620A54" w:rsidRPr="004D7B46" w:rsidRDefault="00620A54" w:rsidP="004D7B46">
            <w:pPr>
              <w:pStyle w:val="PlainText"/>
              <w:jc w:val="both"/>
              <w:cnfStyle w:val="000000000000"/>
            </w:pPr>
          </w:p>
        </w:tc>
        <w:tc>
          <w:tcPr>
            <w:tcW w:w="1984" w:type="dxa"/>
          </w:tcPr>
          <w:p w:rsidR="00620A54" w:rsidRPr="004D7B46" w:rsidRDefault="00620A54" w:rsidP="004D7B46">
            <w:pPr>
              <w:pStyle w:val="PlainText"/>
              <w:jc w:val="both"/>
              <w:cnfStyle w:val="000000000000"/>
            </w:pPr>
          </w:p>
        </w:tc>
        <w:tc>
          <w:tcPr>
            <w:tcW w:w="850" w:type="dxa"/>
          </w:tcPr>
          <w:p w:rsidR="00620A54" w:rsidRPr="004D7B46" w:rsidRDefault="00620A54" w:rsidP="004D7B46">
            <w:pPr>
              <w:pStyle w:val="PlainText"/>
              <w:jc w:val="both"/>
              <w:cnfStyle w:val="000000000000"/>
            </w:pPr>
            <w:r w:rsidRPr="004D7B46">
              <w:t>&lt;file&gt;</w:t>
            </w:r>
          </w:p>
        </w:tc>
        <w:tc>
          <w:tcPr>
            <w:tcW w:w="1700" w:type="dxa"/>
          </w:tcPr>
          <w:p w:rsidR="00620A54" w:rsidRPr="004D7B46" w:rsidRDefault="00620A54" w:rsidP="004D7B46">
            <w:pPr>
              <w:pStyle w:val="PlainText"/>
              <w:jc w:val="both"/>
              <w:cnfStyle w:val="000000000000"/>
            </w:pPr>
          </w:p>
        </w:tc>
      </w:tr>
      <w:tr w:rsidR="00620A54" w:rsidRPr="004D7B46" w:rsidTr="00883631">
        <w:trPr>
          <w:cnfStyle w:val="000000100000"/>
        </w:trPr>
        <w:tc>
          <w:tcPr>
            <w:cnfStyle w:val="001000000000"/>
            <w:tcW w:w="1984" w:type="dxa"/>
          </w:tcPr>
          <w:p w:rsidR="00620A54" w:rsidRPr="004D7B46" w:rsidRDefault="00620A54" w:rsidP="004D7B46">
            <w:pPr>
              <w:pStyle w:val="PlainText"/>
              <w:jc w:val="both"/>
            </w:pPr>
            <w:r w:rsidRPr="004D7B46">
              <w:t>dwetlayer*</w:t>
            </w:r>
          </w:p>
        </w:tc>
        <w:tc>
          <w:tcPr>
            <w:tcW w:w="2834" w:type="dxa"/>
          </w:tcPr>
          <w:p w:rsidR="00620A54" w:rsidRPr="004D7B46" w:rsidRDefault="00620A54" w:rsidP="004D7B46">
            <w:pPr>
              <w:pStyle w:val="PlainText"/>
              <w:jc w:val="both"/>
              <w:cnfStyle w:val="000000100000"/>
            </w:pPr>
            <w:r w:rsidRPr="004D7B46">
              <w:t>Thickness of the top soil layer interacting more freely with the surface water</w:t>
            </w:r>
          </w:p>
        </w:tc>
        <w:tc>
          <w:tcPr>
            <w:tcW w:w="1417" w:type="dxa"/>
          </w:tcPr>
          <w:p w:rsidR="00620A54" w:rsidRPr="004D7B46" w:rsidRDefault="00620A54" w:rsidP="004D7B46">
            <w:pPr>
              <w:pStyle w:val="PlainText"/>
              <w:jc w:val="both"/>
              <w:cnfStyle w:val="000000100000"/>
            </w:pPr>
            <w:r w:rsidRPr="004D7B46">
              <w:t>0.1</w:t>
            </w:r>
          </w:p>
        </w:tc>
        <w:tc>
          <w:tcPr>
            <w:tcW w:w="1984" w:type="dxa"/>
          </w:tcPr>
          <w:p w:rsidR="00620A54" w:rsidRPr="004D7B46" w:rsidRDefault="00620A54" w:rsidP="004D7B46">
            <w:pPr>
              <w:pStyle w:val="PlainText"/>
              <w:jc w:val="both"/>
              <w:cnfStyle w:val="000000100000"/>
            </w:pPr>
            <w:r w:rsidRPr="004D7B46">
              <w:t>0.01 - 1.0</w:t>
            </w:r>
          </w:p>
        </w:tc>
        <w:tc>
          <w:tcPr>
            <w:tcW w:w="850" w:type="dxa"/>
          </w:tcPr>
          <w:p w:rsidR="00620A54" w:rsidRPr="004D7B46" w:rsidRDefault="00620A54" w:rsidP="004D7B46">
            <w:pPr>
              <w:pStyle w:val="PlainText"/>
              <w:jc w:val="both"/>
              <w:cnfStyle w:val="000000100000"/>
            </w:pPr>
            <w:r w:rsidRPr="004D7B46">
              <w:t>m</w:t>
            </w:r>
          </w:p>
        </w:tc>
        <w:tc>
          <w:tcPr>
            <w:tcW w:w="1700" w:type="dxa"/>
          </w:tcPr>
          <w:p w:rsidR="00620A54" w:rsidRPr="004D7B46" w:rsidRDefault="00620A54" w:rsidP="004D7B46">
            <w:pPr>
              <w:pStyle w:val="PlainText"/>
              <w:jc w:val="both"/>
              <w:cnfStyle w:val="000000100000"/>
            </w:pPr>
          </w:p>
        </w:tc>
      </w:tr>
      <w:tr w:rsidR="00620A54" w:rsidRPr="004D7B46" w:rsidTr="00883631">
        <w:tc>
          <w:tcPr>
            <w:cnfStyle w:val="001000000000"/>
            <w:tcW w:w="1984" w:type="dxa"/>
          </w:tcPr>
          <w:p w:rsidR="00620A54" w:rsidRPr="004D7B46" w:rsidRDefault="00620A54" w:rsidP="004D7B46">
            <w:pPr>
              <w:pStyle w:val="PlainText"/>
              <w:jc w:val="both"/>
            </w:pPr>
            <w:r w:rsidRPr="004D7B46">
              <w:t>gw0*</w:t>
            </w:r>
          </w:p>
        </w:tc>
        <w:tc>
          <w:tcPr>
            <w:tcW w:w="2834" w:type="dxa"/>
          </w:tcPr>
          <w:p w:rsidR="00620A54" w:rsidRPr="004D7B46" w:rsidRDefault="00620A54" w:rsidP="004D7B46">
            <w:pPr>
              <w:pStyle w:val="PlainText"/>
              <w:jc w:val="both"/>
              <w:cnfStyle w:val="000000000000"/>
            </w:pPr>
            <w:r w:rsidRPr="004D7B46">
              <w:t>Level initial groundwater level</w:t>
            </w:r>
          </w:p>
        </w:tc>
        <w:tc>
          <w:tcPr>
            <w:tcW w:w="1417" w:type="dxa"/>
          </w:tcPr>
          <w:p w:rsidR="00620A54" w:rsidRPr="004D7B46" w:rsidRDefault="00620A54" w:rsidP="004D7B46">
            <w:pPr>
              <w:pStyle w:val="PlainText"/>
              <w:jc w:val="both"/>
              <w:cnfStyle w:val="000000000000"/>
            </w:pPr>
            <w:r w:rsidRPr="004D7B46">
              <w:t>0.0</w:t>
            </w:r>
          </w:p>
        </w:tc>
        <w:tc>
          <w:tcPr>
            <w:tcW w:w="1984" w:type="dxa"/>
          </w:tcPr>
          <w:p w:rsidR="00620A54" w:rsidRPr="004D7B46" w:rsidRDefault="00620A54" w:rsidP="004D7B46">
            <w:pPr>
              <w:pStyle w:val="PlainText"/>
              <w:jc w:val="both"/>
              <w:cnfStyle w:val="000000000000"/>
            </w:pPr>
            <w:r w:rsidRPr="004D7B46">
              <w:t>-5.0 - 5.0</w:t>
            </w:r>
          </w:p>
        </w:tc>
        <w:tc>
          <w:tcPr>
            <w:tcW w:w="850" w:type="dxa"/>
          </w:tcPr>
          <w:p w:rsidR="00620A54" w:rsidRPr="004D7B46" w:rsidRDefault="00620A54" w:rsidP="004D7B46">
            <w:pPr>
              <w:pStyle w:val="PlainText"/>
              <w:jc w:val="both"/>
              <w:cnfStyle w:val="000000000000"/>
            </w:pPr>
            <w:r w:rsidRPr="004D7B46">
              <w:t>m</w:t>
            </w:r>
          </w:p>
        </w:tc>
        <w:tc>
          <w:tcPr>
            <w:tcW w:w="1700" w:type="dxa"/>
          </w:tcPr>
          <w:p w:rsidR="00620A54" w:rsidRPr="004D7B46" w:rsidRDefault="00620A54" w:rsidP="004D7B46">
            <w:pPr>
              <w:pStyle w:val="PlainText"/>
              <w:jc w:val="both"/>
              <w:cnfStyle w:val="000000000000"/>
            </w:pPr>
          </w:p>
        </w:tc>
      </w:tr>
      <w:tr w:rsidR="00620A54" w:rsidRPr="004D7B46" w:rsidTr="00883631">
        <w:trPr>
          <w:cnfStyle w:val="000000100000"/>
        </w:trPr>
        <w:tc>
          <w:tcPr>
            <w:cnfStyle w:val="001000000000"/>
            <w:tcW w:w="1984" w:type="dxa"/>
          </w:tcPr>
          <w:p w:rsidR="00620A54" w:rsidRPr="004D7B46" w:rsidRDefault="00620A54" w:rsidP="004D7B46">
            <w:pPr>
              <w:pStyle w:val="PlainText"/>
              <w:jc w:val="both"/>
            </w:pPr>
            <w:r w:rsidRPr="004D7B46">
              <w:t>gw0file*</w:t>
            </w:r>
          </w:p>
        </w:tc>
        <w:tc>
          <w:tcPr>
            <w:tcW w:w="2834" w:type="dxa"/>
          </w:tcPr>
          <w:p w:rsidR="00620A54" w:rsidRPr="004D7B46" w:rsidRDefault="00620A54" w:rsidP="004D7B46">
            <w:pPr>
              <w:pStyle w:val="PlainText"/>
              <w:jc w:val="both"/>
              <w:cnfStyle w:val="000000100000"/>
            </w:pPr>
            <w:r w:rsidRPr="004D7B46">
              <w:t>Name of initial groundwater level file</w:t>
            </w:r>
          </w:p>
        </w:tc>
        <w:tc>
          <w:tcPr>
            <w:tcW w:w="1417" w:type="dxa"/>
          </w:tcPr>
          <w:p w:rsidR="00620A54" w:rsidRPr="004D7B46" w:rsidRDefault="00620A54" w:rsidP="004D7B46">
            <w:pPr>
              <w:pStyle w:val="PlainText"/>
              <w:jc w:val="both"/>
              <w:cnfStyle w:val="000000100000"/>
            </w:pPr>
          </w:p>
        </w:tc>
        <w:tc>
          <w:tcPr>
            <w:tcW w:w="1984" w:type="dxa"/>
          </w:tcPr>
          <w:p w:rsidR="00620A54" w:rsidRPr="004D7B46" w:rsidRDefault="00620A54" w:rsidP="004D7B46">
            <w:pPr>
              <w:pStyle w:val="PlainText"/>
              <w:jc w:val="both"/>
              <w:cnfStyle w:val="000000100000"/>
            </w:pPr>
          </w:p>
        </w:tc>
        <w:tc>
          <w:tcPr>
            <w:tcW w:w="850" w:type="dxa"/>
          </w:tcPr>
          <w:p w:rsidR="00620A54" w:rsidRPr="004D7B46" w:rsidRDefault="00620A54" w:rsidP="004D7B46">
            <w:pPr>
              <w:pStyle w:val="PlainText"/>
              <w:jc w:val="both"/>
              <w:cnfStyle w:val="000000100000"/>
            </w:pPr>
            <w:r w:rsidRPr="004D7B46">
              <w:t>&lt;file&gt;</w:t>
            </w:r>
          </w:p>
        </w:tc>
        <w:tc>
          <w:tcPr>
            <w:tcW w:w="1700" w:type="dxa"/>
          </w:tcPr>
          <w:p w:rsidR="00620A54" w:rsidRPr="004D7B46" w:rsidRDefault="00620A54" w:rsidP="004D7B46">
            <w:pPr>
              <w:pStyle w:val="PlainText"/>
              <w:jc w:val="both"/>
              <w:cnfStyle w:val="000000100000"/>
            </w:pPr>
          </w:p>
        </w:tc>
      </w:tr>
      <w:tr w:rsidR="00620A54" w:rsidRPr="004D7B46" w:rsidTr="00883631">
        <w:tc>
          <w:tcPr>
            <w:cnfStyle w:val="001000000000"/>
            <w:tcW w:w="1984" w:type="dxa"/>
          </w:tcPr>
          <w:p w:rsidR="00620A54" w:rsidRPr="004D7B46" w:rsidRDefault="00620A54" w:rsidP="004D7B46">
            <w:pPr>
              <w:pStyle w:val="PlainText"/>
              <w:jc w:val="both"/>
            </w:pPr>
            <w:r w:rsidRPr="004D7B46">
              <w:t>gwReturb*</w:t>
            </w:r>
          </w:p>
        </w:tc>
        <w:tc>
          <w:tcPr>
            <w:tcW w:w="2834" w:type="dxa"/>
          </w:tcPr>
          <w:p w:rsidR="00620A54" w:rsidRPr="004D7B46" w:rsidRDefault="00620A54" w:rsidP="004D7B46">
            <w:pPr>
              <w:pStyle w:val="PlainText"/>
              <w:jc w:val="both"/>
              <w:cnfStyle w:val="000000000000"/>
            </w:pPr>
            <w:r w:rsidRPr="004D7B46">
              <w:t>Reynolds number for start of turbulent flow in case of gwscheme = turbulent</w:t>
            </w:r>
          </w:p>
        </w:tc>
        <w:tc>
          <w:tcPr>
            <w:tcW w:w="1417" w:type="dxa"/>
          </w:tcPr>
          <w:p w:rsidR="00620A54" w:rsidRPr="004D7B46" w:rsidRDefault="00620A54" w:rsidP="004D7B46">
            <w:pPr>
              <w:pStyle w:val="PlainText"/>
              <w:jc w:val="both"/>
              <w:cnfStyle w:val="000000000000"/>
            </w:pPr>
            <w:r w:rsidRPr="004D7B46">
              <w:t>100.0</w:t>
            </w:r>
          </w:p>
        </w:tc>
        <w:tc>
          <w:tcPr>
            <w:tcW w:w="1984" w:type="dxa"/>
          </w:tcPr>
          <w:p w:rsidR="00620A54" w:rsidRPr="004D7B46" w:rsidRDefault="00620A54" w:rsidP="004D7B46">
            <w:pPr>
              <w:pStyle w:val="PlainText"/>
              <w:jc w:val="both"/>
              <w:cnfStyle w:val="000000000000"/>
            </w:pPr>
            <w:r w:rsidRPr="004D7B46">
              <w:t>1.0 - 600.0</w:t>
            </w:r>
          </w:p>
        </w:tc>
        <w:tc>
          <w:tcPr>
            <w:tcW w:w="850" w:type="dxa"/>
          </w:tcPr>
          <w:p w:rsidR="00620A54" w:rsidRPr="004D7B46" w:rsidRDefault="00620A54" w:rsidP="004D7B46">
            <w:pPr>
              <w:pStyle w:val="PlainText"/>
              <w:jc w:val="both"/>
              <w:cnfStyle w:val="000000000000"/>
            </w:pPr>
            <w:r w:rsidRPr="004D7B46">
              <w:t>-</w:t>
            </w:r>
          </w:p>
        </w:tc>
        <w:tc>
          <w:tcPr>
            <w:tcW w:w="1700" w:type="dxa"/>
          </w:tcPr>
          <w:p w:rsidR="00620A54" w:rsidRPr="004D7B46" w:rsidRDefault="00620A54" w:rsidP="004D7B46">
            <w:pPr>
              <w:pStyle w:val="PlainText"/>
              <w:jc w:val="both"/>
              <w:cnfStyle w:val="000000000000"/>
            </w:pPr>
          </w:p>
        </w:tc>
      </w:tr>
      <w:tr w:rsidR="00620A54" w:rsidRPr="004D7B46" w:rsidTr="00883631">
        <w:trPr>
          <w:cnfStyle w:val="000000100000"/>
        </w:trPr>
        <w:tc>
          <w:tcPr>
            <w:cnfStyle w:val="001000000000"/>
            <w:tcW w:w="1984" w:type="dxa"/>
          </w:tcPr>
          <w:p w:rsidR="00620A54" w:rsidRPr="004D7B46" w:rsidRDefault="00620A54" w:rsidP="004D7B46">
            <w:pPr>
              <w:pStyle w:val="PlainText"/>
              <w:jc w:val="both"/>
            </w:pPr>
            <w:r w:rsidRPr="004D7B46">
              <w:t>gwfastsolve*</w:t>
            </w:r>
          </w:p>
        </w:tc>
        <w:tc>
          <w:tcPr>
            <w:tcW w:w="2834" w:type="dxa"/>
          </w:tcPr>
          <w:p w:rsidR="00620A54" w:rsidRPr="004D7B46" w:rsidRDefault="00620A54" w:rsidP="004D7B46">
            <w:pPr>
              <w:pStyle w:val="PlainText"/>
              <w:jc w:val="both"/>
              <w:cnfStyle w:val="000000100000"/>
            </w:pPr>
            <w:r w:rsidRPr="004D7B46">
              <w:t>Reduce full 2D non-</w:t>
            </w:r>
            <w:r w:rsidRPr="004D7B46">
              <w:lastRenderedPageBreak/>
              <w:t>hydrostatic solution to quasi-explicit in longshore direction</w:t>
            </w:r>
          </w:p>
        </w:tc>
        <w:tc>
          <w:tcPr>
            <w:tcW w:w="1417" w:type="dxa"/>
          </w:tcPr>
          <w:p w:rsidR="00620A54" w:rsidRPr="004D7B46" w:rsidRDefault="00620A54" w:rsidP="004D7B46">
            <w:pPr>
              <w:pStyle w:val="PlainText"/>
              <w:jc w:val="both"/>
              <w:cnfStyle w:val="000000100000"/>
            </w:pPr>
            <w:r w:rsidRPr="004D7B46">
              <w:lastRenderedPageBreak/>
              <w:t>0</w:t>
            </w:r>
          </w:p>
        </w:tc>
        <w:tc>
          <w:tcPr>
            <w:tcW w:w="1984" w:type="dxa"/>
          </w:tcPr>
          <w:p w:rsidR="00620A54" w:rsidRPr="004D7B46" w:rsidRDefault="00620A54" w:rsidP="004D7B46">
            <w:pPr>
              <w:pStyle w:val="PlainText"/>
              <w:jc w:val="both"/>
              <w:cnfStyle w:val="000000100000"/>
            </w:pPr>
            <w:r w:rsidRPr="004D7B46">
              <w:t>0 - 1</w:t>
            </w:r>
          </w:p>
        </w:tc>
        <w:tc>
          <w:tcPr>
            <w:tcW w:w="850" w:type="dxa"/>
          </w:tcPr>
          <w:p w:rsidR="00620A54" w:rsidRPr="004D7B46" w:rsidRDefault="00620A54" w:rsidP="004D7B46">
            <w:pPr>
              <w:pStyle w:val="PlainText"/>
              <w:jc w:val="both"/>
              <w:cnfStyle w:val="000000100000"/>
            </w:pPr>
            <w:r w:rsidRPr="004D7B46">
              <w:t>-</w:t>
            </w:r>
          </w:p>
        </w:tc>
        <w:tc>
          <w:tcPr>
            <w:tcW w:w="1700" w:type="dxa"/>
          </w:tcPr>
          <w:p w:rsidR="00620A54" w:rsidRPr="004D7B46" w:rsidRDefault="00620A54" w:rsidP="004D7B46">
            <w:pPr>
              <w:pStyle w:val="PlainText"/>
              <w:jc w:val="both"/>
              <w:cnfStyle w:val="000000100000"/>
            </w:pPr>
          </w:p>
        </w:tc>
      </w:tr>
      <w:tr w:rsidR="00620A54" w:rsidRPr="004D7B46" w:rsidTr="00883631">
        <w:tc>
          <w:tcPr>
            <w:cnfStyle w:val="001000000000"/>
            <w:tcW w:w="1984" w:type="dxa"/>
          </w:tcPr>
          <w:p w:rsidR="00620A54" w:rsidRPr="004D7B46" w:rsidRDefault="00620A54" w:rsidP="004D7B46">
            <w:pPr>
              <w:pStyle w:val="PlainText"/>
              <w:jc w:val="both"/>
            </w:pPr>
            <w:r w:rsidRPr="004D7B46">
              <w:lastRenderedPageBreak/>
              <w:t>gwheadmodel*</w:t>
            </w:r>
          </w:p>
        </w:tc>
        <w:tc>
          <w:tcPr>
            <w:tcW w:w="2834" w:type="dxa"/>
          </w:tcPr>
          <w:p w:rsidR="00620A54" w:rsidRPr="004D7B46" w:rsidRDefault="00620A54" w:rsidP="004D7B46">
            <w:pPr>
              <w:pStyle w:val="PlainText"/>
              <w:jc w:val="both"/>
              <w:cnfStyle w:val="000000000000"/>
            </w:pPr>
            <w:r w:rsidRPr="004D7B46">
              <w:t>Model to use for vertical groundwater head</w:t>
            </w:r>
          </w:p>
        </w:tc>
        <w:tc>
          <w:tcPr>
            <w:tcW w:w="1417" w:type="dxa"/>
          </w:tcPr>
          <w:p w:rsidR="00620A54" w:rsidRPr="004D7B46" w:rsidRDefault="00620A54" w:rsidP="004D7B46">
            <w:pPr>
              <w:pStyle w:val="PlainText"/>
              <w:jc w:val="both"/>
              <w:cnfStyle w:val="000000000000"/>
            </w:pPr>
            <w:r w:rsidRPr="004D7B46">
              <w:t>parabolic</w:t>
            </w:r>
          </w:p>
        </w:tc>
        <w:tc>
          <w:tcPr>
            <w:tcW w:w="1984" w:type="dxa"/>
          </w:tcPr>
          <w:p w:rsidR="00620A54" w:rsidRPr="004D7B46" w:rsidRDefault="00620A54" w:rsidP="004D7B46">
            <w:pPr>
              <w:pStyle w:val="PlainText"/>
              <w:jc w:val="both"/>
              <w:cnfStyle w:val="000000000000"/>
            </w:pPr>
            <w:r w:rsidRPr="004D7B46">
              <w:t>parabolic, exponential</w:t>
            </w:r>
          </w:p>
        </w:tc>
        <w:tc>
          <w:tcPr>
            <w:tcW w:w="850" w:type="dxa"/>
          </w:tcPr>
          <w:p w:rsidR="00620A54" w:rsidRPr="004D7B46" w:rsidRDefault="00620A54" w:rsidP="004D7B46">
            <w:pPr>
              <w:pStyle w:val="PlainText"/>
              <w:jc w:val="both"/>
              <w:cnfStyle w:val="000000000000"/>
            </w:pPr>
          </w:p>
        </w:tc>
        <w:tc>
          <w:tcPr>
            <w:tcW w:w="1700" w:type="dxa"/>
          </w:tcPr>
          <w:p w:rsidR="00620A54" w:rsidRPr="004D7B46" w:rsidRDefault="00620A54" w:rsidP="004D7B46">
            <w:pPr>
              <w:pStyle w:val="PlainText"/>
              <w:jc w:val="both"/>
              <w:cnfStyle w:val="000000000000"/>
            </w:pPr>
          </w:p>
        </w:tc>
      </w:tr>
      <w:tr w:rsidR="00620A54" w:rsidRPr="004D7B46" w:rsidTr="00883631">
        <w:trPr>
          <w:cnfStyle w:val="000000100000"/>
        </w:trPr>
        <w:tc>
          <w:tcPr>
            <w:cnfStyle w:val="001000000000"/>
            <w:tcW w:w="1984" w:type="dxa"/>
          </w:tcPr>
          <w:p w:rsidR="00620A54" w:rsidRPr="004D7B46" w:rsidRDefault="00620A54" w:rsidP="004D7B46">
            <w:pPr>
              <w:pStyle w:val="PlainText"/>
              <w:jc w:val="both"/>
            </w:pPr>
            <w:r w:rsidRPr="004D7B46">
              <w:t>gwhorinfil*</w:t>
            </w:r>
          </w:p>
        </w:tc>
        <w:tc>
          <w:tcPr>
            <w:tcW w:w="2834" w:type="dxa"/>
          </w:tcPr>
          <w:p w:rsidR="00620A54" w:rsidRPr="004D7B46" w:rsidRDefault="00620A54" w:rsidP="004D7B46">
            <w:pPr>
              <w:pStyle w:val="PlainText"/>
              <w:jc w:val="both"/>
              <w:cnfStyle w:val="000000100000"/>
            </w:pPr>
            <w:r w:rsidRPr="004D7B46">
              <w:t>Switch to include horizontal infiltration from surface water to groundwater</w:t>
            </w:r>
          </w:p>
        </w:tc>
        <w:tc>
          <w:tcPr>
            <w:tcW w:w="1417" w:type="dxa"/>
          </w:tcPr>
          <w:p w:rsidR="00620A54" w:rsidRPr="004D7B46" w:rsidRDefault="00620A54" w:rsidP="004D7B46">
            <w:pPr>
              <w:pStyle w:val="PlainText"/>
              <w:jc w:val="both"/>
              <w:cnfStyle w:val="000000100000"/>
            </w:pPr>
            <w:r w:rsidRPr="004D7B46">
              <w:t>0</w:t>
            </w:r>
          </w:p>
        </w:tc>
        <w:tc>
          <w:tcPr>
            <w:tcW w:w="1984" w:type="dxa"/>
          </w:tcPr>
          <w:p w:rsidR="00620A54" w:rsidRPr="004D7B46" w:rsidRDefault="00620A54" w:rsidP="004D7B46">
            <w:pPr>
              <w:pStyle w:val="PlainText"/>
              <w:jc w:val="both"/>
              <w:cnfStyle w:val="000000100000"/>
            </w:pPr>
            <w:r w:rsidRPr="004D7B46">
              <w:t>0 - 1</w:t>
            </w:r>
          </w:p>
        </w:tc>
        <w:tc>
          <w:tcPr>
            <w:tcW w:w="850" w:type="dxa"/>
          </w:tcPr>
          <w:p w:rsidR="00620A54" w:rsidRPr="004D7B46" w:rsidRDefault="00620A54" w:rsidP="004D7B46">
            <w:pPr>
              <w:pStyle w:val="PlainText"/>
              <w:jc w:val="both"/>
              <w:cnfStyle w:val="000000100000"/>
            </w:pPr>
            <w:r w:rsidRPr="004D7B46">
              <w:t>-</w:t>
            </w:r>
          </w:p>
        </w:tc>
        <w:tc>
          <w:tcPr>
            <w:tcW w:w="1700" w:type="dxa"/>
          </w:tcPr>
          <w:p w:rsidR="00620A54" w:rsidRPr="004D7B46" w:rsidRDefault="00620A54" w:rsidP="004D7B46">
            <w:pPr>
              <w:pStyle w:val="PlainText"/>
              <w:jc w:val="both"/>
              <w:cnfStyle w:val="000000100000"/>
            </w:pPr>
          </w:p>
        </w:tc>
      </w:tr>
      <w:tr w:rsidR="00620A54" w:rsidRPr="004D7B46" w:rsidTr="00883631">
        <w:tc>
          <w:tcPr>
            <w:cnfStyle w:val="001000000000"/>
            <w:tcW w:w="1984" w:type="dxa"/>
          </w:tcPr>
          <w:p w:rsidR="00620A54" w:rsidRPr="004D7B46" w:rsidRDefault="00620A54" w:rsidP="004D7B46">
            <w:pPr>
              <w:pStyle w:val="PlainText"/>
              <w:jc w:val="both"/>
            </w:pPr>
            <w:r w:rsidRPr="004D7B46">
              <w:t>gwnonh*</w:t>
            </w:r>
          </w:p>
        </w:tc>
        <w:tc>
          <w:tcPr>
            <w:tcW w:w="2834" w:type="dxa"/>
          </w:tcPr>
          <w:p w:rsidR="00620A54" w:rsidRPr="004D7B46" w:rsidRDefault="00620A54" w:rsidP="004D7B46">
            <w:pPr>
              <w:pStyle w:val="PlainText"/>
              <w:jc w:val="both"/>
              <w:cnfStyle w:val="000000000000"/>
            </w:pPr>
            <w:r w:rsidRPr="004D7B46">
              <w:t>Switch to turn on or off non-hydrostatic pressure for groundwater</w:t>
            </w:r>
          </w:p>
        </w:tc>
        <w:tc>
          <w:tcPr>
            <w:tcW w:w="1417" w:type="dxa"/>
          </w:tcPr>
          <w:p w:rsidR="00620A54" w:rsidRPr="004D7B46" w:rsidRDefault="00620A54" w:rsidP="004D7B46">
            <w:pPr>
              <w:pStyle w:val="PlainText"/>
              <w:jc w:val="both"/>
              <w:cnfStyle w:val="000000000000"/>
            </w:pPr>
            <w:r w:rsidRPr="004D7B46">
              <w:t>0</w:t>
            </w:r>
          </w:p>
        </w:tc>
        <w:tc>
          <w:tcPr>
            <w:tcW w:w="1984" w:type="dxa"/>
          </w:tcPr>
          <w:p w:rsidR="00620A54" w:rsidRPr="004D7B46" w:rsidRDefault="00620A54" w:rsidP="004D7B46">
            <w:pPr>
              <w:pStyle w:val="PlainText"/>
              <w:jc w:val="both"/>
              <w:cnfStyle w:val="000000000000"/>
            </w:pPr>
            <w:r w:rsidRPr="004D7B46">
              <w:t>0 - 1</w:t>
            </w:r>
          </w:p>
        </w:tc>
        <w:tc>
          <w:tcPr>
            <w:tcW w:w="850" w:type="dxa"/>
          </w:tcPr>
          <w:p w:rsidR="00620A54" w:rsidRPr="004D7B46" w:rsidRDefault="00620A54" w:rsidP="004D7B46">
            <w:pPr>
              <w:pStyle w:val="PlainText"/>
              <w:jc w:val="both"/>
              <w:cnfStyle w:val="000000000000"/>
            </w:pPr>
            <w:r w:rsidRPr="004D7B46">
              <w:t>-</w:t>
            </w:r>
          </w:p>
        </w:tc>
        <w:tc>
          <w:tcPr>
            <w:tcW w:w="1700" w:type="dxa"/>
          </w:tcPr>
          <w:p w:rsidR="00620A54" w:rsidRPr="004D7B46" w:rsidRDefault="00620A54" w:rsidP="004D7B46">
            <w:pPr>
              <w:pStyle w:val="PlainText"/>
              <w:jc w:val="both"/>
              <w:cnfStyle w:val="000000000000"/>
            </w:pPr>
          </w:p>
        </w:tc>
      </w:tr>
      <w:tr w:rsidR="00620A54" w:rsidRPr="004D7B46" w:rsidTr="00883631">
        <w:trPr>
          <w:cnfStyle w:val="000000100000"/>
        </w:trPr>
        <w:tc>
          <w:tcPr>
            <w:cnfStyle w:val="001000000000"/>
            <w:tcW w:w="1984" w:type="dxa"/>
          </w:tcPr>
          <w:p w:rsidR="00620A54" w:rsidRPr="004D7B46" w:rsidRDefault="00620A54" w:rsidP="004D7B46">
            <w:pPr>
              <w:pStyle w:val="PlainText"/>
              <w:jc w:val="both"/>
            </w:pPr>
            <w:r w:rsidRPr="004D7B46">
              <w:t>gwscheme*</w:t>
            </w:r>
          </w:p>
        </w:tc>
        <w:tc>
          <w:tcPr>
            <w:tcW w:w="2834" w:type="dxa"/>
          </w:tcPr>
          <w:p w:rsidR="00620A54" w:rsidRPr="004D7B46" w:rsidRDefault="00620A54" w:rsidP="004D7B46">
            <w:pPr>
              <w:pStyle w:val="PlainText"/>
              <w:jc w:val="both"/>
              <w:cnfStyle w:val="000000100000"/>
            </w:pPr>
            <w:r w:rsidRPr="004D7B46">
              <w:t>Scheme for momentum equation</w:t>
            </w:r>
          </w:p>
        </w:tc>
        <w:tc>
          <w:tcPr>
            <w:tcW w:w="1417" w:type="dxa"/>
          </w:tcPr>
          <w:p w:rsidR="00620A54" w:rsidRPr="004D7B46" w:rsidRDefault="00620A54" w:rsidP="004D7B46">
            <w:pPr>
              <w:pStyle w:val="PlainText"/>
              <w:jc w:val="both"/>
              <w:cnfStyle w:val="000000100000"/>
            </w:pPr>
            <w:r w:rsidRPr="004D7B46">
              <w:t>laminar</w:t>
            </w:r>
          </w:p>
        </w:tc>
        <w:tc>
          <w:tcPr>
            <w:tcW w:w="1984" w:type="dxa"/>
          </w:tcPr>
          <w:p w:rsidR="00620A54" w:rsidRPr="004D7B46" w:rsidRDefault="00620A54" w:rsidP="004D7B46">
            <w:pPr>
              <w:pStyle w:val="PlainText"/>
              <w:jc w:val="both"/>
              <w:cnfStyle w:val="000000100000"/>
            </w:pPr>
            <w:r w:rsidRPr="004D7B46">
              <w:t>laminar, turbulent</w:t>
            </w:r>
          </w:p>
        </w:tc>
        <w:tc>
          <w:tcPr>
            <w:tcW w:w="850" w:type="dxa"/>
          </w:tcPr>
          <w:p w:rsidR="00620A54" w:rsidRPr="004D7B46" w:rsidRDefault="00620A54" w:rsidP="004D7B46">
            <w:pPr>
              <w:pStyle w:val="PlainText"/>
              <w:jc w:val="both"/>
              <w:cnfStyle w:val="000000100000"/>
            </w:pPr>
          </w:p>
        </w:tc>
        <w:tc>
          <w:tcPr>
            <w:tcW w:w="1700" w:type="dxa"/>
          </w:tcPr>
          <w:p w:rsidR="00620A54" w:rsidRPr="004D7B46" w:rsidRDefault="00620A54" w:rsidP="004D7B46">
            <w:pPr>
              <w:pStyle w:val="PlainText"/>
              <w:jc w:val="both"/>
              <w:cnfStyle w:val="000000100000"/>
            </w:pPr>
          </w:p>
        </w:tc>
      </w:tr>
      <w:tr w:rsidR="00620A54" w:rsidRPr="004D7B46" w:rsidTr="00883631">
        <w:tc>
          <w:tcPr>
            <w:cnfStyle w:val="001000000000"/>
            <w:tcW w:w="1984" w:type="dxa"/>
          </w:tcPr>
          <w:p w:rsidR="00620A54" w:rsidRPr="004D7B46" w:rsidRDefault="00620A54" w:rsidP="004D7B46">
            <w:pPr>
              <w:pStyle w:val="PlainText"/>
              <w:jc w:val="both"/>
            </w:pPr>
            <w:r w:rsidRPr="004D7B46">
              <w:t>kx*</w:t>
            </w:r>
          </w:p>
        </w:tc>
        <w:tc>
          <w:tcPr>
            <w:tcW w:w="2834" w:type="dxa"/>
          </w:tcPr>
          <w:p w:rsidR="00620A54" w:rsidRPr="004D7B46" w:rsidRDefault="00620A54" w:rsidP="004D7B46">
            <w:pPr>
              <w:pStyle w:val="PlainText"/>
              <w:jc w:val="both"/>
              <w:cnfStyle w:val="000000000000"/>
            </w:pPr>
            <w:r w:rsidRPr="004D7B46">
              <w:t>Darcy-flow permeability coefficient in x-direction</w:t>
            </w:r>
          </w:p>
        </w:tc>
        <w:tc>
          <w:tcPr>
            <w:tcW w:w="1417" w:type="dxa"/>
          </w:tcPr>
          <w:p w:rsidR="00620A54" w:rsidRPr="004D7B46" w:rsidRDefault="00620A54" w:rsidP="004D7B46">
            <w:pPr>
              <w:pStyle w:val="PlainText"/>
              <w:jc w:val="both"/>
              <w:cnfStyle w:val="000000000000"/>
            </w:pPr>
            <w:r w:rsidRPr="004D7B46">
              <w:t>0.0001</w:t>
            </w:r>
          </w:p>
        </w:tc>
        <w:tc>
          <w:tcPr>
            <w:tcW w:w="1984" w:type="dxa"/>
          </w:tcPr>
          <w:p w:rsidR="00620A54" w:rsidRPr="004D7B46" w:rsidRDefault="00620A54" w:rsidP="004D7B46">
            <w:pPr>
              <w:pStyle w:val="PlainText"/>
              <w:jc w:val="both"/>
              <w:cnfStyle w:val="000000000000"/>
            </w:pPr>
            <w:r w:rsidRPr="004D7B46">
              <w:t>1e-05 - 0.1</w:t>
            </w:r>
          </w:p>
        </w:tc>
        <w:tc>
          <w:tcPr>
            <w:tcW w:w="850" w:type="dxa"/>
          </w:tcPr>
          <w:p w:rsidR="00620A54" w:rsidRPr="004D7B46" w:rsidRDefault="00620A54" w:rsidP="004D7B46">
            <w:pPr>
              <w:pStyle w:val="PlainText"/>
              <w:jc w:val="both"/>
              <w:cnfStyle w:val="000000000000"/>
            </w:pPr>
            <w:r w:rsidRPr="004D7B46">
              <w:t>ms^-1</w:t>
            </w:r>
          </w:p>
        </w:tc>
        <w:tc>
          <w:tcPr>
            <w:tcW w:w="1700" w:type="dxa"/>
          </w:tcPr>
          <w:p w:rsidR="00620A54" w:rsidRPr="004D7B46" w:rsidRDefault="00620A54" w:rsidP="004D7B46">
            <w:pPr>
              <w:pStyle w:val="PlainText"/>
              <w:jc w:val="both"/>
              <w:cnfStyle w:val="000000000000"/>
            </w:pPr>
          </w:p>
        </w:tc>
      </w:tr>
      <w:tr w:rsidR="00620A54" w:rsidRPr="004D7B46" w:rsidTr="00883631">
        <w:trPr>
          <w:cnfStyle w:val="000000100000"/>
        </w:trPr>
        <w:tc>
          <w:tcPr>
            <w:cnfStyle w:val="001000000000"/>
            <w:tcW w:w="1984" w:type="dxa"/>
          </w:tcPr>
          <w:p w:rsidR="00620A54" w:rsidRPr="004D7B46" w:rsidRDefault="00620A54" w:rsidP="004D7B46">
            <w:pPr>
              <w:pStyle w:val="PlainText"/>
              <w:jc w:val="both"/>
            </w:pPr>
            <w:r w:rsidRPr="004D7B46">
              <w:t>ky*</w:t>
            </w:r>
          </w:p>
        </w:tc>
        <w:tc>
          <w:tcPr>
            <w:tcW w:w="2834" w:type="dxa"/>
          </w:tcPr>
          <w:p w:rsidR="00620A54" w:rsidRPr="004D7B46" w:rsidRDefault="00620A54" w:rsidP="004D7B46">
            <w:pPr>
              <w:pStyle w:val="PlainText"/>
              <w:jc w:val="both"/>
              <w:cnfStyle w:val="000000100000"/>
            </w:pPr>
            <w:r w:rsidRPr="004D7B46">
              <w:t>Darcy-flow permeability coefficient in y-direction</w:t>
            </w:r>
          </w:p>
        </w:tc>
        <w:tc>
          <w:tcPr>
            <w:tcW w:w="1417" w:type="dxa"/>
          </w:tcPr>
          <w:p w:rsidR="00620A54" w:rsidRPr="004D7B46" w:rsidRDefault="00620A54" w:rsidP="004D7B46">
            <w:pPr>
              <w:pStyle w:val="PlainText"/>
              <w:jc w:val="both"/>
              <w:cnfStyle w:val="000000100000"/>
            </w:pPr>
            <w:r w:rsidRPr="004D7B46">
              <w:t>0.0001</w:t>
            </w:r>
          </w:p>
        </w:tc>
        <w:tc>
          <w:tcPr>
            <w:tcW w:w="1984" w:type="dxa"/>
          </w:tcPr>
          <w:p w:rsidR="00620A54" w:rsidRPr="004D7B46" w:rsidRDefault="00620A54" w:rsidP="004D7B46">
            <w:pPr>
              <w:pStyle w:val="PlainText"/>
              <w:jc w:val="both"/>
              <w:cnfStyle w:val="000000100000"/>
            </w:pPr>
            <w:r w:rsidRPr="004D7B46">
              <w:t>1e-05 - 0.1</w:t>
            </w:r>
          </w:p>
        </w:tc>
        <w:tc>
          <w:tcPr>
            <w:tcW w:w="850" w:type="dxa"/>
          </w:tcPr>
          <w:p w:rsidR="00620A54" w:rsidRPr="004D7B46" w:rsidRDefault="00620A54" w:rsidP="004D7B46">
            <w:pPr>
              <w:pStyle w:val="PlainText"/>
              <w:jc w:val="both"/>
              <w:cnfStyle w:val="000000100000"/>
            </w:pPr>
            <w:r w:rsidRPr="004D7B46">
              <w:t>ms^-1</w:t>
            </w:r>
          </w:p>
        </w:tc>
        <w:tc>
          <w:tcPr>
            <w:tcW w:w="1700" w:type="dxa"/>
          </w:tcPr>
          <w:p w:rsidR="00620A54" w:rsidRPr="004D7B46" w:rsidRDefault="00620A54" w:rsidP="004D7B46">
            <w:pPr>
              <w:pStyle w:val="PlainText"/>
              <w:jc w:val="both"/>
              <w:cnfStyle w:val="000000100000"/>
            </w:pPr>
          </w:p>
        </w:tc>
      </w:tr>
      <w:tr w:rsidR="00620A54" w:rsidRPr="004D7B46" w:rsidTr="00883631">
        <w:tc>
          <w:tcPr>
            <w:cnfStyle w:val="001000000000"/>
            <w:tcW w:w="1984" w:type="dxa"/>
          </w:tcPr>
          <w:p w:rsidR="00620A54" w:rsidRPr="004D7B46" w:rsidRDefault="00620A54" w:rsidP="004D7B46">
            <w:pPr>
              <w:pStyle w:val="PlainText"/>
              <w:jc w:val="both"/>
            </w:pPr>
            <w:r w:rsidRPr="004D7B46">
              <w:t>kz*</w:t>
            </w:r>
          </w:p>
        </w:tc>
        <w:tc>
          <w:tcPr>
            <w:tcW w:w="2834" w:type="dxa"/>
          </w:tcPr>
          <w:p w:rsidR="00620A54" w:rsidRPr="004D7B46" w:rsidRDefault="00620A54" w:rsidP="004D7B46">
            <w:pPr>
              <w:pStyle w:val="PlainText"/>
              <w:jc w:val="both"/>
              <w:cnfStyle w:val="000000000000"/>
            </w:pPr>
            <w:r w:rsidRPr="004D7B46">
              <w:t>Darcy-flow permeability coefficient in z-direction</w:t>
            </w:r>
          </w:p>
        </w:tc>
        <w:tc>
          <w:tcPr>
            <w:tcW w:w="1417" w:type="dxa"/>
          </w:tcPr>
          <w:p w:rsidR="00620A54" w:rsidRPr="004D7B46" w:rsidRDefault="00620A54" w:rsidP="004D7B46">
            <w:pPr>
              <w:pStyle w:val="PlainText"/>
              <w:jc w:val="both"/>
              <w:cnfStyle w:val="000000000000"/>
            </w:pPr>
            <w:r w:rsidRPr="004D7B46">
              <w:t>0.0001</w:t>
            </w:r>
          </w:p>
        </w:tc>
        <w:tc>
          <w:tcPr>
            <w:tcW w:w="1984" w:type="dxa"/>
          </w:tcPr>
          <w:p w:rsidR="00620A54" w:rsidRPr="004D7B46" w:rsidRDefault="00620A54" w:rsidP="004D7B46">
            <w:pPr>
              <w:pStyle w:val="PlainText"/>
              <w:jc w:val="both"/>
              <w:cnfStyle w:val="000000000000"/>
            </w:pPr>
            <w:r w:rsidRPr="004D7B46">
              <w:t>1e-05 - 0.1</w:t>
            </w:r>
          </w:p>
        </w:tc>
        <w:tc>
          <w:tcPr>
            <w:tcW w:w="850" w:type="dxa"/>
          </w:tcPr>
          <w:p w:rsidR="00620A54" w:rsidRPr="004D7B46" w:rsidRDefault="00620A54" w:rsidP="004D7B46">
            <w:pPr>
              <w:pStyle w:val="PlainText"/>
              <w:jc w:val="both"/>
              <w:cnfStyle w:val="000000000000"/>
            </w:pPr>
            <w:r w:rsidRPr="004D7B46">
              <w:t>ms^-1</w:t>
            </w:r>
          </w:p>
        </w:tc>
        <w:tc>
          <w:tcPr>
            <w:tcW w:w="1700" w:type="dxa"/>
          </w:tcPr>
          <w:p w:rsidR="00620A54" w:rsidRPr="004D7B46" w:rsidRDefault="00620A54" w:rsidP="004D7B46">
            <w:pPr>
              <w:pStyle w:val="PlainText"/>
              <w:jc w:val="both"/>
              <w:cnfStyle w:val="000000000000"/>
            </w:pPr>
          </w:p>
        </w:tc>
      </w:tr>
    </w:tbl>
    <w:p w:rsidR="00620A54" w:rsidRPr="004D7B46" w:rsidRDefault="00620A54" w:rsidP="004D7B46">
      <w:pPr>
        <w:pStyle w:val="Heading3"/>
        <w:jc w:val="both"/>
        <w:rPr>
          <w:lang w:val="en-US"/>
        </w:rPr>
      </w:pPr>
      <w:bookmarkStart w:id="235" w:name="_Toc285701701"/>
      <w:bookmarkStart w:id="236" w:name="_Toc412018113"/>
      <w:r w:rsidRPr="004D7B46">
        <w:rPr>
          <w:lang w:val="en-US"/>
        </w:rPr>
        <w:t>Non-hydrostatic correction</w:t>
      </w:r>
      <w:bookmarkEnd w:id="235"/>
      <w:bookmarkEnd w:id="236"/>
    </w:p>
    <w:p w:rsidR="00620A54" w:rsidRPr="004D7B46" w:rsidRDefault="00620A54" w:rsidP="004D7B46">
      <w:pPr>
        <w:pStyle w:val="BodyText"/>
        <w:rPr>
          <w:lang w:val="en-US"/>
        </w:rPr>
      </w:pPr>
      <w:r w:rsidRPr="004D7B46">
        <w:rPr>
          <w:lang w:val="en-US"/>
        </w:rPr>
        <w:t>The parameters listed in the table below involve the settings for the non-hydrostatic option. These are all considered advanced options.</w:t>
      </w:r>
    </w:p>
    <w:tbl>
      <w:tblPr>
        <w:tblStyle w:val="LightShading-Accent1"/>
        <w:tblW w:w="0" w:type="auto"/>
        <w:tblLook w:val="04A0"/>
      </w:tblPr>
      <w:tblGrid>
        <w:gridCol w:w="1519"/>
        <w:gridCol w:w="1612"/>
        <w:gridCol w:w="2171"/>
        <w:gridCol w:w="2171"/>
        <w:gridCol w:w="682"/>
        <w:gridCol w:w="775"/>
      </w:tblGrid>
      <w:tr w:rsidR="00620A54" w:rsidRPr="004D7B46" w:rsidTr="00883631">
        <w:trPr>
          <w:cnfStyle w:val="100000000000"/>
          <w:tblHeader/>
        </w:trPr>
        <w:tc>
          <w:tcPr>
            <w:cnfStyle w:val="001000000000"/>
            <w:tcW w:w="1984" w:type="dxa"/>
          </w:tcPr>
          <w:p w:rsidR="00620A54" w:rsidRPr="004D7B46" w:rsidRDefault="00620A54" w:rsidP="004D7B46">
            <w:pPr>
              <w:pStyle w:val="PlainText"/>
              <w:jc w:val="both"/>
            </w:pPr>
            <w:r w:rsidRPr="004D7B46">
              <w:t>keyword</w:t>
            </w:r>
          </w:p>
        </w:tc>
        <w:tc>
          <w:tcPr>
            <w:tcW w:w="2834" w:type="dxa"/>
          </w:tcPr>
          <w:p w:rsidR="00620A54" w:rsidRPr="004D7B46" w:rsidRDefault="00620A54" w:rsidP="004D7B46">
            <w:pPr>
              <w:pStyle w:val="PlainText"/>
              <w:jc w:val="both"/>
              <w:cnfStyle w:val="100000000000"/>
            </w:pPr>
            <w:r w:rsidRPr="004D7B46">
              <w:t>description</w:t>
            </w:r>
          </w:p>
        </w:tc>
        <w:tc>
          <w:tcPr>
            <w:tcW w:w="1417" w:type="dxa"/>
          </w:tcPr>
          <w:p w:rsidR="00620A54" w:rsidRPr="004D7B46" w:rsidRDefault="00620A54" w:rsidP="004D7B46">
            <w:pPr>
              <w:pStyle w:val="PlainText"/>
              <w:jc w:val="both"/>
              <w:cnfStyle w:val="100000000000"/>
            </w:pPr>
            <w:r w:rsidRPr="004D7B46">
              <w:t>default</w:t>
            </w:r>
          </w:p>
        </w:tc>
        <w:tc>
          <w:tcPr>
            <w:tcW w:w="1984" w:type="dxa"/>
          </w:tcPr>
          <w:p w:rsidR="00620A54" w:rsidRPr="004D7B46" w:rsidRDefault="00620A54" w:rsidP="004D7B46">
            <w:pPr>
              <w:pStyle w:val="PlainText"/>
              <w:jc w:val="both"/>
              <w:cnfStyle w:val="100000000000"/>
            </w:pPr>
            <w:r w:rsidRPr="004D7B46">
              <w:t>range</w:t>
            </w:r>
          </w:p>
        </w:tc>
        <w:tc>
          <w:tcPr>
            <w:tcW w:w="850" w:type="dxa"/>
          </w:tcPr>
          <w:p w:rsidR="00620A54" w:rsidRPr="004D7B46" w:rsidRDefault="00620A54" w:rsidP="004D7B46">
            <w:pPr>
              <w:pStyle w:val="PlainText"/>
              <w:jc w:val="both"/>
              <w:cnfStyle w:val="100000000000"/>
            </w:pPr>
            <w:r w:rsidRPr="004D7B46">
              <w:t>units</w:t>
            </w:r>
          </w:p>
        </w:tc>
        <w:tc>
          <w:tcPr>
            <w:tcW w:w="1700" w:type="dxa"/>
          </w:tcPr>
          <w:p w:rsidR="00620A54" w:rsidRPr="004D7B46" w:rsidRDefault="00620A54" w:rsidP="004D7B46">
            <w:pPr>
              <w:pStyle w:val="PlainText"/>
              <w:jc w:val="both"/>
              <w:cnfStyle w:val="100000000000"/>
            </w:pPr>
            <w:r w:rsidRPr="004D7B46">
              <w:t>remark</w:t>
            </w:r>
          </w:p>
        </w:tc>
      </w:tr>
      <w:tr w:rsidR="00620A54" w:rsidRPr="004D7B46" w:rsidTr="00883631">
        <w:trPr>
          <w:cnfStyle w:val="000000100000"/>
        </w:trPr>
        <w:tc>
          <w:tcPr>
            <w:cnfStyle w:val="001000000000"/>
            <w:tcW w:w="1984" w:type="dxa"/>
          </w:tcPr>
          <w:p w:rsidR="00620A54" w:rsidRPr="004D7B46" w:rsidRDefault="00620A54" w:rsidP="004D7B46">
            <w:pPr>
              <w:pStyle w:val="PlainText"/>
              <w:jc w:val="both"/>
            </w:pPr>
            <w:r w:rsidRPr="004D7B46">
              <w:t>Topt*</w:t>
            </w:r>
          </w:p>
        </w:tc>
        <w:tc>
          <w:tcPr>
            <w:tcW w:w="2834" w:type="dxa"/>
          </w:tcPr>
          <w:p w:rsidR="00620A54" w:rsidRPr="004D7B46" w:rsidRDefault="00620A54" w:rsidP="004D7B46">
            <w:pPr>
              <w:pStyle w:val="PlainText"/>
              <w:jc w:val="both"/>
              <w:cnfStyle w:val="000000100000"/>
            </w:pPr>
            <w:r w:rsidRPr="004D7B46">
              <w:t>Absolute period to optimize coefficient</w:t>
            </w:r>
          </w:p>
        </w:tc>
        <w:tc>
          <w:tcPr>
            <w:tcW w:w="1417" w:type="dxa"/>
          </w:tcPr>
          <w:p w:rsidR="00620A54" w:rsidRPr="004D7B46" w:rsidRDefault="00620A54" w:rsidP="004D7B46">
            <w:pPr>
              <w:pStyle w:val="PlainText"/>
              <w:jc w:val="both"/>
              <w:cnfStyle w:val="000000100000"/>
            </w:pPr>
            <w:r w:rsidRPr="004D7B46">
              <w:t>10.0</w:t>
            </w:r>
          </w:p>
        </w:tc>
        <w:tc>
          <w:tcPr>
            <w:tcW w:w="1984" w:type="dxa"/>
          </w:tcPr>
          <w:p w:rsidR="00620A54" w:rsidRPr="004D7B46" w:rsidRDefault="00620A54" w:rsidP="004D7B46">
            <w:pPr>
              <w:pStyle w:val="PlainText"/>
              <w:jc w:val="both"/>
              <w:cnfStyle w:val="000000100000"/>
            </w:pPr>
            <w:r w:rsidRPr="004D7B46">
              <w:t>1.0 - 20.0</w:t>
            </w:r>
          </w:p>
        </w:tc>
        <w:tc>
          <w:tcPr>
            <w:tcW w:w="850" w:type="dxa"/>
          </w:tcPr>
          <w:p w:rsidR="00620A54" w:rsidRPr="004D7B46" w:rsidRDefault="00620A54" w:rsidP="004D7B46">
            <w:pPr>
              <w:pStyle w:val="PlainText"/>
              <w:jc w:val="both"/>
              <w:cnfStyle w:val="000000100000"/>
            </w:pPr>
            <w:r w:rsidRPr="004D7B46">
              <w:t>s</w:t>
            </w:r>
          </w:p>
        </w:tc>
        <w:tc>
          <w:tcPr>
            <w:tcW w:w="1700" w:type="dxa"/>
          </w:tcPr>
          <w:p w:rsidR="00620A54" w:rsidRPr="004D7B46" w:rsidRDefault="00620A54" w:rsidP="004D7B46">
            <w:pPr>
              <w:pStyle w:val="PlainText"/>
              <w:jc w:val="both"/>
              <w:cnfStyle w:val="000000100000"/>
            </w:pPr>
          </w:p>
        </w:tc>
      </w:tr>
      <w:tr w:rsidR="00620A54" w:rsidRPr="004D7B46" w:rsidTr="00883631">
        <w:tc>
          <w:tcPr>
            <w:cnfStyle w:val="001000000000"/>
            <w:tcW w:w="1984" w:type="dxa"/>
          </w:tcPr>
          <w:p w:rsidR="00620A54" w:rsidRPr="004D7B46" w:rsidRDefault="00620A54" w:rsidP="004D7B46">
            <w:pPr>
              <w:pStyle w:val="PlainText"/>
              <w:jc w:val="both"/>
            </w:pPr>
            <w:r w:rsidRPr="004D7B46">
              <w:t>breakviscfac*</w:t>
            </w:r>
          </w:p>
        </w:tc>
        <w:tc>
          <w:tcPr>
            <w:tcW w:w="2834" w:type="dxa"/>
          </w:tcPr>
          <w:p w:rsidR="00620A54" w:rsidRPr="004D7B46" w:rsidRDefault="00620A54" w:rsidP="004D7B46">
            <w:pPr>
              <w:pStyle w:val="PlainText"/>
              <w:jc w:val="both"/>
              <w:cnfStyle w:val="000000000000"/>
            </w:pPr>
            <w:r w:rsidRPr="004D7B46">
              <w:t xml:space="preserve">Factor to increase </w:t>
            </w:r>
            <w:r w:rsidRPr="004D7B46">
              <w:lastRenderedPageBreak/>
              <w:t>viscosity during breaking</w:t>
            </w:r>
          </w:p>
        </w:tc>
        <w:tc>
          <w:tcPr>
            <w:tcW w:w="1417" w:type="dxa"/>
          </w:tcPr>
          <w:p w:rsidR="00620A54" w:rsidRPr="004D7B46" w:rsidRDefault="00620A54" w:rsidP="004D7B46">
            <w:pPr>
              <w:pStyle w:val="PlainText"/>
              <w:jc w:val="both"/>
              <w:cnfStyle w:val="000000000000"/>
            </w:pPr>
            <w:r w:rsidRPr="004D7B46">
              <w:lastRenderedPageBreak/>
              <w:t>1.5</w:t>
            </w:r>
          </w:p>
        </w:tc>
        <w:tc>
          <w:tcPr>
            <w:tcW w:w="1984" w:type="dxa"/>
          </w:tcPr>
          <w:p w:rsidR="00620A54" w:rsidRPr="004D7B46" w:rsidRDefault="00620A54" w:rsidP="004D7B46">
            <w:pPr>
              <w:pStyle w:val="PlainText"/>
              <w:jc w:val="both"/>
              <w:cnfStyle w:val="000000000000"/>
            </w:pPr>
            <w:r w:rsidRPr="004D7B46">
              <w:t>1.0 - 3.0</w:t>
            </w:r>
          </w:p>
        </w:tc>
        <w:tc>
          <w:tcPr>
            <w:tcW w:w="850" w:type="dxa"/>
          </w:tcPr>
          <w:p w:rsidR="00620A54" w:rsidRPr="004D7B46" w:rsidRDefault="00620A54" w:rsidP="004D7B46">
            <w:pPr>
              <w:pStyle w:val="PlainText"/>
              <w:jc w:val="both"/>
              <w:cnfStyle w:val="000000000000"/>
            </w:pPr>
            <w:r w:rsidRPr="004D7B46">
              <w:t>-</w:t>
            </w:r>
          </w:p>
        </w:tc>
        <w:tc>
          <w:tcPr>
            <w:tcW w:w="1700" w:type="dxa"/>
          </w:tcPr>
          <w:p w:rsidR="00620A54" w:rsidRPr="004D7B46" w:rsidRDefault="00620A54" w:rsidP="004D7B46">
            <w:pPr>
              <w:pStyle w:val="PlainText"/>
              <w:jc w:val="both"/>
              <w:cnfStyle w:val="000000000000"/>
            </w:pPr>
          </w:p>
        </w:tc>
      </w:tr>
      <w:tr w:rsidR="00620A54" w:rsidRPr="004D7B46" w:rsidTr="00883631">
        <w:trPr>
          <w:cnfStyle w:val="000000100000"/>
        </w:trPr>
        <w:tc>
          <w:tcPr>
            <w:cnfStyle w:val="001000000000"/>
            <w:tcW w:w="1984" w:type="dxa"/>
          </w:tcPr>
          <w:p w:rsidR="00620A54" w:rsidRPr="004D7B46" w:rsidRDefault="00620A54" w:rsidP="004D7B46">
            <w:pPr>
              <w:pStyle w:val="PlainText"/>
              <w:jc w:val="both"/>
            </w:pPr>
            <w:r w:rsidRPr="004D7B46">
              <w:lastRenderedPageBreak/>
              <w:t>breakvisclen*</w:t>
            </w:r>
          </w:p>
        </w:tc>
        <w:tc>
          <w:tcPr>
            <w:tcW w:w="2834" w:type="dxa"/>
          </w:tcPr>
          <w:p w:rsidR="00620A54" w:rsidRPr="004D7B46" w:rsidRDefault="00620A54" w:rsidP="004D7B46">
            <w:pPr>
              <w:pStyle w:val="PlainText"/>
              <w:jc w:val="both"/>
              <w:cnfStyle w:val="000000100000"/>
            </w:pPr>
            <w:r w:rsidRPr="004D7B46">
              <w:t>Ratio between local depth and length scale in extra breaking viscosity</w:t>
            </w:r>
          </w:p>
        </w:tc>
        <w:tc>
          <w:tcPr>
            <w:tcW w:w="1417" w:type="dxa"/>
          </w:tcPr>
          <w:p w:rsidR="00620A54" w:rsidRPr="004D7B46" w:rsidRDefault="00620A54" w:rsidP="004D7B46">
            <w:pPr>
              <w:pStyle w:val="PlainText"/>
              <w:jc w:val="both"/>
              <w:cnfStyle w:val="000000100000"/>
            </w:pPr>
            <w:r w:rsidRPr="004D7B46">
              <w:t>1.0</w:t>
            </w:r>
          </w:p>
        </w:tc>
        <w:tc>
          <w:tcPr>
            <w:tcW w:w="1984" w:type="dxa"/>
          </w:tcPr>
          <w:p w:rsidR="00620A54" w:rsidRPr="004D7B46" w:rsidRDefault="00620A54" w:rsidP="004D7B46">
            <w:pPr>
              <w:pStyle w:val="PlainText"/>
              <w:jc w:val="both"/>
              <w:cnfStyle w:val="000000100000"/>
            </w:pPr>
            <w:r w:rsidRPr="004D7B46">
              <w:t>0.75 - 3.0</w:t>
            </w:r>
          </w:p>
        </w:tc>
        <w:tc>
          <w:tcPr>
            <w:tcW w:w="850" w:type="dxa"/>
          </w:tcPr>
          <w:p w:rsidR="00620A54" w:rsidRPr="004D7B46" w:rsidRDefault="00620A54" w:rsidP="004D7B46">
            <w:pPr>
              <w:pStyle w:val="PlainText"/>
              <w:jc w:val="both"/>
              <w:cnfStyle w:val="000000100000"/>
            </w:pPr>
            <w:r w:rsidRPr="004D7B46">
              <w:t>-</w:t>
            </w:r>
          </w:p>
        </w:tc>
        <w:tc>
          <w:tcPr>
            <w:tcW w:w="1700" w:type="dxa"/>
          </w:tcPr>
          <w:p w:rsidR="00620A54" w:rsidRPr="004D7B46" w:rsidRDefault="00620A54" w:rsidP="004D7B46">
            <w:pPr>
              <w:pStyle w:val="PlainText"/>
              <w:jc w:val="both"/>
              <w:cnfStyle w:val="000000100000"/>
            </w:pPr>
          </w:p>
        </w:tc>
      </w:tr>
      <w:tr w:rsidR="00620A54" w:rsidRPr="004D7B46" w:rsidTr="00883631">
        <w:tc>
          <w:tcPr>
            <w:cnfStyle w:val="001000000000"/>
            <w:tcW w:w="1984" w:type="dxa"/>
          </w:tcPr>
          <w:p w:rsidR="00620A54" w:rsidRPr="004D7B46" w:rsidRDefault="00620A54" w:rsidP="004D7B46">
            <w:pPr>
              <w:pStyle w:val="PlainText"/>
              <w:jc w:val="both"/>
            </w:pPr>
            <w:r w:rsidRPr="004D7B46">
              <w:t>dispc*</w:t>
            </w:r>
          </w:p>
        </w:tc>
        <w:tc>
          <w:tcPr>
            <w:tcW w:w="2834" w:type="dxa"/>
          </w:tcPr>
          <w:p w:rsidR="00620A54" w:rsidRPr="004D7B46" w:rsidRDefault="00620A54" w:rsidP="004D7B46">
            <w:pPr>
              <w:pStyle w:val="PlainText"/>
              <w:jc w:val="both"/>
              <w:cnfStyle w:val="000000000000"/>
            </w:pPr>
            <w:r w:rsidRPr="004D7B46">
              <w:t>Coefficient in front of the vertical pressure gradient</w:t>
            </w:r>
          </w:p>
        </w:tc>
        <w:tc>
          <w:tcPr>
            <w:tcW w:w="1417" w:type="dxa"/>
          </w:tcPr>
          <w:p w:rsidR="00620A54" w:rsidRPr="004D7B46" w:rsidRDefault="00620A54" w:rsidP="004D7B46">
            <w:pPr>
              <w:pStyle w:val="PlainText"/>
              <w:jc w:val="both"/>
              <w:cnfStyle w:val="000000000000"/>
            </w:pPr>
            <w:r w:rsidRPr="004D7B46">
              <w:t>1.0</w:t>
            </w:r>
          </w:p>
        </w:tc>
        <w:tc>
          <w:tcPr>
            <w:tcW w:w="1984" w:type="dxa"/>
          </w:tcPr>
          <w:p w:rsidR="00620A54" w:rsidRPr="004D7B46" w:rsidRDefault="00620A54" w:rsidP="004D7B46">
            <w:pPr>
              <w:pStyle w:val="PlainText"/>
              <w:jc w:val="both"/>
              <w:cnfStyle w:val="000000000000"/>
            </w:pPr>
            <w:r w:rsidRPr="004D7B46">
              <w:t>0.1 - 2.0</w:t>
            </w:r>
          </w:p>
        </w:tc>
        <w:tc>
          <w:tcPr>
            <w:tcW w:w="850" w:type="dxa"/>
          </w:tcPr>
          <w:p w:rsidR="00620A54" w:rsidRPr="004D7B46" w:rsidRDefault="00620A54" w:rsidP="004D7B46">
            <w:pPr>
              <w:pStyle w:val="PlainText"/>
              <w:jc w:val="both"/>
              <w:cnfStyle w:val="000000000000"/>
            </w:pPr>
            <w:r w:rsidRPr="004D7B46">
              <w:t>?</w:t>
            </w:r>
          </w:p>
        </w:tc>
        <w:tc>
          <w:tcPr>
            <w:tcW w:w="1700" w:type="dxa"/>
          </w:tcPr>
          <w:p w:rsidR="00620A54" w:rsidRPr="004D7B46" w:rsidRDefault="00620A54" w:rsidP="004D7B46">
            <w:pPr>
              <w:pStyle w:val="PlainText"/>
              <w:jc w:val="both"/>
              <w:cnfStyle w:val="000000000000"/>
            </w:pPr>
          </w:p>
        </w:tc>
      </w:tr>
      <w:tr w:rsidR="00620A54" w:rsidRPr="004D7B46" w:rsidTr="00883631">
        <w:trPr>
          <w:cnfStyle w:val="000000100000"/>
        </w:trPr>
        <w:tc>
          <w:tcPr>
            <w:cnfStyle w:val="001000000000"/>
            <w:tcW w:w="1984" w:type="dxa"/>
          </w:tcPr>
          <w:p w:rsidR="00620A54" w:rsidRPr="004D7B46" w:rsidRDefault="00620A54" w:rsidP="004D7B46">
            <w:pPr>
              <w:pStyle w:val="PlainText"/>
              <w:jc w:val="both"/>
            </w:pPr>
            <w:r w:rsidRPr="004D7B46">
              <w:t>kdmin*</w:t>
            </w:r>
          </w:p>
        </w:tc>
        <w:tc>
          <w:tcPr>
            <w:tcW w:w="2834" w:type="dxa"/>
          </w:tcPr>
          <w:p w:rsidR="00620A54" w:rsidRPr="004D7B46" w:rsidRDefault="00620A54" w:rsidP="004D7B46">
            <w:pPr>
              <w:pStyle w:val="PlainText"/>
              <w:jc w:val="both"/>
              <w:cnfStyle w:val="000000100000"/>
            </w:pPr>
            <w:r w:rsidRPr="004D7B46">
              <w:t>Minimum value of kd (pi/dx &gt; min(kd))</w:t>
            </w:r>
          </w:p>
        </w:tc>
        <w:tc>
          <w:tcPr>
            <w:tcW w:w="1417" w:type="dxa"/>
          </w:tcPr>
          <w:p w:rsidR="00620A54" w:rsidRPr="004D7B46" w:rsidRDefault="00620A54" w:rsidP="004D7B46">
            <w:pPr>
              <w:pStyle w:val="PlainText"/>
              <w:jc w:val="both"/>
              <w:cnfStyle w:val="000000100000"/>
            </w:pPr>
            <w:r w:rsidRPr="004D7B46">
              <w:t>0.0</w:t>
            </w:r>
          </w:p>
        </w:tc>
        <w:tc>
          <w:tcPr>
            <w:tcW w:w="1984" w:type="dxa"/>
          </w:tcPr>
          <w:p w:rsidR="00620A54" w:rsidRPr="004D7B46" w:rsidRDefault="00620A54" w:rsidP="004D7B46">
            <w:pPr>
              <w:pStyle w:val="PlainText"/>
              <w:jc w:val="both"/>
              <w:cnfStyle w:val="000000100000"/>
            </w:pPr>
            <w:r w:rsidRPr="004D7B46">
              <w:t>0.0 - 0.05</w:t>
            </w:r>
          </w:p>
        </w:tc>
        <w:tc>
          <w:tcPr>
            <w:tcW w:w="850" w:type="dxa"/>
          </w:tcPr>
          <w:p w:rsidR="00620A54" w:rsidRPr="004D7B46" w:rsidRDefault="00620A54" w:rsidP="004D7B46">
            <w:pPr>
              <w:pStyle w:val="PlainText"/>
              <w:jc w:val="both"/>
              <w:cnfStyle w:val="000000100000"/>
            </w:pPr>
            <w:r w:rsidRPr="004D7B46">
              <w:t>-</w:t>
            </w:r>
          </w:p>
        </w:tc>
        <w:tc>
          <w:tcPr>
            <w:tcW w:w="1700" w:type="dxa"/>
          </w:tcPr>
          <w:p w:rsidR="00620A54" w:rsidRPr="004D7B46" w:rsidRDefault="00620A54" w:rsidP="004D7B46">
            <w:pPr>
              <w:pStyle w:val="PlainText"/>
              <w:jc w:val="both"/>
              <w:cnfStyle w:val="000000100000"/>
            </w:pPr>
          </w:p>
        </w:tc>
      </w:tr>
      <w:tr w:rsidR="00620A54" w:rsidRPr="004D7B46" w:rsidTr="00883631">
        <w:tc>
          <w:tcPr>
            <w:cnfStyle w:val="001000000000"/>
            <w:tcW w:w="1984" w:type="dxa"/>
          </w:tcPr>
          <w:p w:rsidR="00620A54" w:rsidRPr="004D7B46" w:rsidRDefault="00620A54" w:rsidP="004D7B46">
            <w:pPr>
              <w:pStyle w:val="PlainText"/>
              <w:jc w:val="both"/>
            </w:pPr>
            <w:r w:rsidRPr="004D7B46">
              <w:t>maxbrsteep*</w:t>
            </w:r>
          </w:p>
        </w:tc>
        <w:tc>
          <w:tcPr>
            <w:tcW w:w="2834" w:type="dxa"/>
          </w:tcPr>
          <w:p w:rsidR="00620A54" w:rsidRPr="004D7B46" w:rsidRDefault="00620A54" w:rsidP="004D7B46">
            <w:pPr>
              <w:pStyle w:val="PlainText"/>
              <w:jc w:val="both"/>
              <w:cnfStyle w:val="000000000000"/>
            </w:pPr>
            <w:r w:rsidRPr="004D7B46">
              <w:t>Maximum wave steepness criterium</w:t>
            </w:r>
          </w:p>
        </w:tc>
        <w:tc>
          <w:tcPr>
            <w:tcW w:w="1417" w:type="dxa"/>
          </w:tcPr>
          <w:p w:rsidR="00620A54" w:rsidRPr="004D7B46" w:rsidRDefault="00620A54" w:rsidP="004D7B46">
            <w:pPr>
              <w:pStyle w:val="PlainText"/>
              <w:jc w:val="both"/>
              <w:cnfStyle w:val="000000000000"/>
            </w:pPr>
            <w:r w:rsidRPr="004D7B46">
              <w:t>0.6</w:t>
            </w:r>
          </w:p>
        </w:tc>
        <w:tc>
          <w:tcPr>
            <w:tcW w:w="1984" w:type="dxa"/>
          </w:tcPr>
          <w:p w:rsidR="00620A54" w:rsidRPr="004D7B46" w:rsidRDefault="00620A54" w:rsidP="004D7B46">
            <w:pPr>
              <w:pStyle w:val="PlainText"/>
              <w:jc w:val="both"/>
              <w:cnfStyle w:val="000000000000"/>
            </w:pPr>
            <w:r w:rsidRPr="004D7B46">
              <w:t>0.3 - 0.8</w:t>
            </w:r>
          </w:p>
        </w:tc>
        <w:tc>
          <w:tcPr>
            <w:tcW w:w="850" w:type="dxa"/>
          </w:tcPr>
          <w:p w:rsidR="00620A54" w:rsidRPr="004D7B46" w:rsidRDefault="00620A54" w:rsidP="004D7B46">
            <w:pPr>
              <w:pStyle w:val="PlainText"/>
              <w:jc w:val="both"/>
              <w:cnfStyle w:val="000000000000"/>
            </w:pPr>
            <w:r w:rsidRPr="004D7B46">
              <w:t>-</w:t>
            </w:r>
          </w:p>
        </w:tc>
        <w:tc>
          <w:tcPr>
            <w:tcW w:w="1700" w:type="dxa"/>
          </w:tcPr>
          <w:p w:rsidR="00620A54" w:rsidRPr="004D7B46" w:rsidRDefault="00620A54" w:rsidP="004D7B46">
            <w:pPr>
              <w:pStyle w:val="PlainText"/>
              <w:jc w:val="both"/>
              <w:cnfStyle w:val="000000000000"/>
            </w:pPr>
          </w:p>
        </w:tc>
      </w:tr>
      <w:tr w:rsidR="00620A54" w:rsidRPr="004D7B46" w:rsidTr="00883631">
        <w:trPr>
          <w:cnfStyle w:val="000000100000"/>
        </w:trPr>
        <w:tc>
          <w:tcPr>
            <w:cnfStyle w:val="001000000000"/>
            <w:tcW w:w="1984" w:type="dxa"/>
          </w:tcPr>
          <w:p w:rsidR="00620A54" w:rsidRPr="004D7B46" w:rsidRDefault="00620A54" w:rsidP="004D7B46">
            <w:pPr>
              <w:pStyle w:val="PlainText"/>
              <w:jc w:val="both"/>
            </w:pPr>
            <w:r w:rsidRPr="004D7B46">
              <w:t>nhbreaker*</w:t>
            </w:r>
          </w:p>
        </w:tc>
        <w:tc>
          <w:tcPr>
            <w:tcW w:w="2834" w:type="dxa"/>
          </w:tcPr>
          <w:p w:rsidR="00620A54" w:rsidRPr="004D7B46" w:rsidRDefault="00620A54" w:rsidP="004D7B46">
            <w:pPr>
              <w:pStyle w:val="PlainText"/>
              <w:jc w:val="both"/>
              <w:cnfStyle w:val="000000100000"/>
            </w:pPr>
            <w:r w:rsidRPr="004D7B46">
              <w:t>Non-hydrostatic breaker model</w:t>
            </w:r>
          </w:p>
        </w:tc>
        <w:tc>
          <w:tcPr>
            <w:tcW w:w="1417" w:type="dxa"/>
          </w:tcPr>
          <w:p w:rsidR="00620A54" w:rsidRPr="004D7B46" w:rsidRDefault="00620A54" w:rsidP="004D7B46">
            <w:pPr>
              <w:pStyle w:val="PlainText"/>
              <w:jc w:val="both"/>
              <w:cnfStyle w:val="000000100000"/>
            </w:pPr>
            <w:r w:rsidRPr="004D7B46">
              <w:t>2</w:t>
            </w:r>
          </w:p>
        </w:tc>
        <w:tc>
          <w:tcPr>
            <w:tcW w:w="1984" w:type="dxa"/>
          </w:tcPr>
          <w:p w:rsidR="00620A54" w:rsidRPr="004D7B46" w:rsidRDefault="00620A54" w:rsidP="004D7B46">
            <w:pPr>
              <w:pStyle w:val="PlainText"/>
              <w:jc w:val="both"/>
              <w:cnfStyle w:val="000000100000"/>
            </w:pPr>
            <w:r w:rsidRPr="004D7B46">
              <w:t>0 - 3</w:t>
            </w:r>
          </w:p>
        </w:tc>
        <w:tc>
          <w:tcPr>
            <w:tcW w:w="850" w:type="dxa"/>
          </w:tcPr>
          <w:p w:rsidR="00620A54" w:rsidRPr="004D7B46" w:rsidRDefault="00620A54" w:rsidP="004D7B46">
            <w:pPr>
              <w:pStyle w:val="PlainText"/>
              <w:jc w:val="both"/>
              <w:cnfStyle w:val="000000100000"/>
            </w:pPr>
            <w:r w:rsidRPr="004D7B46">
              <w:t>-</w:t>
            </w:r>
          </w:p>
        </w:tc>
        <w:tc>
          <w:tcPr>
            <w:tcW w:w="1700" w:type="dxa"/>
          </w:tcPr>
          <w:p w:rsidR="00620A54" w:rsidRPr="004D7B46" w:rsidRDefault="00620A54" w:rsidP="004D7B46">
            <w:pPr>
              <w:pStyle w:val="PlainText"/>
              <w:jc w:val="both"/>
              <w:cnfStyle w:val="000000100000"/>
            </w:pPr>
          </w:p>
        </w:tc>
      </w:tr>
      <w:tr w:rsidR="00620A54" w:rsidRPr="004D7B46" w:rsidTr="00883631">
        <w:tc>
          <w:tcPr>
            <w:cnfStyle w:val="001000000000"/>
            <w:tcW w:w="1984" w:type="dxa"/>
          </w:tcPr>
          <w:p w:rsidR="00620A54" w:rsidRPr="004D7B46" w:rsidRDefault="00620A54" w:rsidP="004D7B46">
            <w:pPr>
              <w:pStyle w:val="PlainText"/>
              <w:jc w:val="both"/>
            </w:pPr>
            <w:r w:rsidRPr="004D7B46">
              <w:t>reformsteep*</w:t>
            </w:r>
          </w:p>
        </w:tc>
        <w:tc>
          <w:tcPr>
            <w:tcW w:w="2834" w:type="dxa"/>
          </w:tcPr>
          <w:p w:rsidR="00620A54" w:rsidRPr="004D7B46" w:rsidRDefault="00620A54" w:rsidP="004D7B46">
            <w:pPr>
              <w:pStyle w:val="PlainText"/>
              <w:jc w:val="both"/>
              <w:cnfStyle w:val="000000000000"/>
            </w:pPr>
            <w:r w:rsidRPr="004D7B46">
              <w:t>Wave steepness criterium to reform after breaking</w:t>
            </w:r>
          </w:p>
        </w:tc>
        <w:tc>
          <w:tcPr>
            <w:tcW w:w="1417" w:type="dxa"/>
          </w:tcPr>
          <w:p w:rsidR="00620A54" w:rsidRPr="004D7B46" w:rsidRDefault="00620A54" w:rsidP="004D7B46">
            <w:pPr>
              <w:pStyle w:val="PlainText"/>
              <w:jc w:val="both"/>
              <w:cnfStyle w:val="000000000000"/>
            </w:pPr>
            <w:r w:rsidRPr="004D7B46">
              <w:t>0.25d0*par%maxbrsteep</w:t>
            </w:r>
          </w:p>
        </w:tc>
        <w:tc>
          <w:tcPr>
            <w:tcW w:w="1984" w:type="dxa"/>
          </w:tcPr>
          <w:p w:rsidR="00620A54" w:rsidRPr="004D7B46" w:rsidRDefault="00620A54" w:rsidP="004D7B46">
            <w:pPr>
              <w:pStyle w:val="PlainText"/>
              <w:jc w:val="both"/>
              <w:cnfStyle w:val="000000000000"/>
            </w:pPr>
            <w:r w:rsidRPr="004D7B46">
              <w:t>0.0 - 0.95d0*par%maxbrsteep</w:t>
            </w:r>
          </w:p>
        </w:tc>
        <w:tc>
          <w:tcPr>
            <w:tcW w:w="850" w:type="dxa"/>
          </w:tcPr>
          <w:p w:rsidR="00620A54" w:rsidRPr="004D7B46" w:rsidRDefault="00620A54" w:rsidP="004D7B46">
            <w:pPr>
              <w:pStyle w:val="PlainText"/>
              <w:jc w:val="both"/>
              <w:cnfStyle w:val="000000000000"/>
            </w:pPr>
            <w:r w:rsidRPr="004D7B46">
              <w:t>-</w:t>
            </w:r>
          </w:p>
        </w:tc>
        <w:tc>
          <w:tcPr>
            <w:tcW w:w="1700" w:type="dxa"/>
          </w:tcPr>
          <w:p w:rsidR="00620A54" w:rsidRPr="004D7B46" w:rsidRDefault="00620A54" w:rsidP="004D7B46">
            <w:pPr>
              <w:pStyle w:val="PlainText"/>
              <w:jc w:val="both"/>
              <w:cnfStyle w:val="000000000000"/>
            </w:pPr>
          </w:p>
        </w:tc>
      </w:tr>
      <w:tr w:rsidR="00620A54" w:rsidRPr="004D7B46" w:rsidTr="00883631">
        <w:trPr>
          <w:cnfStyle w:val="000000100000"/>
        </w:trPr>
        <w:tc>
          <w:tcPr>
            <w:cnfStyle w:val="001000000000"/>
            <w:tcW w:w="1984" w:type="dxa"/>
          </w:tcPr>
          <w:p w:rsidR="00620A54" w:rsidRPr="004D7B46" w:rsidRDefault="00620A54" w:rsidP="004D7B46">
            <w:pPr>
              <w:pStyle w:val="PlainText"/>
              <w:jc w:val="both"/>
            </w:pPr>
            <w:r w:rsidRPr="004D7B46">
              <w:t>secbrsteep*</w:t>
            </w:r>
          </w:p>
        </w:tc>
        <w:tc>
          <w:tcPr>
            <w:tcW w:w="2834" w:type="dxa"/>
          </w:tcPr>
          <w:p w:rsidR="00620A54" w:rsidRPr="004D7B46" w:rsidRDefault="00620A54" w:rsidP="004D7B46">
            <w:pPr>
              <w:pStyle w:val="PlainText"/>
              <w:jc w:val="both"/>
              <w:cnfStyle w:val="000000100000"/>
            </w:pPr>
            <w:r w:rsidRPr="004D7B46">
              <w:t>Secondary maximum wave steepness criterium</w:t>
            </w:r>
          </w:p>
        </w:tc>
        <w:tc>
          <w:tcPr>
            <w:tcW w:w="1417" w:type="dxa"/>
          </w:tcPr>
          <w:p w:rsidR="00620A54" w:rsidRPr="004D7B46" w:rsidRDefault="00620A54" w:rsidP="004D7B46">
            <w:pPr>
              <w:pStyle w:val="PlainText"/>
              <w:jc w:val="both"/>
              <w:cnfStyle w:val="000000100000"/>
            </w:pPr>
            <w:r w:rsidRPr="004D7B46">
              <w:t>0.5d0*par%maxbrsteep</w:t>
            </w:r>
          </w:p>
        </w:tc>
        <w:tc>
          <w:tcPr>
            <w:tcW w:w="1984" w:type="dxa"/>
          </w:tcPr>
          <w:p w:rsidR="00620A54" w:rsidRPr="004D7B46" w:rsidRDefault="00620A54" w:rsidP="004D7B46">
            <w:pPr>
              <w:pStyle w:val="PlainText"/>
              <w:jc w:val="both"/>
              <w:cnfStyle w:val="000000100000"/>
            </w:pPr>
            <w:r w:rsidRPr="004D7B46">
              <w:t>0.0 - 0.95d0*par%maxbrsteep</w:t>
            </w:r>
          </w:p>
        </w:tc>
        <w:tc>
          <w:tcPr>
            <w:tcW w:w="850" w:type="dxa"/>
          </w:tcPr>
          <w:p w:rsidR="00620A54" w:rsidRPr="004D7B46" w:rsidRDefault="00620A54" w:rsidP="004D7B46">
            <w:pPr>
              <w:pStyle w:val="PlainText"/>
              <w:jc w:val="both"/>
              <w:cnfStyle w:val="000000100000"/>
            </w:pPr>
            <w:r w:rsidRPr="004D7B46">
              <w:t>-</w:t>
            </w:r>
          </w:p>
        </w:tc>
        <w:tc>
          <w:tcPr>
            <w:tcW w:w="1700" w:type="dxa"/>
          </w:tcPr>
          <w:p w:rsidR="00620A54" w:rsidRPr="004D7B46" w:rsidRDefault="00620A54" w:rsidP="004D7B46">
            <w:pPr>
              <w:pStyle w:val="PlainText"/>
              <w:jc w:val="both"/>
              <w:cnfStyle w:val="000000100000"/>
            </w:pPr>
          </w:p>
        </w:tc>
      </w:tr>
      <w:tr w:rsidR="00620A54" w:rsidRPr="004D7B46" w:rsidTr="00883631">
        <w:tc>
          <w:tcPr>
            <w:cnfStyle w:val="001000000000"/>
            <w:tcW w:w="1984" w:type="dxa"/>
          </w:tcPr>
          <w:p w:rsidR="00620A54" w:rsidRPr="004D7B46" w:rsidRDefault="00620A54" w:rsidP="004D7B46">
            <w:pPr>
              <w:pStyle w:val="PlainText"/>
              <w:jc w:val="both"/>
            </w:pPr>
            <w:r w:rsidRPr="004D7B46">
              <w:t>solver*</w:t>
            </w:r>
          </w:p>
        </w:tc>
        <w:tc>
          <w:tcPr>
            <w:tcW w:w="2834" w:type="dxa"/>
          </w:tcPr>
          <w:p w:rsidR="00620A54" w:rsidRPr="004D7B46" w:rsidRDefault="00620A54" w:rsidP="004D7B46">
            <w:pPr>
              <w:pStyle w:val="PlainText"/>
              <w:jc w:val="both"/>
              <w:cnfStyle w:val="000000000000"/>
            </w:pPr>
            <w:r w:rsidRPr="004D7B46">
              <w:t>Solver used to solve the linear system</w:t>
            </w:r>
          </w:p>
        </w:tc>
        <w:tc>
          <w:tcPr>
            <w:tcW w:w="1417" w:type="dxa"/>
          </w:tcPr>
          <w:p w:rsidR="00620A54" w:rsidRPr="004D7B46" w:rsidRDefault="00620A54" w:rsidP="004D7B46">
            <w:pPr>
              <w:pStyle w:val="PlainText"/>
              <w:jc w:val="both"/>
              <w:cnfStyle w:val="000000000000"/>
            </w:pPr>
            <w:r w:rsidRPr="004D7B46">
              <w:t>tridiag</w:t>
            </w:r>
          </w:p>
        </w:tc>
        <w:tc>
          <w:tcPr>
            <w:tcW w:w="1984" w:type="dxa"/>
          </w:tcPr>
          <w:p w:rsidR="00620A54" w:rsidRPr="004D7B46" w:rsidRDefault="00620A54" w:rsidP="004D7B46">
            <w:pPr>
              <w:pStyle w:val="PlainText"/>
              <w:jc w:val="both"/>
              <w:cnfStyle w:val="000000000000"/>
            </w:pPr>
            <w:r w:rsidRPr="004D7B46">
              <w:t>sip, tridiag</w:t>
            </w:r>
          </w:p>
        </w:tc>
        <w:tc>
          <w:tcPr>
            <w:tcW w:w="850" w:type="dxa"/>
          </w:tcPr>
          <w:p w:rsidR="00620A54" w:rsidRPr="004D7B46" w:rsidRDefault="00620A54" w:rsidP="004D7B46">
            <w:pPr>
              <w:pStyle w:val="PlainText"/>
              <w:jc w:val="both"/>
              <w:cnfStyle w:val="000000000000"/>
            </w:pPr>
          </w:p>
        </w:tc>
        <w:tc>
          <w:tcPr>
            <w:tcW w:w="1700" w:type="dxa"/>
          </w:tcPr>
          <w:p w:rsidR="00620A54" w:rsidRPr="004D7B46" w:rsidRDefault="00620A54" w:rsidP="004D7B46">
            <w:pPr>
              <w:pStyle w:val="PlainText"/>
              <w:jc w:val="both"/>
              <w:cnfStyle w:val="000000000000"/>
            </w:pPr>
          </w:p>
        </w:tc>
      </w:tr>
      <w:tr w:rsidR="00620A54" w:rsidRPr="004D7B46" w:rsidTr="00883631">
        <w:trPr>
          <w:cnfStyle w:val="000000100000"/>
        </w:trPr>
        <w:tc>
          <w:tcPr>
            <w:cnfStyle w:val="001000000000"/>
            <w:tcW w:w="1984" w:type="dxa"/>
          </w:tcPr>
          <w:p w:rsidR="00620A54" w:rsidRPr="004D7B46" w:rsidRDefault="00620A54" w:rsidP="004D7B46">
            <w:pPr>
              <w:pStyle w:val="PlainText"/>
              <w:jc w:val="both"/>
            </w:pPr>
            <w:r w:rsidRPr="004D7B46">
              <w:t>solver_acc*</w:t>
            </w:r>
          </w:p>
        </w:tc>
        <w:tc>
          <w:tcPr>
            <w:tcW w:w="2834" w:type="dxa"/>
          </w:tcPr>
          <w:p w:rsidR="00620A54" w:rsidRPr="004D7B46" w:rsidRDefault="00620A54" w:rsidP="004D7B46">
            <w:pPr>
              <w:pStyle w:val="PlainText"/>
              <w:jc w:val="both"/>
              <w:cnfStyle w:val="000000100000"/>
            </w:pPr>
            <w:r w:rsidRPr="004D7B46">
              <w:t xml:space="preserve">Accuracy with respect to the right-hand side usedin the following termination criterion: </w:t>
            </w:r>
            <w:r w:rsidRPr="004D7B46">
              <w:lastRenderedPageBreak/>
              <w:t xml:space="preserve">||b-Ax || &lt; acc*||b|| </w:t>
            </w:r>
          </w:p>
        </w:tc>
        <w:tc>
          <w:tcPr>
            <w:tcW w:w="1417" w:type="dxa"/>
          </w:tcPr>
          <w:p w:rsidR="00620A54" w:rsidRPr="004D7B46" w:rsidRDefault="00620A54" w:rsidP="004D7B46">
            <w:pPr>
              <w:pStyle w:val="PlainText"/>
              <w:jc w:val="both"/>
              <w:cnfStyle w:val="000000100000"/>
            </w:pPr>
            <w:r w:rsidRPr="004D7B46">
              <w:lastRenderedPageBreak/>
              <w:t>0.005</w:t>
            </w:r>
          </w:p>
        </w:tc>
        <w:tc>
          <w:tcPr>
            <w:tcW w:w="1984" w:type="dxa"/>
          </w:tcPr>
          <w:p w:rsidR="00620A54" w:rsidRPr="004D7B46" w:rsidRDefault="00620A54" w:rsidP="004D7B46">
            <w:pPr>
              <w:pStyle w:val="PlainText"/>
              <w:jc w:val="both"/>
              <w:cnfStyle w:val="000000100000"/>
            </w:pPr>
            <w:r w:rsidRPr="004D7B46">
              <w:t>1e-05 - 0.1</w:t>
            </w:r>
          </w:p>
        </w:tc>
        <w:tc>
          <w:tcPr>
            <w:tcW w:w="850" w:type="dxa"/>
          </w:tcPr>
          <w:p w:rsidR="00620A54" w:rsidRPr="004D7B46" w:rsidRDefault="00620A54" w:rsidP="004D7B46">
            <w:pPr>
              <w:pStyle w:val="PlainText"/>
              <w:jc w:val="both"/>
              <w:cnfStyle w:val="000000100000"/>
            </w:pPr>
            <w:r w:rsidRPr="004D7B46">
              <w:t>-</w:t>
            </w:r>
          </w:p>
        </w:tc>
        <w:tc>
          <w:tcPr>
            <w:tcW w:w="1700" w:type="dxa"/>
          </w:tcPr>
          <w:p w:rsidR="00620A54" w:rsidRPr="004D7B46" w:rsidRDefault="00620A54" w:rsidP="004D7B46">
            <w:pPr>
              <w:pStyle w:val="PlainText"/>
              <w:jc w:val="both"/>
              <w:cnfStyle w:val="000000100000"/>
            </w:pPr>
          </w:p>
        </w:tc>
      </w:tr>
      <w:tr w:rsidR="00620A54" w:rsidRPr="004D7B46" w:rsidTr="00883631">
        <w:tc>
          <w:tcPr>
            <w:cnfStyle w:val="001000000000"/>
            <w:tcW w:w="1984" w:type="dxa"/>
          </w:tcPr>
          <w:p w:rsidR="00620A54" w:rsidRPr="004D7B46" w:rsidRDefault="00620A54" w:rsidP="004D7B46">
            <w:pPr>
              <w:pStyle w:val="PlainText"/>
              <w:jc w:val="both"/>
            </w:pPr>
            <w:r w:rsidRPr="004D7B46">
              <w:lastRenderedPageBreak/>
              <w:t>solver_maxit*</w:t>
            </w:r>
          </w:p>
        </w:tc>
        <w:tc>
          <w:tcPr>
            <w:tcW w:w="2834" w:type="dxa"/>
          </w:tcPr>
          <w:p w:rsidR="00620A54" w:rsidRPr="004D7B46" w:rsidRDefault="00620A54" w:rsidP="004D7B46">
            <w:pPr>
              <w:pStyle w:val="PlainText"/>
              <w:jc w:val="both"/>
              <w:cnfStyle w:val="000000000000"/>
            </w:pPr>
            <w:r w:rsidRPr="004D7B46">
              <w:t>Maximum number of iterations in the linear sip solver</w:t>
            </w:r>
          </w:p>
        </w:tc>
        <w:tc>
          <w:tcPr>
            <w:tcW w:w="1417" w:type="dxa"/>
          </w:tcPr>
          <w:p w:rsidR="00620A54" w:rsidRPr="004D7B46" w:rsidRDefault="00620A54" w:rsidP="004D7B46">
            <w:pPr>
              <w:pStyle w:val="PlainText"/>
              <w:jc w:val="both"/>
              <w:cnfStyle w:val="000000000000"/>
            </w:pPr>
            <w:r w:rsidRPr="004D7B46">
              <w:t>30</w:t>
            </w:r>
          </w:p>
        </w:tc>
        <w:tc>
          <w:tcPr>
            <w:tcW w:w="1984" w:type="dxa"/>
          </w:tcPr>
          <w:p w:rsidR="00620A54" w:rsidRPr="004D7B46" w:rsidRDefault="00620A54" w:rsidP="004D7B46">
            <w:pPr>
              <w:pStyle w:val="PlainText"/>
              <w:jc w:val="both"/>
              <w:cnfStyle w:val="000000000000"/>
            </w:pPr>
            <w:r w:rsidRPr="004D7B46">
              <w:t>1 - 1000</w:t>
            </w:r>
          </w:p>
        </w:tc>
        <w:tc>
          <w:tcPr>
            <w:tcW w:w="850" w:type="dxa"/>
          </w:tcPr>
          <w:p w:rsidR="00620A54" w:rsidRPr="004D7B46" w:rsidRDefault="00620A54" w:rsidP="004D7B46">
            <w:pPr>
              <w:pStyle w:val="PlainText"/>
              <w:jc w:val="both"/>
              <w:cnfStyle w:val="000000000000"/>
            </w:pPr>
            <w:r w:rsidRPr="004D7B46">
              <w:t>-</w:t>
            </w:r>
          </w:p>
        </w:tc>
        <w:tc>
          <w:tcPr>
            <w:tcW w:w="1700" w:type="dxa"/>
          </w:tcPr>
          <w:p w:rsidR="00620A54" w:rsidRPr="004D7B46" w:rsidRDefault="00620A54" w:rsidP="004D7B46">
            <w:pPr>
              <w:pStyle w:val="PlainText"/>
              <w:jc w:val="both"/>
              <w:cnfStyle w:val="000000000000"/>
            </w:pPr>
          </w:p>
        </w:tc>
      </w:tr>
      <w:tr w:rsidR="00620A54" w:rsidRPr="004D7B46" w:rsidTr="00883631">
        <w:trPr>
          <w:cnfStyle w:val="000000100000"/>
        </w:trPr>
        <w:tc>
          <w:tcPr>
            <w:cnfStyle w:val="001000000000"/>
            <w:tcW w:w="1984" w:type="dxa"/>
          </w:tcPr>
          <w:p w:rsidR="00620A54" w:rsidRPr="004D7B46" w:rsidRDefault="00620A54" w:rsidP="004D7B46">
            <w:pPr>
              <w:pStyle w:val="PlainText"/>
              <w:jc w:val="both"/>
            </w:pPr>
            <w:r w:rsidRPr="004D7B46">
              <w:t>solver_urelax*</w:t>
            </w:r>
          </w:p>
        </w:tc>
        <w:tc>
          <w:tcPr>
            <w:tcW w:w="2834" w:type="dxa"/>
          </w:tcPr>
          <w:p w:rsidR="00620A54" w:rsidRPr="004D7B46" w:rsidRDefault="00620A54" w:rsidP="004D7B46">
            <w:pPr>
              <w:pStyle w:val="PlainText"/>
              <w:jc w:val="both"/>
              <w:cnfStyle w:val="000000100000"/>
            </w:pPr>
            <w:r w:rsidRPr="004D7B46">
              <w:t>Underrelaxation parameter</w:t>
            </w:r>
          </w:p>
        </w:tc>
        <w:tc>
          <w:tcPr>
            <w:tcW w:w="1417" w:type="dxa"/>
          </w:tcPr>
          <w:p w:rsidR="00620A54" w:rsidRPr="004D7B46" w:rsidRDefault="00620A54" w:rsidP="004D7B46">
            <w:pPr>
              <w:pStyle w:val="PlainText"/>
              <w:jc w:val="both"/>
              <w:cnfStyle w:val="000000100000"/>
            </w:pPr>
            <w:r w:rsidRPr="004D7B46">
              <w:t>0.92</w:t>
            </w:r>
          </w:p>
        </w:tc>
        <w:tc>
          <w:tcPr>
            <w:tcW w:w="1984" w:type="dxa"/>
          </w:tcPr>
          <w:p w:rsidR="00620A54" w:rsidRPr="004D7B46" w:rsidRDefault="00620A54" w:rsidP="004D7B46">
            <w:pPr>
              <w:pStyle w:val="PlainText"/>
              <w:jc w:val="both"/>
              <w:cnfStyle w:val="000000100000"/>
            </w:pPr>
            <w:r w:rsidRPr="004D7B46">
              <w:t>0.5 - 0.99</w:t>
            </w:r>
          </w:p>
        </w:tc>
        <w:tc>
          <w:tcPr>
            <w:tcW w:w="850" w:type="dxa"/>
          </w:tcPr>
          <w:p w:rsidR="00620A54" w:rsidRPr="004D7B46" w:rsidRDefault="00620A54" w:rsidP="004D7B46">
            <w:pPr>
              <w:pStyle w:val="PlainText"/>
              <w:jc w:val="both"/>
              <w:cnfStyle w:val="000000100000"/>
            </w:pPr>
            <w:r w:rsidRPr="004D7B46">
              <w:t>-</w:t>
            </w:r>
          </w:p>
        </w:tc>
        <w:tc>
          <w:tcPr>
            <w:tcW w:w="1700" w:type="dxa"/>
          </w:tcPr>
          <w:p w:rsidR="00620A54" w:rsidRPr="004D7B46" w:rsidRDefault="00620A54" w:rsidP="004D7B46">
            <w:pPr>
              <w:pStyle w:val="PlainText"/>
              <w:jc w:val="both"/>
              <w:cnfStyle w:val="000000100000"/>
            </w:pPr>
          </w:p>
        </w:tc>
      </w:tr>
    </w:tbl>
    <w:p w:rsidR="00620A54" w:rsidRPr="004D7B46" w:rsidRDefault="00620A54" w:rsidP="004D7B46">
      <w:pPr>
        <w:pStyle w:val="Heading3"/>
        <w:jc w:val="both"/>
        <w:rPr>
          <w:lang w:val="en-US"/>
        </w:rPr>
      </w:pPr>
      <w:bookmarkStart w:id="237" w:name="_Toc285701702"/>
      <w:bookmarkStart w:id="238" w:name="_Toc412018114"/>
      <w:r w:rsidRPr="004D7B46">
        <w:rPr>
          <w:lang w:val="en-US"/>
        </w:rPr>
        <w:t>Physical constants</w:t>
      </w:r>
      <w:bookmarkEnd w:id="237"/>
      <w:bookmarkEnd w:id="238"/>
    </w:p>
    <w:p w:rsidR="00620A54" w:rsidRPr="004D7B46" w:rsidRDefault="00620A54" w:rsidP="004D7B46">
      <w:pPr>
        <w:pStyle w:val="BodyText"/>
        <w:rPr>
          <w:lang w:val="en-US"/>
        </w:rPr>
      </w:pPr>
      <w:r w:rsidRPr="004D7B46">
        <w:rPr>
          <w:lang w:val="en-US"/>
        </w:rPr>
        <w:t>The parameters listed in the table below involve physical constants used by XBeach.</w:t>
      </w:r>
    </w:p>
    <w:tbl>
      <w:tblPr>
        <w:tblStyle w:val="LightShading-Accent1"/>
        <w:tblW w:w="0" w:type="auto"/>
        <w:tblLook w:val="04A0"/>
      </w:tblPr>
      <w:tblGrid>
        <w:gridCol w:w="1780"/>
        <w:gridCol w:w="2307"/>
        <w:gridCol w:w="1246"/>
        <w:gridCol w:w="1440"/>
        <w:gridCol w:w="848"/>
        <w:gridCol w:w="1309"/>
      </w:tblGrid>
      <w:tr w:rsidR="00620A54" w:rsidRPr="004D7B46" w:rsidTr="00883631">
        <w:trPr>
          <w:cnfStyle w:val="100000000000"/>
          <w:tblHeader/>
        </w:trPr>
        <w:tc>
          <w:tcPr>
            <w:cnfStyle w:val="001000000000"/>
            <w:tcW w:w="1984" w:type="dxa"/>
          </w:tcPr>
          <w:p w:rsidR="00620A54" w:rsidRPr="004D7B46" w:rsidRDefault="00620A54" w:rsidP="004D7B46">
            <w:pPr>
              <w:pStyle w:val="PlainText"/>
              <w:jc w:val="both"/>
            </w:pPr>
            <w:r w:rsidRPr="004D7B46">
              <w:t>keyword</w:t>
            </w:r>
          </w:p>
        </w:tc>
        <w:tc>
          <w:tcPr>
            <w:tcW w:w="2834" w:type="dxa"/>
          </w:tcPr>
          <w:p w:rsidR="00620A54" w:rsidRPr="004D7B46" w:rsidRDefault="00620A54" w:rsidP="004D7B46">
            <w:pPr>
              <w:pStyle w:val="PlainText"/>
              <w:jc w:val="both"/>
              <w:cnfStyle w:val="100000000000"/>
            </w:pPr>
            <w:r w:rsidRPr="004D7B46">
              <w:t>description</w:t>
            </w:r>
          </w:p>
        </w:tc>
        <w:tc>
          <w:tcPr>
            <w:tcW w:w="1417" w:type="dxa"/>
          </w:tcPr>
          <w:p w:rsidR="00620A54" w:rsidRPr="004D7B46" w:rsidRDefault="00620A54" w:rsidP="004D7B46">
            <w:pPr>
              <w:pStyle w:val="PlainText"/>
              <w:jc w:val="both"/>
              <w:cnfStyle w:val="100000000000"/>
            </w:pPr>
            <w:r w:rsidRPr="004D7B46">
              <w:t>default</w:t>
            </w:r>
          </w:p>
        </w:tc>
        <w:tc>
          <w:tcPr>
            <w:tcW w:w="1984" w:type="dxa"/>
          </w:tcPr>
          <w:p w:rsidR="00620A54" w:rsidRPr="004D7B46" w:rsidRDefault="00620A54" w:rsidP="004D7B46">
            <w:pPr>
              <w:pStyle w:val="PlainText"/>
              <w:jc w:val="both"/>
              <w:cnfStyle w:val="100000000000"/>
            </w:pPr>
            <w:r w:rsidRPr="004D7B46">
              <w:t>range</w:t>
            </w:r>
          </w:p>
        </w:tc>
        <w:tc>
          <w:tcPr>
            <w:tcW w:w="850" w:type="dxa"/>
          </w:tcPr>
          <w:p w:rsidR="00620A54" w:rsidRPr="004D7B46" w:rsidRDefault="00620A54" w:rsidP="004D7B46">
            <w:pPr>
              <w:pStyle w:val="PlainText"/>
              <w:jc w:val="both"/>
              <w:cnfStyle w:val="100000000000"/>
            </w:pPr>
            <w:r w:rsidRPr="004D7B46">
              <w:t>units</w:t>
            </w:r>
          </w:p>
        </w:tc>
        <w:tc>
          <w:tcPr>
            <w:tcW w:w="1700" w:type="dxa"/>
          </w:tcPr>
          <w:p w:rsidR="00620A54" w:rsidRPr="004D7B46" w:rsidRDefault="00620A54" w:rsidP="004D7B46">
            <w:pPr>
              <w:pStyle w:val="PlainText"/>
              <w:jc w:val="both"/>
              <w:cnfStyle w:val="100000000000"/>
            </w:pPr>
            <w:r w:rsidRPr="004D7B46">
              <w:t>remark</w:t>
            </w:r>
          </w:p>
        </w:tc>
      </w:tr>
      <w:tr w:rsidR="00620A54" w:rsidRPr="004D7B46" w:rsidTr="00883631">
        <w:trPr>
          <w:cnfStyle w:val="000000100000"/>
        </w:trPr>
        <w:tc>
          <w:tcPr>
            <w:cnfStyle w:val="001000000000"/>
            <w:tcW w:w="1984" w:type="dxa"/>
          </w:tcPr>
          <w:p w:rsidR="00620A54" w:rsidRPr="004D7B46" w:rsidRDefault="00620A54" w:rsidP="004D7B46">
            <w:pPr>
              <w:pStyle w:val="PlainText"/>
              <w:jc w:val="both"/>
            </w:pPr>
            <w:r w:rsidRPr="004D7B46">
              <w:t>depthscale*</w:t>
            </w:r>
          </w:p>
        </w:tc>
        <w:tc>
          <w:tcPr>
            <w:tcW w:w="2834" w:type="dxa"/>
          </w:tcPr>
          <w:p w:rsidR="00620A54" w:rsidRPr="004D7B46" w:rsidRDefault="00620A54" w:rsidP="004D7B46">
            <w:pPr>
              <w:pStyle w:val="PlainText"/>
              <w:jc w:val="both"/>
              <w:cnfStyle w:val="000000100000"/>
            </w:pPr>
            <w:r w:rsidRPr="004D7B46">
              <w:t>Depthscale of (lab)test simulated, affects eps, hmin, hswitch and dzmax</w:t>
            </w:r>
          </w:p>
        </w:tc>
        <w:tc>
          <w:tcPr>
            <w:tcW w:w="1417" w:type="dxa"/>
          </w:tcPr>
          <w:p w:rsidR="00620A54" w:rsidRPr="004D7B46" w:rsidRDefault="00620A54" w:rsidP="004D7B46">
            <w:pPr>
              <w:pStyle w:val="PlainText"/>
              <w:jc w:val="both"/>
              <w:cnfStyle w:val="000000100000"/>
            </w:pPr>
            <w:r w:rsidRPr="004D7B46">
              <w:t>1.0</w:t>
            </w:r>
          </w:p>
        </w:tc>
        <w:tc>
          <w:tcPr>
            <w:tcW w:w="1984" w:type="dxa"/>
          </w:tcPr>
          <w:p w:rsidR="00620A54" w:rsidRPr="004D7B46" w:rsidRDefault="00620A54" w:rsidP="004D7B46">
            <w:pPr>
              <w:pStyle w:val="PlainText"/>
              <w:jc w:val="both"/>
              <w:cnfStyle w:val="000000100000"/>
            </w:pPr>
            <w:r w:rsidRPr="004D7B46">
              <w:t>1.0 - 200.0</w:t>
            </w:r>
          </w:p>
        </w:tc>
        <w:tc>
          <w:tcPr>
            <w:tcW w:w="850" w:type="dxa"/>
          </w:tcPr>
          <w:p w:rsidR="00620A54" w:rsidRPr="004D7B46" w:rsidRDefault="00620A54" w:rsidP="004D7B46">
            <w:pPr>
              <w:pStyle w:val="PlainText"/>
              <w:jc w:val="both"/>
              <w:cnfStyle w:val="000000100000"/>
            </w:pPr>
            <w:r w:rsidRPr="004D7B46">
              <w:t>-</w:t>
            </w:r>
          </w:p>
        </w:tc>
        <w:tc>
          <w:tcPr>
            <w:tcW w:w="1700" w:type="dxa"/>
          </w:tcPr>
          <w:p w:rsidR="00620A54" w:rsidRPr="004D7B46" w:rsidRDefault="00620A54" w:rsidP="004D7B46">
            <w:pPr>
              <w:pStyle w:val="PlainText"/>
              <w:jc w:val="both"/>
              <w:cnfStyle w:val="000000100000"/>
            </w:pPr>
          </w:p>
        </w:tc>
      </w:tr>
      <w:tr w:rsidR="00620A54" w:rsidRPr="004D7B46" w:rsidTr="00883631">
        <w:tc>
          <w:tcPr>
            <w:cnfStyle w:val="001000000000"/>
            <w:tcW w:w="1984" w:type="dxa"/>
          </w:tcPr>
          <w:p w:rsidR="00620A54" w:rsidRPr="004D7B46" w:rsidRDefault="00620A54" w:rsidP="004D7B46">
            <w:pPr>
              <w:pStyle w:val="PlainText"/>
              <w:jc w:val="both"/>
            </w:pPr>
            <w:r w:rsidRPr="004D7B46">
              <w:t>g</w:t>
            </w:r>
          </w:p>
        </w:tc>
        <w:tc>
          <w:tcPr>
            <w:tcW w:w="2834" w:type="dxa"/>
          </w:tcPr>
          <w:p w:rsidR="00620A54" w:rsidRPr="004D7B46" w:rsidRDefault="00620A54" w:rsidP="004D7B46">
            <w:pPr>
              <w:pStyle w:val="PlainText"/>
              <w:jc w:val="both"/>
              <w:cnfStyle w:val="000000000000"/>
            </w:pPr>
            <w:r w:rsidRPr="004D7B46">
              <w:t>Gravitational acceleration</w:t>
            </w:r>
          </w:p>
        </w:tc>
        <w:tc>
          <w:tcPr>
            <w:tcW w:w="1417" w:type="dxa"/>
          </w:tcPr>
          <w:p w:rsidR="00620A54" w:rsidRPr="004D7B46" w:rsidRDefault="00620A54" w:rsidP="004D7B46">
            <w:pPr>
              <w:pStyle w:val="PlainText"/>
              <w:jc w:val="both"/>
              <w:cnfStyle w:val="000000000000"/>
            </w:pPr>
            <w:r w:rsidRPr="004D7B46">
              <w:t>9.81</w:t>
            </w:r>
          </w:p>
        </w:tc>
        <w:tc>
          <w:tcPr>
            <w:tcW w:w="1984" w:type="dxa"/>
          </w:tcPr>
          <w:p w:rsidR="00620A54" w:rsidRPr="004D7B46" w:rsidRDefault="00620A54" w:rsidP="004D7B46">
            <w:pPr>
              <w:pStyle w:val="PlainText"/>
              <w:jc w:val="both"/>
              <w:cnfStyle w:val="000000000000"/>
            </w:pPr>
            <w:r w:rsidRPr="004D7B46">
              <w:t>9.7 - 9.9</w:t>
            </w:r>
          </w:p>
        </w:tc>
        <w:tc>
          <w:tcPr>
            <w:tcW w:w="850" w:type="dxa"/>
          </w:tcPr>
          <w:p w:rsidR="00620A54" w:rsidRPr="004D7B46" w:rsidRDefault="00620A54" w:rsidP="004D7B46">
            <w:pPr>
              <w:pStyle w:val="PlainText"/>
              <w:jc w:val="both"/>
              <w:cnfStyle w:val="000000000000"/>
            </w:pPr>
            <w:r w:rsidRPr="004D7B46">
              <w:t>ms^-2</w:t>
            </w:r>
          </w:p>
        </w:tc>
        <w:tc>
          <w:tcPr>
            <w:tcW w:w="1700" w:type="dxa"/>
          </w:tcPr>
          <w:p w:rsidR="00620A54" w:rsidRPr="004D7B46" w:rsidRDefault="00620A54" w:rsidP="004D7B46">
            <w:pPr>
              <w:pStyle w:val="PlainText"/>
              <w:jc w:val="both"/>
              <w:cnfStyle w:val="000000000000"/>
            </w:pPr>
          </w:p>
        </w:tc>
      </w:tr>
      <w:tr w:rsidR="00620A54" w:rsidRPr="004D7B46" w:rsidTr="00883631">
        <w:trPr>
          <w:cnfStyle w:val="000000100000"/>
        </w:trPr>
        <w:tc>
          <w:tcPr>
            <w:cnfStyle w:val="001000000000"/>
            <w:tcW w:w="1984" w:type="dxa"/>
          </w:tcPr>
          <w:p w:rsidR="00620A54" w:rsidRPr="004D7B46" w:rsidRDefault="00620A54" w:rsidP="004D7B46">
            <w:pPr>
              <w:pStyle w:val="PlainText"/>
              <w:jc w:val="both"/>
            </w:pPr>
            <w:r w:rsidRPr="004D7B46">
              <w:t>rho</w:t>
            </w:r>
          </w:p>
        </w:tc>
        <w:tc>
          <w:tcPr>
            <w:tcW w:w="2834" w:type="dxa"/>
          </w:tcPr>
          <w:p w:rsidR="00620A54" w:rsidRPr="004D7B46" w:rsidRDefault="00620A54" w:rsidP="004D7B46">
            <w:pPr>
              <w:pStyle w:val="PlainText"/>
              <w:jc w:val="both"/>
              <w:cnfStyle w:val="000000100000"/>
            </w:pPr>
            <w:r w:rsidRPr="004D7B46">
              <w:t>Density of water</w:t>
            </w:r>
          </w:p>
        </w:tc>
        <w:tc>
          <w:tcPr>
            <w:tcW w:w="1417" w:type="dxa"/>
          </w:tcPr>
          <w:p w:rsidR="00620A54" w:rsidRPr="004D7B46" w:rsidRDefault="00620A54" w:rsidP="004D7B46">
            <w:pPr>
              <w:pStyle w:val="PlainText"/>
              <w:jc w:val="both"/>
              <w:cnfStyle w:val="000000100000"/>
            </w:pPr>
            <w:r w:rsidRPr="004D7B46">
              <w:t>1025.0</w:t>
            </w:r>
          </w:p>
        </w:tc>
        <w:tc>
          <w:tcPr>
            <w:tcW w:w="1984" w:type="dxa"/>
          </w:tcPr>
          <w:p w:rsidR="00620A54" w:rsidRPr="004D7B46" w:rsidRDefault="00620A54" w:rsidP="004D7B46">
            <w:pPr>
              <w:pStyle w:val="PlainText"/>
              <w:jc w:val="both"/>
              <w:cnfStyle w:val="000000100000"/>
            </w:pPr>
            <w:r w:rsidRPr="004D7B46">
              <w:t>1000.0 - 1040.0</w:t>
            </w:r>
          </w:p>
        </w:tc>
        <w:tc>
          <w:tcPr>
            <w:tcW w:w="850" w:type="dxa"/>
          </w:tcPr>
          <w:p w:rsidR="00620A54" w:rsidRPr="004D7B46" w:rsidRDefault="00620A54" w:rsidP="004D7B46">
            <w:pPr>
              <w:pStyle w:val="PlainText"/>
              <w:jc w:val="both"/>
              <w:cnfStyle w:val="000000100000"/>
            </w:pPr>
            <w:r w:rsidRPr="004D7B46">
              <w:t>kgm^-3</w:t>
            </w:r>
          </w:p>
        </w:tc>
        <w:tc>
          <w:tcPr>
            <w:tcW w:w="1700" w:type="dxa"/>
          </w:tcPr>
          <w:p w:rsidR="00620A54" w:rsidRPr="004D7B46" w:rsidRDefault="00620A54" w:rsidP="004D7B46">
            <w:pPr>
              <w:pStyle w:val="PlainText"/>
              <w:jc w:val="both"/>
              <w:cnfStyle w:val="000000100000"/>
            </w:pPr>
          </w:p>
        </w:tc>
      </w:tr>
    </w:tbl>
    <w:p w:rsidR="00620A54" w:rsidRPr="004D7B46" w:rsidRDefault="00620A54" w:rsidP="004D7B46">
      <w:pPr>
        <w:pStyle w:val="Heading3"/>
        <w:jc w:val="both"/>
        <w:rPr>
          <w:lang w:val="en-US"/>
        </w:rPr>
      </w:pPr>
      <w:bookmarkStart w:id="239" w:name="_Toc285701703"/>
      <w:bookmarkStart w:id="240" w:name="_Toc412018115"/>
      <w:r w:rsidRPr="004D7B46">
        <w:rPr>
          <w:lang w:val="en-US"/>
        </w:rPr>
        <w:t>Coriolis force</w:t>
      </w:r>
      <w:bookmarkEnd w:id="239"/>
      <w:bookmarkEnd w:id="240"/>
    </w:p>
    <w:p w:rsidR="00620A54" w:rsidRPr="004D7B46" w:rsidRDefault="00620A54" w:rsidP="004D7B46">
      <w:pPr>
        <w:pStyle w:val="BodyText"/>
        <w:rPr>
          <w:lang w:val="en-US"/>
        </w:rPr>
      </w:pPr>
      <w:r w:rsidRPr="004D7B46">
        <w:rPr>
          <w:lang w:val="en-US"/>
        </w:rPr>
        <w:t>The parameters listed in the table below involve the settings for incorporating the effect of Coriolis on the shallow water equations.</w:t>
      </w:r>
    </w:p>
    <w:tbl>
      <w:tblPr>
        <w:tblStyle w:val="LightShading-Accent1"/>
        <w:tblW w:w="0" w:type="auto"/>
        <w:tblLook w:val="04A0"/>
      </w:tblPr>
      <w:tblGrid>
        <w:gridCol w:w="1469"/>
        <w:gridCol w:w="2411"/>
        <w:gridCol w:w="1477"/>
        <w:gridCol w:w="1323"/>
        <w:gridCol w:w="973"/>
        <w:gridCol w:w="1277"/>
      </w:tblGrid>
      <w:tr w:rsidR="00620A54" w:rsidRPr="004D7B46" w:rsidTr="00883631">
        <w:trPr>
          <w:cnfStyle w:val="100000000000"/>
          <w:tblHeader/>
        </w:trPr>
        <w:tc>
          <w:tcPr>
            <w:cnfStyle w:val="001000000000"/>
            <w:tcW w:w="1469" w:type="dxa"/>
          </w:tcPr>
          <w:p w:rsidR="00620A54" w:rsidRPr="004D7B46" w:rsidRDefault="00620A54" w:rsidP="004D7B46">
            <w:pPr>
              <w:pStyle w:val="PlainText"/>
              <w:jc w:val="both"/>
            </w:pPr>
            <w:r w:rsidRPr="004D7B46">
              <w:t>keyword</w:t>
            </w:r>
          </w:p>
        </w:tc>
        <w:tc>
          <w:tcPr>
            <w:tcW w:w="2411" w:type="dxa"/>
          </w:tcPr>
          <w:p w:rsidR="00620A54" w:rsidRPr="004D7B46" w:rsidRDefault="00620A54" w:rsidP="004D7B46">
            <w:pPr>
              <w:pStyle w:val="PlainText"/>
              <w:jc w:val="both"/>
              <w:cnfStyle w:val="100000000000"/>
            </w:pPr>
            <w:r w:rsidRPr="004D7B46">
              <w:t>description</w:t>
            </w:r>
          </w:p>
        </w:tc>
        <w:tc>
          <w:tcPr>
            <w:tcW w:w="1477" w:type="dxa"/>
          </w:tcPr>
          <w:p w:rsidR="00620A54" w:rsidRPr="004D7B46" w:rsidRDefault="00620A54" w:rsidP="004D7B46">
            <w:pPr>
              <w:pStyle w:val="PlainText"/>
              <w:jc w:val="both"/>
              <w:cnfStyle w:val="100000000000"/>
            </w:pPr>
            <w:r w:rsidRPr="004D7B46">
              <w:t>default</w:t>
            </w:r>
          </w:p>
        </w:tc>
        <w:tc>
          <w:tcPr>
            <w:tcW w:w="1323" w:type="dxa"/>
          </w:tcPr>
          <w:p w:rsidR="00620A54" w:rsidRPr="004D7B46" w:rsidRDefault="00620A54" w:rsidP="004D7B46">
            <w:pPr>
              <w:pStyle w:val="PlainText"/>
              <w:jc w:val="both"/>
              <w:cnfStyle w:val="100000000000"/>
            </w:pPr>
            <w:r w:rsidRPr="004D7B46">
              <w:t>range</w:t>
            </w:r>
          </w:p>
        </w:tc>
        <w:tc>
          <w:tcPr>
            <w:tcW w:w="973" w:type="dxa"/>
          </w:tcPr>
          <w:p w:rsidR="00620A54" w:rsidRPr="004D7B46" w:rsidRDefault="00620A54" w:rsidP="004D7B46">
            <w:pPr>
              <w:pStyle w:val="PlainText"/>
              <w:jc w:val="both"/>
              <w:cnfStyle w:val="100000000000"/>
            </w:pPr>
            <w:r w:rsidRPr="004D7B46">
              <w:t>units</w:t>
            </w:r>
          </w:p>
        </w:tc>
        <w:tc>
          <w:tcPr>
            <w:tcW w:w="1277" w:type="dxa"/>
          </w:tcPr>
          <w:p w:rsidR="00620A54" w:rsidRPr="004D7B46" w:rsidRDefault="00620A54" w:rsidP="004D7B46">
            <w:pPr>
              <w:pStyle w:val="PlainText"/>
              <w:jc w:val="both"/>
              <w:cnfStyle w:val="100000000000"/>
            </w:pPr>
            <w:r w:rsidRPr="004D7B46">
              <w:t>remark</w:t>
            </w:r>
          </w:p>
        </w:tc>
      </w:tr>
      <w:tr w:rsidR="00620A54" w:rsidRPr="004D7B46" w:rsidTr="00883631">
        <w:trPr>
          <w:cnfStyle w:val="000000100000"/>
        </w:trPr>
        <w:tc>
          <w:tcPr>
            <w:cnfStyle w:val="001000000000"/>
            <w:tcW w:w="1469" w:type="dxa"/>
          </w:tcPr>
          <w:p w:rsidR="00620A54" w:rsidRPr="004D7B46" w:rsidRDefault="00620A54" w:rsidP="004D7B46">
            <w:pPr>
              <w:pStyle w:val="PlainText"/>
              <w:jc w:val="both"/>
            </w:pPr>
            <w:r w:rsidRPr="004D7B46">
              <w:t>lat*</w:t>
            </w:r>
          </w:p>
        </w:tc>
        <w:tc>
          <w:tcPr>
            <w:tcW w:w="2411" w:type="dxa"/>
          </w:tcPr>
          <w:p w:rsidR="00620A54" w:rsidRPr="004D7B46" w:rsidRDefault="00620A54" w:rsidP="004D7B46">
            <w:pPr>
              <w:pStyle w:val="PlainText"/>
              <w:jc w:val="both"/>
              <w:cnfStyle w:val="000000100000"/>
            </w:pPr>
            <w:r w:rsidRPr="004D7B46">
              <w:t>Latitude at model location  for computing Coriolis</w:t>
            </w:r>
          </w:p>
        </w:tc>
        <w:tc>
          <w:tcPr>
            <w:tcW w:w="1477" w:type="dxa"/>
          </w:tcPr>
          <w:p w:rsidR="00620A54" w:rsidRPr="004D7B46" w:rsidRDefault="00620A54" w:rsidP="004D7B46">
            <w:pPr>
              <w:pStyle w:val="PlainText"/>
              <w:jc w:val="both"/>
              <w:cnfStyle w:val="000000100000"/>
            </w:pPr>
            <w:r w:rsidRPr="004D7B46">
              <w:t>0.0</w:t>
            </w:r>
          </w:p>
        </w:tc>
        <w:tc>
          <w:tcPr>
            <w:tcW w:w="1323" w:type="dxa"/>
          </w:tcPr>
          <w:p w:rsidR="00620A54" w:rsidRPr="004D7B46" w:rsidRDefault="00620A54" w:rsidP="004D7B46">
            <w:pPr>
              <w:pStyle w:val="PlainText"/>
              <w:jc w:val="both"/>
              <w:cnfStyle w:val="000000100000"/>
            </w:pPr>
            <w:r w:rsidRPr="004D7B46">
              <w:t>-90.0 - 90.0</w:t>
            </w:r>
          </w:p>
        </w:tc>
        <w:tc>
          <w:tcPr>
            <w:tcW w:w="973" w:type="dxa"/>
          </w:tcPr>
          <w:p w:rsidR="00620A54" w:rsidRPr="004D7B46" w:rsidRDefault="00620A54" w:rsidP="004D7B46">
            <w:pPr>
              <w:pStyle w:val="PlainText"/>
              <w:jc w:val="both"/>
              <w:cnfStyle w:val="000000100000"/>
            </w:pPr>
            <w:r w:rsidRPr="004D7B46">
              <w:t>deg</w:t>
            </w:r>
          </w:p>
        </w:tc>
        <w:tc>
          <w:tcPr>
            <w:tcW w:w="1277" w:type="dxa"/>
          </w:tcPr>
          <w:p w:rsidR="00620A54" w:rsidRPr="004D7B46" w:rsidRDefault="00620A54" w:rsidP="004D7B46">
            <w:pPr>
              <w:pStyle w:val="PlainText"/>
              <w:jc w:val="both"/>
              <w:cnfStyle w:val="000000100000"/>
            </w:pPr>
          </w:p>
        </w:tc>
      </w:tr>
      <w:tr w:rsidR="00620A54" w:rsidRPr="004D7B46" w:rsidTr="00883631">
        <w:tc>
          <w:tcPr>
            <w:cnfStyle w:val="001000000000"/>
            <w:tcW w:w="1469" w:type="dxa"/>
          </w:tcPr>
          <w:p w:rsidR="00620A54" w:rsidRPr="004D7B46" w:rsidRDefault="00620A54" w:rsidP="004D7B46">
            <w:pPr>
              <w:pStyle w:val="PlainText"/>
              <w:jc w:val="both"/>
            </w:pPr>
            <w:r w:rsidRPr="004D7B46">
              <w:t>wearth*</w:t>
            </w:r>
          </w:p>
        </w:tc>
        <w:tc>
          <w:tcPr>
            <w:tcW w:w="2411" w:type="dxa"/>
          </w:tcPr>
          <w:p w:rsidR="00620A54" w:rsidRPr="004D7B46" w:rsidRDefault="00620A54" w:rsidP="004D7B46">
            <w:pPr>
              <w:pStyle w:val="PlainText"/>
              <w:jc w:val="both"/>
              <w:cnfStyle w:val="000000000000"/>
            </w:pPr>
            <w:r w:rsidRPr="004D7B46">
              <w:t>Angular velocity of earth calculated as: 1/rotation_time (in hours)</w:t>
            </w:r>
          </w:p>
        </w:tc>
        <w:tc>
          <w:tcPr>
            <w:tcW w:w="1477" w:type="dxa"/>
          </w:tcPr>
          <w:p w:rsidR="00620A54" w:rsidRPr="004D7B46" w:rsidRDefault="00620A54" w:rsidP="004D7B46">
            <w:pPr>
              <w:pStyle w:val="PlainText"/>
              <w:jc w:val="both"/>
              <w:cnfStyle w:val="000000000000"/>
            </w:pPr>
            <w:r w:rsidRPr="004D7B46">
              <w:t>1.d0/24.d0</w:t>
            </w:r>
          </w:p>
        </w:tc>
        <w:tc>
          <w:tcPr>
            <w:tcW w:w="1323" w:type="dxa"/>
          </w:tcPr>
          <w:p w:rsidR="00620A54" w:rsidRPr="004D7B46" w:rsidRDefault="00620A54" w:rsidP="004D7B46">
            <w:pPr>
              <w:pStyle w:val="PlainText"/>
              <w:jc w:val="both"/>
              <w:cnfStyle w:val="000000000000"/>
            </w:pPr>
            <w:r w:rsidRPr="004D7B46">
              <w:t>0.0 - 1.0</w:t>
            </w:r>
          </w:p>
        </w:tc>
        <w:tc>
          <w:tcPr>
            <w:tcW w:w="973" w:type="dxa"/>
          </w:tcPr>
          <w:p w:rsidR="00620A54" w:rsidRPr="004D7B46" w:rsidRDefault="00620A54" w:rsidP="004D7B46">
            <w:pPr>
              <w:pStyle w:val="PlainText"/>
              <w:jc w:val="both"/>
              <w:cnfStyle w:val="000000000000"/>
            </w:pPr>
            <w:r w:rsidRPr="004D7B46">
              <w:t>hour^-1</w:t>
            </w:r>
          </w:p>
        </w:tc>
        <w:tc>
          <w:tcPr>
            <w:tcW w:w="1277" w:type="dxa"/>
          </w:tcPr>
          <w:p w:rsidR="00620A54" w:rsidRPr="004D7B46" w:rsidRDefault="00620A54" w:rsidP="004D7B46">
            <w:pPr>
              <w:pStyle w:val="PlainText"/>
              <w:jc w:val="both"/>
              <w:cnfStyle w:val="000000000000"/>
            </w:pPr>
          </w:p>
        </w:tc>
      </w:tr>
    </w:tbl>
    <w:p w:rsidR="00620A54" w:rsidRPr="004D7B46" w:rsidRDefault="00620A54" w:rsidP="004D7B46">
      <w:pPr>
        <w:pStyle w:val="Heading3"/>
        <w:jc w:val="both"/>
        <w:rPr>
          <w:lang w:val="en-US"/>
        </w:rPr>
      </w:pPr>
      <w:bookmarkStart w:id="241" w:name="_Toc285701704"/>
      <w:bookmarkStart w:id="242" w:name="_Toc412018116"/>
      <w:r w:rsidRPr="004D7B46">
        <w:rPr>
          <w:lang w:val="en-US"/>
        </w:rPr>
        <w:t>MPI</w:t>
      </w:r>
      <w:bookmarkEnd w:id="241"/>
      <w:bookmarkEnd w:id="242"/>
    </w:p>
    <w:p w:rsidR="00620A54" w:rsidRPr="004D7B46" w:rsidRDefault="00620A54" w:rsidP="004D7B46">
      <w:pPr>
        <w:pStyle w:val="BodyText"/>
        <w:rPr>
          <w:lang w:val="en-US"/>
        </w:rPr>
      </w:pPr>
      <w:r w:rsidRPr="004D7B46">
        <w:rPr>
          <w:lang w:val="en-US"/>
        </w:rPr>
        <w:t xml:space="preserve">The parameters listed in the table below involve the settings for parallelisation of XBeach. A full description of the parallelisation of XBeach can be found in </w:t>
      </w:r>
      <w:r w:rsidRPr="004D7B46">
        <w:rPr>
          <w:highlight w:val="yellow"/>
          <w:lang w:val="en-US"/>
        </w:rPr>
        <w:t>REF</w:t>
      </w:r>
      <w:r w:rsidRPr="004D7B46">
        <w:rPr>
          <w:lang w:val="en-US"/>
        </w:rPr>
        <w:t xml:space="preserve">. When running XBeach in parallel mode, the model domain is subdivided in submodels and each submodel is then computed on a separate core, increasing the computational speed of the model. The submodels only exchange information over their boundaries when necessary. These parameters determine how the model domain is subdivided. The keyword </w:t>
      </w:r>
      <w:r w:rsidRPr="004D7B46">
        <w:rPr>
          <w:i/>
          <w:lang w:val="en-US"/>
        </w:rPr>
        <w:t>mpiboundary</w:t>
      </w:r>
      <w:r w:rsidRPr="004D7B46">
        <w:rPr>
          <w:lang w:val="en-US"/>
        </w:rPr>
        <w:t xml:space="preserve"> can be set to </w:t>
      </w:r>
      <w:r w:rsidRPr="004D7B46">
        <w:rPr>
          <w:i/>
          <w:lang w:val="en-US"/>
        </w:rPr>
        <w:t xml:space="preserve">auto, x, y </w:t>
      </w:r>
      <w:r w:rsidRPr="004D7B46">
        <w:rPr>
          <w:lang w:val="en-US"/>
        </w:rPr>
        <w:t xml:space="preserve">or </w:t>
      </w:r>
      <w:r w:rsidRPr="004D7B46">
        <w:rPr>
          <w:i/>
          <w:lang w:val="en-US"/>
        </w:rPr>
        <w:t>man</w:t>
      </w:r>
      <w:r w:rsidRPr="004D7B46">
        <w:rPr>
          <w:lang w:val="en-US"/>
        </w:rPr>
        <w:t xml:space="preserve">. In </w:t>
      </w:r>
      <w:r w:rsidRPr="004D7B46">
        <w:rPr>
          <w:i/>
          <w:lang w:val="en-US"/>
        </w:rPr>
        <w:t>auto</w:t>
      </w:r>
      <w:r w:rsidRPr="004D7B46">
        <w:rPr>
          <w:lang w:val="en-US"/>
        </w:rPr>
        <w:t xml:space="preserve"> mode the model domain is subdivided such that the internal boundary is smallest. In </w:t>
      </w:r>
      <w:r w:rsidRPr="004D7B46">
        <w:rPr>
          <w:i/>
          <w:lang w:val="en-US"/>
        </w:rPr>
        <w:t>x</w:t>
      </w:r>
      <w:r w:rsidRPr="004D7B46">
        <w:rPr>
          <w:lang w:val="en-US"/>
        </w:rPr>
        <w:t xml:space="preserve"> or </w:t>
      </w:r>
      <w:r w:rsidRPr="004D7B46">
        <w:rPr>
          <w:i/>
          <w:lang w:val="en-US"/>
        </w:rPr>
        <w:t>y</w:t>
      </w:r>
      <w:r w:rsidRPr="004D7B46">
        <w:rPr>
          <w:lang w:val="en-US"/>
        </w:rPr>
        <w:t xml:space="preserve"> mode the model domain is subdivided in submodels extending to either the full alongshore or the full cross-shore extent of the model domain. In </w:t>
      </w:r>
      <w:r w:rsidRPr="004D7B46">
        <w:rPr>
          <w:i/>
          <w:lang w:val="en-US"/>
        </w:rPr>
        <w:lastRenderedPageBreak/>
        <w:t>man</w:t>
      </w:r>
      <w:r w:rsidRPr="004D7B46">
        <w:rPr>
          <w:lang w:val="en-US"/>
        </w:rPr>
        <w:t xml:space="preserve"> mode the model domain is manually subdivided using the values specified with the </w:t>
      </w:r>
      <w:r w:rsidRPr="004D7B46">
        <w:rPr>
          <w:i/>
          <w:lang w:val="en-US"/>
        </w:rPr>
        <w:t>mmpi</w:t>
      </w:r>
      <w:r w:rsidRPr="004D7B46">
        <w:rPr>
          <w:lang w:val="en-US"/>
        </w:rPr>
        <w:t xml:space="preserve"> and </w:t>
      </w:r>
      <w:r w:rsidRPr="004D7B46">
        <w:rPr>
          <w:i/>
          <w:lang w:val="en-US"/>
        </w:rPr>
        <w:t>nmpi</w:t>
      </w:r>
      <w:r w:rsidRPr="004D7B46">
        <w:rPr>
          <w:lang w:val="en-US"/>
        </w:rPr>
        <w:t xml:space="preserve"> keywords. The number of submodels is not determined by XBeach itself, but by the MPI wrapper (e.g. MPICH2 or OpenMPI).</w:t>
      </w:r>
    </w:p>
    <w:tbl>
      <w:tblPr>
        <w:tblStyle w:val="LightShading-Accent1"/>
        <w:tblW w:w="0" w:type="auto"/>
        <w:tblLook w:val="04A0"/>
      </w:tblPr>
      <w:tblGrid>
        <w:gridCol w:w="1848"/>
        <w:gridCol w:w="2307"/>
        <w:gridCol w:w="1246"/>
        <w:gridCol w:w="1372"/>
        <w:gridCol w:w="848"/>
        <w:gridCol w:w="1309"/>
      </w:tblGrid>
      <w:tr w:rsidR="00620A54" w:rsidRPr="004D7B46" w:rsidTr="00883631">
        <w:trPr>
          <w:cnfStyle w:val="100000000000"/>
          <w:tblHeader/>
        </w:trPr>
        <w:tc>
          <w:tcPr>
            <w:cnfStyle w:val="001000000000"/>
            <w:tcW w:w="1984" w:type="dxa"/>
          </w:tcPr>
          <w:p w:rsidR="00620A54" w:rsidRPr="004D7B46" w:rsidRDefault="00620A54" w:rsidP="004D7B46">
            <w:pPr>
              <w:pStyle w:val="PlainText"/>
              <w:jc w:val="both"/>
            </w:pPr>
            <w:r w:rsidRPr="004D7B46">
              <w:t>keyword</w:t>
            </w:r>
          </w:p>
        </w:tc>
        <w:tc>
          <w:tcPr>
            <w:tcW w:w="2834" w:type="dxa"/>
          </w:tcPr>
          <w:p w:rsidR="00620A54" w:rsidRPr="004D7B46" w:rsidRDefault="00620A54" w:rsidP="004D7B46">
            <w:pPr>
              <w:pStyle w:val="PlainText"/>
              <w:jc w:val="both"/>
              <w:cnfStyle w:val="100000000000"/>
            </w:pPr>
            <w:r w:rsidRPr="004D7B46">
              <w:t>description</w:t>
            </w:r>
          </w:p>
        </w:tc>
        <w:tc>
          <w:tcPr>
            <w:tcW w:w="1417" w:type="dxa"/>
          </w:tcPr>
          <w:p w:rsidR="00620A54" w:rsidRPr="004D7B46" w:rsidRDefault="00620A54" w:rsidP="004D7B46">
            <w:pPr>
              <w:pStyle w:val="PlainText"/>
              <w:jc w:val="both"/>
              <w:cnfStyle w:val="100000000000"/>
            </w:pPr>
            <w:r w:rsidRPr="004D7B46">
              <w:t>default</w:t>
            </w:r>
          </w:p>
        </w:tc>
        <w:tc>
          <w:tcPr>
            <w:tcW w:w="1984" w:type="dxa"/>
          </w:tcPr>
          <w:p w:rsidR="00620A54" w:rsidRPr="004D7B46" w:rsidRDefault="00620A54" w:rsidP="004D7B46">
            <w:pPr>
              <w:pStyle w:val="PlainText"/>
              <w:jc w:val="both"/>
              <w:cnfStyle w:val="100000000000"/>
            </w:pPr>
            <w:r w:rsidRPr="004D7B46">
              <w:t>range</w:t>
            </w:r>
          </w:p>
        </w:tc>
        <w:tc>
          <w:tcPr>
            <w:tcW w:w="850" w:type="dxa"/>
          </w:tcPr>
          <w:p w:rsidR="00620A54" w:rsidRPr="004D7B46" w:rsidRDefault="00620A54" w:rsidP="004D7B46">
            <w:pPr>
              <w:pStyle w:val="PlainText"/>
              <w:jc w:val="both"/>
              <w:cnfStyle w:val="100000000000"/>
            </w:pPr>
            <w:r w:rsidRPr="004D7B46">
              <w:t>units</w:t>
            </w:r>
          </w:p>
        </w:tc>
        <w:tc>
          <w:tcPr>
            <w:tcW w:w="1700" w:type="dxa"/>
          </w:tcPr>
          <w:p w:rsidR="00620A54" w:rsidRPr="004D7B46" w:rsidRDefault="00620A54" w:rsidP="004D7B46">
            <w:pPr>
              <w:pStyle w:val="PlainText"/>
              <w:jc w:val="both"/>
              <w:cnfStyle w:val="100000000000"/>
            </w:pPr>
            <w:r w:rsidRPr="004D7B46">
              <w:t>remark</w:t>
            </w:r>
          </w:p>
        </w:tc>
      </w:tr>
      <w:tr w:rsidR="00620A54" w:rsidRPr="004D7B46" w:rsidTr="00883631">
        <w:trPr>
          <w:cnfStyle w:val="000000100000"/>
        </w:trPr>
        <w:tc>
          <w:tcPr>
            <w:cnfStyle w:val="001000000000"/>
            <w:tcW w:w="1984" w:type="dxa"/>
          </w:tcPr>
          <w:p w:rsidR="00620A54" w:rsidRPr="004D7B46" w:rsidRDefault="00620A54" w:rsidP="004D7B46">
            <w:pPr>
              <w:pStyle w:val="PlainText"/>
              <w:jc w:val="both"/>
            </w:pPr>
            <w:r w:rsidRPr="004D7B46">
              <w:t>mmpi*</w:t>
            </w:r>
          </w:p>
        </w:tc>
        <w:tc>
          <w:tcPr>
            <w:tcW w:w="2834" w:type="dxa"/>
          </w:tcPr>
          <w:p w:rsidR="00620A54" w:rsidRPr="004D7B46" w:rsidRDefault="00620A54" w:rsidP="004D7B46">
            <w:pPr>
              <w:pStyle w:val="PlainText"/>
              <w:jc w:val="both"/>
              <w:cnfStyle w:val="000000100000"/>
            </w:pPr>
            <w:r w:rsidRPr="004D7B46">
              <w:t>Number of domains in cross-shore direction when manually specifying mpi domains</w:t>
            </w:r>
          </w:p>
        </w:tc>
        <w:tc>
          <w:tcPr>
            <w:tcW w:w="1417" w:type="dxa"/>
          </w:tcPr>
          <w:p w:rsidR="00620A54" w:rsidRPr="004D7B46" w:rsidRDefault="00620A54" w:rsidP="004D7B46">
            <w:pPr>
              <w:pStyle w:val="PlainText"/>
              <w:jc w:val="both"/>
              <w:cnfStyle w:val="000000100000"/>
            </w:pPr>
            <w:r w:rsidRPr="004D7B46">
              <w:t>2</w:t>
            </w:r>
          </w:p>
        </w:tc>
        <w:tc>
          <w:tcPr>
            <w:tcW w:w="1984" w:type="dxa"/>
          </w:tcPr>
          <w:p w:rsidR="00620A54" w:rsidRPr="004D7B46" w:rsidRDefault="00620A54" w:rsidP="004D7B46">
            <w:pPr>
              <w:pStyle w:val="PlainText"/>
              <w:jc w:val="both"/>
              <w:cnfStyle w:val="000000100000"/>
            </w:pPr>
            <w:r w:rsidRPr="004D7B46">
              <w:t>1 - 100</w:t>
            </w:r>
          </w:p>
        </w:tc>
        <w:tc>
          <w:tcPr>
            <w:tcW w:w="850" w:type="dxa"/>
          </w:tcPr>
          <w:p w:rsidR="00620A54" w:rsidRPr="004D7B46" w:rsidRDefault="00620A54" w:rsidP="004D7B46">
            <w:pPr>
              <w:pStyle w:val="PlainText"/>
              <w:jc w:val="both"/>
              <w:cnfStyle w:val="000000100000"/>
            </w:pPr>
            <w:r w:rsidRPr="004D7B46">
              <w:t>-</w:t>
            </w:r>
          </w:p>
        </w:tc>
        <w:tc>
          <w:tcPr>
            <w:tcW w:w="1700" w:type="dxa"/>
          </w:tcPr>
          <w:p w:rsidR="00620A54" w:rsidRPr="004D7B46" w:rsidRDefault="00620A54" w:rsidP="004D7B46">
            <w:pPr>
              <w:pStyle w:val="PlainText"/>
              <w:jc w:val="both"/>
              <w:cnfStyle w:val="000000100000"/>
            </w:pPr>
          </w:p>
        </w:tc>
      </w:tr>
      <w:tr w:rsidR="00620A54" w:rsidRPr="004D7B46" w:rsidTr="00883631">
        <w:tc>
          <w:tcPr>
            <w:cnfStyle w:val="001000000000"/>
            <w:tcW w:w="1984" w:type="dxa"/>
          </w:tcPr>
          <w:p w:rsidR="00620A54" w:rsidRPr="004D7B46" w:rsidRDefault="00620A54" w:rsidP="004D7B46">
            <w:pPr>
              <w:pStyle w:val="PlainText"/>
              <w:jc w:val="both"/>
            </w:pPr>
            <w:r w:rsidRPr="004D7B46">
              <w:t>mpiboundary*</w:t>
            </w:r>
          </w:p>
        </w:tc>
        <w:tc>
          <w:tcPr>
            <w:tcW w:w="2834" w:type="dxa"/>
          </w:tcPr>
          <w:p w:rsidR="00620A54" w:rsidRPr="004D7B46" w:rsidRDefault="00620A54" w:rsidP="004D7B46">
            <w:pPr>
              <w:pStyle w:val="PlainText"/>
              <w:jc w:val="both"/>
              <w:cnfStyle w:val="000000000000"/>
            </w:pPr>
            <w:r w:rsidRPr="004D7B46">
              <w:t>Fix mpi boundaries along y-lines, x-lines, use manual defined domains or find shortest boundary automatically</w:t>
            </w:r>
          </w:p>
        </w:tc>
        <w:tc>
          <w:tcPr>
            <w:tcW w:w="1417" w:type="dxa"/>
          </w:tcPr>
          <w:p w:rsidR="00620A54" w:rsidRPr="004D7B46" w:rsidRDefault="00620A54" w:rsidP="004D7B46">
            <w:pPr>
              <w:pStyle w:val="PlainText"/>
              <w:jc w:val="both"/>
              <w:cnfStyle w:val="000000000000"/>
            </w:pPr>
            <w:r w:rsidRPr="004D7B46">
              <w:t>auto</w:t>
            </w:r>
          </w:p>
        </w:tc>
        <w:tc>
          <w:tcPr>
            <w:tcW w:w="1984" w:type="dxa"/>
          </w:tcPr>
          <w:p w:rsidR="00620A54" w:rsidRPr="004D7B46" w:rsidRDefault="00620A54" w:rsidP="004D7B46">
            <w:pPr>
              <w:pStyle w:val="PlainText"/>
              <w:jc w:val="both"/>
              <w:cnfStyle w:val="000000000000"/>
            </w:pPr>
            <w:r w:rsidRPr="004D7B46">
              <w:t>auto, x, y, man</w:t>
            </w:r>
          </w:p>
        </w:tc>
        <w:tc>
          <w:tcPr>
            <w:tcW w:w="850" w:type="dxa"/>
          </w:tcPr>
          <w:p w:rsidR="00620A54" w:rsidRPr="004D7B46" w:rsidRDefault="00620A54" w:rsidP="004D7B46">
            <w:pPr>
              <w:pStyle w:val="PlainText"/>
              <w:jc w:val="both"/>
              <w:cnfStyle w:val="000000000000"/>
            </w:pPr>
          </w:p>
        </w:tc>
        <w:tc>
          <w:tcPr>
            <w:tcW w:w="1700" w:type="dxa"/>
          </w:tcPr>
          <w:p w:rsidR="00620A54" w:rsidRPr="004D7B46" w:rsidRDefault="00620A54" w:rsidP="004D7B46">
            <w:pPr>
              <w:pStyle w:val="PlainText"/>
              <w:jc w:val="both"/>
              <w:cnfStyle w:val="000000000000"/>
            </w:pPr>
          </w:p>
        </w:tc>
      </w:tr>
      <w:tr w:rsidR="00620A54" w:rsidRPr="004D7B46" w:rsidTr="00883631">
        <w:trPr>
          <w:cnfStyle w:val="000000100000"/>
        </w:trPr>
        <w:tc>
          <w:tcPr>
            <w:cnfStyle w:val="001000000000"/>
            <w:tcW w:w="1984" w:type="dxa"/>
          </w:tcPr>
          <w:p w:rsidR="00620A54" w:rsidRPr="004D7B46" w:rsidRDefault="00620A54" w:rsidP="004D7B46">
            <w:pPr>
              <w:pStyle w:val="PlainText"/>
              <w:jc w:val="both"/>
            </w:pPr>
            <w:r w:rsidRPr="004D7B46">
              <w:t>nmpi*</w:t>
            </w:r>
          </w:p>
        </w:tc>
        <w:tc>
          <w:tcPr>
            <w:tcW w:w="2834" w:type="dxa"/>
          </w:tcPr>
          <w:p w:rsidR="00620A54" w:rsidRPr="004D7B46" w:rsidRDefault="00620A54" w:rsidP="004D7B46">
            <w:pPr>
              <w:pStyle w:val="PlainText"/>
              <w:jc w:val="both"/>
              <w:cnfStyle w:val="000000100000"/>
            </w:pPr>
            <w:r w:rsidRPr="004D7B46">
              <w:t>Number of domains in alongshore direction when manually specifying mpi domains</w:t>
            </w:r>
          </w:p>
        </w:tc>
        <w:tc>
          <w:tcPr>
            <w:tcW w:w="1417" w:type="dxa"/>
          </w:tcPr>
          <w:p w:rsidR="00620A54" w:rsidRPr="004D7B46" w:rsidRDefault="00620A54" w:rsidP="004D7B46">
            <w:pPr>
              <w:pStyle w:val="PlainText"/>
              <w:jc w:val="both"/>
              <w:cnfStyle w:val="000000100000"/>
            </w:pPr>
            <w:r w:rsidRPr="004D7B46">
              <w:t>4</w:t>
            </w:r>
          </w:p>
        </w:tc>
        <w:tc>
          <w:tcPr>
            <w:tcW w:w="1984" w:type="dxa"/>
          </w:tcPr>
          <w:p w:rsidR="00620A54" w:rsidRPr="004D7B46" w:rsidRDefault="00620A54" w:rsidP="004D7B46">
            <w:pPr>
              <w:pStyle w:val="PlainText"/>
              <w:jc w:val="both"/>
              <w:cnfStyle w:val="000000100000"/>
            </w:pPr>
            <w:r w:rsidRPr="004D7B46">
              <w:t>1 - 100</w:t>
            </w:r>
          </w:p>
        </w:tc>
        <w:tc>
          <w:tcPr>
            <w:tcW w:w="850" w:type="dxa"/>
          </w:tcPr>
          <w:p w:rsidR="00620A54" w:rsidRPr="004D7B46" w:rsidRDefault="00620A54" w:rsidP="004D7B46">
            <w:pPr>
              <w:pStyle w:val="PlainText"/>
              <w:jc w:val="both"/>
              <w:cnfStyle w:val="000000100000"/>
            </w:pPr>
            <w:r w:rsidRPr="004D7B46">
              <w:t>-</w:t>
            </w:r>
          </w:p>
        </w:tc>
        <w:tc>
          <w:tcPr>
            <w:tcW w:w="1700" w:type="dxa"/>
          </w:tcPr>
          <w:p w:rsidR="00620A54" w:rsidRPr="004D7B46" w:rsidRDefault="00620A54" w:rsidP="004D7B46">
            <w:pPr>
              <w:pStyle w:val="PlainText"/>
              <w:jc w:val="both"/>
              <w:cnfStyle w:val="000000100000"/>
            </w:pPr>
          </w:p>
        </w:tc>
      </w:tr>
    </w:tbl>
    <w:p w:rsidR="00620A54" w:rsidRPr="004D7B46" w:rsidRDefault="00620A54" w:rsidP="004D7B46">
      <w:pPr>
        <w:pStyle w:val="Heading3"/>
        <w:jc w:val="both"/>
        <w:rPr>
          <w:lang w:val="en-US"/>
        </w:rPr>
      </w:pPr>
      <w:bookmarkStart w:id="243" w:name="_Toc285701705"/>
      <w:bookmarkStart w:id="244" w:name="_Toc412018117"/>
      <w:r w:rsidRPr="004D7B46">
        <w:rPr>
          <w:lang w:val="en-US"/>
        </w:rPr>
        <w:t>Output projection</w:t>
      </w:r>
      <w:bookmarkEnd w:id="243"/>
      <w:bookmarkEnd w:id="244"/>
    </w:p>
    <w:p w:rsidR="00620A54" w:rsidRPr="004D7B46" w:rsidRDefault="00620A54" w:rsidP="004D7B46">
      <w:pPr>
        <w:pStyle w:val="BodyText"/>
        <w:rPr>
          <w:lang w:val="en-US"/>
        </w:rPr>
      </w:pPr>
      <w:r w:rsidRPr="004D7B46">
        <w:rPr>
          <w:lang w:val="en-US"/>
        </w:rPr>
        <w:t xml:space="preserve">The parameters listed in the table below involve the projection of the model output. These settings do not influence the model results in anyway. The </w:t>
      </w:r>
      <w:r w:rsidRPr="004D7B46">
        <w:rPr>
          <w:i/>
          <w:lang w:val="en-US"/>
        </w:rPr>
        <w:t>rotate</w:t>
      </w:r>
      <w:r w:rsidRPr="004D7B46">
        <w:rPr>
          <w:lang w:val="en-US"/>
        </w:rPr>
        <w:t xml:space="preserve"> keyword can be used to rotate the model output with an angle specified by the keyword </w:t>
      </w:r>
      <w:r w:rsidRPr="004D7B46">
        <w:rPr>
          <w:i/>
          <w:lang w:val="en-US"/>
        </w:rPr>
        <w:t>alfa</w:t>
      </w:r>
      <w:r w:rsidRPr="004D7B46">
        <w:rPr>
          <w:lang w:val="en-US"/>
        </w:rPr>
        <w:t xml:space="preserve">. The </w:t>
      </w:r>
      <w:r w:rsidRPr="004D7B46">
        <w:rPr>
          <w:i/>
          <w:lang w:val="en-US"/>
        </w:rPr>
        <w:t>projection</w:t>
      </w:r>
      <w:r w:rsidRPr="004D7B46">
        <w:rPr>
          <w:lang w:val="en-US"/>
        </w:rPr>
        <w:t xml:space="preserve"> string can hold a string specifying the coordinate reference system used and is stored in the netCDF output file as meta data.</w:t>
      </w:r>
    </w:p>
    <w:tbl>
      <w:tblPr>
        <w:tblStyle w:val="LightShading-Accent1"/>
        <w:tblW w:w="0" w:type="auto"/>
        <w:tblLook w:val="04A0"/>
      </w:tblPr>
      <w:tblGrid>
        <w:gridCol w:w="1780"/>
        <w:gridCol w:w="2375"/>
        <w:gridCol w:w="1246"/>
        <w:gridCol w:w="1372"/>
        <w:gridCol w:w="848"/>
        <w:gridCol w:w="1309"/>
      </w:tblGrid>
      <w:tr w:rsidR="00620A54" w:rsidRPr="004D7B46" w:rsidTr="00883631">
        <w:trPr>
          <w:cnfStyle w:val="100000000000"/>
          <w:tblHeader/>
        </w:trPr>
        <w:tc>
          <w:tcPr>
            <w:cnfStyle w:val="001000000000"/>
            <w:tcW w:w="1984" w:type="dxa"/>
          </w:tcPr>
          <w:p w:rsidR="00620A54" w:rsidRPr="004D7B46" w:rsidRDefault="00620A54" w:rsidP="004D7B46">
            <w:pPr>
              <w:pStyle w:val="PlainText"/>
              <w:jc w:val="both"/>
            </w:pPr>
            <w:r w:rsidRPr="004D7B46">
              <w:t>keyword</w:t>
            </w:r>
          </w:p>
        </w:tc>
        <w:tc>
          <w:tcPr>
            <w:tcW w:w="2834" w:type="dxa"/>
          </w:tcPr>
          <w:p w:rsidR="00620A54" w:rsidRPr="004D7B46" w:rsidRDefault="00620A54" w:rsidP="004D7B46">
            <w:pPr>
              <w:pStyle w:val="PlainText"/>
              <w:jc w:val="both"/>
              <w:cnfStyle w:val="100000000000"/>
            </w:pPr>
            <w:r w:rsidRPr="004D7B46">
              <w:t>description</w:t>
            </w:r>
          </w:p>
        </w:tc>
        <w:tc>
          <w:tcPr>
            <w:tcW w:w="1417" w:type="dxa"/>
          </w:tcPr>
          <w:p w:rsidR="00620A54" w:rsidRPr="004D7B46" w:rsidRDefault="00620A54" w:rsidP="004D7B46">
            <w:pPr>
              <w:pStyle w:val="PlainText"/>
              <w:jc w:val="both"/>
              <w:cnfStyle w:val="100000000000"/>
            </w:pPr>
            <w:r w:rsidRPr="004D7B46">
              <w:t>default</w:t>
            </w:r>
          </w:p>
        </w:tc>
        <w:tc>
          <w:tcPr>
            <w:tcW w:w="1984" w:type="dxa"/>
          </w:tcPr>
          <w:p w:rsidR="00620A54" w:rsidRPr="004D7B46" w:rsidRDefault="00620A54" w:rsidP="004D7B46">
            <w:pPr>
              <w:pStyle w:val="PlainText"/>
              <w:jc w:val="both"/>
              <w:cnfStyle w:val="100000000000"/>
            </w:pPr>
            <w:r w:rsidRPr="004D7B46">
              <w:t>range</w:t>
            </w:r>
          </w:p>
        </w:tc>
        <w:tc>
          <w:tcPr>
            <w:tcW w:w="850" w:type="dxa"/>
          </w:tcPr>
          <w:p w:rsidR="00620A54" w:rsidRPr="004D7B46" w:rsidRDefault="00620A54" w:rsidP="004D7B46">
            <w:pPr>
              <w:pStyle w:val="PlainText"/>
              <w:jc w:val="both"/>
              <w:cnfStyle w:val="100000000000"/>
            </w:pPr>
            <w:r w:rsidRPr="004D7B46">
              <w:t>units</w:t>
            </w:r>
          </w:p>
        </w:tc>
        <w:tc>
          <w:tcPr>
            <w:tcW w:w="1700" w:type="dxa"/>
          </w:tcPr>
          <w:p w:rsidR="00620A54" w:rsidRPr="004D7B46" w:rsidRDefault="00620A54" w:rsidP="004D7B46">
            <w:pPr>
              <w:pStyle w:val="PlainText"/>
              <w:jc w:val="both"/>
              <w:cnfStyle w:val="100000000000"/>
            </w:pPr>
            <w:r w:rsidRPr="004D7B46">
              <w:t>remark</w:t>
            </w:r>
          </w:p>
        </w:tc>
      </w:tr>
      <w:tr w:rsidR="00620A54" w:rsidRPr="004D7B46" w:rsidTr="00883631">
        <w:trPr>
          <w:cnfStyle w:val="000000100000"/>
        </w:trPr>
        <w:tc>
          <w:tcPr>
            <w:cnfStyle w:val="001000000000"/>
            <w:tcW w:w="1984" w:type="dxa"/>
          </w:tcPr>
          <w:p w:rsidR="00620A54" w:rsidRPr="004D7B46" w:rsidRDefault="00620A54" w:rsidP="004D7B46">
            <w:pPr>
              <w:pStyle w:val="PlainText"/>
              <w:jc w:val="both"/>
            </w:pPr>
            <w:r w:rsidRPr="004D7B46">
              <w:t>projection*</w:t>
            </w:r>
          </w:p>
        </w:tc>
        <w:tc>
          <w:tcPr>
            <w:tcW w:w="2834" w:type="dxa"/>
          </w:tcPr>
          <w:p w:rsidR="00620A54" w:rsidRPr="004D7B46" w:rsidRDefault="00620A54" w:rsidP="004D7B46">
            <w:pPr>
              <w:pStyle w:val="PlainText"/>
              <w:jc w:val="both"/>
              <w:cnfStyle w:val="000000100000"/>
            </w:pPr>
            <w:r w:rsidRPr="004D7B46">
              <w:t>Projection string</w:t>
            </w:r>
          </w:p>
        </w:tc>
        <w:tc>
          <w:tcPr>
            <w:tcW w:w="1417" w:type="dxa"/>
          </w:tcPr>
          <w:p w:rsidR="00620A54" w:rsidRPr="004D7B46" w:rsidRDefault="00620A54" w:rsidP="004D7B46">
            <w:pPr>
              <w:pStyle w:val="PlainText"/>
              <w:jc w:val="both"/>
              <w:cnfStyle w:val="000000100000"/>
            </w:pPr>
            <w:r w:rsidRPr="004D7B46">
              <w:t>' '</w:t>
            </w:r>
          </w:p>
        </w:tc>
        <w:tc>
          <w:tcPr>
            <w:tcW w:w="1984" w:type="dxa"/>
          </w:tcPr>
          <w:p w:rsidR="00620A54" w:rsidRPr="004D7B46" w:rsidRDefault="00620A54" w:rsidP="004D7B46">
            <w:pPr>
              <w:pStyle w:val="PlainText"/>
              <w:jc w:val="both"/>
              <w:cnfStyle w:val="000000100000"/>
            </w:pPr>
          </w:p>
        </w:tc>
        <w:tc>
          <w:tcPr>
            <w:tcW w:w="850" w:type="dxa"/>
          </w:tcPr>
          <w:p w:rsidR="00620A54" w:rsidRPr="004D7B46" w:rsidRDefault="00620A54" w:rsidP="004D7B46">
            <w:pPr>
              <w:pStyle w:val="PlainText"/>
              <w:jc w:val="both"/>
              <w:cnfStyle w:val="000000100000"/>
            </w:pPr>
            <w:r w:rsidRPr="004D7B46">
              <w:t>-</w:t>
            </w:r>
          </w:p>
        </w:tc>
        <w:tc>
          <w:tcPr>
            <w:tcW w:w="1700" w:type="dxa"/>
          </w:tcPr>
          <w:p w:rsidR="00620A54" w:rsidRPr="004D7B46" w:rsidRDefault="00620A54" w:rsidP="004D7B46">
            <w:pPr>
              <w:pStyle w:val="PlainText"/>
              <w:jc w:val="both"/>
              <w:cnfStyle w:val="000000100000"/>
            </w:pPr>
          </w:p>
        </w:tc>
      </w:tr>
      <w:tr w:rsidR="00620A54" w:rsidRPr="004D7B46" w:rsidTr="00883631">
        <w:tc>
          <w:tcPr>
            <w:cnfStyle w:val="001000000000"/>
            <w:tcW w:w="1984" w:type="dxa"/>
          </w:tcPr>
          <w:p w:rsidR="00620A54" w:rsidRPr="004D7B46" w:rsidRDefault="00620A54" w:rsidP="004D7B46">
            <w:pPr>
              <w:pStyle w:val="PlainText"/>
              <w:jc w:val="both"/>
            </w:pPr>
            <w:r w:rsidRPr="004D7B46">
              <w:t>rotate</w:t>
            </w:r>
          </w:p>
        </w:tc>
        <w:tc>
          <w:tcPr>
            <w:tcW w:w="2834" w:type="dxa"/>
          </w:tcPr>
          <w:p w:rsidR="00620A54" w:rsidRPr="004D7B46" w:rsidRDefault="00620A54" w:rsidP="004D7B46">
            <w:pPr>
              <w:pStyle w:val="PlainText"/>
              <w:jc w:val="both"/>
              <w:cnfStyle w:val="000000000000"/>
            </w:pPr>
            <w:r w:rsidRPr="004D7B46">
              <w:t>Rotate output as postprocessing with given angle</w:t>
            </w:r>
          </w:p>
        </w:tc>
        <w:tc>
          <w:tcPr>
            <w:tcW w:w="1417" w:type="dxa"/>
          </w:tcPr>
          <w:p w:rsidR="00620A54" w:rsidRPr="004D7B46" w:rsidRDefault="00620A54" w:rsidP="004D7B46">
            <w:pPr>
              <w:pStyle w:val="PlainText"/>
              <w:jc w:val="both"/>
              <w:cnfStyle w:val="000000000000"/>
            </w:pPr>
            <w:r w:rsidRPr="004D7B46">
              <w:t>1</w:t>
            </w:r>
          </w:p>
        </w:tc>
        <w:tc>
          <w:tcPr>
            <w:tcW w:w="1984" w:type="dxa"/>
          </w:tcPr>
          <w:p w:rsidR="00620A54" w:rsidRPr="004D7B46" w:rsidRDefault="00620A54" w:rsidP="004D7B46">
            <w:pPr>
              <w:pStyle w:val="PlainText"/>
              <w:jc w:val="both"/>
              <w:cnfStyle w:val="000000000000"/>
            </w:pPr>
            <w:r w:rsidRPr="004D7B46">
              <w:t>0 - 1</w:t>
            </w:r>
          </w:p>
        </w:tc>
        <w:tc>
          <w:tcPr>
            <w:tcW w:w="850" w:type="dxa"/>
          </w:tcPr>
          <w:p w:rsidR="00620A54" w:rsidRPr="004D7B46" w:rsidRDefault="00620A54" w:rsidP="004D7B46">
            <w:pPr>
              <w:pStyle w:val="PlainText"/>
              <w:jc w:val="both"/>
              <w:cnfStyle w:val="000000000000"/>
            </w:pPr>
            <w:r w:rsidRPr="004D7B46">
              <w:t>-</w:t>
            </w:r>
          </w:p>
        </w:tc>
        <w:tc>
          <w:tcPr>
            <w:tcW w:w="1700" w:type="dxa"/>
          </w:tcPr>
          <w:p w:rsidR="00620A54" w:rsidRPr="004D7B46" w:rsidRDefault="00620A54" w:rsidP="004D7B46">
            <w:pPr>
              <w:pStyle w:val="PlainText"/>
              <w:jc w:val="both"/>
              <w:cnfStyle w:val="000000000000"/>
            </w:pPr>
          </w:p>
        </w:tc>
      </w:tr>
      <w:tr w:rsidR="00620A54" w:rsidRPr="004D7B46" w:rsidTr="00883631">
        <w:trPr>
          <w:cnfStyle w:val="000000100000"/>
        </w:trPr>
        <w:tc>
          <w:tcPr>
            <w:cnfStyle w:val="001000000000"/>
            <w:tcW w:w="1984" w:type="dxa"/>
          </w:tcPr>
          <w:p w:rsidR="00620A54" w:rsidRPr="004D7B46" w:rsidRDefault="00620A54" w:rsidP="004D7B46">
            <w:pPr>
              <w:pStyle w:val="PlainText"/>
              <w:jc w:val="both"/>
            </w:pPr>
          </w:p>
        </w:tc>
        <w:tc>
          <w:tcPr>
            <w:tcW w:w="2834" w:type="dxa"/>
          </w:tcPr>
          <w:p w:rsidR="00620A54" w:rsidRPr="004D7B46" w:rsidRDefault="00620A54" w:rsidP="004D7B46">
            <w:pPr>
              <w:pStyle w:val="PlainText"/>
              <w:jc w:val="both"/>
              <w:cnfStyle w:val="000000100000"/>
            </w:pPr>
          </w:p>
        </w:tc>
        <w:tc>
          <w:tcPr>
            <w:tcW w:w="1417" w:type="dxa"/>
          </w:tcPr>
          <w:p w:rsidR="00620A54" w:rsidRPr="004D7B46" w:rsidRDefault="00620A54" w:rsidP="004D7B46">
            <w:pPr>
              <w:pStyle w:val="PlainText"/>
              <w:jc w:val="both"/>
              <w:cnfStyle w:val="000000100000"/>
            </w:pPr>
          </w:p>
        </w:tc>
        <w:tc>
          <w:tcPr>
            <w:tcW w:w="1984" w:type="dxa"/>
          </w:tcPr>
          <w:p w:rsidR="00620A54" w:rsidRPr="004D7B46" w:rsidRDefault="00620A54" w:rsidP="004D7B46">
            <w:pPr>
              <w:pStyle w:val="PlainText"/>
              <w:jc w:val="both"/>
              <w:cnfStyle w:val="000000100000"/>
            </w:pPr>
          </w:p>
        </w:tc>
        <w:tc>
          <w:tcPr>
            <w:tcW w:w="850" w:type="dxa"/>
          </w:tcPr>
          <w:p w:rsidR="00620A54" w:rsidRPr="004D7B46" w:rsidRDefault="00620A54" w:rsidP="004D7B46">
            <w:pPr>
              <w:pStyle w:val="PlainText"/>
              <w:jc w:val="both"/>
              <w:cnfStyle w:val="000000100000"/>
            </w:pPr>
          </w:p>
        </w:tc>
        <w:tc>
          <w:tcPr>
            <w:tcW w:w="1700" w:type="dxa"/>
          </w:tcPr>
          <w:p w:rsidR="00620A54" w:rsidRPr="004D7B46" w:rsidRDefault="00620A54" w:rsidP="004D7B46">
            <w:pPr>
              <w:pStyle w:val="PlainText"/>
              <w:jc w:val="both"/>
              <w:cnfStyle w:val="000000100000"/>
            </w:pPr>
          </w:p>
        </w:tc>
      </w:tr>
    </w:tbl>
    <w:p w:rsidR="00620A54" w:rsidRPr="004D7B46" w:rsidRDefault="00620A54" w:rsidP="004D7B46">
      <w:pPr>
        <w:rPr>
          <w:lang w:val="en-US"/>
        </w:rPr>
      </w:pPr>
    </w:p>
    <w:p w:rsidR="00620A54" w:rsidRPr="004D7B46" w:rsidRDefault="00620A54" w:rsidP="004D7B46">
      <w:pPr>
        <w:rPr>
          <w:lang w:val="en-US"/>
        </w:rPr>
      </w:pPr>
    </w:p>
    <w:p w:rsidR="00620A54" w:rsidRPr="004D7B46" w:rsidRDefault="00620A54" w:rsidP="004D7B46">
      <w:pPr>
        <w:spacing w:line="240" w:lineRule="auto"/>
        <w:rPr>
          <w:b/>
          <w:iCs/>
          <w:szCs w:val="28"/>
          <w:lang w:val="en-US"/>
        </w:rPr>
      </w:pPr>
      <w:r w:rsidRPr="004D7B46">
        <w:rPr>
          <w:lang w:val="en-US"/>
        </w:rPr>
        <w:br w:type="page"/>
      </w:r>
    </w:p>
    <w:p w:rsidR="00A52150" w:rsidRPr="004D7B46" w:rsidRDefault="00734E22" w:rsidP="004D7B46">
      <w:pPr>
        <w:pStyle w:val="Heading2"/>
        <w:jc w:val="both"/>
        <w:rPr>
          <w:lang w:val="en-US"/>
        </w:rPr>
      </w:pPr>
      <w:bookmarkStart w:id="245" w:name="_Toc412018118"/>
      <w:r w:rsidRPr="004D7B46">
        <w:rPr>
          <w:lang w:val="en-US"/>
        </w:rPr>
        <w:lastRenderedPageBreak/>
        <w:t>Numerical implementation</w:t>
      </w:r>
      <w:bookmarkEnd w:id="245"/>
      <w:r w:rsidRPr="004D7B46">
        <w:rPr>
          <w:lang w:val="en-US"/>
        </w:rPr>
        <w:t xml:space="preserve"> </w:t>
      </w:r>
    </w:p>
    <w:p w:rsidR="00AF4A36" w:rsidRPr="004D7B46" w:rsidRDefault="00AF4A36" w:rsidP="004D7B46">
      <w:pPr>
        <w:spacing w:line="240" w:lineRule="auto"/>
        <w:rPr>
          <w:b/>
          <w:iCs/>
          <w:szCs w:val="28"/>
          <w:lang w:val="en-US"/>
        </w:rPr>
      </w:pPr>
    </w:p>
    <w:p w:rsidR="00CA2484" w:rsidRPr="004D7B46" w:rsidRDefault="00CA2484" w:rsidP="004D7B46">
      <w:pPr>
        <w:spacing w:line="240" w:lineRule="auto"/>
        <w:rPr>
          <w:color w:val="FF0000"/>
          <w:lang w:val="en-US"/>
        </w:rPr>
      </w:pPr>
      <w:r w:rsidRPr="004D7B46">
        <w:rPr>
          <w:color w:val="FF0000"/>
          <w:lang w:val="en-US"/>
        </w:rPr>
        <w:t>Dano behalve 3.4,3.8</w:t>
      </w:r>
    </w:p>
    <w:p w:rsidR="00CA2484" w:rsidRPr="004D7B46" w:rsidRDefault="00CA2484" w:rsidP="004D7B46">
      <w:pPr>
        <w:pStyle w:val="Heading3"/>
        <w:jc w:val="both"/>
        <w:rPr>
          <w:lang w:val="en-US"/>
        </w:rPr>
      </w:pPr>
      <w:bookmarkStart w:id="246" w:name="_Toc412018119"/>
      <w:r w:rsidRPr="004D7B46">
        <w:rPr>
          <w:lang w:val="en-US"/>
        </w:rPr>
        <w:t>Grid types</w:t>
      </w:r>
      <w:bookmarkEnd w:id="246"/>
    </w:p>
    <w:p w:rsidR="00CA2484" w:rsidRPr="004D7B46" w:rsidRDefault="00CA2484" w:rsidP="004D7B46">
      <w:pPr>
        <w:pStyle w:val="Heading4"/>
        <w:jc w:val="both"/>
        <w:rPr>
          <w:lang w:val="en-US"/>
        </w:rPr>
      </w:pPr>
      <w:r w:rsidRPr="004D7B46">
        <w:rPr>
          <w:lang w:val="en-US"/>
        </w:rPr>
        <w:t>1D</w:t>
      </w:r>
    </w:p>
    <w:p w:rsidR="00CA2484" w:rsidRPr="004D7B46" w:rsidRDefault="00CA2484" w:rsidP="004D7B46">
      <w:pPr>
        <w:pStyle w:val="Heading4"/>
        <w:jc w:val="both"/>
        <w:rPr>
          <w:lang w:val="en-US"/>
        </w:rPr>
      </w:pPr>
      <w:r w:rsidRPr="004D7B46">
        <w:rPr>
          <w:lang w:val="en-US"/>
        </w:rPr>
        <w:t>Rectilinear</w:t>
      </w:r>
    </w:p>
    <w:p w:rsidR="00CA2484" w:rsidRPr="004D7B46" w:rsidRDefault="00CA2484" w:rsidP="004D7B46">
      <w:pPr>
        <w:pStyle w:val="Heading4"/>
        <w:jc w:val="both"/>
        <w:rPr>
          <w:lang w:val="en-US"/>
        </w:rPr>
      </w:pPr>
      <w:r w:rsidRPr="004D7B46">
        <w:rPr>
          <w:lang w:val="en-US"/>
        </w:rPr>
        <w:t>Curvilinear</w:t>
      </w:r>
    </w:p>
    <w:p w:rsidR="00313B40" w:rsidRPr="004D7B46" w:rsidRDefault="00313B40" w:rsidP="004D7B46">
      <w:pPr>
        <w:rPr>
          <w:lang w:val="en-US"/>
        </w:rPr>
      </w:pPr>
    </w:p>
    <w:p w:rsidR="00313B40" w:rsidRPr="004D7B46" w:rsidRDefault="00313B40" w:rsidP="004D7B46">
      <w:pPr>
        <w:pStyle w:val="Heading3"/>
        <w:jc w:val="both"/>
        <w:rPr>
          <w:lang w:val="en-US"/>
        </w:rPr>
      </w:pPr>
      <w:bookmarkStart w:id="247" w:name="_Toc412018120"/>
      <w:r w:rsidRPr="004D7B46">
        <w:rPr>
          <w:lang w:val="en-US"/>
        </w:rPr>
        <w:t>Grid set-up</w:t>
      </w:r>
      <w:bookmarkEnd w:id="247"/>
    </w:p>
    <w:p w:rsidR="00313B40" w:rsidRPr="004D7B46" w:rsidRDefault="00313B40" w:rsidP="004D7B46">
      <w:pPr>
        <w:tabs>
          <w:tab w:val="left" w:pos="7200"/>
          <w:tab w:val="left" w:pos="7470"/>
        </w:tabs>
        <w:spacing w:line="240" w:lineRule="exact"/>
        <w:rPr>
          <w:lang w:val="en-US"/>
        </w:rPr>
      </w:pPr>
      <w:r w:rsidRPr="004D7B46">
        <w:rPr>
          <w:lang w:val="en-US"/>
        </w:rPr>
        <w:t xml:space="preserve">The new implementation utilises a curvilinear, staggered grid where depths, water levels, wave action and sediment concentrations are given in the cell centres (denoted by subscript z) and velocities and sediment fluxes at the cell interfaces (denoted by subscript u or v). In </w:t>
      </w:r>
      <w:fldSimple w:instr=" REF _Ref411936920 \h  \* MERGEFORMAT ">
        <w:r w:rsidR="004D7B46" w:rsidRPr="004D7B46">
          <w:rPr>
            <w:lang w:val="en-US"/>
          </w:rPr>
          <w:t xml:space="preserve">Figure </w:t>
        </w:r>
        <w:r w:rsidR="004D7B46">
          <w:rPr>
            <w:noProof/>
            <w:lang w:val="en-US"/>
          </w:rPr>
          <w:t>1</w:t>
        </w:r>
      </w:fldSimple>
      <w:r w:rsidRPr="004D7B46">
        <w:rPr>
          <w:lang w:val="en-US"/>
        </w:rPr>
        <w:t xml:space="preserve"> the z, u, v and c (corner) points with the same numbering are shown. The grid directions are named s and n; grid distances are denoted by </w:t>
      </w:r>
      <w:r w:rsidRPr="004D7B46">
        <w:rPr>
          <w:position w:val="-6"/>
          <w:lang w:val="en-US"/>
        </w:rPr>
        <w:object w:dxaOrig="320" w:dyaOrig="279">
          <v:shape id="_x0000_i1099" type="#_x0000_t75" style="width:16.3pt;height:15pt" o:ole="">
            <v:imagedata r:id="rId184" o:title=""/>
          </v:shape>
          <o:OLEObject Type="Embed" ProgID="Equation.DSMT4" ShapeID="_x0000_i1099" DrawAspect="Content" ObjectID="_1485948409" r:id="rId185"/>
        </w:object>
      </w:r>
      <w:r w:rsidRPr="004D7B46">
        <w:rPr>
          <w:lang w:val="en-US"/>
        </w:rPr>
        <w:t xml:space="preserve">and </w:t>
      </w:r>
      <w:r w:rsidRPr="004D7B46">
        <w:rPr>
          <w:position w:val="-6"/>
          <w:lang w:val="en-US"/>
        </w:rPr>
        <w:object w:dxaOrig="340" w:dyaOrig="279">
          <v:shape id="_x0000_i1100" type="#_x0000_t75" style="width:16.7pt;height:15pt" o:ole="">
            <v:imagedata r:id="rId186" o:title=""/>
          </v:shape>
          <o:OLEObject Type="Embed" ProgID="Equation.DSMT4" ShapeID="_x0000_i1100" DrawAspect="Content" ObjectID="_1485948410" r:id="rId187"/>
        </w:object>
      </w:r>
      <w:r w:rsidRPr="004D7B46">
        <w:rPr>
          <w:lang w:val="en-US"/>
        </w:rPr>
        <w:t xml:space="preserve">, with subscripts referring to the point where they are defined. A finite-volume approach is utilized where mass, momentum and wave action are strictly conserved.  In the  middle panel of </w:t>
      </w:r>
      <w:fldSimple w:instr=" REF _Ref411936920 \h  \* MERGEFORMAT ">
        <w:r w:rsidR="004D7B46" w:rsidRPr="004D7B46">
          <w:rPr>
            <w:lang w:val="en-US"/>
          </w:rPr>
          <w:t xml:space="preserve">Figure </w:t>
        </w:r>
        <w:r w:rsidR="004D7B46">
          <w:rPr>
            <w:noProof/>
            <w:lang w:val="en-US"/>
          </w:rPr>
          <w:t>1</w:t>
        </w:r>
      </w:fldSimple>
      <w:r w:rsidRPr="004D7B46">
        <w:rPr>
          <w:lang w:val="en-US"/>
        </w:rPr>
        <w:t xml:space="preserve">, the control volume for the mass balance is shown with the corresponding grid distances around the </w:t>
      </w:r>
      <w:r w:rsidRPr="004D7B46">
        <w:rPr>
          <w:i/>
          <w:lang w:val="en-US"/>
        </w:rPr>
        <w:t>u-</w:t>
      </w:r>
      <w:r w:rsidRPr="004D7B46">
        <w:rPr>
          <w:lang w:val="en-US"/>
        </w:rPr>
        <w:t xml:space="preserve"> and </w:t>
      </w:r>
      <w:r w:rsidRPr="004D7B46">
        <w:rPr>
          <w:i/>
          <w:lang w:val="en-US"/>
        </w:rPr>
        <w:t>v-</w:t>
      </w:r>
      <w:r w:rsidRPr="004D7B46">
        <w:rPr>
          <w:lang w:val="en-US"/>
        </w:rPr>
        <w:t xml:space="preserve">points. The right panel explains the numbering of the fluxes </w:t>
      </w:r>
      <w:r w:rsidRPr="004D7B46">
        <w:rPr>
          <w:i/>
          <w:lang w:val="en-US"/>
        </w:rPr>
        <w:t xml:space="preserve">Q </w:t>
      </w:r>
      <w:r w:rsidRPr="004D7B46">
        <w:rPr>
          <w:lang w:val="en-US"/>
        </w:rPr>
        <w:t xml:space="preserve">and the volume </w:t>
      </w:r>
      <w:r w:rsidRPr="004D7B46">
        <w:rPr>
          <w:i/>
          <w:lang w:val="en-US"/>
        </w:rPr>
        <w:t>V</w:t>
      </w:r>
      <w:r w:rsidRPr="004D7B46">
        <w:rPr>
          <w:lang w:val="en-US"/>
        </w:rPr>
        <w:t>.</w:t>
      </w:r>
    </w:p>
    <w:p w:rsidR="00313B40" w:rsidRPr="004D7B46" w:rsidRDefault="00313B40" w:rsidP="004D7B46">
      <w:pPr>
        <w:keepNext/>
        <w:tabs>
          <w:tab w:val="left" w:pos="7200"/>
          <w:tab w:val="left" w:pos="7470"/>
        </w:tabs>
        <w:rPr>
          <w:lang w:val="en-US"/>
        </w:rPr>
      </w:pPr>
      <w:r w:rsidRPr="004D7B46">
        <w:rPr>
          <w:noProof/>
          <w:lang w:val="en-US"/>
        </w:rPr>
        <w:drawing>
          <wp:inline distT="0" distB="0" distL="0" distR="0">
            <wp:extent cx="6086656" cy="138792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8" cstate="print"/>
                    <a:srcRect/>
                    <a:stretch>
                      <a:fillRect/>
                    </a:stretch>
                  </pic:blipFill>
                  <pic:spPr bwMode="auto">
                    <a:xfrm>
                      <a:off x="0" y="0"/>
                      <a:ext cx="6086865" cy="1387976"/>
                    </a:xfrm>
                    <a:prstGeom prst="rect">
                      <a:avLst/>
                    </a:prstGeom>
                    <a:noFill/>
                    <a:ln w="9525">
                      <a:noFill/>
                      <a:miter lim="800000"/>
                      <a:headEnd/>
                      <a:tailEnd/>
                    </a:ln>
                  </pic:spPr>
                </pic:pic>
              </a:graphicData>
            </a:graphic>
          </wp:inline>
        </w:drawing>
      </w:r>
    </w:p>
    <w:p w:rsidR="00313B40" w:rsidRPr="004D7B46" w:rsidRDefault="00313B40" w:rsidP="004D7B46">
      <w:pPr>
        <w:pStyle w:val="Caption"/>
        <w:jc w:val="both"/>
        <w:rPr>
          <w:lang w:val="en-US"/>
        </w:rPr>
      </w:pPr>
      <w:bookmarkStart w:id="248" w:name="_Ref411936920"/>
      <w:bookmarkStart w:id="249" w:name="_Ref411935479"/>
      <w:r w:rsidRPr="004D7B46">
        <w:rPr>
          <w:lang w:val="en-US"/>
        </w:rPr>
        <w:t xml:space="preserve">Figure </w:t>
      </w:r>
      <w:r w:rsidR="00D868A5" w:rsidRPr="004D7B46">
        <w:rPr>
          <w:lang w:val="en-US"/>
        </w:rPr>
        <w:fldChar w:fldCharType="begin"/>
      </w:r>
      <w:r w:rsidRPr="004D7B46">
        <w:rPr>
          <w:lang w:val="en-US"/>
        </w:rPr>
        <w:instrText xml:space="preserve"> SEQ Figure \* ARABIC </w:instrText>
      </w:r>
      <w:r w:rsidR="00D868A5" w:rsidRPr="004D7B46">
        <w:rPr>
          <w:lang w:val="en-US"/>
        </w:rPr>
        <w:fldChar w:fldCharType="separate"/>
      </w:r>
      <w:r w:rsidR="00582357">
        <w:rPr>
          <w:noProof/>
          <w:lang w:val="en-US"/>
        </w:rPr>
        <w:t>6</w:t>
      </w:r>
      <w:r w:rsidR="00D868A5" w:rsidRPr="004D7B46">
        <w:rPr>
          <w:noProof/>
          <w:lang w:val="en-US"/>
        </w:rPr>
        <w:fldChar w:fldCharType="end"/>
      </w:r>
      <w:bookmarkEnd w:id="248"/>
      <w:r w:rsidRPr="004D7B46">
        <w:rPr>
          <w:lang w:val="en-US"/>
        </w:rPr>
        <w:t xml:space="preserve"> Location of staggered grid points (left panel); definition of grid distances (middle) and terms in volume balance (right)</w:t>
      </w:r>
      <w:bookmarkEnd w:id="249"/>
    </w:p>
    <w:p w:rsidR="00313B40" w:rsidRPr="004D7B46" w:rsidRDefault="00313B40" w:rsidP="004D7B46">
      <w:pPr>
        <w:pStyle w:val="Caption"/>
        <w:tabs>
          <w:tab w:val="left" w:pos="7200"/>
          <w:tab w:val="left" w:pos="7470"/>
        </w:tabs>
        <w:spacing w:after="120"/>
        <w:ind w:left="0" w:firstLine="0"/>
        <w:jc w:val="both"/>
        <w:rPr>
          <w:b/>
          <w:bCs w:val="0"/>
          <w:lang w:val="en-US"/>
        </w:rPr>
      </w:pPr>
    </w:p>
    <w:p w:rsidR="00313B40" w:rsidRPr="004D7B46" w:rsidRDefault="00313B40" w:rsidP="004D7B46">
      <w:pPr>
        <w:rPr>
          <w:lang w:val="en-US"/>
        </w:rPr>
      </w:pPr>
    </w:p>
    <w:p w:rsidR="00313B40" w:rsidRPr="004D7B46" w:rsidRDefault="00313B40" w:rsidP="004D7B46">
      <w:pPr>
        <w:pStyle w:val="Heading3"/>
        <w:jc w:val="both"/>
        <w:rPr>
          <w:lang w:val="en-US"/>
        </w:rPr>
      </w:pPr>
      <w:bookmarkStart w:id="250" w:name="_Toc410145831"/>
      <w:bookmarkStart w:id="251" w:name="_Toc412018121"/>
      <w:r w:rsidRPr="004D7B46">
        <w:rPr>
          <w:lang w:val="en-US"/>
        </w:rPr>
        <w:t>Shallow water equations</w:t>
      </w:r>
      <w:bookmarkEnd w:id="250"/>
      <w:bookmarkEnd w:id="251"/>
    </w:p>
    <w:p w:rsidR="00313B40" w:rsidRPr="004D7B46" w:rsidRDefault="00313B40" w:rsidP="004D7B46">
      <w:pPr>
        <w:pStyle w:val="Heading4"/>
        <w:jc w:val="both"/>
        <w:rPr>
          <w:lang w:val="en-US"/>
        </w:rPr>
      </w:pPr>
      <w:r w:rsidRPr="004D7B46">
        <w:rPr>
          <w:lang w:val="en-US"/>
        </w:rPr>
        <w:t>Mass balance equation</w:t>
      </w:r>
    </w:p>
    <w:p w:rsidR="00313B40" w:rsidRPr="004D7B46" w:rsidRDefault="00313B40" w:rsidP="004D7B46">
      <w:pPr>
        <w:tabs>
          <w:tab w:val="left" w:pos="7200"/>
          <w:tab w:val="left" w:pos="7470"/>
        </w:tabs>
        <w:spacing w:line="240" w:lineRule="exact"/>
        <w:rPr>
          <w:lang w:val="en-US"/>
        </w:rPr>
      </w:pPr>
      <w:r w:rsidRPr="004D7B46">
        <w:rPr>
          <w:lang w:val="en-US"/>
        </w:rPr>
        <w:t>The mass balance reads as follows:</w:t>
      </w:r>
      <w:r w:rsidRPr="004D7B46">
        <w:rPr>
          <w:lang w:val="en-US"/>
        </w:rPr>
        <w:tab/>
      </w:r>
    </w:p>
    <w:p w:rsidR="00313B40" w:rsidRPr="004D7B46" w:rsidRDefault="00313B40" w:rsidP="004D7B46">
      <w:pPr>
        <w:pStyle w:val="MTDisplayEquation"/>
        <w:tabs>
          <w:tab w:val="left" w:pos="90"/>
          <w:tab w:val="left" w:pos="7200"/>
          <w:tab w:val="left" w:pos="7470"/>
          <w:tab w:val="left" w:pos="7650"/>
        </w:tabs>
        <w:rPr>
          <w:lang w:val="en-US"/>
        </w:rPr>
      </w:pPr>
    </w:p>
    <w:p w:rsidR="00313B40" w:rsidRPr="004D7B46" w:rsidRDefault="00313B40" w:rsidP="004D7B46">
      <w:pPr>
        <w:pStyle w:val="MTDisplayEquation"/>
        <w:tabs>
          <w:tab w:val="left" w:pos="90"/>
          <w:tab w:val="left" w:pos="7200"/>
          <w:tab w:val="left" w:pos="7470"/>
          <w:tab w:val="left" w:pos="7650"/>
        </w:tabs>
        <w:rPr>
          <w:lang w:val="en-US"/>
        </w:rPr>
      </w:pPr>
      <w:r w:rsidRPr="004D7B46">
        <w:rPr>
          <w:position w:val="-24"/>
          <w:lang w:val="en-US"/>
        </w:rPr>
        <w:object w:dxaOrig="2980" w:dyaOrig="620">
          <v:shape id="_x0000_i1101" type="#_x0000_t75" style="width:149.15pt;height:30.85pt" o:ole="">
            <v:imagedata r:id="rId189" o:title=""/>
          </v:shape>
          <o:OLEObject Type="Embed" ProgID="Equation.DSMT4" ShapeID="_x0000_i1101" DrawAspect="Content" ObjectID="_1485948411" r:id="rId190"/>
        </w:object>
      </w:r>
      <w:r w:rsidRPr="004D7B46">
        <w:rPr>
          <w:lang w:val="en-US"/>
        </w:rPr>
        <w:t xml:space="preserve">           </w:t>
      </w:r>
      <w:r w:rsidRPr="004D7B46">
        <w:rPr>
          <w:lang w:val="en-US"/>
        </w:rPr>
        <w:tab/>
      </w:r>
      <w:r w:rsidRPr="004D7B46">
        <w:rPr>
          <w:lang w:val="en-US"/>
        </w:rPr>
        <w:tab/>
        <w:t xml:space="preserve"> </w:t>
      </w:r>
      <w:r w:rsidR="00D868A5" w:rsidRPr="004D7B46">
        <w:rPr>
          <w:lang w:val="en-US"/>
        </w:rPr>
        <w:fldChar w:fldCharType="begin"/>
      </w:r>
      <w:r w:rsidRPr="004D7B46">
        <w:rPr>
          <w:lang w:val="en-US"/>
        </w:rPr>
        <w:instrText xml:space="preserve"> MACROBUTTON MTPlaceRef \* MERGEFORMAT </w:instrText>
      </w:r>
      <w:r w:rsidR="00D868A5" w:rsidRPr="004D7B46">
        <w:rPr>
          <w:lang w:val="en-US"/>
        </w:rPr>
        <w:fldChar w:fldCharType="begin"/>
      </w:r>
      <w:r w:rsidRPr="004D7B46">
        <w:rPr>
          <w:lang w:val="en-US"/>
        </w:rPr>
        <w:instrText xml:space="preserve"> SEQ MTEqn \h \* MERGEFORMAT </w:instrText>
      </w:r>
      <w:r w:rsidR="00D868A5" w:rsidRPr="004D7B46">
        <w:rPr>
          <w:lang w:val="en-US"/>
        </w:rPr>
        <w:fldChar w:fldCharType="end"/>
      </w:r>
      <w:r w:rsidRPr="004D7B46">
        <w:rPr>
          <w:lang w:val="en-US"/>
        </w:rPr>
        <w:instrText>(</w:instrText>
      </w:r>
      <w:fldSimple w:instr=" SEQ MTSec \c \* Arabic \* MERGEFORMAT ">
        <w:r w:rsidR="004D7B46">
          <w:rPr>
            <w:noProof/>
            <w:lang w:val="en-US"/>
          </w:rPr>
          <w:instrText>1</w:instrText>
        </w:r>
      </w:fldSimple>
      <w:r w:rsidRPr="004D7B46">
        <w:rPr>
          <w:lang w:val="en-US"/>
        </w:rPr>
        <w:instrText>.</w:instrText>
      </w:r>
      <w:fldSimple w:instr=" SEQ MTEqn \c \* Arabic \* MERGEFORMAT ">
        <w:r w:rsidR="004D7B46">
          <w:rPr>
            <w:noProof/>
            <w:lang w:val="en-US"/>
          </w:rPr>
          <w:instrText>63</w:instrText>
        </w:r>
      </w:fldSimple>
      <w:r w:rsidRPr="004D7B46">
        <w:rPr>
          <w:lang w:val="en-US"/>
        </w:rPr>
        <w:instrText>)</w:instrText>
      </w:r>
      <w:r w:rsidR="00D868A5" w:rsidRPr="004D7B46">
        <w:rPr>
          <w:lang w:val="en-US"/>
        </w:rPr>
        <w:fldChar w:fldCharType="end"/>
      </w:r>
    </w:p>
    <w:p w:rsidR="00313B40" w:rsidRPr="004D7B46" w:rsidRDefault="00313B40" w:rsidP="004D7B46">
      <w:pPr>
        <w:rPr>
          <w:lang w:val="en-US"/>
        </w:rPr>
      </w:pPr>
    </w:p>
    <w:p w:rsidR="00313B40" w:rsidRPr="004D7B46" w:rsidRDefault="00313B40" w:rsidP="004D7B46">
      <w:pPr>
        <w:rPr>
          <w:lang w:val="en-US"/>
        </w:rPr>
      </w:pPr>
      <w:r w:rsidRPr="004D7B46">
        <w:rPr>
          <w:lang w:val="en-US"/>
        </w:rPr>
        <w:t>This is discretized according to:</w:t>
      </w:r>
    </w:p>
    <w:p w:rsidR="00313B40" w:rsidRPr="004D7B46" w:rsidRDefault="00313B40" w:rsidP="004D7B46">
      <w:pPr>
        <w:pStyle w:val="MTDisplayEquation"/>
        <w:tabs>
          <w:tab w:val="left" w:pos="90"/>
          <w:tab w:val="left" w:pos="7200"/>
          <w:tab w:val="left" w:pos="7470"/>
          <w:tab w:val="left" w:pos="7650"/>
        </w:tabs>
        <w:rPr>
          <w:lang w:val="en-US"/>
        </w:rPr>
      </w:pPr>
      <w:r w:rsidRPr="004D7B46">
        <w:rPr>
          <w:lang w:val="en-US"/>
        </w:rPr>
        <w:tab/>
      </w:r>
      <w:r w:rsidRPr="004D7B46">
        <w:rPr>
          <w:lang w:val="en-US"/>
        </w:rPr>
        <w:tab/>
      </w:r>
      <w:r w:rsidRPr="004D7B46">
        <w:rPr>
          <w:lang w:val="en-US"/>
        </w:rPr>
        <w:tab/>
      </w:r>
    </w:p>
    <w:p w:rsidR="00313B40" w:rsidRPr="004D7B46" w:rsidRDefault="00313B40" w:rsidP="004D7B46">
      <w:pPr>
        <w:pStyle w:val="MTDisplayEquation"/>
        <w:tabs>
          <w:tab w:val="left" w:pos="7200"/>
          <w:tab w:val="left" w:pos="7470"/>
        </w:tabs>
        <w:rPr>
          <w:lang w:val="en-US"/>
        </w:rPr>
      </w:pPr>
      <w:r w:rsidRPr="004D7B46">
        <w:rPr>
          <w:position w:val="-46"/>
          <w:lang w:val="en-US"/>
        </w:rPr>
        <w:object w:dxaOrig="5640" w:dyaOrig="1040">
          <v:shape id="_x0000_i1102" type="#_x0000_t75" style="width:282pt;height:51.45pt" o:ole="">
            <v:imagedata r:id="rId191" o:title=""/>
          </v:shape>
          <o:OLEObject Type="Embed" ProgID="Equation.DSMT4" ShapeID="_x0000_i1102" DrawAspect="Content" ObjectID="_1485948412" r:id="rId192"/>
        </w:object>
      </w:r>
      <w:r w:rsidRPr="004D7B46">
        <w:rPr>
          <w:lang w:val="en-US"/>
        </w:rPr>
        <w:t xml:space="preserve">        </w:t>
      </w:r>
      <w:r w:rsidRPr="004D7B46">
        <w:rPr>
          <w:lang w:val="en-US"/>
        </w:rPr>
        <w:tab/>
        <w:t xml:space="preserve"> </w:t>
      </w:r>
      <w:r w:rsidR="00D868A5" w:rsidRPr="004D7B46">
        <w:rPr>
          <w:lang w:val="en-US"/>
        </w:rPr>
        <w:fldChar w:fldCharType="begin"/>
      </w:r>
      <w:r w:rsidRPr="004D7B46">
        <w:rPr>
          <w:lang w:val="en-US"/>
        </w:rPr>
        <w:instrText xml:space="preserve"> MACROBUTTON MTPlaceRef \* MERGEFORMAT </w:instrText>
      </w:r>
      <w:r w:rsidR="00D868A5" w:rsidRPr="004D7B46">
        <w:rPr>
          <w:lang w:val="en-US"/>
        </w:rPr>
        <w:fldChar w:fldCharType="begin"/>
      </w:r>
      <w:r w:rsidRPr="004D7B46">
        <w:rPr>
          <w:lang w:val="en-US"/>
        </w:rPr>
        <w:instrText xml:space="preserve"> SEQ MTEqn \h \* MERGEFORMAT </w:instrText>
      </w:r>
      <w:r w:rsidR="00D868A5" w:rsidRPr="004D7B46">
        <w:rPr>
          <w:lang w:val="en-US"/>
        </w:rPr>
        <w:fldChar w:fldCharType="end"/>
      </w:r>
      <w:r w:rsidRPr="004D7B46">
        <w:rPr>
          <w:lang w:val="en-US"/>
        </w:rPr>
        <w:instrText>(</w:instrText>
      </w:r>
      <w:fldSimple w:instr=" SEQ MTSec \c \* Arabic \* MERGEFORMAT ">
        <w:r w:rsidR="004D7B46">
          <w:rPr>
            <w:noProof/>
            <w:lang w:val="en-US"/>
          </w:rPr>
          <w:instrText>1</w:instrText>
        </w:r>
      </w:fldSimple>
      <w:r w:rsidRPr="004D7B46">
        <w:rPr>
          <w:lang w:val="en-US"/>
        </w:rPr>
        <w:instrText>.</w:instrText>
      </w:r>
      <w:fldSimple w:instr=" SEQ MTEqn \c \* Arabic \* MERGEFORMAT ">
        <w:r w:rsidR="004D7B46">
          <w:rPr>
            <w:noProof/>
            <w:lang w:val="en-US"/>
          </w:rPr>
          <w:instrText>64</w:instrText>
        </w:r>
      </w:fldSimple>
      <w:r w:rsidRPr="004D7B46">
        <w:rPr>
          <w:lang w:val="en-US"/>
        </w:rPr>
        <w:instrText>)</w:instrText>
      </w:r>
      <w:r w:rsidR="00D868A5" w:rsidRPr="004D7B46">
        <w:rPr>
          <w:lang w:val="en-US"/>
        </w:rPr>
        <w:fldChar w:fldCharType="end"/>
      </w:r>
    </w:p>
    <w:p w:rsidR="00313B40" w:rsidRPr="004D7B46" w:rsidRDefault="00313B40" w:rsidP="004D7B46">
      <w:pPr>
        <w:tabs>
          <w:tab w:val="left" w:pos="7200"/>
          <w:tab w:val="left" w:pos="7470"/>
        </w:tabs>
        <w:spacing w:line="240" w:lineRule="exact"/>
        <w:rPr>
          <w:lang w:val="en-US"/>
        </w:rPr>
      </w:pPr>
    </w:p>
    <w:p w:rsidR="00313B40" w:rsidRPr="004D7B46" w:rsidRDefault="00313B40" w:rsidP="004D7B46">
      <w:pPr>
        <w:tabs>
          <w:tab w:val="left" w:pos="7200"/>
          <w:tab w:val="left" w:pos="7470"/>
        </w:tabs>
        <w:spacing w:line="240" w:lineRule="exact"/>
        <w:rPr>
          <w:lang w:val="en-US"/>
        </w:rPr>
      </w:pPr>
      <w:r w:rsidRPr="004D7B46">
        <w:rPr>
          <w:lang w:val="en-US"/>
        </w:rPr>
        <w:lastRenderedPageBreak/>
        <w:t xml:space="preserve">Here, </w:t>
      </w:r>
      <w:r w:rsidRPr="004D7B46">
        <w:rPr>
          <w:i/>
          <w:lang w:val="en-US"/>
        </w:rPr>
        <w:t>A</w:t>
      </w:r>
      <w:r w:rsidRPr="004D7B46">
        <w:rPr>
          <w:i/>
          <w:vertAlign w:val="subscript"/>
          <w:lang w:val="en-US"/>
        </w:rPr>
        <w:t>z</w:t>
      </w:r>
      <w:r w:rsidRPr="004D7B46">
        <w:rPr>
          <w:i/>
          <w:lang w:val="en-US"/>
        </w:rPr>
        <w:t xml:space="preserve"> </w:t>
      </w:r>
      <w:r w:rsidRPr="004D7B46">
        <w:rPr>
          <w:lang w:val="en-US"/>
        </w:rPr>
        <w:t xml:space="preserve">is the area of the cell around  the cell centre, </w:t>
      </w:r>
      <w:r w:rsidRPr="004D7B46">
        <w:rPr>
          <w:i/>
          <w:lang w:val="en-US"/>
        </w:rPr>
        <w:t>z</w:t>
      </w:r>
      <w:r w:rsidRPr="004D7B46">
        <w:rPr>
          <w:i/>
          <w:vertAlign w:val="subscript"/>
          <w:lang w:val="en-US"/>
        </w:rPr>
        <w:t>s</w:t>
      </w:r>
      <w:r w:rsidRPr="004D7B46">
        <w:rPr>
          <w:i/>
          <w:lang w:val="en-US"/>
        </w:rPr>
        <w:t xml:space="preserve"> </w:t>
      </w:r>
      <w:r w:rsidRPr="004D7B46">
        <w:rPr>
          <w:lang w:val="en-US"/>
        </w:rPr>
        <w:t xml:space="preserve">is the surface elevation, </w:t>
      </w:r>
      <w:r w:rsidRPr="004D7B46">
        <w:rPr>
          <w:i/>
          <w:lang w:val="en-US"/>
        </w:rPr>
        <w:t>u</w:t>
      </w:r>
      <w:r w:rsidRPr="004D7B46">
        <w:rPr>
          <w:i/>
          <w:vertAlign w:val="subscript"/>
          <w:lang w:val="en-US"/>
        </w:rPr>
        <w:t>u</w:t>
      </w:r>
      <w:r w:rsidRPr="004D7B46">
        <w:rPr>
          <w:lang w:val="en-US"/>
        </w:rPr>
        <w:t xml:space="preserve"> is the u-velocity in the u-point, </w:t>
      </w:r>
      <w:r w:rsidRPr="004D7B46">
        <w:rPr>
          <w:i/>
          <w:lang w:val="en-US"/>
        </w:rPr>
        <w:t>h</w:t>
      </w:r>
      <w:r w:rsidRPr="004D7B46">
        <w:rPr>
          <w:i/>
          <w:vertAlign w:val="subscript"/>
          <w:lang w:val="en-US"/>
        </w:rPr>
        <w:t>u</w:t>
      </w:r>
      <w:r w:rsidRPr="004D7B46">
        <w:rPr>
          <w:lang w:val="en-US"/>
        </w:rPr>
        <w:t xml:space="preserve"> the water depth in the u-point and </w:t>
      </w:r>
      <w:r w:rsidRPr="004D7B46">
        <w:rPr>
          <w:i/>
          <w:lang w:val="en-US"/>
        </w:rPr>
        <w:t>v</w:t>
      </w:r>
      <w:r w:rsidRPr="004D7B46">
        <w:rPr>
          <w:i/>
          <w:vertAlign w:val="subscript"/>
          <w:lang w:val="en-US"/>
        </w:rPr>
        <w:t>v</w:t>
      </w:r>
      <w:r w:rsidRPr="004D7B46">
        <w:rPr>
          <w:lang w:val="en-US"/>
        </w:rPr>
        <w:t xml:space="preserve"> the v-velocity in the v-point. The indices </w:t>
      </w:r>
      <w:r w:rsidRPr="004D7B46">
        <w:rPr>
          <w:i/>
          <w:lang w:val="en-US"/>
        </w:rPr>
        <w:t>i,j</w:t>
      </w:r>
      <w:r w:rsidRPr="004D7B46">
        <w:rPr>
          <w:lang w:val="en-US"/>
        </w:rPr>
        <w:t xml:space="preserve"> refer to the grid number in u resp. v direction; the index </w:t>
      </w:r>
      <w:r w:rsidRPr="004D7B46">
        <w:rPr>
          <w:i/>
          <w:lang w:val="en-US"/>
        </w:rPr>
        <w:t>n</w:t>
      </w:r>
      <w:r w:rsidRPr="004D7B46">
        <w:rPr>
          <w:lang w:val="en-US"/>
        </w:rPr>
        <w:t xml:space="preserve"> refers to the time step.</w:t>
      </w:r>
    </w:p>
    <w:p w:rsidR="00313B40" w:rsidRPr="004D7B46" w:rsidRDefault="00313B40" w:rsidP="004D7B46">
      <w:pPr>
        <w:pStyle w:val="Heading4"/>
        <w:jc w:val="both"/>
        <w:rPr>
          <w:lang w:val="en-US"/>
        </w:rPr>
      </w:pPr>
      <w:r w:rsidRPr="004D7B46">
        <w:rPr>
          <w:lang w:val="en-US"/>
        </w:rPr>
        <w:t>Momentum balance equation</w:t>
      </w:r>
    </w:p>
    <w:p w:rsidR="00313B40" w:rsidRPr="004D7B46" w:rsidRDefault="00313B40" w:rsidP="004D7B46">
      <w:pPr>
        <w:tabs>
          <w:tab w:val="left" w:pos="7200"/>
          <w:tab w:val="left" w:pos="7470"/>
        </w:tabs>
        <w:spacing w:line="240" w:lineRule="exact"/>
        <w:rPr>
          <w:lang w:val="en-US"/>
        </w:rPr>
      </w:pPr>
      <w:r w:rsidRPr="004D7B46">
        <w:rPr>
          <w:lang w:val="en-US"/>
        </w:rPr>
        <w:t xml:space="preserve">Second, we will outline the derivation of the u-momentum balance. The control volume is given in </w:t>
      </w:r>
      <w:fldSimple w:instr=" REF _Ref336832911  \* MERGEFORMAT ">
        <w:r w:rsidR="004D7B46" w:rsidRPr="004D7B46">
          <w:rPr>
            <w:lang w:val="en-US"/>
          </w:rPr>
          <w:t>Figure 2</w:t>
        </w:r>
      </w:fldSimple>
      <w:r w:rsidRPr="004D7B46">
        <w:rPr>
          <w:lang w:val="en-US"/>
        </w:rPr>
        <w:t>.  It is centered around the u-point. We now consider the rate of change of the momentum in the local u-direction as follows:</w:t>
      </w:r>
    </w:p>
    <w:p w:rsidR="00313B40" w:rsidRPr="004D7B46" w:rsidRDefault="00313B40" w:rsidP="004D7B46">
      <w:pPr>
        <w:pStyle w:val="MTDisplayEquation"/>
        <w:tabs>
          <w:tab w:val="left" w:pos="7200"/>
          <w:tab w:val="left" w:pos="7470"/>
          <w:tab w:val="left" w:pos="7560"/>
        </w:tabs>
        <w:rPr>
          <w:position w:val="-28"/>
          <w:lang w:val="en-US"/>
        </w:rPr>
      </w:pPr>
    </w:p>
    <w:p w:rsidR="00313B40" w:rsidRPr="004D7B46" w:rsidRDefault="00313B40" w:rsidP="004D7B46">
      <w:pPr>
        <w:pStyle w:val="MTDisplayEquation"/>
        <w:tabs>
          <w:tab w:val="left" w:pos="7200"/>
          <w:tab w:val="left" w:pos="7470"/>
          <w:tab w:val="left" w:pos="7560"/>
        </w:tabs>
        <w:rPr>
          <w:lang w:val="en-US"/>
        </w:rPr>
      </w:pPr>
      <w:r w:rsidRPr="004D7B46">
        <w:rPr>
          <w:position w:val="-28"/>
          <w:lang w:val="en-US"/>
        </w:rPr>
        <w:object w:dxaOrig="5780" w:dyaOrig="700">
          <v:shape id="_x0000_i1103" type="#_x0000_t75" style="width:4in;height:35.55pt" o:ole="">
            <v:imagedata r:id="rId193" o:title=""/>
          </v:shape>
          <o:OLEObject Type="Embed" ProgID="Equation.DSMT4" ShapeID="_x0000_i1103" DrawAspect="Content" ObjectID="_1485948413" r:id="rId194"/>
        </w:object>
      </w:r>
      <w:r w:rsidRPr="004D7B46">
        <w:rPr>
          <w:lang w:val="en-US"/>
        </w:rPr>
        <w:t xml:space="preserve">                 </w:t>
      </w:r>
      <w:r w:rsidRPr="004D7B46">
        <w:rPr>
          <w:lang w:val="en-US"/>
        </w:rPr>
        <w:tab/>
        <w:t xml:space="preserve"> </w:t>
      </w:r>
      <w:r w:rsidR="00D868A5" w:rsidRPr="004D7B46">
        <w:rPr>
          <w:lang w:val="en-US"/>
        </w:rPr>
        <w:fldChar w:fldCharType="begin"/>
      </w:r>
      <w:r w:rsidRPr="004D7B46">
        <w:rPr>
          <w:lang w:val="en-US"/>
        </w:rPr>
        <w:instrText xml:space="preserve"> MACROBUTTON MTPlaceRef \* MERGEFORMAT </w:instrText>
      </w:r>
      <w:r w:rsidR="00D868A5" w:rsidRPr="004D7B46">
        <w:rPr>
          <w:lang w:val="en-US"/>
        </w:rPr>
        <w:fldChar w:fldCharType="begin"/>
      </w:r>
      <w:r w:rsidRPr="004D7B46">
        <w:rPr>
          <w:lang w:val="en-US"/>
        </w:rPr>
        <w:instrText xml:space="preserve"> SEQ MTEqn \h \* MERGEFORMAT </w:instrText>
      </w:r>
      <w:r w:rsidR="00D868A5" w:rsidRPr="004D7B46">
        <w:rPr>
          <w:lang w:val="en-US"/>
        </w:rPr>
        <w:fldChar w:fldCharType="end"/>
      </w:r>
      <w:r w:rsidRPr="004D7B46">
        <w:rPr>
          <w:lang w:val="en-US"/>
        </w:rPr>
        <w:instrText>(</w:instrText>
      </w:r>
      <w:fldSimple w:instr=" SEQ MTSec \c \* Arabic \* MERGEFORMAT ">
        <w:r w:rsidR="004D7B46">
          <w:rPr>
            <w:noProof/>
            <w:lang w:val="en-US"/>
          </w:rPr>
          <w:instrText>1</w:instrText>
        </w:r>
      </w:fldSimple>
      <w:r w:rsidRPr="004D7B46">
        <w:rPr>
          <w:lang w:val="en-US"/>
        </w:rPr>
        <w:instrText>.</w:instrText>
      </w:r>
      <w:fldSimple w:instr=" SEQ MTEqn \c \* Arabic \* MERGEFORMAT ">
        <w:r w:rsidR="004D7B46">
          <w:rPr>
            <w:noProof/>
            <w:lang w:val="en-US"/>
          </w:rPr>
          <w:instrText>65</w:instrText>
        </w:r>
      </w:fldSimple>
      <w:r w:rsidRPr="004D7B46">
        <w:rPr>
          <w:lang w:val="en-US"/>
        </w:rPr>
        <w:instrText>)</w:instrText>
      </w:r>
      <w:r w:rsidR="00D868A5" w:rsidRPr="004D7B46">
        <w:rPr>
          <w:lang w:val="en-US"/>
        </w:rPr>
        <w:fldChar w:fldCharType="end"/>
      </w:r>
    </w:p>
    <w:p w:rsidR="00313B40" w:rsidRPr="004D7B46" w:rsidRDefault="00313B40" w:rsidP="004D7B46">
      <w:pPr>
        <w:tabs>
          <w:tab w:val="left" w:pos="7200"/>
          <w:tab w:val="left" w:pos="7470"/>
        </w:tabs>
        <w:spacing w:line="240" w:lineRule="exact"/>
        <w:rPr>
          <w:lang w:val="en-US"/>
        </w:rPr>
      </w:pPr>
    </w:p>
    <w:p w:rsidR="00313B40" w:rsidRPr="004D7B46" w:rsidRDefault="00313B40" w:rsidP="004D7B46">
      <w:pPr>
        <w:tabs>
          <w:tab w:val="left" w:pos="7200"/>
          <w:tab w:val="left" w:pos="7470"/>
        </w:tabs>
        <w:spacing w:line="240" w:lineRule="exact"/>
        <w:ind w:firstLine="720"/>
        <w:rPr>
          <w:lang w:val="en-US"/>
        </w:rPr>
      </w:pPr>
      <w:r w:rsidRPr="004D7B46">
        <w:rPr>
          <w:lang w:val="en-US"/>
        </w:rPr>
        <w:t>where V is the cell volume, u the velocity in local grid direction, Q the fluxes,</w:t>
      </w:r>
      <w:r w:rsidRPr="004D7B46">
        <w:rPr>
          <w:position w:val="-10"/>
          <w:lang w:val="en-US"/>
        </w:rPr>
        <w:object w:dxaOrig="240" w:dyaOrig="260">
          <v:shape id="_x0000_i1104" type="#_x0000_t75" style="width:12.45pt;height:12.85pt" o:ole="">
            <v:imagedata r:id="rId195" o:title=""/>
          </v:shape>
          <o:OLEObject Type="Embed" ProgID="Equation.DSMT4" ShapeID="_x0000_i1104" DrawAspect="Content" ObjectID="_1485948414" r:id="rId196"/>
        </w:object>
      </w:r>
      <w:r w:rsidRPr="004D7B46">
        <w:rPr>
          <w:lang w:val="en-US"/>
        </w:rPr>
        <w:t xml:space="preserve"> the density, g acceleration of gravity, </w:t>
      </w:r>
      <w:r w:rsidRPr="004D7B46">
        <w:rPr>
          <w:position w:val="-14"/>
          <w:lang w:val="en-US"/>
        </w:rPr>
        <w:object w:dxaOrig="1100" w:dyaOrig="380">
          <v:shape id="_x0000_i1105" type="#_x0000_t75" style="width:55.3pt;height:18.85pt" o:ole="">
            <v:imagedata r:id="rId197" o:title=""/>
          </v:shape>
          <o:OLEObject Type="Embed" ProgID="Equation.DSMT4" ShapeID="_x0000_i1105" DrawAspect="Content" ObjectID="_1485948415" r:id="rId198"/>
        </w:object>
      </w:r>
      <w:r w:rsidRPr="004D7B46">
        <w:rPr>
          <w:lang w:val="en-US"/>
        </w:rPr>
        <w:t xml:space="preserve"> the bed shear stress, wind shear stress and wave force in u-direction. We consider that the outgoing fluxes carry the velocity inside the cell, </w:t>
      </w:r>
      <w:r w:rsidRPr="004D7B46">
        <w:rPr>
          <w:i/>
          <w:lang w:val="en-US"/>
        </w:rPr>
        <w:t xml:space="preserve">u </w:t>
      </w:r>
      <w:r w:rsidRPr="004D7B46">
        <w:rPr>
          <w:lang w:val="en-US"/>
        </w:rPr>
        <w:t xml:space="preserve">and that </w:t>
      </w:r>
      <w:r w:rsidRPr="004D7B46">
        <w:rPr>
          <w:i/>
          <w:lang w:val="en-US"/>
        </w:rPr>
        <w:t>u</w:t>
      </w:r>
      <w:r w:rsidRPr="004D7B46">
        <w:rPr>
          <w:i/>
          <w:vertAlign w:val="subscript"/>
          <w:lang w:val="en-US"/>
        </w:rPr>
        <w:t>in</w:t>
      </w:r>
      <w:r w:rsidRPr="004D7B46">
        <w:rPr>
          <w:i/>
          <w:lang w:val="en-US"/>
        </w:rPr>
        <w:t xml:space="preserve"> </w:t>
      </w:r>
      <w:r w:rsidRPr="004D7B46">
        <w:rPr>
          <w:lang w:val="en-US"/>
        </w:rPr>
        <w:t xml:space="preserve">is determined at each inflow boundary by interpolation, reconstructing the component in the same direction as </w:t>
      </w:r>
      <w:r w:rsidRPr="004D7B46">
        <w:rPr>
          <w:i/>
          <w:lang w:val="en-US"/>
        </w:rPr>
        <w:t>u</w:t>
      </w:r>
      <w:r w:rsidRPr="004D7B46">
        <w:rPr>
          <w:lang w:val="en-US"/>
        </w:rPr>
        <w:t>.</w:t>
      </w:r>
    </w:p>
    <w:p w:rsidR="00313B40" w:rsidRPr="004D7B46" w:rsidRDefault="00313B40" w:rsidP="004D7B46">
      <w:pPr>
        <w:tabs>
          <w:tab w:val="left" w:pos="7200"/>
          <w:tab w:val="left" w:pos="7470"/>
        </w:tabs>
        <w:spacing w:line="240" w:lineRule="exact"/>
        <w:ind w:firstLine="720"/>
        <w:rPr>
          <w:lang w:val="en-US"/>
        </w:rPr>
      </w:pPr>
      <w:r w:rsidRPr="004D7B46">
        <w:rPr>
          <w:lang w:val="en-US"/>
        </w:rPr>
        <w:t>The volume  balance for the same volume reads:</w:t>
      </w:r>
    </w:p>
    <w:p w:rsidR="00313B40" w:rsidRPr="004D7B46" w:rsidRDefault="00313B40" w:rsidP="004D7B46">
      <w:pPr>
        <w:tabs>
          <w:tab w:val="left" w:pos="7200"/>
          <w:tab w:val="left" w:pos="7470"/>
        </w:tabs>
        <w:spacing w:line="240" w:lineRule="exact"/>
        <w:rPr>
          <w:lang w:val="en-US"/>
        </w:rPr>
      </w:pPr>
    </w:p>
    <w:p w:rsidR="00313B40" w:rsidRPr="004D7B46" w:rsidRDefault="00313B40" w:rsidP="004D7B46">
      <w:pPr>
        <w:pStyle w:val="MTDisplayEquation"/>
        <w:tabs>
          <w:tab w:val="left" w:pos="7200"/>
          <w:tab w:val="left" w:pos="7470"/>
        </w:tabs>
        <w:rPr>
          <w:lang w:val="en-US"/>
        </w:rPr>
      </w:pPr>
      <w:r w:rsidRPr="004D7B46">
        <w:rPr>
          <w:position w:val="-24"/>
          <w:lang w:val="en-US"/>
        </w:rPr>
        <w:object w:dxaOrig="2400" w:dyaOrig="620">
          <v:shape id="_x0000_i1106" type="#_x0000_t75" style="width:120.45pt;height:30.85pt" o:ole="">
            <v:imagedata r:id="rId199" o:title=""/>
          </v:shape>
          <o:OLEObject Type="Embed" ProgID="Equation.DSMT4" ShapeID="_x0000_i1106" DrawAspect="Content" ObjectID="_1485948416" r:id="rId200"/>
        </w:object>
      </w:r>
      <w:r w:rsidRPr="004D7B46">
        <w:rPr>
          <w:lang w:val="en-US"/>
        </w:rPr>
        <w:tab/>
      </w:r>
      <w:r w:rsidRPr="004D7B46">
        <w:rPr>
          <w:lang w:val="en-US"/>
        </w:rPr>
        <w:tab/>
      </w:r>
      <w:r w:rsidR="00D868A5" w:rsidRPr="004D7B46">
        <w:rPr>
          <w:lang w:val="en-US"/>
        </w:rPr>
        <w:fldChar w:fldCharType="begin"/>
      </w:r>
      <w:r w:rsidRPr="004D7B46">
        <w:rPr>
          <w:lang w:val="en-US"/>
        </w:rPr>
        <w:instrText xml:space="preserve"> MACROBUTTON MTPlaceRef \* MERGEFORMAT </w:instrText>
      </w:r>
      <w:r w:rsidR="00D868A5" w:rsidRPr="004D7B46">
        <w:rPr>
          <w:lang w:val="en-US"/>
        </w:rPr>
        <w:fldChar w:fldCharType="begin"/>
      </w:r>
      <w:r w:rsidRPr="004D7B46">
        <w:rPr>
          <w:lang w:val="en-US"/>
        </w:rPr>
        <w:instrText xml:space="preserve"> SEQ MTEqn \h \* MERGEFORMAT </w:instrText>
      </w:r>
      <w:r w:rsidR="00D868A5" w:rsidRPr="004D7B46">
        <w:rPr>
          <w:lang w:val="en-US"/>
        </w:rPr>
        <w:fldChar w:fldCharType="end"/>
      </w:r>
      <w:r w:rsidRPr="004D7B46">
        <w:rPr>
          <w:lang w:val="en-US"/>
        </w:rPr>
        <w:instrText>(</w:instrText>
      </w:r>
      <w:fldSimple w:instr=" SEQ MTSec \c \* Arabic \* MERGEFORMAT ">
        <w:r w:rsidR="004D7B46">
          <w:rPr>
            <w:noProof/>
            <w:lang w:val="en-US"/>
          </w:rPr>
          <w:instrText>1</w:instrText>
        </w:r>
      </w:fldSimple>
      <w:r w:rsidRPr="004D7B46">
        <w:rPr>
          <w:lang w:val="en-US"/>
        </w:rPr>
        <w:instrText>.</w:instrText>
      </w:r>
      <w:fldSimple w:instr=" SEQ MTEqn \c \* Arabic \* MERGEFORMAT ">
        <w:r w:rsidR="004D7B46">
          <w:rPr>
            <w:noProof/>
            <w:lang w:val="en-US"/>
          </w:rPr>
          <w:instrText>66</w:instrText>
        </w:r>
      </w:fldSimple>
      <w:r w:rsidRPr="004D7B46">
        <w:rPr>
          <w:lang w:val="en-US"/>
        </w:rPr>
        <w:instrText>)</w:instrText>
      </w:r>
      <w:r w:rsidR="00D868A5" w:rsidRPr="004D7B46">
        <w:rPr>
          <w:lang w:val="en-US"/>
        </w:rPr>
        <w:fldChar w:fldCharType="end"/>
      </w:r>
    </w:p>
    <w:p w:rsidR="00313B40" w:rsidRPr="004D7B46" w:rsidRDefault="00313B40" w:rsidP="004D7B46">
      <w:pPr>
        <w:rPr>
          <w:lang w:val="en-US"/>
        </w:rPr>
      </w:pPr>
    </w:p>
    <w:p w:rsidR="00313B40" w:rsidRPr="004D7B46" w:rsidRDefault="00313B40" w:rsidP="004D7B46">
      <w:pPr>
        <w:tabs>
          <w:tab w:val="left" w:pos="7200"/>
          <w:tab w:val="left" w:pos="7470"/>
        </w:tabs>
        <w:spacing w:line="240" w:lineRule="exact"/>
        <w:rPr>
          <w:lang w:val="en-US"/>
        </w:rPr>
      </w:pPr>
      <w:r w:rsidRPr="004D7B46">
        <w:rPr>
          <w:lang w:val="en-US"/>
        </w:rPr>
        <w:t xml:space="preserve">By multiplying the volume balance by </w:t>
      </w:r>
      <w:r w:rsidRPr="004D7B46">
        <w:rPr>
          <w:i/>
          <w:lang w:val="en-US"/>
        </w:rPr>
        <w:t>u</w:t>
      </w:r>
      <w:r w:rsidRPr="004D7B46">
        <w:rPr>
          <w:lang w:val="en-US"/>
        </w:rPr>
        <w:t xml:space="preserve">, subtracting it from the momentum balance and dividing the result by </w:t>
      </w:r>
      <w:r w:rsidRPr="004D7B46">
        <w:rPr>
          <w:i/>
          <w:lang w:val="en-US"/>
        </w:rPr>
        <w:t xml:space="preserve">V </w:t>
      </w:r>
      <w:r w:rsidRPr="004D7B46">
        <w:rPr>
          <w:lang w:val="en-US"/>
        </w:rPr>
        <w:t xml:space="preserve"> we arrive at the following equation:</w:t>
      </w:r>
    </w:p>
    <w:p w:rsidR="00313B40" w:rsidRPr="004D7B46" w:rsidRDefault="00313B40" w:rsidP="004D7B46">
      <w:pPr>
        <w:tabs>
          <w:tab w:val="left" w:pos="7200"/>
          <w:tab w:val="left" w:pos="7470"/>
        </w:tabs>
        <w:spacing w:line="240" w:lineRule="exact"/>
        <w:rPr>
          <w:lang w:val="en-US"/>
        </w:rPr>
      </w:pPr>
    </w:p>
    <w:p w:rsidR="00313B40" w:rsidRPr="004D7B46" w:rsidRDefault="00313B40" w:rsidP="004D7B46">
      <w:pPr>
        <w:pStyle w:val="MTDisplayEquation"/>
        <w:tabs>
          <w:tab w:val="left" w:pos="7200"/>
          <w:tab w:val="left" w:pos="7470"/>
        </w:tabs>
        <w:rPr>
          <w:lang w:val="en-US"/>
        </w:rPr>
      </w:pPr>
      <w:r w:rsidRPr="004D7B46">
        <w:rPr>
          <w:position w:val="-30"/>
          <w:lang w:val="en-US"/>
        </w:rPr>
        <w:object w:dxaOrig="4880" w:dyaOrig="740">
          <v:shape id="_x0000_i1107" type="#_x0000_t75" style="width:243.85pt;height:36.45pt" o:ole="">
            <v:imagedata r:id="rId201" o:title=""/>
          </v:shape>
          <o:OLEObject Type="Embed" ProgID="Equation.DSMT4" ShapeID="_x0000_i1107" DrawAspect="Content" ObjectID="_1485948417" r:id="rId202"/>
        </w:object>
      </w:r>
      <w:r w:rsidRPr="004D7B46">
        <w:rPr>
          <w:lang w:val="en-US"/>
        </w:rPr>
        <w:tab/>
      </w:r>
      <w:r w:rsidRPr="004D7B46">
        <w:rPr>
          <w:lang w:val="en-US"/>
        </w:rPr>
        <w:tab/>
      </w:r>
      <w:r w:rsidR="00D868A5" w:rsidRPr="004D7B46">
        <w:rPr>
          <w:lang w:val="en-US"/>
        </w:rPr>
        <w:fldChar w:fldCharType="begin"/>
      </w:r>
      <w:r w:rsidRPr="004D7B46">
        <w:rPr>
          <w:lang w:val="en-US"/>
        </w:rPr>
        <w:instrText xml:space="preserve"> MACROBUTTON MTPlaceRef \* MERGEFORMAT </w:instrText>
      </w:r>
      <w:r w:rsidR="00D868A5" w:rsidRPr="004D7B46">
        <w:rPr>
          <w:lang w:val="en-US"/>
        </w:rPr>
        <w:fldChar w:fldCharType="begin"/>
      </w:r>
      <w:r w:rsidRPr="004D7B46">
        <w:rPr>
          <w:lang w:val="en-US"/>
        </w:rPr>
        <w:instrText xml:space="preserve"> SEQ MTEqn \h \* MERGEFORMAT </w:instrText>
      </w:r>
      <w:r w:rsidR="00D868A5" w:rsidRPr="004D7B46">
        <w:rPr>
          <w:lang w:val="en-US"/>
        </w:rPr>
        <w:fldChar w:fldCharType="end"/>
      </w:r>
      <w:r w:rsidRPr="004D7B46">
        <w:rPr>
          <w:lang w:val="en-US"/>
        </w:rPr>
        <w:instrText>(</w:instrText>
      </w:r>
      <w:fldSimple w:instr=" SEQ MTSec \c \* Arabic \* MERGEFORMAT ">
        <w:r w:rsidR="004D7B46">
          <w:rPr>
            <w:noProof/>
            <w:lang w:val="en-US"/>
          </w:rPr>
          <w:instrText>1</w:instrText>
        </w:r>
      </w:fldSimple>
      <w:r w:rsidRPr="004D7B46">
        <w:rPr>
          <w:lang w:val="en-US"/>
        </w:rPr>
        <w:instrText>.</w:instrText>
      </w:r>
      <w:fldSimple w:instr=" SEQ MTEqn \c \* Arabic \* MERGEFORMAT ">
        <w:r w:rsidR="004D7B46">
          <w:rPr>
            <w:noProof/>
            <w:lang w:val="en-US"/>
          </w:rPr>
          <w:instrText>67</w:instrText>
        </w:r>
      </w:fldSimple>
      <w:r w:rsidRPr="004D7B46">
        <w:rPr>
          <w:lang w:val="en-US"/>
        </w:rPr>
        <w:instrText>)</w:instrText>
      </w:r>
      <w:r w:rsidR="00D868A5" w:rsidRPr="004D7B46">
        <w:rPr>
          <w:lang w:val="en-US"/>
        </w:rPr>
        <w:fldChar w:fldCharType="end"/>
      </w:r>
    </w:p>
    <w:p w:rsidR="00313B40" w:rsidRPr="004D7B46" w:rsidRDefault="00313B40" w:rsidP="004D7B46">
      <w:pPr>
        <w:rPr>
          <w:lang w:val="en-US"/>
        </w:rPr>
      </w:pPr>
    </w:p>
    <w:p w:rsidR="00313B40" w:rsidRPr="004D7B46" w:rsidRDefault="00313B40" w:rsidP="004D7B46">
      <w:pPr>
        <w:tabs>
          <w:tab w:val="left" w:pos="7200"/>
          <w:tab w:val="left" w:pos="7470"/>
        </w:tabs>
        <w:rPr>
          <w:lang w:val="en-US"/>
        </w:rPr>
      </w:pPr>
      <w:r w:rsidRPr="004D7B46">
        <w:rPr>
          <w:lang w:val="en-US"/>
        </w:rPr>
        <w:t xml:space="preserve">where </w:t>
      </w:r>
      <w:r w:rsidRPr="004D7B46">
        <w:rPr>
          <w:i/>
          <w:lang w:val="en-US"/>
        </w:rPr>
        <w:t xml:space="preserve">A </w:t>
      </w:r>
      <w:r w:rsidRPr="004D7B46">
        <w:rPr>
          <w:lang w:val="en-US"/>
        </w:rPr>
        <w:t xml:space="preserve"> is the cell area and </w:t>
      </w:r>
      <w:r w:rsidRPr="004D7B46">
        <w:rPr>
          <w:i/>
          <w:lang w:val="en-US"/>
        </w:rPr>
        <w:t>h</w:t>
      </w:r>
      <w:r w:rsidRPr="004D7B46">
        <w:rPr>
          <w:i/>
          <w:vertAlign w:val="subscript"/>
          <w:lang w:val="en-US"/>
        </w:rPr>
        <w:t>um</w:t>
      </w:r>
      <w:r w:rsidRPr="004D7B46">
        <w:rPr>
          <w:lang w:val="en-US"/>
        </w:rPr>
        <w:t xml:space="preserve"> is the average depth of the cell around the </w:t>
      </w:r>
      <w:r w:rsidRPr="004D7B46">
        <w:rPr>
          <w:i/>
          <w:lang w:val="en-US"/>
        </w:rPr>
        <w:t>u</w:t>
      </w:r>
      <w:r w:rsidRPr="004D7B46">
        <w:rPr>
          <w:lang w:val="en-US"/>
        </w:rPr>
        <w:t xml:space="preserve">-point. The procedure for the second term (the others are straightforward) now boils down to integrating (only) the incoming fluxes over the interfaces and multiplying them with the difference between </w:t>
      </w:r>
      <w:r w:rsidRPr="004D7B46">
        <w:rPr>
          <w:i/>
          <w:lang w:val="en-US"/>
        </w:rPr>
        <w:t xml:space="preserve">u </w:t>
      </w:r>
      <w:r w:rsidRPr="004D7B46">
        <w:rPr>
          <w:lang w:val="en-US"/>
        </w:rPr>
        <w:t xml:space="preserve">in the cell and the component of velocity in the same direction at the upwind cell. </w:t>
      </w:r>
    </w:p>
    <w:p w:rsidR="00313B40" w:rsidRPr="004D7B46" w:rsidRDefault="00313B40" w:rsidP="004D7B46">
      <w:pPr>
        <w:keepNext/>
        <w:tabs>
          <w:tab w:val="left" w:pos="7200"/>
          <w:tab w:val="left" w:pos="7470"/>
        </w:tabs>
        <w:rPr>
          <w:lang w:val="en-US"/>
        </w:rPr>
      </w:pPr>
      <w:r w:rsidRPr="004D7B46">
        <w:rPr>
          <w:noProof/>
          <w:lang w:val="en-US"/>
        </w:rPr>
        <w:drawing>
          <wp:inline distT="0" distB="0" distL="0" distR="0">
            <wp:extent cx="2569210" cy="2078990"/>
            <wp:effectExtent l="19050" t="0" r="0" b="0"/>
            <wp:docPr id="27"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03" cstate="print"/>
                    <a:srcRect l="28110" t="8829" b="26454"/>
                    <a:stretch>
                      <a:fillRect/>
                    </a:stretch>
                  </pic:blipFill>
                  <pic:spPr bwMode="auto">
                    <a:xfrm>
                      <a:off x="0" y="0"/>
                      <a:ext cx="2569210" cy="2078990"/>
                    </a:xfrm>
                    <a:prstGeom prst="rect">
                      <a:avLst/>
                    </a:prstGeom>
                    <a:noFill/>
                    <a:ln w="9525">
                      <a:noFill/>
                      <a:miter lim="800000"/>
                      <a:headEnd/>
                      <a:tailEnd/>
                    </a:ln>
                  </pic:spPr>
                </pic:pic>
              </a:graphicData>
            </a:graphic>
          </wp:inline>
        </w:drawing>
      </w:r>
    </w:p>
    <w:p w:rsidR="00313B40" w:rsidRPr="004D7B46" w:rsidRDefault="00313B40" w:rsidP="004D7B46">
      <w:pPr>
        <w:pStyle w:val="Caption"/>
        <w:jc w:val="both"/>
        <w:rPr>
          <w:b/>
          <w:bCs w:val="0"/>
          <w:lang w:val="en-US"/>
        </w:rPr>
      </w:pPr>
      <w:bookmarkStart w:id="252" w:name="_Ref336832911"/>
      <w:r w:rsidRPr="004D7B46">
        <w:rPr>
          <w:b/>
          <w:bCs w:val="0"/>
          <w:lang w:val="en-US"/>
        </w:rPr>
        <w:t xml:space="preserve">Figure </w:t>
      </w:r>
      <w:r w:rsidR="00D868A5" w:rsidRPr="004D7B46">
        <w:rPr>
          <w:b/>
          <w:bCs w:val="0"/>
          <w:lang w:val="en-US"/>
        </w:rPr>
        <w:fldChar w:fldCharType="begin"/>
      </w:r>
      <w:r w:rsidRPr="004D7B46">
        <w:rPr>
          <w:b/>
          <w:bCs w:val="0"/>
          <w:lang w:val="en-US"/>
        </w:rPr>
        <w:instrText xml:space="preserve"> SEQ Figure \* ARABIC </w:instrText>
      </w:r>
      <w:r w:rsidR="00D868A5" w:rsidRPr="004D7B46">
        <w:rPr>
          <w:b/>
          <w:bCs w:val="0"/>
          <w:lang w:val="en-US"/>
        </w:rPr>
        <w:fldChar w:fldCharType="separate"/>
      </w:r>
      <w:r w:rsidR="00582357">
        <w:rPr>
          <w:b/>
          <w:bCs w:val="0"/>
          <w:noProof/>
          <w:lang w:val="en-US"/>
        </w:rPr>
        <w:t>7</w:t>
      </w:r>
      <w:r w:rsidR="00D868A5" w:rsidRPr="004D7B46">
        <w:rPr>
          <w:b/>
          <w:bCs w:val="0"/>
          <w:lang w:val="en-US"/>
        </w:rPr>
        <w:fldChar w:fldCharType="end"/>
      </w:r>
      <w:bookmarkEnd w:id="252"/>
      <w:r w:rsidRPr="004D7B46">
        <w:rPr>
          <w:b/>
          <w:bCs w:val="0"/>
          <w:lang w:val="en-US"/>
        </w:rPr>
        <w:t xml:space="preserve"> Control volume u-momentum balance and definition of fluxes</w:t>
      </w:r>
    </w:p>
    <w:p w:rsidR="00313B40" w:rsidRPr="004D7B46" w:rsidRDefault="00313B40" w:rsidP="004D7B46">
      <w:pPr>
        <w:tabs>
          <w:tab w:val="left" w:pos="7200"/>
          <w:tab w:val="left" w:pos="7470"/>
        </w:tabs>
        <w:rPr>
          <w:lang w:val="en-US"/>
        </w:rPr>
      </w:pPr>
    </w:p>
    <w:p w:rsidR="00313B40" w:rsidRPr="004D7B46" w:rsidRDefault="00313B40" w:rsidP="004D7B46">
      <w:pPr>
        <w:tabs>
          <w:tab w:val="left" w:pos="7200"/>
          <w:tab w:val="left" w:pos="7470"/>
        </w:tabs>
        <w:rPr>
          <w:lang w:val="en-US"/>
        </w:rPr>
      </w:pPr>
      <w:r w:rsidRPr="004D7B46">
        <w:rPr>
          <w:lang w:val="en-US"/>
        </w:rPr>
        <w:t xml:space="preserve">In equations </w:t>
      </w:r>
      <w:r w:rsidR="00D868A5" w:rsidRPr="004D7B46">
        <w:rPr>
          <w:lang w:val="en-US"/>
        </w:rPr>
        <w:fldChar w:fldCharType="begin"/>
      </w:r>
      <w:r w:rsidRPr="004D7B46">
        <w:rPr>
          <w:lang w:val="en-US"/>
        </w:rPr>
        <w:instrText xml:space="preserve"> GOTOBUTTON ZEqnNum256620  \* MERGEFORMAT </w:instrText>
      </w:r>
      <w:r w:rsidR="00D868A5" w:rsidRPr="004D7B46">
        <w:rPr>
          <w:lang w:val="en-US"/>
        </w:rPr>
        <w:fldChar w:fldCharType="begin"/>
      </w:r>
      <w:r w:rsidRPr="004D7B46">
        <w:rPr>
          <w:lang w:val="en-US"/>
        </w:rPr>
        <w:instrText xml:space="preserve"> REF ZEqnNum256620 \* Charformat \! \* MERGEFORMAT </w:instrText>
      </w:r>
      <w:r w:rsidR="00D868A5" w:rsidRPr="004D7B46">
        <w:rPr>
          <w:lang w:val="en-US"/>
        </w:rPr>
        <w:fldChar w:fldCharType="separate"/>
      </w:r>
      <w:r w:rsidR="004D7B46" w:rsidRPr="004D7B46">
        <w:rPr>
          <w:lang w:val="en-US"/>
        </w:rPr>
        <w:instrText>(1.6)</w:instrText>
      </w:r>
      <w:r w:rsidR="00D868A5" w:rsidRPr="004D7B46">
        <w:rPr>
          <w:lang w:val="en-US"/>
        </w:rPr>
        <w:fldChar w:fldCharType="end"/>
      </w:r>
      <w:r w:rsidR="00D868A5" w:rsidRPr="004D7B46">
        <w:rPr>
          <w:lang w:val="en-US"/>
        </w:rPr>
        <w:fldChar w:fldCharType="end"/>
      </w:r>
      <w:r w:rsidRPr="004D7B46">
        <w:rPr>
          <w:lang w:val="en-US"/>
        </w:rPr>
        <w:t xml:space="preserve"> and </w:t>
      </w:r>
      <w:r w:rsidR="00D868A5" w:rsidRPr="004D7B46">
        <w:rPr>
          <w:lang w:val="en-US"/>
        </w:rPr>
        <w:fldChar w:fldCharType="begin"/>
      </w:r>
      <w:r w:rsidRPr="004D7B46">
        <w:rPr>
          <w:lang w:val="en-US"/>
        </w:rPr>
        <w:instrText xml:space="preserve"> GOTOBUTTON ZEqnNum823991  \* MERGEFORMAT </w:instrText>
      </w:r>
      <w:r w:rsidR="00D868A5" w:rsidRPr="004D7B46">
        <w:rPr>
          <w:lang w:val="en-US"/>
        </w:rPr>
        <w:fldChar w:fldCharType="begin"/>
      </w:r>
      <w:r w:rsidRPr="004D7B46">
        <w:rPr>
          <w:lang w:val="en-US"/>
        </w:rPr>
        <w:instrText xml:space="preserve"> REF ZEqnNum823991 \* Charformat \! \* MERGEFORMAT </w:instrText>
      </w:r>
      <w:r w:rsidR="00D868A5" w:rsidRPr="004D7B46">
        <w:rPr>
          <w:lang w:val="en-US"/>
        </w:rPr>
        <w:fldChar w:fldCharType="separate"/>
      </w:r>
      <w:r w:rsidR="004D7B46" w:rsidRPr="004D7B46">
        <w:rPr>
          <w:lang w:val="en-US"/>
        </w:rPr>
        <w:instrText>(1.7)</w:instrText>
      </w:r>
      <w:r w:rsidR="00D868A5" w:rsidRPr="004D7B46">
        <w:rPr>
          <w:lang w:val="en-US"/>
        </w:rPr>
        <w:fldChar w:fldCharType="end"/>
      </w:r>
      <w:r w:rsidR="00D868A5" w:rsidRPr="004D7B46">
        <w:rPr>
          <w:lang w:val="en-US"/>
        </w:rPr>
        <w:fldChar w:fldCharType="end"/>
      </w:r>
      <w:r w:rsidRPr="004D7B46">
        <w:rPr>
          <w:lang w:val="en-US"/>
        </w:rPr>
        <w:t xml:space="preserve">  and </w:t>
      </w:r>
      <w:r w:rsidR="00D868A5" w:rsidRPr="004D7B46">
        <w:rPr>
          <w:lang w:val="en-US"/>
        </w:rPr>
        <w:fldChar w:fldCharType="begin"/>
      </w:r>
      <w:r w:rsidRPr="004D7B46">
        <w:rPr>
          <w:lang w:val="en-US"/>
        </w:rPr>
        <w:instrText xml:space="preserve"> GOTOBUTTON ZEqnNum473828  \* MERGEFORMAT </w:instrText>
      </w:r>
      <w:r w:rsidR="00D868A5" w:rsidRPr="004D7B46">
        <w:rPr>
          <w:lang w:val="en-US"/>
        </w:rPr>
        <w:fldChar w:fldCharType="begin"/>
      </w:r>
      <w:r w:rsidRPr="004D7B46">
        <w:rPr>
          <w:lang w:val="en-US"/>
        </w:rPr>
        <w:instrText xml:space="preserve"> REF ZEqnNum473828 \* Charformat \! \* MERGEFORMAT </w:instrText>
      </w:r>
      <w:r w:rsidR="00D868A5" w:rsidRPr="004D7B46">
        <w:rPr>
          <w:lang w:val="en-US"/>
        </w:rPr>
        <w:fldChar w:fldCharType="separate"/>
      </w:r>
      <w:r w:rsidR="004D7B46" w:rsidRPr="004D7B46">
        <w:rPr>
          <w:lang w:val="en-US"/>
        </w:rPr>
        <w:instrText>(1.8)</w:instrText>
      </w:r>
      <w:r w:rsidR="00D868A5" w:rsidRPr="004D7B46">
        <w:rPr>
          <w:lang w:val="en-US"/>
        </w:rPr>
        <w:fldChar w:fldCharType="end"/>
      </w:r>
      <w:r w:rsidR="00D868A5" w:rsidRPr="004D7B46">
        <w:rPr>
          <w:lang w:val="en-US"/>
        </w:rPr>
        <w:fldChar w:fldCharType="end"/>
      </w:r>
      <w:r w:rsidRPr="004D7B46">
        <w:rPr>
          <w:lang w:val="en-US"/>
        </w:rPr>
        <w:t xml:space="preserve"> the procedure for computing the u-momentum balance is outlined. The discharges in the u-points are computed by multiplying the velocity in the u- </w:t>
      </w:r>
      <w:r w:rsidRPr="004D7B46">
        <w:rPr>
          <w:lang w:val="en-US"/>
        </w:rPr>
        <w:lastRenderedPageBreak/>
        <w:t xml:space="preserve">or v-point  by the water depth at that point. These discharges are then interpolated to the borders of the control volume around the u-point. The difference </w:t>
      </w:r>
      <w:r w:rsidRPr="004D7B46">
        <w:rPr>
          <w:position w:val="-6"/>
          <w:lang w:val="en-US"/>
        </w:rPr>
        <w:object w:dxaOrig="400" w:dyaOrig="279">
          <v:shape id="_x0000_i1108" type="#_x0000_t75" style="width:20.55pt;height:15pt" o:ole="">
            <v:imagedata r:id="rId204" o:title=""/>
          </v:shape>
          <o:OLEObject Type="Embed" ProgID="Equation.DSMT4" ShapeID="_x0000_i1108" DrawAspect="Content" ObjectID="_1485948418" r:id="rId205"/>
        </w:object>
      </w:r>
      <w:r w:rsidRPr="004D7B46">
        <w:rPr>
          <w:lang w:val="en-US"/>
        </w:rPr>
        <w:t>in grid orientation between the incoming cell and the u-point is computed and used to compute the component of the incoming velocity in the local u-direction, from the left and right side of the control volume.</w:t>
      </w:r>
    </w:p>
    <w:p w:rsidR="00313B40" w:rsidRPr="004D7B46" w:rsidRDefault="00313B40" w:rsidP="004D7B46">
      <w:pPr>
        <w:pStyle w:val="MTDisplayEquation"/>
        <w:tabs>
          <w:tab w:val="left" w:pos="7200"/>
          <w:tab w:val="left" w:pos="7470"/>
        </w:tabs>
        <w:rPr>
          <w:lang w:val="en-US"/>
        </w:rPr>
      </w:pPr>
      <w:r w:rsidRPr="004D7B46">
        <w:rPr>
          <w:position w:val="-86"/>
          <w:lang w:val="en-US"/>
        </w:rPr>
        <w:object w:dxaOrig="7839" w:dyaOrig="1840">
          <v:shape id="_x0000_i1109" type="#_x0000_t75" style="width:392.55pt;height:92.55pt" o:ole="">
            <v:imagedata r:id="rId206" o:title=""/>
          </v:shape>
          <o:OLEObject Type="Embed" ProgID="Equation.DSMT4" ShapeID="_x0000_i1109" DrawAspect="Content" ObjectID="_1485948419" r:id="rId207"/>
        </w:object>
      </w:r>
      <w:r w:rsidR="00D868A5" w:rsidRPr="004D7B46">
        <w:rPr>
          <w:lang w:val="en-US"/>
        </w:rPr>
        <w:fldChar w:fldCharType="begin"/>
      </w:r>
      <w:r w:rsidRPr="004D7B46">
        <w:rPr>
          <w:lang w:val="en-US"/>
        </w:rPr>
        <w:instrText xml:space="preserve"> MACROBUTTON MTPlaceRef \* MERGEFORMAT </w:instrText>
      </w:r>
      <w:r w:rsidR="00D868A5" w:rsidRPr="004D7B46">
        <w:rPr>
          <w:lang w:val="en-US"/>
        </w:rPr>
        <w:fldChar w:fldCharType="begin"/>
      </w:r>
      <w:r w:rsidRPr="004D7B46">
        <w:rPr>
          <w:lang w:val="en-US"/>
        </w:rPr>
        <w:instrText xml:space="preserve"> SEQ MTEqn \h \* MERGEFORMAT </w:instrText>
      </w:r>
      <w:r w:rsidR="00D868A5" w:rsidRPr="004D7B46">
        <w:rPr>
          <w:lang w:val="en-US"/>
        </w:rPr>
        <w:fldChar w:fldCharType="end"/>
      </w:r>
      <w:bookmarkStart w:id="253" w:name="ZEqnNum256620"/>
      <w:r w:rsidRPr="004D7B46">
        <w:rPr>
          <w:lang w:val="en-US"/>
        </w:rPr>
        <w:instrText>(</w:instrText>
      </w:r>
      <w:fldSimple w:instr=" SEQ MTSec \c \* Arabic \* MERGEFORMAT ">
        <w:r w:rsidR="004D7B46">
          <w:rPr>
            <w:noProof/>
            <w:lang w:val="en-US"/>
          </w:rPr>
          <w:instrText>1</w:instrText>
        </w:r>
      </w:fldSimple>
      <w:r w:rsidRPr="004D7B46">
        <w:rPr>
          <w:lang w:val="en-US"/>
        </w:rPr>
        <w:instrText>.</w:instrText>
      </w:r>
      <w:fldSimple w:instr=" SEQ MTEqn \c \* Arabic \* MERGEFORMAT ">
        <w:r w:rsidR="004D7B46">
          <w:rPr>
            <w:noProof/>
            <w:lang w:val="en-US"/>
          </w:rPr>
          <w:instrText>68</w:instrText>
        </w:r>
      </w:fldSimple>
      <w:r w:rsidRPr="004D7B46">
        <w:rPr>
          <w:lang w:val="en-US"/>
        </w:rPr>
        <w:instrText>)</w:instrText>
      </w:r>
      <w:bookmarkEnd w:id="253"/>
      <w:r w:rsidR="00D868A5" w:rsidRPr="004D7B46">
        <w:rPr>
          <w:lang w:val="en-US"/>
        </w:rPr>
        <w:fldChar w:fldCharType="end"/>
      </w:r>
    </w:p>
    <w:p w:rsidR="00313B40" w:rsidRPr="004D7B46" w:rsidRDefault="00313B40" w:rsidP="004D7B46">
      <w:pPr>
        <w:tabs>
          <w:tab w:val="left" w:pos="7200"/>
          <w:tab w:val="left" w:pos="7470"/>
        </w:tabs>
        <w:rPr>
          <w:lang w:val="en-US"/>
        </w:rPr>
      </w:pPr>
    </w:p>
    <w:p w:rsidR="00313B40" w:rsidRPr="004D7B46" w:rsidRDefault="00313B40" w:rsidP="004D7B46">
      <w:pPr>
        <w:tabs>
          <w:tab w:val="left" w:pos="7200"/>
          <w:tab w:val="left" w:pos="7470"/>
        </w:tabs>
        <w:rPr>
          <w:lang w:val="en-US"/>
        </w:rPr>
      </w:pPr>
      <w:r w:rsidRPr="004D7B46">
        <w:rPr>
          <w:lang w:val="en-US"/>
        </w:rPr>
        <w:t>The same is done for the top and bottom of the control volume, based on the discharges in v-direction:</w:t>
      </w:r>
    </w:p>
    <w:p w:rsidR="00313B40" w:rsidRPr="004D7B46" w:rsidRDefault="00313B40" w:rsidP="004D7B46">
      <w:pPr>
        <w:pStyle w:val="MTDisplayEquation"/>
        <w:tabs>
          <w:tab w:val="left" w:pos="7200"/>
          <w:tab w:val="left" w:pos="7470"/>
        </w:tabs>
        <w:rPr>
          <w:lang w:val="en-US"/>
        </w:rPr>
      </w:pPr>
      <w:r w:rsidRPr="004D7B46">
        <w:rPr>
          <w:position w:val="-84"/>
          <w:lang w:val="en-US"/>
        </w:rPr>
        <w:object w:dxaOrig="7720" w:dyaOrig="2140">
          <v:shape id="_x0000_i1110" type="#_x0000_t75" style="width:385.3pt;height:107.55pt" o:ole="">
            <v:imagedata r:id="rId208" o:title=""/>
          </v:shape>
          <o:OLEObject Type="Embed" ProgID="Equation.DSMT4" ShapeID="_x0000_i1110" DrawAspect="Content" ObjectID="_1485948420" r:id="rId209"/>
        </w:object>
      </w:r>
      <w:r w:rsidR="00D868A5" w:rsidRPr="004D7B46">
        <w:rPr>
          <w:lang w:val="en-US"/>
        </w:rPr>
        <w:fldChar w:fldCharType="begin"/>
      </w:r>
      <w:r w:rsidRPr="004D7B46">
        <w:rPr>
          <w:lang w:val="en-US"/>
        </w:rPr>
        <w:instrText xml:space="preserve"> MACROBUTTON MTPlaceRef \* MERGEFORMAT </w:instrText>
      </w:r>
      <w:r w:rsidR="00D868A5" w:rsidRPr="004D7B46">
        <w:rPr>
          <w:lang w:val="en-US"/>
        </w:rPr>
        <w:fldChar w:fldCharType="begin"/>
      </w:r>
      <w:r w:rsidRPr="004D7B46">
        <w:rPr>
          <w:lang w:val="en-US"/>
        </w:rPr>
        <w:instrText xml:space="preserve"> SEQ MTEqn \h \* MERGEFORMAT </w:instrText>
      </w:r>
      <w:r w:rsidR="00D868A5" w:rsidRPr="004D7B46">
        <w:rPr>
          <w:lang w:val="en-US"/>
        </w:rPr>
        <w:fldChar w:fldCharType="end"/>
      </w:r>
      <w:bookmarkStart w:id="254" w:name="ZEqnNum823991"/>
      <w:r w:rsidRPr="004D7B46">
        <w:rPr>
          <w:lang w:val="en-US"/>
        </w:rPr>
        <w:instrText>(</w:instrText>
      </w:r>
      <w:fldSimple w:instr=" SEQ MTSec \c \* Arabic \* MERGEFORMAT ">
        <w:r w:rsidR="004D7B46">
          <w:rPr>
            <w:noProof/>
            <w:lang w:val="en-US"/>
          </w:rPr>
          <w:instrText>1</w:instrText>
        </w:r>
      </w:fldSimple>
      <w:r w:rsidRPr="004D7B46">
        <w:rPr>
          <w:lang w:val="en-US"/>
        </w:rPr>
        <w:instrText>.</w:instrText>
      </w:r>
      <w:fldSimple w:instr=" SEQ MTEqn \c \* Arabic \* MERGEFORMAT ">
        <w:r w:rsidR="004D7B46">
          <w:rPr>
            <w:noProof/>
            <w:lang w:val="en-US"/>
          </w:rPr>
          <w:instrText>69</w:instrText>
        </w:r>
      </w:fldSimple>
      <w:r w:rsidRPr="004D7B46">
        <w:rPr>
          <w:lang w:val="en-US"/>
        </w:rPr>
        <w:instrText>)</w:instrText>
      </w:r>
      <w:bookmarkEnd w:id="254"/>
      <w:r w:rsidR="00D868A5" w:rsidRPr="004D7B46">
        <w:rPr>
          <w:lang w:val="en-US"/>
        </w:rPr>
        <w:fldChar w:fldCharType="end"/>
      </w:r>
    </w:p>
    <w:p w:rsidR="00313B40" w:rsidRPr="004D7B46" w:rsidRDefault="00313B40" w:rsidP="004D7B46">
      <w:pPr>
        <w:rPr>
          <w:lang w:val="en-US"/>
        </w:rPr>
      </w:pPr>
      <w:r w:rsidRPr="004D7B46">
        <w:rPr>
          <w:lang w:val="en-US"/>
        </w:rPr>
        <w:t xml:space="preserve">Finally, the advective term in the momentum balance is given in equation </w:t>
      </w:r>
      <w:r w:rsidR="00D868A5" w:rsidRPr="004D7B46">
        <w:rPr>
          <w:lang w:val="en-US"/>
        </w:rPr>
        <w:fldChar w:fldCharType="begin"/>
      </w:r>
      <w:r w:rsidRPr="004D7B46">
        <w:rPr>
          <w:lang w:val="en-US"/>
        </w:rPr>
        <w:instrText xml:space="preserve"> GOTOBUTTON ZEqnNum473828  \* MERGEFORMAT </w:instrText>
      </w:r>
      <w:r w:rsidR="00D868A5" w:rsidRPr="004D7B46">
        <w:rPr>
          <w:lang w:val="en-US"/>
        </w:rPr>
        <w:fldChar w:fldCharType="begin"/>
      </w:r>
      <w:r w:rsidRPr="004D7B46">
        <w:rPr>
          <w:lang w:val="en-US"/>
        </w:rPr>
        <w:instrText xml:space="preserve"> REF ZEqnNum473828 \* Charformat \! \* MERGEFORMAT </w:instrText>
      </w:r>
      <w:r w:rsidR="00D868A5" w:rsidRPr="004D7B46">
        <w:rPr>
          <w:lang w:val="en-US"/>
        </w:rPr>
        <w:fldChar w:fldCharType="separate"/>
      </w:r>
      <w:r w:rsidR="004D7B46" w:rsidRPr="004D7B46">
        <w:rPr>
          <w:lang w:val="en-US"/>
        </w:rPr>
        <w:instrText>(1.8)</w:instrText>
      </w:r>
      <w:r w:rsidR="00D868A5" w:rsidRPr="004D7B46">
        <w:rPr>
          <w:lang w:val="en-US"/>
        </w:rPr>
        <w:fldChar w:fldCharType="end"/>
      </w:r>
      <w:r w:rsidR="00D868A5" w:rsidRPr="004D7B46">
        <w:rPr>
          <w:lang w:val="en-US"/>
        </w:rPr>
        <w:fldChar w:fldCharType="end"/>
      </w:r>
      <w:r w:rsidRPr="004D7B46">
        <w:rPr>
          <w:lang w:val="en-US"/>
        </w:rPr>
        <w:t xml:space="preserve">. </w:t>
      </w:r>
    </w:p>
    <w:p w:rsidR="00313B40" w:rsidRPr="004D7B46" w:rsidRDefault="00313B40" w:rsidP="004D7B46">
      <w:pPr>
        <w:pStyle w:val="MTDisplayEquation"/>
        <w:rPr>
          <w:lang w:val="en-US"/>
        </w:rPr>
      </w:pPr>
      <w:r w:rsidRPr="004D7B46">
        <w:rPr>
          <w:position w:val="-146"/>
          <w:lang w:val="en-US"/>
        </w:rPr>
        <w:object w:dxaOrig="5220" w:dyaOrig="3040">
          <v:shape id="_x0000_i1111" type="#_x0000_t75" style="width:261.45pt;height:152.55pt" o:ole="">
            <v:imagedata r:id="rId210" o:title=""/>
          </v:shape>
          <o:OLEObject Type="Embed" ProgID="Equation.DSMT4" ShapeID="_x0000_i1111" DrawAspect="Content" ObjectID="_1485948421" r:id="rId211"/>
        </w:object>
      </w:r>
      <w:r w:rsidRPr="004D7B46">
        <w:rPr>
          <w:lang w:val="en-US"/>
        </w:rPr>
        <w:t xml:space="preserve">                                                  </w:t>
      </w:r>
      <w:r w:rsidR="00D868A5" w:rsidRPr="004D7B46">
        <w:rPr>
          <w:lang w:val="en-US"/>
        </w:rPr>
        <w:fldChar w:fldCharType="begin"/>
      </w:r>
      <w:r w:rsidRPr="004D7B46">
        <w:rPr>
          <w:lang w:val="en-US"/>
        </w:rPr>
        <w:instrText xml:space="preserve"> MACROBUTTON MTPlaceRef \* MERGEFORMAT </w:instrText>
      </w:r>
      <w:r w:rsidR="00D868A5" w:rsidRPr="004D7B46">
        <w:rPr>
          <w:lang w:val="en-US"/>
        </w:rPr>
        <w:fldChar w:fldCharType="begin"/>
      </w:r>
      <w:r w:rsidRPr="004D7B46">
        <w:rPr>
          <w:lang w:val="en-US"/>
        </w:rPr>
        <w:instrText xml:space="preserve"> SEQ MTEqn \h \* MERGEFORMAT </w:instrText>
      </w:r>
      <w:r w:rsidR="00D868A5" w:rsidRPr="004D7B46">
        <w:rPr>
          <w:lang w:val="en-US"/>
        </w:rPr>
        <w:fldChar w:fldCharType="end"/>
      </w:r>
      <w:bookmarkStart w:id="255" w:name="ZEqnNum473828"/>
      <w:r w:rsidRPr="004D7B46">
        <w:rPr>
          <w:lang w:val="en-US"/>
        </w:rPr>
        <w:instrText>(</w:instrText>
      </w:r>
      <w:fldSimple w:instr=" SEQ MTSec \c \* Arabic \* MERGEFORMAT ">
        <w:r w:rsidR="004D7B46">
          <w:rPr>
            <w:noProof/>
            <w:lang w:val="en-US"/>
          </w:rPr>
          <w:instrText>1</w:instrText>
        </w:r>
      </w:fldSimple>
      <w:r w:rsidRPr="004D7B46">
        <w:rPr>
          <w:lang w:val="en-US"/>
        </w:rPr>
        <w:instrText>.</w:instrText>
      </w:r>
      <w:fldSimple w:instr=" SEQ MTEqn \c \* Arabic \* MERGEFORMAT ">
        <w:r w:rsidR="004D7B46">
          <w:rPr>
            <w:noProof/>
            <w:lang w:val="en-US"/>
          </w:rPr>
          <w:instrText>70</w:instrText>
        </w:r>
      </w:fldSimple>
      <w:r w:rsidRPr="004D7B46">
        <w:rPr>
          <w:lang w:val="en-US"/>
        </w:rPr>
        <w:instrText>)</w:instrText>
      </w:r>
      <w:bookmarkEnd w:id="255"/>
      <w:r w:rsidR="00D868A5" w:rsidRPr="004D7B46">
        <w:rPr>
          <w:lang w:val="en-US"/>
        </w:rPr>
        <w:fldChar w:fldCharType="end"/>
      </w:r>
    </w:p>
    <w:p w:rsidR="00313B40" w:rsidRPr="004D7B46" w:rsidRDefault="00313B40" w:rsidP="004D7B46">
      <w:pPr>
        <w:tabs>
          <w:tab w:val="left" w:pos="7200"/>
          <w:tab w:val="left" w:pos="7470"/>
        </w:tabs>
        <w:rPr>
          <w:lang w:val="en-US"/>
        </w:rPr>
      </w:pPr>
    </w:p>
    <w:p w:rsidR="00313B40" w:rsidRPr="004D7B46" w:rsidRDefault="00313B40" w:rsidP="004D7B46">
      <w:pPr>
        <w:pStyle w:val="Heading4"/>
        <w:jc w:val="both"/>
        <w:rPr>
          <w:noProof/>
          <w:lang w:val="en-US"/>
        </w:rPr>
      </w:pPr>
      <w:r w:rsidRPr="004D7B46">
        <w:rPr>
          <w:noProof/>
          <w:lang w:val="en-US"/>
        </w:rPr>
        <w:t>Time integration scheme</w:t>
      </w:r>
    </w:p>
    <w:p w:rsidR="00313B40" w:rsidRPr="004D7B46" w:rsidRDefault="00313B40" w:rsidP="004D7B46">
      <w:pPr>
        <w:rPr>
          <w:lang w:val="en-US"/>
        </w:rPr>
      </w:pPr>
      <w:r w:rsidRPr="004D7B46">
        <w:rPr>
          <w:lang w:val="en-US"/>
        </w:rPr>
        <w:t xml:space="preserve">The time integration of the mass and momentum balance equations is combined in an explicit leap-frog scheme, as depicted in </w:t>
      </w:r>
      <w:fldSimple w:instr=" REF _Ref336835302  \* MERGEFORMAT ">
        <w:r w:rsidR="004D7B46" w:rsidRPr="004D7B46">
          <w:rPr>
            <w:lang w:val="en-US"/>
          </w:rPr>
          <w:t>Figure 3</w:t>
        </w:r>
      </w:fldSimple>
      <w:r w:rsidRPr="004D7B46">
        <w:rPr>
          <w:lang w:val="en-US"/>
        </w:rPr>
        <w:t>. The velocities (in the '-' points) are updated using the momentum balance, the water levels are updated using the mass balance. The water level gradients influence the momentum balance and the velocities and derived discharges affect the mass balance. Because of the leap-frog scheme these influences are always computed at the half time step level, which  makes the scheme second order accurate.</w:t>
      </w:r>
    </w:p>
    <w:p w:rsidR="00313B40" w:rsidRPr="004D7B46" w:rsidRDefault="00313B40" w:rsidP="004D7B46">
      <w:pPr>
        <w:rPr>
          <w:lang w:val="en-US"/>
        </w:rPr>
      </w:pPr>
    </w:p>
    <w:p w:rsidR="00313B40" w:rsidRPr="004D7B46" w:rsidRDefault="00313B40" w:rsidP="004D7B46">
      <w:pPr>
        <w:keepNext/>
        <w:tabs>
          <w:tab w:val="left" w:pos="7200"/>
          <w:tab w:val="left" w:pos="7470"/>
        </w:tabs>
        <w:rPr>
          <w:lang w:val="en-US"/>
        </w:rPr>
      </w:pPr>
      <w:r w:rsidRPr="004D7B46">
        <w:rPr>
          <w:noProof/>
          <w:lang w:val="en-US"/>
        </w:rPr>
        <w:lastRenderedPageBreak/>
        <w:drawing>
          <wp:inline distT="0" distB="0" distL="0" distR="0">
            <wp:extent cx="2204085" cy="1311910"/>
            <wp:effectExtent l="0" t="0" r="0" b="0"/>
            <wp:docPr id="32"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212" cstate="print"/>
                    <a:srcRect b="46306"/>
                    <a:stretch>
                      <a:fillRect/>
                    </a:stretch>
                  </pic:blipFill>
                  <pic:spPr bwMode="auto">
                    <a:xfrm>
                      <a:off x="0" y="0"/>
                      <a:ext cx="2204085" cy="1311910"/>
                    </a:xfrm>
                    <a:prstGeom prst="rect">
                      <a:avLst/>
                    </a:prstGeom>
                    <a:noFill/>
                    <a:ln w="9525">
                      <a:noFill/>
                      <a:miter lim="800000"/>
                      <a:headEnd/>
                      <a:tailEnd/>
                    </a:ln>
                  </pic:spPr>
                </pic:pic>
              </a:graphicData>
            </a:graphic>
          </wp:inline>
        </w:drawing>
      </w:r>
    </w:p>
    <w:p w:rsidR="00313B40" w:rsidRPr="004D7B46" w:rsidRDefault="00313B40" w:rsidP="004D7B46">
      <w:pPr>
        <w:pStyle w:val="Caption"/>
        <w:tabs>
          <w:tab w:val="left" w:pos="7200"/>
          <w:tab w:val="left" w:pos="7470"/>
        </w:tabs>
        <w:spacing w:after="120"/>
        <w:jc w:val="both"/>
        <w:rPr>
          <w:b/>
          <w:bCs w:val="0"/>
          <w:lang w:val="en-US"/>
        </w:rPr>
      </w:pPr>
      <w:bookmarkStart w:id="256" w:name="_Ref336835302"/>
      <w:r w:rsidRPr="004D7B46">
        <w:rPr>
          <w:b/>
          <w:bCs w:val="0"/>
          <w:lang w:val="en-US"/>
        </w:rPr>
        <w:t xml:space="preserve">Figure </w:t>
      </w:r>
      <w:r w:rsidR="00D868A5" w:rsidRPr="004D7B46">
        <w:rPr>
          <w:b/>
          <w:bCs w:val="0"/>
          <w:lang w:val="en-US"/>
        </w:rPr>
        <w:fldChar w:fldCharType="begin"/>
      </w:r>
      <w:r w:rsidRPr="004D7B46">
        <w:rPr>
          <w:b/>
          <w:bCs w:val="0"/>
          <w:lang w:val="en-US"/>
        </w:rPr>
        <w:instrText xml:space="preserve"> SEQ Figure \* ARABIC </w:instrText>
      </w:r>
      <w:r w:rsidR="00D868A5" w:rsidRPr="004D7B46">
        <w:rPr>
          <w:b/>
          <w:bCs w:val="0"/>
          <w:lang w:val="en-US"/>
        </w:rPr>
        <w:fldChar w:fldCharType="separate"/>
      </w:r>
      <w:r w:rsidR="00582357">
        <w:rPr>
          <w:b/>
          <w:bCs w:val="0"/>
          <w:noProof/>
          <w:lang w:val="en-US"/>
        </w:rPr>
        <w:t>8</w:t>
      </w:r>
      <w:r w:rsidR="00D868A5" w:rsidRPr="004D7B46">
        <w:rPr>
          <w:b/>
          <w:bCs w:val="0"/>
          <w:lang w:val="en-US"/>
        </w:rPr>
        <w:fldChar w:fldCharType="end"/>
      </w:r>
      <w:bookmarkEnd w:id="256"/>
      <w:r w:rsidRPr="004D7B46">
        <w:rPr>
          <w:b/>
          <w:bCs w:val="0"/>
          <w:lang w:val="en-US"/>
        </w:rPr>
        <w:t xml:space="preserve"> Leap-frog time integration scheme</w:t>
      </w:r>
    </w:p>
    <w:p w:rsidR="00313B40" w:rsidRPr="004D7B46" w:rsidRDefault="00313B40" w:rsidP="004D7B46">
      <w:pPr>
        <w:tabs>
          <w:tab w:val="left" w:pos="7200"/>
          <w:tab w:val="left" w:pos="7470"/>
        </w:tabs>
        <w:rPr>
          <w:lang w:val="en-US"/>
        </w:rPr>
      </w:pPr>
      <w:r w:rsidRPr="004D7B46">
        <w:rPr>
          <w:lang w:val="en-US"/>
        </w:rPr>
        <w:t>Using this straightforward finite volume approach, complicated transformations of the equations are avoided and the solution scheme remains transparent. It is also completely compatible with the original rectilinear implementation and is even slightly more efficient.</w:t>
      </w:r>
    </w:p>
    <w:p w:rsidR="00313B40" w:rsidRPr="004D7B46" w:rsidRDefault="00313B40" w:rsidP="004D7B46">
      <w:pPr>
        <w:rPr>
          <w:lang w:val="en-US"/>
        </w:rPr>
      </w:pPr>
    </w:p>
    <w:p w:rsidR="00313B40" w:rsidRPr="004D7B46" w:rsidRDefault="00313B40" w:rsidP="004D7B46">
      <w:pPr>
        <w:pStyle w:val="Heading3"/>
        <w:jc w:val="both"/>
        <w:rPr>
          <w:lang w:val="en-US"/>
        </w:rPr>
      </w:pPr>
      <w:bookmarkStart w:id="257" w:name="_Toc412018122"/>
      <w:r w:rsidRPr="004D7B46">
        <w:rPr>
          <w:lang w:val="en-US"/>
        </w:rPr>
        <w:t>Wave action balance</w:t>
      </w:r>
      <w:bookmarkEnd w:id="257"/>
    </w:p>
    <w:p w:rsidR="00313B40" w:rsidRPr="004D7B46" w:rsidRDefault="00313B40" w:rsidP="004D7B46">
      <w:pPr>
        <w:pStyle w:val="Heading4"/>
        <w:jc w:val="both"/>
        <w:rPr>
          <w:lang w:val="en-US"/>
        </w:rPr>
      </w:pPr>
      <w:bookmarkStart w:id="258" w:name="_Toc410145830"/>
      <w:r w:rsidRPr="004D7B46">
        <w:rPr>
          <w:lang w:val="en-US"/>
        </w:rPr>
        <w:t>Nonstationary solver</w:t>
      </w:r>
      <w:bookmarkEnd w:id="258"/>
    </w:p>
    <w:p w:rsidR="00313B40" w:rsidRPr="004D7B46" w:rsidRDefault="00313B40" w:rsidP="004D7B46">
      <w:pPr>
        <w:rPr>
          <w:lang w:val="en-US"/>
        </w:rPr>
      </w:pPr>
      <w:r w:rsidRPr="004D7B46">
        <w:rPr>
          <w:lang w:val="en-US"/>
        </w:rPr>
        <w:t>The time-varying wave action balance solved in XBeach is as follows:</w:t>
      </w:r>
    </w:p>
    <w:p w:rsidR="00313B40" w:rsidRPr="004D7B46" w:rsidRDefault="00313B40" w:rsidP="004D7B46">
      <w:pPr>
        <w:rPr>
          <w:lang w:val="en-US"/>
        </w:rPr>
      </w:pPr>
    </w:p>
    <w:p w:rsidR="00313B40" w:rsidRPr="004D7B46" w:rsidRDefault="00313B40" w:rsidP="004D7B46">
      <w:pPr>
        <w:pStyle w:val="MTDisplayEquation"/>
        <w:tabs>
          <w:tab w:val="left" w:pos="7200"/>
          <w:tab w:val="left" w:pos="7470"/>
        </w:tabs>
        <w:rPr>
          <w:lang w:val="en-US"/>
        </w:rPr>
      </w:pPr>
      <w:r w:rsidRPr="004D7B46">
        <w:rPr>
          <w:position w:val="-24"/>
          <w:lang w:val="en-US"/>
        </w:rPr>
        <w:object w:dxaOrig="3780" w:dyaOrig="660">
          <v:shape id="_x0000_i1112" type="#_x0000_t75" style="width:188.55pt;height:33.85pt" o:ole="">
            <v:imagedata r:id="rId213" o:title=""/>
          </v:shape>
          <o:OLEObject Type="Embed" ProgID="Equation.DSMT4" ShapeID="_x0000_i1112" DrawAspect="Content" ObjectID="_1485948422" r:id="rId214"/>
        </w:object>
      </w:r>
      <w:r w:rsidRPr="004D7B46">
        <w:rPr>
          <w:lang w:val="en-US"/>
        </w:rPr>
        <w:tab/>
      </w:r>
      <w:r w:rsidRPr="004D7B46">
        <w:rPr>
          <w:lang w:val="en-US"/>
        </w:rPr>
        <w:tab/>
      </w:r>
      <w:r w:rsidR="00D868A5" w:rsidRPr="004D7B46">
        <w:rPr>
          <w:lang w:val="en-US"/>
        </w:rPr>
        <w:fldChar w:fldCharType="begin"/>
      </w:r>
      <w:r w:rsidRPr="004D7B46">
        <w:rPr>
          <w:lang w:val="en-US"/>
        </w:rPr>
        <w:instrText xml:space="preserve"> MACROBUTTON MTPlaceRef \* MERGEFORMAT </w:instrText>
      </w:r>
      <w:r w:rsidR="00D868A5" w:rsidRPr="004D7B46">
        <w:rPr>
          <w:lang w:val="en-US"/>
        </w:rPr>
        <w:fldChar w:fldCharType="begin"/>
      </w:r>
      <w:r w:rsidRPr="004D7B46">
        <w:rPr>
          <w:lang w:val="en-US"/>
        </w:rPr>
        <w:instrText xml:space="preserve"> SEQ MTEqn \h \* MERGEFORMAT </w:instrText>
      </w:r>
      <w:r w:rsidR="00D868A5" w:rsidRPr="004D7B46">
        <w:rPr>
          <w:lang w:val="en-US"/>
        </w:rPr>
        <w:fldChar w:fldCharType="end"/>
      </w:r>
      <w:r w:rsidRPr="004D7B46">
        <w:rPr>
          <w:lang w:val="en-US"/>
        </w:rPr>
        <w:instrText>(</w:instrText>
      </w:r>
      <w:fldSimple w:instr=" SEQ MTSec \c \* Arabic \* MERGEFORMAT ">
        <w:r w:rsidR="004D7B46">
          <w:rPr>
            <w:noProof/>
            <w:lang w:val="en-US"/>
          </w:rPr>
          <w:instrText>1</w:instrText>
        </w:r>
      </w:fldSimple>
      <w:r w:rsidRPr="004D7B46">
        <w:rPr>
          <w:lang w:val="en-US"/>
        </w:rPr>
        <w:instrText>.</w:instrText>
      </w:r>
      <w:fldSimple w:instr=" SEQ MTEqn \c \* Arabic \* MERGEFORMAT ">
        <w:r w:rsidR="004D7B46">
          <w:rPr>
            <w:noProof/>
            <w:lang w:val="en-US"/>
          </w:rPr>
          <w:instrText>71</w:instrText>
        </w:r>
      </w:fldSimple>
      <w:r w:rsidRPr="004D7B46">
        <w:rPr>
          <w:lang w:val="en-US"/>
        </w:rPr>
        <w:instrText>)</w:instrText>
      </w:r>
      <w:r w:rsidR="00D868A5" w:rsidRPr="004D7B46">
        <w:rPr>
          <w:lang w:val="en-US"/>
        </w:rPr>
        <w:fldChar w:fldCharType="end"/>
      </w:r>
    </w:p>
    <w:p w:rsidR="00313B40" w:rsidRPr="004D7B46" w:rsidRDefault="00313B40" w:rsidP="004D7B46">
      <w:pPr>
        <w:rPr>
          <w:lang w:val="en-US"/>
        </w:rPr>
      </w:pPr>
    </w:p>
    <w:p w:rsidR="00313B40" w:rsidRPr="004D7B46" w:rsidRDefault="00313B40" w:rsidP="004D7B46">
      <w:pPr>
        <w:rPr>
          <w:lang w:val="en-US"/>
        </w:rPr>
      </w:pPr>
      <w:r w:rsidRPr="004D7B46">
        <w:rPr>
          <w:lang w:val="en-US"/>
        </w:rPr>
        <w:t xml:space="preserve">Where </w:t>
      </w:r>
      <w:r w:rsidRPr="004D7B46">
        <w:rPr>
          <w:i/>
          <w:lang w:val="en-US"/>
        </w:rPr>
        <w:t>E</w:t>
      </w:r>
      <w:r w:rsidRPr="004D7B46">
        <w:rPr>
          <w:lang w:val="en-US"/>
        </w:rPr>
        <w:t xml:space="preserve"> is the wave energy or wave action, Cg is the group velocity, </w:t>
      </w:r>
      <w:r w:rsidRPr="004D7B46">
        <w:rPr>
          <w:position w:val="-12"/>
          <w:lang w:val="en-US"/>
        </w:rPr>
        <w:object w:dxaOrig="320" w:dyaOrig="360">
          <v:shape id="_x0000_i1113" type="#_x0000_t75" style="width:16.3pt;height:18.85pt" o:ole="">
            <v:imagedata r:id="rId215" o:title=""/>
          </v:shape>
          <o:OLEObject Type="Embed" ProgID="Equation.DSMT4" ShapeID="_x0000_i1113" DrawAspect="Content" ObjectID="_1485948423" r:id="rId216"/>
        </w:object>
      </w:r>
      <w:r w:rsidRPr="004D7B46">
        <w:rPr>
          <w:lang w:val="en-US"/>
        </w:rPr>
        <w:t xml:space="preserve">the refraction speed in theta-space and </w:t>
      </w:r>
      <w:r w:rsidRPr="004D7B46">
        <w:rPr>
          <w:i/>
          <w:lang w:val="en-US"/>
        </w:rPr>
        <w:t>Sink</w:t>
      </w:r>
      <w:r w:rsidRPr="004D7B46">
        <w:rPr>
          <w:lang w:val="en-US"/>
        </w:rPr>
        <w:t xml:space="preserve"> refers to effects of wave breaking and bottom friction.</w:t>
      </w:r>
    </w:p>
    <w:p w:rsidR="00313B40" w:rsidRPr="004D7B46" w:rsidRDefault="00313B40" w:rsidP="004D7B46">
      <w:pPr>
        <w:rPr>
          <w:lang w:val="en-US"/>
        </w:rPr>
      </w:pPr>
      <w:r w:rsidRPr="004D7B46">
        <w:rPr>
          <w:lang w:val="en-US"/>
        </w:rPr>
        <w:t>Again, the advection terms are the only ones affected by the curvilinear scheme so we will discuss their treatment in detail. The control volume is the same as for the mass balance. In equation</w:t>
      </w:r>
      <w:r w:rsidR="00D868A5" w:rsidRPr="004D7B46">
        <w:rPr>
          <w:lang w:val="en-US"/>
        </w:rPr>
        <w:fldChar w:fldCharType="begin"/>
      </w:r>
      <w:r w:rsidRPr="004D7B46">
        <w:rPr>
          <w:lang w:val="en-US"/>
        </w:rPr>
        <w:instrText xml:space="preserve"> GOTOBUTTON ZEqnNum633932  \* MERGEFORMAT </w:instrText>
      </w:r>
      <w:r w:rsidR="00D868A5" w:rsidRPr="004D7B46">
        <w:rPr>
          <w:lang w:val="en-US"/>
        </w:rPr>
        <w:fldChar w:fldCharType="begin"/>
      </w:r>
      <w:r w:rsidRPr="004D7B46">
        <w:rPr>
          <w:lang w:val="en-US"/>
        </w:rPr>
        <w:instrText xml:space="preserve"> REF ZEqnNum633932 \* Charformat \! \* MERGEFORMAT </w:instrText>
      </w:r>
      <w:r w:rsidR="00D868A5" w:rsidRPr="004D7B46">
        <w:rPr>
          <w:lang w:val="en-US"/>
        </w:rPr>
        <w:fldChar w:fldCharType="separate"/>
      </w:r>
      <w:r w:rsidR="004D7B46" w:rsidRPr="004D7B46">
        <w:rPr>
          <w:lang w:val="en-US"/>
        </w:rPr>
        <w:instrText>(1.10)</w:instrText>
      </w:r>
      <w:r w:rsidR="00D868A5" w:rsidRPr="004D7B46">
        <w:rPr>
          <w:lang w:val="en-US"/>
        </w:rPr>
        <w:fldChar w:fldCharType="end"/>
      </w:r>
      <w:r w:rsidR="00D868A5" w:rsidRPr="004D7B46">
        <w:rPr>
          <w:lang w:val="en-US"/>
        </w:rPr>
        <w:fldChar w:fldCharType="end"/>
      </w:r>
      <w:r w:rsidRPr="004D7B46">
        <w:rPr>
          <w:lang w:val="en-US"/>
        </w:rPr>
        <w:t xml:space="preserve"> the procedure to compute the wave energy fluxes across the cell boundaries is outlined. All variables should also have an index </w:t>
      </w:r>
      <w:r w:rsidRPr="004D7B46">
        <w:rPr>
          <w:i/>
          <w:lang w:val="en-US"/>
        </w:rPr>
        <w:t>itheta</w:t>
      </w:r>
      <w:r w:rsidRPr="004D7B46">
        <w:rPr>
          <w:lang w:val="en-US"/>
        </w:rPr>
        <w:t xml:space="preserve"> referring to the directional grid, but for brevity these are omitted here. </w:t>
      </w:r>
    </w:p>
    <w:p w:rsidR="00313B40" w:rsidRPr="004D7B46" w:rsidRDefault="00313B40" w:rsidP="004D7B46">
      <w:pPr>
        <w:rPr>
          <w:lang w:val="en-US"/>
        </w:rPr>
      </w:pPr>
    </w:p>
    <w:p w:rsidR="00313B40" w:rsidRPr="004D7B46" w:rsidRDefault="00313B40" w:rsidP="004D7B46">
      <w:pPr>
        <w:rPr>
          <w:lang w:val="en-US"/>
        </w:rPr>
      </w:pPr>
      <w:r w:rsidRPr="004D7B46">
        <w:rPr>
          <w:lang w:val="en-US"/>
        </w:rPr>
        <w:t>The component of the group velocity normal to the cell boundary, at the cell boundary, is interpolated from the two adjacent cell center points. Depending on the direction of this component, the wave energy at the cell boundary is computed using linear extrapolation based on the two upwind points, taking into account their grid distances. This second order upwind discretization preserves the propagation of wave groups with little numerical diffusion.</w:t>
      </w:r>
    </w:p>
    <w:p w:rsidR="00313B40" w:rsidRPr="004D7B46" w:rsidRDefault="00313B40" w:rsidP="004D7B46">
      <w:pPr>
        <w:pStyle w:val="MTDisplayEquation"/>
        <w:tabs>
          <w:tab w:val="left" w:pos="7200"/>
          <w:tab w:val="left" w:pos="7470"/>
        </w:tabs>
        <w:rPr>
          <w:lang w:val="en-US"/>
        </w:rPr>
      </w:pPr>
    </w:p>
    <w:p w:rsidR="00313B40" w:rsidRPr="004D7B46" w:rsidRDefault="00313B40" w:rsidP="004D7B46">
      <w:pPr>
        <w:pStyle w:val="MTDisplayEquation"/>
        <w:tabs>
          <w:tab w:val="left" w:pos="7200"/>
          <w:tab w:val="left" w:pos="7470"/>
        </w:tabs>
        <w:rPr>
          <w:lang w:val="en-US"/>
        </w:rPr>
      </w:pPr>
      <w:r w:rsidRPr="004D7B46">
        <w:rPr>
          <w:position w:val="-182"/>
          <w:lang w:val="en-US"/>
        </w:rPr>
        <w:object w:dxaOrig="5880" w:dyaOrig="4360">
          <v:shape id="_x0000_i1114" type="#_x0000_t75" style="width:294pt;height:217.7pt" o:ole="">
            <v:imagedata r:id="rId217" o:title=""/>
          </v:shape>
          <o:OLEObject Type="Embed" ProgID="Equation.DSMT4" ShapeID="_x0000_i1114" DrawAspect="Content" ObjectID="_1485948424" r:id="rId218"/>
        </w:object>
      </w:r>
      <w:r w:rsidRPr="004D7B46">
        <w:rPr>
          <w:lang w:val="en-US"/>
        </w:rPr>
        <w:tab/>
      </w:r>
      <w:r w:rsidR="00D868A5" w:rsidRPr="004D7B46">
        <w:rPr>
          <w:lang w:val="en-US"/>
        </w:rPr>
        <w:fldChar w:fldCharType="begin"/>
      </w:r>
      <w:r w:rsidRPr="004D7B46">
        <w:rPr>
          <w:lang w:val="en-US"/>
        </w:rPr>
        <w:instrText xml:space="preserve"> MACROBUTTON MTPlaceRef \* MERGEFORMAT </w:instrText>
      </w:r>
      <w:r w:rsidR="00D868A5" w:rsidRPr="004D7B46">
        <w:rPr>
          <w:lang w:val="en-US"/>
        </w:rPr>
        <w:fldChar w:fldCharType="begin"/>
      </w:r>
      <w:r w:rsidRPr="004D7B46">
        <w:rPr>
          <w:lang w:val="en-US"/>
        </w:rPr>
        <w:instrText xml:space="preserve"> SEQ MTEqn \h \* MERGEFORMAT </w:instrText>
      </w:r>
      <w:r w:rsidR="00D868A5" w:rsidRPr="004D7B46">
        <w:rPr>
          <w:lang w:val="en-US"/>
        </w:rPr>
        <w:fldChar w:fldCharType="end"/>
      </w:r>
      <w:bookmarkStart w:id="259" w:name="ZEqnNum633932"/>
      <w:r w:rsidRPr="004D7B46">
        <w:rPr>
          <w:lang w:val="en-US"/>
        </w:rPr>
        <w:instrText>(</w:instrText>
      </w:r>
      <w:fldSimple w:instr=" SEQ MTSec \c \* Arabic \* MERGEFORMAT ">
        <w:r w:rsidR="004D7B46">
          <w:rPr>
            <w:noProof/>
            <w:lang w:val="en-US"/>
          </w:rPr>
          <w:instrText>1</w:instrText>
        </w:r>
      </w:fldSimple>
      <w:r w:rsidRPr="004D7B46">
        <w:rPr>
          <w:lang w:val="en-US"/>
        </w:rPr>
        <w:instrText>.</w:instrText>
      </w:r>
      <w:fldSimple w:instr=" SEQ MTEqn \c \* Arabic \* MERGEFORMAT ">
        <w:r w:rsidR="004D7B46">
          <w:rPr>
            <w:noProof/>
            <w:lang w:val="en-US"/>
          </w:rPr>
          <w:instrText>72</w:instrText>
        </w:r>
      </w:fldSimple>
      <w:r w:rsidRPr="004D7B46">
        <w:rPr>
          <w:lang w:val="en-US"/>
        </w:rPr>
        <w:instrText>)</w:instrText>
      </w:r>
      <w:bookmarkEnd w:id="259"/>
      <w:r w:rsidR="00D868A5" w:rsidRPr="004D7B46">
        <w:rPr>
          <w:lang w:val="en-US"/>
        </w:rPr>
        <w:fldChar w:fldCharType="end"/>
      </w:r>
    </w:p>
    <w:p w:rsidR="00313B40" w:rsidRPr="004D7B46" w:rsidRDefault="00313B40" w:rsidP="004D7B46">
      <w:pPr>
        <w:rPr>
          <w:lang w:val="en-US"/>
        </w:rPr>
      </w:pPr>
    </w:p>
    <w:p w:rsidR="00313B40" w:rsidRPr="004D7B46" w:rsidRDefault="00313B40" w:rsidP="004D7B46">
      <w:pPr>
        <w:rPr>
          <w:lang w:val="en-US"/>
        </w:rPr>
      </w:pPr>
      <w:r w:rsidRPr="004D7B46">
        <w:rPr>
          <w:lang w:val="en-US"/>
        </w:rPr>
        <w:t>The other three fluxes are computed in a similar way; for brevity we will not present all formulations.</w:t>
      </w:r>
    </w:p>
    <w:p w:rsidR="00313B40" w:rsidRPr="004D7B46" w:rsidRDefault="00313B40" w:rsidP="004D7B46">
      <w:pPr>
        <w:rPr>
          <w:lang w:val="en-US"/>
        </w:rPr>
      </w:pPr>
    </w:p>
    <w:p w:rsidR="00313B40" w:rsidRPr="004D7B46" w:rsidRDefault="00313B40" w:rsidP="004D7B46">
      <w:pPr>
        <w:rPr>
          <w:lang w:val="en-US"/>
        </w:rPr>
      </w:pPr>
      <w:r w:rsidRPr="004D7B46">
        <w:rPr>
          <w:lang w:val="en-US"/>
        </w:rPr>
        <w:t>The time integration is explicit and the same as in the original implementation. The advection in u- and v-direction is computed simply by adding the four fluxes and dividing by the cell area. This procedure guarantees conservation of wave energy.</w:t>
      </w:r>
    </w:p>
    <w:p w:rsidR="00313B40" w:rsidRPr="004D7B46" w:rsidRDefault="00313B40" w:rsidP="004D7B46">
      <w:pPr>
        <w:tabs>
          <w:tab w:val="left" w:pos="7200"/>
          <w:tab w:val="left" w:pos="7470"/>
        </w:tabs>
        <w:rPr>
          <w:lang w:val="en-US"/>
        </w:rPr>
      </w:pPr>
    </w:p>
    <w:p w:rsidR="00313B40" w:rsidRPr="004D7B46" w:rsidRDefault="00313B40" w:rsidP="004D7B46">
      <w:pPr>
        <w:pStyle w:val="MTDisplayEquation"/>
        <w:tabs>
          <w:tab w:val="left" w:pos="7200"/>
          <w:tab w:val="left" w:pos="7470"/>
        </w:tabs>
        <w:rPr>
          <w:lang w:val="en-US"/>
        </w:rPr>
      </w:pPr>
      <w:r w:rsidRPr="004D7B46">
        <w:rPr>
          <w:position w:val="-30"/>
          <w:lang w:val="en-US"/>
        </w:rPr>
        <w:object w:dxaOrig="8040" w:dyaOrig="760">
          <v:shape id="_x0000_i1115" type="#_x0000_t75" style="width:402pt;height:38.15pt" o:ole="">
            <v:imagedata r:id="rId219" o:title=""/>
          </v:shape>
          <o:OLEObject Type="Embed" ProgID="Equation.DSMT4" ShapeID="_x0000_i1115" DrawAspect="Content" ObjectID="_1485948425" r:id="rId220"/>
        </w:object>
      </w:r>
    </w:p>
    <w:p w:rsidR="00313B40" w:rsidRPr="004D7B46" w:rsidRDefault="00313B40" w:rsidP="004D7B46">
      <w:pPr>
        <w:pStyle w:val="MTDisplayEquation"/>
        <w:tabs>
          <w:tab w:val="left" w:pos="7200"/>
          <w:tab w:val="left" w:pos="7470"/>
        </w:tabs>
        <w:rPr>
          <w:lang w:val="en-US"/>
        </w:rPr>
      </w:pPr>
      <w:r w:rsidRPr="004D7B46">
        <w:rPr>
          <w:lang w:val="en-US"/>
        </w:rPr>
        <w:tab/>
      </w:r>
      <w:r w:rsidRPr="004D7B46">
        <w:rPr>
          <w:lang w:val="en-US"/>
        </w:rPr>
        <w:tab/>
      </w:r>
      <w:r w:rsidR="00D868A5" w:rsidRPr="004D7B46">
        <w:rPr>
          <w:lang w:val="en-US"/>
        </w:rPr>
        <w:fldChar w:fldCharType="begin"/>
      </w:r>
      <w:r w:rsidRPr="004D7B46">
        <w:rPr>
          <w:lang w:val="en-US"/>
        </w:rPr>
        <w:instrText xml:space="preserve"> MACROBUTTON MTPlaceRef \* MERGEFORMAT </w:instrText>
      </w:r>
      <w:r w:rsidR="00D868A5" w:rsidRPr="004D7B46">
        <w:rPr>
          <w:lang w:val="en-US"/>
        </w:rPr>
        <w:fldChar w:fldCharType="begin"/>
      </w:r>
      <w:r w:rsidRPr="004D7B46">
        <w:rPr>
          <w:lang w:val="en-US"/>
        </w:rPr>
        <w:instrText xml:space="preserve"> SEQ MTEqn \h \* MERGEFORMAT </w:instrText>
      </w:r>
      <w:r w:rsidR="00D868A5" w:rsidRPr="004D7B46">
        <w:rPr>
          <w:lang w:val="en-US"/>
        </w:rPr>
        <w:fldChar w:fldCharType="end"/>
      </w:r>
      <w:bookmarkStart w:id="260" w:name="ZEqnNum723168"/>
      <w:r w:rsidRPr="004D7B46">
        <w:rPr>
          <w:lang w:val="en-US"/>
        </w:rPr>
        <w:instrText>(</w:instrText>
      </w:r>
      <w:fldSimple w:instr=" SEQ MTSec \c \* Arabic \* MERGEFORMAT ">
        <w:r w:rsidR="004D7B46">
          <w:rPr>
            <w:noProof/>
            <w:lang w:val="en-US"/>
          </w:rPr>
          <w:instrText>1</w:instrText>
        </w:r>
      </w:fldSimple>
      <w:r w:rsidRPr="004D7B46">
        <w:rPr>
          <w:lang w:val="en-US"/>
        </w:rPr>
        <w:instrText>.</w:instrText>
      </w:r>
      <w:fldSimple w:instr=" SEQ MTEqn \c \* Arabic \* MERGEFORMAT ">
        <w:r w:rsidR="004D7B46">
          <w:rPr>
            <w:noProof/>
            <w:lang w:val="en-US"/>
          </w:rPr>
          <w:instrText>73</w:instrText>
        </w:r>
      </w:fldSimple>
      <w:r w:rsidRPr="004D7B46">
        <w:rPr>
          <w:lang w:val="en-US"/>
        </w:rPr>
        <w:instrText>)</w:instrText>
      </w:r>
      <w:bookmarkEnd w:id="260"/>
      <w:r w:rsidR="00D868A5" w:rsidRPr="004D7B46">
        <w:rPr>
          <w:lang w:val="en-US"/>
        </w:rPr>
        <w:fldChar w:fldCharType="end"/>
      </w:r>
    </w:p>
    <w:p w:rsidR="00313B40" w:rsidRPr="004D7B46" w:rsidRDefault="00313B40" w:rsidP="004D7B46">
      <w:pPr>
        <w:tabs>
          <w:tab w:val="left" w:pos="7200"/>
          <w:tab w:val="left" w:pos="7470"/>
        </w:tabs>
        <w:rPr>
          <w:lang w:val="en-US"/>
        </w:rPr>
      </w:pPr>
      <w:r w:rsidRPr="004D7B46">
        <w:rPr>
          <w:lang w:val="en-US"/>
        </w:rPr>
        <w:t>The procedure for the roller energy balance is identical to that for the wave energy balance and will not be repeated here.</w:t>
      </w:r>
    </w:p>
    <w:p w:rsidR="00313B40" w:rsidRPr="004D7B46" w:rsidRDefault="00313B40" w:rsidP="004D7B46">
      <w:pPr>
        <w:tabs>
          <w:tab w:val="left" w:pos="7200"/>
          <w:tab w:val="left" w:pos="7470"/>
        </w:tabs>
        <w:rPr>
          <w:lang w:val="en-US"/>
        </w:rPr>
      </w:pPr>
    </w:p>
    <w:p w:rsidR="00313B40" w:rsidRPr="004D7B46" w:rsidRDefault="00313B40" w:rsidP="004D7B46">
      <w:pPr>
        <w:pStyle w:val="Heading4"/>
        <w:jc w:val="both"/>
        <w:rPr>
          <w:lang w:val="en-US"/>
        </w:rPr>
      </w:pPr>
      <w:bookmarkStart w:id="261" w:name="_Toc410145829"/>
      <w:r w:rsidRPr="004D7B46">
        <w:rPr>
          <w:lang w:val="en-US"/>
        </w:rPr>
        <w:t>Stationary solver</w:t>
      </w:r>
      <w:bookmarkEnd w:id="261"/>
    </w:p>
    <w:p w:rsidR="00313B40" w:rsidRPr="004D7B46" w:rsidRDefault="00313B40" w:rsidP="004D7B46">
      <w:pPr>
        <w:rPr>
          <w:lang w:val="en-US"/>
        </w:rPr>
      </w:pPr>
    </w:p>
    <w:p w:rsidR="00313B40" w:rsidRPr="004D7B46" w:rsidRDefault="00313B40" w:rsidP="004D7B46">
      <w:pPr>
        <w:rPr>
          <w:lang w:val="en-US"/>
        </w:rPr>
      </w:pPr>
      <w:r w:rsidRPr="004D7B46">
        <w:rPr>
          <w:lang w:val="en-US"/>
        </w:rPr>
        <w:t xml:space="preserve">In the stationary solver the wave energy and roller energy balances are solved line by line, from the seaward boundary landward. For each line the automatic timestep is computed and the quasi-time-dependent balance according to equation </w:t>
      </w:r>
      <w:r w:rsidR="00D868A5" w:rsidRPr="004D7B46">
        <w:rPr>
          <w:lang w:val="en-US"/>
        </w:rPr>
        <w:fldChar w:fldCharType="begin"/>
      </w:r>
      <w:r w:rsidRPr="004D7B46">
        <w:rPr>
          <w:lang w:val="en-US"/>
        </w:rPr>
        <w:instrText xml:space="preserve"> GOTOBUTTON ZEqnNum723168  \* MERGEFORMAT </w:instrText>
      </w:r>
      <w:r w:rsidR="00D868A5" w:rsidRPr="004D7B46">
        <w:rPr>
          <w:lang w:val="en-US"/>
        </w:rPr>
        <w:fldChar w:fldCharType="begin"/>
      </w:r>
      <w:r w:rsidRPr="004D7B46">
        <w:rPr>
          <w:lang w:val="en-US"/>
        </w:rPr>
        <w:instrText xml:space="preserve"> REF ZEqnNum723168 \* Charformat \! \* MERGEFORMAT </w:instrText>
      </w:r>
      <w:r w:rsidR="00D868A5" w:rsidRPr="004D7B46">
        <w:rPr>
          <w:lang w:val="en-US"/>
        </w:rPr>
        <w:fldChar w:fldCharType="separate"/>
      </w:r>
      <w:r w:rsidR="004D7B46" w:rsidRPr="004D7B46">
        <w:rPr>
          <w:lang w:val="en-US"/>
        </w:rPr>
        <w:instrText>(</w:instrText>
      </w:r>
      <w:r w:rsidR="004D7B46">
        <w:rPr>
          <w:lang w:val="en-US"/>
        </w:rPr>
        <w:instrText>1</w:instrText>
      </w:r>
      <w:r w:rsidR="004D7B46" w:rsidRPr="004D7B46">
        <w:rPr>
          <w:lang w:val="en-US"/>
        </w:rPr>
        <w:instrText>.</w:instrText>
      </w:r>
      <w:r w:rsidR="004D7B46">
        <w:rPr>
          <w:lang w:val="en-US"/>
        </w:rPr>
        <w:instrText>73</w:instrText>
      </w:r>
      <w:r w:rsidR="004D7B46" w:rsidRPr="004D7B46">
        <w:rPr>
          <w:lang w:val="en-US"/>
        </w:rPr>
        <w:instrText>)</w:instrText>
      </w:r>
      <w:r w:rsidR="00D868A5" w:rsidRPr="004D7B46">
        <w:rPr>
          <w:lang w:val="en-US"/>
        </w:rPr>
        <w:fldChar w:fldCharType="end"/>
      </w:r>
      <w:r w:rsidR="00D868A5" w:rsidRPr="004D7B46">
        <w:rPr>
          <w:lang w:val="en-US"/>
        </w:rPr>
        <w:fldChar w:fldCharType="end"/>
      </w:r>
      <w:r w:rsidRPr="004D7B46">
        <w:rPr>
          <w:lang w:val="en-US"/>
        </w:rPr>
        <w:t xml:space="preserve"> is solved until convergence or the maximum number of iterations is reached, after which the solver moves to the next line. </w:t>
      </w:r>
    </w:p>
    <w:p w:rsidR="00313B40" w:rsidRPr="004D7B46" w:rsidRDefault="00313B40" w:rsidP="004D7B46">
      <w:pPr>
        <w:rPr>
          <w:i/>
          <w:lang w:val="en-US"/>
        </w:rPr>
      </w:pPr>
      <w:r w:rsidRPr="004D7B46">
        <w:rPr>
          <w:lang w:val="en-US"/>
        </w:rPr>
        <w:t xml:space="preserve">The iteration is controlled by the parameters </w:t>
      </w:r>
      <w:r w:rsidRPr="004D7B46">
        <w:rPr>
          <w:i/>
          <w:lang w:val="en-US"/>
        </w:rPr>
        <w:t xml:space="preserve">maxiter </w:t>
      </w:r>
      <w:r w:rsidRPr="004D7B46">
        <w:rPr>
          <w:lang w:val="en-US"/>
        </w:rPr>
        <w:t xml:space="preserve"> and </w:t>
      </w:r>
      <w:r w:rsidRPr="004D7B46">
        <w:rPr>
          <w:i/>
          <w:lang w:val="en-US"/>
        </w:rPr>
        <w:t>maxerror.</w:t>
      </w:r>
    </w:p>
    <w:p w:rsidR="00CA2484" w:rsidRPr="004D7B46" w:rsidRDefault="00CA2484" w:rsidP="004D7B46">
      <w:pPr>
        <w:pStyle w:val="Heading3"/>
        <w:jc w:val="both"/>
        <w:rPr>
          <w:lang w:val="en-US"/>
        </w:rPr>
      </w:pPr>
      <w:bookmarkStart w:id="262" w:name="_Toc412018123"/>
      <w:r w:rsidRPr="004D7B46">
        <w:rPr>
          <w:lang w:val="en-US"/>
        </w:rPr>
        <w:t>Shallow water equations</w:t>
      </w:r>
      <w:bookmarkEnd w:id="262"/>
    </w:p>
    <w:p w:rsidR="00CA2484" w:rsidRPr="004D7B46" w:rsidRDefault="00CA2484" w:rsidP="004D7B46">
      <w:pPr>
        <w:spacing w:line="240" w:lineRule="auto"/>
        <w:rPr>
          <w:b/>
          <w:iCs/>
          <w:szCs w:val="28"/>
          <w:lang w:val="en-US"/>
        </w:rPr>
      </w:pPr>
    </w:p>
    <w:p w:rsidR="003D1543" w:rsidRPr="004D7B46" w:rsidRDefault="003D1543" w:rsidP="004D7B46">
      <w:pPr>
        <w:pStyle w:val="Heading3"/>
        <w:jc w:val="both"/>
        <w:rPr>
          <w:lang w:val="en-US"/>
        </w:rPr>
      </w:pPr>
      <w:bookmarkStart w:id="263" w:name="_Toc412018124"/>
      <w:r w:rsidRPr="004D7B46">
        <w:rPr>
          <w:lang w:val="en-US"/>
        </w:rPr>
        <w:t>Groundwater flow</w:t>
      </w:r>
      <w:bookmarkEnd w:id="263"/>
    </w:p>
    <w:p w:rsidR="003D1543" w:rsidRPr="004D7B46" w:rsidRDefault="003D1543" w:rsidP="004D7B46">
      <w:pPr>
        <w:pStyle w:val="Heading4"/>
        <w:jc w:val="both"/>
        <w:rPr>
          <w:lang w:val="en-US"/>
        </w:rPr>
      </w:pPr>
      <w:r w:rsidRPr="004D7B46">
        <w:rPr>
          <w:lang w:val="en-US"/>
        </w:rPr>
        <w:t>Hydrostatic</w:t>
      </w:r>
    </w:p>
    <w:p w:rsidR="003D1543" w:rsidRPr="004D7B46" w:rsidRDefault="003D1543" w:rsidP="004D7B46">
      <w:pPr>
        <w:rPr>
          <w:color w:val="FF0000"/>
          <w:lang w:val="en-US"/>
        </w:rPr>
      </w:pPr>
      <w:r w:rsidRPr="004D7B46">
        <w:rPr>
          <w:color w:val="FF0000"/>
          <w:lang w:val="en-US"/>
        </w:rPr>
        <w:t>Not in manual yet, to-do…</w:t>
      </w:r>
    </w:p>
    <w:p w:rsidR="003D1543" w:rsidRPr="004D7B46" w:rsidRDefault="003D1543" w:rsidP="004D7B46">
      <w:pPr>
        <w:pStyle w:val="Heading4"/>
        <w:jc w:val="both"/>
        <w:rPr>
          <w:lang w:val="en-US"/>
        </w:rPr>
      </w:pPr>
      <w:r w:rsidRPr="004D7B46">
        <w:rPr>
          <w:lang w:val="en-US"/>
        </w:rPr>
        <w:lastRenderedPageBreak/>
        <w:t>Non-hydrostatic</w:t>
      </w:r>
    </w:p>
    <w:p w:rsidR="003D1543" w:rsidRPr="004D7B46" w:rsidRDefault="003D1543" w:rsidP="004D7B46">
      <w:pPr>
        <w:rPr>
          <w:lang w:val="en-US"/>
        </w:rPr>
      </w:pPr>
      <w:r w:rsidRPr="004D7B46">
        <w:rPr>
          <w:lang w:val="en-US"/>
        </w:rPr>
        <w:t>In order to solve the equations in xx, the spatial and temporal domain of the groundwater system is split into the same spatial grid and time steps as the XBeach surface water model it is coupled to. At each time step in the numerical model, the depth average groundwater head is calculated in the centre of the groundwater cells, and the fluxes (specific discharge, submarine exchange, infiltration and exfiltration) are calculated on the cell interfaces</w:t>
      </w:r>
    </w:p>
    <w:p w:rsidR="003D1543" w:rsidRPr="004D7B46" w:rsidRDefault="003D1543" w:rsidP="004D7B46">
      <w:pPr>
        <w:rPr>
          <w:lang w:val="en-US"/>
        </w:rPr>
      </w:pPr>
    </w:p>
    <w:p w:rsidR="003D1543" w:rsidRPr="004D7B46" w:rsidRDefault="003D1543" w:rsidP="004D7B46">
      <w:pPr>
        <w:rPr>
          <w:lang w:val="en-US"/>
        </w:rPr>
      </w:pPr>
      <w:r w:rsidRPr="004D7B46">
        <w:rPr>
          <w:lang w:val="en-US"/>
        </w:rPr>
        <w:t>At the start of the time step, every cell is evaluated whether the groundwater and surface water are connected:</w:t>
      </w:r>
    </w:p>
    <w:p w:rsidR="003D1543" w:rsidRPr="004D7B46" w:rsidRDefault="003D1543" w:rsidP="004D7B46">
      <w:pPr>
        <w:rPr>
          <w:lang w:val="en-US"/>
        </w:rPr>
      </w:pPr>
    </w:p>
    <w:p w:rsidR="003D1543" w:rsidRPr="004D7B46" w:rsidRDefault="003D1543" w:rsidP="004D7B46">
      <w:pPr>
        <w:pStyle w:val="MTDisplayEquation"/>
        <w:rPr>
          <w:lang w:val="en-US"/>
        </w:rPr>
      </w:pPr>
      <w:r w:rsidRPr="004D7B46">
        <w:rPr>
          <w:lang w:val="en-US"/>
        </w:rPr>
        <w:tab/>
      </w:r>
      <w:r w:rsidRPr="004D7B46">
        <w:rPr>
          <w:position w:val="-14"/>
          <w:lang w:val="en-US"/>
        </w:rPr>
        <w:object w:dxaOrig="3400" w:dyaOrig="380">
          <v:shape id="_x0000_i1116" type="#_x0000_t75" style="width:170.15pt;height:18.85pt" o:ole="">
            <v:imagedata r:id="rId221" o:title=""/>
          </v:shape>
          <o:OLEObject Type="Embed" ProgID="Equation.DSMT4" ShapeID="_x0000_i1116" DrawAspect="Content" ObjectID="_1485948426" r:id="rId222"/>
        </w:object>
      </w:r>
      <w:r w:rsidRPr="004D7B46">
        <w:rPr>
          <w:lang w:val="en-US"/>
        </w:rPr>
        <w:t xml:space="preserve"> </w:t>
      </w:r>
      <w:r w:rsidRPr="004D7B46">
        <w:rPr>
          <w:lang w:val="en-US"/>
        </w:rPr>
        <w:tab/>
      </w:r>
      <w:r w:rsidR="00D868A5" w:rsidRPr="004D7B46">
        <w:rPr>
          <w:lang w:val="en-US"/>
        </w:rPr>
        <w:fldChar w:fldCharType="begin"/>
      </w:r>
      <w:r w:rsidRPr="004D7B46">
        <w:rPr>
          <w:lang w:val="en-US"/>
        </w:rPr>
        <w:instrText xml:space="preserve"> MACROBUTTON MTPlaceRef \* MERGEFORMAT </w:instrText>
      </w:r>
      <w:r w:rsidR="00D868A5" w:rsidRPr="004D7B46">
        <w:rPr>
          <w:lang w:val="en-US"/>
        </w:rPr>
        <w:fldChar w:fldCharType="begin"/>
      </w:r>
      <w:r w:rsidRPr="004D7B46">
        <w:rPr>
          <w:lang w:val="en-US"/>
        </w:rPr>
        <w:instrText xml:space="preserve"> SEQ MTEqn \h \* MERGEFORMAT </w:instrText>
      </w:r>
      <w:r w:rsidR="00D868A5" w:rsidRPr="004D7B46">
        <w:rPr>
          <w:lang w:val="en-US"/>
        </w:rPr>
        <w:fldChar w:fldCharType="end"/>
      </w:r>
      <w:bookmarkStart w:id="264" w:name="ZEqnNum222755"/>
      <w:r w:rsidRPr="004D7B46">
        <w:rPr>
          <w:lang w:val="en-US"/>
        </w:rPr>
        <w:instrText>(</w:instrText>
      </w:r>
      <w:fldSimple w:instr=" SEQ MTSec \c \* Arabic \* MERGEFORMAT ">
        <w:r w:rsidR="004D7B46">
          <w:rPr>
            <w:noProof/>
            <w:lang w:val="en-US"/>
          </w:rPr>
          <w:instrText>1</w:instrText>
        </w:r>
      </w:fldSimple>
      <w:r w:rsidRPr="004D7B46">
        <w:rPr>
          <w:lang w:val="en-US"/>
        </w:rPr>
        <w:instrText>.</w:instrText>
      </w:r>
      <w:fldSimple w:instr=" SEQ MTEqn \c \* Arabic \* MERGEFORMAT ">
        <w:r w:rsidR="004D7B46">
          <w:rPr>
            <w:noProof/>
            <w:lang w:val="en-US"/>
          </w:rPr>
          <w:instrText>74</w:instrText>
        </w:r>
      </w:fldSimple>
      <w:r w:rsidRPr="004D7B46">
        <w:rPr>
          <w:lang w:val="en-US"/>
        </w:rPr>
        <w:instrText>)</w:instrText>
      </w:r>
      <w:bookmarkEnd w:id="264"/>
      <w:r w:rsidR="00D868A5" w:rsidRPr="004D7B46">
        <w:rPr>
          <w:lang w:val="en-US"/>
        </w:rPr>
        <w:fldChar w:fldCharType="end"/>
      </w:r>
    </w:p>
    <w:p w:rsidR="003D1543" w:rsidRPr="004D7B46" w:rsidRDefault="003D1543" w:rsidP="004D7B46">
      <w:pPr>
        <w:rPr>
          <w:lang w:val="en-US"/>
        </w:rPr>
      </w:pPr>
    </w:p>
    <w:p w:rsidR="003D1543" w:rsidRPr="004D7B46" w:rsidRDefault="003D1543" w:rsidP="004D7B46">
      <w:pPr>
        <w:rPr>
          <w:lang w:val="en-US"/>
        </w:rPr>
      </w:pPr>
      <w:r w:rsidRPr="004D7B46">
        <w:rPr>
          <w:lang w:val="en-US"/>
        </w:rPr>
        <w:t xml:space="preserve">In </w:t>
      </w:r>
      <w:r w:rsidR="00D868A5" w:rsidRPr="004D7B46">
        <w:rPr>
          <w:lang w:val="en-US"/>
        </w:rPr>
        <w:fldChar w:fldCharType="begin"/>
      </w:r>
      <w:r w:rsidRPr="004D7B46">
        <w:rPr>
          <w:lang w:val="en-US"/>
        </w:rPr>
        <w:instrText xml:space="preserve"> GOTOBUTTON ZEqnNum222755  \* MERGEFORMAT </w:instrText>
      </w:r>
      <w:r w:rsidR="00D868A5" w:rsidRPr="004D7B46">
        <w:rPr>
          <w:lang w:val="en-US"/>
        </w:rPr>
        <w:fldChar w:fldCharType="begin"/>
      </w:r>
      <w:r w:rsidRPr="004D7B46">
        <w:rPr>
          <w:lang w:val="en-US"/>
        </w:rPr>
        <w:instrText xml:space="preserve"> REF ZEqnNum222755 \* Charformat \! \* MERGEFORMAT </w:instrText>
      </w:r>
      <w:r w:rsidR="00D868A5" w:rsidRPr="004D7B46">
        <w:rPr>
          <w:lang w:val="en-US"/>
        </w:rPr>
        <w:fldChar w:fldCharType="separate"/>
      </w:r>
      <w:r w:rsidR="004D7B46" w:rsidRPr="004D7B46">
        <w:rPr>
          <w:lang w:val="en-US"/>
        </w:rPr>
        <w:instrText>(</w:instrText>
      </w:r>
      <w:r w:rsidR="004D7B46">
        <w:rPr>
          <w:lang w:val="en-US"/>
        </w:rPr>
        <w:instrText>1</w:instrText>
      </w:r>
      <w:r w:rsidR="004D7B46" w:rsidRPr="004D7B46">
        <w:rPr>
          <w:lang w:val="en-US"/>
        </w:rPr>
        <w:instrText>.</w:instrText>
      </w:r>
      <w:r w:rsidR="004D7B46">
        <w:rPr>
          <w:lang w:val="en-US"/>
        </w:rPr>
        <w:instrText>74</w:instrText>
      </w:r>
      <w:r w:rsidR="004D7B46" w:rsidRPr="004D7B46">
        <w:rPr>
          <w:lang w:val="en-US"/>
        </w:rPr>
        <w:instrText>)</w:instrText>
      </w:r>
      <w:r w:rsidR="00D868A5" w:rsidRPr="004D7B46">
        <w:rPr>
          <w:lang w:val="en-US"/>
        </w:rPr>
        <w:fldChar w:fldCharType="end"/>
      </w:r>
      <w:r w:rsidR="00D868A5" w:rsidRPr="004D7B46">
        <w:rPr>
          <w:lang w:val="en-US"/>
        </w:rPr>
        <w:fldChar w:fldCharType="end"/>
      </w:r>
      <w:r w:rsidRPr="004D7B46">
        <w:rPr>
          <w:lang w:val="en-US"/>
        </w:rPr>
        <w:t xml:space="preserve"> </w:t>
      </w:r>
      <w:r w:rsidRPr="004D7B46">
        <w:rPr>
          <w:i/>
          <w:lang w:val="en-US"/>
        </w:rPr>
        <w:t>ε</w:t>
      </w:r>
      <w:r w:rsidRPr="004D7B46">
        <w:rPr>
          <w:lang w:val="en-US"/>
        </w:rPr>
        <w:t xml:space="preserve"> is a numerical smoothing constant used to deal with numerical round off errors near the bed, and </w:t>
      </w:r>
      <w:r w:rsidRPr="004D7B46">
        <w:rPr>
          <w:i/>
          <w:lang w:val="en-US"/>
        </w:rPr>
        <w:t>i</w:t>
      </w:r>
      <w:r w:rsidRPr="004D7B46">
        <w:rPr>
          <w:lang w:val="en-US"/>
        </w:rPr>
        <w:t xml:space="preserve"> and </w:t>
      </w:r>
      <w:r w:rsidRPr="004D7B46">
        <w:rPr>
          <w:i/>
          <w:lang w:val="en-US"/>
        </w:rPr>
        <w:t>j</w:t>
      </w:r>
      <w:r w:rsidRPr="004D7B46">
        <w:rPr>
          <w:lang w:val="en-US"/>
        </w:rPr>
        <w:t xml:space="preserve"> represent cross-shore and longshore coordinates in the numerical solution grid, respectively. Infiltration is calculated in cells where the groundwater and surface water are not connected and there exists surface water. As shown in </w:t>
      </w:r>
      <w:r w:rsidR="00D868A5" w:rsidRPr="004D7B46">
        <w:rPr>
          <w:lang w:val="en-US"/>
        </w:rPr>
        <w:fldChar w:fldCharType="begin"/>
      </w:r>
      <w:r w:rsidRPr="004D7B46">
        <w:rPr>
          <w:lang w:val="en-US"/>
        </w:rPr>
        <w:instrText xml:space="preserve"> GOTOBUTTON ZEqnNum418429  \* MERGEFORMAT </w:instrText>
      </w:r>
      <w:r w:rsidR="00D868A5" w:rsidRPr="004D7B46">
        <w:rPr>
          <w:lang w:val="en-US"/>
        </w:rPr>
        <w:fldChar w:fldCharType="begin"/>
      </w:r>
      <w:r w:rsidRPr="004D7B46">
        <w:rPr>
          <w:lang w:val="en-US"/>
        </w:rPr>
        <w:instrText xml:space="preserve"> REF ZEqnNum418429 \* Charformat \! \* MERGEFORMAT </w:instrText>
      </w:r>
      <w:r w:rsidR="00D868A5" w:rsidRPr="004D7B46">
        <w:rPr>
          <w:lang w:val="en-US"/>
        </w:rPr>
        <w:fldChar w:fldCharType="separate"/>
      </w:r>
      <w:r w:rsidR="004D7B46" w:rsidRPr="004D7B46">
        <w:rPr>
          <w:lang w:val="en-US"/>
        </w:rPr>
        <w:instrText>(</w:instrText>
      </w:r>
      <w:r w:rsidR="004D7B46">
        <w:rPr>
          <w:lang w:val="en-US"/>
        </w:rPr>
        <w:instrText>1</w:instrText>
      </w:r>
      <w:r w:rsidR="004D7B46" w:rsidRPr="004D7B46">
        <w:rPr>
          <w:lang w:val="en-US"/>
        </w:rPr>
        <w:instrText>.</w:instrText>
      </w:r>
      <w:r w:rsidR="004D7B46">
        <w:rPr>
          <w:lang w:val="en-US"/>
        </w:rPr>
        <w:instrText>33</w:instrText>
      </w:r>
      <w:r w:rsidR="004D7B46" w:rsidRPr="004D7B46">
        <w:rPr>
          <w:lang w:val="en-US"/>
        </w:rPr>
        <w:instrText>)</w:instrText>
      </w:r>
      <w:r w:rsidR="00D868A5" w:rsidRPr="004D7B46">
        <w:rPr>
          <w:lang w:val="en-US"/>
        </w:rPr>
        <w:fldChar w:fldCharType="end"/>
      </w:r>
      <w:r w:rsidR="00D868A5" w:rsidRPr="004D7B46">
        <w:rPr>
          <w:lang w:val="en-US"/>
        </w:rPr>
        <w:fldChar w:fldCharType="end"/>
      </w:r>
      <w:r w:rsidRPr="004D7B46">
        <w:rPr>
          <w:lang w:val="en-US"/>
        </w:rPr>
        <w:t xml:space="preserve"> the infiltration rate is a function of the thickness of the wetting front, which is zero at the start of infiltration, and increases as a function of the infiltration rate. The equations for the infiltration rate and the thickness of the wetting front are approximated by first-order schemes, in which the wetting front is updated using a backward-Euler scheme, which ensures numerical stability:</w:t>
      </w:r>
    </w:p>
    <w:p w:rsidR="003D1543" w:rsidRPr="004D7B46" w:rsidRDefault="003D1543" w:rsidP="004D7B46">
      <w:pPr>
        <w:rPr>
          <w:lang w:val="en-US"/>
        </w:rPr>
      </w:pPr>
    </w:p>
    <w:p w:rsidR="003D1543" w:rsidRPr="004D7B46" w:rsidRDefault="003D1543" w:rsidP="004D7B46">
      <w:pPr>
        <w:pStyle w:val="MTDisplayEquation"/>
        <w:rPr>
          <w:lang w:val="en-US"/>
        </w:rPr>
      </w:pPr>
      <w:r w:rsidRPr="004D7B46">
        <w:rPr>
          <w:lang w:val="en-US"/>
        </w:rPr>
        <w:tab/>
      </w:r>
      <w:r w:rsidRPr="004D7B46">
        <w:rPr>
          <w:position w:val="-80"/>
          <w:lang w:val="en-US"/>
        </w:rPr>
        <w:object w:dxaOrig="2640" w:dyaOrig="1719">
          <v:shape id="_x0000_i1117" type="#_x0000_t75" style="width:131.55pt;height:86.15pt" o:ole="">
            <v:imagedata r:id="rId223" o:title=""/>
          </v:shape>
          <o:OLEObject Type="Embed" ProgID="Equation.DSMT4" ShapeID="_x0000_i1117" DrawAspect="Content" ObjectID="_1485948427" r:id="rId224"/>
        </w:object>
      </w:r>
      <w:r w:rsidRPr="004D7B46">
        <w:rPr>
          <w:lang w:val="en-US"/>
        </w:rPr>
        <w:t xml:space="preserve"> </w:t>
      </w:r>
      <w:r w:rsidRPr="004D7B46">
        <w:rPr>
          <w:lang w:val="en-US"/>
        </w:rPr>
        <w:tab/>
      </w:r>
      <w:r w:rsidR="00D868A5" w:rsidRPr="004D7B46">
        <w:rPr>
          <w:lang w:val="en-US"/>
        </w:rPr>
        <w:fldChar w:fldCharType="begin"/>
      </w:r>
      <w:r w:rsidRPr="004D7B46">
        <w:rPr>
          <w:lang w:val="en-US"/>
        </w:rPr>
        <w:instrText xml:space="preserve"> MACROBUTTON MTPlaceRef \* MERGEFORMAT </w:instrText>
      </w:r>
      <w:r w:rsidR="00D868A5" w:rsidRPr="004D7B46">
        <w:rPr>
          <w:lang w:val="en-US"/>
        </w:rPr>
        <w:fldChar w:fldCharType="begin"/>
      </w:r>
      <w:r w:rsidRPr="004D7B46">
        <w:rPr>
          <w:lang w:val="en-US"/>
        </w:rPr>
        <w:instrText xml:space="preserve"> SEQ MTEqn \h \* MERGEFORMAT </w:instrText>
      </w:r>
      <w:r w:rsidR="00D868A5" w:rsidRPr="004D7B46">
        <w:rPr>
          <w:lang w:val="en-US"/>
        </w:rPr>
        <w:fldChar w:fldCharType="end"/>
      </w:r>
      <w:bookmarkStart w:id="265" w:name="ZEqnNum753693"/>
      <w:r w:rsidRPr="004D7B46">
        <w:rPr>
          <w:lang w:val="en-US"/>
        </w:rPr>
        <w:instrText>(</w:instrText>
      </w:r>
      <w:fldSimple w:instr=" SEQ MTSec \c \* Arabic \* MERGEFORMAT ">
        <w:r w:rsidR="004D7B46">
          <w:rPr>
            <w:noProof/>
            <w:lang w:val="en-US"/>
          </w:rPr>
          <w:instrText>1</w:instrText>
        </w:r>
      </w:fldSimple>
      <w:r w:rsidRPr="004D7B46">
        <w:rPr>
          <w:lang w:val="en-US"/>
        </w:rPr>
        <w:instrText>.</w:instrText>
      </w:r>
      <w:fldSimple w:instr=" SEQ MTEqn \c \* Arabic \* MERGEFORMAT ">
        <w:r w:rsidR="004D7B46">
          <w:rPr>
            <w:noProof/>
            <w:lang w:val="en-US"/>
          </w:rPr>
          <w:instrText>75</w:instrText>
        </w:r>
      </w:fldSimple>
      <w:r w:rsidRPr="004D7B46">
        <w:rPr>
          <w:lang w:val="en-US"/>
        </w:rPr>
        <w:instrText>)</w:instrText>
      </w:r>
      <w:bookmarkEnd w:id="265"/>
      <w:r w:rsidR="00D868A5" w:rsidRPr="004D7B46">
        <w:rPr>
          <w:lang w:val="en-US"/>
        </w:rPr>
        <w:fldChar w:fldCharType="end"/>
      </w:r>
    </w:p>
    <w:p w:rsidR="003D1543" w:rsidRPr="004D7B46" w:rsidRDefault="003D1543" w:rsidP="004D7B46">
      <w:pPr>
        <w:rPr>
          <w:lang w:val="en-US"/>
        </w:rPr>
      </w:pPr>
    </w:p>
    <w:p w:rsidR="003D1543" w:rsidRPr="004D7B46" w:rsidRDefault="003D1543" w:rsidP="004D7B46">
      <w:pPr>
        <w:rPr>
          <w:lang w:val="en-US"/>
        </w:rPr>
      </w:pPr>
      <w:r w:rsidRPr="004D7B46">
        <w:rPr>
          <w:lang w:val="en-US"/>
        </w:rPr>
        <w:t xml:space="preserve">In </w:t>
      </w:r>
      <w:r w:rsidR="00D868A5" w:rsidRPr="004D7B46">
        <w:rPr>
          <w:lang w:val="en-US"/>
        </w:rPr>
        <w:fldChar w:fldCharType="begin"/>
      </w:r>
      <w:r w:rsidRPr="004D7B46">
        <w:rPr>
          <w:lang w:val="en-US"/>
        </w:rPr>
        <w:instrText xml:space="preserve"> GOTOBUTTON ZEqnNum753693  \* MERGEFORMAT </w:instrText>
      </w:r>
      <w:r w:rsidR="00D868A5" w:rsidRPr="004D7B46">
        <w:rPr>
          <w:lang w:val="en-US"/>
        </w:rPr>
        <w:fldChar w:fldCharType="begin"/>
      </w:r>
      <w:r w:rsidRPr="004D7B46">
        <w:rPr>
          <w:lang w:val="en-US"/>
        </w:rPr>
        <w:instrText xml:space="preserve"> REF ZEqnNum753693 \* Charformat \! \* MERGEFORMAT </w:instrText>
      </w:r>
      <w:r w:rsidR="00D868A5" w:rsidRPr="004D7B46">
        <w:rPr>
          <w:lang w:val="en-US"/>
        </w:rPr>
        <w:fldChar w:fldCharType="separate"/>
      </w:r>
      <w:r w:rsidR="004D7B46" w:rsidRPr="004D7B46">
        <w:rPr>
          <w:lang w:val="en-US"/>
        </w:rPr>
        <w:instrText>(</w:instrText>
      </w:r>
      <w:r w:rsidR="004D7B46">
        <w:rPr>
          <w:lang w:val="en-US"/>
        </w:rPr>
        <w:instrText>1</w:instrText>
      </w:r>
      <w:r w:rsidR="004D7B46" w:rsidRPr="004D7B46">
        <w:rPr>
          <w:lang w:val="en-US"/>
        </w:rPr>
        <w:instrText>.</w:instrText>
      </w:r>
      <w:r w:rsidR="004D7B46">
        <w:rPr>
          <w:lang w:val="en-US"/>
        </w:rPr>
        <w:instrText>75</w:instrText>
      </w:r>
      <w:r w:rsidR="004D7B46" w:rsidRPr="004D7B46">
        <w:rPr>
          <w:lang w:val="en-US"/>
        </w:rPr>
        <w:instrText>)</w:instrText>
      </w:r>
      <w:r w:rsidR="00D868A5" w:rsidRPr="004D7B46">
        <w:rPr>
          <w:lang w:val="en-US"/>
        </w:rPr>
        <w:fldChar w:fldCharType="end"/>
      </w:r>
      <w:r w:rsidR="00D868A5" w:rsidRPr="004D7B46">
        <w:rPr>
          <w:lang w:val="en-US"/>
        </w:rPr>
        <w:fldChar w:fldCharType="end"/>
      </w:r>
      <w:r w:rsidRPr="004D7B46">
        <w:rPr>
          <w:lang w:val="en-US"/>
        </w:rPr>
        <w:t xml:space="preserve"> the superscript </w:t>
      </w:r>
      <w:r w:rsidRPr="004D7B46">
        <w:rPr>
          <w:i/>
          <w:lang w:val="en-US"/>
        </w:rPr>
        <w:t>n</w:t>
      </w:r>
      <w:r w:rsidRPr="004D7B46">
        <w:rPr>
          <w:lang w:val="en-US"/>
        </w:rPr>
        <w:t xml:space="preserve"> corresponds to the time step number and</w:t>
      </w:r>
      <w:r w:rsidRPr="004D7B46">
        <w:rPr>
          <w:i/>
          <w:lang w:val="en-US"/>
        </w:rPr>
        <w:t xml:space="preserve"> Δt </w:t>
      </w:r>
      <w:r w:rsidRPr="004D7B46">
        <w:rPr>
          <w:lang w:val="en-US"/>
        </w:rPr>
        <w:t>is the size of the time step. The infiltration rate in the coupled relationship can be solved through substitution:</w:t>
      </w:r>
    </w:p>
    <w:p w:rsidR="003D1543" w:rsidRPr="004D7B46" w:rsidRDefault="003D1543" w:rsidP="004D7B46">
      <w:pPr>
        <w:rPr>
          <w:lang w:val="en-US"/>
        </w:rPr>
      </w:pPr>
    </w:p>
    <w:p w:rsidR="003D1543" w:rsidRPr="004D7B46" w:rsidRDefault="003D1543" w:rsidP="004D7B46">
      <w:pPr>
        <w:pStyle w:val="MTDisplayEquation"/>
        <w:rPr>
          <w:lang w:val="en-US"/>
        </w:rPr>
      </w:pPr>
      <w:r w:rsidRPr="004D7B46">
        <w:rPr>
          <w:lang w:val="en-US"/>
        </w:rPr>
        <w:tab/>
      </w:r>
      <w:r w:rsidRPr="004D7B46">
        <w:rPr>
          <w:position w:val="-62"/>
          <w:lang w:val="en-US"/>
        </w:rPr>
        <w:object w:dxaOrig="7620" w:dyaOrig="1500">
          <v:shape id="_x0000_i1118" type="#_x0000_t75" style="width:380.15pt;height:74.55pt" o:ole="">
            <v:imagedata r:id="rId225" o:title=""/>
          </v:shape>
          <o:OLEObject Type="Embed" ProgID="Equation.DSMT4" ShapeID="_x0000_i1118" DrawAspect="Content" ObjectID="_1485948428" r:id="rId226"/>
        </w:object>
      </w:r>
      <w:r w:rsidRPr="004D7B46">
        <w:rPr>
          <w:lang w:val="en-US"/>
        </w:rPr>
        <w:t xml:space="preserve"> </w:t>
      </w:r>
      <w:r w:rsidRPr="004D7B46">
        <w:rPr>
          <w:lang w:val="en-US"/>
        </w:rPr>
        <w:tab/>
      </w:r>
      <w:r w:rsidR="00D868A5" w:rsidRPr="004D7B46">
        <w:rPr>
          <w:lang w:val="en-US"/>
        </w:rPr>
        <w:fldChar w:fldCharType="begin"/>
      </w:r>
      <w:r w:rsidRPr="004D7B46">
        <w:rPr>
          <w:lang w:val="en-US"/>
        </w:rPr>
        <w:instrText xml:space="preserve"> MACROBUTTON MTPlaceRef \* MERGEFORMAT </w:instrText>
      </w:r>
      <w:r w:rsidR="00D868A5" w:rsidRPr="004D7B46">
        <w:rPr>
          <w:lang w:val="en-US"/>
        </w:rPr>
        <w:fldChar w:fldCharType="begin"/>
      </w:r>
      <w:r w:rsidRPr="004D7B46">
        <w:rPr>
          <w:lang w:val="en-US"/>
        </w:rPr>
        <w:instrText xml:space="preserve"> SEQ MTEqn \h \* MERGEFORMAT </w:instrText>
      </w:r>
      <w:r w:rsidR="00D868A5" w:rsidRPr="004D7B46">
        <w:rPr>
          <w:lang w:val="en-US"/>
        </w:rPr>
        <w:fldChar w:fldCharType="end"/>
      </w:r>
      <w:bookmarkStart w:id="266" w:name="ZEqnNum918911"/>
      <w:r w:rsidRPr="004D7B46">
        <w:rPr>
          <w:lang w:val="en-US"/>
        </w:rPr>
        <w:instrText>(</w:instrText>
      </w:r>
      <w:fldSimple w:instr=" SEQ MTSec \c \* Arabic \* MERGEFORMAT ">
        <w:r w:rsidR="004D7B46">
          <w:rPr>
            <w:noProof/>
            <w:lang w:val="en-US"/>
          </w:rPr>
          <w:instrText>1</w:instrText>
        </w:r>
      </w:fldSimple>
      <w:r w:rsidRPr="004D7B46">
        <w:rPr>
          <w:lang w:val="en-US"/>
        </w:rPr>
        <w:instrText>.</w:instrText>
      </w:r>
      <w:fldSimple w:instr=" SEQ MTEqn \c \* Arabic \* MERGEFORMAT ">
        <w:r w:rsidR="004D7B46">
          <w:rPr>
            <w:noProof/>
            <w:lang w:val="en-US"/>
          </w:rPr>
          <w:instrText>76</w:instrText>
        </w:r>
      </w:fldSimple>
      <w:r w:rsidRPr="004D7B46">
        <w:rPr>
          <w:lang w:val="en-US"/>
        </w:rPr>
        <w:instrText>)</w:instrText>
      </w:r>
      <w:bookmarkEnd w:id="266"/>
      <w:r w:rsidR="00D868A5" w:rsidRPr="004D7B46">
        <w:rPr>
          <w:lang w:val="en-US"/>
        </w:rPr>
        <w:fldChar w:fldCharType="end"/>
      </w:r>
    </w:p>
    <w:p w:rsidR="003D1543" w:rsidRPr="004D7B46" w:rsidRDefault="003D1543" w:rsidP="004D7B46">
      <w:pPr>
        <w:rPr>
          <w:lang w:val="en-US"/>
        </w:rPr>
      </w:pPr>
      <w:r w:rsidRPr="004D7B46">
        <w:rPr>
          <w:lang w:val="en-US"/>
        </w:rPr>
        <w:t>At the end of infiltration, i.e. when the groundwater and surface water become connected or there is no surface water left, the wetting front thickness is reset to zero. If the infiltration rate exceeds the Reynolds number for the start of turbulence, the local hydraulic conductivity is updated using the local Reynolds number:</w:t>
      </w:r>
    </w:p>
    <w:p w:rsidR="003D1543" w:rsidRPr="004D7B46" w:rsidRDefault="003D1543" w:rsidP="004D7B46">
      <w:pPr>
        <w:rPr>
          <w:lang w:val="en-US"/>
        </w:rPr>
      </w:pPr>
    </w:p>
    <w:p w:rsidR="003D1543" w:rsidRPr="004D7B46" w:rsidRDefault="003D1543" w:rsidP="004D7B46">
      <w:pPr>
        <w:pStyle w:val="MTDisplayEquation"/>
        <w:rPr>
          <w:lang w:val="en-US"/>
        </w:rPr>
      </w:pPr>
      <w:r w:rsidRPr="004D7B46">
        <w:rPr>
          <w:lang w:val="en-US"/>
        </w:rPr>
        <w:tab/>
      </w:r>
      <w:r w:rsidRPr="004D7B46">
        <w:rPr>
          <w:position w:val="-34"/>
          <w:lang w:val="en-US"/>
        </w:rPr>
        <w:object w:dxaOrig="2940" w:dyaOrig="780">
          <v:shape id="_x0000_i1119" type="#_x0000_t75" style="width:146.55pt;height:39pt" o:ole="">
            <v:imagedata r:id="rId227" o:title=""/>
          </v:shape>
          <o:OLEObject Type="Embed" ProgID="Equation.DSMT4" ShapeID="_x0000_i1119" DrawAspect="Content" ObjectID="_1485948429" r:id="rId228"/>
        </w:object>
      </w:r>
      <w:r w:rsidRPr="004D7B46">
        <w:rPr>
          <w:lang w:val="en-US"/>
        </w:rPr>
        <w:t xml:space="preserve"> </w:t>
      </w:r>
      <w:r w:rsidRPr="004D7B46">
        <w:rPr>
          <w:lang w:val="en-US"/>
        </w:rPr>
        <w:tab/>
      </w:r>
      <w:r w:rsidR="00D868A5" w:rsidRPr="004D7B46">
        <w:rPr>
          <w:lang w:val="en-US"/>
        </w:rPr>
        <w:fldChar w:fldCharType="begin"/>
      </w:r>
      <w:r w:rsidRPr="004D7B46">
        <w:rPr>
          <w:lang w:val="en-US"/>
        </w:rPr>
        <w:instrText xml:space="preserve"> MACROBUTTON MTPlaceRef \* MERGEFORMAT </w:instrText>
      </w:r>
      <w:r w:rsidR="00D868A5" w:rsidRPr="004D7B46">
        <w:rPr>
          <w:lang w:val="en-US"/>
        </w:rPr>
        <w:fldChar w:fldCharType="begin"/>
      </w:r>
      <w:r w:rsidRPr="004D7B46">
        <w:rPr>
          <w:lang w:val="en-US"/>
        </w:rPr>
        <w:instrText xml:space="preserve"> SEQ MTEqn \h \* MERGEFORMAT </w:instrText>
      </w:r>
      <w:r w:rsidR="00D868A5" w:rsidRPr="004D7B46">
        <w:rPr>
          <w:lang w:val="en-US"/>
        </w:rPr>
        <w:fldChar w:fldCharType="end"/>
      </w:r>
      <w:bookmarkStart w:id="267" w:name="ZEqnNum940656"/>
      <w:r w:rsidRPr="004D7B46">
        <w:rPr>
          <w:lang w:val="en-US"/>
        </w:rPr>
        <w:instrText>(</w:instrText>
      </w:r>
      <w:fldSimple w:instr=" SEQ MTSec \c \* Arabic \* MERGEFORMAT ">
        <w:r w:rsidR="004D7B46">
          <w:rPr>
            <w:noProof/>
            <w:lang w:val="en-US"/>
          </w:rPr>
          <w:instrText>1</w:instrText>
        </w:r>
      </w:fldSimple>
      <w:r w:rsidRPr="004D7B46">
        <w:rPr>
          <w:lang w:val="en-US"/>
        </w:rPr>
        <w:instrText>.</w:instrText>
      </w:r>
      <w:fldSimple w:instr=" SEQ MTEqn \c \* Arabic \* MERGEFORMAT ">
        <w:r w:rsidR="004D7B46">
          <w:rPr>
            <w:noProof/>
            <w:lang w:val="en-US"/>
          </w:rPr>
          <w:instrText>77</w:instrText>
        </w:r>
      </w:fldSimple>
      <w:r w:rsidRPr="004D7B46">
        <w:rPr>
          <w:lang w:val="en-US"/>
        </w:rPr>
        <w:instrText>)</w:instrText>
      </w:r>
      <w:bookmarkEnd w:id="267"/>
      <w:r w:rsidR="00D868A5" w:rsidRPr="004D7B46">
        <w:rPr>
          <w:lang w:val="en-US"/>
        </w:rPr>
        <w:fldChar w:fldCharType="end"/>
      </w:r>
    </w:p>
    <w:p w:rsidR="003D1543" w:rsidRPr="004D7B46" w:rsidRDefault="003D1543" w:rsidP="004D7B46">
      <w:pPr>
        <w:rPr>
          <w:lang w:val="en-US"/>
        </w:rPr>
      </w:pPr>
    </w:p>
    <w:p w:rsidR="003D1543" w:rsidRPr="004D7B46" w:rsidRDefault="003D1543" w:rsidP="004D7B46">
      <w:pPr>
        <w:rPr>
          <w:lang w:val="en-US"/>
        </w:rPr>
      </w:pPr>
      <w:r w:rsidRPr="004D7B46">
        <w:rPr>
          <w:lang w:val="en-US"/>
        </w:rPr>
        <w:t xml:space="preserve">Xbeach iterates until a minimum threshold difference between iterations is found for </w:t>
      </w:r>
      <w:r w:rsidR="00D868A5" w:rsidRPr="004D7B46">
        <w:rPr>
          <w:lang w:val="en-US"/>
        </w:rPr>
        <w:fldChar w:fldCharType="begin"/>
      </w:r>
      <w:r w:rsidRPr="004D7B46">
        <w:rPr>
          <w:lang w:val="en-US"/>
        </w:rPr>
        <w:instrText xml:space="preserve"> GOTOBUTTON ZEqnNum918911  \* MERGEFORMAT </w:instrText>
      </w:r>
      <w:r w:rsidR="00D868A5" w:rsidRPr="004D7B46">
        <w:rPr>
          <w:lang w:val="en-US"/>
        </w:rPr>
        <w:fldChar w:fldCharType="begin"/>
      </w:r>
      <w:r w:rsidRPr="004D7B46">
        <w:rPr>
          <w:lang w:val="en-US"/>
        </w:rPr>
        <w:instrText xml:space="preserve"> REF ZEqnNum918911 \* Charformat \! \* MERGEFORMAT </w:instrText>
      </w:r>
      <w:r w:rsidR="00D868A5" w:rsidRPr="004D7B46">
        <w:rPr>
          <w:lang w:val="en-US"/>
        </w:rPr>
        <w:fldChar w:fldCharType="separate"/>
      </w:r>
      <w:r w:rsidR="004D7B46" w:rsidRPr="004D7B46">
        <w:rPr>
          <w:lang w:val="en-US"/>
        </w:rPr>
        <w:instrText>(</w:instrText>
      </w:r>
      <w:r w:rsidR="004D7B46">
        <w:rPr>
          <w:lang w:val="en-US"/>
        </w:rPr>
        <w:instrText>1</w:instrText>
      </w:r>
      <w:r w:rsidR="004D7B46" w:rsidRPr="004D7B46">
        <w:rPr>
          <w:lang w:val="en-US"/>
        </w:rPr>
        <w:instrText>.</w:instrText>
      </w:r>
      <w:r w:rsidR="004D7B46">
        <w:rPr>
          <w:lang w:val="en-US"/>
        </w:rPr>
        <w:instrText>76</w:instrText>
      </w:r>
      <w:r w:rsidR="004D7B46" w:rsidRPr="004D7B46">
        <w:rPr>
          <w:lang w:val="en-US"/>
        </w:rPr>
        <w:instrText>)</w:instrText>
      </w:r>
      <w:r w:rsidR="00D868A5" w:rsidRPr="004D7B46">
        <w:rPr>
          <w:lang w:val="en-US"/>
        </w:rPr>
        <w:fldChar w:fldCharType="end"/>
      </w:r>
      <w:r w:rsidR="00D868A5" w:rsidRPr="004D7B46">
        <w:rPr>
          <w:lang w:val="en-US"/>
        </w:rPr>
        <w:fldChar w:fldCharType="end"/>
      </w:r>
      <w:r w:rsidRPr="004D7B46">
        <w:rPr>
          <w:lang w:val="en-US"/>
        </w:rPr>
        <w:t xml:space="preserve"> and </w:t>
      </w:r>
      <w:r w:rsidR="00D868A5" w:rsidRPr="004D7B46">
        <w:rPr>
          <w:lang w:val="en-US"/>
        </w:rPr>
        <w:fldChar w:fldCharType="begin"/>
      </w:r>
      <w:r w:rsidRPr="004D7B46">
        <w:rPr>
          <w:lang w:val="en-US"/>
        </w:rPr>
        <w:instrText xml:space="preserve"> GOTOBUTTON ZEqnNum940656  \* MERGEFORMAT </w:instrText>
      </w:r>
      <w:r w:rsidR="00D868A5" w:rsidRPr="004D7B46">
        <w:rPr>
          <w:lang w:val="en-US"/>
        </w:rPr>
        <w:fldChar w:fldCharType="begin"/>
      </w:r>
      <w:r w:rsidRPr="004D7B46">
        <w:rPr>
          <w:lang w:val="en-US"/>
        </w:rPr>
        <w:instrText xml:space="preserve"> REF ZEqnNum940656 \* Charformat \! \* MERGEFORMAT </w:instrText>
      </w:r>
      <w:r w:rsidR="00D868A5" w:rsidRPr="004D7B46">
        <w:rPr>
          <w:lang w:val="en-US"/>
        </w:rPr>
        <w:fldChar w:fldCharType="separate"/>
      </w:r>
      <w:r w:rsidR="004D7B46" w:rsidRPr="004D7B46">
        <w:rPr>
          <w:lang w:val="en-US"/>
        </w:rPr>
        <w:instrText>(</w:instrText>
      </w:r>
      <w:r w:rsidR="004D7B46">
        <w:rPr>
          <w:lang w:val="en-US"/>
        </w:rPr>
        <w:instrText>1</w:instrText>
      </w:r>
      <w:r w:rsidR="004D7B46" w:rsidRPr="004D7B46">
        <w:rPr>
          <w:lang w:val="en-US"/>
        </w:rPr>
        <w:instrText>.</w:instrText>
      </w:r>
      <w:r w:rsidR="004D7B46">
        <w:rPr>
          <w:lang w:val="en-US"/>
        </w:rPr>
        <w:instrText>77</w:instrText>
      </w:r>
      <w:r w:rsidR="004D7B46" w:rsidRPr="004D7B46">
        <w:rPr>
          <w:lang w:val="en-US"/>
        </w:rPr>
        <w:instrText>)</w:instrText>
      </w:r>
      <w:r w:rsidR="00D868A5" w:rsidRPr="004D7B46">
        <w:rPr>
          <w:lang w:val="en-US"/>
        </w:rPr>
        <w:fldChar w:fldCharType="end"/>
      </w:r>
      <w:r w:rsidR="00D868A5" w:rsidRPr="004D7B46">
        <w:rPr>
          <w:lang w:val="en-US"/>
        </w:rPr>
        <w:fldChar w:fldCharType="end"/>
      </w:r>
      <w:r w:rsidRPr="004D7B46">
        <w:rPr>
          <w:lang w:val="en-US"/>
        </w:rPr>
        <w:t>. Infiltration in one time step is limited to the amount of surface water  available in the cell and to the amount of water required to raise the groundwater level to the level of the bed:</w:t>
      </w:r>
    </w:p>
    <w:p w:rsidR="003D1543" w:rsidRPr="004D7B46" w:rsidRDefault="003D1543" w:rsidP="004D7B46">
      <w:pPr>
        <w:rPr>
          <w:lang w:val="en-US"/>
        </w:rPr>
      </w:pPr>
    </w:p>
    <w:p w:rsidR="003D1543" w:rsidRPr="004D7B46" w:rsidRDefault="003D1543" w:rsidP="004D7B46">
      <w:pPr>
        <w:pStyle w:val="MTDisplayEquation"/>
        <w:rPr>
          <w:lang w:val="en-US"/>
        </w:rPr>
      </w:pPr>
      <w:r w:rsidRPr="004D7B46">
        <w:rPr>
          <w:lang w:val="en-US"/>
        </w:rPr>
        <w:tab/>
      </w:r>
      <w:r w:rsidRPr="004D7B46">
        <w:rPr>
          <w:position w:val="-34"/>
          <w:lang w:val="en-US"/>
        </w:rPr>
        <w:object w:dxaOrig="4120" w:dyaOrig="800">
          <v:shape id="_x0000_i1120" type="#_x0000_t75" style="width:205.7pt;height:40.3pt" o:ole="">
            <v:imagedata r:id="rId229" o:title=""/>
          </v:shape>
          <o:OLEObject Type="Embed" ProgID="Equation.DSMT4" ShapeID="_x0000_i1120" DrawAspect="Content" ObjectID="_1485948430" r:id="rId230"/>
        </w:object>
      </w:r>
      <w:r w:rsidRPr="004D7B46">
        <w:rPr>
          <w:lang w:val="en-US"/>
        </w:rPr>
        <w:t xml:space="preserve"> </w:t>
      </w:r>
      <w:r w:rsidRPr="004D7B46">
        <w:rPr>
          <w:lang w:val="en-US"/>
        </w:rPr>
        <w:tab/>
      </w:r>
      <w:r w:rsidR="00D868A5" w:rsidRPr="004D7B46">
        <w:rPr>
          <w:lang w:val="en-US"/>
        </w:rPr>
        <w:fldChar w:fldCharType="begin"/>
      </w:r>
      <w:r w:rsidRPr="004D7B46">
        <w:rPr>
          <w:lang w:val="en-US"/>
        </w:rPr>
        <w:instrText xml:space="preserve"> MACROBUTTON MTPlaceRef \* MERGEFORMAT </w:instrText>
      </w:r>
      <w:r w:rsidR="00D868A5" w:rsidRPr="004D7B46">
        <w:rPr>
          <w:lang w:val="en-US"/>
        </w:rPr>
        <w:fldChar w:fldCharType="begin"/>
      </w:r>
      <w:r w:rsidRPr="004D7B46">
        <w:rPr>
          <w:lang w:val="en-US"/>
        </w:rPr>
        <w:instrText xml:space="preserve"> SEQ MTEqn \h \* MERGEFORMAT </w:instrText>
      </w:r>
      <w:r w:rsidR="00D868A5" w:rsidRPr="004D7B46">
        <w:rPr>
          <w:lang w:val="en-US"/>
        </w:rPr>
        <w:fldChar w:fldCharType="end"/>
      </w:r>
      <w:r w:rsidRPr="004D7B46">
        <w:rPr>
          <w:lang w:val="en-US"/>
        </w:rPr>
        <w:instrText>(</w:instrText>
      </w:r>
      <w:fldSimple w:instr=" SEQ MTSec \c \* Arabic \* MERGEFORMAT ">
        <w:r w:rsidR="004D7B46">
          <w:rPr>
            <w:noProof/>
            <w:lang w:val="en-US"/>
          </w:rPr>
          <w:instrText>1</w:instrText>
        </w:r>
      </w:fldSimple>
      <w:r w:rsidRPr="004D7B46">
        <w:rPr>
          <w:lang w:val="en-US"/>
        </w:rPr>
        <w:instrText>.</w:instrText>
      </w:r>
      <w:fldSimple w:instr=" SEQ MTEqn \c \* Arabic \* MERGEFORMAT ">
        <w:r w:rsidR="004D7B46">
          <w:rPr>
            <w:noProof/>
            <w:lang w:val="en-US"/>
          </w:rPr>
          <w:instrText>78</w:instrText>
        </w:r>
      </w:fldSimple>
      <w:r w:rsidRPr="004D7B46">
        <w:rPr>
          <w:lang w:val="en-US"/>
        </w:rPr>
        <w:instrText>)</w:instrText>
      </w:r>
      <w:r w:rsidR="00D868A5" w:rsidRPr="004D7B46">
        <w:rPr>
          <w:lang w:val="en-US"/>
        </w:rPr>
        <w:fldChar w:fldCharType="end"/>
      </w:r>
    </w:p>
    <w:p w:rsidR="003D1543" w:rsidRPr="004D7B46" w:rsidRDefault="003D1543" w:rsidP="004D7B46">
      <w:pPr>
        <w:rPr>
          <w:lang w:val="en-US"/>
        </w:rPr>
      </w:pPr>
    </w:p>
    <w:p w:rsidR="003D1543" w:rsidRPr="004D7B46" w:rsidRDefault="003D1543" w:rsidP="004D7B46">
      <w:pPr>
        <w:rPr>
          <w:lang w:val="en-US"/>
        </w:rPr>
      </w:pPr>
      <w:r w:rsidRPr="004D7B46">
        <w:rPr>
          <w:lang w:val="en-US"/>
        </w:rPr>
        <w:t>If during infiltration the groundwater level reaches the bed level, the fraction of the time step required to do so is estimated (x) and the remaining fraction is used in the submarine exchange.</w:t>
      </w:r>
    </w:p>
    <w:p w:rsidR="003D1543" w:rsidRPr="004D7B46" w:rsidRDefault="003D1543" w:rsidP="004D7B46">
      <w:pPr>
        <w:rPr>
          <w:lang w:val="en-US"/>
        </w:rPr>
      </w:pPr>
    </w:p>
    <w:p w:rsidR="003D1543" w:rsidRPr="004D7B46" w:rsidRDefault="003D1543" w:rsidP="004D7B46">
      <w:pPr>
        <w:pStyle w:val="MTDisplayEquation"/>
        <w:rPr>
          <w:lang w:val="en-US"/>
        </w:rPr>
      </w:pPr>
      <w:r w:rsidRPr="004D7B46">
        <w:rPr>
          <w:lang w:val="en-US"/>
        </w:rPr>
        <w:tab/>
      </w:r>
      <w:r w:rsidRPr="004D7B46">
        <w:rPr>
          <w:position w:val="-50"/>
          <w:lang w:val="en-US"/>
        </w:rPr>
        <w:object w:dxaOrig="3460" w:dyaOrig="2120">
          <v:shape id="_x0000_i1121" type="#_x0000_t75" style="width:173.15pt;height:105.85pt" o:ole="">
            <v:imagedata r:id="rId231" o:title=""/>
          </v:shape>
          <o:OLEObject Type="Embed" ProgID="Equation.DSMT4" ShapeID="_x0000_i1121" DrawAspect="Content" ObjectID="_1485948431" r:id="rId232"/>
        </w:object>
      </w:r>
      <w:r w:rsidRPr="004D7B46">
        <w:rPr>
          <w:lang w:val="en-US"/>
        </w:rPr>
        <w:t xml:space="preserve"> </w:t>
      </w:r>
      <w:r w:rsidRPr="004D7B46">
        <w:rPr>
          <w:lang w:val="en-US"/>
        </w:rPr>
        <w:tab/>
      </w:r>
      <w:r w:rsidR="00D868A5" w:rsidRPr="004D7B46">
        <w:rPr>
          <w:lang w:val="en-US"/>
        </w:rPr>
        <w:fldChar w:fldCharType="begin"/>
      </w:r>
      <w:r w:rsidRPr="004D7B46">
        <w:rPr>
          <w:lang w:val="en-US"/>
        </w:rPr>
        <w:instrText xml:space="preserve"> MACROBUTTON MTPlaceRef \* MERGEFORMAT </w:instrText>
      </w:r>
      <w:r w:rsidR="00D868A5" w:rsidRPr="004D7B46">
        <w:rPr>
          <w:lang w:val="en-US"/>
        </w:rPr>
        <w:fldChar w:fldCharType="begin"/>
      </w:r>
      <w:r w:rsidRPr="004D7B46">
        <w:rPr>
          <w:lang w:val="en-US"/>
        </w:rPr>
        <w:instrText xml:space="preserve"> SEQ MTEqn \h \* MERGEFORMAT </w:instrText>
      </w:r>
      <w:r w:rsidR="00D868A5" w:rsidRPr="004D7B46">
        <w:rPr>
          <w:lang w:val="en-US"/>
        </w:rPr>
        <w:fldChar w:fldCharType="end"/>
      </w:r>
      <w:r w:rsidRPr="004D7B46">
        <w:rPr>
          <w:lang w:val="en-US"/>
        </w:rPr>
        <w:instrText>(</w:instrText>
      </w:r>
      <w:fldSimple w:instr=" SEQ MTSec \c \* Arabic \* MERGEFORMAT ">
        <w:r w:rsidR="004D7B46">
          <w:rPr>
            <w:noProof/>
            <w:lang w:val="en-US"/>
          </w:rPr>
          <w:instrText>1</w:instrText>
        </w:r>
      </w:fldSimple>
      <w:r w:rsidRPr="004D7B46">
        <w:rPr>
          <w:lang w:val="en-US"/>
        </w:rPr>
        <w:instrText>.</w:instrText>
      </w:r>
      <w:fldSimple w:instr=" SEQ MTEqn \c \* Arabic \* MERGEFORMAT ">
        <w:r w:rsidR="004D7B46">
          <w:rPr>
            <w:noProof/>
            <w:lang w:val="en-US"/>
          </w:rPr>
          <w:instrText>79</w:instrText>
        </w:r>
      </w:fldSimple>
      <w:r w:rsidRPr="004D7B46">
        <w:rPr>
          <w:lang w:val="en-US"/>
        </w:rPr>
        <w:instrText>)</w:instrText>
      </w:r>
      <w:r w:rsidR="00D868A5" w:rsidRPr="004D7B46">
        <w:rPr>
          <w:lang w:val="en-US"/>
        </w:rPr>
        <w:fldChar w:fldCharType="end"/>
      </w:r>
    </w:p>
    <w:p w:rsidR="003D1543" w:rsidRPr="004D7B46" w:rsidRDefault="003D1543" w:rsidP="004D7B46">
      <w:pPr>
        <w:rPr>
          <w:lang w:val="en-US"/>
        </w:rPr>
      </w:pPr>
    </w:p>
    <w:p w:rsidR="003D1543" w:rsidRPr="004D7B46" w:rsidRDefault="003D1543" w:rsidP="004D7B46">
      <w:pPr>
        <w:rPr>
          <w:lang w:val="en-US"/>
        </w:rPr>
      </w:pPr>
      <w:r w:rsidRPr="004D7B46">
        <w:rPr>
          <w:lang w:val="en-US"/>
        </w:rPr>
        <w:t>Exfiltration is calculated in cells where the groundwater and surface water are not connected and the groundwater level exceeds the bed level:</w:t>
      </w:r>
    </w:p>
    <w:p w:rsidR="003D1543" w:rsidRPr="004D7B46" w:rsidRDefault="003D1543" w:rsidP="004D7B46">
      <w:pPr>
        <w:rPr>
          <w:lang w:val="en-US"/>
        </w:rPr>
      </w:pPr>
    </w:p>
    <w:p w:rsidR="003D1543" w:rsidRPr="004D7B46" w:rsidRDefault="003D1543" w:rsidP="004D7B46">
      <w:pPr>
        <w:pStyle w:val="MTDisplayEquation"/>
        <w:rPr>
          <w:lang w:val="en-US"/>
        </w:rPr>
      </w:pPr>
      <w:r w:rsidRPr="004D7B46">
        <w:rPr>
          <w:lang w:val="en-US"/>
        </w:rPr>
        <w:tab/>
      </w:r>
      <w:r w:rsidRPr="004D7B46">
        <w:rPr>
          <w:position w:val="-24"/>
          <w:lang w:val="en-US"/>
        </w:rPr>
        <w:object w:dxaOrig="2200" w:dyaOrig="660">
          <v:shape id="_x0000_i1122" type="#_x0000_t75" style="width:110.15pt;height:33pt" o:ole="">
            <v:imagedata r:id="rId233" o:title=""/>
          </v:shape>
          <o:OLEObject Type="Embed" ProgID="Equation.DSMT4" ShapeID="_x0000_i1122" DrawAspect="Content" ObjectID="_1485948432" r:id="rId234"/>
        </w:object>
      </w:r>
      <w:r w:rsidRPr="004D7B46">
        <w:rPr>
          <w:lang w:val="en-US"/>
        </w:rPr>
        <w:t xml:space="preserve"> </w:t>
      </w:r>
      <w:r w:rsidRPr="004D7B46">
        <w:rPr>
          <w:lang w:val="en-US"/>
        </w:rPr>
        <w:tab/>
      </w:r>
      <w:r w:rsidR="00D868A5" w:rsidRPr="004D7B46">
        <w:rPr>
          <w:lang w:val="en-US"/>
        </w:rPr>
        <w:fldChar w:fldCharType="begin"/>
      </w:r>
      <w:r w:rsidRPr="004D7B46">
        <w:rPr>
          <w:lang w:val="en-US"/>
        </w:rPr>
        <w:instrText xml:space="preserve"> MACROBUTTON MTPlaceRef \* MERGEFORMAT </w:instrText>
      </w:r>
      <w:r w:rsidR="00D868A5" w:rsidRPr="004D7B46">
        <w:rPr>
          <w:lang w:val="en-US"/>
        </w:rPr>
        <w:fldChar w:fldCharType="begin"/>
      </w:r>
      <w:r w:rsidRPr="004D7B46">
        <w:rPr>
          <w:lang w:val="en-US"/>
        </w:rPr>
        <w:instrText xml:space="preserve"> SEQ MTEqn \h \* MERGEFORMAT </w:instrText>
      </w:r>
      <w:r w:rsidR="00D868A5" w:rsidRPr="004D7B46">
        <w:rPr>
          <w:lang w:val="en-US"/>
        </w:rPr>
        <w:fldChar w:fldCharType="end"/>
      </w:r>
      <w:r w:rsidRPr="004D7B46">
        <w:rPr>
          <w:lang w:val="en-US"/>
        </w:rPr>
        <w:instrText>(</w:instrText>
      </w:r>
      <w:fldSimple w:instr=" SEQ MTSec \c \* Arabic \* MERGEFORMAT ">
        <w:r w:rsidR="004D7B46">
          <w:rPr>
            <w:noProof/>
            <w:lang w:val="en-US"/>
          </w:rPr>
          <w:instrText>1</w:instrText>
        </w:r>
      </w:fldSimple>
      <w:r w:rsidRPr="004D7B46">
        <w:rPr>
          <w:lang w:val="en-US"/>
        </w:rPr>
        <w:instrText>.</w:instrText>
      </w:r>
      <w:fldSimple w:instr=" SEQ MTEqn \c \* Arabic \* MERGEFORMAT ">
        <w:r w:rsidR="004D7B46">
          <w:rPr>
            <w:noProof/>
            <w:lang w:val="en-US"/>
          </w:rPr>
          <w:instrText>80</w:instrText>
        </w:r>
      </w:fldSimple>
      <w:r w:rsidRPr="004D7B46">
        <w:rPr>
          <w:lang w:val="en-US"/>
        </w:rPr>
        <w:instrText>)</w:instrText>
      </w:r>
      <w:r w:rsidR="00D868A5" w:rsidRPr="004D7B46">
        <w:rPr>
          <w:lang w:val="en-US"/>
        </w:rPr>
        <w:fldChar w:fldCharType="end"/>
      </w:r>
    </w:p>
    <w:p w:rsidR="003D1543" w:rsidRPr="004D7B46" w:rsidRDefault="003D1543" w:rsidP="004D7B46">
      <w:pPr>
        <w:rPr>
          <w:lang w:val="en-US"/>
        </w:rPr>
      </w:pPr>
    </w:p>
    <w:p w:rsidR="003D1543" w:rsidRPr="004D7B46" w:rsidRDefault="003D1543" w:rsidP="004D7B46">
      <w:pPr>
        <w:rPr>
          <w:lang w:val="en-US"/>
        </w:rPr>
      </w:pPr>
      <w:r w:rsidRPr="004D7B46">
        <w:rPr>
          <w:lang w:val="en-US"/>
        </w:rPr>
        <w:t>After infiltration and exfiltration have been calculated, the groundwater level and surface water level are updated:</w:t>
      </w:r>
    </w:p>
    <w:p w:rsidR="003D1543" w:rsidRPr="004D7B46" w:rsidRDefault="003D1543" w:rsidP="004D7B46">
      <w:pPr>
        <w:rPr>
          <w:lang w:val="en-US"/>
        </w:rPr>
      </w:pPr>
    </w:p>
    <w:p w:rsidR="003D1543" w:rsidRPr="004D7B46" w:rsidRDefault="003D1543" w:rsidP="004D7B46">
      <w:pPr>
        <w:pStyle w:val="MTDisplayEquation"/>
        <w:rPr>
          <w:lang w:val="en-US"/>
        </w:rPr>
      </w:pPr>
      <w:r w:rsidRPr="004D7B46">
        <w:rPr>
          <w:lang w:val="en-US"/>
        </w:rPr>
        <w:tab/>
      </w:r>
      <w:r w:rsidRPr="004D7B46">
        <w:rPr>
          <w:position w:val="-62"/>
          <w:lang w:val="en-US"/>
        </w:rPr>
        <w:object w:dxaOrig="2920" w:dyaOrig="1359">
          <v:shape id="_x0000_i1123" type="#_x0000_t75" style="width:145.7pt;height:67.3pt" o:ole="">
            <v:imagedata r:id="rId235" o:title=""/>
          </v:shape>
          <o:OLEObject Type="Embed" ProgID="Equation.DSMT4" ShapeID="_x0000_i1123" DrawAspect="Content" ObjectID="_1485948433" r:id="rId236"/>
        </w:object>
      </w:r>
      <w:r w:rsidRPr="004D7B46">
        <w:rPr>
          <w:lang w:val="en-US"/>
        </w:rPr>
        <w:t xml:space="preserve"> </w:t>
      </w:r>
      <w:r w:rsidRPr="004D7B46">
        <w:rPr>
          <w:lang w:val="en-US"/>
        </w:rPr>
        <w:tab/>
      </w:r>
      <w:r w:rsidR="00D868A5" w:rsidRPr="004D7B46">
        <w:rPr>
          <w:lang w:val="en-US"/>
        </w:rPr>
        <w:fldChar w:fldCharType="begin"/>
      </w:r>
      <w:r w:rsidRPr="004D7B46">
        <w:rPr>
          <w:lang w:val="en-US"/>
        </w:rPr>
        <w:instrText xml:space="preserve"> MACROBUTTON MTPlaceRef \* MERGEFORMAT </w:instrText>
      </w:r>
      <w:r w:rsidR="00D868A5" w:rsidRPr="004D7B46">
        <w:rPr>
          <w:lang w:val="en-US"/>
        </w:rPr>
        <w:fldChar w:fldCharType="begin"/>
      </w:r>
      <w:r w:rsidRPr="004D7B46">
        <w:rPr>
          <w:lang w:val="en-US"/>
        </w:rPr>
        <w:instrText xml:space="preserve"> SEQ MTEqn \h \* MERGEFORMAT </w:instrText>
      </w:r>
      <w:r w:rsidR="00D868A5" w:rsidRPr="004D7B46">
        <w:rPr>
          <w:lang w:val="en-US"/>
        </w:rPr>
        <w:fldChar w:fldCharType="end"/>
      </w:r>
      <w:r w:rsidRPr="004D7B46">
        <w:rPr>
          <w:lang w:val="en-US"/>
        </w:rPr>
        <w:instrText>(</w:instrText>
      </w:r>
      <w:fldSimple w:instr=" SEQ MTSec \c \* Arabic \* MERGEFORMAT ">
        <w:r w:rsidR="004D7B46">
          <w:rPr>
            <w:noProof/>
            <w:lang w:val="en-US"/>
          </w:rPr>
          <w:instrText>1</w:instrText>
        </w:r>
      </w:fldSimple>
      <w:r w:rsidRPr="004D7B46">
        <w:rPr>
          <w:lang w:val="en-US"/>
        </w:rPr>
        <w:instrText>.</w:instrText>
      </w:r>
      <w:fldSimple w:instr=" SEQ MTEqn \c \* Arabic \* MERGEFORMAT ">
        <w:r w:rsidR="004D7B46">
          <w:rPr>
            <w:noProof/>
            <w:lang w:val="en-US"/>
          </w:rPr>
          <w:instrText>81</w:instrText>
        </w:r>
      </w:fldSimple>
      <w:r w:rsidRPr="004D7B46">
        <w:rPr>
          <w:lang w:val="en-US"/>
        </w:rPr>
        <w:instrText>)</w:instrText>
      </w:r>
      <w:r w:rsidR="00D868A5" w:rsidRPr="004D7B46">
        <w:rPr>
          <w:lang w:val="en-US"/>
        </w:rPr>
        <w:fldChar w:fldCharType="end"/>
      </w:r>
    </w:p>
    <w:p w:rsidR="003D1543" w:rsidRPr="004D7B46" w:rsidRDefault="003D1543" w:rsidP="004D7B46">
      <w:pPr>
        <w:rPr>
          <w:lang w:val="en-US"/>
        </w:rPr>
      </w:pPr>
    </w:p>
    <w:p w:rsidR="003D1543" w:rsidRPr="004D7B46" w:rsidRDefault="003D1543" w:rsidP="004D7B46">
      <w:pPr>
        <w:rPr>
          <w:lang w:val="en-US"/>
        </w:rPr>
      </w:pPr>
      <w:r w:rsidRPr="004D7B46">
        <w:rPr>
          <w:lang w:val="en-US"/>
        </w:rPr>
        <w:t>All updated cells are subsequently re-evaluated on whether the surface water and groundwater are connected or unconnected</w:t>
      </w:r>
    </w:p>
    <w:p w:rsidR="003D1543" w:rsidRPr="004D7B46" w:rsidRDefault="003D1543" w:rsidP="004D7B46">
      <w:pPr>
        <w:spacing w:line="240" w:lineRule="auto"/>
        <w:rPr>
          <w:i/>
          <w:iCs/>
          <w:szCs w:val="28"/>
          <w:lang w:val="en-US"/>
        </w:rPr>
      </w:pPr>
      <w:r w:rsidRPr="004D7B46">
        <w:rPr>
          <w:lang w:val="en-US"/>
        </w:rPr>
        <w:br w:type="page"/>
      </w:r>
    </w:p>
    <w:p w:rsidR="003D1543" w:rsidRPr="004D7B46" w:rsidRDefault="003D1543" w:rsidP="004D7B46">
      <w:pPr>
        <w:spacing w:line="240" w:lineRule="auto"/>
        <w:rPr>
          <w:lang w:val="en-US"/>
        </w:rPr>
      </w:pPr>
      <w:r w:rsidRPr="004D7B46">
        <w:rPr>
          <w:lang w:val="en-US"/>
        </w:rPr>
        <w:lastRenderedPageBreak/>
        <w:t>The horizontal specific discharge on each cell interface can be found through an approximation of the groundwater head gradient:</w:t>
      </w:r>
    </w:p>
    <w:p w:rsidR="003D1543" w:rsidRPr="004D7B46" w:rsidRDefault="003D1543" w:rsidP="004D7B46">
      <w:pPr>
        <w:spacing w:line="240" w:lineRule="auto"/>
        <w:rPr>
          <w:lang w:val="en-US"/>
        </w:rPr>
      </w:pPr>
    </w:p>
    <w:p w:rsidR="003D1543" w:rsidRPr="004D7B46" w:rsidRDefault="003D1543" w:rsidP="004D7B46">
      <w:pPr>
        <w:pStyle w:val="MTDisplayEquation"/>
        <w:rPr>
          <w:lang w:val="en-US"/>
        </w:rPr>
      </w:pPr>
      <w:r w:rsidRPr="004D7B46">
        <w:rPr>
          <w:lang w:val="en-US"/>
        </w:rPr>
        <w:tab/>
      </w:r>
      <w:r w:rsidRPr="004D7B46">
        <w:rPr>
          <w:position w:val="-94"/>
          <w:lang w:val="en-US"/>
        </w:rPr>
        <w:object w:dxaOrig="8640" w:dyaOrig="2000">
          <v:shape id="_x0000_i1124" type="#_x0000_t75" style="width:6in;height:99.85pt" o:ole="">
            <v:imagedata r:id="rId237" o:title=""/>
          </v:shape>
          <o:OLEObject Type="Embed" ProgID="Equation.DSMT4" ShapeID="_x0000_i1124" DrawAspect="Content" ObjectID="_1485948434" r:id="rId238"/>
        </w:object>
      </w:r>
      <w:r w:rsidRPr="004D7B46">
        <w:rPr>
          <w:lang w:val="en-US"/>
        </w:rPr>
        <w:t xml:space="preserve"> </w:t>
      </w:r>
      <w:r w:rsidRPr="004D7B46">
        <w:rPr>
          <w:lang w:val="en-US"/>
        </w:rPr>
        <w:tab/>
      </w:r>
      <w:r w:rsidR="00D868A5" w:rsidRPr="004D7B46">
        <w:rPr>
          <w:lang w:val="en-US"/>
        </w:rPr>
        <w:fldChar w:fldCharType="begin"/>
      </w:r>
      <w:r w:rsidRPr="004D7B46">
        <w:rPr>
          <w:lang w:val="en-US"/>
        </w:rPr>
        <w:instrText xml:space="preserve"> MACROBUTTON MTPlaceRef \* MERGEFORMAT </w:instrText>
      </w:r>
      <w:r w:rsidR="00D868A5" w:rsidRPr="004D7B46">
        <w:rPr>
          <w:lang w:val="en-US"/>
        </w:rPr>
        <w:fldChar w:fldCharType="begin"/>
      </w:r>
      <w:r w:rsidRPr="004D7B46">
        <w:rPr>
          <w:lang w:val="en-US"/>
        </w:rPr>
        <w:instrText xml:space="preserve"> SEQ MTEqn \h \* MERGEFORMAT </w:instrText>
      </w:r>
      <w:r w:rsidR="00D868A5" w:rsidRPr="004D7B46">
        <w:rPr>
          <w:lang w:val="en-US"/>
        </w:rPr>
        <w:fldChar w:fldCharType="end"/>
      </w:r>
      <w:bookmarkStart w:id="268" w:name="ZEqnNum464450"/>
      <w:r w:rsidRPr="004D7B46">
        <w:rPr>
          <w:lang w:val="en-US"/>
        </w:rPr>
        <w:instrText>(</w:instrText>
      </w:r>
      <w:fldSimple w:instr=" SEQ MTSec \c \* Arabic \* MERGEFORMAT ">
        <w:r w:rsidR="004D7B46">
          <w:rPr>
            <w:noProof/>
            <w:lang w:val="en-US"/>
          </w:rPr>
          <w:instrText>1</w:instrText>
        </w:r>
      </w:fldSimple>
      <w:r w:rsidRPr="004D7B46">
        <w:rPr>
          <w:lang w:val="en-US"/>
        </w:rPr>
        <w:instrText>.</w:instrText>
      </w:r>
      <w:fldSimple w:instr=" SEQ MTEqn \c \* Arabic \* MERGEFORMAT ">
        <w:r w:rsidR="004D7B46">
          <w:rPr>
            <w:noProof/>
            <w:lang w:val="en-US"/>
          </w:rPr>
          <w:instrText>82</w:instrText>
        </w:r>
      </w:fldSimple>
      <w:r w:rsidRPr="004D7B46">
        <w:rPr>
          <w:lang w:val="en-US"/>
        </w:rPr>
        <w:instrText>)</w:instrText>
      </w:r>
      <w:bookmarkEnd w:id="268"/>
      <w:r w:rsidR="00D868A5" w:rsidRPr="004D7B46">
        <w:rPr>
          <w:lang w:val="en-US"/>
        </w:rPr>
        <w:fldChar w:fldCharType="end"/>
      </w:r>
    </w:p>
    <w:p w:rsidR="003D1543" w:rsidRPr="004D7B46" w:rsidRDefault="003D1543" w:rsidP="004D7B46">
      <w:pPr>
        <w:spacing w:line="240" w:lineRule="auto"/>
        <w:rPr>
          <w:lang w:val="en-US"/>
        </w:rPr>
      </w:pPr>
    </w:p>
    <w:p w:rsidR="003D1543" w:rsidRPr="004D7B46" w:rsidRDefault="003D1543" w:rsidP="004D7B46">
      <w:pPr>
        <w:spacing w:line="240" w:lineRule="auto"/>
        <w:rPr>
          <w:lang w:val="en-US"/>
        </w:rPr>
      </w:pPr>
      <w:r w:rsidRPr="004D7B46">
        <w:rPr>
          <w:lang w:val="en-US"/>
        </w:rPr>
        <w:t xml:space="preserve">In </w:t>
      </w:r>
      <w:r w:rsidR="00D868A5" w:rsidRPr="004D7B46">
        <w:rPr>
          <w:lang w:val="en-US"/>
        </w:rPr>
        <w:fldChar w:fldCharType="begin"/>
      </w:r>
      <w:r w:rsidRPr="004D7B46">
        <w:rPr>
          <w:lang w:val="en-US"/>
        </w:rPr>
        <w:instrText xml:space="preserve"> GOTOBUTTON ZEqnNum464450  \* MERGEFORMAT </w:instrText>
      </w:r>
      <w:r w:rsidR="00D868A5" w:rsidRPr="004D7B46">
        <w:rPr>
          <w:lang w:val="en-US"/>
        </w:rPr>
        <w:fldChar w:fldCharType="begin"/>
      </w:r>
      <w:r w:rsidRPr="004D7B46">
        <w:rPr>
          <w:lang w:val="en-US"/>
        </w:rPr>
        <w:instrText xml:space="preserve"> REF ZEqnNum464450 \* Charformat \! \* MERGEFORMAT </w:instrText>
      </w:r>
      <w:r w:rsidR="00D868A5" w:rsidRPr="004D7B46">
        <w:rPr>
          <w:lang w:val="en-US"/>
        </w:rPr>
        <w:fldChar w:fldCharType="separate"/>
      </w:r>
      <w:r w:rsidR="004D7B46" w:rsidRPr="004D7B46">
        <w:rPr>
          <w:lang w:val="en-US"/>
        </w:rPr>
        <w:instrText>(</w:instrText>
      </w:r>
      <w:r w:rsidR="004D7B46">
        <w:rPr>
          <w:lang w:val="en-US"/>
        </w:rPr>
        <w:instrText>1</w:instrText>
      </w:r>
      <w:r w:rsidR="004D7B46" w:rsidRPr="004D7B46">
        <w:rPr>
          <w:lang w:val="en-US"/>
        </w:rPr>
        <w:instrText>.</w:instrText>
      </w:r>
      <w:r w:rsidR="004D7B46">
        <w:rPr>
          <w:lang w:val="en-US"/>
        </w:rPr>
        <w:instrText>82</w:instrText>
      </w:r>
      <w:r w:rsidR="004D7B46" w:rsidRPr="004D7B46">
        <w:rPr>
          <w:lang w:val="en-US"/>
        </w:rPr>
        <w:instrText>)</w:instrText>
      </w:r>
      <w:r w:rsidR="00D868A5" w:rsidRPr="004D7B46">
        <w:rPr>
          <w:lang w:val="en-US"/>
        </w:rPr>
        <w:fldChar w:fldCharType="end"/>
      </w:r>
      <w:r w:rsidR="00D868A5" w:rsidRPr="004D7B46">
        <w:rPr>
          <w:lang w:val="en-US"/>
        </w:rPr>
        <w:fldChar w:fldCharType="end"/>
      </w:r>
      <w:r w:rsidRPr="004D7B46">
        <w:rPr>
          <w:lang w:val="en-US"/>
        </w:rPr>
        <w:t xml:space="preserve"> the superscripts </w:t>
      </w:r>
      <w:r w:rsidRPr="004D7B46">
        <w:rPr>
          <w:i/>
          <w:lang w:val="en-US"/>
        </w:rPr>
        <w:t>x</w:t>
      </w:r>
      <w:r w:rsidRPr="004D7B46">
        <w:rPr>
          <w:lang w:val="en-US"/>
        </w:rPr>
        <w:t xml:space="preserve"> and </w:t>
      </w:r>
      <w:r w:rsidRPr="004D7B46">
        <w:rPr>
          <w:i/>
          <w:lang w:val="en-US"/>
        </w:rPr>
        <w:t>y</w:t>
      </w:r>
      <w:r w:rsidRPr="004D7B46">
        <w:rPr>
          <w:lang w:val="en-US"/>
        </w:rPr>
        <w:t xml:space="preserve"> refer to the components of the variable in the crossshore and longshore direction, respectively, the subscripts </w:t>
      </w:r>
      <w:r w:rsidRPr="004D7B46">
        <w:rPr>
          <w:i/>
          <w:lang w:val="en-US"/>
        </w:rPr>
        <w:t>u</w:t>
      </w:r>
      <w:r w:rsidRPr="004D7B46">
        <w:rPr>
          <w:lang w:val="en-US"/>
        </w:rPr>
        <w:t xml:space="preserve"> and </w:t>
      </w:r>
      <w:r w:rsidRPr="004D7B46">
        <w:rPr>
          <w:i/>
          <w:lang w:val="en-US"/>
        </w:rPr>
        <w:t>v</w:t>
      </w:r>
      <w:r w:rsidRPr="004D7B46">
        <w:rPr>
          <w:lang w:val="en-US"/>
        </w:rPr>
        <w:t xml:space="preserve"> refer to variables approximated at the horizontal cell interfaces in the cross-shore and longshore direction, respectively, and the subscript </w:t>
      </w:r>
      <w:r w:rsidRPr="004D7B46">
        <w:rPr>
          <w:i/>
          <w:lang w:val="en-US"/>
        </w:rPr>
        <w:t>H</w:t>
      </w:r>
      <w:r w:rsidRPr="004D7B46">
        <w:rPr>
          <w:lang w:val="en-US"/>
        </w:rPr>
        <w:t xml:space="preserve"> refers to variables approximated at the cell centers. The hydraulic conductivity may be different at each cell interface and is therefore computed at every interface where every K is calculated separately. The cell height at the centre of the groundwater cells (</w:t>
      </w:r>
      <w:r w:rsidRPr="004D7B46">
        <w:rPr>
          <w:i/>
          <w:lang w:val="en-US"/>
        </w:rPr>
        <w:t>Δz</w:t>
      </w:r>
      <w:r w:rsidRPr="004D7B46">
        <w:rPr>
          <w:i/>
          <w:vertAlign w:val="subscript"/>
          <w:lang w:val="en-US"/>
        </w:rPr>
        <w:t>H,i,j</w:t>
      </w:r>
      <w:r w:rsidRPr="004D7B46">
        <w:rPr>
          <w:lang w:val="en-US"/>
        </w:rPr>
        <w:t>) is calculated from the groundwater level and the bottom of the aquifer in the centre of the cell, whereas the cell heights at the horizontal cell interfaces are calculated using an upwind procedure:</w:t>
      </w:r>
    </w:p>
    <w:p w:rsidR="003D1543" w:rsidRPr="004D7B46" w:rsidRDefault="003D1543" w:rsidP="004D7B46">
      <w:pPr>
        <w:spacing w:line="240" w:lineRule="auto"/>
        <w:rPr>
          <w:lang w:val="en-US"/>
        </w:rPr>
      </w:pPr>
    </w:p>
    <w:p w:rsidR="003D1543" w:rsidRPr="004D7B46" w:rsidRDefault="003D1543" w:rsidP="004D7B46">
      <w:pPr>
        <w:pStyle w:val="MTDisplayEquation"/>
        <w:rPr>
          <w:lang w:val="en-US"/>
        </w:rPr>
      </w:pPr>
      <w:r w:rsidRPr="004D7B46">
        <w:rPr>
          <w:lang w:val="en-US"/>
        </w:rPr>
        <w:tab/>
      </w:r>
      <w:r w:rsidRPr="004D7B46">
        <w:rPr>
          <w:position w:val="-120"/>
          <w:lang w:val="en-US"/>
        </w:rPr>
        <w:object w:dxaOrig="3200" w:dyaOrig="2520">
          <v:shape id="_x0000_i1125" type="#_x0000_t75" style="width:159.85pt;height:126.45pt" o:ole="">
            <v:imagedata r:id="rId239" o:title=""/>
          </v:shape>
          <o:OLEObject Type="Embed" ProgID="Equation.DSMT4" ShapeID="_x0000_i1125" DrawAspect="Content" ObjectID="_1485948435" r:id="rId240"/>
        </w:object>
      </w:r>
      <w:r w:rsidRPr="004D7B46">
        <w:rPr>
          <w:lang w:val="en-US"/>
        </w:rPr>
        <w:t xml:space="preserve"> </w:t>
      </w:r>
      <w:r w:rsidRPr="004D7B46">
        <w:rPr>
          <w:lang w:val="en-US"/>
        </w:rPr>
        <w:tab/>
      </w:r>
      <w:r w:rsidR="00D868A5" w:rsidRPr="004D7B46">
        <w:rPr>
          <w:lang w:val="en-US"/>
        </w:rPr>
        <w:fldChar w:fldCharType="begin"/>
      </w:r>
      <w:r w:rsidRPr="004D7B46">
        <w:rPr>
          <w:lang w:val="en-US"/>
        </w:rPr>
        <w:instrText xml:space="preserve"> MACROBUTTON MTPlaceRef \* MERGEFORMAT </w:instrText>
      </w:r>
      <w:r w:rsidR="00D868A5" w:rsidRPr="004D7B46">
        <w:rPr>
          <w:lang w:val="en-US"/>
        </w:rPr>
        <w:fldChar w:fldCharType="begin"/>
      </w:r>
      <w:r w:rsidRPr="004D7B46">
        <w:rPr>
          <w:lang w:val="en-US"/>
        </w:rPr>
        <w:instrText xml:space="preserve"> SEQ MTEqn \h \* MERGEFORMAT </w:instrText>
      </w:r>
      <w:r w:rsidR="00D868A5" w:rsidRPr="004D7B46">
        <w:rPr>
          <w:lang w:val="en-US"/>
        </w:rPr>
        <w:fldChar w:fldCharType="end"/>
      </w:r>
      <w:r w:rsidRPr="004D7B46">
        <w:rPr>
          <w:lang w:val="en-US"/>
        </w:rPr>
        <w:instrText>(</w:instrText>
      </w:r>
      <w:fldSimple w:instr=" SEQ MTSec \c \* Arabic \* MERGEFORMAT ">
        <w:r w:rsidR="004D7B46">
          <w:rPr>
            <w:noProof/>
            <w:lang w:val="en-US"/>
          </w:rPr>
          <w:instrText>1</w:instrText>
        </w:r>
      </w:fldSimple>
      <w:r w:rsidRPr="004D7B46">
        <w:rPr>
          <w:lang w:val="en-US"/>
        </w:rPr>
        <w:instrText>.</w:instrText>
      </w:r>
      <w:fldSimple w:instr=" SEQ MTEqn \c \* Arabic \* MERGEFORMAT ">
        <w:r w:rsidR="004D7B46">
          <w:rPr>
            <w:noProof/>
            <w:lang w:val="en-US"/>
          </w:rPr>
          <w:instrText>83</w:instrText>
        </w:r>
      </w:fldSimple>
      <w:r w:rsidRPr="004D7B46">
        <w:rPr>
          <w:lang w:val="en-US"/>
        </w:rPr>
        <w:instrText>)</w:instrText>
      </w:r>
      <w:r w:rsidR="00D868A5" w:rsidRPr="004D7B46">
        <w:rPr>
          <w:lang w:val="en-US"/>
        </w:rPr>
        <w:fldChar w:fldCharType="end"/>
      </w:r>
    </w:p>
    <w:p w:rsidR="003D1543" w:rsidRPr="004D7B46" w:rsidRDefault="003D1543" w:rsidP="004D7B46">
      <w:pPr>
        <w:spacing w:line="240" w:lineRule="auto"/>
        <w:rPr>
          <w:lang w:val="en-US"/>
        </w:rPr>
      </w:pPr>
    </w:p>
    <w:p w:rsidR="003D1543" w:rsidRPr="004D7B46" w:rsidRDefault="003D1543" w:rsidP="004D7B46">
      <w:pPr>
        <w:spacing w:line="240" w:lineRule="auto"/>
        <w:rPr>
          <w:lang w:val="en-US"/>
        </w:rPr>
      </w:pPr>
      <w:r w:rsidRPr="004D7B46">
        <w:rPr>
          <w:lang w:val="en-US"/>
        </w:rPr>
        <w:t>As described in Section 3.3.6, the head applied on the top boundary of the groundwater domain (</w:t>
      </w:r>
      <w:r w:rsidRPr="004D7B46">
        <w:rPr>
          <w:i/>
          <w:lang w:val="en-US"/>
        </w:rPr>
        <w:t>H</w:t>
      </w:r>
      <w:r w:rsidRPr="004D7B46">
        <w:rPr>
          <w:i/>
          <w:vertAlign w:val="subscript"/>
          <w:lang w:val="en-US"/>
        </w:rPr>
        <w:t>bc</w:t>
      </w:r>
      <w:r w:rsidRPr="004D7B46">
        <w:rPr>
          <w:lang w:val="en-US"/>
        </w:rPr>
        <w:t>) depends on whether the groundwater and surface water are connected or unconnected:</w:t>
      </w:r>
    </w:p>
    <w:p w:rsidR="003D1543" w:rsidRPr="004D7B46" w:rsidRDefault="003D1543" w:rsidP="004D7B46">
      <w:pPr>
        <w:spacing w:line="240" w:lineRule="auto"/>
        <w:rPr>
          <w:lang w:val="en-US"/>
        </w:rPr>
      </w:pPr>
    </w:p>
    <w:p w:rsidR="003D1543" w:rsidRPr="004D7B46" w:rsidRDefault="003D1543" w:rsidP="004D7B46">
      <w:pPr>
        <w:pStyle w:val="MTDisplayEquation"/>
        <w:rPr>
          <w:lang w:val="en-US"/>
        </w:rPr>
      </w:pPr>
      <w:r w:rsidRPr="004D7B46">
        <w:rPr>
          <w:lang w:val="en-US"/>
        </w:rPr>
        <w:tab/>
      </w:r>
      <w:r w:rsidRPr="004D7B46">
        <w:rPr>
          <w:position w:val="-56"/>
          <w:lang w:val="en-US"/>
        </w:rPr>
        <w:object w:dxaOrig="2720" w:dyaOrig="1240">
          <v:shape id="_x0000_i1126" type="#_x0000_t75" style="width:135.45pt;height:61.7pt" o:ole="">
            <v:imagedata r:id="rId241" o:title=""/>
          </v:shape>
          <o:OLEObject Type="Embed" ProgID="Equation.DSMT4" ShapeID="_x0000_i1126" DrawAspect="Content" ObjectID="_1485948436" r:id="rId242"/>
        </w:object>
      </w:r>
      <w:r w:rsidRPr="004D7B46">
        <w:rPr>
          <w:lang w:val="en-US"/>
        </w:rPr>
        <w:t xml:space="preserve"> </w:t>
      </w:r>
      <w:r w:rsidRPr="004D7B46">
        <w:rPr>
          <w:lang w:val="en-US"/>
        </w:rPr>
        <w:tab/>
      </w:r>
      <w:r w:rsidR="00D868A5" w:rsidRPr="004D7B46">
        <w:rPr>
          <w:lang w:val="en-US"/>
        </w:rPr>
        <w:fldChar w:fldCharType="begin"/>
      </w:r>
      <w:r w:rsidRPr="004D7B46">
        <w:rPr>
          <w:lang w:val="en-US"/>
        </w:rPr>
        <w:instrText xml:space="preserve"> MACROBUTTON MTPlaceRef \* MERGEFORMAT </w:instrText>
      </w:r>
      <w:r w:rsidR="00D868A5" w:rsidRPr="004D7B46">
        <w:rPr>
          <w:lang w:val="en-US"/>
        </w:rPr>
        <w:fldChar w:fldCharType="begin"/>
      </w:r>
      <w:r w:rsidRPr="004D7B46">
        <w:rPr>
          <w:lang w:val="en-US"/>
        </w:rPr>
        <w:instrText xml:space="preserve"> SEQ MTEqn \h \* MERGEFORMAT </w:instrText>
      </w:r>
      <w:r w:rsidR="00D868A5" w:rsidRPr="004D7B46">
        <w:rPr>
          <w:lang w:val="en-US"/>
        </w:rPr>
        <w:fldChar w:fldCharType="end"/>
      </w:r>
      <w:r w:rsidRPr="004D7B46">
        <w:rPr>
          <w:lang w:val="en-US"/>
        </w:rPr>
        <w:instrText>(</w:instrText>
      </w:r>
      <w:fldSimple w:instr=" SEQ MTSec \c \* Arabic \* MERGEFORMAT ">
        <w:r w:rsidR="004D7B46">
          <w:rPr>
            <w:noProof/>
            <w:lang w:val="en-US"/>
          </w:rPr>
          <w:instrText>1</w:instrText>
        </w:r>
      </w:fldSimple>
      <w:r w:rsidRPr="004D7B46">
        <w:rPr>
          <w:lang w:val="en-US"/>
        </w:rPr>
        <w:instrText>.</w:instrText>
      </w:r>
      <w:fldSimple w:instr=" SEQ MTEqn \c \* Arabic \* MERGEFORMAT ">
        <w:r w:rsidR="004D7B46">
          <w:rPr>
            <w:noProof/>
            <w:lang w:val="en-US"/>
          </w:rPr>
          <w:instrText>84</w:instrText>
        </w:r>
      </w:fldSimple>
      <w:r w:rsidRPr="004D7B46">
        <w:rPr>
          <w:lang w:val="en-US"/>
        </w:rPr>
        <w:instrText>)</w:instrText>
      </w:r>
      <w:r w:rsidR="00D868A5" w:rsidRPr="004D7B46">
        <w:rPr>
          <w:lang w:val="en-US"/>
        </w:rPr>
        <w:fldChar w:fldCharType="end"/>
      </w:r>
    </w:p>
    <w:p w:rsidR="003D1543" w:rsidRPr="004D7B46" w:rsidRDefault="003D1543" w:rsidP="004D7B46">
      <w:pPr>
        <w:spacing w:line="240" w:lineRule="auto"/>
        <w:rPr>
          <w:lang w:val="en-US"/>
        </w:rPr>
      </w:pPr>
    </w:p>
    <w:p w:rsidR="003D1543" w:rsidRPr="004D7B46" w:rsidRDefault="003D1543" w:rsidP="004D7B46">
      <w:pPr>
        <w:spacing w:line="240" w:lineRule="auto"/>
        <w:rPr>
          <w:lang w:val="en-US"/>
        </w:rPr>
      </w:pPr>
      <w:r w:rsidRPr="004D7B46">
        <w:rPr>
          <w:lang w:val="en-US"/>
        </w:rPr>
        <w:t>The vertical submarine exchange at the top of the numerical groundwater cell, is found with</w:t>
      </w:r>
    </w:p>
    <w:p w:rsidR="003D1543" w:rsidRPr="004D7B46" w:rsidRDefault="003D1543" w:rsidP="004D7B46">
      <w:pPr>
        <w:spacing w:line="240" w:lineRule="auto"/>
        <w:rPr>
          <w:lang w:val="en-US"/>
        </w:rPr>
      </w:pPr>
    </w:p>
    <w:p w:rsidR="003D1543" w:rsidRPr="004D7B46" w:rsidRDefault="003D1543" w:rsidP="004D7B46">
      <w:pPr>
        <w:pStyle w:val="MTDisplayEquation"/>
        <w:rPr>
          <w:lang w:val="en-US"/>
        </w:rPr>
      </w:pPr>
      <w:r w:rsidRPr="004D7B46">
        <w:rPr>
          <w:lang w:val="en-US"/>
        </w:rPr>
        <w:tab/>
      </w:r>
      <w:r w:rsidRPr="004D7B46">
        <w:rPr>
          <w:position w:val="-14"/>
          <w:lang w:val="en-US"/>
        </w:rPr>
        <w:object w:dxaOrig="3840" w:dyaOrig="400">
          <v:shape id="_x0000_i1127" type="#_x0000_t75" style="width:192pt;height:19.7pt" o:ole="">
            <v:imagedata r:id="rId243" o:title=""/>
          </v:shape>
          <o:OLEObject Type="Embed" ProgID="Equation.DSMT4" ShapeID="_x0000_i1127" DrawAspect="Content" ObjectID="_1485948437" r:id="rId244"/>
        </w:object>
      </w:r>
      <w:r w:rsidRPr="004D7B46">
        <w:rPr>
          <w:lang w:val="en-US"/>
        </w:rPr>
        <w:t xml:space="preserve"> </w:t>
      </w:r>
      <w:r w:rsidRPr="004D7B46">
        <w:rPr>
          <w:lang w:val="en-US"/>
        </w:rPr>
        <w:tab/>
      </w:r>
      <w:r w:rsidR="00D868A5" w:rsidRPr="004D7B46">
        <w:rPr>
          <w:lang w:val="en-US"/>
        </w:rPr>
        <w:fldChar w:fldCharType="begin"/>
      </w:r>
      <w:r w:rsidRPr="004D7B46">
        <w:rPr>
          <w:lang w:val="en-US"/>
        </w:rPr>
        <w:instrText xml:space="preserve"> MACROBUTTON MTPlaceRef \* MERGEFORMAT </w:instrText>
      </w:r>
      <w:r w:rsidR="00D868A5" w:rsidRPr="004D7B46">
        <w:rPr>
          <w:lang w:val="en-US"/>
        </w:rPr>
        <w:fldChar w:fldCharType="begin"/>
      </w:r>
      <w:r w:rsidRPr="004D7B46">
        <w:rPr>
          <w:lang w:val="en-US"/>
        </w:rPr>
        <w:instrText xml:space="preserve"> SEQ MTEqn \h \* MERGEFORMAT </w:instrText>
      </w:r>
      <w:r w:rsidR="00D868A5" w:rsidRPr="004D7B46">
        <w:rPr>
          <w:lang w:val="en-US"/>
        </w:rPr>
        <w:fldChar w:fldCharType="end"/>
      </w:r>
      <w:bookmarkStart w:id="269" w:name="ZEqnNum294806"/>
      <w:r w:rsidRPr="004D7B46">
        <w:rPr>
          <w:lang w:val="en-US"/>
        </w:rPr>
        <w:instrText>(</w:instrText>
      </w:r>
      <w:fldSimple w:instr=" SEQ MTSec \c \* Arabic \* MERGEFORMAT ">
        <w:r w:rsidR="004D7B46">
          <w:rPr>
            <w:noProof/>
            <w:lang w:val="en-US"/>
          </w:rPr>
          <w:instrText>1</w:instrText>
        </w:r>
      </w:fldSimple>
      <w:r w:rsidRPr="004D7B46">
        <w:rPr>
          <w:lang w:val="en-US"/>
        </w:rPr>
        <w:instrText>.</w:instrText>
      </w:r>
      <w:fldSimple w:instr=" SEQ MTEqn \c \* Arabic \* MERGEFORMAT ">
        <w:r w:rsidR="004D7B46">
          <w:rPr>
            <w:noProof/>
            <w:lang w:val="en-US"/>
          </w:rPr>
          <w:instrText>85</w:instrText>
        </w:r>
      </w:fldSimple>
      <w:r w:rsidRPr="004D7B46">
        <w:rPr>
          <w:lang w:val="en-US"/>
        </w:rPr>
        <w:instrText>)</w:instrText>
      </w:r>
      <w:bookmarkEnd w:id="269"/>
      <w:r w:rsidR="00D868A5" w:rsidRPr="004D7B46">
        <w:rPr>
          <w:lang w:val="en-US"/>
        </w:rPr>
        <w:fldChar w:fldCharType="end"/>
      </w:r>
    </w:p>
    <w:p w:rsidR="003D1543" w:rsidRPr="004D7B46" w:rsidRDefault="003D1543" w:rsidP="004D7B46">
      <w:pPr>
        <w:spacing w:line="240" w:lineRule="auto"/>
        <w:rPr>
          <w:lang w:val="en-US"/>
        </w:rPr>
      </w:pPr>
    </w:p>
    <w:p w:rsidR="003D1543" w:rsidRPr="004D7B46" w:rsidRDefault="003D1543" w:rsidP="004D7B46">
      <w:pPr>
        <w:spacing w:line="240" w:lineRule="auto"/>
        <w:rPr>
          <w:lang w:val="en-US"/>
        </w:rPr>
      </w:pPr>
      <w:r w:rsidRPr="004D7B46">
        <w:rPr>
          <w:lang w:val="en-US"/>
        </w:rPr>
        <w:t xml:space="preserve">In </w:t>
      </w:r>
      <w:r w:rsidR="00D868A5" w:rsidRPr="004D7B46">
        <w:rPr>
          <w:lang w:val="en-US"/>
        </w:rPr>
        <w:fldChar w:fldCharType="begin"/>
      </w:r>
      <w:r w:rsidRPr="004D7B46">
        <w:rPr>
          <w:lang w:val="en-US"/>
        </w:rPr>
        <w:instrText xml:space="preserve"> GOTOBUTTON ZEqnNum294806  \* MERGEFORMAT </w:instrText>
      </w:r>
      <w:r w:rsidR="00D868A5" w:rsidRPr="004D7B46">
        <w:rPr>
          <w:lang w:val="en-US"/>
        </w:rPr>
        <w:fldChar w:fldCharType="begin"/>
      </w:r>
      <w:r w:rsidRPr="004D7B46">
        <w:rPr>
          <w:lang w:val="en-US"/>
        </w:rPr>
        <w:instrText xml:space="preserve"> REF ZEqnNum294806 \* Charformat \! \* MERGEFORMAT </w:instrText>
      </w:r>
      <w:r w:rsidR="00D868A5" w:rsidRPr="004D7B46">
        <w:rPr>
          <w:lang w:val="en-US"/>
        </w:rPr>
        <w:fldChar w:fldCharType="separate"/>
      </w:r>
      <w:r w:rsidR="004D7B46" w:rsidRPr="004D7B46">
        <w:rPr>
          <w:lang w:val="en-US"/>
        </w:rPr>
        <w:instrText>(</w:instrText>
      </w:r>
      <w:r w:rsidR="004D7B46">
        <w:rPr>
          <w:lang w:val="en-US"/>
        </w:rPr>
        <w:instrText>1</w:instrText>
      </w:r>
      <w:r w:rsidR="004D7B46" w:rsidRPr="004D7B46">
        <w:rPr>
          <w:lang w:val="en-US"/>
        </w:rPr>
        <w:instrText>.</w:instrText>
      </w:r>
      <w:r w:rsidR="004D7B46">
        <w:rPr>
          <w:lang w:val="en-US"/>
        </w:rPr>
        <w:instrText>85</w:instrText>
      </w:r>
      <w:r w:rsidR="004D7B46" w:rsidRPr="004D7B46">
        <w:rPr>
          <w:lang w:val="en-US"/>
        </w:rPr>
        <w:instrText>)</w:instrText>
      </w:r>
      <w:r w:rsidR="00D868A5" w:rsidRPr="004D7B46">
        <w:rPr>
          <w:lang w:val="en-US"/>
        </w:rPr>
        <w:fldChar w:fldCharType="end"/>
      </w:r>
      <w:r w:rsidR="00D868A5" w:rsidRPr="004D7B46">
        <w:rPr>
          <w:lang w:val="en-US"/>
        </w:rPr>
        <w:fldChar w:fldCharType="end"/>
      </w:r>
      <w:r w:rsidRPr="004D7B46">
        <w:rPr>
          <w:lang w:val="en-US"/>
        </w:rPr>
        <w:t xml:space="preserve"> the superscript</w:t>
      </w:r>
      <w:r w:rsidRPr="004D7B46">
        <w:rPr>
          <w:i/>
          <w:lang w:val="en-US"/>
        </w:rPr>
        <w:t xml:space="preserve"> z</w:t>
      </w:r>
      <w:r w:rsidRPr="004D7B46">
        <w:rPr>
          <w:lang w:val="en-US"/>
        </w:rPr>
        <w:t xml:space="preserve"> refers to the vertical component of the variable, the subscript </w:t>
      </w:r>
      <w:r w:rsidRPr="004D7B46">
        <w:rPr>
          <w:i/>
          <w:lang w:val="en-US"/>
        </w:rPr>
        <w:t>w</w:t>
      </w:r>
      <w:r w:rsidRPr="004D7B46">
        <w:rPr>
          <w:lang w:val="en-US"/>
        </w:rPr>
        <w:t xml:space="preserve"> refers to a numerical approximation at the vertical cell interfaces.</w:t>
      </w:r>
    </w:p>
    <w:p w:rsidR="003D1543" w:rsidRPr="004D7B46" w:rsidRDefault="003D1543" w:rsidP="004D7B46">
      <w:pPr>
        <w:spacing w:line="240" w:lineRule="auto"/>
        <w:rPr>
          <w:lang w:val="en-US"/>
        </w:rPr>
      </w:pPr>
    </w:p>
    <w:p w:rsidR="003D1543" w:rsidRPr="004D7B46" w:rsidRDefault="003D1543" w:rsidP="004D7B46">
      <w:pPr>
        <w:spacing w:line="240" w:lineRule="auto"/>
        <w:rPr>
          <w:lang w:val="en-US"/>
        </w:rPr>
      </w:pPr>
      <w:r w:rsidRPr="004D7B46">
        <w:rPr>
          <w:lang w:val="en-US"/>
        </w:rPr>
        <w:t>Continuity in the groundwater cell is found following</w:t>
      </w:r>
    </w:p>
    <w:p w:rsidR="003D1543" w:rsidRPr="004D7B46" w:rsidRDefault="003D1543" w:rsidP="004D7B46">
      <w:pPr>
        <w:spacing w:line="240" w:lineRule="auto"/>
        <w:rPr>
          <w:lang w:val="en-US"/>
        </w:rPr>
      </w:pPr>
    </w:p>
    <w:p w:rsidR="003D1543" w:rsidRPr="004D7B46" w:rsidRDefault="003D1543" w:rsidP="004D7B46">
      <w:pPr>
        <w:pStyle w:val="MTDisplayEquation"/>
        <w:rPr>
          <w:lang w:val="en-US"/>
        </w:rPr>
      </w:pPr>
      <w:r w:rsidRPr="004D7B46">
        <w:rPr>
          <w:lang w:val="en-US"/>
        </w:rPr>
        <w:lastRenderedPageBreak/>
        <w:tab/>
      </w:r>
      <w:r w:rsidRPr="004D7B46">
        <w:rPr>
          <w:position w:val="-14"/>
          <w:lang w:val="en-US"/>
        </w:rPr>
        <w:object w:dxaOrig="3960" w:dyaOrig="400">
          <v:shape id="_x0000_i1128" type="#_x0000_t75" style="width:198pt;height:19.7pt" o:ole="">
            <v:imagedata r:id="rId245" o:title=""/>
          </v:shape>
          <o:OLEObject Type="Embed" ProgID="Equation.DSMT4" ShapeID="_x0000_i1128" DrawAspect="Content" ObjectID="_1485948438" r:id="rId246"/>
        </w:object>
      </w:r>
      <w:r w:rsidRPr="004D7B46">
        <w:rPr>
          <w:lang w:val="en-US"/>
        </w:rPr>
        <w:t xml:space="preserve"> </w:t>
      </w:r>
      <w:r w:rsidRPr="004D7B46">
        <w:rPr>
          <w:lang w:val="en-US"/>
        </w:rPr>
        <w:tab/>
      </w:r>
      <w:r w:rsidR="00D868A5" w:rsidRPr="004D7B46">
        <w:rPr>
          <w:lang w:val="en-US"/>
        </w:rPr>
        <w:fldChar w:fldCharType="begin"/>
      </w:r>
      <w:r w:rsidRPr="004D7B46">
        <w:rPr>
          <w:lang w:val="en-US"/>
        </w:rPr>
        <w:instrText xml:space="preserve"> MACROBUTTON MTPlaceRef \* MERGEFORMAT </w:instrText>
      </w:r>
      <w:r w:rsidR="00D868A5" w:rsidRPr="004D7B46">
        <w:rPr>
          <w:lang w:val="en-US"/>
        </w:rPr>
        <w:fldChar w:fldCharType="begin"/>
      </w:r>
      <w:r w:rsidRPr="004D7B46">
        <w:rPr>
          <w:lang w:val="en-US"/>
        </w:rPr>
        <w:instrText xml:space="preserve"> SEQ MTEqn \h \* MERGEFORMAT </w:instrText>
      </w:r>
      <w:r w:rsidR="00D868A5" w:rsidRPr="004D7B46">
        <w:rPr>
          <w:lang w:val="en-US"/>
        </w:rPr>
        <w:fldChar w:fldCharType="end"/>
      </w:r>
      <w:bookmarkStart w:id="270" w:name="ZEqnNum299822"/>
      <w:r w:rsidRPr="004D7B46">
        <w:rPr>
          <w:lang w:val="en-US"/>
        </w:rPr>
        <w:instrText>(</w:instrText>
      </w:r>
      <w:fldSimple w:instr=" SEQ MTSec \c \* Arabic \* MERGEFORMAT ">
        <w:r w:rsidR="004D7B46">
          <w:rPr>
            <w:noProof/>
            <w:lang w:val="en-US"/>
          </w:rPr>
          <w:instrText>1</w:instrText>
        </w:r>
      </w:fldSimple>
      <w:r w:rsidRPr="004D7B46">
        <w:rPr>
          <w:lang w:val="en-US"/>
        </w:rPr>
        <w:instrText>.</w:instrText>
      </w:r>
      <w:fldSimple w:instr=" SEQ MTEqn \c \* Arabic \* MERGEFORMAT ">
        <w:r w:rsidR="004D7B46">
          <w:rPr>
            <w:noProof/>
            <w:lang w:val="en-US"/>
          </w:rPr>
          <w:instrText>86</w:instrText>
        </w:r>
      </w:fldSimple>
      <w:r w:rsidRPr="004D7B46">
        <w:rPr>
          <w:lang w:val="en-US"/>
        </w:rPr>
        <w:instrText>)</w:instrText>
      </w:r>
      <w:bookmarkEnd w:id="270"/>
      <w:r w:rsidR="00D868A5" w:rsidRPr="004D7B46">
        <w:rPr>
          <w:lang w:val="en-US"/>
        </w:rPr>
        <w:fldChar w:fldCharType="end"/>
      </w:r>
    </w:p>
    <w:p w:rsidR="003D1543" w:rsidRPr="004D7B46" w:rsidRDefault="003D1543" w:rsidP="004D7B46">
      <w:pPr>
        <w:spacing w:line="240" w:lineRule="auto"/>
        <w:rPr>
          <w:lang w:val="en-US"/>
        </w:rPr>
      </w:pPr>
    </w:p>
    <w:p w:rsidR="003D1543" w:rsidRPr="004D7B46" w:rsidRDefault="003D1543" w:rsidP="004D7B46">
      <w:pPr>
        <w:spacing w:line="240" w:lineRule="auto"/>
        <w:rPr>
          <w:lang w:val="en-US"/>
        </w:rPr>
      </w:pPr>
      <w:r w:rsidRPr="004D7B46">
        <w:rPr>
          <w:lang w:val="en-US"/>
        </w:rPr>
        <w:t xml:space="preserve">All variables in </w:t>
      </w:r>
      <w:r w:rsidR="00D868A5" w:rsidRPr="004D7B46">
        <w:rPr>
          <w:lang w:val="en-US"/>
        </w:rPr>
        <w:fldChar w:fldCharType="begin"/>
      </w:r>
      <w:r w:rsidRPr="004D7B46">
        <w:rPr>
          <w:lang w:val="en-US"/>
        </w:rPr>
        <w:instrText xml:space="preserve"> GOTOBUTTON ZEqnNum299822  \* MERGEFORMAT </w:instrText>
      </w:r>
      <w:r w:rsidR="00D868A5" w:rsidRPr="004D7B46">
        <w:rPr>
          <w:lang w:val="en-US"/>
        </w:rPr>
        <w:fldChar w:fldCharType="begin"/>
      </w:r>
      <w:r w:rsidRPr="004D7B46">
        <w:rPr>
          <w:lang w:val="en-US"/>
        </w:rPr>
        <w:instrText xml:space="preserve"> REF ZEqnNum299822 \* Charformat \! \* MERGEFORMAT </w:instrText>
      </w:r>
      <w:r w:rsidR="00D868A5" w:rsidRPr="004D7B46">
        <w:rPr>
          <w:lang w:val="en-US"/>
        </w:rPr>
        <w:fldChar w:fldCharType="separate"/>
      </w:r>
      <w:r w:rsidR="004D7B46" w:rsidRPr="004D7B46">
        <w:rPr>
          <w:lang w:val="en-US"/>
        </w:rPr>
        <w:instrText>(</w:instrText>
      </w:r>
      <w:r w:rsidR="004D7B46">
        <w:rPr>
          <w:lang w:val="en-US"/>
        </w:rPr>
        <w:instrText>1</w:instrText>
      </w:r>
      <w:r w:rsidR="004D7B46" w:rsidRPr="004D7B46">
        <w:rPr>
          <w:lang w:val="en-US"/>
        </w:rPr>
        <w:instrText>.</w:instrText>
      </w:r>
      <w:r w:rsidR="004D7B46">
        <w:rPr>
          <w:lang w:val="en-US"/>
        </w:rPr>
        <w:instrText>86</w:instrText>
      </w:r>
      <w:r w:rsidR="004D7B46" w:rsidRPr="004D7B46">
        <w:rPr>
          <w:lang w:val="en-US"/>
        </w:rPr>
        <w:instrText>)</w:instrText>
      </w:r>
      <w:r w:rsidR="00D868A5" w:rsidRPr="004D7B46">
        <w:rPr>
          <w:lang w:val="en-US"/>
        </w:rPr>
        <w:fldChar w:fldCharType="end"/>
      </w:r>
      <w:r w:rsidR="00D868A5" w:rsidRPr="004D7B46">
        <w:rPr>
          <w:lang w:val="en-US"/>
        </w:rPr>
        <w:fldChar w:fldCharType="end"/>
      </w:r>
      <w:r w:rsidRPr="004D7B46">
        <w:rPr>
          <w:lang w:val="en-US"/>
        </w:rPr>
        <w:t xml:space="preserve"> contain an unknown value for the groundwater pressure head, described in terms of a known head at the surface of the groundwater (</w:t>
      </w:r>
      <w:r w:rsidRPr="004D7B46">
        <w:rPr>
          <w:i/>
          <w:lang w:val="en-US"/>
        </w:rPr>
        <w:t>H</w:t>
      </w:r>
      <w:r w:rsidRPr="004D7B46">
        <w:rPr>
          <w:i/>
          <w:vertAlign w:val="subscript"/>
          <w:lang w:val="en-US"/>
        </w:rPr>
        <w:t>bc</w:t>
      </w:r>
      <w:r w:rsidRPr="004D7B46">
        <w:rPr>
          <w:lang w:val="en-US"/>
        </w:rPr>
        <w:t>) and the unknown curvature of the vertical groundwater head function (</w:t>
      </w:r>
      <w:r w:rsidRPr="004D7B46">
        <w:rPr>
          <w:i/>
          <w:lang w:val="en-US"/>
        </w:rPr>
        <w:t>β</w:t>
      </w:r>
      <w:r w:rsidRPr="004D7B46">
        <w:rPr>
          <w:lang w:val="en-US"/>
        </w:rPr>
        <w:t>). Since water is incompressible, the groundwater pressure must be solved for all cells simultaneously using matrix algebra:</w:t>
      </w:r>
    </w:p>
    <w:p w:rsidR="003D1543" w:rsidRPr="004D7B46" w:rsidRDefault="003D1543" w:rsidP="004D7B46">
      <w:pPr>
        <w:spacing w:line="240" w:lineRule="auto"/>
        <w:rPr>
          <w:lang w:val="en-US"/>
        </w:rPr>
      </w:pPr>
    </w:p>
    <w:p w:rsidR="003D1543" w:rsidRPr="004D7B46" w:rsidRDefault="003D1543" w:rsidP="004D7B46">
      <w:pPr>
        <w:pStyle w:val="MTDisplayEquation"/>
        <w:rPr>
          <w:lang w:val="en-US"/>
        </w:rPr>
      </w:pPr>
      <w:r w:rsidRPr="004D7B46">
        <w:rPr>
          <w:lang w:val="en-US"/>
        </w:rPr>
        <w:tab/>
      </w:r>
      <w:r w:rsidRPr="004D7B46">
        <w:rPr>
          <w:position w:val="-6"/>
          <w:lang w:val="en-US"/>
        </w:rPr>
        <w:object w:dxaOrig="1040" w:dyaOrig="279">
          <v:shape id="_x0000_i1129" type="#_x0000_t75" style="width:52.3pt;height:15pt" o:ole="">
            <v:imagedata r:id="rId247" o:title=""/>
          </v:shape>
          <o:OLEObject Type="Embed" ProgID="Equation.DSMT4" ShapeID="_x0000_i1129" DrawAspect="Content" ObjectID="_1485948439" r:id="rId248"/>
        </w:object>
      </w:r>
      <w:r w:rsidRPr="004D7B46">
        <w:rPr>
          <w:lang w:val="en-US"/>
        </w:rPr>
        <w:t xml:space="preserve"> </w:t>
      </w:r>
      <w:r w:rsidRPr="004D7B46">
        <w:rPr>
          <w:lang w:val="en-US"/>
        </w:rPr>
        <w:tab/>
      </w:r>
      <w:r w:rsidR="00D868A5" w:rsidRPr="004D7B46">
        <w:rPr>
          <w:lang w:val="en-US"/>
        </w:rPr>
        <w:fldChar w:fldCharType="begin"/>
      </w:r>
      <w:r w:rsidRPr="004D7B46">
        <w:rPr>
          <w:lang w:val="en-US"/>
        </w:rPr>
        <w:instrText xml:space="preserve"> MACROBUTTON MTPlaceRef \* MERGEFORMAT </w:instrText>
      </w:r>
      <w:r w:rsidR="00D868A5" w:rsidRPr="004D7B46">
        <w:rPr>
          <w:lang w:val="en-US"/>
        </w:rPr>
        <w:fldChar w:fldCharType="begin"/>
      </w:r>
      <w:r w:rsidRPr="004D7B46">
        <w:rPr>
          <w:lang w:val="en-US"/>
        </w:rPr>
        <w:instrText xml:space="preserve"> SEQ MTEqn \h \* MERGEFORMAT </w:instrText>
      </w:r>
      <w:r w:rsidR="00D868A5" w:rsidRPr="004D7B46">
        <w:rPr>
          <w:lang w:val="en-US"/>
        </w:rPr>
        <w:fldChar w:fldCharType="end"/>
      </w:r>
      <w:bookmarkStart w:id="271" w:name="ZEqnNum734155"/>
      <w:r w:rsidRPr="004D7B46">
        <w:rPr>
          <w:lang w:val="en-US"/>
        </w:rPr>
        <w:instrText>(</w:instrText>
      </w:r>
      <w:fldSimple w:instr=" SEQ MTSec \c \* Arabic \* MERGEFORMAT ">
        <w:r w:rsidR="004D7B46">
          <w:rPr>
            <w:noProof/>
            <w:lang w:val="en-US"/>
          </w:rPr>
          <w:instrText>1</w:instrText>
        </w:r>
      </w:fldSimple>
      <w:r w:rsidRPr="004D7B46">
        <w:rPr>
          <w:lang w:val="en-US"/>
        </w:rPr>
        <w:instrText>.</w:instrText>
      </w:r>
      <w:fldSimple w:instr=" SEQ MTEqn \c \* Arabic \* MERGEFORMAT ">
        <w:r w:rsidR="004D7B46">
          <w:rPr>
            <w:noProof/>
            <w:lang w:val="en-US"/>
          </w:rPr>
          <w:instrText>87</w:instrText>
        </w:r>
      </w:fldSimple>
      <w:r w:rsidRPr="004D7B46">
        <w:rPr>
          <w:lang w:val="en-US"/>
        </w:rPr>
        <w:instrText>)</w:instrText>
      </w:r>
      <w:bookmarkEnd w:id="271"/>
      <w:r w:rsidR="00D868A5" w:rsidRPr="004D7B46">
        <w:rPr>
          <w:lang w:val="en-US"/>
        </w:rPr>
        <w:fldChar w:fldCharType="end"/>
      </w:r>
    </w:p>
    <w:p w:rsidR="003D1543" w:rsidRPr="004D7B46" w:rsidRDefault="003D1543" w:rsidP="004D7B46">
      <w:pPr>
        <w:spacing w:line="240" w:lineRule="auto"/>
        <w:rPr>
          <w:lang w:val="en-US"/>
        </w:rPr>
      </w:pPr>
    </w:p>
    <w:p w:rsidR="003D1543" w:rsidRPr="004D7B46" w:rsidRDefault="003D1543" w:rsidP="004D7B46">
      <w:pPr>
        <w:spacing w:line="240" w:lineRule="auto"/>
        <w:rPr>
          <w:lang w:val="en-US"/>
        </w:rPr>
      </w:pPr>
      <w:r w:rsidRPr="004D7B46">
        <w:rPr>
          <w:lang w:val="en-US"/>
        </w:rPr>
        <w:t xml:space="preserve">In </w:t>
      </w:r>
      <w:r w:rsidR="00D868A5" w:rsidRPr="004D7B46">
        <w:rPr>
          <w:lang w:val="en-US"/>
        </w:rPr>
        <w:fldChar w:fldCharType="begin"/>
      </w:r>
      <w:r w:rsidRPr="004D7B46">
        <w:rPr>
          <w:lang w:val="en-US"/>
        </w:rPr>
        <w:instrText xml:space="preserve"> GOTOBUTTON ZEqnNum734155  \* MERGEFORMAT </w:instrText>
      </w:r>
      <w:r w:rsidR="00D868A5" w:rsidRPr="004D7B46">
        <w:rPr>
          <w:lang w:val="en-US"/>
        </w:rPr>
        <w:fldChar w:fldCharType="begin"/>
      </w:r>
      <w:r w:rsidRPr="004D7B46">
        <w:rPr>
          <w:lang w:val="en-US"/>
        </w:rPr>
        <w:instrText xml:space="preserve"> REF ZEqnNum734155 \* Charformat \! \* MERGEFORMAT </w:instrText>
      </w:r>
      <w:r w:rsidR="00D868A5" w:rsidRPr="004D7B46">
        <w:rPr>
          <w:lang w:val="en-US"/>
        </w:rPr>
        <w:fldChar w:fldCharType="separate"/>
      </w:r>
      <w:r w:rsidR="004D7B46" w:rsidRPr="004D7B46">
        <w:rPr>
          <w:lang w:val="en-US"/>
        </w:rPr>
        <w:instrText>(</w:instrText>
      </w:r>
      <w:r w:rsidR="004D7B46">
        <w:rPr>
          <w:lang w:val="en-US"/>
        </w:rPr>
        <w:instrText>1</w:instrText>
      </w:r>
      <w:r w:rsidR="004D7B46" w:rsidRPr="004D7B46">
        <w:rPr>
          <w:lang w:val="en-US"/>
        </w:rPr>
        <w:instrText>.</w:instrText>
      </w:r>
      <w:r w:rsidR="004D7B46">
        <w:rPr>
          <w:lang w:val="en-US"/>
        </w:rPr>
        <w:instrText>87</w:instrText>
      </w:r>
      <w:r w:rsidR="004D7B46" w:rsidRPr="004D7B46">
        <w:rPr>
          <w:lang w:val="en-US"/>
        </w:rPr>
        <w:instrText>)</w:instrText>
      </w:r>
      <w:r w:rsidR="00D868A5" w:rsidRPr="004D7B46">
        <w:rPr>
          <w:lang w:val="en-US"/>
        </w:rPr>
        <w:fldChar w:fldCharType="end"/>
      </w:r>
      <w:r w:rsidR="00D868A5" w:rsidRPr="004D7B46">
        <w:rPr>
          <w:lang w:val="en-US"/>
        </w:rPr>
        <w:fldChar w:fldCharType="end"/>
      </w:r>
      <w:r w:rsidRPr="004D7B46">
        <w:rPr>
          <w:lang w:val="en-US"/>
        </w:rPr>
        <w:t xml:space="preserve"> A is a matrix containing coefficients for the horizontal and vertical specific discharge, x is a vector containing the unknown groundwater head curvature, and b contains the known forcing terms. For a one dimensional cross-shore case, A is reduced to a tridiagonal matrix. The vector of known forcing consists of the numerical gradients in the contribution of the head applied on the top boundary of the groundwater domain to the horizontal specific discharge.</w:t>
      </w:r>
    </w:p>
    <w:p w:rsidR="003D1543" w:rsidRPr="004D7B46" w:rsidRDefault="003D1543" w:rsidP="004D7B46">
      <w:pPr>
        <w:spacing w:line="240" w:lineRule="auto"/>
        <w:rPr>
          <w:lang w:val="en-US"/>
        </w:rPr>
      </w:pPr>
    </w:p>
    <w:p w:rsidR="003D1543" w:rsidRPr="004D7B46" w:rsidRDefault="003D1543" w:rsidP="004D7B46">
      <w:pPr>
        <w:spacing w:line="240" w:lineRule="auto"/>
        <w:rPr>
          <w:lang w:val="en-US"/>
        </w:rPr>
      </w:pPr>
      <w:r w:rsidRPr="004D7B46">
        <w:rPr>
          <w:lang w:val="en-US"/>
        </w:rPr>
        <w:t>In the one dimensional case, the solution to the tridiagonal matrix A can be computed using the efficient Thomas algorithm (Thomas 1949). In the two dimensional case, matrix A contains two additional diagonals that are not placed along the main diagonal, and vector b contains additional forcing terms from the alongshore contribution. The solution to the two dimensional case requires a more complex and less computationally efficient matrix solver. In this case the Strongly Implicit Procedure (Stone 1968) is used in a manner similar to Zijlema et al. (2011).</w:t>
      </w:r>
    </w:p>
    <w:p w:rsidR="003D1543" w:rsidRPr="004D7B46" w:rsidRDefault="003D1543" w:rsidP="004D7B46">
      <w:pPr>
        <w:spacing w:line="240" w:lineRule="auto"/>
        <w:rPr>
          <w:lang w:val="en-US"/>
        </w:rPr>
      </w:pPr>
    </w:p>
    <w:p w:rsidR="003D1543" w:rsidRPr="004D7B46" w:rsidRDefault="003D1543" w:rsidP="004D7B46">
      <w:pPr>
        <w:spacing w:line="240" w:lineRule="auto"/>
        <w:rPr>
          <w:lang w:val="en-US"/>
        </w:rPr>
      </w:pPr>
      <w:r w:rsidRPr="004D7B46">
        <w:rPr>
          <w:lang w:val="en-US"/>
        </w:rPr>
        <w:t>The horizontal and vertical groundwater fluxes are calculated using the solution of</w:t>
      </w:r>
      <w:r w:rsidRPr="004D7B46">
        <w:rPr>
          <w:i/>
          <w:lang w:val="en-US"/>
        </w:rPr>
        <w:t xml:space="preserve"> x</w:t>
      </w:r>
      <w:r w:rsidRPr="004D7B46">
        <w:rPr>
          <w:lang w:val="en-US"/>
        </w:rPr>
        <w:t xml:space="preserve"> plus </w:t>
      </w:r>
      <w:r w:rsidR="00D868A5" w:rsidRPr="004D7B46">
        <w:rPr>
          <w:lang w:val="en-US"/>
        </w:rPr>
        <w:fldChar w:fldCharType="begin"/>
      </w:r>
      <w:r w:rsidRPr="004D7B46">
        <w:rPr>
          <w:lang w:val="en-US"/>
        </w:rPr>
        <w:instrText xml:space="preserve"> GOTOBUTTON ZEqnNum464450  \* MERGEFORMAT </w:instrText>
      </w:r>
      <w:r w:rsidR="00D868A5" w:rsidRPr="004D7B46">
        <w:rPr>
          <w:lang w:val="en-US"/>
        </w:rPr>
        <w:fldChar w:fldCharType="begin"/>
      </w:r>
      <w:r w:rsidRPr="004D7B46">
        <w:rPr>
          <w:lang w:val="en-US"/>
        </w:rPr>
        <w:instrText xml:space="preserve"> REF ZEqnNum464450 \* Charformat \! \* MERGEFORMAT </w:instrText>
      </w:r>
      <w:r w:rsidR="00D868A5" w:rsidRPr="004D7B46">
        <w:rPr>
          <w:lang w:val="en-US"/>
        </w:rPr>
        <w:fldChar w:fldCharType="separate"/>
      </w:r>
      <w:r w:rsidR="004D7B46" w:rsidRPr="004D7B46">
        <w:rPr>
          <w:lang w:val="en-US"/>
        </w:rPr>
        <w:instrText>(</w:instrText>
      </w:r>
      <w:r w:rsidR="004D7B46">
        <w:rPr>
          <w:lang w:val="en-US"/>
        </w:rPr>
        <w:instrText>1</w:instrText>
      </w:r>
      <w:r w:rsidR="004D7B46" w:rsidRPr="004D7B46">
        <w:rPr>
          <w:lang w:val="en-US"/>
        </w:rPr>
        <w:instrText>.</w:instrText>
      </w:r>
      <w:r w:rsidR="004D7B46">
        <w:rPr>
          <w:lang w:val="en-US"/>
        </w:rPr>
        <w:instrText>82</w:instrText>
      </w:r>
      <w:r w:rsidR="004D7B46" w:rsidRPr="004D7B46">
        <w:rPr>
          <w:lang w:val="en-US"/>
        </w:rPr>
        <w:instrText>)</w:instrText>
      </w:r>
      <w:r w:rsidR="00D868A5" w:rsidRPr="004D7B46">
        <w:rPr>
          <w:lang w:val="en-US"/>
        </w:rPr>
        <w:fldChar w:fldCharType="end"/>
      </w:r>
      <w:r w:rsidR="00D868A5" w:rsidRPr="004D7B46">
        <w:rPr>
          <w:lang w:val="en-US"/>
        </w:rPr>
        <w:fldChar w:fldCharType="end"/>
      </w:r>
      <w:r w:rsidRPr="004D7B46">
        <w:rPr>
          <w:lang w:val="en-US"/>
        </w:rPr>
        <w:t xml:space="preserve"> and </w:t>
      </w:r>
      <w:r w:rsidR="00D868A5" w:rsidRPr="004D7B46">
        <w:rPr>
          <w:lang w:val="en-US"/>
        </w:rPr>
        <w:fldChar w:fldCharType="begin"/>
      </w:r>
      <w:r w:rsidRPr="004D7B46">
        <w:rPr>
          <w:lang w:val="en-US"/>
        </w:rPr>
        <w:instrText xml:space="preserve"> GOTOBUTTON ZEqnNum294806  \* MERGEFORMAT </w:instrText>
      </w:r>
      <w:r w:rsidR="00D868A5" w:rsidRPr="004D7B46">
        <w:rPr>
          <w:lang w:val="en-US"/>
        </w:rPr>
        <w:fldChar w:fldCharType="begin"/>
      </w:r>
      <w:r w:rsidRPr="004D7B46">
        <w:rPr>
          <w:lang w:val="en-US"/>
        </w:rPr>
        <w:instrText xml:space="preserve"> REF ZEqnNum294806 \* Charformat \! \* MERGEFORMAT </w:instrText>
      </w:r>
      <w:r w:rsidR="00D868A5" w:rsidRPr="004D7B46">
        <w:rPr>
          <w:lang w:val="en-US"/>
        </w:rPr>
        <w:fldChar w:fldCharType="separate"/>
      </w:r>
      <w:r w:rsidR="004D7B46" w:rsidRPr="004D7B46">
        <w:rPr>
          <w:lang w:val="en-US"/>
        </w:rPr>
        <w:instrText>(</w:instrText>
      </w:r>
      <w:r w:rsidR="004D7B46">
        <w:rPr>
          <w:lang w:val="en-US"/>
        </w:rPr>
        <w:instrText>1</w:instrText>
      </w:r>
      <w:r w:rsidR="004D7B46" w:rsidRPr="004D7B46">
        <w:rPr>
          <w:lang w:val="en-US"/>
        </w:rPr>
        <w:instrText>.</w:instrText>
      </w:r>
      <w:r w:rsidR="004D7B46">
        <w:rPr>
          <w:lang w:val="en-US"/>
        </w:rPr>
        <w:instrText>85</w:instrText>
      </w:r>
      <w:r w:rsidR="004D7B46" w:rsidRPr="004D7B46">
        <w:rPr>
          <w:lang w:val="en-US"/>
        </w:rPr>
        <w:instrText>)</w:instrText>
      </w:r>
      <w:r w:rsidR="00D868A5" w:rsidRPr="004D7B46">
        <w:rPr>
          <w:lang w:val="en-US"/>
        </w:rPr>
        <w:fldChar w:fldCharType="end"/>
      </w:r>
      <w:r w:rsidR="00D868A5" w:rsidRPr="004D7B46">
        <w:rPr>
          <w:lang w:val="en-US"/>
        </w:rPr>
        <w:fldChar w:fldCharType="end"/>
      </w:r>
      <w:r w:rsidRPr="004D7B46">
        <w:rPr>
          <w:lang w:val="en-US"/>
        </w:rPr>
        <w:t>. Since some local velocities may exceed the critical Reynolds number for the start of turbulence (</w:t>
      </w:r>
      <w:r w:rsidRPr="004D7B46">
        <w:rPr>
          <w:i/>
          <w:lang w:val="en-US"/>
        </w:rPr>
        <w:t>Re</w:t>
      </w:r>
      <w:r w:rsidRPr="004D7B46">
        <w:rPr>
          <w:i/>
          <w:vertAlign w:val="subscript"/>
          <w:lang w:val="en-US"/>
        </w:rPr>
        <w:t>crit</w:t>
      </w:r>
      <w:r w:rsidRPr="004D7B46">
        <w:rPr>
          <w:lang w:val="en-US"/>
        </w:rPr>
        <w:t>), the turbulent hydraulic conductivity (</w:t>
      </w:r>
      <w:r w:rsidRPr="004D7B46">
        <w:rPr>
          <w:i/>
          <w:lang w:val="en-US"/>
        </w:rPr>
        <w:t>K</w:t>
      </w:r>
      <w:r w:rsidRPr="004D7B46">
        <w:rPr>
          <w:lang w:val="en-US"/>
        </w:rPr>
        <w:t xml:space="preserve">) is updated using the local Reynolds number. The solution to </w:t>
      </w:r>
      <w:r w:rsidR="00D868A5" w:rsidRPr="004D7B46">
        <w:rPr>
          <w:lang w:val="en-US"/>
        </w:rPr>
        <w:fldChar w:fldCharType="begin"/>
      </w:r>
      <w:r w:rsidRPr="004D7B46">
        <w:rPr>
          <w:lang w:val="en-US"/>
        </w:rPr>
        <w:instrText xml:space="preserve"> GOTOBUTTON ZEqnNum734155  \* MERGEFORMAT </w:instrText>
      </w:r>
      <w:r w:rsidR="00D868A5" w:rsidRPr="004D7B46">
        <w:rPr>
          <w:lang w:val="en-US"/>
        </w:rPr>
        <w:fldChar w:fldCharType="begin"/>
      </w:r>
      <w:r w:rsidRPr="004D7B46">
        <w:rPr>
          <w:lang w:val="en-US"/>
        </w:rPr>
        <w:instrText xml:space="preserve"> REF ZEqnNum734155 \* Charformat \! \* MERGEFORMAT </w:instrText>
      </w:r>
      <w:r w:rsidR="00D868A5" w:rsidRPr="004D7B46">
        <w:rPr>
          <w:lang w:val="en-US"/>
        </w:rPr>
        <w:fldChar w:fldCharType="separate"/>
      </w:r>
      <w:r w:rsidR="004D7B46" w:rsidRPr="004D7B46">
        <w:rPr>
          <w:lang w:val="en-US"/>
        </w:rPr>
        <w:instrText>(</w:instrText>
      </w:r>
      <w:r w:rsidR="004D7B46">
        <w:rPr>
          <w:lang w:val="en-US"/>
        </w:rPr>
        <w:instrText>1</w:instrText>
      </w:r>
      <w:r w:rsidR="004D7B46" w:rsidRPr="004D7B46">
        <w:rPr>
          <w:lang w:val="en-US"/>
        </w:rPr>
        <w:instrText>.</w:instrText>
      </w:r>
      <w:r w:rsidR="004D7B46">
        <w:rPr>
          <w:lang w:val="en-US"/>
        </w:rPr>
        <w:instrText>87</w:instrText>
      </w:r>
      <w:r w:rsidR="004D7B46" w:rsidRPr="004D7B46">
        <w:rPr>
          <w:lang w:val="en-US"/>
        </w:rPr>
        <w:instrText>)</w:instrText>
      </w:r>
      <w:r w:rsidR="00D868A5" w:rsidRPr="004D7B46">
        <w:rPr>
          <w:lang w:val="en-US"/>
        </w:rPr>
        <w:fldChar w:fldCharType="end"/>
      </w:r>
      <w:r w:rsidR="00D868A5" w:rsidRPr="004D7B46">
        <w:rPr>
          <w:lang w:val="en-US"/>
        </w:rPr>
        <w:fldChar w:fldCharType="end"/>
      </w:r>
      <w:r w:rsidRPr="004D7B46">
        <w:rPr>
          <w:lang w:val="en-US"/>
        </w:rPr>
        <w:t xml:space="preserve"> and the update of the turbulent hydraulic conductivity are iterated until a minimum threshold difference between iterations is found. </w:t>
      </w:r>
    </w:p>
    <w:p w:rsidR="003D1543" w:rsidRPr="004D7B46" w:rsidRDefault="003D1543" w:rsidP="004D7B46">
      <w:pPr>
        <w:spacing w:line="240" w:lineRule="auto"/>
        <w:rPr>
          <w:lang w:val="en-US"/>
        </w:rPr>
      </w:pPr>
    </w:p>
    <w:p w:rsidR="003D1543" w:rsidRPr="004D7B46" w:rsidRDefault="003D1543" w:rsidP="004D7B46">
      <w:pPr>
        <w:spacing w:line="240" w:lineRule="auto"/>
        <w:rPr>
          <w:lang w:val="en-US"/>
        </w:rPr>
      </w:pPr>
      <w:r w:rsidRPr="004D7B46">
        <w:rPr>
          <w:lang w:val="en-US"/>
        </w:rPr>
        <w:t>The iterated solution for the specific vertical discharge is used to update the groundwater level and surface water level:</w:t>
      </w:r>
    </w:p>
    <w:p w:rsidR="003D1543" w:rsidRPr="004D7B46" w:rsidRDefault="003D1543" w:rsidP="004D7B46">
      <w:pPr>
        <w:spacing w:line="240" w:lineRule="auto"/>
        <w:rPr>
          <w:lang w:val="en-US"/>
        </w:rPr>
      </w:pPr>
    </w:p>
    <w:p w:rsidR="003D1543" w:rsidRPr="004D7B46" w:rsidRDefault="003D1543" w:rsidP="004D7B46">
      <w:pPr>
        <w:pStyle w:val="MTDisplayEquation"/>
        <w:rPr>
          <w:lang w:val="en-US"/>
        </w:rPr>
      </w:pPr>
      <w:r w:rsidRPr="004D7B46">
        <w:rPr>
          <w:lang w:val="en-US"/>
        </w:rPr>
        <w:tab/>
      </w:r>
      <w:r w:rsidRPr="004D7B46">
        <w:rPr>
          <w:position w:val="-138"/>
          <w:lang w:val="en-US"/>
        </w:rPr>
        <w:object w:dxaOrig="3400" w:dyaOrig="2880">
          <v:shape id="_x0000_i1130" type="#_x0000_t75" style="width:170.15pt;height:2in" o:ole="">
            <v:imagedata r:id="rId249" o:title=""/>
          </v:shape>
          <o:OLEObject Type="Embed" ProgID="Equation.DSMT4" ShapeID="_x0000_i1130" DrawAspect="Content" ObjectID="_1485948440" r:id="rId250"/>
        </w:object>
      </w:r>
      <w:r w:rsidRPr="004D7B46">
        <w:rPr>
          <w:lang w:val="en-US"/>
        </w:rPr>
        <w:t xml:space="preserve"> </w:t>
      </w:r>
      <w:r w:rsidRPr="004D7B46">
        <w:rPr>
          <w:lang w:val="en-US"/>
        </w:rPr>
        <w:tab/>
      </w:r>
      <w:r w:rsidR="00D868A5" w:rsidRPr="004D7B46">
        <w:rPr>
          <w:lang w:val="en-US"/>
        </w:rPr>
        <w:fldChar w:fldCharType="begin"/>
      </w:r>
      <w:r w:rsidRPr="004D7B46">
        <w:rPr>
          <w:lang w:val="en-US"/>
        </w:rPr>
        <w:instrText xml:space="preserve"> MACROBUTTON MTPlaceRef \* MERGEFORMAT </w:instrText>
      </w:r>
      <w:r w:rsidR="00D868A5" w:rsidRPr="004D7B46">
        <w:rPr>
          <w:lang w:val="en-US"/>
        </w:rPr>
        <w:fldChar w:fldCharType="begin"/>
      </w:r>
      <w:r w:rsidRPr="004D7B46">
        <w:rPr>
          <w:lang w:val="en-US"/>
        </w:rPr>
        <w:instrText xml:space="preserve"> SEQ MTEqn \h \* MERGEFORMAT </w:instrText>
      </w:r>
      <w:r w:rsidR="00D868A5" w:rsidRPr="004D7B46">
        <w:rPr>
          <w:lang w:val="en-US"/>
        </w:rPr>
        <w:fldChar w:fldCharType="end"/>
      </w:r>
      <w:r w:rsidRPr="004D7B46">
        <w:rPr>
          <w:lang w:val="en-US"/>
        </w:rPr>
        <w:instrText>(</w:instrText>
      </w:r>
      <w:fldSimple w:instr=" SEQ MTSec \c \* Arabic \* MERGEFORMAT ">
        <w:r w:rsidR="004D7B46">
          <w:rPr>
            <w:noProof/>
            <w:lang w:val="en-US"/>
          </w:rPr>
          <w:instrText>1</w:instrText>
        </w:r>
      </w:fldSimple>
      <w:r w:rsidRPr="004D7B46">
        <w:rPr>
          <w:lang w:val="en-US"/>
        </w:rPr>
        <w:instrText>.</w:instrText>
      </w:r>
      <w:fldSimple w:instr=" SEQ MTEqn \c \* Arabic \* MERGEFORMAT ">
        <w:r w:rsidR="004D7B46">
          <w:rPr>
            <w:noProof/>
            <w:lang w:val="en-US"/>
          </w:rPr>
          <w:instrText>88</w:instrText>
        </w:r>
      </w:fldSimple>
      <w:r w:rsidRPr="004D7B46">
        <w:rPr>
          <w:lang w:val="en-US"/>
        </w:rPr>
        <w:instrText>)</w:instrText>
      </w:r>
      <w:r w:rsidR="00D868A5" w:rsidRPr="004D7B46">
        <w:rPr>
          <w:lang w:val="en-US"/>
        </w:rPr>
        <w:fldChar w:fldCharType="end"/>
      </w:r>
    </w:p>
    <w:p w:rsidR="003D1543" w:rsidRPr="004D7B46" w:rsidRDefault="003D1543" w:rsidP="004D7B46">
      <w:pPr>
        <w:spacing w:line="240" w:lineRule="auto"/>
        <w:rPr>
          <w:lang w:val="en-US"/>
        </w:rPr>
      </w:pPr>
    </w:p>
    <w:p w:rsidR="003D1543" w:rsidRPr="004D7B46" w:rsidRDefault="003D1543" w:rsidP="004D7B46">
      <w:pPr>
        <w:spacing w:line="240" w:lineRule="auto"/>
        <w:rPr>
          <w:lang w:val="en-US"/>
        </w:rPr>
      </w:pPr>
      <w:r w:rsidRPr="004D7B46">
        <w:rPr>
          <w:lang w:val="en-US"/>
        </w:rPr>
        <w:t xml:space="preserve">If the groundwater and surface water are connected, and the submarine exchange from the surface water to the groundwater estimated in </w:t>
      </w:r>
      <w:r w:rsidR="00D868A5" w:rsidRPr="004D7B46">
        <w:rPr>
          <w:lang w:val="en-US"/>
        </w:rPr>
        <w:fldChar w:fldCharType="begin"/>
      </w:r>
      <w:r w:rsidRPr="004D7B46">
        <w:rPr>
          <w:lang w:val="en-US"/>
        </w:rPr>
        <w:instrText xml:space="preserve"> GOTOBUTTON ZEqnNum734155  \* MERGEFORMAT </w:instrText>
      </w:r>
      <w:r w:rsidR="00D868A5" w:rsidRPr="004D7B46">
        <w:rPr>
          <w:lang w:val="en-US"/>
        </w:rPr>
        <w:fldChar w:fldCharType="begin"/>
      </w:r>
      <w:r w:rsidRPr="004D7B46">
        <w:rPr>
          <w:lang w:val="en-US"/>
        </w:rPr>
        <w:instrText xml:space="preserve"> REF ZEqnNum734155 \* Charformat \! \* MERGEFORMAT </w:instrText>
      </w:r>
      <w:r w:rsidR="00D868A5" w:rsidRPr="004D7B46">
        <w:rPr>
          <w:lang w:val="en-US"/>
        </w:rPr>
        <w:fldChar w:fldCharType="separate"/>
      </w:r>
      <w:r w:rsidR="004D7B46" w:rsidRPr="004D7B46">
        <w:rPr>
          <w:lang w:val="en-US"/>
        </w:rPr>
        <w:instrText>(</w:instrText>
      </w:r>
      <w:r w:rsidR="004D7B46">
        <w:rPr>
          <w:lang w:val="en-US"/>
        </w:rPr>
        <w:instrText>1</w:instrText>
      </w:r>
      <w:r w:rsidR="004D7B46" w:rsidRPr="004D7B46">
        <w:rPr>
          <w:lang w:val="en-US"/>
        </w:rPr>
        <w:instrText>.</w:instrText>
      </w:r>
      <w:r w:rsidR="004D7B46">
        <w:rPr>
          <w:lang w:val="en-US"/>
        </w:rPr>
        <w:instrText>87</w:instrText>
      </w:r>
      <w:r w:rsidR="004D7B46" w:rsidRPr="004D7B46">
        <w:rPr>
          <w:lang w:val="en-US"/>
        </w:rPr>
        <w:instrText>)</w:instrText>
      </w:r>
      <w:r w:rsidR="00D868A5" w:rsidRPr="004D7B46">
        <w:rPr>
          <w:lang w:val="en-US"/>
        </w:rPr>
        <w:fldChar w:fldCharType="end"/>
      </w:r>
      <w:r w:rsidR="00D868A5" w:rsidRPr="004D7B46">
        <w:rPr>
          <w:lang w:val="en-US"/>
        </w:rPr>
        <w:fldChar w:fldCharType="end"/>
      </w:r>
      <w:r w:rsidRPr="004D7B46">
        <w:rPr>
          <w:lang w:val="en-US"/>
        </w:rPr>
        <w:t xml:space="preserve"> is greater than the amount of surface water available in the cell, continuity is enforced by lowering the groundwater level to compensate for the lack of permeating water:</w:t>
      </w:r>
    </w:p>
    <w:p w:rsidR="003D1543" w:rsidRPr="004D7B46" w:rsidRDefault="003D1543" w:rsidP="004D7B46">
      <w:pPr>
        <w:spacing w:line="240" w:lineRule="auto"/>
        <w:rPr>
          <w:lang w:val="en-US"/>
        </w:rPr>
      </w:pPr>
    </w:p>
    <w:p w:rsidR="003D1543" w:rsidRPr="004D7B46" w:rsidRDefault="003D1543" w:rsidP="004D7B46">
      <w:pPr>
        <w:pStyle w:val="MTDisplayEquation"/>
        <w:rPr>
          <w:lang w:val="en-US"/>
        </w:rPr>
      </w:pPr>
      <w:r w:rsidRPr="004D7B46">
        <w:rPr>
          <w:lang w:val="en-US"/>
        </w:rPr>
        <w:tab/>
      </w:r>
      <w:r w:rsidRPr="004D7B46">
        <w:rPr>
          <w:position w:val="-34"/>
          <w:lang w:val="en-US"/>
        </w:rPr>
        <w:object w:dxaOrig="7000" w:dyaOrig="800">
          <v:shape id="_x0000_i1131" type="#_x0000_t75" style="width:349.7pt;height:40.3pt" o:ole="">
            <v:imagedata r:id="rId251" o:title=""/>
          </v:shape>
          <o:OLEObject Type="Embed" ProgID="Equation.DSMT4" ShapeID="_x0000_i1131" DrawAspect="Content" ObjectID="_1485948441" r:id="rId252"/>
        </w:object>
      </w:r>
      <w:r w:rsidRPr="004D7B46">
        <w:rPr>
          <w:lang w:val="en-US"/>
        </w:rPr>
        <w:t xml:space="preserve"> </w:t>
      </w:r>
      <w:r w:rsidRPr="004D7B46">
        <w:rPr>
          <w:lang w:val="en-US"/>
        </w:rPr>
        <w:tab/>
      </w:r>
      <w:r w:rsidR="00D868A5" w:rsidRPr="004D7B46">
        <w:rPr>
          <w:lang w:val="en-US"/>
        </w:rPr>
        <w:fldChar w:fldCharType="begin"/>
      </w:r>
      <w:r w:rsidRPr="004D7B46">
        <w:rPr>
          <w:lang w:val="en-US"/>
        </w:rPr>
        <w:instrText xml:space="preserve"> MACROBUTTON MTPlaceRef \* MERGEFORMAT </w:instrText>
      </w:r>
      <w:r w:rsidR="00D868A5" w:rsidRPr="004D7B46">
        <w:rPr>
          <w:lang w:val="en-US"/>
        </w:rPr>
        <w:fldChar w:fldCharType="begin"/>
      </w:r>
      <w:r w:rsidRPr="004D7B46">
        <w:rPr>
          <w:lang w:val="en-US"/>
        </w:rPr>
        <w:instrText xml:space="preserve"> SEQ MTEqn \h \* MERGEFORMAT </w:instrText>
      </w:r>
      <w:r w:rsidR="00D868A5" w:rsidRPr="004D7B46">
        <w:rPr>
          <w:lang w:val="en-US"/>
        </w:rPr>
        <w:fldChar w:fldCharType="end"/>
      </w:r>
      <w:r w:rsidRPr="004D7B46">
        <w:rPr>
          <w:lang w:val="en-US"/>
        </w:rPr>
        <w:instrText>(</w:instrText>
      </w:r>
      <w:fldSimple w:instr=" SEQ MTSec \c \* Arabic \* MERGEFORMAT ">
        <w:r w:rsidR="004D7B46">
          <w:rPr>
            <w:noProof/>
            <w:lang w:val="en-US"/>
          </w:rPr>
          <w:instrText>1</w:instrText>
        </w:r>
      </w:fldSimple>
      <w:r w:rsidRPr="004D7B46">
        <w:rPr>
          <w:lang w:val="en-US"/>
        </w:rPr>
        <w:instrText>.</w:instrText>
      </w:r>
      <w:fldSimple w:instr=" SEQ MTEqn \c \* Arabic \* MERGEFORMAT ">
        <w:r w:rsidR="004D7B46">
          <w:rPr>
            <w:noProof/>
            <w:lang w:val="en-US"/>
          </w:rPr>
          <w:instrText>89</w:instrText>
        </w:r>
      </w:fldSimple>
      <w:r w:rsidRPr="004D7B46">
        <w:rPr>
          <w:lang w:val="en-US"/>
        </w:rPr>
        <w:instrText>)</w:instrText>
      </w:r>
      <w:r w:rsidR="00D868A5" w:rsidRPr="004D7B46">
        <w:rPr>
          <w:lang w:val="en-US"/>
        </w:rPr>
        <w:fldChar w:fldCharType="end"/>
      </w:r>
    </w:p>
    <w:p w:rsidR="003D1543" w:rsidRPr="004D7B46" w:rsidRDefault="00313B40" w:rsidP="004D7B46">
      <w:pPr>
        <w:pStyle w:val="Heading3"/>
        <w:jc w:val="both"/>
        <w:rPr>
          <w:lang w:val="en-US"/>
        </w:rPr>
      </w:pPr>
      <w:bookmarkStart w:id="272" w:name="_Toc412018125"/>
      <w:r w:rsidRPr="004D7B46">
        <w:rPr>
          <w:lang w:val="en-US"/>
        </w:rPr>
        <w:lastRenderedPageBreak/>
        <w:t>Sediment transport</w:t>
      </w:r>
      <w:bookmarkEnd w:id="272"/>
    </w:p>
    <w:p w:rsidR="00313B40" w:rsidRPr="004D7B46" w:rsidRDefault="00313B40" w:rsidP="004D7B46">
      <w:pPr>
        <w:rPr>
          <w:lang w:val="en-US"/>
        </w:rPr>
      </w:pPr>
      <w:r w:rsidRPr="004D7B46">
        <w:rPr>
          <w:lang w:val="en-US"/>
        </w:rPr>
        <w:t>The advection-diffusion equation for suspended sediment is the basis for the sediment transport computations in XBeach. The partial differential equation to solve is:</w:t>
      </w:r>
    </w:p>
    <w:p w:rsidR="00313B40" w:rsidRPr="004D7B46" w:rsidRDefault="00313B40" w:rsidP="004D7B46">
      <w:pPr>
        <w:rPr>
          <w:lang w:val="en-US"/>
        </w:rPr>
      </w:pPr>
    </w:p>
    <w:p w:rsidR="00313B40" w:rsidRPr="004D7B46" w:rsidRDefault="00313B40" w:rsidP="004D7B46">
      <w:pPr>
        <w:rPr>
          <w:lang w:val="en-US"/>
        </w:rPr>
      </w:pPr>
      <w:r w:rsidRPr="004D7B46">
        <w:rPr>
          <w:position w:val="-30"/>
          <w:lang w:val="en-US"/>
        </w:rPr>
        <w:object w:dxaOrig="3420" w:dyaOrig="720">
          <v:shape id="_x0000_i1132" type="#_x0000_t75" style="width:171.45pt;height:36.45pt" o:ole="">
            <v:imagedata r:id="rId253" o:title=""/>
          </v:shape>
          <o:OLEObject Type="Embed" ProgID="Equation.DSMT4" ShapeID="_x0000_i1132" DrawAspect="Content" ObjectID="_1485948442" r:id="rId254"/>
        </w:object>
      </w:r>
      <w:r w:rsidRPr="004D7B46">
        <w:rPr>
          <w:lang w:val="en-US"/>
        </w:rPr>
        <w:tab/>
      </w:r>
      <w:r w:rsidRPr="004D7B46">
        <w:rPr>
          <w:lang w:val="en-US"/>
        </w:rPr>
        <w:tab/>
      </w:r>
      <w:r w:rsidR="00D868A5" w:rsidRPr="004D7B46">
        <w:rPr>
          <w:lang w:val="en-US"/>
        </w:rPr>
        <w:fldChar w:fldCharType="begin"/>
      </w:r>
      <w:r w:rsidRPr="004D7B46">
        <w:rPr>
          <w:lang w:val="en-US"/>
        </w:rPr>
        <w:instrText xml:space="preserve"> MACROBUTTON MTPlaceRef \* MERGEFORMAT </w:instrText>
      </w:r>
      <w:r w:rsidR="00D868A5" w:rsidRPr="004D7B46">
        <w:rPr>
          <w:lang w:val="en-US"/>
        </w:rPr>
        <w:fldChar w:fldCharType="begin"/>
      </w:r>
      <w:r w:rsidRPr="004D7B46">
        <w:rPr>
          <w:lang w:val="en-US"/>
        </w:rPr>
        <w:instrText xml:space="preserve"> SEQ MTEqn \h \* MERGEFORMAT </w:instrText>
      </w:r>
      <w:r w:rsidR="00D868A5" w:rsidRPr="004D7B46">
        <w:rPr>
          <w:lang w:val="en-US"/>
        </w:rPr>
        <w:fldChar w:fldCharType="end"/>
      </w:r>
      <w:r w:rsidRPr="004D7B46">
        <w:rPr>
          <w:lang w:val="en-US"/>
        </w:rPr>
        <w:instrText>(</w:instrText>
      </w:r>
      <w:fldSimple w:instr=" SEQ MTSec \c \* Arabic \* MERGEFORMAT ">
        <w:r w:rsidR="004D7B46">
          <w:rPr>
            <w:noProof/>
            <w:lang w:val="en-US"/>
          </w:rPr>
          <w:instrText>1</w:instrText>
        </w:r>
      </w:fldSimple>
      <w:r w:rsidRPr="004D7B46">
        <w:rPr>
          <w:lang w:val="en-US"/>
        </w:rPr>
        <w:instrText>.</w:instrText>
      </w:r>
      <w:fldSimple w:instr=" SEQ MTEqn \c \* Arabic \* MERGEFORMAT ">
        <w:r w:rsidR="004D7B46">
          <w:rPr>
            <w:noProof/>
            <w:lang w:val="en-US"/>
          </w:rPr>
          <w:instrText>90</w:instrText>
        </w:r>
      </w:fldSimple>
      <w:r w:rsidRPr="004D7B46">
        <w:rPr>
          <w:lang w:val="en-US"/>
        </w:rPr>
        <w:instrText>)</w:instrText>
      </w:r>
      <w:r w:rsidR="00D868A5" w:rsidRPr="004D7B46">
        <w:rPr>
          <w:lang w:val="en-US"/>
        </w:rPr>
        <w:fldChar w:fldCharType="end"/>
      </w:r>
    </w:p>
    <w:p w:rsidR="00313B40" w:rsidRPr="004D7B46" w:rsidRDefault="00313B40" w:rsidP="004D7B46">
      <w:pPr>
        <w:rPr>
          <w:lang w:val="en-US"/>
        </w:rPr>
      </w:pPr>
      <w:r w:rsidRPr="004D7B46">
        <w:rPr>
          <w:lang w:val="en-US"/>
        </w:rPr>
        <w:t xml:space="preserve">Here </w:t>
      </w:r>
      <w:r w:rsidRPr="004D7B46">
        <w:rPr>
          <w:i/>
          <w:lang w:val="en-US"/>
        </w:rPr>
        <w:t xml:space="preserve">c </w:t>
      </w:r>
      <w:r w:rsidRPr="004D7B46">
        <w:rPr>
          <w:lang w:val="en-US"/>
        </w:rPr>
        <w:t xml:space="preserve">is the depth-averaged concentration, </w:t>
      </w:r>
      <w:r w:rsidRPr="004D7B46">
        <w:rPr>
          <w:i/>
          <w:lang w:val="en-US"/>
        </w:rPr>
        <w:t>c</w:t>
      </w:r>
      <w:r w:rsidRPr="004D7B46">
        <w:rPr>
          <w:i/>
          <w:vertAlign w:val="subscript"/>
          <w:lang w:val="en-US"/>
        </w:rPr>
        <w:t>eq</w:t>
      </w:r>
      <w:r w:rsidRPr="004D7B46">
        <w:rPr>
          <w:lang w:val="en-US"/>
        </w:rPr>
        <w:t xml:space="preserve"> the equilibrium concentration, </w:t>
      </w:r>
      <w:r w:rsidRPr="004D7B46">
        <w:rPr>
          <w:i/>
          <w:lang w:val="en-US"/>
        </w:rPr>
        <w:t>Ts</w:t>
      </w:r>
      <w:r w:rsidRPr="004D7B46">
        <w:rPr>
          <w:lang w:val="en-US"/>
        </w:rPr>
        <w:t xml:space="preserve"> a typical timescale proportional to water depth divided by fall velocity. As is often done to increase robustness, we treat the erosion term explicitly but take an implicit scheme for the sedimentation term:</w:t>
      </w:r>
    </w:p>
    <w:p w:rsidR="00313B40" w:rsidRPr="004D7B46" w:rsidRDefault="00313B40" w:rsidP="004D7B46">
      <w:pPr>
        <w:rPr>
          <w:lang w:val="en-US"/>
        </w:rPr>
      </w:pPr>
    </w:p>
    <w:p w:rsidR="00313B40" w:rsidRPr="004D7B46" w:rsidRDefault="00313B40" w:rsidP="004D7B46">
      <w:pPr>
        <w:rPr>
          <w:lang w:val="en-US"/>
        </w:rPr>
      </w:pPr>
      <w:r w:rsidRPr="004D7B46">
        <w:rPr>
          <w:position w:val="-30"/>
          <w:lang w:val="en-US"/>
        </w:rPr>
        <w:object w:dxaOrig="5740" w:dyaOrig="720">
          <v:shape id="_x0000_i1133" type="#_x0000_t75" style="width:4in;height:36.45pt" o:ole="">
            <v:imagedata r:id="rId255" o:title=""/>
          </v:shape>
          <o:OLEObject Type="Embed" ProgID="Equation.DSMT4" ShapeID="_x0000_i1133" DrawAspect="Content" ObjectID="_1485948443" r:id="rId256"/>
        </w:object>
      </w:r>
      <w:r w:rsidRPr="004D7B46">
        <w:rPr>
          <w:lang w:val="en-US"/>
        </w:rPr>
        <w:tab/>
      </w:r>
      <w:r w:rsidR="00D868A5" w:rsidRPr="004D7B46">
        <w:rPr>
          <w:lang w:val="en-US"/>
        </w:rPr>
        <w:fldChar w:fldCharType="begin"/>
      </w:r>
      <w:r w:rsidRPr="004D7B46">
        <w:rPr>
          <w:lang w:val="en-US"/>
        </w:rPr>
        <w:instrText xml:space="preserve"> MACROBUTTON MTPlaceRef \* MERGEFORMAT </w:instrText>
      </w:r>
      <w:r w:rsidR="00D868A5" w:rsidRPr="004D7B46">
        <w:rPr>
          <w:lang w:val="en-US"/>
        </w:rPr>
        <w:fldChar w:fldCharType="begin"/>
      </w:r>
      <w:r w:rsidRPr="004D7B46">
        <w:rPr>
          <w:lang w:val="en-US"/>
        </w:rPr>
        <w:instrText xml:space="preserve"> SEQ MTEqn \h \* MERGEFORMAT </w:instrText>
      </w:r>
      <w:r w:rsidR="00D868A5" w:rsidRPr="004D7B46">
        <w:rPr>
          <w:lang w:val="en-US"/>
        </w:rPr>
        <w:fldChar w:fldCharType="end"/>
      </w:r>
      <w:r w:rsidRPr="004D7B46">
        <w:rPr>
          <w:lang w:val="en-US"/>
        </w:rPr>
        <w:instrText>(</w:instrText>
      </w:r>
      <w:fldSimple w:instr=" SEQ MTSec \c \* Arabic \* MERGEFORMAT ">
        <w:r w:rsidR="004D7B46">
          <w:rPr>
            <w:noProof/>
            <w:lang w:val="en-US"/>
          </w:rPr>
          <w:instrText>1</w:instrText>
        </w:r>
      </w:fldSimple>
      <w:r w:rsidRPr="004D7B46">
        <w:rPr>
          <w:lang w:val="en-US"/>
        </w:rPr>
        <w:instrText>.</w:instrText>
      </w:r>
      <w:fldSimple w:instr=" SEQ MTEqn \c \* Arabic \* MERGEFORMAT ">
        <w:r w:rsidR="004D7B46">
          <w:rPr>
            <w:noProof/>
            <w:lang w:val="en-US"/>
          </w:rPr>
          <w:instrText>91</w:instrText>
        </w:r>
      </w:fldSimple>
      <w:r w:rsidRPr="004D7B46">
        <w:rPr>
          <w:lang w:val="en-US"/>
        </w:rPr>
        <w:instrText>)</w:instrText>
      </w:r>
      <w:r w:rsidR="00D868A5" w:rsidRPr="004D7B46">
        <w:rPr>
          <w:lang w:val="en-US"/>
        </w:rPr>
        <w:fldChar w:fldCharType="end"/>
      </w:r>
    </w:p>
    <w:p w:rsidR="00313B40" w:rsidRPr="004D7B46" w:rsidRDefault="00313B40" w:rsidP="004D7B46">
      <w:pPr>
        <w:rPr>
          <w:lang w:val="en-US"/>
        </w:rPr>
      </w:pPr>
      <w:r w:rsidRPr="004D7B46">
        <w:rPr>
          <w:lang w:val="en-US"/>
        </w:rPr>
        <w:t>This can be rewritten as:</w:t>
      </w:r>
    </w:p>
    <w:p w:rsidR="00313B40" w:rsidRPr="004D7B46" w:rsidRDefault="00313B40" w:rsidP="004D7B46">
      <w:pPr>
        <w:rPr>
          <w:lang w:val="en-US"/>
        </w:rPr>
      </w:pPr>
      <w:r w:rsidRPr="004D7B46">
        <w:rPr>
          <w:lang w:val="en-US"/>
        </w:rPr>
        <w:tab/>
      </w:r>
    </w:p>
    <w:p w:rsidR="00313B40" w:rsidRPr="004D7B46" w:rsidRDefault="00313B40" w:rsidP="004D7B46">
      <w:pPr>
        <w:rPr>
          <w:lang w:val="en-US"/>
        </w:rPr>
      </w:pPr>
      <w:r w:rsidRPr="004D7B46">
        <w:rPr>
          <w:position w:val="-36"/>
          <w:lang w:val="en-US"/>
        </w:rPr>
        <w:object w:dxaOrig="5400" w:dyaOrig="800">
          <v:shape id="_x0000_i1134" type="#_x0000_t75" style="width:270.45pt;height:40.3pt" o:ole="">
            <v:imagedata r:id="rId257" o:title=""/>
          </v:shape>
          <o:OLEObject Type="Embed" ProgID="Equation.DSMT4" ShapeID="_x0000_i1134" DrawAspect="Content" ObjectID="_1485948444" r:id="rId258"/>
        </w:object>
      </w:r>
      <w:r w:rsidRPr="004D7B46">
        <w:rPr>
          <w:lang w:val="en-US"/>
        </w:rPr>
        <w:tab/>
      </w:r>
      <w:r w:rsidR="00D868A5" w:rsidRPr="004D7B46">
        <w:rPr>
          <w:lang w:val="en-US"/>
        </w:rPr>
        <w:fldChar w:fldCharType="begin"/>
      </w:r>
      <w:r w:rsidRPr="004D7B46">
        <w:rPr>
          <w:lang w:val="en-US"/>
        </w:rPr>
        <w:instrText xml:space="preserve"> MACROBUTTON MTPlaceRef \* MERGEFORMAT </w:instrText>
      </w:r>
      <w:r w:rsidR="00D868A5" w:rsidRPr="004D7B46">
        <w:rPr>
          <w:lang w:val="en-US"/>
        </w:rPr>
        <w:fldChar w:fldCharType="begin"/>
      </w:r>
      <w:r w:rsidRPr="004D7B46">
        <w:rPr>
          <w:lang w:val="en-US"/>
        </w:rPr>
        <w:instrText xml:space="preserve"> SEQ MTEqn \h \* MERGEFORMAT </w:instrText>
      </w:r>
      <w:r w:rsidR="00D868A5" w:rsidRPr="004D7B46">
        <w:rPr>
          <w:lang w:val="en-US"/>
        </w:rPr>
        <w:fldChar w:fldCharType="end"/>
      </w:r>
      <w:r w:rsidRPr="004D7B46">
        <w:rPr>
          <w:lang w:val="en-US"/>
        </w:rPr>
        <w:instrText>(</w:instrText>
      </w:r>
      <w:fldSimple w:instr=" SEQ MTSec \c \* Arabic \* MERGEFORMAT ">
        <w:r w:rsidR="004D7B46">
          <w:rPr>
            <w:noProof/>
            <w:lang w:val="en-US"/>
          </w:rPr>
          <w:instrText>1</w:instrText>
        </w:r>
      </w:fldSimple>
      <w:r w:rsidRPr="004D7B46">
        <w:rPr>
          <w:lang w:val="en-US"/>
        </w:rPr>
        <w:instrText>.</w:instrText>
      </w:r>
      <w:fldSimple w:instr=" SEQ MTEqn \c \* Arabic \* MERGEFORMAT ">
        <w:r w:rsidR="004D7B46">
          <w:rPr>
            <w:noProof/>
            <w:lang w:val="en-US"/>
          </w:rPr>
          <w:instrText>92</w:instrText>
        </w:r>
      </w:fldSimple>
      <w:r w:rsidRPr="004D7B46">
        <w:rPr>
          <w:lang w:val="en-US"/>
        </w:rPr>
        <w:instrText>)</w:instrText>
      </w:r>
      <w:r w:rsidR="00D868A5" w:rsidRPr="004D7B46">
        <w:rPr>
          <w:lang w:val="en-US"/>
        </w:rPr>
        <w:fldChar w:fldCharType="end"/>
      </w:r>
    </w:p>
    <w:p w:rsidR="00313B40" w:rsidRPr="004D7B46" w:rsidRDefault="00313B40" w:rsidP="004D7B46">
      <w:pPr>
        <w:rPr>
          <w:lang w:val="en-US"/>
        </w:rPr>
      </w:pPr>
    </w:p>
    <w:p w:rsidR="00313B40" w:rsidRPr="004D7B46" w:rsidRDefault="00313B40" w:rsidP="004D7B46">
      <w:pPr>
        <w:rPr>
          <w:lang w:val="en-US"/>
        </w:rPr>
      </w:pPr>
      <w:r w:rsidRPr="004D7B46">
        <w:rPr>
          <w:lang w:val="en-US"/>
        </w:rPr>
        <w:t>The sediment transport gradient is discretized in a similar way as the mass balance:</w:t>
      </w:r>
    </w:p>
    <w:p w:rsidR="00313B40" w:rsidRPr="004D7B46" w:rsidRDefault="00313B40" w:rsidP="004D7B46">
      <w:pPr>
        <w:rPr>
          <w:lang w:val="en-US"/>
        </w:rPr>
      </w:pPr>
      <w:r w:rsidRPr="004D7B46">
        <w:rPr>
          <w:position w:val="-30"/>
          <w:lang w:val="en-US"/>
        </w:rPr>
        <w:object w:dxaOrig="5539" w:dyaOrig="780">
          <v:shape id="_x0000_i1135" type="#_x0000_t75" style="width:276.85pt;height:38.15pt" o:ole="">
            <v:imagedata r:id="rId259" o:title=""/>
          </v:shape>
          <o:OLEObject Type="Embed" ProgID="Equation.DSMT4" ShapeID="_x0000_i1135" DrawAspect="Content" ObjectID="_1485948445" r:id="rId260"/>
        </w:object>
      </w:r>
      <w:r w:rsidRPr="004D7B46">
        <w:rPr>
          <w:lang w:val="en-US"/>
        </w:rPr>
        <w:tab/>
      </w:r>
      <w:r w:rsidR="00D868A5" w:rsidRPr="004D7B46">
        <w:rPr>
          <w:lang w:val="en-US"/>
        </w:rPr>
        <w:fldChar w:fldCharType="begin"/>
      </w:r>
      <w:r w:rsidRPr="004D7B46">
        <w:rPr>
          <w:lang w:val="en-US"/>
        </w:rPr>
        <w:instrText xml:space="preserve"> MACROBUTTON MTPlaceRef \* MERGEFORMAT </w:instrText>
      </w:r>
      <w:r w:rsidR="00D868A5" w:rsidRPr="004D7B46">
        <w:rPr>
          <w:lang w:val="en-US"/>
        </w:rPr>
        <w:fldChar w:fldCharType="begin"/>
      </w:r>
      <w:r w:rsidRPr="004D7B46">
        <w:rPr>
          <w:lang w:val="en-US"/>
        </w:rPr>
        <w:instrText xml:space="preserve"> SEQ MTEqn \h \* MERGEFORMAT </w:instrText>
      </w:r>
      <w:r w:rsidR="00D868A5" w:rsidRPr="004D7B46">
        <w:rPr>
          <w:lang w:val="en-US"/>
        </w:rPr>
        <w:fldChar w:fldCharType="end"/>
      </w:r>
      <w:r w:rsidRPr="004D7B46">
        <w:rPr>
          <w:lang w:val="en-US"/>
        </w:rPr>
        <w:instrText>(</w:instrText>
      </w:r>
      <w:fldSimple w:instr=" SEQ MTSec \c \* Arabic \* MERGEFORMAT ">
        <w:r w:rsidR="004D7B46">
          <w:rPr>
            <w:noProof/>
            <w:lang w:val="en-US"/>
          </w:rPr>
          <w:instrText>1</w:instrText>
        </w:r>
      </w:fldSimple>
      <w:r w:rsidRPr="004D7B46">
        <w:rPr>
          <w:lang w:val="en-US"/>
        </w:rPr>
        <w:instrText>.</w:instrText>
      </w:r>
      <w:fldSimple w:instr=" SEQ MTEqn \c \* Arabic \* MERGEFORMAT ">
        <w:r w:rsidR="004D7B46">
          <w:rPr>
            <w:noProof/>
            <w:lang w:val="en-US"/>
          </w:rPr>
          <w:instrText>93</w:instrText>
        </w:r>
      </w:fldSimple>
      <w:r w:rsidRPr="004D7B46">
        <w:rPr>
          <w:lang w:val="en-US"/>
        </w:rPr>
        <w:instrText>)</w:instrText>
      </w:r>
      <w:r w:rsidR="00D868A5" w:rsidRPr="004D7B46">
        <w:rPr>
          <w:lang w:val="en-US"/>
        </w:rPr>
        <w:fldChar w:fldCharType="end"/>
      </w:r>
    </w:p>
    <w:p w:rsidR="00313B40" w:rsidRPr="004D7B46" w:rsidRDefault="00313B40" w:rsidP="004D7B46">
      <w:pPr>
        <w:rPr>
          <w:lang w:val="en-US"/>
        </w:rPr>
      </w:pPr>
      <w:r w:rsidRPr="004D7B46">
        <w:rPr>
          <w:lang w:val="en-US"/>
        </w:rPr>
        <w:t>The sediment transports in the u- points contain an advective term, a diffusive term and a bed slope term:</w:t>
      </w:r>
    </w:p>
    <w:p w:rsidR="00313B40" w:rsidRPr="004D7B46" w:rsidRDefault="00313B40" w:rsidP="004D7B46">
      <w:pPr>
        <w:rPr>
          <w:lang w:val="en-US"/>
        </w:rPr>
      </w:pPr>
    </w:p>
    <w:p w:rsidR="00313B40" w:rsidRPr="004D7B46" w:rsidRDefault="00313B40" w:rsidP="004D7B46">
      <w:pPr>
        <w:rPr>
          <w:lang w:val="en-US"/>
        </w:rPr>
      </w:pPr>
      <w:r w:rsidRPr="004D7B46">
        <w:rPr>
          <w:position w:val="-24"/>
          <w:lang w:val="en-US"/>
        </w:rPr>
        <w:object w:dxaOrig="4020" w:dyaOrig="620">
          <v:shape id="_x0000_i1136" type="#_x0000_t75" style="width:201pt;height:30.85pt" o:ole="">
            <v:imagedata r:id="rId261" o:title=""/>
          </v:shape>
          <o:OLEObject Type="Embed" ProgID="Equation.DSMT4" ShapeID="_x0000_i1136" DrawAspect="Content" ObjectID="_1485948446" r:id="rId262"/>
        </w:object>
      </w:r>
      <w:r w:rsidRPr="004D7B46">
        <w:rPr>
          <w:lang w:val="en-US"/>
        </w:rPr>
        <w:tab/>
      </w:r>
      <w:r w:rsidRPr="004D7B46">
        <w:rPr>
          <w:lang w:val="en-US"/>
        </w:rPr>
        <w:tab/>
      </w:r>
      <w:r w:rsidR="00D868A5" w:rsidRPr="004D7B46">
        <w:rPr>
          <w:lang w:val="en-US"/>
        </w:rPr>
        <w:fldChar w:fldCharType="begin"/>
      </w:r>
      <w:r w:rsidRPr="004D7B46">
        <w:rPr>
          <w:lang w:val="en-US"/>
        </w:rPr>
        <w:instrText xml:space="preserve"> MACROBUTTON MTPlaceRef \* MERGEFORMAT </w:instrText>
      </w:r>
      <w:r w:rsidR="00D868A5" w:rsidRPr="004D7B46">
        <w:rPr>
          <w:lang w:val="en-US"/>
        </w:rPr>
        <w:fldChar w:fldCharType="begin"/>
      </w:r>
      <w:r w:rsidRPr="004D7B46">
        <w:rPr>
          <w:lang w:val="en-US"/>
        </w:rPr>
        <w:instrText xml:space="preserve"> SEQ MTEqn \h \* MERGEFORMAT </w:instrText>
      </w:r>
      <w:r w:rsidR="00D868A5" w:rsidRPr="004D7B46">
        <w:rPr>
          <w:lang w:val="en-US"/>
        </w:rPr>
        <w:fldChar w:fldCharType="end"/>
      </w:r>
      <w:r w:rsidRPr="004D7B46">
        <w:rPr>
          <w:lang w:val="en-US"/>
        </w:rPr>
        <w:instrText>(</w:instrText>
      </w:r>
      <w:fldSimple w:instr=" SEQ MTSec \c \* Arabic \* MERGEFORMAT ">
        <w:r w:rsidR="004D7B46">
          <w:rPr>
            <w:noProof/>
            <w:lang w:val="en-US"/>
          </w:rPr>
          <w:instrText>1</w:instrText>
        </w:r>
      </w:fldSimple>
      <w:r w:rsidRPr="004D7B46">
        <w:rPr>
          <w:lang w:val="en-US"/>
        </w:rPr>
        <w:instrText>.</w:instrText>
      </w:r>
      <w:fldSimple w:instr=" SEQ MTEqn \c \* Arabic \* MERGEFORMAT ">
        <w:r w:rsidR="004D7B46">
          <w:rPr>
            <w:noProof/>
            <w:lang w:val="en-US"/>
          </w:rPr>
          <w:instrText>94</w:instrText>
        </w:r>
      </w:fldSimple>
      <w:r w:rsidRPr="004D7B46">
        <w:rPr>
          <w:lang w:val="en-US"/>
        </w:rPr>
        <w:instrText>)</w:instrText>
      </w:r>
      <w:r w:rsidR="00D868A5" w:rsidRPr="004D7B46">
        <w:rPr>
          <w:lang w:val="en-US"/>
        </w:rPr>
        <w:fldChar w:fldCharType="end"/>
      </w:r>
    </w:p>
    <w:p w:rsidR="00313B40" w:rsidRPr="004D7B46" w:rsidRDefault="00313B40" w:rsidP="004D7B46">
      <w:pPr>
        <w:rPr>
          <w:lang w:val="en-US"/>
        </w:rPr>
      </w:pPr>
    </w:p>
    <w:p w:rsidR="00313B40" w:rsidRPr="004D7B46" w:rsidRDefault="00313B40" w:rsidP="004D7B46">
      <w:pPr>
        <w:rPr>
          <w:lang w:val="en-US"/>
        </w:rPr>
      </w:pPr>
      <w:r w:rsidRPr="004D7B46">
        <w:rPr>
          <w:lang w:val="en-US"/>
        </w:rPr>
        <w:t xml:space="preserve">Here </w:t>
      </w:r>
      <w:r w:rsidRPr="004D7B46">
        <w:rPr>
          <w:i/>
          <w:lang w:val="en-US"/>
        </w:rPr>
        <w:t>u</w:t>
      </w:r>
      <w:r w:rsidRPr="004D7B46">
        <w:rPr>
          <w:i/>
          <w:vertAlign w:val="subscript"/>
          <w:lang w:val="en-US"/>
        </w:rPr>
        <w:t>rep,s</w:t>
      </w:r>
      <w:r w:rsidRPr="004D7B46">
        <w:rPr>
          <w:lang w:val="en-US"/>
        </w:rPr>
        <w:t xml:space="preserve"> is a representative velocity for suspended transport, which contains contributions due to return flow, wave skewness and wave asymmetry; </w:t>
      </w:r>
      <w:r w:rsidRPr="004D7B46">
        <w:rPr>
          <w:i/>
          <w:lang w:val="en-US"/>
        </w:rPr>
        <w:t>D</w:t>
      </w:r>
      <w:r w:rsidRPr="004D7B46">
        <w:rPr>
          <w:i/>
          <w:vertAlign w:val="subscript"/>
          <w:lang w:val="en-US"/>
        </w:rPr>
        <w:t>c</w:t>
      </w:r>
      <w:r w:rsidRPr="004D7B46">
        <w:rPr>
          <w:lang w:val="en-US"/>
        </w:rPr>
        <w:t xml:space="preserve"> is a horizontal diffusion coefficient and </w:t>
      </w:r>
      <w:r w:rsidRPr="004D7B46">
        <w:rPr>
          <w:i/>
          <w:lang w:val="en-US"/>
        </w:rPr>
        <w:t>f</w:t>
      </w:r>
      <w:r w:rsidRPr="004D7B46">
        <w:rPr>
          <w:i/>
          <w:vertAlign w:val="subscript"/>
          <w:lang w:val="en-US"/>
        </w:rPr>
        <w:t>slope</w:t>
      </w:r>
      <w:r w:rsidRPr="004D7B46">
        <w:rPr>
          <w:lang w:val="en-US"/>
        </w:rPr>
        <w:t xml:space="preserve"> a coefficient. In  discretized form the expression for the suspended transport in the u-point is:</w:t>
      </w:r>
    </w:p>
    <w:p w:rsidR="00313B40" w:rsidRPr="004D7B46" w:rsidRDefault="00313B40" w:rsidP="004D7B46">
      <w:pPr>
        <w:rPr>
          <w:lang w:val="en-US"/>
        </w:rPr>
      </w:pPr>
    </w:p>
    <w:p w:rsidR="00313B40" w:rsidRPr="004D7B46" w:rsidRDefault="00313B40" w:rsidP="004D7B46">
      <w:pPr>
        <w:rPr>
          <w:lang w:val="en-US"/>
        </w:rPr>
      </w:pPr>
      <w:r w:rsidRPr="004D7B46">
        <w:rPr>
          <w:position w:val="-30"/>
          <w:lang w:val="en-US"/>
        </w:rPr>
        <w:object w:dxaOrig="6300" w:dyaOrig="720">
          <v:shape id="_x0000_i1137" type="#_x0000_t75" style="width:315pt;height:36.45pt" o:ole="">
            <v:imagedata r:id="rId263" o:title=""/>
          </v:shape>
          <o:OLEObject Type="Embed" ProgID="Equation.DSMT4" ShapeID="_x0000_i1137" DrawAspect="Content" ObjectID="_1485948447" r:id="rId264"/>
        </w:object>
      </w:r>
      <w:r w:rsidRPr="004D7B46">
        <w:rPr>
          <w:lang w:val="en-US"/>
        </w:rPr>
        <w:tab/>
      </w:r>
      <w:r w:rsidR="00D868A5" w:rsidRPr="004D7B46">
        <w:rPr>
          <w:lang w:val="en-US"/>
        </w:rPr>
        <w:fldChar w:fldCharType="begin"/>
      </w:r>
      <w:r w:rsidRPr="004D7B46">
        <w:rPr>
          <w:lang w:val="en-US"/>
        </w:rPr>
        <w:instrText xml:space="preserve"> MACROBUTTON MTPlaceRef \* MERGEFORMAT </w:instrText>
      </w:r>
      <w:r w:rsidR="00D868A5" w:rsidRPr="004D7B46">
        <w:rPr>
          <w:lang w:val="en-US"/>
        </w:rPr>
        <w:fldChar w:fldCharType="begin"/>
      </w:r>
      <w:r w:rsidRPr="004D7B46">
        <w:rPr>
          <w:lang w:val="en-US"/>
        </w:rPr>
        <w:instrText xml:space="preserve"> SEQ MTEqn \h \* MERGEFORMAT </w:instrText>
      </w:r>
      <w:r w:rsidR="00D868A5" w:rsidRPr="004D7B46">
        <w:rPr>
          <w:lang w:val="en-US"/>
        </w:rPr>
        <w:fldChar w:fldCharType="end"/>
      </w:r>
      <w:r w:rsidRPr="004D7B46">
        <w:rPr>
          <w:lang w:val="en-US"/>
        </w:rPr>
        <w:instrText>(</w:instrText>
      </w:r>
      <w:fldSimple w:instr=" SEQ MTSec \c \* Arabic \* MERGEFORMAT ">
        <w:r w:rsidR="004D7B46">
          <w:rPr>
            <w:noProof/>
            <w:lang w:val="en-US"/>
          </w:rPr>
          <w:instrText>1</w:instrText>
        </w:r>
      </w:fldSimple>
      <w:r w:rsidRPr="004D7B46">
        <w:rPr>
          <w:lang w:val="en-US"/>
        </w:rPr>
        <w:instrText>.</w:instrText>
      </w:r>
      <w:fldSimple w:instr=" SEQ MTEqn \c \* Arabic \* MERGEFORMAT ">
        <w:r w:rsidR="004D7B46">
          <w:rPr>
            <w:noProof/>
            <w:lang w:val="en-US"/>
          </w:rPr>
          <w:instrText>95</w:instrText>
        </w:r>
      </w:fldSimple>
      <w:r w:rsidRPr="004D7B46">
        <w:rPr>
          <w:lang w:val="en-US"/>
        </w:rPr>
        <w:instrText>)</w:instrText>
      </w:r>
      <w:r w:rsidR="00D868A5" w:rsidRPr="004D7B46">
        <w:rPr>
          <w:lang w:val="en-US"/>
        </w:rPr>
        <w:fldChar w:fldCharType="end"/>
      </w:r>
    </w:p>
    <w:p w:rsidR="00313B40" w:rsidRPr="004D7B46" w:rsidRDefault="00313B40" w:rsidP="004D7B46">
      <w:pPr>
        <w:rPr>
          <w:lang w:val="en-US"/>
        </w:rPr>
      </w:pPr>
    </w:p>
    <w:p w:rsidR="00313B40" w:rsidRPr="004D7B46" w:rsidRDefault="00313B40" w:rsidP="004D7B46">
      <w:pPr>
        <w:rPr>
          <w:lang w:val="en-US"/>
        </w:rPr>
      </w:pPr>
      <w:r w:rsidRPr="004D7B46">
        <w:rPr>
          <w:lang w:val="en-US"/>
        </w:rPr>
        <w:t xml:space="preserve">The concentrations in the u-points are computed with a </w:t>
      </w:r>
      <w:r w:rsidRPr="004D7B46">
        <w:rPr>
          <w:position w:val="-6"/>
          <w:lang w:val="en-US"/>
        </w:rPr>
        <w:object w:dxaOrig="200" w:dyaOrig="279">
          <v:shape id="_x0000_i1138" type="#_x0000_t75" style="width:10.3pt;height:15pt" o:ole="">
            <v:imagedata r:id="rId265" o:title=""/>
          </v:shape>
          <o:OLEObject Type="Embed" ProgID="Equation.DSMT4" ShapeID="_x0000_i1138" DrawAspect="Content" ObjectID="_1485948448" r:id="rId266"/>
        </w:object>
      </w:r>
      <w:r w:rsidRPr="004D7B46">
        <w:rPr>
          <w:lang w:val="en-US"/>
        </w:rPr>
        <w:t xml:space="preserve">-method, where </w:t>
      </w:r>
      <w:r w:rsidRPr="004D7B46">
        <w:rPr>
          <w:position w:val="-6"/>
          <w:lang w:val="en-US"/>
        </w:rPr>
        <w:object w:dxaOrig="520" w:dyaOrig="279">
          <v:shape id="_x0000_i1139" type="#_x0000_t75" style="width:26.15pt;height:15pt" o:ole="">
            <v:imagedata r:id="rId267" o:title=""/>
          </v:shape>
          <o:OLEObject Type="Embed" ProgID="Equation.DSMT4" ShapeID="_x0000_i1139" DrawAspect="Content" ObjectID="_1485948449" r:id="rId268"/>
        </w:object>
      </w:r>
      <w:r w:rsidRPr="004D7B46">
        <w:rPr>
          <w:lang w:val="en-US"/>
        </w:rPr>
        <w:t xml:space="preserve"> means a fully upwind approximation, and </w:t>
      </w:r>
      <w:r w:rsidRPr="004D7B46">
        <w:rPr>
          <w:position w:val="-6"/>
          <w:lang w:val="en-US"/>
        </w:rPr>
        <w:object w:dxaOrig="740" w:dyaOrig="279">
          <v:shape id="_x0000_i1140" type="#_x0000_t75" style="width:36.45pt;height:15pt" o:ole="">
            <v:imagedata r:id="rId269" o:title=""/>
          </v:shape>
          <o:OLEObject Type="Embed" ProgID="Equation.DSMT4" ShapeID="_x0000_i1140" DrawAspect="Content" ObjectID="_1485948450" r:id="rId270"/>
        </w:object>
      </w:r>
      <w:r w:rsidRPr="004D7B46">
        <w:rPr>
          <w:lang w:val="en-US"/>
        </w:rPr>
        <w:t xml:space="preserve"> a central scheme. In practice, we mostly use the upwind approximation for its robustness.</w:t>
      </w:r>
    </w:p>
    <w:p w:rsidR="00313B40" w:rsidRPr="004D7B46" w:rsidRDefault="00313B40" w:rsidP="004D7B46">
      <w:pPr>
        <w:rPr>
          <w:lang w:val="en-US"/>
        </w:rPr>
      </w:pPr>
    </w:p>
    <w:p w:rsidR="00313B40" w:rsidRPr="004D7B46" w:rsidRDefault="00313B40" w:rsidP="004D7B46">
      <w:pPr>
        <w:rPr>
          <w:lang w:val="en-US"/>
        </w:rPr>
      </w:pPr>
      <w:r w:rsidRPr="004D7B46">
        <w:rPr>
          <w:position w:val="-36"/>
          <w:lang w:val="en-US"/>
        </w:rPr>
        <w:object w:dxaOrig="3500" w:dyaOrig="840">
          <v:shape id="_x0000_i1141" type="#_x0000_t75" style="width:174.85pt;height:42pt" o:ole="">
            <v:imagedata r:id="rId271" o:title=""/>
          </v:shape>
          <o:OLEObject Type="Embed" ProgID="Equation.DSMT4" ShapeID="_x0000_i1141" DrawAspect="Content" ObjectID="_1485948451" r:id="rId272"/>
        </w:object>
      </w:r>
      <w:r w:rsidRPr="004D7B46">
        <w:rPr>
          <w:lang w:val="en-US"/>
        </w:rPr>
        <w:tab/>
      </w:r>
      <w:r w:rsidRPr="004D7B46">
        <w:rPr>
          <w:lang w:val="en-US"/>
        </w:rPr>
        <w:tab/>
        <w:t xml:space="preserve"> </w:t>
      </w:r>
      <w:r w:rsidR="00D868A5" w:rsidRPr="004D7B46">
        <w:rPr>
          <w:lang w:val="en-US"/>
        </w:rPr>
        <w:fldChar w:fldCharType="begin"/>
      </w:r>
      <w:r w:rsidRPr="004D7B46">
        <w:rPr>
          <w:lang w:val="en-US"/>
        </w:rPr>
        <w:instrText xml:space="preserve"> MACROBUTTON MTPlaceRef \* MERGEFORMAT </w:instrText>
      </w:r>
      <w:r w:rsidR="00D868A5" w:rsidRPr="004D7B46">
        <w:rPr>
          <w:lang w:val="en-US"/>
        </w:rPr>
        <w:fldChar w:fldCharType="begin"/>
      </w:r>
      <w:r w:rsidRPr="004D7B46">
        <w:rPr>
          <w:lang w:val="en-US"/>
        </w:rPr>
        <w:instrText xml:space="preserve"> SEQ MTEqn \h \* MERGEFORMAT </w:instrText>
      </w:r>
      <w:r w:rsidR="00D868A5" w:rsidRPr="004D7B46">
        <w:rPr>
          <w:lang w:val="en-US"/>
        </w:rPr>
        <w:fldChar w:fldCharType="end"/>
      </w:r>
      <w:r w:rsidRPr="004D7B46">
        <w:rPr>
          <w:lang w:val="en-US"/>
        </w:rPr>
        <w:instrText>(</w:instrText>
      </w:r>
      <w:fldSimple w:instr=" SEQ MTSec \c \* Arabic \* MERGEFORMAT ">
        <w:r w:rsidR="004D7B46">
          <w:rPr>
            <w:noProof/>
            <w:lang w:val="en-US"/>
          </w:rPr>
          <w:instrText>1</w:instrText>
        </w:r>
      </w:fldSimple>
      <w:r w:rsidRPr="004D7B46">
        <w:rPr>
          <w:lang w:val="en-US"/>
        </w:rPr>
        <w:instrText>.</w:instrText>
      </w:r>
      <w:fldSimple w:instr=" SEQ MTEqn \c \* Arabic \* MERGEFORMAT ">
        <w:r w:rsidR="004D7B46">
          <w:rPr>
            <w:noProof/>
            <w:lang w:val="en-US"/>
          </w:rPr>
          <w:instrText>96</w:instrText>
        </w:r>
      </w:fldSimple>
      <w:r w:rsidRPr="004D7B46">
        <w:rPr>
          <w:lang w:val="en-US"/>
        </w:rPr>
        <w:instrText>)</w:instrText>
      </w:r>
      <w:r w:rsidR="00D868A5" w:rsidRPr="004D7B46">
        <w:rPr>
          <w:lang w:val="en-US"/>
        </w:rPr>
        <w:fldChar w:fldCharType="end"/>
      </w:r>
    </w:p>
    <w:p w:rsidR="00313B40" w:rsidRPr="004D7B46" w:rsidRDefault="00313B40" w:rsidP="004D7B46">
      <w:pPr>
        <w:rPr>
          <w:lang w:val="en-US"/>
        </w:rPr>
      </w:pPr>
    </w:p>
    <w:p w:rsidR="00313B40" w:rsidRPr="004D7B46" w:rsidRDefault="00313B40" w:rsidP="004D7B46">
      <w:pPr>
        <w:rPr>
          <w:lang w:val="en-US"/>
        </w:rPr>
      </w:pPr>
      <w:r w:rsidRPr="004D7B46">
        <w:rPr>
          <w:lang w:val="en-US"/>
        </w:rPr>
        <w:t>The erosion and deposition terms, which may also be used in the bed updating, are finally computed from:</w:t>
      </w:r>
    </w:p>
    <w:p w:rsidR="00313B40" w:rsidRPr="004D7B46" w:rsidRDefault="00313B40" w:rsidP="004D7B46">
      <w:pPr>
        <w:rPr>
          <w:lang w:val="en-US"/>
        </w:rPr>
      </w:pPr>
    </w:p>
    <w:p w:rsidR="00313B40" w:rsidRPr="004D7B46" w:rsidRDefault="00313B40" w:rsidP="004D7B46">
      <w:pPr>
        <w:rPr>
          <w:lang w:val="en-US"/>
        </w:rPr>
      </w:pPr>
      <w:r w:rsidRPr="004D7B46">
        <w:rPr>
          <w:position w:val="-34"/>
          <w:lang w:val="en-US"/>
        </w:rPr>
        <w:object w:dxaOrig="2420" w:dyaOrig="800">
          <v:shape id="_x0000_i1142" type="#_x0000_t75" style="width:120.85pt;height:40.3pt" o:ole="">
            <v:imagedata r:id="rId273" o:title=""/>
          </v:shape>
          <o:OLEObject Type="Embed" ProgID="Equation.DSMT4" ShapeID="_x0000_i1142" DrawAspect="Content" ObjectID="_1485948452" r:id="rId274"/>
        </w:object>
      </w:r>
      <w:r w:rsidRPr="004D7B46">
        <w:rPr>
          <w:lang w:val="en-US"/>
        </w:rPr>
        <w:tab/>
      </w:r>
      <w:r w:rsidRPr="004D7B46">
        <w:rPr>
          <w:lang w:val="en-US"/>
        </w:rPr>
        <w:tab/>
      </w:r>
      <w:r w:rsidR="00D868A5" w:rsidRPr="004D7B46">
        <w:rPr>
          <w:lang w:val="en-US"/>
        </w:rPr>
        <w:fldChar w:fldCharType="begin"/>
      </w:r>
      <w:r w:rsidRPr="004D7B46">
        <w:rPr>
          <w:lang w:val="en-US"/>
        </w:rPr>
        <w:instrText xml:space="preserve"> MACROBUTTON MTPlaceRef \* MERGEFORMAT </w:instrText>
      </w:r>
      <w:r w:rsidR="00D868A5" w:rsidRPr="004D7B46">
        <w:rPr>
          <w:lang w:val="en-US"/>
        </w:rPr>
        <w:fldChar w:fldCharType="begin"/>
      </w:r>
      <w:r w:rsidRPr="004D7B46">
        <w:rPr>
          <w:lang w:val="en-US"/>
        </w:rPr>
        <w:instrText xml:space="preserve"> SEQ MTEqn \h \* MERGEFORMAT </w:instrText>
      </w:r>
      <w:r w:rsidR="00D868A5" w:rsidRPr="004D7B46">
        <w:rPr>
          <w:lang w:val="en-US"/>
        </w:rPr>
        <w:fldChar w:fldCharType="end"/>
      </w:r>
      <w:r w:rsidRPr="004D7B46">
        <w:rPr>
          <w:lang w:val="en-US"/>
        </w:rPr>
        <w:instrText>(</w:instrText>
      </w:r>
      <w:fldSimple w:instr=" SEQ MTSec \c \* Arabic \* MERGEFORMAT ">
        <w:r w:rsidR="004D7B46">
          <w:rPr>
            <w:noProof/>
            <w:lang w:val="en-US"/>
          </w:rPr>
          <w:instrText>1</w:instrText>
        </w:r>
      </w:fldSimple>
      <w:r w:rsidRPr="004D7B46">
        <w:rPr>
          <w:lang w:val="en-US"/>
        </w:rPr>
        <w:instrText>.</w:instrText>
      </w:r>
      <w:fldSimple w:instr=" SEQ MTEqn \c \* Arabic \* MERGEFORMAT ">
        <w:r w:rsidR="004D7B46">
          <w:rPr>
            <w:noProof/>
            <w:lang w:val="en-US"/>
          </w:rPr>
          <w:instrText>97</w:instrText>
        </w:r>
      </w:fldSimple>
      <w:r w:rsidRPr="004D7B46">
        <w:rPr>
          <w:lang w:val="en-US"/>
        </w:rPr>
        <w:instrText>)</w:instrText>
      </w:r>
      <w:r w:rsidR="00D868A5" w:rsidRPr="004D7B46">
        <w:rPr>
          <w:lang w:val="en-US"/>
        </w:rPr>
        <w:fldChar w:fldCharType="end"/>
      </w:r>
    </w:p>
    <w:p w:rsidR="00313B40" w:rsidRPr="004D7B46" w:rsidRDefault="00313B40" w:rsidP="004D7B46">
      <w:pPr>
        <w:rPr>
          <w:lang w:val="en-US"/>
        </w:rPr>
      </w:pPr>
    </w:p>
    <w:p w:rsidR="00313B40" w:rsidRPr="004D7B46" w:rsidRDefault="00313B40" w:rsidP="004D7B46">
      <w:pPr>
        <w:rPr>
          <w:lang w:val="en-US"/>
        </w:rPr>
      </w:pPr>
      <w:r w:rsidRPr="004D7B46">
        <w:rPr>
          <w:lang w:val="en-US"/>
        </w:rPr>
        <w:t>The evaluation of the bedload transport takes place in the same way as in the previous versions of XBeach, except for the fact that the directions are taken in local grid direction, and will not be repeated here.</w:t>
      </w:r>
    </w:p>
    <w:p w:rsidR="00313B40" w:rsidRPr="004D7B46" w:rsidRDefault="00313B40" w:rsidP="004D7B46">
      <w:pPr>
        <w:rPr>
          <w:lang w:val="en-US"/>
        </w:rPr>
      </w:pPr>
    </w:p>
    <w:p w:rsidR="003D1543" w:rsidRPr="004D7B46" w:rsidRDefault="003D1543" w:rsidP="004D7B46">
      <w:pPr>
        <w:pStyle w:val="Heading3"/>
        <w:jc w:val="both"/>
        <w:rPr>
          <w:lang w:val="en-US"/>
        </w:rPr>
      </w:pPr>
      <w:bookmarkStart w:id="273" w:name="_Toc412018126"/>
      <w:r w:rsidRPr="004D7B46">
        <w:rPr>
          <w:lang w:val="en-US"/>
        </w:rPr>
        <w:t>Bottom updating schemes</w:t>
      </w:r>
      <w:bookmarkEnd w:id="273"/>
    </w:p>
    <w:p w:rsidR="00313B40" w:rsidRPr="004D7B46" w:rsidRDefault="00313B40" w:rsidP="004D7B46">
      <w:pPr>
        <w:rPr>
          <w:lang w:val="en-US"/>
        </w:rPr>
      </w:pPr>
      <w:r w:rsidRPr="004D7B46">
        <w:rPr>
          <w:lang w:val="en-US"/>
        </w:rPr>
        <w:t xml:space="preserve">Two alternative formulations are available for the bed updating: one where the bottom changes are computed based on the gradients of suspended and bed load transport, equation </w:t>
      </w:r>
      <w:r w:rsidR="00D868A5" w:rsidRPr="004D7B46">
        <w:rPr>
          <w:lang w:val="en-US"/>
        </w:rPr>
        <w:fldChar w:fldCharType="begin"/>
      </w:r>
      <w:r w:rsidRPr="004D7B46">
        <w:rPr>
          <w:lang w:val="en-US"/>
        </w:rPr>
        <w:instrText xml:space="preserve"> GOTOBUTTON ZEqnNum990933  \* MERGEFORMAT </w:instrText>
      </w:r>
      <w:r w:rsidR="00D868A5" w:rsidRPr="004D7B46">
        <w:rPr>
          <w:lang w:val="en-US"/>
        </w:rPr>
        <w:fldChar w:fldCharType="begin"/>
      </w:r>
      <w:r w:rsidRPr="004D7B46">
        <w:rPr>
          <w:lang w:val="en-US"/>
        </w:rPr>
        <w:instrText xml:space="preserve"> REF ZEqnNum990933 \* Charformat \! \* MERGEFORMAT </w:instrText>
      </w:r>
      <w:r w:rsidR="00D868A5" w:rsidRPr="004D7B46">
        <w:rPr>
          <w:lang w:val="en-US"/>
        </w:rPr>
        <w:fldChar w:fldCharType="separate"/>
      </w:r>
      <w:r w:rsidR="004D7B46" w:rsidRPr="004D7B46">
        <w:rPr>
          <w:lang w:val="en-US"/>
        </w:rPr>
        <w:instrText>(1.20)</w:instrText>
      </w:r>
      <w:r w:rsidR="00D868A5" w:rsidRPr="004D7B46">
        <w:rPr>
          <w:lang w:val="en-US"/>
        </w:rPr>
        <w:fldChar w:fldCharType="end"/>
      </w:r>
      <w:r w:rsidR="00D868A5" w:rsidRPr="004D7B46">
        <w:rPr>
          <w:lang w:val="en-US"/>
        </w:rPr>
        <w:fldChar w:fldCharType="end"/>
      </w:r>
      <w:r w:rsidRPr="004D7B46">
        <w:rPr>
          <w:lang w:val="en-US"/>
        </w:rPr>
        <w:t xml:space="preserve">, and one where the changes due to suspended transport are accounted for through the erosion and deposition terms, equation </w:t>
      </w:r>
      <w:r w:rsidR="00D868A5" w:rsidRPr="004D7B46">
        <w:rPr>
          <w:lang w:val="en-US"/>
        </w:rPr>
        <w:fldChar w:fldCharType="begin"/>
      </w:r>
      <w:r w:rsidRPr="004D7B46">
        <w:rPr>
          <w:lang w:val="en-US"/>
        </w:rPr>
        <w:instrText xml:space="preserve"> GOTOBUTTON ZEqnNum346072  \* MERGEFORMAT </w:instrText>
      </w:r>
      <w:r w:rsidR="00D868A5" w:rsidRPr="004D7B46">
        <w:rPr>
          <w:lang w:val="en-US"/>
        </w:rPr>
        <w:fldChar w:fldCharType="begin"/>
      </w:r>
      <w:r w:rsidRPr="004D7B46">
        <w:rPr>
          <w:lang w:val="en-US"/>
        </w:rPr>
        <w:instrText xml:space="preserve"> REF ZEqnNum346072 \* Charformat \! \* MERGEFORMAT </w:instrText>
      </w:r>
      <w:r w:rsidR="00D868A5" w:rsidRPr="004D7B46">
        <w:rPr>
          <w:lang w:val="en-US"/>
        </w:rPr>
        <w:fldChar w:fldCharType="separate"/>
      </w:r>
      <w:r w:rsidR="004D7B46" w:rsidRPr="004D7B46">
        <w:rPr>
          <w:lang w:val="en-US"/>
        </w:rPr>
        <w:instrText>(1.21)</w:instrText>
      </w:r>
      <w:r w:rsidR="00D868A5" w:rsidRPr="004D7B46">
        <w:rPr>
          <w:lang w:val="en-US"/>
        </w:rPr>
        <w:fldChar w:fldCharType="end"/>
      </w:r>
      <w:r w:rsidR="00D868A5" w:rsidRPr="004D7B46">
        <w:rPr>
          <w:lang w:val="en-US"/>
        </w:rPr>
        <w:fldChar w:fldCharType="end"/>
      </w:r>
      <w:r w:rsidRPr="004D7B46">
        <w:rPr>
          <w:lang w:val="en-US"/>
        </w:rPr>
        <w:t xml:space="preserve">.  </w:t>
      </w:r>
    </w:p>
    <w:p w:rsidR="00313B40" w:rsidRPr="004D7B46" w:rsidRDefault="00313B40" w:rsidP="004D7B46">
      <w:pPr>
        <w:pStyle w:val="MTDisplayEquation"/>
        <w:tabs>
          <w:tab w:val="left" w:pos="7200"/>
          <w:tab w:val="left" w:pos="7470"/>
        </w:tabs>
        <w:rPr>
          <w:lang w:val="en-US"/>
        </w:rPr>
      </w:pPr>
    </w:p>
    <w:p w:rsidR="00313B40" w:rsidRPr="004D7B46" w:rsidRDefault="00313B40" w:rsidP="004D7B46">
      <w:pPr>
        <w:pStyle w:val="MTDisplayEquation"/>
        <w:tabs>
          <w:tab w:val="left" w:pos="7200"/>
          <w:tab w:val="left" w:pos="7470"/>
        </w:tabs>
        <w:rPr>
          <w:lang w:val="en-US"/>
        </w:rPr>
      </w:pPr>
      <w:r w:rsidRPr="004D7B46">
        <w:rPr>
          <w:position w:val="-24"/>
          <w:lang w:val="en-US"/>
        </w:rPr>
        <w:object w:dxaOrig="3280" w:dyaOrig="620">
          <v:shape id="_x0000_i1143" type="#_x0000_t75" style="width:164.15pt;height:30.85pt" o:ole="">
            <v:imagedata r:id="rId275" o:title=""/>
          </v:shape>
          <o:OLEObject Type="Embed" ProgID="Equation.DSMT4" ShapeID="_x0000_i1143" DrawAspect="Content" ObjectID="_1485948453" r:id="rId276"/>
        </w:object>
      </w:r>
      <w:r w:rsidRPr="004D7B46">
        <w:rPr>
          <w:lang w:val="en-US"/>
        </w:rPr>
        <w:tab/>
      </w:r>
      <w:r w:rsidRPr="004D7B46">
        <w:rPr>
          <w:lang w:val="en-US"/>
        </w:rPr>
        <w:tab/>
      </w:r>
      <w:r w:rsidR="00D868A5" w:rsidRPr="004D7B46">
        <w:rPr>
          <w:lang w:val="en-US"/>
        </w:rPr>
        <w:fldChar w:fldCharType="begin"/>
      </w:r>
      <w:r w:rsidRPr="004D7B46">
        <w:rPr>
          <w:lang w:val="en-US"/>
        </w:rPr>
        <w:instrText xml:space="preserve"> MACROBUTTON MTPlaceRef \* MERGEFORMAT </w:instrText>
      </w:r>
      <w:r w:rsidR="00D868A5" w:rsidRPr="004D7B46">
        <w:rPr>
          <w:lang w:val="en-US"/>
        </w:rPr>
        <w:fldChar w:fldCharType="begin"/>
      </w:r>
      <w:r w:rsidRPr="004D7B46">
        <w:rPr>
          <w:lang w:val="en-US"/>
        </w:rPr>
        <w:instrText xml:space="preserve"> SEQ MTEqn \h \* MERGEFORMAT </w:instrText>
      </w:r>
      <w:r w:rsidR="00D868A5" w:rsidRPr="004D7B46">
        <w:rPr>
          <w:lang w:val="en-US"/>
        </w:rPr>
        <w:fldChar w:fldCharType="end"/>
      </w:r>
      <w:bookmarkStart w:id="274" w:name="ZEqnNum990933"/>
      <w:r w:rsidRPr="004D7B46">
        <w:rPr>
          <w:lang w:val="en-US"/>
        </w:rPr>
        <w:instrText>(</w:instrText>
      </w:r>
      <w:fldSimple w:instr=" SEQ MTSec \c \* Arabic \* MERGEFORMAT ">
        <w:r w:rsidR="004D7B46">
          <w:rPr>
            <w:noProof/>
            <w:lang w:val="en-US"/>
          </w:rPr>
          <w:instrText>1</w:instrText>
        </w:r>
      </w:fldSimple>
      <w:r w:rsidRPr="004D7B46">
        <w:rPr>
          <w:lang w:val="en-US"/>
        </w:rPr>
        <w:instrText>.</w:instrText>
      </w:r>
      <w:fldSimple w:instr=" SEQ MTEqn \c \* Arabic \* MERGEFORMAT ">
        <w:r w:rsidR="004D7B46">
          <w:rPr>
            <w:noProof/>
            <w:lang w:val="en-US"/>
          </w:rPr>
          <w:instrText>98</w:instrText>
        </w:r>
      </w:fldSimple>
      <w:r w:rsidRPr="004D7B46">
        <w:rPr>
          <w:lang w:val="en-US"/>
        </w:rPr>
        <w:instrText>)</w:instrText>
      </w:r>
      <w:bookmarkEnd w:id="274"/>
      <w:r w:rsidR="00D868A5" w:rsidRPr="004D7B46">
        <w:rPr>
          <w:lang w:val="en-US"/>
        </w:rPr>
        <w:fldChar w:fldCharType="end"/>
      </w:r>
    </w:p>
    <w:p w:rsidR="00313B40" w:rsidRPr="004D7B46" w:rsidRDefault="00313B40" w:rsidP="004D7B46">
      <w:pPr>
        <w:pStyle w:val="MTDisplayEquation"/>
        <w:tabs>
          <w:tab w:val="left" w:pos="7200"/>
          <w:tab w:val="left" w:pos="7470"/>
        </w:tabs>
        <w:rPr>
          <w:lang w:val="en-US"/>
        </w:rPr>
      </w:pPr>
      <w:r w:rsidRPr="004D7B46">
        <w:rPr>
          <w:position w:val="-24"/>
          <w:lang w:val="en-US"/>
        </w:rPr>
        <w:object w:dxaOrig="3980" w:dyaOrig="620">
          <v:shape id="_x0000_i1144" type="#_x0000_t75" style="width:199.3pt;height:30.85pt" o:ole="">
            <v:imagedata r:id="rId277" o:title=""/>
          </v:shape>
          <o:OLEObject Type="Embed" ProgID="Equation.DSMT4" ShapeID="_x0000_i1144" DrawAspect="Content" ObjectID="_1485948454" r:id="rId278"/>
        </w:object>
      </w:r>
      <w:r w:rsidRPr="004D7B46">
        <w:rPr>
          <w:lang w:val="en-US"/>
        </w:rPr>
        <w:tab/>
      </w:r>
      <w:r w:rsidRPr="004D7B46">
        <w:rPr>
          <w:lang w:val="en-US"/>
        </w:rPr>
        <w:tab/>
      </w:r>
      <w:r w:rsidR="00D868A5" w:rsidRPr="004D7B46">
        <w:rPr>
          <w:lang w:val="en-US"/>
        </w:rPr>
        <w:fldChar w:fldCharType="begin"/>
      </w:r>
      <w:r w:rsidRPr="004D7B46">
        <w:rPr>
          <w:lang w:val="en-US"/>
        </w:rPr>
        <w:instrText xml:space="preserve"> MACROBUTTON MTPlaceRef \* MERGEFORMAT </w:instrText>
      </w:r>
      <w:r w:rsidR="00D868A5" w:rsidRPr="004D7B46">
        <w:rPr>
          <w:lang w:val="en-US"/>
        </w:rPr>
        <w:fldChar w:fldCharType="begin"/>
      </w:r>
      <w:r w:rsidRPr="004D7B46">
        <w:rPr>
          <w:lang w:val="en-US"/>
        </w:rPr>
        <w:instrText xml:space="preserve"> SEQ MTEqn \h \* MERGEFORMAT </w:instrText>
      </w:r>
      <w:r w:rsidR="00D868A5" w:rsidRPr="004D7B46">
        <w:rPr>
          <w:lang w:val="en-US"/>
        </w:rPr>
        <w:fldChar w:fldCharType="end"/>
      </w:r>
      <w:bookmarkStart w:id="275" w:name="ZEqnNum346072"/>
      <w:r w:rsidRPr="004D7B46">
        <w:rPr>
          <w:lang w:val="en-US"/>
        </w:rPr>
        <w:instrText>(</w:instrText>
      </w:r>
      <w:fldSimple w:instr=" SEQ MTSec \c \* Arabic \* MERGEFORMAT ">
        <w:r w:rsidR="004D7B46">
          <w:rPr>
            <w:noProof/>
            <w:lang w:val="en-US"/>
          </w:rPr>
          <w:instrText>1</w:instrText>
        </w:r>
      </w:fldSimple>
      <w:r w:rsidRPr="004D7B46">
        <w:rPr>
          <w:lang w:val="en-US"/>
        </w:rPr>
        <w:instrText>.</w:instrText>
      </w:r>
      <w:fldSimple w:instr=" SEQ MTEqn \c \* Arabic \* MERGEFORMAT ">
        <w:r w:rsidR="004D7B46">
          <w:rPr>
            <w:noProof/>
            <w:lang w:val="en-US"/>
          </w:rPr>
          <w:instrText>99</w:instrText>
        </w:r>
      </w:fldSimple>
      <w:r w:rsidRPr="004D7B46">
        <w:rPr>
          <w:lang w:val="en-US"/>
        </w:rPr>
        <w:instrText>)</w:instrText>
      </w:r>
      <w:bookmarkEnd w:id="275"/>
      <w:r w:rsidR="00D868A5" w:rsidRPr="004D7B46">
        <w:rPr>
          <w:lang w:val="en-US"/>
        </w:rPr>
        <w:fldChar w:fldCharType="end"/>
      </w:r>
    </w:p>
    <w:p w:rsidR="00313B40" w:rsidRPr="004D7B46" w:rsidRDefault="00313B40" w:rsidP="004D7B46">
      <w:pPr>
        <w:rPr>
          <w:lang w:val="en-US"/>
        </w:rPr>
      </w:pPr>
    </w:p>
    <w:p w:rsidR="00313B40" w:rsidRPr="004D7B46" w:rsidRDefault="00313B40" w:rsidP="004D7B46">
      <w:pPr>
        <w:rPr>
          <w:lang w:val="en-US"/>
        </w:rPr>
      </w:pPr>
      <w:r w:rsidRPr="004D7B46">
        <w:rPr>
          <w:lang w:val="en-US"/>
        </w:rPr>
        <w:t xml:space="preserve">In both cases </w:t>
      </w:r>
      <w:r w:rsidRPr="004D7B46">
        <w:rPr>
          <w:i/>
          <w:lang w:val="en-US"/>
        </w:rPr>
        <w:t xml:space="preserve">MF </w:t>
      </w:r>
      <w:r w:rsidRPr="004D7B46">
        <w:rPr>
          <w:lang w:val="en-US"/>
        </w:rPr>
        <w:t xml:space="preserve">is the morphological factor used to accelerate morphological changes. In the first case, the sediment in the bottom is conserved in all cases, but changes in the amount of sediment in the water are not considered; one can also say that the sediment in suspension is added to the bottom sediment. In the second case, the storage of sediment in the water is accounted for, but will be distorted in cases of high </w:t>
      </w:r>
      <w:r w:rsidRPr="004D7B46">
        <w:rPr>
          <w:i/>
          <w:lang w:val="en-US"/>
        </w:rPr>
        <w:t>MF</w:t>
      </w:r>
      <w:r w:rsidRPr="004D7B46">
        <w:rPr>
          <w:lang w:val="en-US"/>
        </w:rPr>
        <w:t>. Since under most circumstances the real effect of the storage in the water phase is small we prefer the first formulation which guarantees mass conservation in the bottom.</w:t>
      </w:r>
    </w:p>
    <w:p w:rsidR="003D1543" w:rsidRPr="004D7B46" w:rsidRDefault="003D1543" w:rsidP="004D7B46">
      <w:pPr>
        <w:pStyle w:val="Heading4"/>
        <w:jc w:val="both"/>
        <w:rPr>
          <w:lang w:val="en-US"/>
        </w:rPr>
      </w:pPr>
      <w:r w:rsidRPr="004D7B46">
        <w:rPr>
          <w:lang w:val="en-US"/>
        </w:rPr>
        <w:t>Avalanching</w:t>
      </w:r>
    </w:p>
    <w:p w:rsidR="003D1543" w:rsidRPr="004D7B46" w:rsidRDefault="003D1543" w:rsidP="004D7B46">
      <w:pPr>
        <w:pStyle w:val="Heading4"/>
        <w:jc w:val="both"/>
        <w:rPr>
          <w:lang w:val="en-US"/>
        </w:rPr>
      </w:pPr>
      <w:commentRangeStart w:id="276"/>
      <w:r w:rsidRPr="004D7B46">
        <w:rPr>
          <w:lang w:val="en-US"/>
        </w:rPr>
        <w:t>Bed composition</w:t>
      </w:r>
    </w:p>
    <w:p w:rsidR="00FE461F" w:rsidRPr="004D7B46" w:rsidRDefault="00FE461F" w:rsidP="004D7B46">
      <w:pPr>
        <w:pStyle w:val="BodyText"/>
        <w:rPr>
          <w:lang w:val="en-US"/>
        </w:rPr>
      </w:pPr>
      <w:r w:rsidRPr="004D7B46">
        <w:rPr>
          <w:lang w:val="en-US"/>
        </w:rPr>
        <w:t>If the effect of different sediment fractions, sorting and armouring are of importance, a bed composition constituting multiple sediment fractions can be defined. Each sediment fraction is characterized by a median grain size (D50) and possible a D15 and D90 as well. When using multiple sediment fractions, multiple bed layers are needed as well to describe the vertical distribution of the sediment fractions in the bed.</w:t>
      </w:r>
    </w:p>
    <w:p w:rsidR="00FE461F" w:rsidRPr="004D7B46" w:rsidRDefault="00FE461F" w:rsidP="004D7B46">
      <w:pPr>
        <w:pStyle w:val="BodyText"/>
        <w:rPr>
          <w:lang w:val="en-US"/>
        </w:rPr>
      </w:pPr>
      <w:r w:rsidRPr="004D7B46">
        <w:rPr>
          <w:lang w:val="en-US"/>
        </w:rPr>
        <w:t xml:space="preserve">By specifying multiple bed layers, XBeach can keep track of the different sediment fractions both in the horizontal and in the vertical. Coarse sediments may be deposited on top of fine sediment after which erosion of the coarse sediment is needed to expose the fine sediment again, effectively armouring the bed. Three types of bed layers are distinguished: 1) the top layer 2) the variable or “breathing” layer and 3) the bottom layers. The top layer is the only layer that interacts with the water column and can be eroded, but preserves it thickness. The bottom layers are layers of constant thickness that move with the top layer. A single variable or “breathing” layer is defined that adapts its thickness to the erosion and sedimentation of the bed. At least one of each type of bed layer is needed, which makes that at least three bed layers are required. For example: if a grid cell is eroded, particular fractions of sediment are removed from the top layer, but the top layer preserves its thickness and thus it takes the same volume of sediment, likely of different composition than the eroded sediment, from the layer below. If this layer is a bottom layer, the thickness is preserved and again the same </w:t>
      </w:r>
      <w:r w:rsidRPr="004D7B46">
        <w:rPr>
          <w:lang w:val="en-US"/>
        </w:rPr>
        <w:lastRenderedPageBreak/>
        <w:t>volume of sediment is taken form a lower bed layer. This continues until the variable or “breathing” layer is reached. This layer adapts its thickness to the amount of erosion. If the thickness of the layer becomes too small, the variable layer is merged with an adjacent bottom layer and a new bottom layer is defined underneath the existing ones to ensure a constant number of bed layers. Reversely, if a grid cell is accreting, the thickness of the variable layer will be increased and with sufficient increase the variable layer will be split in two effectively creating a new bottom layer. The lowest existing bottom layer is then discarded to ensure a constant number of bed layers.</w:t>
      </w:r>
    </w:p>
    <w:p w:rsidR="00FE461F" w:rsidRPr="004D7B46" w:rsidRDefault="00FE461F" w:rsidP="004D7B46">
      <w:pPr>
        <w:pStyle w:val="BodyText"/>
        <w:rPr>
          <w:lang w:val="en-US"/>
        </w:rPr>
      </w:pPr>
      <w:r w:rsidRPr="004D7B46">
        <w:rPr>
          <w:lang w:val="en-US"/>
        </w:rPr>
        <w:t>Each grid cell in XBeach holds its own sediment distribution and the sediment transport formulations used differentiate between fractions. Therefore the distribution of sediment may change over time and processes like armouring and sorting can be simulated. Due to the shifting of sediment between bed layers numerical mixing of sediment occurs. Choosing bed layer thicknesses that are in balance with the expected erosion and deposition during the simulation should keep the numerical mixing to a minimum. A bed layer thickness that is too large will result in relatively uniform behaviour, while a bed layer thickness that is too small will result in a lot of shifting and thus numerical mixing.</w:t>
      </w:r>
      <w:commentRangeEnd w:id="276"/>
      <w:r w:rsidR="00587AD5" w:rsidRPr="004D7B46">
        <w:rPr>
          <w:rStyle w:val="CommentReference"/>
          <w:lang w:val="en-US"/>
        </w:rPr>
        <w:commentReference w:id="276"/>
      </w:r>
    </w:p>
    <w:p w:rsidR="00A52150" w:rsidRPr="004D7B46" w:rsidRDefault="00734E22" w:rsidP="004D7B46">
      <w:pPr>
        <w:pStyle w:val="Heading3"/>
        <w:jc w:val="both"/>
        <w:rPr>
          <w:lang w:val="en-US"/>
        </w:rPr>
      </w:pPr>
      <w:bookmarkStart w:id="277" w:name="_Toc412018127"/>
      <w:r w:rsidRPr="004D7B46">
        <w:rPr>
          <w:lang w:val="en-US"/>
        </w:rPr>
        <w:t>Non-hydrostatic</w:t>
      </w:r>
      <w:bookmarkEnd w:id="277"/>
    </w:p>
    <w:p w:rsidR="00A52150" w:rsidRPr="004D7B46" w:rsidRDefault="00A52150" w:rsidP="004D7B46">
      <w:pPr>
        <w:pStyle w:val="Heading4"/>
        <w:jc w:val="both"/>
        <w:rPr>
          <w:lang w:val="en-US"/>
        </w:rPr>
      </w:pPr>
      <w:bookmarkStart w:id="278" w:name="_Ref207199275"/>
      <w:bookmarkStart w:id="279" w:name="_Toc211006490"/>
      <w:bookmarkStart w:id="280" w:name="_Toc211933742"/>
      <w:bookmarkStart w:id="281" w:name="_Toc212190842"/>
      <w:bookmarkStart w:id="282" w:name="_Toc249984915"/>
      <w:bookmarkStart w:id="283" w:name="_Toc249985008"/>
      <w:r w:rsidRPr="004D7B46">
        <w:rPr>
          <w:lang w:val="en-US"/>
        </w:rPr>
        <w:t>Global continuity equation</w:t>
      </w:r>
      <w:bookmarkEnd w:id="278"/>
      <w:bookmarkEnd w:id="279"/>
      <w:bookmarkEnd w:id="280"/>
      <w:bookmarkEnd w:id="281"/>
      <w:bookmarkEnd w:id="282"/>
      <w:bookmarkEnd w:id="283"/>
    </w:p>
    <w:p w:rsidR="00A52150" w:rsidRPr="004D7B46" w:rsidRDefault="00A52150" w:rsidP="004D7B46">
      <w:pPr>
        <w:rPr>
          <w:lang w:val="en-US"/>
        </w:rPr>
      </w:pPr>
      <w:r w:rsidRPr="004D7B46">
        <w:rPr>
          <w:lang w:val="en-US"/>
        </w:rPr>
        <w:t>As was outlined in the previous chapter the global continuity equation, which describes the relation between the free surface and the depth averaged discharge, is given by</w:t>
      </w:r>
    </w:p>
    <w:p w:rsidR="00A52150" w:rsidRPr="004D7B46" w:rsidRDefault="00A52150" w:rsidP="004D7B46">
      <w:pPr>
        <w:rPr>
          <w:lang w:val="en-US"/>
        </w:rPr>
      </w:pPr>
    </w:p>
    <w:p w:rsidR="00A52150" w:rsidRPr="004D7B46" w:rsidRDefault="00A52150" w:rsidP="004D7B46">
      <w:pPr>
        <w:pStyle w:val="MTDisplayEquation"/>
        <w:rPr>
          <w:lang w:val="en-US"/>
        </w:rPr>
      </w:pPr>
      <w:r w:rsidRPr="004D7B46">
        <w:rPr>
          <w:lang w:val="en-US"/>
        </w:rPr>
        <w:tab/>
      </w:r>
      <w:r w:rsidRPr="004D7B46">
        <w:rPr>
          <w:position w:val="-22"/>
          <w:lang w:val="en-US"/>
        </w:rPr>
        <w:object w:dxaOrig="2540" w:dyaOrig="560">
          <v:shape id="_x0000_i1145" type="#_x0000_t75" style="width:127.3pt;height:27.85pt" o:ole="">
            <v:imagedata r:id="rId279" o:title=""/>
          </v:shape>
          <o:OLEObject Type="Embed" ProgID="Equation.DSMT4" ShapeID="_x0000_i1145" DrawAspect="Content" ObjectID="_1485948455" r:id="rId280"/>
        </w:object>
      </w:r>
      <w:r w:rsidRPr="004D7B46">
        <w:rPr>
          <w:lang w:val="en-US"/>
        </w:rPr>
        <w:tab/>
      </w:r>
      <w:r w:rsidR="00D868A5" w:rsidRPr="004D7B46">
        <w:rPr>
          <w:lang w:val="en-US"/>
        </w:rPr>
        <w:fldChar w:fldCharType="begin"/>
      </w:r>
      <w:r w:rsidRPr="004D7B46">
        <w:rPr>
          <w:lang w:val="en-US"/>
        </w:rPr>
        <w:instrText xml:space="preserve"> MACROBUTTON MTPlaceRef \* MERGEFORMAT </w:instrText>
      </w:r>
      <w:r w:rsidR="00D868A5" w:rsidRPr="004D7B46">
        <w:rPr>
          <w:lang w:val="en-US"/>
        </w:rPr>
        <w:fldChar w:fldCharType="begin"/>
      </w:r>
      <w:r w:rsidRPr="004D7B46">
        <w:rPr>
          <w:lang w:val="en-US"/>
        </w:rPr>
        <w:instrText xml:space="preserve"> SEQ MTEqn \h \* MERGEFORMAT </w:instrText>
      </w:r>
      <w:r w:rsidR="00D868A5" w:rsidRPr="004D7B46">
        <w:rPr>
          <w:lang w:val="en-US"/>
        </w:rPr>
        <w:fldChar w:fldCharType="end"/>
      </w:r>
      <w:bookmarkStart w:id="284" w:name="ZEqnNum983791"/>
      <w:r w:rsidRPr="004D7B46">
        <w:rPr>
          <w:lang w:val="en-US"/>
        </w:rPr>
        <w:instrText>(</w:instrText>
      </w:r>
      <w:fldSimple w:instr=" SEQ MTChap \c \* Arabic \* MERGEFORMAT ">
        <w:r w:rsidR="004D7B46">
          <w:rPr>
            <w:noProof/>
            <w:lang w:val="en-US"/>
          </w:rPr>
          <w:instrText>0</w:instrText>
        </w:r>
      </w:fldSimple>
      <w:r w:rsidRPr="004D7B46">
        <w:rPr>
          <w:lang w:val="en-US"/>
        </w:rPr>
        <w:instrText>.</w:instrText>
      </w:r>
      <w:fldSimple w:instr=" SEQ MTEqn \c \* Arabic \* MERGEFORMAT ">
        <w:r w:rsidR="004D7B46">
          <w:rPr>
            <w:noProof/>
            <w:lang w:val="en-US"/>
          </w:rPr>
          <w:instrText>100</w:instrText>
        </w:r>
      </w:fldSimple>
      <w:r w:rsidRPr="004D7B46">
        <w:rPr>
          <w:lang w:val="en-US"/>
        </w:rPr>
        <w:instrText>)</w:instrText>
      </w:r>
      <w:bookmarkEnd w:id="284"/>
      <w:r w:rsidR="00D868A5" w:rsidRPr="004D7B46">
        <w:rPr>
          <w:lang w:val="en-US"/>
        </w:rPr>
        <w:fldChar w:fldCharType="end"/>
      </w:r>
    </w:p>
    <w:p w:rsidR="00A52150" w:rsidRPr="004D7B46" w:rsidRDefault="00A52150" w:rsidP="004D7B46">
      <w:pPr>
        <w:rPr>
          <w:lang w:val="en-US"/>
        </w:rPr>
      </w:pPr>
    </w:p>
    <w:p w:rsidR="00A52150" w:rsidRPr="004D7B46" w:rsidRDefault="00A52150" w:rsidP="004D7B46">
      <w:pPr>
        <w:rPr>
          <w:rFonts w:cs="Tahoma"/>
          <w:lang w:val="en-US"/>
        </w:rPr>
      </w:pPr>
      <w:r w:rsidRPr="004D7B46">
        <w:rPr>
          <w:rFonts w:cs="Tahoma"/>
          <w:lang w:val="en-US"/>
        </w:rPr>
        <w:t xml:space="preserve">A simple semi-discretisation of </w:t>
      </w:r>
      <w:r w:rsidR="00D868A5" w:rsidRPr="004D7B46">
        <w:rPr>
          <w:rFonts w:cs="Tahoma"/>
          <w:lang w:val="en-US"/>
        </w:rPr>
        <w:fldChar w:fldCharType="begin"/>
      </w:r>
      <w:r w:rsidRPr="004D7B46">
        <w:rPr>
          <w:rFonts w:cs="Tahoma"/>
          <w:lang w:val="en-US"/>
        </w:rPr>
        <w:instrText xml:space="preserve"> GOTOBUTTON ZEqnNum983791  \* MERGEFORMAT </w:instrText>
      </w:r>
      <w:fldSimple w:instr=" REF ZEqnNum983791 \! \* MERGEFORMAT ">
        <w:r w:rsidR="004D7B46" w:rsidRPr="004D7B46">
          <w:rPr>
            <w:lang w:val="en-US"/>
          </w:rPr>
          <w:instrText>(</w:instrText>
        </w:r>
        <w:r w:rsidR="004D7B46">
          <w:rPr>
            <w:lang w:val="en-US"/>
          </w:rPr>
          <w:instrText>0</w:instrText>
        </w:r>
        <w:r w:rsidR="004D7B46" w:rsidRPr="004D7B46">
          <w:rPr>
            <w:lang w:val="en-US"/>
          </w:rPr>
          <w:instrText>.</w:instrText>
        </w:r>
        <w:r w:rsidR="004D7B46">
          <w:rPr>
            <w:lang w:val="en-US"/>
          </w:rPr>
          <w:instrText>100</w:instrText>
        </w:r>
        <w:r w:rsidR="004D7B46" w:rsidRPr="004D7B46">
          <w:rPr>
            <w:lang w:val="en-US"/>
          </w:rPr>
          <w:instrText>)</w:instrText>
        </w:r>
      </w:fldSimple>
      <w:r w:rsidR="00D868A5" w:rsidRPr="004D7B46">
        <w:rPr>
          <w:rFonts w:cs="Tahoma"/>
          <w:lang w:val="en-US"/>
        </w:rPr>
        <w:fldChar w:fldCharType="end"/>
      </w:r>
      <w:r w:rsidRPr="004D7B46">
        <w:rPr>
          <w:rFonts w:cs="Tahoma"/>
          <w:lang w:val="en-US"/>
        </w:rPr>
        <w:t xml:space="preserve"> using central differences for the space derivative and using the Hansen scheme for the coupling between velocity and free surface results in</w:t>
      </w:r>
    </w:p>
    <w:p w:rsidR="00A52150" w:rsidRPr="004D7B46" w:rsidRDefault="00A52150" w:rsidP="004D7B46">
      <w:pPr>
        <w:rPr>
          <w:rFonts w:cs="Tahoma"/>
          <w:lang w:val="en-US"/>
        </w:rPr>
      </w:pPr>
    </w:p>
    <w:p w:rsidR="00A52150" w:rsidRPr="004D7B46" w:rsidRDefault="00A52150" w:rsidP="004D7B46">
      <w:pPr>
        <w:pStyle w:val="MTDisplayEquation"/>
        <w:rPr>
          <w:lang w:val="en-US"/>
        </w:rPr>
      </w:pPr>
      <w:r w:rsidRPr="004D7B46">
        <w:rPr>
          <w:lang w:val="en-US"/>
        </w:rPr>
        <w:tab/>
      </w:r>
      <w:r w:rsidRPr="004D7B46">
        <w:rPr>
          <w:position w:val="-24"/>
          <w:lang w:val="en-US"/>
        </w:rPr>
        <w:object w:dxaOrig="4140" w:dyaOrig="600">
          <v:shape id="_x0000_i1146" type="#_x0000_t75" style="width:206.55pt;height:30pt" o:ole="">
            <v:imagedata r:id="rId281" o:title=""/>
          </v:shape>
          <o:OLEObject Type="Embed" ProgID="Equation.DSMT4" ShapeID="_x0000_i1146" DrawAspect="Content" ObjectID="_1485948456" r:id="rId282"/>
        </w:object>
      </w:r>
      <w:r w:rsidRPr="004D7B46">
        <w:rPr>
          <w:lang w:val="en-US"/>
        </w:rPr>
        <w:tab/>
      </w:r>
      <w:r w:rsidR="00D868A5" w:rsidRPr="004D7B46">
        <w:rPr>
          <w:lang w:val="en-US"/>
        </w:rPr>
        <w:fldChar w:fldCharType="begin"/>
      </w:r>
      <w:r w:rsidRPr="004D7B46">
        <w:rPr>
          <w:lang w:val="en-US"/>
        </w:rPr>
        <w:instrText xml:space="preserve"> MACROBUTTON MTPlaceRef \* MERGEFORMAT </w:instrText>
      </w:r>
      <w:r w:rsidR="00D868A5" w:rsidRPr="004D7B46">
        <w:rPr>
          <w:lang w:val="en-US"/>
        </w:rPr>
        <w:fldChar w:fldCharType="begin"/>
      </w:r>
      <w:r w:rsidRPr="004D7B46">
        <w:rPr>
          <w:lang w:val="en-US"/>
        </w:rPr>
        <w:instrText xml:space="preserve"> SEQ MTEqn \h \* MERGEFORMAT </w:instrText>
      </w:r>
      <w:r w:rsidR="00D868A5" w:rsidRPr="004D7B46">
        <w:rPr>
          <w:lang w:val="en-US"/>
        </w:rPr>
        <w:fldChar w:fldCharType="end"/>
      </w:r>
      <w:bookmarkStart w:id="285" w:name="ZEqnNum570839"/>
      <w:r w:rsidRPr="004D7B46">
        <w:rPr>
          <w:lang w:val="en-US"/>
        </w:rPr>
        <w:instrText>(</w:instrText>
      </w:r>
      <w:fldSimple w:instr=" SEQ MTChap \c \* Arabic \* MERGEFORMAT ">
        <w:r w:rsidR="004D7B46">
          <w:rPr>
            <w:noProof/>
            <w:lang w:val="en-US"/>
          </w:rPr>
          <w:instrText>0</w:instrText>
        </w:r>
      </w:fldSimple>
      <w:r w:rsidRPr="004D7B46">
        <w:rPr>
          <w:lang w:val="en-US"/>
        </w:rPr>
        <w:instrText>.</w:instrText>
      </w:r>
      <w:fldSimple w:instr=" SEQ MTEqn \c \* Arabic \* MERGEFORMAT ">
        <w:r w:rsidR="004D7B46">
          <w:rPr>
            <w:noProof/>
            <w:lang w:val="en-US"/>
          </w:rPr>
          <w:instrText>101</w:instrText>
        </w:r>
      </w:fldSimple>
      <w:r w:rsidRPr="004D7B46">
        <w:rPr>
          <w:lang w:val="en-US"/>
        </w:rPr>
        <w:instrText>)</w:instrText>
      </w:r>
      <w:bookmarkEnd w:id="285"/>
      <w:r w:rsidR="00D868A5" w:rsidRPr="004D7B46">
        <w:rPr>
          <w:lang w:val="en-US"/>
        </w:rPr>
        <w:fldChar w:fldCharType="end"/>
      </w:r>
    </w:p>
    <w:p w:rsidR="00A52150" w:rsidRPr="004D7B46" w:rsidRDefault="00A52150" w:rsidP="004D7B46">
      <w:pPr>
        <w:rPr>
          <w:lang w:val="en-US"/>
        </w:rPr>
      </w:pPr>
    </w:p>
    <w:p w:rsidR="00A52150" w:rsidRPr="004D7B46" w:rsidRDefault="00A52150" w:rsidP="004D7B46">
      <w:pPr>
        <w:rPr>
          <w:rFonts w:cs="Tahoma"/>
          <w:lang w:val="en-US"/>
        </w:rPr>
      </w:pPr>
      <w:r w:rsidRPr="004D7B46">
        <w:rPr>
          <w:rFonts w:cs="Tahoma"/>
          <w:lang w:val="en-US"/>
        </w:rPr>
        <w:t xml:space="preserve">With </w:t>
      </w:r>
      <w:r w:rsidRPr="004D7B46">
        <w:rPr>
          <w:rFonts w:cs="Tahoma"/>
          <w:position w:val="-12"/>
          <w:lang w:val="en-US"/>
        </w:rPr>
        <w:object w:dxaOrig="1620" w:dyaOrig="340">
          <v:shape id="_x0000_i1147" type="#_x0000_t75" style="width:80.55pt;height:16.7pt" o:ole="">
            <v:imagedata r:id="rId283" o:title=""/>
          </v:shape>
          <o:OLEObject Type="Embed" ProgID="Equation.DSMT4" ShapeID="_x0000_i1147" DrawAspect="Content" ObjectID="_1485948457" r:id="rId284"/>
        </w:object>
      </w:r>
      <w:r w:rsidRPr="004D7B46">
        <w:rPr>
          <w:rFonts w:cs="Tahoma"/>
          <w:lang w:val="en-US"/>
        </w:rPr>
        <w:t>,</w:t>
      </w:r>
      <w:r w:rsidRPr="004D7B46">
        <w:rPr>
          <w:rFonts w:cs="Tahoma"/>
          <w:position w:val="-12"/>
          <w:lang w:val="en-US"/>
        </w:rPr>
        <w:object w:dxaOrig="1579" w:dyaOrig="340">
          <v:shape id="_x0000_i1148" type="#_x0000_t75" style="width:79.7pt;height:16.7pt" o:ole="">
            <v:imagedata r:id="rId285" o:title=""/>
          </v:shape>
          <o:OLEObject Type="Embed" ProgID="Equation.DSMT4" ShapeID="_x0000_i1148" DrawAspect="Content" ObjectID="_1485948458" r:id="rId286"/>
        </w:object>
      </w:r>
      <w:r w:rsidRPr="004D7B46">
        <w:rPr>
          <w:rFonts w:cs="Tahoma"/>
          <w:lang w:val="en-US"/>
        </w:rPr>
        <w:t xml:space="preserve"> and the water depth is defined by a first order accurate upwind interpolation </w:t>
      </w:r>
    </w:p>
    <w:p w:rsidR="00A52150" w:rsidRPr="004D7B46" w:rsidRDefault="00A52150" w:rsidP="004D7B46">
      <w:pPr>
        <w:rPr>
          <w:rFonts w:cs="Tahoma"/>
          <w:lang w:val="en-US"/>
        </w:rPr>
      </w:pPr>
    </w:p>
    <w:p w:rsidR="00A52150" w:rsidRPr="004D7B46" w:rsidRDefault="00A52150" w:rsidP="004D7B46">
      <w:pPr>
        <w:pStyle w:val="MTDisplayEquation"/>
        <w:rPr>
          <w:lang w:val="en-US"/>
        </w:rPr>
      </w:pPr>
      <w:r w:rsidRPr="004D7B46">
        <w:rPr>
          <w:lang w:val="en-US"/>
        </w:rPr>
        <w:tab/>
      </w:r>
      <w:r w:rsidR="006F77BC" w:rsidRPr="004D7B46">
        <w:rPr>
          <w:position w:val="-50"/>
          <w:lang w:val="en-US"/>
        </w:rPr>
        <w:object w:dxaOrig="4840" w:dyaOrig="1100">
          <v:shape id="_x0000_i1149" type="#_x0000_t75" style="width:242.15pt;height:55.3pt" o:ole="">
            <v:imagedata r:id="rId287" o:title=""/>
          </v:shape>
          <o:OLEObject Type="Embed" ProgID="Equation.DSMT4" ShapeID="_x0000_i1149" DrawAspect="Content" ObjectID="_1485948459" r:id="rId288"/>
        </w:object>
      </w:r>
      <w:r w:rsidRPr="004D7B46">
        <w:rPr>
          <w:lang w:val="en-US"/>
        </w:rPr>
        <w:tab/>
      </w:r>
      <w:r w:rsidR="00D868A5" w:rsidRPr="004D7B46">
        <w:rPr>
          <w:lang w:val="en-US"/>
        </w:rPr>
        <w:fldChar w:fldCharType="begin"/>
      </w:r>
      <w:r w:rsidRPr="004D7B46">
        <w:rPr>
          <w:lang w:val="en-US"/>
        </w:rPr>
        <w:instrText xml:space="preserve"> MACROBUTTON MTPlaceRef \* MERGEFORMAT </w:instrText>
      </w:r>
      <w:r w:rsidR="00D868A5" w:rsidRPr="004D7B46">
        <w:rPr>
          <w:lang w:val="en-US"/>
        </w:rPr>
        <w:fldChar w:fldCharType="begin"/>
      </w:r>
      <w:r w:rsidRPr="004D7B46">
        <w:rPr>
          <w:lang w:val="en-US"/>
        </w:rPr>
        <w:instrText xml:space="preserve"> SEQ MTEqn \h \* MERGEFORMAT </w:instrText>
      </w:r>
      <w:r w:rsidR="00D868A5" w:rsidRPr="004D7B46">
        <w:rPr>
          <w:lang w:val="en-US"/>
        </w:rPr>
        <w:fldChar w:fldCharType="end"/>
      </w:r>
      <w:bookmarkStart w:id="286" w:name="ZEqnNum559032"/>
      <w:r w:rsidRPr="004D7B46">
        <w:rPr>
          <w:lang w:val="en-US"/>
        </w:rPr>
        <w:instrText>(</w:instrText>
      </w:r>
      <w:fldSimple w:instr=" SEQ MTChap \c \* Arabic \* MERGEFORMAT ">
        <w:r w:rsidR="004D7B46">
          <w:rPr>
            <w:noProof/>
            <w:lang w:val="en-US"/>
          </w:rPr>
          <w:instrText>0</w:instrText>
        </w:r>
      </w:fldSimple>
      <w:r w:rsidRPr="004D7B46">
        <w:rPr>
          <w:lang w:val="en-US"/>
        </w:rPr>
        <w:instrText>.</w:instrText>
      </w:r>
      <w:fldSimple w:instr=" SEQ MTEqn \c \* Arabic \* MERGEFORMAT ">
        <w:r w:rsidR="004D7B46">
          <w:rPr>
            <w:noProof/>
            <w:lang w:val="en-US"/>
          </w:rPr>
          <w:instrText>102</w:instrText>
        </w:r>
      </w:fldSimple>
      <w:r w:rsidRPr="004D7B46">
        <w:rPr>
          <w:lang w:val="en-US"/>
        </w:rPr>
        <w:instrText>)</w:instrText>
      </w:r>
      <w:bookmarkEnd w:id="286"/>
      <w:r w:rsidR="00D868A5" w:rsidRPr="004D7B46">
        <w:rPr>
          <w:lang w:val="en-US"/>
        </w:rPr>
        <w:fldChar w:fldCharType="end"/>
      </w:r>
    </w:p>
    <w:p w:rsidR="00A52150" w:rsidRPr="004D7B46" w:rsidRDefault="00A52150" w:rsidP="004D7B46">
      <w:pPr>
        <w:rPr>
          <w:lang w:val="en-US"/>
        </w:rPr>
      </w:pPr>
    </w:p>
    <w:p w:rsidR="00A52150" w:rsidRPr="004D7B46" w:rsidRDefault="00A52150" w:rsidP="004D7B46">
      <w:pPr>
        <w:rPr>
          <w:lang w:val="en-US"/>
        </w:rPr>
      </w:pPr>
      <w:r w:rsidRPr="004D7B46">
        <w:rPr>
          <w:lang w:val="en-US"/>
        </w:rPr>
        <w:t xml:space="preserve">The resulting scheme is only first order accurate by virtue of the upwind interpolations and mass conservative. When first order computations are considered accurate enough </w:t>
      </w:r>
      <w:r w:rsidRPr="004D7B46">
        <w:rPr>
          <w:position w:val="-10"/>
          <w:lang w:val="en-US"/>
        </w:rPr>
        <w:object w:dxaOrig="380" w:dyaOrig="320">
          <v:shape id="_x0000_i1150" type="#_x0000_t75" style="width:18.85pt;height:16.3pt" o:ole="">
            <v:imagedata r:id="rId289" o:title=""/>
          </v:shape>
          <o:OLEObject Type="Embed" ProgID="Equation.DSMT4" ShapeID="_x0000_i1150" DrawAspect="Content" ObjectID="_1485948460" r:id="rId290"/>
        </w:object>
      </w:r>
      <w:r w:rsidRPr="004D7B46">
        <w:rPr>
          <w:lang w:val="en-US"/>
        </w:rPr>
        <w:t xml:space="preserve"> is set to </w:t>
      </w:r>
      <w:r w:rsidRPr="004D7B46">
        <w:rPr>
          <w:position w:val="-10"/>
          <w:lang w:val="en-US"/>
        </w:rPr>
        <w:object w:dxaOrig="340" w:dyaOrig="320">
          <v:shape id="_x0000_i1151" type="#_x0000_t75" style="width:16.7pt;height:16.3pt" o:ole="">
            <v:imagedata r:id="rId291" o:title=""/>
          </v:shape>
          <o:OLEObject Type="Embed" ProgID="Equation.DSMT4" ShapeID="_x0000_i1151" DrawAspect="Content" ObjectID="_1485948461" r:id="rId292"/>
        </w:object>
      </w:r>
      <w:r w:rsidRPr="004D7B46">
        <w:rPr>
          <w:lang w:val="en-US"/>
        </w:rPr>
        <w:t>. For higher order accuracy the first order prediction is corrected using a limited version of the McCormack scheme. The corrector step reads</w:t>
      </w:r>
    </w:p>
    <w:p w:rsidR="00A52150" w:rsidRPr="004D7B46" w:rsidRDefault="00A52150" w:rsidP="004D7B46">
      <w:pPr>
        <w:rPr>
          <w:lang w:val="en-US"/>
        </w:rPr>
      </w:pPr>
    </w:p>
    <w:p w:rsidR="00A52150" w:rsidRPr="004D7B46" w:rsidRDefault="00A52150" w:rsidP="004D7B46">
      <w:pPr>
        <w:pStyle w:val="MTDisplayEquation"/>
        <w:rPr>
          <w:lang w:val="en-US"/>
        </w:rPr>
      </w:pPr>
      <w:r w:rsidRPr="004D7B46">
        <w:rPr>
          <w:lang w:val="en-US"/>
        </w:rPr>
        <w:tab/>
      </w:r>
      <w:r w:rsidRPr="004D7B46">
        <w:rPr>
          <w:position w:val="-24"/>
          <w:lang w:val="en-US"/>
        </w:rPr>
        <w:object w:dxaOrig="4800" w:dyaOrig="600">
          <v:shape id="_x0000_i1152" type="#_x0000_t75" style="width:240.45pt;height:30pt" o:ole="">
            <v:imagedata r:id="rId293" o:title=""/>
          </v:shape>
          <o:OLEObject Type="Embed" ProgID="Equation.DSMT4" ShapeID="_x0000_i1152" DrawAspect="Content" ObjectID="_1485948462" r:id="rId294"/>
        </w:object>
      </w:r>
      <w:r w:rsidRPr="004D7B46">
        <w:rPr>
          <w:lang w:val="en-US"/>
        </w:rPr>
        <w:tab/>
      </w:r>
      <w:r w:rsidR="00D868A5" w:rsidRPr="004D7B46">
        <w:rPr>
          <w:lang w:val="en-US"/>
        </w:rPr>
        <w:fldChar w:fldCharType="begin"/>
      </w:r>
      <w:r w:rsidRPr="004D7B46">
        <w:rPr>
          <w:lang w:val="en-US"/>
        </w:rPr>
        <w:instrText xml:space="preserve"> MACROBUTTON MTPlaceRef \* MERGEFORMAT </w:instrText>
      </w:r>
      <w:r w:rsidR="00D868A5" w:rsidRPr="004D7B46">
        <w:rPr>
          <w:lang w:val="en-US"/>
        </w:rPr>
        <w:fldChar w:fldCharType="begin"/>
      </w:r>
      <w:r w:rsidRPr="004D7B46">
        <w:rPr>
          <w:lang w:val="en-US"/>
        </w:rPr>
        <w:instrText xml:space="preserve"> SEQ MTEqn \h \* MERGEFORMAT </w:instrText>
      </w:r>
      <w:r w:rsidR="00D868A5" w:rsidRPr="004D7B46">
        <w:rPr>
          <w:lang w:val="en-US"/>
        </w:rPr>
        <w:fldChar w:fldCharType="end"/>
      </w:r>
      <w:bookmarkStart w:id="287" w:name="ZEqnNum452818"/>
      <w:r w:rsidRPr="004D7B46">
        <w:rPr>
          <w:lang w:val="en-US"/>
        </w:rPr>
        <w:instrText>(</w:instrText>
      </w:r>
      <w:fldSimple w:instr=" SEQ MTChap \c \* Arabic \* MERGEFORMAT ">
        <w:r w:rsidR="004D7B46">
          <w:rPr>
            <w:noProof/>
            <w:lang w:val="en-US"/>
          </w:rPr>
          <w:instrText>0</w:instrText>
        </w:r>
      </w:fldSimple>
      <w:r w:rsidRPr="004D7B46">
        <w:rPr>
          <w:lang w:val="en-US"/>
        </w:rPr>
        <w:instrText>.</w:instrText>
      </w:r>
      <w:fldSimple w:instr=" SEQ MTEqn \c \* Arabic \* MERGEFORMAT ">
        <w:r w:rsidR="004D7B46">
          <w:rPr>
            <w:noProof/>
            <w:lang w:val="en-US"/>
          </w:rPr>
          <w:instrText>103</w:instrText>
        </w:r>
      </w:fldSimple>
      <w:r w:rsidRPr="004D7B46">
        <w:rPr>
          <w:lang w:val="en-US"/>
        </w:rPr>
        <w:instrText>)</w:instrText>
      </w:r>
      <w:bookmarkEnd w:id="287"/>
      <w:r w:rsidR="00D868A5" w:rsidRPr="004D7B46">
        <w:rPr>
          <w:lang w:val="en-US"/>
        </w:rPr>
        <w:fldChar w:fldCharType="end"/>
      </w:r>
    </w:p>
    <w:p w:rsidR="00A52150" w:rsidRPr="004D7B46" w:rsidRDefault="00A52150" w:rsidP="004D7B46">
      <w:pPr>
        <w:rPr>
          <w:lang w:val="en-US"/>
        </w:rPr>
      </w:pPr>
    </w:p>
    <w:p w:rsidR="00A52150" w:rsidRPr="004D7B46" w:rsidRDefault="00A52150" w:rsidP="004D7B46">
      <w:pPr>
        <w:rPr>
          <w:rFonts w:cs="Tahoma"/>
          <w:lang w:val="en-US"/>
        </w:rPr>
      </w:pPr>
      <w:r w:rsidRPr="004D7B46">
        <w:rPr>
          <w:rFonts w:cs="Tahoma"/>
          <w:lang w:val="en-US"/>
        </w:rPr>
        <w:lastRenderedPageBreak/>
        <w:t xml:space="preserve">With </w:t>
      </w:r>
      <w:r w:rsidRPr="004D7B46">
        <w:rPr>
          <w:rFonts w:cs="Tahoma"/>
          <w:position w:val="-12"/>
          <w:lang w:val="en-US"/>
        </w:rPr>
        <w:object w:dxaOrig="1920" w:dyaOrig="340">
          <v:shape id="_x0000_i1153" type="#_x0000_t75" style="width:96pt;height:16.7pt" o:ole="">
            <v:imagedata r:id="rId295" o:title=""/>
          </v:shape>
          <o:OLEObject Type="Embed" ProgID="Equation.DSMT4" ShapeID="_x0000_i1153" DrawAspect="Content" ObjectID="_1485948463" r:id="rId296"/>
        </w:object>
      </w:r>
      <w:r w:rsidRPr="004D7B46">
        <w:rPr>
          <w:rFonts w:cs="Tahoma"/>
          <w:lang w:val="en-US"/>
        </w:rPr>
        <w:t xml:space="preserve"> and </w:t>
      </w:r>
      <w:r w:rsidRPr="004D7B46">
        <w:rPr>
          <w:rFonts w:cs="Tahoma"/>
          <w:position w:val="-8"/>
          <w:lang w:val="en-US"/>
        </w:rPr>
        <w:object w:dxaOrig="620" w:dyaOrig="300">
          <v:shape id="_x0000_i1154" type="#_x0000_t75" style="width:30.85pt;height:15pt" o:ole="">
            <v:imagedata r:id="rId297" o:title=""/>
          </v:shape>
          <o:OLEObject Type="Embed" ProgID="Equation.DSMT4" ShapeID="_x0000_i1154" DrawAspect="Content" ObjectID="_1485948464" r:id="rId298"/>
        </w:object>
      </w:r>
      <w:r w:rsidRPr="004D7B46">
        <w:rPr>
          <w:rFonts w:cs="Tahoma"/>
          <w:lang w:val="en-US"/>
        </w:rPr>
        <w:t xml:space="preserve"> is given for positive flow as</w:t>
      </w:r>
    </w:p>
    <w:p w:rsidR="00A52150" w:rsidRPr="004D7B46" w:rsidRDefault="00A52150" w:rsidP="004D7B46">
      <w:pPr>
        <w:pStyle w:val="MTDisplayEquation"/>
        <w:rPr>
          <w:lang w:val="en-US"/>
        </w:rPr>
      </w:pPr>
      <w:r w:rsidRPr="004D7B46">
        <w:rPr>
          <w:lang w:val="en-US"/>
        </w:rPr>
        <w:tab/>
      </w:r>
      <w:r w:rsidRPr="004D7B46">
        <w:rPr>
          <w:position w:val="-24"/>
          <w:lang w:val="en-US"/>
        </w:rPr>
        <w:object w:dxaOrig="7800" w:dyaOrig="600">
          <v:shape id="_x0000_i1155" type="#_x0000_t75" style="width:390pt;height:30pt" o:ole="">
            <v:imagedata r:id="rId299" o:title=""/>
          </v:shape>
          <o:OLEObject Type="Embed" ProgID="Equation.DSMT4" ShapeID="_x0000_i1155" DrawAspect="Content" ObjectID="_1485948465" r:id="rId300"/>
        </w:object>
      </w:r>
      <w:r w:rsidRPr="004D7B46">
        <w:rPr>
          <w:lang w:val="en-US"/>
        </w:rPr>
        <w:tab/>
      </w:r>
      <w:r w:rsidR="00D868A5" w:rsidRPr="004D7B46">
        <w:rPr>
          <w:lang w:val="en-US"/>
        </w:rPr>
        <w:fldChar w:fldCharType="begin"/>
      </w:r>
      <w:r w:rsidRPr="004D7B46">
        <w:rPr>
          <w:lang w:val="en-US"/>
        </w:rPr>
        <w:instrText xml:space="preserve"> MACROBUTTON MTPlaceRef \* MERGEFORMAT </w:instrText>
      </w:r>
      <w:r w:rsidR="00D868A5" w:rsidRPr="004D7B46">
        <w:rPr>
          <w:lang w:val="en-US"/>
        </w:rPr>
        <w:fldChar w:fldCharType="begin"/>
      </w:r>
      <w:r w:rsidRPr="004D7B46">
        <w:rPr>
          <w:lang w:val="en-US"/>
        </w:rPr>
        <w:instrText xml:space="preserve"> SEQ MTEqn \h \* MERGEFORMAT </w:instrText>
      </w:r>
      <w:r w:rsidR="00D868A5" w:rsidRPr="004D7B46">
        <w:rPr>
          <w:lang w:val="en-US"/>
        </w:rPr>
        <w:fldChar w:fldCharType="end"/>
      </w:r>
      <w:bookmarkStart w:id="288" w:name="ZEqnNum654284"/>
      <w:r w:rsidRPr="004D7B46">
        <w:rPr>
          <w:lang w:val="en-US"/>
        </w:rPr>
        <w:instrText>(</w:instrText>
      </w:r>
      <w:fldSimple w:instr=" SEQ MTChap \c \* Arabic \* MERGEFORMAT ">
        <w:r w:rsidR="004D7B46">
          <w:rPr>
            <w:noProof/>
            <w:lang w:val="en-US"/>
          </w:rPr>
          <w:instrText>0</w:instrText>
        </w:r>
      </w:fldSimple>
      <w:r w:rsidRPr="004D7B46">
        <w:rPr>
          <w:lang w:val="en-US"/>
        </w:rPr>
        <w:instrText>.</w:instrText>
      </w:r>
      <w:fldSimple w:instr=" SEQ MTEqn \c \* Arabic \* MERGEFORMAT ">
        <w:r w:rsidR="004D7B46">
          <w:rPr>
            <w:noProof/>
            <w:lang w:val="en-US"/>
          </w:rPr>
          <w:instrText>104</w:instrText>
        </w:r>
      </w:fldSimple>
      <w:r w:rsidRPr="004D7B46">
        <w:rPr>
          <w:lang w:val="en-US"/>
        </w:rPr>
        <w:instrText>)</w:instrText>
      </w:r>
      <w:bookmarkEnd w:id="288"/>
      <w:r w:rsidR="00D868A5" w:rsidRPr="004D7B46">
        <w:rPr>
          <w:lang w:val="en-US"/>
        </w:rPr>
        <w:fldChar w:fldCharType="end"/>
      </w:r>
    </w:p>
    <w:p w:rsidR="00A52150" w:rsidRPr="004D7B46" w:rsidRDefault="00A52150" w:rsidP="004D7B46">
      <w:pPr>
        <w:rPr>
          <w:lang w:val="en-US"/>
        </w:rPr>
      </w:pPr>
    </w:p>
    <w:p w:rsidR="00A52150" w:rsidRPr="004D7B46" w:rsidRDefault="00A52150" w:rsidP="004D7B46">
      <w:pPr>
        <w:rPr>
          <w:lang w:val="en-US"/>
        </w:rPr>
      </w:pPr>
      <w:r w:rsidRPr="004D7B46">
        <w:rPr>
          <w:lang w:val="en-US"/>
        </w:rPr>
        <w:t xml:space="preserve">Here </w:t>
      </w:r>
      <w:r w:rsidRPr="004D7B46">
        <w:rPr>
          <w:position w:val="-12"/>
          <w:lang w:val="en-US"/>
        </w:rPr>
        <w:object w:dxaOrig="520" w:dyaOrig="340">
          <v:shape id="_x0000_i1156" type="#_x0000_t75" style="width:26.15pt;height:16.7pt" o:ole="">
            <v:imagedata r:id="rId301" o:title=""/>
          </v:shape>
          <o:OLEObject Type="Embed" ProgID="Equation.DSMT4" ShapeID="_x0000_i1156" DrawAspect="Content" ObjectID="_1485948466" r:id="rId302"/>
        </w:object>
      </w:r>
      <w:r w:rsidRPr="004D7B46">
        <w:rPr>
          <w:lang w:val="en-US"/>
        </w:rPr>
        <w:t xml:space="preserve"> denotes the minmod limiter. Similar expression can be constructed for negative flow. The expression for </w:t>
      </w:r>
      <w:r w:rsidRPr="004D7B46">
        <w:rPr>
          <w:position w:val="-10"/>
          <w:lang w:val="en-US"/>
        </w:rPr>
        <w:object w:dxaOrig="700" w:dyaOrig="320">
          <v:shape id="_x0000_i1157" type="#_x0000_t75" style="width:34.3pt;height:16.3pt" o:ole="">
            <v:imagedata r:id="rId303" o:title=""/>
          </v:shape>
          <o:OLEObject Type="Embed" ProgID="Equation.DSMT4" ShapeID="_x0000_i1157" DrawAspect="Content" ObjectID="_1485948467" r:id="rId304"/>
        </w:object>
      </w:r>
      <w:r w:rsidRPr="004D7B46">
        <w:rPr>
          <w:lang w:val="en-US"/>
        </w:rPr>
        <w:t xml:space="preserve"> and </w:t>
      </w:r>
      <w:r w:rsidRPr="004D7B46">
        <w:rPr>
          <w:position w:val="-8"/>
          <w:lang w:val="en-US"/>
        </w:rPr>
        <w:object w:dxaOrig="639" w:dyaOrig="300">
          <v:shape id="_x0000_i1158" type="#_x0000_t75" style="width:31.7pt;height:15pt" o:ole="">
            <v:imagedata r:id="rId305" o:title=""/>
          </v:shape>
          <o:OLEObject Type="Embed" ProgID="Equation.DSMT4" ShapeID="_x0000_i1158" DrawAspect="Content" ObjectID="_1485948468" r:id="rId306"/>
        </w:object>
      </w:r>
      <w:r w:rsidRPr="004D7B46">
        <w:rPr>
          <w:lang w:val="en-US"/>
        </w:rPr>
        <w:t xml:space="preserve"> are obtained in a similar manner. Note that the total flux </w:t>
      </w:r>
      <w:r w:rsidRPr="004D7B46">
        <w:rPr>
          <w:position w:val="-12"/>
          <w:lang w:val="en-US"/>
        </w:rPr>
        <w:object w:dxaOrig="540" w:dyaOrig="340">
          <v:shape id="_x0000_i1159" type="#_x0000_t75" style="width:27pt;height:16.7pt" o:ole="">
            <v:imagedata r:id="rId307" o:title=""/>
          </v:shape>
          <o:OLEObject Type="Embed" ProgID="Equation.DSMT4" ShapeID="_x0000_i1159" DrawAspect="Content" ObjectID="_1485948469" r:id="rId308"/>
        </w:object>
      </w:r>
      <w:r w:rsidRPr="004D7B46">
        <w:rPr>
          <w:lang w:val="en-US"/>
        </w:rPr>
        <w:t>at the cell boundaries thus reads</w:t>
      </w:r>
    </w:p>
    <w:p w:rsidR="00A52150" w:rsidRPr="004D7B46" w:rsidRDefault="00A52150" w:rsidP="004D7B46">
      <w:pPr>
        <w:rPr>
          <w:lang w:val="en-US"/>
        </w:rPr>
      </w:pPr>
    </w:p>
    <w:p w:rsidR="00A52150" w:rsidRPr="004D7B46" w:rsidRDefault="00A52150" w:rsidP="004D7B46">
      <w:pPr>
        <w:pStyle w:val="MTDisplayEquation"/>
        <w:rPr>
          <w:lang w:val="en-US"/>
        </w:rPr>
      </w:pPr>
      <w:r w:rsidRPr="004D7B46">
        <w:rPr>
          <w:lang w:val="en-US"/>
        </w:rPr>
        <w:tab/>
      </w:r>
      <w:r w:rsidRPr="004D7B46">
        <w:rPr>
          <w:position w:val="-12"/>
          <w:lang w:val="en-US"/>
        </w:rPr>
        <w:object w:dxaOrig="4700" w:dyaOrig="340">
          <v:shape id="_x0000_i1160" type="#_x0000_t75" style="width:234.85pt;height:16.7pt" o:ole="">
            <v:imagedata r:id="rId309" o:title=""/>
          </v:shape>
          <o:OLEObject Type="Embed" ProgID="Equation.DSMT4" ShapeID="_x0000_i1160" DrawAspect="Content" ObjectID="_1485948470" r:id="rId310"/>
        </w:object>
      </w:r>
      <w:r w:rsidRPr="004D7B46">
        <w:rPr>
          <w:lang w:val="en-US"/>
        </w:rPr>
        <w:tab/>
      </w:r>
      <w:r w:rsidR="00D868A5" w:rsidRPr="004D7B46">
        <w:rPr>
          <w:lang w:val="en-US"/>
        </w:rPr>
        <w:fldChar w:fldCharType="begin"/>
      </w:r>
      <w:r w:rsidRPr="004D7B46">
        <w:rPr>
          <w:lang w:val="en-US"/>
        </w:rPr>
        <w:instrText xml:space="preserve"> MACROBUTTON MTPlaceRef \* MERGEFORMAT </w:instrText>
      </w:r>
      <w:r w:rsidR="00D868A5" w:rsidRPr="004D7B46">
        <w:rPr>
          <w:lang w:val="en-US"/>
        </w:rPr>
        <w:fldChar w:fldCharType="begin"/>
      </w:r>
      <w:r w:rsidRPr="004D7B46">
        <w:rPr>
          <w:lang w:val="en-US"/>
        </w:rPr>
        <w:instrText xml:space="preserve"> SEQ MTEqn \h \* MERGEFORMAT </w:instrText>
      </w:r>
      <w:r w:rsidR="00D868A5" w:rsidRPr="004D7B46">
        <w:rPr>
          <w:lang w:val="en-US"/>
        </w:rPr>
        <w:fldChar w:fldCharType="end"/>
      </w:r>
      <w:bookmarkStart w:id="289" w:name="ZEqnNum673353"/>
      <w:r w:rsidRPr="004D7B46">
        <w:rPr>
          <w:lang w:val="en-US"/>
        </w:rPr>
        <w:instrText>(</w:instrText>
      </w:r>
      <w:fldSimple w:instr=" SEQ MTChap \c \* Arabic \* MERGEFORMAT ">
        <w:r w:rsidR="004D7B46">
          <w:rPr>
            <w:noProof/>
            <w:lang w:val="en-US"/>
          </w:rPr>
          <w:instrText>0</w:instrText>
        </w:r>
      </w:fldSimple>
      <w:r w:rsidRPr="004D7B46">
        <w:rPr>
          <w:lang w:val="en-US"/>
        </w:rPr>
        <w:instrText>.</w:instrText>
      </w:r>
      <w:fldSimple w:instr=" SEQ MTEqn \c \* Arabic \* MERGEFORMAT ">
        <w:r w:rsidR="004D7B46">
          <w:rPr>
            <w:noProof/>
            <w:lang w:val="en-US"/>
          </w:rPr>
          <w:instrText>105</w:instrText>
        </w:r>
      </w:fldSimple>
      <w:r w:rsidRPr="004D7B46">
        <w:rPr>
          <w:lang w:val="en-US"/>
        </w:rPr>
        <w:instrText>)</w:instrText>
      </w:r>
      <w:bookmarkEnd w:id="289"/>
      <w:r w:rsidR="00D868A5" w:rsidRPr="004D7B46">
        <w:rPr>
          <w:lang w:val="en-US"/>
        </w:rPr>
        <w:fldChar w:fldCharType="end"/>
      </w:r>
    </w:p>
    <w:p w:rsidR="00A52150" w:rsidRPr="004D7B46" w:rsidRDefault="00A52150" w:rsidP="004D7B46">
      <w:pPr>
        <w:rPr>
          <w:lang w:val="en-US"/>
        </w:rPr>
      </w:pPr>
    </w:p>
    <w:p w:rsidR="00A52150" w:rsidRPr="004D7B46" w:rsidRDefault="00A52150" w:rsidP="004D7B46">
      <w:pPr>
        <w:rPr>
          <w:rFonts w:cs="Tahoma"/>
          <w:lang w:val="en-US"/>
        </w:rPr>
      </w:pPr>
      <w:r w:rsidRPr="004D7B46">
        <w:rPr>
          <w:rFonts w:cs="Tahoma"/>
          <w:lang w:val="en-US"/>
        </w:rPr>
        <w:t xml:space="preserve">The predictor-corrector set is second order accurate in regions where the solution is smooth, and reduces locally to first order accuracy near discontinuities. Furthermore, the method remains mass conservative. Note that other flux limiters can be used instead of the minmod limiter. However, as the minmod limiter performed adequately, this has not been investigated. ( For an overview of flux limiters see </w:t>
      </w:r>
      <w:r w:rsidR="00D868A5" w:rsidRPr="004D7B46">
        <w:rPr>
          <w:rFonts w:cs="Tahoma"/>
          <w:lang w:val="en-US"/>
        </w:rPr>
        <w:fldChar w:fldCharType="begin"/>
      </w:r>
      <w:r w:rsidRPr="004D7B46">
        <w:rPr>
          <w:rFonts w:cs="Tahoma"/>
          <w:lang w:val="en-US"/>
        </w:rPr>
        <w:instrText xml:space="preserve"> ADDIN EN.CITE &lt;EndNote&gt;&lt;Cite ExcludeYear="1"&gt;&lt;Author&gt;Hirsch&lt;/Author&gt;&lt;Year&gt;2007&lt;/Year&gt;&lt;RecNum&gt;12&lt;/RecNum&gt;&lt;Suffix&gt;`, 2007&lt;/Suffix&gt;&lt;record&gt;&lt;rec-number&gt;12&lt;/rec-number&gt;&lt;foreign-keys&gt;&lt;key app="EN" db-id="e0d0xdee5dreeper2s75zpxuw0fwfp209fva"&gt;12&lt;/key&gt;&lt;/foreign-keys&gt;&lt;ref-type name="Book"&gt;6&lt;/ref-type&gt;&lt;contributors&gt;&lt;authors&gt;&lt;author&gt;Hirsch, Charles&lt;/author&gt;&lt;/authors&gt;&lt;/contributors&gt;&lt;titles&gt;&lt;title&gt;Numerical computation of internal &amp;amp; external flows&lt;/title&gt;&lt;/titles&gt;&lt;pages&gt;656&lt;/pages&gt;&lt;edition&gt;2nd&lt;/edition&gt;&lt;section&gt;456-458&lt;/section&gt;&lt;dates&gt;&lt;year&gt;2007&lt;/year&gt;&lt;/dates&gt;&lt;pub-location&gt;New York&lt;/pub-location&gt;&lt;publisher&gt;John Wiley &amp;amp; Sons&lt;/publisher&gt;&lt;isbn&gt;978-0-7506-6594-0&lt;/isbn&gt;&lt;urls&gt;&lt;/urls&gt;&lt;/record&gt;&lt;/Cite&gt;&lt;/EndNote&gt;</w:instrText>
      </w:r>
      <w:r w:rsidR="00D868A5" w:rsidRPr="004D7B46">
        <w:rPr>
          <w:rFonts w:cs="Tahoma"/>
          <w:lang w:val="en-US"/>
        </w:rPr>
        <w:fldChar w:fldCharType="separate"/>
      </w:r>
      <w:r w:rsidRPr="004D7B46">
        <w:rPr>
          <w:rFonts w:cs="Tahoma"/>
          <w:noProof/>
          <w:lang w:val="en-US"/>
        </w:rPr>
        <w:t>Hirsch, 2007)</w:t>
      </w:r>
      <w:r w:rsidR="00D868A5" w:rsidRPr="004D7B46">
        <w:rPr>
          <w:rFonts w:cs="Tahoma"/>
          <w:lang w:val="en-US"/>
        </w:rPr>
        <w:fldChar w:fldCharType="end"/>
      </w:r>
    </w:p>
    <w:p w:rsidR="00A52150" w:rsidRPr="004D7B46" w:rsidRDefault="00A52150" w:rsidP="004D7B46">
      <w:pPr>
        <w:pStyle w:val="Heading4"/>
        <w:jc w:val="both"/>
        <w:rPr>
          <w:lang w:val="en-US"/>
        </w:rPr>
      </w:pPr>
      <w:bookmarkStart w:id="290" w:name="_Toc249984916"/>
      <w:bookmarkStart w:id="291" w:name="_Toc249985009"/>
      <w:r w:rsidRPr="004D7B46">
        <w:rPr>
          <w:lang w:val="en-US"/>
        </w:rPr>
        <w:t>Local continuity equation</w:t>
      </w:r>
      <w:bookmarkEnd w:id="290"/>
      <w:bookmarkEnd w:id="291"/>
    </w:p>
    <w:p w:rsidR="00A52150" w:rsidRPr="004D7B46" w:rsidRDefault="00A52150" w:rsidP="004D7B46">
      <w:pPr>
        <w:rPr>
          <w:lang w:val="en-US"/>
        </w:rPr>
      </w:pPr>
      <w:r w:rsidRPr="004D7B46">
        <w:rPr>
          <w:lang w:val="en-US"/>
        </w:rPr>
        <w:t>The depth averaged local continuity equation is given by</w:t>
      </w:r>
    </w:p>
    <w:p w:rsidR="00A52150" w:rsidRPr="004D7B46" w:rsidRDefault="00A52150" w:rsidP="004D7B46">
      <w:pPr>
        <w:rPr>
          <w:lang w:val="en-US"/>
        </w:rPr>
      </w:pPr>
    </w:p>
    <w:p w:rsidR="00A52150" w:rsidRPr="004D7B46" w:rsidRDefault="00A52150" w:rsidP="004D7B46">
      <w:pPr>
        <w:pStyle w:val="MTDisplayEquation"/>
        <w:rPr>
          <w:lang w:val="en-US"/>
        </w:rPr>
      </w:pPr>
      <w:r w:rsidRPr="004D7B46">
        <w:rPr>
          <w:lang w:val="en-US"/>
        </w:rPr>
        <w:tab/>
      </w:r>
      <w:r w:rsidRPr="004D7B46">
        <w:rPr>
          <w:position w:val="-28"/>
          <w:lang w:val="en-US"/>
        </w:rPr>
        <w:object w:dxaOrig="4060" w:dyaOrig="639">
          <v:shape id="_x0000_i1161" type="#_x0000_t75" style="width:203.15pt;height:31.7pt" o:ole="">
            <v:imagedata r:id="rId311" o:title=""/>
          </v:shape>
          <o:OLEObject Type="Embed" ProgID="Equation.DSMT4" ShapeID="_x0000_i1161" DrawAspect="Content" ObjectID="_1485948471" r:id="rId312"/>
        </w:object>
      </w:r>
      <w:r w:rsidRPr="004D7B46">
        <w:rPr>
          <w:lang w:val="en-US"/>
        </w:rPr>
        <w:tab/>
      </w:r>
      <w:r w:rsidR="00D868A5" w:rsidRPr="004D7B46">
        <w:rPr>
          <w:lang w:val="en-US"/>
        </w:rPr>
        <w:fldChar w:fldCharType="begin"/>
      </w:r>
      <w:r w:rsidRPr="004D7B46">
        <w:rPr>
          <w:lang w:val="en-US"/>
        </w:rPr>
        <w:instrText xml:space="preserve"> MACROBUTTON MTPlaceRef \* MERGEFORMAT </w:instrText>
      </w:r>
      <w:r w:rsidR="00D868A5" w:rsidRPr="004D7B46">
        <w:rPr>
          <w:lang w:val="en-US"/>
        </w:rPr>
        <w:fldChar w:fldCharType="begin"/>
      </w:r>
      <w:r w:rsidRPr="004D7B46">
        <w:rPr>
          <w:lang w:val="en-US"/>
        </w:rPr>
        <w:instrText xml:space="preserve"> SEQ MTEqn \h \* MERGEFORMAT </w:instrText>
      </w:r>
      <w:r w:rsidR="00D868A5" w:rsidRPr="004D7B46">
        <w:rPr>
          <w:lang w:val="en-US"/>
        </w:rPr>
        <w:fldChar w:fldCharType="end"/>
      </w:r>
      <w:bookmarkStart w:id="292" w:name="ZEqnNum686131"/>
      <w:r w:rsidRPr="004D7B46">
        <w:rPr>
          <w:lang w:val="en-US"/>
        </w:rPr>
        <w:instrText>(</w:instrText>
      </w:r>
      <w:fldSimple w:instr=" SEQ MTChap \c \* Arabic \* MERGEFORMAT ">
        <w:r w:rsidR="004D7B46">
          <w:rPr>
            <w:noProof/>
            <w:lang w:val="en-US"/>
          </w:rPr>
          <w:instrText>0</w:instrText>
        </w:r>
      </w:fldSimple>
      <w:r w:rsidRPr="004D7B46">
        <w:rPr>
          <w:lang w:val="en-US"/>
        </w:rPr>
        <w:instrText>.</w:instrText>
      </w:r>
      <w:fldSimple w:instr=" SEQ MTEqn \c \* Arabic \* MERGEFORMAT ">
        <w:r w:rsidR="004D7B46">
          <w:rPr>
            <w:noProof/>
            <w:lang w:val="en-US"/>
          </w:rPr>
          <w:instrText>106</w:instrText>
        </w:r>
      </w:fldSimple>
      <w:r w:rsidRPr="004D7B46">
        <w:rPr>
          <w:lang w:val="en-US"/>
        </w:rPr>
        <w:instrText>)</w:instrText>
      </w:r>
      <w:bookmarkEnd w:id="292"/>
      <w:r w:rsidR="00D868A5" w:rsidRPr="004D7B46">
        <w:rPr>
          <w:lang w:val="en-US"/>
        </w:rPr>
        <w:fldChar w:fldCharType="end"/>
      </w:r>
    </w:p>
    <w:p w:rsidR="00A52150" w:rsidRPr="004D7B46" w:rsidRDefault="00A52150" w:rsidP="004D7B46">
      <w:pPr>
        <w:rPr>
          <w:lang w:val="en-US"/>
        </w:rPr>
      </w:pPr>
    </w:p>
    <w:p w:rsidR="00A52150" w:rsidRPr="004D7B46" w:rsidRDefault="00A52150" w:rsidP="004D7B46">
      <w:pPr>
        <w:rPr>
          <w:rFonts w:cs="Tahoma"/>
          <w:lang w:val="en-US"/>
        </w:rPr>
      </w:pPr>
      <w:r w:rsidRPr="004D7B46">
        <w:rPr>
          <w:rFonts w:cs="Tahoma"/>
          <w:lang w:val="en-US"/>
        </w:rPr>
        <w:t>This equation is discretized using central differences</w:t>
      </w:r>
    </w:p>
    <w:p w:rsidR="00A52150" w:rsidRPr="004D7B46" w:rsidRDefault="00A52150" w:rsidP="004D7B46">
      <w:pPr>
        <w:rPr>
          <w:rFonts w:cs="Tahoma"/>
          <w:lang w:val="en-US"/>
        </w:rPr>
      </w:pPr>
    </w:p>
    <w:p w:rsidR="00A52150" w:rsidRPr="004D7B46" w:rsidRDefault="00A52150" w:rsidP="004D7B46">
      <w:pPr>
        <w:pStyle w:val="MTDisplayEquation"/>
        <w:rPr>
          <w:lang w:val="en-US"/>
        </w:rPr>
      </w:pPr>
      <w:r w:rsidRPr="004D7B46">
        <w:rPr>
          <w:lang w:val="en-US"/>
        </w:rPr>
        <w:tab/>
      </w:r>
      <w:r w:rsidRPr="004D7B46">
        <w:rPr>
          <w:position w:val="-24"/>
          <w:lang w:val="en-US"/>
        </w:rPr>
        <w:object w:dxaOrig="8480" w:dyaOrig="620">
          <v:shape id="_x0000_i1162" type="#_x0000_t75" style="width:423.45pt;height:30.85pt" o:ole="">
            <v:imagedata r:id="rId313" o:title=""/>
          </v:shape>
          <o:OLEObject Type="Embed" ProgID="Equation.DSMT4" ShapeID="_x0000_i1162" DrawAspect="Content" ObjectID="_1485948472" r:id="rId314"/>
        </w:object>
      </w:r>
      <w:r w:rsidRPr="004D7B46">
        <w:rPr>
          <w:lang w:val="en-US"/>
        </w:rPr>
        <w:tab/>
      </w:r>
      <w:r w:rsidR="00D868A5" w:rsidRPr="004D7B46">
        <w:rPr>
          <w:lang w:val="en-US"/>
        </w:rPr>
        <w:fldChar w:fldCharType="begin"/>
      </w:r>
      <w:r w:rsidRPr="004D7B46">
        <w:rPr>
          <w:lang w:val="en-US"/>
        </w:rPr>
        <w:instrText xml:space="preserve"> MACROBUTTON MTPlaceRef \* MERGEFORMAT </w:instrText>
      </w:r>
      <w:r w:rsidR="00D868A5" w:rsidRPr="004D7B46">
        <w:rPr>
          <w:lang w:val="en-US"/>
        </w:rPr>
        <w:fldChar w:fldCharType="begin"/>
      </w:r>
      <w:r w:rsidRPr="004D7B46">
        <w:rPr>
          <w:lang w:val="en-US"/>
        </w:rPr>
        <w:instrText xml:space="preserve"> SEQ MTEqn \h \* MERGEFORMAT </w:instrText>
      </w:r>
      <w:r w:rsidR="00D868A5" w:rsidRPr="004D7B46">
        <w:rPr>
          <w:lang w:val="en-US"/>
        </w:rPr>
        <w:fldChar w:fldCharType="end"/>
      </w:r>
      <w:bookmarkStart w:id="293" w:name="ZEqnNum863615"/>
      <w:r w:rsidRPr="004D7B46">
        <w:rPr>
          <w:lang w:val="en-US"/>
        </w:rPr>
        <w:instrText>(</w:instrText>
      </w:r>
      <w:fldSimple w:instr=" SEQ MTChap \c \* Arabic \* MERGEFORMAT ">
        <w:r w:rsidR="004D7B46">
          <w:rPr>
            <w:noProof/>
            <w:lang w:val="en-US"/>
          </w:rPr>
          <w:instrText>0</w:instrText>
        </w:r>
      </w:fldSimple>
      <w:r w:rsidRPr="004D7B46">
        <w:rPr>
          <w:lang w:val="en-US"/>
        </w:rPr>
        <w:instrText>.</w:instrText>
      </w:r>
      <w:fldSimple w:instr=" SEQ MTEqn \c \* Arabic \* MERGEFORMAT ">
        <w:r w:rsidR="004D7B46">
          <w:rPr>
            <w:noProof/>
            <w:lang w:val="en-US"/>
          </w:rPr>
          <w:instrText>107</w:instrText>
        </w:r>
      </w:fldSimple>
      <w:r w:rsidRPr="004D7B46">
        <w:rPr>
          <w:lang w:val="en-US"/>
        </w:rPr>
        <w:instrText>)</w:instrText>
      </w:r>
      <w:bookmarkEnd w:id="293"/>
      <w:r w:rsidR="00D868A5" w:rsidRPr="004D7B46">
        <w:rPr>
          <w:lang w:val="en-US"/>
        </w:rPr>
        <w:fldChar w:fldCharType="end"/>
      </w:r>
    </w:p>
    <w:p w:rsidR="00A52150" w:rsidRPr="004D7B46" w:rsidRDefault="00A52150" w:rsidP="004D7B46">
      <w:pPr>
        <w:rPr>
          <w:lang w:val="en-US"/>
        </w:rPr>
      </w:pPr>
    </w:p>
    <w:p w:rsidR="00A52150" w:rsidRPr="004D7B46" w:rsidRDefault="00A52150" w:rsidP="004D7B46">
      <w:pPr>
        <w:rPr>
          <w:rFonts w:cs="Tahoma"/>
          <w:lang w:val="en-US"/>
        </w:rPr>
      </w:pPr>
      <w:r w:rsidRPr="004D7B46">
        <w:rPr>
          <w:rFonts w:cs="Tahoma"/>
          <w:lang w:val="en-US"/>
        </w:rPr>
        <w:t>Missing grid variables</w:t>
      </w:r>
      <w:r w:rsidRPr="004D7B46">
        <w:rPr>
          <w:rFonts w:cs="Tahoma"/>
          <w:position w:val="-10"/>
          <w:lang w:val="en-US"/>
        </w:rPr>
        <w:object w:dxaOrig="940" w:dyaOrig="320">
          <v:shape id="_x0000_i1163" type="#_x0000_t75" style="width:46.7pt;height:16.3pt" o:ole="">
            <v:imagedata r:id="rId315" o:title=""/>
          </v:shape>
          <o:OLEObject Type="Embed" ProgID="Equation.DSMT4" ShapeID="_x0000_i1163" DrawAspect="Content" ObjectID="_1485948473" r:id="rId316"/>
        </w:object>
      </w:r>
      <w:r w:rsidRPr="004D7B46">
        <w:rPr>
          <w:rFonts w:cs="Tahoma"/>
          <w:lang w:val="en-US"/>
        </w:rPr>
        <w:t xml:space="preserve"> are approximated with upwind interpolation. Because there is no separate time evolution equation for the pressure the local continuity equation will be used to setup a discrete set of poison type equations in which the pressures are the only unknown quantities.</w:t>
      </w:r>
    </w:p>
    <w:p w:rsidR="00A52150" w:rsidRPr="004D7B46" w:rsidRDefault="00A52150" w:rsidP="004D7B46">
      <w:pPr>
        <w:pStyle w:val="Heading4"/>
        <w:jc w:val="both"/>
        <w:rPr>
          <w:lang w:val="en-US"/>
        </w:rPr>
      </w:pPr>
      <w:bookmarkStart w:id="294" w:name="_Toc249984917"/>
      <w:bookmarkStart w:id="295" w:name="_Toc249985010"/>
      <w:r w:rsidRPr="004D7B46">
        <w:rPr>
          <w:lang w:val="en-US"/>
        </w:rPr>
        <w:t>Horizontal Momentum</w:t>
      </w:r>
      <w:bookmarkEnd w:id="294"/>
      <w:bookmarkEnd w:id="295"/>
    </w:p>
    <w:p w:rsidR="00A52150" w:rsidRPr="004D7B46" w:rsidRDefault="00A52150" w:rsidP="004D7B46">
      <w:pPr>
        <w:rPr>
          <w:lang w:val="en-US"/>
        </w:rPr>
      </w:pPr>
      <w:r w:rsidRPr="004D7B46">
        <w:rPr>
          <w:lang w:val="en-US"/>
        </w:rPr>
        <w:t xml:space="preserve">To obtain a conservative discretisation of the momentum equation the approach from </w:t>
      </w:r>
      <w:r w:rsidR="00D868A5" w:rsidRPr="004D7B46">
        <w:rPr>
          <w:lang w:val="en-US"/>
        </w:rPr>
        <w:fldChar w:fldCharType="begin"/>
      </w:r>
      <w:r w:rsidRPr="004D7B46">
        <w:rPr>
          <w:lang w:val="en-US"/>
        </w:rPr>
        <w:instrText xml:space="preserve"> ADDIN EN.CITE &lt;EndNote&gt;&lt;Cite&gt;&lt;Author&gt;Stelling&lt;/Author&gt;&lt;Year&gt;2003&lt;/Year&gt;&lt;RecNum&gt;9&lt;/RecNum&gt;&lt;record&gt;&lt;rec-number&gt;9&lt;/rec-number&gt;&lt;foreign-keys&gt;&lt;key app="EN" db-id="e0d0xdee5dreeper2s75zpxuw0fwfp209fva"&gt;9&lt;/key&gt;&lt;/foreign-keys&gt;&lt;ref-type name="Journal Article"&gt;17&lt;/ref-type&gt;&lt;contributors&gt;&lt;authors&gt;&lt;author&gt;G. S. Stelling&lt;/author&gt;&lt;author&gt;S. P. A. Duinmeijer&lt;/author&gt;&lt;/authors&gt;&lt;/contributors&gt;&lt;auth-address&gt;Fluid Mechanics Section, Faculty of Civil Engineering and Geosciences, Technical University of Delft, P.O. Box 5048, 2600 GA Delft, The Netherlands; WL Delft Hydraulics, P.O. Box 177, 2600 MH Delft, The Netherlands&lt;/auth-address&gt;&lt;titles&gt;&lt;title&gt;A staggered conservative scheme for every Froude number in rapidly varied shallow water flows&lt;/title&gt;&lt;secondary-title&gt;International Journal for Numerical Methods in Fluids&lt;/secondary-title&gt;&lt;/titles&gt;&lt;periodical&gt;&lt;full-title&gt;INTERNATIONAL JOURNAL FOR NUMERICAL METHODS IN FLUIDS&lt;/full-title&gt;&lt;/periodical&gt;&lt;pages&gt;1329-1354&lt;/pages&gt;&lt;volume&gt;43&lt;/volume&gt;&lt;number&gt;12&lt;/number&gt;&lt;dates&gt;&lt;year&gt;2003&lt;/year&gt;&lt;/dates&gt;&lt;isbn&gt;1097-0363&lt;/isbn&gt;&lt;urls&gt;&lt;related-urls&gt;&lt;url&gt;http://dx.doi.org/10.1002/fld.537 &lt;/url&gt;&lt;/related-urls&gt;&lt;/urls&gt;&lt;/record&gt;&lt;/Cite&gt;&lt;/EndNote&gt;</w:instrText>
      </w:r>
      <w:r w:rsidR="00D868A5" w:rsidRPr="004D7B46">
        <w:rPr>
          <w:lang w:val="en-US"/>
        </w:rPr>
        <w:fldChar w:fldCharType="separate"/>
      </w:r>
      <w:r w:rsidRPr="004D7B46">
        <w:rPr>
          <w:noProof/>
          <w:lang w:val="en-US"/>
        </w:rPr>
        <w:t>Stelling and Duinmeijer (2003)</w:t>
      </w:r>
      <w:r w:rsidR="00D868A5" w:rsidRPr="004D7B46">
        <w:rPr>
          <w:lang w:val="en-US"/>
        </w:rPr>
        <w:fldChar w:fldCharType="end"/>
      </w:r>
      <w:r w:rsidRPr="004D7B46">
        <w:rPr>
          <w:lang w:val="en-US"/>
        </w:rPr>
        <w:t xml:space="preserve"> is followed. However, to improve the accuracy of the method the combined space-time discretisation of the advection is done using a variant of the </w:t>
      </w:r>
      <w:r w:rsidR="00D868A5" w:rsidRPr="004D7B46">
        <w:rPr>
          <w:lang w:val="en-US"/>
        </w:rPr>
        <w:fldChar w:fldCharType="begin"/>
      </w:r>
      <w:r w:rsidRPr="004D7B46">
        <w:rPr>
          <w:lang w:val="en-US"/>
        </w:rPr>
        <w:instrText xml:space="preserve"> ADDIN EN.CITE &lt;EndNote&gt;&lt;Cite&gt;&lt;Author&gt;MacCormack&lt;/Author&gt;&lt;Year&gt;1969&lt;/Year&gt;&lt;RecNum&gt;31&lt;/RecNum&gt;&lt;record&gt;&lt;rec-number&gt;31&lt;/rec-number&gt;&lt;foreign-keys&gt;&lt;key app="EN" db-id="e0d0xdee5dreeper2s75zpxuw0fwfp209fva"&gt;31&lt;/key&gt;&lt;/foreign-keys&gt;&lt;ref-type name="Conference Paper"&gt;47&lt;/ref-type&gt;&lt;contributors&gt;&lt;authors&gt;&lt;author&gt;MacCormack, R.W.&lt;/author&gt;&lt;/authors&gt;&lt;/contributors&gt;&lt;titles&gt;&lt;title&gt;The Effect of viscosity in hypervelocity impact cratering&lt;/title&gt;&lt;secondary-title&gt;AIAA Hyper velocity Impact Conference&lt;/secondary-title&gt;&lt;/titles&gt;&lt;volume&gt;Paper 69-354&lt;/volume&gt;&lt;dates&gt;&lt;year&gt;1969&lt;/year&gt;&lt;/dates&gt;&lt;urls&gt;&lt;/urls&gt;&lt;/record&gt;&lt;/Cite&gt;&lt;/EndNote&gt;</w:instrText>
      </w:r>
      <w:r w:rsidR="00D868A5" w:rsidRPr="004D7B46">
        <w:rPr>
          <w:lang w:val="en-US"/>
        </w:rPr>
        <w:fldChar w:fldCharType="separate"/>
      </w:r>
      <w:r w:rsidRPr="004D7B46">
        <w:rPr>
          <w:noProof/>
          <w:lang w:val="en-US"/>
        </w:rPr>
        <w:t>MacCormack (1969)</w:t>
      </w:r>
      <w:r w:rsidR="00D868A5" w:rsidRPr="004D7B46">
        <w:rPr>
          <w:lang w:val="en-US"/>
        </w:rPr>
        <w:fldChar w:fldCharType="end"/>
      </w:r>
      <w:r w:rsidRPr="004D7B46">
        <w:rPr>
          <w:lang w:val="en-US"/>
        </w:rPr>
        <w:t xml:space="preserve"> is used. This scheme consists of a first order predictor step and a flux limited corrector step. The hydrostatic pressure is integrated using the midpoint rule and central differences, while the source terms and the turbulent stresses are integrated using an explicit Euler time integration. Formally the time integration is therefore first order accurate, but in regions where the turbulent stresses are negligible the scheme is of almost second order accuracy.</w:t>
      </w:r>
    </w:p>
    <w:p w:rsidR="00734E22" w:rsidRPr="004D7B46" w:rsidRDefault="00734E22" w:rsidP="004D7B46">
      <w:pPr>
        <w:rPr>
          <w:lang w:val="en-US"/>
        </w:rPr>
      </w:pPr>
    </w:p>
    <w:p w:rsidR="00A52150" w:rsidRPr="004D7B46" w:rsidRDefault="00A52150" w:rsidP="004D7B46">
      <w:pPr>
        <w:rPr>
          <w:lang w:val="en-US"/>
        </w:rPr>
      </w:pPr>
      <w:r w:rsidRPr="004D7B46">
        <w:rPr>
          <w:lang w:val="en-US"/>
        </w:rPr>
        <w:t xml:space="preserve">The depth averaged horizontal momentum equation for </w:t>
      </w:r>
      <w:r w:rsidRPr="004D7B46">
        <w:rPr>
          <w:position w:val="-6"/>
          <w:lang w:val="en-US"/>
        </w:rPr>
        <w:object w:dxaOrig="380" w:dyaOrig="260">
          <v:shape id="_x0000_i1164" type="#_x0000_t75" style="width:18.85pt;height:12.85pt" o:ole="">
            <v:imagedata r:id="rId317" o:title=""/>
          </v:shape>
          <o:OLEObject Type="Embed" ProgID="Equation.DSMT4" ShapeID="_x0000_i1164" DrawAspect="Content" ObjectID="_1485948474" r:id="rId318"/>
        </w:object>
      </w:r>
      <w:r w:rsidRPr="004D7B46">
        <w:rPr>
          <w:lang w:val="en-US"/>
        </w:rPr>
        <w:t>is given by</w:t>
      </w:r>
    </w:p>
    <w:p w:rsidR="00A52150" w:rsidRPr="004D7B46" w:rsidRDefault="00A52150" w:rsidP="004D7B46">
      <w:pPr>
        <w:rPr>
          <w:lang w:val="en-US"/>
        </w:rPr>
      </w:pPr>
    </w:p>
    <w:p w:rsidR="00A52150" w:rsidRPr="004D7B46" w:rsidRDefault="00A52150" w:rsidP="004D7B46">
      <w:pPr>
        <w:pStyle w:val="MTDisplayEquation"/>
        <w:rPr>
          <w:lang w:val="en-US"/>
        </w:rPr>
      </w:pPr>
      <w:r w:rsidRPr="004D7B46">
        <w:rPr>
          <w:lang w:val="en-US"/>
        </w:rPr>
        <w:tab/>
      </w:r>
      <w:r w:rsidRPr="004D7B46">
        <w:rPr>
          <w:position w:val="-24"/>
          <w:lang w:val="en-US"/>
        </w:rPr>
        <w:object w:dxaOrig="6900" w:dyaOrig="580">
          <v:shape id="_x0000_i1165" type="#_x0000_t75" style="width:345pt;height:29.15pt" o:ole="">
            <v:imagedata r:id="rId319" o:title=""/>
          </v:shape>
          <o:OLEObject Type="Embed" ProgID="Equation.DSMT4" ShapeID="_x0000_i1165" DrawAspect="Content" ObjectID="_1485948475" r:id="rId320"/>
        </w:object>
      </w:r>
      <w:r w:rsidRPr="004D7B46">
        <w:rPr>
          <w:lang w:val="en-US"/>
        </w:rPr>
        <w:tab/>
      </w:r>
      <w:r w:rsidR="00D868A5" w:rsidRPr="004D7B46">
        <w:rPr>
          <w:lang w:val="en-US"/>
        </w:rPr>
        <w:fldChar w:fldCharType="begin"/>
      </w:r>
      <w:r w:rsidRPr="004D7B46">
        <w:rPr>
          <w:lang w:val="en-US"/>
        </w:rPr>
        <w:instrText xml:space="preserve"> MACROBUTTON MTPlaceRef \* MERGEFORMAT </w:instrText>
      </w:r>
      <w:r w:rsidR="00D868A5" w:rsidRPr="004D7B46">
        <w:rPr>
          <w:lang w:val="en-US"/>
        </w:rPr>
        <w:fldChar w:fldCharType="begin"/>
      </w:r>
      <w:r w:rsidRPr="004D7B46">
        <w:rPr>
          <w:lang w:val="en-US"/>
        </w:rPr>
        <w:instrText xml:space="preserve"> SEQ MTEqn \h \* MERGEFORMAT </w:instrText>
      </w:r>
      <w:r w:rsidR="00D868A5" w:rsidRPr="004D7B46">
        <w:rPr>
          <w:lang w:val="en-US"/>
        </w:rPr>
        <w:fldChar w:fldCharType="end"/>
      </w:r>
      <w:bookmarkStart w:id="296" w:name="ZEqnNum973790"/>
      <w:r w:rsidRPr="004D7B46">
        <w:rPr>
          <w:lang w:val="en-US"/>
        </w:rPr>
        <w:instrText>(</w:instrText>
      </w:r>
      <w:fldSimple w:instr=" SEQ MTChap \c \* Arabic \* MERGEFORMAT ">
        <w:r w:rsidR="004D7B46">
          <w:rPr>
            <w:noProof/>
            <w:lang w:val="en-US"/>
          </w:rPr>
          <w:instrText>0</w:instrText>
        </w:r>
      </w:fldSimple>
      <w:r w:rsidRPr="004D7B46">
        <w:rPr>
          <w:lang w:val="en-US"/>
        </w:rPr>
        <w:instrText>.</w:instrText>
      </w:r>
      <w:fldSimple w:instr=" SEQ MTEqn \c \* Arabic \* MERGEFORMAT ">
        <w:r w:rsidR="004D7B46">
          <w:rPr>
            <w:noProof/>
            <w:lang w:val="en-US"/>
          </w:rPr>
          <w:instrText>108</w:instrText>
        </w:r>
      </w:fldSimple>
      <w:r w:rsidRPr="004D7B46">
        <w:rPr>
          <w:lang w:val="en-US"/>
        </w:rPr>
        <w:instrText>)</w:instrText>
      </w:r>
      <w:bookmarkEnd w:id="296"/>
      <w:r w:rsidR="00D868A5" w:rsidRPr="004D7B46">
        <w:rPr>
          <w:lang w:val="en-US"/>
        </w:rPr>
        <w:fldChar w:fldCharType="end"/>
      </w:r>
    </w:p>
    <w:p w:rsidR="00A52150" w:rsidRPr="004D7B46" w:rsidRDefault="00A52150" w:rsidP="004D7B46">
      <w:pPr>
        <w:rPr>
          <w:lang w:val="en-US"/>
        </w:rPr>
      </w:pPr>
    </w:p>
    <w:p w:rsidR="00A52150" w:rsidRPr="004D7B46" w:rsidRDefault="00A52150" w:rsidP="004D7B46">
      <w:pPr>
        <w:rPr>
          <w:rFonts w:cs="Tahoma"/>
          <w:lang w:val="en-US"/>
        </w:rPr>
      </w:pPr>
      <w:r w:rsidRPr="004D7B46">
        <w:rPr>
          <w:rFonts w:cs="Tahoma"/>
          <w:lang w:val="en-US"/>
        </w:rPr>
        <w:lastRenderedPageBreak/>
        <w:t>A first order accurate predictor step in time and space is then given as</w:t>
      </w:r>
    </w:p>
    <w:p w:rsidR="00A52150" w:rsidRPr="004D7B46" w:rsidRDefault="00A52150" w:rsidP="004D7B46">
      <w:pPr>
        <w:rPr>
          <w:rFonts w:cs="Tahoma"/>
          <w:lang w:val="en-US"/>
        </w:rPr>
      </w:pPr>
    </w:p>
    <w:p w:rsidR="00A52150" w:rsidRPr="004D7B46" w:rsidRDefault="00A52150" w:rsidP="004D7B46">
      <w:pPr>
        <w:pStyle w:val="MTDisplayEquation"/>
        <w:rPr>
          <w:lang w:val="en-US"/>
        </w:rPr>
      </w:pPr>
      <w:r w:rsidRPr="004D7B46">
        <w:rPr>
          <w:lang w:val="en-US"/>
        </w:rPr>
        <w:tab/>
      </w:r>
      <w:r w:rsidRPr="004D7B46">
        <w:rPr>
          <w:position w:val="-64"/>
          <w:lang w:val="en-US"/>
        </w:rPr>
        <w:object w:dxaOrig="6800" w:dyaOrig="1380">
          <v:shape id="_x0000_i1166" type="#_x0000_t75" style="width:339.85pt;height:69.45pt" o:ole="">
            <v:imagedata r:id="rId321" o:title=""/>
          </v:shape>
          <o:OLEObject Type="Embed" ProgID="Equation.DSMT4" ShapeID="_x0000_i1166" DrawAspect="Content" ObjectID="_1485948476" r:id="rId322"/>
        </w:object>
      </w:r>
      <w:r w:rsidRPr="004D7B46">
        <w:rPr>
          <w:lang w:val="en-US"/>
        </w:rPr>
        <w:tab/>
      </w:r>
      <w:r w:rsidR="00D868A5" w:rsidRPr="004D7B46">
        <w:rPr>
          <w:lang w:val="en-US"/>
        </w:rPr>
        <w:fldChar w:fldCharType="begin"/>
      </w:r>
      <w:r w:rsidRPr="004D7B46">
        <w:rPr>
          <w:lang w:val="en-US"/>
        </w:rPr>
        <w:instrText xml:space="preserve"> MACROBUTTON MTPlaceRef \* MERGEFORMAT </w:instrText>
      </w:r>
      <w:r w:rsidR="00D868A5" w:rsidRPr="004D7B46">
        <w:rPr>
          <w:lang w:val="en-US"/>
        </w:rPr>
        <w:fldChar w:fldCharType="begin"/>
      </w:r>
      <w:r w:rsidRPr="004D7B46">
        <w:rPr>
          <w:lang w:val="en-US"/>
        </w:rPr>
        <w:instrText xml:space="preserve"> SEQ MTEqn \h \* MERGEFORMAT </w:instrText>
      </w:r>
      <w:r w:rsidR="00D868A5" w:rsidRPr="004D7B46">
        <w:rPr>
          <w:lang w:val="en-US"/>
        </w:rPr>
        <w:fldChar w:fldCharType="end"/>
      </w:r>
      <w:bookmarkStart w:id="297" w:name="ZEqnNum947132"/>
      <w:r w:rsidRPr="004D7B46">
        <w:rPr>
          <w:lang w:val="en-US"/>
        </w:rPr>
        <w:instrText>(</w:instrText>
      </w:r>
      <w:fldSimple w:instr=" SEQ MTChap \c \* Arabic \* MERGEFORMAT ">
        <w:r w:rsidR="004D7B46">
          <w:rPr>
            <w:noProof/>
            <w:lang w:val="en-US"/>
          </w:rPr>
          <w:instrText>0</w:instrText>
        </w:r>
      </w:fldSimple>
      <w:r w:rsidRPr="004D7B46">
        <w:rPr>
          <w:lang w:val="en-US"/>
        </w:rPr>
        <w:instrText>.</w:instrText>
      </w:r>
      <w:fldSimple w:instr=" SEQ MTEqn \c \* Arabic \* MERGEFORMAT ">
        <w:r w:rsidR="004D7B46">
          <w:rPr>
            <w:noProof/>
            <w:lang w:val="en-US"/>
          </w:rPr>
          <w:instrText>109</w:instrText>
        </w:r>
      </w:fldSimple>
      <w:r w:rsidRPr="004D7B46">
        <w:rPr>
          <w:lang w:val="en-US"/>
        </w:rPr>
        <w:instrText>)</w:instrText>
      </w:r>
      <w:bookmarkEnd w:id="297"/>
      <w:r w:rsidR="00D868A5" w:rsidRPr="004D7B46">
        <w:rPr>
          <w:lang w:val="en-US"/>
        </w:rPr>
        <w:fldChar w:fldCharType="end"/>
      </w:r>
    </w:p>
    <w:p w:rsidR="00A52150" w:rsidRPr="004D7B46" w:rsidRDefault="00A52150" w:rsidP="004D7B46">
      <w:pPr>
        <w:rPr>
          <w:lang w:val="en-US"/>
        </w:rPr>
      </w:pPr>
    </w:p>
    <w:p w:rsidR="00A52150" w:rsidRPr="004D7B46" w:rsidRDefault="00A52150" w:rsidP="004D7B46">
      <w:pPr>
        <w:rPr>
          <w:lang w:val="en-US"/>
        </w:rPr>
      </w:pPr>
      <w:r w:rsidRPr="004D7B46">
        <w:rPr>
          <w:lang w:val="en-US"/>
        </w:rPr>
        <w:t>Here Pr represents a discretisation of the dynamic pressure; T the effect of (turbulent) viscosity and S includes all other source terms. The discretisation of the (turbulent) viscous terms is given by central differences:</w:t>
      </w:r>
    </w:p>
    <w:p w:rsidR="00A52150" w:rsidRPr="004D7B46" w:rsidRDefault="00A52150" w:rsidP="004D7B46">
      <w:pPr>
        <w:pStyle w:val="MTDisplayEquation"/>
        <w:rPr>
          <w:lang w:val="en-US"/>
        </w:rPr>
      </w:pPr>
      <w:r w:rsidRPr="004D7B46">
        <w:rPr>
          <w:lang w:val="en-US"/>
        </w:rPr>
        <w:tab/>
      </w:r>
      <w:r w:rsidRPr="004D7B46">
        <w:rPr>
          <w:position w:val="-96"/>
          <w:lang w:val="en-US"/>
        </w:rPr>
        <w:object w:dxaOrig="6180" w:dyaOrig="2020">
          <v:shape id="_x0000_i1167" type="#_x0000_t75" style="width:309pt;height:101.15pt" o:ole="">
            <v:imagedata r:id="rId323" o:title=""/>
          </v:shape>
          <o:OLEObject Type="Embed" ProgID="Equation.DSMT4" ShapeID="_x0000_i1167" DrawAspect="Content" ObjectID="_1485948477" r:id="rId324"/>
        </w:object>
      </w:r>
      <w:r w:rsidRPr="004D7B46">
        <w:rPr>
          <w:lang w:val="en-US"/>
        </w:rPr>
        <w:tab/>
      </w:r>
      <w:r w:rsidR="00D868A5" w:rsidRPr="004D7B46">
        <w:rPr>
          <w:lang w:val="en-US"/>
        </w:rPr>
        <w:fldChar w:fldCharType="begin"/>
      </w:r>
      <w:r w:rsidRPr="004D7B46">
        <w:rPr>
          <w:lang w:val="en-US"/>
        </w:rPr>
        <w:instrText xml:space="preserve"> MACROBUTTON MTPlaceRef \* MERGEFORMAT </w:instrText>
      </w:r>
      <w:r w:rsidR="00D868A5" w:rsidRPr="004D7B46">
        <w:rPr>
          <w:lang w:val="en-US"/>
        </w:rPr>
        <w:fldChar w:fldCharType="begin"/>
      </w:r>
      <w:r w:rsidRPr="004D7B46">
        <w:rPr>
          <w:lang w:val="en-US"/>
        </w:rPr>
        <w:instrText xml:space="preserve"> SEQ MTEqn \h \* MERGEFORMAT </w:instrText>
      </w:r>
      <w:r w:rsidR="00D868A5" w:rsidRPr="004D7B46">
        <w:rPr>
          <w:lang w:val="en-US"/>
        </w:rPr>
        <w:fldChar w:fldCharType="end"/>
      </w:r>
      <w:r w:rsidRPr="004D7B46">
        <w:rPr>
          <w:lang w:val="en-US"/>
        </w:rPr>
        <w:instrText>(</w:instrText>
      </w:r>
      <w:fldSimple w:instr=" SEQ MTChap \c \* Arabic \* MERGEFORMAT ">
        <w:r w:rsidR="004D7B46">
          <w:rPr>
            <w:noProof/>
            <w:lang w:val="en-US"/>
          </w:rPr>
          <w:instrText>0</w:instrText>
        </w:r>
      </w:fldSimple>
      <w:r w:rsidRPr="004D7B46">
        <w:rPr>
          <w:lang w:val="en-US"/>
        </w:rPr>
        <w:instrText>.</w:instrText>
      </w:r>
      <w:fldSimple w:instr=" SEQ MTEqn \c \* Arabic \* MERGEFORMAT ">
        <w:r w:rsidR="004D7B46">
          <w:rPr>
            <w:noProof/>
            <w:lang w:val="en-US"/>
          </w:rPr>
          <w:instrText>110</w:instrText>
        </w:r>
      </w:fldSimple>
      <w:r w:rsidRPr="004D7B46">
        <w:rPr>
          <w:lang w:val="en-US"/>
        </w:rPr>
        <w:instrText>)</w:instrText>
      </w:r>
      <w:r w:rsidR="00D868A5" w:rsidRPr="004D7B46">
        <w:rPr>
          <w:lang w:val="en-US"/>
        </w:rPr>
        <w:fldChar w:fldCharType="end"/>
      </w:r>
    </w:p>
    <w:p w:rsidR="00A52150" w:rsidRPr="004D7B46" w:rsidRDefault="00A52150" w:rsidP="004D7B46">
      <w:pPr>
        <w:rPr>
          <w:lang w:val="en-US"/>
        </w:rPr>
      </w:pPr>
    </w:p>
    <w:p w:rsidR="00A52150" w:rsidRPr="004D7B46" w:rsidRDefault="00A52150" w:rsidP="004D7B46">
      <w:pPr>
        <w:rPr>
          <w:rFonts w:cs="Tahoma"/>
          <w:lang w:val="en-US"/>
        </w:rPr>
      </w:pPr>
      <w:r w:rsidRPr="004D7B46">
        <w:rPr>
          <w:rFonts w:cs="Tahoma"/>
          <w:lang w:val="en-US"/>
        </w:rPr>
        <w:t xml:space="preserve">Here </w:t>
      </w:r>
      <w:r w:rsidRPr="004D7B46">
        <w:rPr>
          <w:rFonts w:cs="Tahoma"/>
          <w:position w:val="-12"/>
          <w:lang w:val="en-US"/>
        </w:rPr>
        <w:object w:dxaOrig="560" w:dyaOrig="340">
          <v:shape id="_x0000_i1168" type="#_x0000_t75" style="width:27.85pt;height:16.7pt" o:ole="">
            <v:imagedata r:id="rId325" o:title=""/>
          </v:shape>
          <o:OLEObject Type="Embed" ProgID="Equation.DSMT4" ShapeID="_x0000_i1168" DrawAspect="Content" ObjectID="_1485948478" r:id="rId326"/>
        </w:object>
      </w:r>
      <w:r w:rsidRPr="004D7B46">
        <w:rPr>
          <w:rFonts w:cs="Tahoma"/>
          <w:lang w:val="en-US"/>
        </w:rPr>
        <w:t xml:space="preserve"> and </w:t>
      </w:r>
      <w:r w:rsidRPr="004D7B46">
        <w:rPr>
          <w:rFonts w:cs="Tahoma"/>
          <w:position w:val="-12"/>
          <w:lang w:val="en-US"/>
        </w:rPr>
        <w:object w:dxaOrig="660" w:dyaOrig="400">
          <v:shape id="_x0000_i1169" type="#_x0000_t75" style="width:33pt;height:19.7pt" o:ole="">
            <v:imagedata r:id="rId327" o:title=""/>
          </v:shape>
          <o:OLEObject Type="Embed" ProgID="Equation.DSMT4" ShapeID="_x0000_i1169" DrawAspect="Content" ObjectID="_1485948479" r:id="rId328"/>
        </w:object>
      </w:r>
      <w:r w:rsidRPr="004D7B46">
        <w:rPr>
          <w:rFonts w:cs="Tahoma"/>
          <w:lang w:val="en-US"/>
        </w:rPr>
        <w:t xml:space="preserve"> are obtained from the surrounding points by simple linear interpolation.</w:t>
      </w:r>
    </w:p>
    <w:p w:rsidR="00A52150" w:rsidRPr="004D7B46" w:rsidRDefault="00A52150" w:rsidP="004D7B46">
      <w:pPr>
        <w:rPr>
          <w:rFonts w:cs="Tahoma"/>
          <w:lang w:val="en-US"/>
        </w:rPr>
      </w:pPr>
    </w:p>
    <w:p w:rsidR="00A52150" w:rsidRPr="004D7B46" w:rsidRDefault="00A52150" w:rsidP="004D7B46">
      <w:pPr>
        <w:rPr>
          <w:lang w:val="en-US"/>
        </w:rPr>
      </w:pPr>
      <w:r w:rsidRPr="004D7B46">
        <w:rPr>
          <w:lang w:val="en-US"/>
        </w:rPr>
        <w:t>Due to the incompressible flow assumption the dynamic pressure does not have a separate time evolution equation, but instead it satisfies an elliptical equation in space. As such its effect cannot be calculated explicitly using values at the previous time level. However to improve the accuracy of the predictor step the effect of the dynamic pressure is included explicitly. To do this first the unknown pressure is decomposed as:</w:t>
      </w:r>
    </w:p>
    <w:p w:rsidR="00A52150" w:rsidRPr="004D7B46" w:rsidRDefault="00A52150" w:rsidP="004D7B46">
      <w:pPr>
        <w:rPr>
          <w:lang w:val="en-US"/>
        </w:rPr>
      </w:pPr>
    </w:p>
    <w:p w:rsidR="00A52150" w:rsidRPr="004D7B46" w:rsidRDefault="00A52150" w:rsidP="004D7B46">
      <w:pPr>
        <w:pStyle w:val="MTDisplayEquation"/>
        <w:rPr>
          <w:lang w:val="en-US"/>
        </w:rPr>
      </w:pPr>
      <w:r w:rsidRPr="004D7B46">
        <w:rPr>
          <w:lang w:val="en-US"/>
        </w:rPr>
        <w:tab/>
      </w:r>
      <w:r w:rsidRPr="004D7B46">
        <w:rPr>
          <w:position w:val="-10"/>
          <w:lang w:val="en-US"/>
        </w:rPr>
        <w:object w:dxaOrig="1780" w:dyaOrig="320">
          <v:shape id="_x0000_i1170" type="#_x0000_t75" style="width:88.7pt;height:16.3pt" o:ole="">
            <v:imagedata r:id="rId329" o:title=""/>
          </v:shape>
          <o:OLEObject Type="Embed" ProgID="Equation.DSMT4" ShapeID="_x0000_i1170" DrawAspect="Content" ObjectID="_1485948480" r:id="rId330"/>
        </w:object>
      </w:r>
      <w:r w:rsidRPr="004D7B46">
        <w:rPr>
          <w:lang w:val="en-US"/>
        </w:rPr>
        <w:tab/>
      </w:r>
      <w:r w:rsidR="00D868A5" w:rsidRPr="004D7B46">
        <w:rPr>
          <w:lang w:val="en-US"/>
        </w:rPr>
        <w:fldChar w:fldCharType="begin"/>
      </w:r>
      <w:r w:rsidRPr="004D7B46">
        <w:rPr>
          <w:lang w:val="en-US"/>
        </w:rPr>
        <w:instrText xml:space="preserve"> MACROBUTTON MTPlaceRef \* MERGEFORMAT </w:instrText>
      </w:r>
      <w:r w:rsidR="00D868A5" w:rsidRPr="004D7B46">
        <w:rPr>
          <w:lang w:val="en-US"/>
        </w:rPr>
        <w:fldChar w:fldCharType="begin"/>
      </w:r>
      <w:r w:rsidRPr="004D7B46">
        <w:rPr>
          <w:lang w:val="en-US"/>
        </w:rPr>
        <w:instrText xml:space="preserve"> SEQ MTEqn \h \* MERGEFORMAT </w:instrText>
      </w:r>
      <w:r w:rsidR="00D868A5" w:rsidRPr="004D7B46">
        <w:rPr>
          <w:lang w:val="en-US"/>
        </w:rPr>
        <w:fldChar w:fldCharType="end"/>
      </w:r>
      <w:bookmarkStart w:id="298" w:name="ZEqnNum786367"/>
      <w:r w:rsidRPr="004D7B46">
        <w:rPr>
          <w:lang w:val="en-US"/>
        </w:rPr>
        <w:instrText>(</w:instrText>
      </w:r>
      <w:fldSimple w:instr=" SEQ MTChap \c \* Arabic \* MERGEFORMAT ">
        <w:r w:rsidR="004D7B46">
          <w:rPr>
            <w:noProof/>
            <w:lang w:val="en-US"/>
          </w:rPr>
          <w:instrText>0</w:instrText>
        </w:r>
      </w:fldSimple>
      <w:r w:rsidRPr="004D7B46">
        <w:rPr>
          <w:lang w:val="en-US"/>
        </w:rPr>
        <w:instrText>.</w:instrText>
      </w:r>
      <w:fldSimple w:instr=" SEQ MTEqn \c \* Arabic \* MERGEFORMAT ">
        <w:r w:rsidR="004D7B46">
          <w:rPr>
            <w:noProof/>
            <w:lang w:val="en-US"/>
          </w:rPr>
          <w:instrText>111</w:instrText>
        </w:r>
      </w:fldSimple>
      <w:r w:rsidRPr="004D7B46">
        <w:rPr>
          <w:lang w:val="en-US"/>
        </w:rPr>
        <w:instrText>)</w:instrText>
      </w:r>
      <w:bookmarkEnd w:id="298"/>
      <w:r w:rsidR="00D868A5" w:rsidRPr="004D7B46">
        <w:rPr>
          <w:lang w:val="en-US"/>
        </w:rPr>
        <w:fldChar w:fldCharType="end"/>
      </w:r>
    </w:p>
    <w:p w:rsidR="00A52150" w:rsidRPr="004D7B46" w:rsidRDefault="00A52150" w:rsidP="004D7B46">
      <w:pPr>
        <w:rPr>
          <w:lang w:val="en-US"/>
        </w:rPr>
      </w:pPr>
    </w:p>
    <w:p w:rsidR="00A52150" w:rsidRPr="004D7B46" w:rsidRDefault="00A52150" w:rsidP="004D7B46">
      <w:pPr>
        <w:rPr>
          <w:lang w:val="en-US"/>
        </w:rPr>
      </w:pPr>
      <w:r w:rsidRPr="004D7B46">
        <w:rPr>
          <w:rFonts w:cs="Tahoma"/>
          <w:lang w:val="en-US"/>
        </w:rPr>
        <w:t>where the difference in pressure</w:t>
      </w:r>
      <w:r w:rsidRPr="004D7B46">
        <w:rPr>
          <w:rFonts w:cs="Tahoma"/>
          <w:position w:val="-10"/>
          <w:lang w:val="en-US"/>
        </w:rPr>
        <w:object w:dxaOrig="580" w:dyaOrig="320">
          <v:shape id="_x0000_i1171" type="#_x0000_t75" style="width:29.15pt;height:16.3pt" o:ole="">
            <v:imagedata r:id="rId331" o:title=""/>
          </v:shape>
          <o:OLEObject Type="Embed" ProgID="Equation.DSMT4" ShapeID="_x0000_i1171" DrawAspect="Content" ObjectID="_1485948481" r:id="rId332"/>
        </w:object>
      </w:r>
      <w:r w:rsidRPr="004D7B46">
        <w:rPr>
          <w:rFonts w:cs="Tahoma"/>
          <w:lang w:val="en-US"/>
        </w:rPr>
        <w:t xml:space="preserve"> is generally small. </w:t>
      </w:r>
      <w:r w:rsidRPr="004D7B46">
        <w:rPr>
          <w:lang w:val="en-US"/>
        </w:rPr>
        <w:t>In the predictor step the effect of the pressure is included explicitly using</w:t>
      </w:r>
      <w:r w:rsidRPr="004D7B46">
        <w:rPr>
          <w:position w:val="-10"/>
          <w:lang w:val="en-US"/>
        </w:rPr>
        <w:object w:dxaOrig="420" w:dyaOrig="320">
          <v:shape id="_x0000_i1172" type="#_x0000_t75" style="width:20.55pt;height:16.3pt" o:ole="">
            <v:imagedata r:id="rId333" o:title=""/>
          </v:shape>
          <o:OLEObject Type="Embed" ProgID="Equation.DSMT4" ShapeID="_x0000_i1172" DrawAspect="Content" ObjectID="_1485948482" r:id="rId334"/>
        </w:object>
      </w:r>
      <w:r w:rsidRPr="004D7B46">
        <w:rPr>
          <w:lang w:val="en-US"/>
        </w:rPr>
        <w:t xml:space="preserve">. In the corrector step the full Poisson equation is then solved for </w:t>
      </w:r>
      <w:r w:rsidRPr="004D7B46">
        <w:rPr>
          <w:position w:val="-10"/>
          <w:lang w:val="en-US"/>
        </w:rPr>
        <w:object w:dxaOrig="580" w:dyaOrig="320">
          <v:shape id="_x0000_i1173" type="#_x0000_t75" style="width:29.15pt;height:16.3pt" o:ole="">
            <v:imagedata r:id="rId335" o:title=""/>
          </v:shape>
          <o:OLEObject Type="Embed" ProgID="Equation.DSMT4" ShapeID="_x0000_i1173" DrawAspect="Content" ObjectID="_1485948483" r:id="rId336"/>
        </w:object>
      </w:r>
      <w:r w:rsidRPr="004D7B46">
        <w:rPr>
          <w:lang w:val="en-US"/>
        </w:rPr>
        <w:t xml:space="preserve">. The pressure term in the predictor step is thus given as </w:t>
      </w:r>
    </w:p>
    <w:p w:rsidR="00A52150" w:rsidRPr="004D7B46" w:rsidRDefault="00A52150" w:rsidP="004D7B46">
      <w:pPr>
        <w:rPr>
          <w:lang w:val="en-US"/>
        </w:rPr>
      </w:pPr>
    </w:p>
    <w:p w:rsidR="00A52150" w:rsidRPr="004D7B46" w:rsidRDefault="00A52150" w:rsidP="004D7B46">
      <w:pPr>
        <w:pStyle w:val="MTDisplayEquation"/>
        <w:rPr>
          <w:lang w:val="en-US"/>
        </w:rPr>
      </w:pPr>
      <w:r w:rsidRPr="004D7B46">
        <w:rPr>
          <w:position w:val="-20"/>
          <w:lang w:val="en-US"/>
        </w:rPr>
        <w:object w:dxaOrig="7820" w:dyaOrig="620">
          <v:shape id="_x0000_i1174" type="#_x0000_t75" style="width:390.85pt;height:30.85pt" o:ole="">
            <v:imagedata r:id="rId337" o:title=""/>
          </v:shape>
          <o:OLEObject Type="Embed" ProgID="Equation.DSMT4" ShapeID="_x0000_i1174" DrawAspect="Content" ObjectID="_1485948484" r:id="rId338"/>
        </w:object>
      </w:r>
      <w:r w:rsidRPr="004D7B46">
        <w:rPr>
          <w:lang w:val="en-US"/>
        </w:rPr>
        <w:tab/>
      </w:r>
      <w:r w:rsidR="00D868A5" w:rsidRPr="004D7B46">
        <w:rPr>
          <w:lang w:val="en-US"/>
        </w:rPr>
        <w:fldChar w:fldCharType="begin"/>
      </w:r>
      <w:r w:rsidRPr="004D7B46">
        <w:rPr>
          <w:lang w:val="en-US"/>
        </w:rPr>
        <w:instrText xml:space="preserve"> MACROBUTTON MTPlaceRef \* MERGEFORMAT </w:instrText>
      </w:r>
      <w:r w:rsidR="00D868A5" w:rsidRPr="004D7B46">
        <w:rPr>
          <w:lang w:val="en-US"/>
        </w:rPr>
        <w:fldChar w:fldCharType="begin"/>
      </w:r>
      <w:r w:rsidRPr="004D7B46">
        <w:rPr>
          <w:lang w:val="en-US"/>
        </w:rPr>
        <w:instrText xml:space="preserve"> SEQ MTEqn \h \* MERGEFORMAT </w:instrText>
      </w:r>
      <w:r w:rsidR="00D868A5" w:rsidRPr="004D7B46">
        <w:rPr>
          <w:lang w:val="en-US"/>
        </w:rPr>
        <w:fldChar w:fldCharType="end"/>
      </w:r>
      <w:r w:rsidRPr="004D7B46">
        <w:rPr>
          <w:lang w:val="en-US"/>
        </w:rPr>
        <w:instrText>(</w:instrText>
      </w:r>
      <w:fldSimple w:instr=" SEQ MTChap \c \* Arabic \* MERGEFORMAT ">
        <w:r w:rsidR="004D7B46">
          <w:rPr>
            <w:noProof/>
            <w:lang w:val="en-US"/>
          </w:rPr>
          <w:instrText>0</w:instrText>
        </w:r>
      </w:fldSimple>
      <w:r w:rsidRPr="004D7B46">
        <w:rPr>
          <w:lang w:val="en-US"/>
        </w:rPr>
        <w:instrText>.</w:instrText>
      </w:r>
      <w:fldSimple w:instr=" SEQ MTEqn \c \* Arabic \* MERGEFORMAT ">
        <w:r w:rsidR="004D7B46">
          <w:rPr>
            <w:noProof/>
            <w:lang w:val="en-US"/>
          </w:rPr>
          <w:instrText>112</w:instrText>
        </w:r>
      </w:fldSimple>
      <w:r w:rsidRPr="004D7B46">
        <w:rPr>
          <w:lang w:val="en-US"/>
        </w:rPr>
        <w:instrText>)</w:instrText>
      </w:r>
      <w:r w:rsidR="00D868A5" w:rsidRPr="004D7B46">
        <w:rPr>
          <w:lang w:val="en-US"/>
        </w:rPr>
        <w:fldChar w:fldCharType="end"/>
      </w:r>
    </w:p>
    <w:p w:rsidR="00A52150" w:rsidRPr="004D7B46" w:rsidRDefault="00A52150" w:rsidP="004D7B46">
      <w:pPr>
        <w:rPr>
          <w:lang w:val="en-US"/>
        </w:rPr>
      </w:pPr>
    </w:p>
    <w:p w:rsidR="00A52150" w:rsidRPr="004D7B46" w:rsidRDefault="00A52150" w:rsidP="004D7B46">
      <w:pPr>
        <w:rPr>
          <w:lang w:val="en-US"/>
        </w:rPr>
      </w:pPr>
      <w:r w:rsidRPr="004D7B46">
        <w:rPr>
          <w:lang w:val="en-US"/>
        </w:rPr>
        <w:t xml:space="preserve">Here </w:t>
      </w:r>
      <w:r w:rsidRPr="004D7B46">
        <w:rPr>
          <w:position w:val="-10"/>
          <w:lang w:val="en-US"/>
        </w:rPr>
        <w:object w:dxaOrig="480" w:dyaOrig="320">
          <v:shape id="_x0000_i1175" type="#_x0000_t75" style="width:24pt;height:16.3pt" o:ole="">
            <v:imagedata r:id="rId339" o:title=""/>
          </v:shape>
          <o:OLEObject Type="Embed" ProgID="Equation.DSMT4" ShapeID="_x0000_i1175" DrawAspect="Content" ObjectID="_1485948485" r:id="rId340"/>
        </w:object>
      </w:r>
      <w:r w:rsidRPr="004D7B46">
        <w:rPr>
          <w:lang w:val="en-US"/>
        </w:rPr>
        <w:t>represents the average pressure over the vertical which is approximated with</w:t>
      </w:r>
      <w:r w:rsidRPr="004D7B46">
        <w:rPr>
          <w:position w:val="-10"/>
          <w:lang w:val="en-US"/>
        </w:rPr>
        <w:object w:dxaOrig="1240" w:dyaOrig="320">
          <v:shape id="_x0000_i1176" type="#_x0000_t75" style="width:61.7pt;height:16.3pt" o:ole="">
            <v:imagedata r:id="rId341" o:title=""/>
          </v:shape>
          <o:OLEObject Type="Embed" ProgID="Equation.DSMT4" ShapeID="_x0000_i1176" DrawAspect="Content" ObjectID="_1485948486" r:id="rId342"/>
        </w:object>
      </w:r>
      <w:r w:rsidRPr="004D7B46">
        <w:rPr>
          <w:lang w:val="en-US"/>
        </w:rPr>
        <w:t xml:space="preserve">, in which </w:t>
      </w:r>
      <w:r w:rsidRPr="004D7B46">
        <w:rPr>
          <w:position w:val="-10"/>
          <w:lang w:val="en-US"/>
        </w:rPr>
        <w:object w:dxaOrig="480" w:dyaOrig="320">
          <v:shape id="_x0000_i1177" type="#_x0000_t75" style="width:24pt;height:16.3pt" o:ole="">
            <v:imagedata r:id="rId343" o:title=""/>
          </v:shape>
          <o:OLEObject Type="Embed" ProgID="Equation.DSMT4" ShapeID="_x0000_i1177" DrawAspect="Content" ObjectID="_1485948487" r:id="rId344"/>
        </w:object>
      </w:r>
      <w:r w:rsidRPr="004D7B46">
        <w:rPr>
          <w:lang w:val="en-US"/>
        </w:rPr>
        <w:t xml:space="preserve"> is the pressure at the bottom. Furthermore </w:t>
      </w:r>
      <w:r w:rsidRPr="004D7B46">
        <w:rPr>
          <w:position w:val="-12"/>
          <w:lang w:val="en-US"/>
        </w:rPr>
        <w:object w:dxaOrig="480" w:dyaOrig="340">
          <v:shape id="_x0000_i1178" type="#_x0000_t75" style="width:24pt;height:16.7pt" o:ole="">
            <v:imagedata r:id="rId345" o:title=""/>
          </v:shape>
          <o:OLEObject Type="Embed" ProgID="Equation.DSMT4" ShapeID="_x0000_i1178" DrawAspect="Content" ObjectID="_1485948488" r:id="rId346"/>
        </w:object>
      </w:r>
      <w:r w:rsidRPr="004D7B46">
        <w:rPr>
          <w:lang w:val="en-US"/>
        </w:rPr>
        <w:t xml:space="preserve"> is given as</w:t>
      </w:r>
      <w:r w:rsidRPr="004D7B46">
        <w:rPr>
          <w:position w:val="-14"/>
          <w:lang w:val="en-US"/>
        </w:rPr>
        <w:object w:dxaOrig="1980" w:dyaOrig="380">
          <v:shape id="_x0000_i1179" type="#_x0000_t75" style="width:98.15pt;height:18.85pt" o:ole="">
            <v:imagedata r:id="rId347" o:title=""/>
          </v:shape>
          <o:OLEObject Type="Embed" ProgID="Equation.DSMT4" ShapeID="_x0000_i1179" DrawAspect="Content" ObjectID="_1485948489" r:id="rId348"/>
        </w:object>
      </w:r>
      <w:r w:rsidRPr="004D7B46">
        <w:rPr>
          <w:lang w:val="en-US"/>
        </w:rPr>
        <w:t>.</w:t>
      </w:r>
    </w:p>
    <w:p w:rsidR="00A52150" w:rsidRPr="004D7B46" w:rsidRDefault="00A52150" w:rsidP="004D7B46">
      <w:pPr>
        <w:rPr>
          <w:rFonts w:cs="Tahoma"/>
          <w:lang w:val="en-US"/>
        </w:rPr>
      </w:pPr>
    </w:p>
    <w:p w:rsidR="00A52150" w:rsidRPr="004D7B46" w:rsidRDefault="00A52150" w:rsidP="004D7B46">
      <w:pPr>
        <w:rPr>
          <w:rFonts w:cs="Tahoma"/>
          <w:lang w:val="en-US"/>
        </w:rPr>
      </w:pPr>
      <w:r w:rsidRPr="004D7B46">
        <w:rPr>
          <w:rFonts w:cs="Tahoma"/>
          <w:lang w:val="en-US"/>
        </w:rPr>
        <w:t xml:space="preserve">Currently </w:t>
      </w:r>
      <w:r w:rsidR="00D868A5" w:rsidRPr="004D7B46">
        <w:rPr>
          <w:rFonts w:cs="Tahoma"/>
          <w:lang w:val="en-US"/>
        </w:rPr>
        <w:fldChar w:fldCharType="begin"/>
      </w:r>
      <w:r w:rsidRPr="004D7B46">
        <w:rPr>
          <w:rFonts w:cs="Tahoma"/>
          <w:lang w:val="en-US"/>
        </w:rPr>
        <w:instrText xml:space="preserve"> GOTOBUTTON ZEqnNum947132  \* MERGEFORMAT </w:instrText>
      </w:r>
      <w:fldSimple w:instr=" REF ZEqnNum947132 \! \* MERGEFORMAT ">
        <w:r w:rsidR="004D7B46" w:rsidRPr="004D7B46">
          <w:rPr>
            <w:lang w:val="en-US"/>
          </w:rPr>
          <w:instrText>(</w:instrText>
        </w:r>
        <w:r w:rsidR="004D7B46">
          <w:rPr>
            <w:lang w:val="en-US"/>
          </w:rPr>
          <w:instrText>0</w:instrText>
        </w:r>
        <w:r w:rsidR="004D7B46" w:rsidRPr="004D7B46">
          <w:rPr>
            <w:lang w:val="en-US"/>
          </w:rPr>
          <w:instrText>.</w:instrText>
        </w:r>
        <w:r w:rsidR="004D7B46">
          <w:rPr>
            <w:lang w:val="en-US"/>
          </w:rPr>
          <w:instrText>109</w:instrText>
        </w:r>
        <w:r w:rsidR="004D7B46" w:rsidRPr="004D7B46">
          <w:rPr>
            <w:lang w:val="en-US"/>
          </w:rPr>
          <w:instrText>)</w:instrText>
        </w:r>
      </w:fldSimple>
      <w:r w:rsidR="00D868A5" w:rsidRPr="004D7B46">
        <w:rPr>
          <w:rFonts w:cs="Tahoma"/>
          <w:lang w:val="en-US"/>
        </w:rPr>
        <w:fldChar w:fldCharType="end"/>
      </w:r>
      <w:r w:rsidRPr="004D7B46">
        <w:rPr>
          <w:rFonts w:cs="Tahoma"/>
          <w:lang w:val="en-US"/>
        </w:rPr>
        <w:t xml:space="preserve"> is formulated with the depth integrated momentum as the primitive variable, and not the depth averaged velocity. To reformulate </w:t>
      </w:r>
      <w:r w:rsidR="00D868A5" w:rsidRPr="004D7B46">
        <w:rPr>
          <w:rFonts w:cs="Tahoma"/>
          <w:lang w:val="en-US"/>
        </w:rPr>
        <w:fldChar w:fldCharType="begin"/>
      </w:r>
      <w:r w:rsidRPr="004D7B46">
        <w:rPr>
          <w:rFonts w:cs="Tahoma"/>
          <w:lang w:val="en-US"/>
        </w:rPr>
        <w:instrText xml:space="preserve"> GOTOBUTTON ZEqnNum947132  \* MERGEFORMAT </w:instrText>
      </w:r>
      <w:fldSimple w:instr=" REF ZEqnNum947132 \! \* MERGEFORMAT ">
        <w:r w:rsidR="004D7B46" w:rsidRPr="004D7B46">
          <w:rPr>
            <w:lang w:val="en-US"/>
          </w:rPr>
          <w:instrText>(</w:instrText>
        </w:r>
        <w:r w:rsidR="004D7B46">
          <w:rPr>
            <w:lang w:val="en-US"/>
          </w:rPr>
          <w:instrText>0</w:instrText>
        </w:r>
        <w:r w:rsidR="004D7B46" w:rsidRPr="004D7B46">
          <w:rPr>
            <w:lang w:val="en-US"/>
          </w:rPr>
          <w:instrText>.</w:instrText>
        </w:r>
        <w:r w:rsidR="004D7B46">
          <w:rPr>
            <w:lang w:val="en-US"/>
          </w:rPr>
          <w:instrText>109</w:instrText>
        </w:r>
        <w:r w:rsidR="004D7B46" w:rsidRPr="004D7B46">
          <w:rPr>
            <w:lang w:val="en-US"/>
          </w:rPr>
          <w:instrText>)</w:instrText>
        </w:r>
      </w:fldSimple>
      <w:r w:rsidR="00D868A5" w:rsidRPr="004D7B46">
        <w:rPr>
          <w:rFonts w:cs="Tahoma"/>
          <w:lang w:val="en-US"/>
        </w:rPr>
        <w:fldChar w:fldCharType="end"/>
      </w:r>
      <w:r w:rsidRPr="004D7B46">
        <w:rPr>
          <w:rFonts w:cs="Tahoma"/>
          <w:lang w:val="en-US"/>
        </w:rPr>
        <w:t xml:space="preserve"> in terms of </w:t>
      </w:r>
      <w:r w:rsidRPr="004D7B46">
        <w:rPr>
          <w:rFonts w:cs="Tahoma"/>
          <w:position w:val="-6"/>
          <w:lang w:val="en-US"/>
        </w:rPr>
        <w:object w:dxaOrig="240" w:dyaOrig="260">
          <v:shape id="_x0000_i1180" type="#_x0000_t75" style="width:12.45pt;height:12.85pt" o:ole="">
            <v:imagedata r:id="rId349" o:title=""/>
          </v:shape>
          <o:OLEObject Type="Embed" ProgID="Equation.DSMT4" ShapeID="_x0000_i1180" DrawAspect="Content" ObjectID="_1485948490" r:id="rId350"/>
        </w:object>
      </w:r>
      <w:r w:rsidRPr="004D7B46">
        <w:rPr>
          <w:rFonts w:cs="Tahoma"/>
          <w:lang w:val="en-US"/>
        </w:rPr>
        <w:t xml:space="preserve">we use the method by </w:t>
      </w:r>
      <w:r w:rsidR="00D868A5" w:rsidRPr="004D7B46">
        <w:rPr>
          <w:rFonts w:cs="Tahoma"/>
          <w:lang w:val="en-US"/>
        </w:rPr>
        <w:fldChar w:fldCharType="begin"/>
      </w:r>
      <w:r w:rsidRPr="004D7B46">
        <w:rPr>
          <w:rFonts w:cs="Tahoma"/>
          <w:lang w:val="en-US"/>
        </w:rPr>
        <w:instrText xml:space="preserve"> ADDIN EN.CITE &lt;EndNote&gt;&lt;Cite&gt;&lt;Author&gt;Stelling&lt;/Author&gt;&lt;Year&gt;2003&lt;/Year&gt;&lt;RecNum&gt;9&lt;/RecNum&gt;&lt;record&gt;&lt;rec-number&gt;9&lt;/rec-number&gt;&lt;foreign-keys&gt;&lt;key app="EN" db-id="e0d0xdee5dreeper2s75zpxuw0fwfp209fva"&gt;9&lt;/key&gt;&lt;/foreign-keys&gt;&lt;ref-type name="Journal Article"&gt;17&lt;/ref-type&gt;&lt;contributors&gt;&lt;authors&gt;&lt;author&gt;G. S. Stelling&lt;/author&gt;&lt;author&gt;S. P. A. Duinmeijer&lt;/author&gt;&lt;/authors&gt;&lt;/contributors&gt;&lt;auth-address&gt;Fluid Mechanics Section, Faculty of Civil Engineering and Geosciences, Technical University of Delft, P.O. Box 5048, 2600 GA Delft, The Netherlands; WL Delft Hydraulics, P.O. Box 177, 2600 MH Delft, The Netherlands&lt;/auth-address&gt;&lt;titles&gt;&lt;title&gt;A staggered conservative scheme for every Froude number in rapidly varied shallow water flows&lt;/title&gt;&lt;secondary-title&gt;International Journal for Numerical Methods in Fluids&lt;/secondary-title&gt;&lt;/titles&gt;&lt;periodical&gt;&lt;full-title&gt;INTERNATIONAL JOURNAL FOR NUMERICAL METHODS IN FLUIDS&lt;/full-title&gt;&lt;/periodical&gt;&lt;pages&gt;1329-1354&lt;/pages&gt;&lt;volume&gt;43&lt;/volume&gt;&lt;number&gt;12&lt;/number&gt;&lt;dates&gt;&lt;year&gt;2003&lt;/year&gt;&lt;/dates&gt;&lt;isbn&gt;1097-0363&lt;/isbn&gt;&lt;urls&gt;&lt;related-urls&gt;&lt;url&gt;http://dx.doi.org/10.1002/fld.537 &lt;/url&gt;&lt;/related-urls&gt;&lt;/urls&gt;&lt;/record&gt;&lt;/Cite&gt;&lt;/EndNote&gt;</w:instrText>
      </w:r>
      <w:r w:rsidR="00D868A5" w:rsidRPr="004D7B46">
        <w:rPr>
          <w:rFonts w:cs="Tahoma"/>
          <w:lang w:val="en-US"/>
        </w:rPr>
        <w:fldChar w:fldCharType="separate"/>
      </w:r>
      <w:r w:rsidRPr="004D7B46">
        <w:rPr>
          <w:rFonts w:cs="Tahoma"/>
          <w:noProof/>
          <w:lang w:val="en-US"/>
        </w:rPr>
        <w:t>Stelling and Duinmeijer (2003)</w:t>
      </w:r>
      <w:r w:rsidR="00D868A5" w:rsidRPr="004D7B46">
        <w:rPr>
          <w:rFonts w:cs="Tahoma"/>
          <w:lang w:val="en-US"/>
        </w:rPr>
        <w:fldChar w:fldCharType="end"/>
      </w:r>
      <w:r w:rsidRPr="004D7B46">
        <w:rPr>
          <w:rFonts w:cs="Tahoma"/>
          <w:lang w:val="en-US"/>
        </w:rPr>
        <w:t xml:space="preserve">. First note that </w:t>
      </w:r>
      <w:r w:rsidRPr="004D7B46">
        <w:rPr>
          <w:rFonts w:cs="Tahoma"/>
          <w:position w:val="-16"/>
          <w:lang w:val="en-US"/>
        </w:rPr>
        <w:object w:dxaOrig="800" w:dyaOrig="420">
          <v:shape id="_x0000_i1181" type="#_x0000_t75" style="width:40.3pt;height:20.55pt" o:ole="">
            <v:imagedata r:id="rId351" o:title=""/>
          </v:shape>
          <o:OLEObject Type="Embed" ProgID="Equation.DSMT4" ShapeID="_x0000_i1181" DrawAspect="Content" ObjectID="_1485948491" r:id="rId352"/>
        </w:object>
      </w:r>
      <w:r w:rsidRPr="004D7B46">
        <w:rPr>
          <w:rFonts w:cs="Tahoma"/>
          <w:lang w:val="en-US"/>
        </w:rPr>
        <w:t xml:space="preserve"> and </w:t>
      </w:r>
      <w:r w:rsidRPr="004D7B46">
        <w:rPr>
          <w:rFonts w:cs="Tahoma"/>
          <w:position w:val="-16"/>
          <w:lang w:val="en-US"/>
        </w:rPr>
        <w:object w:dxaOrig="800" w:dyaOrig="420">
          <v:shape id="_x0000_i1182" type="#_x0000_t75" style="width:40.3pt;height:20.55pt" o:ole="">
            <v:imagedata r:id="rId353" o:title=""/>
          </v:shape>
          <o:OLEObject Type="Embed" ProgID="Equation.DSMT4" ShapeID="_x0000_i1182" DrawAspect="Content" ObjectID="_1485948492" r:id="rId354"/>
        </w:object>
      </w:r>
      <w:r w:rsidRPr="004D7B46">
        <w:rPr>
          <w:rFonts w:cs="Tahoma"/>
          <w:lang w:val="en-US"/>
        </w:rPr>
        <w:t xml:space="preserve"> are approximated as </w:t>
      </w:r>
      <w:r w:rsidRPr="004D7B46">
        <w:rPr>
          <w:rFonts w:cs="Tahoma"/>
          <w:position w:val="-12"/>
          <w:lang w:val="en-US"/>
        </w:rPr>
        <w:object w:dxaOrig="920" w:dyaOrig="360">
          <v:shape id="_x0000_i1183" type="#_x0000_t75" style="width:45.45pt;height:18.85pt" o:ole="">
            <v:imagedata r:id="rId355" o:title=""/>
          </v:shape>
          <o:OLEObject Type="Embed" ProgID="Equation.DSMT4" ShapeID="_x0000_i1183" DrawAspect="Content" ObjectID="_1485948493" r:id="rId356"/>
        </w:object>
      </w:r>
      <w:r w:rsidRPr="004D7B46">
        <w:rPr>
          <w:rFonts w:cs="Tahoma"/>
          <w:lang w:val="en-US"/>
        </w:rPr>
        <w:t xml:space="preserve"> and </w:t>
      </w:r>
      <w:r w:rsidRPr="004D7B46">
        <w:rPr>
          <w:rFonts w:cs="Tahoma"/>
          <w:position w:val="-8"/>
          <w:lang w:val="en-US"/>
        </w:rPr>
        <w:object w:dxaOrig="920" w:dyaOrig="320">
          <v:shape id="_x0000_i1184" type="#_x0000_t75" style="width:45.45pt;height:16.3pt" o:ole="">
            <v:imagedata r:id="rId357" o:title=""/>
          </v:shape>
          <o:OLEObject Type="Embed" ProgID="Equation.DSMT4" ShapeID="_x0000_i1184" DrawAspect="Content" ObjectID="_1485948494" r:id="rId358"/>
        </w:object>
      </w:r>
      <w:r w:rsidRPr="004D7B46">
        <w:rPr>
          <w:rFonts w:cs="Tahoma"/>
          <w:lang w:val="en-US"/>
        </w:rPr>
        <w:t xml:space="preserve">. Now using </w:t>
      </w:r>
      <w:r w:rsidR="00D868A5" w:rsidRPr="004D7B46">
        <w:rPr>
          <w:rFonts w:cs="Tahoma"/>
          <w:lang w:val="en-US"/>
        </w:rPr>
        <w:fldChar w:fldCharType="begin"/>
      </w:r>
      <w:r w:rsidRPr="004D7B46">
        <w:rPr>
          <w:rFonts w:cs="Tahoma"/>
          <w:lang w:val="en-US"/>
        </w:rPr>
        <w:instrText xml:space="preserve"> GOTOBUTTON ZEqnNum570839  \* MERGEFORMAT </w:instrText>
      </w:r>
      <w:fldSimple w:instr=" REF ZEqnNum570839 \! \* MERGEFORMAT ">
        <w:r w:rsidR="004D7B46" w:rsidRPr="004D7B46">
          <w:rPr>
            <w:lang w:val="en-US"/>
          </w:rPr>
          <w:instrText>(</w:instrText>
        </w:r>
        <w:r w:rsidR="004D7B46">
          <w:rPr>
            <w:lang w:val="en-US"/>
          </w:rPr>
          <w:instrText>0</w:instrText>
        </w:r>
        <w:r w:rsidR="004D7B46" w:rsidRPr="004D7B46">
          <w:rPr>
            <w:lang w:val="en-US"/>
          </w:rPr>
          <w:instrText>.</w:instrText>
        </w:r>
        <w:r w:rsidR="004D7B46">
          <w:rPr>
            <w:lang w:val="en-US"/>
          </w:rPr>
          <w:instrText>101</w:instrText>
        </w:r>
        <w:r w:rsidR="004D7B46" w:rsidRPr="004D7B46">
          <w:rPr>
            <w:lang w:val="en-US"/>
          </w:rPr>
          <w:instrText>)</w:instrText>
        </w:r>
      </w:fldSimple>
      <w:r w:rsidR="00D868A5" w:rsidRPr="004D7B46">
        <w:rPr>
          <w:rFonts w:cs="Tahoma"/>
          <w:lang w:val="en-US"/>
        </w:rPr>
        <w:fldChar w:fldCharType="end"/>
      </w:r>
      <w:r w:rsidRPr="004D7B46">
        <w:rPr>
          <w:rFonts w:cs="Tahoma"/>
          <w:lang w:val="en-US"/>
        </w:rPr>
        <w:t xml:space="preserve"> </w:t>
      </w:r>
      <w:r w:rsidRPr="004D7B46">
        <w:rPr>
          <w:rFonts w:cs="Tahoma"/>
          <w:position w:val="-16"/>
          <w:lang w:val="en-US"/>
        </w:rPr>
        <w:object w:dxaOrig="800" w:dyaOrig="420">
          <v:shape id="_x0000_i1185" type="#_x0000_t75" style="width:40.3pt;height:20.55pt" o:ole="">
            <v:imagedata r:id="rId359" o:title=""/>
          </v:shape>
          <o:OLEObject Type="Embed" ProgID="Equation.DSMT4" ShapeID="_x0000_i1185" DrawAspect="Content" ObjectID="_1485948495" r:id="rId360"/>
        </w:object>
      </w:r>
      <w:r w:rsidRPr="004D7B46">
        <w:rPr>
          <w:rFonts w:cs="Tahoma"/>
          <w:lang w:val="en-US"/>
        </w:rPr>
        <w:t xml:space="preserve"> is equivalent to:</w:t>
      </w:r>
    </w:p>
    <w:p w:rsidR="00A52150" w:rsidRPr="004D7B46" w:rsidRDefault="00A52150" w:rsidP="004D7B46">
      <w:pPr>
        <w:rPr>
          <w:rFonts w:cs="Tahoma"/>
          <w:lang w:val="en-US"/>
        </w:rPr>
      </w:pPr>
    </w:p>
    <w:p w:rsidR="00A52150" w:rsidRPr="004D7B46" w:rsidRDefault="00A52150" w:rsidP="004D7B46">
      <w:pPr>
        <w:pStyle w:val="MTDisplayEquation"/>
        <w:rPr>
          <w:lang w:val="en-US"/>
        </w:rPr>
      </w:pPr>
      <w:r w:rsidRPr="004D7B46">
        <w:rPr>
          <w:lang w:val="en-US"/>
        </w:rPr>
        <w:lastRenderedPageBreak/>
        <w:tab/>
      </w:r>
      <w:r w:rsidRPr="004D7B46">
        <w:rPr>
          <w:position w:val="-24"/>
          <w:lang w:val="en-US"/>
        </w:rPr>
        <w:object w:dxaOrig="6399" w:dyaOrig="620">
          <v:shape id="_x0000_i1186" type="#_x0000_t75" style="width:319.7pt;height:30.85pt" o:ole="">
            <v:imagedata r:id="rId361" o:title=""/>
          </v:shape>
          <o:OLEObject Type="Embed" ProgID="Equation.DSMT4" ShapeID="_x0000_i1186" DrawAspect="Content" ObjectID="_1485948496" r:id="rId362"/>
        </w:object>
      </w:r>
      <w:r w:rsidRPr="004D7B46">
        <w:rPr>
          <w:lang w:val="en-US"/>
        </w:rPr>
        <w:tab/>
      </w:r>
      <w:r w:rsidR="00D868A5" w:rsidRPr="004D7B46">
        <w:rPr>
          <w:lang w:val="en-US"/>
        </w:rPr>
        <w:fldChar w:fldCharType="begin"/>
      </w:r>
      <w:r w:rsidRPr="004D7B46">
        <w:rPr>
          <w:lang w:val="en-US"/>
        </w:rPr>
        <w:instrText xml:space="preserve"> MACROBUTTON MTPlaceRef \* MERGEFORMAT </w:instrText>
      </w:r>
      <w:r w:rsidR="00D868A5" w:rsidRPr="004D7B46">
        <w:rPr>
          <w:lang w:val="en-US"/>
        </w:rPr>
        <w:fldChar w:fldCharType="begin"/>
      </w:r>
      <w:r w:rsidRPr="004D7B46">
        <w:rPr>
          <w:lang w:val="en-US"/>
        </w:rPr>
        <w:instrText xml:space="preserve"> SEQ MTEqn \h \* MERGEFORMAT </w:instrText>
      </w:r>
      <w:r w:rsidR="00D868A5" w:rsidRPr="004D7B46">
        <w:rPr>
          <w:lang w:val="en-US"/>
        </w:rPr>
        <w:fldChar w:fldCharType="end"/>
      </w:r>
      <w:bookmarkStart w:id="299" w:name="ZEqnNum191993"/>
      <w:r w:rsidRPr="004D7B46">
        <w:rPr>
          <w:lang w:val="en-US"/>
        </w:rPr>
        <w:instrText>(</w:instrText>
      </w:r>
      <w:fldSimple w:instr=" SEQ MTChap \c \* Arabic \* MERGEFORMAT ">
        <w:r w:rsidR="004D7B46">
          <w:rPr>
            <w:noProof/>
            <w:lang w:val="en-US"/>
          </w:rPr>
          <w:instrText>0</w:instrText>
        </w:r>
      </w:fldSimple>
      <w:r w:rsidRPr="004D7B46">
        <w:rPr>
          <w:lang w:val="en-US"/>
        </w:rPr>
        <w:instrText>.</w:instrText>
      </w:r>
      <w:fldSimple w:instr=" SEQ MTEqn \c \* Arabic \* MERGEFORMAT ">
        <w:r w:rsidR="004D7B46">
          <w:rPr>
            <w:noProof/>
            <w:lang w:val="en-US"/>
          </w:rPr>
          <w:instrText>113</w:instrText>
        </w:r>
      </w:fldSimple>
      <w:r w:rsidRPr="004D7B46">
        <w:rPr>
          <w:lang w:val="en-US"/>
        </w:rPr>
        <w:instrText>)</w:instrText>
      </w:r>
      <w:bookmarkEnd w:id="299"/>
      <w:r w:rsidR="00D868A5" w:rsidRPr="004D7B46">
        <w:rPr>
          <w:lang w:val="en-US"/>
        </w:rPr>
        <w:fldChar w:fldCharType="end"/>
      </w:r>
    </w:p>
    <w:p w:rsidR="00A52150" w:rsidRPr="004D7B46" w:rsidRDefault="00A52150" w:rsidP="004D7B46">
      <w:pPr>
        <w:rPr>
          <w:lang w:val="en-US"/>
        </w:rPr>
      </w:pPr>
    </w:p>
    <w:p w:rsidR="00A52150" w:rsidRPr="004D7B46" w:rsidRDefault="00A52150" w:rsidP="004D7B46">
      <w:pPr>
        <w:pStyle w:val="MTDisplayEquation"/>
        <w:rPr>
          <w:lang w:val="en-US"/>
        </w:rPr>
      </w:pPr>
      <w:r w:rsidRPr="004D7B46">
        <w:rPr>
          <w:lang w:val="en-US"/>
        </w:rPr>
        <w:tab/>
      </w:r>
      <w:r w:rsidRPr="004D7B46">
        <w:rPr>
          <w:position w:val="-14"/>
          <w:lang w:val="en-US"/>
        </w:rPr>
        <w:object w:dxaOrig="7339" w:dyaOrig="380">
          <v:shape id="_x0000_i1187" type="#_x0000_t75" style="width:366.45pt;height:18.85pt" o:ole="">
            <v:imagedata r:id="rId363" o:title=""/>
          </v:shape>
          <o:OLEObject Type="Embed" ProgID="Equation.DSMT4" ShapeID="_x0000_i1187" DrawAspect="Content" ObjectID="_1485948497" r:id="rId364"/>
        </w:object>
      </w:r>
    </w:p>
    <w:p w:rsidR="00A52150" w:rsidRPr="004D7B46" w:rsidRDefault="00A52150" w:rsidP="004D7B46">
      <w:pPr>
        <w:rPr>
          <w:lang w:val="en-US"/>
        </w:rPr>
      </w:pPr>
    </w:p>
    <w:p w:rsidR="00A52150" w:rsidRPr="004D7B46" w:rsidRDefault="00A52150" w:rsidP="004D7B46">
      <w:pPr>
        <w:rPr>
          <w:rFonts w:cs="Tahoma"/>
          <w:lang w:val="en-US"/>
        </w:rPr>
      </w:pPr>
      <w:r w:rsidRPr="004D7B46">
        <w:rPr>
          <w:rFonts w:cs="Tahoma"/>
          <w:lang w:val="en-US"/>
        </w:rPr>
        <w:t xml:space="preserve">Substituting </w:t>
      </w:r>
      <w:r w:rsidR="00D868A5" w:rsidRPr="004D7B46">
        <w:rPr>
          <w:rFonts w:cs="Tahoma"/>
          <w:lang w:val="en-US"/>
        </w:rPr>
        <w:fldChar w:fldCharType="begin"/>
      </w:r>
      <w:r w:rsidRPr="004D7B46">
        <w:rPr>
          <w:rFonts w:cs="Tahoma"/>
          <w:lang w:val="en-US"/>
        </w:rPr>
        <w:instrText xml:space="preserve"> GOTOBUTTON ZEqnNum191993  \* MERGEFORMAT </w:instrText>
      </w:r>
      <w:fldSimple w:instr=" REF ZEqnNum191993 \! \* MERGEFORMAT ">
        <w:r w:rsidR="004D7B46" w:rsidRPr="004D7B46">
          <w:rPr>
            <w:lang w:val="en-US"/>
          </w:rPr>
          <w:instrText>(</w:instrText>
        </w:r>
        <w:r w:rsidR="004D7B46">
          <w:rPr>
            <w:lang w:val="en-US"/>
          </w:rPr>
          <w:instrText>0</w:instrText>
        </w:r>
        <w:r w:rsidR="004D7B46" w:rsidRPr="004D7B46">
          <w:rPr>
            <w:lang w:val="en-US"/>
          </w:rPr>
          <w:instrText>.</w:instrText>
        </w:r>
        <w:r w:rsidR="004D7B46">
          <w:rPr>
            <w:lang w:val="en-US"/>
          </w:rPr>
          <w:instrText>113</w:instrText>
        </w:r>
        <w:r w:rsidR="004D7B46" w:rsidRPr="004D7B46">
          <w:rPr>
            <w:lang w:val="en-US"/>
          </w:rPr>
          <w:instrText>)</w:instrText>
        </w:r>
      </w:fldSimple>
      <w:r w:rsidR="00D868A5" w:rsidRPr="004D7B46">
        <w:rPr>
          <w:rFonts w:cs="Tahoma"/>
          <w:lang w:val="en-US"/>
        </w:rPr>
        <w:fldChar w:fldCharType="end"/>
      </w:r>
      <w:r w:rsidRPr="004D7B46">
        <w:rPr>
          <w:rFonts w:cs="Tahoma"/>
          <w:lang w:val="en-US"/>
        </w:rPr>
        <w:t xml:space="preserve"> into </w:t>
      </w:r>
      <w:r w:rsidR="00D868A5" w:rsidRPr="004D7B46">
        <w:rPr>
          <w:rFonts w:cs="Tahoma"/>
          <w:lang w:val="en-US"/>
        </w:rPr>
        <w:fldChar w:fldCharType="begin"/>
      </w:r>
      <w:r w:rsidRPr="004D7B46">
        <w:rPr>
          <w:rFonts w:cs="Tahoma"/>
          <w:lang w:val="en-US"/>
        </w:rPr>
        <w:instrText xml:space="preserve"> GOTOBUTTON ZEqnNum947132  \* MERGEFORMAT </w:instrText>
      </w:r>
      <w:fldSimple w:instr=" REF ZEqnNum947132 \! \* MERGEFORMAT ">
        <w:r w:rsidR="004D7B46" w:rsidRPr="004D7B46">
          <w:rPr>
            <w:lang w:val="en-US"/>
          </w:rPr>
          <w:instrText>(</w:instrText>
        </w:r>
        <w:r w:rsidR="004D7B46">
          <w:rPr>
            <w:lang w:val="en-US"/>
          </w:rPr>
          <w:instrText>0</w:instrText>
        </w:r>
        <w:r w:rsidR="004D7B46" w:rsidRPr="004D7B46">
          <w:rPr>
            <w:lang w:val="en-US"/>
          </w:rPr>
          <w:instrText>.</w:instrText>
        </w:r>
        <w:r w:rsidR="004D7B46">
          <w:rPr>
            <w:lang w:val="en-US"/>
          </w:rPr>
          <w:instrText>109</w:instrText>
        </w:r>
        <w:r w:rsidR="004D7B46" w:rsidRPr="004D7B46">
          <w:rPr>
            <w:lang w:val="en-US"/>
          </w:rPr>
          <w:instrText>)</w:instrText>
        </w:r>
      </w:fldSimple>
      <w:r w:rsidR="00D868A5" w:rsidRPr="004D7B46">
        <w:rPr>
          <w:rFonts w:cs="Tahoma"/>
          <w:lang w:val="en-US"/>
        </w:rPr>
        <w:fldChar w:fldCharType="end"/>
      </w:r>
      <w:r w:rsidRPr="004D7B46">
        <w:rPr>
          <w:rFonts w:cs="Tahoma"/>
          <w:lang w:val="en-US"/>
        </w:rPr>
        <w:t xml:space="preserve"> the full expressions (including those for </w:t>
      </w:r>
      <w:r w:rsidRPr="004D7B46">
        <w:rPr>
          <w:rFonts w:cs="Tahoma"/>
          <w:position w:val="-8"/>
          <w:lang w:val="en-US"/>
        </w:rPr>
        <w:object w:dxaOrig="440" w:dyaOrig="300">
          <v:shape id="_x0000_i1188" type="#_x0000_t75" style="width:21.45pt;height:15pt" o:ole="">
            <v:imagedata r:id="rId365" o:title=""/>
          </v:shape>
          <o:OLEObject Type="Embed" ProgID="Equation.DSMT4" ShapeID="_x0000_i1188" DrawAspect="Content" ObjectID="_1485948498" r:id="rId366"/>
        </w:object>
      </w:r>
      <w:r w:rsidRPr="004D7B46">
        <w:rPr>
          <w:rFonts w:cs="Tahoma"/>
          <w:lang w:val="en-US"/>
        </w:rPr>
        <w:t>) become:</w:t>
      </w:r>
    </w:p>
    <w:p w:rsidR="00A52150" w:rsidRPr="004D7B46" w:rsidRDefault="00A52150" w:rsidP="004D7B46">
      <w:pPr>
        <w:pStyle w:val="MTDisplayEquation"/>
        <w:rPr>
          <w:lang w:val="en-US"/>
        </w:rPr>
      </w:pPr>
      <w:r w:rsidRPr="004D7B46">
        <w:rPr>
          <w:lang w:val="en-US"/>
        </w:rPr>
        <w:tab/>
      </w:r>
      <w:r w:rsidRPr="004D7B46">
        <w:rPr>
          <w:position w:val="-120"/>
          <w:lang w:val="en-US"/>
        </w:rPr>
        <w:object w:dxaOrig="7460" w:dyaOrig="2500">
          <v:shape id="_x0000_i1189" type="#_x0000_t75" style="width:372.85pt;height:125.15pt" o:ole="">
            <v:imagedata r:id="rId367" o:title=""/>
          </v:shape>
          <o:OLEObject Type="Embed" ProgID="Equation.DSMT4" ShapeID="_x0000_i1189" DrawAspect="Content" ObjectID="_1485948499" r:id="rId368"/>
        </w:object>
      </w:r>
      <w:r w:rsidRPr="004D7B46">
        <w:rPr>
          <w:lang w:val="en-US"/>
        </w:rPr>
        <w:tab/>
      </w:r>
      <w:r w:rsidR="00D868A5" w:rsidRPr="004D7B46">
        <w:rPr>
          <w:lang w:val="en-US"/>
        </w:rPr>
        <w:fldChar w:fldCharType="begin"/>
      </w:r>
      <w:r w:rsidRPr="004D7B46">
        <w:rPr>
          <w:lang w:val="en-US"/>
        </w:rPr>
        <w:instrText xml:space="preserve"> MACROBUTTON MTPlaceRef \* MERGEFORMAT </w:instrText>
      </w:r>
      <w:r w:rsidR="00D868A5" w:rsidRPr="004D7B46">
        <w:rPr>
          <w:lang w:val="en-US"/>
        </w:rPr>
        <w:fldChar w:fldCharType="begin"/>
      </w:r>
      <w:r w:rsidRPr="004D7B46">
        <w:rPr>
          <w:lang w:val="en-US"/>
        </w:rPr>
        <w:instrText xml:space="preserve"> SEQ MTEqn \h \* MERGEFORMAT </w:instrText>
      </w:r>
      <w:r w:rsidR="00D868A5" w:rsidRPr="004D7B46">
        <w:rPr>
          <w:lang w:val="en-US"/>
        </w:rPr>
        <w:fldChar w:fldCharType="end"/>
      </w:r>
      <w:bookmarkStart w:id="300" w:name="ZEqnNum184179"/>
      <w:r w:rsidRPr="004D7B46">
        <w:rPr>
          <w:lang w:val="en-US"/>
        </w:rPr>
        <w:instrText>(</w:instrText>
      </w:r>
      <w:fldSimple w:instr=" SEQ MTChap \c \* Arabic \* MERGEFORMAT ">
        <w:r w:rsidR="004D7B46">
          <w:rPr>
            <w:noProof/>
            <w:lang w:val="en-US"/>
          </w:rPr>
          <w:instrText>0</w:instrText>
        </w:r>
      </w:fldSimple>
      <w:r w:rsidRPr="004D7B46">
        <w:rPr>
          <w:lang w:val="en-US"/>
        </w:rPr>
        <w:instrText>.</w:instrText>
      </w:r>
      <w:fldSimple w:instr=" SEQ MTEqn \c \* Arabic \* MERGEFORMAT ">
        <w:r w:rsidR="004D7B46">
          <w:rPr>
            <w:noProof/>
            <w:lang w:val="en-US"/>
          </w:rPr>
          <w:instrText>114</w:instrText>
        </w:r>
      </w:fldSimple>
      <w:r w:rsidRPr="004D7B46">
        <w:rPr>
          <w:lang w:val="en-US"/>
        </w:rPr>
        <w:instrText>)</w:instrText>
      </w:r>
      <w:bookmarkEnd w:id="300"/>
      <w:r w:rsidR="00D868A5" w:rsidRPr="004D7B46">
        <w:rPr>
          <w:lang w:val="en-US"/>
        </w:rPr>
        <w:fldChar w:fldCharType="end"/>
      </w:r>
    </w:p>
    <w:p w:rsidR="00A52150" w:rsidRPr="004D7B46" w:rsidRDefault="00A52150" w:rsidP="004D7B46">
      <w:pPr>
        <w:rPr>
          <w:rFonts w:cs="Tahoma"/>
          <w:lang w:val="en-US"/>
        </w:rPr>
      </w:pPr>
      <w:r w:rsidRPr="004D7B46">
        <w:rPr>
          <w:rFonts w:cs="Tahoma"/>
          <w:lang w:val="en-US"/>
        </w:rPr>
        <w:t xml:space="preserve">Where we again use a first order upwind interpolation for </w:t>
      </w:r>
      <w:r w:rsidRPr="004D7B46">
        <w:rPr>
          <w:rFonts w:cs="Tahoma"/>
          <w:position w:val="-10"/>
          <w:lang w:val="en-US"/>
        </w:rPr>
        <w:object w:dxaOrig="480" w:dyaOrig="320">
          <v:shape id="_x0000_i1190" type="#_x0000_t75" style="width:24pt;height:16.3pt" o:ole="">
            <v:imagedata r:id="rId369" o:title=""/>
          </v:shape>
          <o:OLEObject Type="Embed" ProgID="Equation.DSMT4" ShapeID="_x0000_i1190" DrawAspect="Content" ObjectID="_1485948500" r:id="rId370"/>
        </w:object>
      </w:r>
      <w:r w:rsidRPr="004D7B46">
        <w:rPr>
          <w:rFonts w:cs="Tahoma"/>
          <w:lang w:val="en-US"/>
        </w:rPr>
        <w:t>and</w:t>
      </w:r>
      <w:r w:rsidRPr="004D7B46">
        <w:rPr>
          <w:rFonts w:cs="Tahoma"/>
          <w:position w:val="-10"/>
          <w:lang w:val="en-US"/>
        </w:rPr>
        <w:object w:dxaOrig="480" w:dyaOrig="320">
          <v:shape id="_x0000_i1191" type="#_x0000_t75" style="width:24pt;height:16.3pt" o:ole="">
            <v:imagedata r:id="rId371" o:title=""/>
          </v:shape>
          <o:OLEObject Type="Embed" ProgID="Equation.DSMT4" ShapeID="_x0000_i1191" DrawAspect="Content" ObjectID="_1485948501" r:id="rId372"/>
        </w:object>
      </w:r>
      <w:r w:rsidRPr="004D7B46">
        <w:rPr>
          <w:rFonts w:cs="Tahoma"/>
          <w:lang w:val="en-US"/>
        </w:rPr>
        <w:t xml:space="preserve">. This is exactly the approximation used by </w:t>
      </w:r>
      <w:r w:rsidR="00D868A5" w:rsidRPr="004D7B46">
        <w:rPr>
          <w:rFonts w:cs="Tahoma"/>
          <w:lang w:val="en-US"/>
        </w:rPr>
        <w:fldChar w:fldCharType="begin"/>
      </w:r>
      <w:r w:rsidRPr="004D7B46">
        <w:rPr>
          <w:rFonts w:cs="Tahoma"/>
          <w:lang w:val="en-US"/>
        </w:rPr>
        <w:instrText xml:space="preserve"> ADDIN EN.CITE &lt;EndNote&gt;&lt;Cite&gt;&lt;Author&gt;Stelling&lt;/Author&gt;&lt;Year&gt;2003&lt;/Year&gt;&lt;RecNum&gt;9&lt;/RecNum&gt;&lt;record&gt;&lt;rec-number&gt;9&lt;/rec-number&gt;&lt;foreign-keys&gt;&lt;key app="EN" db-id="e0d0xdee5dreeper2s75zpxuw0fwfp209fva"&gt;9&lt;/key&gt;&lt;/foreign-keys&gt;&lt;ref-type name="Journal Article"&gt;17&lt;/ref-type&gt;&lt;contributors&gt;&lt;authors&gt;&lt;author&gt;G. S. Stelling&lt;/author&gt;&lt;author&gt;S. P. A. Duinmeijer&lt;/author&gt;&lt;/authors&gt;&lt;/contributors&gt;&lt;auth-address&gt;Fluid Mechanics Section, Faculty of Civil Engineering and Geosciences, Technical University of Delft, P.O. Box 5048, 2600 GA Delft, The Netherlands; WL Delft Hydraulics, P.O. Box 177, 2600 MH Delft, The Netherlands&lt;/auth-address&gt;&lt;titles&gt;&lt;title&gt;A staggered conservative scheme for every Froude number in rapidly varied shallow water flows&lt;/title&gt;&lt;secondary-title&gt;International Journal for Numerical Methods in Fluids&lt;/secondary-title&gt;&lt;/titles&gt;&lt;periodical&gt;&lt;full-title&gt;INTERNATIONAL JOURNAL FOR NUMERICAL METHODS IN FLUIDS&lt;/full-title&gt;&lt;/periodical&gt;&lt;pages&gt;1329-1354&lt;/pages&gt;&lt;volume&gt;43&lt;/volume&gt;&lt;number&gt;12&lt;/number&gt;&lt;dates&gt;&lt;year&gt;2003&lt;/year&gt;&lt;/dates&gt;&lt;isbn&gt;1097-0363&lt;/isbn&gt;&lt;urls&gt;&lt;related-urls&gt;&lt;url&gt;http://dx.doi.org/10.1002/fld.537 &lt;/url&gt;&lt;/related-urls&gt;&lt;/urls&gt;&lt;/record&gt;&lt;/Cite&gt;&lt;/EndNote&gt;</w:instrText>
      </w:r>
      <w:r w:rsidR="00D868A5" w:rsidRPr="004D7B46">
        <w:rPr>
          <w:rFonts w:cs="Tahoma"/>
          <w:lang w:val="en-US"/>
        </w:rPr>
        <w:fldChar w:fldCharType="separate"/>
      </w:r>
      <w:r w:rsidRPr="004D7B46">
        <w:rPr>
          <w:rFonts w:cs="Tahoma"/>
          <w:noProof/>
          <w:lang w:val="en-US"/>
        </w:rPr>
        <w:t>Stelling and Duinmeijer (2003)</w:t>
      </w:r>
      <w:r w:rsidR="00D868A5" w:rsidRPr="004D7B46">
        <w:rPr>
          <w:rFonts w:cs="Tahoma"/>
          <w:lang w:val="en-US"/>
        </w:rPr>
        <w:fldChar w:fldCharType="end"/>
      </w:r>
      <w:r w:rsidRPr="004D7B46">
        <w:rPr>
          <w:rFonts w:cs="Tahoma"/>
          <w:lang w:val="en-US"/>
        </w:rPr>
        <w:t xml:space="preserve"> and is fully momentum conservative. </w:t>
      </w:r>
    </w:p>
    <w:p w:rsidR="00A52150" w:rsidRPr="004D7B46" w:rsidRDefault="00A52150" w:rsidP="004D7B46">
      <w:pPr>
        <w:rPr>
          <w:lang w:val="en-US"/>
        </w:rPr>
      </w:pPr>
      <w:r w:rsidRPr="004D7B46">
        <w:rPr>
          <w:lang w:val="en-US"/>
        </w:rPr>
        <w:t xml:space="preserve">The predictor step </w:t>
      </w:r>
      <w:r w:rsidR="00D868A5" w:rsidRPr="004D7B46">
        <w:rPr>
          <w:lang w:val="en-US"/>
        </w:rPr>
        <w:fldChar w:fldCharType="begin"/>
      </w:r>
      <w:r w:rsidRPr="004D7B46">
        <w:rPr>
          <w:lang w:val="en-US"/>
        </w:rPr>
        <w:instrText xml:space="preserve"> GOTOBUTTON ZEqnNum184179  \* MERGEFORMAT </w:instrText>
      </w:r>
      <w:fldSimple w:instr=" REF ZEqnNum184179 \! \* MERGEFORMAT ">
        <w:r w:rsidR="004D7B46" w:rsidRPr="004D7B46">
          <w:rPr>
            <w:lang w:val="en-US"/>
          </w:rPr>
          <w:instrText>(</w:instrText>
        </w:r>
        <w:r w:rsidR="004D7B46">
          <w:rPr>
            <w:lang w:val="en-US"/>
          </w:rPr>
          <w:instrText>0</w:instrText>
        </w:r>
        <w:r w:rsidR="004D7B46" w:rsidRPr="004D7B46">
          <w:rPr>
            <w:lang w:val="en-US"/>
          </w:rPr>
          <w:instrText>.</w:instrText>
        </w:r>
        <w:r w:rsidR="004D7B46">
          <w:rPr>
            <w:lang w:val="en-US"/>
          </w:rPr>
          <w:instrText>114</w:instrText>
        </w:r>
        <w:r w:rsidR="004D7B46" w:rsidRPr="004D7B46">
          <w:rPr>
            <w:lang w:val="en-US"/>
          </w:rPr>
          <w:instrText>)</w:instrText>
        </w:r>
      </w:fldSimple>
      <w:r w:rsidR="00D868A5" w:rsidRPr="004D7B46">
        <w:rPr>
          <w:lang w:val="en-US"/>
        </w:rPr>
        <w:fldChar w:fldCharType="end"/>
      </w:r>
      <w:r w:rsidRPr="004D7B46">
        <w:rPr>
          <w:lang w:val="en-US"/>
        </w:rPr>
        <w:t xml:space="preserve"> is first order accurate in both space and time due to the use of upwind approximations for and Euler explicit time integration for the advective terms, and first order time integration for the source/viscous terms. This level of accuracy is acceptable near shore, where strong non-linearity (wave breaking, flooding and drying) will force the use of small steps in space and time anyway. However, in the region where waves only slowly change (e.g. shoaling/refraction on mild slopes), the first order approximations suffer from significant numerical damping. To improve the accuracy of the numerical model in these regions a corrector step is implemented after the predictor step. </w:t>
      </w:r>
    </w:p>
    <w:p w:rsidR="00A52150" w:rsidRPr="004D7B46" w:rsidRDefault="00A52150" w:rsidP="004D7B46">
      <w:pPr>
        <w:rPr>
          <w:lang w:val="en-US"/>
        </w:rPr>
      </w:pPr>
    </w:p>
    <w:p w:rsidR="00A52150" w:rsidRPr="004D7B46" w:rsidRDefault="00A52150" w:rsidP="004D7B46">
      <w:pPr>
        <w:rPr>
          <w:lang w:val="en-US"/>
        </w:rPr>
      </w:pPr>
      <w:r w:rsidRPr="004D7B46">
        <w:rPr>
          <w:lang w:val="en-US"/>
        </w:rPr>
        <w:t>The corrector step is given by:</w:t>
      </w:r>
    </w:p>
    <w:p w:rsidR="00A52150" w:rsidRPr="004D7B46" w:rsidRDefault="00A52150" w:rsidP="004D7B46">
      <w:pPr>
        <w:rPr>
          <w:lang w:val="en-US"/>
        </w:rPr>
      </w:pPr>
    </w:p>
    <w:p w:rsidR="00A52150" w:rsidRPr="004D7B46" w:rsidRDefault="00A52150" w:rsidP="004D7B46">
      <w:pPr>
        <w:pStyle w:val="MTDisplayEquation"/>
        <w:rPr>
          <w:lang w:val="en-US"/>
        </w:rPr>
      </w:pPr>
      <w:r w:rsidRPr="004D7B46">
        <w:rPr>
          <w:lang w:val="en-US"/>
        </w:rPr>
        <w:tab/>
      </w:r>
      <w:r w:rsidRPr="004D7B46">
        <w:rPr>
          <w:position w:val="-62"/>
          <w:lang w:val="en-US"/>
        </w:rPr>
        <w:object w:dxaOrig="6820" w:dyaOrig="1340">
          <v:shape id="_x0000_i1192" type="#_x0000_t75" style="width:341.15pt;height:67.3pt" o:ole="">
            <v:imagedata r:id="rId373" o:title=""/>
          </v:shape>
          <o:OLEObject Type="Embed" ProgID="Equation.DSMT4" ShapeID="_x0000_i1192" DrawAspect="Content" ObjectID="_1485948502" r:id="rId374"/>
        </w:object>
      </w:r>
      <w:r w:rsidRPr="004D7B46">
        <w:rPr>
          <w:lang w:val="en-US"/>
        </w:rPr>
        <w:tab/>
      </w:r>
      <w:r w:rsidR="00D868A5" w:rsidRPr="004D7B46">
        <w:rPr>
          <w:lang w:val="en-US"/>
        </w:rPr>
        <w:fldChar w:fldCharType="begin"/>
      </w:r>
      <w:r w:rsidRPr="004D7B46">
        <w:rPr>
          <w:lang w:val="en-US"/>
        </w:rPr>
        <w:instrText xml:space="preserve"> MACROBUTTON MTPlaceRef \* MERGEFORMAT </w:instrText>
      </w:r>
      <w:r w:rsidR="00D868A5" w:rsidRPr="004D7B46">
        <w:rPr>
          <w:lang w:val="en-US"/>
        </w:rPr>
        <w:fldChar w:fldCharType="begin"/>
      </w:r>
      <w:r w:rsidRPr="004D7B46">
        <w:rPr>
          <w:lang w:val="en-US"/>
        </w:rPr>
        <w:instrText xml:space="preserve"> SEQ MTEqn \h \* MERGEFORMAT </w:instrText>
      </w:r>
      <w:r w:rsidR="00D868A5" w:rsidRPr="004D7B46">
        <w:rPr>
          <w:lang w:val="en-US"/>
        </w:rPr>
        <w:fldChar w:fldCharType="end"/>
      </w:r>
      <w:r w:rsidRPr="004D7B46">
        <w:rPr>
          <w:lang w:val="en-US"/>
        </w:rPr>
        <w:instrText>(</w:instrText>
      </w:r>
      <w:fldSimple w:instr=" SEQ MTChap \c \* Arabic \* MERGEFORMAT ">
        <w:r w:rsidR="004D7B46">
          <w:rPr>
            <w:noProof/>
            <w:lang w:val="en-US"/>
          </w:rPr>
          <w:instrText>0</w:instrText>
        </w:r>
      </w:fldSimple>
      <w:r w:rsidRPr="004D7B46">
        <w:rPr>
          <w:lang w:val="en-US"/>
        </w:rPr>
        <w:instrText>.</w:instrText>
      </w:r>
      <w:fldSimple w:instr=" SEQ MTEqn \c \* Arabic \* MERGEFORMAT ">
        <w:r w:rsidR="004D7B46">
          <w:rPr>
            <w:noProof/>
            <w:lang w:val="en-US"/>
          </w:rPr>
          <w:instrText>115</w:instrText>
        </w:r>
      </w:fldSimple>
      <w:r w:rsidRPr="004D7B46">
        <w:rPr>
          <w:lang w:val="en-US"/>
        </w:rPr>
        <w:instrText>)</w:instrText>
      </w:r>
      <w:r w:rsidR="00D868A5" w:rsidRPr="004D7B46">
        <w:rPr>
          <w:lang w:val="en-US"/>
        </w:rPr>
        <w:fldChar w:fldCharType="end"/>
      </w:r>
    </w:p>
    <w:p w:rsidR="00A52150" w:rsidRPr="004D7B46" w:rsidRDefault="00A52150" w:rsidP="004D7B46">
      <w:pPr>
        <w:rPr>
          <w:lang w:val="en-US"/>
        </w:rPr>
      </w:pPr>
    </w:p>
    <w:p w:rsidR="00A52150" w:rsidRPr="004D7B46" w:rsidRDefault="00A52150" w:rsidP="004D7B46">
      <w:pPr>
        <w:rPr>
          <w:rFonts w:cs="Tahoma"/>
          <w:lang w:val="en-US"/>
        </w:rPr>
      </w:pPr>
      <w:r w:rsidRPr="004D7B46">
        <w:rPr>
          <w:rFonts w:cs="Tahoma"/>
          <w:lang w:val="en-US"/>
        </w:rPr>
        <w:t>Or, when formulated in terms of the depth averaged velocity</w:t>
      </w:r>
    </w:p>
    <w:p w:rsidR="00A52150" w:rsidRPr="004D7B46" w:rsidRDefault="00A52150" w:rsidP="004D7B46">
      <w:pPr>
        <w:rPr>
          <w:rFonts w:cs="Tahoma"/>
          <w:lang w:val="en-US"/>
        </w:rPr>
      </w:pPr>
    </w:p>
    <w:p w:rsidR="00A52150" w:rsidRPr="004D7B46" w:rsidRDefault="00A52150" w:rsidP="004D7B46">
      <w:pPr>
        <w:pStyle w:val="MTDisplayEquation"/>
        <w:rPr>
          <w:lang w:val="en-US"/>
        </w:rPr>
      </w:pPr>
      <w:r w:rsidRPr="004D7B46">
        <w:rPr>
          <w:lang w:val="en-US"/>
        </w:rPr>
        <w:tab/>
      </w:r>
      <w:r w:rsidRPr="004D7B46">
        <w:rPr>
          <w:position w:val="-126"/>
          <w:lang w:val="en-US"/>
        </w:rPr>
        <w:object w:dxaOrig="7020" w:dyaOrig="2620">
          <v:shape id="_x0000_i1193" type="#_x0000_t75" style="width:351pt;height:131.15pt" o:ole="">
            <v:imagedata r:id="rId375" o:title=""/>
          </v:shape>
          <o:OLEObject Type="Embed" ProgID="Equation.DSMT4" ShapeID="_x0000_i1193" DrawAspect="Content" ObjectID="_1485948503" r:id="rId376"/>
        </w:object>
      </w:r>
      <w:r w:rsidRPr="004D7B46">
        <w:rPr>
          <w:lang w:val="en-US"/>
        </w:rPr>
        <w:tab/>
      </w:r>
      <w:r w:rsidR="00D868A5" w:rsidRPr="004D7B46">
        <w:rPr>
          <w:lang w:val="en-US"/>
        </w:rPr>
        <w:fldChar w:fldCharType="begin"/>
      </w:r>
      <w:r w:rsidRPr="004D7B46">
        <w:rPr>
          <w:lang w:val="en-US"/>
        </w:rPr>
        <w:instrText xml:space="preserve"> MACROBUTTON MTPlaceRef \* MERGEFORMAT </w:instrText>
      </w:r>
      <w:r w:rsidR="00D868A5" w:rsidRPr="004D7B46">
        <w:rPr>
          <w:lang w:val="en-US"/>
        </w:rPr>
        <w:fldChar w:fldCharType="begin"/>
      </w:r>
      <w:r w:rsidRPr="004D7B46">
        <w:rPr>
          <w:lang w:val="en-US"/>
        </w:rPr>
        <w:instrText xml:space="preserve"> SEQ MTEqn \h \* MERGEFORMAT </w:instrText>
      </w:r>
      <w:r w:rsidR="00D868A5" w:rsidRPr="004D7B46">
        <w:rPr>
          <w:lang w:val="en-US"/>
        </w:rPr>
        <w:fldChar w:fldCharType="end"/>
      </w:r>
      <w:bookmarkStart w:id="301" w:name="ZEqnNum382659"/>
      <w:r w:rsidRPr="004D7B46">
        <w:rPr>
          <w:lang w:val="en-US"/>
        </w:rPr>
        <w:instrText>(</w:instrText>
      </w:r>
      <w:fldSimple w:instr=" SEQ MTChap \c \* Arabic \* MERGEFORMAT ">
        <w:r w:rsidR="004D7B46">
          <w:rPr>
            <w:noProof/>
            <w:lang w:val="en-US"/>
          </w:rPr>
          <w:instrText>0</w:instrText>
        </w:r>
      </w:fldSimple>
      <w:r w:rsidRPr="004D7B46">
        <w:rPr>
          <w:lang w:val="en-US"/>
        </w:rPr>
        <w:instrText>.</w:instrText>
      </w:r>
      <w:fldSimple w:instr=" SEQ MTEqn \c \* Arabic \* MERGEFORMAT ">
        <w:r w:rsidR="004D7B46">
          <w:rPr>
            <w:noProof/>
            <w:lang w:val="en-US"/>
          </w:rPr>
          <w:instrText>116</w:instrText>
        </w:r>
      </w:fldSimple>
      <w:r w:rsidRPr="004D7B46">
        <w:rPr>
          <w:lang w:val="en-US"/>
        </w:rPr>
        <w:instrText>)</w:instrText>
      </w:r>
      <w:bookmarkEnd w:id="301"/>
      <w:r w:rsidR="00D868A5" w:rsidRPr="004D7B46">
        <w:rPr>
          <w:lang w:val="en-US"/>
        </w:rPr>
        <w:fldChar w:fldCharType="end"/>
      </w:r>
    </w:p>
    <w:p w:rsidR="00A52150" w:rsidRPr="004D7B46" w:rsidRDefault="00A52150" w:rsidP="004D7B46">
      <w:pPr>
        <w:rPr>
          <w:lang w:val="en-US"/>
        </w:rPr>
      </w:pPr>
    </w:p>
    <w:p w:rsidR="00A52150" w:rsidRPr="004D7B46" w:rsidRDefault="00A52150" w:rsidP="004D7B46">
      <w:pPr>
        <w:rPr>
          <w:lang w:val="en-US"/>
        </w:rPr>
      </w:pPr>
      <w:r w:rsidRPr="004D7B46">
        <w:rPr>
          <w:lang w:val="en-US"/>
        </w:rPr>
        <w:lastRenderedPageBreak/>
        <w:t xml:space="preserve">The values of </w:t>
      </w:r>
      <w:r w:rsidRPr="004D7B46">
        <w:rPr>
          <w:position w:val="-8"/>
          <w:lang w:val="en-US"/>
        </w:rPr>
        <w:object w:dxaOrig="620" w:dyaOrig="300">
          <v:shape id="_x0000_i1194" type="#_x0000_t75" style="width:30.85pt;height:15pt" o:ole="">
            <v:imagedata r:id="rId377" o:title=""/>
          </v:shape>
          <o:OLEObject Type="Embed" ProgID="Equation.DSMT4" ShapeID="_x0000_i1194" DrawAspect="Content" ObjectID="_1485948504" r:id="rId378"/>
        </w:object>
      </w:r>
      <w:r w:rsidRPr="004D7B46">
        <w:rPr>
          <w:lang w:val="en-US"/>
        </w:rPr>
        <w:t xml:space="preserve"> are obtained from slope limited expressions. For positive flow these read:</w:t>
      </w:r>
    </w:p>
    <w:p w:rsidR="00A52150" w:rsidRPr="004D7B46" w:rsidRDefault="00A52150" w:rsidP="004D7B46">
      <w:pPr>
        <w:rPr>
          <w:lang w:val="en-US"/>
        </w:rPr>
      </w:pPr>
    </w:p>
    <w:p w:rsidR="00A52150" w:rsidRPr="004D7B46" w:rsidRDefault="00A52150" w:rsidP="004D7B46">
      <w:pPr>
        <w:pStyle w:val="MTDisplayEquation"/>
        <w:rPr>
          <w:lang w:val="en-US"/>
        </w:rPr>
      </w:pPr>
      <w:r w:rsidRPr="004D7B46">
        <w:rPr>
          <w:lang w:val="en-US"/>
        </w:rPr>
        <w:tab/>
      </w:r>
      <w:r w:rsidRPr="004D7B46">
        <w:rPr>
          <w:position w:val="-24"/>
          <w:lang w:val="en-US"/>
        </w:rPr>
        <w:object w:dxaOrig="6140" w:dyaOrig="600">
          <v:shape id="_x0000_i1195" type="#_x0000_t75" style="width:306.85pt;height:30pt" o:ole="">
            <v:imagedata r:id="rId379" o:title=""/>
          </v:shape>
          <o:OLEObject Type="Embed" ProgID="Equation.DSMT4" ShapeID="_x0000_i1195" DrawAspect="Content" ObjectID="_1485948505" r:id="rId380"/>
        </w:object>
      </w:r>
      <w:r w:rsidRPr="004D7B46">
        <w:rPr>
          <w:lang w:val="en-US"/>
        </w:rPr>
        <w:tab/>
      </w:r>
      <w:r w:rsidR="00D868A5" w:rsidRPr="004D7B46">
        <w:rPr>
          <w:lang w:val="en-US"/>
        </w:rPr>
        <w:fldChar w:fldCharType="begin"/>
      </w:r>
      <w:r w:rsidRPr="004D7B46">
        <w:rPr>
          <w:lang w:val="en-US"/>
        </w:rPr>
        <w:instrText xml:space="preserve"> MACROBUTTON MTPlaceRef \* MERGEFORMAT </w:instrText>
      </w:r>
      <w:r w:rsidR="00D868A5" w:rsidRPr="004D7B46">
        <w:rPr>
          <w:lang w:val="en-US"/>
        </w:rPr>
        <w:fldChar w:fldCharType="begin"/>
      </w:r>
      <w:r w:rsidRPr="004D7B46">
        <w:rPr>
          <w:lang w:val="en-US"/>
        </w:rPr>
        <w:instrText xml:space="preserve"> SEQ MTEqn \h \* MERGEFORMAT </w:instrText>
      </w:r>
      <w:r w:rsidR="00D868A5" w:rsidRPr="004D7B46">
        <w:rPr>
          <w:lang w:val="en-US"/>
        </w:rPr>
        <w:fldChar w:fldCharType="end"/>
      </w:r>
      <w:bookmarkStart w:id="302" w:name="ZEqnNum771022"/>
      <w:r w:rsidRPr="004D7B46">
        <w:rPr>
          <w:lang w:val="en-US"/>
        </w:rPr>
        <w:instrText>(</w:instrText>
      </w:r>
      <w:fldSimple w:instr=" SEQ MTChap \c \* Arabic \* MERGEFORMAT ">
        <w:r w:rsidR="004D7B46">
          <w:rPr>
            <w:noProof/>
            <w:lang w:val="en-US"/>
          </w:rPr>
          <w:instrText>0</w:instrText>
        </w:r>
      </w:fldSimple>
      <w:r w:rsidRPr="004D7B46">
        <w:rPr>
          <w:lang w:val="en-US"/>
        </w:rPr>
        <w:instrText>.</w:instrText>
      </w:r>
      <w:fldSimple w:instr=" SEQ MTEqn \c \* Arabic \* MERGEFORMAT ">
        <w:r w:rsidR="004D7B46">
          <w:rPr>
            <w:noProof/>
            <w:lang w:val="en-US"/>
          </w:rPr>
          <w:instrText>117</w:instrText>
        </w:r>
      </w:fldSimple>
      <w:r w:rsidRPr="004D7B46">
        <w:rPr>
          <w:lang w:val="en-US"/>
        </w:rPr>
        <w:instrText>)</w:instrText>
      </w:r>
      <w:bookmarkEnd w:id="302"/>
      <w:r w:rsidR="00D868A5" w:rsidRPr="004D7B46">
        <w:rPr>
          <w:lang w:val="en-US"/>
        </w:rPr>
        <w:fldChar w:fldCharType="end"/>
      </w:r>
    </w:p>
    <w:p w:rsidR="00A52150" w:rsidRPr="004D7B46" w:rsidRDefault="00A52150" w:rsidP="004D7B46">
      <w:pPr>
        <w:rPr>
          <w:lang w:val="en-US"/>
        </w:rPr>
      </w:pPr>
    </w:p>
    <w:p w:rsidR="00A52150" w:rsidRPr="004D7B46" w:rsidRDefault="00A52150" w:rsidP="004D7B46">
      <w:pPr>
        <w:rPr>
          <w:rFonts w:cs="Tahoma"/>
          <w:lang w:val="en-US"/>
        </w:rPr>
      </w:pPr>
      <w:r w:rsidRPr="004D7B46">
        <w:rPr>
          <w:rFonts w:cs="Tahoma"/>
          <w:lang w:val="en-US"/>
        </w:rPr>
        <w:t xml:space="preserve">Where </w:t>
      </w:r>
      <w:r w:rsidRPr="004D7B46">
        <w:rPr>
          <w:rFonts w:cs="Tahoma"/>
          <w:position w:val="-10"/>
          <w:lang w:val="en-US"/>
        </w:rPr>
        <w:object w:dxaOrig="220" w:dyaOrig="240">
          <v:shape id="_x0000_i1196" type="#_x0000_t75" style="width:10.3pt;height:12.45pt" o:ole="">
            <v:imagedata r:id="rId381" o:title=""/>
          </v:shape>
          <o:OLEObject Type="Embed" ProgID="Equation.DSMT4" ShapeID="_x0000_i1196" DrawAspect="Content" ObjectID="_1485948506" r:id="rId382"/>
        </w:object>
      </w:r>
      <w:r w:rsidRPr="004D7B46">
        <w:rPr>
          <w:rFonts w:cs="Tahoma"/>
          <w:lang w:val="en-US"/>
        </w:rPr>
        <w:t xml:space="preserve"> again denotes the minmod limiter. Similar expressions can be constructed for</w:t>
      </w:r>
      <w:r w:rsidRPr="004D7B46">
        <w:rPr>
          <w:rFonts w:cs="Tahoma"/>
          <w:position w:val="-8"/>
          <w:lang w:val="en-US"/>
        </w:rPr>
        <w:object w:dxaOrig="740" w:dyaOrig="300">
          <v:shape id="_x0000_i1197" type="#_x0000_t75" style="width:37.7pt;height:15pt" o:ole="">
            <v:imagedata r:id="rId383" o:title=""/>
          </v:shape>
          <o:OLEObject Type="Embed" ProgID="Equation.DSMT4" ShapeID="_x0000_i1197" DrawAspect="Content" ObjectID="_1485948507" r:id="rId384"/>
        </w:object>
      </w:r>
      <w:r w:rsidRPr="004D7B46">
        <w:rPr>
          <w:rFonts w:cs="Tahoma"/>
          <w:lang w:val="en-US"/>
        </w:rPr>
        <w:t>,</w:t>
      </w:r>
      <w:r w:rsidRPr="004D7B46">
        <w:rPr>
          <w:rFonts w:cs="Tahoma"/>
          <w:position w:val="-8"/>
          <w:lang w:val="en-US"/>
        </w:rPr>
        <w:object w:dxaOrig="480" w:dyaOrig="300">
          <v:shape id="_x0000_i1198" type="#_x0000_t75" style="width:24pt;height:15pt" o:ole="">
            <v:imagedata r:id="rId385" o:title=""/>
          </v:shape>
          <o:OLEObject Type="Embed" ProgID="Equation.DSMT4" ShapeID="_x0000_i1198" DrawAspect="Content" ObjectID="_1485948508" r:id="rId386"/>
        </w:object>
      </w:r>
      <w:r w:rsidRPr="004D7B46">
        <w:rPr>
          <w:rFonts w:cs="Tahoma"/>
          <w:lang w:val="en-US"/>
        </w:rPr>
        <w:t xml:space="preserve"> and</w:t>
      </w:r>
      <w:r w:rsidRPr="004D7B46">
        <w:rPr>
          <w:rFonts w:cs="Tahoma"/>
          <w:position w:val="-8"/>
          <w:lang w:val="en-US"/>
        </w:rPr>
        <w:object w:dxaOrig="720" w:dyaOrig="300">
          <v:shape id="_x0000_i1199" type="#_x0000_t75" style="width:36.45pt;height:15pt" o:ole="">
            <v:imagedata r:id="rId387" o:title=""/>
          </v:shape>
          <o:OLEObject Type="Embed" ProgID="Equation.DSMT4" ShapeID="_x0000_i1199" DrawAspect="Content" ObjectID="_1485948509" r:id="rId388"/>
        </w:object>
      </w:r>
      <w:r w:rsidRPr="004D7B46">
        <w:rPr>
          <w:rFonts w:cs="Tahoma"/>
          <w:lang w:val="en-US"/>
        </w:rPr>
        <w:t>.</w:t>
      </w:r>
    </w:p>
    <w:p w:rsidR="00A52150" w:rsidRPr="004D7B46" w:rsidRDefault="00A52150" w:rsidP="004D7B46">
      <w:pPr>
        <w:rPr>
          <w:rFonts w:cs="Tahoma"/>
          <w:lang w:val="en-US"/>
        </w:rPr>
      </w:pPr>
    </w:p>
    <w:p w:rsidR="00A52150" w:rsidRPr="004D7B46" w:rsidRDefault="00A52150" w:rsidP="004D7B46">
      <w:pPr>
        <w:rPr>
          <w:rFonts w:cs="Tahoma"/>
          <w:lang w:val="en-US"/>
        </w:rPr>
      </w:pPr>
      <w:r w:rsidRPr="004D7B46">
        <w:rPr>
          <w:rFonts w:cs="Tahoma"/>
          <w:lang w:val="en-US"/>
        </w:rPr>
        <w:t>The predictor-corrector set is second order accurate in regions where the solution is smooth, and reduces to first order accuracy near sharp gradients in the solutions to avoid unwanted oscillations. Furthermore, the method remains momentum conservative.</w:t>
      </w:r>
    </w:p>
    <w:p w:rsidR="00A52150" w:rsidRPr="004D7B46" w:rsidRDefault="00A52150" w:rsidP="004D7B46">
      <w:pPr>
        <w:pStyle w:val="Heading4"/>
        <w:jc w:val="both"/>
        <w:rPr>
          <w:lang w:val="en-US"/>
        </w:rPr>
      </w:pPr>
      <w:bookmarkStart w:id="303" w:name="_Toc249984918"/>
      <w:bookmarkStart w:id="304" w:name="_Toc249985011"/>
      <w:r w:rsidRPr="004D7B46">
        <w:rPr>
          <w:lang w:val="en-US"/>
        </w:rPr>
        <w:t>Vertical momentum equation</w:t>
      </w:r>
      <w:bookmarkEnd w:id="303"/>
      <w:bookmarkEnd w:id="304"/>
      <w:r w:rsidRPr="004D7B46">
        <w:rPr>
          <w:lang w:val="en-US"/>
        </w:rPr>
        <w:t>s</w:t>
      </w:r>
    </w:p>
    <w:p w:rsidR="00A52150" w:rsidRPr="004D7B46" w:rsidRDefault="00A52150" w:rsidP="004D7B46">
      <w:pPr>
        <w:rPr>
          <w:lang w:val="en-US"/>
        </w:rPr>
      </w:pPr>
      <w:r w:rsidRPr="004D7B46">
        <w:rPr>
          <w:lang w:val="en-US"/>
        </w:rPr>
        <w:t xml:space="preserve">The vertical momentum equation </w:t>
      </w:r>
      <w:r w:rsidR="00D868A5" w:rsidRPr="004D7B46">
        <w:rPr>
          <w:lang w:val="en-US"/>
        </w:rPr>
        <w:fldChar w:fldCharType="begin"/>
      </w:r>
      <w:r w:rsidRPr="004D7B46">
        <w:rPr>
          <w:lang w:val="en-US"/>
        </w:rPr>
        <w:instrText xml:space="preserve"> GOTOBUTTON ZEqnNum279142  \* MERGEFORMAT </w:instrText>
      </w:r>
      <w:r w:rsidR="00D868A5" w:rsidRPr="004D7B46">
        <w:rPr>
          <w:lang w:val="en-US"/>
        </w:rPr>
        <w:fldChar w:fldCharType="begin"/>
      </w:r>
      <w:r w:rsidR="00F02F5A" w:rsidRPr="004D7B46">
        <w:rPr>
          <w:lang w:val="en-US"/>
        </w:rPr>
        <w:instrText xml:space="preserve"> REF ZEqnNum279142 \! \* MERGEFORMAT </w:instrText>
      </w:r>
      <w:r w:rsidR="00D868A5" w:rsidRPr="004D7B46">
        <w:rPr>
          <w:lang w:val="en-US"/>
        </w:rPr>
        <w:fldChar w:fldCharType="separate"/>
      </w:r>
      <w:r w:rsidR="004D7B46">
        <w:rPr>
          <w:b/>
          <w:bCs/>
          <w:lang w:val="en-US"/>
        </w:rPr>
        <w:instrText>Error! Reference source not found.</w:instrText>
      </w:r>
      <w:r w:rsidR="00D868A5" w:rsidRPr="004D7B46">
        <w:rPr>
          <w:lang w:val="en-US"/>
        </w:rPr>
        <w:fldChar w:fldCharType="end"/>
      </w:r>
      <w:r w:rsidR="00D868A5" w:rsidRPr="004D7B46">
        <w:rPr>
          <w:lang w:val="en-US"/>
        </w:rPr>
        <w:fldChar w:fldCharType="end"/>
      </w:r>
      <w:r w:rsidRPr="004D7B46">
        <w:rPr>
          <w:lang w:val="en-US"/>
        </w:rPr>
        <w:t xml:space="preserve"> is discretized in a similar manner to the horizontal momentum equations using the McCormack scheme. In terms of the depth averaged vertical velocity the predictor step is:</w:t>
      </w:r>
    </w:p>
    <w:p w:rsidR="00A52150" w:rsidRPr="004D7B46" w:rsidRDefault="00A52150" w:rsidP="004D7B46">
      <w:pPr>
        <w:rPr>
          <w:lang w:val="en-US"/>
        </w:rPr>
      </w:pPr>
    </w:p>
    <w:p w:rsidR="00A52150" w:rsidRPr="004D7B46" w:rsidRDefault="00A52150" w:rsidP="004D7B46">
      <w:pPr>
        <w:pStyle w:val="MTDisplayEquation"/>
        <w:rPr>
          <w:lang w:val="en-US"/>
        </w:rPr>
      </w:pPr>
      <w:r w:rsidRPr="004D7B46">
        <w:rPr>
          <w:lang w:val="en-US"/>
        </w:rPr>
        <w:tab/>
      </w:r>
      <w:r w:rsidRPr="004D7B46">
        <w:rPr>
          <w:position w:val="-58"/>
          <w:lang w:val="en-US"/>
        </w:rPr>
        <w:object w:dxaOrig="7680" w:dyaOrig="1260">
          <v:shape id="_x0000_i1200" type="#_x0000_t75" style="width:384.45pt;height:63pt" o:ole="">
            <v:imagedata r:id="rId389" o:title=""/>
          </v:shape>
          <o:OLEObject Type="Embed" ProgID="Equation.DSMT4" ShapeID="_x0000_i1200" DrawAspect="Content" ObjectID="_1485948510" r:id="rId390"/>
        </w:object>
      </w:r>
      <w:r w:rsidRPr="004D7B46">
        <w:rPr>
          <w:lang w:val="en-US"/>
        </w:rPr>
        <w:tab/>
      </w:r>
      <w:r w:rsidR="00D868A5" w:rsidRPr="004D7B46">
        <w:rPr>
          <w:lang w:val="en-US"/>
        </w:rPr>
        <w:fldChar w:fldCharType="begin"/>
      </w:r>
      <w:r w:rsidRPr="004D7B46">
        <w:rPr>
          <w:lang w:val="en-US"/>
        </w:rPr>
        <w:instrText xml:space="preserve"> MACROBUTTON MTPlaceRef \* MERGEFORMAT </w:instrText>
      </w:r>
      <w:r w:rsidR="00D868A5" w:rsidRPr="004D7B46">
        <w:rPr>
          <w:lang w:val="en-US"/>
        </w:rPr>
        <w:fldChar w:fldCharType="begin"/>
      </w:r>
      <w:r w:rsidRPr="004D7B46">
        <w:rPr>
          <w:lang w:val="en-US"/>
        </w:rPr>
        <w:instrText xml:space="preserve"> SEQ MTEqn \h \* MERGEFORMAT </w:instrText>
      </w:r>
      <w:r w:rsidR="00D868A5" w:rsidRPr="004D7B46">
        <w:rPr>
          <w:lang w:val="en-US"/>
        </w:rPr>
        <w:fldChar w:fldCharType="end"/>
      </w:r>
      <w:bookmarkStart w:id="305" w:name="ZEqnNum523996"/>
      <w:r w:rsidRPr="004D7B46">
        <w:rPr>
          <w:lang w:val="en-US"/>
        </w:rPr>
        <w:instrText>(</w:instrText>
      </w:r>
      <w:fldSimple w:instr=" SEQ MTChap \c \* Arabic \* MERGEFORMAT ">
        <w:r w:rsidR="004D7B46">
          <w:rPr>
            <w:noProof/>
            <w:lang w:val="en-US"/>
          </w:rPr>
          <w:instrText>0</w:instrText>
        </w:r>
      </w:fldSimple>
      <w:r w:rsidRPr="004D7B46">
        <w:rPr>
          <w:lang w:val="en-US"/>
        </w:rPr>
        <w:instrText>.</w:instrText>
      </w:r>
      <w:fldSimple w:instr=" SEQ MTEqn \c \* Arabic \* MERGEFORMAT ">
        <w:r w:rsidR="004D7B46">
          <w:rPr>
            <w:noProof/>
            <w:lang w:val="en-US"/>
          </w:rPr>
          <w:instrText>118</w:instrText>
        </w:r>
      </w:fldSimple>
      <w:r w:rsidRPr="004D7B46">
        <w:rPr>
          <w:lang w:val="en-US"/>
        </w:rPr>
        <w:instrText>)</w:instrText>
      </w:r>
      <w:bookmarkEnd w:id="305"/>
      <w:r w:rsidR="00D868A5" w:rsidRPr="004D7B46">
        <w:rPr>
          <w:lang w:val="en-US"/>
        </w:rPr>
        <w:fldChar w:fldCharType="end"/>
      </w:r>
    </w:p>
    <w:p w:rsidR="00A52150" w:rsidRPr="004D7B46" w:rsidRDefault="00A52150" w:rsidP="004D7B46">
      <w:pPr>
        <w:rPr>
          <w:lang w:val="en-US"/>
        </w:rPr>
      </w:pPr>
    </w:p>
    <w:p w:rsidR="00A52150" w:rsidRPr="004D7B46" w:rsidRDefault="00A52150" w:rsidP="004D7B46">
      <w:pPr>
        <w:rPr>
          <w:rFonts w:cs="Tahoma"/>
          <w:lang w:val="en-US"/>
        </w:rPr>
      </w:pPr>
      <w:r w:rsidRPr="004D7B46">
        <w:rPr>
          <w:rFonts w:cs="Tahoma"/>
          <w:lang w:val="en-US"/>
        </w:rPr>
        <w:t xml:space="preserve">The pressures are defined on the cell faces and therefore do not have to be interpolated. Furthermore, we can exactly set the dynamic pressure at the free surface </w:t>
      </w:r>
      <w:r w:rsidRPr="004D7B46">
        <w:rPr>
          <w:rFonts w:cs="Tahoma"/>
          <w:position w:val="-10"/>
          <w:lang w:val="en-US"/>
        </w:rPr>
        <w:object w:dxaOrig="440" w:dyaOrig="320">
          <v:shape id="_x0000_i1201" type="#_x0000_t75" style="width:21.45pt;height:16.3pt" o:ole="">
            <v:imagedata r:id="rId391" o:title=""/>
          </v:shape>
          <o:OLEObject Type="Embed" ProgID="Equation.DSMT4" ShapeID="_x0000_i1201" DrawAspect="Content" ObjectID="_1485948511" r:id="rId392"/>
        </w:object>
      </w:r>
      <w:r w:rsidRPr="004D7B46">
        <w:rPr>
          <w:rFonts w:cs="Tahoma"/>
          <w:lang w:val="en-US"/>
        </w:rPr>
        <w:t xml:space="preserve"> to zero. The vertical velocities are defined on the cell faces and therefore the depth averaged velocity </w:t>
      </w:r>
      <w:r w:rsidRPr="004D7B46">
        <w:rPr>
          <w:rFonts w:cs="Tahoma"/>
          <w:position w:val="-10"/>
          <w:lang w:val="en-US"/>
        </w:rPr>
        <w:object w:dxaOrig="480" w:dyaOrig="340">
          <v:shape id="_x0000_i1202" type="#_x0000_t75" style="width:24pt;height:16.7pt" o:ole="">
            <v:imagedata r:id="rId393" o:title=""/>
          </v:shape>
          <o:OLEObject Type="Embed" ProgID="Equation.DSMT4" ShapeID="_x0000_i1202" DrawAspect="Content" ObjectID="_1485948512" r:id="rId394"/>
        </w:object>
      </w:r>
      <w:r w:rsidRPr="004D7B46">
        <w:rPr>
          <w:rFonts w:cs="Tahoma"/>
          <w:lang w:val="en-US"/>
        </w:rPr>
        <w:t xml:space="preserve"> needs to be expressed in terms of the bottom and surface velocities. Using a simple central approximation gives</w:t>
      </w:r>
    </w:p>
    <w:p w:rsidR="00A52150" w:rsidRPr="004D7B46" w:rsidRDefault="00A52150" w:rsidP="004D7B46">
      <w:pPr>
        <w:rPr>
          <w:rFonts w:cs="Tahoma"/>
          <w:lang w:val="en-US"/>
        </w:rPr>
      </w:pPr>
    </w:p>
    <w:p w:rsidR="00A52150" w:rsidRPr="004D7B46" w:rsidRDefault="00A52150" w:rsidP="004D7B46">
      <w:pPr>
        <w:pStyle w:val="MTDisplayEquation"/>
        <w:rPr>
          <w:lang w:val="en-US"/>
        </w:rPr>
      </w:pPr>
      <w:r w:rsidRPr="004D7B46">
        <w:rPr>
          <w:lang w:val="en-US"/>
        </w:rPr>
        <w:tab/>
      </w:r>
      <w:r w:rsidRPr="004D7B46">
        <w:rPr>
          <w:position w:val="-14"/>
          <w:lang w:val="en-US"/>
        </w:rPr>
        <w:object w:dxaOrig="4440" w:dyaOrig="380">
          <v:shape id="_x0000_i1203" type="#_x0000_t75" style="width:221.15pt;height:18.85pt" o:ole="">
            <v:imagedata r:id="rId395" o:title=""/>
          </v:shape>
          <o:OLEObject Type="Embed" ProgID="Equation.DSMT4" ShapeID="_x0000_i1203" DrawAspect="Content" ObjectID="_1485948513" r:id="rId396"/>
        </w:object>
      </w:r>
      <w:r w:rsidRPr="004D7B46">
        <w:rPr>
          <w:lang w:val="en-US"/>
        </w:rPr>
        <w:tab/>
      </w:r>
      <w:r w:rsidR="00D868A5" w:rsidRPr="004D7B46">
        <w:rPr>
          <w:lang w:val="en-US"/>
        </w:rPr>
        <w:fldChar w:fldCharType="begin"/>
      </w:r>
      <w:r w:rsidRPr="004D7B46">
        <w:rPr>
          <w:lang w:val="en-US"/>
        </w:rPr>
        <w:instrText xml:space="preserve"> MACROBUTTON MTPlaceRef \* MERGEFORMAT </w:instrText>
      </w:r>
      <w:r w:rsidR="00D868A5" w:rsidRPr="004D7B46">
        <w:rPr>
          <w:lang w:val="en-US"/>
        </w:rPr>
        <w:fldChar w:fldCharType="begin"/>
      </w:r>
      <w:r w:rsidRPr="004D7B46">
        <w:rPr>
          <w:lang w:val="en-US"/>
        </w:rPr>
        <w:instrText xml:space="preserve"> SEQ MTEqn \h \* MERGEFORMAT </w:instrText>
      </w:r>
      <w:r w:rsidR="00D868A5" w:rsidRPr="004D7B46">
        <w:rPr>
          <w:lang w:val="en-US"/>
        </w:rPr>
        <w:fldChar w:fldCharType="end"/>
      </w:r>
      <w:bookmarkStart w:id="306" w:name="ZEqnNum287705"/>
      <w:r w:rsidRPr="004D7B46">
        <w:rPr>
          <w:lang w:val="en-US"/>
        </w:rPr>
        <w:instrText>(</w:instrText>
      </w:r>
      <w:fldSimple w:instr=" SEQ MTChap \c \* Arabic \* MERGEFORMAT ">
        <w:r w:rsidR="004D7B46">
          <w:rPr>
            <w:noProof/>
            <w:lang w:val="en-US"/>
          </w:rPr>
          <w:instrText>0</w:instrText>
        </w:r>
      </w:fldSimple>
      <w:r w:rsidRPr="004D7B46">
        <w:rPr>
          <w:lang w:val="en-US"/>
        </w:rPr>
        <w:instrText>.</w:instrText>
      </w:r>
      <w:fldSimple w:instr=" SEQ MTEqn \c \* Arabic \* MERGEFORMAT ">
        <w:r w:rsidR="004D7B46">
          <w:rPr>
            <w:noProof/>
            <w:lang w:val="en-US"/>
          </w:rPr>
          <w:instrText>119</w:instrText>
        </w:r>
      </w:fldSimple>
      <w:r w:rsidRPr="004D7B46">
        <w:rPr>
          <w:lang w:val="en-US"/>
        </w:rPr>
        <w:instrText>)</w:instrText>
      </w:r>
      <w:bookmarkEnd w:id="306"/>
      <w:r w:rsidR="00D868A5" w:rsidRPr="004D7B46">
        <w:rPr>
          <w:lang w:val="en-US"/>
        </w:rPr>
        <w:fldChar w:fldCharType="end"/>
      </w:r>
    </w:p>
    <w:p w:rsidR="00A52150" w:rsidRPr="004D7B46" w:rsidRDefault="00A52150" w:rsidP="004D7B46">
      <w:pPr>
        <w:rPr>
          <w:lang w:val="en-US"/>
        </w:rPr>
      </w:pPr>
    </w:p>
    <w:p w:rsidR="00A52150" w:rsidRPr="004D7B46" w:rsidRDefault="00A52150" w:rsidP="004D7B46">
      <w:pPr>
        <w:rPr>
          <w:rFonts w:cs="Tahoma"/>
          <w:lang w:val="en-US"/>
        </w:rPr>
      </w:pPr>
      <w:r w:rsidRPr="004D7B46">
        <w:rPr>
          <w:rFonts w:cs="Tahoma"/>
          <w:lang w:val="en-US"/>
        </w:rPr>
        <w:t>At the bottom the kinematic boundary condition is used for the vertical velocity:</w:t>
      </w:r>
    </w:p>
    <w:p w:rsidR="00A52150" w:rsidRPr="004D7B46" w:rsidRDefault="00A52150" w:rsidP="004D7B46">
      <w:pPr>
        <w:rPr>
          <w:rFonts w:cs="Tahoma"/>
          <w:lang w:val="en-US"/>
        </w:rPr>
      </w:pPr>
    </w:p>
    <w:p w:rsidR="00A52150" w:rsidRPr="004D7B46" w:rsidRDefault="00A52150" w:rsidP="004D7B46">
      <w:pPr>
        <w:pStyle w:val="MTDisplayEquation"/>
        <w:rPr>
          <w:lang w:val="en-US"/>
        </w:rPr>
      </w:pPr>
      <w:r w:rsidRPr="004D7B46">
        <w:rPr>
          <w:lang w:val="en-US"/>
        </w:rPr>
        <w:tab/>
      </w:r>
      <w:r w:rsidRPr="004D7B46">
        <w:rPr>
          <w:position w:val="-24"/>
          <w:lang w:val="en-US"/>
        </w:rPr>
        <w:object w:dxaOrig="5720" w:dyaOrig="580">
          <v:shape id="_x0000_i1204" type="#_x0000_t75" style="width:286.3pt;height:29.15pt" o:ole="">
            <v:imagedata r:id="rId397" o:title=""/>
          </v:shape>
          <o:OLEObject Type="Embed" ProgID="Equation.DSMT4" ShapeID="_x0000_i1204" DrawAspect="Content" ObjectID="_1485948514" r:id="rId398"/>
        </w:object>
      </w:r>
      <w:r w:rsidRPr="004D7B46">
        <w:rPr>
          <w:lang w:val="en-US"/>
        </w:rPr>
        <w:tab/>
      </w:r>
      <w:r w:rsidR="00D868A5" w:rsidRPr="004D7B46">
        <w:rPr>
          <w:lang w:val="en-US"/>
        </w:rPr>
        <w:fldChar w:fldCharType="begin"/>
      </w:r>
      <w:r w:rsidRPr="004D7B46">
        <w:rPr>
          <w:lang w:val="en-US"/>
        </w:rPr>
        <w:instrText xml:space="preserve"> MACROBUTTON MTPlaceRef \* MERGEFORMAT </w:instrText>
      </w:r>
      <w:r w:rsidR="00D868A5" w:rsidRPr="004D7B46">
        <w:rPr>
          <w:lang w:val="en-US"/>
        </w:rPr>
        <w:fldChar w:fldCharType="begin"/>
      </w:r>
      <w:r w:rsidRPr="004D7B46">
        <w:rPr>
          <w:lang w:val="en-US"/>
        </w:rPr>
        <w:instrText xml:space="preserve"> SEQ MTEqn \h \* MERGEFORMAT </w:instrText>
      </w:r>
      <w:r w:rsidR="00D868A5" w:rsidRPr="004D7B46">
        <w:rPr>
          <w:lang w:val="en-US"/>
        </w:rPr>
        <w:fldChar w:fldCharType="end"/>
      </w:r>
      <w:bookmarkStart w:id="307" w:name="ZEqnNum183135"/>
      <w:r w:rsidRPr="004D7B46">
        <w:rPr>
          <w:lang w:val="en-US"/>
        </w:rPr>
        <w:instrText>(</w:instrText>
      </w:r>
      <w:fldSimple w:instr=" SEQ MTChap \c \* Arabic \* MERGEFORMAT ">
        <w:r w:rsidR="004D7B46">
          <w:rPr>
            <w:noProof/>
            <w:lang w:val="en-US"/>
          </w:rPr>
          <w:instrText>0</w:instrText>
        </w:r>
      </w:fldSimple>
      <w:r w:rsidRPr="004D7B46">
        <w:rPr>
          <w:lang w:val="en-US"/>
        </w:rPr>
        <w:instrText>.</w:instrText>
      </w:r>
      <w:fldSimple w:instr=" SEQ MTEqn \c \* Arabic \* MERGEFORMAT ">
        <w:r w:rsidR="004D7B46">
          <w:rPr>
            <w:noProof/>
            <w:lang w:val="en-US"/>
          </w:rPr>
          <w:instrText>120</w:instrText>
        </w:r>
      </w:fldSimple>
      <w:r w:rsidRPr="004D7B46">
        <w:rPr>
          <w:lang w:val="en-US"/>
        </w:rPr>
        <w:instrText>)</w:instrText>
      </w:r>
      <w:bookmarkEnd w:id="307"/>
      <w:r w:rsidR="00D868A5" w:rsidRPr="004D7B46">
        <w:rPr>
          <w:lang w:val="en-US"/>
        </w:rPr>
        <w:fldChar w:fldCharType="end"/>
      </w:r>
    </w:p>
    <w:p w:rsidR="00A52150" w:rsidRPr="004D7B46" w:rsidRDefault="00A52150" w:rsidP="004D7B46">
      <w:pPr>
        <w:rPr>
          <w:lang w:val="en-US"/>
        </w:rPr>
      </w:pPr>
    </w:p>
    <w:p w:rsidR="00A52150" w:rsidRPr="004D7B46" w:rsidRDefault="00A52150" w:rsidP="004D7B46">
      <w:pPr>
        <w:rPr>
          <w:rFonts w:cs="Tahoma"/>
          <w:lang w:val="en-US"/>
        </w:rPr>
      </w:pPr>
      <w:r w:rsidRPr="004D7B46">
        <w:rPr>
          <w:rFonts w:cs="Tahoma"/>
          <w:lang w:val="en-US"/>
        </w:rPr>
        <w:t xml:space="preserve">Horizontal interpolation of </w:t>
      </w:r>
      <w:r w:rsidRPr="004D7B46">
        <w:rPr>
          <w:rFonts w:cs="Tahoma"/>
          <w:position w:val="-12"/>
          <w:lang w:val="en-US"/>
        </w:rPr>
        <w:object w:dxaOrig="499" w:dyaOrig="360">
          <v:shape id="_x0000_i1205" type="#_x0000_t75" style="width:24pt;height:18.85pt" o:ole="">
            <v:imagedata r:id="rId399" o:title=""/>
          </v:shape>
          <o:OLEObject Type="Embed" ProgID="Equation.DSMT4" ShapeID="_x0000_i1205" DrawAspect="Content" ObjectID="_1485948515" r:id="rId400"/>
        </w:object>
      </w:r>
      <w:r w:rsidRPr="004D7B46">
        <w:rPr>
          <w:rFonts w:cs="Tahoma"/>
          <w:lang w:val="en-US"/>
        </w:rPr>
        <w:t xml:space="preserve"> and </w:t>
      </w:r>
      <w:r w:rsidRPr="004D7B46">
        <w:rPr>
          <w:rFonts w:cs="Tahoma"/>
          <w:position w:val="-12"/>
          <w:lang w:val="en-US"/>
        </w:rPr>
        <w:object w:dxaOrig="499" w:dyaOrig="360">
          <v:shape id="_x0000_i1206" type="#_x0000_t75" style="width:24pt;height:18.85pt" o:ole="">
            <v:imagedata r:id="rId401" o:title=""/>
          </v:shape>
          <o:OLEObject Type="Embed" ProgID="Equation.DSMT4" ShapeID="_x0000_i1206" DrawAspect="Content" ObjectID="_1485948516" r:id="rId402"/>
        </w:object>
      </w:r>
      <w:r w:rsidRPr="004D7B46">
        <w:rPr>
          <w:rFonts w:cs="Tahoma"/>
          <w:lang w:val="en-US"/>
        </w:rPr>
        <w:t xml:space="preserve"> is done using first order upwind similar to </w:t>
      </w:r>
      <w:r w:rsidR="00D868A5" w:rsidRPr="004D7B46">
        <w:rPr>
          <w:rFonts w:cs="Tahoma"/>
          <w:lang w:val="en-US"/>
        </w:rPr>
        <w:fldChar w:fldCharType="begin"/>
      </w:r>
      <w:r w:rsidRPr="004D7B46">
        <w:rPr>
          <w:rFonts w:cs="Tahoma"/>
          <w:lang w:val="en-US"/>
        </w:rPr>
        <w:instrText xml:space="preserve"> GOTOBUTTON ZEqnNum559032  \* MERGEFORMAT </w:instrText>
      </w:r>
      <w:fldSimple w:instr=" REF ZEqnNum559032 \! \* MERGEFORMAT ">
        <w:r w:rsidR="004D7B46" w:rsidRPr="004D7B46">
          <w:rPr>
            <w:lang w:val="en-US"/>
          </w:rPr>
          <w:instrText>(</w:instrText>
        </w:r>
        <w:r w:rsidR="004D7B46">
          <w:rPr>
            <w:lang w:val="en-US"/>
          </w:rPr>
          <w:instrText>0</w:instrText>
        </w:r>
        <w:r w:rsidR="004D7B46" w:rsidRPr="004D7B46">
          <w:rPr>
            <w:lang w:val="en-US"/>
          </w:rPr>
          <w:instrText>.</w:instrText>
        </w:r>
        <w:r w:rsidR="004D7B46">
          <w:rPr>
            <w:lang w:val="en-US"/>
          </w:rPr>
          <w:instrText>102</w:instrText>
        </w:r>
        <w:r w:rsidR="004D7B46" w:rsidRPr="004D7B46">
          <w:rPr>
            <w:lang w:val="en-US"/>
          </w:rPr>
          <w:instrText>)</w:instrText>
        </w:r>
      </w:fldSimple>
      <w:r w:rsidR="00D868A5" w:rsidRPr="004D7B46">
        <w:rPr>
          <w:rFonts w:cs="Tahoma"/>
          <w:lang w:val="en-US"/>
        </w:rPr>
        <w:fldChar w:fldCharType="end"/>
      </w:r>
      <w:r w:rsidRPr="004D7B46">
        <w:rPr>
          <w:rFonts w:cs="Tahoma"/>
          <w:lang w:val="en-US"/>
        </w:rPr>
        <w:t>. The turbulent stresses are again approximated using a central scheme as</w:t>
      </w:r>
    </w:p>
    <w:p w:rsidR="00A52150" w:rsidRPr="004D7B46" w:rsidRDefault="00A52150" w:rsidP="004D7B46">
      <w:pPr>
        <w:rPr>
          <w:rFonts w:cs="Tahoma"/>
          <w:lang w:val="en-US"/>
        </w:rPr>
      </w:pPr>
    </w:p>
    <w:p w:rsidR="00A52150" w:rsidRPr="004D7B46" w:rsidRDefault="00A52150" w:rsidP="004D7B46">
      <w:pPr>
        <w:pStyle w:val="MTDisplayEquation"/>
        <w:rPr>
          <w:lang w:val="en-US"/>
        </w:rPr>
      </w:pPr>
      <w:r w:rsidRPr="004D7B46">
        <w:rPr>
          <w:lang w:val="en-US"/>
        </w:rPr>
        <w:tab/>
      </w:r>
      <w:r w:rsidRPr="004D7B46">
        <w:rPr>
          <w:position w:val="-60"/>
          <w:lang w:val="en-US"/>
        </w:rPr>
        <w:object w:dxaOrig="5920" w:dyaOrig="1300">
          <v:shape id="_x0000_i1207" type="#_x0000_t75" style="width:296.15pt;height:65.55pt" o:ole="">
            <v:imagedata r:id="rId403" o:title=""/>
          </v:shape>
          <o:OLEObject Type="Embed" ProgID="Equation.DSMT4" ShapeID="_x0000_i1207" DrawAspect="Content" ObjectID="_1485948517" r:id="rId404"/>
        </w:object>
      </w:r>
      <w:r w:rsidRPr="004D7B46">
        <w:rPr>
          <w:lang w:val="en-US"/>
        </w:rPr>
        <w:tab/>
      </w:r>
      <w:r w:rsidR="00D868A5" w:rsidRPr="004D7B46">
        <w:rPr>
          <w:lang w:val="en-US"/>
        </w:rPr>
        <w:fldChar w:fldCharType="begin"/>
      </w:r>
      <w:r w:rsidRPr="004D7B46">
        <w:rPr>
          <w:lang w:val="en-US"/>
        </w:rPr>
        <w:instrText xml:space="preserve"> MACROBUTTON MTPlaceRef \* MERGEFORMAT </w:instrText>
      </w:r>
      <w:r w:rsidR="00D868A5" w:rsidRPr="004D7B46">
        <w:rPr>
          <w:lang w:val="en-US"/>
        </w:rPr>
        <w:fldChar w:fldCharType="begin"/>
      </w:r>
      <w:r w:rsidRPr="004D7B46">
        <w:rPr>
          <w:lang w:val="en-US"/>
        </w:rPr>
        <w:instrText xml:space="preserve"> SEQ MTEqn \h \* MERGEFORMAT </w:instrText>
      </w:r>
      <w:r w:rsidR="00D868A5" w:rsidRPr="004D7B46">
        <w:rPr>
          <w:lang w:val="en-US"/>
        </w:rPr>
        <w:fldChar w:fldCharType="end"/>
      </w:r>
      <w:r w:rsidRPr="004D7B46">
        <w:rPr>
          <w:lang w:val="en-US"/>
        </w:rPr>
        <w:instrText>(</w:instrText>
      </w:r>
      <w:fldSimple w:instr=" SEQ MTChap \c \* Arabic \* MERGEFORMAT ">
        <w:r w:rsidR="004D7B46">
          <w:rPr>
            <w:noProof/>
            <w:lang w:val="en-US"/>
          </w:rPr>
          <w:instrText>0</w:instrText>
        </w:r>
      </w:fldSimple>
      <w:r w:rsidRPr="004D7B46">
        <w:rPr>
          <w:lang w:val="en-US"/>
        </w:rPr>
        <w:instrText>.</w:instrText>
      </w:r>
      <w:fldSimple w:instr=" SEQ MTEqn \c \* Arabic \* MERGEFORMAT ">
        <w:r w:rsidR="004D7B46">
          <w:rPr>
            <w:noProof/>
            <w:lang w:val="en-US"/>
          </w:rPr>
          <w:instrText>121</w:instrText>
        </w:r>
      </w:fldSimple>
      <w:r w:rsidRPr="004D7B46">
        <w:rPr>
          <w:lang w:val="en-US"/>
        </w:rPr>
        <w:instrText>)</w:instrText>
      </w:r>
      <w:r w:rsidR="00D868A5" w:rsidRPr="004D7B46">
        <w:rPr>
          <w:lang w:val="en-US"/>
        </w:rPr>
        <w:fldChar w:fldCharType="end"/>
      </w:r>
    </w:p>
    <w:p w:rsidR="00A52150" w:rsidRPr="004D7B46" w:rsidRDefault="00A52150" w:rsidP="004D7B46">
      <w:pPr>
        <w:rPr>
          <w:lang w:val="en-US"/>
        </w:rPr>
      </w:pPr>
    </w:p>
    <w:p w:rsidR="00A52150" w:rsidRPr="004D7B46" w:rsidRDefault="00A52150" w:rsidP="004D7B46">
      <w:pPr>
        <w:rPr>
          <w:rFonts w:cs="Tahoma"/>
          <w:lang w:val="en-US"/>
        </w:rPr>
      </w:pPr>
      <w:r w:rsidRPr="004D7B46">
        <w:rPr>
          <w:rFonts w:cs="Tahoma"/>
          <w:lang w:val="en-US"/>
        </w:rPr>
        <w:t>Thus combining</w:t>
      </w:r>
      <w:r w:rsidR="00D868A5" w:rsidRPr="004D7B46">
        <w:rPr>
          <w:rFonts w:cs="Tahoma"/>
          <w:lang w:val="en-US"/>
        </w:rPr>
        <w:fldChar w:fldCharType="begin"/>
      </w:r>
      <w:r w:rsidRPr="004D7B46">
        <w:rPr>
          <w:rFonts w:cs="Tahoma"/>
          <w:lang w:val="en-US"/>
        </w:rPr>
        <w:instrText xml:space="preserve"> GOTOBUTTON ZEqnNum523996  \* MERGEFORMAT </w:instrText>
      </w:r>
      <w:fldSimple w:instr=" REF ZEqnNum523996 \! \* MERGEFORMAT ">
        <w:r w:rsidR="004D7B46" w:rsidRPr="004D7B46">
          <w:rPr>
            <w:lang w:val="en-US"/>
          </w:rPr>
          <w:instrText>(</w:instrText>
        </w:r>
        <w:r w:rsidR="004D7B46">
          <w:rPr>
            <w:lang w:val="en-US"/>
          </w:rPr>
          <w:instrText>0</w:instrText>
        </w:r>
        <w:r w:rsidR="004D7B46" w:rsidRPr="004D7B46">
          <w:rPr>
            <w:lang w:val="en-US"/>
          </w:rPr>
          <w:instrText>.</w:instrText>
        </w:r>
        <w:r w:rsidR="004D7B46">
          <w:rPr>
            <w:lang w:val="en-US"/>
          </w:rPr>
          <w:instrText>118</w:instrText>
        </w:r>
        <w:r w:rsidR="004D7B46" w:rsidRPr="004D7B46">
          <w:rPr>
            <w:lang w:val="en-US"/>
          </w:rPr>
          <w:instrText>)</w:instrText>
        </w:r>
      </w:fldSimple>
      <w:r w:rsidR="00D868A5" w:rsidRPr="004D7B46">
        <w:rPr>
          <w:rFonts w:cs="Tahoma"/>
          <w:lang w:val="en-US"/>
        </w:rPr>
        <w:fldChar w:fldCharType="end"/>
      </w:r>
      <w:r w:rsidRPr="004D7B46">
        <w:rPr>
          <w:rFonts w:cs="Tahoma"/>
          <w:lang w:val="en-US"/>
        </w:rPr>
        <w:t xml:space="preserve">, </w:t>
      </w:r>
      <w:r w:rsidR="00D868A5" w:rsidRPr="004D7B46">
        <w:rPr>
          <w:rFonts w:cs="Tahoma"/>
          <w:lang w:val="en-US"/>
        </w:rPr>
        <w:fldChar w:fldCharType="begin"/>
      </w:r>
      <w:r w:rsidRPr="004D7B46">
        <w:rPr>
          <w:rFonts w:cs="Tahoma"/>
          <w:lang w:val="en-US"/>
        </w:rPr>
        <w:instrText xml:space="preserve"> GOTOBUTTON ZEqnNum287705  \* MERGEFORMAT </w:instrText>
      </w:r>
      <w:fldSimple w:instr=" REF ZEqnNum287705 \! \* MERGEFORMAT ">
        <w:r w:rsidR="004D7B46" w:rsidRPr="004D7B46">
          <w:rPr>
            <w:lang w:val="en-US"/>
          </w:rPr>
          <w:instrText>(</w:instrText>
        </w:r>
        <w:r w:rsidR="004D7B46">
          <w:rPr>
            <w:lang w:val="en-US"/>
          </w:rPr>
          <w:instrText>0</w:instrText>
        </w:r>
        <w:r w:rsidR="004D7B46" w:rsidRPr="004D7B46">
          <w:rPr>
            <w:lang w:val="en-US"/>
          </w:rPr>
          <w:instrText>.</w:instrText>
        </w:r>
        <w:r w:rsidR="004D7B46">
          <w:rPr>
            <w:lang w:val="en-US"/>
          </w:rPr>
          <w:instrText>119</w:instrText>
        </w:r>
        <w:r w:rsidR="004D7B46" w:rsidRPr="004D7B46">
          <w:rPr>
            <w:lang w:val="en-US"/>
          </w:rPr>
          <w:instrText>)</w:instrText>
        </w:r>
      </w:fldSimple>
      <w:r w:rsidR="00D868A5" w:rsidRPr="004D7B46">
        <w:rPr>
          <w:rFonts w:cs="Tahoma"/>
          <w:lang w:val="en-US"/>
        </w:rPr>
        <w:fldChar w:fldCharType="end"/>
      </w:r>
      <w:r w:rsidRPr="004D7B46">
        <w:rPr>
          <w:rFonts w:cs="Tahoma"/>
          <w:lang w:val="en-US"/>
        </w:rPr>
        <w:t xml:space="preserve"> and </w:t>
      </w:r>
      <w:r w:rsidR="00D868A5" w:rsidRPr="004D7B46">
        <w:rPr>
          <w:rFonts w:cs="Tahoma"/>
          <w:lang w:val="en-US"/>
        </w:rPr>
        <w:fldChar w:fldCharType="begin"/>
      </w:r>
      <w:r w:rsidRPr="004D7B46">
        <w:rPr>
          <w:rFonts w:cs="Tahoma"/>
          <w:lang w:val="en-US"/>
        </w:rPr>
        <w:instrText xml:space="preserve"> GOTOBUTTON ZEqnNum183135  \* MERGEFORMAT </w:instrText>
      </w:r>
      <w:fldSimple w:instr=" REF ZEqnNum183135 \! \* MERGEFORMAT ">
        <w:r w:rsidR="004D7B46" w:rsidRPr="004D7B46">
          <w:rPr>
            <w:lang w:val="en-US"/>
          </w:rPr>
          <w:instrText>(</w:instrText>
        </w:r>
        <w:r w:rsidR="004D7B46">
          <w:rPr>
            <w:lang w:val="en-US"/>
          </w:rPr>
          <w:instrText>0</w:instrText>
        </w:r>
        <w:r w:rsidR="004D7B46" w:rsidRPr="004D7B46">
          <w:rPr>
            <w:lang w:val="en-US"/>
          </w:rPr>
          <w:instrText>.</w:instrText>
        </w:r>
        <w:r w:rsidR="004D7B46">
          <w:rPr>
            <w:lang w:val="en-US"/>
          </w:rPr>
          <w:instrText>120</w:instrText>
        </w:r>
        <w:r w:rsidR="004D7B46" w:rsidRPr="004D7B46">
          <w:rPr>
            <w:lang w:val="en-US"/>
          </w:rPr>
          <w:instrText>)</w:instrText>
        </w:r>
      </w:fldSimple>
      <w:r w:rsidR="00D868A5" w:rsidRPr="004D7B46">
        <w:rPr>
          <w:rFonts w:cs="Tahoma"/>
          <w:lang w:val="en-US"/>
        </w:rPr>
        <w:fldChar w:fldCharType="end"/>
      </w:r>
      <w:r w:rsidRPr="004D7B46">
        <w:rPr>
          <w:rFonts w:cs="Tahoma"/>
          <w:lang w:val="en-US"/>
        </w:rPr>
        <w:t xml:space="preserve"> explicit expressions for </w:t>
      </w:r>
      <w:r w:rsidRPr="004D7B46">
        <w:rPr>
          <w:rFonts w:cs="Tahoma"/>
          <w:position w:val="-8"/>
          <w:lang w:val="en-US"/>
        </w:rPr>
        <w:object w:dxaOrig="460" w:dyaOrig="300">
          <v:shape id="_x0000_i1208" type="#_x0000_t75" style="width:23.55pt;height:15pt" o:ole="">
            <v:imagedata r:id="rId405" o:title=""/>
          </v:shape>
          <o:OLEObject Type="Embed" ProgID="Equation.DSMT4" ShapeID="_x0000_i1208" DrawAspect="Content" ObjectID="_1485948518" r:id="rId406"/>
        </w:object>
      </w:r>
      <w:r w:rsidRPr="004D7B46">
        <w:rPr>
          <w:rFonts w:cs="Tahoma"/>
          <w:lang w:val="en-US"/>
        </w:rPr>
        <w:t xml:space="preserve"> and </w:t>
      </w:r>
      <w:r w:rsidRPr="004D7B46">
        <w:rPr>
          <w:rFonts w:cs="Tahoma"/>
          <w:position w:val="-8"/>
          <w:lang w:val="en-US"/>
        </w:rPr>
        <w:object w:dxaOrig="480" w:dyaOrig="300">
          <v:shape id="_x0000_i1209" type="#_x0000_t75" style="width:24pt;height:15pt" o:ole="">
            <v:imagedata r:id="rId407" o:title=""/>
          </v:shape>
          <o:OLEObject Type="Embed" ProgID="Equation.DSMT4" ShapeID="_x0000_i1209" DrawAspect="Content" ObjectID="_1485948519" r:id="rId408"/>
        </w:object>
      </w:r>
      <w:r w:rsidRPr="004D7B46">
        <w:rPr>
          <w:rFonts w:cs="Tahoma"/>
          <w:lang w:val="en-US"/>
        </w:rPr>
        <w:t xml:space="preserve"> are obtained. </w:t>
      </w:r>
    </w:p>
    <w:p w:rsidR="00A52150" w:rsidRPr="004D7B46" w:rsidRDefault="00A52150" w:rsidP="004D7B46">
      <w:pPr>
        <w:rPr>
          <w:lang w:val="en-US"/>
        </w:rPr>
      </w:pPr>
      <w:r w:rsidRPr="004D7B46">
        <w:rPr>
          <w:lang w:val="en-US"/>
        </w:rPr>
        <w:lastRenderedPageBreak/>
        <w:t>The predicted values are again corrected using a variant of the McCormack scheme and including the pressure difference implicitly gives the corrector step:</w:t>
      </w:r>
    </w:p>
    <w:p w:rsidR="00A52150" w:rsidRPr="004D7B46" w:rsidRDefault="00A52150" w:rsidP="004D7B46">
      <w:pPr>
        <w:rPr>
          <w:lang w:val="en-US"/>
        </w:rPr>
      </w:pPr>
    </w:p>
    <w:p w:rsidR="00A52150" w:rsidRPr="004D7B46" w:rsidRDefault="00A52150" w:rsidP="004D7B46">
      <w:pPr>
        <w:pStyle w:val="MTDisplayEquation"/>
        <w:rPr>
          <w:lang w:val="en-US"/>
        </w:rPr>
      </w:pPr>
      <w:r w:rsidRPr="004D7B46">
        <w:rPr>
          <w:lang w:val="en-US"/>
        </w:rPr>
        <w:tab/>
      </w:r>
      <w:r w:rsidRPr="004D7B46">
        <w:rPr>
          <w:position w:val="-24"/>
          <w:lang w:val="en-US"/>
        </w:rPr>
        <w:object w:dxaOrig="7600" w:dyaOrig="620">
          <v:shape id="_x0000_i1210" type="#_x0000_t75" style="width:380.15pt;height:30.85pt" o:ole="">
            <v:imagedata r:id="rId409" o:title=""/>
          </v:shape>
          <o:OLEObject Type="Embed" ProgID="Equation.DSMT4" ShapeID="_x0000_i1210" DrawAspect="Content" ObjectID="_1485948520" r:id="rId410"/>
        </w:object>
      </w:r>
      <w:r w:rsidRPr="004D7B46">
        <w:rPr>
          <w:lang w:val="en-US"/>
        </w:rPr>
        <w:tab/>
      </w:r>
      <w:r w:rsidR="00D868A5" w:rsidRPr="004D7B46">
        <w:rPr>
          <w:lang w:val="en-US"/>
        </w:rPr>
        <w:fldChar w:fldCharType="begin"/>
      </w:r>
      <w:r w:rsidRPr="004D7B46">
        <w:rPr>
          <w:lang w:val="en-US"/>
        </w:rPr>
        <w:instrText xml:space="preserve"> MACROBUTTON MTPlaceRef \* MERGEFORMAT </w:instrText>
      </w:r>
      <w:r w:rsidR="00D868A5" w:rsidRPr="004D7B46">
        <w:rPr>
          <w:lang w:val="en-US"/>
        </w:rPr>
        <w:fldChar w:fldCharType="begin"/>
      </w:r>
      <w:r w:rsidRPr="004D7B46">
        <w:rPr>
          <w:lang w:val="en-US"/>
        </w:rPr>
        <w:instrText xml:space="preserve"> SEQ MTEqn \h \* MERGEFORMAT </w:instrText>
      </w:r>
      <w:r w:rsidR="00D868A5" w:rsidRPr="004D7B46">
        <w:rPr>
          <w:lang w:val="en-US"/>
        </w:rPr>
        <w:fldChar w:fldCharType="end"/>
      </w:r>
      <w:bookmarkStart w:id="308" w:name="ZEqnNum858516"/>
      <w:r w:rsidRPr="004D7B46">
        <w:rPr>
          <w:lang w:val="en-US"/>
        </w:rPr>
        <w:instrText>(</w:instrText>
      </w:r>
      <w:fldSimple w:instr=" SEQ MTChap \c \* Arabic \* MERGEFORMAT ">
        <w:r w:rsidR="004D7B46">
          <w:rPr>
            <w:noProof/>
            <w:lang w:val="en-US"/>
          </w:rPr>
          <w:instrText>0</w:instrText>
        </w:r>
      </w:fldSimple>
      <w:r w:rsidRPr="004D7B46">
        <w:rPr>
          <w:lang w:val="en-US"/>
        </w:rPr>
        <w:instrText>.</w:instrText>
      </w:r>
      <w:fldSimple w:instr=" SEQ MTEqn \c \* Arabic \* MERGEFORMAT ">
        <w:r w:rsidR="004D7B46">
          <w:rPr>
            <w:noProof/>
            <w:lang w:val="en-US"/>
          </w:rPr>
          <w:instrText>122</w:instrText>
        </w:r>
      </w:fldSimple>
      <w:r w:rsidRPr="004D7B46">
        <w:rPr>
          <w:lang w:val="en-US"/>
        </w:rPr>
        <w:instrText>)</w:instrText>
      </w:r>
      <w:bookmarkEnd w:id="308"/>
      <w:r w:rsidR="00D868A5" w:rsidRPr="004D7B46">
        <w:rPr>
          <w:lang w:val="en-US"/>
        </w:rPr>
        <w:fldChar w:fldCharType="end"/>
      </w:r>
    </w:p>
    <w:p w:rsidR="00A52150" w:rsidRPr="004D7B46" w:rsidRDefault="00A52150" w:rsidP="004D7B46">
      <w:pPr>
        <w:rPr>
          <w:rFonts w:cs="Tahoma"/>
          <w:lang w:val="en-US"/>
        </w:rPr>
      </w:pPr>
      <w:r w:rsidRPr="004D7B46">
        <w:rPr>
          <w:rFonts w:cs="Tahoma"/>
          <w:lang w:val="en-US"/>
        </w:rPr>
        <w:t xml:space="preserve">Where </w:t>
      </w:r>
      <w:r w:rsidRPr="004D7B46">
        <w:rPr>
          <w:rFonts w:cs="Tahoma"/>
          <w:position w:val="-8"/>
          <w:lang w:val="en-US"/>
        </w:rPr>
        <w:object w:dxaOrig="660" w:dyaOrig="320">
          <v:shape id="_x0000_i1211" type="#_x0000_t75" style="width:33pt;height:16.3pt" o:ole="">
            <v:imagedata r:id="rId411" o:title=""/>
          </v:shape>
          <o:OLEObject Type="Embed" ProgID="Equation.DSMT4" ShapeID="_x0000_i1211" DrawAspect="Content" ObjectID="_1485948521" r:id="rId412"/>
        </w:object>
      </w:r>
      <w:r w:rsidRPr="004D7B46">
        <w:rPr>
          <w:rFonts w:cs="Tahoma"/>
          <w:lang w:val="en-US"/>
        </w:rPr>
        <w:t xml:space="preserve"> and </w:t>
      </w:r>
      <w:r w:rsidRPr="004D7B46">
        <w:rPr>
          <w:rFonts w:cs="Tahoma"/>
          <w:position w:val="-8"/>
          <w:lang w:val="en-US"/>
        </w:rPr>
        <w:object w:dxaOrig="660" w:dyaOrig="320">
          <v:shape id="_x0000_i1212" type="#_x0000_t75" style="width:33pt;height:16.3pt" o:ole="">
            <v:imagedata r:id="rId413" o:title=""/>
          </v:shape>
          <o:OLEObject Type="Embed" ProgID="Equation.DSMT4" ShapeID="_x0000_i1212" DrawAspect="Content" ObjectID="_1485948522" r:id="rId414"/>
        </w:object>
      </w:r>
      <w:r w:rsidRPr="004D7B46">
        <w:rPr>
          <w:rFonts w:cs="Tahoma"/>
          <w:lang w:val="en-US"/>
        </w:rPr>
        <w:t xml:space="preserve"> are obtained using relations similar to </w:t>
      </w:r>
      <w:r w:rsidR="00D868A5" w:rsidRPr="004D7B46">
        <w:rPr>
          <w:rFonts w:cs="Tahoma"/>
          <w:lang w:val="en-US"/>
        </w:rPr>
        <w:fldChar w:fldCharType="begin"/>
      </w:r>
      <w:r w:rsidRPr="004D7B46">
        <w:rPr>
          <w:rFonts w:cs="Tahoma"/>
          <w:lang w:val="en-US"/>
        </w:rPr>
        <w:instrText xml:space="preserve"> GOTOBUTTON ZEqnNum771022  \* MERGEFORMAT </w:instrText>
      </w:r>
      <w:fldSimple w:instr=" REF ZEqnNum771022 \! \* MERGEFORMAT ">
        <w:r w:rsidR="004D7B46" w:rsidRPr="004D7B46">
          <w:rPr>
            <w:lang w:val="en-US"/>
          </w:rPr>
          <w:instrText>(</w:instrText>
        </w:r>
        <w:r w:rsidR="004D7B46">
          <w:rPr>
            <w:lang w:val="en-US"/>
          </w:rPr>
          <w:instrText>0</w:instrText>
        </w:r>
        <w:r w:rsidR="004D7B46" w:rsidRPr="004D7B46">
          <w:rPr>
            <w:lang w:val="en-US"/>
          </w:rPr>
          <w:instrText>.</w:instrText>
        </w:r>
        <w:r w:rsidR="004D7B46">
          <w:rPr>
            <w:lang w:val="en-US"/>
          </w:rPr>
          <w:instrText>117</w:instrText>
        </w:r>
        <w:r w:rsidR="004D7B46" w:rsidRPr="004D7B46">
          <w:rPr>
            <w:lang w:val="en-US"/>
          </w:rPr>
          <w:instrText>)</w:instrText>
        </w:r>
      </w:fldSimple>
      <w:r w:rsidR="00D868A5" w:rsidRPr="004D7B46">
        <w:rPr>
          <w:rFonts w:cs="Tahoma"/>
          <w:lang w:val="en-US"/>
        </w:rPr>
        <w:fldChar w:fldCharType="end"/>
      </w:r>
      <w:r w:rsidRPr="004D7B46">
        <w:rPr>
          <w:rFonts w:cs="Tahoma"/>
          <w:lang w:val="en-US"/>
        </w:rPr>
        <w:t xml:space="preserve">. Note that similar to </w:t>
      </w:r>
      <w:r w:rsidR="00D868A5" w:rsidRPr="004D7B46">
        <w:rPr>
          <w:rFonts w:cs="Tahoma"/>
          <w:lang w:val="en-US"/>
        </w:rPr>
        <w:fldChar w:fldCharType="begin"/>
      </w:r>
      <w:r w:rsidRPr="004D7B46">
        <w:rPr>
          <w:rFonts w:cs="Tahoma"/>
          <w:lang w:val="en-US"/>
        </w:rPr>
        <w:instrText xml:space="preserve"> GOTOBUTTON ZEqnNum287705  \* MERGEFORMAT </w:instrText>
      </w:r>
      <w:fldSimple w:instr=" REF ZEqnNum287705 \! \* MERGEFORMAT ">
        <w:r w:rsidR="004D7B46" w:rsidRPr="004D7B46">
          <w:rPr>
            <w:lang w:val="en-US"/>
          </w:rPr>
          <w:instrText>(</w:instrText>
        </w:r>
        <w:r w:rsidR="004D7B46">
          <w:rPr>
            <w:lang w:val="en-US"/>
          </w:rPr>
          <w:instrText>0</w:instrText>
        </w:r>
        <w:r w:rsidR="004D7B46" w:rsidRPr="004D7B46">
          <w:rPr>
            <w:lang w:val="en-US"/>
          </w:rPr>
          <w:instrText>.</w:instrText>
        </w:r>
        <w:r w:rsidR="004D7B46">
          <w:rPr>
            <w:lang w:val="en-US"/>
          </w:rPr>
          <w:instrText>119</w:instrText>
        </w:r>
        <w:r w:rsidR="004D7B46" w:rsidRPr="004D7B46">
          <w:rPr>
            <w:lang w:val="en-US"/>
          </w:rPr>
          <w:instrText>)</w:instrText>
        </w:r>
      </w:fldSimple>
      <w:r w:rsidR="00D868A5" w:rsidRPr="004D7B46">
        <w:rPr>
          <w:rFonts w:cs="Tahoma"/>
          <w:lang w:val="en-US"/>
        </w:rPr>
        <w:fldChar w:fldCharType="end"/>
      </w:r>
      <w:r w:rsidRPr="004D7B46">
        <w:rPr>
          <w:rFonts w:cs="Tahoma"/>
          <w:lang w:val="en-US"/>
        </w:rPr>
        <w:t xml:space="preserve">  </w:t>
      </w:r>
      <w:r w:rsidRPr="004D7B46">
        <w:rPr>
          <w:rFonts w:cs="Tahoma"/>
          <w:position w:val="-14"/>
          <w:lang w:val="en-US"/>
        </w:rPr>
        <w:object w:dxaOrig="2120" w:dyaOrig="380">
          <v:shape id="_x0000_i1213" type="#_x0000_t75" style="width:105.85pt;height:18.85pt" o:ole="">
            <v:imagedata r:id="rId415" o:title=""/>
          </v:shape>
          <o:OLEObject Type="Embed" ProgID="Equation.DSMT4" ShapeID="_x0000_i1213" DrawAspect="Content" ObjectID="_1485948523" r:id="rId416"/>
        </w:object>
      </w:r>
      <w:r w:rsidRPr="004D7B46">
        <w:rPr>
          <w:rFonts w:cs="Tahoma"/>
          <w:lang w:val="en-US"/>
        </w:rPr>
        <w:t xml:space="preserve">and again the kinematic boundary conditions is substituted for </w:t>
      </w:r>
      <w:r w:rsidRPr="004D7B46">
        <w:rPr>
          <w:rFonts w:cs="Tahoma"/>
          <w:position w:val="-10"/>
          <w:lang w:val="en-US"/>
        </w:rPr>
        <w:object w:dxaOrig="480" w:dyaOrig="320">
          <v:shape id="_x0000_i1214" type="#_x0000_t75" style="width:24pt;height:16.3pt" o:ole="">
            <v:imagedata r:id="rId417" o:title=""/>
          </v:shape>
          <o:OLEObject Type="Embed" ProgID="Equation.DSMT4" ShapeID="_x0000_i1214" DrawAspect="Content" ObjectID="_1485948524" r:id="rId418"/>
        </w:object>
      </w:r>
      <w:r w:rsidRPr="004D7B46">
        <w:rPr>
          <w:rFonts w:cs="Tahoma"/>
          <w:lang w:val="en-US"/>
        </w:rPr>
        <w:t>.</w:t>
      </w:r>
    </w:p>
    <w:p w:rsidR="00A52150" w:rsidRPr="004D7B46" w:rsidRDefault="00A52150" w:rsidP="004D7B46">
      <w:pPr>
        <w:rPr>
          <w:rFonts w:cs="Tahoma"/>
          <w:lang w:val="en-US"/>
        </w:rPr>
      </w:pPr>
    </w:p>
    <w:p w:rsidR="00A52150" w:rsidRPr="004D7B46" w:rsidRDefault="00A52150" w:rsidP="004D7B46">
      <w:pPr>
        <w:rPr>
          <w:rFonts w:cs="Tahoma"/>
          <w:lang w:val="en-US"/>
        </w:rPr>
      </w:pPr>
      <w:r w:rsidRPr="004D7B46">
        <w:rPr>
          <w:rFonts w:cs="Tahoma"/>
          <w:lang w:val="en-US"/>
        </w:rPr>
        <w:t xml:space="preserve">The discrete vertical momentum balance of </w:t>
      </w:r>
      <w:r w:rsidR="00D868A5" w:rsidRPr="004D7B46">
        <w:rPr>
          <w:rFonts w:cs="Tahoma"/>
          <w:lang w:val="en-US"/>
        </w:rPr>
        <w:fldChar w:fldCharType="begin"/>
      </w:r>
      <w:r w:rsidRPr="004D7B46">
        <w:rPr>
          <w:rFonts w:cs="Tahoma"/>
          <w:lang w:val="en-US"/>
        </w:rPr>
        <w:instrText xml:space="preserve"> GOTOBUTTON ZEqnNum523996  \* MERGEFORMAT </w:instrText>
      </w:r>
      <w:fldSimple w:instr=" REF ZEqnNum523996 \! \* MERGEFORMAT ">
        <w:r w:rsidR="004D7B46" w:rsidRPr="004D7B46">
          <w:rPr>
            <w:lang w:val="en-US"/>
          </w:rPr>
          <w:instrText>(</w:instrText>
        </w:r>
        <w:r w:rsidR="004D7B46">
          <w:rPr>
            <w:lang w:val="en-US"/>
          </w:rPr>
          <w:instrText>0</w:instrText>
        </w:r>
        <w:r w:rsidR="004D7B46" w:rsidRPr="004D7B46">
          <w:rPr>
            <w:lang w:val="en-US"/>
          </w:rPr>
          <w:instrText>.</w:instrText>
        </w:r>
        <w:r w:rsidR="004D7B46">
          <w:rPr>
            <w:lang w:val="en-US"/>
          </w:rPr>
          <w:instrText>118</w:instrText>
        </w:r>
        <w:r w:rsidR="004D7B46" w:rsidRPr="004D7B46">
          <w:rPr>
            <w:lang w:val="en-US"/>
          </w:rPr>
          <w:instrText>)</w:instrText>
        </w:r>
      </w:fldSimple>
      <w:r w:rsidR="00D868A5" w:rsidRPr="004D7B46">
        <w:rPr>
          <w:rFonts w:cs="Tahoma"/>
          <w:lang w:val="en-US"/>
        </w:rPr>
        <w:fldChar w:fldCharType="end"/>
      </w:r>
      <w:r w:rsidRPr="004D7B46">
        <w:rPr>
          <w:rFonts w:cs="Tahoma"/>
          <w:lang w:val="en-US"/>
        </w:rPr>
        <w:t xml:space="preserve"> and </w:t>
      </w:r>
      <w:r w:rsidR="00D868A5" w:rsidRPr="004D7B46">
        <w:rPr>
          <w:rFonts w:cs="Tahoma"/>
          <w:lang w:val="en-US"/>
        </w:rPr>
        <w:fldChar w:fldCharType="begin"/>
      </w:r>
      <w:r w:rsidRPr="004D7B46">
        <w:rPr>
          <w:rFonts w:cs="Tahoma"/>
          <w:lang w:val="en-US"/>
        </w:rPr>
        <w:instrText xml:space="preserve"> GOTOBUTTON ZEqnNum858516  \* MERGEFORMAT </w:instrText>
      </w:r>
      <w:fldSimple w:instr=" REF ZEqnNum858516 \! \* MERGEFORMAT ">
        <w:r w:rsidR="004D7B46" w:rsidRPr="004D7B46">
          <w:rPr>
            <w:lang w:val="en-US"/>
          </w:rPr>
          <w:instrText>(</w:instrText>
        </w:r>
        <w:r w:rsidR="004D7B46">
          <w:rPr>
            <w:lang w:val="en-US"/>
          </w:rPr>
          <w:instrText>0</w:instrText>
        </w:r>
        <w:r w:rsidR="004D7B46" w:rsidRPr="004D7B46">
          <w:rPr>
            <w:lang w:val="en-US"/>
          </w:rPr>
          <w:instrText>.</w:instrText>
        </w:r>
        <w:r w:rsidR="004D7B46">
          <w:rPr>
            <w:lang w:val="en-US"/>
          </w:rPr>
          <w:instrText>122</w:instrText>
        </w:r>
        <w:r w:rsidR="004D7B46" w:rsidRPr="004D7B46">
          <w:rPr>
            <w:lang w:val="en-US"/>
          </w:rPr>
          <w:instrText>)</w:instrText>
        </w:r>
      </w:fldSimple>
      <w:r w:rsidR="00D868A5" w:rsidRPr="004D7B46">
        <w:rPr>
          <w:rFonts w:cs="Tahoma"/>
          <w:lang w:val="en-US"/>
        </w:rPr>
        <w:fldChar w:fldCharType="end"/>
      </w:r>
      <w:r w:rsidRPr="004D7B46">
        <w:rPr>
          <w:rFonts w:cs="Tahoma"/>
          <w:lang w:val="en-US"/>
        </w:rPr>
        <w:t xml:space="preserve"> looks very different from the relations found in </w:t>
      </w:r>
      <w:r w:rsidR="00D868A5" w:rsidRPr="004D7B46">
        <w:rPr>
          <w:rFonts w:cs="Tahoma"/>
          <w:lang w:val="en-US"/>
        </w:rPr>
        <w:fldChar w:fldCharType="begin"/>
      </w:r>
      <w:r w:rsidRPr="004D7B46">
        <w:rPr>
          <w:rFonts w:cs="Tahoma"/>
          <w:lang w:val="en-US"/>
        </w:rPr>
        <w:instrText xml:space="preserve"> ADDIN EN.CITE &lt;EndNote&gt;&lt;Cite&gt;&lt;Author&gt;Zijlema&lt;/Author&gt;&lt;Year&gt;2005&lt;/Year&gt;&lt;RecNum&gt;2&lt;/RecNum&gt;&lt;record&gt;&lt;rec-number&gt;2&lt;/rec-number&gt;&lt;foreign-keys&gt;&lt;key app="EN" db-id="e0d0xdee5dreeper2s75zpxuw0fwfp209fva"&gt;2&lt;/key&gt;&lt;/foreign-keys&gt;&lt;ref-type name="Journal Article"&gt;17&lt;/ref-type&gt;&lt;contributors&gt;&lt;authors&gt;&lt;author&gt;Zijlema, Marcel &lt;/author&gt;&lt;author&gt;Stelling, Guus S. &lt;/author&gt;&lt;/authors&gt;&lt;/contributors&gt;&lt;titles&gt;&lt;title&gt;Further experiences with computing non-hydrostatic&amp;#xD;free-surface flows involving water waves&lt;/title&gt;&lt;secondary-title&gt;INTERNATIONAL JOURNAL FOR NUMERICAL METHODS IN FLUIDS&lt;/secondary-title&gt;&lt;/titles&gt;&lt;periodical&gt;&lt;full-title&gt;INTERNATIONAL JOURNAL FOR NUMERICAL METHODS IN FLUIDS&lt;/full-title&gt;&lt;/periodical&gt;&lt;pages&gt;169–197&lt;/pages&gt;&lt;number&gt;48&lt;/number&gt;&lt;section&gt;169&lt;/section&gt;&lt;keywords&gt;&lt;keyword&gt;water waves&lt;/keyword&gt;&lt;keyword&gt;non-hydrostatic&lt;/keyword&gt;&lt;keyword&gt; nite volume&lt;/keyword&gt;&lt;keyword&gt;vertical boundary- tted co-ordinate&lt;/keyword&gt;&lt;keyword&gt;semiimplicit&lt;/keyword&gt;&lt;keyword&gt;pressure correction&lt;/keyword&gt;&lt;/keywords&gt;&lt;dates&gt;&lt;year&gt;2005&lt;/year&gt;&lt;pub-dates&gt;&lt;date&gt;2005&lt;/date&gt;&lt;/pub-dates&gt;&lt;/dates&gt;&lt;urls&gt;&lt;/urls&gt;&lt;/record&gt;&lt;/Cite&gt;&lt;/EndNote&gt;</w:instrText>
      </w:r>
      <w:r w:rsidR="00D868A5" w:rsidRPr="004D7B46">
        <w:rPr>
          <w:rFonts w:cs="Tahoma"/>
          <w:lang w:val="en-US"/>
        </w:rPr>
        <w:fldChar w:fldCharType="separate"/>
      </w:r>
      <w:r w:rsidRPr="004D7B46">
        <w:rPr>
          <w:rFonts w:cs="Tahoma"/>
          <w:noProof/>
          <w:lang w:val="en-US"/>
        </w:rPr>
        <w:t>Zijlema and Stelling (2005)</w:t>
      </w:r>
      <w:r w:rsidR="00D868A5" w:rsidRPr="004D7B46">
        <w:rPr>
          <w:rFonts w:cs="Tahoma"/>
          <w:lang w:val="en-US"/>
        </w:rPr>
        <w:fldChar w:fldCharType="end"/>
      </w:r>
      <w:r w:rsidRPr="004D7B46">
        <w:rPr>
          <w:rFonts w:cs="Tahoma"/>
          <w:lang w:val="en-US"/>
        </w:rPr>
        <w:t xml:space="preserve">, </w:t>
      </w:r>
      <w:r w:rsidR="00D868A5" w:rsidRPr="004D7B46">
        <w:rPr>
          <w:rFonts w:cs="Tahoma"/>
          <w:lang w:val="en-US"/>
        </w:rPr>
        <w:fldChar w:fldCharType="begin"/>
      </w:r>
      <w:r w:rsidRPr="004D7B46">
        <w:rPr>
          <w:rFonts w:cs="Tahoma"/>
          <w:lang w:val="en-US"/>
        </w:rPr>
        <w:instrText xml:space="preserve"> ADDIN EN.CITE &lt;EndNote&gt;&lt;Cite&gt;&lt;Author&gt;Zijlema&lt;/Author&gt;&lt;Year&gt;2008&lt;/Year&gt;&lt;RecNum&gt;6&lt;/RecNum&gt;&lt;record&gt;&lt;rec-number&gt;6&lt;/rec-number&gt;&lt;foreign-keys&gt;&lt;key app="EN" db-id="e0d0xdee5dreeper2s75zpxuw0fwfp209fva"&gt;6&lt;/key&gt;&lt;/foreign-keys&gt;&lt;ref-type name="Journal Article"&gt;17&lt;/ref-type&gt;&lt;contributors&gt;&lt;authors&gt;&lt;author&gt;Zijlema, M.&lt;/author&gt;&lt;author&gt;Stelling, G. S.&lt;/author&gt;&lt;/authors&gt;&lt;/contributors&gt;&lt;titles&gt;&lt;title&gt;Efficient computation of surf zone waves using the nonlinear shallow water equations with non-hydrostatic pressure&lt;/title&gt;&lt;secondary-title&gt;Coastal Engineering&lt;/secondary-title&gt;&lt;/titles&gt;&lt;periodical&gt;&lt;full-title&gt;Coastal Engineering&lt;/full-title&gt;&lt;/periodical&gt;&lt;pages&gt;780-790&lt;/pages&gt;&lt;volume&gt;55&lt;/volume&gt;&lt;number&gt;10&lt;/number&gt;&lt;keywords&gt;&lt;keyword&gt;Shallow water flow&lt;/keyword&gt;&lt;keyword&gt;Non-hydrostatic pressure&lt;/keyword&gt;&lt;keyword&gt;Surf zone&lt;/keyword&gt;&lt;keyword&gt;Breaking waves&lt;/keyword&gt;&lt;keyword&gt;Run-up&lt;/keyword&gt;&lt;keyword&gt;Computational efficiency&lt;/keyword&gt;&lt;/keywords&gt;&lt;dates&gt;&lt;year&gt;2008&lt;/year&gt;&lt;/dates&gt;&lt;urls&gt;&lt;related-urls&gt;&lt;url&gt;http://www.sciencedirect.com/science/article/B6VCX-4S62CJ7-1/2/3cc7e574a1abf8f0069137f314824271 &lt;/url&gt;&lt;/related-urls&gt;&lt;/urls&gt;&lt;/record&gt;&lt;/Cite&gt;&lt;/EndNote&gt;</w:instrText>
      </w:r>
      <w:r w:rsidR="00D868A5" w:rsidRPr="004D7B46">
        <w:rPr>
          <w:rFonts w:cs="Tahoma"/>
          <w:lang w:val="en-US"/>
        </w:rPr>
        <w:fldChar w:fldCharType="separate"/>
      </w:r>
      <w:r w:rsidRPr="004D7B46">
        <w:rPr>
          <w:rFonts w:cs="Tahoma"/>
          <w:noProof/>
          <w:lang w:val="en-US"/>
        </w:rPr>
        <w:t>Zijlema and Stelling (2008)</w:t>
      </w:r>
      <w:r w:rsidR="00D868A5" w:rsidRPr="004D7B46">
        <w:rPr>
          <w:rFonts w:cs="Tahoma"/>
          <w:lang w:val="en-US"/>
        </w:rPr>
        <w:fldChar w:fldCharType="end"/>
      </w:r>
      <w:r w:rsidRPr="004D7B46">
        <w:rPr>
          <w:rFonts w:cs="Tahoma"/>
          <w:lang w:val="en-US"/>
        </w:rPr>
        <w:t xml:space="preserve">  and </w:t>
      </w:r>
      <w:r w:rsidR="00D868A5" w:rsidRPr="004D7B46">
        <w:rPr>
          <w:rFonts w:cs="Tahoma"/>
          <w:lang w:val="en-US"/>
        </w:rPr>
        <w:fldChar w:fldCharType="begin"/>
      </w:r>
      <w:r w:rsidRPr="004D7B46">
        <w:rPr>
          <w:rFonts w:cs="Tahoma"/>
          <w:lang w:val="en-US"/>
        </w:rPr>
        <w:instrText xml:space="preserve"> ADDIN EN.CITE &lt;EndNote&gt;&lt;Cite&gt;&lt;Author&gt;Smit&lt;/Author&gt;&lt;Year&gt;2008&lt;/Year&gt;&lt;RecNum&gt;4&lt;/RecNum&gt;&lt;record&gt;&lt;rec-number&gt;4&lt;/rec-number&gt;&lt;foreign-keys&gt;&lt;key app="EN" db-id="e0d0xdee5dreeper2s75zpxuw0fwfp209fva"&gt;4&lt;/key&gt;&lt;/foreign-keys&gt;&lt;ref-type name="Thesis"&gt;32&lt;/ref-type&gt;&lt;contributors&gt;&lt;authors&gt;&lt;author&gt;Smit, Pieter B.&lt;/author&gt;&lt;/authors&gt;&lt;tertiary-authors&gt;&lt;author&gt;Stelling, G.S.&lt;/author&gt;&lt;/tertiary-authors&gt;&lt;/contributors&gt;&lt;titles&gt;&lt;title&gt;Non-hydrostatic modelling of large scale tsunamis&lt;/title&gt;&lt;/titles&gt;&lt;volume&gt;M.Sc. Thesis&lt;/volume&gt;&lt;keywords&gt;&lt;keyword&gt;non-hydrostatic&lt;/keyword&gt;&lt;/keywords&gt;&lt;dates&gt;&lt;year&gt;2008&lt;/year&gt;&lt;pub-dates&gt;&lt;date&gt;23 october 2008&lt;/date&gt;&lt;/pub-dates&gt;&lt;/dates&gt;&lt;pub-location&gt;Delft&lt;/pub-location&gt;&lt;publisher&gt;Delft University of technology&lt;/publisher&gt;&lt;work-type&gt;Msc. Thesis&lt;/work-type&gt;&lt;urls&gt;&lt;/urls&gt;&lt;language&gt;English&lt;/language&gt;&lt;/record&gt;&lt;/Cite&gt;&lt;/EndNote&gt;</w:instrText>
      </w:r>
      <w:r w:rsidR="00D868A5" w:rsidRPr="004D7B46">
        <w:rPr>
          <w:rFonts w:cs="Tahoma"/>
          <w:lang w:val="en-US"/>
        </w:rPr>
        <w:fldChar w:fldCharType="separate"/>
      </w:r>
      <w:r w:rsidRPr="004D7B46">
        <w:rPr>
          <w:rFonts w:cs="Tahoma"/>
          <w:noProof/>
          <w:lang w:val="en-US"/>
        </w:rPr>
        <w:t>Smit (2008)</w:t>
      </w:r>
      <w:r w:rsidR="00D868A5" w:rsidRPr="004D7B46">
        <w:rPr>
          <w:rFonts w:cs="Tahoma"/>
          <w:lang w:val="en-US"/>
        </w:rPr>
        <w:fldChar w:fldCharType="end"/>
      </w:r>
      <w:r w:rsidRPr="004D7B46">
        <w:rPr>
          <w:rFonts w:cs="Tahoma"/>
          <w:lang w:val="en-US"/>
        </w:rPr>
        <w:t xml:space="preserve">. This is mainly due to the application of the McCormack scheme for the advection. The discretisation of the pressure term is numerically fully equivalent to either the Keller box scheme as used in </w:t>
      </w:r>
      <w:r w:rsidR="00D868A5" w:rsidRPr="004D7B46">
        <w:rPr>
          <w:rFonts w:cs="Tahoma"/>
          <w:lang w:val="en-US"/>
        </w:rPr>
        <w:fldChar w:fldCharType="begin"/>
      </w:r>
      <w:r w:rsidRPr="004D7B46">
        <w:rPr>
          <w:rFonts w:cs="Tahoma"/>
          <w:lang w:val="en-US"/>
        </w:rPr>
        <w:instrText xml:space="preserve"> ADDIN EN.CITE &lt;EndNote&gt;&lt;Cite&gt;&lt;Author&gt;Zijlema&lt;/Author&gt;&lt;Year&gt;2005&lt;/Year&gt;&lt;RecNum&gt;2&lt;/RecNum&gt;&lt;record&gt;&lt;rec-number&gt;2&lt;/rec-number&gt;&lt;foreign-keys&gt;&lt;key app="EN" db-id="e0d0xdee5dreeper2s75zpxuw0fwfp209fva"&gt;2&lt;/key&gt;&lt;/foreign-keys&gt;&lt;ref-type name="Journal Article"&gt;17&lt;/ref-type&gt;&lt;contributors&gt;&lt;authors&gt;&lt;author&gt;Zijlema, Marcel &lt;/author&gt;&lt;author&gt;Stelling, Guus S. &lt;/author&gt;&lt;/authors&gt;&lt;/contributors&gt;&lt;titles&gt;&lt;title&gt;Further experiences with computing non-hydrostatic&amp;#xD;free-surface flows involving water waves&lt;/title&gt;&lt;secondary-title&gt;INTERNATIONAL JOURNAL FOR NUMERICAL METHODS IN FLUIDS&lt;/secondary-title&gt;&lt;/titles&gt;&lt;periodical&gt;&lt;full-title&gt;INTERNATIONAL JOURNAL FOR NUMERICAL METHODS IN FLUIDS&lt;/full-title&gt;&lt;/periodical&gt;&lt;pages&gt;169–197&lt;/pages&gt;&lt;number&gt;48&lt;/number&gt;&lt;section&gt;169&lt;/section&gt;&lt;keywords&gt;&lt;keyword&gt;water waves&lt;/keyword&gt;&lt;keyword&gt;non-hydrostatic&lt;/keyword&gt;&lt;keyword&gt; nite volume&lt;/keyword&gt;&lt;keyword&gt;vertical boundary- tted co-ordinate&lt;/keyword&gt;&lt;keyword&gt;semiimplicit&lt;/keyword&gt;&lt;keyword&gt;pressure correction&lt;/keyword&gt;&lt;/keywords&gt;&lt;dates&gt;&lt;year&gt;2005&lt;/year&gt;&lt;pub-dates&gt;&lt;date&gt;2005&lt;/date&gt;&lt;/pub-dates&gt;&lt;/dates&gt;&lt;urls&gt;&lt;/urls&gt;&lt;/record&gt;&lt;/Cite&gt;&lt;/EndNote&gt;</w:instrText>
      </w:r>
      <w:r w:rsidR="00D868A5" w:rsidRPr="004D7B46">
        <w:rPr>
          <w:rFonts w:cs="Tahoma"/>
          <w:lang w:val="en-US"/>
        </w:rPr>
        <w:fldChar w:fldCharType="separate"/>
      </w:r>
      <w:r w:rsidRPr="004D7B46">
        <w:rPr>
          <w:rFonts w:cs="Tahoma"/>
          <w:noProof/>
          <w:lang w:val="en-US"/>
        </w:rPr>
        <w:t>Zijlema and Stelling (2005)</w:t>
      </w:r>
      <w:r w:rsidR="00D868A5" w:rsidRPr="004D7B46">
        <w:rPr>
          <w:rFonts w:cs="Tahoma"/>
          <w:lang w:val="en-US"/>
        </w:rPr>
        <w:fldChar w:fldCharType="end"/>
      </w:r>
      <w:r w:rsidRPr="004D7B46">
        <w:rPr>
          <w:rFonts w:cs="Tahoma"/>
          <w:lang w:val="en-US"/>
        </w:rPr>
        <w:t xml:space="preserve">, </w:t>
      </w:r>
      <w:r w:rsidR="00D868A5" w:rsidRPr="004D7B46">
        <w:rPr>
          <w:rFonts w:cs="Tahoma"/>
          <w:lang w:val="en-US"/>
        </w:rPr>
        <w:fldChar w:fldCharType="begin"/>
      </w:r>
      <w:r w:rsidRPr="004D7B46">
        <w:rPr>
          <w:rFonts w:cs="Tahoma"/>
          <w:lang w:val="en-US"/>
        </w:rPr>
        <w:instrText xml:space="preserve"> ADDIN EN.CITE &lt;EndNote&gt;&lt;Cite&gt;&lt;Author&gt;Zijlema&lt;/Author&gt;&lt;Year&gt;2008&lt;/Year&gt;&lt;RecNum&gt;6&lt;/RecNum&gt;&lt;record&gt;&lt;rec-number&gt;6&lt;/rec-number&gt;&lt;foreign-keys&gt;&lt;key app="EN" db-id="e0d0xdee5dreeper2s75zpxuw0fwfp209fva"&gt;6&lt;/key&gt;&lt;/foreign-keys&gt;&lt;ref-type name="Journal Article"&gt;17&lt;/ref-type&gt;&lt;contributors&gt;&lt;authors&gt;&lt;author&gt;Zijlema, M.&lt;/author&gt;&lt;author&gt;Stelling, G. S.&lt;/author&gt;&lt;/authors&gt;&lt;/contributors&gt;&lt;titles&gt;&lt;title&gt;Efficient computation of surf zone waves using the nonlinear shallow water equations with non-hydrostatic pressure&lt;/title&gt;&lt;secondary-title&gt;Coastal Engineering&lt;/secondary-title&gt;&lt;/titles&gt;&lt;periodical&gt;&lt;full-title&gt;Coastal Engineering&lt;/full-title&gt;&lt;/periodical&gt;&lt;pages&gt;780-790&lt;/pages&gt;&lt;volume&gt;55&lt;/volume&gt;&lt;number&gt;10&lt;/number&gt;&lt;keywords&gt;&lt;keyword&gt;Shallow water flow&lt;/keyword&gt;&lt;keyword&gt;Non-hydrostatic pressure&lt;/keyword&gt;&lt;keyword&gt;Surf zone&lt;/keyword&gt;&lt;keyword&gt;Breaking waves&lt;/keyword&gt;&lt;keyword&gt;Run-up&lt;/keyword&gt;&lt;keyword&gt;Computational efficiency&lt;/keyword&gt;&lt;/keywords&gt;&lt;dates&gt;&lt;year&gt;2008&lt;/year&gt;&lt;/dates&gt;&lt;urls&gt;&lt;related-urls&gt;&lt;url&gt;http://www.sciencedirect.com/science/article/B6VCX-4S62CJ7-1/2/3cc7e574a1abf8f0069137f314824271 &lt;/url&gt;&lt;/related-urls&gt;&lt;/urls&gt;&lt;/record&gt;&lt;/Cite&gt;&lt;/EndNote&gt;</w:instrText>
      </w:r>
      <w:r w:rsidR="00D868A5" w:rsidRPr="004D7B46">
        <w:rPr>
          <w:rFonts w:cs="Tahoma"/>
          <w:lang w:val="en-US"/>
        </w:rPr>
        <w:fldChar w:fldCharType="separate"/>
      </w:r>
      <w:r w:rsidRPr="004D7B46">
        <w:rPr>
          <w:rFonts w:cs="Tahoma"/>
          <w:noProof/>
          <w:lang w:val="en-US"/>
        </w:rPr>
        <w:t>Zijlema and Stelling (2008)</w:t>
      </w:r>
      <w:r w:rsidR="00D868A5" w:rsidRPr="004D7B46">
        <w:rPr>
          <w:rFonts w:cs="Tahoma"/>
          <w:lang w:val="en-US"/>
        </w:rPr>
        <w:fldChar w:fldCharType="end"/>
      </w:r>
      <w:r w:rsidRPr="004D7B46">
        <w:rPr>
          <w:rFonts w:cs="Tahoma"/>
          <w:lang w:val="en-US"/>
        </w:rPr>
        <w:t xml:space="preserve"> or the Hermetian relation used in </w:t>
      </w:r>
      <w:r w:rsidR="00D868A5" w:rsidRPr="004D7B46">
        <w:rPr>
          <w:rFonts w:cs="Tahoma"/>
          <w:lang w:val="en-US"/>
        </w:rPr>
        <w:fldChar w:fldCharType="begin"/>
      </w:r>
      <w:r w:rsidRPr="004D7B46">
        <w:rPr>
          <w:rFonts w:cs="Tahoma"/>
          <w:lang w:val="en-US"/>
        </w:rPr>
        <w:instrText xml:space="preserve"> ADDIN EN.CITE &lt;EndNote&gt;&lt;Cite&gt;&lt;Author&gt;Smit&lt;/Author&gt;&lt;Year&gt;2008&lt;/Year&gt;&lt;RecNum&gt;4&lt;/RecNum&gt;&lt;record&gt;&lt;rec-number&gt;4&lt;/rec-number&gt;&lt;foreign-keys&gt;&lt;key app="EN" db-id="e0d0xdee5dreeper2s75zpxuw0fwfp209fva"&gt;4&lt;/key&gt;&lt;/foreign-keys&gt;&lt;ref-type name="Thesis"&gt;32&lt;/ref-type&gt;&lt;contributors&gt;&lt;authors&gt;&lt;author&gt;Smit, Pieter B.&lt;/author&gt;&lt;/authors&gt;&lt;tertiary-authors&gt;&lt;author&gt;Stelling, G.S.&lt;/author&gt;&lt;/tertiary-authors&gt;&lt;/contributors&gt;&lt;titles&gt;&lt;title&gt;Non-hydrostatic modelling of large scale tsunamis&lt;/title&gt;&lt;/titles&gt;&lt;volume&gt;M.Sc. Thesis&lt;/volume&gt;&lt;keywords&gt;&lt;keyword&gt;non-hydrostatic&lt;/keyword&gt;&lt;/keywords&gt;&lt;dates&gt;&lt;year&gt;2008&lt;/year&gt;&lt;pub-dates&gt;&lt;date&gt;23 october 2008&lt;/date&gt;&lt;/pub-dates&gt;&lt;/dates&gt;&lt;pub-location&gt;Delft&lt;/pub-location&gt;&lt;publisher&gt;Delft University of technology&lt;/publisher&gt;&lt;work-type&gt;Msc. Thesis&lt;/work-type&gt;&lt;urls&gt;&lt;/urls&gt;&lt;language&gt;English&lt;/language&gt;&lt;/record&gt;&lt;/Cite&gt;&lt;/EndNote&gt;</w:instrText>
      </w:r>
      <w:r w:rsidR="00D868A5" w:rsidRPr="004D7B46">
        <w:rPr>
          <w:rFonts w:cs="Tahoma"/>
          <w:lang w:val="en-US"/>
        </w:rPr>
        <w:fldChar w:fldCharType="separate"/>
      </w:r>
      <w:r w:rsidRPr="004D7B46">
        <w:rPr>
          <w:rFonts w:cs="Tahoma"/>
          <w:noProof/>
          <w:lang w:val="en-US"/>
        </w:rPr>
        <w:t>Smit (2008)</w:t>
      </w:r>
      <w:r w:rsidR="00D868A5" w:rsidRPr="004D7B46">
        <w:rPr>
          <w:rFonts w:cs="Tahoma"/>
          <w:lang w:val="en-US"/>
        </w:rPr>
        <w:fldChar w:fldCharType="end"/>
      </w:r>
      <w:r w:rsidRPr="004D7B46">
        <w:rPr>
          <w:rFonts w:cs="Tahoma"/>
          <w:lang w:val="en-US"/>
        </w:rPr>
        <w:t>.</w:t>
      </w:r>
    </w:p>
    <w:sectPr w:rsidR="00A52150" w:rsidRPr="004D7B46" w:rsidSect="003363CC">
      <w:headerReference w:type="even" r:id="rId419"/>
      <w:headerReference w:type="default" r:id="rId420"/>
      <w:footerReference w:type="even" r:id="rId421"/>
      <w:footerReference w:type="default" r:id="rId422"/>
      <w:type w:val="oddPage"/>
      <w:pgSz w:w="11906" w:h="16838" w:code="9"/>
      <w:pgMar w:top="2552" w:right="1094" w:bottom="1077" w:left="2098" w:header="822" w:footer="199" w:gutter="0"/>
      <w:paperSrc w:first="1" w:other="1"/>
      <w:pgNumType w:start="1"/>
      <w:cols w:space="708"/>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50" w:author="Kees Nederhoff" w:date="2015-02-17T10:11:00Z" w:initials="KN">
    <w:p w:rsidR="00D12D72" w:rsidRPr="00AF4A36" w:rsidRDefault="00D12D72">
      <w:pPr>
        <w:pStyle w:val="CommentText"/>
        <w:rPr>
          <w:lang w:val="nl-NL"/>
        </w:rPr>
      </w:pPr>
      <w:r>
        <w:rPr>
          <w:rStyle w:val="CommentReference"/>
        </w:rPr>
        <w:annotationRef/>
      </w:r>
      <w:r>
        <w:rPr>
          <w:lang w:val="nl-NL"/>
        </w:rPr>
        <w:t>Waarom is dit 0 en niet 0.05</w:t>
      </w:r>
      <w:r w:rsidRPr="00AF4A36">
        <w:rPr>
          <w:lang w:val="nl-NL"/>
        </w:rPr>
        <w:t>?</w:t>
      </w:r>
    </w:p>
  </w:comment>
  <w:comment w:id="52" w:author="Arnold van Rooijen" w:date="2015-02-18T12:20:00Z" w:initials="AvR">
    <w:p w:rsidR="00D12D72" w:rsidRDefault="00D12D72" w:rsidP="00E465ED">
      <w:pPr>
        <w:pStyle w:val="CommentText"/>
      </w:pPr>
      <w:r>
        <w:rPr>
          <w:rStyle w:val="CommentReference"/>
        </w:rPr>
        <w:annotationRef/>
      </w:r>
      <w:r>
        <w:t>Probably somewhere else in manual</w:t>
      </w:r>
    </w:p>
  </w:comment>
  <w:comment w:id="90" w:author="Ap van Dongeren" w:date="2015-02-13T14:04:00Z" w:initials="AvD">
    <w:p w:rsidR="00D12D72" w:rsidRPr="00154BE2" w:rsidRDefault="00D12D72">
      <w:pPr>
        <w:pStyle w:val="CommentText"/>
      </w:pPr>
      <w:r>
        <w:rPr>
          <w:rStyle w:val="CommentReference"/>
        </w:rPr>
        <w:annotationRef/>
      </w:r>
      <w:r w:rsidRPr="00154BE2">
        <w:t>What is this used for?</w:t>
      </w:r>
    </w:p>
  </w:comment>
  <w:comment w:id="91" w:author="Kees Nederhoff" w:date="2015-02-16T13:00:00Z" w:initials="KN">
    <w:p w:rsidR="00D12D72" w:rsidRPr="00C77D61" w:rsidRDefault="00D12D72">
      <w:pPr>
        <w:pStyle w:val="CommentText"/>
        <w:rPr>
          <w:lang w:val="nl-NL"/>
        </w:rPr>
      </w:pPr>
      <w:r>
        <w:rPr>
          <w:rStyle w:val="CommentReference"/>
        </w:rPr>
        <w:annotationRef/>
      </w:r>
      <w:r>
        <w:rPr>
          <w:lang w:val="nl-NL"/>
        </w:rPr>
        <w:t>I</w:t>
      </w:r>
      <w:r w:rsidRPr="00C77D61">
        <w:rPr>
          <w:lang w:val="nl-NL"/>
        </w:rPr>
        <w:t>nterpoleren van de golfrandvoorwaarden</w:t>
      </w:r>
      <w:r>
        <w:rPr>
          <w:lang w:val="nl-NL"/>
        </w:rPr>
        <w:t xml:space="preserve"> tussen deze punten</w:t>
      </w:r>
      <w:r w:rsidRPr="00C77D61">
        <w:rPr>
          <w:lang w:val="nl-NL"/>
        </w:rPr>
        <w:t xml:space="preserve">? </w:t>
      </w:r>
    </w:p>
  </w:comment>
  <w:comment w:id="92" w:author="Ap van Dongeren" w:date="2015-02-13T14:06:00Z" w:initials="AvD">
    <w:p w:rsidR="00D12D72" w:rsidRPr="00C62831" w:rsidRDefault="00D12D72">
      <w:pPr>
        <w:pStyle w:val="CommentText"/>
        <w:rPr>
          <w:lang w:val="nl-NL"/>
        </w:rPr>
      </w:pPr>
      <w:r>
        <w:rPr>
          <w:rStyle w:val="CommentReference"/>
        </w:rPr>
        <w:annotationRef/>
      </w:r>
      <w:r w:rsidRPr="00C62831">
        <w:rPr>
          <w:lang w:val="nl-NL"/>
        </w:rPr>
        <w:t>Maw mag je van -90 naar +270?</w:t>
      </w:r>
    </w:p>
  </w:comment>
  <w:comment w:id="93" w:author="Kees Nederhoff" w:date="2015-02-17T10:05:00Z" w:initials="KN">
    <w:p w:rsidR="00D12D72" w:rsidRPr="00C77D61" w:rsidRDefault="00D12D72">
      <w:pPr>
        <w:pStyle w:val="CommentText"/>
        <w:rPr>
          <w:lang w:val="nl-NL"/>
        </w:rPr>
      </w:pPr>
      <w:r>
        <w:rPr>
          <w:rStyle w:val="CommentReference"/>
        </w:rPr>
        <w:annotationRef/>
      </w:r>
      <w:r>
        <w:rPr>
          <w:lang w:val="nl-NL"/>
        </w:rPr>
        <w:t>Geen idee: n</w:t>
      </w:r>
      <w:r w:rsidRPr="00C77D61">
        <w:rPr>
          <w:lang w:val="nl-NL"/>
        </w:rPr>
        <w:t>avragen</w:t>
      </w:r>
      <w:r>
        <w:rPr>
          <w:lang w:val="nl-NL"/>
        </w:rPr>
        <w:t>…</w:t>
      </w:r>
    </w:p>
  </w:comment>
  <w:comment w:id="98" w:author="Ap van Dongeren" w:date="2015-02-13T14:14:00Z" w:initials="AvD">
    <w:p w:rsidR="00D12D72" w:rsidRPr="001F0D99" w:rsidRDefault="00D12D72">
      <w:pPr>
        <w:pStyle w:val="CommentText"/>
        <w:rPr>
          <w:lang w:val="nl-NL"/>
        </w:rPr>
      </w:pPr>
      <w:r>
        <w:rPr>
          <w:rStyle w:val="CommentReference"/>
        </w:rPr>
        <w:annotationRef/>
      </w:r>
      <w:r w:rsidRPr="001F0D99">
        <w:rPr>
          <w:lang w:val="nl-NL"/>
        </w:rPr>
        <w:t>Hier moeten we ff naar kijken met Robert, of we dit willen handhaven.</w:t>
      </w:r>
    </w:p>
  </w:comment>
  <w:comment w:id="102" w:author="Kees Nederhoff" w:date="2015-02-16T13:28:00Z" w:initials="KN">
    <w:p w:rsidR="00D12D72" w:rsidRPr="00300122" w:rsidRDefault="00D12D72">
      <w:pPr>
        <w:pStyle w:val="CommentText"/>
        <w:rPr>
          <w:lang w:val="nl-NL"/>
        </w:rPr>
      </w:pPr>
      <w:r>
        <w:rPr>
          <w:rStyle w:val="CommentReference"/>
        </w:rPr>
        <w:annotationRef/>
      </w:r>
      <w:r w:rsidRPr="00300122">
        <w:rPr>
          <w:lang w:val="nl-NL"/>
        </w:rPr>
        <w:t>Volgrode iets wat vreemd? Logischer is ‘front’, ‘lateral’, ‘tide and surge’, ‘river’, ‘ship’.</w:t>
      </w:r>
    </w:p>
  </w:comment>
  <w:comment w:id="104" w:author="Kees Nederhoff" w:date="2015-02-16T13:28:00Z" w:initials="KN">
    <w:p w:rsidR="00D12D72" w:rsidRPr="00300122" w:rsidRDefault="00D12D72">
      <w:pPr>
        <w:pStyle w:val="CommentText"/>
        <w:rPr>
          <w:lang w:val="nl-NL"/>
        </w:rPr>
      </w:pPr>
      <w:r>
        <w:rPr>
          <w:rStyle w:val="CommentReference"/>
        </w:rPr>
        <w:annotationRef/>
      </w:r>
      <w:r w:rsidRPr="00300122">
        <w:rPr>
          <w:lang w:val="nl-NL"/>
        </w:rPr>
        <w:t xml:space="preserve">Is </w:t>
      </w:r>
      <w:r>
        <w:rPr>
          <w:lang w:val="nl-NL"/>
        </w:rPr>
        <w:t>front / back boundary niet een wat betere naam?</w:t>
      </w:r>
    </w:p>
  </w:comment>
  <w:comment w:id="105" w:author="Kees Nederhoff" w:date="2015-02-18T09:44:00Z" w:initials="KN">
    <w:p w:rsidR="00D12D72" w:rsidRPr="0009480C" w:rsidRDefault="00D12D72">
      <w:pPr>
        <w:pStyle w:val="CommentText"/>
        <w:rPr>
          <w:lang w:val="nl-NL"/>
        </w:rPr>
      </w:pPr>
      <w:r>
        <w:rPr>
          <w:rStyle w:val="CommentReference"/>
        </w:rPr>
        <w:annotationRef/>
      </w:r>
      <w:r w:rsidRPr="0009480C">
        <w:rPr>
          <w:lang w:val="nl-NL"/>
        </w:rPr>
        <w:t>Weglaten</w:t>
      </w:r>
      <w:r>
        <w:rPr>
          <w:lang w:val="nl-NL"/>
        </w:rPr>
        <w:t>?</w:t>
      </w:r>
      <w:r w:rsidRPr="0009480C">
        <w:rPr>
          <w:lang w:val="nl-NL"/>
        </w:rPr>
        <w:t xml:space="preserve"> XBeach </w:t>
      </w:r>
      <w:r>
        <w:rPr>
          <w:lang w:val="nl-NL"/>
        </w:rPr>
        <w:t>default is altijd aanbevolen en referenties zijn reeds genoemd.</w:t>
      </w:r>
    </w:p>
  </w:comment>
  <w:comment w:id="106" w:author="Kees Nederhoff" w:date="2015-02-18T09:44:00Z" w:initials="KN">
    <w:p w:rsidR="00D12D72" w:rsidRPr="00CE645D" w:rsidRDefault="00D12D72">
      <w:pPr>
        <w:pStyle w:val="CommentText"/>
        <w:rPr>
          <w:lang w:val="nl-NL"/>
        </w:rPr>
      </w:pPr>
      <w:r>
        <w:rPr>
          <w:rStyle w:val="CommentReference"/>
        </w:rPr>
        <w:annotationRef/>
      </w:r>
      <w:r w:rsidRPr="00CE645D">
        <w:rPr>
          <w:lang w:val="nl-NL"/>
        </w:rPr>
        <w:t>Hoe werkt dit?</w:t>
      </w:r>
    </w:p>
  </w:comment>
  <w:comment w:id="188" w:author="Kees Nederhoff" w:date="2015-02-17T18:04:00Z" w:initials="KN">
    <w:p w:rsidR="00D12D72" w:rsidRPr="004D7B46" w:rsidRDefault="00D12D72">
      <w:pPr>
        <w:pStyle w:val="CommentText"/>
        <w:rPr>
          <w:lang w:val="nl-NL"/>
        </w:rPr>
      </w:pPr>
      <w:r>
        <w:rPr>
          <w:rStyle w:val="CommentReference"/>
        </w:rPr>
        <w:annotationRef/>
      </w:r>
      <w:r w:rsidRPr="004D7B46">
        <w:rPr>
          <w:lang w:val="nl-NL"/>
        </w:rPr>
        <w:t>Informatie moet ergens online staan</w:t>
      </w:r>
    </w:p>
  </w:comment>
  <w:comment w:id="276" w:author="Kees Nederhoff" w:date="2015-02-17T17:48:00Z" w:initials="KN">
    <w:p w:rsidR="00D12D72" w:rsidRPr="00587AD5" w:rsidRDefault="00D12D72">
      <w:pPr>
        <w:pStyle w:val="CommentText"/>
        <w:rPr>
          <w:lang w:val="nl-NL"/>
        </w:rPr>
      </w:pPr>
      <w:r>
        <w:rPr>
          <w:rStyle w:val="CommentReference"/>
        </w:rPr>
        <w:annotationRef/>
      </w:r>
      <w:r w:rsidRPr="00587AD5">
        <w:rPr>
          <w:lang w:val="nl-NL"/>
        </w:rPr>
        <w:t>Weghalen? Dit deel is reeds beschreven onder processes</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F9483D" w:rsidRDefault="00F9483D">
      <w:r>
        <w:separator/>
      </w:r>
    </w:p>
  </w:endnote>
  <w:endnote w:type="continuationSeparator" w:id="0">
    <w:p w:rsidR="00F9483D" w:rsidRDefault="00F9483D">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ourier">
    <w:altName w:val="Courier New"/>
    <w:panose1 w:val="02070409020205020404"/>
    <w:charset w:val="00"/>
    <w:family w:val="modern"/>
    <w:notTrueType/>
    <w:pitch w:val="fixed"/>
    <w:sig w:usb0="00000003" w:usb1="00000000" w:usb2="00000000" w:usb3="00000000" w:csb0="00000001" w:csb1="00000000"/>
  </w:font>
  <w:font w:name="宋体">
    <w:charset w:val="50"/>
    <w:family w:val="auto"/>
    <w:pitch w:val="variable"/>
    <w:sig w:usb0="00000001" w:usb1="080E0000" w:usb2="00000010" w:usb3="00000000" w:csb0="00040000" w:csb1="00000000"/>
  </w:font>
  <w:font w:name="Calibri">
    <w:panose1 w:val="020F0502020204030204"/>
    <w:charset w:val="00"/>
    <w:family w:val="swiss"/>
    <w:pitch w:val="variable"/>
    <w:sig w:usb0="E00002FF" w:usb1="4000ACFF" w:usb2="00000001" w:usb3="00000000" w:csb0="0000019F" w:csb1="00000000"/>
  </w:font>
  <w:font w:name="Lucida Grande">
    <w:altName w:val="Arial"/>
    <w:charset w:val="00"/>
    <w:family w:val="auto"/>
    <w:pitch w:val="variable"/>
    <w:sig w:usb0="00000000" w:usb1="5000A1FF" w:usb2="00000000" w:usb3="00000000" w:csb0="000001BF" w:csb1="00000000"/>
  </w:font>
  <w:font w:name="Book Antiqua">
    <w:panose1 w:val="02040602050305030304"/>
    <w:charset w:val="00"/>
    <w:family w:val="roman"/>
    <w:pitch w:val="variable"/>
    <w:sig w:usb0="00000287" w:usb1="00000000" w:usb2="00000000" w:usb3="00000000" w:csb0="000000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8413" w:type="dxa"/>
      <w:tblLayout w:type="fixed"/>
      <w:tblCellMar>
        <w:left w:w="0" w:type="dxa"/>
        <w:right w:w="0" w:type="dxa"/>
      </w:tblCellMar>
      <w:tblLook w:val="0000"/>
    </w:tblPr>
    <w:tblGrid>
      <w:gridCol w:w="8413"/>
    </w:tblGrid>
    <w:tr w:rsidR="00D12D72">
      <w:tc>
        <w:tcPr>
          <w:tcW w:w="8413" w:type="dxa"/>
          <w:shd w:val="clear" w:color="auto" w:fill="auto"/>
        </w:tcPr>
        <w:p w:rsidR="00D12D72" w:rsidRDefault="00D12D72" w:rsidP="00817CCC">
          <w:pPr>
            <w:pStyle w:val="Huisstijl-Gegeven"/>
          </w:pPr>
          <w:bookmarkStart w:id="3" w:name="bmProject1" w:colFirst="0" w:colLast="0"/>
        </w:p>
      </w:tc>
    </w:tr>
    <w:bookmarkEnd w:id="3"/>
  </w:tbl>
  <w:p w:rsidR="00D12D72" w:rsidRDefault="00D12D72" w:rsidP="00E43C26"/>
  <w:p w:rsidR="00D12D72" w:rsidRDefault="00D12D72" w:rsidP="00E43C26"/>
  <w:p w:rsidR="00D12D72" w:rsidRDefault="00D12D72" w:rsidP="00E43C26"/>
  <w:p w:rsidR="00D12D72" w:rsidRDefault="00D12D72" w:rsidP="00E43C26"/>
  <w:tbl>
    <w:tblPr>
      <w:tblW w:w="8420" w:type="dxa"/>
      <w:tblLayout w:type="fixed"/>
      <w:tblCellMar>
        <w:left w:w="0" w:type="dxa"/>
        <w:right w:w="0" w:type="dxa"/>
      </w:tblCellMar>
      <w:tblLook w:val="0000"/>
    </w:tblPr>
    <w:tblGrid>
      <w:gridCol w:w="8420"/>
    </w:tblGrid>
    <w:tr w:rsidR="00D12D72">
      <w:tc>
        <w:tcPr>
          <w:tcW w:w="8420" w:type="dxa"/>
          <w:shd w:val="clear" w:color="auto" w:fill="auto"/>
        </w:tcPr>
        <w:p w:rsidR="00D12D72" w:rsidRPr="000B5D5D" w:rsidRDefault="00D12D72" w:rsidP="00E43C26">
          <w:pPr>
            <w:pStyle w:val="Huisstijl-Voettekst"/>
          </w:pPr>
          <w:bookmarkStart w:id="4" w:name="bmCopyrightSectie1_1" w:colFirst="0" w:colLast="0"/>
          <w:bookmarkStart w:id="5" w:name="bmReportCmdVersion" w:colFirst="0" w:colLast="0"/>
          <w:r>
            <w:t>© Deltares, 2015, B</w:t>
          </w:r>
        </w:p>
      </w:tc>
    </w:tr>
    <w:bookmarkEnd w:id="4"/>
    <w:bookmarkEnd w:id="5"/>
  </w:tbl>
  <w:p w:rsidR="00D12D72" w:rsidRDefault="00D12D72" w:rsidP="00E43C26">
    <w:pPr>
      <w:pStyle w:val="Footer"/>
    </w:pPr>
  </w:p>
  <w:p w:rsidR="00D12D72" w:rsidRDefault="00D12D72" w:rsidP="00E43C26">
    <w:pPr>
      <w:pStyle w:val="Footer"/>
    </w:pPr>
  </w:p>
  <w:p w:rsidR="00D12D72" w:rsidRDefault="00D12D72" w:rsidP="00E43C26">
    <w:pPr>
      <w:pStyle w:val="Footer"/>
    </w:pPr>
  </w:p>
  <w:p w:rsidR="00D12D72" w:rsidRPr="008F1D52" w:rsidRDefault="00D12D72" w:rsidP="00E43C26">
    <w:pPr>
      <w:pStyle w:val="Footer"/>
    </w:pPr>
    <w:r w:rsidRPr="000E1715">
      <w:fldChar w:fldCharType="begin"/>
    </w:r>
    <w:r w:rsidRPr="000E1715">
      <w:instrText xml:space="preserve"> set Seq</w:instrText>
    </w:r>
    <w:r>
      <w:instrText>1</w:instrText>
    </w:r>
    <w:r w:rsidRPr="000E1715">
      <w:instrText xml:space="preserve"> "</w:instrText>
    </w:r>
    <w:fldSimple w:instr=" SECTIONPAGES  ">
      <w:r w:rsidR="001D58C3">
        <w:rPr>
          <w:noProof/>
        </w:rPr>
        <w:instrText>1</w:instrText>
      </w:r>
    </w:fldSimple>
    <w:r w:rsidRPr="000E1715">
      <w:instrText>"</w:instrText>
    </w:r>
    <w:r w:rsidRPr="000E1715">
      <w:fldChar w:fldCharType="separate"/>
    </w:r>
    <w:bookmarkStart w:id="6" w:name="Seq1"/>
    <w:r w:rsidR="001D58C3">
      <w:rPr>
        <w:noProof/>
      </w:rPr>
      <w:t>1</w:t>
    </w:r>
    <w:bookmarkEnd w:id="6"/>
    <w:r w:rsidRPr="000E1715">
      <w:fldChar w:fldCharType="end"/>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12D72" w:rsidRDefault="00D12D72" w:rsidP="00E43C26">
    <w:pPr>
      <w:pStyle w:val="Footer"/>
    </w:pPr>
  </w:p>
  <w:p w:rsidR="00D12D72" w:rsidRDefault="00D12D72" w:rsidP="00E43C26">
    <w:pPr>
      <w:pStyle w:val="Footer"/>
    </w:pPr>
  </w:p>
  <w:p w:rsidR="00D12D72" w:rsidRDefault="00D12D72" w:rsidP="00E43C26">
    <w:pPr>
      <w:pStyle w:val="Footer"/>
    </w:pPr>
  </w:p>
  <w:p w:rsidR="00D12D72" w:rsidRDefault="00D12D72" w:rsidP="00E43C26">
    <w:pPr>
      <w:pStyle w:val="Footer"/>
    </w:pPr>
  </w:p>
  <w:p w:rsidR="00D12D72" w:rsidRPr="00E43C26" w:rsidRDefault="00D12D72" w:rsidP="00E43C26">
    <w:pPr>
      <w:pStyle w:val="Footer"/>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12D72" w:rsidRDefault="00D12D72" w:rsidP="006A0A14">
    <w:pPr>
      <w:pStyle w:val="Footer"/>
      <w:ind w:right="360"/>
    </w:pPr>
  </w:p>
  <w:tbl>
    <w:tblPr>
      <w:tblW w:w="0" w:type="auto"/>
      <w:tblLayout w:type="fixed"/>
      <w:tblCellMar>
        <w:left w:w="0" w:type="dxa"/>
        <w:right w:w="0" w:type="dxa"/>
      </w:tblCellMar>
      <w:tblLook w:val="0000"/>
    </w:tblPr>
    <w:tblGrid>
      <w:gridCol w:w="7656"/>
      <w:gridCol w:w="766"/>
    </w:tblGrid>
    <w:tr w:rsidR="00D12D72" w:rsidRPr="004C2206">
      <w:tc>
        <w:tcPr>
          <w:tcW w:w="7656" w:type="dxa"/>
          <w:shd w:val="clear" w:color="auto" w:fill="auto"/>
        </w:tcPr>
        <w:p w:rsidR="00D12D72" w:rsidRPr="004C2206" w:rsidRDefault="00D12D72" w:rsidP="00A22DA3">
          <w:pPr>
            <w:pStyle w:val="Huisstijl-Koptekst"/>
          </w:pPr>
          <w:bookmarkStart w:id="18" w:name="bmVoettekstSectie2_2" w:colFirst="0" w:colLast="0"/>
          <w:r>
            <w:t>XBeach Manual</w:t>
          </w:r>
        </w:p>
      </w:tc>
      <w:tc>
        <w:tcPr>
          <w:tcW w:w="766" w:type="dxa"/>
        </w:tcPr>
        <w:p w:rsidR="00D12D72" w:rsidRPr="00B32B0E" w:rsidRDefault="00D12D72" w:rsidP="00A22DA3">
          <w:pPr>
            <w:pStyle w:val="Huisstijl-Pagina"/>
          </w:pPr>
        </w:p>
      </w:tc>
    </w:tr>
    <w:bookmarkEnd w:id="18"/>
  </w:tbl>
  <w:p w:rsidR="00D12D72" w:rsidRPr="00A22DA3" w:rsidRDefault="00D12D72" w:rsidP="00A22DA3">
    <w:pPr>
      <w:pStyle w:val="Footer"/>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12D72" w:rsidRDefault="00D12D72" w:rsidP="006A0A14">
    <w:pPr>
      <w:pStyle w:val="Footer"/>
      <w:ind w:right="360"/>
    </w:pPr>
  </w:p>
  <w:tbl>
    <w:tblPr>
      <w:tblW w:w="0" w:type="auto"/>
      <w:tblLayout w:type="fixed"/>
      <w:tblCellMar>
        <w:left w:w="0" w:type="dxa"/>
        <w:right w:w="0" w:type="dxa"/>
      </w:tblCellMar>
      <w:tblLook w:val="0000"/>
    </w:tblPr>
    <w:tblGrid>
      <w:gridCol w:w="7656"/>
      <w:gridCol w:w="766"/>
    </w:tblGrid>
    <w:tr w:rsidR="00D12D72" w:rsidRPr="004C2206">
      <w:tc>
        <w:tcPr>
          <w:tcW w:w="7656" w:type="dxa"/>
          <w:shd w:val="clear" w:color="auto" w:fill="auto"/>
        </w:tcPr>
        <w:p w:rsidR="00D12D72" w:rsidRPr="004C2206" w:rsidRDefault="00D12D72" w:rsidP="000C5FE2">
          <w:pPr>
            <w:pStyle w:val="Huisstijl-Koptekst"/>
          </w:pPr>
          <w:bookmarkStart w:id="19" w:name="bmVoettekstSectie2_1" w:colFirst="0" w:colLast="0"/>
          <w:r>
            <w:t>XBeach Manual</w:t>
          </w:r>
        </w:p>
      </w:tc>
      <w:tc>
        <w:tcPr>
          <w:tcW w:w="766" w:type="dxa"/>
        </w:tcPr>
        <w:p w:rsidR="00D12D72" w:rsidRPr="00B32B0E" w:rsidRDefault="00D12D72" w:rsidP="00E43C26">
          <w:pPr>
            <w:pStyle w:val="Huisstijl-Pagina"/>
          </w:pPr>
        </w:p>
      </w:tc>
    </w:tr>
  </w:tbl>
  <w:bookmarkEnd w:id="19"/>
  <w:p w:rsidR="00D12D72" w:rsidRPr="00EB7C9E" w:rsidRDefault="00D12D72" w:rsidP="00E43C26">
    <w:pPr>
      <w:pStyle w:val="Footer"/>
    </w:pPr>
    <w:r w:rsidRPr="000E1715">
      <w:fldChar w:fldCharType="begin"/>
    </w:r>
    <w:r w:rsidRPr="000E1715">
      <w:instrText xml:space="preserve"> set Seq</w:instrText>
    </w:r>
    <w:r>
      <w:instrText>2</w:instrText>
    </w:r>
    <w:r w:rsidRPr="000E1715">
      <w:instrText xml:space="preserve"> "</w:instrText>
    </w:r>
    <w:fldSimple w:instr=" SECTIONPAGES  ">
      <w:r w:rsidR="001D58C3">
        <w:rPr>
          <w:noProof/>
        </w:rPr>
        <w:instrText>1</w:instrText>
      </w:r>
    </w:fldSimple>
    <w:r w:rsidRPr="000E1715">
      <w:instrText>"</w:instrText>
    </w:r>
    <w:r w:rsidRPr="000E1715">
      <w:fldChar w:fldCharType="separate"/>
    </w:r>
    <w:bookmarkStart w:id="20" w:name="Seq2"/>
    <w:r w:rsidR="001D58C3">
      <w:rPr>
        <w:noProof/>
      </w:rPr>
      <w:t>1</w:t>
    </w:r>
    <w:bookmarkEnd w:id="20"/>
    <w:r w:rsidRPr="000E1715">
      <w:fldChar w:fldCharType="end"/>
    </w:r>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12D72" w:rsidRDefault="00D12D72" w:rsidP="00E43C26">
    <w:pPr>
      <w:pStyle w:val="Footer"/>
    </w:pPr>
  </w:p>
  <w:tbl>
    <w:tblPr>
      <w:tblW w:w="0" w:type="auto"/>
      <w:tblLayout w:type="fixed"/>
      <w:tblCellMar>
        <w:left w:w="0" w:type="dxa"/>
        <w:right w:w="0" w:type="dxa"/>
      </w:tblCellMar>
      <w:tblLook w:val="0000"/>
    </w:tblPr>
    <w:tblGrid>
      <w:gridCol w:w="7656"/>
      <w:gridCol w:w="766"/>
    </w:tblGrid>
    <w:tr w:rsidR="00D12D72" w:rsidRPr="004C2206">
      <w:tc>
        <w:tcPr>
          <w:tcW w:w="7656" w:type="dxa"/>
          <w:shd w:val="clear" w:color="auto" w:fill="auto"/>
        </w:tcPr>
        <w:p w:rsidR="00D12D72" w:rsidRPr="004C2206" w:rsidRDefault="00D12D72" w:rsidP="00E43C26">
          <w:pPr>
            <w:pStyle w:val="Huisstijl-Koptekst"/>
          </w:pPr>
        </w:p>
      </w:tc>
      <w:tc>
        <w:tcPr>
          <w:tcW w:w="766" w:type="dxa"/>
        </w:tcPr>
        <w:p w:rsidR="00D12D72" w:rsidRPr="00B32B0E" w:rsidRDefault="00D12D72" w:rsidP="00E43C26">
          <w:pPr>
            <w:pStyle w:val="Huisstijl-Pagina"/>
          </w:pPr>
        </w:p>
      </w:tc>
    </w:tr>
  </w:tbl>
  <w:p w:rsidR="00D12D72" w:rsidRPr="00EB7C9E" w:rsidRDefault="00D12D72" w:rsidP="00E43C26">
    <w:pPr>
      <w:pStyle w:val="Footer"/>
    </w:pPr>
  </w:p>
</w:ftr>
</file>

<file path=word/footer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12D72" w:rsidRDefault="00D12D72" w:rsidP="004E27A9">
    <w:pPr>
      <w:pStyle w:val="Footer"/>
      <w:ind w:right="360"/>
    </w:pPr>
    <w:r w:rsidRPr="00D868A5">
      <w:rPr>
        <w:noProof/>
        <w:lang w:eastAsia="zh-CN"/>
      </w:rPr>
      <w:pict>
        <v:shapetype id="_x0000_t202" coordsize="21600,21600" o:spt="202" path="m,l,21600r21600,l21600,xe">
          <v:stroke joinstyle="miter"/>
          <v:path gradientshapeok="t" o:connecttype="rect"/>
        </v:shapetype>
        <v:shape id="Text Box 43" o:spid="_x0000_s47111" type="#_x0000_t202" style="position:absolute;left:0;text-align:left;margin-left:44.8pt;margin-top:9.35pt;width:392.35pt;height:21.5pt;z-index:251664384;visibility:visible;mso-position-horizontal-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" filled="f" stroked="f">
          <v:textbox>
            <w:txbxContent>
              <w:tbl>
                <w:tblPr>
                  <w:tblW w:w="7784" w:type="dxa"/>
                  <w:tblInd w:w="-84" w:type="dxa"/>
                  <w:tblLayout w:type="fixed"/>
                  <w:tblCellMar>
                    <w:left w:w="0" w:type="dxa"/>
                    <w:right w:w="0" w:type="dxa"/>
                  </w:tblCellMar>
                  <w:tblLook w:val="0000"/>
                </w:tblPr>
                <w:tblGrid>
                  <w:gridCol w:w="7784"/>
                </w:tblGrid>
                <w:tr w:rsidR="00D12D72">
                  <w:tc>
                    <w:tcPr>
                      <w:tcW w:w="7784" w:type="dxa"/>
                      <w:shd w:val="clear" w:color="auto" w:fill="auto"/>
                    </w:tcPr>
                    <w:p w:rsidR="00D12D72" w:rsidRDefault="00D12D72" w:rsidP="001220C3">
                      <w:pPr>
                        <w:pStyle w:val="Huisstijl-Koptekst"/>
                        <w:jc w:val="right"/>
                      </w:pPr>
                      <w:bookmarkStart w:id="26" w:name="bmVoettekstSectie3_2" w:colFirst="0" w:colLast="0"/>
                      <w:r>
                        <w:t>XBeach Manual</w:t>
                      </w:r>
                    </w:p>
                  </w:tc>
                </w:tr>
                <w:bookmarkEnd w:id="26"/>
              </w:tbl>
              <w:p w:rsidR="00D12D72" w:rsidRDefault="00D12D72" w:rsidP="00A45B92"/>
            </w:txbxContent>
          </v:textbox>
          <w10:wrap anchorx="margin"/>
        </v:shape>
      </w:pict>
    </w:r>
  </w:p>
  <w:tbl>
    <w:tblPr>
      <w:tblW w:w="0" w:type="auto"/>
      <w:tblLayout w:type="fixed"/>
      <w:tblCellMar>
        <w:left w:w="0" w:type="dxa"/>
        <w:right w:w="0" w:type="dxa"/>
      </w:tblCellMar>
      <w:tblLook w:val="0000"/>
    </w:tblPr>
    <w:tblGrid>
      <w:gridCol w:w="854"/>
    </w:tblGrid>
    <w:tr w:rsidR="00D12D72" w:rsidRPr="004C2206">
      <w:tc>
        <w:tcPr>
          <w:tcW w:w="854" w:type="dxa"/>
        </w:tcPr>
        <w:p w:rsidR="00D12D72" w:rsidRPr="00A21DE8" w:rsidRDefault="00D12D72" w:rsidP="00A45B92">
          <w:pPr>
            <w:pStyle w:val="Huisstijl-Pagina"/>
            <w:jc w:val="left"/>
          </w:pPr>
          <w:fldSimple w:instr=" PAGE">
            <w:r w:rsidR="001D58C3">
              <w:t>ii</w:t>
            </w:r>
          </w:fldSimple>
        </w:p>
      </w:tc>
    </w:tr>
  </w:tbl>
  <w:p w:rsidR="00D12D72" w:rsidRPr="00B24026" w:rsidRDefault="00D12D72" w:rsidP="00A45B92">
    <w:pPr>
      <w:pStyle w:val="Footer"/>
      <w:ind w:right="360"/>
    </w:pPr>
  </w:p>
</w:ftr>
</file>

<file path=word/footer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12D72" w:rsidRDefault="00D12D72" w:rsidP="008B1324">
    <w:pPr>
      <w:pStyle w:val="Footer"/>
      <w:ind w:right="360"/>
    </w:pPr>
    <w:r w:rsidRPr="00D868A5">
      <w:rPr>
        <w:noProof/>
        <w:lang w:eastAsia="zh-CN"/>
      </w:rPr>
      <w:pict>
        <v:shapetype id="_x0000_t202" coordsize="21600,21600" o:spt="202" path="m,l,21600r21600,l21600,xe">
          <v:stroke joinstyle="miter"/>
          <v:path gradientshapeok="t" o:connecttype="rect"/>
        </v:shapetype>
        <v:shape id="Text Box 42" o:spid="_x0000_s47110" type="#_x0000_t202" style="position:absolute;left:0;text-align:left;margin-left:37.1pt;margin-top:9.05pt;width:64.15pt;height:20.5pt;z-index:251663360;visibility:visible;mso-wrap-style:none;mso-position-horizontal:right;mso-position-horizontal-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" filled="f" stroked="f">
          <v:textbox>
            <w:txbxContent>
              <w:tbl>
                <w:tblPr>
                  <w:tblW w:w="1094" w:type="dxa"/>
                  <w:tblInd w:w="-14" w:type="dxa"/>
                  <w:tblLayout w:type="fixed"/>
                  <w:tblCellMar>
                    <w:left w:w="0" w:type="dxa"/>
                    <w:right w:w="0" w:type="dxa"/>
                  </w:tblCellMar>
                  <w:tblLook w:val="0000"/>
                </w:tblPr>
                <w:tblGrid>
                  <w:gridCol w:w="1094"/>
                </w:tblGrid>
                <w:tr w:rsidR="00D12D72">
                  <w:tc>
                    <w:tcPr>
                      <w:tcW w:w="1094" w:type="dxa"/>
                      <w:shd w:val="clear" w:color="auto" w:fill="auto"/>
                      <w:tcMar>
                        <w:right w:w="85" w:type="dxa"/>
                      </w:tcMar>
                    </w:tcPr>
                    <w:p w:rsidR="00D12D72" w:rsidRPr="007D5040" w:rsidRDefault="00D12D72" w:rsidP="004E27A9">
                      <w:pPr>
                        <w:pStyle w:val="Huisstijl-Pagina"/>
                      </w:pPr>
                      <w:fldSimple w:instr=" PAGE">
                        <w:r w:rsidR="005F4A2E">
                          <w:t>iii</w:t>
                        </w:r>
                      </w:fldSimple>
                    </w:p>
                  </w:tc>
                </w:tr>
              </w:tbl>
              <w:p w:rsidR="00D12D72" w:rsidRDefault="00D12D72" w:rsidP="006A0A14"/>
            </w:txbxContent>
          </v:textbox>
          <w10:wrap anchorx="margin"/>
        </v:shape>
      </w:pict>
    </w:r>
  </w:p>
  <w:tbl>
    <w:tblPr>
      <w:tblW w:w="0" w:type="auto"/>
      <w:tblLayout w:type="fixed"/>
      <w:tblCellMar>
        <w:left w:w="0" w:type="dxa"/>
        <w:right w:w="0" w:type="dxa"/>
      </w:tblCellMar>
      <w:tblLook w:val="0000"/>
    </w:tblPr>
    <w:tblGrid>
      <w:gridCol w:w="7371"/>
    </w:tblGrid>
    <w:tr w:rsidR="00D12D72" w:rsidRPr="004C2206">
      <w:tc>
        <w:tcPr>
          <w:tcW w:w="7371" w:type="dxa"/>
          <w:shd w:val="clear" w:color="auto" w:fill="auto"/>
        </w:tcPr>
        <w:p w:rsidR="00D12D72" w:rsidRPr="004C2206" w:rsidRDefault="00D12D72" w:rsidP="006A0A14">
          <w:pPr>
            <w:pStyle w:val="Huisstijl-Koptekst"/>
          </w:pPr>
          <w:bookmarkStart w:id="27" w:name="bmVoettekstSectie3_1" w:colFirst="0" w:colLast="0"/>
          <w:r>
            <w:t>XBeach Manual</w:t>
          </w:r>
        </w:p>
      </w:tc>
    </w:tr>
  </w:tbl>
  <w:bookmarkEnd w:id="27"/>
  <w:p w:rsidR="00D12D72" w:rsidRPr="000E1715" w:rsidRDefault="00D12D72" w:rsidP="001220C3">
    <w:pPr>
      <w:pStyle w:val="Footer"/>
    </w:pPr>
    <w:r w:rsidRPr="000E1715">
      <w:fldChar w:fldCharType="begin"/>
    </w:r>
    <w:r w:rsidRPr="000E1715">
      <w:instrText xml:space="preserve"> set Seq</w:instrText>
    </w:r>
    <w:r>
      <w:instrText>3</w:instrText>
    </w:r>
    <w:r w:rsidRPr="000E1715">
      <w:instrText xml:space="preserve"> "</w:instrText>
    </w:r>
    <w:fldSimple w:instr=" SECTIONPAGES  ">
      <w:r w:rsidR="005F4A2E">
        <w:rPr>
          <w:noProof/>
        </w:rPr>
        <w:instrText>3</w:instrText>
      </w:r>
    </w:fldSimple>
    <w:r w:rsidRPr="000E1715">
      <w:instrText>"</w:instrText>
    </w:r>
    <w:r w:rsidRPr="000E1715">
      <w:fldChar w:fldCharType="separate"/>
    </w:r>
    <w:bookmarkStart w:id="28" w:name="Seq3"/>
    <w:r w:rsidR="005F4A2E">
      <w:rPr>
        <w:noProof/>
      </w:rPr>
      <w:t>3</w:t>
    </w:r>
    <w:bookmarkEnd w:id="28"/>
    <w:r w:rsidRPr="000E1715">
      <w:fldChar w:fldCharType="end"/>
    </w:r>
  </w:p>
</w:ftr>
</file>

<file path=word/footer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12D72" w:rsidRDefault="00D12D72" w:rsidP="006C06A2">
    <w:pPr>
      <w:pStyle w:val="Footer"/>
    </w:pPr>
    <w:r w:rsidRPr="00D868A5">
      <w:rPr>
        <w:noProof/>
        <w:lang w:eastAsia="zh-CN"/>
      </w:rPr>
      <w:pict>
        <v:shapetype id="_x0000_t202" coordsize="21600,21600" o:spt="202" path="m,l,21600r21600,l21600,xe">
          <v:stroke joinstyle="miter"/>
          <v:path gradientshapeok="t" o:connecttype="rect"/>
        </v:shapetype>
        <v:shape id="Text Box 44" o:spid="_x0000_s47106" type="#_x0000_t202" style="position:absolute;left:0;text-align:left;margin-left:-10.1pt;margin-top:9.05pt;width:90pt;height:21.5pt;z-index:251665408;visibility:visible;mso-position-horizontal-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" filled="f" stroked="f">
          <v:textbox>
            <w:txbxContent>
              <w:tbl>
                <w:tblPr>
                  <w:tblW w:w="0" w:type="auto"/>
                  <w:tblInd w:w="60" w:type="dxa"/>
                  <w:tblLayout w:type="fixed"/>
                  <w:tblCellMar>
                    <w:left w:w="0" w:type="dxa"/>
                    <w:right w:w="0" w:type="dxa"/>
                  </w:tblCellMar>
                  <w:tblLook w:val="0000"/>
                </w:tblPr>
                <w:tblGrid>
                  <w:gridCol w:w="1176"/>
                </w:tblGrid>
                <w:tr w:rsidR="00D12D72" w:rsidRPr="004C2206" w:rsidTr="00426356">
                  <w:tc>
                    <w:tcPr>
                      <w:tcW w:w="1176" w:type="dxa"/>
                    </w:tcPr>
                    <w:bookmarkStart w:id="313" w:name="bmPagina2" w:colFirst="0" w:colLast="0"/>
                    <w:p w:rsidR="00D12D72" w:rsidRPr="00A21DE8" w:rsidRDefault="00D12D72" w:rsidP="00F3579D">
                      <w:pPr>
                        <w:pStyle w:val="Huisstijl-Pagina"/>
                        <w:jc w:val="left"/>
                      </w:pPr>
                      <w:r>
                        <w:fldChar w:fldCharType="begin"/>
                      </w:r>
                      <w:r>
                        <w:instrText xml:space="preserve"> PAGE  \* MERGEFORMAT </w:instrText>
                      </w:r>
                      <w:r>
                        <w:fldChar w:fldCharType="separate"/>
                      </w:r>
                      <w:r w:rsidR="008367B7">
                        <w:t>6</w:t>
                      </w:r>
                      <w:r>
                        <w:fldChar w:fldCharType="end"/>
                      </w:r>
                      <w:r>
                        <w:t xml:space="preserve"> of 105</w:t>
                      </w:r>
                    </w:p>
                  </w:tc>
                </w:tr>
                <w:bookmarkEnd w:id="313"/>
              </w:tbl>
              <w:p w:rsidR="00D12D72" w:rsidRDefault="00D12D72" w:rsidP="006C06A2"/>
            </w:txbxContent>
          </v:textbox>
          <w10:wrap anchorx="margin"/>
        </v:shape>
      </w:pict>
    </w:r>
  </w:p>
  <w:tbl>
    <w:tblPr>
      <w:tblW w:w="0" w:type="auto"/>
      <w:jc w:val="right"/>
      <w:tblLayout w:type="fixed"/>
      <w:tblCellMar>
        <w:left w:w="0" w:type="dxa"/>
        <w:right w:w="0" w:type="dxa"/>
      </w:tblCellMar>
      <w:tblLook w:val="0000"/>
    </w:tblPr>
    <w:tblGrid>
      <w:gridCol w:w="7371"/>
    </w:tblGrid>
    <w:tr w:rsidR="00D12D72" w:rsidRPr="004C2206" w:rsidTr="009E3CFF">
      <w:trPr>
        <w:jc w:val="right"/>
      </w:trPr>
      <w:tc>
        <w:tcPr>
          <w:tcW w:w="7371" w:type="dxa"/>
          <w:shd w:val="clear" w:color="auto" w:fill="auto"/>
          <w:tcMar>
            <w:right w:w="28" w:type="dxa"/>
          </w:tcMar>
        </w:tcPr>
        <w:p w:rsidR="00D12D72" w:rsidRPr="004C2206" w:rsidRDefault="00D12D72" w:rsidP="00C20E72">
          <w:pPr>
            <w:pStyle w:val="Huisstijl-Koptekst"/>
            <w:jc w:val="right"/>
          </w:pPr>
          <w:bookmarkStart w:id="314" w:name="bmVoettekstSectie4_2" w:colFirst="0" w:colLast="0"/>
          <w:r>
            <w:t>XBeach Manual</w:t>
          </w:r>
        </w:p>
      </w:tc>
    </w:tr>
    <w:bookmarkEnd w:id="314"/>
  </w:tbl>
  <w:p w:rsidR="00D12D72" w:rsidRPr="006C06A2" w:rsidRDefault="00D12D72" w:rsidP="006C06A2">
    <w:pPr>
      <w:pStyle w:val="Footer"/>
    </w:pPr>
  </w:p>
</w:ftr>
</file>

<file path=word/footer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12D72" w:rsidRDefault="00D12D72" w:rsidP="001220C3">
    <w:pPr>
      <w:pStyle w:val="Footer"/>
    </w:pPr>
    <w:r w:rsidRPr="00D868A5">
      <w:rPr>
        <w:noProof/>
        <w:lang w:eastAsia="zh-CN"/>
      </w:rPr>
      <w:pict>
        <v:shapetype id="_x0000_t202" coordsize="21600,21600" o:spt="202" path="m,l,21600r21600,l21600,xe">
          <v:stroke joinstyle="miter"/>
          <v:path gradientshapeok="t" o:connecttype="rect"/>
        </v:shapetype>
        <v:shape id="Text Box 37" o:spid="_x0000_s47105" type="#_x0000_t202" style="position:absolute;left:0;text-align:left;margin-left:37.1pt;margin-top:9.05pt;width:64.15pt;height:20.5pt;z-index:251660288;visibility:visible;mso-wrap-style:none;mso-position-horizontal:right;mso-position-horizontal-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" filled="f" stroked="f">
          <v:textbox>
            <w:txbxContent>
              <w:tbl>
                <w:tblPr>
                  <w:tblW w:w="1094" w:type="dxa"/>
                  <w:tblInd w:w="-14" w:type="dxa"/>
                  <w:tblLayout w:type="fixed"/>
                  <w:tblCellMar>
                    <w:left w:w="0" w:type="dxa"/>
                    <w:right w:w="0" w:type="dxa"/>
                  </w:tblCellMar>
                  <w:tblLook w:val="0000"/>
                </w:tblPr>
                <w:tblGrid>
                  <w:gridCol w:w="1094"/>
                </w:tblGrid>
                <w:tr w:rsidR="00D12D72">
                  <w:trPr>
                    <w:trHeight w:val="568"/>
                  </w:trPr>
                  <w:tc>
                    <w:tcPr>
                      <w:tcW w:w="1094" w:type="dxa"/>
                      <w:shd w:val="clear" w:color="auto" w:fill="auto"/>
                      <w:tcMar>
                        <w:right w:w="85" w:type="dxa"/>
                      </w:tcMar>
                    </w:tcPr>
                    <w:bookmarkStart w:id="315" w:name="bmPagina1" w:colFirst="0" w:colLast="0"/>
                    <w:bookmarkStart w:id="316" w:name="bmTotPag" w:colFirst="0" w:colLast="0"/>
                    <w:p w:rsidR="00D12D72" w:rsidRPr="007D5040" w:rsidRDefault="00D12D72" w:rsidP="00F3579D">
                      <w:pPr>
                        <w:pStyle w:val="Huisstijl-Pagina"/>
                      </w:pPr>
                      <w:r>
                        <w:fldChar w:fldCharType="begin"/>
                      </w:r>
                      <w:r>
                        <w:instrText xml:space="preserve"> PAGE  \* MERGEFORMAT </w:instrText>
                      </w:r>
                      <w:r>
                        <w:fldChar w:fldCharType="separate"/>
                      </w:r>
                      <w:r w:rsidR="008367B7">
                        <w:t>7</w:t>
                      </w:r>
                      <w:r>
                        <w:fldChar w:fldCharType="end"/>
                      </w:r>
                      <w:r>
                        <w:t xml:space="preserve"> of 105</w:t>
                      </w:r>
                    </w:p>
                  </w:tc>
                </w:tr>
                <w:bookmarkEnd w:id="315"/>
                <w:bookmarkEnd w:id="316"/>
              </w:tbl>
              <w:p w:rsidR="00D12D72" w:rsidRDefault="00D12D72" w:rsidP="001220C3"/>
            </w:txbxContent>
          </v:textbox>
          <w10:wrap anchorx="margin"/>
        </v:shape>
      </w:pict>
    </w:r>
  </w:p>
  <w:tbl>
    <w:tblPr>
      <w:tblW w:w="0" w:type="auto"/>
      <w:tblLayout w:type="fixed"/>
      <w:tblCellMar>
        <w:left w:w="0" w:type="dxa"/>
        <w:right w:w="0" w:type="dxa"/>
      </w:tblCellMar>
      <w:tblLook w:val="0000"/>
    </w:tblPr>
    <w:tblGrid>
      <w:gridCol w:w="7371"/>
    </w:tblGrid>
    <w:tr w:rsidR="00D12D72" w:rsidRPr="004C2206">
      <w:tc>
        <w:tcPr>
          <w:tcW w:w="7371" w:type="dxa"/>
          <w:shd w:val="clear" w:color="auto" w:fill="auto"/>
        </w:tcPr>
        <w:p w:rsidR="00D12D72" w:rsidRPr="004C2206" w:rsidRDefault="00D12D72" w:rsidP="000C5FE2">
          <w:pPr>
            <w:pStyle w:val="Huisstijl-Koptekst"/>
          </w:pPr>
          <w:bookmarkStart w:id="317" w:name="bmVoettekstSectie4_1" w:colFirst="0" w:colLast="0"/>
          <w:r>
            <w:t>XBeach Manual</w:t>
          </w:r>
        </w:p>
      </w:tc>
    </w:tr>
    <w:bookmarkEnd w:id="317"/>
  </w:tbl>
  <w:p w:rsidR="00D12D72" w:rsidRPr="00EB7C9E" w:rsidRDefault="00D12D72" w:rsidP="009416E3">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F9483D" w:rsidRDefault="00F9483D">
      <w:r>
        <w:separator/>
      </w:r>
    </w:p>
  </w:footnote>
  <w:footnote w:type="continuationSeparator" w:id="0">
    <w:p w:rsidR="00F9483D" w:rsidRDefault="00F9483D">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12D72" w:rsidRDefault="00D12D72" w:rsidP="00580167">
    <w:r w:rsidRPr="00D868A5">
      <w:rPr>
        <w:noProof/>
        <w:lang w:eastAsia="zh-CN"/>
      </w:rPr>
      <w:pict>
        <v:shapetype id="_x0000_t202" coordsize="21600,21600" o:spt="202" path="m,l,21600r21600,l21600,xe">
          <v:stroke joinstyle="miter"/>
          <v:path gradientshapeok="t" o:connecttype="rect"/>
        </v:shapetype>
        <v:shape id="Text Box 27" o:spid="_x0000_s47120" type="#_x0000_t202" style="position:absolute;left:0;text-align:left;margin-left:126.45pt;margin-top:394.75pt;width:377pt;height:162.5pt;z-index:251656192;visibility:visible;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" filled="f" stroked="f">
          <v:textbox>
            <w:txbxContent>
              <w:tbl>
                <w:tblPr>
                  <w:tblW w:w="0" w:type="auto"/>
                  <w:tblLayout w:type="fixed"/>
                  <w:tblCellMar>
                    <w:left w:w="0" w:type="dxa"/>
                    <w:right w:w="0" w:type="dxa"/>
                  </w:tblCellMar>
                  <w:tblLook w:val="0000"/>
                </w:tblPr>
                <w:tblGrid>
                  <w:gridCol w:w="6237"/>
                </w:tblGrid>
                <w:tr w:rsidR="00D12D72">
                  <w:tc>
                    <w:tcPr>
                      <w:tcW w:w="6237" w:type="dxa"/>
                      <w:shd w:val="clear" w:color="auto" w:fill="auto"/>
                    </w:tcPr>
                    <w:p w:rsidR="00D12D72" w:rsidRPr="00564E53" w:rsidRDefault="00D12D72" w:rsidP="00564E53">
                      <w:pPr>
                        <w:pStyle w:val="Huisstijl-Gegeven"/>
                      </w:pPr>
                      <w:bookmarkStart w:id="0" w:name="bmAuteurs1" w:colFirst="0" w:colLast="0"/>
                    </w:p>
                  </w:tc>
                </w:tr>
                <w:bookmarkEnd w:id="0"/>
              </w:tbl>
              <w:p w:rsidR="00D12D72" w:rsidRDefault="00D12D72" w:rsidP="000369FA">
                <w:pPr>
                  <w:pStyle w:val="Header"/>
                </w:pPr>
              </w:p>
              <w:p w:rsidR="00D12D72" w:rsidRDefault="00D12D72"/>
            </w:txbxContent>
          </v:textbox>
          <w10:wrap anchorx="page" anchory="page"/>
        </v:shape>
      </w:pict>
    </w:r>
    <w:r w:rsidRPr="00D868A5">
      <w:rPr>
        <w:noProof/>
        <w:lang w:eastAsia="zh-CN"/>
      </w:rPr>
      <w:pict>
        <v:shape id="Text Box 9" o:spid="_x0000_s47119" type="#_x0000_t202" style="position:absolute;left:0;text-align:left;margin-left:331.7pt;margin-top:36.85pt;width:255.1pt;height:99.2pt;z-index:-251666432;visibility:visible;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" filled="f" stroked="f">
          <v:textbox inset="0,0,0,0">
            <w:txbxContent>
              <w:tbl>
                <w:tblPr>
                  <w:tblW w:w="0" w:type="auto"/>
                  <w:tblLayout w:type="fixed"/>
                  <w:tblCellMar>
                    <w:left w:w="0" w:type="dxa"/>
                    <w:right w:w="0" w:type="dxa"/>
                  </w:tblCellMar>
                  <w:tblLook w:val="0000"/>
                </w:tblPr>
                <w:tblGrid>
                  <w:gridCol w:w="4560"/>
                </w:tblGrid>
                <w:tr w:rsidR="00D12D72">
                  <w:trPr>
                    <w:trHeight w:val="1701"/>
                  </w:trPr>
                  <w:tc>
                    <w:tcPr>
                      <w:tcW w:w="4560" w:type="dxa"/>
                      <w:shd w:val="clear" w:color="auto" w:fill="auto"/>
                    </w:tcPr>
                    <w:p w:rsidR="00D12D72" w:rsidRDefault="00D12D72" w:rsidP="003363CC">
                      <w:pPr>
                        <w:jc w:val="right"/>
                      </w:pPr>
                      <w:bookmarkStart w:id="1" w:name="bmLogoSectie1_1" w:colFirst="0" w:colLast="0"/>
                      <w:r>
                        <w:rPr>
                          <w:noProof/>
                          <w:lang w:val="en-US"/>
                        </w:rPr>
                        <w:drawing>
                          <wp:inline distT="0" distB="0" distL="0" distR="0">
                            <wp:extent cx="1225296" cy="352044"/>
                            <wp:effectExtent l="0" t="0" r="0" b="0"/>
                            <wp:docPr id="39" name="Picture 3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1225296" cy="352044"/>
                                    </a:xfrm>
                                    <a:prstGeom prst="rect">
                                      <a:avLst/>
                                    </a:prstGeom>
                                  </pic:spPr>
                                </pic:pic>
                              </a:graphicData>
                            </a:graphic>
                          </wp:inline>
                        </w:drawing>
                      </w:r>
                    </w:p>
                  </w:tc>
                </w:tr>
                <w:bookmarkEnd w:id="1"/>
              </w:tbl>
              <w:p w:rsidR="00D12D72" w:rsidRDefault="00D12D72" w:rsidP="00580167"/>
            </w:txbxContent>
          </v:textbox>
          <w10:wrap anchorx="page" anchory="page"/>
        </v:shape>
      </w:pict>
    </w:r>
  </w:p>
  <w:p w:rsidR="00D12D72" w:rsidRDefault="00D12D72" w:rsidP="00580167"/>
  <w:p w:rsidR="00D12D72" w:rsidRDefault="00D12D72" w:rsidP="00580167"/>
  <w:p w:rsidR="00D12D72" w:rsidRDefault="00D12D72" w:rsidP="00580167"/>
  <w:p w:rsidR="00D12D72" w:rsidRDefault="00D12D72" w:rsidP="00580167"/>
  <w:p w:rsidR="00D12D72" w:rsidRDefault="00D12D72" w:rsidP="00580167"/>
  <w:p w:rsidR="00D12D72" w:rsidRDefault="00D12D72" w:rsidP="00580167"/>
  <w:p w:rsidR="00D12D72" w:rsidRDefault="00D12D72" w:rsidP="00580167"/>
  <w:p w:rsidR="00D12D72" w:rsidRDefault="00D12D72" w:rsidP="00580167"/>
  <w:p w:rsidR="00D12D72" w:rsidRDefault="00D12D72" w:rsidP="00580167"/>
  <w:p w:rsidR="00D12D72" w:rsidRDefault="00D12D72" w:rsidP="00580167"/>
  <w:p w:rsidR="00D12D72" w:rsidRDefault="00D12D72" w:rsidP="00580167"/>
  <w:p w:rsidR="00D12D72" w:rsidRDefault="00D12D72" w:rsidP="00580167"/>
  <w:p w:rsidR="00D12D72" w:rsidRDefault="00D12D72" w:rsidP="00580167"/>
  <w:p w:rsidR="00D12D72" w:rsidRDefault="00D12D72" w:rsidP="00580167"/>
  <w:p w:rsidR="00D12D72" w:rsidRDefault="00D12D72" w:rsidP="00580167"/>
  <w:tbl>
    <w:tblPr>
      <w:tblW w:w="0" w:type="auto"/>
      <w:tblInd w:w="567" w:type="dxa"/>
      <w:tblLayout w:type="fixed"/>
      <w:tblCellMar>
        <w:left w:w="0" w:type="dxa"/>
        <w:right w:w="0" w:type="dxa"/>
      </w:tblCellMar>
      <w:tblLook w:val="0000"/>
    </w:tblPr>
    <w:tblGrid>
      <w:gridCol w:w="6237"/>
    </w:tblGrid>
    <w:tr w:rsidR="00D12D72" w:rsidRPr="004C2206">
      <w:trPr>
        <w:trHeight w:hRule="exact" w:val="2041"/>
      </w:trPr>
      <w:tc>
        <w:tcPr>
          <w:tcW w:w="6237" w:type="dxa"/>
          <w:shd w:val="clear" w:color="auto" w:fill="auto"/>
        </w:tcPr>
        <w:p w:rsidR="00D12D72" w:rsidRDefault="00D12D72" w:rsidP="003363CC">
          <w:pPr>
            <w:pStyle w:val="Huisstijl-Titel"/>
          </w:pPr>
          <w:bookmarkStart w:id="2" w:name="bmTitel1" w:colFirst="0" w:colLast="0"/>
          <w:r>
            <w:t>XBeach Manual</w:t>
          </w:r>
        </w:p>
        <w:p w:rsidR="00D12D72" w:rsidRDefault="00D12D72" w:rsidP="003363CC">
          <w:pPr>
            <w:pStyle w:val="Huisstijl-Subtitel"/>
          </w:pPr>
        </w:p>
        <w:p w:rsidR="00D12D72" w:rsidRDefault="00D12D72" w:rsidP="003363CC">
          <w:pPr>
            <w:pStyle w:val="Huisstijl-Subtitel"/>
          </w:pPr>
        </w:p>
      </w:tc>
    </w:tr>
    <w:bookmarkEnd w:id="2"/>
  </w:tbl>
  <w:p w:rsidR="00D12D72" w:rsidRDefault="00D12D72" w:rsidP="00580167">
    <w:pPr>
      <w:rPr>
        <w:lang w:val="en-US"/>
      </w:rPr>
    </w:pPr>
  </w:p>
  <w:p w:rsidR="00D12D72" w:rsidRDefault="00D12D72" w:rsidP="00580167">
    <w:pPr>
      <w:rPr>
        <w:lang w:val="en-US"/>
      </w:rPr>
    </w:pPr>
  </w:p>
  <w:p w:rsidR="00D12D72" w:rsidRDefault="00D12D72" w:rsidP="00580167">
    <w:pPr>
      <w:rPr>
        <w:lang w:val="en-US"/>
      </w:rPr>
    </w:pPr>
  </w:p>
  <w:p w:rsidR="00D12D72" w:rsidRPr="00580167" w:rsidRDefault="00D12D72" w:rsidP="00580167">
    <w:pPr>
      <w:pStyle w:val="Heade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12D72" w:rsidRDefault="00D12D72" w:rsidP="004C2206">
    <w:r w:rsidRPr="00D868A5">
      <w:rPr>
        <w:noProof/>
        <w:lang w:eastAsia="zh-CN"/>
      </w:rPr>
      <w:pict>
        <v:shapetype id="_x0000_t202" coordsize="21600,21600" o:spt="202" path="m,l,21600r21600,l21600,xe">
          <v:stroke joinstyle="miter"/>
          <v:path gradientshapeok="t" o:connecttype="rect"/>
        </v:shapetype>
        <v:shape id="Text Box 24" o:spid="_x0000_s47118" type="#_x0000_t202" style="position:absolute;left:0;text-align:left;margin-left:2pt;margin-top:2pt;width:591pt;height:840.5pt;z-index:-251661312;visibility:visible;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" stroked="f">
          <v:textbox>
            <w:txbxContent>
              <w:tbl>
                <w:tblPr>
                  <w:tblW w:w="0" w:type="auto"/>
                  <w:tblLook w:val="01E0"/>
                </w:tblPr>
                <w:tblGrid>
                  <w:gridCol w:w="11732"/>
                </w:tblGrid>
                <w:tr w:rsidR="00D12D72" w:rsidTr="00426356">
                  <w:tc>
                    <w:tcPr>
                      <w:tcW w:w="11732" w:type="dxa"/>
                    </w:tcPr>
                    <w:p w:rsidR="00D12D72" w:rsidRDefault="00D12D72">
                      <w:bookmarkStart w:id="7" w:name="bmLogo0" w:colFirst="0" w:colLast="0"/>
                    </w:p>
                  </w:tc>
                </w:tr>
                <w:bookmarkEnd w:id="7"/>
              </w:tbl>
              <w:p w:rsidR="00D12D72" w:rsidRDefault="00D12D72"/>
            </w:txbxContent>
          </v:textbox>
          <w10:wrap anchorx="page" anchory="page"/>
        </v:shape>
      </w:pict>
    </w:r>
  </w:p>
  <w:p w:rsidR="00D12D72" w:rsidRDefault="00D12D72" w:rsidP="004C2206"/>
  <w:p w:rsidR="00D12D72" w:rsidRDefault="00D12D72" w:rsidP="004C2206"/>
  <w:p w:rsidR="00D12D72" w:rsidRDefault="00D12D72" w:rsidP="004C2206"/>
  <w:p w:rsidR="00D12D72" w:rsidRDefault="00D12D72" w:rsidP="004C2206"/>
  <w:p w:rsidR="00D12D72" w:rsidRDefault="00D12D72" w:rsidP="004C2206"/>
  <w:p w:rsidR="00D12D72" w:rsidRDefault="00D12D72" w:rsidP="004C2206"/>
  <w:p w:rsidR="00D12D72" w:rsidRDefault="00D12D72" w:rsidP="004C2206"/>
  <w:p w:rsidR="00D12D72" w:rsidRDefault="00D12D72" w:rsidP="004C2206"/>
  <w:p w:rsidR="00D12D72" w:rsidRDefault="00D12D72" w:rsidP="004C2206"/>
  <w:p w:rsidR="00D12D72" w:rsidRDefault="00D12D72" w:rsidP="004C2206"/>
  <w:p w:rsidR="00D12D72" w:rsidRDefault="00D12D72" w:rsidP="004C2206"/>
  <w:p w:rsidR="00D12D72" w:rsidRDefault="00D12D72" w:rsidP="004C2206"/>
  <w:p w:rsidR="00D12D72" w:rsidRDefault="00D12D72" w:rsidP="004C2206"/>
  <w:p w:rsidR="00D12D72" w:rsidRDefault="00D12D72" w:rsidP="004C2206"/>
  <w:p w:rsidR="00D12D72" w:rsidRDefault="00D12D72" w:rsidP="004C2206"/>
  <w:tbl>
    <w:tblPr>
      <w:tblW w:w="5245" w:type="dxa"/>
      <w:tblInd w:w="1276" w:type="dxa"/>
      <w:tblLayout w:type="fixed"/>
      <w:tblCellMar>
        <w:left w:w="0" w:type="dxa"/>
        <w:right w:w="0" w:type="dxa"/>
      </w:tblCellMar>
      <w:tblLook w:val="0000"/>
    </w:tblPr>
    <w:tblGrid>
      <w:gridCol w:w="5245"/>
    </w:tblGrid>
    <w:tr w:rsidR="00D12D72" w:rsidRPr="004C2206">
      <w:trPr>
        <w:trHeight w:hRule="exact" w:val="2041"/>
      </w:trPr>
      <w:tc>
        <w:tcPr>
          <w:tcW w:w="5245" w:type="dxa"/>
          <w:shd w:val="clear" w:color="auto" w:fill="auto"/>
        </w:tcPr>
        <w:p w:rsidR="00D12D72" w:rsidRDefault="00D12D72" w:rsidP="003363CC">
          <w:pPr>
            <w:pStyle w:val="Huisstijl-Titel"/>
          </w:pPr>
          <w:bookmarkStart w:id="8" w:name="bmTitel0" w:colFirst="0" w:colLast="0"/>
          <w:r>
            <w:t>XBeach Manual</w:t>
          </w:r>
        </w:p>
        <w:p w:rsidR="00D12D72" w:rsidRDefault="00D12D72" w:rsidP="003363CC">
          <w:pPr>
            <w:pStyle w:val="Huisstijl-Subtitel"/>
          </w:pPr>
        </w:p>
        <w:p w:rsidR="00D12D72" w:rsidRDefault="00D12D72" w:rsidP="003363CC">
          <w:pPr>
            <w:pStyle w:val="Huisstijl-Subtitel"/>
          </w:pPr>
        </w:p>
      </w:tc>
    </w:tr>
    <w:bookmarkEnd w:id="8"/>
  </w:tbl>
  <w:p w:rsidR="00D12D72" w:rsidRDefault="00D12D72" w:rsidP="00A1473F">
    <w:pPr>
      <w:rPr>
        <w:lang w:val="en-US"/>
      </w:rPr>
    </w:pPr>
  </w:p>
  <w:p w:rsidR="00D12D72" w:rsidRDefault="00D12D72" w:rsidP="00A1473F">
    <w:pPr>
      <w:rPr>
        <w:lang w:val="en-US"/>
      </w:rPr>
    </w:pPr>
  </w:p>
  <w:p w:rsidR="00D12D72" w:rsidRDefault="00D12D72" w:rsidP="00A1473F">
    <w:pPr>
      <w:rPr>
        <w:lang w:val="en-US"/>
      </w:rPr>
    </w:pPr>
  </w:p>
  <w:p w:rsidR="00D12D72" w:rsidRDefault="00D12D72" w:rsidP="00A1473F">
    <w:pPr>
      <w:rPr>
        <w:lang w:val="en-US"/>
      </w:rPr>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12D72" w:rsidRDefault="00D12D72" w:rsidP="00672ACD">
    <w:pPr>
      <w:pStyle w:val="Header"/>
    </w:pPr>
  </w:p>
  <w:p w:rsidR="00D12D72" w:rsidRDefault="00D12D72" w:rsidP="00672ACD">
    <w:pPr>
      <w:pStyle w:val="Header"/>
    </w:pPr>
  </w:p>
  <w:p w:rsidR="00D12D72" w:rsidRDefault="00D12D72" w:rsidP="00672ACD">
    <w:pPr>
      <w:pStyle w:val="Header"/>
    </w:pPr>
  </w:p>
  <w:p w:rsidR="00D12D72" w:rsidRDefault="00D12D72" w:rsidP="00672ACD">
    <w:pPr>
      <w:pStyle w:val="Header"/>
    </w:pPr>
  </w:p>
  <w:tbl>
    <w:tblPr>
      <w:tblW w:w="8749" w:type="dxa"/>
      <w:tblLayout w:type="fixed"/>
      <w:tblCellMar>
        <w:left w:w="0" w:type="dxa"/>
        <w:right w:w="0" w:type="dxa"/>
      </w:tblCellMar>
      <w:tblLook w:val="0000"/>
    </w:tblPr>
    <w:tblGrid>
      <w:gridCol w:w="2694"/>
      <w:gridCol w:w="1310"/>
      <w:gridCol w:w="1242"/>
      <w:gridCol w:w="2552"/>
      <w:gridCol w:w="951"/>
    </w:tblGrid>
    <w:tr w:rsidR="00D12D72" w:rsidRPr="004C2206">
      <w:tc>
        <w:tcPr>
          <w:tcW w:w="4004" w:type="dxa"/>
          <w:gridSpan w:val="2"/>
          <w:shd w:val="clear" w:color="auto" w:fill="auto"/>
        </w:tcPr>
        <w:p w:rsidR="00D12D72" w:rsidRPr="00EF1CDD" w:rsidRDefault="00D12D72" w:rsidP="003363CC">
          <w:pPr>
            <w:pStyle w:val="Huisstijl-Gegeven"/>
          </w:pPr>
          <w:bookmarkStart w:id="14" w:name="tblGegevensSectie2b" w:colFirst="0" w:colLast="3"/>
        </w:p>
      </w:tc>
      <w:tc>
        <w:tcPr>
          <w:tcW w:w="4745" w:type="dxa"/>
          <w:gridSpan w:val="3"/>
          <w:tcBorders>
            <w:left w:val="nil"/>
          </w:tcBorders>
          <w:shd w:val="clear" w:color="auto" w:fill="auto"/>
        </w:tcPr>
        <w:p w:rsidR="00D12D72" w:rsidRDefault="00D12D72" w:rsidP="003363CC">
          <w:pPr>
            <w:pStyle w:val="Huisstijl-Kopje"/>
          </w:pPr>
          <w:r>
            <w:t>Title</w:t>
          </w:r>
        </w:p>
        <w:p w:rsidR="00D12D72" w:rsidRPr="00EF1CDD" w:rsidRDefault="00D12D72" w:rsidP="003363CC">
          <w:pPr>
            <w:pStyle w:val="Huisstijl-Gegeven"/>
          </w:pPr>
          <w:r>
            <w:t>XBeach Manual</w:t>
          </w:r>
        </w:p>
      </w:tc>
    </w:tr>
    <w:tr w:rsidR="00D12D72" w:rsidRPr="004C2206">
      <w:tc>
        <w:tcPr>
          <w:tcW w:w="5246" w:type="dxa"/>
          <w:gridSpan w:val="3"/>
          <w:shd w:val="clear" w:color="auto" w:fill="auto"/>
        </w:tcPr>
        <w:p w:rsidR="00D12D72" w:rsidRPr="004C2206" w:rsidRDefault="00D12D72" w:rsidP="003363CC">
          <w:pPr>
            <w:pStyle w:val="Huisstijl-Gegeven"/>
          </w:pPr>
        </w:p>
      </w:tc>
      <w:tc>
        <w:tcPr>
          <w:tcW w:w="3503" w:type="dxa"/>
          <w:gridSpan w:val="2"/>
        </w:tcPr>
        <w:p w:rsidR="00D12D72" w:rsidRPr="004C2206" w:rsidRDefault="00D12D72" w:rsidP="003363CC">
          <w:pPr>
            <w:pStyle w:val="Huisstijl-Gegeven"/>
          </w:pPr>
        </w:p>
      </w:tc>
    </w:tr>
    <w:tr w:rsidR="00D12D72" w:rsidRPr="004C2206">
      <w:tc>
        <w:tcPr>
          <w:tcW w:w="2694" w:type="dxa"/>
          <w:shd w:val="clear" w:color="auto" w:fill="auto"/>
        </w:tcPr>
        <w:p w:rsidR="00D12D72" w:rsidRDefault="00D12D72" w:rsidP="003363CC">
          <w:pPr>
            <w:pStyle w:val="Huisstijl-Kopje"/>
          </w:pPr>
          <w:r>
            <w:t>Pages</w:t>
          </w:r>
        </w:p>
        <w:p w:rsidR="00D12D72" w:rsidRPr="004C2206" w:rsidRDefault="00D12D72" w:rsidP="003363CC">
          <w:pPr>
            <w:pStyle w:val="Huisstijl-Gegeven"/>
          </w:pPr>
          <w:fldSimple w:instr=" DOCVARIABLE  TotAantalPag  \* MERGEFORMAT ">
            <w:r>
              <w:t>8</w:t>
            </w:r>
          </w:fldSimple>
        </w:p>
      </w:tc>
      <w:tc>
        <w:tcPr>
          <w:tcW w:w="2552" w:type="dxa"/>
          <w:gridSpan w:val="2"/>
          <w:shd w:val="clear" w:color="auto" w:fill="auto"/>
        </w:tcPr>
        <w:p w:rsidR="00D12D72" w:rsidRPr="004C2206" w:rsidRDefault="00D12D72" w:rsidP="00A22DA3">
          <w:pPr>
            <w:tabs>
              <w:tab w:val="left" w:pos="1680"/>
            </w:tabs>
            <w:ind w:left="1680" w:hanging="1680"/>
          </w:pPr>
        </w:p>
      </w:tc>
      <w:tc>
        <w:tcPr>
          <w:tcW w:w="2552" w:type="dxa"/>
        </w:tcPr>
        <w:p w:rsidR="00D12D72" w:rsidRPr="004C2206" w:rsidRDefault="00D12D72" w:rsidP="00A22DA3">
          <w:pPr>
            <w:pStyle w:val="Huisstijl-Gegeven"/>
            <w:tabs>
              <w:tab w:val="left" w:pos="2552"/>
            </w:tabs>
          </w:pPr>
        </w:p>
      </w:tc>
      <w:tc>
        <w:tcPr>
          <w:tcW w:w="951" w:type="dxa"/>
        </w:tcPr>
        <w:p w:rsidR="00D12D72" w:rsidRPr="004C2206" w:rsidRDefault="00D12D72" w:rsidP="00A22DA3">
          <w:pPr>
            <w:pStyle w:val="Huisstijl-Gegeven"/>
            <w:tabs>
              <w:tab w:val="left" w:pos="2552"/>
            </w:tabs>
          </w:pPr>
        </w:p>
      </w:tc>
    </w:tr>
    <w:tr w:rsidR="00D12D72" w:rsidRPr="004C2206">
      <w:tc>
        <w:tcPr>
          <w:tcW w:w="8749" w:type="dxa"/>
          <w:gridSpan w:val="5"/>
          <w:shd w:val="clear" w:color="auto" w:fill="auto"/>
        </w:tcPr>
        <w:p w:rsidR="00D12D72" w:rsidRPr="004C2206" w:rsidRDefault="00D12D72" w:rsidP="00A22DA3">
          <w:pPr>
            <w:pStyle w:val="Huisstijl-Gegeven"/>
            <w:tabs>
              <w:tab w:val="left" w:pos="2552"/>
            </w:tabs>
          </w:pPr>
        </w:p>
      </w:tc>
    </w:tr>
  </w:tbl>
  <w:bookmarkEnd w:id="14"/>
  <w:p w:rsidR="00D12D72" w:rsidRPr="00672ACD" w:rsidRDefault="00D12D72" w:rsidP="00672ACD">
    <w:pPr>
      <w:pStyle w:val="Header"/>
    </w:pPr>
    <w:r w:rsidRPr="00D868A5">
      <w:rPr>
        <w:noProof/>
        <w:lang w:eastAsia="zh-CN"/>
      </w:rPr>
      <w:pict>
        <v:shapetype id="_x0000_t202" coordsize="21600,21600" o:spt="202" path="m,l,21600r21600,l21600,xe">
          <v:stroke joinstyle="miter"/>
          <v:path gradientshapeok="t" o:connecttype="rect"/>
        </v:shapetype>
        <v:shape id="Text Box 32" o:spid="_x0000_s47117" type="#_x0000_t202" style="position:absolute;left:0;text-align:left;margin-left:0;margin-top:36pt;width:264pt;height:99.2pt;z-index:-251659264;visibility:visible;mso-position-horizontal:left;mso-position-horizontal-relative:margin;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" filled="f" stroked="f">
          <v:textbox inset="0,0,0,0">
            <w:txbxContent>
              <w:tbl>
                <w:tblPr>
                  <w:tblW w:w="0" w:type="auto"/>
                  <w:tblLayout w:type="fixed"/>
                  <w:tblCellMar>
                    <w:left w:w="0" w:type="dxa"/>
                    <w:right w:w="0" w:type="dxa"/>
                  </w:tblCellMar>
                  <w:tblLook w:val="0000"/>
                </w:tblPr>
                <w:tblGrid>
                  <w:gridCol w:w="4560"/>
                </w:tblGrid>
                <w:tr w:rsidR="00D12D72">
                  <w:trPr>
                    <w:trHeight w:val="1701"/>
                  </w:trPr>
                  <w:tc>
                    <w:tcPr>
                      <w:tcW w:w="4560" w:type="dxa"/>
                      <w:shd w:val="clear" w:color="auto" w:fill="auto"/>
                    </w:tcPr>
                    <w:p w:rsidR="00D12D72" w:rsidRDefault="00D12D72" w:rsidP="003363CC">
                      <w:bookmarkStart w:id="15" w:name="bmLogoSectie2_2" w:colFirst="0" w:colLast="0"/>
                      <w:r>
                        <w:rPr>
                          <w:noProof/>
                          <w:lang w:val="en-US"/>
                        </w:rPr>
                        <w:drawing>
                          <wp:inline distT="0" distB="0" distL="0" distR="0">
                            <wp:extent cx="1225296" cy="352044"/>
                            <wp:effectExtent l="0" t="0" r="0" b="0"/>
                            <wp:docPr id="40" name="Picture 4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1225296" cy="352044"/>
                                    </a:xfrm>
                                    <a:prstGeom prst="rect">
                                      <a:avLst/>
                                    </a:prstGeom>
                                  </pic:spPr>
                                </pic:pic>
                              </a:graphicData>
                            </a:graphic>
                          </wp:inline>
                        </w:drawing>
                      </w:r>
                    </w:p>
                  </w:tc>
                </w:tr>
                <w:bookmarkEnd w:id="15"/>
              </w:tbl>
              <w:p w:rsidR="00D12D72" w:rsidRDefault="00D12D72" w:rsidP="00672ACD"/>
            </w:txbxContent>
          </v:textbox>
          <w10:wrap anchorx="margin" anchory="page"/>
          <w10:anchorlock/>
        </v:shape>
      </w:pict>
    </w: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12D72" w:rsidRDefault="00D12D72" w:rsidP="005C6157">
    <w:pPr>
      <w:pStyle w:val="Header"/>
    </w:pPr>
    <w:r w:rsidRPr="00D868A5">
      <w:rPr>
        <w:noProof/>
        <w:lang w:eastAsia="zh-CN"/>
      </w:rPr>
      <w:pict>
        <v:shapetype id="_x0000_t202" coordsize="21600,21600" o:spt="202" path="m,l,21600r21600,l21600,xe">
          <v:stroke joinstyle="miter"/>
          <v:path gradientshapeok="t" o:connecttype="rect"/>
        </v:shapetype>
        <v:shape id="Text Box 18" o:spid="_x0000_s47116" type="#_x0000_t202" style="position:absolute;left:0;text-align:left;margin-left:436.8pt;margin-top:36.1pt;width:264pt;height:99.2pt;z-index:-251664384;visibility:visible;mso-position-horizontal:right;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" filled="f" stroked="f">
          <v:textbox inset="0,0,0,0">
            <w:txbxContent>
              <w:tbl>
                <w:tblPr>
                  <w:tblW w:w="0" w:type="auto"/>
                  <w:tblLayout w:type="fixed"/>
                  <w:tblCellMar>
                    <w:left w:w="0" w:type="dxa"/>
                    <w:right w:w="0" w:type="dxa"/>
                  </w:tblCellMar>
                  <w:tblLook w:val="0000"/>
                </w:tblPr>
                <w:tblGrid>
                  <w:gridCol w:w="4560"/>
                </w:tblGrid>
                <w:tr w:rsidR="00D12D72">
                  <w:trPr>
                    <w:trHeight w:val="1701"/>
                  </w:trPr>
                  <w:tc>
                    <w:tcPr>
                      <w:tcW w:w="4560" w:type="dxa"/>
                      <w:shd w:val="clear" w:color="auto" w:fill="auto"/>
                    </w:tcPr>
                    <w:p w:rsidR="00D12D72" w:rsidRDefault="00D12D72" w:rsidP="003363CC">
                      <w:pPr>
                        <w:jc w:val="right"/>
                      </w:pPr>
                      <w:bookmarkStart w:id="16" w:name="bmLogoSectie2_1" w:colFirst="0" w:colLast="0"/>
                      <w:r>
                        <w:rPr>
                          <w:noProof/>
                          <w:lang w:val="en-US"/>
                        </w:rPr>
                        <w:drawing>
                          <wp:inline distT="0" distB="0" distL="0" distR="0">
                            <wp:extent cx="1225296" cy="352044"/>
                            <wp:effectExtent l="0" t="0" r="0" b="0"/>
                            <wp:docPr id="41" name="Picture 4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1225296" cy="352044"/>
                                    </a:xfrm>
                                    <a:prstGeom prst="rect">
                                      <a:avLst/>
                                    </a:prstGeom>
                                  </pic:spPr>
                                </pic:pic>
                              </a:graphicData>
                            </a:graphic>
                          </wp:inline>
                        </w:drawing>
                      </w:r>
                    </w:p>
                  </w:tc>
                </w:tr>
                <w:bookmarkEnd w:id="16"/>
              </w:tbl>
              <w:p w:rsidR="00D12D72" w:rsidRDefault="00D12D72" w:rsidP="001A6A5C"/>
            </w:txbxContent>
          </v:textbox>
          <w10:wrap anchorx="page" anchory="page"/>
          <w10:anchorlock/>
        </v:shape>
      </w:pict>
    </w:r>
  </w:p>
  <w:p w:rsidR="00D12D72" w:rsidRDefault="00D12D72" w:rsidP="005C6157">
    <w:pPr>
      <w:pStyle w:val="Header"/>
    </w:pPr>
  </w:p>
  <w:p w:rsidR="00D12D72" w:rsidRDefault="00D12D72" w:rsidP="005C6157">
    <w:pPr>
      <w:pStyle w:val="Header"/>
    </w:pPr>
  </w:p>
  <w:p w:rsidR="00D12D72" w:rsidRDefault="00D12D72" w:rsidP="005C6157">
    <w:pPr>
      <w:pStyle w:val="Header"/>
    </w:pPr>
  </w:p>
  <w:tbl>
    <w:tblPr>
      <w:tblW w:w="8749" w:type="dxa"/>
      <w:tblLayout w:type="fixed"/>
      <w:tblCellMar>
        <w:left w:w="0" w:type="dxa"/>
        <w:right w:w="0" w:type="dxa"/>
      </w:tblCellMar>
      <w:tblLook w:val="0000"/>
    </w:tblPr>
    <w:tblGrid>
      <w:gridCol w:w="2694"/>
      <w:gridCol w:w="2552"/>
      <w:gridCol w:w="2552"/>
      <w:gridCol w:w="951"/>
    </w:tblGrid>
    <w:tr w:rsidR="00D12D72" w:rsidRPr="004C2206">
      <w:tc>
        <w:tcPr>
          <w:tcW w:w="8749" w:type="dxa"/>
          <w:gridSpan w:val="4"/>
          <w:shd w:val="clear" w:color="auto" w:fill="auto"/>
        </w:tcPr>
        <w:p w:rsidR="00D12D72" w:rsidRDefault="00D12D72" w:rsidP="003363CC">
          <w:pPr>
            <w:pStyle w:val="Huisstijl-Kopje"/>
          </w:pPr>
          <w:bookmarkStart w:id="17" w:name="tblGegevensSectie2a" w:colFirst="0" w:colLast="3"/>
          <w:r>
            <w:t>Title</w:t>
          </w:r>
        </w:p>
        <w:p w:rsidR="00D12D72" w:rsidRPr="00EF1CDD" w:rsidRDefault="00D12D72" w:rsidP="003363CC">
          <w:pPr>
            <w:pStyle w:val="Huisstijl-Gegeven"/>
          </w:pPr>
          <w:r>
            <w:t>XBeach Manual</w:t>
          </w:r>
        </w:p>
      </w:tc>
    </w:tr>
    <w:tr w:rsidR="00D12D72" w:rsidRPr="004C2206">
      <w:tc>
        <w:tcPr>
          <w:tcW w:w="5246" w:type="dxa"/>
          <w:gridSpan w:val="2"/>
          <w:shd w:val="clear" w:color="auto" w:fill="auto"/>
        </w:tcPr>
        <w:p w:rsidR="00D12D72" w:rsidRPr="004C2206" w:rsidRDefault="00D12D72" w:rsidP="003363CC">
          <w:pPr>
            <w:pStyle w:val="Huisstijl-Gegeven"/>
          </w:pPr>
        </w:p>
      </w:tc>
      <w:tc>
        <w:tcPr>
          <w:tcW w:w="3503" w:type="dxa"/>
          <w:gridSpan w:val="2"/>
        </w:tcPr>
        <w:p w:rsidR="00D12D72" w:rsidRPr="004C2206" w:rsidRDefault="00D12D72" w:rsidP="003363CC">
          <w:pPr>
            <w:pStyle w:val="Huisstijl-Gegeven"/>
          </w:pPr>
        </w:p>
      </w:tc>
    </w:tr>
    <w:tr w:rsidR="00D12D72" w:rsidRPr="004C2206">
      <w:tc>
        <w:tcPr>
          <w:tcW w:w="2694" w:type="dxa"/>
          <w:shd w:val="clear" w:color="auto" w:fill="auto"/>
        </w:tcPr>
        <w:p w:rsidR="00D12D72" w:rsidRDefault="00D12D72" w:rsidP="003363CC">
          <w:pPr>
            <w:pStyle w:val="Huisstijl-Kopje"/>
          </w:pPr>
          <w:r>
            <w:t>Pages</w:t>
          </w:r>
        </w:p>
        <w:p w:rsidR="00D12D72" w:rsidRPr="004C2206" w:rsidRDefault="00D12D72" w:rsidP="003363CC">
          <w:pPr>
            <w:pStyle w:val="Huisstijl-Gegeven"/>
          </w:pPr>
          <w:r>
            <w:t>105</w:t>
          </w:r>
        </w:p>
      </w:tc>
      <w:tc>
        <w:tcPr>
          <w:tcW w:w="2552" w:type="dxa"/>
          <w:shd w:val="clear" w:color="auto" w:fill="auto"/>
        </w:tcPr>
        <w:p w:rsidR="00D12D72" w:rsidRPr="004C2206" w:rsidRDefault="00D12D72" w:rsidP="005C6157">
          <w:pPr>
            <w:tabs>
              <w:tab w:val="left" w:pos="1680"/>
            </w:tabs>
            <w:ind w:left="1680" w:hanging="1680"/>
          </w:pPr>
        </w:p>
      </w:tc>
      <w:tc>
        <w:tcPr>
          <w:tcW w:w="2552" w:type="dxa"/>
        </w:tcPr>
        <w:p w:rsidR="00D12D72" w:rsidRPr="004C2206" w:rsidRDefault="00D12D72" w:rsidP="005C6157">
          <w:pPr>
            <w:pStyle w:val="Huisstijl-Gegeven"/>
            <w:tabs>
              <w:tab w:val="left" w:pos="2552"/>
            </w:tabs>
          </w:pPr>
        </w:p>
      </w:tc>
      <w:tc>
        <w:tcPr>
          <w:tcW w:w="951" w:type="dxa"/>
        </w:tcPr>
        <w:p w:rsidR="00D12D72" w:rsidRPr="004C2206" w:rsidRDefault="00D12D72" w:rsidP="005C6157">
          <w:pPr>
            <w:pStyle w:val="Huisstijl-Gegeven"/>
            <w:tabs>
              <w:tab w:val="left" w:pos="2552"/>
            </w:tabs>
          </w:pPr>
        </w:p>
      </w:tc>
    </w:tr>
    <w:tr w:rsidR="00D12D72" w:rsidRPr="004C2206">
      <w:tc>
        <w:tcPr>
          <w:tcW w:w="8749" w:type="dxa"/>
          <w:gridSpan w:val="4"/>
          <w:shd w:val="clear" w:color="auto" w:fill="auto"/>
        </w:tcPr>
        <w:p w:rsidR="00D12D72" w:rsidRPr="004C2206" w:rsidRDefault="00D12D72" w:rsidP="005C6157">
          <w:pPr>
            <w:pStyle w:val="Huisstijl-Gegeven"/>
            <w:tabs>
              <w:tab w:val="left" w:pos="2552"/>
            </w:tabs>
          </w:pPr>
        </w:p>
      </w:tc>
    </w:tr>
    <w:bookmarkEnd w:id="17"/>
  </w:tbl>
  <w:p w:rsidR="00D12D72" w:rsidRPr="005C6157" w:rsidRDefault="00D12D72" w:rsidP="005C6157">
    <w:pPr>
      <w:pStyle w:val="Header"/>
    </w:pP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12D72" w:rsidRDefault="00D12D72" w:rsidP="005C6157">
    <w:pPr>
      <w:pStyle w:val="Header"/>
    </w:pPr>
    <w:r w:rsidRPr="00D868A5">
      <w:rPr>
        <w:noProof/>
        <w:lang w:eastAsia="zh-CN"/>
      </w:rPr>
      <w:pict>
        <v:shapetype id="_x0000_t202" coordsize="21600,21600" o:spt="202" path="m,l,21600r21600,l21600,xe">
          <v:stroke joinstyle="miter"/>
          <v:path gradientshapeok="t" o:connecttype="rect"/>
        </v:shapetype>
        <v:shape id="Text Box 10" o:spid="_x0000_s47115" type="#_x0000_t202" style="position:absolute;left:0;text-align:left;margin-left:0;margin-top:36.85pt;width:255.1pt;height:99.2pt;z-index:-251665408;visibility:visible;mso-position-horizontal:left;mso-position-horizontal-relative:margin;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" filled="f" stroked="f">
          <v:textbox inset="0,0,0,0">
            <w:txbxContent>
              <w:tbl>
                <w:tblPr>
                  <w:tblW w:w="0" w:type="auto"/>
                  <w:tblLayout w:type="fixed"/>
                  <w:tblCellMar>
                    <w:left w:w="0" w:type="dxa"/>
                    <w:right w:w="0" w:type="dxa"/>
                  </w:tblCellMar>
                  <w:tblLook w:val="0000"/>
                </w:tblPr>
                <w:tblGrid>
                  <w:gridCol w:w="5103"/>
                </w:tblGrid>
                <w:tr w:rsidR="00D12D72">
                  <w:trPr>
                    <w:trHeight w:val="1701"/>
                  </w:trPr>
                  <w:tc>
                    <w:tcPr>
                      <w:tcW w:w="5103" w:type="dxa"/>
                      <w:shd w:val="clear" w:color="auto" w:fill="auto"/>
                    </w:tcPr>
                    <w:p w:rsidR="00D12D72" w:rsidRDefault="00D12D72" w:rsidP="00A2242F"/>
                  </w:tc>
                </w:tr>
              </w:tbl>
              <w:p w:rsidR="00D12D72" w:rsidRDefault="00D12D72" w:rsidP="005C6157"/>
            </w:txbxContent>
          </v:textbox>
          <w10:wrap anchorx="margin" anchory="page"/>
        </v:shape>
      </w:pict>
    </w:r>
  </w:p>
  <w:p w:rsidR="00D12D72" w:rsidRDefault="00D12D72" w:rsidP="005C6157">
    <w:pPr>
      <w:pStyle w:val="Header"/>
    </w:pPr>
  </w:p>
  <w:p w:rsidR="00D12D72" w:rsidRDefault="00D12D72" w:rsidP="005C6157">
    <w:pPr>
      <w:pStyle w:val="Header"/>
    </w:pPr>
  </w:p>
  <w:p w:rsidR="00D12D72" w:rsidRDefault="00D12D72" w:rsidP="005C6157">
    <w:pPr>
      <w:pStyle w:val="Header"/>
    </w:pPr>
  </w:p>
  <w:tbl>
    <w:tblPr>
      <w:tblW w:w="8735" w:type="dxa"/>
      <w:tblLayout w:type="fixed"/>
      <w:tblCellMar>
        <w:left w:w="0" w:type="dxa"/>
        <w:right w:w="0" w:type="dxa"/>
      </w:tblCellMar>
      <w:tblLook w:val="0000"/>
    </w:tblPr>
    <w:tblGrid>
      <w:gridCol w:w="2552"/>
      <w:gridCol w:w="2552"/>
      <w:gridCol w:w="2552"/>
      <w:gridCol w:w="1079"/>
    </w:tblGrid>
    <w:tr w:rsidR="00D12D72" w:rsidRPr="004C2206">
      <w:tc>
        <w:tcPr>
          <w:tcW w:w="8735" w:type="dxa"/>
          <w:gridSpan w:val="4"/>
          <w:shd w:val="clear" w:color="auto" w:fill="auto"/>
        </w:tcPr>
        <w:p w:rsidR="00D12D72" w:rsidRPr="00EF1CDD" w:rsidRDefault="00D12D72" w:rsidP="005C6157">
          <w:pPr>
            <w:pStyle w:val="Huisstijl-Gegeven"/>
          </w:pPr>
        </w:p>
      </w:tc>
    </w:tr>
    <w:tr w:rsidR="00D12D72" w:rsidRPr="004C2206">
      <w:tc>
        <w:tcPr>
          <w:tcW w:w="5104" w:type="dxa"/>
          <w:gridSpan w:val="2"/>
          <w:shd w:val="clear" w:color="auto" w:fill="auto"/>
        </w:tcPr>
        <w:p w:rsidR="00D12D72" w:rsidRPr="004C2206" w:rsidRDefault="00D12D72" w:rsidP="005C6157">
          <w:pPr>
            <w:tabs>
              <w:tab w:val="left" w:pos="1680"/>
            </w:tabs>
            <w:ind w:left="1680" w:hanging="1680"/>
          </w:pPr>
        </w:p>
      </w:tc>
      <w:tc>
        <w:tcPr>
          <w:tcW w:w="3631" w:type="dxa"/>
          <w:gridSpan w:val="2"/>
        </w:tcPr>
        <w:p w:rsidR="00D12D72" w:rsidRPr="004C2206" w:rsidRDefault="00D12D72" w:rsidP="005C6157">
          <w:pPr>
            <w:pStyle w:val="Huisstijl-Gegeven"/>
            <w:tabs>
              <w:tab w:val="left" w:pos="2552"/>
            </w:tabs>
          </w:pPr>
        </w:p>
      </w:tc>
    </w:tr>
    <w:tr w:rsidR="00D12D72" w:rsidRPr="004C2206">
      <w:tc>
        <w:tcPr>
          <w:tcW w:w="2552" w:type="dxa"/>
          <w:shd w:val="clear" w:color="auto" w:fill="auto"/>
        </w:tcPr>
        <w:p w:rsidR="00D12D72" w:rsidRPr="004C2206" w:rsidRDefault="00D12D72" w:rsidP="005C6157">
          <w:pPr>
            <w:pStyle w:val="Huisstijl-Gegeven"/>
          </w:pPr>
        </w:p>
      </w:tc>
      <w:tc>
        <w:tcPr>
          <w:tcW w:w="2552" w:type="dxa"/>
          <w:shd w:val="clear" w:color="auto" w:fill="auto"/>
        </w:tcPr>
        <w:p w:rsidR="00D12D72" w:rsidRPr="004C2206" w:rsidRDefault="00D12D72" w:rsidP="005C6157">
          <w:pPr>
            <w:tabs>
              <w:tab w:val="left" w:pos="1680"/>
            </w:tabs>
            <w:ind w:left="1680" w:hanging="1680"/>
          </w:pPr>
        </w:p>
      </w:tc>
      <w:tc>
        <w:tcPr>
          <w:tcW w:w="2552" w:type="dxa"/>
        </w:tcPr>
        <w:p w:rsidR="00D12D72" w:rsidRPr="004C2206" w:rsidRDefault="00D12D72" w:rsidP="005C6157">
          <w:pPr>
            <w:pStyle w:val="Huisstijl-Gegeven"/>
            <w:tabs>
              <w:tab w:val="left" w:pos="2552"/>
            </w:tabs>
          </w:pPr>
        </w:p>
      </w:tc>
      <w:tc>
        <w:tcPr>
          <w:tcW w:w="1079" w:type="dxa"/>
        </w:tcPr>
        <w:p w:rsidR="00D12D72" w:rsidRPr="004C2206" w:rsidRDefault="00D12D72" w:rsidP="005C6157">
          <w:pPr>
            <w:pStyle w:val="Huisstijl-Gegeven"/>
            <w:tabs>
              <w:tab w:val="left" w:pos="2552"/>
            </w:tabs>
          </w:pPr>
        </w:p>
      </w:tc>
    </w:tr>
  </w:tbl>
  <w:p w:rsidR="00D12D72" w:rsidRPr="00B170CC" w:rsidRDefault="00D12D72" w:rsidP="005C6157">
    <w:pPr>
      <w:pStyle w:val="Header"/>
    </w:pP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12D72" w:rsidRDefault="00D12D72" w:rsidP="00B24026">
    <w:pPr>
      <w:pStyle w:val="Header"/>
    </w:pPr>
    <w:r w:rsidRPr="00D868A5">
      <w:rPr>
        <w:noProof/>
        <w:lang w:eastAsia="zh-CN"/>
      </w:rPr>
      <w:pict>
        <v:shapetype id="_x0000_t202" coordsize="21600,21600" o:spt="202" path="m,l,21600r21600,l21600,xe">
          <v:stroke joinstyle="miter"/>
          <v:path gradientshapeok="t" o:connecttype="rect"/>
        </v:shapetype>
        <v:shape id="Text Box 41" o:spid="_x0000_s47114" type="#_x0000_t202" style="position:absolute;left:0;text-align:left;margin-left:496.8pt;margin-top:10.6pt;width:294pt;height:22pt;z-index:251662336;visibility:visible;mso-position-horizontal:right;mso-position-horizontal-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" filled="f" stroked="f">
          <v:textbox>
            <w:txbxContent>
              <w:tbl>
                <w:tblPr>
                  <w:tblW w:w="5501" w:type="dxa"/>
                  <w:tblInd w:w="252" w:type="dxa"/>
                  <w:tblLayout w:type="fixed"/>
                  <w:tblCellMar>
                    <w:left w:w="0" w:type="dxa"/>
                    <w:right w:w="0" w:type="dxa"/>
                  </w:tblCellMar>
                  <w:tblLook w:val="0000"/>
                </w:tblPr>
                <w:tblGrid>
                  <w:gridCol w:w="5501"/>
                </w:tblGrid>
                <w:tr w:rsidR="00D12D72">
                  <w:tc>
                    <w:tcPr>
                      <w:tcW w:w="5501" w:type="dxa"/>
                      <w:shd w:val="clear" w:color="auto" w:fill="auto"/>
                    </w:tcPr>
                    <w:p w:rsidR="00D12D72" w:rsidRDefault="00D12D72" w:rsidP="001220C3">
                      <w:pPr>
                        <w:pStyle w:val="Huisstijl-Koptekst"/>
                        <w:jc w:val="right"/>
                      </w:pPr>
                      <w:bookmarkStart w:id="22" w:name="bmKoptekstSectie3_2" w:colFirst="0" w:colLast="0"/>
                      <w:r>
                        <w:t>27 January 2015, draft</w:t>
                      </w:r>
                    </w:p>
                  </w:tc>
                </w:tr>
                <w:bookmarkEnd w:id="22"/>
              </w:tbl>
              <w:p w:rsidR="00D12D72" w:rsidRDefault="00D12D72" w:rsidP="001220C3"/>
            </w:txbxContent>
          </v:textbox>
          <w10:wrap anchorx="margin"/>
        </v:shape>
      </w:pict>
    </w:r>
  </w:p>
  <w:p w:rsidR="00D12D72" w:rsidRPr="00982765" w:rsidRDefault="00D12D72" w:rsidP="00B24026">
    <w:pPr>
      <w:pStyle w:val="Header"/>
    </w:pPr>
    <w:r w:rsidRPr="00D868A5">
      <w:rPr>
        <w:noProof/>
        <w:lang w:eastAsia="zh-CN"/>
      </w:rPr>
      <w:pict>
        <v:shape id="Text Box 34" o:spid="_x0000_s47113" type="#_x0000_t202" style="position:absolute;left:0;text-align:left;margin-left:0;margin-top:36pt;width:264pt;height:99.2pt;z-index:-251658240;visibility:visible;mso-position-horizontal:left;mso-position-horizontal-relative:margin;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" filled="f" stroked="f">
          <v:textbox inset="0,0,0,0">
            <w:txbxContent>
              <w:tbl>
                <w:tblPr>
                  <w:tblW w:w="0" w:type="auto"/>
                  <w:tblLayout w:type="fixed"/>
                  <w:tblCellMar>
                    <w:left w:w="0" w:type="dxa"/>
                    <w:right w:w="0" w:type="dxa"/>
                  </w:tblCellMar>
                  <w:tblLook w:val="0000"/>
                </w:tblPr>
                <w:tblGrid>
                  <w:gridCol w:w="4560"/>
                </w:tblGrid>
                <w:tr w:rsidR="00D12D72">
                  <w:trPr>
                    <w:trHeight w:val="1701"/>
                  </w:trPr>
                  <w:tc>
                    <w:tcPr>
                      <w:tcW w:w="4560" w:type="dxa"/>
                      <w:shd w:val="clear" w:color="auto" w:fill="auto"/>
                    </w:tcPr>
                    <w:p w:rsidR="00D12D72" w:rsidRDefault="00D12D72" w:rsidP="003363CC">
                      <w:bookmarkStart w:id="23" w:name="bmLogoSectie3_2" w:colFirst="0" w:colLast="0"/>
                      <w:r>
                        <w:rPr>
                          <w:noProof/>
                          <w:lang w:val="en-US"/>
                        </w:rPr>
                        <w:drawing>
                          <wp:inline distT="0" distB="0" distL="0" distR="0">
                            <wp:extent cx="1225296" cy="352044"/>
                            <wp:effectExtent l="0" t="0" r="0" b="0"/>
                            <wp:docPr id="42" name="Picture 4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1225296" cy="352044"/>
                                    </a:xfrm>
                                    <a:prstGeom prst="rect">
                                      <a:avLst/>
                                    </a:prstGeom>
                                  </pic:spPr>
                                </pic:pic>
                              </a:graphicData>
                            </a:graphic>
                          </wp:inline>
                        </w:drawing>
                      </w:r>
                    </w:p>
                  </w:tc>
                </w:tr>
                <w:bookmarkEnd w:id="23"/>
              </w:tbl>
              <w:p w:rsidR="00D12D72" w:rsidRDefault="00D12D72" w:rsidP="00B24026"/>
            </w:txbxContent>
          </v:textbox>
          <w10:wrap anchorx="margin" anchory="page"/>
          <w10:anchorlock/>
        </v:shape>
      </w:pict>
    </w:r>
  </w:p>
  <w:p w:rsidR="00D12D72" w:rsidRPr="00672ACD" w:rsidRDefault="00D12D72" w:rsidP="00B24026">
    <w:pPr>
      <w:pStyle w:val="Header"/>
    </w:pPr>
  </w:p>
  <w:p w:rsidR="00D12D72" w:rsidRPr="00B24026" w:rsidRDefault="00D12D72" w:rsidP="00B24026">
    <w:pPr>
      <w:pStyle w:val="Header"/>
    </w:pPr>
  </w:p>
</w:hdr>
</file>

<file path=word/header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12D72" w:rsidRDefault="00D12D72" w:rsidP="00982765">
    <w:pPr>
      <w:pStyle w:val="Header"/>
    </w:pPr>
  </w:p>
  <w:tbl>
    <w:tblPr>
      <w:tblW w:w="0" w:type="auto"/>
      <w:tblLayout w:type="fixed"/>
      <w:tblCellMar>
        <w:left w:w="0" w:type="dxa"/>
        <w:right w:w="0" w:type="dxa"/>
      </w:tblCellMar>
      <w:tblLook w:val="0000"/>
    </w:tblPr>
    <w:tblGrid>
      <w:gridCol w:w="5529"/>
    </w:tblGrid>
    <w:tr w:rsidR="00D12D72" w:rsidRPr="004C2206">
      <w:tc>
        <w:tcPr>
          <w:tcW w:w="5529" w:type="dxa"/>
          <w:shd w:val="clear" w:color="auto" w:fill="auto"/>
        </w:tcPr>
        <w:p w:rsidR="00D12D72" w:rsidRPr="004C2206" w:rsidRDefault="00D12D72" w:rsidP="00A00A21">
          <w:pPr>
            <w:pStyle w:val="Huisstijl-Koptekst"/>
          </w:pPr>
          <w:bookmarkStart w:id="24" w:name="bmKoptekstSectie3_1" w:colFirst="0" w:colLast="0"/>
          <w:r>
            <w:t>27 January 2015, draft</w:t>
          </w:r>
        </w:p>
      </w:tc>
    </w:tr>
  </w:tbl>
  <w:bookmarkEnd w:id="24"/>
  <w:p w:rsidR="00D12D72" w:rsidRPr="00982765" w:rsidRDefault="00D12D72" w:rsidP="00A00A21">
    <w:pPr>
      <w:pStyle w:val="Header"/>
    </w:pPr>
    <w:r w:rsidRPr="00D868A5">
      <w:rPr>
        <w:noProof/>
        <w:lang w:eastAsia="zh-CN"/>
      </w:rPr>
      <w:pict>
        <v:shapetype id="_x0000_t202" coordsize="21600,21600" o:spt="202" path="m,l,21600r21600,l21600,xe">
          <v:stroke joinstyle="miter"/>
          <v:path gradientshapeok="t" o:connecttype="rect"/>
        </v:shapetype>
        <v:shape id="Text Box 20" o:spid="_x0000_s47112" type="#_x0000_t202" style="position:absolute;left:0;text-align:left;margin-left:436.8pt;margin-top:36pt;width:264pt;height:99.2pt;z-index:-251663360;visibility:visible;mso-position-horizontal:right;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" filled="f" stroked="f">
          <v:textbox inset="0,0,0,0">
            <w:txbxContent>
              <w:tbl>
                <w:tblPr>
                  <w:tblW w:w="0" w:type="auto"/>
                  <w:tblLayout w:type="fixed"/>
                  <w:tblCellMar>
                    <w:left w:w="0" w:type="dxa"/>
                    <w:right w:w="0" w:type="dxa"/>
                  </w:tblCellMar>
                  <w:tblLook w:val="0000"/>
                </w:tblPr>
                <w:tblGrid>
                  <w:gridCol w:w="4560"/>
                </w:tblGrid>
                <w:tr w:rsidR="00D12D72">
                  <w:trPr>
                    <w:trHeight w:val="1701"/>
                  </w:trPr>
                  <w:tc>
                    <w:tcPr>
                      <w:tcW w:w="4560" w:type="dxa"/>
                      <w:shd w:val="clear" w:color="auto" w:fill="auto"/>
                    </w:tcPr>
                    <w:p w:rsidR="00D12D72" w:rsidRDefault="00D12D72" w:rsidP="003363CC">
                      <w:pPr>
                        <w:jc w:val="right"/>
                      </w:pPr>
                      <w:bookmarkStart w:id="25" w:name="bmLogoSectie3_1" w:colFirst="0" w:colLast="0"/>
                      <w:r>
                        <w:rPr>
                          <w:noProof/>
                          <w:lang w:val="en-US"/>
                        </w:rPr>
                        <w:drawing>
                          <wp:inline distT="0" distB="0" distL="0" distR="0">
                            <wp:extent cx="1225296" cy="352044"/>
                            <wp:effectExtent l="0" t="0" r="0" b="0"/>
                            <wp:docPr id="43" name="Picture 4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1225296" cy="352044"/>
                                    </a:xfrm>
                                    <a:prstGeom prst="rect">
                                      <a:avLst/>
                                    </a:prstGeom>
                                  </pic:spPr>
                                </pic:pic>
                              </a:graphicData>
                            </a:graphic>
                          </wp:inline>
                        </w:drawing>
                      </w:r>
                    </w:p>
                  </w:tc>
                </w:tr>
                <w:bookmarkEnd w:id="25"/>
              </w:tbl>
              <w:p w:rsidR="00D12D72" w:rsidRDefault="00D12D72" w:rsidP="001A6A5C"/>
            </w:txbxContent>
          </v:textbox>
          <w10:wrap anchorx="page" anchory="page"/>
          <w10:anchorlock/>
        </v:shape>
      </w:pict>
    </w:r>
  </w:p>
</w:hdr>
</file>

<file path=word/header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12D72" w:rsidRDefault="00D12D72" w:rsidP="00B24026">
    <w:pPr>
      <w:pStyle w:val="Header"/>
    </w:pPr>
    <w:r w:rsidRPr="00D868A5">
      <w:rPr>
        <w:noProof/>
        <w:lang w:eastAsia="zh-CN"/>
      </w:rPr>
      <w:pict>
        <v:shapetype id="_x0000_t202" coordsize="21600,21600" o:spt="202" path="m,l,21600r21600,l21600,xe">
          <v:stroke joinstyle="miter"/>
          <v:path gradientshapeok="t" o:connecttype="rect"/>
        </v:shapetype>
        <v:shape id="Text Box 40" o:spid="_x0000_s47109" type="#_x0000_t202" style="position:absolute;left:0;text-align:left;margin-left:496.8pt;margin-top:11.35pt;width:294pt;height:22pt;z-index:251661312;visibility:visible;mso-position-horizontal:right;mso-position-horizontal-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" filled="f" stroked="f">
          <v:textbox>
            <w:txbxContent>
              <w:tbl>
                <w:tblPr>
                  <w:tblW w:w="5501" w:type="dxa"/>
                  <w:tblInd w:w="252" w:type="dxa"/>
                  <w:tblLayout w:type="fixed"/>
                  <w:tblCellMar>
                    <w:left w:w="0" w:type="dxa"/>
                    <w:right w:w="0" w:type="dxa"/>
                  </w:tblCellMar>
                  <w:tblLook w:val="0000"/>
                </w:tblPr>
                <w:tblGrid>
                  <w:gridCol w:w="5501"/>
                </w:tblGrid>
                <w:tr w:rsidR="00D12D72">
                  <w:tc>
                    <w:tcPr>
                      <w:tcW w:w="5501" w:type="dxa"/>
                      <w:shd w:val="clear" w:color="auto" w:fill="auto"/>
                      <w:tcMar>
                        <w:right w:w="85" w:type="dxa"/>
                      </w:tcMar>
                    </w:tcPr>
                    <w:p w:rsidR="00D12D72" w:rsidRDefault="00D12D72" w:rsidP="001220C3">
                      <w:pPr>
                        <w:pStyle w:val="Huisstijl-Koptekst"/>
                        <w:jc w:val="right"/>
                      </w:pPr>
                      <w:bookmarkStart w:id="309" w:name="bmKoptekstSectie4_2" w:colFirst="0" w:colLast="0"/>
                      <w:r>
                        <w:t>27 January 2015, draft</w:t>
                      </w:r>
                    </w:p>
                  </w:tc>
                </w:tr>
                <w:bookmarkEnd w:id="309"/>
              </w:tbl>
              <w:p w:rsidR="00D12D72" w:rsidRDefault="00D12D72" w:rsidP="001220C3"/>
            </w:txbxContent>
          </v:textbox>
          <w10:wrap anchorx="margin"/>
        </v:shape>
      </w:pict>
    </w:r>
  </w:p>
  <w:p w:rsidR="00D12D72" w:rsidRPr="00982765" w:rsidRDefault="00D12D72" w:rsidP="00B24026">
    <w:pPr>
      <w:pStyle w:val="Header"/>
    </w:pPr>
    <w:r w:rsidRPr="00D868A5">
      <w:rPr>
        <w:noProof/>
        <w:lang w:eastAsia="zh-CN"/>
      </w:rPr>
      <w:pict>
        <v:shape id="Text Box 36" o:spid="_x0000_s47108" type="#_x0000_t202" style="position:absolute;left:0;text-align:left;margin-left:0;margin-top:36pt;width:264pt;height:99.2pt;z-index:-251657216;visibility:visible;mso-position-horizontal:left;mso-position-horizontal-relative:margin;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" filled="f" stroked="f">
          <v:textbox inset="0,0,0,0">
            <w:txbxContent>
              <w:tbl>
                <w:tblPr>
                  <w:tblW w:w="0" w:type="auto"/>
                  <w:tblLayout w:type="fixed"/>
                  <w:tblCellMar>
                    <w:left w:w="0" w:type="dxa"/>
                    <w:right w:w="0" w:type="dxa"/>
                  </w:tblCellMar>
                  <w:tblLook w:val="0000"/>
                </w:tblPr>
                <w:tblGrid>
                  <w:gridCol w:w="4560"/>
                </w:tblGrid>
                <w:tr w:rsidR="00D12D72">
                  <w:trPr>
                    <w:trHeight w:val="1701"/>
                  </w:trPr>
                  <w:tc>
                    <w:tcPr>
                      <w:tcW w:w="4560" w:type="dxa"/>
                      <w:shd w:val="clear" w:color="auto" w:fill="auto"/>
                    </w:tcPr>
                    <w:p w:rsidR="00D12D72" w:rsidRDefault="00D12D72" w:rsidP="003363CC">
                      <w:bookmarkStart w:id="310" w:name="bmLogoSectie4_2" w:colFirst="0" w:colLast="0"/>
                      <w:r>
                        <w:rPr>
                          <w:noProof/>
                          <w:lang w:val="en-US"/>
                        </w:rPr>
                        <w:drawing>
                          <wp:inline distT="0" distB="0" distL="0" distR="0">
                            <wp:extent cx="1225296" cy="352044"/>
                            <wp:effectExtent l="0" t="0" r="0" b="0"/>
                            <wp:docPr id="30" name="Picture 3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1225296" cy="352044"/>
                                    </a:xfrm>
                                    <a:prstGeom prst="rect">
                                      <a:avLst/>
                                    </a:prstGeom>
                                  </pic:spPr>
                                </pic:pic>
                              </a:graphicData>
                            </a:graphic>
                          </wp:inline>
                        </w:drawing>
                      </w:r>
                    </w:p>
                  </w:tc>
                </w:tr>
                <w:bookmarkEnd w:id="310"/>
              </w:tbl>
              <w:p w:rsidR="00D12D72" w:rsidRDefault="00D12D72" w:rsidP="00B24026"/>
            </w:txbxContent>
          </v:textbox>
          <w10:wrap anchorx="margin" anchory="page"/>
          <w10:anchorlock/>
        </v:shape>
      </w:pict>
    </w:r>
  </w:p>
  <w:p w:rsidR="00D12D72" w:rsidRPr="00672ACD" w:rsidRDefault="00D12D72" w:rsidP="00B24026">
    <w:pPr>
      <w:pStyle w:val="Header"/>
    </w:pPr>
  </w:p>
  <w:p w:rsidR="00D12D72" w:rsidRPr="00B24026" w:rsidRDefault="00D12D72" w:rsidP="00B24026">
    <w:pPr>
      <w:pStyle w:val="Header"/>
    </w:pPr>
  </w:p>
  <w:p w:rsidR="00D12D72" w:rsidRPr="00B24026" w:rsidRDefault="00D12D72" w:rsidP="00B24026">
    <w:pPr>
      <w:pStyle w:val="Header"/>
    </w:pPr>
  </w:p>
</w:hdr>
</file>

<file path=word/header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12D72" w:rsidRDefault="00D12D72" w:rsidP="00982765">
    <w:pPr>
      <w:pStyle w:val="Header"/>
    </w:pPr>
    <w:r w:rsidRPr="00D868A5">
      <w:rPr>
        <w:noProof/>
        <w:lang w:eastAsia="zh-CN"/>
      </w:rPr>
      <w:pict>
        <v:shapetype id="_x0000_t202" coordsize="21600,21600" o:spt="202" path="m,l,21600r21600,l21600,xe">
          <v:stroke joinstyle="miter"/>
          <v:path gradientshapeok="t" o:connecttype="rect"/>
        </v:shapetype>
        <v:shape id="Text Box 21" o:spid="_x0000_s47107" type="#_x0000_t202" style="position:absolute;left:0;text-align:left;margin-left:436.8pt;margin-top:36pt;width:264pt;height:99.2pt;z-index:-251662336;visibility:visible;mso-position-horizontal:right;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" filled="f" stroked="f">
          <v:textbox inset="0,0,0,0">
            <w:txbxContent>
              <w:tbl>
                <w:tblPr>
                  <w:tblW w:w="0" w:type="auto"/>
                  <w:tblLayout w:type="fixed"/>
                  <w:tblCellMar>
                    <w:left w:w="0" w:type="dxa"/>
                    <w:right w:w="0" w:type="dxa"/>
                  </w:tblCellMar>
                  <w:tblLook w:val="0000"/>
                </w:tblPr>
                <w:tblGrid>
                  <w:gridCol w:w="4560"/>
                </w:tblGrid>
                <w:tr w:rsidR="00D12D72">
                  <w:trPr>
                    <w:trHeight w:val="1701"/>
                  </w:trPr>
                  <w:tc>
                    <w:tcPr>
                      <w:tcW w:w="4560" w:type="dxa"/>
                      <w:shd w:val="clear" w:color="auto" w:fill="auto"/>
                    </w:tcPr>
                    <w:p w:rsidR="00D12D72" w:rsidRDefault="00D12D72" w:rsidP="003363CC">
                      <w:pPr>
                        <w:jc w:val="right"/>
                      </w:pPr>
                      <w:bookmarkStart w:id="311" w:name="bmLogoSectie4_1" w:colFirst="0" w:colLast="0"/>
                      <w:r>
                        <w:rPr>
                          <w:noProof/>
                          <w:lang w:val="en-US"/>
                        </w:rPr>
                        <w:drawing>
                          <wp:inline distT="0" distB="0" distL="0" distR="0">
                            <wp:extent cx="1225296" cy="352044"/>
                            <wp:effectExtent l="0" t="0" r="0" b="0"/>
                            <wp:docPr id="29" name="Picture 2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1225296" cy="352044"/>
                                    </a:xfrm>
                                    <a:prstGeom prst="rect">
                                      <a:avLst/>
                                    </a:prstGeom>
                                  </pic:spPr>
                                </pic:pic>
                              </a:graphicData>
                            </a:graphic>
                          </wp:inline>
                        </w:drawing>
                      </w:r>
                    </w:p>
                  </w:tc>
                </w:tr>
                <w:bookmarkEnd w:id="311"/>
              </w:tbl>
              <w:p w:rsidR="00D12D72" w:rsidRDefault="00D12D72" w:rsidP="00E84D1E"/>
            </w:txbxContent>
          </v:textbox>
          <w10:wrap anchorx="page" anchory="page"/>
          <w10:anchorlock/>
        </v:shape>
      </w:pict>
    </w:r>
  </w:p>
  <w:tbl>
    <w:tblPr>
      <w:tblW w:w="0" w:type="auto"/>
      <w:tblLayout w:type="fixed"/>
      <w:tblCellMar>
        <w:left w:w="0" w:type="dxa"/>
        <w:right w:w="0" w:type="dxa"/>
      </w:tblCellMar>
      <w:tblLook w:val="0000"/>
    </w:tblPr>
    <w:tblGrid>
      <w:gridCol w:w="5812"/>
    </w:tblGrid>
    <w:tr w:rsidR="00D12D72" w:rsidRPr="004C2206">
      <w:tc>
        <w:tcPr>
          <w:tcW w:w="5812" w:type="dxa"/>
          <w:shd w:val="clear" w:color="auto" w:fill="auto"/>
        </w:tcPr>
        <w:p w:rsidR="00D12D72" w:rsidRPr="004C2206" w:rsidRDefault="00D12D72" w:rsidP="00A00A21">
          <w:pPr>
            <w:pStyle w:val="Huisstijl-Koptekst"/>
          </w:pPr>
          <w:bookmarkStart w:id="312" w:name="bmKoptekstSectie4_1" w:colFirst="0" w:colLast="0"/>
          <w:r>
            <w:t>27 January 2015, draft</w:t>
          </w:r>
        </w:p>
      </w:tc>
    </w:tr>
    <w:bookmarkEnd w:id="312"/>
  </w:tbl>
  <w:p w:rsidR="00D12D72" w:rsidRPr="00982765" w:rsidRDefault="00D12D72" w:rsidP="00A00A21">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7C"/>
    <w:multiLevelType w:val="singleLevel"/>
    <w:tmpl w:val="577C8E9E"/>
    <w:lvl w:ilvl="0">
      <w:start w:val="1"/>
      <w:numFmt w:val="decimal"/>
      <w:lvlText w:val="%1."/>
      <w:lvlJc w:val="left"/>
      <w:pPr>
        <w:tabs>
          <w:tab w:val="num" w:pos="1492"/>
        </w:tabs>
        <w:ind w:left="1492" w:hanging="360"/>
      </w:pPr>
    </w:lvl>
  </w:abstractNum>
  <w:abstractNum w:abstractNumId="1">
    <w:nsid w:val="FFFFFF7D"/>
    <w:multiLevelType w:val="singleLevel"/>
    <w:tmpl w:val="8F623248"/>
    <w:lvl w:ilvl="0">
      <w:start w:val="1"/>
      <w:numFmt w:val="decimal"/>
      <w:lvlText w:val="%1."/>
      <w:lvlJc w:val="left"/>
      <w:pPr>
        <w:tabs>
          <w:tab w:val="num" w:pos="1209"/>
        </w:tabs>
        <w:ind w:left="1209" w:hanging="360"/>
      </w:pPr>
    </w:lvl>
  </w:abstractNum>
  <w:abstractNum w:abstractNumId="2">
    <w:nsid w:val="FFFFFF7E"/>
    <w:multiLevelType w:val="singleLevel"/>
    <w:tmpl w:val="D882A57E"/>
    <w:lvl w:ilvl="0">
      <w:start w:val="1"/>
      <w:numFmt w:val="decimal"/>
      <w:lvlText w:val="%1."/>
      <w:lvlJc w:val="left"/>
      <w:pPr>
        <w:tabs>
          <w:tab w:val="num" w:pos="926"/>
        </w:tabs>
        <w:ind w:left="926" w:hanging="360"/>
      </w:pPr>
    </w:lvl>
  </w:abstractNum>
  <w:abstractNum w:abstractNumId="3">
    <w:nsid w:val="FFFFFF7F"/>
    <w:multiLevelType w:val="singleLevel"/>
    <w:tmpl w:val="B1188482"/>
    <w:lvl w:ilvl="0">
      <w:start w:val="1"/>
      <w:numFmt w:val="decimal"/>
      <w:lvlText w:val="%1."/>
      <w:lvlJc w:val="left"/>
      <w:pPr>
        <w:tabs>
          <w:tab w:val="num" w:pos="643"/>
        </w:tabs>
        <w:ind w:left="643" w:hanging="360"/>
      </w:pPr>
    </w:lvl>
  </w:abstractNum>
  <w:abstractNum w:abstractNumId="4">
    <w:nsid w:val="FFFFFF88"/>
    <w:multiLevelType w:val="singleLevel"/>
    <w:tmpl w:val="FE26C492"/>
    <w:lvl w:ilvl="0">
      <w:start w:val="1"/>
      <w:numFmt w:val="decimal"/>
      <w:lvlText w:val="%1."/>
      <w:lvlJc w:val="left"/>
      <w:pPr>
        <w:tabs>
          <w:tab w:val="num" w:pos="360"/>
        </w:tabs>
        <w:ind w:left="360" w:hanging="360"/>
      </w:pPr>
    </w:lvl>
  </w:abstractNum>
  <w:abstractNum w:abstractNumId="5">
    <w:nsid w:val="0C3E626E"/>
    <w:multiLevelType w:val="hybridMultilevel"/>
    <w:tmpl w:val="C9125CBA"/>
    <w:lvl w:ilvl="0" w:tplc="5562E9C0">
      <w:start w:val="1"/>
      <w:numFmt w:val="decimal"/>
      <w:lvlText w:val="%1."/>
      <w:lvlJc w:val="left"/>
      <w:pPr>
        <w:tabs>
          <w:tab w:val="num" w:pos="360"/>
        </w:tabs>
        <w:ind w:left="360" w:hanging="360"/>
      </w:pPr>
      <w:rPr>
        <w:rFonts w:hint="default"/>
      </w:rPr>
    </w:lvl>
    <w:lvl w:ilvl="1" w:tplc="14090019">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6">
    <w:nsid w:val="0E057DC5"/>
    <w:multiLevelType w:val="multilevel"/>
    <w:tmpl w:val="0409001D"/>
    <w:name w:val="dBulletedList"/>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7">
    <w:nsid w:val="0EC55D2C"/>
    <w:multiLevelType w:val="multilevel"/>
    <w:tmpl w:val="6298F500"/>
    <w:name w:val="DelNummering"/>
    <w:styleLink w:val="Huisstijl-LijstNummering"/>
    <w:lvl w:ilvl="0">
      <w:start w:val="1"/>
      <w:numFmt w:val="decimal"/>
      <w:lvlRestart w:val="0"/>
      <w:pStyle w:val="ListNumber"/>
      <w:lvlText w:val="%1"/>
      <w:lvlJc w:val="left"/>
      <w:pPr>
        <w:tabs>
          <w:tab w:val="num" w:pos="510"/>
        </w:tabs>
        <w:ind w:left="510" w:hanging="510"/>
      </w:pPr>
      <w:rPr>
        <w:rFonts w:hint="default"/>
      </w:rPr>
    </w:lvl>
    <w:lvl w:ilvl="1">
      <w:start w:val="1"/>
      <w:numFmt w:val="decimal"/>
      <w:pStyle w:val="ListNumber2"/>
      <w:lvlText w:val="%1.%2"/>
      <w:lvlJc w:val="left"/>
      <w:pPr>
        <w:tabs>
          <w:tab w:val="num" w:pos="510"/>
        </w:tabs>
        <w:ind w:left="510" w:hanging="510"/>
      </w:pPr>
      <w:rPr>
        <w:rFonts w:hint="default"/>
      </w:rPr>
    </w:lvl>
    <w:lvl w:ilvl="2">
      <w:start w:val="1"/>
      <w:numFmt w:val="decimal"/>
      <w:pStyle w:val="ListNumber3"/>
      <w:lvlText w:val="%1.%2.%3"/>
      <w:lvlJc w:val="left"/>
      <w:pPr>
        <w:tabs>
          <w:tab w:val="num" w:pos="737"/>
        </w:tabs>
        <w:ind w:left="737" w:hanging="737"/>
      </w:pPr>
      <w:rPr>
        <w:rFonts w:hint="default"/>
      </w:rPr>
    </w:lvl>
    <w:lvl w:ilvl="3">
      <w:start w:val="1"/>
      <w:numFmt w:val="none"/>
      <w:lvlText w:val=""/>
      <w:lvlJc w:val="left"/>
      <w:pPr>
        <w:tabs>
          <w:tab w:val="num" w:pos="737"/>
        </w:tabs>
        <w:ind w:left="737" w:firstLine="0"/>
      </w:pPr>
      <w:rPr>
        <w:rFonts w:hint="default"/>
      </w:rPr>
    </w:lvl>
    <w:lvl w:ilvl="4">
      <w:start w:val="1"/>
      <w:numFmt w:val="none"/>
      <w:suff w:val="nothing"/>
      <w:lvlText w:val=""/>
      <w:lvlJc w:val="left"/>
      <w:pPr>
        <w:ind w:left="737" w:firstLine="0"/>
      </w:pPr>
      <w:rPr>
        <w:rFonts w:hint="default"/>
      </w:rPr>
    </w:lvl>
    <w:lvl w:ilvl="5">
      <w:start w:val="1"/>
      <w:numFmt w:val="none"/>
      <w:suff w:val="nothing"/>
      <w:lvlText w:val=""/>
      <w:lvlJc w:val="left"/>
      <w:pPr>
        <w:ind w:left="737" w:firstLine="0"/>
      </w:pPr>
      <w:rPr>
        <w:rFonts w:hint="default"/>
      </w:rPr>
    </w:lvl>
    <w:lvl w:ilvl="6">
      <w:start w:val="1"/>
      <w:numFmt w:val="none"/>
      <w:suff w:val="nothing"/>
      <w:lvlText w:val=""/>
      <w:lvlJc w:val="left"/>
      <w:pPr>
        <w:ind w:left="737" w:firstLine="0"/>
      </w:pPr>
      <w:rPr>
        <w:rFonts w:hint="default"/>
      </w:rPr>
    </w:lvl>
    <w:lvl w:ilvl="7">
      <w:start w:val="1"/>
      <w:numFmt w:val="none"/>
      <w:suff w:val="nothing"/>
      <w:lvlText w:val=""/>
      <w:lvlJc w:val="left"/>
      <w:pPr>
        <w:ind w:left="737" w:firstLine="0"/>
      </w:pPr>
      <w:rPr>
        <w:rFonts w:hint="default"/>
      </w:rPr>
    </w:lvl>
    <w:lvl w:ilvl="8">
      <w:start w:val="1"/>
      <w:numFmt w:val="none"/>
      <w:suff w:val="nothing"/>
      <w:lvlText w:val=""/>
      <w:lvlJc w:val="left"/>
      <w:pPr>
        <w:ind w:left="737" w:firstLine="0"/>
      </w:pPr>
      <w:rPr>
        <w:rFonts w:hint="default"/>
      </w:rPr>
    </w:lvl>
  </w:abstractNum>
  <w:abstractNum w:abstractNumId="8">
    <w:nsid w:val="13E1473E"/>
    <w:multiLevelType w:val="multilevel"/>
    <w:tmpl w:val="79E0069A"/>
    <w:lvl w:ilvl="0">
      <w:start w:val="1"/>
      <w:numFmt w:val="decimal"/>
      <w:lvlRestart w:val="0"/>
      <w:lvlText w:val="%1"/>
      <w:lvlJc w:val="left"/>
      <w:pPr>
        <w:tabs>
          <w:tab w:val="num" w:pos="510"/>
        </w:tabs>
        <w:ind w:left="510" w:hanging="510"/>
      </w:pPr>
      <w:rPr>
        <w:rFonts w:hint="default"/>
      </w:rPr>
    </w:lvl>
    <w:lvl w:ilvl="1">
      <w:start w:val="1"/>
      <w:numFmt w:val="decimal"/>
      <w:lvlText w:val="%1.%2"/>
      <w:lvlJc w:val="left"/>
      <w:pPr>
        <w:tabs>
          <w:tab w:val="num" w:pos="510"/>
        </w:tabs>
        <w:ind w:left="510" w:hanging="510"/>
      </w:pPr>
      <w:rPr>
        <w:rFonts w:hint="default"/>
      </w:rPr>
    </w:lvl>
    <w:lvl w:ilvl="2">
      <w:start w:val="1"/>
      <w:numFmt w:val="decimal"/>
      <w:lvlText w:val="%1.%2.%3"/>
      <w:lvlJc w:val="left"/>
      <w:pPr>
        <w:tabs>
          <w:tab w:val="num" w:pos="737"/>
        </w:tabs>
        <w:ind w:left="737" w:hanging="737"/>
      </w:pPr>
      <w:rPr>
        <w:rFonts w:hint="default"/>
      </w:rPr>
    </w:lvl>
    <w:lvl w:ilvl="3">
      <w:start w:val="1"/>
      <w:numFmt w:val="none"/>
      <w:lvlText w:val=""/>
      <w:lvlJc w:val="left"/>
      <w:pPr>
        <w:tabs>
          <w:tab w:val="num" w:pos="737"/>
        </w:tabs>
        <w:ind w:left="737" w:firstLine="0"/>
      </w:pPr>
      <w:rPr>
        <w:rFonts w:hint="default"/>
      </w:rPr>
    </w:lvl>
    <w:lvl w:ilvl="4">
      <w:start w:val="1"/>
      <w:numFmt w:val="none"/>
      <w:suff w:val="nothing"/>
      <w:lvlText w:val=""/>
      <w:lvlJc w:val="left"/>
      <w:pPr>
        <w:ind w:left="737" w:firstLine="0"/>
      </w:pPr>
      <w:rPr>
        <w:rFonts w:hint="default"/>
      </w:rPr>
    </w:lvl>
    <w:lvl w:ilvl="5">
      <w:start w:val="1"/>
      <w:numFmt w:val="none"/>
      <w:suff w:val="nothing"/>
      <w:lvlText w:val=""/>
      <w:lvlJc w:val="left"/>
      <w:pPr>
        <w:ind w:left="737" w:firstLine="0"/>
      </w:pPr>
      <w:rPr>
        <w:rFonts w:hint="default"/>
      </w:rPr>
    </w:lvl>
    <w:lvl w:ilvl="6">
      <w:start w:val="1"/>
      <w:numFmt w:val="none"/>
      <w:suff w:val="nothing"/>
      <w:lvlText w:val=""/>
      <w:lvlJc w:val="left"/>
      <w:pPr>
        <w:ind w:left="737" w:firstLine="0"/>
      </w:pPr>
      <w:rPr>
        <w:rFonts w:hint="default"/>
      </w:rPr>
    </w:lvl>
    <w:lvl w:ilvl="7">
      <w:start w:val="1"/>
      <w:numFmt w:val="none"/>
      <w:suff w:val="nothing"/>
      <w:lvlText w:val=""/>
      <w:lvlJc w:val="left"/>
      <w:pPr>
        <w:ind w:left="737" w:firstLine="0"/>
      </w:pPr>
      <w:rPr>
        <w:rFonts w:hint="default"/>
      </w:rPr>
    </w:lvl>
    <w:lvl w:ilvl="8">
      <w:start w:val="1"/>
      <w:numFmt w:val="none"/>
      <w:suff w:val="nothing"/>
      <w:lvlText w:val=""/>
      <w:lvlJc w:val="left"/>
      <w:pPr>
        <w:ind w:left="737" w:firstLine="0"/>
      </w:pPr>
      <w:rPr>
        <w:rFonts w:hint="default"/>
      </w:rPr>
    </w:lvl>
  </w:abstractNum>
  <w:abstractNum w:abstractNumId="9">
    <w:nsid w:val="15F50A8E"/>
    <w:multiLevelType w:val="hybridMultilevel"/>
    <w:tmpl w:val="53543F1C"/>
    <w:lvl w:ilvl="0" w:tplc="0409000F">
      <w:start w:val="1"/>
      <w:numFmt w:val="decimal"/>
      <w:lvlText w:val="%1."/>
      <w:lvlJc w:val="left"/>
      <w:pPr>
        <w:tabs>
          <w:tab w:val="num" w:pos="360"/>
        </w:tabs>
        <w:ind w:left="360" w:hanging="360"/>
      </w:pPr>
    </w:lvl>
    <w:lvl w:ilvl="1" w:tplc="04090019">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10">
    <w:nsid w:val="1C64695C"/>
    <w:multiLevelType w:val="hybridMultilevel"/>
    <w:tmpl w:val="94C009E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nsid w:val="1CF47317"/>
    <w:multiLevelType w:val="multilevel"/>
    <w:tmpl w:val="EBF8156E"/>
    <w:styleLink w:val="Huisstijl-LijstOpsomming"/>
    <w:lvl w:ilvl="0">
      <w:start w:val="1"/>
      <w:numFmt w:val="bullet"/>
      <w:lvlRestart w:val="0"/>
      <w:pStyle w:val="ListBullet"/>
      <w:lvlText w:val="•"/>
      <w:lvlJc w:val="left"/>
      <w:pPr>
        <w:tabs>
          <w:tab w:val="num" w:pos="510"/>
        </w:tabs>
        <w:ind w:left="510" w:hanging="510"/>
      </w:pPr>
      <w:rPr>
        <w:rFonts w:hint="default"/>
      </w:rPr>
    </w:lvl>
    <w:lvl w:ilvl="1">
      <w:start w:val="1"/>
      <w:numFmt w:val="bullet"/>
      <w:pStyle w:val="ListBullet2"/>
      <w:lvlText w:val="–"/>
      <w:lvlJc w:val="left"/>
      <w:pPr>
        <w:tabs>
          <w:tab w:val="num" w:pos="1020"/>
        </w:tabs>
        <w:ind w:left="1020" w:hanging="510"/>
      </w:pPr>
      <w:rPr>
        <w:rFonts w:hint="default"/>
      </w:rPr>
    </w:lvl>
    <w:lvl w:ilvl="2">
      <w:start w:val="1"/>
      <w:numFmt w:val="bullet"/>
      <w:pStyle w:val="ListBullet3"/>
      <w:lvlText w:val="—"/>
      <w:lvlJc w:val="left"/>
      <w:pPr>
        <w:tabs>
          <w:tab w:val="num" w:pos="1020"/>
        </w:tabs>
        <w:ind w:left="1020" w:hanging="510"/>
      </w:pPr>
      <w:rPr>
        <w:rFonts w:hint="default"/>
      </w:rPr>
    </w:lvl>
    <w:lvl w:ilvl="3">
      <w:start w:val="1"/>
      <w:numFmt w:val="none"/>
      <w:lvlText w:val=""/>
      <w:lvlJc w:val="left"/>
      <w:pPr>
        <w:tabs>
          <w:tab w:val="num" w:pos="1020"/>
        </w:tabs>
        <w:ind w:left="1020" w:firstLine="0"/>
      </w:pPr>
      <w:rPr>
        <w:rFonts w:hint="default"/>
      </w:rPr>
    </w:lvl>
    <w:lvl w:ilvl="4">
      <w:start w:val="1"/>
      <w:numFmt w:val="none"/>
      <w:lvlText w:val=""/>
      <w:lvlJc w:val="left"/>
      <w:pPr>
        <w:tabs>
          <w:tab w:val="num" w:pos="1020"/>
        </w:tabs>
        <w:ind w:left="1020" w:firstLine="0"/>
      </w:pPr>
      <w:rPr>
        <w:rFonts w:hint="default"/>
      </w:rPr>
    </w:lvl>
    <w:lvl w:ilvl="5">
      <w:start w:val="1"/>
      <w:numFmt w:val="none"/>
      <w:lvlText w:val=""/>
      <w:lvlJc w:val="left"/>
      <w:pPr>
        <w:tabs>
          <w:tab w:val="num" w:pos="1020"/>
        </w:tabs>
        <w:ind w:left="1020" w:firstLine="0"/>
      </w:pPr>
      <w:rPr>
        <w:rFonts w:hint="default"/>
      </w:rPr>
    </w:lvl>
    <w:lvl w:ilvl="6">
      <w:start w:val="1"/>
      <w:numFmt w:val="none"/>
      <w:lvlText w:val=""/>
      <w:lvlJc w:val="left"/>
      <w:pPr>
        <w:tabs>
          <w:tab w:val="num" w:pos="1020"/>
        </w:tabs>
        <w:ind w:left="1020" w:firstLine="0"/>
      </w:pPr>
      <w:rPr>
        <w:rFonts w:hint="default"/>
      </w:rPr>
    </w:lvl>
    <w:lvl w:ilvl="7">
      <w:start w:val="1"/>
      <w:numFmt w:val="none"/>
      <w:lvlText w:val=""/>
      <w:lvlJc w:val="left"/>
      <w:pPr>
        <w:tabs>
          <w:tab w:val="num" w:pos="1020"/>
        </w:tabs>
        <w:ind w:left="1020" w:firstLine="0"/>
      </w:pPr>
      <w:rPr>
        <w:rFonts w:hint="default"/>
      </w:rPr>
    </w:lvl>
    <w:lvl w:ilvl="8">
      <w:start w:val="1"/>
      <w:numFmt w:val="none"/>
      <w:lvlText w:val=""/>
      <w:lvlJc w:val="left"/>
      <w:pPr>
        <w:tabs>
          <w:tab w:val="num" w:pos="1020"/>
        </w:tabs>
        <w:ind w:left="1020" w:firstLine="0"/>
      </w:pPr>
      <w:rPr>
        <w:rFonts w:hint="default"/>
      </w:rPr>
    </w:lvl>
  </w:abstractNum>
  <w:abstractNum w:abstractNumId="12">
    <w:nsid w:val="1F594C1C"/>
    <w:multiLevelType w:val="hybridMultilevel"/>
    <w:tmpl w:val="33D62356"/>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3">
    <w:nsid w:val="22C22110"/>
    <w:multiLevelType w:val="multilevel"/>
    <w:tmpl w:val="50C404B2"/>
    <w:lvl w:ilvl="0">
      <w:numFmt w:val="decimal"/>
      <w:lvlText w:val="%1.0"/>
      <w:lvlJc w:val="left"/>
      <w:pPr>
        <w:ind w:left="824" w:hanging="540"/>
      </w:pPr>
      <w:rPr>
        <w:rFonts w:hint="default"/>
      </w:rPr>
    </w:lvl>
    <w:lvl w:ilvl="1">
      <w:start w:val="1"/>
      <w:numFmt w:val="decimalZero"/>
      <w:lvlText w:val="%1.%2"/>
      <w:lvlJc w:val="left"/>
      <w:pPr>
        <w:ind w:left="1544" w:hanging="540"/>
      </w:pPr>
      <w:rPr>
        <w:rFonts w:hint="default"/>
      </w:rPr>
    </w:lvl>
    <w:lvl w:ilvl="2">
      <w:start w:val="1"/>
      <w:numFmt w:val="decimal"/>
      <w:lvlText w:val="%1.%2.%3"/>
      <w:lvlJc w:val="left"/>
      <w:pPr>
        <w:ind w:left="2444" w:hanging="720"/>
      </w:pPr>
      <w:rPr>
        <w:rFonts w:hint="default"/>
      </w:rPr>
    </w:lvl>
    <w:lvl w:ilvl="3">
      <w:start w:val="1"/>
      <w:numFmt w:val="decimal"/>
      <w:lvlText w:val="%1.%2.%3.%4"/>
      <w:lvlJc w:val="left"/>
      <w:pPr>
        <w:ind w:left="3524" w:hanging="1080"/>
      </w:pPr>
      <w:rPr>
        <w:rFonts w:hint="default"/>
      </w:rPr>
    </w:lvl>
    <w:lvl w:ilvl="4">
      <w:start w:val="1"/>
      <w:numFmt w:val="decimal"/>
      <w:lvlText w:val="%1.%2.%3.%4.%5"/>
      <w:lvlJc w:val="left"/>
      <w:pPr>
        <w:ind w:left="4244" w:hanging="1080"/>
      </w:pPr>
      <w:rPr>
        <w:rFonts w:hint="default"/>
      </w:rPr>
    </w:lvl>
    <w:lvl w:ilvl="5">
      <w:start w:val="1"/>
      <w:numFmt w:val="decimal"/>
      <w:lvlText w:val="%1.%2.%3.%4.%5.%6"/>
      <w:lvlJc w:val="left"/>
      <w:pPr>
        <w:ind w:left="5324" w:hanging="1440"/>
      </w:pPr>
      <w:rPr>
        <w:rFonts w:hint="default"/>
      </w:rPr>
    </w:lvl>
    <w:lvl w:ilvl="6">
      <w:start w:val="1"/>
      <w:numFmt w:val="decimal"/>
      <w:lvlText w:val="%1.%2.%3.%4.%5.%6.%7"/>
      <w:lvlJc w:val="left"/>
      <w:pPr>
        <w:ind w:left="6044" w:hanging="1440"/>
      </w:pPr>
      <w:rPr>
        <w:rFonts w:hint="default"/>
      </w:rPr>
    </w:lvl>
    <w:lvl w:ilvl="7">
      <w:start w:val="1"/>
      <w:numFmt w:val="decimal"/>
      <w:lvlText w:val="%1.%2.%3.%4.%5.%6.%7.%8"/>
      <w:lvlJc w:val="left"/>
      <w:pPr>
        <w:ind w:left="7124" w:hanging="1800"/>
      </w:pPr>
      <w:rPr>
        <w:rFonts w:hint="default"/>
      </w:rPr>
    </w:lvl>
    <w:lvl w:ilvl="8">
      <w:start w:val="1"/>
      <w:numFmt w:val="decimal"/>
      <w:lvlText w:val="%1.%2.%3.%4.%5.%6.%7.%8.%9"/>
      <w:lvlJc w:val="left"/>
      <w:pPr>
        <w:ind w:left="8204" w:hanging="2160"/>
      </w:pPr>
      <w:rPr>
        <w:rFonts w:hint="default"/>
      </w:rPr>
    </w:lvl>
  </w:abstractNum>
  <w:abstractNum w:abstractNumId="14">
    <w:nsid w:val="25A73318"/>
    <w:multiLevelType w:val="multilevel"/>
    <w:tmpl w:val="6298F500"/>
    <w:numStyleLink w:val="Huisstijl-LijstNummering"/>
  </w:abstractNum>
  <w:abstractNum w:abstractNumId="15">
    <w:nsid w:val="26CB72A1"/>
    <w:multiLevelType w:val="hybridMultilevel"/>
    <w:tmpl w:val="A364A8B6"/>
    <w:lvl w:ilvl="0" w:tplc="0809000F">
      <w:start w:val="1"/>
      <w:numFmt w:val="decimal"/>
      <w:lvlText w:val="%1."/>
      <w:lvlJc w:val="left"/>
      <w:pPr>
        <w:ind w:left="784" w:hanging="360"/>
      </w:pPr>
    </w:lvl>
    <w:lvl w:ilvl="1" w:tplc="08090019" w:tentative="1">
      <w:start w:val="1"/>
      <w:numFmt w:val="lowerLetter"/>
      <w:lvlText w:val="%2."/>
      <w:lvlJc w:val="left"/>
      <w:pPr>
        <w:ind w:left="1504" w:hanging="360"/>
      </w:pPr>
    </w:lvl>
    <w:lvl w:ilvl="2" w:tplc="0809001B" w:tentative="1">
      <w:start w:val="1"/>
      <w:numFmt w:val="lowerRoman"/>
      <w:lvlText w:val="%3."/>
      <w:lvlJc w:val="right"/>
      <w:pPr>
        <w:ind w:left="2224" w:hanging="180"/>
      </w:pPr>
    </w:lvl>
    <w:lvl w:ilvl="3" w:tplc="0809000F" w:tentative="1">
      <w:start w:val="1"/>
      <w:numFmt w:val="decimal"/>
      <w:lvlText w:val="%4."/>
      <w:lvlJc w:val="left"/>
      <w:pPr>
        <w:ind w:left="2944" w:hanging="360"/>
      </w:pPr>
    </w:lvl>
    <w:lvl w:ilvl="4" w:tplc="08090019" w:tentative="1">
      <w:start w:val="1"/>
      <w:numFmt w:val="lowerLetter"/>
      <w:lvlText w:val="%5."/>
      <w:lvlJc w:val="left"/>
      <w:pPr>
        <w:ind w:left="3664" w:hanging="360"/>
      </w:pPr>
    </w:lvl>
    <w:lvl w:ilvl="5" w:tplc="0809001B" w:tentative="1">
      <w:start w:val="1"/>
      <w:numFmt w:val="lowerRoman"/>
      <w:lvlText w:val="%6."/>
      <w:lvlJc w:val="right"/>
      <w:pPr>
        <w:ind w:left="4384" w:hanging="180"/>
      </w:pPr>
    </w:lvl>
    <w:lvl w:ilvl="6" w:tplc="0809000F" w:tentative="1">
      <w:start w:val="1"/>
      <w:numFmt w:val="decimal"/>
      <w:lvlText w:val="%7."/>
      <w:lvlJc w:val="left"/>
      <w:pPr>
        <w:ind w:left="5104" w:hanging="360"/>
      </w:pPr>
    </w:lvl>
    <w:lvl w:ilvl="7" w:tplc="08090019" w:tentative="1">
      <w:start w:val="1"/>
      <w:numFmt w:val="lowerLetter"/>
      <w:lvlText w:val="%8."/>
      <w:lvlJc w:val="left"/>
      <w:pPr>
        <w:ind w:left="5824" w:hanging="360"/>
      </w:pPr>
    </w:lvl>
    <w:lvl w:ilvl="8" w:tplc="0809001B" w:tentative="1">
      <w:start w:val="1"/>
      <w:numFmt w:val="lowerRoman"/>
      <w:lvlText w:val="%9."/>
      <w:lvlJc w:val="right"/>
      <w:pPr>
        <w:ind w:left="6544" w:hanging="180"/>
      </w:pPr>
    </w:lvl>
  </w:abstractNum>
  <w:abstractNum w:abstractNumId="16">
    <w:nsid w:val="285C0DFD"/>
    <w:multiLevelType w:val="multilevel"/>
    <w:tmpl w:val="5C989744"/>
    <w:lvl w:ilvl="0">
      <w:start w:val="1"/>
      <w:numFmt w:val="upperLetter"/>
      <w:lvlText w:val="%1."/>
      <w:lvlJc w:val="left"/>
      <w:pPr>
        <w:tabs>
          <w:tab w:val="num" w:pos="360"/>
        </w:tabs>
        <w:ind w:left="360" w:hanging="360"/>
      </w:pPr>
      <w:rPr>
        <w:rFonts w:hint="default"/>
        <w:lang w:val="en-GB"/>
      </w:rPr>
    </w:lvl>
    <w:lvl w:ilvl="1">
      <w:start w:val="1"/>
      <w:numFmt w:val="decimal"/>
      <w:pStyle w:val="appkop2"/>
      <w:lvlText w:val="%1.%2."/>
      <w:lvlJc w:val="left"/>
      <w:pPr>
        <w:tabs>
          <w:tab w:val="num" w:pos="1080"/>
        </w:tabs>
        <w:ind w:left="792" w:hanging="432"/>
      </w:pPr>
      <w:rPr>
        <w:rFonts w:hint="default"/>
        <w:lang w:val="en-GB"/>
      </w:rPr>
    </w:lvl>
    <w:lvl w:ilvl="2">
      <w:start w:val="1"/>
      <w:numFmt w:val="decimal"/>
      <w:pStyle w:val="appkop3"/>
      <w:suff w:val="nothing"/>
      <w:lvlText w:val="%1.%2.%3."/>
      <w:lvlJc w:val="left"/>
      <w:pPr>
        <w:ind w:left="360" w:firstLine="0"/>
      </w:pPr>
      <w:rPr>
        <w:rFonts w:hint="default"/>
      </w:rPr>
    </w:lvl>
    <w:lvl w:ilvl="3">
      <w:start w:val="1"/>
      <w:numFmt w:val="none"/>
      <w:lvlText w:val=""/>
      <w:lvlJc w:val="left"/>
      <w:pPr>
        <w:tabs>
          <w:tab w:val="num" w:pos="1080"/>
        </w:tabs>
        <w:ind w:left="1080" w:firstLine="0"/>
      </w:pPr>
      <w:rPr>
        <w:rFonts w:hint="default"/>
      </w:rPr>
    </w:lvl>
    <w:lvl w:ilvl="4">
      <w:start w:val="1"/>
      <w:numFmt w:val="none"/>
      <w:lvlText w:val=""/>
      <w:lvlJc w:val="left"/>
      <w:pPr>
        <w:tabs>
          <w:tab w:val="num" w:pos="2880"/>
        </w:tabs>
        <w:ind w:left="2232" w:hanging="792"/>
      </w:pPr>
      <w:rPr>
        <w:rFonts w:hint="default"/>
      </w:rPr>
    </w:lvl>
    <w:lvl w:ilvl="5">
      <w:start w:val="1"/>
      <w:numFmt w:val="decimal"/>
      <w:lvlText w:val="%1.%2.%3.%4.%5.%6."/>
      <w:lvlJc w:val="left"/>
      <w:pPr>
        <w:tabs>
          <w:tab w:val="num" w:pos="3600"/>
        </w:tabs>
        <w:ind w:left="2736" w:hanging="936"/>
      </w:pPr>
      <w:rPr>
        <w:rFonts w:hint="default"/>
      </w:rPr>
    </w:lvl>
    <w:lvl w:ilvl="6">
      <w:start w:val="1"/>
      <w:numFmt w:val="decimal"/>
      <w:lvlText w:val="%1.%2.%3.%4.%5.%6.%7."/>
      <w:lvlJc w:val="left"/>
      <w:pPr>
        <w:tabs>
          <w:tab w:val="num" w:pos="4320"/>
        </w:tabs>
        <w:ind w:left="3240" w:hanging="1080"/>
      </w:pPr>
      <w:rPr>
        <w:rFonts w:hint="default"/>
      </w:rPr>
    </w:lvl>
    <w:lvl w:ilvl="7">
      <w:start w:val="1"/>
      <w:numFmt w:val="decimal"/>
      <w:lvlText w:val="%1.%2.%3.%4.%5.%6.%7.%8."/>
      <w:lvlJc w:val="left"/>
      <w:pPr>
        <w:tabs>
          <w:tab w:val="num" w:pos="4680"/>
        </w:tabs>
        <w:ind w:left="3744" w:hanging="1224"/>
      </w:pPr>
      <w:rPr>
        <w:rFonts w:hint="default"/>
      </w:rPr>
    </w:lvl>
    <w:lvl w:ilvl="8">
      <w:start w:val="1"/>
      <w:numFmt w:val="decimal"/>
      <w:lvlText w:val="%1.%2.%3.%4.%5.%6.%7.%8.%9."/>
      <w:lvlJc w:val="left"/>
      <w:pPr>
        <w:tabs>
          <w:tab w:val="num" w:pos="5400"/>
        </w:tabs>
        <w:ind w:left="4320" w:hanging="1440"/>
      </w:pPr>
      <w:rPr>
        <w:rFonts w:hint="default"/>
      </w:rPr>
    </w:lvl>
  </w:abstractNum>
  <w:abstractNum w:abstractNumId="17">
    <w:nsid w:val="343C237A"/>
    <w:multiLevelType w:val="hybridMultilevel"/>
    <w:tmpl w:val="5FBC3DDA"/>
    <w:lvl w:ilvl="0" w:tplc="E242B236">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nsid w:val="38B47FB5"/>
    <w:multiLevelType w:val="hybridMultilevel"/>
    <w:tmpl w:val="1A56AE10"/>
    <w:lvl w:ilvl="0" w:tplc="0409000F">
      <w:start w:val="1"/>
      <w:numFmt w:val="decimal"/>
      <w:lvlText w:val="%1."/>
      <w:lvlJc w:val="left"/>
      <w:pPr>
        <w:tabs>
          <w:tab w:val="num" w:pos="360"/>
        </w:tabs>
        <w:ind w:left="360" w:hanging="360"/>
      </w:pPr>
    </w:lvl>
    <w:lvl w:ilvl="1" w:tplc="04090019">
      <w:start w:val="1"/>
      <w:numFmt w:val="lowerLetter"/>
      <w:lvlText w:val="%2."/>
      <w:lvlJc w:val="left"/>
      <w:pPr>
        <w:tabs>
          <w:tab w:val="num" w:pos="1080"/>
        </w:tabs>
        <w:ind w:left="1080" w:hanging="360"/>
      </w:pPr>
    </w:lvl>
    <w:lvl w:ilvl="2" w:tplc="0409001B">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19">
    <w:nsid w:val="39F073EE"/>
    <w:multiLevelType w:val="hybridMultilevel"/>
    <w:tmpl w:val="80AE0F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nsid w:val="3A5919F7"/>
    <w:multiLevelType w:val="multilevel"/>
    <w:tmpl w:val="0409001D"/>
    <w:name w:val="dBulletedList2"/>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1">
    <w:nsid w:val="3DDB323B"/>
    <w:multiLevelType w:val="multilevel"/>
    <w:tmpl w:val="662E4AEA"/>
    <w:lvl w:ilvl="0">
      <w:start w:val="1"/>
      <w:numFmt w:val="decimal"/>
      <w:lvlRestart w:val="0"/>
      <w:lvlText w:val="%1"/>
      <w:lvlJc w:val="left"/>
      <w:pPr>
        <w:tabs>
          <w:tab w:val="num" w:pos="510"/>
        </w:tabs>
        <w:ind w:left="510" w:hanging="510"/>
      </w:pPr>
    </w:lvl>
    <w:lvl w:ilvl="1">
      <w:start w:val="1"/>
      <w:numFmt w:val="decimal"/>
      <w:lvlText w:val="%1.%2"/>
      <w:lvlJc w:val="left"/>
      <w:pPr>
        <w:tabs>
          <w:tab w:val="num" w:pos="510"/>
        </w:tabs>
        <w:ind w:left="510" w:hanging="510"/>
      </w:pPr>
    </w:lvl>
    <w:lvl w:ilvl="2">
      <w:start w:val="1"/>
      <w:numFmt w:val="lowerLetter"/>
      <w:lvlText w:val="%3"/>
      <w:lvlJc w:val="left"/>
      <w:pPr>
        <w:tabs>
          <w:tab w:val="num" w:pos="1020"/>
        </w:tabs>
        <w:ind w:left="1020" w:hanging="510"/>
      </w:pPr>
    </w:lvl>
    <w:lvl w:ilvl="3">
      <w:start w:val="1"/>
      <w:numFmt w:val="none"/>
      <w:lvlText w:val=""/>
      <w:lvlJc w:val="left"/>
      <w:pPr>
        <w:tabs>
          <w:tab w:val="num" w:pos="1020"/>
        </w:tabs>
        <w:ind w:left="1020" w:firstLine="0"/>
      </w:pPr>
    </w:lvl>
    <w:lvl w:ilvl="4">
      <w:start w:val="1"/>
      <w:numFmt w:val="none"/>
      <w:suff w:val="nothing"/>
      <w:lvlText w:val=""/>
      <w:lvlJc w:val="left"/>
      <w:pPr>
        <w:ind w:left="1020" w:firstLine="0"/>
      </w:pPr>
    </w:lvl>
    <w:lvl w:ilvl="5">
      <w:start w:val="1"/>
      <w:numFmt w:val="none"/>
      <w:suff w:val="nothing"/>
      <w:lvlText w:val=""/>
      <w:lvlJc w:val="left"/>
      <w:pPr>
        <w:ind w:left="1020" w:firstLine="0"/>
      </w:pPr>
    </w:lvl>
    <w:lvl w:ilvl="6">
      <w:start w:val="1"/>
      <w:numFmt w:val="none"/>
      <w:suff w:val="nothing"/>
      <w:lvlText w:val=""/>
      <w:lvlJc w:val="left"/>
      <w:pPr>
        <w:ind w:left="1020" w:firstLine="0"/>
      </w:pPr>
    </w:lvl>
    <w:lvl w:ilvl="7">
      <w:start w:val="1"/>
      <w:numFmt w:val="none"/>
      <w:suff w:val="nothing"/>
      <w:lvlText w:val=""/>
      <w:lvlJc w:val="left"/>
      <w:pPr>
        <w:ind w:left="1020" w:firstLine="0"/>
      </w:pPr>
    </w:lvl>
    <w:lvl w:ilvl="8">
      <w:start w:val="1"/>
      <w:numFmt w:val="none"/>
      <w:suff w:val="nothing"/>
      <w:lvlText w:val=""/>
      <w:lvlJc w:val="left"/>
      <w:pPr>
        <w:ind w:left="1020" w:firstLine="0"/>
      </w:pPr>
    </w:lvl>
  </w:abstractNum>
  <w:abstractNum w:abstractNumId="22">
    <w:nsid w:val="3E7C63EC"/>
    <w:multiLevelType w:val="hybridMultilevel"/>
    <w:tmpl w:val="2820AC9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nsid w:val="41D6636A"/>
    <w:multiLevelType w:val="hybridMultilevel"/>
    <w:tmpl w:val="50FAE13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nsid w:val="45477FE6"/>
    <w:multiLevelType w:val="hybridMultilevel"/>
    <w:tmpl w:val="E9A8940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nsid w:val="497C584B"/>
    <w:multiLevelType w:val="hybridMultilevel"/>
    <w:tmpl w:val="1B82B0A8"/>
    <w:lvl w:ilvl="0" w:tplc="0409000F">
      <w:start w:val="1"/>
      <w:numFmt w:val="decimal"/>
      <w:lvlText w:val="%1."/>
      <w:lvlJc w:val="left"/>
      <w:pPr>
        <w:tabs>
          <w:tab w:val="num" w:pos="360"/>
        </w:tabs>
        <w:ind w:left="360" w:hanging="360"/>
      </w:p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26">
    <w:nsid w:val="56234A30"/>
    <w:multiLevelType w:val="multilevel"/>
    <w:tmpl w:val="0409001D"/>
    <w:name w:val="dBulletedList22"/>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7">
    <w:nsid w:val="5A373D11"/>
    <w:multiLevelType w:val="multilevel"/>
    <w:tmpl w:val="981030C2"/>
    <w:name w:val="dBulletedList4"/>
    <w:lvl w:ilvl="0">
      <w:start w:val="1"/>
      <w:numFmt w:val="bullet"/>
      <w:lvlRestart w:val="0"/>
      <w:lvlText w:val="•"/>
      <w:lvlJc w:val="left"/>
      <w:pPr>
        <w:tabs>
          <w:tab w:val="num" w:pos="510"/>
        </w:tabs>
        <w:ind w:left="510" w:hanging="510"/>
      </w:pPr>
      <w:rPr>
        <w:rFonts w:hint="default"/>
      </w:rPr>
    </w:lvl>
    <w:lvl w:ilvl="1">
      <w:start w:val="1"/>
      <w:numFmt w:val="bullet"/>
      <w:lvlText w:val="–"/>
      <w:lvlJc w:val="left"/>
      <w:pPr>
        <w:tabs>
          <w:tab w:val="num" w:pos="1020"/>
        </w:tabs>
        <w:ind w:left="1020" w:hanging="510"/>
      </w:pPr>
      <w:rPr>
        <w:rFonts w:ascii="Arial" w:hAnsi="Arial" w:hint="default"/>
      </w:rPr>
    </w:lvl>
    <w:lvl w:ilvl="2">
      <w:start w:val="1"/>
      <w:numFmt w:val="bullet"/>
      <w:lvlText w:val="—"/>
      <w:lvlJc w:val="left"/>
      <w:pPr>
        <w:tabs>
          <w:tab w:val="num" w:pos="1020"/>
        </w:tabs>
        <w:ind w:left="1020" w:hanging="510"/>
      </w:pPr>
      <w:rPr>
        <w:rFonts w:ascii="Arial" w:hAnsi="Arial" w:hint="default"/>
      </w:rPr>
    </w:lvl>
    <w:lvl w:ilvl="3">
      <w:start w:val="1"/>
      <w:numFmt w:val="none"/>
      <w:pStyle w:val="ListBullet4"/>
      <w:lvlText w:val=""/>
      <w:lvlJc w:val="left"/>
      <w:pPr>
        <w:tabs>
          <w:tab w:val="num" w:pos="1020"/>
        </w:tabs>
        <w:ind w:left="1020" w:firstLine="0"/>
      </w:pPr>
      <w:rPr>
        <w:rFonts w:hint="default"/>
      </w:rPr>
    </w:lvl>
    <w:lvl w:ilvl="4">
      <w:start w:val="1"/>
      <w:numFmt w:val="none"/>
      <w:pStyle w:val="ListBullet5"/>
      <w:suff w:val="nothing"/>
      <w:lvlText w:val=""/>
      <w:lvlJc w:val="left"/>
      <w:pPr>
        <w:ind w:left="1020" w:firstLine="0"/>
      </w:pPr>
      <w:rPr>
        <w:rFonts w:hint="default"/>
      </w:rPr>
    </w:lvl>
    <w:lvl w:ilvl="5">
      <w:start w:val="1"/>
      <w:numFmt w:val="none"/>
      <w:suff w:val="nothing"/>
      <w:lvlText w:val=""/>
      <w:lvlJc w:val="left"/>
      <w:pPr>
        <w:ind w:left="1020" w:firstLine="0"/>
      </w:pPr>
      <w:rPr>
        <w:rFonts w:hint="default"/>
      </w:rPr>
    </w:lvl>
    <w:lvl w:ilvl="6">
      <w:start w:val="1"/>
      <w:numFmt w:val="none"/>
      <w:suff w:val="nothing"/>
      <w:lvlText w:val=""/>
      <w:lvlJc w:val="left"/>
      <w:pPr>
        <w:ind w:left="1020" w:firstLine="0"/>
      </w:pPr>
      <w:rPr>
        <w:rFonts w:hint="default"/>
      </w:rPr>
    </w:lvl>
    <w:lvl w:ilvl="7">
      <w:start w:val="1"/>
      <w:numFmt w:val="none"/>
      <w:suff w:val="nothing"/>
      <w:lvlText w:val=""/>
      <w:lvlJc w:val="left"/>
      <w:pPr>
        <w:ind w:left="1020" w:firstLine="0"/>
      </w:pPr>
      <w:rPr>
        <w:rFonts w:hint="default"/>
      </w:rPr>
    </w:lvl>
    <w:lvl w:ilvl="8">
      <w:start w:val="1"/>
      <w:numFmt w:val="none"/>
      <w:suff w:val="nothing"/>
      <w:lvlText w:val=""/>
      <w:lvlJc w:val="left"/>
      <w:pPr>
        <w:ind w:left="1020" w:firstLine="0"/>
      </w:pPr>
      <w:rPr>
        <w:rFonts w:hint="default"/>
      </w:rPr>
    </w:lvl>
  </w:abstractNum>
  <w:abstractNum w:abstractNumId="28">
    <w:nsid w:val="5AE13F50"/>
    <w:multiLevelType w:val="multilevel"/>
    <w:tmpl w:val="A04AE4CA"/>
    <w:name w:val="Deltares_Numbering"/>
    <w:lvl w:ilvl="0">
      <w:start w:val="1"/>
      <w:numFmt w:val="decimal"/>
      <w:pStyle w:val="Heading1"/>
      <w:lvlText w:val="%1"/>
      <w:lvlJc w:val="right"/>
      <w:pPr>
        <w:tabs>
          <w:tab w:val="num" w:pos="0"/>
        </w:tabs>
        <w:ind w:left="0" w:hanging="255"/>
      </w:pPr>
      <w:rPr>
        <w:rFonts w:hint="default"/>
      </w:rPr>
    </w:lvl>
    <w:lvl w:ilvl="1">
      <w:start w:val="1"/>
      <w:numFmt w:val="decimal"/>
      <w:pStyle w:val="Heading2"/>
      <w:lvlText w:val="%1.%2"/>
      <w:lvlJc w:val="right"/>
      <w:pPr>
        <w:tabs>
          <w:tab w:val="num" w:pos="0"/>
        </w:tabs>
        <w:ind w:left="0" w:hanging="255"/>
      </w:pPr>
      <w:rPr>
        <w:rFonts w:hint="default"/>
      </w:rPr>
    </w:lvl>
    <w:lvl w:ilvl="2">
      <w:start w:val="1"/>
      <w:numFmt w:val="decimal"/>
      <w:pStyle w:val="Heading3"/>
      <w:lvlText w:val="%1.%2.%3"/>
      <w:lvlJc w:val="right"/>
      <w:pPr>
        <w:tabs>
          <w:tab w:val="num" w:pos="0"/>
        </w:tabs>
        <w:ind w:left="0" w:hanging="255"/>
      </w:pPr>
      <w:rPr>
        <w:rFonts w:hint="default"/>
      </w:rPr>
    </w:lvl>
    <w:lvl w:ilvl="3">
      <w:start w:val="1"/>
      <w:numFmt w:val="decimal"/>
      <w:pStyle w:val="Heading4"/>
      <w:lvlText w:val="%1.%2.%3.%4"/>
      <w:lvlJc w:val="right"/>
      <w:pPr>
        <w:tabs>
          <w:tab w:val="num" w:pos="0"/>
        </w:tabs>
        <w:ind w:left="0" w:hanging="255"/>
      </w:pPr>
      <w:rPr>
        <w:rFonts w:hint="default"/>
      </w:rPr>
    </w:lvl>
    <w:lvl w:ilvl="4">
      <w:start w:val="1"/>
      <w:numFmt w:val="none"/>
      <w:pStyle w:val="Heading5"/>
      <w:lvlText w:val="%1.%2.%3.%4.%5"/>
      <w:lvlJc w:val="right"/>
      <w:pPr>
        <w:tabs>
          <w:tab w:val="num" w:pos="0"/>
        </w:tabs>
        <w:ind w:left="0" w:hanging="255"/>
      </w:pPr>
      <w:rPr>
        <w:rFonts w:hint="default"/>
      </w:rPr>
    </w:lvl>
    <w:lvl w:ilvl="5">
      <w:start w:val="1"/>
      <w:numFmt w:val="upperLetter"/>
      <w:lvlRestart w:val="1"/>
      <w:pStyle w:val="Heading6"/>
      <w:lvlText w:val="%6"/>
      <w:lvlJc w:val="right"/>
      <w:pPr>
        <w:tabs>
          <w:tab w:val="num" w:pos="0"/>
        </w:tabs>
        <w:ind w:left="0" w:hanging="255"/>
      </w:pPr>
      <w:rPr>
        <w:rFonts w:hint="default"/>
      </w:rPr>
    </w:lvl>
    <w:lvl w:ilvl="6">
      <w:start w:val="1"/>
      <w:numFmt w:val="decimal"/>
      <w:pStyle w:val="Heading7"/>
      <w:lvlText w:val="%6.%7"/>
      <w:lvlJc w:val="right"/>
      <w:pPr>
        <w:tabs>
          <w:tab w:val="num" w:pos="0"/>
        </w:tabs>
        <w:ind w:left="0" w:hanging="255"/>
      </w:pPr>
      <w:rPr>
        <w:rFonts w:hint="default"/>
      </w:rPr>
    </w:lvl>
    <w:lvl w:ilvl="7">
      <w:start w:val="1"/>
      <w:numFmt w:val="decimal"/>
      <w:pStyle w:val="Heading8"/>
      <w:lvlText w:val="%6.%7.%8"/>
      <w:lvlJc w:val="right"/>
      <w:pPr>
        <w:tabs>
          <w:tab w:val="num" w:pos="0"/>
        </w:tabs>
        <w:ind w:left="0" w:hanging="255"/>
      </w:pPr>
      <w:rPr>
        <w:rFonts w:hint="default"/>
      </w:rPr>
    </w:lvl>
    <w:lvl w:ilvl="8">
      <w:start w:val="1"/>
      <w:numFmt w:val="decimal"/>
      <w:pStyle w:val="Heading9"/>
      <w:lvlText w:val="%6.%7.%8.%9"/>
      <w:lvlJc w:val="right"/>
      <w:pPr>
        <w:tabs>
          <w:tab w:val="num" w:pos="0"/>
        </w:tabs>
        <w:ind w:left="0" w:hanging="255"/>
      </w:pPr>
      <w:rPr>
        <w:rFonts w:hint="default"/>
      </w:rPr>
    </w:lvl>
  </w:abstractNum>
  <w:abstractNum w:abstractNumId="29">
    <w:nsid w:val="6388372A"/>
    <w:multiLevelType w:val="multilevel"/>
    <w:tmpl w:val="0409001D"/>
    <w:name w:val="dBulletedList3"/>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30">
    <w:nsid w:val="67630F16"/>
    <w:multiLevelType w:val="multilevel"/>
    <w:tmpl w:val="79E0069A"/>
    <w:lvl w:ilvl="0">
      <w:start w:val="1"/>
      <w:numFmt w:val="decimal"/>
      <w:lvlRestart w:val="0"/>
      <w:lvlText w:val="%1"/>
      <w:lvlJc w:val="left"/>
      <w:pPr>
        <w:tabs>
          <w:tab w:val="num" w:pos="510"/>
        </w:tabs>
        <w:ind w:left="510" w:hanging="510"/>
      </w:pPr>
      <w:rPr>
        <w:rFonts w:hint="default"/>
      </w:rPr>
    </w:lvl>
    <w:lvl w:ilvl="1">
      <w:start w:val="1"/>
      <w:numFmt w:val="decimal"/>
      <w:lvlText w:val="%1.%2"/>
      <w:lvlJc w:val="left"/>
      <w:pPr>
        <w:tabs>
          <w:tab w:val="num" w:pos="510"/>
        </w:tabs>
        <w:ind w:left="510" w:hanging="510"/>
      </w:pPr>
      <w:rPr>
        <w:rFonts w:hint="default"/>
      </w:rPr>
    </w:lvl>
    <w:lvl w:ilvl="2">
      <w:start w:val="1"/>
      <w:numFmt w:val="decimal"/>
      <w:lvlText w:val="%1.%2.%3"/>
      <w:lvlJc w:val="left"/>
      <w:pPr>
        <w:tabs>
          <w:tab w:val="num" w:pos="737"/>
        </w:tabs>
        <w:ind w:left="737" w:hanging="737"/>
      </w:pPr>
      <w:rPr>
        <w:rFonts w:hint="default"/>
      </w:rPr>
    </w:lvl>
    <w:lvl w:ilvl="3">
      <w:start w:val="1"/>
      <w:numFmt w:val="none"/>
      <w:lvlText w:val=""/>
      <w:lvlJc w:val="left"/>
      <w:pPr>
        <w:tabs>
          <w:tab w:val="num" w:pos="737"/>
        </w:tabs>
        <w:ind w:left="737" w:firstLine="0"/>
      </w:pPr>
      <w:rPr>
        <w:rFonts w:hint="default"/>
      </w:rPr>
    </w:lvl>
    <w:lvl w:ilvl="4">
      <w:start w:val="1"/>
      <w:numFmt w:val="none"/>
      <w:suff w:val="nothing"/>
      <w:lvlText w:val=""/>
      <w:lvlJc w:val="left"/>
      <w:pPr>
        <w:ind w:left="737" w:firstLine="0"/>
      </w:pPr>
      <w:rPr>
        <w:rFonts w:hint="default"/>
      </w:rPr>
    </w:lvl>
    <w:lvl w:ilvl="5">
      <w:start w:val="1"/>
      <w:numFmt w:val="none"/>
      <w:suff w:val="nothing"/>
      <w:lvlText w:val=""/>
      <w:lvlJc w:val="left"/>
      <w:pPr>
        <w:ind w:left="737" w:firstLine="0"/>
      </w:pPr>
      <w:rPr>
        <w:rFonts w:hint="default"/>
      </w:rPr>
    </w:lvl>
    <w:lvl w:ilvl="6">
      <w:start w:val="1"/>
      <w:numFmt w:val="none"/>
      <w:suff w:val="nothing"/>
      <w:lvlText w:val=""/>
      <w:lvlJc w:val="left"/>
      <w:pPr>
        <w:ind w:left="737" w:firstLine="0"/>
      </w:pPr>
      <w:rPr>
        <w:rFonts w:hint="default"/>
      </w:rPr>
    </w:lvl>
    <w:lvl w:ilvl="7">
      <w:start w:val="1"/>
      <w:numFmt w:val="none"/>
      <w:suff w:val="nothing"/>
      <w:lvlText w:val=""/>
      <w:lvlJc w:val="left"/>
      <w:pPr>
        <w:ind w:left="737" w:firstLine="0"/>
      </w:pPr>
      <w:rPr>
        <w:rFonts w:hint="default"/>
      </w:rPr>
    </w:lvl>
    <w:lvl w:ilvl="8">
      <w:start w:val="1"/>
      <w:numFmt w:val="none"/>
      <w:suff w:val="nothing"/>
      <w:lvlText w:val=""/>
      <w:lvlJc w:val="left"/>
      <w:pPr>
        <w:ind w:left="737" w:firstLine="0"/>
      </w:pPr>
      <w:rPr>
        <w:rFonts w:hint="default"/>
      </w:rPr>
    </w:lvl>
  </w:abstractNum>
  <w:abstractNum w:abstractNumId="31">
    <w:nsid w:val="69A11C6E"/>
    <w:multiLevelType w:val="multilevel"/>
    <w:tmpl w:val="0409001D"/>
    <w:name w:val="Deltares_Numbering2"/>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32">
    <w:nsid w:val="719C3E1F"/>
    <w:multiLevelType w:val="multilevel"/>
    <w:tmpl w:val="3F225600"/>
    <w:lvl w:ilvl="0">
      <w:start w:val="1"/>
      <w:numFmt w:val="bullet"/>
      <w:lvlRestart w:val="0"/>
      <w:lvlText w:val="•"/>
      <w:lvlJc w:val="left"/>
      <w:pPr>
        <w:tabs>
          <w:tab w:val="num" w:pos="1076"/>
        </w:tabs>
        <w:ind w:left="1076" w:hanging="510"/>
      </w:pPr>
      <w:rPr>
        <w:rFonts w:ascii="Arial" w:hAnsi="Arial" w:hint="default"/>
        <w:b w:val="0"/>
        <w:i w:val="0"/>
        <w:sz w:val="22"/>
      </w:rPr>
    </w:lvl>
    <w:lvl w:ilvl="1">
      <w:start w:val="1"/>
      <w:numFmt w:val="bullet"/>
      <w:lvlText w:val="–"/>
      <w:lvlJc w:val="left"/>
      <w:pPr>
        <w:tabs>
          <w:tab w:val="num" w:pos="1586"/>
        </w:tabs>
        <w:ind w:left="1586" w:hanging="510"/>
      </w:pPr>
      <w:rPr>
        <w:rFonts w:ascii="Arial" w:hAnsi="Arial" w:hint="default"/>
        <w:b w:val="0"/>
        <w:i w:val="0"/>
        <w:sz w:val="22"/>
      </w:rPr>
    </w:lvl>
    <w:lvl w:ilvl="2">
      <w:start w:val="1"/>
      <w:numFmt w:val="bullet"/>
      <w:lvlText w:val="—"/>
      <w:lvlJc w:val="left"/>
      <w:pPr>
        <w:tabs>
          <w:tab w:val="num" w:pos="1586"/>
        </w:tabs>
        <w:ind w:left="1586" w:hanging="510"/>
      </w:pPr>
      <w:rPr>
        <w:rFonts w:ascii="Arial" w:hAnsi="Arial" w:hint="default"/>
        <w:b w:val="0"/>
        <w:i w:val="0"/>
        <w:sz w:val="22"/>
      </w:rPr>
    </w:lvl>
    <w:lvl w:ilvl="3">
      <w:start w:val="1"/>
      <w:numFmt w:val="none"/>
      <w:lvlText w:val=""/>
      <w:lvlJc w:val="left"/>
      <w:pPr>
        <w:tabs>
          <w:tab w:val="num" w:pos="1586"/>
        </w:tabs>
        <w:ind w:left="1586" w:firstLine="0"/>
      </w:pPr>
      <w:rPr>
        <w:rFonts w:hint="default"/>
      </w:rPr>
    </w:lvl>
    <w:lvl w:ilvl="4">
      <w:start w:val="1"/>
      <w:numFmt w:val="none"/>
      <w:suff w:val="nothing"/>
      <w:lvlText w:val=""/>
      <w:lvlJc w:val="left"/>
      <w:pPr>
        <w:ind w:left="1586" w:firstLine="0"/>
      </w:pPr>
      <w:rPr>
        <w:rFonts w:hint="default"/>
      </w:rPr>
    </w:lvl>
    <w:lvl w:ilvl="5">
      <w:start w:val="1"/>
      <w:numFmt w:val="none"/>
      <w:suff w:val="nothing"/>
      <w:lvlText w:val=""/>
      <w:lvlJc w:val="left"/>
      <w:pPr>
        <w:ind w:left="1586" w:firstLine="0"/>
      </w:pPr>
      <w:rPr>
        <w:rFonts w:hint="default"/>
      </w:rPr>
    </w:lvl>
    <w:lvl w:ilvl="6">
      <w:start w:val="1"/>
      <w:numFmt w:val="none"/>
      <w:suff w:val="nothing"/>
      <w:lvlText w:val=""/>
      <w:lvlJc w:val="left"/>
      <w:pPr>
        <w:ind w:left="1586" w:firstLine="0"/>
      </w:pPr>
      <w:rPr>
        <w:rFonts w:hint="default"/>
      </w:rPr>
    </w:lvl>
    <w:lvl w:ilvl="7">
      <w:start w:val="1"/>
      <w:numFmt w:val="none"/>
      <w:suff w:val="nothing"/>
      <w:lvlText w:val=""/>
      <w:lvlJc w:val="left"/>
      <w:pPr>
        <w:ind w:left="1586" w:firstLine="0"/>
      </w:pPr>
      <w:rPr>
        <w:rFonts w:hint="default"/>
      </w:rPr>
    </w:lvl>
    <w:lvl w:ilvl="8">
      <w:start w:val="1"/>
      <w:numFmt w:val="none"/>
      <w:suff w:val="nothing"/>
      <w:lvlText w:val=""/>
      <w:lvlJc w:val="left"/>
      <w:pPr>
        <w:ind w:left="1586" w:firstLine="0"/>
      </w:pPr>
      <w:rPr>
        <w:rFonts w:hint="default"/>
      </w:rPr>
    </w:lvl>
  </w:abstractNum>
  <w:abstractNum w:abstractNumId="33">
    <w:nsid w:val="7343125D"/>
    <w:multiLevelType w:val="hybridMultilevel"/>
    <w:tmpl w:val="478292B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7C0E6CB7"/>
    <w:multiLevelType w:val="hybridMultilevel"/>
    <w:tmpl w:val="CAC69326"/>
    <w:lvl w:ilvl="0" w:tplc="0809000F">
      <w:start w:val="1"/>
      <w:numFmt w:val="decimal"/>
      <w:lvlText w:val="%1."/>
      <w:lvlJc w:val="left"/>
      <w:pPr>
        <w:ind w:left="1230" w:hanging="360"/>
      </w:pPr>
    </w:lvl>
    <w:lvl w:ilvl="1" w:tplc="08090019" w:tentative="1">
      <w:start w:val="1"/>
      <w:numFmt w:val="lowerLetter"/>
      <w:lvlText w:val="%2."/>
      <w:lvlJc w:val="left"/>
      <w:pPr>
        <w:ind w:left="1950" w:hanging="360"/>
      </w:pPr>
    </w:lvl>
    <w:lvl w:ilvl="2" w:tplc="0809001B" w:tentative="1">
      <w:start w:val="1"/>
      <w:numFmt w:val="lowerRoman"/>
      <w:lvlText w:val="%3."/>
      <w:lvlJc w:val="right"/>
      <w:pPr>
        <w:ind w:left="2670" w:hanging="180"/>
      </w:pPr>
    </w:lvl>
    <w:lvl w:ilvl="3" w:tplc="0809000F" w:tentative="1">
      <w:start w:val="1"/>
      <w:numFmt w:val="decimal"/>
      <w:lvlText w:val="%4."/>
      <w:lvlJc w:val="left"/>
      <w:pPr>
        <w:ind w:left="3390" w:hanging="360"/>
      </w:pPr>
    </w:lvl>
    <w:lvl w:ilvl="4" w:tplc="08090019" w:tentative="1">
      <w:start w:val="1"/>
      <w:numFmt w:val="lowerLetter"/>
      <w:lvlText w:val="%5."/>
      <w:lvlJc w:val="left"/>
      <w:pPr>
        <w:ind w:left="4110" w:hanging="360"/>
      </w:pPr>
    </w:lvl>
    <w:lvl w:ilvl="5" w:tplc="0809001B" w:tentative="1">
      <w:start w:val="1"/>
      <w:numFmt w:val="lowerRoman"/>
      <w:lvlText w:val="%6."/>
      <w:lvlJc w:val="right"/>
      <w:pPr>
        <w:ind w:left="4830" w:hanging="180"/>
      </w:pPr>
    </w:lvl>
    <w:lvl w:ilvl="6" w:tplc="0809000F" w:tentative="1">
      <w:start w:val="1"/>
      <w:numFmt w:val="decimal"/>
      <w:lvlText w:val="%7."/>
      <w:lvlJc w:val="left"/>
      <w:pPr>
        <w:ind w:left="5550" w:hanging="360"/>
      </w:pPr>
    </w:lvl>
    <w:lvl w:ilvl="7" w:tplc="08090019" w:tentative="1">
      <w:start w:val="1"/>
      <w:numFmt w:val="lowerLetter"/>
      <w:lvlText w:val="%8."/>
      <w:lvlJc w:val="left"/>
      <w:pPr>
        <w:ind w:left="6270" w:hanging="360"/>
      </w:pPr>
    </w:lvl>
    <w:lvl w:ilvl="8" w:tplc="0809001B" w:tentative="1">
      <w:start w:val="1"/>
      <w:numFmt w:val="lowerRoman"/>
      <w:lvlText w:val="%9."/>
      <w:lvlJc w:val="right"/>
      <w:pPr>
        <w:ind w:left="6990" w:hanging="180"/>
      </w:pPr>
    </w:lvl>
  </w:abstractNum>
  <w:abstractNum w:abstractNumId="35">
    <w:nsid w:val="7E15488C"/>
    <w:multiLevelType w:val="multilevel"/>
    <w:tmpl w:val="929C03F8"/>
    <w:name w:val="dNumberedList"/>
    <w:lvl w:ilvl="0">
      <w:start w:val="1"/>
      <w:numFmt w:val="decimal"/>
      <w:lvlRestart w:val="0"/>
      <w:lvlText w:val="%1"/>
      <w:lvlJc w:val="left"/>
      <w:pPr>
        <w:tabs>
          <w:tab w:val="num" w:pos="510"/>
        </w:tabs>
        <w:ind w:left="510" w:hanging="510"/>
      </w:pPr>
      <w:rPr>
        <w:rFonts w:hint="default"/>
      </w:rPr>
    </w:lvl>
    <w:lvl w:ilvl="1">
      <w:start w:val="1"/>
      <w:numFmt w:val="decimal"/>
      <w:lvlText w:val="%1.%2"/>
      <w:lvlJc w:val="left"/>
      <w:pPr>
        <w:tabs>
          <w:tab w:val="num" w:pos="510"/>
        </w:tabs>
        <w:ind w:left="510" w:hanging="510"/>
      </w:pPr>
      <w:rPr>
        <w:rFonts w:hint="default"/>
      </w:rPr>
    </w:lvl>
    <w:lvl w:ilvl="2">
      <w:start w:val="1"/>
      <w:numFmt w:val="decimal"/>
      <w:lvlText w:val="%1.%2.%3"/>
      <w:lvlJc w:val="left"/>
      <w:pPr>
        <w:tabs>
          <w:tab w:val="num" w:pos="737"/>
        </w:tabs>
        <w:ind w:left="737" w:hanging="737"/>
      </w:pPr>
      <w:rPr>
        <w:rFonts w:hint="default"/>
      </w:rPr>
    </w:lvl>
    <w:lvl w:ilvl="3">
      <w:start w:val="1"/>
      <w:numFmt w:val="none"/>
      <w:pStyle w:val="ListNumber4"/>
      <w:lvlText w:val=""/>
      <w:lvlJc w:val="left"/>
      <w:pPr>
        <w:tabs>
          <w:tab w:val="num" w:pos="1020"/>
        </w:tabs>
        <w:ind w:left="1020" w:firstLine="0"/>
      </w:pPr>
      <w:rPr>
        <w:rFonts w:hint="default"/>
      </w:rPr>
    </w:lvl>
    <w:lvl w:ilvl="4">
      <w:start w:val="1"/>
      <w:numFmt w:val="none"/>
      <w:pStyle w:val="ListNumber5"/>
      <w:suff w:val="nothing"/>
      <w:lvlText w:val=""/>
      <w:lvlJc w:val="left"/>
      <w:pPr>
        <w:ind w:left="1020" w:firstLine="0"/>
      </w:pPr>
      <w:rPr>
        <w:rFonts w:hint="default"/>
      </w:rPr>
    </w:lvl>
    <w:lvl w:ilvl="5">
      <w:start w:val="1"/>
      <w:numFmt w:val="none"/>
      <w:suff w:val="nothing"/>
      <w:lvlText w:val=""/>
      <w:lvlJc w:val="left"/>
      <w:pPr>
        <w:ind w:left="1020" w:firstLine="0"/>
      </w:pPr>
      <w:rPr>
        <w:rFonts w:hint="default"/>
      </w:rPr>
    </w:lvl>
    <w:lvl w:ilvl="6">
      <w:start w:val="1"/>
      <w:numFmt w:val="none"/>
      <w:suff w:val="nothing"/>
      <w:lvlText w:val=""/>
      <w:lvlJc w:val="left"/>
      <w:pPr>
        <w:ind w:left="1020" w:firstLine="0"/>
      </w:pPr>
      <w:rPr>
        <w:rFonts w:hint="default"/>
      </w:rPr>
    </w:lvl>
    <w:lvl w:ilvl="7">
      <w:start w:val="1"/>
      <w:numFmt w:val="none"/>
      <w:suff w:val="nothing"/>
      <w:lvlText w:val=""/>
      <w:lvlJc w:val="left"/>
      <w:pPr>
        <w:ind w:left="1020" w:firstLine="0"/>
      </w:pPr>
      <w:rPr>
        <w:rFonts w:hint="default"/>
      </w:rPr>
    </w:lvl>
    <w:lvl w:ilvl="8">
      <w:start w:val="1"/>
      <w:numFmt w:val="none"/>
      <w:suff w:val="nothing"/>
      <w:lvlText w:val=""/>
      <w:lvlJc w:val="left"/>
      <w:pPr>
        <w:ind w:left="1020" w:firstLine="0"/>
      </w:pPr>
      <w:rPr>
        <w:rFonts w:hint="default"/>
      </w:rPr>
    </w:lvl>
  </w:abstractNum>
  <w:num w:numId="1">
    <w:abstractNumId w:val="28"/>
  </w:num>
  <w:num w:numId="2">
    <w:abstractNumId w:val="32"/>
  </w:num>
  <w:num w:numId="3">
    <w:abstractNumId w:val="3"/>
  </w:num>
  <w:num w:numId="4">
    <w:abstractNumId w:val="4"/>
  </w:num>
  <w:num w:numId="5">
    <w:abstractNumId w:val="2"/>
  </w:num>
  <w:num w:numId="6">
    <w:abstractNumId w:val="1"/>
  </w:num>
  <w:num w:numId="7">
    <w:abstractNumId w:val="0"/>
  </w:num>
  <w:num w:numId="8">
    <w:abstractNumId w:val="27"/>
  </w:num>
  <w:num w:numId="9">
    <w:abstractNumId w:val="26"/>
  </w:num>
  <w:num w:numId="10">
    <w:abstractNumId w:val="31"/>
  </w:num>
  <w:num w:numId="11">
    <w:abstractNumId w:val="35"/>
  </w:num>
  <w:num w:numId="12">
    <w:abstractNumId w:val="21"/>
  </w:num>
  <w:num w:numId="13">
    <w:abstractNumId w:val="11"/>
  </w:num>
  <w:num w:numId="14">
    <w:abstractNumId w:val="11"/>
  </w:num>
  <w:num w:numId="15">
    <w:abstractNumId w:val="11"/>
  </w:num>
  <w:num w:numId="16">
    <w:abstractNumId w:val="11"/>
  </w:num>
  <w:num w:numId="17">
    <w:abstractNumId w:val="7"/>
  </w:num>
  <w:num w:numId="18">
    <w:abstractNumId w:val="14"/>
  </w:num>
  <w:num w:numId="19">
    <w:abstractNumId w:val="14"/>
  </w:num>
  <w:num w:numId="20">
    <w:abstractNumId w:val="14"/>
  </w:num>
  <w:num w:numId="21">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9"/>
  </w:num>
  <w:num w:numId="23">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4"/>
    <w:lvlOverride w:ilvl="0">
      <w:startOverride w:val="1"/>
      <w:lvl w:ilvl="0">
        <w:start w:val="1"/>
        <w:numFmt w:val="decimal"/>
        <w:lvlRestart w:val="0"/>
        <w:lvlText w:val="%1"/>
        <w:lvlJc w:val="left"/>
        <w:pPr>
          <w:tabs>
            <w:tab w:val="num" w:pos="510"/>
          </w:tabs>
          <w:ind w:left="510" w:hanging="510"/>
        </w:pPr>
        <w:rPr>
          <w:rFonts w:hint="default"/>
        </w:rPr>
      </w:lvl>
    </w:lvlOverride>
    <w:lvlOverride w:ilvl="1">
      <w:startOverride w:val="1"/>
      <w:lvl w:ilvl="1">
        <w:start w:val="1"/>
        <w:numFmt w:val="decimal"/>
        <w:lvlText w:val=""/>
        <w:lvlJc w:val="left"/>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num>
  <w:num w:numId="25">
    <w:abstractNumId w:val="23"/>
  </w:num>
  <w:num w:numId="26">
    <w:abstractNumId w:val="8"/>
  </w:num>
  <w:num w:numId="27">
    <w:abstractNumId w:val="30"/>
  </w:num>
  <w:num w:numId="28">
    <w:abstractNumId w:val="34"/>
  </w:num>
  <w:num w:numId="29">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16"/>
  </w:num>
  <w:num w:numId="31">
    <w:abstractNumId w:val="15"/>
  </w:num>
  <w:num w:numId="32">
    <w:abstractNumId w:val="10"/>
  </w:num>
  <w:num w:numId="33">
    <w:abstractNumId w:val="13"/>
  </w:num>
  <w:num w:numId="34">
    <w:abstractNumId w:val="18"/>
  </w:num>
  <w:num w:numId="35">
    <w:abstractNumId w:val="9"/>
  </w:num>
  <w:num w:numId="36">
    <w:abstractNumId w:val="25"/>
  </w:num>
  <w:num w:numId="37">
    <w:abstractNumId w:val="5"/>
  </w:num>
  <w:num w:numId="38">
    <w:abstractNumId w:val="24"/>
  </w:num>
  <w:num w:numId="39">
    <w:abstractNumId w:val="17"/>
  </w:num>
  <w:num w:numId="40">
    <w:abstractNumId w:val="22"/>
  </w:num>
  <w:num w:numId="41">
    <w:abstractNumId w:val="12"/>
  </w:num>
  <w:num w:numId="42">
    <w:abstractNumId w:val="33"/>
  </w:num>
  <w:numIdMacAtCleanup w:val="3"/>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40"/>
  <w:mirrorMargins/>
  <w:attachedTemplate r:id="rId1"/>
  <w:stylePaneFormatFilter w:val="3F04"/>
  <w:defaultTabStop w:val="720"/>
  <w:hyphenationZone w:val="425"/>
  <w:evenAndOddHeaders/>
  <w:characterSpacingControl w:val="doNotCompress"/>
  <w:hdrShapeDefaults>
    <o:shapedefaults v:ext="edit" spidmax="48130"/>
    <o:shapelayout v:ext="edit">
      <o:idmap v:ext="edit" data="46"/>
    </o:shapelayout>
  </w:hdrShapeDefaults>
  <w:footnotePr>
    <w:footnote w:id="-1"/>
    <w:footnote w:id="0"/>
  </w:footnotePr>
  <w:endnotePr>
    <w:endnote w:id="-1"/>
    <w:endnote w:id="0"/>
  </w:endnotePr>
  <w:compat/>
  <w:docVars>
    <w:docVar w:name="!ReportCmdVersion" w:val=", B"/>
    <w:docVar w:name="_AanmaakDatum" w:val="27-01-2015"/>
    <w:docVar w:name="_AanmaakGebruiker" w:val="nederhof"/>
    <w:docVar w:name="_KlantCode" w:val="Deltares"/>
    <w:docVar w:name="_LicCode" w:val="Deltares"/>
    <w:docVar w:name="_Versie" w:val="2014.1.4"/>
    <w:docVar w:name="Aanhef" w:val="Dear"/>
    <w:docVar w:name="AfdelingID" w:val="0"/>
    <w:docVar w:name="Bedrijf" w:val="Deltares"/>
    <w:docVar w:name="BedrijfID" w:val="7"/>
    <w:docVar w:name="BedrijfStatutair" w:val="Stichting Deltares"/>
    <w:docVar w:name="BijlageCC" w:val="0"/>
    <w:docVar w:name="CapIndex" w:val="1"/>
    <w:docVar w:name="CapsInChap" w:val="-32766"/>
    <w:docVar w:name="Classificatie" w:val="none"/>
    <w:docVar w:name="ClassificatieIndex" w:val="0"/>
    <w:docVar w:name="Contactpersoon" w:val="nederhof"/>
    <w:docVar w:name="ContactpersoonID" w:val="3564"/>
    <w:docVar w:name="ContactpersoonVoluit" w:val="Kees Nederhoff"/>
    <w:docVar w:name="Datum" w:val="27-01-2015"/>
    <w:docVar w:name="DocPubliceerStatus" w:val="0"/>
    <w:docVar w:name="Doorkiesfaxnummer" w:val="+31(0)88 335 8582"/>
    <w:docVar w:name="DubbelzijdigPrinten" w:val="1"/>
    <w:docVar w:name="Email" w:val="kees.nederhoff@deltares.nl"/>
    <w:docVar w:name="Expiratie" w:val="0"/>
    <w:docVar w:name="InclBijlage" w:val="ja"/>
    <w:docVar w:name="Initialen" w:val="0"/>
    <w:docVar w:name="Kaft" w:val="0"/>
    <w:docVar w:name="KaftGeplaatst" w:val="0"/>
    <w:docVar w:name="MergeLayout" w:val="RelatieBeheer"/>
    <w:docVar w:name="MergeStatus" w:val="-1"/>
    <w:docVar w:name="Mobielnummer" w:val="+31(0)6 1582 0403"/>
    <w:docVar w:name="Onderwerp" w:val="XBeach Manual"/>
    <w:docVar w:name="Sjabloon" w:val="Rapport"/>
    <w:docVar w:name="SjabloonID" w:val="35"/>
    <w:docVar w:name="SjabloonType" w:val="RAPPORT"/>
    <w:docVar w:name="Status_Disclamer" w:val="This is a draft report, intended for discussion purposes only. No part of this report may be relied upon by either principals or third parties."/>
    <w:docVar w:name="Status_Kaft" w:val="Kaft_Draft.jpg"/>
    <w:docVar w:name="StatusRapport" w:val="draft"/>
    <w:docVar w:name="SubTitelPlaatsen" w:val="0"/>
    <w:docVar w:name="Taal" w:val="EN"/>
    <w:docVar w:name="TotAantalPag" w:val="8"/>
    <w:docVar w:name="TotNaderOrder" w:val="0"/>
    <w:docVar w:name="Vestiging" w:val="Delft-Boussinesqweg 1"/>
    <w:docVar w:name="VestigingID" w:val="3"/>
    <w:docVar w:name="VestigingOmschr" w:val="Delft-Boussinesqweg 1"/>
    <w:docVar w:name="VoettekstBijlage" w:val="XBeach Manual"/>
    <w:docVar w:name="VoorAkkoordNaam_Status" w:val="0"/>
    <w:docVar w:name="Wijzig" w:val="1"/>
  </w:docVars>
  <w:rsids>
    <w:rsidRoot w:val="000C5FE2"/>
    <w:rsid w:val="00000DFA"/>
    <w:rsid w:val="00003097"/>
    <w:rsid w:val="00005EA8"/>
    <w:rsid w:val="00013D53"/>
    <w:rsid w:val="000245AF"/>
    <w:rsid w:val="00030F5C"/>
    <w:rsid w:val="000369FA"/>
    <w:rsid w:val="00042E48"/>
    <w:rsid w:val="0004754A"/>
    <w:rsid w:val="00053B55"/>
    <w:rsid w:val="00055E5F"/>
    <w:rsid w:val="00055E64"/>
    <w:rsid w:val="00066D6F"/>
    <w:rsid w:val="00080512"/>
    <w:rsid w:val="000824BE"/>
    <w:rsid w:val="00084901"/>
    <w:rsid w:val="00085956"/>
    <w:rsid w:val="000921A6"/>
    <w:rsid w:val="0009480C"/>
    <w:rsid w:val="000A7F85"/>
    <w:rsid w:val="000B0735"/>
    <w:rsid w:val="000B5D5D"/>
    <w:rsid w:val="000B656E"/>
    <w:rsid w:val="000C5FE2"/>
    <w:rsid w:val="000D3C82"/>
    <w:rsid w:val="000D68B7"/>
    <w:rsid w:val="000D6C53"/>
    <w:rsid w:val="000D75E6"/>
    <w:rsid w:val="000E1715"/>
    <w:rsid w:val="000E2FAB"/>
    <w:rsid w:val="000F2627"/>
    <w:rsid w:val="000F2B61"/>
    <w:rsid w:val="000F7560"/>
    <w:rsid w:val="000F7986"/>
    <w:rsid w:val="000F7CB2"/>
    <w:rsid w:val="000F7E89"/>
    <w:rsid w:val="00116131"/>
    <w:rsid w:val="001163BC"/>
    <w:rsid w:val="001220C3"/>
    <w:rsid w:val="00126332"/>
    <w:rsid w:val="00127085"/>
    <w:rsid w:val="00127086"/>
    <w:rsid w:val="00127E17"/>
    <w:rsid w:val="00151657"/>
    <w:rsid w:val="00151E27"/>
    <w:rsid w:val="00153E68"/>
    <w:rsid w:val="00154BE2"/>
    <w:rsid w:val="00166E5E"/>
    <w:rsid w:val="0016728A"/>
    <w:rsid w:val="00181100"/>
    <w:rsid w:val="00183A8A"/>
    <w:rsid w:val="00190628"/>
    <w:rsid w:val="00191AAD"/>
    <w:rsid w:val="00191AD8"/>
    <w:rsid w:val="0019563F"/>
    <w:rsid w:val="001963AF"/>
    <w:rsid w:val="001A0293"/>
    <w:rsid w:val="001A6A5C"/>
    <w:rsid w:val="001B2D67"/>
    <w:rsid w:val="001B541A"/>
    <w:rsid w:val="001C0446"/>
    <w:rsid w:val="001C1750"/>
    <w:rsid w:val="001C34D5"/>
    <w:rsid w:val="001D58C3"/>
    <w:rsid w:val="001D604B"/>
    <w:rsid w:val="001E0A45"/>
    <w:rsid w:val="001E3984"/>
    <w:rsid w:val="001F0D75"/>
    <w:rsid w:val="001F0D99"/>
    <w:rsid w:val="00214827"/>
    <w:rsid w:val="00214DE6"/>
    <w:rsid w:val="002177F1"/>
    <w:rsid w:val="002276CB"/>
    <w:rsid w:val="002306FE"/>
    <w:rsid w:val="00241B94"/>
    <w:rsid w:val="0024380D"/>
    <w:rsid w:val="00250E5A"/>
    <w:rsid w:val="00254B06"/>
    <w:rsid w:val="0026108D"/>
    <w:rsid w:val="002779CC"/>
    <w:rsid w:val="0028539C"/>
    <w:rsid w:val="002909C4"/>
    <w:rsid w:val="00293815"/>
    <w:rsid w:val="002B2DDB"/>
    <w:rsid w:val="002C7AE0"/>
    <w:rsid w:val="002D554C"/>
    <w:rsid w:val="002D5858"/>
    <w:rsid w:val="002E67AF"/>
    <w:rsid w:val="002F0371"/>
    <w:rsid w:val="002F08C7"/>
    <w:rsid w:val="00300122"/>
    <w:rsid w:val="00301CB2"/>
    <w:rsid w:val="00307FF1"/>
    <w:rsid w:val="003126C9"/>
    <w:rsid w:val="00313B40"/>
    <w:rsid w:val="00334A78"/>
    <w:rsid w:val="00335622"/>
    <w:rsid w:val="003363CC"/>
    <w:rsid w:val="00346078"/>
    <w:rsid w:val="0034637D"/>
    <w:rsid w:val="003518EF"/>
    <w:rsid w:val="0035275D"/>
    <w:rsid w:val="00354EC7"/>
    <w:rsid w:val="00362414"/>
    <w:rsid w:val="0036457F"/>
    <w:rsid w:val="0037416E"/>
    <w:rsid w:val="0037613D"/>
    <w:rsid w:val="00380784"/>
    <w:rsid w:val="00386EDA"/>
    <w:rsid w:val="0039110F"/>
    <w:rsid w:val="003A4857"/>
    <w:rsid w:val="003A6419"/>
    <w:rsid w:val="003B0006"/>
    <w:rsid w:val="003B16D2"/>
    <w:rsid w:val="003B4B11"/>
    <w:rsid w:val="003D1543"/>
    <w:rsid w:val="003D22D1"/>
    <w:rsid w:val="003F2996"/>
    <w:rsid w:val="00426356"/>
    <w:rsid w:val="00427213"/>
    <w:rsid w:val="0044069D"/>
    <w:rsid w:val="00440D74"/>
    <w:rsid w:val="00443A14"/>
    <w:rsid w:val="00445A1A"/>
    <w:rsid w:val="00450C44"/>
    <w:rsid w:val="00451CD8"/>
    <w:rsid w:val="004609B8"/>
    <w:rsid w:val="00462763"/>
    <w:rsid w:val="0046323E"/>
    <w:rsid w:val="00467FE2"/>
    <w:rsid w:val="004707FE"/>
    <w:rsid w:val="004734A1"/>
    <w:rsid w:val="0048627D"/>
    <w:rsid w:val="00486BDF"/>
    <w:rsid w:val="004951FC"/>
    <w:rsid w:val="00497015"/>
    <w:rsid w:val="00497977"/>
    <w:rsid w:val="004A5502"/>
    <w:rsid w:val="004C00DD"/>
    <w:rsid w:val="004C2206"/>
    <w:rsid w:val="004C33FD"/>
    <w:rsid w:val="004C437C"/>
    <w:rsid w:val="004C5AA7"/>
    <w:rsid w:val="004D3AE5"/>
    <w:rsid w:val="004D7B46"/>
    <w:rsid w:val="004E27A9"/>
    <w:rsid w:val="004E5E65"/>
    <w:rsid w:val="004F347F"/>
    <w:rsid w:val="00503BBE"/>
    <w:rsid w:val="00504E55"/>
    <w:rsid w:val="005149BD"/>
    <w:rsid w:val="00526BA1"/>
    <w:rsid w:val="00532742"/>
    <w:rsid w:val="005412DC"/>
    <w:rsid w:val="00541B22"/>
    <w:rsid w:val="00543743"/>
    <w:rsid w:val="00543B00"/>
    <w:rsid w:val="0054650C"/>
    <w:rsid w:val="00561A7A"/>
    <w:rsid w:val="00564E53"/>
    <w:rsid w:val="00580167"/>
    <w:rsid w:val="00581079"/>
    <w:rsid w:val="00582357"/>
    <w:rsid w:val="00585E95"/>
    <w:rsid w:val="00587AD5"/>
    <w:rsid w:val="00592CF2"/>
    <w:rsid w:val="005A226E"/>
    <w:rsid w:val="005A4C3A"/>
    <w:rsid w:val="005A6455"/>
    <w:rsid w:val="005B259B"/>
    <w:rsid w:val="005B6B63"/>
    <w:rsid w:val="005B799C"/>
    <w:rsid w:val="005C0002"/>
    <w:rsid w:val="005C300C"/>
    <w:rsid w:val="005C6157"/>
    <w:rsid w:val="005D783A"/>
    <w:rsid w:val="005F0535"/>
    <w:rsid w:val="005F0E58"/>
    <w:rsid w:val="005F18CA"/>
    <w:rsid w:val="005F191E"/>
    <w:rsid w:val="005F4A2E"/>
    <w:rsid w:val="00600772"/>
    <w:rsid w:val="0060323D"/>
    <w:rsid w:val="00612845"/>
    <w:rsid w:val="00620A54"/>
    <w:rsid w:val="00634651"/>
    <w:rsid w:val="006437F3"/>
    <w:rsid w:val="00643B6B"/>
    <w:rsid w:val="00646849"/>
    <w:rsid w:val="006517FF"/>
    <w:rsid w:val="00654BE9"/>
    <w:rsid w:val="0065776D"/>
    <w:rsid w:val="00661216"/>
    <w:rsid w:val="00667874"/>
    <w:rsid w:val="00672ACD"/>
    <w:rsid w:val="006735C2"/>
    <w:rsid w:val="0067431E"/>
    <w:rsid w:val="00677F3C"/>
    <w:rsid w:val="00681291"/>
    <w:rsid w:val="006862ED"/>
    <w:rsid w:val="006868B9"/>
    <w:rsid w:val="00693549"/>
    <w:rsid w:val="00694D36"/>
    <w:rsid w:val="006A0A14"/>
    <w:rsid w:val="006C06A2"/>
    <w:rsid w:val="006C73D5"/>
    <w:rsid w:val="006E7349"/>
    <w:rsid w:val="006F3C57"/>
    <w:rsid w:val="006F77BC"/>
    <w:rsid w:val="00710CB9"/>
    <w:rsid w:val="007250D0"/>
    <w:rsid w:val="00734E22"/>
    <w:rsid w:val="00750606"/>
    <w:rsid w:val="00751572"/>
    <w:rsid w:val="0076281C"/>
    <w:rsid w:val="00764EF6"/>
    <w:rsid w:val="007651C6"/>
    <w:rsid w:val="00767D0D"/>
    <w:rsid w:val="00782DC5"/>
    <w:rsid w:val="007A2CEB"/>
    <w:rsid w:val="007B5F9A"/>
    <w:rsid w:val="007C1889"/>
    <w:rsid w:val="007C234C"/>
    <w:rsid w:val="007C2623"/>
    <w:rsid w:val="007C3E6B"/>
    <w:rsid w:val="007D5040"/>
    <w:rsid w:val="007D6712"/>
    <w:rsid w:val="007E2BA0"/>
    <w:rsid w:val="007E32CB"/>
    <w:rsid w:val="007E3909"/>
    <w:rsid w:val="007F6AFF"/>
    <w:rsid w:val="008144E5"/>
    <w:rsid w:val="00817CCC"/>
    <w:rsid w:val="0082322E"/>
    <w:rsid w:val="008258F5"/>
    <w:rsid w:val="0083161E"/>
    <w:rsid w:val="008367B7"/>
    <w:rsid w:val="00840330"/>
    <w:rsid w:val="00845F81"/>
    <w:rsid w:val="008468BA"/>
    <w:rsid w:val="00852810"/>
    <w:rsid w:val="00854C84"/>
    <w:rsid w:val="00864C9E"/>
    <w:rsid w:val="00864F21"/>
    <w:rsid w:val="00867999"/>
    <w:rsid w:val="0087712B"/>
    <w:rsid w:val="00880F74"/>
    <w:rsid w:val="00883631"/>
    <w:rsid w:val="00884F59"/>
    <w:rsid w:val="00894A75"/>
    <w:rsid w:val="0089534E"/>
    <w:rsid w:val="008A157B"/>
    <w:rsid w:val="008A23A1"/>
    <w:rsid w:val="008A3C5F"/>
    <w:rsid w:val="008A4FDE"/>
    <w:rsid w:val="008A7576"/>
    <w:rsid w:val="008B1324"/>
    <w:rsid w:val="008C0875"/>
    <w:rsid w:val="008C2325"/>
    <w:rsid w:val="008C4282"/>
    <w:rsid w:val="008E05D9"/>
    <w:rsid w:val="008E2CEB"/>
    <w:rsid w:val="008F1625"/>
    <w:rsid w:val="008F1D52"/>
    <w:rsid w:val="008F31AE"/>
    <w:rsid w:val="008F7845"/>
    <w:rsid w:val="00910B7C"/>
    <w:rsid w:val="00911D95"/>
    <w:rsid w:val="00914CDA"/>
    <w:rsid w:val="00924EF5"/>
    <w:rsid w:val="00925A4D"/>
    <w:rsid w:val="00927335"/>
    <w:rsid w:val="00934A6B"/>
    <w:rsid w:val="00934AAA"/>
    <w:rsid w:val="009416E3"/>
    <w:rsid w:val="009576CC"/>
    <w:rsid w:val="009578F4"/>
    <w:rsid w:val="00964EA6"/>
    <w:rsid w:val="00967114"/>
    <w:rsid w:val="00970DED"/>
    <w:rsid w:val="00972803"/>
    <w:rsid w:val="00974E57"/>
    <w:rsid w:val="00976E65"/>
    <w:rsid w:val="00982765"/>
    <w:rsid w:val="009843B6"/>
    <w:rsid w:val="00986109"/>
    <w:rsid w:val="00987353"/>
    <w:rsid w:val="009951BB"/>
    <w:rsid w:val="0099628C"/>
    <w:rsid w:val="009970A9"/>
    <w:rsid w:val="009A7268"/>
    <w:rsid w:val="009B6FA8"/>
    <w:rsid w:val="009C0A08"/>
    <w:rsid w:val="009C335D"/>
    <w:rsid w:val="009C4C27"/>
    <w:rsid w:val="009C6702"/>
    <w:rsid w:val="009C7811"/>
    <w:rsid w:val="009D285C"/>
    <w:rsid w:val="009D498C"/>
    <w:rsid w:val="009E3CFF"/>
    <w:rsid w:val="009E5515"/>
    <w:rsid w:val="009F110A"/>
    <w:rsid w:val="009F1C66"/>
    <w:rsid w:val="009F3192"/>
    <w:rsid w:val="009F4534"/>
    <w:rsid w:val="009F47E9"/>
    <w:rsid w:val="00A00A21"/>
    <w:rsid w:val="00A02AD3"/>
    <w:rsid w:val="00A1366F"/>
    <w:rsid w:val="00A1473F"/>
    <w:rsid w:val="00A21DE8"/>
    <w:rsid w:val="00A2242F"/>
    <w:rsid w:val="00A22DA3"/>
    <w:rsid w:val="00A23104"/>
    <w:rsid w:val="00A23B40"/>
    <w:rsid w:val="00A37D9C"/>
    <w:rsid w:val="00A45B92"/>
    <w:rsid w:val="00A52150"/>
    <w:rsid w:val="00A527B3"/>
    <w:rsid w:val="00A65370"/>
    <w:rsid w:val="00A673B7"/>
    <w:rsid w:val="00A730A0"/>
    <w:rsid w:val="00A74B63"/>
    <w:rsid w:val="00A77411"/>
    <w:rsid w:val="00A93064"/>
    <w:rsid w:val="00A94CB7"/>
    <w:rsid w:val="00AA01CC"/>
    <w:rsid w:val="00AA055D"/>
    <w:rsid w:val="00AA20F1"/>
    <w:rsid w:val="00AA68D5"/>
    <w:rsid w:val="00AC30F3"/>
    <w:rsid w:val="00AD1317"/>
    <w:rsid w:val="00AD6A78"/>
    <w:rsid w:val="00AD6D59"/>
    <w:rsid w:val="00AE08CB"/>
    <w:rsid w:val="00AF4A36"/>
    <w:rsid w:val="00AF57A5"/>
    <w:rsid w:val="00AF659F"/>
    <w:rsid w:val="00B011B1"/>
    <w:rsid w:val="00B055A9"/>
    <w:rsid w:val="00B110F9"/>
    <w:rsid w:val="00B170CC"/>
    <w:rsid w:val="00B2095E"/>
    <w:rsid w:val="00B21768"/>
    <w:rsid w:val="00B24026"/>
    <w:rsid w:val="00B3216C"/>
    <w:rsid w:val="00B32B0E"/>
    <w:rsid w:val="00B34A16"/>
    <w:rsid w:val="00B34D5D"/>
    <w:rsid w:val="00B4092B"/>
    <w:rsid w:val="00B47D26"/>
    <w:rsid w:val="00B5487A"/>
    <w:rsid w:val="00B54BCC"/>
    <w:rsid w:val="00B54FB5"/>
    <w:rsid w:val="00B6140B"/>
    <w:rsid w:val="00B6711C"/>
    <w:rsid w:val="00B67AE0"/>
    <w:rsid w:val="00B71B53"/>
    <w:rsid w:val="00B81B0E"/>
    <w:rsid w:val="00B91E8A"/>
    <w:rsid w:val="00BA307F"/>
    <w:rsid w:val="00BA628F"/>
    <w:rsid w:val="00BA6CF5"/>
    <w:rsid w:val="00BB3879"/>
    <w:rsid w:val="00BC3325"/>
    <w:rsid w:val="00BC7D41"/>
    <w:rsid w:val="00BD3CC9"/>
    <w:rsid w:val="00BE65B5"/>
    <w:rsid w:val="00BF5D29"/>
    <w:rsid w:val="00C032DC"/>
    <w:rsid w:val="00C044DA"/>
    <w:rsid w:val="00C04B94"/>
    <w:rsid w:val="00C170C9"/>
    <w:rsid w:val="00C20E72"/>
    <w:rsid w:val="00C220C6"/>
    <w:rsid w:val="00C330D4"/>
    <w:rsid w:val="00C407FF"/>
    <w:rsid w:val="00C42E30"/>
    <w:rsid w:val="00C4554D"/>
    <w:rsid w:val="00C50CBA"/>
    <w:rsid w:val="00C5403C"/>
    <w:rsid w:val="00C55A29"/>
    <w:rsid w:val="00C57871"/>
    <w:rsid w:val="00C60F1A"/>
    <w:rsid w:val="00C62831"/>
    <w:rsid w:val="00C6292D"/>
    <w:rsid w:val="00C653A8"/>
    <w:rsid w:val="00C72885"/>
    <w:rsid w:val="00C72F8C"/>
    <w:rsid w:val="00C77BA7"/>
    <w:rsid w:val="00C77D61"/>
    <w:rsid w:val="00C877EE"/>
    <w:rsid w:val="00C92B4E"/>
    <w:rsid w:val="00C97713"/>
    <w:rsid w:val="00CA08DE"/>
    <w:rsid w:val="00CA0E00"/>
    <w:rsid w:val="00CA197A"/>
    <w:rsid w:val="00CA2484"/>
    <w:rsid w:val="00CA2D32"/>
    <w:rsid w:val="00CA43AA"/>
    <w:rsid w:val="00CA54E5"/>
    <w:rsid w:val="00CA7EE5"/>
    <w:rsid w:val="00CB00A3"/>
    <w:rsid w:val="00CB073A"/>
    <w:rsid w:val="00CB3C11"/>
    <w:rsid w:val="00CC0454"/>
    <w:rsid w:val="00CC2416"/>
    <w:rsid w:val="00CC4573"/>
    <w:rsid w:val="00CC50A5"/>
    <w:rsid w:val="00CD2B70"/>
    <w:rsid w:val="00CD5551"/>
    <w:rsid w:val="00CE37D0"/>
    <w:rsid w:val="00CE645D"/>
    <w:rsid w:val="00CF01AB"/>
    <w:rsid w:val="00CF6402"/>
    <w:rsid w:val="00D02D06"/>
    <w:rsid w:val="00D07DFF"/>
    <w:rsid w:val="00D12D72"/>
    <w:rsid w:val="00D301C2"/>
    <w:rsid w:val="00D316EC"/>
    <w:rsid w:val="00D31B0A"/>
    <w:rsid w:val="00D575A5"/>
    <w:rsid w:val="00D616FB"/>
    <w:rsid w:val="00D745C1"/>
    <w:rsid w:val="00D86807"/>
    <w:rsid w:val="00D868A5"/>
    <w:rsid w:val="00D91068"/>
    <w:rsid w:val="00D93787"/>
    <w:rsid w:val="00D94EAE"/>
    <w:rsid w:val="00D96A86"/>
    <w:rsid w:val="00DA4079"/>
    <w:rsid w:val="00DC55D8"/>
    <w:rsid w:val="00DC705B"/>
    <w:rsid w:val="00DD5E03"/>
    <w:rsid w:val="00DD70B9"/>
    <w:rsid w:val="00DE10C9"/>
    <w:rsid w:val="00DE4870"/>
    <w:rsid w:val="00DE6E72"/>
    <w:rsid w:val="00E000C1"/>
    <w:rsid w:val="00E00681"/>
    <w:rsid w:val="00E05966"/>
    <w:rsid w:val="00E07BFB"/>
    <w:rsid w:val="00E12D88"/>
    <w:rsid w:val="00E13FCF"/>
    <w:rsid w:val="00E178EC"/>
    <w:rsid w:val="00E23841"/>
    <w:rsid w:val="00E266CF"/>
    <w:rsid w:val="00E32292"/>
    <w:rsid w:val="00E43C26"/>
    <w:rsid w:val="00E465ED"/>
    <w:rsid w:val="00E5143D"/>
    <w:rsid w:val="00E644CB"/>
    <w:rsid w:val="00E67307"/>
    <w:rsid w:val="00E71C76"/>
    <w:rsid w:val="00E728B8"/>
    <w:rsid w:val="00E75CB0"/>
    <w:rsid w:val="00E82392"/>
    <w:rsid w:val="00E84D1E"/>
    <w:rsid w:val="00E850E3"/>
    <w:rsid w:val="00E900F6"/>
    <w:rsid w:val="00EA7570"/>
    <w:rsid w:val="00EB2594"/>
    <w:rsid w:val="00EB7AC6"/>
    <w:rsid w:val="00EB7C9E"/>
    <w:rsid w:val="00EC2F6D"/>
    <w:rsid w:val="00EC7A1A"/>
    <w:rsid w:val="00ED3482"/>
    <w:rsid w:val="00EE1A48"/>
    <w:rsid w:val="00EE1B16"/>
    <w:rsid w:val="00EF1CDD"/>
    <w:rsid w:val="00F02F5A"/>
    <w:rsid w:val="00F03DB4"/>
    <w:rsid w:val="00F07219"/>
    <w:rsid w:val="00F128D8"/>
    <w:rsid w:val="00F15B77"/>
    <w:rsid w:val="00F21598"/>
    <w:rsid w:val="00F317B0"/>
    <w:rsid w:val="00F3579D"/>
    <w:rsid w:val="00F421FD"/>
    <w:rsid w:val="00F43BE9"/>
    <w:rsid w:val="00F638E8"/>
    <w:rsid w:val="00F7036A"/>
    <w:rsid w:val="00F74A5C"/>
    <w:rsid w:val="00F812C3"/>
    <w:rsid w:val="00F82B93"/>
    <w:rsid w:val="00F85264"/>
    <w:rsid w:val="00F93FCA"/>
    <w:rsid w:val="00F9483D"/>
    <w:rsid w:val="00F96AF3"/>
    <w:rsid w:val="00FA52B0"/>
    <w:rsid w:val="00FA63F1"/>
    <w:rsid w:val="00FB0F87"/>
    <w:rsid w:val="00FB3C01"/>
    <w:rsid w:val="00FD0F3F"/>
    <w:rsid w:val="00FE3E69"/>
    <w:rsid w:val="00FE461F"/>
    <w:rsid w:val="00FE71BC"/>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4813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nl-NL" w:eastAsia="nl-NL"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annotation text" w:uiPriority="99"/>
    <w:lsdException w:name="caption" w:qFormat="1"/>
    <w:lsdException w:name="annotation reference" w:uiPriority="99"/>
    <w:lsdException w:name="Title" w:qFormat="1"/>
    <w:lsdException w:name="Default Paragraph Font" w:uiPriority="1"/>
    <w:lsdException w:name="Subtitle" w:qFormat="1"/>
    <w:lsdException w:name="Strong" w:qFormat="1"/>
    <w:lsdException w:name="Emphasis" w:qFormat="1"/>
    <w:lsdException w:name="Plain Text" w:uiPriority="99"/>
    <w:lsdException w:name="Normal (Web)" w:uiPriority="99"/>
    <w:lsdException w:name="No List"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003097"/>
    <w:pPr>
      <w:spacing w:line="255" w:lineRule="atLeast"/>
      <w:jc w:val="both"/>
    </w:pPr>
    <w:rPr>
      <w:rFonts w:ascii="Arial" w:hAnsi="Arial" w:cs="Arial"/>
      <w:sz w:val="21"/>
      <w:szCs w:val="24"/>
      <w:lang w:val="en-GB" w:eastAsia="en-US"/>
    </w:rPr>
  </w:style>
  <w:style w:type="paragraph" w:styleId="Heading1">
    <w:name w:val="heading 1"/>
    <w:basedOn w:val="Normal"/>
    <w:next w:val="Normal"/>
    <w:link w:val="Heading1Char"/>
    <w:qFormat/>
    <w:rsid w:val="00003097"/>
    <w:pPr>
      <w:keepNext/>
      <w:keepLines/>
      <w:numPr>
        <w:numId w:val="1"/>
      </w:numPr>
      <w:spacing w:before="255" w:after="510" w:line="240" w:lineRule="auto"/>
      <w:jc w:val="left"/>
      <w:outlineLvl w:val="0"/>
    </w:pPr>
    <w:rPr>
      <w:b/>
      <w:bCs/>
      <w:sz w:val="30"/>
      <w:szCs w:val="32"/>
    </w:rPr>
  </w:style>
  <w:style w:type="paragraph" w:styleId="Heading2">
    <w:name w:val="heading 2"/>
    <w:basedOn w:val="Heading1"/>
    <w:next w:val="Normal"/>
    <w:qFormat/>
    <w:rsid w:val="00003097"/>
    <w:pPr>
      <w:numPr>
        <w:ilvl w:val="1"/>
      </w:numPr>
      <w:spacing w:after="0" w:line="255" w:lineRule="exact"/>
      <w:outlineLvl w:val="1"/>
    </w:pPr>
    <w:rPr>
      <w:bCs w:val="0"/>
      <w:iCs/>
      <w:sz w:val="21"/>
      <w:szCs w:val="28"/>
    </w:rPr>
  </w:style>
  <w:style w:type="paragraph" w:styleId="Heading3">
    <w:name w:val="heading 3"/>
    <w:basedOn w:val="Heading2"/>
    <w:next w:val="Normal"/>
    <w:qFormat/>
    <w:rsid w:val="00003097"/>
    <w:pPr>
      <w:numPr>
        <w:ilvl w:val="2"/>
      </w:numPr>
      <w:outlineLvl w:val="2"/>
    </w:pPr>
    <w:rPr>
      <w:b w:val="0"/>
      <w:bCs/>
      <w:szCs w:val="26"/>
    </w:rPr>
  </w:style>
  <w:style w:type="paragraph" w:styleId="Heading4">
    <w:name w:val="heading 4"/>
    <w:basedOn w:val="Heading3"/>
    <w:next w:val="Normal"/>
    <w:qFormat/>
    <w:rsid w:val="00003097"/>
    <w:pPr>
      <w:numPr>
        <w:ilvl w:val="3"/>
      </w:numPr>
      <w:outlineLvl w:val="3"/>
    </w:pPr>
    <w:rPr>
      <w:bCs w:val="0"/>
      <w:i/>
      <w:szCs w:val="28"/>
    </w:rPr>
  </w:style>
  <w:style w:type="paragraph" w:styleId="Heading5">
    <w:name w:val="heading 5"/>
    <w:basedOn w:val="Heading4"/>
    <w:next w:val="Normal"/>
    <w:qFormat/>
    <w:rsid w:val="00003097"/>
    <w:pPr>
      <w:numPr>
        <w:ilvl w:val="4"/>
      </w:numPr>
      <w:outlineLvl w:val="4"/>
    </w:pPr>
    <w:rPr>
      <w:bCs/>
      <w:iCs w:val="0"/>
      <w:szCs w:val="26"/>
    </w:rPr>
  </w:style>
  <w:style w:type="paragraph" w:styleId="Heading6">
    <w:name w:val="heading 6"/>
    <w:basedOn w:val="Heading1"/>
    <w:next w:val="Normal"/>
    <w:qFormat/>
    <w:rsid w:val="00003097"/>
    <w:pPr>
      <w:numPr>
        <w:ilvl w:val="5"/>
      </w:numPr>
      <w:outlineLvl w:val="5"/>
    </w:pPr>
    <w:rPr>
      <w:bCs w:val="0"/>
      <w:szCs w:val="22"/>
    </w:rPr>
  </w:style>
  <w:style w:type="paragraph" w:styleId="Heading7">
    <w:name w:val="heading 7"/>
    <w:basedOn w:val="Heading2"/>
    <w:next w:val="Normal"/>
    <w:qFormat/>
    <w:rsid w:val="00003097"/>
    <w:pPr>
      <w:numPr>
        <w:ilvl w:val="6"/>
      </w:numPr>
      <w:outlineLvl w:val="6"/>
    </w:pPr>
  </w:style>
  <w:style w:type="paragraph" w:styleId="Heading8">
    <w:name w:val="heading 8"/>
    <w:basedOn w:val="Heading3"/>
    <w:next w:val="Normal"/>
    <w:qFormat/>
    <w:rsid w:val="00003097"/>
    <w:pPr>
      <w:numPr>
        <w:ilvl w:val="7"/>
      </w:numPr>
      <w:outlineLvl w:val="7"/>
    </w:pPr>
    <w:rPr>
      <w:iCs w:val="0"/>
    </w:rPr>
  </w:style>
  <w:style w:type="paragraph" w:styleId="Heading9">
    <w:name w:val="heading 9"/>
    <w:basedOn w:val="Heading4"/>
    <w:next w:val="Normal"/>
    <w:qFormat/>
    <w:rsid w:val="00003097"/>
    <w:pPr>
      <w:numPr>
        <w:ilvl w:val="8"/>
      </w:numPr>
      <w:outlineLvl w:val="8"/>
    </w:pPr>
    <w:rPr>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rsid w:val="00003097"/>
    <w:pPr>
      <w:tabs>
        <w:tab w:val="center" w:pos="4153"/>
        <w:tab w:val="right" w:pos="8306"/>
      </w:tabs>
    </w:pPr>
  </w:style>
  <w:style w:type="paragraph" w:styleId="Footer">
    <w:name w:val="footer"/>
    <w:basedOn w:val="Normal"/>
    <w:link w:val="FooterChar"/>
    <w:rsid w:val="00003097"/>
    <w:pPr>
      <w:tabs>
        <w:tab w:val="center" w:pos="4153"/>
        <w:tab w:val="right" w:pos="8306"/>
      </w:tabs>
    </w:pPr>
  </w:style>
  <w:style w:type="paragraph" w:customStyle="1" w:styleId="Huisstijl-Sjabloonnaam">
    <w:name w:val="Huisstijl-Sjabloonnaam"/>
    <w:basedOn w:val="Huisstijl-Naw"/>
    <w:rsid w:val="00003097"/>
    <w:pPr>
      <w:spacing w:before="255" w:after="255" w:line="255" w:lineRule="exact"/>
      <w:jc w:val="left"/>
    </w:pPr>
    <w:rPr>
      <w:b/>
      <w:sz w:val="36"/>
    </w:rPr>
  </w:style>
  <w:style w:type="paragraph" w:customStyle="1" w:styleId="Huisstijl-Adres">
    <w:name w:val="Huisstijl-Adres"/>
    <w:basedOn w:val="Huisstijl-Naw"/>
    <w:rsid w:val="00003097"/>
  </w:style>
  <w:style w:type="paragraph" w:styleId="ListBullet">
    <w:name w:val="List Bullet"/>
    <w:basedOn w:val="Normal"/>
    <w:rsid w:val="00003097"/>
    <w:pPr>
      <w:numPr>
        <w:numId w:val="13"/>
      </w:numPr>
    </w:pPr>
  </w:style>
  <w:style w:type="paragraph" w:customStyle="1" w:styleId="Huisstijl-Naw">
    <w:name w:val="Huisstijl-Naw"/>
    <w:basedOn w:val="Normal"/>
    <w:rsid w:val="00003097"/>
    <w:rPr>
      <w:noProof/>
    </w:rPr>
  </w:style>
  <w:style w:type="paragraph" w:customStyle="1" w:styleId="Huisstijl-Kopje">
    <w:name w:val="Huisstijl-Kopje"/>
    <w:basedOn w:val="Huisstijl-Naw"/>
    <w:rsid w:val="00003097"/>
    <w:rPr>
      <w:b/>
      <w:sz w:val="17"/>
    </w:rPr>
  </w:style>
  <w:style w:type="paragraph" w:customStyle="1" w:styleId="Huisstijl-Gegeven">
    <w:name w:val="Huisstijl-Gegeven"/>
    <w:basedOn w:val="Huisstijl-Naw"/>
    <w:rsid w:val="00003097"/>
    <w:pPr>
      <w:jc w:val="left"/>
    </w:pPr>
  </w:style>
  <w:style w:type="paragraph" w:styleId="ListBullet2">
    <w:name w:val="List Bullet 2"/>
    <w:basedOn w:val="ListBullet"/>
    <w:rsid w:val="00003097"/>
    <w:pPr>
      <w:numPr>
        <w:ilvl w:val="1"/>
      </w:numPr>
    </w:pPr>
  </w:style>
  <w:style w:type="paragraph" w:customStyle="1" w:styleId="Huisstijl-Voettekst">
    <w:name w:val="Huisstijl-Voettekst"/>
    <w:basedOn w:val="Huisstijl-Naw"/>
    <w:rsid w:val="00003097"/>
    <w:rPr>
      <w:sz w:val="17"/>
    </w:rPr>
  </w:style>
  <w:style w:type="paragraph" w:customStyle="1" w:styleId="Kop1zondernummer">
    <w:name w:val="Kop 1 zonder nummer"/>
    <w:basedOn w:val="Heading1"/>
    <w:next w:val="Normal"/>
    <w:rsid w:val="00003097"/>
    <w:pPr>
      <w:numPr>
        <w:numId w:val="0"/>
      </w:numPr>
    </w:pPr>
  </w:style>
  <w:style w:type="paragraph" w:customStyle="1" w:styleId="Kop2zondernummer">
    <w:name w:val="Kop 2 zonder nummer"/>
    <w:basedOn w:val="Heading2"/>
    <w:next w:val="Normal"/>
    <w:rsid w:val="00003097"/>
    <w:pPr>
      <w:numPr>
        <w:ilvl w:val="0"/>
        <w:numId w:val="0"/>
      </w:numPr>
    </w:pPr>
  </w:style>
  <w:style w:type="paragraph" w:customStyle="1" w:styleId="Kop3zondernummer">
    <w:name w:val="Kop 3 zonder nummer"/>
    <w:basedOn w:val="Heading3"/>
    <w:next w:val="Normal"/>
    <w:rsid w:val="00003097"/>
    <w:pPr>
      <w:numPr>
        <w:ilvl w:val="0"/>
        <w:numId w:val="0"/>
      </w:numPr>
    </w:pPr>
  </w:style>
  <w:style w:type="paragraph" w:customStyle="1" w:styleId="Huisstijl-Titel">
    <w:name w:val="Huisstijl-Titel"/>
    <w:basedOn w:val="Huisstijl-Naw"/>
    <w:rsid w:val="00003097"/>
    <w:pPr>
      <w:spacing w:line="510" w:lineRule="atLeast"/>
      <w:jc w:val="left"/>
    </w:pPr>
    <w:rPr>
      <w:b/>
      <w:sz w:val="36"/>
    </w:rPr>
  </w:style>
  <w:style w:type="paragraph" w:customStyle="1" w:styleId="Kop4zondernummer">
    <w:name w:val="Kop 4 zonder nummer"/>
    <w:basedOn w:val="Heading4"/>
    <w:next w:val="Normal"/>
    <w:rsid w:val="00003097"/>
    <w:pPr>
      <w:numPr>
        <w:ilvl w:val="0"/>
        <w:numId w:val="0"/>
      </w:numPr>
    </w:pPr>
  </w:style>
  <w:style w:type="paragraph" w:styleId="TOC1">
    <w:name w:val="toc 1"/>
    <w:basedOn w:val="Normal"/>
    <w:next w:val="Normal"/>
    <w:rsid w:val="00003097"/>
    <w:pPr>
      <w:tabs>
        <w:tab w:val="right" w:pos="8419"/>
      </w:tabs>
      <w:spacing w:before="255"/>
      <w:ind w:hanging="255"/>
      <w:jc w:val="left"/>
    </w:pPr>
    <w:rPr>
      <w:b/>
    </w:rPr>
  </w:style>
  <w:style w:type="paragraph" w:styleId="TOC2">
    <w:name w:val="toc 2"/>
    <w:basedOn w:val="Normal"/>
    <w:next w:val="Normal"/>
    <w:rsid w:val="00003097"/>
    <w:pPr>
      <w:tabs>
        <w:tab w:val="right" w:pos="8419"/>
      </w:tabs>
      <w:ind w:left="510" w:hanging="510"/>
      <w:jc w:val="left"/>
    </w:pPr>
  </w:style>
  <w:style w:type="paragraph" w:styleId="TOC3">
    <w:name w:val="toc 3"/>
    <w:basedOn w:val="Normal"/>
    <w:next w:val="Normal"/>
    <w:rsid w:val="00003097"/>
    <w:pPr>
      <w:tabs>
        <w:tab w:val="right" w:pos="8419"/>
      </w:tabs>
      <w:ind w:left="1276" w:hanging="765"/>
      <w:jc w:val="left"/>
    </w:pPr>
  </w:style>
  <w:style w:type="paragraph" w:customStyle="1" w:styleId="Huisstijl-Koptekst">
    <w:name w:val="Huisstijl-Koptekst"/>
    <w:basedOn w:val="Huisstijl-Naw"/>
    <w:rsid w:val="00003097"/>
    <w:rPr>
      <w:i/>
      <w:sz w:val="17"/>
    </w:rPr>
  </w:style>
  <w:style w:type="paragraph" w:customStyle="1" w:styleId="Huisstijl-Pagina">
    <w:name w:val="Huisstijl-Pagina"/>
    <w:basedOn w:val="Huisstijl-Gegeven"/>
    <w:rsid w:val="00003097"/>
    <w:pPr>
      <w:jc w:val="right"/>
    </w:pPr>
    <w:rPr>
      <w:sz w:val="17"/>
    </w:rPr>
  </w:style>
  <w:style w:type="character" w:styleId="PageNumber">
    <w:name w:val="page number"/>
    <w:basedOn w:val="DefaultParagraphFont"/>
    <w:rsid w:val="00003097"/>
  </w:style>
  <w:style w:type="paragraph" w:customStyle="1" w:styleId="Huisstijl-Subtitel">
    <w:name w:val="Huisstijl-Subtitel"/>
    <w:basedOn w:val="Huisstijl-Naw"/>
    <w:rsid w:val="00003097"/>
    <w:pPr>
      <w:jc w:val="left"/>
    </w:pPr>
    <w:rPr>
      <w:b/>
    </w:rPr>
  </w:style>
  <w:style w:type="table" w:customStyle="1" w:styleId="dTable">
    <w:name w:val="d_Table"/>
    <w:basedOn w:val="TableGrid"/>
    <w:rsid w:val="00003097"/>
    <w:rPr>
      <w:rFonts w:ascii="Arial" w:hAnsi="Arial"/>
      <w:sz w:val="18"/>
      <w:lang w:val="en-GB" w:eastAsia="zh-CN"/>
    </w:rPr>
    <w:tblPr>
      <w:tblInd w:w="0"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CellMar>
        <w:top w:w="0" w:type="dxa"/>
        <w:left w:w="108" w:type="dxa"/>
        <w:bottom w:w="0" w:type="dxa"/>
        <w:right w:w="108" w:type="dxa"/>
      </w:tblCellMar>
    </w:tblPr>
    <w:tblStylePr w:type="firstRow">
      <w:rPr>
        <w:rFonts w:ascii="Arial" w:hAnsi="Arial"/>
        <w:b/>
        <w:sz w:val="17"/>
      </w:rPr>
      <w:tblPr/>
      <w:tcPr>
        <w:shd w:val="clear" w:color="auto" w:fill="D9D9D9"/>
      </w:tcPr>
    </w:tblStylePr>
  </w:style>
  <w:style w:type="table" w:styleId="TableGrid">
    <w:name w:val="Table Grid"/>
    <w:basedOn w:val="TableNormal"/>
    <w:rsid w:val="00003097"/>
    <w:pPr>
      <w:spacing w:line="255" w:lineRule="atLeast"/>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6">
    <w:name w:val="toc 6"/>
    <w:basedOn w:val="Normal"/>
    <w:next w:val="Normal"/>
    <w:semiHidden/>
    <w:rsid w:val="00003097"/>
    <w:pPr>
      <w:tabs>
        <w:tab w:val="right" w:pos="8419"/>
      </w:tabs>
      <w:spacing w:before="255"/>
      <w:ind w:hanging="255"/>
      <w:jc w:val="left"/>
    </w:pPr>
    <w:rPr>
      <w:b/>
    </w:rPr>
  </w:style>
  <w:style w:type="paragraph" w:styleId="TOC7">
    <w:name w:val="toc 7"/>
    <w:basedOn w:val="Normal"/>
    <w:next w:val="Normal"/>
    <w:semiHidden/>
    <w:rsid w:val="00003097"/>
    <w:pPr>
      <w:tabs>
        <w:tab w:val="right" w:pos="8419"/>
      </w:tabs>
      <w:ind w:left="510" w:hanging="510"/>
      <w:jc w:val="left"/>
    </w:pPr>
  </w:style>
  <w:style w:type="paragraph" w:styleId="TOC8">
    <w:name w:val="toc 8"/>
    <w:basedOn w:val="Normal"/>
    <w:next w:val="Normal"/>
    <w:semiHidden/>
    <w:rsid w:val="00003097"/>
    <w:pPr>
      <w:tabs>
        <w:tab w:val="right" w:pos="8419"/>
      </w:tabs>
      <w:ind w:left="1276" w:hanging="765"/>
      <w:jc w:val="left"/>
    </w:pPr>
  </w:style>
  <w:style w:type="paragraph" w:styleId="Caption">
    <w:name w:val="caption"/>
    <w:basedOn w:val="Normal"/>
    <w:next w:val="Normal"/>
    <w:qFormat/>
    <w:rsid w:val="00003097"/>
    <w:pPr>
      <w:tabs>
        <w:tab w:val="left" w:pos="907"/>
      </w:tabs>
      <w:ind w:left="567" w:hanging="567"/>
      <w:jc w:val="left"/>
    </w:pPr>
    <w:rPr>
      <w:bCs/>
      <w:i/>
      <w:sz w:val="17"/>
      <w:szCs w:val="20"/>
    </w:rPr>
  </w:style>
  <w:style w:type="paragraph" w:styleId="FootnoteText">
    <w:name w:val="footnote text"/>
    <w:basedOn w:val="Normal"/>
    <w:next w:val="FootnoteTextnormal"/>
    <w:rsid w:val="00003097"/>
    <w:pPr>
      <w:ind w:hanging="340"/>
      <w:jc w:val="left"/>
    </w:pPr>
    <w:rPr>
      <w:i/>
      <w:sz w:val="17"/>
      <w:szCs w:val="20"/>
    </w:rPr>
  </w:style>
  <w:style w:type="paragraph" w:customStyle="1" w:styleId="HeadNoTOC">
    <w:name w:val="HeadNoTOC"/>
    <w:basedOn w:val="Normal"/>
    <w:next w:val="Normal"/>
    <w:rsid w:val="00003097"/>
    <w:pPr>
      <w:spacing w:before="255" w:after="510"/>
      <w:jc w:val="left"/>
    </w:pPr>
    <w:rPr>
      <w:b/>
      <w:sz w:val="30"/>
    </w:rPr>
  </w:style>
  <w:style w:type="paragraph" w:customStyle="1" w:styleId="ListofReferences">
    <w:name w:val="List of References"/>
    <w:basedOn w:val="Normal"/>
    <w:next w:val="Normal"/>
    <w:rsid w:val="00003097"/>
    <w:pPr>
      <w:spacing w:after="255"/>
      <w:ind w:left="765" w:hanging="765"/>
    </w:pPr>
  </w:style>
  <w:style w:type="paragraph" w:customStyle="1" w:styleId="Heading10">
    <w:name w:val="Heading 10"/>
    <w:basedOn w:val="Heading6"/>
    <w:next w:val="Normal"/>
    <w:rsid w:val="00003097"/>
    <w:pPr>
      <w:numPr>
        <w:ilvl w:val="0"/>
        <w:numId w:val="0"/>
      </w:numPr>
    </w:pPr>
  </w:style>
  <w:style w:type="paragraph" w:customStyle="1" w:styleId="FootnoteTextnormal">
    <w:name w:val="Footnote Text normal"/>
    <w:basedOn w:val="FootnoteText"/>
    <w:rsid w:val="00003097"/>
    <w:pPr>
      <w:ind w:firstLine="0"/>
    </w:pPr>
  </w:style>
  <w:style w:type="paragraph" w:styleId="ListBullet3">
    <w:name w:val="List Bullet 3"/>
    <w:basedOn w:val="ListNumber2"/>
    <w:rsid w:val="00003097"/>
    <w:pPr>
      <w:numPr>
        <w:ilvl w:val="2"/>
        <w:numId w:val="13"/>
      </w:numPr>
    </w:pPr>
  </w:style>
  <w:style w:type="paragraph" w:styleId="ListBullet4">
    <w:name w:val="List Bullet 4"/>
    <w:basedOn w:val="Normal"/>
    <w:rsid w:val="00003097"/>
    <w:pPr>
      <w:numPr>
        <w:ilvl w:val="3"/>
        <w:numId w:val="8"/>
      </w:numPr>
    </w:pPr>
  </w:style>
  <w:style w:type="paragraph" w:styleId="ListBullet5">
    <w:name w:val="List Bullet 5"/>
    <w:basedOn w:val="Normal"/>
    <w:rsid w:val="00003097"/>
    <w:pPr>
      <w:numPr>
        <w:ilvl w:val="4"/>
        <w:numId w:val="8"/>
      </w:numPr>
    </w:pPr>
  </w:style>
  <w:style w:type="paragraph" w:customStyle="1" w:styleId="dTableBodytext">
    <w:name w:val="d_Table_Body_text"/>
    <w:basedOn w:val="BodyText"/>
    <w:next w:val="BodyText"/>
    <w:rsid w:val="00003097"/>
    <w:pPr>
      <w:spacing w:after="0"/>
      <w:jc w:val="left"/>
    </w:pPr>
    <w:rPr>
      <w:sz w:val="18"/>
    </w:rPr>
  </w:style>
  <w:style w:type="paragraph" w:styleId="ListNumber2">
    <w:name w:val="List Number 2"/>
    <w:basedOn w:val="Normal"/>
    <w:rsid w:val="00003097"/>
    <w:pPr>
      <w:numPr>
        <w:ilvl w:val="1"/>
        <w:numId w:val="17"/>
      </w:numPr>
    </w:pPr>
  </w:style>
  <w:style w:type="paragraph" w:styleId="TableofFigures">
    <w:name w:val="table of figures"/>
    <w:basedOn w:val="Normal"/>
    <w:next w:val="Normal"/>
    <w:rsid w:val="00003097"/>
    <w:pPr>
      <w:spacing w:after="120"/>
      <w:ind w:left="1276" w:hanging="1276"/>
    </w:pPr>
  </w:style>
  <w:style w:type="paragraph" w:styleId="BodyText">
    <w:name w:val="Body Text"/>
    <w:aliases w:val="Body Textn,Body Text Char1 Char"/>
    <w:basedOn w:val="Normal"/>
    <w:link w:val="BodyTextChar"/>
    <w:rsid w:val="00003097"/>
    <w:pPr>
      <w:spacing w:after="120"/>
    </w:pPr>
  </w:style>
  <w:style w:type="paragraph" w:styleId="ListNumber">
    <w:name w:val="List Number"/>
    <w:basedOn w:val="Normal"/>
    <w:rsid w:val="00003097"/>
    <w:pPr>
      <w:numPr>
        <w:numId w:val="17"/>
      </w:numPr>
    </w:pPr>
  </w:style>
  <w:style w:type="paragraph" w:styleId="ListNumber3">
    <w:name w:val="List Number 3"/>
    <w:basedOn w:val="Normal"/>
    <w:rsid w:val="00003097"/>
    <w:pPr>
      <w:numPr>
        <w:ilvl w:val="2"/>
        <w:numId w:val="17"/>
      </w:numPr>
    </w:pPr>
  </w:style>
  <w:style w:type="paragraph" w:styleId="ListNumber4">
    <w:name w:val="List Number 4"/>
    <w:basedOn w:val="Normal"/>
    <w:rsid w:val="00003097"/>
    <w:pPr>
      <w:numPr>
        <w:ilvl w:val="3"/>
        <w:numId w:val="11"/>
      </w:numPr>
    </w:pPr>
  </w:style>
  <w:style w:type="paragraph" w:styleId="ListNumber5">
    <w:name w:val="List Number 5"/>
    <w:basedOn w:val="Normal"/>
    <w:rsid w:val="00003097"/>
    <w:pPr>
      <w:numPr>
        <w:ilvl w:val="4"/>
        <w:numId w:val="11"/>
      </w:numPr>
    </w:pPr>
  </w:style>
  <w:style w:type="character" w:customStyle="1" w:styleId="FooterChar">
    <w:name w:val="Footer Char"/>
    <w:link w:val="Footer"/>
    <w:rsid w:val="00003097"/>
    <w:rPr>
      <w:rFonts w:ascii="Arial" w:hAnsi="Arial" w:cs="Arial"/>
      <w:sz w:val="21"/>
      <w:szCs w:val="24"/>
      <w:lang w:eastAsia="en-US"/>
    </w:rPr>
  </w:style>
  <w:style w:type="numbering" w:customStyle="1" w:styleId="Huisstijl-LijstOpsomming">
    <w:name w:val="Huisstijl-LijstOpsomming"/>
    <w:uiPriority w:val="99"/>
    <w:rsid w:val="00003097"/>
    <w:pPr>
      <w:numPr>
        <w:numId w:val="13"/>
      </w:numPr>
    </w:pPr>
  </w:style>
  <w:style w:type="numbering" w:customStyle="1" w:styleId="Huisstijl-LijstNummering">
    <w:name w:val="Huisstijl-LijstNummering"/>
    <w:uiPriority w:val="99"/>
    <w:rsid w:val="00003097"/>
    <w:pPr>
      <w:numPr>
        <w:numId w:val="17"/>
      </w:numPr>
    </w:pPr>
  </w:style>
  <w:style w:type="character" w:customStyle="1" w:styleId="Hidden">
    <w:name w:val="Hidden"/>
    <w:basedOn w:val="DefaultParagraphFont"/>
    <w:rsid w:val="000C5FE2"/>
    <w:rPr>
      <w:rFonts w:ascii="Arial" w:hAnsi="Arial"/>
      <w:i/>
      <w:noProof/>
      <w:vanish/>
      <w:color w:val="FF0000"/>
      <w:sz w:val="21"/>
    </w:rPr>
  </w:style>
  <w:style w:type="paragraph" w:styleId="BalloonText">
    <w:name w:val="Balloon Text"/>
    <w:basedOn w:val="Normal"/>
    <w:link w:val="BalloonTextChar"/>
    <w:rsid w:val="000C5FE2"/>
    <w:pPr>
      <w:spacing w:line="240" w:lineRule="auto"/>
    </w:pPr>
    <w:rPr>
      <w:rFonts w:ascii="Tahoma" w:hAnsi="Tahoma" w:cs="Tahoma"/>
      <w:sz w:val="16"/>
      <w:szCs w:val="16"/>
    </w:rPr>
  </w:style>
  <w:style w:type="character" w:customStyle="1" w:styleId="BalloonTextChar">
    <w:name w:val="Balloon Text Char"/>
    <w:basedOn w:val="DefaultParagraphFont"/>
    <w:link w:val="BalloonText"/>
    <w:rsid w:val="000C5FE2"/>
    <w:rPr>
      <w:rFonts w:ascii="Tahoma" w:hAnsi="Tahoma" w:cs="Tahoma"/>
      <w:sz w:val="16"/>
      <w:szCs w:val="16"/>
      <w:lang w:eastAsia="en-US"/>
    </w:rPr>
  </w:style>
  <w:style w:type="paragraph" w:customStyle="1" w:styleId="Huisstijl-TabelStatus">
    <w:name w:val="Huisstijl-TabelStatus"/>
    <w:basedOn w:val="Normal"/>
    <w:next w:val="Normal"/>
    <w:rsid w:val="000C5FE2"/>
    <w:pPr>
      <w:jc w:val="left"/>
    </w:pPr>
    <w:rPr>
      <w:sz w:val="18"/>
      <w:szCs w:val="18"/>
    </w:rPr>
  </w:style>
  <w:style w:type="paragraph" w:customStyle="1" w:styleId="Huisstijl-TitelInhoud">
    <w:name w:val="Huisstijl-TitelInhoud"/>
    <w:basedOn w:val="Normal"/>
    <w:next w:val="Normal"/>
    <w:rsid w:val="000C5FE2"/>
    <w:pPr>
      <w:spacing w:before="255" w:after="255" w:line="510" w:lineRule="exact"/>
      <w:jc w:val="left"/>
    </w:pPr>
    <w:rPr>
      <w:rFonts w:cs="Times New Roman"/>
      <w:b/>
      <w:bCs/>
      <w:position w:val="20"/>
      <w:sz w:val="30"/>
      <w:szCs w:val="20"/>
    </w:rPr>
  </w:style>
  <w:style w:type="character" w:styleId="Emphasis">
    <w:name w:val="Emphasis"/>
    <w:basedOn w:val="DefaultParagraphFont"/>
    <w:qFormat/>
    <w:rsid w:val="008E05D9"/>
    <w:rPr>
      <w:i/>
      <w:iCs/>
    </w:rPr>
  </w:style>
  <w:style w:type="character" w:customStyle="1" w:styleId="Heading1Char">
    <w:name w:val="Heading 1 Char"/>
    <w:basedOn w:val="DefaultParagraphFont"/>
    <w:link w:val="Heading1"/>
    <w:rsid w:val="006C73D5"/>
    <w:rPr>
      <w:rFonts w:ascii="Arial" w:hAnsi="Arial" w:cs="Arial"/>
      <w:b/>
      <w:bCs/>
      <w:sz w:val="30"/>
      <w:szCs w:val="32"/>
      <w:lang w:eastAsia="en-US"/>
    </w:rPr>
  </w:style>
  <w:style w:type="paragraph" w:styleId="Bibliography">
    <w:name w:val="Bibliography"/>
    <w:basedOn w:val="Normal"/>
    <w:next w:val="Normal"/>
    <w:uiPriority w:val="37"/>
    <w:unhideWhenUsed/>
    <w:rsid w:val="006C73D5"/>
  </w:style>
  <w:style w:type="paragraph" w:customStyle="1" w:styleId="MTDisplayEquation">
    <w:name w:val="MTDisplayEquation"/>
    <w:basedOn w:val="Normal"/>
    <w:next w:val="Normal"/>
    <w:link w:val="MTDisplayEquationChar"/>
    <w:rsid w:val="00055E64"/>
    <w:pPr>
      <w:tabs>
        <w:tab w:val="center" w:pos="4360"/>
        <w:tab w:val="right" w:pos="8720"/>
      </w:tabs>
    </w:pPr>
  </w:style>
  <w:style w:type="character" w:customStyle="1" w:styleId="MTDisplayEquationChar">
    <w:name w:val="MTDisplayEquation Char"/>
    <w:basedOn w:val="DefaultParagraphFont"/>
    <w:link w:val="MTDisplayEquation"/>
    <w:rsid w:val="00055E64"/>
    <w:rPr>
      <w:rFonts w:ascii="Arial" w:hAnsi="Arial" w:cs="Arial"/>
      <w:sz w:val="21"/>
      <w:szCs w:val="24"/>
      <w:lang w:val="en-GB" w:eastAsia="en-US"/>
    </w:rPr>
  </w:style>
  <w:style w:type="paragraph" w:styleId="NormalWeb">
    <w:name w:val="Normal (Web)"/>
    <w:basedOn w:val="Normal"/>
    <w:uiPriority w:val="99"/>
    <w:unhideWhenUsed/>
    <w:rsid w:val="00CB3C11"/>
    <w:pPr>
      <w:spacing w:before="100" w:beforeAutospacing="1" w:after="100" w:afterAutospacing="1" w:line="240" w:lineRule="auto"/>
      <w:jc w:val="left"/>
    </w:pPr>
    <w:rPr>
      <w:rFonts w:ascii="Times New Roman" w:hAnsi="Times New Roman" w:cs="Times New Roman"/>
      <w:sz w:val="24"/>
      <w:lang w:eastAsia="zh-CN"/>
    </w:rPr>
  </w:style>
  <w:style w:type="character" w:customStyle="1" w:styleId="apple-converted-space">
    <w:name w:val="apple-converted-space"/>
    <w:basedOn w:val="DefaultParagraphFont"/>
    <w:rsid w:val="00B5487A"/>
  </w:style>
  <w:style w:type="character" w:customStyle="1" w:styleId="BodyTextChar">
    <w:name w:val="Body Text Char"/>
    <w:aliases w:val="Body Textn Char,Body Text Char1 Char Char"/>
    <w:basedOn w:val="DefaultParagraphFont"/>
    <w:link w:val="BodyText"/>
    <w:rsid w:val="004609B8"/>
    <w:rPr>
      <w:rFonts w:ascii="Arial" w:hAnsi="Arial" w:cs="Arial"/>
      <w:sz w:val="21"/>
      <w:szCs w:val="24"/>
      <w:lang w:eastAsia="en-US"/>
    </w:rPr>
  </w:style>
  <w:style w:type="paragraph" w:styleId="ListParagraph">
    <w:name w:val="List Paragraph"/>
    <w:basedOn w:val="Normal"/>
    <w:qFormat/>
    <w:rsid w:val="00E07BFB"/>
    <w:pPr>
      <w:ind w:left="720"/>
      <w:contextualSpacing/>
    </w:pPr>
  </w:style>
  <w:style w:type="paragraph" w:customStyle="1" w:styleId="appkop2">
    <w:name w:val="app kop2"/>
    <w:basedOn w:val="Normal"/>
    <w:rsid w:val="00A52150"/>
    <w:pPr>
      <w:numPr>
        <w:ilvl w:val="1"/>
        <w:numId w:val="30"/>
      </w:numPr>
      <w:spacing w:line="300" w:lineRule="exact"/>
    </w:pPr>
    <w:rPr>
      <w:rFonts w:ascii="Tahoma" w:hAnsi="Tahoma" w:cs="Times New Roman"/>
      <w:sz w:val="20"/>
    </w:rPr>
  </w:style>
  <w:style w:type="paragraph" w:customStyle="1" w:styleId="appkop3">
    <w:name w:val="app kop 3"/>
    <w:basedOn w:val="Normal"/>
    <w:rsid w:val="00A52150"/>
    <w:pPr>
      <w:numPr>
        <w:ilvl w:val="2"/>
        <w:numId w:val="30"/>
      </w:numPr>
      <w:spacing w:line="300" w:lineRule="exact"/>
    </w:pPr>
    <w:rPr>
      <w:rFonts w:ascii="Tahoma" w:hAnsi="Tahoma" w:cs="Times New Roman"/>
      <w:sz w:val="20"/>
    </w:rPr>
  </w:style>
  <w:style w:type="character" w:styleId="CommentReference">
    <w:name w:val="annotation reference"/>
    <w:basedOn w:val="DefaultParagraphFont"/>
    <w:uiPriority w:val="99"/>
    <w:rsid w:val="008A3C5F"/>
    <w:rPr>
      <w:sz w:val="16"/>
      <w:szCs w:val="16"/>
    </w:rPr>
  </w:style>
  <w:style w:type="paragraph" w:styleId="CommentText">
    <w:name w:val="annotation text"/>
    <w:basedOn w:val="Normal"/>
    <w:link w:val="CommentTextChar"/>
    <w:uiPriority w:val="99"/>
    <w:rsid w:val="008A3C5F"/>
    <w:pPr>
      <w:spacing w:line="240" w:lineRule="auto"/>
    </w:pPr>
    <w:rPr>
      <w:sz w:val="20"/>
      <w:szCs w:val="20"/>
    </w:rPr>
  </w:style>
  <w:style w:type="character" w:customStyle="1" w:styleId="CommentTextChar">
    <w:name w:val="Comment Text Char"/>
    <w:basedOn w:val="DefaultParagraphFont"/>
    <w:link w:val="CommentText"/>
    <w:uiPriority w:val="99"/>
    <w:rsid w:val="008A3C5F"/>
    <w:rPr>
      <w:rFonts w:ascii="Arial" w:hAnsi="Arial" w:cs="Arial"/>
      <w:lang w:val="en-GB" w:eastAsia="en-US"/>
    </w:rPr>
  </w:style>
  <w:style w:type="paragraph" w:styleId="CommentSubject">
    <w:name w:val="annotation subject"/>
    <w:basedOn w:val="CommentText"/>
    <w:next w:val="CommentText"/>
    <w:link w:val="CommentSubjectChar"/>
    <w:rsid w:val="008A3C5F"/>
    <w:rPr>
      <w:b/>
      <w:bCs/>
    </w:rPr>
  </w:style>
  <w:style w:type="character" w:customStyle="1" w:styleId="CommentSubjectChar">
    <w:name w:val="Comment Subject Char"/>
    <w:basedOn w:val="CommentTextChar"/>
    <w:link w:val="CommentSubject"/>
    <w:rsid w:val="008A3C5F"/>
    <w:rPr>
      <w:rFonts w:ascii="Arial" w:hAnsi="Arial" w:cs="Arial"/>
      <w:b/>
      <w:bCs/>
      <w:lang w:val="en-GB" w:eastAsia="en-US"/>
    </w:rPr>
  </w:style>
  <w:style w:type="paragraph" w:styleId="PlainText">
    <w:name w:val="Plain Text"/>
    <w:basedOn w:val="Normal"/>
    <w:link w:val="PlainTextChar"/>
    <w:uiPriority w:val="99"/>
    <w:unhideWhenUsed/>
    <w:rsid w:val="00D575A5"/>
    <w:pPr>
      <w:spacing w:line="240" w:lineRule="auto"/>
      <w:jc w:val="left"/>
    </w:pPr>
    <w:rPr>
      <w:rFonts w:ascii="Courier" w:eastAsiaTheme="minorEastAsia" w:hAnsi="Courier" w:cstheme="minorBidi"/>
      <w:szCs w:val="21"/>
      <w:lang w:val="en-US"/>
    </w:rPr>
  </w:style>
  <w:style w:type="character" w:customStyle="1" w:styleId="PlainTextChar">
    <w:name w:val="Plain Text Char"/>
    <w:basedOn w:val="DefaultParagraphFont"/>
    <w:link w:val="PlainText"/>
    <w:uiPriority w:val="99"/>
    <w:rsid w:val="00D575A5"/>
    <w:rPr>
      <w:rFonts w:ascii="Courier" w:eastAsiaTheme="minorEastAsia" w:hAnsi="Courier" w:cstheme="minorBidi"/>
      <w:sz w:val="21"/>
      <w:szCs w:val="21"/>
      <w:lang w:val="en-US" w:eastAsia="en-US"/>
    </w:rPr>
  </w:style>
  <w:style w:type="table" w:customStyle="1" w:styleId="LightShading-Accent1">
    <w:name w:val="Light Shading Accent 1"/>
    <w:basedOn w:val="TableNormal"/>
    <w:uiPriority w:val="60"/>
    <w:rsid w:val="00D575A5"/>
    <w:rPr>
      <w:rFonts w:asciiTheme="minorHAnsi" w:eastAsiaTheme="minorEastAsia" w:hAnsiTheme="minorHAnsi" w:cstheme="minorBidi"/>
      <w:color w:val="365F91" w:themeColor="accent1" w:themeShade="BF"/>
      <w:sz w:val="24"/>
      <w:szCs w:val="24"/>
      <w:lang w:val="en-US" w:eastAsia="en-US"/>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LightList-Accent1">
    <w:name w:val="Light List Accent 1"/>
    <w:basedOn w:val="TableNormal"/>
    <w:uiPriority w:val="61"/>
    <w:rsid w:val="00D575A5"/>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customStyle="1" w:styleId="LightList">
    <w:name w:val="Light List"/>
    <w:basedOn w:val="TableNormal"/>
    <w:uiPriority w:val="61"/>
    <w:rsid w:val="00D575A5"/>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character" w:styleId="Hyperlink">
    <w:name w:val="Hyperlink"/>
    <w:basedOn w:val="DefaultParagraphFont"/>
    <w:rsid w:val="00734E22"/>
    <w:rPr>
      <w:color w:val="0000FF" w:themeColor="hyperlink"/>
      <w:u w:val="single"/>
    </w:rPr>
  </w:style>
  <w:style w:type="paragraph" w:customStyle="1" w:styleId="Code">
    <w:name w:val="Code"/>
    <w:basedOn w:val="Codeheader"/>
    <w:qFormat/>
    <w:rsid w:val="00620A54"/>
    <w:pPr>
      <w:keepNext w:val="0"/>
      <w:keepLines/>
      <w:pBdr>
        <w:top w:val="single" w:sz="4" w:space="1" w:color="auto"/>
        <w:left w:val="single" w:sz="4" w:space="4" w:color="auto"/>
        <w:bottom w:val="single" w:sz="4" w:space="1" w:color="auto"/>
        <w:right w:val="single" w:sz="4" w:space="4" w:color="auto"/>
      </w:pBdr>
      <w:suppressAutoHyphens/>
      <w:contextualSpacing/>
      <w:jc w:val="left"/>
    </w:pPr>
    <w:rPr>
      <w:b w:val="0"/>
      <w:color w:val="808080" w:themeColor="background1" w:themeShade="80"/>
      <w:lang w:val="en-US"/>
    </w:rPr>
  </w:style>
  <w:style w:type="paragraph" w:customStyle="1" w:styleId="Codeheader">
    <w:name w:val="Code header"/>
    <w:basedOn w:val="Normal"/>
    <w:next w:val="Code"/>
    <w:qFormat/>
    <w:rsid w:val="00620A54"/>
    <w:pPr>
      <w:keepNext/>
      <w:spacing w:after="120"/>
      <w:ind w:left="284" w:right="284"/>
    </w:pPr>
    <w:rPr>
      <w:rFonts w:ascii="Courier" w:hAnsi="Courier"/>
      <w:b/>
      <w:sz w:val="18"/>
    </w:rPr>
  </w:style>
  <w:style w:type="character" w:styleId="IntenseEmphasis">
    <w:name w:val="Intense Emphasis"/>
    <w:uiPriority w:val="21"/>
    <w:qFormat/>
    <w:rsid w:val="00620A54"/>
  </w:style>
  <w:style w:type="paragraph" w:styleId="DocumentMap">
    <w:name w:val="Document Map"/>
    <w:basedOn w:val="Normal"/>
    <w:link w:val="DocumentMapChar"/>
    <w:rsid w:val="00620A54"/>
    <w:pPr>
      <w:spacing w:line="240" w:lineRule="auto"/>
    </w:pPr>
    <w:rPr>
      <w:rFonts w:ascii="Lucida Grande" w:hAnsi="Lucida Grande" w:cs="Lucida Grande"/>
      <w:sz w:val="24"/>
    </w:rPr>
  </w:style>
  <w:style w:type="character" w:customStyle="1" w:styleId="DocumentMapChar">
    <w:name w:val="Document Map Char"/>
    <w:basedOn w:val="DefaultParagraphFont"/>
    <w:link w:val="DocumentMap"/>
    <w:rsid w:val="00620A54"/>
    <w:rPr>
      <w:rFonts w:ascii="Lucida Grande" w:hAnsi="Lucida Grande" w:cs="Lucida Grande"/>
      <w:sz w:val="24"/>
      <w:szCs w:val="24"/>
      <w:lang w:val="en-GB" w:eastAsia="en-US"/>
    </w:rPr>
  </w:style>
  <w:style w:type="paragraph" w:customStyle="1" w:styleId="07paragraphs">
    <w:name w:val="07. paragraphs"/>
    <w:basedOn w:val="Normal"/>
    <w:next w:val="Normal"/>
    <w:uiPriority w:val="99"/>
    <w:rsid w:val="00E465ED"/>
    <w:pPr>
      <w:tabs>
        <w:tab w:val="left" w:pos="357"/>
      </w:tabs>
      <w:spacing w:after="120" w:line="240" w:lineRule="exact"/>
    </w:pPr>
    <w:rPr>
      <w:rFonts w:ascii="Book Antiqua" w:hAnsi="Book Antiqua" w:cs="Book Antiqua"/>
      <w:sz w:val="18"/>
      <w:szCs w:val="18"/>
      <w:lang w:val="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nl-NL" w:eastAsia="nl-NL"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annotation text" w:uiPriority="99"/>
    <w:lsdException w:name="caption" w:qFormat="1"/>
    <w:lsdException w:name="annotation reference" w:uiPriority="99"/>
    <w:lsdException w:name="Title" w:qFormat="1"/>
    <w:lsdException w:name="Default Paragraph Font" w:uiPriority="1"/>
    <w:lsdException w:name="Subtitle" w:qFormat="1"/>
    <w:lsdException w:name="Strong" w:qFormat="1"/>
    <w:lsdException w:name="Emphasis" w:qFormat="1"/>
    <w:lsdException w:name="Plain Text" w:uiPriority="99"/>
    <w:lsdException w:name="Normal (Web)" w:uiPriority="99"/>
    <w:lsdException w:name="No List"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003097"/>
    <w:pPr>
      <w:spacing w:line="255" w:lineRule="atLeast"/>
      <w:jc w:val="both"/>
    </w:pPr>
    <w:rPr>
      <w:rFonts w:ascii="Arial" w:hAnsi="Arial" w:cs="Arial"/>
      <w:sz w:val="21"/>
      <w:szCs w:val="24"/>
      <w:lang w:val="en-GB" w:eastAsia="en-US"/>
    </w:rPr>
  </w:style>
  <w:style w:type="paragraph" w:styleId="Heading1">
    <w:name w:val="heading 1"/>
    <w:basedOn w:val="Normal"/>
    <w:next w:val="Normal"/>
    <w:link w:val="Heading1Char"/>
    <w:qFormat/>
    <w:rsid w:val="00003097"/>
    <w:pPr>
      <w:keepNext/>
      <w:keepLines/>
      <w:numPr>
        <w:numId w:val="1"/>
      </w:numPr>
      <w:spacing w:before="255" w:after="510" w:line="240" w:lineRule="auto"/>
      <w:jc w:val="left"/>
      <w:outlineLvl w:val="0"/>
    </w:pPr>
    <w:rPr>
      <w:b/>
      <w:bCs/>
      <w:sz w:val="30"/>
      <w:szCs w:val="32"/>
    </w:rPr>
  </w:style>
  <w:style w:type="paragraph" w:styleId="Heading2">
    <w:name w:val="heading 2"/>
    <w:basedOn w:val="Heading1"/>
    <w:next w:val="Normal"/>
    <w:qFormat/>
    <w:rsid w:val="00003097"/>
    <w:pPr>
      <w:numPr>
        <w:ilvl w:val="1"/>
      </w:numPr>
      <w:spacing w:after="0" w:line="255" w:lineRule="exact"/>
      <w:outlineLvl w:val="1"/>
    </w:pPr>
    <w:rPr>
      <w:bCs w:val="0"/>
      <w:iCs/>
      <w:sz w:val="21"/>
      <w:szCs w:val="28"/>
    </w:rPr>
  </w:style>
  <w:style w:type="paragraph" w:styleId="Heading3">
    <w:name w:val="heading 3"/>
    <w:basedOn w:val="Heading2"/>
    <w:next w:val="Normal"/>
    <w:qFormat/>
    <w:rsid w:val="00003097"/>
    <w:pPr>
      <w:numPr>
        <w:ilvl w:val="2"/>
      </w:numPr>
      <w:outlineLvl w:val="2"/>
    </w:pPr>
    <w:rPr>
      <w:b w:val="0"/>
      <w:bCs/>
      <w:szCs w:val="26"/>
    </w:rPr>
  </w:style>
  <w:style w:type="paragraph" w:styleId="Heading4">
    <w:name w:val="heading 4"/>
    <w:basedOn w:val="Heading3"/>
    <w:next w:val="Normal"/>
    <w:qFormat/>
    <w:rsid w:val="00003097"/>
    <w:pPr>
      <w:numPr>
        <w:ilvl w:val="3"/>
      </w:numPr>
      <w:outlineLvl w:val="3"/>
    </w:pPr>
    <w:rPr>
      <w:bCs w:val="0"/>
      <w:i/>
      <w:szCs w:val="28"/>
    </w:rPr>
  </w:style>
  <w:style w:type="paragraph" w:styleId="Heading5">
    <w:name w:val="heading 5"/>
    <w:basedOn w:val="Heading4"/>
    <w:next w:val="Normal"/>
    <w:qFormat/>
    <w:rsid w:val="00003097"/>
    <w:pPr>
      <w:numPr>
        <w:ilvl w:val="4"/>
      </w:numPr>
      <w:outlineLvl w:val="4"/>
    </w:pPr>
    <w:rPr>
      <w:bCs/>
      <w:iCs w:val="0"/>
      <w:szCs w:val="26"/>
    </w:rPr>
  </w:style>
  <w:style w:type="paragraph" w:styleId="Heading6">
    <w:name w:val="heading 6"/>
    <w:basedOn w:val="Heading1"/>
    <w:next w:val="Normal"/>
    <w:qFormat/>
    <w:rsid w:val="00003097"/>
    <w:pPr>
      <w:numPr>
        <w:ilvl w:val="5"/>
      </w:numPr>
      <w:outlineLvl w:val="5"/>
    </w:pPr>
    <w:rPr>
      <w:bCs w:val="0"/>
      <w:szCs w:val="22"/>
    </w:rPr>
  </w:style>
  <w:style w:type="paragraph" w:styleId="Heading7">
    <w:name w:val="heading 7"/>
    <w:basedOn w:val="Heading2"/>
    <w:next w:val="Normal"/>
    <w:qFormat/>
    <w:rsid w:val="00003097"/>
    <w:pPr>
      <w:numPr>
        <w:ilvl w:val="6"/>
      </w:numPr>
      <w:outlineLvl w:val="6"/>
    </w:pPr>
  </w:style>
  <w:style w:type="paragraph" w:styleId="Heading8">
    <w:name w:val="heading 8"/>
    <w:basedOn w:val="Heading3"/>
    <w:next w:val="Normal"/>
    <w:qFormat/>
    <w:rsid w:val="00003097"/>
    <w:pPr>
      <w:numPr>
        <w:ilvl w:val="7"/>
      </w:numPr>
      <w:outlineLvl w:val="7"/>
    </w:pPr>
    <w:rPr>
      <w:iCs w:val="0"/>
    </w:rPr>
  </w:style>
  <w:style w:type="paragraph" w:styleId="Heading9">
    <w:name w:val="heading 9"/>
    <w:basedOn w:val="Heading4"/>
    <w:next w:val="Normal"/>
    <w:qFormat/>
    <w:rsid w:val="00003097"/>
    <w:pPr>
      <w:numPr>
        <w:ilvl w:val="8"/>
      </w:numPr>
      <w:outlineLvl w:val="8"/>
    </w:pPr>
    <w:rPr>
      <w:szCs w:val="22"/>
    </w:rPr>
  </w:style>
  <w:style w:type="character" w:default="1" w:styleId="DefaultParagraphFont">
    <w:name w:val="Default Paragraph Font"/>
    <w:uiPriority w:val="1"/>
    <w:semiHidden/>
    <w:unhideWhenUsed/>
    <w:rsid w:val="00003097"/>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003097"/>
  </w:style>
  <w:style w:type="paragraph" w:styleId="Header">
    <w:name w:val="header"/>
    <w:basedOn w:val="Normal"/>
    <w:rsid w:val="00003097"/>
    <w:pPr>
      <w:tabs>
        <w:tab w:val="center" w:pos="4153"/>
        <w:tab w:val="right" w:pos="8306"/>
      </w:tabs>
    </w:pPr>
  </w:style>
  <w:style w:type="paragraph" w:styleId="Footer">
    <w:name w:val="footer"/>
    <w:basedOn w:val="Normal"/>
    <w:link w:val="FooterChar"/>
    <w:rsid w:val="00003097"/>
    <w:pPr>
      <w:tabs>
        <w:tab w:val="center" w:pos="4153"/>
        <w:tab w:val="right" w:pos="8306"/>
      </w:tabs>
    </w:pPr>
  </w:style>
  <w:style w:type="paragraph" w:customStyle="1" w:styleId="Huisstijl-Sjabloonnaam">
    <w:name w:val="Huisstijl-Sjabloonnaam"/>
    <w:basedOn w:val="Huisstijl-Naw"/>
    <w:rsid w:val="00003097"/>
    <w:pPr>
      <w:spacing w:before="255" w:after="255" w:line="255" w:lineRule="exact"/>
      <w:jc w:val="left"/>
    </w:pPr>
    <w:rPr>
      <w:b/>
      <w:sz w:val="36"/>
    </w:rPr>
  </w:style>
  <w:style w:type="paragraph" w:customStyle="1" w:styleId="Huisstijl-Adres">
    <w:name w:val="Huisstijl-Adres"/>
    <w:basedOn w:val="Huisstijl-Naw"/>
    <w:rsid w:val="00003097"/>
  </w:style>
  <w:style w:type="paragraph" w:styleId="ListBullet">
    <w:name w:val="List Bullet"/>
    <w:basedOn w:val="Normal"/>
    <w:rsid w:val="00003097"/>
    <w:pPr>
      <w:numPr>
        <w:numId w:val="13"/>
      </w:numPr>
    </w:pPr>
  </w:style>
  <w:style w:type="paragraph" w:customStyle="1" w:styleId="Huisstijl-Naw">
    <w:name w:val="Huisstijl-Naw"/>
    <w:basedOn w:val="Normal"/>
    <w:rsid w:val="00003097"/>
    <w:rPr>
      <w:noProof/>
    </w:rPr>
  </w:style>
  <w:style w:type="paragraph" w:customStyle="1" w:styleId="Huisstijl-Kopje">
    <w:name w:val="Huisstijl-Kopje"/>
    <w:basedOn w:val="Huisstijl-Naw"/>
    <w:rsid w:val="00003097"/>
    <w:rPr>
      <w:b/>
      <w:sz w:val="17"/>
    </w:rPr>
  </w:style>
  <w:style w:type="paragraph" w:customStyle="1" w:styleId="Huisstijl-Gegeven">
    <w:name w:val="Huisstijl-Gegeven"/>
    <w:basedOn w:val="Huisstijl-Naw"/>
    <w:rsid w:val="00003097"/>
    <w:pPr>
      <w:jc w:val="left"/>
    </w:pPr>
  </w:style>
  <w:style w:type="paragraph" w:styleId="ListBullet2">
    <w:name w:val="List Bullet 2"/>
    <w:basedOn w:val="ListBullet"/>
    <w:rsid w:val="00003097"/>
    <w:pPr>
      <w:numPr>
        <w:ilvl w:val="1"/>
      </w:numPr>
    </w:pPr>
  </w:style>
  <w:style w:type="paragraph" w:customStyle="1" w:styleId="Huisstijl-Voettekst">
    <w:name w:val="Huisstijl-Voettekst"/>
    <w:basedOn w:val="Huisstijl-Naw"/>
    <w:rsid w:val="00003097"/>
    <w:rPr>
      <w:sz w:val="17"/>
    </w:rPr>
  </w:style>
  <w:style w:type="paragraph" w:customStyle="1" w:styleId="Kop1zondernummer">
    <w:name w:val="Kop 1 zonder nummer"/>
    <w:basedOn w:val="Heading1"/>
    <w:next w:val="Normal"/>
    <w:rsid w:val="00003097"/>
    <w:pPr>
      <w:numPr>
        <w:numId w:val="0"/>
      </w:numPr>
    </w:pPr>
  </w:style>
  <w:style w:type="paragraph" w:customStyle="1" w:styleId="Kop2zondernummer">
    <w:name w:val="Kop 2 zonder nummer"/>
    <w:basedOn w:val="Heading2"/>
    <w:next w:val="Normal"/>
    <w:rsid w:val="00003097"/>
    <w:pPr>
      <w:numPr>
        <w:ilvl w:val="0"/>
        <w:numId w:val="0"/>
      </w:numPr>
    </w:pPr>
  </w:style>
  <w:style w:type="paragraph" w:customStyle="1" w:styleId="Kop3zondernummer">
    <w:name w:val="Kop 3 zonder nummer"/>
    <w:basedOn w:val="Heading3"/>
    <w:next w:val="Normal"/>
    <w:rsid w:val="00003097"/>
    <w:pPr>
      <w:numPr>
        <w:ilvl w:val="0"/>
        <w:numId w:val="0"/>
      </w:numPr>
    </w:pPr>
  </w:style>
  <w:style w:type="paragraph" w:customStyle="1" w:styleId="Huisstijl-Titel">
    <w:name w:val="Huisstijl-Titel"/>
    <w:basedOn w:val="Huisstijl-Naw"/>
    <w:rsid w:val="00003097"/>
    <w:pPr>
      <w:spacing w:line="510" w:lineRule="atLeast"/>
      <w:jc w:val="left"/>
    </w:pPr>
    <w:rPr>
      <w:b/>
      <w:sz w:val="36"/>
    </w:rPr>
  </w:style>
  <w:style w:type="paragraph" w:customStyle="1" w:styleId="Kop4zondernummer">
    <w:name w:val="Kop 4 zonder nummer"/>
    <w:basedOn w:val="Heading4"/>
    <w:next w:val="Normal"/>
    <w:rsid w:val="00003097"/>
    <w:pPr>
      <w:numPr>
        <w:ilvl w:val="0"/>
        <w:numId w:val="0"/>
      </w:numPr>
    </w:pPr>
  </w:style>
  <w:style w:type="paragraph" w:styleId="TOC1">
    <w:name w:val="toc 1"/>
    <w:basedOn w:val="Normal"/>
    <w:next w:val="Normal"/>
    <w:rsid w:val="00003097"/>
    <w:pPr>
      <w:tabs>
        <w:tab w:val="right" w:pos="8419"/>
      </w:tabs>
      <w:spacing w:before="255"/>
      <w:ind w:hanging="255"/>
      <w:jc w:val="left"/>
    </w:pPr>
    <w:rPr>
      <w:b/>
    </w:rPr>
  </w:style>
  <w:style w:type="paragraph" w:styleId="TOC2">
    <w:name w:val="toc 2"/>
    <w:basedOn w:val="Normal"/>
    <w:next w:val="Normal"/>
    <w:rsid w:val="00003097"/>
    <w:pPr>
      <w:tabs>
        <w:tab w:val="right" w:pos="8419"/>
      </w:tabs>
      <w:ind w:left="510" w:hanging="510"/>
      <w:jc w:val="left"/>
    </w:pPr>
  </w:style>
  <w:style w:type="paragraph" w:styleId="TOC3">
    <w:name w:val="toc 3"/>
    <w:basedOn w:val="Normal"/>
    <w:next w:val="Normal"/>
    <w:rsid w:val="00003097"/>
    <w:pPr>
      <w:tabs>
        <w:tab w:val="right" w:pos="8419"/>
      </w:tabs>
      <w:ind w:left="1276" w:hanging="765"/>
      <w:jc w:val="left"/>
    </w:pPr>
  </w:style>
  <w:style w:type="paragraph" w:customStyle="1" w:styleId="Huisstijl-Koptekst">
    <w:name w:val="Huisstijl-Koptekst"/>
    <w:basedOn w:val="Huisstijl-Naw"/>
    <w:rsid w:val="00003097"/>
    <w:rPr>
      <w:i/>
      <w:sz w:val="17"/>
    </w:rPr>
  </w:style>
  <w:style w:type="paragraph" w:customStyle="1" w:styleId="Huisstijl-Pagina">
    <w:name w:val="Huisstijl-Pagina"/>
    <w:basedOn w:val="Huisstijl-Gegeven"/>
    <w:rsid w:val="00003097"/>
    <w:pPr>
      <w:jc w:val="right"/>
    </w:pPr>
    <w:rPr>
      <w:sz w:val="17"/>
    </w:rPr>
  </w:style>
  <w:style w:type="character" w:styleId="PageNumber">
    <w:name w:val="page number"/>
    <w:basedOn w:val="DefaultParagraphFont"/>
    <w:rsid w:val="00003097"/>
  </w:style>
  <w:style w:type="paragraph" w:customStyle="1" w:styleId="Huisstijl-Subtitel">
    <w:name w:val="Huisstijl-Subtitel"/>
    <w:basedOn w:val="Huisstijl-Naw"/>
    <w:rsid w:val="00003097"/>
    <w:pPr>
      <w:jc w:val="left"/>
    </w:pPr>
    <w:rPr>
      <w:b/>
    </w:rPr>
  </w:style>
  <w:style w:type="table" w:customStyle="1" w:styleId="dTable">
    <w:name w:val="d_Table"/>
    <w:basedOn w:val="TableGrid"/>
    <w:rsid w:val="00003097"/>
    <w:rPr>
      <w:rFonts w:ascii="Arial" w:hAnsi="Arial"/>
      <w:sz w:val="18"/>
      <w:lang w:val="en-GB" w:eastAsia="zh-CN"/>
    </w:rPr>
    <w:tblPr>
      <w:tblInd w:w="0"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CellMar>
        <w:top w:w="0" w:type="dxa"/>
        <w:left w:w="108" w:type="dxa"/>
        <w:bottom w:w="0" w:type="dxa"/>
        <w:right w:w="108" w:type="dxa"/>
      </w:tblCellMar>
    </w:tblPr>
    <w:tblStylePr w:type="firstRow">
      <w:rPr>
        <w:rFonts w:ascii="Arial" w:hAnsi="Arial"/>
        <w:b/>
        <w:sz w:val="17"/>
      </w:rPr>
      <w:tblPr/>
      <w:tcPr>
        <w:shd w:val="clear" w:color="auto" w:fill="D9D9D9"/>
      </w:tcPr>
    </w:tblStylePr>
  </w:style>
  <w:style w:type="table" w:styleId="TableGrid">
    <w:name w:val="Table Grid"/>
    <w:basedOn w:val="TableNormal"/>
    <w:rsid w:val="00003097"/>
    <w:pPr>
      <w:spacing w:line="255" w:lineRule="atLeast"/>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6">
    <w:name w:val="toc 6"/>
    <w:basedOn w:val="Normal"/>
    <w:next w:val="Normal"/>
    <w:semiHidden/>
    <w:rsid w:val="00003097"/>
    <w:pPr>
      <w:tabs>
        <w:tab w:val="right" w:pos="8419"/>
      </w:tabs>
      <w:spacing w:before="255"/>
      <w:ind w:hanging="255"/>
      <w:jc w:val="left"/>
    </w:pPr>
    <w:rPr>
      <w:b/>
    </w:rPr>
  </w:style>
  <w:style w:type="paragraph" w:styleId="TOC7">
    <w:name w:val="toc 7"/>
    <w:basedOn w:val="Normal"/>
    <w:next w:val="Normal"/>
    <w:semiHidden/>
    <w:rsid w:val="00003097"/>
    <w:pPr>
      <w:tabs>
        <w:tab w:val="right" w:pos="8419"/>
      </w:tabs>
      <w:ind w:left="510" w:hanging="510"/>
      <w:jc w:val="left"/>
    </w:pPr>
  </w:style>
  <w:style w:type="paragraph" w:styleId="TOC8">
    <w:name w:val="toc 8"/>
    <w:basedOn w:val="Normal"/>
    <w:next w:val="Normal"/>
    <w:semiHidden/>
    <w:rsid w:val="00003097"/>
    <w:pPr>
      <w:tabs>
        <w:tab w:val="right" w:pos="8419"/>
      </w:tabs>
      <w:ind w:left="1276" w:hanging="765"/>
      <w:jc w:val="left"/>
    </w:pPr>
  </w:style>
  <w:style w:type="paragraph" w:styleId="Caption">
    <w:name w:val="caption"/>
    <w:basedOn w:val="Normal"/>
    <w:next w:val="Normal"/>
    <w:qFormat/>
    <w:rsid w:val="00003097"/>
    <w:pPr>
      <w:tabs>
        <w:tab w:val="left" w:pos="907"/>
      </w:tabs>
      <w:ind w:left="567" w:hanging="567"/>
      <w:jc w:val="left"/>
    </w:pPr>
    <w:rPr>
      <w:bCs/>
      <w:i/>
      <w:sz w:val="17"/>
      <w:szCs w:val="20"/>
    </w:rPr>
  </w:style>
  <w:style w:type="paragraph" w:styleId="FootnoteText">
    <w:name w:val="footnote text"/>
    <w:basedOn w:val="Normal"/>
    <w:next w:val="FootnoteTextnormal"/>
    <w:rsid w:val="00003097"/>
    <w:pPr>
      <w:ind w:hanging="340"/>
      <w:jc w:val="left"/>
    </w:pPr>
    <w:rPr>
      <w:i/>
      <w:sz w:val="17"/>
      <w:szCs w:val="20"/>
    </w:rPr>
  </w:style>
  <w:style w:type="paragraph" w:customStyle="1" w:styleId="HeadNoTOC">
    <w:name w:val="HeadNoTOC"/>
    <w:basedOn w:val="Normal"/>
    <w:next w:val="Normal"/>
    <w:rsid w:val="00003097"/>
    <w:pPr>
      <w:spacing w:before="255" w:after="510"/>
      <w:jc w:val="left"/>
    </w:pPr>
    <w:rPr>
      <w:b/>
      <w:sz w:val="30"/>
    </w:rPr>
  </w:style>
  <w:style w:type="paragraph" w:customStyle="1" w:styleId="ListofReferences">
    <w:name w:val="List of References"/>
    <w:basedOn w:val="Normal"/>
    <w:next w:val="Normal"/>
    <w:rsid w:val="00003097"/>
    <w:pPr>
      <w:spacing w:after="255"/>
      <w:ind w:left="765" w:hanging="765"/>
    </w:pPr>
  </w:style>
  <w:style w:type="paragraph" w:customStyle="1" w:styleId="Heading10">
    <w:name w:val="Heading 10"/>
    <w:basedOn w:val="Heading6"/>
    <w:next w:val="Normal"/>
    <w:rsid w:val="00003097"/>
    <w:pPr>
      <w:numPr>
        <w:ilvl w:val="0"/>
        <w:numId w:val="0"/>
      </w:numPr>
    </w:pPr>
  </w:style>
  <w:style w:type="paragraph" w:customStyle="1" w:styleId="FootnoteTextnormal">
    <w:name w:val="Footnote Text normal"/>
    <w:basedOn w:val="FootnoteText"/>
    <w:rsid w:val="00003097"/>
    <w:pPr>
      <w:ind w:firstLine="0"/>
    </w:pPr>
  </w:style>
  <w:style w:type="paragraph" w:styleId="ListBullet3">
    <w:name w:val="List Bullet 3"/>
    <w:basedOn w:val="ListNumber2"/>
    <w:rsid w:val="00003097"/>
    <w:pPr>
      <w:numPr>
        <w:ilvl w:val="2"/>
        <w:numId w:val="13"/>
      </w:numPr>
    </w:pPr>
  </w:style>
  <w:style w:type="paragraph" w:styleId="ListBullet4">
    <w:name w:val="List Bullet 4"/>
    <w:basedOn w:val="Normal"/>
    <w:rsid w:val="00003097"/>
    <w:pPr>
      <w:numPr>
        <w:ilvl w:val="3"/>
        <w:numId w:val="8"/>
      </w:numPr>
    </w:pPr>
  </w:style>
  <w:style w:type="paragraph" w:styleId="ListBullet5">
    <w:name w:val="List Bullet 5"/>
    <w:basedOn w:val="Normal"/>
    <w:rsid w:val="00003097"/>
    <w:pPr>
      <w:numPr>
        <w:ilvl w:val="4"/>
        <w:numId w:val="8"/>
      </w:numPr>
    </w:pPr>
  </w:style>
  <w:style w:type="paragraph" w:customStyle="1" w:styleId="dTableBodytext">
    <w:name w:val="d_Table_Body_text"/>
    <w:basedOn w:val="BodyText"/>
    <w:next w:val="BodyText"/>
    <w:rsid w:val="00003097"/>
    <w:pPr>
      <w:spacing w:after="0"/>
      <w:jc w:val="left"/>
    </w:pPr>
    <w:rPr>
      <w:sz w:val="18"/>
    </w:rPr>
  </w:style>
  <w:style w:type="paragraph" w:styleId="ListNumber2">
    <w:name w:val="List Number 2"/>
    <w:basedOn w:val="Normal"/>
    <w:rsid w:val="00003097"/>
    <w:pPr>
      <w:numPr>
        <w:ilvl w:val="1"/>
        <w:numId w:val="17"/>
      </w:numPr>
    </w:pPr>
  </w:style>
  <w:style w:type="paragraph" w:styleId="TableofFigures">
    <w:name w:val="table of figures"/>
    <w:basedOn w:val="Normal"/>
    <w:next w:val="Normal"/>
    <w:rsid w:val="00003097"/>
    <w:pPr>
      <w:spacing w:after="120"/>
      <w:ind w:left="1276" w:hanging="1276"/>
    </w:pPr>
  </w:style>
  <w:style w:type="paragraph" w:styleId="BodyText">
    <w:name w:val="Body Text"/>
    <w:aliases w:val="Body Textn,Body Text Char1 Char"/>
    <w:basedOn w:val="Normal"/>
    <w:link w:val="BodyTextChar"/>
    <w:rsid w:val="00003097"/>
    <w:pPr>
      <w:spacing w:after="120"/>
    </w:pPr>
  </w:style>
  <w:style w:type="paragraph" w:styleId="ListNumber">
    <w:name w:val="List Number"/>
    <w:basedOn w:val="Normal"/>
    <w:rsid w:val="00003097"/>
    <w:pPr>
      <w:numPr>
        <w:numId w:val="17"/>
      </w:numPr>
    </w:pPr>
  </w:style>
  <w:style w:type="paragraph" w:styleId="ListNumber3">
    <w:name w:val="List Number 3"/>
    <w:basedOn w:val="Normal"/>
    <w:rsid w:val="00003097"/>
    <w:pPr>
      <w:numPr>
        <w:ilvl w:val="2"/>
        <w:numId w:val="17"/>
      </w:numPr>
    </w:pPr>
  </w:style>
  <w:style w:type="paragraph" w:styleId="ListNumber4">
    <w:name w:val="List Number 4"/>
    <w:basedOn w:val="Normal"/>
    <w:rsid w:val="00003097"/>
    <w:pPr>
      <w:numPr>
        <w:ilvl w:val="3"/>
        <w:numId w:val="11"/>
      </w:numPr>
    </w:pPr>
  </w:style>
  <w:style w:type="paragraph" w:styleId="ListNumber5">
    <w:name w:val="List Number 5"/>
    <w:basedOn w:val="Normal"/>
    <w:rsid w:val="00003097"/>
    <w:pPr>
      <w:numPr>
        <w:ilvl w:val="4"/>
        <w:numId w:val="11"/>
      </w:numPr>
    </w:pPr>
  </w:style>
  <w:style w:type="character" w:customStyle="1" w:styleId="FooterChar">
    <w:name w:val="Footer Char"/>
    <w:link w:val="Footer"/>
    <w:rsid w:val="00003097"/>
    <w:rPr>
      <w:rFonts w:ascii="Arial" w:hAnsi="Arial" w:cs="Arial"/>
      <w:sz w:val="21"/>
      <w:szCs w:val="24"/>
      <w:lang w:eastAsia="en-US"/>
    </w:rPr>
  </w:style>
  <w:style w:type="numbering" w:customStyle="1" w:styleId="Huisstijl-LijstOpsomming">
    <w:name w:val="Huisstijl-LijstOpsomming"/>
    <w:uiPriority w:val="99"/>
    <w:rsid w:val="00003097"/>
    <w:pPr>
      <w:numPr>
        <w:numId w:val="13"/>
      </w:numPr>
    </w:pPr>
  </w:style>
  <w:style w:type="numbering" w:customStyle="1" w:styleId="Huisstijl-LijstNummering">
    <w:name w:val="Huisstijl-LijstNummering"/>
    <w:uiPriority w:val="99"/>
    <w:rsid w:val="00003097"/>
    <w:pPr>
      <w:numPr>
        <w:numId w:val="17"/>
      </w:numPr>
    </w:pPr>
  </w:style>
  <w:style w:type="character" w:customStyle="1" w:styleId="Hidden">
    <w:name w:val="Hidden"/>
    <w:basedOn w:val="DefaultParagraphFont"/>
    <w:rsid w:val="000C5FE2"/>
    <w:rPr>
      <w:rFonts w:ascii="Arial" w:hAnsi="Arial"/>
      <w:i/>
      <w:noProof/>
      <w:vanish/>
      <w:color w:val="FF0000"/>
      <w:sz w:val="21"/>
    </w:rPr>
  </w:style>
  <w:style w:type="paragraph" w:styleId="BalloonText">
    <w:name w:val="Balloon Text"/>
    <w:basedOn w:val="Normal"/>
    <w:link w:val="BalloonTextChar"/>
    <w:rsid w:val="000C5FE2"/>
    <w:pPr>
      <w:spacing w:line="240" w:lineRule="auto"/>
    </w:pPr>
    <w:rPr>
      <w:rFonts w:ascii="Tahoma" w:hAnsi="Tahoma" w:cs="Tahoma"/>
      <w:sz w:val="16"/>
      <w:szCs w:val="16"/>
    </w:rPr>
  </w:style>
  <w:style w:type="character" w:customStyle="1" w:styleId="BalloonTextChar">
    <w:name w:val="Balloon Text Char"/>
    <w:basedOn w:val="DefaultParagraphFont"/>
    <w:link w:val="BalloonText"/>
    <w:rsid w:val="000C5FE2"/>
    <w:rPr>
      <w:rFonts w:ascii="Tahoma" w:hAnsi="Tahoma" w:cs="Tahoma"/>
      <w:sz w:val="16"/>
      <w:szCs w:val="16"/>
      <w:lang w:eastAsia="en-US"/>
    </w:rPr>
  </w:style>
  <w:style w:type="paragraph" w:customStyle="1" w:styleId="Huisstijl-TabelStatus">
    <w:name w:val="Huisstijl-TabelStatus"/>
    <w:basedOn w:val="Normal"/>
    <w:next w:val="Normal"/>
    <w:rsid w:val="000C5FE2"/>
    <w:pPr>
      <w:jc w:val="left"/>
    </w:pPr>
    <w:rPr>
      <w:sz w:val="18"/>
      <w:szCs w:val="18"/>
    </w:rPr>
  </w:style>
  <w:style w:type="paragraph" w:customStyle="1" w:styleId="Huisstijl-TitelInhoud">
    <w:name w:val="Huisstijl-TitelInhoud"/>
    <w:basedOn w:val="Normal"/>
    <w:next w:val="Normal"/>
    <w:rsid w:val="000C5FE2"/>
    <w:pPr>
      <w:spacing w:before="255" w:after="255" w:line="510" w:lineRule="exact"/>
      <w:jc w:val="left"/>
    </w:pPr>
    <w:rPr>
      <w:rFonts w:cs="Times New Roman"/>
      <w:b/>
      <w:bCs/>
      <w:position w:val="20"/>
      <w:sz w:val="30"/>
      <w:szCs w:val="20"/>
    </w:rPr>
  </w:style>
  <w:style w:type="character" w:styleId="Emphasis">
    <w:name w:val="Emphasis"/>
    <w:basedOn w:val="DefaultParagraphFont"/>
    <w:qFormat/>
    <w:rsid w:val="008E05D9"/>
    <w:rPr>
      <w:i/>
      <w:iCs/>
    </w:rPr>
  </w:style>
  <w:style w:type="character" w:customStyle="1" w:styleId="Heading1Char">
    <w:name w:val="Heading 1 Char"/>
    <w:basedOn w:val="DefaultParagraphFont"/>
    <w:link w:val="Heading1"/>
    <w:rsid w:val="006C73D5"/>
    <w:rPr>
      <w:rFonts w:ascii="Arial" w:hAnsi="Arial" w:cs="Arial"/>
      <w:b/>
      <w:bCs/>
      <w:sz w:val="30"/>
      <w:szCs w:val="32"/>
      <w:lang w:eastAsia="en-US"/>
    </w:rPr>
  </w:style>
  <w:style w:type="paragraph" w:styleId="Bibliography">
    <w:name w:val="Bibliography"/>
    <w:basedOn w:val="Normal"/>
    <w:next w:val="Normal"/>
    <w:uiPriority w:val="37"/>
    <w:unhideWhenUsed/>
    <w:rsid w:val="006C73D5"/>
  </w:style>
  <w:style w:type="paragraph" w:customStyle="1" w:styleId="MTDisplayEquation">
    <w:name w:val="MTDisplayEquation"/>
    <w:basedOn w:val="Normal"/>
    <w:next w:val="Normal"/>
    <w:link w:val="MTDisplayEquationChar"/>
    <w:rsid w:val="00055E64"/>
    <w:pPr>
      <w:tabs>
        <w:tab w:val="center" w:pos="4360"/>
        <w:tab w:val="right" w:pos="8720"/>
      </w:tabs>
    </w:pPr>
  </w:style>
  <w:style w:type="character" w:customStyle="1" w:styleId="MTDisplayEquationChar">
    <w:name w:val="MTDisplayEquation Char"/>
    <w:basedOn w:val="DefaultParagraphFont"/>
    <w:link w:val="MTDisplayEquation"/>
    <w:rsid w:val="00055E64"/>
    <w:rPr>
      <w:rFonts w:ascii="Arial" w:hAnsi="Arial" w:cs="Arial"/>
      <w:sz w:val="21"/>
      <w:szCs w:val="24"/>
      <w:lang w:val="en-GB" w:eastAsia="en-US"/>
    </w:rPr>
  </w:style>
  <w:style w:type="paragraph" w:styleId="NormalWeb">
    <w:name w:val="Normal (Web)"/>
    <w:basedOn w:val="Normal"/>
    <w:uiPriority w:val="99"/>
    <w:unhideWhenUsed/>
    <w:rsid w:val="00CB3C11"/>
    <w:pPr>
      <w:spacing w:before="100" w:beforeAutospacing="1" w:after="100" w:afterAutospacing="1" w:line="240" w:lineRule="auto"/>
      <w:jc w:val="left"/>
    </w:pPr>
    <w:rPr>
      <w:rFonts w:ascii="Times New Roman" w:hAnsi="Times New Roman" w:cs="Times New Roman"/>
      <w:sz w:val="24"/>
      <w:lang w:eastAsia="zh-CN"/>
    </w:rPr>
  </w:style>
  <w:style w:type="character" w:customStyle="1" w:styleId="apple-converted-space">
    <w:name w:val="apple-converted-space"/>
    <w:basedOn w:val="DefaultParagraphFont"/>
    <w:rsid w:val="00B5487A"/>
  </w:style>
  <w:style w:type="character" w:customStyle="1" w:styleId="BodyTextChar">
    <w:name w:val="Body Text Char"/>
    <w:aliases w:val="Body Textn Char,Body Text Char1 Char Char"/>
    <w:basedOn w:val="DefaultParagraphFont"/>
    <w:link w:val="BodyText"/>
    <w:rsid w:val="004609B8"/>
    <w:rPr>
      <w:rFonts w:ascii="Arial" w:hAnsi="Arial" w:cs="Arial"/>
      <w:sz w:val="21"/>
      <w:szCs w:val="24"/>
      <w:lang w:eastAsia="en-US"/>
    </w:rPr>
  </w:style>
  <w:style w:type="paragraph" w:styleId="ListParagraph">
    <w:name w:val="List Paragraph"/>
    <w:basedOn w:val="Normal"/>
    <w:qFormat/>
    <w:rsid w:val="00E07BFB"/>
    <w:pPr>
      <w:ind w:left="720"/>
      <w:contextualSpacing/>
    </w:pPr>
  </w:style>
  <w:style w:type="paragraph" w:customStyle="1" w:styleId="appkop2">
    <w:name w:val="app kop2"/>
    <w:basedOn w:val="Normal"/>
    <w:rsid w:val="00A52150"/>
    <w:pPr>
      <w:numPr>
        <w:ilvl w:val="1"/>
        <w:numId w:val="30"/>
      </w:numPr>
      <w:spacing w:line="300" w:lineRule="exact"/>
    </w:pPr>
    <w:rPr>
      <w:rFonts w:ascii="Tahoma" w:hAnsi="Tahoma" w:cs="Times New Roman"/>
      <w:sz w:val="20"/>
    </w:rPr>
  </w:style>
  <w:style w:type="paragraph" w:customStyle="1" w:styleId="appkop3">
    <w:name w:val="app kop 3"/>
    <w:basedOn w:val="Normal"/>
    <w:rsid w:val="00A52150"/>
    <w:pPr>
      <w:numPr>
        <w:ilvl w:val="2"/>
        <w:numId w:val="30"/>
      </w:numPr>
      <w:spacing w:line="300" w:lineRule="exact"/>
    </w:pPr>
    <w:rPr>
      <w:rFonts w:ascii="Tahoma" w:hAnsi="Tahoma" w:cs="Times New Roman"/>
      <w:sz w:val="20"/>
    </w:rPr>
  </w:style>
  <w:style w:type="character" w:styleId="CommentReference">
    <w:name w:val="annotation reference"/>
    <w:basedOn w:val="DefaultParagraphFont"/>
    <w:uiPriority w:val="99"/>
    <w:rsid w:val="008A3C5F"/>
    <w:rPr>
      <w:sz w:val="16"/>
      <w:szCs w:val="16"/>
    </w:rPr>
  </w:style>
  <w:style w:type="paragraph" w:styleId="CommentText">
    <w:name w:val="annotation text"/>
    <w:basedOn w:val="Normal"/>
    <w:link w:val="CommentTextChar"/>
    <w:uiPriority w:val="99"/>
    <w:rsid w:val="008A3C5F"/>
    <w:pPr>
      <w:spacing w:line="240" w:lineRule="auto"/>
    </w:pPr>
    <w:rPr>
      <w:sz w:val="20"/>
      <w:szCs w:val="20"/>
    </w:rPr>
  </w:style>
  <w:style w:type="character" w:customStyle="1" w:styleId="CommentTextChar">
    <w:name w:val="Comment Text Char"/>
    <w:basedOn w:val="DefaultParagraphFont"/>
    <w:link w:val="CommentText"/>
    <w:uiPriority w:val="99"/>
    <w:rsid w:val="008A3C5F"/>
    <w:rPr>
      <w:rFonts w:ascii="Arial" w:hAnsi="Arial" w:cs="Arial"/>
      <w:lang w:val="en-GB" w:eastAsia="en-US"/>
    </w:rPr>
  </w:style>
  <w:style w:type="paragraph" w:styleId="CommentSubject">
    <w:name w:val="annotation subject"/>
    <w:basedOn w:val="CommentText"/>
    <w:next w:val="CommentText"/>
    <w:link w:val="CommentSubjectChar"/>
    <w:rsid w:val="008A3C5F"/>
    <w:rPr>
      <w:b/>
      <w:bCs/>
    </w:rPr>
  </w:style>
  <w:style w:type="character" w:customStyle="1" w:styleId="CommentSubjectChar">
    <w:name w:val="Comment Subject Char"/>
    <w:basedOn w:val="CommentTextChar"/>
    <w:link w:val="CommentSubject"/>
    <w:rsid w:val="008A3C5F"/>
    <w:rPr>
      <w:rFonts w:ascii="Arial" w:hAnsi="Arial" w:cs="Arial"/>
      <w:b/>
      <w:bCs/>
      <w:lang w:val="en-GB" w:eastAsia="en-US"/>
    </w:rPr>
  </w:style>
  <w:style w:type="paragraph" w:styleId="PlainText">
    <w:name w:val="Plain Text"/>
    <w:basedOn w:val="Normal"/>
    <w:link w:val="PlainTextChar"/>
    <w:uiPriority w:val="99"/>
    <w:unhideWhenUsed/>
    <w:rsid w:val="00D575A5"/>
    <w:pPr>
      <w:spacing w:line="240" w:lineRule="auto"/>
      <w:jc w:val="left"/>
    </w:pPr>
    <w:rPr>
      <w:rFonts w:ascii="Courier" w:eastAsiaTheme="minorEastAsia" w:hAnsi="Courier" w:cstheme="minorBidi"/>
      <w:szCs w:val="21"/>
      <w:lang w:val="en-US"/>
    </w:rPr>
  </w:style>
  <w:style w:type="character" w:customStyle="1" w:styleId="PlainTextChar">
    <w:name w:val="Plain Text Char"/>
    <w:basedOn w:val="DefaultParagraphFont"/>
    <w:link w:val="PlainText"/>
    <w:uiPriority w:val="99"/>
    <w:rsid w:val="00D575A5"/>
    <w:rPr>
      <w:rFonts w:ascii="Courier" w:eastAsiaTheme="minorEastAsia" w:hAnsi="Courier" w:cstheme="minorBidi"/>
      <w:sz w:val="21"/>
      <w:szCs w:val="21"/>
      <w:lang w:val="en-US" w:eastAsia="en-US"/>
    </w:rPr>
  </w:style>
  <w:style w:type="table" w:styleId="LightShading-Accent1">
    <w:name w:val="Light Shading Accent 1"/>
    <w:basedOn w:val="TableNormal"/>
    <w:uiPriority w:val="60"/>
    <w:rsid w:val="00D575A5"/>
    <w:rPr>
      <w:rFonts w:asciiTheme="minorHAnsi" w:eastAsiaTheme="minorEastAsia" w:hAnsiTheme="minorHAnsi" w:cstheme="minorBidi"/>
      <w:color w:val="365F91" w:themeColor="accent1" w:themeShade="BF"/>
      <w:sz w:val="24"/>
      <w:szCs w:val="24"/>
      <w:lang w:val="en-US" w:eastAsia="en-US"/>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List-Accent1">
    <w:name w:val="Light List Accent 1"/>
    <w:basedOn w:val="TableNormal"/>
    <w:uiPriority w:val="61"/>
    <w:rsid w:val="00D575A5"/>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
    <w:name w:val="Light List"/>
    <w:basedOn w:val="TableNormal"/>
    <w:uiPriority w:val="61"/>
    <w:rsid w:val="00D575A5"/>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character" w:styleId="Hyperlink">
    <w:name w:val="Hyperlink"/>
    <w:basedOn w:val="DefaultParagraphFont"/>
    <w:rsid w:val="00734E22"/>
    <w:rPr>
      <w:color w:val="0000FF" w:themeColor="hyperlink"/>
      <w:u w:val="single"/>
    </w:rPr>
  </w:style>
  <w:style w:type="paragraph" w:customStyle="1" w:styleId="Code">
    <w:name w:val="Code"/>
    <w:basedOn w:val="Codeheader"/>
    <w:qFormat/>
    <w:rsid w:val="00620A54"/>
    <w:pPr>
      <w:keepNext w:val="0"/>
      <w:keepLines/>
      <w:pBdr>
        <w:top w:val="single" w:sz="4" w:space="1" w:color="auto"/>
        <w:left w:val="single" w:sz="4" w:space="4" w:color="auto"/>
        <w:bottom w:val="single" w:sz="4" w:space="1" w:color="auto"/>
        <w:right w:val="single" w:sz="4" w:space="4" w:color="auto"/>
      </w:pBdr>
      <w:suppressAutoHyphens/>
      <w:contextualSpacing/>
      <w:jc w:val="left"/>
    </w:pPr>
    <w:rPr>
      <w:b w:val="0"/>
      <w:color w:val="808080" w:themeColor="background1" w:themeShade="80"/>
      <w:lang w:val="en-US"/>
    </w:rPr>
  </w:style>
  <w:style w:type="paragraph" w:customStyle="1" w:styleId="Codeheader">
    <w:name w:val="Code header"/>
    <w:basedOn w:val="Normal"/>
    <w:next w:val="Code"/>
    <w:qFormat/>
    <w:rsid w:val="00620A54"/>
    <w:pPr>
      <w:keepNext/>
      <w:spacing w:after="120"/>
      <w:ind w:left="284" w:right="284"/>
    </w:pPr>
    <w:rPr>
      <w:rFonts w:ascii="Courier" w:hAnsi="Courier"/>
      <w:b/>
      <w:sz w:val="18"/>
    </w:rPr>
  </w:style>
  <w:style w:type="character" w:styleId="IntenseEmphasis">
    <w:name w:val="Intense Emphasis"/>
    <w:uiPriority w:val="21"/>
    <w:qFormat/>
    <w:rsid w:val="00620A54"/>
  </w:style>
  <w:style w:type="paragraph" w:styleId="DocumentMap">
    <w:name w:val="Document Map"/>
    <w:basedOn w:val="Normal"/>
    <w:link w:val="DocumentMapChar"/>
    <w:rsid w:val="00620A54"/>
    <w:pPr>
      <w:spacing w:line="240" w:lineRule="auto"/>
    </w:pPr>
    <w:rPr>
      <w:rFonts w:ascii="Lucida Grande" w:hAnsi="Lucida Grande" w:cs="Lucida Grande"/>
      <w:sz w:val="24"/>
    </w:rPr>
  </w:style>
  <w:style w:type="character" w:customStyle="1" w:styleId="DocumentMapChar">
    <w:name w:val="Document Map Char"/>
    <w:basedOn w:val="DefaultParagraphFont"/>
    <w:link w:val="DocumentMap"/>
    <w:rsid w:val="00620A54"/>
    <w:rPr>
      <w:rFonts w:ascii="Lucida Grande" w:hAnsi="Lucida Grande" w:cs="Lucida Grande"/>
      <w:sz w:val="24"/>
      <w:szCs w:val="24"/>
      <w:lang w:val="en-GB" w:eastAsia="en-US"/>
    </w:rPr>
  </w:style>
  <w:style w:type="paragraph" w:customStyle="1" w:styleId="07paragraphs">
    <w:name w:val="07. paragraphs"/>
    <w:basedOn w:val="Normal"/>
    <w:next w:val="Normal"/>
    <w:uiPriority w:val="99"/>
    <w:rsid w:val="00E465ED"/>
    <w:pPr>
      <w:tabs>
        <w:tab w:val="left" w:pos="357"/>
      </w:tabs>
      <w:spacing w:after="120" w:line="240" w:lineRule="exact"/>
    </w:pPr>
    <w:rPr>
      <w:rFonts w:ascii="Book Antiqua" w:hAnsi="Book Antiqua" w:cs="Book Antiqua"/>
      <w:sz w:val="18"/>
      <w:szCs w:val="18"/>
      <w:lang w:val="en-US"/>
    </w:rPr>
  </w:style>
</w:styles>
</file>

<file path=word/webSettings.xml><?xml version="1.0" encoding="utf-8"?>
<w:webSettings xmlns:r="http://schemas.openxmlformats.org/officeDocument/2006/relationships" xmlns:w="http://schemas.openxmlformats.org/wordprocessingml/2006/main">
  <w:divs>
    <w:div w:id="509955206">
      <w:bodyDiv w:val="1"/>
      <w:marLeft w:val="0"/>
      <w:marRight w:val="0"/>
      <w:marTop w:val="0"/>
      <w:marBottom w:val="0"/>
      <w:divBdr>
        <w:top w:val="none" w:sz="0" w:space="0" w:color="auto"/>
        <w:left w:val="none" w:sz="0" w:space="0" w:color="auto"/>
        <w:bottom w:val="none" w:sz="0" w:space="0" w:color="auto"/>
        <w:right w:val="none" w:sz="0" w:space="0" w:color="auto"/>
      </w:divBdr>
    </w:div>
    <w:div w:id="886723493">
      <w:bodyDiv w:val="1"/>
      <w:marLeft w:val="0"/>
      <w:marRight w:val="0"/>
      <w:marTop w:val="0"/>
      <w:marBottom w:val="0"/>
      <w:divBdr>
        <w:top w:val="none" w:sz="0" w:space="0" w:color="auto"/>
        <w:left w:val="none" w:sz="0" w:space="0" w:color="auto"/>
        <w:bottom w:val="none" w:sz="0" w:space="0" w:color="auto"/>
        <w:right w:val="none" w:sz="0" w:space="0" w:color="auto"/>
      </w:divBdr>
    </w:div>
    <w:div w:id="19874728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17" Type="http://schemas.openxmlformats.org/officeDocument/2006/relationships/image" Target="media/image52.wmf"/><Relationship Id="rId299" Type="http://schemas.openxmlformats.org/officeDocument/2006/relationships/image" Target="media/image146.wmf"/><Relationship Id="rId21" Type="http://schemas.openxmlformats.org/officeDocument/2006/relationships/footer" Target="footer7.xml"/><Relationship Id="rId63" Type="http://schemas.openxmlformats.org/officeDocument/2006/relationships/oleObject" Target="embeddings/oleObject17.bin"/><Relationship Id="rId159" Type="http://schemas.openxmlformats.org/officeDocument/2006/relationships/image" Target="media/image73.wmf"/><Relationship Id="rId324" Type="http://schemas.openxmlformats.org/officeDocument/2006/relationships/oleObject" Target="embeddings/oleObject143.bin"/><Relationship Id="rId366" Type="http://schemas.openxmlformats.org/officeDocument/2006/relationships/oleObject" Target="embeddings/oleObject164.bin"/><Relationship Id="rId170" Type="http://schemas.openxmlformats.org/officeDocument/2006/relationships/oleObject" Target="embeddings/oleObject71.bin"/><Relationship Id="rId226" Type="http://schemas.openxmlformats.org/officeDocument/2006/relationships/oleObject" Target="embeddings/oleObject94.bin"/><Relationship Id="rId268" Type="http://schemas.openxmlformats.org/officeDocument/2006/relationships/oleObject" Target="embeddings/oleObject115.bin"/><Relationship Id="rId32" Type="http://schemas.openxmlformats.org/officeDocument/2006/relationships/oleObject" Target="embeddings/oleObject2.bin"/><Relationship Id="rId74" Type="http://schemas.openxmlformats.org/officeDocument/2006/relationships/oleObject" Target="embeddings/oleObject23.bin"/><Relationship Id="rId128" Type="http://schemas.openxmlformats.org/officeDocument/2006/relationships/oleObject" Target="embeddings/oleObject50.bin"/><Relationship Id="rId335" Type="http://schemas.openxmlformats.org/officeDocument/2006/relationships/image" Target="media/image164.wmf"/><Relationship Id="rId377" Type="http://schemas.openxmlformats.org/officeDocument/2006/relationships/image" Target="media/image185.wmf"/><Relationship Id="rId5" Type="http://schemas.openxmlformats.org/officeDocument/2006/relationships/webSettings" Target="webSettings.xml"/><Relationship Id="rId181" Type="http://schemas.openxmlformats.org/officeDocument/2006/relationships/image" Target="media/image85.png"/><Relationship Id="rId237" Type="http://schemas.openxmlformats.org/officeDocument/2006/relationships/image" Target="media/image115.wmf"/><Relationship Id="rId402" Type="http://schemas.openxmlformats.org/officeDocument/2006/relationships/oleObject" Target="embeddings/oleObject182.bin"/><Relationship Id="rId279" Type="http://schemas.openxmlformats.org/officeDocument/2006/relationships/image" Target="media/image136.wmf"/><Relationship Id="rId22" Type="http://schemas.openxmlformats.org/officeDocument/2006/relationships/image" Target="media/image2.wmf"/><Relationship Id="rId43" Type="http://schemas.openxmlformats.org/officeDocument/2006/relationships/image" Target="media/image16.wmf"/><Relationship Id="rId64" Type="http://schemas.openxmlformats.org/officeDocument/2006/relationships/image" Target="media/image26.wmf"/><Relationship Id="rId118" Type="http://schemas.openxmlformats.org/officeDocument/2006/relationships/oleObject" Target="embeddings/oleObject45.bin"/><Relationship Id="rId139" Type="http://schemas.openxmlformats.org/officeDocument/2006/relationships/image" Target="media/image63.wmf"/><Relationship Id="rId290" Type="http://schemas.openxmlformats.org/officeDocument/2006/relationships/oleObject" Target="embeddings/oleObject126.bin"/><Relationship Id="rId304" Type="http://schemas.openxmlformats.org/officeDocument/2006/relationships/oleObject" Target="embeddings/oleObject133.bin"/><Relationship Id="rId325" Type="http://schemas.openxmlformats.org/officeDocument/2006/relationships/image" Target="media/image159.wmf"/><Relationship Id="rId346" Type="http://schemas.openxmlformats.org/officeDocument/2006/relationships/oleObject" Target="embeddings/oleObject154.bin"/><Relationship Id="rId367" Type="http://schemas.openxmlformats.org/officeDocument/2006/relationships/image" Target="media/image180.wmf"/><Relationship Id="rId388" Type="http://schemas.openxmlformats.org/officeDocument/2006/relationships/oleObject" Target="embeddings/oleObject175.bin"/><Relationship Id="rId85" Type="http://schemas.openxmlformats.org/officeDocument/2006/relationships/image" Target="media/image36.wmf"/><Relationship Id="rId150" Type="http://schemas.openxmlformats.org/officeDocument/2006/relationships/oleObject" Target="embeddings/oleObject61.bin"/><Relationship Id="rId171" Type="http://schemas.openxmlformats.org/officeDocument/2006/relationships/image" Target="media/image79.wmf"/><Relationship Id="rId192" Type="http://schemas.openxmlformats.org/officeDocument/2006/relationships/oleObject" Target="embeddings/oleObject78.bin"/><Relationship Id="rId206" Type="http://schemas.openxmlformats.org/officeDocument/2006/relationships/image" Target="media/image99.wmf"/><Relationship Id="rId227" Type="http://schemas.openxmlformats.org/officeDocument/2006/relationships/image" Target="media/image110.wmf"/><Relationship Id="rId413" Type="http://schemas.openxmlformats.org/officeDocument/2006/relationships/image" Target="media/image203.wmf"/><Relationship Id="rId248" Type="http://schemas.openxmlformats.org/officeDocument/2006/relationships/oleObject" Target="embeddings/oleObject105.bin"/><Relationship Id="rId269" Type="http://schemas.openxmlformats.org/officeDocument/2006/relationships/image" Target="media/image131.wmf"/><Relationship Id="rId12" Type="http://schemas.openxmlformats.org/officeDocument/2006/relationships/header" Target="header3.xml"/><Relationship Id="rId33" Type="http://schemas.openxmlformats.org/officeDocument/2006/relationships/image" Target="media/image11.wmf"/><Relationship Id="rId108" Type="http://schemas.openxmlformats.org/officeDocument/2006/relationships/oleObject" Target="embeddings/oleObject40.bin"/><Relationship Id="rId129" Type="http://schemas.openxmlformats.org/officeDocument/2006/relationships/image" Target="media/image58.wmf"/><Relationship Id="rId280" Type="http://schemas.openxmlformats.org/officeDocument/2006/relationships/oleObject" Target="embeddings/oleObject121.bin"/><Relationship Id="rId315" Type="http://schemas.openxmlformats.org/officeDocument/2006/relationships/image" Target="media/image154.wmf"/><Relationship Id="rId336" Type="http://schemas.openxmlformats.org/officeDocument/2006/relationships/oleObject" Target="embeddings/oleObject149.bin"/><Relationship Id="rId357" Type="http://schemas.openxmlformats.org/officeDocument/2006/relationships/image" Target="media/image175.wmf"/><Relationship Id="rId54" Type="http://schemas.openxmlformats.org/officeDocument/2006/relationships/oleObject" Target="embeddings/oleObject13.bin"/><Relationship Id="rId75" Type="http://schemas.openxmlformats.org/officeDocument/2006/relationships/image" Target="media/image31.wmf"/><Relationship Id="rId96" Type="http://schemas.openxmlformats.org/officeDocument/2006/relationships/oleObject" Target="embeddings/oleObject34.bin"/><Relationship Id="rId140" Type="http://schemas.openxmlformats.org/officeDocument/2006/relationships/oleObject" Target="embeddings/oleObject56.bin"/><Relationship Id="rId161" Type="http://schemas.openxmlformats.org/officeDocument/2006/relationships/image" Target="media/image74.wmf"/><Relationship Id="rId182" Type="http://schemas.openxmlformats.org/officeDocument/2006/relationships/hyperlink" Target="http://oss.deltares.nl/web/xbeach/source-code-and-exe" TargetMode="External"/><Relationship Id="rId217" Type="http://schemas.openxmlformats.org/officeDocument/2006/relationships/image" Target="media/image105.wmf"/><Relationship Id="rId378" Type="http://schemas.openxmlformats.org/officeDocument/2006/relationships/oleObject" Target="embeddings/oleObject170.bin"/><Relationship Id="rId399" Type="http://schemas.openxmlformats.org/officeDocument/2006/relationships/image" Target="media/image196.wmf"/><Relationship Id="rId403" Type="http://schemas.openxmlformats.org/officeDocument/2006/relationships/image" Target="media/image198.wmf"/><Relationship Id="rId6" Type="http://schemas.openxmlformats.org/officeDocument/2006/relationships/footnotes" Target="footnotes.xml"/><Relationship Id="rId238" Type="http://schemas.openxmlformats.org/officeDocument/2006/relationships/oleObject" Target="embeddings/oleObject100.bin"/><Relationship Id="rId259" Type="http://schemas.openxmlformats.org/officeDocument/2006/relationships/image" Target="media/image126.wmf"/><Relationship Id="rId424" Type="http://schemas.openxmlformats.org/officeDocument/2006/relationships/theme" Target="theme/theme1.xml"/><Relationship Id="rId23" Type="http://schemas.openxmlformats.org/officeDocument/2006/relationships/image" Target="media/image3.wmf"/><Relationship Id="rId119" Type="http://schemas.openxmlformats.org/officeDocument/2006/relationships/image" Target="media/image53.wmf"/><Relationship Id="rId270" Type="http://schemas.openxmlformats.org/officeDocument/2006/relationships/oleObject" Target="embeddings/oleObject116.bin"/><Relationship Id="rId291" Type="http://schemas.openxmlformats.org/officeDocument/2006/relationships/image" Target="media/image142.wmf"/><Relationship Id="rId305" Type="http://schemas.openxmlformats.org/officeDocument/2006/relationships/image" Target="media/image149.wmf"/><Relationship Id="rId326" Type="http://schemas.openxmlformats.org/officeDocument/2006/relationships/oleObject" Target="embeddings/oleObject144.bin"/><Relationship Id="rId347" Type="http://schemas.openxmlformats.org/officeDocument/2006/relationships/image" Target="media/image170.wmf"/><Relationship Id="rId44" Type="http://schemas.openxmlformats.org/officeDocument/2006/relationships/oleObject" Target="embeddings/oleObject8.bin"/><Relationship Id="rId65" Type="http://schemas.openxmlformats.org/officeDocument/2006/relationships/oleObject" Target="embeddings/oleObject18.bin"/><Relationship Id="rId86" Type="http://schemas.openxmlformats.org/officeDocument/2006/relationships/oleObject" Target="embeddings/oleObject29.bin"/><Relationship Id="rId130" Type="http://schemas.openxmlformats.org/officeDocument/2006/relationships/oleObject" Target="embeddings/oleObject51.bin"/><Relationship Id="rId151" Type="http://schemas.openxmlformats.org/officeDocument/2006/relationships/image" Target="media/image69.wmf"/><Relationship Id="rId368" Type="http://schemas.openxmlformats.org/officeDocument/2006/relationships/oleObject" Target="embeddings/oleObject165.bin"/><Relationship Id="rId389" Type="http://schemas.openxmlformats.org/officeDocument/2006/relationships/image" Target="media/image191.wmf"/><Relationship Id="rId172" Type="http://schemas.openxmlformats.org/officeDocument/2006/relationships/oleObject" Target="embeddings/oleObject72.bin"/><Relationship Id="rId193" Type="http://schemas.openxmlformats.org/officeDocument/2006/relationships/image" Target="media/image92.wmf"/><Relationship Id="rId207" Type="http://schemas.openxmlformats.org/officeDocument/2006/relationships/oleObject" Target="embeddings/oleObject85.bin"/><Relationship Id="rId228" Type="http://schemas.openxmlformats.org/officeDocument/2006/relationships/oleObject" Target="embeddings/oleObject95.bin"/><Relationship Id="rId249" Type="http://schemas.openxmlformats.org/officeDocument/2006/relationships/image" Target="media/image121.wmf"/><Relationship Id="rId414" Type="http://schemas.openxmlformats.org/officeDocument/2006/relationships/oleObject" Target="embeddings/oleObject188.bin"/><Relationship Id="rId13" Type="http://schemas.openxmlformats.org/officeDocument/2006/relationships/header" Target="header4.xml"/><Relationship Id="rId109" Type="http://schemas.openxmlformats.org/officeDocument/2006/relationships/image" Target="media/image48.wmf"/><Relationship Id="rId260" Type="http://schemas.openxmlformats.org/officeDocument/2006/relationships/oleObject" Target="embeddings/oleObject111.bin"/><Relationship Id="rId281" Type="http://schemas.openxmlformats.org/officeDocument/2006/relationships/image" Target="media/image137.wmf"/><Relationship Id="rId316" Type="http://schemas.openxmlformats.org/officeDocument/2006/relationships/oleObject" Target="embeddings/oleObject139.bin"/><Relationship Id="rId337" Type="http://schemas.openxmlformats.org/officeDocument/2006/relationships/image" Target="media/image165.wmf"/><Relationship Id="rId34" Type="http://schemas.openxmlformats.org/officeDocument/2006/relationships/oleObject" Target="embeddings/oleObject3.bin"/><Relationship Id="rId55" Type="http://schemas.openxmlformats.org/officeDocument/2006/relationships/image" Target="media/image22.wmf"/><Relationship Id="rId76" Type="http://schemas.openxmlformats.org/officeDocument/2006/relationships/oleObject" Target="embeddings/oleObject24.bin"/><Relationship Id="rId97" Type="http://schemas.openxmlformats.org/officeDocument/2006/relationships/image" Target="media/image42.wmf"/><Relationship Id="rId120" Type="http://schemas.openxmlformats.org/officeDocument/2006/relationships/oleObject" Target="embeddings/oleObject46.bin"/><Relationship Id="rId141" Type="http://schemas.openxmlformats.org/officeDocument/2006/relationships/image" Target="media/image64.wmf"/><Relationship Id="rId358" Type="http://schemas.openxmlformats.org/officeDocument/2006/relationships/oleObject" Target="embeddings/oleObject160.bin"/><Relationship Id="rId379" Type="http://schemas.openxmlformats.org/officeDocument/2006/relationships/image" Target="media/image186.wmf"/><Relationship Id="rId7" Type="http://schemas.openxmlformats.org/officeDocument/2006/relationships/endnotes" Target="endnotes.xml"/><Relationship Id="rId162" Type="http://schemas.openxmlformats.org/officeDocument/2006/relationships/oleObject" Target="embeddings/oleObject67.bin"/><Relationship Id="rId183" Type="http://schemas.openxmlformats.org/officeDocument/2006/relationships/image" Target="media/image86.png"/><Relationship Id="rId218" Type="http://schemas.openxmlformats.org/officeDocument/2006/relationships/oleObject" Target="embeddings/oleObject90.bin"/><Relationship Id="rId239" Type="http://schemas.openxmlformats.org/officeDocument/2006/relationships/image" Target="media/image116.wmf"/><Relationship Id="rId390" Type="http://schemas.openxmlformats.org/officeDocument/2006/relationships/oleObject" Target="embeddings/oleObject176.bin"/><Relationship Id="rId404" Type="http://schemas.openxmlformats.org/officeDocument/2006/relationships/oleObject" Target="embeddings/oleObject183.bin"/><Relationship Id="rId425" Type="http://schemas.microsoft.com/office/2007/relationships/stylesWithEffects" Target="stylesWithEffects.xml"/><Relationship Id="rId250" Type="http://schemas.openxmlformats.org/officeDocument/2006/relationships/oleObject" Target="embeddings/oleObject106.bin"/><Relationship Id="rId271" Type="http://schemas.openxmlformats.org/officeDocument/2006/relationships/image" Target="media/image132.wmf"/><Relationship Id="rId292" Type="http://schemas.openxmlformats.org/officeDocument/2006/relationships/oleObject" Target="embeddings/oleObject127.bin"/><Relationship Id="rId306" Type="http://schemas.openxmlformats.org/officeDocument/2006/relationships/oleObject" Target="embeddings/oleObject134.bin"/><Relationship Id="rId24" Type="http://schemas.openxmlformats.org/officeDocument/2006/relationships/image" Target="media/image4.wmf"/><Relationship Id="rId45" Type="http://schemas.openxmlformats.org/officeDocument/2006/relationships/image" Target="media/image17.wmf"/><Relationship Id="rId66" Type="http://schemas.openxmlformats.org/officeDocument/2006/relationships/image" Target="media/image27.wmf"/><Relationship Id="rId87" Type="http://schemas.openxmlformats.org/officeDocument/2006/relationships/image" Target="media/image37.wmf"/><Relationship Id="rId110" Type="http://schemas.openxmlformats.org/officeDocument/2006/relationships/oleObject" Target="embeddings/oleObject41.bin"/><Relationship Id="rId131" Type="http://schemas.openxmlformats.org/officeDocument/2006/relationships/image" Target="media/image59.wmf"/><Relationship Id="rId327" Type="http://schemas.openxmlformats.org/officeDocument/2006/relationships/image" Target="media/image160.wmf"/><Relationship Id="rId348" Type="http://schemas.openxmlformats.org/officeDocument/2006/relationships/oleObject" Target="embeddings/oleObject155.bin"/><Relationship Id="rId369" Type="http://schemas.openxmlformats.org/officeDocument/2006/relationships/image" Target="media/image181.wmf"/><Relationship Id="rId152" Type="http://schemas.openxmlformats.org/officeDocument/2006/relationships/oleObject" Target="embeddings/oleObject62.bin"/><Relationship Id="rId173" Type="http://schemas.openxmlformats.org/officeDocument/2006/relationships/image" Target="media/image80.wmf"/><Relationship Id="rId194" Type="http://schemas.openxmlformats.org/officeDocument/2006/relationships/oleObject" Target="embeddings/oleObject79.bin"/><Relationship Id="rId208" Type="http://schemas.openxmlformats.org/officeDocument/2006/relationships/image" Target="media/image100.wmf"/><Relationship Id="rId229" Type="http://schemas.openxmlformats.org/officeDocument/2006/relationships/image" Target="media/image111.wmf"/><Relationship Id="rId380" Type="http://schemas.openxmlformats.org/officeDocument/2006/relationships/oleObject" Target="embeddings/oleObject171.bin"/><Relationship Id="rId415" Type="http://schemas.openxmlformats.org/officeDocument/2006/relationships/image" Target="media/image204.wmf"/><Relationship Id="rId240" Type="http://schemas.openxmlformats.org/officeDocument/2006/relationships/oleObject" Target="embeddings/oleObject101.bin"/><Relationship Id="rId261" Type="http://schemas.openxmlformats.org/officeDocument/2006/relationships/image" Target="media/image127.wmf"/><Relationship Id="rId14" Type="http://schemas.openxmlformats.org/officeDocument/2006/relationships/footer" Target="footer3.xml"/><Relationship Id="rId35" Type="http://schemas.openxmlformats.org/officeDocument/2006/relationships/image" Target="media/image12.wmf"/><Relationship Id="rId56" Type="http://schemas.openxmlformats.org/officeDocument/2006/relationships/oleObject" Target="embeddings/oleObject14.bin"/><Relationship Id="rId77" Type="http://schemas.openxmlformats.org/officeDocument/2006/relationships/image" Target="media/image32.wmf"/><Relationship Id="rId100" Type="http://schemas.openxmlformats.org/officeDocument/2006/relationships/oleObject" Target="embeddings/oleObject36.bin"/><Relationship Id="rId282" Type="http://schemas.openxmlformats.org/officeDocument/2006/relationships/oleObject" Target="embeddings/oleObject122.bin"/><Relationship Id="rId317" Type="http://schemas.openxmlformats.org/officeDocument/2006/relationships/image" Target="media/image155.wmf"/><Relationship Id="rId338" Type="http://schemas.openxmlformats.org/officeDocument/2006/relationships/oleObject" Target="embeddings/oleObject150.bin"/><Relationship Id="rId359" Type="http://schemas.openxmlformats.org/officeDocument/2006/relationships/image" Target="media/image176.wmf"/><Relationship Id="rId8" Type="http://schemas.openxmlformats.org/officeDocument/2006/relationships/header" Target="header1.xml"/><Relationship Id="rId98" Type="http://schemas.openxmlformats.org/officeDocument/2006/relationships/oleObject" Target="embeddings/oleObject35.bin"/><Relationship Id="rId121" Type="http://schemas.openxmlformats.org/officeDocument/2006/relationships/image" Target="media/image54.wmf"/><Relationship Id="rId142" Type="http://schemas.openxmlformats.org/officeDocument/2006/relationships/oleObject" Target="embeddings/oleObject57.bin"/><Relationship Id="rId163" Type="http://schemas.openxmlformats.org/officeDocument/2006/relationships/image" Target="media/image75.wmf"/><Relationship Id="rId184" Type="http://schemas.openxmlformats.org/officeDocument/2006/relationships/image" Target="media/image87.wmf"/><Relationship Id="rId219" Type="http://schemas.openxmlformats.org/officeDocument/2006/relationships/image" Target="media/image106.wmf"/><Relationship Id="rId370" Type="http://schemas.openxmlformats.org/officeDocument/2006/relationships/oleObject" Target="embeddings/oleObject166.bin"/><Relationship Id="rId391" Type="http://schemas.openxmlformats.org/officeDocument/2006/relationships/image" Target="media/image192.wmf"/><Relationship Id="rId405" Type="http://schemas.openxmlformats.org/officeDocument/2006/relationships/image" Target="media/image199.wmf"/><Relationship Id="rId230" Type="http://schemas.openxmlformats.org/officeDocument/2006/relationships/oleObject" Target="embeddings/oleObject96.bin"/><Relationship Id="rId251" Type="http://schemas.openxmlformats.org/officeDocument/2006/relationships/image" Target="media/image122.wmf"/><Relationship Id="rId25" Type="http://schemas.openxmlformats.org/officeDocument/2006/relationships/image" Target="media/image5.emf"/><Relationship Id="rId46" Type="http://schemas.openxmlformats.org/officeDocument/2006/relationships/oleObject" Target="embeddings/oleObject9.bin"/><Relationship Id="rId67" Type="http://schemas.openxmlformats.org/officeDocument/2006/relationships/oleObject" Target="embeddings/oleObject19.bin"/><Relationship Id="rId272" Type="http://schemas.openxmlformats.org/officeDocument/2006/relationships/oleObject" Target="embeddings/oleObject117.bin"/><Relationship Id="rId293" Type="http://schemas.openxmlformats.org/officeDocument/2006/relationships/image" Target="media/image143.wmf"/><Relationship Id="rId307" Type="http://schemas.openxmlformats.org/officeDocument/2006/relationships/image" Target="media/image150.wmf"/><Relationship Id="rId328" Type="http://schemas.openxmlformats.org/officeDocument/2006/relationships/oleObject" Target="embeddings/oleObject145.bin"/><Relationship Id="rId349" Type="http://schemas.openxmlformats.org/officeDocument/2006/relationships/image" Target="media/image171.wmf"/><Relationship Id="rId88" Type="http://schemas.openxmlformats.org/officeDocument/2006/relationships/oleObject" Target="embeddings/oleObject30.bin"/><Relationship Id="rId111" Type="http://schemas.openxmlformats.org/officeDocument/2006/relationships/image" Target="media/image49.wmf"/><Relationship Id="rId132" Type="http://schemas.openxmlformats.org/officeDocument/2006/relationships/oleObject" Target="embeddings/oleObject52.bin"/><Relationship Id="rId153" Type="http://schemas.openxmlformats.org/officeDocument/2006/relationships/image" Target="media/image70.wmf"/><Relationship Id="rId174" Type="http://schemas.openxmlformats.org/officeDocument/2006/relationships/oleObject" Target="embeddings/oleObject73.bin"/><Relationship Id="rId195" Type="http://schemas.openxmlformats.org/officeDocument/2006/relationships/image" Target="media/image93.wmf"/><Relationship Id="rId209" Type="http://schemas.openxmlformats.org/officeDocument/2006/relationships/oleObject" Target="embeddings/oleObject86.bin"/><Relationship Id="rId360" Type="http://schemas.openxmlformats.org/officeDocument/2006/relationships/oleObject" Target="embeddings/oleObject161.bin"/><Relationship Id="rId381" Type="http://schemas.openxmlformats.org/officeDocument/2006/relationships/image" Target="media/image187.wmf"/><Relationship Id="rId416" Type="http://schemas.openxmlformats.org/officeDocument/2006/relationships/oleObject" Target="embeddings/oleObject189.bin"/><Relationship Id="rId220" Type="http://schemas.openxmlformats.org/officeDocument/2006/relationships/oleObject" Target="embeddings/oleObject91.bin"/><Relationship Id="rId241" Type="http://schemas.openxmlformats.org/officeDocument/2006/relationships/image" Target="media/image117.wmf"/><Relationship Id="rId15" Type="http://schemas.openxmlformats.org/officeDocument/2006/relationships/footer" Target="footer4.xml"/><Relationship Id="rId36" Type="http://schemas.openxmlformats.org/officeDocument/2006/relationships/oleObject" Target="embeddings/oleObject4.bin"/><Relationship Id="rId57" Type="http://schemas.openxmlformats.org/officeDocument/2006/relationships/comments" Target="comments.xml"/><Relationship Id="rId262" Type="http://schemas.openxmlformats.org/officeDocument/2006/relationships/oleObject" Target="embeddings/oleObject112.bin"/><Relationship Id="rId283" Type="http://schemas.openxmlformats.org/officeDocument/2006/relationships/image" Target="media/image138.wmf"/><Relationship Id="rId318" Type="http://schemas.openxmlformats.org/officeDocument/2006/relationships/oleObject" Target="embeddings/oleObject140.bin"/><Relationship Id="rId339" Type="http://schemas.openxmlformats.org/officeDocument/2006/relationships/image" Target="media/image166.wmf"/><Relationship Id="rId78" Type="http://schemas.openxmlformats.org/officeDocument/2006/relationships/oleObject" Target="embeddings/oleObject25.bin"/><Relationship Id="rId99" Type="http://schemas.openxmlformats.org/officeDocument/2006/relationships/image" Target="media/image43.wmf"/><Relationship Id="rId101" Type="http://schemas.openxmlformats.org/officeDocument/2006/relationships/image" Target="media/image44.wmf"/><Relationship Id="rId122" Type="http://schemas.openxmlformats.org/officeDocument/2006/relationships/oleObject" Target="embeddings/oleObject47.bin"/><Relationship Id="rId143" Type="http://schemas.openxmlformats.org/officeDocument/2006/relationships/image" Target="media/image65.wmf"/><Relationship Id="rId164" Type="http://schemas.openxmlformats.org/officeDocument/2006/relationships/oleObject" Target="embeddings/oleObject68.bin"/><Relationship Id="rId185" Type="http://schemas.openxmlformats.org/officeDocument/2006/relationships/oleObject" Target="embeddings/oleObject75.bin"/><Relationship Id="rId350" Type="http://schemas.openxmlformats.org/officeDocument/2006/relationships/oleObject" Target="embeddings/oleObject156.bin"/><Relationship Id="rId371" Type="http://schemas.openxmlformats.org/officeDocument/2006/relationships/image" Target="media/image182.wmf"/><Relationship Id="rId406" Type="http://schemas.openxmlformats.org/officeDocument/2006/relationships/oleObject" Target="embeddings/oleObject184.bin"/><Relationship Id="rId9" Type="http://schemas.openxmlformats.org/officeDocument/2006/relationships/footer" Target="footer1.xml"/><Relationship Id="rId210" Type="http://schemas.openxmlformats.org/officeDocument/2006/relationships/image" Target="media/image101.wmf"/><Relationship Id="rId392" Type="http://schemas.openxmlformats.org/officeDocument/2006/relationships/oleObject" Target="embeddings/oleObject177.bin"/><Relationship Id="rId26" Type="http://schemas.openxmlformats.org/officeDocument/2006/relationships/image" Target="media/image6.emf"/><Relationship Id="rId231" Type="http://schemas.openxmlformats.org/officeDocument/2006/relationships/image" Target="media/image112.wmf"/><Relationship Id="rId252" Type="http://schemas.openxmlformats.org/officeDocument/2006/relationships/oleObject" Target="embeddings/oleObject107.bin"/><Relationship Id="rId273" Type="http://schemas.openxmlformats.org/officeDocument/2006/relationships/image" Target="media/image133.wmf"/><Relationship Id="rId294" Type="http://schemas.openxmlformats.org/officeDocument/2006/relationships/oleObject" Target="embeddings/oleObject128.bin"/><Relationship Id="rId308" Type="http://schemas.openxmlformats.org/officeDocument/2006/relationships/oleObject" Target="embeddings/oleObject135.bin"/><Relationship Id="rId329" Type="http://schemas.openxmlformats.org/officeDocument/2006/relationships/image" Target="media/image161.wmf"/><Relationship Id="rId47" Type="http://schemas.openxmlformats.org/officeDocument/2006/relationships/image" Target="media/image18.wmf"/><Relationship Id="rId68" Type="http://schemas.openxmlformats.org/officeDocument/2006/relationships/oleObject" Target="embeddings/oleObject20.bin"/><Relationship Id="rId89" Type="http://schemas.openxmlformats.org/officeDocument/2006/relationships/image" Target="media/image38.wmf"/><Relationship Id="rId112" Type="http://schemas.openxmlformats.org/officeDocument/2006/relationships/oleObject" Target="embeddings/oleObject42.bin"/><Relationship Id="rId133" Type="http://schemas.openxmlformats.org/officeDocument/2006/relationships/image" Target="media/image60.wmf"/><Relationship Id="rId154" Type="http://schemas.openxmlformats.org/officeDocument/2006/relationships/oleObject" Target="embeddings/oleObject63.bin"/><Relationship Id="rId175" Type="http://schemas.openxmlformats.org/officeDocument/2006/relationships/image" Target="media/image81.png"/><Relationship Id="rId340" Type="http://schemas.openxmlformats.org/officeDocument/2006/relationships/oleObject" Target="embeddings/oleObject151.bin"/><Relationship Id="rId361" Type="http://schemas.openxmlformats.org/officeDocument/2006/relationships/image" Target="media/image177.wmf"/><Relationship Id="rId196" Type="http://schemas.openxmlformats.org/officeDocument/2006/relationships/oleObject" Target="embeddings/oleObject80.bin"/><Relationship Id="rId200" Type="http://schemas.openxmlformats.org/officeDocument/2006/relationships/oleObject" Target="embeddings/oleObject82.bin"/><Relationship Id="rId382" Type="http://schemas.openxmlformats.org/officeDocument/2006/relationships/oleObject" Target="embeddings/oleObject172.bin"/><Relationship Id="rId417" Type="http://schemas.openxmlformats.org/officeDocument/2006/relationships/image" Target="media/image205.wmf"/><Relationship Id="rId16" Type="http://schemas.openxmlformats.org/officeDocument/2006/relationships/header" Target="header5.xml"/><Relationship Id="rId221" Type="http://schemas.openxmlformats.org/officeDocument/2006/relationships/image" Target="media/image107.wmf"/><Relationship Id="rId242" Type="http://schemas.openxmlformats.org/officeDocument/2006/relationships/oleObject" Target="embeddings/oleObject102.bin"/><Relationship Id="rId263" Type="http://schemas.openxmlformats.org/officeDocument/2006/relationships/image" Target="media/image128.wmf"/><Relationship Id="rId284" Type="http://schemas.openxmlformats.org/officeDocument/2006/relationships/oleObject" Target="embeddings/oleObject123.bin"/><Relationship Id="rId319" Type="http://schemas.openxmlformats.org/officeDocument/2006/relationships/image" Target="media/image156.wmf"/><Relationship Id="rId37" Type="http://schemas.openxmlformats.org/officeDocument/2006/relationships/image" Target="media/image13.wmf"/><Relationship Id="rId58" Type="http://schemas.openxmlformats.org/officeDocument/2006/relationships/image" Target="media/image23.wmf"/><Relationship Id="rId79" Type="http://schemas.openxmlformats.org/officeDocument/2006/relationships/image" Target="media/image33.wmf"/><Relationship Id="rId102" Type="http://schemas.openxmlformats.org/officeDocument/2006/relationships/oleObject" Target="embeddings/oleObject37.bin"/><Relationship Id="rId123" Type="http://schemas.openxmlformats.org/officeDocument/2006/relationships/image" Target="media/image55.wmf"/><Relationship Id="rId144" Type="http://schemas.openxmlformats.org/officeDocument/2006/relationships/oleObject" Target="embeddings/oleObject58.bin"/><Relationship Id="rId330" Type="http://schemas.openxmlformats.org/officeDocument/2006/relationships/oleObject" Target="embeddings/oleObject146.bin"/><Relationship Id="rId90" Type="http://schemas.openxmlformats.org/officeDocument/2006/relationships/oleObject" Target="embeddings/oleObject31.bin"/><Relationship Id="rId165" Type="http://schemas.openxmlformats.org/officeDocument/2006/relationships/image" Target="media/image76.wmf"/><Relationship Id="rId186" Type="http://schemas.openxmlformats.org/officeDocument/2006/relationships/image" Target="media/image88.wmf"/><Relationship Id="rId351" Type="http://schemas.openxmlformats.org/officeDocument/2006/relationships/image" Target="media/image172.wmf"/><Relationship Id="rId372" Type="http://schemas.openxmlformats.org/officeDocument/2006/relationships/oleObject" Target="embeddings/oleObject167.bin"/><Relationship Id="rId393" Type="http://schemas.openxmlformats.org/officeDocument/2006/relationships/image" Target="media/image193.wmf"/><Relationship Id="rId407" Type="http://schemas.openxmlformats.org/officeDocument/2006/relationships/image" Target="media/image200.wmf"/><Relationship Id="rId211" Type="http://schemas.openxmlformats.org/officeDocument/2006/relationships/oleObject" Target="embeddings/oleObject87.bin"/><Relationship Id="rId232" Type="http://schemas.openxmlformats.org/officeDocument/2006/relationships/oleObject" Target="embeddings/oleObject97.bin"/><Relationship Id="rId253" Type="http://schemas.openxmlformats.org/officeDocument/2006/relationships/image" Target="media/image123.wmf"/><Relationship Id="rId274" Type="http://schemas.openxmlformats.org/officeDocument/2006/relationships/oleObject" Target="embeddings/oleObject118.bin"/><Relationship Id="rId295" Type="http://schemas.openxmlformats.org/officeDocument/2006/relationships/image" Target="media/image144.wmf"/><Relationship Id="rId309" Type="http://schemas.openxmlformats.org/officeDocument/2006/relationships/image" Target="media/image151.wmf"/><Relationship Id="rId27" Type="http://schemas.openxmlformats.org/officeDocument/2006/relationships/image" Target="media/image7.emf"/><Relationship Id="rId48" Type="http://schemas.openxmlformats.org/officeDocument/2006/relationships/oleObject" Target="embeddings/oleObject10.bin"/><Relationship Id="rId69" Type="http://schemas.openxmlformats.org/officeDocument/2006/relationships/image" Target="media/image28.wmf"/><Relationship Id="rId113" Type="http://schemas.openxmlformats.org/officeDocument/2006/relationships/image" Target="media/image50.wmf"/><Relationship Id="rId134" Type="http://schemas.openxmlformats.org/officeDocument/2006/relationships/oleObject" Target="embeddings/oleObject53.bin"/><Relationship Id="rId320" Type="http://schemas.openxmlformats.org/officeDocument/2006/relationships/oleObject" Target="embeddings/oleObject141.bin"/><Relationship Id="rId80" Type="http://schemas.openxmlformats.org/officeDocument/2006/relationships/oleObject" Target="embeddings/oleObject26.bin"/><Relationship Id="rId155" Type="http://schemas.openxmlformats.org/officeDocument/2006/relationships/image" Target="media/image71.wmf"/><Relationship Id="rId176" Type="http://schemas.openxmlformats.org/officeDocument/2006/relationships/hyperlink" Target="http://publicwiki.deltares.nl/display/OET/Join+OpenEarth" TargetMode="External"/><Relationship Id="rId197" Type="http://schemas.openxmlformats.org/officeDocument/2006/relationships/image" Target="media/image94.wmf"/><Relationship Id="rId341" Type="http://schemas.openxmlformats.org/officeDocument/2006/relationships/image" Target="media/image167.wmf"/><Relationship Id="rId362" Type="http://schemas.openxmlformats.org/officeDocument/2006/relationships/oleObject" Target="embeddings/oleObject162.bin"/><Relationship Id="rId383" Type="http://schemas.openxmlformats.org/officeDocument/2006/relationships/image" Target="media/image188.wmf"/><Relationship Id="rId418" Type="http://schemas.openxmlformats.org/officeDocument/2006/relationships/oleObject" Target="embeddings/oleObject190.bin"/><Relationship Id="rId201" Type="http://schemas.openxmlformats.org/officeDocument/2006/relationships/image" Target="media/image96.wmf"/><Relationship Id="rId222" Type="http://schemas.openxmlformats.org/officeDocument/2006/relationships/oleObject" Target="embeddings/oleObject92.bin"/><Relationship Id="rId243" Type="http://schemas.openxmlformats.org/officeDocument/2006/relationships/image" Target="media/image118.wmf"/><Relationship Id="rId264" Type="http://schemas.openxmlformats.org/officeDocument/2006/relationships/oleObject" Target="embeddings/oleObject113.bin"/><Relationship Id="rId285" Type="http://schemas.openxmlformats.org/officeDocument/2006/relationships/image" Target="media/image139.wmf"/><Relationship Id="rId17" Type="http://schemas.openxmlformats.org/officeDocument/2006/relationships/footer" Target="footer5.xml"/><Relationship Id="rId38" Type="http://schemas.openxmlformats.org/officeDocument/2006/relationships/oleObject" Target="embeddings/oleObject5.bin"/><Relationship Id="rId59" Type="http://schemas.openxmlformats.org/officeDocument/2006/relationships/oleObject" Target="embeddings/oleObject15.bin"/><Relationship Id="rId103" Type="http://schemas.openxmlformats.org/officeDocument/2006/relationships/image" Target="media/image45.wmf"/><Relationship Id="rId124" Type="http://schemas.openxmlformats.org/officeDocument/2006/relationships/oleObject" Target="embeddings/oleObject48.bin"/><Relationship Id="rId310" Type="http://schemas.openxmlformats.org/officeDocument/2006/relationships/oleObject" Target="embeddings/oleObject136.bin"/><Relationship Id="rId70" Type="http://schemas.openxmlformats.org/officeDocument/2006/relationships/oleObject" Target="embeddings/oleObject21.bin"/><Relationship Id="rId91" Type="http://schemas.openxmlformats.org/officeDocument/2006/relationships/image" Target="media/image39.wmf"/><Relationship Id="rId145" Type="http://schemas.openxmlformats.org/officeDocument/2006/relationships/image" Target="media/image66.wmf"/><Relationship Id="rId166" Type="http://schemas.openxmlformats.org/officeDocument/2006/relationships/oleObject" Target="embeddings/oleObject69.bin"/><Relationship Id="rId187" Type="http://schemas.openxmlformats.org/officeDocument/2006/relationships/oleObject" Target="embeddings/oleObject76.bin"/><Relationship Id="rId331" Type="http://schemas.openxmlformats.org/officeDocument/2006/relationships/image" Target="media/image162.wmf"/><Relationship Id="rId352" Type="http://schemas.openxmlformats.org/officeDocument/2006/relationships/oleObject" Target="embeddings/oleObject157.bin"/><Relationship Id="rId373" Type="http://schemas.openxmlformats.org/officeDocument/2006/relationships/image" Target="media/image183.wmf"/><Relationship Id="rId394" Type="http://schemas.openxmlformats.org/officeDocument/2006/relationships/oleObject" Target="embeddings/oleObject178.bin"/><Relationship Id="rId408" Type="http://schemas.openxmlformats.org/officeDocument/2006/relationships/oleObject" Target="embeddings/oleObject185.bin"/><Relationship Id="rId1" Type="http://schemas.openxmlformats.org/officeDocument/2006/relationships/customXml" Target="../customXml/item1.xml"/><Relationship Id="rId212" Type="http://schemas.openxmlformats.org/officeDocument/2006/relationships/image" Target="media/image102.emf"/><Relationship Id="rId233" Type="http://schemas.openxmlformats.org/officeDocument/2006/relationships/image" Target="media/image113.wmf"/><Relationship Id="rId254" Type="http://schemas.openxmlformats.org/officeDocument/2006/relationships/oleObject" Target="embeddings/oleObject108.bin"/><Relationship Id="rId28" Type="http://schemas.openxmlformats.org/officeDocument/2006/relationships/image" Target="media/image8.emf"/><Relationship Id="rId49" Type="http://schemas.openxmlformats.org/officeDocument/2006/relationships/image" Target="media/image19.wmf"/><Relationship Id="rId114" Type="http://schemas.openxmlformats.org/officeDocument/2006/relationships/oleObject" Target="embeddings/oleObject43.bin"/><Relationship Id="rId275" Type="http://schemas.openxmlformats.org/officeDocument/2006/relationships/image" Target="media/image134.wmf"/><Relationship Id="rId296" Type="http://schemas.openxmlformats.org/officeDocument/2006/relationships/oleObject" Target="embeddings/oleObject129.bin"/><Relationship Id="rId300" Type="http://schemas.openxmlformats.org/officeDocument/2006/relationships/oleObject" Target="embeddings/oleObject131.bin"/><Relationship Id="rId60" Type="http://schemas.openxmlformats.org/officeDocument/2006/relationships/image" Target="media/image24.wmf"/><Relationship Id="rId81" Type="http://schemas.openxmlformats.org/officeDocument/2006/relationships/image" Target="media/image34.wmf"/><Relationship Id="rId135" Type="http://schemas.openxmlformats.org/officeDocument/2006/relationships/image" Target="media/image61.wmf"/><Relationship Id="rId156" Type="http://schemas.openxmlformats.org/officeDocument/2006/relationships/oleObject" Target="embeddings/oleObject64.bin"/><Relationship Id="rId177" Type="http://schemas.openxmlformats.org/officeDocument/2006/relationships/image" Target="media/image82.wmf"/><Relationship Id="rId198" Type="http://schemas.openxmlformats.org/officeDocument/2006/relationships/oleObject" Target="embeddings/oleObject81.bin"/><Relationship Id="rId321" Type="http://schemas.openxmlformats.org/officeDocument/2006/relationships/image" Target="media/image157.wmf"/><Relationship Id="rId342" Type="http://schemas.openxmlformats.org/officeDocument/2006/relationships/oleObject" Target="embeddings/oleObject152.bin"/><Relationship Id="rId363" Type="http://schemas.openxmlformats.org/officeDocument/2006/relationships/image" Target="media/image178.wmf"/><Relationship Id="rId384" Type="http://schemas.openxmlformats.org/officeDocument/2006/relationships/oleObject" Target="embeddings/oleObject173.bin"/><Relationship Id="rId419" Type="http://schemas.openxmlformats.org/officeDocument/2006/relationships/header" Target="header8.xml"/><Relationship Id="rId202" Type="http://schemas.openxmlformats.org/officeDocument/2006/relationships/oleObject" Target="embeddings/oleObject83.bin"/><Relationship Id="rId223" Type="http://schemas.openxmlformats.org/officeDocument/2006/relationships/image" Target="media/image108.wmf"/><Relationship Id="rId244" Type="http://schemas.openxmlformats.org/officeDocument/2006/relationships/oleObject" Target="embeddings/oleObject103.bin"/><Relationship Id="rId18" Type="http://schemas.openxmlformats.org/officeDocument/2006/relationships/header" Target="header6.xml"/><Relationship Id="rId39" Type="http://schemas.openxmlformats.org/officeDocument/2006/relationships/image" Target="media/image14.wmf"/><Relationship Id="rId265" Type="http://schemas.openxmlformats.org/officeDocument/2006/relationships/image" Target="media/image129.wmf"/><Relationship Id="rId286" Type="http://schemas.openxmlformats.org/officeDocument/2006/relationships/oleObject" Target="embeddings/oleObject124.bin"/><Relationship Id="rId50" Type="http://schemas.openxmlformats.org/officeDocument/2006/relationships/oleObject" Target="embeddings/oleObject11.bin"/><Relationship Id="rId104" Type="http://schemas.openxmlformats.org/officeDocument/2006/relationships/oleObject" Target="embeddings/oleObject38.bin"/><Relationship Id="rId125" Type="http://schemas.openxmlformats.org/officeDocument/2006/relationships/image" Target="media/image56.wmf"/><Relationship Id="rId146" Type="http://schemas.openxmlformats.org/officeDocument/2006/relationships/oleObject" Target="embeddings/oleObject59.bin"/><Relationship Id="rId167" Type="http://schemas.openxmlformats.org/officeDocument/2006/relationships/image" Target="media/image77.wmf"/><Relationship Id="rId188" Type="http://schemas.openxmlformats.org/officeDocument/2006/relationships/image" Target="media/image89.emf"/><Relationship Id="rId311" Type="http://schemas.openxmlformats.org/officeDocument/2006/relationships/image" Target="media/image152.wmf"/><Relationship Id="rId332" Type="http://schemas.openxmlformats.org/officeDocument/2006/relationships/oleObject" Target="embeddings/oleObject147.bin"/><Relationship Id="rId353" Type="http://schemas.openxmlformats.org/officeDocument/2006/relationships/image" Target="media/image173.wmf"/><Relationship Id="rId374" Type="http://schemas.openxmlformats.org/officeDocument/2006/relationships/oleObject" Target="embeddings/oleObject168.bin"/><Relationship Id="rId395" Type="http://schemas.openxmlformats.org/officeDocument/2006/relationships/image" Target="media/image194.wmf"/><Relationship Id="rId409" Type="http://schemas.openxmlformats.org/officeDocument/2006/relationships/image" Target="media/image201.wmf"/><Relationship Id="rId71" Type="http://schemas.openxmlformats.org/officeDocument/2006/relationships/image" Target="media/image29.wmf"/><Relationship Id="rId92" Type="http://schemas.openxmlformats.org/officeDocument/2006/relationships/oleObject" Target="embeddings/oleObject32.bin"/><Relationship Id="rId213" Type="http://schemas.openxmlformats.org/officeDocument/2006/relationships/image" Target="media/image103.wmf"/><Relationship Id="rId234" Type="http://schemas.openxmlformats.org/officeDocument/2006/relationships/oleObject" Target="embeddings/oleObject98.bin"/><Relationship Id="rId420" Type="http://schemas.openxmlformats.org/officeDocument/2006/relationships/header" Target="header9.xml"/><Relationship Id="rId2" Type="http://schemas.openxmlformats.org/officeDocument/2006/relationships/numbering" Target="numbering.xml"/><Relationship Id="rId29" Type="http://schemas.openxmlformats.org/officeDocument/2006/relationships/image" Target="media/image9.wmf"/><Relationship Id="rId255" Type="http://schemas.openxmlformats.org/officeDocument/2006/relationships/image" Target="media/image124.wmf"/><Relationship Id="rId276" Type="http://schemas.openxmlformats.org/officeDocument/2006/relationships/oleObject" Target="embeddings/oleObject119.bin"/><Relationship Id="rId297" Type="http://schemas.openxmlformats.org/officeDocument/2006/relationships/image" Target="media/image145.wmf"/><Relationship Id="rId40" Type="http://schemas.openxmlformats.org/officeDocument/2006/relationships/oleObject" Target="embeddings/oleObject6.bin"/><Relationship Id="rId115" Type="http://schemas.openxmlformats.org/officeDocument/2006/relationships/image" Target="media/image51.wmf"/><Relationship Id="rId136" Type="http://schemas.openxmlformats.org/officeDocument/2006/relationships/oleObject" Target="embeddings/oleObject54.bin"/><Relationship Id="rId157" Type="http://schemas.openxmlformats.org/officeDocument/2006/relationships/image" Target="media/image72.wmf"/><Relationship Id="rId178" Type="http://schemas.openxmlformats.org/officeDocument/2006/relationships/oleObject" Target="embeddings/oleObject74.bin"/><Relationship Id="rId301" Type="http://schemas.openxmlformats.org/officeDocument/2006/relationships/image" Target="media/image147.wmf"/><Relationship Id="rId322" Type="http://schemas.openxmlformats.org/officeDocument/2006/relationships/oleObject" Target="embeddings/oleObject142.bin"/><Relationship Id="rId343" Type="http://schemas.openxmlformats.org/officeDocument/2006/relationships/image" Target="media/image168.wmf"/><Relationship Id="rId364" Type="http://schemas.openxmlformats.org/officeDocument/2006/relationships/oleObject" Target="embeddings/oleObject163.bin"/><Relationship Id="rId61" Type="http://schemas.openxmlformats.org/officeDocument/2006/relationships/oleObject" Target="embeddings/oleObject16.bin"/><Relationship Id="rId82" Type="http://schemas.openxmlformats.org/officeDocument/2006/relationships/oleObject" Target="embeddings/oleObject27.bin"/><Relationship Id="rId199" Type="http://schemas.openxmlformats.org/officeDocument/2006/relationships/image" Target="media/image95.wmf"/><Relationship Id="rId203" Type="http://schemas.openxmlformats.org/officeDocument/2006/relationships/image" Target="media/image97.emf"/><Relationship Id="rId385" Type="http://schemas.openxmlformats.org/officeDocument/2006/relationships/image" Target="media/image189.wmf"/><Relationship Id="rId19" Type="http://schemas.openxmlformats.org/officeDocument/2006/relationships/header" Target="header7.xml"/><Relationship Id="rId224" Type="http://schemas.openxmlformats.org/officeDocument/2006/relationships/oleObject" Target="embeddings/oleObject93.bin"/><Relationship Id="rId245" Type="http://schemas.openxmlformats.org/officeDocument/2006/relationships/image" Target="media/image119.wmf"/><Relationship Id="rId266" Type="http://schemas.openxmlformats.org/officeDocument/2006/relationships/oleObject" Target="embeddings/oleObject114.bin"/><Relationship Id="rId287" Type="http://schemas.openxmlformats.org/officeDocument/2006/relationships/image" Target="media/image140.wmf"/><Relationship Id="rId410" Type="http://schemas.openxmlformats.org/officeDocument/2006/relationships/oleObject" Target="embeddings/oleObject186.bin"/><Relationship Id="rId30" Type="http://schemas.openxmlformats.org/officeDocument/2006/relationships/oleObject" Target="embeddings/oleObject1.bin"/><Relationship Id="rId105" Type="http://schemas.openxmlformats.org/officeDocument/2006/relationships/image" Target="media/image46.wmf"/><Relationship Id="rId126" Type="http://schemas.openxmlformats.org/officeDocument/2006/relationships/oleObject" Target="embeddings/oleObject49.bin"/><Relationship Id="rId147" Type="http://schemas.openxmlformats.org/officeDocument/2006/relationships/image" Target="media/image67.wmf"/><Relationship Id="rId168" Type="http://schemas.openxmlformats.org/officeDocument/2006/relationships/oleObject" Target="embeddings/oleObject70.bin"/><Relationship Id="rId312" Type="http://schemas.openxmlformats.org/officeDocument/2006/relationships/oleObject" Target="embeddings/oleObject137.bin"/><Relationship Id="rId333" Type="http://schemas.openxmlformats.org/officeDocument/2006/relationships/image" Target="media/image163.wmf"/><Relationship Id="rId354" Type="http://schemas.openxmlformats.org/officeDocument/2006/relationships/oleObject" Target="embeddings/oleObject158.bin"/><Relationship Id="rId51" Type="http://schemas.openxmlformats.org/officeDocument/2006/relationships/image" Target="media/image20.wmf"/><Relationship Id="rId72" Type="http://schemas.openxmlformats.org/officeDocument/2006/relationships/oleObject" Target="embeddings/oleObject22.bin"/><Relationship Id="rId93" Type="http://schemas.openxmlformats.org/officeDocument/2006/relationships/image" Target="media/image40.wmf"/><Relationship Id="rId189" Type="http://schemas.openxmlformats.org/officeDocument/2006/relationships/image" Target="media/image90.wmf"/><Relationship Id="rId375" Type="http://schemas.openxmlformats.org/officeDocument/2006/relationships/image" Target="media/image184.wmf"/><Relationship Id="rId396" Type="http://schemas.openxmlformats.org/officeDocument/2006/relationships/oleObject" Target="embeddings/oleObject179.bin"/><Relationship Id="rId3" Type="http://schemas.openxmlformats.org/officeDocument/2006/relationships/styles" Target="styles.xml"/><Relationship Id="rId214" Type="http://schemas.openxmlformats.org/officeDocument/2006/relationships/oleObject" Target="embeddings/oleObject88.bin"/><Relationship Id="rId235" Type="http://schemas.openxmlformats.org/officeDocument/2006/relationships/image" Target="media/image114.wmf"/><Relationship Id="rId256" Type="http://schemas.openxmlformats.org/officeDocument/2006/relationships/oleObject" Target="embeddings/oleObject109.bin"/><Relationship Id="rId277" Type="http://schemas.openxmlformats.org/officeDocument/2006/relationships/image" Target="media/image135.wmf"/><Relationship Id="rId298" Type="http://schemas.openxmlformats.org/officeDocument/2006/relationships/oleObject" Target="embeddings/oleObject130.bin"/><Relationship Id="rId400" Type="http://schemas.openxmlformats.org/officeDocument/2006/relationships/oleObject" Target="embeddings/oleObject181.bin"/><Relationship Id="rId421" Type="http://schemas.openxmlformats.org/officeDocument/2006/relationships/footer" Target="footer8.xml"/><Relationship Id="rId116" Type="http://schemas.openxmlformats.org/officeDocument/2006/relationships/oleObject" Target="embeddings/oleObject44.bin"/><Relationship Id="rId137" Type="http://schemas.openxmlformats.org/officeDocument/2006/relationships/image" Target="media/image62.wmf"/><Relationship Id="rId158" Type="http://schemas.openxmlformats.org/officeDocument/2006/relationships/oleObject" Target="embeddings/oleObject65.bin"/><Relationship Id="rId302" Type="http://schemas.openxmlformats.org/officeDocument/2006/relationships/oleObject" Target="embeddings/oleObject132.bin"/><Relationship Id="rId323" Type="http://schemas.openxmlformats.org/officeDocument/2006/relationships/image" Target="media/image158.wmf"/><Relationship Id="rId344" Type="http://schemas.openxmlformats.org/officeDocument/2006/relationships/oleObject" Target="embeddings/oleObject153.bin"/><Relationship Id="rId20" Type="http://schemas.openxmlformats.org/officeDocument/2006/relationships/footer" Target="footer6.xml"/><Relationship Id="rId41" Type="http://schemas.openxmlformats.org/officeDocument/2006/relationships/image" Target="media/image15.wmf"/><Relationship Id="rId62" Type="http://schemas.openxmlformats.org/officeDocument/2006/relationships/image" Target="media/image25.wmf"/><Relationship Id="rId83" Type="http://schemas.openxmlformats.org/officeDocument/2006/relationships/image" Target="media/image35.wmf"/><Relationship Id="rId179" Type="http://schemas.openxmlformats.org/officeDocument/2006/relationships/image" Target="media/image83.wmf"/><Relationship Id="rId365" Type="http://schemas.openxmlformats.org/officeDocument/2006/relationships/image" Target="media/image179.wmf"/><Relationship Id="rId386" Type="http://schemas.openxmlformats.org/officeDocument/2006/relationships/oleObject" Target="embeddings/oleObject174.bin"/><Relationship Id="rId190" Type="http://schemas.openxmlformats.org/officeDocument/2006/relationships/oleObject" Target="embeddings/oleObject77.bin"/><Relationship Id="rId204" Type="http://schemas.openxmlformats.org/officeDocument/2006/relationships/image" Target="media/image98.wmf"/><Relationship Id="rId225" Type="http://schemas.openxmlformats.org/officeDocument/2006/relationships/image" Target="media/image109.wmf"/><Relationship Id="rId246" Type="http://schemas.openxmlformats.org/officeDocument/2006/relationships/oleObject" Target="embeddings/oleObject104.bin"/><Relationship Id="rId267" Type="http://schemas.openxmlformats.org/officeDocument/2006/relationships/image" Target="media/image130.wmf"/><Relationship Id="rId288" Type="http://schemas.openxmlformats.org/officeDocument/2006/relationships/oleObject" Target="embeddings/oleObject125.bin"/><Relationship Id="rId411" Type="http://schemas.openxmlformats.org/officeDocument/2006/relationships/image" Target="media/image202.wmf"/><Relationship Id="rId106" Type="http://schemas.openxmlformats.org/officeDocument/2006/relationships/oleObject" Target="embeddings/oleObject39.bin"/><Relationship Id="rId127" Type="http://schemas.openxmlformats.org/officeDocument/2006/relationships/image" Target="media/image57.wmf"/><Relationship Id="rId313" Type="http://schemas.openxmlformats.org/officeDocument/2006/relationships/image" Target="media/image153.wmf"/><Relationship Id="rId10" Type="http://schemas.openxmlformats.org/officeDocument/2006/relationships/header" Target="header2.xml"/><Relationship Id="rId31" Type="http://schemas.openxmlformats.org/officeDocument/2006/relationships/image" Target="media/image10.wmf"/><Relationship Id="rId52" Type="http://schemas.openxmlformats.org/officeDocument/2006/relationships/oleObject" Target="embeddings/oleObject12.bin"/><Relationship Id="rId73" Type="http://schemas.openxmlformats.org/officeDocument/2006/relationships/image" Target="media/image30.wmf"/><Relationship Id="rId94" Type="http://schemas.openxmlformats.org/officeDocument/2006/relationships/oleObject" Target="embeddings/oleObject33.bin"/><Relationship Id="rId148" Type="http://schemas.openxmlformats.org/officeDocument/2006/relationships/oleObject" Target="embeddings/oleObject60.bin"/><Relationship Id="rId169" Type="http://schemas.openxmlformats.org/officeDocument/2006/relationships/image" Target="media/image78.wmf"/><Relationship Id="rId334" Type="http://schemas.openxmlformats.org/officeDocument/2006/relationships/oleObject" Target="embeddings/oleObject148.bin"/><Relationship Id="rId355" Type="http://schemas.openxmlformats.org/officeDocument/2006/relationships/image" Target="media/image174.wmf"/><Relationship Id="rId376" Type="http://schemas.openxmlformats.org/officeDocument/2006/relationships/oleObject" Target="embeddings/oleObject169.bin"/><Relationship Id="rId397" Type="http://schemas.openxmlformats.org/officeDocument/2006/relationships/image" Target="media/image195.wmf"/><Relationship Id="rId4" Type="http://schemas.openxmlformats.org/officeDocument/2006/relationships/settings" Target="settings.xml"/><Relationship Id="rId180" Type="http://schemas.openxmlformats.org/officeDocument/2006/relationships/image" Target="media/image84.emf"/><Relationship Id="rId215" Type="http://schemas.openxmlformats.org/officeDocument/2006/relationships/image" Target="media/image104.wmf"/><Relationship Id="rId236" Type="http://schemas.openxmlformats.org/officeDocument/2006/relationships/oleObject" Target="embeddings/oleObject99.bin"/><Relationship Id="rId257" Type="http://schemas.openxmlformats.org/officeDocument/2006/relationships/image" Target="media/image125.wmf"/><Relationship Id="rId278" Type="http://schemas.openxmlformats.org/officeDocument/2006/relationships/oleObject" Target="embeddings/oleObject120.bin"/><Relationship Id="rId401" Type="http://schemas.openxmlformats.org/officeDocument/2006/relationships/image" Target="media/image197.wmf"/><Relationship Id="rId422" Type="http://schemas.openxmlformats.org/officeDocument/2006/relationships/footer" Target="footer9.xml"/><Relationship Id="rId303" Type="http://schemas.openxmlformats.org/officeDocument/2006/relationships/image" Target="media/image148.wmf"/><Relationship Id="rId42" Type="http://schemas.openxmlformats.org/officeDocument/2006/relationships/oleObject" Target="embeddings/oleObject7.bin"/><Relationship Id="rId84" Type="http://schemas.openxmlformats.org/officeDocument/2006/relationships/oleObject" Target="embeddings/oleObject28.bin"/><Relationship Id="rId138" Type="http://schemas.openxmlformats.org/officeDocument/2006/relationships/oleObject" Target="embeddings/oleObject55.bin"/><Relationship Id="rId345" Type="http://schemas.openxmlformats.org/officeDocument/2006/relationships/image" Target="media/image169.wmf"/><Relationship Id="rId387" Type="http://schemas.openxmlformats.org/officeDocument/2006/relationships/image" Target="media/image190.wmf"/><Relationship Id="rId191" Type="http://schemas.openxmlformats.org/officeDocument/2006/relationships/image" Target="media/image91.wmf"/><Relationship Id="rId205" Type="http://schemas.openxmlformats.org/officeDocument/2006/relationships/oleObject" Target="embeddings/oleObject84.bin"/><Relationship Id="rId247" Type="http://schemas.openxmlformats.org/officeDocument/2006/relationships/image" Target="media/image120.wmf"/><Relationship Id="rId412" Type="http://schemas.openxmlformats.org/officeDocument/2006/relationships/oleObject" Target="embeddings/oleObject187.bin"/><Relationship Id="rId107" Type="http://schemas.openxmlformats.org/officeDocument/2006/relationships/image" Target="media/image47.wmf"/><Relationship Id="rId289" Type="http://schemas.openxmlformats.org/officeDocument/2006/relationships/image" Target="media/image141.wmf"/><Relationship Id="rId11" Type="http://schemas.openxmlformats.org/officeDocument/2006/relationships/footer" Target="footer2.xml"/><Relationship Id="rId53" Type="http://schemas.openxmlformats.org/officeDocument/2006/relationships/image" Target="media/image21.wmf"/><Relationship Id="rId149" Type="http://schemas.openxmlformats.org/officeDocument/2006/relationships/image" Target="media/image68.wmf"/><Relationship Id="rId314" Type="http://schemas.openxmlformats.org/officeDocument/2006/relationships/oleObject" Target="embeddings/oleObject138.bin"/><Relationship Id="rId356" Type="http://schemas.openxmlformats.org/officeDocument/2006/relationships/oleObject" Target="embeddings/oleObject159.bin"/><Relationship Id="rId398" Type="http://schemas.openxmlformats.org/officeDocument/2006/relationships/oleObject" Target="embeddings/oleObject180.bin"/><Relationship Id="rId95" Type="http://schemas.openxmlformats.org/officeDocument/2006/relationships/image" Target="media/image41.wmf"/><Relationship Id="rId160" Type="http://schemas.openxmlformats.org/officeDocument/2006/relationships/oleObject" Target="embeddings/oleObject66.bin"/><Relationship Id="rId216" Type="http://schemas.openxmlformats.org/officeDocument/2006/relationships/oleObject" Target="embeddings/oleObject89.bin"/><Relationship Id="rId423" Type="http://schemas.openxmlformats.org/officeDocument/2006/relationships/fontTable" Target="fontTable.xml"/><Relationship Id="rId258" Type="http://schemas.openxmlformats.org/officeDocument/2006/relationships/oleObject" Target="embeddings/oleObject110.bin"/></Relationships>
</file>

<file path=word/_rels/header1.xml.rels><?xml version="1.0" encoding="UTF-8" standalone="yes"?>
<Relationships xmlns="http://schemas.openxmlformats.org/package/2006/relationships"><Relationship Id="rId1" Type="http://schemas.openxmlformats.org/officeDocument/2006/relationships/image" Target="media/image1.tiff"/></Relationships>
</file>

<file path=word/_rels/header3.xml.rels><?xml version="1.0" encoding="UTF-8" standalone="yes"?>
<Relationships xmlns="http://schemas.openxmlformats.org/package/2006/relationships"><Relationship Id="rId1" Type="http://schemas.openxmlformats.org/officeDocument/2006/relationships/image" Target="media/image1.tiff"/></Relationships>
</file>

<file path=word/_rels/header4.xml.rels><?xml version="1.0" encoding="UTF-8" standalone="yes"?>
<Relationships xmlns="http://schemas.openxmlformats.org/package/2006/relationships"><Relationship Id="rId1" Type="http://schemas.openxmlformats.org/officeDocument/2006/relationships/image" Target="media/image1.tiff"/></Relationships>
</file>

<file path=word/_rels/header6.xml.rels><?xml version="1.0" encoding="UTF-8" standalone="yes"?>
<Relationships xmlns="http://schemas.openxmlformats.org/package/2006/relationships"><Relationship Id="rId1" Type="http://schemas.openxmlformats.org/officeDocument/2006/relationships/image" Target="media/image1.tiff"/></Relationships>
</file>

<file path=word/_rels/header7.xml.rels><?xml version="1.0" encoding="UTF-8" standalone="yes"?>
<Relationships xmlns="http://schemas.openxmlformats.org/package/2006/relationships"><Relationship Id="rId1" Type="http://schemas.openxmlformats.org/officeDocument/2006/relationships/image" Target="media/image1.tiff"/></Relationships>
</file>

<file path=word/_rels/header8.xml.rels><?xml version="1.0" encoding="UTF-8" standalone="yes"?>
<Relationships xmlns="http://schemas.openxmlformats.org/package/2006/relationships"><Relationship Id="rId1" Type="http://schemas.openxmlformats.org/officeDocument/2006/relationships/image" Target="media/image1.tiff"/></Relationships>
</file>

<file path=word/_rels/header9.xml.rels><?xml version="1.0" encoding="UTF-8" standalone="yes"?>
<Relationships xmlns="http://schemas.openxmlformats.org/package/2006/relationships"><Relationship Id="rId1" Type="http://schemas.openxmlformats.org/officeDocument/2006/relationships/image" Target="media/image1.tiff"/></Relationships>
</file>

<file path=word/_rels/settings.xml.rels><?xml version="1.0" encoding="UTF-8" standalone="yes"?>
<Relationships xmlns="http://schemas.openxmlformats.org/package/2006/relationships"><Relationship Id="rId1" Type="http://schemas.openxmlformats.org/officeDocument/2006/relationships/attachedTemplate" Target="file:///C:\Program%20Files\DigiOffice\Programs\WhiteOffice\Sjabloon\Rapport.dotx" TargetMode="External"/></Relationships>
</file>

<file path=word/theme/theme1.xml><?xml version="1.0" encoding="utf-8"?>
<a:theme xmlns:a="http://schemas.openxmlformats.org/drawingml/2006/main" name="Kantoorthema">
  <a:themeElements>
    <a:clrScheme name="Kantoor">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toor">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toor">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Sixth Edition">
  <b:Source>
    <b:Tag>Roe93</b:Tag>
    <b:SourceType>Report</b:SourceType>
    <b:Guid>{049A72FF-B604-494B-8074-541BFD6447AE}</b:Guid>
    <b:Author>
      <b:Author>
        <b:NameList>
          <b:Person>
            <b:Last>Roelvink</b:Last>
            <b:First>J.A.</b:First>
          </b:Person>
        </b:NameList>
      </b:Author>
    </b:Author>
    <b:Title>Surf beat and its effect on cross-shore profiles</b:Title>
    <b:Year>1993</b:Year>
    <b:Publisher>Ph.D. Thesis, Delft University of Technology</b:Publisher>
    <b:RefOrder>2</b:RefOrder>
  </b:Source>
  <b:Source>
    <b:Tag>Hol89</b:Tag>
    <b:SourceType>Report</b:SourceType>
    <b:Guid>{44C0FADA-3C0E-42D6-8675-76C86509B584}</b:Guid>
    <b:Author>
      <b:Author>
        <b:NameList>
          <b:Person>
            <b:Last>Holthuijsen</b:Last>
            <b:First>L</b:First>
          </b:Person>
          <b:Person>
            <b:Last>Booij</b:Last>
            <b:First>N</b:First>
          </b:Person>
          <b:Person>
            <b:Last>Herbers</b:Last>
            <b:First>T</b:First>
          </b:Person>
        </b:NameList>
      </b:Author>
    </b:Author>
    <b:Title>A prediction model for stationary, short-crested waves in shallow water with ambient currents</b:Title>
    <b:Year>1989</b:Year>
    <b:Publisher>Coastal Engineering, 13(1):23-54</b:Publisher>
    <b:RefOrder>1</b:RefOrder>
  </b:Source>
</b:Sources>
</file>

<file path=customXml/itemProps1.xml><?xml version="1.0" encoding="utf-8"?>
<ds:datastoreItem xmlns:ds="http://schemas.openxmlformats.org/officeDocument/2006/customXml" ds:itemID="{C59E82BA-8867-4312-A19B-F1E2446311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Rapport</Template>
  <TotalTime>724</TotalTime>
  <Pages>121</Pages>
  <Words>37408</Words>
  <Characters>213231</Characters>
  <Application>Microsoft Office Word</Application>
  <DocSecurity>0</DocSecurity>
  <Lines>1776</Lines>
  <Paragraphs>500</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XBeach Manual</vt:lpstr>
      <vt:lpstr/>
    </vt:vector>
  </TitlesOfParts>
  <Company>Deltares</Company>
  <LinksUpToDate>false</LinksUpToDate>
  <CharactersWithSpaces>250139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XBeach Manual</dc:title>
  <dc:creator>Kees Nederhoff</dc:creator>
  <dc:description>This document has been made using WhiteOffice version 2014.1.4</dc:description>
  <cp:lastModifiedBy>dro</cp:lastModifiedBy>
  <cp:revision>59</cp:revision>
  <cp:lastPrinted>2007-12-31T13:24:00Z</cp:lastPrinted>
  <dcterms:created xsi:type="dcterms:W3CDTF">2015-02-13T11:48:00Z</dcterms:created>
  <dcterms:modified xsi:type="dcterms:W3CDTF">2015-02-20T13:31:00Z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ReportCmdVersion">
    <vt:lpwstr>, B</vt:lpwstr>
  </property>
  <property fmtid="{D5CDD505-2E9C-101B-9397-08002B2CF9AE}" pid="3" name="_AanmaakDatum">
    <vt:filetime>2015-01-26T23:00:00Z</vt:filetime>
  </property>
  <property fmtid="{D5CDD505-2E9C-101B-9397-08002B2CF9AE}" pid="4" name="_AanmaakGebruiker">
    <vt:lpwstr>nederhof</vt:lpwstr>
  </property>
  <property fmtid="{D5CDD505-2E9C-101B-9397-08002B2CF9AE}" pid="5" name="_Versie">
    <vt:lpwstr>2014.1.4</vt:lpwstr>
  </property>
  <property fmtid="{D5CDD505-2E9C-101B-9397-08002B2CF9AE}" pid="6" name="Aan">
    <vt:lpwstr/>
  </property>
  <property fmtid="{D5CDD505-2E9C-101B-9397-08002B2CF9AE}" pid="7" name="Adres">
    <vt:lpwstr/>
  </property>
  <property fmtid="{D5CDD505-2E9C-101B-9397-08002B2CF9AE}" pid="8" name="AantalPag">
    <vt:lpwstr/>
  </property>
  <property fmtid="{D5CDD505-2E9C-101B-9397-08002B2CF9AE}" pid="9" name="Achternaam">
    <vt:lpwstr/>
  </property>
  <property fmtid="{D5CDD505-2E9C-101B-9397-08002B2CF9AE}" pid="10" name="Auteurs">
    <vt:lpwstr/>
  </property>
  <property fmtid="{D5CDD505-2E9C-101B-9397-08002B2CF9AE}" pid="11" name="Bedrijf">
    <vt:lpwstr>Deltares</vt:lpwstr>
  </property>
  <property fmtid="{D5CDD505-2E9C-101B-9397-08002B2CF9AE}" pid="12" name="Classificatie">
    <vt:lpwstr>none</vt:lpwstr>
  </property>
  <property fmtid="{D5CDD505-2E9C-101B-9397-08002B2CF9AE}" pid="13" name="ClassificatieIndex">
    <vt:lpwstr>0</vt:lpwstr>
  </property>
  <property fmtid="{D5CDD505-2E9C-101B-9397-08002B2CF9AE}" pid="14" name="ClassificatieTekst">
    <vt:lpwstr/>
  </property>
  <property fmtid="{D5CDD505-2E9C-101B-9397-08002B2CF9AE}" pid="15" name="Datum">
    <vt:filetime>2015-01-26T23:00:00Z</vt:filetime>
  </property>
  <property fmtid="{D5CDD505-2E9C-101B-9397-08002B2CF9AE}" pid="16" name="DatumRefOpgehaald">
    <vt:lpwstr/>
  </property>
  <property fmtid="{D5CDD505-2E9C-101B-9397-08002B2CF9AE}" pid="17" name="DocID">
    <vt:lpwstr/>
  </property>
  <property fmtid="{D5CDD505-2E9C-101B-9397-08002B2CF9AE}" pid="18" name="DocPubliceerStatus">
    <vt:lpwstr>0</vt:lpwstr>
  </property>
  <property fmtid="{D5CDD505-2E9C-101B-9397-08002B2CF9AE}" pid="19" name="DocRegFileName">
    <vt:lpwstr/>
  </property>
  <property fmtid="{D5CDD505-2E9C-101B-9397-08002B2CF9AE}" pid="20" name="DocRootDocID">
    <vt:lpwstr/>
  </property>
  <property fmtid="{D5CDD505-2E9C-101B-9397-08002B2CF9AE}" pid="21" name="EigenKenmerk">
    <vt:lpwstr/>
  </property>
  <property fmtid="{D5CDD505-2E9C-101B-9397-08002B2CF9AE}" pid="22" name="Expiratie">
    <vt:lpwstr>0</vt:lpwstr>
  </property>
  <property fmtid="{D5CDD505-2E9C-101B-9397-08002B2CF9AE}" pid="23" name="Geadresseerde">
    <vt:lpwstr/>
  </property>
  <property fmtid="{D5CDD505-2E9C-101B-9397-08002B2CF9AE}" pid="24" name="InclBijlage">
    <vt:lpwstr>ja</vt:lpwstr>
  </property>
  <property fmtid="{D5CDD505-2E9C-101B-9397-08002B2CF9AE}" pid="25" name="Initialen">
    <vt:lpwstr>0</vt:lpwstr>
  </property>
  <property fmtid="{D5CDD505-2E9C-101B-9397-08002B2CF9AE}" pid="26" name="Intern">
    <vt:lpwstr/>
  </property>
  <property fmtid="{D5CDD505-2E9C-101B-9397-08002B2CF9AE}" pid="27" name="Keywords">
    <vt:lpwstr/>
  </property>
  <property fmtid="{D5CDD505-2E9C-101B-9397-08002B2CF9AE}" pid="28" name="Land">
    <vt:lpwstr/>
  </property>
  <property fmtid="{D5CDD505-2E9C-101B-9397-08002B2CF9AE}" pid="29" name="Onderwerp">
    <vt:lpwstr>XBeach Manual</vt:lpwstr>
  </property>
  <property fmtid="{D5CDD505-2E9C-101B-9397-08002B2CF9AE}" pid="30" name="PcPlaats">
    <vt:lpwstr/>
  </property>
  <property fmtid="{D5CDD505-2E9C-101B-9397-08002B2CF9AE}" pid="31" name="Persoon">
    <vt:lpwstr/>
  </property>
  <property fmtid="{D5CDD505-2E9C-101B-9397-08002B2CF9AE}" pid="32" name="Postbus">
    <vt:lpwstr/>
  </property>
  <property fmtid="{D5CDD505-2E9C-101B-9397-08002B2CF9AE}" pid="33" name="Project">
    <vt:lpwstr/>
  </property>
  <property fmtid="{D5CDD505-2E9C-101B-9397-08002B2CF9AE}" pid="34" name="ProjNaam">
    <vt:lpwstr/>
  </property>
  <property fmtid="{D5CDD505-2E9C-101B-9397-08002B2CF9AE}" pid="35" name="ProjNr">
    <vt:lpwstr/>
  </property>
  <property fmtid="{D5CDD505-2E9C-101B-9397-08002B2CF9AE}" pid="36" name="Referentie">
    <vt:lpwstr/>
  </property>
  <property fmtid="{D5CDD505-2E9C-101B-9397-08002B2CF9AE}" pid="37" name="ReferentieGegenereerd">
    <vt:lpwstr/>
  </property>
  <property fmtid="{D5CDD505-2E9C-101B-9397-08002B2CF9AE}" pid="38" name="Relatie">
    <vt:lpwstr/>
  </property>
  <property fmtid="{D5CDD505-2E9C-101B-9397-08002B2CF9AE}" pid="39" name="Rubricering">
    <vt:lpwstr/>
  </property>
  <property fmtid="{D5CDD505-2E9C-101B-9397-08002B2CF9AE}" pid="40" name="Sjabloon">
    <vt:lpwstr>Rapport</vt:lpwstr>
  </property>
  <property fmtid="{D5CDD505-2E9C-101B-9397-08002B2CF9AE}" pid="41" name="SjabloonType">
    <vt:lpwstr>RAPPORT</vt:lpwstr>
  </property>
  <property fmtid="{D5CDD505-2E9C-101B-9397-08002B2CF9AE}" pid="42" name="Status">
    <vt:lpwstr/>
  </property>
  <property fmtid="{D5CDD505-2E9C-101B-9397-08002B2CF9AE}" pid="43" name="Status_Disclamer">
    <vt:lpwstr>This is a draft report, intended for discussion purposes only. No part of this report may be relied upon by either principals or third parties.</vt:lpwstr>
  </property>
  <property fmtid="{D5CDD505-2E9C-101B-9397-08002B2CF9AE}" pid="44" name="SubTitel">
    <vt:lpwstr/>
  </property>
  <property fmtid="{D5CDD505-2E9C-101B-9397-08002B2CF9AE}" pid="45" name="Taal">
    <vt:lpwstr>EN</vt:lpwstr>
  </property>
  <property fmtid="{D5CDD505-2E9C-101B-9397-08002B2CF9AE}" pid="46" name="Tav">
    <vt:lpwstr/>
  </property>
  <property fmtid="{D5CDD505-2E9C-101B-9397-08002B2CF9AE}" pid="47" name="UwReferentie">
    <vt:lpwstr/>
  </property>
  <property fmtid="{D5CDD505-2E9C-101B-9397-08002B2CF9AE}" pid="48" name="VergPlaats">
    <vt:lpwstr/>
  </property>
  <property fmtid="{D5CDD505-2E9C-101B-9397-08002B2CF9AE}" pid="49" name="VergTijd">
    <vt:lpwstr/>
  </property>
  <property fmtid="{D5CDD505-2E9C-101B-9397-08002B2CF9AE}" pid="50" name="Versienummer">
    <vt:lpwstr/>
  </property>
  <property fmtid="{D5CDD505-2E9C-101B-9397-08002B2CF9AE}" pid="51" name="Vestiging">
    <vt:lpwstr>Delft-Boussinesqweg 1</vt:lpwstr>
  </property>
  <property fmtid="{D5CDD505-2E9C-101B-9397-08002B2CF9AE}" pid="52" name="Voornaam">
    <vt:lpwstr/>
  </property>
  <property fmtid="{D5CDD505-2E9C-101B-9397-08002B2CF9AE}" pid="53" name="MTWinEqns">
    <vt:bool>true</vt:bool>
  </property>
  <property fmtid="{D5CDD505-2E9C-101B-9397-08002B2CF9AE}" pid="54" name="MTEquationNumber2">
    <vt:lpwstr>(#S1.#E1)</vt:lpwstr>
  </property>
</Properties>
</file>
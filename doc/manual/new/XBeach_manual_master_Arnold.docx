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comments.xml" ContentType="application/vnd.openxmlformats-officedocument.wordprocessingml.comments+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0293" w:rsidRPr="004F2B4F" w:rsidRDefault="001A0293" w:rsidP="002603CC">
      <w:pPr>
        <w:rPr>
          <w:lang w:val="en-US"/>
        </w:rPr>
        <w:sectPr w:rsidR="001A0293" w:rsidRPr="004F2B4F" w:rsidSect="003363CC">
          <w:headerReference w:type="default" r:id="rId9"/>
          <w:footerReference w:type="default" r:id="rId10"/>
          <w:headerReference w:type="first" r:id="rId11"/>
          <w:footerReference w:type="first" r:id="rId12"/>
          <w:type w:val="oddPage"/>
          <w:pgSz w:w="11906" w:h="16838" w:code="9"/>
          <w:pgMar w:top="2552" w:right="1094" w:bottom="1077" w:left="2098" w:header="822" w:footer="198" w:gutter="0"/>
          <w:paperSrc w:first="1" w:other="1"/>
          <w:cols w:space="708"/>
          <w:docGrid w:linePitch="360"/>
        </w:sectPr>
      </w:pPr>
    </w:p>
    <w:p w:rsidR="000C5FE2" w:rsidRPr="004F2B4F" w:rsidRDefault="000C5FE2" w:rsidP="002603CC">
      <w:pPr>
        <w:pStyle w:val="Huisstijl-Kopje"/>
        <w:rPr>
          <w:noProof w:val="0"/>
          <w:lang w:val="en-US"/>
        </w:rPr>
      </w:pPr>
      <w:r w:rsidRPr="004F2B4F">
        <w:rPr>
          <w:noProof w:val="0"/>
          <w:lang w:val="en-US"/>
        </w:rPr>
        <w:lastRenderedPageBreak/>
        <w:t>Keywords</w:t>
      </w:r>
    </w:p>
    <w:bookmarkStart w:id="12" w:name="Text6"/>
    <w:p w:rsidR="000C5FE2" w:rsidRPr="004F2B4F" w:rsidRDefault="000C5FE2" w:rsidP="002603CC">
      <w:pPr>
        <w:rPr>
          <w:lang w:val="en-US"/>
        </w:rPr>
      </w:pPr>
      <w:r w:rsidRPr="004F2B4F">
        <w:rPr>
          <w:lang w:val="en-US"/>
        </w:rPr>
        <w:fldChar w:fldCharType="begin">
          <w:ffData>
            <w:name w:val="Text6"/>
            <w:enabled/>
            <w:calcOnExit w:val="0"/>
            <w:textInput>
              <w:default w:val="Place keywords here"/>
            </w:textInput>
          </w:ffData>
        </w:fldChar>
      </w:r>
      <w:r w:rsidRPr="004F2B4F">
        <w:rPr>
          <w:lang w:val="en-US"/>
        </w:rPr>
        <w:instrText xml:space="preserve"> FORMTEXT </w:instrText>
      </w:r>
      <w:r w:rsidRPr="004F2B4F">
        <w:rPr>
          <w:lang w:val="en-US"/>
        </w:rPr>
      </w:r>
      <w:r w:rsidRPr="004F2B4F">
        <w:rPr>
          <w:lang w:val="en-US"/>
        </w:rPr>
        <w:fldChar w:fldCharType="separate"/>
      </w:r>
      <w:r w:rsidR="000C1056">
        <w:rPr>
          <w:noProof/>
          <w:lang w:val="en-US"/>
        </w:rPr>
        <w:t>Place keywords here</w:t>
      </w:r>
      <w:r w:rsidRPr="004F2B4F">
        <w:rPr>
          <w:lang w:val="en-US"/>
        </w:rPr>
        <w:fldChar w:fldCharType="end"/>
      </w:r>
      <w:bookmarkEnd w:id="12"/>
    </w:p>
    <w:p w:rsidR="000C5FE2" w:rsidRPr="004F2B4F" w:rsidRDefault="000C5FE2" w:rsidP="002603CC">
      <w:pPr>
        <w:rPr>
          <w:lang w:val="en-US"/>
        </w:rPr>
      </w:pPr>
    </w:p>
    <w:p w:rsidR="000C5FE2" w:rsidRPr="004F2B4F" w:rsidRDefault="000C5FE2" w:rsidP="002603CC">
      <w:pPr>
        <w:pStyle w:val="Huisstijl-Kopje"/>
        <w:rPr>
          <w:noProof w:val="0"/>
          <w:lang w:val="en-US"/>
        </w:rPr>
      </w:pPr>
      <w:r w:rsidRPr="004F2B4F">
        <w:rPr>
          <w:noProof w:val="0"/>
          <w:lang w:val="en-US"/>
        </w:rPr>
        <w:t>Summary</w:t>
      </w:r>
    </w:p>
    <w:p w:rsidR="000C5FE2" w:rsidRPr="004F2B4F" w:rsidRDefault="000C5FE2" w:rsidP="002603CC">
      <w:pPr>
        <w:rPr>
          <w:lang w:val="en-US"/>
        </w:rPr>
      </w:pPr>
      <w:r w:rsidRPr="004F2B4F">
        <w:rPr>
          <w:lang w:val="en-US"/>
        </w:rPr>
        <w:fldChar w:fldCharType="begin">
          <w:ffData>
            <w:name w:val=""/>
            <w:enabled/>
            <w:calcOnExit w:val="0"/>
            <w:textInput>
              <w:default w:val="Place summary here"/>
            </w:textInput>
          </w:ffData>
        </w:fldChar>
      </w:r>
      <w:r w:rsidRPr="004F2B4F">
        <w:rPr>
          <w:lang w:val="en-US"/>
        </w:rPr>
        <w:instrText xml:space="preserve"> FORMTEXT </w:instrText>
      </w:r>
      <w:r w:rsidRPr="004F2B4F">
        <w:rPr>
          <w:lang w:val="en-US"/>
        </w:rPr>
      </w:r>
      <w:r w:rsidRPr="004F2B4F">
        <w:rPr>
          <w:lang w:val="en-US"/>
        </w:rPr>
        <w:fldChar w:fldCharType="separate"/>
      </w:r>
      <w:r w:rsidR="000C1056">
        <w:rPr>
          <w:noProof/>
          <w:lang w:val="en-US"/>
        </w:rPr>
        <w:t>Place summary here</w:t>
      </w:r>
      <w:r w:rsidRPr="004F2B4F">
        <w:rPr>
          <w:lang w:val="en-US"/>
        </w:rPr>
        <w:fldChar w:fldCharType="end"/>
      </w:r>
    </w:p>
    <w:p w:rsidR="000C5FE2" w:rsidRPr="004F2B4F" w:rsidRDefault="000C5FE2" w:rsidP="002603CC">
      <w:pPr>
        <w:rPr>
          <w:lang w:val="en-US"/>
        </w:rPr>
      </w:pPr>
    </w:p>
    <w:p w:rsidR="000C5FE2" w:rsidRPr="004F2B4F" w:rsidRDefault="000C5FE2" w:rsidP="002603CC">
      <w:pPr>
        <w:pStyle w:val="Huisstijl-Kopje"/>
        <w:rPr>
          <w:noProof w:val="0"/>
          <w:lang w:val="en-US"/>
        </w:rPr>
      </w:pPr>
      <w:r w:rsidRPr="004F2B4F">
        <w:rPr>
          <w:noProof w:val="0"/>
          <w:lang w:val="en-US"/>
        </w:rPr>
        <w:t>References</w:t>
      </w:r>
    </w:p>
    <w:p w:rsidR="000C5FE2" w:rsidRPr="004F2B4F" w:rsidRDefault="000C5FE2" w:rsidP="002603CC">
      <w:pPr>
        <w:rPr>
          <w:lang w:val="en-US"/>
        </w:rPr>
      </w:pPr>
      <w:r w:rsidRPr="004F2B4F">
        <w:rPr>
          <w:lang w:val="en-US"/>
        </w:rPr>
        <w:fldChar w:fldCharType="begin">
          <w:ffData>
            <w:name w:val=""/>
            <w:enabled/>
            <w:calcOnExit w:val="0"/>
            <w:textInput>
              <w:default w:val="Place references here"/>
            </w:textInput>
          </w:ffData>
        </w:fldChar>
      </w:r>
      <w:r w:rsidRPr="004F2B4F">
        <w:rPr>
          <w:lang w:val="en-US"/>
        </w:rPr>
        <w:instrText xml:space="preserve"> FORMTEXT </w:instrText>
      </w:r>
      <w:r w:rsidRPr="004F2B4F">
        <w:rPr>
          <w:lang w:val="en-US"/>
        </w:rPr>
      </w:r>
      <w:r w:rsidRPr="004F2B4F">
        <w:rPr>
          <w:lang w:val="en-US"/>
        </w:rPr>
        <w:fldChar w:fldCharType="separate"/>
      </w:r>
      <w:r w:rsidR="000C1056">
        <w:rPr>
          <w:noProof/>
          <w:lang w:val="en-US"/>
        </w:rPr>
        <w:t>Place references here</w:t>
      </w:r>
      <w:r w:rsidRPr="004F2B4F">
        <w:rPr>
          <w:lang w:val="en-US"/>
        </w:rPr>
        <w:fldChar w:fldCharType="end"/>
      </w:r>
    </w:p>
    <w:p w:rsidR="000C5FE2" w:rsidRPr="004F2B4F" w:rsidRDefault="000C5FE2" w:rsidP="002603CC">
      <w:pPr>
        <w:rPr>
          <w:lang w:val="en-US"/>
        </w:rPr>
      </w:pPr>
    </w:p>
    <w:p w:rsidR="000C5FE2" w:rsidRPr="004F2B4F" w:rsidRDefault="000C5FE2" w:rsidP="002603CC">
      <w:pPr>
        <w:rPr>
          <w:lang w:val="en-US"/>
        </w:rPr>
      </w:pPr>
    </w:p>
    <w:p w:rsidR="000C5FE2" w:rsidRPr="004F2B4F" w:rsidRDefault="000C5FE2" w:rsidP="002603CC">
      <w:pPr>
        <w:rPr>
          <w:lang w:val="en-US"/>
        </w:rPr>
      </w:pPr>
    </w:p>
    <w:p w:rsidR="000C5FE2" w:rsidRPr="004F2B4F" w:rsidRDefault="000C5FE2" w:rsidP="002603CC">
      <w:pPr>
        <w:rPr>
          <w:lang w:val="en-US"/>
        </w:rPr>
      </w:pPr>
    </w:p>
    <w:p w:rsidR="000C5FE2" w:rsidRPr="004F2B4F" w:rsidRDefault="000C5FE2" w:rsidP="002603CC">
      <w:pPr>
        <w:rPr>
          <w:lang w:val="en-US"/>
        </w:rPr>
      </w:pP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737"/>
        <w:gridCol w:w="964"/>
        <w:gridCol w:w="1531"/>
        <w:gridCol w:w="680"/>
        <w:gridCol w:w="1531"/>
        <w:gridCol w:w="680"/>
        <w:gridCol w:w="1531"/>
        <w:gridCol w:w="680"/>
      </w:tblGrid>
      <w:tr w:rsidR="000C5FE2" w:rsidRPr="004F2B4F" w:rsidTr="008E05D9">
        <w:tc>
          <w:tcPr>
            <w:tcW w:w="737"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bookmarkStart w:id="13" w:name="tblVersie"/>
            <w:r w:rsidRPr="004F2B4F">
              <w:rPr>
                <w:noProof w:val="0"/>
                <w:lang w:val="en-US"/>
              </w:rPr>
              <w:t>Version</w:t>
            </w:r>
          </w:p>
        </w:tc>
        <w:tc>
          <w:tcPr>
            <w:tcW w:w="964"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Date</w:t>
            </w:r>
          </w:p>
        </w:tc>
        <w:tc>
          <w:tcPr>
            <w:tcW w:w="1531"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Author</w:t>
            </w:r>
          </w:p>
        </w:tc>
        <w:tc>
          <w:tcPr>
            <w:tcW w:w="680"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Initials</w:t>
            </w:r>
          </w:p>
        </w:tc>
        <w:tc>
          <w:tcPr>
            <w:tcW w:w="1531"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Review</w:t>
            </w:r>
          </w:p>
        </w:tc>
        <w:tc>
          <w:tcPr>
            <w:tcW w:w="680"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Initials</w:t>
            </w:r>
          </w:p>
        </w:tc>
        <w:tc>
          <w:tcPr>
            <w:tcW w:w="1531"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Approval</w:t>
            </w:r>
          </w:p>
        </w:tc>
        <w:tc>
          <w:tcPr>
            <w:tcW w:w="680" w:type="dxa"/>
            <w:tcBorders>
              <w:top w:val="single" w:sz="4" w:space="0" w:color="auto"/>
              <w:left w:val="nil"/>
              <w:bottom w:val="single" w:sz="4" w:space="0" w:color="auto"/>
              <w:right w:val="nil"/>
            </w:tcBorders>
            <w:shd w:val="clear" w:color="auto" w:fill="D9D9D9"/>
          </w:tcPr>
          <w:p w:rsidR="000C5FE2" w:rsidRPr="004F2B4F" w:rsidRDefault="000C5FE2" w:rsidP="002603CC">
            <w:pPr>
              <w:pStyle w:val="Huisstijl-Kopje"/>
              <w:rPr>
                <w:noProof w:val="0"/>
                <w:lang w:val="en-US"/>
              </w:rPr>
            </w:pPr>
            <w:r w:rsidRPr="004F2B4F">
              <w:rPr>
                <w:noProof w:val="0"/>
                <w:lang w:val="en-US"/>
              </w:rPr>
              <w:t>Initials</w:t>
            </w:r>
          </w:p>
        </w:tc>
      </w:tr>
      <w:tr w:rsidR="000C5FE2" w:rsidRPr="004F2B4F" w:rsidTr="008E05D9">
        <w:tc>
          <w:tcPr>
            <w:tcW w:w="737"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bookmarkStart w:id="14" w:name="bmVersie" w:colFirst="0" w:colLast="0"/>
            <w:bookmarkStart w:id="15" w:name="bmDatum" w:colFirst="1" w:colLast="1"/>
          </w:p>
        </w:tc>
        <w:tc>
          <w:tcPr>
            <w:tcW w:w="964" w:type="dxa"/>
            <w:tcBorders>
              <w:top w:val="single" w:sz="4" w:space="0" w:color="auto"/>
              <w:left w:val="nil"/>
              <w:bottom w:val="single" w:sz="4" w:space="0" w:color="auto"/>
              <w:right w:val="nil"/>
            </w:tcBorders>
          </w:tcPr>
          <w:p w:rsidR="000C5FE2" w:rsidRPr="004F2B4F" w:rsidRDefault="00F3579D" w:rsidP="002603CC">
            <w:pPr>
              <w:pStyle w:val="Huisstijl-TabelStatus"/>
              <w:jc w:val="both"/>
              <w:rPr>
                <w:lang w:val="en-US"/>
              </w:rPr>
            </w:pPr>
            <w:proofErr w:type="gramStart"/>
            <w:r w:rsidRPr="004F2B4F">
              <w:rPr>
                <w:lang w:val="en-US"/>
              </w:rPr>
              <w:t>feb</w:t>
            </w:r>
            <w:proofErr w:type="gramEnd"/>
            <w:r w:rsidR="000C5FE2" w:rsidRPr="004F2B4F">
              <w:rPr>
                <w:lang w:val="en-US"/>
              </w:rPr>
              <w:t>. 2015</w:t>
            </w: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r>
      <w:bookmarkEnd w:id="14"/>
      <w:bookmarkEnd w:id="15"/>
      <w:tr w:rsidR="000C5FE2" w:rsidRPr="004F2B4F" w:rsidTr="008E05D9">
        <w:tc>
          <w:tcPr>
            <w:tcW w:w="737"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964"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r>
      <w:tr w:rsidR="000C5FE2" w:rsidRPr="004F2B4F" w:rsidTr="008E05D9">
        <w:tc>
          <w:tcPr>
            <w:tcW w:w="737"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964"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1531"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c>
          <w:tcPr>
            <w:tcW w:w="680" w:type="dxa"/>
            <w:tcBorders>
              <w:top w:val="single" w:sz="4" w:space="0" w:color="auto"/>
              <w:left w:val="nil"/>
              <w:bottom w:val="single" w:sz="4" w:space="0" w:color="auto"/>
              <w:right w:val="nil"/>
            </w:tcBorders>
          </w:tcPr>
          <w:p w:rsidR="000C5FE2" w:rsidRPr="004F2B4F" w:rsidRDefault="000C5FE2" w:rsidP="002603CC">
            <w:pPr>
              <w:pStyle w:val="Huisstijl-TabelStatus"/>
              <w:jc w:val="both"/>
              <w:rPr>
                <w:lang w:val="en-US"/>
              </w:rPr>
            </w:pPr>
          </w:p>
        </w:tc>
      </w:tr>
      <w:bookmarkEnd w:id="13"/>
    </w:tbl>
    <w:p w:rsidR="000C5FE2" w:rsidRPr="004F2B4F" w:rsidRDefault="000C5FE2" w:rsidP="002603CC">
      <w:pPr>
        <w:rPr>
          <w:lang w:val="en-US"/>
        </w:rPr>
      </w:pPr>
    </w:p>
    <w:tbl>
      <w:tblPr>
        <w:tblW w:w="8420" w:type="dxa"/>
        <w:tblLayout w:type="fixed"/>
        <w:tblCellMar>
          <w:left w:w="0" w:type="dxa"/>
          <w:right w:w="0" w:type="dxa"/>
        </w:tblCellMar>
        <w:tblLook w:val="0000" w:firstRow="0" w:lastRow="0" w:firstColumn="0" w:lastColumn="0" w:noHBand="0" w:noVBand="0"/>
      </w:tblPr>
      <w:tblGrid>
        <w:gridCol w:w="8420"/>
      </w:tblGrid>
      <w:tr w:rsidR="000C5FE2" w:rsidRPr="004F2B4F" w:rsidTr="008E05D9">
        <w:tc>
          <w:tcPr>
            <w:tcW w:w="8420" w:type="dxa"/>
          </w:tcPr>
          <w:p w:rsidR="003363CC" w:rsidRPr="004F2B4F" w:rsidRDefault="003363CC" w:rsidP="002603CC">
            <w:pPr>
              <w:pStyle w:val="Huisstijl-Kopje"/>
              <w:rPr>
                <w:noProof w:val="0"/>
                <w:lang w:val="en-US"/>
              </w:rPr>
            </w:pPr>
            <w:bookmarkStart w:id="16" w:name="bmStatus" w:colFirst="0" w:colLast="0"/>
            <w:r w:rsidRPr="004F2B4F">
              <w:rPr>
                <w:noProof w:val="0"/>
                <w:lang w:val="en-US"/>
              </w:rPr>
              <w:t>State</w:t>
            </w:r>
          </w:p>
          <w:p w:rsidR="003363CC" w:rsidRPr="004F2B4F" w:rsidRDefault="003363CC" w:rsidP="002603CC">
            <w:pPr>
              <w:pStyle w:val="Huisstijl-Gegeven"/>
              <w:jc w:val="both"/>
              <w:rPr>
                <w:noProof w:val="0"/>
                <w:lang w:val="en-US"/>
              </w:rPr>
            </w:pPr>
            <w:r w:rsidRPr="004F2B4F">
              <w:rPr>
                <w:noProof w:val="0"/>
                <w:lang w:val="en-US"/>
              </w:rPr>
              <w:t>draft</w:t>
            </w:r>
          </w:p>
          <w:p w:rsidR="000C5FE2" w:rsidRPr="004F2B4F" w:rsidRDefault="003363CC" w:rsidP="002603CC">
            <w:pPr>
              <w:pStyle w:val="Huisstijl-Gegeven"/>
              <w:jc w:val="both"/>
              <w:rPr>
                <w:noProof w:val="0"/>
                <w:lang w:val="en-US"/>
              </w:rPr>
            </w:pPr>
            <w:r w:rsidRPr="004F2B4F">
              <w:rPr>
                <w:noProof w:val="0"/>
                <w:lang w:val="en-US"/>
              </w:rPr>
              <w:t>This is a draft report, intended for discussion purposes only. No part of this report may be relied upon by either principals or third parties.</w:t>
            </w:r>
          </w:p>
        </w:tc>
      </w:tr>
      <w:bookmarkEnd w:id="16"/>
    </w:tbl>
    <w:p w:rsidR="000C5FE2" w:rsidRPr="004F2B4F" w:rsidRDefault="000C5FE2" w:rsidP="002603CC">
      <w:pPr>
        <w:rPr>
          <w:lang w:val="en-US"/>
        </w:rPr>
      </w:pPr>
    </w:p>
    <w:p w:rsidR="00A45B92" w:rsidRPr="004F2B4F" w:rsidRDefault="00A45B92" w:rsidP="002603CC">
      <w:pPr>
        <w:rPr>
          <w:lang w:val="en-US"/>
        </w:rPr>
      </w:pPr>
    </w:p>
    <w:p w:rsidR="00A2242F" w:rsidRPr="004F2B4F" w:rsidRDefault="00A2242F" w:rsidP="002603CC">
      <w:pPr>
        <w:rPr>
          <w:lang w:val="en-US"/>
        </w:rPr>
        <w:sectPr w:rsidR="00A2242F" w:rsidRPr="004F2B4F" w:rsidSect="003363CC">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2552" w:right="1094" w:bottom="1077" w:left="2098" w:header="822" w:footer="198" w:gutter="0"/>
          <w:paperSrc w:first="1" w:other="1"/>
          <w:cols w:space="708"/>
          <w:docGrid w:linePitch="360"/>
        </w:sectPr>
      </w:pPr>
    </w:p>
    <w:p w:rsidR="000C5FE2" w:rsidRPr="004F2B4F" w:rsidRDefault="000C5FE2" w:rsidP="002603CC">
      <w:pPr>
        <w:pStyle w:val="Huisstijl-TitelInhoud"/>
        <w:jc w:val="both"/>
        <w:rPr>
          <w:lang w:val="en-US"/>
        </w:rPr>
      </w:pPr>
      <w:bookmarkStart w:id="26" w:name="bmTOC"/>
      <w:bookmarkEnd w:id="26"/>
      <w:r w:rsidRPr="004F2B4F">
        <w:rPr>
          <w:lang w:val="en-US"/>
        </w:rPr>
        <w:lastRenderedPageBreak/>
        <w:t>Contents</w:t>
      </w:r>
    </w:p>
    <w:p w:rsidR="007D124F" w:rsidRPr="004F2B4F" w:rsidRDefault="000C5FE2">
      <w:pPr>
        <w:pStyle w:val="TOC1"/>
        <w:rPr>
          <w:rFonts w:asciiTheme="minorHAnsi" w:eastAsiaTheme="minorEastAsia" w:hAnsiTheme="minorHAnsi" w:cstheme="minorBidi"/>
          <w:b w:val="0"/>
          <w:noProof/>
          <w:sz w:val="22"/>
          <w:szCs w:val="22"/>
          <w:lang w:val="en-US" w:eastAsia="zh-CN"/>
        </w:rPr>
      </w:pPr>
      <w:r w:rsidRPr="004F2B4F">
        <w:rPr>
          <w:lang w:val="en-US"/>
        </w:rPr>
        <w:fldChar w:fldCharType="begin"/>
      </w:r>
      <w:r w:rsidRPr="004F2B4F">
        <w:rPr>
          <w:lang w:val="en-US"/>
        </w:rPr>
        <w:instrText xml:space="preserve"> TOC \t "Heading 1;1;Heading 2;2;Heading 3;3" </w:instrText>
      </w:r>
      <w:r w:rsidRPr="004F2B4F">
        <w:rPr>
          <w:lang w:val="en-US"/>
        </w:rPr>
        <w:fldChar w:fldCharType="separate"/>
      </w:r>
      <w:r w:rsidR="007D124F" w:rsidRPr="004F2B4F">
        <w:rPr>
          <w:noProof/>
          <w:lang w:val="en-US"/>
        </w:rPr>
        <w:t>1</w:t>
      </w:r>
      <w:r w:rsidR="007D124F" w:rsidRPr="004F2B4F">
        <w:rPr>
          <w:rFonts w:asciiTheme="minorHAnsi" w:eastAsiaTheme="minorEastAsia" w:hAnsiTheme="minorHAnsi" w:cstheme="minorBidi"/>
          <w:b w:val="0"/>
          <w:noProof/>
          <w:sz w:val="22"/>
          <w:szCs w:val="22"/>
          <w:lang w:val="en-US" w:eastAsia="zh-CN"/>
        </w:rPr>
        <w:tab/>
      </w:r>
      <w:r w:rsidR="007D124F" w:rsidRPr="004F2B4F">
        <w:rPr>
          <w:noProof/>
          <w:lang w:val="en-US"/>
        </w:rPr>
        <w:t>Introduction</w:t>
      </w:r>
      <w:r w:rsidR="007D124F" w:rsidRPr="004F2B4F">
        <w:rPr>
          <w:noProof/>
          <w:lang w:val="en-US"/>
        </w:rPr>
        <w:tab/>
      </w:r>
      <w:r w:rsidR="007D124F" w:rsidRPr="004F2B4F">
        <w:rPr>
          <w:noProof/>
          <w:lang w:val="en-US"/>
        </w:rPr>
        <w:fldChar w:fldCharType="begin"/>
      </w:r>
      <w:r w:rsidR="007D124F" w:rsidRPr="004F2B4F">
        <w:rPr>
          <w:noProof/>
          <w:lang w:val="en-US"/>
        </w:rPr>
        <w:instrText xml:space="preserve"> PAGEREF _Toc412623805 \h </w:instrText>
      </w:r>
      <w:r w:rsidR="007D124F" w:rsidRPr="004F2B4F">
        <w:rPr>
          <w:noProof/>
          <w:lang w:val="en-US"/>
        </w:rPr>
      </w:r>
      <w:r w:rsidR="007D124F" w:rsidRPr="004F2B4F">
        <w:rPr>
          <w:noProof/>
          <w:lang w:val="en-US"/>
        </w:rPr>
        <w:fldChar w:fldCharType="separate"/>
      </w:r>
      <w:r w:rsidR="000C1056">
        <w:rPr>
          <w:noProof/>
          <w:lang w:val="en-US"/>
        </w:rPr>
        <w:t>1</w:t>
      </w:r>
      <w:r w:rsidR="007D124F" w:rsidRPr="004F2B4F">
        <w:rPr>
          <w:noProof/>
          <w:lang w:val="en-US"/>
        </w:rPr>
        <w:fldChar w:fldCharType="end"/>
      </w:r>
    </w:p>
    <w:p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2</w:t>
      </w:r>
      <w:r w:rsidRPr="004F2B4F">
        <w:rPr>
          <w:rFonts w:asciiTheme="minorHAnsi" w:eastAsiaTheme="minorEastAsia" w:hAnsiTheme="minorHAnsi" w:cstheme="minorBidi"/>
          <w:b w:val="0"/>
          <w:noProof/>
          <w:sz w:val="22"/>
          <w:szCs w:val="22"/>
          <w:lang w:val="en-US" w:eastAsia="zh-CN"/>
        </w:rPr>
        <w:tab/>
      </w:r>
      <w:r w:rsidRPr="004F2B4F">
        <w:rPr>
          <w:noProof/>
          <w:lang w:val="en-US"/>
        </w:rPr>
        <w:t>Processes and model formulation</w:t>
      </w:r>
      <w:r w:rsidRPr="004F2B4F">
        <w:rPr>
          <w:noProof/>
          <w:lang w:val="en-US"/>
        </w:rPr>
        <w:tab/>
      </w:r>
      <w:r w:rsidRPr="004F2B4F">
        <w:rPr>
          <w:noProof/>
          <w:lang w:val="en-US"/>
        </w:rPr>
        <w:fldChar w:fldCharType="begin"/>
      </w:r>
      <w:r w:rsidRPr="004F2B4F">
        <w:rPr>
          <w:noProof/>
          <w:lang w:val="en-US"/>
        </w:rPr>
        <w:instrText xml:space="preserve"> PAGEREF _Toc412623806 \h </w:instrText>
      </w:r>
      <w:r w:rsidRPr="004F2B4F">
        <w:rPr>
          <w:noProof/>
          <w:lang w:val="en-US"/>
        </w:rPr>
      </w:r>
      <w:r w:rsidRPr="004F2B4F">
        <w:rPr>
          <w:noProof/>
          <w:lang w:val="en-US"/>
        </w:rPr>
        <w:fldChar w:fldCharType="separate"/>
      </w:r>
      <w:r w:rsidR="000C1056">
        <w:rPr>
          <w:noProof/>
          <w:lang w:val="en-US"/>
        </w:rPr>
        <w:t>2</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2.1</w:t>
      </w:r>
      <w:r w:rsidRPr="004F2B4F">
        <w:rPr>
          <w:rFonts w:asciiTheme="minorHAnsi" w:eastAsiaTheme="minorEastAsia" w:hAnsiTheme="minorHAnsi" w:cstheme="minorBidi"/>
          <w:noProof/>
          <w:sz w:val="22"/>
          <w:szCs w:val="22"/>
          <w:lang w:val="en-US" w:eastAsia="zh-CN"/>
        </w:rPr>
        <w:tab/>
      </w:r>
      <w:r w:rsidRPr="004F2B4F">
        <w:rPr>
          <w:noProof/>
          <w:lang w:val="en-US"/>
        </w:rPr>
        <w:t>Domain and definitions</w:t>
      </w:r>
      <w:r w:rsidRPr="004F2B4F">
        <w:rPr>
          <w:noProof/>
          <w:lang w:val="en-US"/>
        </w:rPr>
        <w:tab/>
      </w:r>
      <w:r w:rsidRPr="004F2B4F">
        <w:rPr>
          <w:noProof/>
          <w:lang w:val="en-US"/>
        </w:rPr>
        <w:fldChar w:fldCharType="begin"/>
      </w:r>
      <w:r w:rsidRPr="004F2B4F">
        <w:rPr>
          <w:noProof/>
          <w:lang w:val="en-US"/>
        </w:rPr>
        <w:instrText xml:space="preserve"> PAGEREF _Toc412623807 \h </w:instrText>
      </w:r>
      <w:r w:rsidRPr="004F2B4F">
        <w:rPr>
          <w:noProof/>
          <w:lang w:val="en-US"/>
        </w:rPr>
      </w:r>
      <w:r w:rsidRPr="004F2B4F">
        <w:rPr>
          <w:noProof/>
          <w:lang w:val="en-US"/>
        </w:rPr>
        <w:fldChar w:fldCharType="separate"/>
      </w:r>
      <w:r w:rsidR="000C1056">
        <w:rPr>
          <w:noProof/>
          <w:lang w:val="en-US"/>
        </w:rPr>
        <w:t>2</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2.1.1</w:t>
      </w:r>
      <w:r w:rsidRPr="004F2B4F">
        <w:rPr>
          <w:rFonts w:asciiTheme="minorHAnsi" w:eastAsiaTheme="minorEastAsia" w:hAnsiTheme="minorHAnsi" w:cstheme="minorBidi"/>
          <w:noProof/>
          <w:sz w:val="22"/>
          <w:szCs w:val="22"/>
          <w:lang w:val="en-US" w:eastAsia="zh-CN"/>
        </w:rPr>
        <w:tab/>
      </w:r>
      <w:r w:rsidRPr="004F2B4F">
        <w:rPr>
          <w:noProof/>
          <w:lang w:val="en-US"/>
        </w:rPr>
        <w:t>Coordinate system</w:t>
      </w:r>
      <w:r w:rsidRPr="004F2B4F">
        <w:rPr>
          <w:noProof/>
          <w:lang w:val="en-US"/>
        </w:rPr>
        <w:tab/>
      </w:r>
      <w:r w:rsidRPr="004F2B4F">
        <w:rPr>
          <w:noProof/>
          <w:lang w:val="en-US"/>
        </w:rPr>
        <w:fldChar w:fldCharType="begin"/>
      </w:r>
      <w:r w:rsidRPr="004F2B4F">
        <w:rPr>
          <w:noProof/>
          <w:lang w:val="en-US"/>
        </w:rPr>
        <w:instrText xml:space="preserve"> PAGEREF _Toc412623808 \h </w:instrText>
      </w:r>
      <w:r w:rsidRPr="004F2B4F">
        <w:rPr>
          <w:noProof/>
          <w:lang w:val="en-US"/>
        </w:rPr>
      </w:r>
      <w:r w:rsidRPr="004F2B4F">
        <w:rPr>
          <w:noProof/>
          <w:lang w:val="en-US"/>
        </w:rPr>
        <w:fldChar w:fldCharType="separate"/>
      </w:r>
      <w:r w:rsidR="000C1056">
        <w:rPr>
          <w:noProof/>
          <w:lang w:val="en-US"/>
        </w:rPr>
        <w:t>2</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2.1.2</w:t>
      </w:r>
      <w:r w:rsidRPr="004F2B4F">
        <w:rPr>
          <w:rFonts w:asciiTheme="minorHAnsi" w:eastAsiaTheme="minorEastAsia" w:hAnsiTheme="minorHAnsi" w:cstheme="minorBidi"/>
          <w:noProof/>
          <w:sz w:val="22"/>
          <w:szCs w:val="22"/>
          <w:lang w:val="en-US" w:eastAsia="zh-CN"/>
        </w:rPr>
        <w:tab/>
      </w:r>
      <w:r w:rsidRPr="004F2B4F">
        <w:rPr>
          <w:noProof/>
          <w:lang w:val="en-US"/>
        </w:rPr>
        <w:t>Grid set-up</w:t>
      </w:r>
      <w:r w:rsidRPr="004F2B4F">
        <w:rPr>
          <w:noProof/>
          <w:lang w:val="en-US"/>
        </w:rPr>
        <w:tab/>
      </w:r>
      <w:r w:rsidRPr="004F2B4F">
        <w:rPr>
          <w:noProof/>
          <w:lang w:val="en-US"/>
        </w:rPr>
        <w:fldChar w:fldCharType="begin"/>
      </w:r>
      <w:r w:rsidRPr="004F2B4F">
        <w:rPr>
          <w:noProof/>
          <w:lang w:val="en-US"/>
        </w:rPr>
        <w:instrText xml:space="preserve"> PAGEREF _Toc412623809 \h </w:instrText>
      </w:r>
      <w:r w:rsidRPr="004F2B4F">
        <w:rPr>
          <w:noProof/>
          <w:lang w:val="en-US"/>
        </w:rPr>
      </w:r>
      <w:r w:rsidRPr="004F2B4F">
        <w:rPr>
          <w:noProof/>
          <w:lang w:val="en-US"/>
        </w:rPr>
        <w:fldChar w:fldCharType="separate"/>
      </w:r>
      <w:r w:rsidR="000C1056">
        <w:rPr>
          <w:noProof/>
          <w:lang w:val="en-US"/>
        </w:rPr>
        <w:t>2</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2.2</w:t>
      </w:r>
      <w:r w:rsidRPr="004F2B4F">
        <w:rPr>
          <w:rFonts w:asciiTheme="minorHAnsi" w:eastAsiaTheme="minorEastAsia" w:hAnsiTheme="minorHAnsi" w:cstheme="minorBidi"/>
          <w:noProof/>
          <w:sz w:val="22"/>
          <w:szCs w:val="22"/>
          <w:lang w:val="en-US" w:eastAsia="zh-CN"/>
        </w:rPr>
        <w:tab/>
      </w:r>
      <w:r w:rsidRPr="004F2B4F">
        <w:rPr>
          <w:noProof/>
          <w:lang w:val="en-US"/>
        </w:rPr>
        <w:t>Hydrodynamics options</w:t>
      </w:r>
      <w:r w:rsidRPr="004F2B4F">
        <w:rPr>
          <w:noProof/>
          <w:lang w:val="en-US"/>
        </w:rPr>
        <w:tab/>
      </w:r>
      <w:r w:rsidRPr="004F2B4F">
        <w:rPr>
          <w:noProof/>
          <w:lang w:val="en-US"/>
        </w:rPr>
        <w:fldChar w:fldCharType="begin"/>
      </w:r>
      <w:r w:rsidRPr="004F2B4F">
        <w:rPr>
          <w:noProof/>
          <w:lang w:val="en-US"/>
        </w:rPr>
        <w:instrText xml:space="preserve"> PAGEREF _Toc412623810 \h </w:instrText>
      </w:r>
      <w:r w:rsidRPr="004F2B4F">
        <w:rPr>
          <w:noProof/>
          <w:lang w:val="en-US"/>
        </w:rPr>
      </w:r>
      <w:r w:rsidRPr="004F2B4F">
        <w:rPr>
          <w:noProof/>
          <w:lang w:val="en-US"/>
        </w:rPr>
        <w:fldChar w:fldCharType="separate"/>
      </w:r>
      <w:r w:rsidR="000C1056">
        <w:rPr>
          <w:noProof/>
          <w:lang w:val="en-US"/>
        </w:rPr>
        <w:t>3</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2.2.1</w:t>
      </w:r>
      <w:r w:rsidRPr="004F2B4F">
        <w:rPr>
          <w:rFonts w:asciiTheme="minorHAnsi" w:eastAsiaTheme="minorEastAsia" w:hAnsiTheme="minorHAnsi" w:cstheme="minorBidi"/>
          <w:noProof/>
          <w:sz w:val="22"/>
          <w:szCs w:val="22"/>
          <w:lang w:val="en-US" w:eastAsia="zh-CN"/>
        </w:rPr>
        <w:tab/>
      </w:r>
      <w:r w:rsidRPr="004F2B4F">
        <w:rPr>
          <w:noProof/>
          <w:lang w:val="en-US"/>
        </w:rPr>
        <w:t>Stationary mode</w:t>
      </w:r>
      <w:r w:rsidRPr="004F2B4F">
        <w:rPr>
          <w:noProof/>
          <w:lang w:val="en-US"/>
        </w:rPr>
        <w:tab/>
      </w:r>
      <w:r w:rsidRPr="004F2B4F">
        <w:rPr>
          <w:noProof/>
          <w:lang w:val="en-US"/>
        </w:rPr>
        <w:fldChar w:fldCharType="begin"/>
      </w:r>
      <w:r w:rsidRPr="004F2B4F">
        <w:rPr>
          <w:noProof/>
          <w:lang w:val="en-US"/>
        </w:rPr>
        <w:instrText xml:space="preserve"> PAGEREF _Toc412623811 \h </w:instrText>
      </w:r>
      <w:r w:rsidRPr="004F2B4F">
        <w:rPr>
          <w:noProof/>
          <w:lang w:val="en-US"/>
        </w:rPr>
      </w:r>
      <w:r w:rsidRPr="004F2B4F">
        <w:rPr>
          <w:noProof/>
          <w:lang w:val="en-US"/>
        </w:rPr>
        <w:fldChar w:fldCharType="separate"/>
      </w:r>
      <w:r w:rsidR="000C1056">
        <w:rPr>
          <w:noProof/>
          <w:lang w:val="en-US"/>
        </w:rPr>
        <w:t>4</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2.2.2</w:t>
      </w:r>
      <w:r w:rsidRPr="004F2B4F">
        <w:rPr>
          <w:rFonts w:asciiTheme="minorHAnsi" w:eastAsiaTheme="minorEastAsia" w:hAnsiTheme="minorHAnsi" w:cstheme="minorBidi"/>
          <w:noProof/>
          <w:sz w:val="22"/>
          <w:szCs w:val="22"/>
          <w:lang w:val="en-US" w:eastAsia="zh-CN"/>
        </w:rPr>
        <w:tab/>
      </w:r>
      <w:r w:rsidRPr="004F2B4F">
        <w:rPr>
          <w:noProof/>
          <w:lang w:val="en-US"/>
        </w:rPr>
        <w:t>Surf beat mode (instationary)</w:t>
      </w:r>
      <w:r w:rsidRPr="004F2B4F">
        <w:rPr>
          <w:noProof/>
          <w:lang w:val="en-US"/>
        </w:rPr>
        <w:tab/>
      </w:r>
      <w:r w:rsidRPr="004F2B4F">
        <w:rPr>
          <w:noProof/>
          <w:lang w:val="en-US"/>
        </w:rPr>
        <w:fldChar w:fldCharType="begin"/>
      </w:r>
      <w:r w:rsidRPr="004F2B4F">
        <w:rPr>
          <w:noProof/>
          <w:lang w:val="en-US"/>
        </w:rPr>
        <w:instrText xml:space="preserve"> PAGEREF _Toc412623812 \h </w:instrText>
      </w:r>
      <w:r w:rsidRPr="004F2B4F">
        <w:rPr>
          <w:noProof/>
          <w:lang w:val="en-US"/>
        </w:rPr>
      </w:r>
      <w:r w:rsidRPr="004F2B4F">
        <w:rPr>
          <w:noProof/>
          <w:lang w:val="en-US"/>
        </w:rPr>
        <w:fldChar w:fldCharType="separate"/>
      </w:r>
      <w:r w:rsidR="000C1056">
        <w:rPr>
          <w:noProof/>
          <w:lang w:val="en-US"/>
        </w:rPr>
        <w:t>5</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2.2.3</w:t>
      </w:r>
      <w:r w:rsidRPr="004F2B4F">
        <w:rPr>
          <w:rFonts w:asciiTheme="minorHAnsi" w:eastAsiaTheme="minorEastAsia" w:hAnsiTheme="minorHAnsi" w:cstheme="minorBidi"/>
          <w:noProof/>
          <w:sz w:val="22"/>
          <w:szCs w:val="22"/>
          <w:lang w:val="en-US" w:eastAsia="zh-CN"/>
        </w:rPr>
        <w:tab/>
      </w:r>
      <w:r w:rsidRPr="004F2B4F">
        <w:rPr>
          <w:noProof/>
          <w:lang w:val="en-US"/>
        </w:rPr>
        <w:t>Non-hydrostatic mode (wave resolving)</w:t>
      </w:r>
      <w:r w:rsidRPr="004F2B4F">
        <w:rPr>
          <w:noProof/>
          <w:lang w:val="en-US"/>
        </w:rPr>
        <w:tab/>
      </w:r>
      <w:r w:rsidRPr="004F2B4F">
        <w:rPr>
          <w:noProof/>
          <w:lang w:val="en-US"/>
        </w:rPr>
        <w:fldChar w:fldCharType="begin"/>
      </w:r>
      <w:r w:rsidRPr="004F2B4F">
        <w:rPr>
          <w:noProof/>
          <w:lang w:val="en-US"/>
        </w:rPr>
        <w:instrText xml:space="preserve"> PAGEREF _Toc412623813 \h </w:instrText>
      </w:r>
      <w:r w:rsidRPr="004F2B4F">
        <w:rPr>
          <w:noProof/>
          <w:lang w:val="en-US"/>
        </w:rPr>
      </w:r>
      <w:r w:rsidRPr="004F2B4F">
        <w:rPr>
          <w:noProof/>
          <w:lang w:val="en-US"/>
        </w:rPr>
        <w:fldChar w:fldCharType="separate"/>
      </w:r>
      <w:r w:rsidR="000C1056">
        <w:rPr>
          <w:noProof/>
          <w:lang w:val="en-US"/>
        </w:rPr>
        <w:t>7</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2.3</w:t>
      </w:r>
      <w:r w:rsidRPr="004F2B4F">
        <w:rPr>
          <w:rFonts w:asciiTheme="minorHAnsi" w:eastAsiaTheme="minorEastAsia" w:hAnsiTheme="minorHAnsi" w:cstheme="minorBidi"/>
          <w:noProof/>
          <w:sz w:val="22"/>
          <w:szCs w:val="22"/>
          <w:lang w:val="en-US" w:eastAsia="zh-CN"/>
        </w:rPr>
        <w:tab/>
      </w:r>
      <w:r w:rsidRPr="004F2B4F">
        <w:rPr>
          <w:noProof/>
          <w:lang w:val="en-US"/>
        </w:rPr>
        <w:t>Short wave action</w:t>
      </w:r>
      <w:r w:rsidRPr="004F2B4F">
        <w:rPr>
          <w:noProof/>
          <w:lang w:val="en-US"/>
        </w:rPr>
        <w:tab/>
      </w:r>
      <w:r w:rsidRPr="004F2B4F">
        <w:rPr>
          <w:noProof/>
          <w:lang w:val="en-US"/>
        </w:rPr>
        <w:fldChar w:fldCharType="begin"/>
      </w:r>
      <w:r w:rsidRPr="004F2B4F">
        <w:rPr>
          <w:noProof/>
          <w:lang w:val="en-US"/>
        </w:rPr>
        <w:instrText xml:space="preserve"> PAGEREF _Toc412623814 \h </w:instrText>
      </w:r>
      <w:r w:rsidRPr="004F2B4F">
        <w:rPr>
          <w:noProof/>
          <w:lang w:val="en-US"/>
        </w:rPr>
      </w:r>
      <w:r w:rsidRPr="004F2B4F">
        <w:rPr>
          <w:noProof/>
          <w:lang w:val="en-US"/>
        </w:rPr>
        <w:fldChar w:fldCharType="separate"/>
      </w:r>
      <w:r w:rsidR="000C1056">
        <w:rPr>
          <w:noProof/>
          <w:lang w:val="en-US"/>
        </w:rPr>
        <w:t>9</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2.3.1</w:t>
      </w:r>
      <w:r w:rsidRPr="004F2B4F">
        <w:rPr>
          <w:rFonts w:asciiTheme="minorHAnsi" w:eastAsiaTheme="minorEastAsia" w:hAnsiTheme="minorHAnsi" w:cstheme="minorBidi"/>
          <w:noProof/>
          <w:sz w:val="22"/>
          <w:szCs w:val="22"/>
          <w:lang w:val="en-US" w:eastAsia="zh-CN"/>
        </w:rPr>
        <w:tab/>
      </w:r>
      <w:r w:rsidRPr="004F2B4F">
        <w:rPr>
          <w:noProof/>
          <w:lang w:val="en-US"/>
        </w:rPr>
        <w:t>Short wave action balance</w:t>
      </w:r>
      <w:r w:rsidRPr="004F2B4F">
        <w:rPr>
          <w:noProof/>
          <w:lang w:val="en-US"/>
        </w:rPr>
        <w:tab/>
      </w:r>
      <w:r w:rsidRPr="004F2B4F">
        <w:rPr>
          <w:noProof/>
          <w:lang w:val="en-US"/>
        </w:rPr>
        <w:fldChar w:fldCharType="begin"/>
      </w:r>
      <w:r w:rsidRPr="004F2B4F">
        <w:rPr>
          <w:noProof/>
          <w:lang w:val="en-US"/>
        </w:rPr>
        <w:instrText xml:space="preserve"> PAGEREF _Toc412623815 \h </w:instrText>
      </w:r>
      <w:r w:rsidRPr="004F2B4F">
        <w:rPr>
          <w:noProof/>
          <w:lang w:val="en-US"/>
        </w:rPr>
      </w:r>
      <w:r w:rsidRPr="004F2B4F">
        <w:rPr>
          <w:noProof/>
          <w:lang w:val="en-US"/>
        </w:rPr>
        <w:fldChar w:fldCharType="separate"/>
      </w:r>
      <w:r w:rsidR="000C1056">
        <w:rPr>
          <w:noProof/>
          <w:lang w:val="en-US"/>
        </w:rPr>
        <w:t>9</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2.3.2</w:t>
      </w:r>
      <w:r w:rsidRPr="004F2B4F">
        <w:rPr>
          <w:rFonts w:asciiTheme="minorHAnsi" w:eastAsiaTheme="minorEastAsia" w:hAnsiTheme="minorHAnsi" w:cstheme="minorBidi"/>
          <w:noProof/>
          <w:sz w:val="22"/>
          <w:szCs w:val="22"/>
          <w:lang w:val="en-US" w:eastAsia="zh-CN"/>
        </w:rPr>
        <w:tab/>
      </w:r>
      <w:r w:rsidRPr="004F2B4F">
        <w:rPr>
          <w:noProof/>
          <w:lang w:val="en-US"/>
        </w:rPr>
        <w:t>Dissipation</w:t>
      </w:r>
      <w:r w:rsidRPr="004F2B4F">
        <w:rPr>
          <w:noProof/>
          <w:lang w:val="en-US"/>
        </w:rPr>
        <w:tab/>
      </w:r>
      <w:r w:rsidRPr="004F2B4F">
        <w:rPr>
          <w:noProof/>
          <w:lang w:val="en-US"/>
        </w:rPr>
        <w:fldChar w:fldCharType="begin"/>
      </w:r>
      <w:r w:rsidRPr="004F2B4F">
        <w:rPr>
          <w:noProof/>
          <w:lang w:val="en-US"/>
        </w:rPr>
        <w:instrText xml:space="preserve"> PAGEREF _Toc412623816 \h </w:instrText>
      </w:r>
      <w:r w:rsidRPr="004F2B4F">
        <w:rPr>
          <w:noProof/>
          <w:lang w:val="en-US"/>
        </w:rPr>
      </w:r>
      <w:r w:rsidRPr="004F2B4F">
        <w:rPr>
          <w:noProof/>
          <w:lang w:val="en-US"/>
        </w:rPr>
        <w:fldChar w:fldCharType="separate"/>
      </w:r>
      <w:r w:rsidR="000C1056">
        <w:rPr>
          <w:noProof/>
          <w:lang w:val="en-US"/>
        </w:rPr>
        <w:t>11</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2.3.3</w:t>
      </w:r>
      <w:r w:rsidRPr="004F2B4F">
        <w:rPr>
          <w:rFonts w:asciiTheme="minorHAnsi" w:eastAsiaTheme="minorEastAsia" w:hAnsiTheme="minorHAnsi" w:cstheme="minorBidi"/>
          <w:noProof/>
          <w:sz w:val="22"/>
          <w:szCs w:val="22"/>
          <w:lang w:val="en-US" w:eastAsia="zh-CN"/>
        </w:rPr>
        <w:tab/>
      </w:r>
      <w:r w:rsidRPr="004F2B4F">
        <w:rPr>
          <w:noProof/>
          <w:lang w:val="en-US"/>
        </w:rPr>
        <w:t>Radiation stresses</w:t>
      </w:r>
      <w:r w:rsidRPr="004F2B4F">
        <w:rPr>
          <w:noProof/>
          <w:lang w:val="en-US"/>
        </w:rPr>
        <w:tab/>
      </w:r>
      <w:r w:rsidRPr="004F2B4F">
        <w:rPr>
          <w:noProof/>
          <w:lang w:val="en-US"/>
        </w:rPr>
        <w:fldChar w:fldCharType="begin"/>
      </w:r>
      <w:r w:rsidRPr="004F2B4F">
        <w:rPr>
          <w:noProof/>
          <w:lang w:val="en-US"/>
        </w:rPr>
        <w:instrText xml:space="preserve"> PAGEREF _Toc412623817 \h </w:instrText>
      </w:r>
      <w:r w:rsidRPr="004F2B4F">
        <w:rPr>
          <w:noProof/>
          <w:lang w:val="en-US"/>
        </w:rPr>
      </w:r>
      <w:r w:rsidRPr="004F2B4F">
        <w:rPr>
          <w:noProof/>
          <w:lang w:val="en-US"/>
        </w:rPr>
        <w:fldChar w:fldCharType="separate"/>
      </w:r>
      <w:r w:rsidR="000C1056">
        <w:rPr>
          <w:noProof/>
          <w:lang w:val="en-US"/>
        </w:rPr>
        <w:t>14</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2.3.4</w:t>
      </w:r>
      <w:r w:rsidRPr="004F2B4F">
        <w:rPr>
          <w:rFonts w:asciiTheme="minorHAnsi" w:eastAsiaTheme="minorEastAsia" w:hAnsiTheme="minorHAnsi" w:cstheme="minorBidi"/>
          <w:noProof/>
          <w:sz w:val="22"/>
          <w:szCs w:val="22"/>
          <w:lang w:val="en-US" w:eastAsia="zh-CN"/>
        </w:rPr>
        <w:tab/>
      </w:r>
      <w:r w:rsidRPr="004F2B4F">
        <w:rPr>
          <w:noProof/>
          <w:lang w:val="en-US"/>
        </w:rPr>
        <w:t>Wave shape</w:t>
      </w:r>
      <w:r w:rsidRPr="004F2B4F">
        <w:rPr>
          <w:noProof/>
          <w:lang w:val="en-US"/>
        </w:rPr>
        <w:tab/>
      </w:r>
      <w:r w:rsidRPr="004F2B4F">
        <w:rPr>
          <w:noProof/>
          <w:lang w:val="en-US"/>
        </w:rPr>
        <w:fldChar w:fldCharType="begin"/>
      </w:r>
      <w:r w:rsidRPr="004F2B4F">
        <w:rPr>
          <w:noProof/>
          <w:lang w:val="en-US"/>
        </w:rPr>
        <w:instrText xml:space="preserve"> PAGEREF _Toc412623818 \h </w:instrText>
      </w:r>
      <w:r w:rsidRPr="004F2B4F">
        <w:rPr>
          <w:noProof/>
          <w:lang w:val="en-US"/>
        </w:rPr>
      </w:r>
      <w:r w:rsidRPr="004F2B4F">
        <w:rPr>
          <w:noProof/>
          <w:lang w:val="en-US"/>
        </w:rPr>
        <w:fldChar w:fldCharType="separate"/>
      </w:r>
      <w:r w:rsidR="000C1056">
        <w:rPr>
          <w:noProof/>
          <w:lang w:val="en-US"/>
        </w:rPr>
        <w:t>15</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2.3.5</w:t>
      </w:r>
      <w:r w:rsidRPr="004F2B4F">
        <w:rPr>
          <w:rFonts w:asciiTheme="minorHAnsi" w:eastAsiaTheme="minorEastAsia" w:hAnsiTheme="minorHAnsi" w:cstheme="minorBidi"/>
          <w:noProof/>
          <w:sz w:val="22"/>
          <w:szCs w:val="22"/>
          <w:lang w:val="en-US" w:eastAsia="zh-CN"/>
        </w:rPr>
        <w:tab/>
      </w:r>
      <w:r w:rsidRPr="004F2B4F">
        <w:rPr>
          <w:noProof/>
          <w:lang w:val="en-US"/>
        </w:rPr>
        <w:t>Turbulence</w:t>
      </w:r>
      <w:r w:rsidRPr="004F2B4F">
        <w:rPr>
          <w:noProof/>
          <w:lang w:val="en-US"/>
        </w:rPr>
        <w:tab/>
      </w:r>
      <w:r w:rsidRPr="004F2B4F">
        <w:rPr>
          <w:noProof/>
          <w:lang w:val="en-US"/>
        </w:rPr>
        <w:fldChar w:fldCharType="begin"/>
      </w:r>
      <w:r w:rsidRPr="004F2B4F">
        <w:rPr>
          <w:noProof/>
          <w:lang w:val="en-US"/>
        </w:rPr>
        <w:instrText xml:space="preserve"> PAGEREF _Toc412623819 \h </w:instrText>
      </w:r>
      <w:r w:rsidRPr="004F2B4F">
        <w:rPr>
          <w:noProof/>
          <w:lang w:val="en-US"/>
        </w:rPr>
      </w:r>
      <w:r w:rsidRPr="004F2B4F">
        <w:rPr>
          <w:noProof/>
          <w:lang w:val="en-US"/>
        </w:rPr>
        <w:fldChar w:fldCharType="separate"/>
      </w:r>
      <w:r w:rsidR="000C1056">
        <w:rPr>
          <w:noProof/>
          <w:lang w:val="en-US"/>
        </w:rPr>
        <w:t>15</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2.3.6</w:t>
      </w:r>
      <w:r w:rsidRPr="004F2B4F">
        <w:rPr>
          <w:rFonts w:asciiTheme="minorHAnsi" w:eastAsiaTheme="minorEastAsia" w:hAnsiTheme="minorHAnsi" w:cstheme="minorBidi"/>
          <w:noProof/>
          <w:sz w:val="22"/>
          <w:szCs w:val="22"/>
          <w:lang w:val="en-US" w:eastAsia="zh-CN"/>
        </w:rPr>
        <w:tab/>
      </w:r>
      <w:r w:rsidRPr="004F2B4F">
        <w:rPr>
          <w:noProof/>
          <w:lang w:val="en-US"/>
        </w:rPr>
        <w:t>Roller energy balance</w:t>
      </w:r>
      <w:r w:rsidRPr="004F2B4F">
        <w:rPr>
          <w:noProof/>
          <w:lang w:val="en-US"/>
        </w:rPr>
        <w:tab/>
      </w:r>
      <w:r w:rsidRPr="004F2B4F">
        <w:rPr>
          <w:noProof/>
          <w:lang w:val="en-US"/>
        </w:rPr>
        <w:fldChar w:fldCharType="begin"/>
      </w:r>
      <w:r w:rsidRPr="004F2B4F">
        <w:rPr>
          <w:noProof/>
          <w:lang w:val="en-US"/>
        </w:rPr>
        <w:instrText xml:space="preserve"> PAGEREF _Toc412623820 \h </w:instrText>
      </w:r>
      <w:r w:rsidRPr="004F2B4F">
        <w:rPr>
          <w:noProof/>
          <w:lang w:val="en-US"/>
        </w:rPr>
      </w:r>
      <w:r w:rsidRPr="004F2B4F">
        <w:rPr>
          <w:noProof/>
          <w:lang w:val="en-US"/>
        </w:rPr>
        <w:fldChar w:fldCharType="separate"/>
      </w:r>
      <w:r w:rsidR="000C1056">
        <w:rPr>
          <w:noProof/>
          <w:lang w:val="en-US"/>
        </w:rPr>
        <w:t>17</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2.4</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_Toc412623821 \h </w:instrText>
      </w:r>
      <w:r w:rsidRPr="004F2B4F">
        <w:rPr>
          <w:noProof/>
          <w:lang w:val="en-US"/>
        </w:rPr>
      </w:r>
      <w:r w:rsidRPr="004F2B4F">
        <w:rPr>
          <w:noProof/>
          <w:lang w:val="en-US"/>
        </w:rPr>
        <w:fldChar w:fldCharType="separate"/>
      </w:r>
      <w:r w:rsidR="000C1056">
        <w:rPr>
          <w:noProof/>
          <w:lang w:val="en-US"/>
        </w:rPr>
        <w:t>19</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2.4.1</w:t>
      </w:r>
      <w:r w:rsidRPr="004F2B4F">
        <w:rPr>
          <w:rFonts w:asciiTheme="minorHAnsi" w:eastAsiaTheme="minorEastAsia" w:hAnsiTheme="minorHAnsi" w:cstheme="minorBidi"/>
          <w:noProof/>
          <w:sz w:val="22"/>
          <w:szCs w:val="22"/>
          <w:lang w:val="en-US" w:eastAsia="zh-CN"/>
        </w:rPr>
        <w:tab/>
      </w:r>
      <w:r w:rsidRPr="004F2B4F">
        <w:rPr>
          <w:noProof/>
          <w:lang w:val="en-US"/>
        </w:rPr>
        <w:t>Horizontal viscosity</w:t>
      </w:r>
      <w:r w:rsidRPr="004F2B4F">
        <w:rPr>
          <w:noProof/>
          <w:lang w:val="en-US"/>
        </w:rPr>
        <w:tab/>
      </w:r>
      <w:r w:rsidRPr="004F2B4F">
        <w:rPr>
          <w:noProof/>
          <w:lang w:val="en-US"/>
        </w:rPr>
        <w:fldChar w:fldCharType="begin"/>
      </w:r>
      <w:r w:rsidRPr="004F2B4F">
        <w:rPr>
          <w:noProof/>
          <w:lang w:val="en-US"/>
        </w:rPr>
        <w:instrText xml:space="preserve"> PAGEREF _Toc412623822 \h </w:instrText>
      </w:r>
      <w:r w:rsidRPr="004F2B4F">
        <w:rPr>
          <w:noProof/>
          <w:lang w:val="en-US"/>
        </w:rPr>
      </w:r>
      <w:r w:rsidRPr="004F2B4F">
        <w:rPr>
          <w:noProof/>
          <w:lang w:val="en-US"/>
        </w:rPr>
        <w:fldChar w:fldCharType="separate"/>
      </w:r>
      <w:r w:rsidR="000C1056">
        <w:rPr>
          <w:noProof/>
          <w:lang w:val="en-US"/>
        </w:rPr>
        <w:t>20</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2.4.2</w:t>
      </w:r>
      <w:r w:rsidRPr="004F2B4F">
        <w:rPr>
          <w:rFonts w:asciiTheme="minorHAnsi" w:eastAsiaTheme="minorEastAsia" w:hAnsiTheme="minorHAnsi" w:cstheme="minorBidi"/>
          <w:noProof/>
          <w:sz w:val="22"/>
          <w:szCs w:val="22"/>
          <w:lang w:val="en-US" w:eastAsia="zh-CN"/>
        </w:rPr>
        <w:tab/>
      </w:r>
      <w:r w:rsidRPr="004F2B4F">
        <w:rPr>
          <w:noProof/>
          <w:lang w:val="en-US"/>
        </w:rPr>
        <w:t>Bed shear stress</w:t>
      </w:r>
      <w:r w:rsidRPr="004F2B4F">
        <w:rPr>
          <w:noProof/>
          <w:lang w:val="en-US"/>
        </w:rPr>
        <w:tab/>
      </w:r>
      <w:r w:rsidRPr="004F2B4F">
        <w:rPr>
          <w:noProof/>
          <w:lang w:val="en-US"/>
        </w:rPr>
        <w:fldChar w:fldCharType="begin"/>
      </w:r>
      <w:r w:rsidRPr="004F2B4F">
        <w:rPr>
          <w:noProof/>
          <w:lang w:val="en-US"/>
        </w:rPr>
        <w:instrText xml:space="preserve"> PAGEREF _Toc412623823 \h </w:instrText>
      </w:r>
      <w:r w:rsidRPr="004F2B4F">
        <w:rPr>
          <w:noProof/>
          <w:lang w:val="en-US"/>
        </w:rPr>
      </w:r>
      <w:r w:rsidRPr="004F2B4F">
        <w:rPr>
          <w:noProof/>
          <w:lang w:val="en-US"/>
        </w:rPr>
        <w:fldChar w:fldCharType="separate"/>
      </w:r>
      <w:r w:rsidR="000C1056">
        <w:rPr>
          <w:noProof/>
          <w:lang w:val="en-US"/>
        </w:rPr>
        <w:t>20</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2.4.3</w:t>
      </w:r>
      <w:r w:rsidRPr="004F2B4F">
        <w:rPr>
          <w:rFonts w:asciiTheme="minorHAnsi" w:eastAsiaTheme="minorEastAsia" w:hAnsiTheme="minorHAnsi" w:cstheme="minorBidi"/>
          <w:noProof/>
          <w:sz w:val="22"/>
          <w:szCs w:val="22"/>
          <w:lang w:val="en-US" w:eastAsia="zh-CN"/>
        </w:rPr>
        <w:tab/>
      </w:r>
      <w:r w:rsidRPr="004F2B4F">
        <w:rPr>
          <w:noProof/>
          <w:lang w:val="en-US"/>
        </w:rPr>
        <w:t>Damping by vegetation</w:t>
      </w:r>
      <w:r w:rsidRPr="004F2B4F">
        <w:rPr>
          <w:noProof/>
          <w:lang w:val="en-US"/>
        </w:rPr>
        <w:tab/>
      </w:r>
      <w:r w:rsidRPr="004F2B4F">
        <w:rPr>
          <w:noProof/>
          <w:lang w:val="en-US"/>
        </w:rPr>
        <w:fldChar w:fldCharType="begin"/>
      </w:r>
      <w:r w:rsidRPr="004F2B4F">
        <w:rPr>
          <w:noProof/>
          <w:lang w:val="en-US"/>
        </w:rPr>
        <w:instrText xml:space="preserve"> PAGEREF _Toc412623824 \h </w:instrText>
      </w:r>
      <w:r w:rsidRPr="004F2B4F">
        <w:rPr>
          <w:noProof/>
          <w:lang w:val="en-US"/>
        </w:rPr>
      </w:r>
      <w:r w:rsidRPr="004F2B4F">
        <w:rPr>
          <w:noProof/>
          <w:lang w:val="en-US"/>
        </w:rPr>
        <w:fldChar w:fldCharType="separate"/>
      </w:r>
      <w:r w:rsidR="000C1056">
        <w:rPr>
          <w:noProof/>
          <w:lang w:val="en-US"/>
        </w:rPr>
        <w:t>21</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2.4.4</w:t>
      </w:r>
      <w:r w:rsidRPr="004F2B4F">
        <w:rPr>
          <w:rFonts w:asciiTheme="minorHAnsi" w:eastAsiaTheme="minorEastAsia" w:hAnsiTheme="minorHAnsi" w:cstheme="minorBidi"/>
          <w:noProof/>
          <w:sz w:val="22"/>
          <w:szCs w:val="22"/>
          <w:lang w:val="en-US" w:eastAsia="zh-CN"/>
        </w:rPr>
        <w:tab/>
      </w:r>
      <w:r w:rsidRPr="004F2B4F">
        <w:rPr>
          <w:noProof/>
          <w:lang w:val="en-US"/>
        </w:rPr>
        <w:t>Wind</w:t>
      </w:r>
      <w:r w:rsidRPr="004F2B4F">
        <w:rPr>
          <w:noProof/>
          <w:lang w:val="en-US"/>
        </w:rPr>
        <w:tab/>
      </w:r>
      <w:r w:rsidRPr="004F2B4F">
        <w:rPr>
          <w:noProof/>
          <w:lang w:val="en-US"/>
        </w:rPr>
        <w:fldChar w:fldCharType="begin"/>
      </w:r>
      <w:r w:rsidRPr="004F2B4F">
        <w:rPr>
          <w:noProof/>
          <w:lang w:val="en-US"/>
        </w:rPr>
        <w:instrText xml:space="preserve"> PAGEREF _Toc412623825 \h </w:instrText>
      </w:r>
      <w:r w:rsidRPr="004F2B4F">
        <w:rPr>
          <w:noProof/>
          <w:lang w:val="en-US"/>
        </w:rPr>
      </w:r>
      <w:r w:rsidRPr="004F2B4F">
        <w:rPr>
          <w:noProof/>
          <w:lang w:val="en-US"/>
        </w:rPr>
        <w:fldChar w:fldCharType="separate"/>
      </w:r>
      <w:r w:rsidR="000C1056">
        <w:rPr>
          <w:noProof/>
          <w:lang w:val="en-US"/>
        </w:rPr>
        <w:t>22</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2.5</w:t>
      </w:r>
      <w:r w:rsidRPr="004F2B4F">
        <w:rPr>
          <w:rFonts w:asciiTheme="minorHAnsi" w:eastAsiaTheme="minorEastAsia" w:hAnsiTheme="minorHAnsi" w:cstheme="minorBidi"/>
          <w:noProof/>
          <w:sz w:val="22"/>
          <w:szCs w:val="22"/>
          <w:lang w:val="en-US" w:eastAsia="zh-CN"/>
        </w:rPr>
        <w:tab/>
      </w:r>
      <w:r w:rsidRPr="004F2B4F">
        <w:rPr>
          <w:noProof/>
          <w:lang w:val="en-US"/>
        </w:rPr>
        <w:t>Non-hydrostatic pressure correction</w:t>
      </w:r>
      <w:r w:rsidRPr="004F2B4F">
        <w:rPr>
          <w:noProof/>
          <w:lang w:val="en-US"/>
        </w:rPr>
        <w:tab/>
      </w:r>
      <w:r w:rsidRPr="004F2B4F">
        <w:rPr>
          <w:noProof/>
          <w:lang w:val="en-US"/>
        </w:rPr>
        <w:fldChar w:fldCharType="begin"/>
      </w:r>
      <w:r w:rsidRPr="004F2B4F">
        <w:rPr>
          <w:noProof/>
          <w:lang w:val="en-US"/>
        </w:rPr>
        <w:instrText xml:space="preserve"> PAGEREF _Toc412623826 \h </w:instrText>
      </w:r>
      <w:r w:rsidRPr="004F2B4F">
        <w:rPr>
          <w:noProof/>
          <w:lang w:val="en-US"/>
        </w:rPr>
      </w:r>
      <w:r w:rsidRPr="004F2B4F">
        <w:rPr>
          <w:noProof/>
          <w:lang w:val="en-US"/>
        </w:rPr>
        <w:fldChar w:fldCharType="separate"/>
      </w:r>
      <w:r w:rsidR="000C1056">
        <w:rPr>
          <w:noProof/>
          <w:lang w:val="en-US"/>
        </w:rPr>
        <w:t>22</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2.6</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Pr="004F2B4F">
        <w:rPr>
          <w:noProof/>
          <w:lang w:val="en-US"/>
        </w:rPr>
        <w:fldChar w:fldCharType="begin"/>
      </w:r>
      <w:r w:rsidRPr="004F2B4F">
        <w:rPr>
          <w:noProof/>
          <w:lang w:val="en-US"/>
        </w:rPr>
        <w:instrText xml:space="preserve"> PAGEREF _Toc412623827 \h </w:instrText>
      </w:r>
      <w:r w:rsidRPr="004F2B4F">
        <w:rPr>
          <w:noProof/>
          <w:lang w:val="en-US"/>
        </w:rPr>
      </w:r>
      <w:r w:rsidRPr="004F2B4F">
        <w:rPr>
          <w:noProof/>
          <w:lang w:val="en-US"/>
        </w:rPr>
        <w:fldChar w:fldCharType="separate"/>
      </w:r>
      <w:r w:rsidR="000C1056">
        <w:rPr>
          <w:noProof/>
          <w:lang w:val="en-US"/>
        </w:rPr>
        <w:t>23</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2.6.1</w:t>
      </w:r>
      <w:r w:rsidRPr="004F2B4F">
        <w:rPr>
          <w:rFonts w:asciiTheme="minorHAnsi" w:eastAsiaTheme="minorEastAsia" w:hAnsiTheme="minorHAnsi" w:cstheme="minorBidi"/>
          <w:noProof/>
          <w:sz w:val="22"/>
          <w:szCs w:val="22"/>
          <w:lang w:val="en-US" w:eastAsia="zh-CN"/>
        </w:rPr>
        <w:tab/>
      </w:r>
      <w:r w:rsidRPr="004F2B4F">
        <w:rPr>
          <w:noProof/>
          <w:lang w:val="en-US"/>
        </w:rPr>
        <w:t>Continuity</w:t>
      </w:r>
      <w:r w:rsidRPr="004F2B4F">
        <w:rPr>
          <w:noProof/>
          <w:lang w:val="en-US"/>
        </w:rPr>
        <w:tab/>
      </w:r>
      <w:r w:rsidRPr="004F2B4F">
        <w:rPr>
          <w:noProof/>
          <w:lang w:val="en-US"/>
        </w:rPr>
        <w:fldChar w:fldCharType="begin"/>
      </w:r>
      <w:r w:rsidRPr="004F2B4F">
        <w:rPr>
          <w:noProof/>
          <w:lang w:val="en-US"/>
        </w:rPr>
        <w:instrText xml:space="preserve"> PAGEREF _Toc412623828 \h </w:instrText>
      </w:r>
      <w:r w:rsidRPr="004F2B4F">
        <w:rPr>
          <w:noProof/>
          <w:lang w:val="en-US"/>
        </w:rPr>
      </w:r>
      <w:r w:rsidRPr="004F2B4F">
        <w:rPr>
          <w:noProof/>
          <w:lang w:val="en-US"/>
        </w:rPr>
        <w:fldChar w:fldCharType="separate"/>
      </w:r>
      <w:r w:rsidR="000C1056">
        <w:rPr>
          <w:noProof/>
          <w:lang w:val="en-US"/>
        </w:rPr>
        <w:t>23</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2.6.2</w:t>
      </w:r>
      <w:r w:rsidRPr="004F2B4F">
        <w:rPr>
          <w:rFonts w:asciiTheme="minorHAnsi" w:eastAsiaTheme="minorEastAsia" w:hAnsiTheme="minorHAnsi" w:cstheme="minorBidi"/>
          <w:noProof/>
          <w:sz w:val="22"/>
          <w:szCs w:val="22"/>
          <w:lang w:val="en-US" w:eastAsia="zh-CN"/>
        </w:rPr>
        <w:tab/>
      </w:r>
      <w:r w:rsidRPr="004F2B4F">
        <w:rPr>
          <w:noProof/>
          <w:lang w:val="en-US"/>
        </w:rPr>
        <w:t>Equation of motions</w:t>
      </w:r>
      <w:r w:rsidRPr="004F2B4F">
        <w:rPr>
          <w:noProof/>
          <w:lang w:val="en-US"/>
        </w:rPr>
        <w:tab/>
      </w:r>
      <w:r w:rsidRPr="004F2B4F">
        <w:rPr>
          <w:noProof/>
          <w:lang w:val="en-US"/>
        </w:rPr>
        <w:fldChar w:fldCharType="begin"/>
      </w:r>
      <w:r w:rsidRPr="004F2B4F">
        <w:rPr>
          <w:noProof/>
          <w:lang w:val="en-US"/>
        </w:rPr>
        <w:instrText xml:space="preserve"> PAGEREF _Toc412623829 \h </w:instrText>
      </w:r>
      <w:r w:rsidRPr="004F2B4F">
        <w:rPr>
          <w:noProof/>
          <w:lang w:val="en-US"/>
        </w:rPr>
      </w:r>
      <w:r w:rsidRPr="004F2B4F">
        <w:rPr>
          <w:noProof/>
          <w:lang w:val="en-US"/>
        </w:rPr>
        <w:fldChar w:fldCharType="separate"/>
      </w:r>
      <w:r w:rsidR="000C1056">
        <w:rPr>
          <w:noProof/>
          <w:lang w:val="en-US"/>
        </w:rPr>
        <w:t>23</w:t>
      </w:r>
      <w:r w:rsidRPr="004F2B4F">
        <w:rPr>
          <w:noProof/>
          <w:lang w:val="en-US"/>
        </w:rPr>
        <w:fldChar w:fldCharType="end"/>
      </w:r>
    </w:p>
    <w:p w:rsidR="007D124F" w:rsidRPr="00844679" w:rsidRDefault="007D124F">
      <w:pPr>
        <w:pStyle w:val="TOC2"/>
        <w:rPr>
          <w:rFonts w:asciiTheme="minorHAnsi" w:eastAsiaTheme="minorEastAsia" w:hAnsiTheme="minorHAnsi" w:cstheme="minorBidi"/>
          <w:noProof/>
          <w:sz w:val="22"/>
          <w:szCs w:val="22"/>
          <w:lang w:val="fr-FR" w:eastAsia="zh-CN"/>
        </w:rPr>
      </w:pPr>
      <w:r w:rsidRPr="00844679">
        <w:rPr>
          <w:noProof/>
          <w:lang w:val="fr-FR"/>
        </w:rPr>
        <w:t>2.7</w:t>
      </w:r>
      <w:r w:rsidRPr="00844679">
        <w:rPr>
          <w:rFonts w:asciiTheme="minorHAnsi" w:eastAsiaTheme="minorEastAsia" w:hAnsiTheme="minorHAnsi" w:cstheme="minorBidi"/>
          <w:noProof/>
          <w:sz w:val="22"/>
          <w:szCs w:val="22"/>
          <w:lang w:val="fr-FR" w:eastAsia="zh-CN"/>
        </w:rPr>
        <w:tab/>
      </w:r>
      <w:r w:rsidRPr="00844679">
        <w:rPr>
          <w:noProof/>
          <w:lang w:val="fr-FR"/>
        </w:rPr>
        <w:t>Sediment transport</w:t>
      </w:r>
      <w:r w:rsidRPr="00844679">
        <w:rPr>
          <w:noProof/>
          <w:lang w:val="fr-FR"/>
        </w:rPr>
        <w:tab/>
      </w:r>
      <w:r w:rsidRPr="004F2B4F">
        <w:rPr>
          <w:noProof/>
          <w:lang w:val="en-US"/>
        </w:rPr>
        <w:fldChar w:fldCharType="begin"/>
      </w:r>
      <w:r w:rsidRPr="00844679">
        <w:rPr>
          <w:noProof/>
          <w:lang w:val="fr-FR"/>
        </w:rPr>
        <w:instrText xml:space="preserve"> PAGEREF _Toc412623830 \h </w:instrText>
      </w:r>
      <w:r w:rsidRPr="004F2B4F">
        <w:rPr>
          <w:noProof/>
          <w:lang w:val="en-US"/>
        </w:rPr>
      </w:r>
      <w:r w:rsidRPr="004F2B4F">
        <w:rPr>
          <w:noProof/>
          <w:lang w:val="en-US"/>
        </w:rPr>
        <w:fldChar w:fldCharType="separate"/>
      </w:r>
      <w:r w:rsidR="000C1056">
        <w:rPr>
          <w:noProof/>
          <w:lang w:val="fr-FR"/>
        </w:rPr>
        <w:t>28</w:t>
      </w:r>
      <w:r w:rsidRPr="004F2B4F">
        <w:rPr>
          <w:noProof/>
          <w:lang w:val="en-US"/>
        </w:rPr>
        <w:fldChar w:fldCharType="end"/>
      </w:r>
    </w:p>
    <w:p w:rsidR="007D124F" w:rsidRPr="00844679" w:rsidRDefault="007D124F">
      <w:pPr>
        <w:pStyle w:val="TOC3"/>
        <w:tabs>
          <w:tab w:val="left" w:pos="1276"/>
        </w:tabs>
        <w:rPr>
          <w:rFonts w:asciiTheme="minorHAnsi" w:eastAsiaTheme="minorEastAsia" w:hAnsiTheme="minorHAnsi" w:cstheme="minorBidi"/>
          <w:noProof/>
          <w:sz w:val="22"/>
          <w:szCs w:val="22"/>
          <w:lang w:val="fr-FR" w:eastAsia="zh-CN"/>
        </w:rPr>
      </w:pPr>
      <w:r w:rsidRPr="00844679">
        <w:rPr>
          <w:noProof/>
          <w:lang w:val="fr-FR"/>
        </w:rPr>
        <w:t>2.7.1</w:t>
      </w:r>
      <w:r w:rsidRPr="00844679">
        <w:rPr>
          <w:rFonts w:asciiTheme="minorHAnsi" w:eastAsiaTheme="minorEastAsia" w:hAnsiTheme="minorHAnsi" w:cstheme="minorBidi"/>
          <w:noProof/>
          <w:sz w:val="22"/>
          <w:szCs w:val="22"/>
          <w:lang w:val="fr-FR" w:eastAsia="zh-CN"/>
        </w:rPr>
        <w:tab/>
      </w:r>
      <w:r w:rsidRPr="00844679">
        <w:rPr>
          <w:noProof/>
          <w:lang w:val="fr-FR"/>
        </w:rPr>
        <w:t>Advection-diffusion equation</w:t>
      </w:r>
      <w:r w:rsidRPr="00844679">
        <w:rPr>
          <w:noProof/>
          <w:lang w:val="fr-FR"/>
        </w:rPr>
        <w:tab/>
      </w:r>
      <w:r w:rsidRPr="004F2B4F">
        <w:rPr>
          <w:noProof/>
          <w:lang w:val="en-US"/>
        </w:rPr>
        <w:fldChar w:fldCharType="begin"/>
      </w:r>
      <w:r w:rsidRPr="00844679">
        <w:rPr>
          <w:noProof/>
          <w:lang w:val="fr-FR"/>
        </w:rPr>
        <w:instrText xml:space="preserve"> PAGEREF _Toc412623831 \h </w:instrText>
      </w:r>
      <w:r w:rsidRPr="004F2B4F">
        <w:rPr>
          <w:noProof/>
          <w:lang w:val="en-US"/>
        </w:rPr>
      </w:r>
      <w:r w:rsidRPr="004F2B4F">
        <w:rPr>
          <w:noProof/>
          <w:lang w:val="en-US"/>
        </w:rPr>
        <w:fldChar w:fldCharType="separate"/>
      </w:r>
      <w:r w:rsidR="000C1056">
        <w:rPr>
          <w:noProof/>
          <w:lang w:val="fr-FR"/>
        </w:rPr>
        <w:t>28</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2.7.2</w:t>
      </w:r>
      <w:r w:rsidRPr="004F2B4F">
        <w:rPr>
          <w:rFonts w:asciiTheme="minorHAnsi" w:eastAsiaTheme="minorEastAsia" w:hAnsiTheme="minorHAnsi" w:cstheme="minorBidi"/>
          <w:noProof/>
          <w:sz w:val="22"/>
          <w:szCs w:val="22"/>
          <w:lang w:val="en-US" w:eastAsia="zh-CN"/>
        </w:rPr>
        <w:tab/>
      </w:r>
      <w:r w:rsidRPr="004F2B4F">
        <w:rPr>
          <w:noProof/>
          <w:lang w:val="en-US"/>
        </w:rPr>
        <w:t>General parameters</w:t>
      </w:r>
      <w:r w:rsidRPr="004F2B4F">
        <w:rPr>
          <w:noProof/>
          <w:lang w:val="en-US"/>
        </w:rPr>
        <w:tab/>
      </w:r>
      <w:r w:rsidRPr="004F2B4F">
        <w:rPr>
          <w:noProof/>
          <w:lang w:val="en-US"/>
        </w:rPr>
        <w:fldChar w:fldCharType="begin"/>
      </w:r>
      <w:r w:rsidRPr="004F2B4F">
        <w:rPr>
          <w:noProof/>
          <w:lang w:val="en-US"/>
        </w:rPr>
        <w:instrText xml:space="preserve"> PAGEREF _Toc412623832 \h </w:instrText>
      </w:r>
      <w:r w:rsidRPr="004F2B4F">
        <w:rPr>
          <w:noProof/>
          <w:lang w:val="en-US"/>
        </w:rPr>
      </w:r>
      <w:r w:rsidRPr="004F2B4F">
        <w:rPr>
          <w:noProof/>
          <w:lang w:val="en-US"/>
        </w:rPr>
        <w:fldChar w:fldCharType="separate"/>
      </w:r>
      <w:r w:rsidR="000C1056">
        <w:rPr>
          <w:noProof/>
          <w:lang w:val="en-US"/>
        </w:rPr>
        <w:t>28</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2.7.3</w:t>
      </w:r>
      <w:r w:rsidRPr="004F2B4F">
        <w:rPr>
          <w:rFonts w:asciiTheme="minorHAnsi" w:eastAsiaTheme="minorEastAsia" w:hAnsiTheme="minorHAnsi" w:cstheme="minorBidi"/>
          <w:noProof/>
          <w:sz w:val="22"/>
          <w:szCs w:val="22"/>
          <w:lang w:val="en-US" w:eastAsia="zh-CN"/>
        </w:rPr>
        <w:tab/>
      </w:r>
      <w:r w:rsidRPr="004F2B4F">
        <w:rPr>
          <w:noProof/>
          <w:lang w:val="en-US"/>
        </w:rPr>
        <w:t>Transport formulations</w:t>
      </w:r>
      <w:r w:rsidRPr="004F2B4F">
        <w:rPr>
          <w:noProof/>
          <w:lang w:val="en-US"/>
        </w:rPr>
        <w:tab/>
      </w:r>
      <w:r w:rsidRPr="004F2B4F">
        <w:rPr>
          <w:noProof/>
          <w:lang w:val="en-US"/>
        </w:rPr>
        <w:fldChar w:fldCharType="begin"/>
      </w:r>
      <w:r w:rsidRPr="004F2B4F">
        <w:rPr>
          <w:noProof/>
          <w:lang w:val="en-US"/>
        </w:rPr>
        <w:instrText xml:space="preserve"> PAGEREF _Toc412623833 \h </w:instrText>
      </w:r>
      <w:r w:rsidRPr="004F2B4F">
        <w:rPr>
          <w:noProof/>
          <w:lang w:val="en-US"/>
        </w:rPr>
      </w:r>
      <w:r w:rsidRPr="004F2B4F">
        <w:rPr>
          <w:noProof/>
          <w:lang w:val="en-US"/>
        </w:rPr>
        <w:fldChar w:fldCharType="separate"/>
      </w:r>
      <w:r w:rsidR="000C1056">
        <w:rPr>
          <w:noProof/>
          <w:lang w:val="en-US"/>
        </w:rPr>
        <w:t>29</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2.7.4</w:t>
      </w:r>
      <w:r w:rsidRPr="004F2B4F">
        <w:rPr>
          <w:rFonts w:asciiTheme="minorHAnsi" w:eastAsiaTheme="minorEastAsia" w:hAnsiTheme="minorHAnsi" w:cstheme="minorBidi"/>
          <w:noProof/>
          <w:sz w:val="22"/>
          <w:szCs w:val="22"/>
          <w:lang w:val="en-US" w:eastAsia="zh-CN"/>
        </w:rPr>
        <w:tab/>
      </w:r>
      <w:r w:rsidRPr="004F2B4F">
        <w:rPr>
          <w:noProof/>
          <w:lang w:val="en-US"/>
        </w:rPr>
        <w:t>Effects of wave nonlinearity</w:t>
      </w:r>
      <w:r w:rsidRPr="004F2B4F">
        <w:rPr>
          <w:noProof/>
          <w:lang w:val="en-US"/>
        </w:rPr>
        <w:tab/>
      </w:r>
      <w:r w:rsidRPr="004F2B4F">
        <w:rPr>
          <w:noProof/>
          <w:lang w:val="en-US"/>
        </w:rPr>
        <w:fldChar w:fldCharType="begin"/>
      </w:r>
      <w:r w:rsidRPr="004F2B4F">
        <w:rPr>
          <w:noProof/>
          <w:lang w:val="en-US"/>
        </w:rPr>
        <w:instrText xml:space="preserve"> PAGEREF _Toc412623834 \h </w:instrText>
      </w:r>
      <w:r w:rsidRPr="004F2B4F">
        <w:rPr>
          <w:noProof/>
          <w:lang w:val="en-US"/>
        </w:rPr>
      </w:r>
      <w:r w:rsidRPr="004F2B4F">
        <w:rPr>
          <w:noProof/>
          <w:lang w:val="en-US"/>
        </w:rPr>
        <w:fldChar w:fldCharType="separate"/>
      </w:r>
      <w:r w:rsidR="000C1056">
        <w:rPr>
          <w:noProof/>
          <w:lang w:val="en-US"/>
        </w:rPr>
        <w:t>31</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2.7.5</w:t>
      </w:r>
      <w:r w:rsidRPr="004F2B4F">
        <w:rPr>
          <w:rFonts w:asciiTheme="minorHAnsi" w:eastAsiaTheme="minorEastAsia" w:hAnsiTheme="minorHAnsi" w:cstheme="minorBidi"/>
          <w:noProof/>
          <w:sz w:val="22"/>
          <w:szCs w:val="22"/>
          <w:lang w:val="en-US" w:eastAsia="zh-CN"/>
        </w:rPr>
        <w:tab/>
      </w:r>
      <w:r w:rsidRPr="004F2B4F">
        <w:rPr>
          <w:noProof/>
          <w:lang w:val="en-US"/>
        </w:rPr>
        <w:t>Bed slope effect</w:t>
      </w:r>
      <w:r w:rsidRPr="004F2B4F">
        <w:rPr>
          <w:noProof/>
          <w:lang w:val="en-US"/>
        </w:rPr>
        <w:tab/>
      </w:r>
      <w:r w:rsidRPr="004F2B4F">
        <w:rPr>
          <w:noProof/>
          <w:lang w:val="en-US"/>
        </w:rPr>
        <w:fldChar w:fldCharType="begin"/>
      </w:r>
      <w:r w:rsidRPr="004F2B4F">
        <w:rPr>
          <w:noProof/>
          <w:lang w:val="en-US"/>
        </w:rPr>
        <w:instrText xml:space="preserve"> PAGEREF _Toc412623835 \h </w:instrText>
      </w:r>
      <w:r w:rsidRPr="004F2B4F">
        <w:rPr>
          <w:noProof/>
          <w:lang w:val="en-US"/>
        </w:rPr>
      </w:r>
      <w:r w:rsidRPr="004F2B4F">
        <w:rPr>
          <w:noProof/>
          <w:lang w:val="en-US"/>
        </w:rPr>
        <w:fldChar w:fldCharType="separate"/>
      </w:r>
      <w:r w:rsidR="000C1056">
        <w:rPr>
          <w:noProof/>
          <w:lang w:val="en-US"/>
        </w:rPr>
        <w:t>32</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2.8</w:t>
      </w:r>
      <w:r w:rsidRPr="004F2B4F">
        <w:rPr>
          <w:rFonts w:asciiTheme="minorHAnsi" w:eastAsiaTheme="minorEastAsia" w:hAnsiTheme="minorHAnsi" w:cstheme="minorBidi"/>
          <w:noProof/>
          <w:sz w:val="22"/>
          <w:szCs w:val="22"/>
          <w:lang w:val="en-US" w:eastAsia="zh-CN"/>
        </w:rPr>
        <w:tab/>
      </w:r>
      <w:r w:rsidRPr="004F2B4F">
        <w:rPr>
          <w:noProof/>
          <w:lang w:val="en-US"/>
        </w:rPr>
        <w:t>Bottom updating</w:t>
      </w:r>
      <w:r w:rsidRPr="004F2B4F">
        <w:rPr>
          <w:noProof/>
          <w:lang w:val="en-US"/>
        </w:rPr>
        <w:tab/>
      </w:r>
      <w:r w:rsidRPr="004F2B4F">
        <w:rPr>
          <w:noProof/>
          <w:lang w:val="en-US"/>
        </w:rPr>
        <w:fldChar w:fldCharType="begin"/>
      </w:r>
      <w:r w:rsidRPr="004F2B4F">
        <w:rPr>
          <w:noProof/>
          <w:lang w:val="en-US"/>
        </w:rPr>
        <w:instrText xml:space="preserve"> PAGEREF _Toc412623836 \h </w:instrText>
      </w:r>
      <w:r w:rsidRPr="004F2B4F">
        <w:rPr>
          <w:noProof/>
          <w:lang w:val="en-US"/>
        </w:rPr>
      </w:r>
      <w:r w:rsidRPr="004F2B4F">
        <w:rPr>
          <w:noProof/>
          <w:lang w:val="en-US"/>
        </w:rPr>
        <w:fldChar w:fldCharType="separate"/>
      </w:r>
      <w:r w:rsidR="000C1056">
        <w:rPr>
          <w:noProof/>
          <w:lang w:val="en-US"/>
        </w:rPr>
        <w:t>33</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2.8.1</w:t>
      </w:r>
      <w:r w:rsidRPr="004F2B4F">
        <w:rPr>
          <w:rFonts w:asciiTheme="minorHAnsi" w:eastAsiaTheme="minorEastAsia" w:hAnsiTheme="minorHAnsi" w:cstheme="minorBidi"/>
          <w:noProof/>
          <w:sz w:val="22"/>
          <w:szCs w:val="22"/>
          <w:lang w:val="en-US" w:eastAsia="zh-CN"/>
        </w:rPr>
        <w:tab/>
      </w:r>
      <w:r w:rsidRPr="004F2B4F">
        <w:rPr>
          <w:noProof/>
          <w:lang w:val="en-US"/>
        </w:rPr>
        <w:t>Due to sediment fluxes</w:t>
      </w:r>
      <w:r w:rsidRPr="004F2B4F">
        <w:rPr>
          <w:noProof/>
          <w:lang w:val="en-US"/>
        </w:rPr>
        <w:tab/>
      </w:r>
      <w:r w:rsidRPr="004F2B4F">
        <w:rPr>
          <w:noProof/>
          <w:lang w:val="en-US"/>
        </w:rPr>
        <w:fldChar w:fldCharType="begin"/>
      </w:r>
      <w:r w:rsidRPr="004F2B4F">
        <w:rPr>
          <w:noProof/>
          <w:lang w:val="en-US"/>
        </w:rPr>
        <w:instrText xml:space="preserve"> PAGEREF _Toc412623837 \h </w:instrText>
      </w:r>
      <w:r w:rsidRPr="004F2B4F">
        <w:rPr>
          <w:noProof/>
          <w:lang w:val="en-US"/>
        </w:rPr>
      </w:r>
      <w:r w:rsidRPr="004F2B4F">
        <w:rPr>
          <w:noProof/>
          <w:lang w:val="en-US"/>
        </w:rPr>
        <w:fldChar w:fldCharType="separate"/>
      </w:r>
      <w:r w:rsidR="000C1056">
        <w:rPr>
          <w:noProof/>
          <w:lang w:val="en-US"/>
        </w:rPr>
        <w:t>33</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2.8.2</w:t>
      </w:r>
      <w:r w:rsidRPr="004F2B4F">
        <w:rPr>
          <w:rFonts w:asciiTheme="minorHAnsi" w:eastAsiaTheme="minorEastAsia" w:hAnsiTheme="minorHAnsi" w:cstheme="minorBidi"/>
          <w:noProof/>
          <w:sz w:val="22"/>
          <w:szCs w:val="22"/>
          <w:lang w:val="en-US" w:eastAsia="zh-CN"/>
        </w:rPr>
        <w:tab/>
      </w:r>
      <w:r w:rsidRPr="004F2B4F">
        <w:rPr>
          <w:noProof/>
          <w:lang w:val="en-US"/>
        </w:rPr>
        <w:t>Avalanching</w:t>
      </w:r>
      <w:r w:rsidRPr="004F2B4F">
        <w:rPr>
          <w:noProof/>
          <w:lang w:val="en-US"/>
        </w:rPr>
        <w:tab/>
      </w:r>
      <w:r w:rsidRPr="004F2B4F">
        <w:rPr>
          <w:noProof/>
          <w:lang w:val="en-US"/>
        </w:rPr>
        <w:fldChar w:fldCharType="begin"/>
      </w:r>
      <w:r w:rsidRPr="004F2B4F">
        <w:rPr>
          <w:noProof/>
          <w:lang w:val="en-US"/>
        </w:rPr>
        <w:instrText xml:space="preserve"> PAGEREF _Toc412623838 \h </w:instrText>
      </w:r>
      <w:r w:rsidRPr="004F2B4F">
        <w:rPr>
          <w:noProof/>
          <w:lang w:val="en-US"/>
        </w:rPr>
      </w:r>
      <w:r w:rsidRPr="004F2B4F">
        <w:rPr>
          <w:noProof/>
          <w:lang w:val="en-US"/>
        </w:rPr>
        <w:fldChar w:fldCharType="separate"/>
      </w:r>
      <w:r w:rsidR="000C1056">
        <w:rPr>
          <w:noProof/>
          <w:lang w:val="en-US"/>
        </w:rPr>
        <w:t>33</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2.8.3</w:t>
      </w:r>
      <w:r w:rsidRPr="004F2B4F">
        <w:rPr>
          <w:rFonts w:asciiTheme="minorHAnsi" w:eastAsiaTheme="minorEastAsia" w:hAnsiTheme="minorHAnsi" w:cstheme="minorBidi"/>
          <w:noProof/>
          <w:sz w:val="22"/>
          <w:szCs w:val="22"/>
          <w:lang w:val="en-US" w:eastAsia="zh-CN"/>
        </w:rPr>
        <w:tab/>
      </w:r>
      <w:r w:rsidRPr="004F2B4F">
        <w:rPr>
          <w:noProof/>
          <w:lang w:val="en-US"/>
        </w:rPr>
        <w:t>Bed composition</w:t>
      </w:r>
      <w:r w:rsidRPr="004F2B4F">
        <w:rPr>
          <w:noProof/>
          <w:lang w:val="en-US"/>
        </w:rPr>
        <w:tab/>
      </w:r>
      <w:r w:rsidRPr="004F2B4F">
        <w:rPr>
          <w:noProof/>
          <w:lang w:val="en-US"/>
        </w:rPr>
        <w:fldChar w:fldCharType="begin"/>
      </w:r>
      <w:r w:rsidRPr="004F2B4F">
        <w:rPr>
          <w:noProof/>
          <w:lang w:val="en-US"/>
        </w:rPr>
        <w:instrText xml:space="preserve"> PAGEREF _Toc412623839 \h </w:instrText>
      </w:r>
      <w:r w:rsidRPr="004F2B4F">
        <w:rPr>
          <w:noProof/>
          <w:lang w:val="en-US"/>
        </w:rPr>
      </w:r>
      <w:r w:rsidRPr="004F2B4F">
        <w:rPr>
          <w:noProof/>
          <w:lang w:val="en-US"/>
        </w:rPr>
        <w:fldChar w:fldCharType="separate"/>
      </w:r>
      <w:r w:rsidR="000C1056">
        <w:rPr>
          <w:noProof/>
          <w:lang w:val="en-US"/>
        </w:rPr>
        <w:t>34</w:t>
      </w:r>
      <w:r w:rsidRPr="004F2B4F">
        <w:rPr>
          <w:noProof/>
          <w:lang w:val="en-US"/>
        </w:rPr>
        <w:fldChar w:fldCharType="end"/>
      </w:r>
    </w:p>
    <w:p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3</w:t>
      </w:r>
      <w:r w:rsidRPr="004F2B4F">
        <w:rPr>
          <w:rFonts w:asciiTheme="minorHAnsi" w:eastAsiaTheme="minorEastAsia" w:hAnsiTheme="minorHAnsi" w:cstheme="minorBidi"/>
          <w:b w:val="0"/>
          <w:noProof/>
          <w:sz w:val="22"/>
          <w:szCs w:val="22"/>
          <w:lang w:val="en-US" w:eastAsia="zh-CN"/>
        </w:rPr>
        <w:tab/>
      </w:r>
      <w:r w:rsidRPr="004F2B4F">
        <w:rPr>
          <w:noProof/>
          <w:lang w:val="en-US"/>
        </w:rPr>
        <w:t>Boundary conditions</w:t>
      </w:r>
      <w:r w:rsidRPr="004F2B4F">
        <w:rPr>
          <w:noProof/>
          <w:lang w:val="en-US"/>
        </w:rPr>
        <w:tab/>
      </w:r>
      <w:r w:rsidRPr="004F2B4F">
        <w:rPr>
          <w:noProof/>
          <w:lang w:val="en-US"/>
        </w:rPr>
        <w:fldChar w:fldCharType="begin"/>
      </w:r>
      <w:r w:rsidRPr="004F2B4F">
        <w:rPr>
          <w:noProof/>
          <w:lang w:val="en-US"/>
        </w:rPr>
        <w:instrText xml:space="preserve"> PAGEREF _Toc412623840 \h </w:instrText>
      </w:r>
      <w:r w:rsidRPr="004F2B4F">
        <w:rPr>
          <w:noProof/>
          <w:lang w:val="en-US"/>
        </w:rPr>
      </w:r>
      <w:r w:rsidRPr="004F2B4F">
        <w:rPr>
          <w:noProof/>
          <w:lang w:val="en-US"/>
        </w:rPr>
        <w:fldChar w:fldCharType="separate"/>
      </w:r>
      <w:r w:rsidR="000C1056">
        <w:rPr>
          <w:noProof/>
          <w:lang w:val="en-US"/>
        </w:rPr>
        <w:t>37</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3.1</w:t>
      </w:r>
      <w:r w:rsidRPr="004F2B4F">
        <w:rPr>
          <w:rFonts w:asciiTheme="minorHAnsi" w:eastAsiaTheme="minorEastAsia" w:hAnsiTheme="minorHAnsi" w:cstheme="minorBidi"/>
          <w:noProof/>
          <w:sz w:val="22"/>
          <w:szCs w:val="22"/>
          <w:lang w:val="en-US" w:eastAsia="zh-CN"/>
        </w:rPr>
        <w:tab/>
      </w:r>
      <w:r w:rsidRPr="004F2B4F">
        <w:rPr>
          <w:noProof/>
          <w:lang w:val="en-US"/>
        </w:rPr>
        <w:t>Waves</w:t>
      </w:r>
      <w:r w:rsidRPr="004F2B4F">
        <w:rPr>
          <w:noProof/>
          <w:lang w:val="en-US"/>
        </w:rPr>
        <w:tab/>
      </w:r>
      <w:r w:rsidRPr="004F2B4F">
        <w:rPr>
          <w:noProof/>
          <w:lang w:val="en-US"/>
        </w:rPr>
        <w:fldChar w:fldCharType="begin"/>
      </w:r>
      <w:r w:rsidRPr="004F2B4F">
        <w:rPr>
          <w:noProof/>
          <w:lang w:val="en-US"/>
        </w:rPr>
        <w:instrText xml:space="preserve"> PAGEREF _Toc412623841 \h </w:instrText>
      </w:r>
      <w:r w:rsidRPr="004F2B4F">
        <w:rPr>
          <w:noProof/>
          <w:lang w:val="en-US"/>
        </w:rPr>
      </w:r>
      <w:r w:rsidRPr="004F2B4F">
        <w:rPr>
          <w:noProof/>
          <w:lang w:val="en-US"/>
        </w:rPr>
        <w:fldChar w:fldCharType="separate"/>
      </w:r>
      <w:r w:rsidR="000C1056">
        <w:rPr>
          <w:noProof/>
          <w:lang w:val="en-US"/>
        </w:rPr>
        <w:t>37</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3.1.1</w:t>
      </w:r>
      <w:r w:rsidRPr="004F2B4F">
        <w:rPr>
          <w:rFonts w:asciiTheme="minorHAnsi" w:eastAsiaTheme="minorEastAsia" w:hAnsiTheme="minorHAnsi" w:cstheme="minorBidi"/>
          <w:noProof/>
          <w:sz w:val="22"/>
          <w:szCs w:val="22"/>
          <w:lang w:val="en-US" w:eastAsia="zh-CN"/>
        </w:rPr>
        <w:tab/>
      </w:r>
      <w:r w:rsidRPr="004F2B4F">
        <w:rPr>
          <w:noProof/>
          <w:lang w:val="en-US"/>
        </w:rPr>
        <w:t>Spectra</w:t>
      </w:r>
      <w:r w:rsidRPr="004F2B4F">
        <w:rPr>
          <w:noProof/>
          <w:lang w:val="en-US"/>
        </w:rPr>
        <w:tab/>
      </w:r>
      <w:r w:rsidRPr="004F2B4F">
        <w:rPr>
          <w:noProof/>
          <w:lang w:val="en-US"/>
        </w:rPr>
        <w:fldChar w:fldCharType="begin"/>
      </w:r>
      <w:r w:rsidRPr="004F2B4F">
        <w:rPr>
          <w:noProof/>
          <w:lang w:val="en-US"/>
        </w:rPr>
        <w:instrText xml:space="preserve"> PAGEREF _Toc412623842 \h </w:instrText>
      </w:r>
      <w:r w:rsidRPr="004F2B4F">
        <w:rPr>
          <w:noProof/>
          <w:lang w:val="en-US"/>
        </w:rPr>
      </w:r>
      <w:r w:rsidRPr="004F2B4F">
        <w:rPr>
          <w:noProof/>
          <w:lang w:val="en-US"/>
        </w:rPr>
        <w:fldChar w:fldCharType="separate"/>
      </w:r>
      <w:r w:rsidR="000C1056">
        <w:rPr>
          <w:noProof/>
          <w:lang w:val="en-US"/>
        </w:rPr>
        <w:t>37</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3.1.2</w:t>
      </w:r>
      <w:r w:rsidRPr="004F2B4F">
        <w:rPr>
          <w:rFonts w:asciiTheme="minorHAnsi" w:eastAsiaTheme="minorEastAsia" w:hAnsiTheme="minorHAnsi" w:cstheme="minorBidi"/>
          <w:noProof/>
          <w:sz w:val="22"/>
          <w:szCs w:val="22"/>
          <w:lang w:val="en-US" w:eastAsia="zh-CN"/>
        </w:rPr>
        <w:tab/>
      </w:r>
      <w:r w:rsidRPr="004F2B4F">
        <w:rPr>
          <w:noProof/>
          <w:lang w:val="en-US"/>
        </w:rPr>
        <w:t>Non-spectra</w:t>
      </w:r>
      <w:r w:rsidRPr="004F2B4F">
        <w:rPr>
          <w:noProof/>
          <w:lang w:val="en-US"/>
        </w:rPr>
        <w:tab/>
      </w:r>
      <w:r w:rsidRPr="004F2B4F">
        <w:rPr>
          <w:noProof/>
          <w:lang w:val="en-US"/>
        </w:rPr>
        <w:fldChar w:fldCharType="begin"/>
      </w:r>
      <w:r w:rsidRPr="004F2B4F">
        <w:rPr>
          <w:noProof/>
          <w:lang w:val="en-US"/>
        </w:rPr>
        <w:instrText xml:space="preserve"> PAGEREF _Toc412623843 \h </w:instrText>
      </w:r>
      <w:r w:rsidRPr="004F2B4F">
        <w:rPr>
          <w:noProof/>
          <w:lang w:val="en-US"/>
        </w:rPr>
      </w:r>
      <w:r w:rsidRPr="004F2B4F">
        <w:rPr>
          <w:noProof/>
          <w:lang w:val="en-US"/>
        </w:rPr>
        <w:fldChar w:fldCharType="separate"/>
      </w:r>
      <w:r w:rsidR="000C1056">
        <w:rPr>
          <w:noProof/>
          <w:lang w:val="en-US"/>
        </w:rPr>
        <w:t>38</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3.1.3</w:t>
      </w:r>
      <w:r w:rsidRPr="004F2B4F">
        <w:rPr>
          <w:rFonts w:asciiTheme="minorHAnsi" w:eastAsiaTheme="minorEastAsia" w:hAnsiTheme="minorHAnsi" w:cstheme="minorBidi"/>
          <w:noProof/>
          <w:sz w:val="22"/>
          <w:szCs w:val="22"/>
          <w:lang w:val="en-US" w:eastAsia="zh-CN"/>
        </w:rPr>
        <w:tab/>
      </w:r>
      <w:r w:rsidRPr="004F2B4F">
        <w:rPr>
          <w:noProof/>
          <w:lang w:val="en-US"/>
        </w:rPr>
        <w:t>Lateral boundary conditions</w:t>
      </w:r>
      <w:r w:rsidRPr="004F2B4F">
        <w:rPr>
          <w:noProof/>
          <w:lang w:val="en-US"/>
        </w:rPr>
        <w:tab/>
      </w:r>
      <w:r w:rsidRPr="004F2B4F">
        <w:rPr>
          <w:noProof/>
          <w:lang w:val="en-US"/>
        </w:rPr>
        <w:fldChar w:fldCharType="begin"/>
      </w:r>
      <w:r w:rsidRPr="004F2B4F">
        <w:rPr>
          <w:noProof/>
          <w:lang w:val="en-US"/>
        </w:rPr>
        <w:instrText xml:space="preserve"> PAGEREF _Toc412623844 \h </w:instrText>
      </w:r>
      <w:r w:rsidRPr="004F2B4F">
        <w:rPr>
          <w:noProof/>
          <w:lang w:val="en-US"/>
        </w:rPr>
      </w:r>
      <w:r w:rsidRPr="004F2B4F">
        <w:rPr>
          <w:noProof/>
          <w:lang w:val="en-US"/>
        </w:rPr>
        <w:fldChar w:fldCharType="separate"/>
      </w:r>
      <w:r w:rsidR="000C1056">
        <w:rPr>
          <w:noProof/>
          <w:lang w:val="en-US"/>
        </w:rPr>
        <w:t>38</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3.2</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_Toc412623845 \h </w:instrText>
      </w:r>
      <w:r w:rsidRPr="004F2B4F">
        <w:rPr>
          <w:noProof/>
          <w:lang w:val="en-US"/>
        </w:rPr>
      </w:r>
      <w:r w:rsidRPr="004F2B4F">
        <w:rPr>
          <w:noProof/>
          <w:lang w:val="en-US"/>
        </w:rPr>
        <w:fldChar w:fldCharType="separate"/>
      </w:r>
      <w:r w:rsidR="000C1056">
        <w:rPr>
          <w:noProof/>
          <w:lang w:val="en-US"/>
        </w:rPr>
        <w:t>39</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3.2.1</w:t>
      </w:r>
      <w:r w:rsidRPr="004F2B4F">
        <w:rPr>
          <w:rFonts w:asciiTheme="minorHAnsi" w:eastAsiaTheme="minorEastAsia" w:hAnsiTheme="minorHAnsi" w:cstheme="minorBidi"/>
          <w:noProof/>
          <w:sz w:val="22"/>
          <w:szCs w:val="22"/>
          <w:lang w:val="en-US" w:eastAsia="zh-CN"/>
        </w:rPr>
        <w:tab/>
      </w:r>
      <w:r w:rsidRPr="004F2B4F">
        <w:rPr>
          <w:noProof/>
          <w:lang w:val="en-US"/>
        </w:rPr>
        <w:t>Offshore boundary</w:t>
      </w:r>
      <w:r w:rsidRPr="004F2B4F">
        <w:rPr>
          <w:noProof/>
          <w:lang w:val="en-US"/>
        </w:rPr>
        <w:tab/>
      </w:r>
      <w:r w:rsidRPr="004F2B4F">
        <w:rPr>
          <w:noProof/>
          <w:lang w:val="en-US"/>
        </w:rPr>
        <w:fldChar w:fldCharType="begin"/>
      </w:r>
      <w:r w:rsidRPr="004F2B4F">
        <w:rPr>
          <w:noProof/>
          <w:lang w:val="en-US"/>
        </w:rPr>
        <w:instrText xml:space="preserve"> PAGEREF _Toc412623846 \h </w:instrText>
      </w:r>
      <w:r w:rsidRPr="004F2B4F">
        <w:rPr>
          <w:noProof/>
          <w:lang w:val="en-US"/>
        </w:rPr>
      </w:r>
      <w:r w:rsidRPr="004F2B4F">
        <w:rPr>
          <w:noProof/>
          <w:lang w:val="en-US"/>
        </w:rPr>
        <w:fldChar w:fldCharType="separate"/>
      </w:r>
      <w:r w:rsidR="000C1056">
        <w:rPr>
          <w:noProof/>
          <w:lang w:val="en-US"/>
        </w:rPr>
        <w:t>39</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3.2.2</w:t>
      </w:r>
      <w:r w:rsidRPr="004F2B4F">
        <w:rPr>
          <w:rFonts w:asciiTheme="minorHAnsi" w:eastAsiaTheme="minorEastAsia" w:hAnsiTheme="minorHAnsi" w:cstheme="minorBidi"/>
          <w:noProof/>
          <w:sz w:val="22"/>
          <w:szCs w:val="22"/>
          <w:lang w:val="en-US" w:eastAsia="zh-CN"/>
        </w:rPr>
        <w:tab/>
      </w:r>
      <w:r w:rsidRPr="004F2B4F">
        <w:rPr>
          <w:noProof/>
          <w:lang w:val="en-US"/>
        </w:rPr>
        <w:t>Lateral boundaries</w:t>
      </w:r>
      <w:r w:rsidRPr="004F2B4F">
        <w:rPr>
          <w:noProof/>
          <w:lang w:val="en-US"/>
        </w:rPr>
        <w:tab/>
      </w:r>
      <w:r w:rsidRPr="004F2B4F">
        <w:rPr>
          <w:noProof/>
          <w:lang w:val="en-US"/>
        </w:rPr>
        <w:fldChar w:fldCharType="begin"/>
      </w:r>
      <w:r w:rsidRPr="004F2B4F">
        <w:rPr>
          <w:noProof/>
          <w:lang w:val="en-US"/>
        </w:rPr>
        <w:instrText xml:space="preserve"> PAGEREF _Toc412623847 \h </w:instrText>
      </w:r>
      <w:r w:rsidRPr="004F2B4F">
        <w:rPr>
          <w:noProof/>
          <w:lang w:val="en-US"/>
        </w:rPr>
      </w:r>
      <w:r w:rsidRPr="004F2B4F">
        <w:rPr>
          <w:noProof/>
          <w:lang w:val="en-US"/>
        </w:rPr>
        <w:fldChar w:fldCharType="separate"/>
      </w:r>
      <w:r w:rsidR="000C1056">
        <w:rPr>
          <w:noProof/>
          <w:lang w:val="en-US"/>
        </w:rPr>
        <w:t>39</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3.2.3</w:t>
      </w:r>
      <w:r w:rsidRPr="004F2B4F">
        <w:rPr>
          <w:rFonts w:asciiTheme="minorHAnsi" w:eastAsiaTheme="minorEastAsia" w:hAnsiTheme="minorHAnsi" w:cstheme="minorBidi"/>
          <w:noProof/>
          <w:sz w:val="22"/>
          <w:szCs w:val="22"/>
          <w:lang w:val="en-US" w:eastAsia="zh-CN"/>
        </w:rPr>
        <w:tab/>
      </w:r>
      <w:r w:rsidRPr="004F2B4F">
        <w:rPr>
          <w:noProof/>
          <w:lang w:val="en-US"/>
        </w:rPr>
        <w:t>Tide and surge</w:t>
      </w:r>
      <w:r w:rsidRPr="004F2B4F">
        <w:rPr>
          <w:noProof/>
          <w:lang w:val="en-US"/>
        </w:rPr>
        <w:tab/>
      </w:r>
      <w:r w:rsidRPr="004F2B4F">
        <w:rPr>
          <w:noProof/>
          <w:lang w:val="en-US"/>
        </w:rPr>
        <w:fldChar w:fldCharType="begin"/>
      </w:r>
      <w:r w:rsidRPr="004F2B4F">
        <w:rPr>
          <w:noProof/>
          <w:lang w:val="en-US"/>
        </w:rPr>
        <w:instrText xml:space="preserve"> PAGEREF _Toc412623848 \h </w:instrText>
      </w:r>
      <w:r w:rsidRPr="004F2B4F">
        <w:rPr>
          <w:noProof/>
          <w:lang w:val="en-US"/>
        </w:rPr>
      </w:r>
      <w:r w:rsidRPr="004F2B4F">
        <w:rPr>
          <w:noProof/>
          <w:lang w:val="en-US"/>
        </w:rPr>
        <w:fldChar w:fldCharType="separate"/>
      </w:r>
      <w:r w:rsidR="000C1056">
        <w:rPr>
          <w:noProof/>
          <w:lang w:val="en-US"/>
        </w:rPr>
        <w:t>40</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color w:val="FF0000"/>
          <w:lang w:val="en-US"/>
        </w:rPr>
        <w:t>3.2.4</w:t>
      </w:r>
      <w:r w:rsidRPr="004F2B4F">
        <w:rPr>
          <w:rFonts w:asciiTheme="minorHAnsi" w:eastAsiaTheme="minorEastAsia" w:hAnsiTheme="minorHAnsi" w:cstheme="minorBidi"/>
          <w:noProof/>
          <w:sz w:val="22"/>
          <w:szCs w:val="22"/>
          <w:lang w:val="en-US" w:eastAsia="zh-CN"/>
        </w:rPr>
        <w:tab/>
      </w:r>
      <w:r w:rsidRPr="004F2B4F">
        <w:rPr>
          <w:noProof/>
          <w:lang w:val="en-US"/>
        </w:rPr>
        <w:t>River and point discharge</w:t>
      </w:r>
      <w:r w:rsidRPr="004F2B4F">
        <w:rPr>
          <w:noProof/>
          <w:lang w:val="en-US"/>
        </w:rPr>
        <w:tab/>
      </w:r>
      <w:r w:rsidRPr="004F2B4F">
        <w:rPr>
          <w:noProof/>
          <w:lang w:val="en-US"/>
        </w:rPr>
        <w:fldChar w:fldCharType="begin"/>
      </w:r>
      <w:r w:rsidRPr="004F2B4F">
        <w:rPr>
          <w:noProof/>
          <w:lang w:val="en-US"/>
        </w:rPr>
        <w:instrText xml:space="preserve"> PAGEREF _Toc412623849 \h </w:instrText>
      </w:r>
      <w:r w:rsidRPr="004F2B4F">
        <w:rPr>
          <w:noProof/>
          <w:lang w:val="en-US"/>
        </w:rPr>
      </w:r>
      <w:r w:rsidRPr="004F2B4F">
        <w:rPr>
          <w:noProof/>
          <w:lang w:val="en-US"/>
        </w:rPr>
        <w:fldChar w:fldCharType="separate"/>
      </w:r>
      <w:r w:rsidR="000C1056">
        <w:rPr>
          <w:noProof/>
          <w:lang w:val="en-US"/>
        </w:rPr>
        <w:t>40</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3.2.5</w:t>
      </w:r>
      <w:r w:rsidRPr="004F2B4F">
        <w:rPr>
          <w:rFonts w:asciiTheme="minorHAnsi" w:eastAsiaTheme="minorEastAsia" w:hAnsiTheme="minorHAnsi" w:cstheme="minorBidi"/>
          <w:noProof/>
          <w:sz w:val="22"/>
          <w:szCs w:val="22"/>
          <w:lang w:val="en-US" w:eastAsia="zh-CN"/>
        </w:rPr>
        <w:tab/>
      </w:r>
      <w:r w:rsidRPr="004F2B4F">
        <w:rPr>
          <w:noProof/>
          <w:lang w:val="en-US"/>
        </w:rPr>
        <w:t>Ship motion</w:t>
      </w:r>
      <w:r w:rsidRPr="004F2B4F">
        <w:rPr>
          <w:noProof/>
          <w:lang w:val="en-US"/>
        </w:rPr>
        <w:tab/>
      </w:r>
      <w:r w:rsidRPr="004F2B4F">
        <w:rPr>
          <w:noProof/>
          <w:lang w:val="en-US"/>
        </w:rPr>
        <w:fldChar w:fldCharType="begin"/>
      </w:r>
      <w:r w:rsidRPr="004F2B4F">
        <w:rPr>
          <w:noProof/>
          <w:lang w:val="en-US"/>
        </w:rPr>
        <w:instrText xml:space="preserve"> PAGEREF _Toc412623850 \h </w:instrText>
      </w:r>
      <w:r w:rsidRPr="004F2B4F">
        <w:rPr>
          <w:noProof/>
          <w:lang w:val="en-US"/>
        </w:rPr>
      </w:r>
      <w:r w:rsidRPr="004F2B4F">
        <w:rPr>
          <w:noProof/>
          <w:lang w:val="en-US"/>
        </w:rPr>
        <w:fldChar w:fldCharType="separate"/>
      </w:r>
      <w:r w:rsidR="000C1056">
        <w:rPr>
          <w:noProof/>
          <w:lang w:val="en-US"/>
        </w:rPr>
        <w:t>41</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3.3</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Pr="004F2B4F">
        <w:rPr>
          <w:noProof/>
          <w:lang w:val="en-US"/>
        </w:rPr>
        <w:fldChar w:fldCharType="begin"/>
      </w:r>
      <w:r w:rsidRPr="004F2B4F">
        <w:rPr>
          <w:noProof/>
          <w:lang w:val="en-US"/>
        </w:rPr>
        <w:instrText xml:space="preserve"> PAGEREF _Toc412623851 \h </w:instrText>
      </w:r>
      <w:r w:rsidRPr="004F2B4F">
        <w:rPr>
          <w:noProof/>
          <w:lang w:val="en-US"/>
        </w:rPr>
      </w:r>
      <w:r w:rsidRPr="004F2B4F">
        <w:rPr>
          <w:noProof/>
          <w:lang w:val="en-US"/>
        </w:rPr>
        <w:fldChar w:fldCharType="separate"/>
      </w:r>
      <w:r w:rsidR="000C1056">
        <w:rPr>
          <w:noProof/>
          <w:lang w:val="en-US"/>
        </w:rPr>
        <w:t>41</w:t>
      </w:r>
      <w:r w:rsidRPr="004F2B4F">
        <w:rPr>
          <w:noProof/>
          <w:lang w:val="en-US"/>
        </w:rPr>
        <w:fldChar w:fldCharType="end"/>
      </w:r>
    </w:p>
    <w:p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4</w:t>
      </w:r>
      <w:r w:rsidRPr="004F2B4F">
        <w:rPr>
          <w:rFonts w:asciiTheme="minorHAnsi" w:eastAsiaTheme="minorEastAsia" w:hAnsiTheme="minorHAnsi" w:cstheme="minorBidi"/>
          <w:b w:val="0"/>
          <w:noProof/>
          <w:sz w:val="22"/>
          <w:szCs w:val="22"/>
          <w:lang w:val="en-US" w:eastAsia="zh-CN"/>
        </w:rPr>
        <w:tab/>
      </w:r>
      <w:r w:rsidRPr="004F2B4F">
        <w:rPr>
          <w:noProof/>
          <w:lang w:val="en-US"/>
        </w:rPr>
        <w:t>Input description</w:t>
      </w:r>
      <w:r w:rsidRPr="004F2B4F">
        <w:rPr>
          <w:noProof/>
          <w:lang w:val="en-US"/>
        </w:rPr>
        <w:tab/>
      </w:r>
      <w:r w:rsidRPr="004F2B4F">
        <w:rPr>
          <w:noProof/>
          <w:lang w:val="en-US"/>
        </w:rPr>
        <w:fldChar w:fldCharType="begin"/>
      </w:r>
      <w:r w:rsidRPr="004F2B4F">
        <w:rPr>
          <w:noProof/>
          <w:lang w:val="en-US"/>
        </w:rPr>
        <w:instrText xml:space="preserve"> PAGEREF _Toc412623852 \h </w:instrText>
      </w:r>
      <w:r w:rsidRPr="004F2B4F">
        <w:rPr>
          <w:noProof/>
          <w:lang w:val="en-US"/>
        </w:rPr>
      </w:r>
      <w:r w:rsidRPr="004F2B4F">
        <w:rPr>
          <w:noProof/>
          <w:lang w:val="en-US"/>
        </w:rPr>
        <w:fldChar w:fldCharType="separate"/>
      </w:r>
      <w:r w:rsidR="000C1056">
        <w:rPr>
          <w:noProof/>
          <w:lang w:val="en-US"/>
        </w:rPr>
        <w:t>42</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w:t>
      </w:r>
      <w:r w:rsidRPr="004F2B4F">
        <w:rPr>
          <w:rFonts w:asciiTheme="minorHAnsi" w:eastAsiaTheme="minorEastAsia" w:hAnsiTheme="minorHAnsi" w:cstheme="minorBidi"/>
          <w:noProof/>
          <w:sz w:val="22"/>
          <w:szCs w:val="22"/>
          <w:lang w:val="en-US" w:eastAsia="zh-CN"/>
        </w:rPr>
        <w:tab/>
      </w:r>
      <w:r w:rsidRPr="004F2B4F">
        <w:rPr>
          <w:noProof/>
          <w:lang w:val="en-US"/>
        </w:rPr>
        <w:t>General</w:t>
      </w:r>
      <w:r w:rsidRPr="004F2B4F">
        <w:rPr>
          <w:noProof/>
          <w:lang w:val="en-US"/>
        </w:rPr>
        <w:tab/>
      </w:r>
      <w:r w:rsidRPr="004F2B4F">
        <w:rPr>
          <w:noProof/>
          <w:lang w:val="en-US"/>
        </w:rPr>
        <w:fldChar w:fldCharType="begin"/>
      </w:r>
      <w:r w:rsidRPr="004F2B4F">
        <w:rPr>
          <w:noProof/>
          <w:lang w:val="en-US"/>
        </w:rPr>
        <w:instrText xml:space="preserve"> PAGEREF _Toc412623853 \h </w:instrText>
      </w:r>
      <w:r w:rsidRPr="004F2B4F">
        <w:rPr>
          <w:noProof/>
          <w:lang w:val="en-US"/>
        </w:rPr>
      </w:r>
      <w:r w:rsidRPr="004F2B4F">
        <w:rPr>
          <w:noProof/>
          <w:lang w:val="en-US"/>
        </w:rPr>
        <w:fldChar w:fldCharType="separate"/>
      </w:r>
      <w:r w:rsidR="000C1056">
        <w:rPr>
          <w:noProof/>
          <w:lang w:val="en-US"/>
        </w:rPr>
        <w:t>42</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4.2</w:t>
      </w:r>
      <w:r w:rsidRPr="004F2B4F">
        <w:rPr>
          <w:rFonts w:asciiTheme="minorHAnsi" w:eastAsiaTheme="minorEastAsia" w:hAnsiTheme="minorHAnsi" w:cstheme="minorBidi"/>
          <w:noProof/>
          <w:sz w:val="22"/>
          <w:szCs w:val="22"/>
          <w:lang w:val="en-US" w:eastAsia="zh-CN"/>
        </w:rPr>
        <w:tab/>
      </w:r>
      <w:r w:rsidRPr="004F2B4F">
        <w:rPr>
          <w:noProof/>
          <w:lang w:val="en-US"/>
        </w:rPr>
        <w:t>Physical processes</w:t>
      </w:r>
      <w:r w:rsidRPr="004F2B4F">
        <w:rPr>
          <w:noProof/>
          <w:lang w:val="en-US"/>
        </w:rPr>
        <w:tab/>
      </w:r>
      <w:r w:rsidRPr="004F2B4F">
        <w:rPr>
          <w:noProof/>
          <w:lang w:val="en-US"/>
        </w:rPr>
        <w:fldChar w:fldCharType="begin"/>
      </w:r>
      <w:r w:rsidRPr="004F2B4F">
        <w:rPr>
          <w:noProof/>
          <w:lang w:val="en-US"/>
        </w:rPr>
        <w:instrText xml:space="preserve"> PAGEREF _Toc412623854 \h </w:instrText>
      </w:r>
      <w:r w:rsidRPr="004F2B4F">
        <w:rPr>
          <w:noProof/>
          <w:lang w:val="en-US"/>
        </w:rPr>
      </w:r>
      <w:r w:rsidRPr="004F2B4F">
        <w:rPr>
          <w:noProof/>
          <w:lang w:val="en-US"/>
        </w:rPr>
        <w:fldChar w:fldCharType="separate"/>
      </w:r>
      <w:r w:rsidR="000C1056">
        <w:rPr>
          <w:noProof/>
          <w:lang w:val="en-US"/>
        </w:rPr>
        <w:t>43</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4.3</w:t>
      </w:r>
      <w:r w:rsidRPr="004F2B4F">
        <w:rPr>
          <w:rFonts w:asciiTheme="minorHAnsi" w:eastAsiaTheme="minorEastAsia" w:hAnsiTheme="minorHAnsi" w:cstheme="minorBidi"/>
          <w:noProof/>
          <w:sz w:val="22"/>
          <w:szCs w:val="22"/>
          <w:lang w:val="en-US" w:eastAsia="zh-CN"/>
        </w:rPr>
        <w:tab/>
      </w:r>
      <w:r w:rsidRPr="004F2B4F">
        <w:rPr>
          <w:noProof/>
          <w:lang w:val="en-US"/>
        </w:rPr>
        <w:t>Grid and bathymetry</w:t>
      </w:r>
      <w:r w:rsidRPr="004F2B4F">
        <w:rPr>
          <w:noProof/>
          <w:lang w:val="en-US"/>
        </w:rPr>
        <w:tab/>
      </w:r>
      <w:r w:rsidRPr="004F2B4F">
        <w:rPr>
          <w:noProof/>
          <w:lang w:val="en-US"/>
        </w:rPr>
        <w:fldChar w:fldCharType="begin"/>
      </w:r>
      <w:r w:rsidRPr="004F2B4F">
        <w:rPr>
          <w:noProof/>
          <w:lang w:val="en-US"/>
        </w:rPr>
        <w:instrText xml:space="preserve"> PAGEREF _Toc412623855 \h </w:instrText>
      </w:r>
      <w:r w:rsidRPr="004F2B4F">
        <w:rPr>
          <w:noProof/>
          <w:lang w:val="en-US"/>
        </w:rPr>
      </w:r>
      <w:r w:rsidRPr="004F2B4F">
        <w:rPr>
          <w:noProof/>
          <w:lang w:val="en-US"/>
        </w:rPr>
        <w:fldChar w:fldCharType="separate"/>
      </w:r>
      <w:r w:rsidR="000C1056">
        <w:rPr>
          <w:noProof/>
          <w:lang w:val="en-US"/>
        </w:rPr>
        <w:t>44</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4.4</w:t>
      </w:r>
      <w:r w:rsidRPr="004F2B4F">
        <w:rPr>
          <w:rFonts w:asciiTheme="minorHAnsi" w:eastAsiaTheme="minorEastAsia" w:hAnsiTheme="minorHAnsi" w:cstheme="minorBidi"/>
          <w:noProof/>
          <w:sz w:val="22"/>
          <w:szCs w:val="22"/>
          <w:lang w:val="en-US" w:eastAsia="zh-CN"/>
        </w:rPr>
        <w:tab/>
      </w:r>
      <w:r w:rsidRPr="004F2B4F">
        <w:rPr>
          <w:noProof/>
          <w:lang w:val="en-US"/>
        </w:rPr>
        <w:t>Waves input</w:t>
      </w:r>
      <w:r w:rsidRPr="004F2B4F">
        <w:rPr>
          <w:noProof/>
          <w:lang w:val="en-US"/>
        </w:rPr>
        <w:tab/>
      </w:r>
      <w:r w:rsidRPr="004F2B4F">
        <w:rPr>
          <w:noProof/>
          <w:lang w:val="en-US"/>
        </w:rPr>
        <w:fldChar w:fldCharType="begin"/>
      </w:r>
      <w:r w:rsidRPr="004F2B4F">
        <w:rPr>
          <w:noProof/>
          <w:lang w:val="en-US"/>
        </w:rPr>
        <w:instrText xml:space="preserve"> PAGEREF _Toc412623856 \h </w:instrText>
      </w:r>
      <w:r w:rsidRPr="004F2B4F">
        <w:rPr>
          <w:noProof/>
          <w:lang w:val="en-US"/>
        </w:rPr>
      </w:r>
      <w:r w:rsidRPr="004F2B4F">
        <w:rPr>
          <w:noProof/>
          <w:lang w:val="en-US"/>
        </w:rPr>
        <w:fldChar w:fldCharType="separate"/>
      </w:r>
      <w:r w:rsidR="000C1056">
        <w:rPr>
          <w:noProof/>
          <w:lang w:val="en-US"/>
        </w:rPr>
        <w:t>47</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4.4.1</w:t>
      </w:r>
      <w:r w:rsidRPr="004F2B4F">
        <w:rPr>
          <w:rFonts w:asciiTheme="minorHAnsi" w:eastAsiaTheme="minorEastAsia" w:hAnsiTheme="minorHAnsi" w:cstheme="minorBidi"/>
          <w:noProof/>
          <w:sz w:val="22"/>
          <w:szCs w:val="22"/>
          <w:lang w:val="en-US" w:eastAsia="zh-CN"/>
        </w:rPr>
        <w:tab/>
      </w:r>
      <w:r w:rsidRPr="004F2B4F">
        <w:rPr>
          <w:noProof/>
          <w:lang w:val="en-US"/>
        </w:rPr>
        <w:t>Stationary boundary conditions</w:t>
      </w:r>
      <w:r w:rsidRPr="004F2B4F">
        <w:rPr>
          <w:noProof/>
          <w:lang w:val="en-US"/>
        </w:rPr>
        <w:tab/>
      </w:r>
      <w:r w:rsidRPr="004F2B4F">
        <w:rPr>
          <w:noProof/>
          <w:lang w:val="en-US"/>
        </w:rPr>
        <w:fldChar w:fldCharType="begin"/>
      </w:r>
      <w:r w:rsidRPr="004F2B4F">
        <w:rPr>
          <w:noProof/>
          <w:lang w:val="en-US"/>
        </w:rPr>
        <w:instrText xml:space="preserve"> PAGEREF _Toc412623857 \h </w:instrText>
      </w:r>
      <w:r w:rsidRPr="004F2B4F">
        <w:rPr>
          <w:noProof/>
          <w:lang w:val="en-US"/>
        </w:rPr>
      </w:r>
      <w:r w:rsidRPr="004F2B4F">
        <w:rPr>
          <w:noProof/>
          <w:lang w:val="en-US"/>
        </w:rPr>
        <w:fldChar w:fldCharType="separate"/>
      </w:r>
      <w:r w:rsidR="000C1056">
        <w:rPr>
          <w:noProof/>
          <w:lang w:val="en-US"/>
        </w:rPr>
        <w:t>50</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4.4.2</w:t>
      </w:r>
      <w:r w:rsidRPr="004F2B4F">
        <w:rPr>
          <w:rFonts w:asciiTheme="minorHAnsi" w:eastAsiaTheme="minorEastAsia" w:hAnsiTheme="minorHAnsi" w:cstheme="minorBidi"/>
          <w:noProof/>
          <w:sz w:val="22"/>
          <w:szCs w:val="22"/>
          <w:lang w:val="en-US" w:eastAsia="zh-CN"/>
        </w:rPr>
        <w:tab/>
      </w:r>
      <w:r w:rsidRPr="004F2B4F">
        <w:rPr>
          <w:noProof/>
          <w:lang w:val="en-US"/>
        </w:rPr>
        <w:t>Time series</w:t>
      </w:r>
      <w:r w:rsidRPr="004F2B4F">
        <w:rPr>
          <w:noProof/>
          <w:lang w:val="en-US"/>
        </w:rPr>
        <w:tab/>
      </w:r>
      <w:r w:rsidRPr="004F2B4F">
        <w:rPr>
          <w:noProof/>
          <w:lang w:val="en-US"/>
        </w:rPr>
        <w:fldChar w:fldCharType="begin"/>
      </w:r>
      <w:r w:rsidRPr="004F2B4F">
        <w:rPr>
          <w:noProof/>
          <w:lang w:val="en-US"/>
        </w:rPr>
        <w:instrText xml:space="preserve"> PAGEREF _Toc412623858 \h </w:instrText>
      </w:r>
      <w:r w:rsidRPr="004F2B4F">
        <w:rPr>
          <w:noProof/>
          <w:lang w:val="en-US"/>
        </w:rPr>
      </w:r>
      <w:r w:rsidRPr="004F2B4F">
        <w:rPr>
          <w:noProof/>
          <w:lang w:val="en-US"/>
        </w:rPr>
        <w:fldChar w:fldCharType="separate"/>
      </w:r>
      <w:r w:rsidR="000C1056">
        <w:rPr>
          <w:noProof/>
          <w:lang w:val="en-US"/>
        </w:rPr>
        <w:t>50</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4.4.3</w:t>
      </w:r>
      <w:r w:rsidRPr="004F2B4F">
        <w:rPr>
          <w:rFonts w:asciiTheme="minorHAnsi" w:eastAsiaTheme="minorEastAsia" w:hAnsiTheme="minorHAnsi" w:cstheme="minorBidi"/>
          <w:noProof/>
          <w:sz w:val="22"/>
          <w:szCs w:val="22"/>
          <w:lang w:val="en-US" w:eastAsia="zh-CN"/>
        </w:rPr>
        <w:tab/>
      </w:r>
      <w:r w:rsidRPr="004F2B4F">
        <w:rPr>
          <w:noProof/>
          <w:lang w:val="en-US"/>
        </w:rPr>
        <w:t>Spectral wave boundary conditions</w:t>
      </w:r>
      <w:r w:rsidRPr="004F2B4F">
        <w:rPr>
          <w:noProof/>
          <w:lang w:val="en-US"/>
        </w:rPr>
        <w:tab/>
      </w:r>
      <w:r w:rsidRPr="004F2B4F">
        <w:rPr>
          <w:noProof/>
          <w:lang w:val="en-US"/>
        </w:rPr>
        <w:fldChar w:fldCharType="begin"/>
      </w:r>
      <w:r w:rsidRPr="004F2B4F">
        <w:rPr>
          <w:noProof/>
          <w:lang w:val="en-US"/>
        </w:rPr>
        <w:instrText xml:space="preserve"> PAGEREF _Toc412623859 \h </w:instrText>
      </w:r>
      <w:r w:rsidRPr="004F2B4F">
        <w:rPr>
          <w:noProof/>
          <w:lang w:val="en-US"/>
        </w:rPr>
      </w:r>
      <w:r w:rsidRPr="004F2B4F">
        <w:rPr>
          <w:noProof/>
          <w:lang w:val="en-US"/>
        </w:rPr>
        <w:fldChar w:fldCharType="separate"/>
      </w:r>
      <w:r w:rsidR="000C1056">
        <w:rPr>
          <w:noProof/>
          <w:lang w:val="en-US"/>
        </w:rPr>
        <w:t>51</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4.4.4</w:t>
      </w:r>
      <w:r w:rsidRPr="004F2B4F">
        <w:rPr>
          <w:rFonts w:asciiTheme="minorHAnsi" w:eastAsiaTheme="minorEastAsia" w:hAnsiTheme="minorHAnsi" w:cstheme="minorBidi"/>
          <w:noProof/>
          <w:sz w:val="22"/>
          <w:szCs w:val="22"/>
          <w:lang w:val="en-US" w:eastAsia="zh-CN"/>
        </w:rPr>
        <w:tab/>
      </w:r>
      <w:r w:rsidRPr="004F2B4F">
        <w:rPr>
          <w:noProof/>
          <w:lang w:val="en-US"/>
        </w:rPr>
        <w:t>Special types of wave boundary conditions</w:t>
      </w:r>
      <w:r w:rsidRPr="004F2B4F">
        <w:rPr>
          <w:noProof/>
          <w:lang w:val="en-US"/>
        </w:rPr>
        <w:tab/>
      </w:r>
      <w:r w:rsidRPr="004F2B4F">
        <w:rPr>
          <w:noProof/>
          <w:lang w:val="en-US"/>
        </w:rPr>
        <w:fldChar w:fldCharType="begin"/>
      </w:r>
      <w:r w:rsidRPr="004F2B4F">
        <w:rPr>
          <w:noProof/>
          <w:lang w:val="en-US"/>
        </w:rPr>
        <w:instrText xml:space="preserve"> PAGEREF _Toc412623860 \h </w:instrText>
      </w:r>
      <w:r w:rsidRPr="004F2B4F">
        <w:rPr>
          <w:noProof/>
          <w:lang w:val="en-US"/>
        </w:rPr>
      </w:r>
      <w:r w:rsidRPr="004F2B4F">
        <w:rPr>
          <w:noProof/>
          <w:lang w:val="en-US"/>
        </w:rPr>
        <w:fldChar w:fldCharType="separate"/>
      </w:r>
      <w:r w:rsidR="000C1056">
        <w:rPr>
          <w:noProof/>
          <w:lang w:val="en-US"/>
        </w:rPr>
        <w:t>59</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4.4.5</w:t>
      </w:r>
      <w:r w:rsidRPr="004F2B4F">
        <w:rPr>
          <w:rFonts w:asciiTheme="minorHAnsi" w:eastAsiaTheme="minorEastAsia" w:hAnsiTheme="minorHAnsi" w:cstheme="minorBidi"/>
          <w:noProof/>
          <w:sz w:val="22"/>
          <w:szCs w:val="22"/>
          <w:lang w:val="en-US" w:eastAsia="zh-CN"/>
        </w:rPr>
        <w:tab/>
      </w:r>
      <w:r w:rsidRPr="004F2B4F">
        <w:rPr>
          <w:noProof/>
          <w:lang w:val="en-US"/>
        </w:rPr>
        <w:t>Temporally and/or spatially varying wave boundary conditions</w:t>
      </w:r>
      <w:r w:rsidRPr="004F2B4F">
        <w:rPr>
          <w:noProof/>
          <w:lang w:val="en-US"/>
        </w:rPr>
        <w:tab/>
      </w:r>
      <w:r w:rsidRPr="004F2B4F">
        <w:rPr>
          <w:noProof/>
          <w:lang w:val="en-US"/>
        </w:rPr>
        <w:fldChar w:fldCharType="begin"/>
      </w:r>
      <w:r w:rsidRPr="004F2B4F">
        <w:rPr>
          <w:noProof/>
          <w:lang w:val="en-US"/>
        </w:rPr>
        <w:instrText xml:space="preserve"> PAGEREF _Toc412623861 \h </w:instrText>
      </w:r>
      <w:r w:rsidRPr="004F2B4F">
        <w:rPr>
          <w:noProof/>
          <w:lang w:val="en-US"/>
        </w:rPr>
      </w:r>
      <w:r w:rsidRPr="004F2B4F">
        <w:rPr>
          <w:noProof/>
          <w:lang w:val="en-US"/>
        </w:rPr>
        <w:fldChar w:fldCharType="separate"/>
      </w:r>
      <w:r w:rsidR="000C1056">
        <w:rPr>
          <w:noProof/>
          <w:lang w:val="en-US"/>
        </w:rPr>
        <w:t>59</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4.4.6</w:t>
      </w:r>
      <w:r w:rsidRPr="004F2B4F">
        <w:rPr>
          <w:rFonts w:asciiTheme="minorHAnsi" w:eastAsiaTheme="minorEastAsia" w:hAnsiTheme="minorHAnsi" w:cstheme="minorBidi"/>
          <w:noProof/>
          <w:sz w:val="22"/>
          <w:szCs w:val="22"/>
          <w:lang w:val="en-US" w:eastAsia="zh-CN"/>
        </w:rPr>
        <w:tab/>
      </w:r>
      <w:r w:rsidRPr="004F2B4F">
        <w:rPr>
          <w:noProof/>
          <w:lang w:val="en-US"/>
        </w:rPr>
        <w:t>Notes on the generation of wave boundary conditions</w:t>
      </w:r>
      <w:r w:rsidRPr="004F2B4F">
        <w:rPr>
          <w:noProof/>
          <w:lang w:val="en-US"/>
        </w:rPr>
        <w:tab/>
      </w:r>
      <w:r w:rsidRPr="004F2B4F">
        <w:rPr>
          <w:noProof/>
          <w:lang w:val="en-US"/>
        </w:rPr>
        <w:fldChar w:fldCharType="begin"/>
      </w:r>
      <w:r w:rsidRPr="004F2B4F">
        <w:rPr>
          <w:noProof/>
          <w:lang w:val="en-US"/>
        </w:rPr>
        <w:instrText xml:space="preserve"> PAGEREF _Toc412623862 \h </w:instrText>
      </w:r>
      <w:r w:rsidRPr="004F2B4F">
        <w:rPr>
          <w:noProof/>
          <w:lang w:val="en-US"/>
        </w:rPr>
      </w:r>
      <w:r w:rsidRPr="004F2B4F">
        <w:rPr>
          <w:noProof/>
          <w:lang w:val="en-US"/>
        </w:rPr>
        <w:fldChar w:fldCharType="separate"/>
      </w:r>
      <w:r w:rsidR="000C1056">
        <w:rPr>
          <w:noProof/>
          <w:lang w:val="en-US"/>
        </w:rPr>
        <w:t>60</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4.5</w:t>
      </w:r>
      <w:r w:rsidRPr="004F2B4F">
        <w:rPr>
          <w:rFonts w:asciiTheme="minorHAnsi" w:eastAsiaTheme="minorEastAsia" w:hAnsiTheme="minorHAnsi" w:cstheme="minorBidi"/>
          <w:noProof/>
          <w:sz w:val="22"/>
          <w:szCs w:val="22"/>
          <w:lang w:val="en-US" w:eastAsia="zh-CN"/>
        </w:rPr>
        <w:tab/>
      </w:r>
      <w:r w:rsidRPr="004F2B4F">
        <w:rPr>
          <w:noProof/>
          <w:lang w:val="en-US"/>
        </w:rPr>
        <w:t>Flow, tide and surge input</w:t>
      </w:r>
      <w:r w:rsidRPr="004F2B4F">
        <w:rPr>
          <w:noProof/>
          <w:lang w:val="en-US"/>
        </w:rPr>
        <w:tab/>
      </w:r>
      <w:r w:rsidRPr="004F2B4F">
        <w:rPr>
          <w:noProof/>
          <w:lang w:val="en-US"/>
        </w:rPr>
        <w:fldChar w:fldCharType="begin"/>
      </w:r>
      <w:r w:rsidRPr="004F2B4F">
        <w:rPr>
          <w:noProof/>
          <w:lang w:val="en-US"/>
        </w:rPr>
        <w:instrText xml:space="preserve"> PAGEREF _Toc412623863 \h </w:instrText>
      </w:r>
      <w:r w:rsidRPr="004F2B4F">
        <w:rPr>
          <w:noProof/>
          <w:lang w:val="en-US"/>
        </w:rPr>
      </w:r>
      <w:r w:rsidRPr="004F2B4F">
        <w:rPr>
          <w:noProof/>
          <w:lang w:val="en-US"/>
        </w:rPr>
        <w:fldChar w:fldCharType="separate"/>
      </w:r>
      <w:r w:rsidR="000C1056">
        <w:rPr>
          <w:noProof/>
          <w:lang w:val="en-US"/>
        </w:rPr>
        <w:t>61</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4.5.1</w:t>
      </w:r>
      <w:r w:rsidRPr="004F2B4F">
        <w:rPr>
          <w:rFonts w:asciiTheme="minorHAnsi" w:eastAsiaTheme="minorEastAsia" w:hAnsiTheme="minorHAnsi" w:cstheme="minorBidi"/>
          <w:noProof/>
          <w:sz w:val="22"/>
          <w:szCs w:val="22"/>
          <w:lang w:val="en-US" w:eastAsia="zh-CN"/>
        </w:rPr>
        <w:tab/>
      </w:r>
      <w:r w:rsidRPr="004F2B4F">
        <w:rPr>
          <w:noProof/>
          <w:lang w:val="en-US"/>
        </w:rPr>
        <w:t>Flow boundary conditions</w:t>
      </w:r>
      <w:r w:rsidRPr="004F2B4F">
        <w:rPr>
          <w:noProof/>
          <w:lang w:val="en-US"/>
        </w:rPr>
        <w:tab/>
      </w:r>
      <w:r w:rsidRPr="004F2B4F">
        <w:rPr>
          <w:noProof/>
          <w:lang w:val="en-US"/>
        </w:rPr>
        <w:fldChar w:fldCharType="begin"/>
      </w:r>
      <w:r w:rsidRPr="004F2B4F">
        <w:rPr>
          <w:noProof/>
          <w:lang w:val="en-US"/>
        </w:rPr>
        <w:instrText xml:space="preserve"> PAGEREF _Toc412623864 \h </w:instrText>
      </w:r>
      <w:r w:rsidRPr="004F2B4F">
        <w:rPr>
          <w:noProof/>
          <w:lang w:val="en-US"/>
        </w:rPr>
      </w:r>
      <w:r w:rsidRPr="004F2B4F">
        <w:rPr>
          <w:noProof/>
          <w:lang w:val="en-US"/>
        </w:rPr>
        <w:fldChar w:fldCharType="separate"/>
      </w:r>
      <w:r w:rsidR="000C1056">
        <w:rPr>
          <w:noProof/>
          <w:lang w:val="en-US"/>
        </w:rPr>
        <w:t>61</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4.5.2</w:t>
      </w:r>
      <w:r w:rsidRPr="004F2B4F">
        <w:rPr>
          <w:rFonts w:asciiTheme="minorHAnsi" w:eastAsiaTheme="minorEastAsia" w:hAnsiTheme="minorHAnsi" w:cstheme="minorBidi"/>
          <w:noProof/>
          <w:sz w:val="22"/>
          <w:szCs w:val="22"/>
          <w:lang w:val="en-US" w:eastAsia="zh-CN"/>
        </w:rPr>
        <w:tab/>
      </w:r>
      <w:r w:rsidRPr="004F2B4F">
        <w:rPr>
          <w:noProof/>
          <w:lang w:val="en-US"/>
        </w:rPr>
        <w:t>Time-varying tide/surge</w:t>
      </w:r>
      <w:r w:rsidRPr="004F2B4F">
        <w:rPr>
          <w:noProof/>
          <w:lang w:val="en-US"/>
        </w:rPr>
        <w:tab/>
      </w:r>
      <w:r w:rsidRPr="004F2B4F">
        <w:rPr>
          <w:noProof/>
          <w:lang w:val="en-US"/>
        </w:rPr>
        <w:fldChar w:fldCharType="begin"/>
      </w:r>
      <w:r w:rsidRPr="004F2B4F">
        <w:rPr>
          <w:noProof/>
          <w:lang w:val="en-US"/>
        </w:rPr>
        <w:instrText xml:space="preserve"> PAGEREF _Toc412623865 \h </w:instrText>
      </w:r>
      <w:r w:rsidRPr="004F2B4F">
        <w:rPr>
          <w:noProof/>
          <w:lang w:val="en-US"/>
        </w:rPr>
      </w:r>
      <w:r w:rsidRPr="004F2B4F">
        <w:rPr>
          <w:noProof/>
          <w:lang w:val="en-US"/>
        </w:rPr>
        <w:fldChar w:fldCharType="separate"/>
      </w:r>
      <w:r w:rsidR="000C1056">
        <w:rPr>
          <w:noProof/>
          <w:lang w:val="en-US"/>
        </w:rPr>
        <w:t>63</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4.6</w:t>
      </w:r>
      <w:r w:rsidRPr="004F2B4F">
        <w:rPr>
          <w:rFonts w:asciiTheme="minorHAnsi" w:eastAsiaTheme="minorEastAsia" w:hAnsiTheme="minorHAnsi" w:cstheme="minorBidi"/>
          <w:noProof/>
          <w:sz w:val="22"/>
          <w:szCs w:val="22"/>
          <w:lang w:val="en-US" w:eastAsia="zh-CN"/>
        </w:rPr>
        <w:tab/>
      </w:r>
      <w:r w:rsidRPr="004F2B4F">
        <w:rPr>
          <w:noProof/>
          <w:lang w:val="en-US"/>
        </w:rPr>
        <w:t>Water level (dam break)</w:t>
      </w:r>
      <w:r w:rsidRPr="004F2B4F">
        <w:rPr>
          <w:noProof/>
          <w:lang w:val="en-US"/>
        </w:rPr>
        <w:tab/>
      </w:r>
      <w:r w:rsidRPr="004F2B4F">
        <w:rPr>
          <w:noProof/>
          <w:lang w:val="en-US"/>
        </w:rPr>
        <w:fldChar w:fldCharType="begin"/>
      </w:r>
      <w:r w:rsidRPr="004F2B4F">
        <w:rPr>
          <w:noProof/>
          <w:lang w:val="en-US"/>
        </w:rPr>
        <w:instrText xml:space="preserve"> PAGEREF _Toc412623866 \h </w:instrText>
      </w:r>
      <w:r w:rsidRPr="004F2B4F">
        <w:rPr>
          <w:noProof/>
          <w:lang w:val="en-US"/>
        </w:rPr>
      </w:r>
      <w:r w:rsidRPr="004F2B4F">
        <w:rPr>
          <w:noProof/>
          <w:lang w:val="en-US"/>
        </w:rPr>
        <w:fldChar w:fldCharType="separate"/>
      </w:r>
      <w:r w:rsidR="000C1056">
        <w:rPr>
          <w:noProof/>
          <w:lang w:val="en-US"/>
        </w:rPr>
        <w:t>64</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4.7</w:t>
      </w:r>
      <w:r w:rsidRPr="004F2B4F">
        <w:rPr>
          <w:rFonts w:asciiTheme="minorHAnsi" w:eastAsiaTheme="minorEastAsia" w:hAnsiTheme="minorHAnsi" w:cstheme="minorBidi"/>
          <w:noProof/>
          <w:sz w:val="22"/>
          <w:szCs w:val="22"/>
          <w:lang w:val="en-US" w:eastAsia="zh-CN"/>
        </w:rPr>
        <w:tab/>
      </w:r>
      <w:r w:rsidRPr="004F2B4F">
        <w:rPr>
          <w:noProof/>
          <w:lang w:val="en-US"/>
        </w:rPr>
        <w:t>Wind input</w:t>
      </w:r>
      <w:r w:rsidRPr="004F2B4F">
        <w:rPr>
          <w:noProof/>
          <w:lang w:val="en-US"/>
        </w:rPr>
        <w:tab/>
      </w:r>
      <w:r w:rsidRPr="004F2B4F">
        <w:rPr>
          <w:noProof/>
          <w:lang w:val="en-US"/>
        </w:rPr>
        <w:fldChar w:fldCharType="begin"/>
      </w:r>
      <w:r w:rsidRPr="004F2B4F">
        <w:rPr>
          <w:noProof/>
          <w:lang w:val="en-US"/>
        </w:rPr>
        <w:instrText xml:space="preserve"> PAGEREF _Toc412623867 \h </w:instrText>
      </w:r>
      <w:r w:rsidRPr="004F2B4F">
        <w:rPr>
          <w:noProof/>
          <w:lang w:val="en-US"/>
        </w:rPr>
      </w:r>
      <w:r w:rsidRPr="004F2B4F">
        <w:rPr>
          <w:noProof/>
          <w:lang w:val="en-US"/>
        </w:rPr>
        <w:fldChar w:fldCharType="separate"/>
      </w:r>
      <w:r w:rsidR="000C1056">
        <w:rPr>
          <w:noProof/>
          <w:lang w:val="en-US"/>
        </w:rPr>
        <w:t>65</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4.8</w:t>
      </w:r>
      <w:r w:rsidRPr="004F2B4F">
        <w:rPr>
          <w:rFonts w:asciiTheme="minorHAnsi" w:eastAsiaTheme="minorEastAsia" w:hAnsiTheme="minorHAnsi" w:cstheme="minorBidi"/>
          <w:noProof/>
          <w:sz w:val="22"/>
          <w:szCs w:val="22"/>
          <w:lang w:val="en-US" w:eastAsia="zh-CN"/>
        </w:rPr>
        <w:tab/>
      </w:r>
      <w:r w:rsidRPr="004F2B4F">
        <w:rPr>
          <w:noProof/>
          <w:lang w:val="en-US"/>
        </w:rPr>
        <w:t>Sediment input</w:t>
      </w:r>
      <w:r w:rsidRPr="004F2B4F">
        <w:rPr>
          <w:noProof/>
          <w:lang w:val="en-US"/>
        </w:rPr>
        <w:tab/>
      </w:r>
      <w:r w:rsidRPr="004F2B4F">
        <w:rPr>
          <w:noProof/>
          <w:lang w:val="en-US"/>
        </w:rPr>
        <w:fldChar w:fldCharType="begin"/>
      </w:r>
      <w:r w:rsidRPr="004F2B4F">
        <w:rPr>
          <w:noProof/>
          <w:lang w:val="en-US"/>
        </w:rPr>
        <w:instrText xml:space="preserve"> PAGEREF _Toc412623868 \h </w:instrText>
      </w:r>
      <w:r w:rsidRPr="004F2B4F">
        <w:rPr>
          <w:noProof/>
          <w:lang w:val="en-US"/>
        </w:rPr>
      </w:r>
      <w:r w:rsidRPr="004F2B4F">
        <w:rPr>
          <w:noProof/>
          <w:lang w:val="en-US"/>
        </w:rPr>
        <w:fldChar w:fldCharType="separate"/>
      </w:r>
      <w:r w:rsidR="000C1056">
        <w:rPr>
          <w:noProof/>
          <w:lang w:val="en-US"/>
        </w:rPr>
        <w:t>65</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4.9</w:t>
      </w:r>
      <w:r w:rsidRPr="004F2B4F">
        <w:rPr>
          <w:rFonts w:asciiTheme="minorHAnsi" w:eastAsiaTheme="minorEastAsia" w:hAnsiTheme="minorHAnsi" w:cstheme="minorBidi"/>
          <w:noProof/>
          <w:sz w:val="22"/>
          <w:szCs w:val="22"/>
          <w:lang w:val="en-US" w:eastAsia="zh-CN"/>
        </w:rPr>
        <w:tab/>
      </w:r>
      <w:r w:rsidRPr="004F2B4F">
        <w:rPr>
          <w:noProof/>
          <w:lang w:val="en-US"/>
        </w:rPr>
        <w:t>Vegetation input</w:t>
      </w:r>
      <w:r w:rsidRPr="004F2B4F">
        <w:rPr>
          <w:noProof/>
          <w:lang w:val="en-US"/>
        </w:rPr>
        <w:tab/>
      </w:r>
      <w:r w:rsidRPr="004F2B4F">
        <w:rPr>
          <w:noProof/>
          <w:lang w:val="en-US"/>
        </w:rPr>
        <w:fldChar w:fldCharType="begin"/>
      </w:r>
      <w:r w:rsidRPr="004F2B4F">
        <w:rPr>
          <w:noProof/>
          <w:lang w:val="en-US"/>
        </w:rPr>
        <w:instrText xml:space="preserve"> PAGEREF _Toc412623869 \h </w:instrText>
      </w:r>
      <w:r w:rsidRPr="004F2B4F">
        <w:rPr>
          <w:noProof/>
          <w:lang w:val="en-US"/>
        </w:rPr>
      </w:r>
      <w:r w:rsidRPr="004F2B4F">
        <w:rPr>
          <w:noProof/>
          <w:lang w:val="en-US"/>
        </w:rPr>
        <w:fldChar w:fldCharType="separate"/>
      </w:r>
      <w:r w:rsidR="000C1056">
        <w:rPr>
          <w:noProof/>
          <w:lang w:val="en-US"/>
        </w:rPr>
        <w:t>67</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4.10</w:t>
      </w:r>
      <w:r w:rsidRPr="004F2B4F">
        <w:rPr>
          <w:rFonts w:asciiTheme="minorHAnsi" w:eastAsiaTheme="minorEastAsia" w:hAnsiTheme="minorHAnsi" w:cstheme="minorBidi"/>
          <w:noProof/>
          <w:sz w:val="22"/>
          <w:szCs w:val="22"/>
          <w:lang w:val="en-US" w:eastAsia="zh-CN"/>
        </w:rPr>
        <w:tab/>
      </w:r>
      <w:r w:rsidRPr="004F2B4F">
        <w:rPr>
          <w:noProof/>
          <w:lang w:val="en-US"/>
        </w:rPr>
        <w:t>Discharge input</w:t>
      </w:r>
      <w:r w:rsidRPr="004F2B4F">
        <w:rPr>
          <w:noProof/>
          <w:lang w:val="en-US"/>
        </w:rPr>
        <w:tab/>
      </w:r>
      <w:r w:rsidRPr="004F2B4F">
        <w:rPr>
          <w:noProof/>
          <w:lang w:val="en-US"/>
        </w:rPr>
        <w:fldChar w:fldCharType="begin"/>
      </w:r>
      <w:r w:rsidRPr="004F2B4F">
        <w:rPr>
          <w:noProof/>
          <w:lang w:val="en-US"/>
        </w:rPr>
        <w:instrText xml:space="preserve"> PAGEREF _Toc412623870 \h </w:instrText>
      </w:r>
      <w:r w:rsidRPr="004F2B4F">
        <w:rPr>
          <w:noProof/>
          <w:lang w:val="en-US"/>
        </w:rPr>
      </w:r>
      <w:r w:rsidRPr="004F2B4F">
        <w:rPr>
          <w:noProof/>
          <w:lang w:val="en-US"/>
        </w:rPr>
        <w:fldChar w:fldCharType="separate"/>
      </w:r>
      <w:r w:rsidR="000C1056">
        <w:rPr>
          <w:noProof/>
          <w:lang w:val="en-US"/>
        </w:rPr>
        <w:t>68</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4.11</w:t>
      </w:r>
      <w:r w:rsidRPr="004F2B4F">
        <w:rPr>
          <w:rFonts w:asciiTheme="minorHAnsi" w:eastAsiaTheme="minorEastAsia" w:hAnsiTheme="minorHAnsi" w:cstheme="minorBidi"/>
          <w:noProof/>
          <w:sz w:val="22"/>
          <w:szCs w:val="22"/>
          <w:lang w:val="en-US" w:eastAsia="zh-CN"/>
        </w:rPr>
        <w:tab/>
      </w:r>
      <w:r w:rsidRPr="004F2B4F">
        <w:rPr>
          <w:noProof/>
          <w:lang w:val="en-US"/>
        </w:rPr>
        <w:t>Drifters input</w:t>
      </w:r>
      <w:r w:rsidRPr="004F2B4F">
        <w:rPr>
          <w:noProof/>
          <w:lang w:val="en-US"/>
        </w:rPr>
        <w:tab/>
      </w:r>
      <w:r w:rsidRPr="004F2B4F">
        <w:rPr>
          <w:noProof/>
          <w:lang w:val="en-US"/>
        </w:rPr>
        <w:fldChar w:fldCharType="begin"/>
      </w:r>
      <w:r w:rsidRPr="004F2B4F">
        <w:rPr>
          <w:noProof/>
          <w:lang w:val="en-US"/>
        </w:rPr>
        <w:instrText xml:space="preserve"> PAGEREF _Toc412623871 \h </w:instrText>
      </w:r>
      <w:r w:rsidRPr="004F2B4F">
        <w:rPr>
          <w:noProof/>
          <w:lang w:val="en-US"/>
        </w:rPr>
      </w:r>
      <w:r w:rsidRPr="004F2B4F">
        <w:rPr>
          <w:noProof/>
          <w:lang w:val="en-US"/>
        </w:rPr>
        <w:fldChar w:fldCharType="separate"/>
      </w:r>
      <w:r w:rsidR="000C1056">
        <w:rPr>
          <w:noProof/>
          <w:lang w:val="en-US"/>
        </w:rPr>
        <w:t>69</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4.12</w:t>
      </w:r>
      <w:r w:rsidRPr="004F2B4F">
        <w:rPr>
          <w:rFonts w:asciiTheme="minorHAnsi" w:eastAsiaTheme="minorEastAsia" w:hAnsiTheme="minorHAnsi" w:cstheme="minorBidi"/>
          <w:noProof/>
          <w:sz w:val="22"/>
          <w:szCs w:val="22"/>
          <w:lang w:val="en-US" w:eastAsia="zh-CN"/>
        </w:rPr>
        <w:tab/>
      </w:r>
      <w:r w:rsidRPr="004F2B4F">
        <w:rPr>
          <w:noProof/>
          <w:lang w:val="en-US"/>
        </w:rPr>
        <w:t>Ship waves</w:t>
      </w:r>
      <w:r w:rsidRPr="004F2B4F">
        <w:rPr>
          <w:noProof/>
          <w:lang w:val="en-US"/>
        </w:rPr>
        <w:tab/>
      </w:r>
      <w:r w:rsidRPr="004F2B4F">
        <w:rPr>
          <w:noProof/>
          <w:lang w:val="en-US"/>
        </w:rPr>
        <w:fldChar w:fldCharType="begin"/>
      </w:r>
      <w:r w:rsidRPr="004F2B4F">
        <w:rPr>
          <w:noProof/>
          <w:lang w:val="en-US"/>
        </w:rPr>
        <w:instrText xml:space="preserve"> PAGEREF _Toc412623872 \h </w:instrText>
      </w:r>
      <w:r w:rsidRPr="004F2B4F">
        <w:rPr>
          <w:noProof/>
          <w:lang w:val="en-US"/>
        </w:rPr>
      </w:r>
      <w:r w:rsidRPr="004F2B4F">
        <w:rPr>
          <w:noProof/>
          <w:lang w:val="en-US"/>
        </w:rPr>
        <w:fldChar w:fldCharType="separate"/>
      </w:r>
      <w:r w:rsidR="000C1056">
        <w:rPr>
          <w:noProof/>
          <w:lang w:val="en-US"/>
        </w:rPr>
        <w:t>70</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4.13</w:t>
      </w:r>
      <w:r w:rsidRPr="004F2B4F">
        <w:rPr>
          <w:rFonts w:asciiTheme="minorHAnsi" w:eastAsiaTheme="minorEastAsia" w:hAnsiTheme="minorHAnsi" w:cstheme="minorBidi"/>
          <w:noProof/>
          <w:sz w:val="22"/>
          <w:szCs w:val="22"/>
          <w:lang w:val="en-US" w:eastAsia="zh-CN"/>
        </w:rPr>
        <w:tab/>
      </w:r>
      <w:r w:rsidRPr="004F2B4F">
        <w:rPr>
          <w:noProof/>
          <w:lang w:val="en-US"/>
        </w:rPr>
        <w:t>Output selection</w:t>
      </w:r>
      <w:r w:rsidRPr="004F2B4F">
        <w:rPr>
          <w:noProof/>
          <w:lang w:val="en-US"/>
        </w:rPr>
        <w:tab/>
      </w:r>
      <w:r w:rsidRPr="004F2B4F">
        <w:rPr>
          <w:noProof/>
          <w:lang w:val="en-US"/>
        </w:rPr>
        <w:fldChar w:fldCharType="begin"/>
      </w:r>
      <w:r w:rsidRPr="004F2B4F">
        <w:rPr>
          <w:noProof/>
          <w:lang w:val="en-US"/>
        </w:rPr>
        <w:instrText xml:space="preserve"> PAGEREF _Toc412623873 \h </w:instrText>
      </w:r>
      <w:r w:rsidRPr="004F2B4F">
        <w:rPr>
          <w:noProof/>
          <w:lang w:val="en-US"/>
        </w:rPr>
      </w:r>
      <w:r w:rsidRPr="004F2B4F">
        <w:rPr>
          <w:noProof/>
          <w:lang w:val="en-US"/>
        </w:rPr>
        <w:fldChar w:fldCharType="separate"/>
      </w:r>
      <w:r w:rsidR="000C1056">
        <w:rPr>
          <w:noProof/>
          <w:lang w:val="en-US"/>
        </w:rPr>
        <w:t>71</w:t>
      </w:r>
      <w:r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4.13.1</w:t>
      </w:r>
      <w:r w:rsidRPr="004F2B4F">
        <w:rPr>
          <w:rFonts w:asciiTheme="minorHAnsi" w:eastAsiaTheme="minorEastAsia" w:hAnsiTheme="minorHAnsi" w:cstheme="minorBidi"/>
          <w:noProof/>
          <w:sz w:val="22"/>
          <w:szCs w:val="22"/>
          <w:lang w:val="en-US" w:eastAsia="zh-CN"/>
        </w:rPr>
        <w:tab/>
      </w:r>
      <w:r w:rsidRPr="004F2B4F">
        <w:rPr>
          <w:noProof/>
          <w:lang w:val="en-US"/>
        </w:rPr>
        <w:t>Output types</w:t>
      </w:r>
      <w:r w:rsidRPr="004F2B4F">
        <w:rPr>
          <w:noProof/>
          <w:lang w:val="en-US"/>
        </w:rPr>
        <w:tab/>
      </w:r>
      <w:r w:rsidRPr="004F2B4F">
        <w:rPr>
          <w:noProof/>
          <w:lang w:val="en-US"/>
        </w:rPr>
        <w:fldChar w:fldCharType="begin"/>
      </w:r>
      <w:r w:rsidRPr="004F2B4F">
        <w:rPr>
          <w:noProof/>
          <w:lang w:val="en-US"/>
        </w:rPr>
        <w:instrText xml:space="preserve"> PAGEREF _Toc412623874 \h </w:instrText>
      </w:r>
      <w:r w:rsidRPr="004F2B4F">
        <w:rPr>
          <w:noProof/>
          <w:lang w:val="en-US"/>
        </w:rPr>
      </w:r>
      <w:r w:rsidRPr="004F2B4F">
        <w:rPr>
          <w:noProof/>
          <w:lang w:val="en-US"/>
        </w:rPr>
        <w:fldChar w:fldCharType="separate"/>
      </w:r>
      <w:r w:rsidR="000C1056">
        <w:rPr>
          <w:noProof/>
          <w:lang w:val="en-US"/>
        </w:rPr>
        <w:t>74</w:t>
      </w:r>
      <w:r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4.13.2</w:t>
      </w:r>
      <w:r w:rsidRPr="004F2B4F">
        <w:rPr>
          <w:rFonts w:asciiTheme="minorHAnsi" w:eastAsiaTheme="minorEastAsia" w:hAnsiTheme="minorHAnsi" w:cstheme="minorBidi"/>
          <w:noProof/>
          <w:sz w:val="22"/>
          <w:szCs w:val="22"/>
          <w:lang w:val="en-US" w:eastAsia="zh-CN"/>
        </w:rPr>
        <w:tab/>
      </w:r>
      <w:r w:rsidRPr="004F2B4F">
        <w:rPr>
          <w:noProof/>
          <w:lang w:val="en-US"/>
        </w:rPr>
        <w:t>Output times</w:t>
      </w:r>
      <w:r w:rsidRPr="004F2B4F">
        <w:rPr>
          <w:noProof/>
          <w:lang w:val="en-US"/>
        </w:rPr>
        <w:tab/>
      </w:r>
      <w:r w:rsidRPr="004F2B4F">
        <w:rPr>
          <w:noProof/>
          <w:lang w:val="en-US"/>
        </w:rPr>
        <w:fldChar w:fldCharType="begin"/>
      </w:r>
      <w:r w:rsidRPr="004F2B4F">
        <w:rPr>
          <w:noProof/>
          <w:lang w:val="en-US"/>
        </w:rPr>
        <w:instrText xml:space="preserve"> PAGEREF _Toc412623875 \h </w:instrText>
      </w:r>
      <w:r w:rsidRPr="004F2B4F">
        <w:rPr>
          <w:noProof/>
          <w:lang w:val="en-US"/>
        </w:rPr>
      </w:r>
      <w:r w:rsidRPr="004F2B4F">
        <w:rPr>
          <w:noProof/>
          <w:lang w:val="en-US"/>
        </w:rPr>
        <w:fldChar w:fldCharType="separate"/>
      </w:r>
      <w:r w:rsidR="000C1056">
        <w:rPr>
          <w:noProof/>
          <w:lang w:val="en-US"/>
        </w:rPr>
        <w:t>75</w:t>
      </w:r>
      <w:r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4.13.3</w:t>
      </w:r>
      <w:r w:rsidRPr="004F2B4F">
        <w:rPr>
          <w:rFonts w:asciiTheme="minorHAnsi" w:eastAsiaTheme="minorEastAsia" w:hAnsiTheme="minorHAnsi" w:cstheme="minorBidi"/>
          <w:noProof/>
          <w:sz w:val="22"/>
          <w:szCs w:val="22"/>
          <w:lang w:val="en-US" w:eastAsia="zh-CN"/>
        </w:rPr>
        <w:tab/>
      </w:r>
      <w:r w:rsidRPr="004F2B4F">
        <w:rPr>
          <w:noProof/>
          <w:lang w:val="en-US"/>
        </w:rPr>
        <w:t>Output format</w:t>
      </w:r>
      <w:r w:rsidRPr="004F2B4F">
        <w:rPr>
          <w:noProof/>
          <w:lang w:val="en-US"/>
        </w:rPr>
        <w:tab/>
      </w:r>
      <w:r w:rsidRPr="004F2B4F">
        <w:rPr>
          <w:noProof/>
          <w:lang w:val="en-US"/>
        </w:rPr>
        <w:fldChar w:fldCharType="begin"/>
      </w:r>
      <w:r w:rsidRPr="004F2B4F">
        <w:rPr>
          <w:noProof/>
          <w:lang w:val="en-US"/>
        </w:rPr>
        <w:instrText xml:space="preserve"> PAGEREF _Toc412623876 \h </w:instrText>
      </w:r>
      <w:r w:rsidRPr="004F2B4F">
        <w:rPr>
          <w:noProof/>
          <w:lang w:val="en-US"/>
        </w:rPr>
      </w:r>
      <w:r w:rsidRPr="004F2B4F">
        <w:rPr>
          <w:noProof/>
          <w:lang w:val="en-US"/>
        </w:rPr>
        <w:fldChar w:fldCharType="separate"/>
      </w:r>
      <w:r w:rsidR="000C1056">
        <w:rPr>
          <w:noProof/>
          <w:lang w:val="en-US"/>
        </w:rPr>
        <w:t>77</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4.14</w:t>
      </w:r>
      <w:r w:rsidRPr="004F2B4F">
        <w:rPr>
          <w:rFonts w:asciiTheme="minorHAnsi" w:eastAsiaTheme="minorEastAsia" w:hAnsiTheme="minorHAnsi" w:cstheme="minorBidi"/>
          <w:noProof/>
          <w:sz w:val="22"/>
          <w:szCs w:val="22"/>
          <w:lang w:val="en-US" w:eastAsia="zh-CN"/>
        </w:rPr>
        <w:tab/>
      </w:r>
      <w:r w:rsidRPr="004F2B4F">
        <w:rPr>
          <w:noProof/>
          <w:lang w:val="en-US"/>
        </w:rPr>
        <w:t>Time parameters</w:t>
      </w:r>
      <w:r w:rsidRPr="004F2B4F">
        <w:rPr>
          <w:noProof/>
          <w:lang w:val="en-US"/>
        </w:rPr>
        <w:tab/>
      </w:r>
      <w:r w:rsidRPr="004F2B4F">
        <w:rPr>
          <w:noProof/>
          <w:lang w:val="en-US"/>
        </w:rPr>
        <w:fldChar w:fldCharType="begin"/>
      </w:r>
      <w:r w:rsidRPr="004F2B4F">
        <w:rPr>
          <w:noProof/>
          <w:lang w:val="en-US"/>
        </w:rPr>
        <w:instrText xml:space="preserve"> PAGEREF _Toc412623877 \h </w:instrText>
      </w:r>
      <w:r w:rsidRPr="004F2B4F">
        <w:rPr>
          <w:noProof/>
          <w:lang w:val="en-US"/>
        </w:rPr>
      </w:r>
      <w:r w:rsidRPr="004F2B4F">
        <w:rPr>
          <w:noProof/>
          <w:lang w:val="en-US"/>
        </w:rPr>
        <w:fldChar w:fldCharType="separate"/>
      </w:r>
      <w:r w:rsidR="000C1056">
        <w:rPr>
          <w:noProof/>
          <w:lang w:val="en-US"/>
        </w:rPr>
        <w:t>78</w:t>
      </w:r>
      <w:r w:rsidRPr="004F2B4F">
        <w:rPr>
          <w:noProof/>
          <w:lang w:val="en-US"/>
        </w:rPr>
        <w:fldChar w:fldCharType="end"/>
      </w:r>
    </w:p>
    <w:p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5</w:t>
      </w:r>
      <w:r w:rsidRPr="004F2B4F">
        <w:rPr>
          <w:rFonts w:asciiTheme="minorHAnsi" w:eastAsiaTheme="minorEastAsia" w:hAnsiTheme="minorHAnsi" w:cstheme="minorBidi"/>
          <w:b w:val="0"/>
          <w:noProof/>
          <w:sz w:val="22"/>
          <w:szCs w:val="22"/>
          <w:lang w:val="en-US" w:eastAsia="zh-CN"/>
        </w:rPr>
        <w:tab/>
      </w:r>
      <w:r w:rsidRPr="004F2B4F">
        <w:rPr>
          <w:noProof/>
          <w:lang w:val="en-US"/>
        </w:rPr>
        <w:t>Bibliography</w:t>
      </w:r>
      <w:r w:rsidRPr="004F2B4F">
        <w:rPr>
          <w:noProof/>
          <w:lang w:val="en-US"/>
        </w:rPr>
        <w:tab/>
      </w:r>
      <w:r w:rsidRPr="004F2B4F">
        <w:rPr>
          <w:noProof/>
          <w:lang w:val="en-US"/>
        </w:rPr>
        <w:fldChar w:fldCharType="begin"/>
      </w:r>
      <w:r w:rsidRPr="004F2B4F">
        <w:rPr>
          <w:noProof/>
          <w:lang w:val="en-US"/>
        </w:rPr>
        <w:instrText xml:space="preserve"> PAGEREF _Toc412623878 \h </w:instrText>
      </w:r>
      <w:r w:rsidRPr="004F2B4F">
        <w:rPr>
          <w:noProof/>
          <w:lang w:val="en-US"/>
        </w:rPr>
      </w:r>
      <w:r w:rsidRPr="004F2B4F">
        <w:rPr>
          <w:noProof/>
          <w:lang w:val="en-US"/>
        </w:rPr>
        <w:fldChar w:fldCharType="separate"/>
      </w:r>
      <w:r w:rsidR="000C1056">
        <w:rPr>
          <w:noProof/>
          <w:lang w:val="en-US"/>
        </w:rPr>
        <w:t>80</w:t>
      </w:r>
      <w:r w:rsidRPr="004F2B4F">
        <w:rPr>
          <w:noProof/>
          <w:lang w:val="en-US"/>
        </w:rPr>
        <w:fldChar w:fldCharType="end"/>
      </w:r>
    </w:p>
    <w:p w:rsidR="007D124F" w:rsidRPr="004F2B4F" w:rsidRDefault="007D124F">
      <w:pPr>
        <w:pStyle w:val="TOC1"/>
        <w:rPr>
          <w:rFonts w:asciiTheme="minorHAnsi" w:eastAsiaTheme="minorEastAsia" w:hAnsiTheme="minorHAnsi" w:cstheme="minorBidi"/>
          <w:b w:val="0"/>
          <w:noProof/>
          <w:sz w:val="22"/>
          <w:szCs w:val="22"/>
          <w:lang w:val="en-US" w:eastAsia="zh-CN"/>
        </w:rPr>
      </w:pPr>
      <w:r w:rsidRPr="004F2B4F">
        <w:rPr>
          <w:noProof/>
          <w:lang w:val="en-US"/>
        </w:rPr>
        <w:t>6</w:t>
      </w:r>
      <w:r w:rsidRPr="004F2B4F">
        <w:rPr>
          <w:rFonts w:asciiTheme="minorHAnsi" w:eastAsiaTheme="minorEastAsia" w:hAnsiTheme="minorHAnsi" w:cstheme="minorBidi"/>
          <w:b w:val="0"/>
          <w:noProof/>
          <w:sz w:val="22"/>
          <w:szCs w:val="22"/>
          <w:lang w:val="en-US" w:eastAsia="zh-CN"/>
        </w:rPr>
        <w:tab/>
      </w:r>
      <w:r w:rsidRPr="004F2B4F">
        <w:rPr>
          <w:noProof/>
          <w:lang w:val="en-US"/>
        </w:rPr>
        <w:t>Appendices</w:t>
      </w:r>
      <w:r w:rsidRPr="004F2B4F">
        <w:rPr>
          <w:noProof/>
          <w:lang w:val="en-US"/>
        </w:rPr>
        <w:tab/>
      </w:r>
      <w:r w:rsidRPr="004F2B4F">
        <w:rPr>
          <w:noProof/>
          <w:lang w:val="en-US"/>
        </w:rPr>
        <w:fldChar w:fldCharType="begin"/>
      </w:r>
      <w:r w:rsidRPr="004F2B4F">
        <w:rPr>
          <w:noProof/>
          <w:lang w:val="en-US"/>
        </w:rPr>
        <w:instrText xml:space="preserve"> PAGEREF _Toc412623879 \h </w:instrText>
      </w:r>
      <w:r w:rsidRPr="004F2B4F">
        <w:rPr>
          <w:noProof/>
          <w:lang w:val="en-US"/>
        </w:rPr>
      </w:r>
      <w:r w:rsidRPr="004F2B4F">
        <w:rPr>
          <w:noProof/>
          <w:lang w:val="en-US"/>
        </w:rPr>
        <w:fldChar w:fldCharType="separate"/>
      </w:r>
      <w:r w:rsidR="000C1056">
        <w:rPr>
          <w:noProof/>
          <w:lang w:val="en-US"/>
        </w:rPr>
        <w:t>80</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6.1</w:t>
      </w:r>
      <w:r w:rsidRPr="004F2B4F">
        <w:rPr>
          <w:rFonts w:asciiTheme="minorHAnsi" w:eastAsiaTheme="minorEastAsia" w:hAnsiTheme="minorHAnsi" w:cstheme="minorBidi"/>
          <w:noProof/>
          <w:sz w:val="22"/>
          <w:szCs w:val="22"/>
          <w:lang w:val="en-US" w:eastAsia="zh-CN"/>
        </w:rPr>
        <w:tab/>
      </w:r>
      <w:r w:rsidRPr="004F2B4F">
        <w:rPr>
          <w:noProof/>
          <w:lang w:val="en-US"/>
        </w:rPr>
        <w:t>Hands on exercises (based on basic XBeach exercises)</w:t>
      </w:r>
      <w:r w:rsidRPr="004F2B4F">
        <w:rPr>
          <w:noProof/>
          <w:lang w:val="en-US"/>
        </w:rPr>
        <w:tab/>
      </w:r>
      <w:r w:rsidRPr="004F2B4F">
        <w:rPr>
          <w:noProof/>
          <w:lang w:val="en-US"/>
        </w:rPr>
        <w:fldChar w:fldCharType="begin"/>
      </w:r>
      <w:r w:rsidRPr="004F2B4F">
        <w:rPr>
          <w:noProof/>
          <w:lang w:val="en-US"/>
        </w:rPr>
        <w:instrText xml:space="preserve"> PAGEREF _Toc412623880 \h </w:instrText>
      </w:r>
      <w:r w:rsidRPr="004F2B4F">
        <w:rPr>
          <w:noProof/>
          <w:lang w:val="en-US"/>
        </w:rPr>
      </w:r>
      <w:r w:rsidRPr="004F2B4F">
        <w:rPr>
          <w:noProof/>
          <w:lang w:val="en-US"/>
        </w:rPr>
        <w:fldChar w:fldCharType="separate"/>
      </w:r>
      <w:r w:rsidR="000C1056">
        <w:rPr>
          <w:noProof/>
          <w:lang w:val="en-US"/>
        </w:rPr>
        <w:t>84</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6.1.1</w:t>
      </w:r>
      <w:r w:rsidRPr="004F2B4F">
        <w:rPr>
          <w:rFonts w:asciiTheme="minorHAnsi" w:eastAsiaTheme="minorEastAsia" w:hAnsiTheme="minorHAnsi" w:cstheme="minorBidi"/>
          <w:noProof/>
          <w:sz w:val="22"/>
          <w:szCs w:val="22"/>
          <w:lang w:val="en-US" w:eastAsia="zh-CN"/>
        </w:rPr>
        <w:tab/>
      </w:r>
      <w:r w:rsidRPr="004F2B4F">
        <w:rPr>
          <w:noProof/>
          <w:lang w:val="en-US"/>
        </w:rPr>
        <w:t>Dune erosion at Delfland, Netherlands (1D)</w:t>
      </w:r>
      <w:r w:rsidRPr="004F2B4F">
        <w:rPr>
          <w:noProof/>
          <w:lang w:val="en-US"/>
        </w:rPr>
        <w:tab/>
      </w:r>
      <w:r w:rsidRPr="004F2B4F">
        <w:rPr>
          <w:noProof/>
          <w:lang w:val="en-US"/>
        </w:rPr>
        <w:fldChar w:fldCharType="begin"/>
      </w:r>
      <w:r w:rsidRPr="004F2B4F">
        <w:rPr>
          <w:noProof/>
          <w:lang w:val="en-US"/>
        </w:rPr>
        <w:instrText xml:space="preserve"> PAGEREF _Toc412623881 \h </w:instrText>
      </w:r>
      <w:r w:rsidRPr="004F2B4F">
        <w:rPr>
          <w:noProof/>
          <w:lang w:val="en-US"/>
        </w:rPr>
      </w:r>
      <w:r w:rsidRPr="004F2B4F">
        <w:rPr>
          <w:noProof/>
          <w:lang w:val="en-US"/>
        </w:rPr>
        <w:fldChar w:fldCharType="separate"/>
      </w:r>
      <w:r w:rsidR="000C1056">
        <w:rPr>
          <w:noProof/>
          <w:lang w:val="en-US"/>
        </w:rPr>
        <w:t>84</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6.1.2</w:t>
      </w:r>
      <w:r w:rsidRPr="004F2B4F">
        <w:rPr>
          <w:rFonts w:asciiTheme="minorHAnsi" w:eastAsiaTheme="minorEastAsia" w:hAnsiTheme="minorHAnsi" w:cstheme="minorBidi"/>
          <w:noProof/>
          <w:sz w:val="22"/>
          <w:szCs w:val="22"/>
          <w:lang w:val="en-US" w:eastAsia="zh-CN"/>
        </w:rPr>
        <w:tab/>
      </w:r>
      <w:r w:rsidRPr="004F2B4F">
        <w:rPr>
          <w:noProof/>
          <w:lang w:val="en-US"/>
        </w:rPr>
        <w:t>Nourishment scenarios near Kijkduin, Holland (1D)</w:t>
      </w:r>
      <w:r w:rsidRPr="004F2B4F">
        <w:rPr>
          <w:noProof/>
          <w:lang w:val="en-US"/>
        </w:rPr>
        <w:tab/>
      </w:r>
      <w:r w:rsidRPr="004F2B4F">
        <w:rPr>
          <w:noProof/>
          <w:lang w:val="en-US"/>
        </w:rPr>
        <w:fldChar w:fldCharType="begin"/>
      </w:r>
      <w:r w:rsidRPr="004F2B4F">
        <w:rPr>
          <w:noProof/>
          <w:lang w:val="en-US"/>
        </w:rPr>
        <w:instrText xml:space="preserve"> PAGEREF _Toc412623882 \h </w:instrText>
      </w:r>
      <w:r w:rsidRPr="004F2B4F">
        <w:rPr>
          <w:noProof/>
          <w:lang w:val="en-US"/>
        </w:rPr>
      </w:r>
      <w:r w:rsidRPr="004F2B4F">
        <w:rPr>
          <w:noProof/>
          <w:lang w:val="en-US"/>
        </w:rPr>
        <w:fldChar w:fldCharType="separate"/>
      </w:r>
      <w:r w:rsidR="000C1056">
        <w:rPr>
          <w:noProof/>
          <w:lang w:val="en-US"/>
        </w:rPr>
        <w:t>85</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6.1.3</w:t>
      </w:r>
      <w:r w:rsidRPr="004F2B4F">
        <w:rPr>
          <w:rFonts w:asciiTheme="minorHAnsi" w:eastAsiaTheme="minorEastAsia" w:hAnsiTheme="minorHAnsi" w:cstheme="minorBidi"/>
          <w:noProof/>
          <w:sz w:val="22"/>
          <w:szCs w:val="22"/>
          <w:lang w:val="en-US" w:eastAsia="zh-CN"/>
        </w:rPr>
        <w:tab/>
      </w:r>
      <w:r w:rsidRPr="004F2B4F">
        <w:rPr>
          <w:noProof/>
          <w:lang w:val="en-US"/>
        </w:rPr>
        <w:t>Overwash at Santa Rosa Island , USA (2DH)</w:t>
      </w:r>
      <w:r w:rsidRPr="004F2B4F">
        <w:rPr>
          <w:noProof/>
          <w:lang w:val="en-US"/>
        </w:rPr>
        <w:tab/>
      </w:r>
      <w:r w:rsidRPr="004F2B4F">
        <w:rPr>
          <w:noProof/>
          <w:lang w:val="en-US"/>
        </w:rPr>
        <w:fldChar w:fldCharType="begin"/>
      </w:r>
      <w:r w:rsidRPr="004F2B4F">
        <w:rPr>
          <w:noProof/>
          <w:lang w:val="en-US"/>
        </w:rPr>
        <w:instrText xml:space="preserve"> PAGEREF _Toc412623883 \h </w:instrText>
      </w:r>
      <w:r w:rsidRPr="004F2B4F">
        <w:rPr>
          <w:noProof/>
          <w:lang w:val="en-US"/>
        </w:rPr>
      </w:r>
      <w:r w:rsidRPr="004F2B4F">
        <w:rPr>
          <w:noProof/>
          <w:lang w:val="en-US"/>
        </w:rPr>
        <w:fldChar w:fldCharType="separate"/>
      </w:r>
      <w:r w:rsidR="000C1056">
        <w:rPr>
          <w:noProof/>
          <w:lang w:val="en-US"/>
        </w:rPr>
        <w:t>86</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6.1.4</w:t>
      </w:r>
      <w:r w:rsidRPr="004F2B4F">
        <w:rPr>
          <w:rFonts w:asciiTheme="minorHAnsi" w:eastAsiaTheme="minorEastAsia" w:hAnsiTheme="minorHAnsi" w:cstheme="minorBidi"/>
          <w:noProof/>
          <w:sz w:val="22"/>
          <w:szCs w:val="22"/>
          <w:lang w:val="en-US" w:eastAsia="zh-CN"/>
        </w:rPr>
        <w:tab/>
      </w:r>
      <w:r w:rsidRPr="004F2B4F">
        <w:rPr>
          <w:noProof/>
          <w:lang w:val="en-US"/>
        </w:rPr>
        <w:t>Yanchep perched beach and natural breakwater (2DH)</w:t>
      </w:r>
      <w:r w:rsidRPr="004F2B4F">
        <w:rPr>
          <w:noProof/>
          <w:lang w:val="en-US"/>
        </w:rPr>
        <w:tab/>
      </w:r>
      <w:r w:rsidRPr="004F2B4F">
        <w:rPr>
          <w:noProof/>
          <w:lang w:val="en-US"/>
        </w:rPr>
        <w:fldChar w:fldCharType="begin"/>
      </w:r>
      <w:r w:rsidRPr="004F2B4F">
        <w:rPr>
          <w:noProof/>
          <w:lang w:val="en-US"/>
        </w:rPr>
        <w:instrText xml:space="preserve"> PAGEREF _Toc412623884 \h </w:instrText>
      </w:r>
      <w:r w:rsidRPr="004F2B4F">
        <w:rPr>
          <w:noProof/>
          <w:lang w:val="en-US"/>
        </w:rPr>
      </w:r>
      <w:r w:rsidRPr="004F2B4F">
        <w:rPr>
          <w:noProof/>
          <w:lang w:val="en-US"/>
        </w:rPr>
        <w:fldChar w:fldCharType="separate"/>
      </w:r>
      <w:r w:rsidR="000C1056">
        <w:rPr>
          <w:noProof/>
          <w:lang w:val="en-US"/>
        </w:rPr>
        <w:t>87</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6.2</w:t>
      </w:r>
      <w:r w:rsidRPr="004F2B4F">
        <w:rPr>
          <w:rFonts w:asciiTheme="minorHAnsi" w:eastAsiaTheme="minorEastAsia" w:hAnsiTheme="minorHAnsi" w:cstheme="minorBidi"/>
          <w:noProof/>
          <w:sz w:val="22"/>
          <w:szCs w:val="22"/>
          <w:lang w:val="en-US" w:eastAsia="zh-CN"/>
        </w:rPr>
        <w:tab/>
      </w:r>
      <w:r w:rsidRPr="004F2B4F">
        <w:rPr>
          <w:noProof/>
          <w:lang w:val="en-US"/>
        </w:rPr>
        <w:t>Advanced model coefficients</w:t>
      </w:r>
      <w:r w:rsidRPr="004F2B4F">
        <w:rPr>
          <w:noProof/>
          <w:lang w:val="en-US"/>
        </w:rPr>
        <w:tab/>
      </w:r>
      <w:r w:rsidRPr="004F2B4F">
        <w:rPr>
          <w:noProof/>
          <w:lang w:val="en-US"/>
        </w:rPr>
        <w:fldChar w:fldCharType="begin"/>
      </w:r>
      <w:r w:rsidRPr="004F2B4F">
        <w:rPr>
          <w:noProof/>
          <w:lang w:val="en-US"/>
        </w:rPr>
        <w:instrText xml:space="preserve"> PAGEREF _Toc412623885 \h </w:instrText>
      </w:r>
      <w:r w:rsidRPr="004F2B4F">
        <w:rPr>
          <w:noProof/>
          <w:lang w:val="en-US"/>
        </w:rPr>
      </w:r>
      <w:r w:rsidRPr="004F2B4F">
        <w:rPr>
          <w:noProof/>
          <w:lang w:val="en-US"/>
        </w:rPr>
        <w:fldChar w:fldCharType="separate"/>
      </w:r>
      <w:r w:rsidR="000C1056">
        <w:rPr>
          <w:noProof/>
          <w:lang w:val="en-US"/>
        </w:rPr>
        <w:t>88</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6.2.1</w:t>
      </w:r>
      <w:r w:rsidRPr="004F2B4F">
        <w:rPr>
          <w:rFonts w:asciiTheme="minorHAnsi" w:eastAsiaTheme="minorEastAsia" w:hAnsiTheme="minorHAnsi" w:cstheme="minorBidi"/>
          <w:noProof/>
          <w:sz w:val="22"/>
          <w:szCs w:val="22"/>
          <w:lang w:val="en-US" w:eastAsia="zh-CN"/>
        </w:rPr>
        <w:tab/>
      </w:r>
      <w:r w:rsidRPr="004F2B4F">
        <w:rPr>
          <w:noProof/>
          <w:lang w:val="en-US"/>
        </w:rPr>
        <w:t>Wave numerics</w:t>
      </w:r>
      <w:r w:rsidRPr="004F2B4F">
        <w:rPr>
          <w:noProof/>
          <w:lang w:val="en-US"/>
        </w:rPr>
        <w:tab/>
      </w:r>
      <w:r w:rsidRPr="004F2B4F">
        <w:rPr>
          <w:noProof/>
          <w:lang w:val="en-US"/>
        </w:rPr>
        <w:fldChar w:fldCharType="begin"/>
      </w:r>
      <w:r w:rsidRPr="004F2B4F">
        <w:rPr>
          <w:noProof/>
          <w:lang w:val="en-US"/>
        </w:rPr>
        <w:instrText xml:space="preserve"> PAGEREF _Toc412623886 \h </w:instrText>
      </w:r>
      <w:r w:rsidRPr="004F2B4F">
        <w:rPr>
          <w:noProof/>
          <w:lang w:val="en-US"/>
        </w:rPr>
      </w:r>
      <w:r w:rsidRPr="004F2B4F">
        <w:rPr>
          <w:noProof/>
          <w:lang w:val="en-US"/>
        </w:rPr>
        <w:fldChar w:fldCharType="separate"/>
      </w:r>
      <w:r w:rsidR="000C1056">
        <w:rPr>
          <w:noProof/>
          <w:lang w:val="en-US"/>
        </w:rPr>
        <w:t>88</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6.2.2</w:t>
      </w:r>
      <w:r w:rsidRPr="004F2B4F">
        <w:rPr>
          <w:rFonts w:asciiTheme="minorHAnsi" w:eastAsiaTheme="minorEastAsia" w:hAnsiTheme="minorHAnsi" w:cstheme="minorBidi"/>
          <w:noProof/>
          <w:sz w:val="22"/>
          <w:szCs w:val="22"/>
          <w:lang w:val="en-US" w:eastAsia="zh-CN"/>
        </w:rPr>
        <w:tab/>
      </w:r>
      <w:r w:rsidRPr="004F2B4F">
        <w:rPr>
          <w:noProof/>
          <w:lang w:val="en-US"/>
        </w:rPr>
        <w:t>Wave dissipation</w:t>
      </w:r>
      <w:r w:rsidRPr="004F2B4F">
        <w:rPr>
          <w:noProof/>
          <w:lang w:val="en-US"/>
        </w:rPr>
        <w:tab/>
      </w:r>
      <w:r w:rsidRPr="004F2B4F">
        <w:rPr>
          <w:noProof/>
          <w:lang w:val="en-US"/>
        </w:rPr>
        <w:fldChar w:fldCharType="begin"/>
      </w:r>
      <w:r w:rsidRPr="004F2B4F">
        <w:rPr>
          <w:noProof/>
          <w:lang w:val="en-US"/>
        </w:rPr>
        <w:instrText xml:space="preserve"> PAGEREF _Toc412623887 \h </w:instrText>
      </w:r>
      <w:r w:rsidRPr="004F2B4F">
        <w:rPr>
          <w:noProof/>
          <w:lang w:val="en-US"/>
        </w:rPr>
      </w:r>
      <w:r w:rsidRPr="004F2B4F">
        <w:rPr>
          <w:noProof/>
          <w:lang w:val="en-US"/>
        </w:rPr>
        <w:fldChar w:fldCharType="separate"/>
      </w:r>
      <w:r w:rsidR="000C1056">
        <w:rPr>
          <w:noProof/>
          <w:lang w:val="en-US"/>
        </w:rPr>
        <w:t>88</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6.2.3</w:t>
      </w:r>
      <w:r w:rsidRPr="004F2B4F">
        <w:rPr>
          <w:rFonts w:asciiTheme="minorHAnsi" w:eastAsiaTheme="minorEastAsia" w:hAnsiTheme="minorHAnsi" w:cstheme="minorBidi"/>
          <w:noProof/>
          <w:sz w:val="22"/>
          <w:szCs w:val="22"/>
          <w:lang w:val="en-US" w:eastAsia="zh-CN"/>
        </w:rPr>
        <w:tab/>
      </w:r>
      <w:r w:rsidRPr="004F2B4F">
        <w:rPr>
          <w:noProof/>
          <w:lang w:val="en-US"/>
        </w:rPr>
        <w:t>Rollers</w:t>
      </w:r>
      <w:r w:rsidRPr="004F2B4F">
        <w:rPr>
          <w:noProof/>
          <w:lang w:val="en-US"/>
        </w:rPr>
        <w:tab/>
      </w:r>
      <w:r w:rsidRPr="004F2B4F">
        <w:rPr>
          <w:noProof/>
          <w:lang w:val="en-US"/>
        </w:rPr>
        <w:fldChar w:fldCharType="begin"/>
      </w:r>
      <w:r w:rsidRPr="004F2B4F">
        <w:rPr>
          <w:noProof/>
          <w:lang w:val="en-US"/>
        </w:rPr>
        <w:instrText xml:space="preserve"> PAGEREF _Toc412623888 \h </w:instrText>
      </w:r>
      <w:r w:rsidRPr="004F2B4F">
        <w:rPr>
          <w:noProof/>
          <w:lang w:val="en-US"/>
        </w:rPr>
      </w:r>
      <w:r w:rsidRPr="004F2B4F">
        <w:rPr>
          <w:noProof/>
          <w:lang w:val="en-US"/>
        </w:rPr>
        <w:fldChar w:fldCharType="separate"/>
      </w:r>
      <w:r w:rsidR="000C1056">
        <w:rPr>
          <w:noProof/>
          <w:lang w:val="en-US"/>
        </w:rPr>
        <w:t>90</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6.2.4</w:t>
      </w:r>
      <w:r w:rsidRPr="004F2B4F">
        <w:rPr>
          <w:rFonts w:asciiTheme="minorHAnsi" w:eastAsiaTheme="minorEastAsia" w:hAnsiTheme="minorHAnsi" w:cstheme="minorBidi"/>
          <w:noProof/>
          <w:sz w:val="22"/>
          <w:szCs w:val="22"/>
          <w:lang w:val="en-US" w:eastAsia="zh-CN"/>
        </w:rPr>
        <w:tab/>
      </w:r>
      <w:r w:rsidRPr="004F2B4F">
        <w:rPr>
          <w:noProof/>
          <w:lang w:val="en-US"/>
        </w:rPr>
        <w:t>Wave-current interaction</w:t>
      </w:r>
      <w:r w:rsidRPr="004F2B4F">
        <w:rPr>
          <w:noProof/>
          <w:lang w:val="en-US"/>
        </w:rPr>
        <w:tab/>
      </w:r>
      <w:r w:rsidRPr="004F2B4F">
        <w:rPr>
          <w:noProof/>
          <w:lang w:val="en-US"/>
        </w:rPr>
        <w:fldChar w:fldCharType="begin"/>
      </w:r>
      <w:r w:rsidRPr="004F2B4F">
        <w:rPr>
          <w:noProof/>
          <w:lang w:val="en-US"/>
        </w:rPr>
        <w:instrText xml:space="preserve"> PAGEREF _Toc412623889 \h </w:instrText>
      </w:r>
      <w:r w:rsidRPr="004F2B4F">
        <w:rPr>
          <w:noProof/>
          <w:lang w:val="en-US"/>
        </w:rPr>
      </w:r>
      <w:r w:rsidRPr="004F2B4F">
        <w:rPr>
          <w:noProof/>
          <w:lang w:val="en-US"/>
        </w:rPr>
        <w:fldChar w:fldCharType="separate"/>
      </w:r>
      <w:r w:rsidR="000C1056">
        <w:rPr>
          <w:noProof/>
          <w:lang w:val="en-US"/>
        </w:rPr>
        <w:t>90</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6.2.5</w:t>
      </w:r>
      <w:r w:rsidRPr="004F2B4F">
        <w:rPr>
          <w:rFonts w:asciiTheme="minorHAnsi" w:eastAsiaTheme="minorEastAsia" w:hAnsiTheme="minorHAnsi" w:cstheme="minorBidi"/>
          <w:noProof/>
          <w:sz w:val="22"/>
          <w:szCs w:val="22"/>
          <w:lang w:val="en-US" w:eastAsia="zh-CN"/>
        </w:rPr>
        <w:tab/>
      </w:r>
      <w:r w:rsidRPr="004F2B4F">
        <w:rPr>
          <w:noProof/>
          <w:lang w:val="en-US"/>
        </w:rPr>
        <w:t>Bed friction and viscosity</w:t>
      </w:r>
      <w:r w:rsidRPr="004F2B4F">
        <w:rPr>
          <w:noProof/>
          <w:lang w:val="en-US"/>
        </w:rPr>
        <w:tab/>
      </w:r>
      <w:r w:rsidRPr="004F2B4F">
        <w:rPr>
          <w:noProof/>
          <w:lang w:val="en-US"/>
        </w:rPr>
        <w:fldChar w:fldCharType="begin"/>
      </w:r>
      <w:r w:rsidRPr="004F2B4F">
        <w:rPr>
          <w:noProof/>
          <w:lang w:val="en-US"/>
        </w:rPr>
        <w:instrText xml:space="preserve"> PAGEREF _Toc412623890 \h </w:instrText>
      </w:r>
      <w:r w:rsidRPr="004F2B4F">
        <w:rPr>
          <w:noProof/>
          <w:lang w:val="en-US"/>
        </w:rPr>
      </w:r>
      <w:r w:rsidRPr="004F2B4F">
        <w:rPr>
          <w:noProof/>
          <w:lang w:val="en-US"/>
        </w:rPr>
        <w:fldChar w:fldCharType="separate"/>
      </w:r>
      <w:r w:rsidR="000C1056">
        <w:rPr>
          <w:noProof/>
          <w:lang w:val="en-US"/>
        </w:rPr>
        <w:t>90</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6.2.6</w:t>
      </w:r>
      <w:r w:rsidRPr="004F2B4F">
        <w:rPr>
          <w:rFonts w:asciiTheme="minorHAnsi" w:eastAsiaTheme="minorEastAsia" w:hAnsiTheme="minorHAnsi" w:cstheme="minorBidi"/>
          <w:noProof/>
          <w:sz w:val="22"/>
          <w:szCs w:val="22"/>
          <w:lang w:val="en-US" w:eastAsia="zh-CN"/>
        </w:rPr>
        <w:tab/>
      </w:r>
      <w:r w:rsidRPr="004F2B4F">
        <w:rPr>
          <w:noProof/>
          <w:lang w:val="en-US"/>
        </w:rPr>
        <w:t>Flow numerics</w:t>
      </w:r>
      <w:r w:rsidRPr="004F2B4F">
        <w:rPr>
          <w:noProof/>
          <w:lang w:val="en-US"/>
        </w:rPr>
        <w:tab/>
      </w:r>
      <w:r w:rsidRPr="004F2B4F">
        <w:rPr>
          <w:noProof/>
          <w:lang w:val="en-US"/>
        </w:rPr>
        <w:fldChar w:fldCharType="begin"/>
      </w:r>
      <w:r w:rsidRPr="004F2B4F">
        <w:rPr>
          <w:noProof/>
          <w:lang w:val="en-US"/>
        </w:rPr>
        <w:instrText xml:space="preserve"> PAGEREF _Toc412623891 \h </w:instrText>
      </w:r>
      <w:r w:rsidRPr="004F2B4F">
        <w:rPr>
          <w:noProof/>
          <w:lang w:val="en-US"/>
        </w:rPr>
      </w:r>
      <w:r w:rsidRPr="004F2B4F">
        <w:rPr>
          <w:noProof/>
          <w:lang w:val="en-US"/>
        </w:rPr>
        <w:fldChar w:fldCharType="separate"/>
      </w:r>
      <w:r w:rsidR="000C1056">
        <w:rPr>
          <w:noProof/>
          <w:lang w:val="en-US"/>
        </w:rPr>
        <w:t>91</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6.2.7</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Pr="004F2B4F">
        <w:rPr>
          <w:noProof/>
          <w:lang w:val="en-US"/>
        </w:rPr>
        <w:fldChar w:fldCharType="begin"/>
      </w:r>
      <w:r w:rsidRPr="004F2B4F">
        <w:rPr>
          <w:noProof/>
          <w:lang w:val="en-US"/>
        </w:rPr>
        <w:instrText xml:space="preserve"> PAGEREF _Toc412623892 \h </w:instrText>
      </w:r>
      <w:r w:rsidRPr="004F2B4F">
        <w:rPr>
          <w:noProof/>
          <w:lang w:val="en-US"/>
        </w:rPr>
      </w:r>
      <w:r w:rsidRPr="004F2B4F">
        <w:rPr>
          <w:noProof/>
          <w:lang w:val="en-US"/>
        </w:rPr>
        <w:fldChar w:fldCharType="separate"/>
      </w:r>
      <w:r w:rsidR="000C1056">
        <w:rPr>
          <w:noProof/>
          <w:lang w:val="en-US"/>
        </w:rPr>
        <w:t>92</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6.2.8</w:t>
      </w:r>
      <w:r w:rsidRPr="004F2B4F">
        <w:rPr>
          <w:rFonts w:asciiTheme="minorHAnsi" w:eastAsiaTheme="minorEastAsia" w:hAnsiTheme="minorHAnsi" w:cstheme="minorBidi"/>
          <w:noProof/>
          <w:sz w:val="22"/>
          <w:szCs w:val="22"/>
          <w:lang w:val="en-US" w:eastAsia="zh-CN"/>
        </w:rPr>
        <w:tab/>
      </w:r>
      <w:r w:rsidRPr="004F2B4F">
        <w:rPr>
          <w:noProof/>
          <w:lang w:val="en-US"/>
        </w:rPr>
        <w:t>Sediment transport numerics</w:t>
      </w:r>
      <w:r w:rsidRPr="004F2B4F">
        <w:rPr>
          <w:noProof/>
          <w:lang w:val="en-US"/>
        </w:rPr>
        <w:tab/>
      </w:r>
      <w:r w:rsidRPr="004F2B4F">
        <w:rPr>
          <w:noProof/>
          <w:lang w:val="en-US"/>
        </w:rPr>
        <w:fldChar w:fldCharType="begin"/>
      </w:r>
      <w:r w:rsidRPr="004F2B4F">
        <w:rPr>
          <w:noProof/>
          <w:lang w:val="en-US"/>
        </w:rPr>
        <w:instrText xml:space="preserve"> PAGEREF _Toc412623893 \h </w:instrText>
      </w:r>
      <w:r w:rsidRPr="004F2B4F">
        <w:rPr>
          <w:noProof/>
          <w:lang w:val="en-US"/>
        </w:rPr>
      </w:r>
      <w:r w:rsidRPr="004F2B4F">
        <w:rPr>
          <w:noProof/>
          <w:lang w:val="en-US"/>
        </w:rPr>
        <w:fldChar w:fldCharType="separate"/>
      </w:r>
      <w:r w:rsidR="000C1056">
        <w:rPr>
          <w:noProof/>
          <w:lang w:val="en-US"/>
        </w:rPr>
        <w:t>96</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6.2.9</w:t>
      </w:r>
      <w:r w:rsidRPr="004F2B4F">
        <w:rPr>
          <w:rFonts w:asciiTheme="minorHAnsi" w:eastAsiaTheme="minorEastAsia" w:hAnsiTheme="minorHAnsi" w:cstheme="minorBidi"/>
          <w:noProof/>
          <w:sz w:val="22"/>
          <w:szCs w:val="22"/>
          <w:lang w:val="en-US" w:eastAsia="zh-CN"/>
        </w:rPr>
        <w:tab/>
      </w:r>
      <w:r w:rsidRPr="004F2B4F">
        <w:rPr>
          <w:noProof/>
          <w:lang w:val="en-US"/>
        </w:rPr>
        <w:t>Quasi-3D sediment transport</w:t>
      </w:r>
      <w:r w:rsidRPr="004F2B4F">
        <w:rPr>
          <w:noProof/>
          <w:lang w:val="en-US"/>
        </w:rPr>
        <w:tab/>
      </w:r>
      <w:r w:rsidRPr="004F2B4F">
        <w:rPr>
          <w:noProof/>
          <w:lang w:val="en-US"/>
        </w:rPr>
        <w:fldChar w:fldCharType="begin"/>
      </w:r>
      <w:r w:rsidRPr="004F2B4F">
        <w:rPr>
          <w:noProof/>
          <w:lang w:val="en-US"/>
        </w:rPr>
        <w:instrText xml:space="preserve"> PAGEREF _Toc412623894 \h </w:instrText>
      </w:r>
      <w:r w:rsidRPr="004F2B4F">
        <w:rPr>
          <w:noProof/>
          <w:lang w:val="en-US"/>
        </w:rPr>
      </w:r>
      <w:r w:rsidRPr="004F2B4F">
        <w:rPr>
          <w:noProof/>
          <w:lang w:val="en-US"/>
        </w:rPr>
        <w:fldChar w:fldCharType="separate"/>
      </w:r>
      <w:r w:rsidR="000C1056">
        <w:rPr>
          <w:noProof/>
          <w:lang w:val="en-US"/>
        </w:rPr>
        <w:t>96</w:t>
      </w:r>
      <w:r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6.2.10</w:t>
      </w:r>
      <w:r w:rsidRPr="004F2B4F">
        <w:rPr>
          <w:rFonts w:asciiTheme="minorHAnsi" w:eastAsiaTheme="minorEastAsia" w:hAnsiTheme="minorHAnsi" w:cstheme="minorBidi"/>
          <w:noProof/>
          <w:sz w:val="22"/>
          <w:szCs w:val="22"/>
          <w:lang w:val="en-US" w:eastAsia="zh-CN"/>
        </w:rPr>
        <w:tab/>
      </w:r>
      <w:r w:rsidRPr="004F2B4F">
        <w:rPr>
          <w:noProof/>
          <w:lang w:val="en-US"/>
        </w:rPr>
        <w:t>Morphology</w:t>
      </w:r>
      <w:r w:rsidRPr="004F2B4F">
        <w:rPr>
          <w:noProof/>
          <w:lang w:val="en-US"/>
        </w:rPr>
        <w:tab/>
      </w:r>
      <w:r w:rsidRPr="004F2B4F">
        <w:rPr>
          <w:noProof/>
          <w:lang w:val="en-US"/>
        </w:rPr>
        <w:fldChar w:fldCharType="begin"/>
      </w:r>
      <w:r w:rsidRPr="004F2B4F">
        <w:rPr>
          <w:noProof/>
          <w:lang w:val="en-US"/>
        </w:rPr>
        <w:instrText xml:space="preserve"> PAGEREF _Toc412623895 \h </w:instrText>
      </w:r>
      <w:r w:rsidRPr="004F2B4F">
        <w:rPr>
          <w:noProof/>
          <w:lang w:val="en-US"/>
        </w:rPr>
      </w:r>
      <w:r w:rsidRPr="004F2B4F">
        <w:rPr>
          <w:noProof/>
          <w:lang w:val="en-US"/>
        </w:rPr>
        <w:fldChar w:fldCharType="separate"/>
      </w:r>
      <w:r w:rsidR="000C1056">
        <w:rPr>
          <w:noProof/>
          <w:lang w:val="en-US"/>
        </w:rPr>
        <w:t>97</w:t>
      </w:r>
      <w:r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6.2.11</w:t>
      </w:r>
      <w:r w:rsidRPr="004F2B4F">
        <w:rPr>
          <w:rFonts w:asciiTheme="minorHAnsi" w:eastAsiaTheme="minorEastAsia" w:hAnsiTheme="minorHAnsi" w:cstheme="minorBidi"/>
          <w:noProof/>
          <w:sz w:val="22"/>
          <w:szCs w:val="22"/>
          <w:lang w:val="en-US" w:eastAsia="zh-CN"/>
        </w:rPr>
        <w:tab/>
      </w:r>
      <w:r w:rsidRPr="004F2B4F">
        <w:rPr>
          <w:noProof/>
          <w:lang w:val="en-US"/>
        </w:rPr>
        <w:t>Bed update</w:t>
      </w:r>
      <w:r w:rsidRPr="004F2B4F">
        <w:rPr>
          <w:noProof/>
          <w:lang w:val="en-US"/>
        </w:rPr>
        <w:tab/>
      </w:r>
      <w:r w:rsidRPr="004F2B4F">
        <w:rPr>
          <w:noProof/>
          <w:lang w:val="en-US"/>
        </w:rPr>
        <w:fldChar w:fldCharType="begin"/>
      </w:r>
      <w:r w:rsidRPr="004F2B4F">
        <w:rPr>
          <w:noProof/>
          <w:lang w:val="en-US"/>
        </w:rPr>
        <w:instrText xml:space="preserve"> PAGEREF _Toc412623896 \h </w:instrText>
      </w:r>
      <w:r w:rsidRPr="004F2B4F">
        <w:rPr>
          <w:noProof/>
          <w:lang w:val="en-US"/>
        </w:rPr>
      </w:r>
      <w:r w:rsidRPr="004F2B4F">
        <w:rPr>
          <w:noProof/>
          <w:lang w:val="en-US"/>
        </w:rPr>
        <w:fldChar w:fldCharType="separate"/>
      </w:r>
      <w:r w:rsidR="000C1056">
        <w:rPr>
          <w:noProof/>
          <w:lang w:val="en-US"/>
        </w:rPr>
        <w:t>98</w:t>
      </w:r>
      <w:r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6.2.12</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Pr="004F2B4F">
        <w:rPr>
          <w:noProof/>
          <w:lang w:val="en-US"/>
        </w:rPr>
        <w:fldChar w:fldCharType="begin"/>
      </w:r>
      <w:r w:rsidRPr="004F2B4F">
        <w:rPr>
          <w:noProof/>
          <w:lang w:val="en-US"/>
        </w:rPr>
        <w:instrText xml:space="preserve"> PAGEREF _Toc412623897 \h </w:instrText>
      </w:r>
      <w:r w:rsidRPr="004F2B4F">
        <w:rPr>
          <w:noProof/>
          <w:lang w:val="en-US"/>
        </w:rPr>
      </w:r>
      <w:r w:rsidRPr="004F2B4F">
        <w:rPr>
          <w:noProof/>
          <w:lang w:val="en-US"/>
        </w:rPr>
        <w:fldChar w:fldCharType="separate"/>
      </w:r>
      <w:r w:rsidR="000C1056">
        <w:rPr>
          <w:noProof/>
          <w:lang w:val="en-US"/>
        </w:rPr>
        <w:t>99</w:t>
      </w:r>
      <w:r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6.2.13</w:t>
      </w:r>
      <w:r w:rsidRPr="004F2B4F">
        <w:rPr>
          <w:rFonts w:asciiTheme="minorHAnsi" w:eastAsiaTheme="minorEastAsia" w:hAnsiTheme="minorHAnsi" w:cstheme="minorBidi"/>
          <w:noProof/>
          <w:sz w:val="22"/>
          <w:szCs w:val="22"/>
          <w:lang w:val="en-US" w:eastAsia="zh-CN"/>
        </w:rPr>
        <w:tab/>
      </w:r>
      <w:r w:rsidRPr="004F2B4F">
        <w:rPr>
          <w:noProof/>
          <w:lang w:val="en-US"/>
        </w:rPr>
        <w:t>Non-hydrostatic correction</w:t>
      </w:r>
      <w:r w:rsidRPr="004F2B4F">
        <w:rPr>
          <w:noProof/>
          <w:lang w:val="en-US"/>
        </w:rPr>
        <w:tab/>
      </w:r>
      <w:r w:rsidRPr="004F2B4F">
        <w:rPr>
          <w:noProof/>
          <w:lang w:val="en-US"/>
        </w:rPr>
        <w:fldChar w:fldCharType="begin"/>
      </w:r>
      <w:r w:rsidRPr="004F2B4F">
        <w:rPr>
          <w:noProof/>
          <w:lang w:val="en-US"/>
        </w:rPr>
        <w:instrText xml:space="preserve"> PAGEREF _Toc412623898 \h </w:instrText>
      </w:r>
      <w:r w:rsidRPr="004F2B4F">
        <w:rPr>
          <w:noProof/>
          <w:lang w:val="en-US"/>
        </w:rPr>
      </w:r>
      <w:r w:rsidRPr="004F2B4F">
        <w:rPr>
          <w:noProof/>
          <w:lang w:val="en-US"/>
        </w:rPr>
        <w:fldChar w:fldCharType="separate"/>
      </w:r>
      <w:r w:rsidR="000C1056">
        <w:rPr>
          <w:noProof/>
          <w:lang w:val="en-US"/>
        </w:rPr>
        <w:t>100</w:t>
      </w:r>
      <w:r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6.2.14</w:t>
      </w:r>
      <w:r w:rsidRPr="004F2B4F">
        <w:rPr>
          <w:rFonts w:asciiTheme="minorHAnsi" w:eastAsiaTheme="minorEastAsia" w:hAnsiTheme="minorHAnsi" w:cstheme="minorBidi"/>
          <w:noProof/>
          <w:sz w:val="22"/>
          <w:szCs w:val="22"/>
          <w:lang w:val="en-US" w:eastAsia="zh-CN"/>
        </w:rPr>
        <w:tab/>
      </w:r>
      <w:r w:rsidRPr="004F2B4F">
        <w:rPr>
          <w:noProof/>
          <w:lang w:val="en-US"/>
        </w:rPr>
        <w:t>Physical constants</w:t>
      </w:r>
      <w:r w:rsidRPr="004F2B4F">
        <w:rPr>
          <w:noProof/>
          <w:lang w:val="en-US"/>
        </w:rPr>
        <w:tab/>
      </w:r>
      <w:r w:rsidRPr="004F2B4F">
        <w:rPr>
          <w:noProof/>
          <w:lang w:val="en-US"/>
        </w:rPr>
        <w:fldChar w:fldCharType="begin"/>
      </w:r>
      <w:r w:rsidRPr="004F2B4F">
        <w:rPr>
          <w:noProof/>
          <w:lang w:val="en-US"/>
        </w:rPr>
        <w:instrText xml:space="preserve"> PAGEREF _Toc412623899 \h </w:instrText>
      </w:r>
      <w:r w:rsidRPr="004F2B4F">
        <w:rPr>
          <w:noProof/>
          <w:lang w:val="en-US"/>
        </w:rPr>
      </w:r>
      <w:r w:rsidRPr="004F2B4F">
        <w:rPr>
          <w:noProof/>
          <w:lang w:val="en-US"/>
        </w:rPr>
        <w:fldChar w:fldCharType="separate"/>
      </w:r>
      <w:r w:rsidR="000C1056">
        <w:rPr>
          <w:noProof/>
          <w:lang w:val="en-US"/>
        </w:rPr>
        <w:t>102</w:t>
      </w:r>
      <w:r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6.2.15</w:t>
      </w:r>
      <w:r w:rsidRPr="004F2B4F">
        <w:rPr>
          <w:rFonts w:asciiTheme="minorHAnsi" w:eastAsiaTheme="minorEastAsia" w:hAnsiTheme="minorHAnsi" w:cstheme="minorBidi"/>
          <w:noProof/>
          <w:sz w:val="22"/>
          <w:szCs w:val="22"/>
          <w:lang w:val="en-US" w:eastAsia="zh-CN"/>
        </w:rPr>
        <w:tab/>
      </w:r>
      <w:r w:rsidRPr="004F2B4F">
        <w:rPr>
          <w:noProof/>
          <w:lang w:val="en-US"/>
        </w:rPr>
        <w:t>Coriolis force</w:t>
      </w:r>
      <w:r w:rsidRPr="004F2B4F">
        <w:rPr>
          <w:noProof/>
          <w:lang w:val="en-US"/>
        </w:rPr>
        <w:tab/>
      </w:r>
      <w:r w:rsidRPr="004F2B4F">
        <w:rPr>
          <w:noProof/>
          <w:lang w:val="en-US"/>
        </w:rPr>
        <w:fldChar w:fldCharType="begin"/>
      </w:r>
      <w:r w:rsidRPr="004F2B4F">
        <w:rPr>
          <w:noProof/>
          <w:lang w:val="en-US"/>
        </w:rPr>
        <w:instrText xml:space="preserve"> PAGEREF _Toc412623900 \h </w:instrText>
      </w:r>
      <w:r w:rsidRPr="004F2B4F">
        <w:rPr>
          <w:noProof/>
          <w:lang w:val="en-US"/>
        </w:rPr>
      </w:r>
      <w:r w:rsidRPr="004F2B4F">
        <w:rPr>
          <w:noProof/>
          <w:lang w:val="en-US"/>
        </w:rPr>
        <w:fldChar w:fldCharType="separate"/>
      </w:r>
      <w:r w:rsidR="000C1056">
        <w:rPr>
          <w:noProof/>
          <w:lang w:val="en-US"/>
        </w:rPr>
        <w:t>102</w:t>
      </w:r>
      <w:r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6.2.16</w:t>
      </w:r>
      <w:r w:rsidRPr="004F2B4F">
        <w:rPr>
          <w:rFonts w:asciiTheme="minorHAnsi" w:eastAsiaTheme="minorEastAsia" w:hAnsiTheme="minorHAnsi" w:cstheme="minorBidi"/>
          <w:noProof/>
          <w:sz w:val="22"/>
          <w:szCs w:val="22"/>
          <w:lang w:val="en-US" w:eastAsia="zh-CN"/>
        </w:rPr>
        <w:tab/>
      </w:r>
      <w:r w:rsidRPr="004F2B4F">
        <w:rPr>
          <w:noProof/>
          <w:lang w:val="en-US"/>
        </w:rPr>
        <w:t>MPI</w:t>
      </w:r>
      <w:r w:rsidRPr="004F2B4F">
        <w:rPr>
          <w:noProof/>
          <w:lang w:val="en-US"/>
        </w:rPr>
        <w:tab/>
      </w:r>
      <w:r w:rsidRPr="004F2B4F">
        <w:rPr>
          <w:noProof/>
          <w:lang w:val="en-US"/>
        </w:rPr>
        <w:fldChar w:fldCharType="begin"/>
      </w:r>
      <w:r w:rsidRPr="004F2B4F">
        <w:rPr>
          <w:noProof/>
          <w:lang w:val="en-US"/>
        </w:rPr>
        <w:instrText xml:space="preserve"> PAGEREF _Toc412623901 \h </w:instrText>
      </w:r>
      <w:r w:rsidRPr="004F2B4F">
        <w:rPr>
          <w:noProof/>
          <w:lang w:val="en-US"/>
        </w:rPr>
      </w:r>
      <w:r w:rsidRPr="004F2B4F">
        <w:rPr>
          <w:noProof/>
          <w:lang w:val="en-US"/>
        </w:rPr>
        <w:fldChar w:fldCharType="separate"/>
      </w:r>
      <w:r w:rsidR="000C1056">
        <w:rPr>
          <w:noProof/>
          <w:lang w:val="en-US"/>
        </w:rPr>
        <w:t>103</w:t>
      </w:r>
      <w:r w:rsidRPr="004F2B4F">
        <w:rPr>
          <w:noProof/>
          <w:lang w:val="en-US"/>
        </w:rPr>
        <w:fldChar w:fldCharType="end"/>
      </w:r>
    </w:p>
    <w:p w:rsidR="007D124F" w:rsidRPr="004F2B4F" w:rsidRDefault="007D124F">
      <w:pPr>
        <w:pStyle w:val="TOC3"/>
        <w:tabs>
          <w:tab w:val="left" w:pos="1760"/>
        </w:tabs>
        <w:rPr>
          <w:rFonts w:asciiTheme="minorHAnsi" w:eastAsiaTheme="minorEastAsia" w:hAnsiTheme="minorHAnsi" w:cstheme="minorBidi"/>
          <w:noProof/>
          <w:sz w:val="22"/>
          <w:szCs w:val="22"/>
          <w:lang w:val="en-US" w:eastAsia="zh-CN"/>
        </w:rPr>
      </w:pPr>
      <w:r w:rsidRPr="004F2B4F">
        <w:rPr>
          <w:noProof/>
          <w:lang w:val="en-US"/>
        </w:rPr>
        <w:t>6.2.17</w:t>
      </w:r>
      <w:r w:rsidRPr="004F2B4F">
        <w:rPr>
          <w:rFonts w:asciiTheme="minorHAnsi" w:eastAsiaTheme="minorEastAsia" w:hAnsiTheme="minorHAnsi" w:cstheme="minorBidi"/>
          <w:noProof/>
          <w:sz w:val="22"/>
          <w:szCs w:val="22"/>
          <w:lang w:val="en-US" w:eastAsia="zh-CN"/>
        </w:rPr>
        <w:tab/>
      </w:r>
      <w:r w:rsidRPr="004F2B4F">
        <w:rPr>
          <w:noProof/>
          <w:lang w:val="en-US"/>
        </w:rPr>
        <w:t>Output projection</w:t>
      </w:r>
      <w:r w:rsidRPr="004F2B4F">
        <w:rPr>
          <w:noProof/>
          <w:lang w:val="en-US"/>
        </w:rPr>
        <w:tab/>
      </w:r>
      <w:r w:rsidRPr="004F2B4F">
        <w:rPr>
          <w:noProof/>
          <w:lang w:val="en-US"/>
        </w:rPr>
        <w:fldChar w:fldCharType="begin"/>
      </w:r>
      <w:r w:rsidRPr="004F2B4F">
        <w:rPr>
          <w:noProof/>
          <w:lang w:val="en-US"/>
        </w:rPr>
        <w:instrText xml:space="preserve"> PAGEREF _Toc412623902 \h </w:instrText>
      </w:r>
      <w:r w:rsidRPr="004F2B4F">
        <w:rPr>
          <w:noProof/>
          <w:lang w:val="en-US"/>
        </w:rPr>
      </w:r>
      <w:r w:rsidRPr="004F2B4F">
        <w:rPr>
          <w:noProof/>
          <w:lang w:val="en-US"/>
        </w:rPr>
        <w:fldChar w:fldCharType="separate"/>
      </w:r>
      <w:r w:rsidR="000C1056">
        <w:rPr>
          <w:noProof/>
          <w:lang w:val="en-US"/>
        </w:rPr>
        <w:t>103</w:t>
      </w:r>
      <w:r w:rsidRPr="004F2B4F">
        <w:rPr>
          <w:noProof/>
          <w:lang w:val="en-US"/>
        </w:rPr>
        <w:fldChar w:fldCharType="end"/>
      </w:r>
    </w:p>
    <w:p w:rsidR="007D124F" w:rsidRPr="004F2B4F" w:rsidRDefault="007D124F">
      <w:pPr>
        <w:pStyle w:val="TOC2"/>
        <w:rPr>
          <w:rFonts w:asciiTheme="minorHAnsi" w:eastAsiaTheme="minorEastAsia" w:hAnsiTheme="minorHAnsi" w:cstheme="minorBidi"/>
          <w:noProof/>
          <w:sz w:val="22"/>
          <w:szCs w:val="22"/>
          <w:lang w:val="en-US" w:eastAsia="zh-CN"/>
        </w:rPr>
      </w:pPr>
      <w:r w:rsidRPr="004F2B4F">
        <w:rPr>
          <w:noProof/>
          <w:lang w:val="en-US"/>
        </w:rPr>
        <w:t>6.3</w:t>
      </w:r>
      <w:r w:rsidRPr="004F2B4F">
        <w:rPr>
          <w:rFonts w:asciiTheme="minorHAnsi" w:eastAsiaTheme="minorEastAsia" w:hAnsiTheme="minorHAnsi" w:cstheme="minorBidi"/>
          <w:noProof/>
          <w:sz w:val="22"/>
          <w:szCs w:val="22"/>
          <w:lang w:val="en-US" w:eastAsia="zh-CN"/>
        </w:rPr>
        <w:tab/>
      </w:r>
      <w:r w:rsidRPr="004F2B4F">
        <w:rPr>
          <w:noProof/>
          <w:lang w:val="en-US"/>
        </w:rPr>
        <w:t>Numerical implementation</w:t>
      </w:r>
      <w:r w:rsidRPr="004F2B4F">
        <w:rPr>
          <w:noProof/>
          <w:lang w:val="en-US"/>
        </w:rPr>
        <w:tab/>
      </w:r>
      <w:r w:rsidRPr="004F2B4F">
        <w:rPr>
          <w:noProof/>
          <w:lang w:val="en-US"/>
        </w:rPr>
        <w:fldChar w:fldCharType="begin"/>
      </w:r>
      <w:r w:rsidRPr="004F2B4F">
        <w:rPr>
          <w:noProof/>
          <w:lang w:val="en-US"/>
        </w:rPr>
        <w:instrText xml:space="preserve"> PAGEREF _Toc412623903 \h </w:instrText>
      </w:r>
      <w:r w:rsidRPr="004F2B4F">
        <w:rPr>
          <w:noProof/>
          <w:lang w:val="en-US"/>
        </w:rPr>
      </w:r>
      <w:r w:rsidRPr="004F2B4F">
        <w:rPr>
          <w:noProof/>
          <w:lang w:val="en-US"/>
        </w:rPr>
        <w:fldChar w:fldCharType="separate"/>
      </w:r>
      <w:r w:rsidR="000C1056">
        <w:rPr>
          <w:noProof/>
          <w:lang w:val="en-US"/>
        </w:rPr>
        <w:t>104</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6.3.1</w:t>
      </w:r>
      <w:r w:rsidRPr="004F2B4F">
        <w:rPr>
          <w:rFonts w:asciiTheme="minorHAnsi" w:eastAsiaTheme="minorEastAsia" w:hAnsiTheme="minorHAnsi" w:cstheme="minorBidi"/>
          <w:noProof/>
          <w:sz w:val="22"/>
          <w:szCs w:val="22"/>
          <w:lang w:val="en-US" w:eastAsia="zh-CN"/>
        </w:rPr>
        <w:tab/>
      </w:r>
      <w:r w:rsidRPr="004F2B4F">
        <w:rPr>
          <w:noProof/>
          <w:lang w:val="en-US"/>
        </w:rPr>
        <w:t>Grid types</w:t>
      </w:r>
      <w:r w:rsidRPr="004F2B4F">
        <w:rPr>
          <w:noProof/>
          <w:lang w:val="en-US"/>
        </w:rPr>
        <w:tab/>
      </w:r>
      <w:r w:rsidRPr="004F2B4F">
        <w:rPr>
          <w:noProof/>
          <w:lang w:val="en-US"/>
        </w:rPr>
        <w:fldChar w:fldCharType="begin"/>
      </w:r>
      <w:r w:rsidRPr="004F2B4F">
        <w:rPr>
          <w:noProof/>
          <w:lang w:val="en-US"/>
        </w:rPr>
        <w:instrText xml:space="preserve"> PAGEREF _Toc412623904 \h </w:instrText>
      </w:r>
      <w:r w:rsidRPr="004F2B4F">
        <w:rPr>
          <w:noProof/>
          <w:lang w:val="en-US"/>
        </w:rPr>
      </w:r>
      <w:r w:rsidRPr="004F2B4F">
        <w:rPr>
          <w:noProof/>
          <w:lang w:val="en-US"/>
        </w:rPr>
        <w:fldChar w:fldCharType="separate"/>
      </w:r>
      <w:r w:rsidR="000C1056">
        <w:rPr>
          <w:noProof/>
          <w:lang w:val="en-US"/>
        </w:rPr>
        <w:t>104</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6.3.2</w:t>
      </w:r>
      <w:r w:rsidRPr="004F2B4F">
        <w:rPr>
          <w:rFonts w:asciiTheme="minorHAnsi" w:eastAsiaTheme="minorEastAsia" w:hAnsiTheme="minorHAnsi" w:cstheme="minorBidi"/>
          <w:noProof/>
          <w:sz w:val="22"/>
          <w:szCs w:val="22"/>
          <w:lang w:val="en-US" w:eastAsia="zh-CN"/>
        </w:rPr>
        <w:tab/>
      </w:r>
      <w:r w:rsidRPr="004F2B4F">
        <w:rPr>
          <w:noProof/>
          <w:lang w:val="en-US"/>
        </w:rPr>
        <w:t>Grid set-up</w:t>
      </w:r>
      <w:r w:rsidRPr="004F2B4F">
        <w:rPr>
          <w:noProof/>
          <w:lang w:val="en-US"/>
        </w:rPr>
        <w:tab/>
      </w:r>
      <w:r w:rsidRPr="004F2B4F">
        <w:rPr>
          <w:noProof/>
          <w:lang w:val="en-US"/>
        </w:rPr>
        <w:fldChar w:fldCharType="begin"/>
      </w:r>
      <w:r w:rsidRPr="004F2B4F">
        <w:rPr>
          <w:noProof/>
          <w:lang w:val="en-US"/>
        </w:rPr>
        <w:instrText xml:space="preserve"> PAGEREF _Toc412623905 \h </w:instrText>
      </w:r>
      <w:r w:rsidRPr="004F2B4F">
        <w:rPr>
          <w:noProof/>
          <w:lang w:val="en-US"/>
        </w:rPr>
      </w:r>
      <w:r w:rsidRPr="004F2B4F">
        <w:rPr>
          <w:noProof/>
          <w:lang w:val="en-US"/>
        </w:rPr>
        <w:fldChar w:fldCharType="separate"/>
      </w:r>
      <w:r w:rsidR="000C1056">
        <w:rPr>
          <w:noProof/>
          <w:lang w:val="en-US"/>
        </w:rPr>
        <w:t>104</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6.3.3</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_Toc412623906 \h </w:instrText>
      </w:r>
      <w:r w:rsidRPr="004F2B4F">
        <w:rPr>
          <w:noProof/>
          <w:lang w:val="en-US"/>
        </w:rPr>
      </w:r>
      <w:r w:rsidRPr="004F2B4F">
        <w:rPr>
          <w:noProof/>
          <w:lang w:val="en-US"/>
        </w:rPr>
        <w:fldChar w:fldCharType="separate"/>
      </w:r>
      <w:r w:rsidR="000C1056">
        <w:rPr>
          <w:noProof/>
          <w:lang w:val="en-US"/>
        </w:rPr>
        <w:t>104</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6.3.4</w:t>
      </w:r>
      <w:r w:rsidRPr="004F2B4F">
        <w:rPr>
          <w:rFonts w:asciiTheme="minorHAnsi" w:eastAsiaTheme="minorEastAsia" w:hAnsiTheme="minorHAnsi" w:cstheme="minorBidi"/>
          <w:noProof/>
          <w:sz w:val="22"/>
          <w:szCs w:val="22"/>
          <w:lang w:val="en-US" w:eastAsia="zh-CN"/>
        </w:rPr>
        <w:tab/>
      </w:r>
      <w:r w:rsidRPr="004F2B4F">
        <w:rPr>
          <w:noProof/>
          <w:lang w:val="en-US"/>
        </w:rPr>
        <w:t>Wave action balance</w:t>
      </w:r>
      <w:r w:rsidRPr="004F2B4F">
        <w:rPr>
          <w:noProof/>
          <w:lang w:val="en-US"/>
        </w:rPr>
        <w:tab/>
      </w:r>
      <w:r w:rsidRPr="004F2B4F">
        <w:rPr>
          <w:noProof/>
          <w:lang w:val="en-US"/>
        </w:rPr>
        <w:fldChar w:fldCharType="begin"/>
      </w:r>
      <w:r w:rsidRPr="004F2B4F">
        <w:rPr>
          <w:noProof/>
          <w:lang w:val="en-US"/>
        </w:rPr>
        <w:instrText xml:space="preserve"> PAGEREF _Toc412623907 \h </w:instrText>
      </w:r>
      <w:r w:rsidRPr="004F2B4F">
        <w:rPr>
          <w:noProof/>
          <w:lang w:val="en-US"/>
        </w:rPr>
      </w:r>
      <w:r w:rsidRPr="004F2B4F">
        <w:rPr>
          <w:noProof/>
          <w:lang w:val="en-US"/>
        </w:rPr>
        <w:fldChar w:fldCharType="separate"/>
      </w:r>
      <w:r w:rsidR="000C1056">
        <w:rPr>
          <w:noProof/>
          <w:lang w:val="en-US"/>
        </w:rPr>
        <w:t>107</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6.3.5</w:t>
      </w:r>
      <w:r w:rsidRPr="004F2B4F">
        <w:rPr>
          <w:rFonts w:asciiTheme="minorHAnsi" w:eastAsiaTheme="minorEastAsia" w:hAnsiTheme="minorHAnsi" w:cstheme="minorBidi"/>
          <w:noProof/>
          <w:sz w:val="22"/>
          <w:szCs w:val="22"/>
          <w:lang w:val="en-US" w:eastAsia="zh-CN"/>
        </w:rPr>
        <w:tab/>
      </w:r>
      <w:r w:rsidRPr="004F2B4F">
        <w:rPr>
          <w:noProof/>
          <w:lang w:val="en-US"/>
        </w:rPr>
        <w:t>Shallow water equations</w:t>
      </w:r>
      <w:r w:rsidRPr="004F2B4F">
        <w:rPr>
          <w:noProof/>
          <w:lang w:val="en-US"/>
        </w:rPr>
        <w:tab/>
      </w:r>
      <w:r w:rsidRPr="004F2B4F">
        <w:rPr>
          <w:noProof/>
          <w:lang w:val="en-US"/>
        </w:rPr>
        <w:fldChar w:fldCharType="begin"/>
      </w:r>
      <w:r w:rsidRPr="004F2B4F">
        <w:rPr>
          <w:noProof/>
          <w:lang w:val="en-US"/>
        </w:rPr>
        <w:instrText xml:space="preserve"> PAGEREF _Toc412623908 \h </w:instrText>
      </w:r>
      <w:r w:rsidRPr="004F2B4F">
        <w:rPr>
          <w:noProof/>
          <w:lang w:val="en-US"/>
        </w:rPr>
      </w:r>
      <w:r w:rsidRPr="004F2B4F">
        <w:rPr>
          <w:noProof/>
          <w:lang w:val="en-US"/>
        </w:rPr>
        <w:fldChar w:fldCharType="separate"/>
      </w:r>
      <w:r w:rsidR="000C1056">
        <w:rPr>
          <w:noProof/>
          <w:lang w:val="en-US"/>
        </w:rPr>
        <w:t>108</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6.3.6</w:t>
      </w:r>
      <w:r w:rsidRPr="004F2B4F">
        <w:rPr>
          <w:rFonts w:asciiTheme="minorHAnsi" w:eastAsiaTheme="minorEastAsia" w:hAnsiTheme="minorHAnsi" w:cstheme="minorBidi"/>
          <w:noProof/>
          <w:sz w:val="22"/>
          <w:szCs w:val="22"/>
          <w:lang w:val="en-US" w:eastAsia="zh-CN"/>
        </w:rPr>
        <w:tab/>
      </w:r>
      <w:r w:rsidRPr="004F2B4F">
        <w:rPr>
          <w:noProof/>
          <w:lang w:val="en-US"/>
        </w:rPr>
        <w:t>Groundwater flow</w:t>
      </w:r>
      <w:r w:rsidRPr="004F2B4F">
        <w:rPr>
          <w:noProof/>
          <w:lang w:val="en-US"/>
        </w:rPr>
        <w:tab/>
      </w:r>
      <w:r w:rsidRPr="004F2B4F">
        <w:rPr>
          <w:noProof/>
          <w:lang w:val="en-US"/>
        </w:rPr>
        <w:fldChar w:fldCharType="begin"/>
      </w:r>
      <w:r w:rsidRPr="004F2B4F">
        <w:rPr>
          <w:noProof/>
          <w:lang w:val="en-US"/>
        </w:rPr>
        <w:instrText xml:space="preserve"> PAGEREF _Toc412623909 \h </w:instrText>
      </w:r>
      <w:r w:rsidRPr="004F2B4F">
        <w:rPr>
          <w:noProof/>
          <w:lang w:val="en-US"/>
        </w:rPr>
      </w:r>
      <w:r w:rsidRPr="004F2B4F">
        <w:rPr>
          <w:noProof/>
          <w:lang w:val="en-US"/>
        </w:rPr>
        <w:fldChar w:fldCharType="separate"/>
      </w:r>
      <w:r w:rsidR="000C1056">
        <w:rPr>
          <w:noProof/>
          <w:lang w:val="en-US"/>
        </w:rPr>
        <w:t>108</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6.3.7</w:t>
      </w:r>
      <w:r w:rsidRPr="004F2B4F">
        <w:rPr>
          <w:rFonts w:asciiTheme="minorHAnsi" w:eastAsiaTheme="minorEastAsia" w:hAnsiTheme="minorHAnsi" w:cstheme="minorBidi"/>
          <w:noProof/>
          <w:sz w:val="22"/>
          <w:szCs w:val="22"/>
          <w:lang w:val="en-US" w:eastAsia="zh-CN"/>
        </w:rPr>
        <w:tab/>
      </w:r>
      <w:r w:rsidRPr="004F2B4F">
        <w:rPr>
          <w:noProof/>
          <w:lang w:val="en-US"/>
        </w:rPr>
        <w:t>Sediment transport</w:t>
      </w:r>
      <w:r w:rsidRPr="004F2B4F">
        <w:rPr>
          <w:noProof/>
          <w:lang w:val="en-US"/>
        </w:rPr>
        <w:tab/>
      </w:r>
      <w:r w:rsidRPr="004F2B4F">
        <w:rPr>
          <w:noProof/>
          <w:lang w:val="en-US"/>
        </w:rPr>
        <w:fldChar w:fldCharType="begin"/>
      </w:r>
      <w:r w:rsidRPr="004F2B4F">
        <w:rPr>
          <w:noProof/>
          <w:lang w:val="en-US"/>
        </w:rPr>
        <w:instrText xml:space="preserve"> PAGEREF _Toc412623910 \h </w:instrText>
      </w:r>
      <w:r w:rsidRPr="004F2B4F">
        <w:rPr>
          <w:noProof/>
          <w:lang w:val="en-US"/>
        </w:rPr>
      </w:r>
      <w:r w:rsidRPr="004F2B4F">
        <w:rPr>
          <w:noProof/>
          <w:lang w:val="en-US"/>
        </w:rPr>
        <w:fldChar w:fldCharType="separate"/>
      </w:r>
      <w:r w:rsidR="000C1056">
        <w:rPr>
          <w:noProof/>
          <w:lang w:val="en-US"/>
        </w:rPr>
        <w:t>113</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6.3.8</w:t>
      </w:r>
      <w:r w:rsidRPr="004F2B4F">
        <w:rPr>
          <w:rFonts w:asciiTheme="minorHAnsi" w:eastAsiaTheme="minorEastAsia" w:hAnsiTheme="minorHAnsi" w:cstheme="minorBidi"/>
          <w:noProof/>
          <w:sz w:val="22"/>
          <w:szCs w:val="22"/>
          <w:lang w:val="en-US" w:eastAsia="zh-CN"/>
        </w:rPr>
        <w:tab/>
      </w:r>
      <w:r w:rsidRPr="004F2B4F">
        <w:rPr>
          <w:noProof/>
          <w:lang w:val="en-US"/>
        </w:rPr>
        <w:t>Bottom updating schemes</w:t>
      </w:r>
      <w:r w:rsidRPr="004F2B4F">
        <w:rPr>
          <w:noProof/>
          <w:lang w:val="en-US"/>
        </w:rPr>
        <w:tab/>
      </w:r>
      <w:r w:rsidRPr="004F2B4F">
        <w:rPr>
          <w:noProof/>
          <w:lang w:val="en-US"/>
        </w:rPr>
        <w:fldChar w:fldCharType="begin"/>
      </w:r>
      <w:r w:rsidRPr="004F2B4F">
        <w:rPr>
          <w:noProof/>
          <w:lang w:val="en-US"/>
        </w:rPr>
        <w:instrText xml:space="preserve"> PAGEREF _Toc412623911 \h </w:instrText>
      </w:r>
      <w:r w:rsidRPr="004F2B4F">
        <w:rPr>
          <w:noProof/>
          <w:lang w:val="en-US"/>
        </w:rPr>
      </w:r>
      <w:r w:rsidRPr="004F2B4F">
        <w:rPr>
          <w:noProof/>
          <w:lang w:val="en-US"/>
        </w:rPr>
        <w:fldChar w:fldCharType="separate"/>
      </w:r>
      <w:r w:rsidR="000C1056">
        <w:rPr>
          <w:noProof/>
          <w:lang w:val="en-US"/>
        </w:rPr>
        <w:t>114</w:t>
      </w:r>
      <w:r w:rsidRPr="004F2B4F">
        <w:rPr>
          <w:noProof/>
          <w:lang w:val="en-US"/>
        </w:rPr>
        <w:fldChar w:fldCharType="end"/>
      </w:r>
    </w:p>
    <w:p w:rsidR="007D124F" w:rsidRPr="004F2B4F" w:rsidRDefault="007D124F">
      <w:pPr>
        <w:pStyle w:val="TOC3"/>
        <w:tabs>
          <w:tab w:val="left" w:pos="1276"/>
        </w:tabs>
        <w:rPr>
          <w:rFonts w:asciiTheme="minorHAnsi" w:eastAsiaTheme="minorEastAsia" w:hAnsiTheme="minorHAnsi" w:cstheme="minorBidi"/>
          <w:noProof/>
          <w:sz w:val="22"/>
          <w:szCs w:val="22"/>
          <w:lang w:val="en-US" w:eastAsia="zh-CN"/>
        </w:rPr>
      </w:pPr>
      <w:r w:rsidRPr="004F2B4F">
        <w:rPr>
          <w:noProof/>
          <w:lang w:val="en-US"/>
        </w:rPr>
        <w:t>6.3.9</w:t>
      </w:r>
      <w:r w:rsidRPr="004F2B4F">
        <w:rPr>
          <w:rFonts w:asciiTheme="minorHAnsi" w:eastAsiaTheme="minorEastAsia" w:hAnsiTheme="minorHAnsi" w:cstheme="minorBidi"/>
          <w:noProof/>
          <w:sz w:val="22"/>
          <w:szCs w:val="22"/>
          <w:lang w:val="en-US" w:eastAsia="zh-CN"/>
        </w:rPr>
        <w:tab/>
      </w:r>
      <w:r w:rsidRPr="004F2B4F">
        <w:rPr>
          <w:noProof/>
          <w:lang w:val="en-US"/>
        </w:rPr>
        <w:t>Non-hydrostatic</w:t>
      </w:r>
      <w:r w:rsidRPr="004F2B4F">
        <w:rPr>
          <w:noProof/>
          <w:lang w:val="en-US"/>
        </w:rPr>
        <w:tab/>
      </w:r>
      <w:r w:rsidRPr="004F2B4F">
        <w:rPr>
          <w:noProof/>
          <w:lang w:val="en-US"/>
        </w:rPr>
        <w:fldChar w:fldCharType="begin"/>
      </w:r>
      <w:r w:rsidRPr="004F2B4F">
        <w:rPr>
          <w:noProof/>
          <w:lang w:val="en-US"/>
        </w:rPr>
        <w:instrText xml:space="preserve"> PAGEREF _Toc412623912 \h </w:instrText>
      </w:r>
      <w:r w:rsidRPr="004F2B4F">
        <w:rPr>
          <w:noProof/>
          <w:lang w:val="en-US"/>
        </w:rPr>
      </w:r>
      <w:r w:rsidRPr="004F2B4F">
        <w:rPr>
          <w:noProof/>
          <w:lang w:val="en-US"/>
        </w:rPr>
        <w:fldChar w:fldCharType="separate"/>
      </w:r>
      <w:r w:rsidR="000C1056">
        <w:rPr>
          <w:noProof/>
          <w:lang w:val="en-US"/>
        </w:rPr>
        <w:t>115</w:t>
      </w:r>
      <w:r w:rsidRPr="004F2B4F">
        <w:rPr>
          <w:noProof/>
          <w:lang w:val="en-US"/>
        </w:rPr>
        <w:fldChar w:fldCharType="end"/>
      </w:r>
    </w:p>
    <w:p w:rsidR="000C5FE2" w:rsidRPr="004F2B4F" w:rsidRDefault="000C5FE2" w:rsidP="002603CC">
      <w:pPr>
        <w:rPr>
          <w:lang w:val="en-US"/>
        </w:rPr>
      </w:pPr>
      <w:r w:rsidRPr="004F2B4F">
        <w:rPr>
          <w:lang w:val="en-US"/>
        </w:rPr>
        <w:fldChar w:fldCharType="end"/>
      </w:r>
    </w:p>
    <w:p w:rsidR="00880F74" w:rsidRPr="004F2B4F" w:rsidRDefault="00880F74" w:rsidP="002603CC">
      <w:pPr>
        <w:rPr>
          <w:lang w:val="en-US"/>
        </w:rPr>
      </w:pPr>
    </w:p>
    <w:p w:rsidR="004C33FD" w:rsidRPr="004F2B4F" w:rsidRDefault="004C33FD" w:rsidP="002603CC">
      <w:pPr>
        <w:rPr>
          <w:lang w:val="en-US"/>
        </w:rPr>
      </w:pPr>
    </w:p>
    <w:p w:rsidR="007D6712" w:rsidRPr="004F2B4F" w:rsidRDefault="007D6712" w:rsidP="002603CC">
      <w:pPr>
        <w:rPr>
          <w:lang w:val="en-US"/>
        </w:rPr>
        <w:sectPr w:rsidR="007D6712" w:rsidRPr="004F2B4F" w:rsidSect="003363CC">
          <w:headerReference w:type="even" r:id="rId19"/>
          <w:headerReference w:type="default" r:id="rId20"/>
          <w:footerReference w:type="even" r:id="rId21"/>
          <w:footerReference w:type="default" r:id="rId22"/>
          <w:type w:val="oddPage"/>
          <w:pgSz w:w="11906" w:h="16838" w:code="9"/>
          <w:pgMar w:top="2552" w:right="1094" w:bottom="1077" w:left="2098" w:header="822" w:footer="198" w:gutter="0"/>
          <w:paperSrc w:first="1" w:other="1"/>
          <w:pgNumType w:fmt="lowerRoman" w:start="1"/>
          <w:cols w:space="708"/>
          <w:docGrid w:linePitch="360"/>
        </w:sectPr>
      </w:pPr>
    </w:p>
    <w:bookmarkStart w:id="38" w:name="bmChap1"/>
    <w:bookmarkEnd w:id="38"/>
    <w:p w:rsidR="000C5FE2" w:rsidRPr="004F2B4F" w:rsidRDefault="000C5FE2" w:rsidP="002603CC">
      <w:pPr>
        <w:pStyle w:val="Heading1"/>
        <w:keepLines w:val="0"/>
        <w:jc w:val="both"/>
        <w:rPr>
          <w:lang w:val="en-US"/>
        </w:rPr>
      </w:pPr>
      <w:r w:rsidRPr="004F2B4F">
        <w:rPr>
          <w:rStyle w:val="Hidden"/>
          <w:noProof w:val="0"/>
          <w:lang w:val="en-US"/>
        </w:rPr>
        <w:fldChar w:fldCharType="begin"/>
      </w:r>
      <w:r w:rsidRPr="004F2B4F">
        <w:rPr>
          <w:rStyle w:val="Hidden"/>
          <w:noProof w:val="0"/>
          <w:lang w:val="en-US"/>
        </w:rPr>
        <w:instrText xml:space="preserve"> MACROBUTTON MTEditEquationSection2 Equation Section 1</w:instrText>
      </w:r>
      <w:r w:rsidRPr="004F2B4F">
        <w:rPr>
          <w:rStyle w:val="Hidden"/>
          <w:noProof w:val="0"/>
          <w:lang w:val="en-US"/>
        </w:rPr>
        <w:fldChar w:fldCharType="begin"/>
      </w:r>
      <w:r w:rsidRPr="004F2B4F">
        <w:rPr>
          <w:rStyle w:val="Hidden"/>
          <w:noProof w:val="0"/>
          <w:lang w:val="en-US"/>
        </w:rPr>
        <w:instrText xml:space="preserve"> SEQ MTEqn \r \h \* MERGEFORMAT </w:instrText>
      </w:r>
      <w:r w:rsidRPr="004F2B4F">
        <w:rPr>
          <w:rStyle w:val="Hidden"/>
          <w:noProof w:val="0"/>
          <w:lang w:val="en-US"/>
        </w:rPr>
        <w:fldChar w:fldCharType="end"/>
      </w:r>
      <w:r w:rsidRPr="004F2B4F">
        <w:rPr>
          <w:rStyle w:val="Hidden"/>
          <w:noProof w:val="0"/>
          <w:lang w:val="en-US"/>
        </w:rPr>
        <w:fldChar w:fldCharType="begin"/>
      </w:r>
      <w:r w:rsidRPr="004F2B4F">
        <w:rPr>
          <w:rStyle w:val="Hidden"/>
          <w:noProof w:val="0"/>
          <w:lang w:val="en-US"/>
        </w:rPr>
        <w:instrText xml:space="preserve"> SEQ MTSec \r 1 \h \* MERGEFORMAT </w:instrText>
      </w:r>
      <w:r w:rsidRPr="004F2B4F">
        <w:rPr>
          <w:rStyle w:val="Hidden"/>
          <w:noProof w:val="0"/>
          <w:lang w:val="en-US"/>
        </w:rPr>
        <w:fldChar w:fldCharType="end"/>
      </w:r>
      <w:r w:rsidRPr="004F2B4F">
        <w:rPr>
          <w:rStyle w:val="Hidden"/>
          <w:noProof w:val="0"/>
          <w:lang w:val="en-US"/>
        </w:rPr>
        <w:fldChar w:fldCharType="end"/>
      </w:r>
      <w:r w:rsidRPr="004F2B4F">
        <w:rPr>
          <w:sz w:val="2"/>
          <w:szCs w:val="2"/>
          <w:lang w:val="en-US"/>
        </w:rPr>
        <w:t xml:space="preserve"> </w:t>
      </w:r>
      <w:bookmarkStart w:id="39" w:name="_Toc412623805"/>
      <w:r w:rsidR="008C2325" w:rsidRPr="004F2B4F">
        <w:rPr>
          <w:lang w:val="en-US"/>
        </w:rPr>
        <w:t>Introduction</w:t>
      </w:r>
      <w:bookmarkEnd w:id="39"/>
    </w:p>
    <w:p w:rsidR="008C2325" w:rsidRPr="004F2B4F" w:rsidRDefault="000D24FB" w:rsidP="002603CC">
      <w:pPr>
        <w:rPr>
          <w:color w:val="FF0000"/>
          <w:lang w:val="en-US"/>
        </w:rPr>
      </w:pPr>
      <w:commentRangeStart w:id="40"/>
      <w:proofErr w:type="gramStart"/>
      <w:r w:rsidRPr="004F2B4F">
        <w:rPr>
          <w:color w:val="FF0000"/>
          <w:lang w:val="en-US"/>
        </w:rPr>
        <w:t>Ap</w:t>
      </w:r>
      <w:commentRangeEnd w:id="40"/>
      <w:proofErr w:type="gramEnd"/>
      <w:r w:rsidR="00C96BC8" w:rsidRPr="004F2B4F">
        <w:rPr>
          <w:rStyle w:val="CommentReference"/>
          <w:lang w:val="en-US"/>
        </w:rPr>
        <w:commentReference w:id="40"/>
      </w:r>
    </w:p>
    <w:p w:rsidR="008C2325" w:rsidRPr="004F2B4F" w:rsidRDefault="008C2325" w:rsidP="002603CC">
      <w:pPr>
        <w:spacing w:line="240" w:lineRule="auto"/>
        <w:rPr>
          <w:lang w:val="en-US"/>
        </w:rPr>
      </w:pPr>
      <w:r w:rsidRPr="004F2B4F">
        <w:rPr>
          <w:lang w:val="en-US"/>
        </w:rPr>
        <w:br w:type="page"/>
      </w:r>
    </w:p>
    <w:p w:rsidR="008C2325" w:rsidRPr="004F2B4F" w:rsidRDefault="008C2325" w:rsidP="002603CC">
      <w:pPr>
        <w:pStyle w:val="Heading1"/>
        <w:jc w:val="both"/>
        <w:rPr>
          <w:lang w:val="en-US"/>
        </w:rPr>
      </w:pPr>
      <w:bookmarkStart w:id="41" w:name="_Toc412623806"/>
      <w:r w:rsidRPr="004F2B4F">
        <w:rPr>
          <w:lang w:val="en-US"/>
        </w:rPr>
        <w:t>Processes and model formulation</w:t>
      </w:r>
      <w:bookmarkEnd w:id="41"/>
    </w:p>
    <w:p w:rsidR="008C2325" w:rsidRPr="004F2B4F" w:rsidRDefault="008C2325" w:rsidP="002603CC">
      <w:pPr>
        <w:pStyle w:val="Heading2"/>
        <w:jc w:val="both"/>
        <w:rPr>
          <w:lang w:val="en-US"/>
        </w:rPr>
      </w:pPr>
      <w:bookmarkStart w:id="42" w:name="_Toc412623807"/>
      <w:commentRangeStart w:id="43"/>
      <w:r w:rsidRPr="004F2B4F">
        <w:rPr>
          <w:lang w:val="en-US"/>
        </w:rPr>
        <w:t>Domain and definitions</w:t>
      </w:r>
      <w:bookmarkEnd w:id="42"/>
      <w:commentRangeEnd w:id="43"/>
      <w:r w:rsidR="00F41BBE" w:rsidRPr="004F2B4F">
        <w:rPr>
          <w:rStyle w:val="CommentReference"/>
          <w:b w:val="0"/>
          <w:iCs w:val="0"/>
          <w:lang w:val="en-US"/>
        </w:rPr>
        <w:commentReference w:id="43"/>
      </w:r>
    </w:p>
    <w:p w:rsidR="00302A3C" w:rsidRPr="004F2B4F" w:rsidRDefault="00302A3C" w:rsidP="002603CC">
      <w:pPr>
        <w:pStyle w:val="Heading3"/>
        <w:jc w:val="both"/>
        <w:rPr>
          <w:lang w:val="en-US"/>
        </w:rPr>
      </w:pPr>
      <w:bookmarkStart w:id="44" w:name="_Toc412623808"/>
      <w:r w:rsidRPr="004F2B4F">
        <w:rPr>
          <w:lang w:val="en-US"/>
        </w:rPr>
        <w:t>Coordinate system</w:t>
      </w:r>
      <w:bookmarkEnd w:id="44"/>
    </w:p>
    <w:p w:rsidR="00727EAA" w:rsidRPr="004F2B4F" w:rsidRDefault="008245B0" w:rsidP="002603CC">
      <w:pPr>
        <w:rPr>
          <w:lang w:val="en-US"/>
        </w:rPr>
      </w:pPr>
      <w:r w:rsidRPr="004F2B4F">
        <w:rPr>
          <w:lang w:val="en-US"/>
        </w:rPr>
        <w:t xml:space="preserve">XBeach uses a coordinate system where the computational x-axis is always oriented towards the coast, approximately perpendicular to the coastline, and the y-axis is </w:t>
      </w:r>
      <w:proofErr w:type="gramStart"/>
      <w:r w:rsidRPr="004F2B4F">
        <w:rPr>
          <w:lang w:val="en-US"/>
        </w:rPr>
        <w:t>alongshore,</w:t>
      </w:r>
      <w:proofErr w:type="gramEnd"/>
      <w:r w:rsidRPr="004F2B4F">
        <w:rPr>
          <w:lang w:val="en-US"/>
        </w:rPr>
        <w:t xml:space="preserve"> see </w:t>
      </w:r>
      <w:r w:rsidR="00B92B3A" w:rsidRPr="004F2B4F">
        <w:rPr>
          <w:lang w:val="en-US"/>
        </w:rPr>
        <w:fldChar w:fldCharType="begin"/>
      </w:r>
      <w:r w:rsidR="00B92B3A" w:rsidRPr="004F2B4F">
        <w:rPr>
          <w:lang w:val="en-US"/>
        </w:rPr>
        <w:instrText xml:space="preserve"> REF _Ref412704682 \h </w:instrText>
      </w:r>
      <w:r w:rsidR="00B92B3A" w:rsidRPr="004F2B4F">
        <w:rPr>
          <w:lang w:val="en-US"/>
        </w:rPr>
      </w:r>
      <w:r w:rsidR="00B92B3A" w:rsidRPr="004F2B4F">
        <w:rPr>
          <w:lang w:val="en-US"/>
        </w:rPr>
        <w:fldChar w:fldCharType="separate"/>
      </w:r>
      <w:r w:rsidR="000C1056" w:rsidRPr="004F2B4F">
        <w:rPr>
          <w:lang w:val="en-US"/>
        </w:rPr>
        <w:t xml:space="preserve">Figure </w:t>
      </w:r>
      <w:r w:rsidR="000C1056">
        <w:rPr>
          <w:noProof/>
          <w:lang w:val="en-US"/>
        </w:rPr>
        <w:t>2</w:t>
      </w:r>
      <w:r w:rsidR="000C1056">
        <w:rPr>
          <w:lang w:val="en-US"/>
        </w:rPr>
        <w:t>.</w:t>
      </w:r>
      <w:r w:rsidR="000C1056">
        <w:rPr>
          <w:noProof/>
          <w:lang w:val="en-US"/>
        </w:rPr>
        <w:t>1</w:t>
      </w:r>
      <w:r w:rsidR="00B92B3A" w:rsidRPr="004F2B4F">
        <w:rPr>
          <w:lang w:val="en-US"/>
        </w:rPr>
        <w:fldChar w:fldCharType="end"/>
      </w:r>
      <w:r w:rsidR="00B92B3A" w:rsidRPr="004F2B4F">
        <w:rPr>
          <w:lang w:val="en-US"/>
        </w:rPr>
        <w:t xml:space="preserve"> and </w:t>
      </w:r>
      <w:r w:rsidR="00B92B3A" w:rsidRPr="004F2B4F">
        <w:rPr>
          <w:lang w:val="en-US"/>
        </w:rPr>
        <w:fldChar w:fldCharType="begin"/>
      </w:r>
      <w:r w:rsidR="00B92B3A" w:rsidRPr="004F2B4F">
        <w:rPr>
          <w:lang w:val="en-US"/>
        </w:rPr>
        <w:instrText xml:space="preserve"> REF _Ref412704689 \h </w:instrText>
      </w:r>
      <w:r w:rsidR="00B92B3A" w:rsidRPr="004F2B4F">
        <w:rPr>
          <w:lang w:val="en-US"/>
        </w:rPr>
      </w:r>
      <w:r w:rsidR="00B92B3A" w:rsidRPr="004F2B4F">
        <w:rPr>
          <w:lang w:val="en-US"/>
        </w:rPr>
        <w:fldChar w:fldCharType="separate"/>
      </w:r>
      <w:r w:rsidR="000C1056" w:rsidRPr="004F2B4F">
        <w:rPr>
          <w:lang w:val="en-US"/>
        </w:rPr>
        <w:t xml:space="preserve">Figure </w:t>
      </w:r>
      <w:r w:rsidR="000C1056">
        <w:rPr>
          <w:noProof/>
          <w:lang w:val="en-US"/>
        </w:rPr>
        <w:t>2</w:t>
      </w:r>
      <w:r w:rsidR="000C1056">
        <w:rPr>
          <w:lang w:val="en-US"/>
        </w:rPr>
        <w:t>.</w:t>
      </w:r>
      <w:r w:rsidR="000C1056">
        <w:rPr>
          <w:noProof/>
          <w:lang w:val="en-US"/>
        </w:rPr>
        <w:t>2</w:t>
      </w:r>
      <w:r w:rsidR="00B92B3A" w:rsidRPr="004F2B4F">
        <w:rPr>
          <w:lang w:val="en-US"/>
        </w:rPr>
        <w:fldChar w:fldCharType="end"/>
      </w:r>
      <w:r w:rsidRPr="004F2B4F">
        <w:rPr>
          <w:lang w:val="en-US"/>
        </w:rPr>
        <w:t xml:space="preserve">. This coordinate system is defined </w:t>
      </w:r>
      <w:r w:rsidR="00302A3C" w:rsidRPr="004F2B4F">
        <w:rPr>
          <w:lang w:val="en-US"/>
        </w:rPr>
        <w:t xml:space="preserve">either in world coordinates or </w:t>
      </w:r>
      <w:r w:rsidRPr="004F2B4F">
        <w:rPr>
          <w:lang w:val="en-US"/>
        </w:rPr>
        <w:t xml:space="preserve">relative to world coordinates (xw,yw) through the origin (xori,yori) and the orientation alfa, defined counter-clockwise w.r.t. the xw-axis (East). The grid size in x- and y-direction may be variable but the grid must be </w:t>
      </w:r>
      <w:r w:rsidR="00302A3C" w:rsidRPr="004F2B4F">
        <w:rPr>
          <w:lang w:val="en-US"/>
        </w:rPr>
        <w:t>curvi-linear (rectangular is a special case of curvi-linear)</w:t>
      </w:r>
      <w:r w:rsidRPr="004F2B4F">
        <w:rPr>
          <w:lang w:val="en-US"/>
        </w:rPr>
        <w:t>.</w:t>
      </w:r>
    </w:p>
    <w:p w:rsidR="00302A3C" w:rsidRPr="004F2B4F" w:rsidRDefault="00302A3C" w:rsidP="002603CC">
      <w:pPr>
        <w:rPr>
          <w:lang w:val="en-US"/>
        </w:rPr>
      </w:pPr>
    </w:p>
    <w:p w:rsidR="00302A3C" w:rsidRPr="004F2B4F" w:rsidRDefault="00302A3C" w:rsidP="002603CC">
      <w:pPr>
        <w:rPr>
          <w:color w:val="FF0000"/>
          <w:lang w:val="en-US"/>
        </w:rPr>
      </w:pPr>
      <w:r w:rsidRPr="004F2B4F">
        <w:rPr>
          <w:noProof/>
          <w:lang w:eastAsia="zh-CN"/>
        </w:rPr>
        <w:drawing>
          <wp:inline distT="0" distB="0" distL="0" distR="0" wp14:anchorId="4D6BB419" wp14:editId="37E8F08F">
            <wp:extent cx="4481126" cy="3637765"/>
            <wp:effectExtent l="0" t="0" r="0"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 cstate="print"/>
                    <a:srcRect/>
                    <a:stretch>
                      <a:fillRect/>
                    </a:stretch>
                  </pic:blipFill>
                  <pic:spPr bwMode="auto">
                    <a:xfrm>
                      <a:off x="0" y="0"/>
                      <a:ext cx="4481126" cy="3637765"/>
                    </a:xfrm>
                    <a:prstGeom prst="rect">
                      <a:avLst/>
                    </a:prstGeom>
                    <a:noFill/>
                    <a:ln w="9525">
                      <a:noFill/>
                      <a:miter lim="800000"/>
                      <a:headEnd/>
                      <a:tailEnd/>
                    </a:ln>
                  </pic:spPr>
                </pic:pic>
              </a:graphicData>
            </a:graphic>
          </wp:inline>
        </w:drawing>
      </w:r>
    </w:p>
    <w:p w:rsidR="00302A3C" w:rsidRPr="004F2B4F" w:rsidRDefault="00302A3C" w:rsidP="002603CC">
      <w:pPr>
        <w:pStyle w:val="Caption"/>
        <w:jc w:val="both"/>
        <w:rPr>
          <w:lang w:val="en-US"/>
        </w:rPr>
      </w:pPr>
      <w:bookmarkStart w:id="45" w:name="_Ref412704682"/>
      <w:proofErr w:type="gramStart"/>
      <w:r w:rsidRPr="004F2B4F">
        <w:rPr>
          <w:lang w:val="en-US"/>
        </w:rPr>
        <w:t xml:space="preserve">Figure </w:t>
      </w:r>
      <w:r w:rsidR="000C1056">
        <w:rPr>
          <w:lang w:val="en-US"/>
        </w:rPr>
        <w:fldChar w:fldCharType="begin"/>
      </w:r>
      <w:r w:rsidR="000C1056">
        <w:rPr>
          <w:lang w:val="en-US"/>
        </w:rPr>
        <w:instrText xml:space="preserve"> STYLEREF 1 \s </w:instrText>
      </w:r>
      <w:r w:rsidR="000C1056">
        <w:rPr>
          <w:lang w:val="en-US"/>
        </w:rPr>
        <w:fldChar w:fldCharType="separate"/>
      </w:r>
      <w:r w:rsidR="000C1056">
        <w:rPr>
          <w:noProof/>
          <w:lang w:val="en-US"/>
        </w:rPr>
        <w:t>2</w:t>
      </w:r>
      <w:r w:rsidR="000C1056">
        <w:rPr>
          <w:lang w:val="en-US"/>
        </w:rPr>
        <w:fldChar w:fldCharType="end"/>
      </w:r>
      <w:r w:rsidR="000C1056">
        <w:rPr>
          <w:lang w:val="en-US"/>
        </w:rPr>
        <w:t>.</w:t>
      </w:r>
      <w:proofErr w:type="gramEnd"/>
      <w:r w:rsidR="000C1056">
        <w:rPr>
          <w:lang w:val="en-US"/>
        </w:rPr>
        <w:fldChar w:fldCharType="begin"/>
      </w:r>
      <w:r w:rsidR="000C1056">
        <w:rPr>
          <w:lang w:val="en-US"/>
        </w:rPr>
        <w:instrText xml:space="preserve"> SEQ Figure \* ARABIC \s 1 </w:instrText>
      </w:r>
      <w:r w:rsidR="000C1056">
        <w:rPr>
          <w:lang w:val="en-US"/>
        </w:rPr>
        <w:fldChar w:fldCharType="separate"/>
      </w:r>
      <w:r w:rsidR="000C1056">
        <w:rPr>
          <w:noProof/>
          <w:lang w:val="en-US"/>
        </w:rPr>
        <w:t>1</w:t>
      </w:r>
      <w:r w:rsidR="000C1056">
        <w:rPr>
          <w:lang w:val="en-US"/>
        </w:rPr>
        <w:fldChar w:fldCharType="end"/>
      </w:r>
      <w:bookmarkEnd w:id="45"/>
      <w:r w:rsidRPr="004F2B4F">
        <w:rPr>
          <w:lang w:val="en-US"/>
        </w:rPr>
        <w:tab/>
        <w:t>Rectangular coordinate system of XBeach</w:t>
      </w:r>
    </w:p>
    <w:p w:rsidR="00302A3C" w:rsidRPr="004F2B4F" w:rsidRDefault="00302A3C" w:rsidP="002603CC">
      <w:pPr>
        <w:pStyle w:val="Heading3"/>
        <w:jc w:val="both"/>
        <w:rPr>
          <w:lang w:val="en-US"/>
        </w:rPr>
      </w:pPr>
      <w:bookmarkStart w:id="46" w:name="_Toc412623809"/>
      <w:r w:rsidRPr="004F2B4F">
        <w:rPr>
          <w:lang w:val="en-US"/>
        </w:rPr>
        <w:t>Grid set-up</w:t>
      </w:r>
      <w:bookmarkEnd w:id="46"/>
    </w:p>
    <w:p w:rsidR="00302A3C" w:rsidRPr="004F2B4F" w:rsidRDefault="00302A3C" w:rsidP="002603CC">
      <w:pPr>
        <w:rPr>
          <w:lang w:val="en-US"/>
        </w:rPr>
      </w:pPr>
      <w:r w:rsidRPr="004F2B4F">
        <w:rPr>
          <w:lang w:val="en-US"/>
        </w:rPr>
        <w:t>The grid applied is a staggered grid, where the bed levels, water levels, water depths and concentrations are defined in cell centres, and velocities and sediment transports are defined in u- and v-points, viz. at the cell interfaces. In the wave energy balance, the energy, roller energy and radiation stress are defined at the cell centres, whereas the radiation stress gradients are defined at u- and v-points.</w:t>
      </w:r>
    </w:p>
    <w:p w:rsidR="00302A3C" w:rsidRPr="004F2B4F" w:rsidRDefault="00302A3C" w:rsidP="002603CC">
      <w:pPr>
        <w:rPr>
          <w:lang w:val="en-US"/>
        </w:rPr>
      </w:pPr>
    </w:p>
    <w:p w:rsidR="00302A3C" w:rsidRPr="004F2B4F" w:rsidRDefault="00302A3C" w:rsidP="002603CC">
      <w:pPr>
        <w:rPr>
          <w:lang w:val="en-US"/>
        </w:rPr>
      </w:pPr>
      <w:r w:rsidRPr="004F2B4F">
        <w:rPr>
          <w:lang w:val="en-US"/>
        </w:rPr>
        <w:t xml:space="preserve">Velocities at the u- and v-points are denoted by uu and vv respectively; velocities u and v at the cell centres are obtained by interpolation and are for output purpose only. The water level, zs, and the bed level, zb, are both defined positive upward. </w:t>
      </w:r>
      <w:proofErr w:type="gramStart"/>
      <w:r w:rsidRPr="004F2B4F">
        <w:rPr>
          <w:lang w:val="en-US"/>
        </w:rPr>
        <w:t>uv</w:t>
      </w:r>
      <w:proofErr w:type="gramEnd"/>
      <w:r w:rsidRPr="004F2B4F">
        <w:rPr>
          <w:lang w:val="en-US"/>
        </w:rPr>
        <w:t xml:space="preserve"> and vu are the u-velocity at the v-grid point and the v-velocity at the u-grid point respectively. These are obtained by interpolation of the values of the velocities at the four surrounding grid points. </w:t>
      </w:r>
    </w:p>
    <w:p w:rsidR="00302A3C" w:rsidRPr="004F2B4F" w:rsidRDefault="00302A3C" w:rsidP="002603CC">
      <w:pPr>
        <w:rPr>
          <w:lang w:val="en-US"/>
        </w:rPr>
      </w:pPr>
    </w:p>
    <w:p w:rsidR="00302A3C" w:rsidRPr="004F2B4F" w:rsidRDefault="00302A3C" w:rsidP="002603CC">
      <w:pPr>
        <w:rPr>
          <w:lang w:val="en-US"/>
        </w:rPr>
      </w:pPr>
      <w:r w:rsidRPr="004F2B4F">
        <w:rPr>
          <w:lang w:val="en-US"/>
        </w:rPr>
        <w:t>The model solves coupled 2D horizontal equations for wave propagation, flow, sediment transport and bottom changes, for varying (spectral) wave and flow boundary conditions.</w:t>
      </w:r>
    </w:p>
    <w:p w:rsidR="008245B0" w:rsidRPr="004F2B4F" w:rsidRDefault="008245B0" w:rsidP="002603CC">
      <w:pPr>
        <w:rPr>
          <w:lang w:val="en-US"/>
        </w:rPr>
      </w:pPr>
    </w:p>
    <w:p w:rsidR="00727EAA" w:rsidRPr="004F2B4F" w:rsidRDefault="00727EAA" w:rsidP="002603CC">
      <w:pPr>
        <w:rPr>
          <w:color w:val="FF0000"/>
          <w:lang w:val="en-US"/>
        </w:rPr>
      </w:pPr>
    </w:p>
    <w:p w:rsidR="00727EAA" w:rsidRPr="004F2B4F" w:rsidRDefault="00727EAA" w:rsidP="002603CC">
      <w:pPr>
        <w:rPr>
          <w:color w:val="FF0000"/>
          <w:lang w:val="en-US"/>
        </w:rPr>
      </w:pPr>
      <w:r w:rsidRPr="004F2B4F">
        <w:rPr>
          <w:noProof/>
          <w:lang w:eastAsia="zh-CN"/>
        </w:rPr>
        <w:drawing>
          <wp:inline distT="0" distB="0" distL="0" distR="0" wp14:anchorId="7E6170BE" wp14:editId="7B2F1E35">
            <wp:extent cx="4508954" cy="3760222"/>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5" cstate="print"/>
                    <a:srcRect/>
                    <a:stretch>
                      <a:fillRect/>
                    </a:stretch>
                  </pic:blipFill>
                  <pic:spPr bwMode="auto">
                    <a:xfrm>
                      <a:off x="0" y="0"/>
                      <a:ext cx="4512591" cy="3763255"/>
                    </a:xfrm>
                    <a:prstGeom prst="rect">
                      <a:avLst/>
                    </a:prstGeom>
                    <a:noFill/>
                    <a:ln w="9525">
                      <a:noFill/>
                      <a:miter lim="800000"/>
                      <a:headEnd/>
                      <a:tailEnd/>
                    </a:ln>
                  </pic:spPr>
                </pic:pic>
              </a:graphicData>
            </a:graphic>
          </wp:inline>
        </w:drawing>
      </w:r>
    </w:p>
    <w:p w:rsidR="008245B0" w:rsidRPr="004F2B4F" w:rsidRDefault="008245B0" w:rsidP="002603CC">
      <w:pPr>
        <w:pStyle w:val="Caption"/>
        <w:jc w:val="both"/>
        <w:rPr>
          <w:lang w:val="en-US"/>
        </w:rPr>
      </w:pPr>
      <w:bookmarkStart w:id="47" w:name="_Ref412704689"/>
      <w:proofErr w:type="gramStart"/>
      <w:r w:rsidRPr="004F2B4F">
        <w:rPr>
          <w:lang w:val="en-US"/>
        </w:rPr>
        <w:t xml:space="preserve">Figure </w:t>
      </w:r>
      <w:r w:rsidR="000C1056">
        <w:rPr>
          <w:lang w:val="en-US"/>
        </w:rPr>
        <w:fldChar w:fldCharType="begin"/>
      </w:r>
      <w:r w:rsidR="000C1056">
        <w:rPr>
          <w:lang w:val="en-US"/>
        </w:rPr>
        <w:instrText xml:space="preserve"> STYLEREF 1 \s </w:instrText>
      </w:r>
      <w:r w:rsidR="000C1056">
        <w:rPr>
          <w:lang w:val="en-US"/>
        </w:rPr>
        <w:fldChar w:fldCharType="separate"/>
      </w:r>
      <w:r w:rsidR="000C1056">
        <w:rPr>
          <w:noProof/>
          <w:lang w:val="en-US"/>
        </w:rPr>
        <w:t>2</w:t>
      </w:r>
      <w:r w:rsidR="000C1056">
        <w:rPr>
          <w:lang w:val="en-US"/>
        </w:rPr>
        <w:fldChar w:fldCharType="end"/>
      </w:r>
      <w:r w:rsidR="000C1056">
        <w:rPr>
          <w:lang w:val="en-US"/>
        </w:rPr>
        <w:t>.</w:t>
      </w:r>
      <w:proofErr w:type="gramEnd"/>
      <w:r w:rsidR="000C1056">
        <w:rPr>
          <w:lang w:val="en-US"/>
        </w:rPr>
        <w:fldChar w:fldCharType="begin"/>
      </w:r>
      <w:r w:rsidR="000C1056">
        <w:rPr>
          <w:lang w:val="en-US"/>
        </w:rPr>
        <w:instrText xml:space="preserve"> SEQ Figure \* ARABIC \s 1 </w:instrText>
      </w:r>
      <w:r w:rsidR="000C1056">
        <w:rPr>
          <w:lang w:val="en-US"/>
        </w:rPr>
        <w:fldChar w:fldCharType="separate"/>
      </w:r>
      <w:r w:rsidR="000C1056">
        <w:rPr>
          <w:noProof/>
          <w:lang w:val="en-US"/>
        </w:rPr>
        <w:t>2</w:t>
      </w:r>
      <w:r w:rsidR="000C1056">
        <w:rPr>
          <w:lang w:val="en-US"/>
        </w:rPr>
        <w:fldChar w:fldCharType="end"/>
      </w:r>
      <w:bookmarkEnd w:id="47"/>
      <w:r w:rsidRPr="004F2B4F">
        <w:rPr>
          <w:lang w:val="en-US"/>
        </w:rPr>
        <w:tab/>
        <w:t>Curvi-linear coordinate system of XBeach</w:t>
      </w:r>
    </w:p>
    <w:p w:rsidR="008C2325" w:rsidRPr="004F2B4F" w:rsidRDefault="008C2325" w:rsidP="002603CC">
      <w:pPr>
        <w:pStyle w:val="Heading2"/>
        <w:jc w:val="both"/>
        <w:rPr>
          <w:lang w:val="en-US"/>
        </w:rPr>
      </w:pPr>
      <w:bookmarkStart w:id="48" w:name="_Toc412623810"/>
      <w:commentRangeStart w:id="49"/>
      <w:r w:rsidRPr="004F2B4F">
        <w:rPr>
          <w:lang w:val="en-US"/>
        </w:rPr>
        <w:t>Hydrodynamics options</w:t>
      </w:r>
      <w:bookmarkEnd w:id="48"/>
      <w:commentRangeEnd w:id="49"/>
      <w:r w:rsidR="00F41BBE" w:rsidRPr="004F2B4F">
        <w:rPr>
          <w:rStyle w:val="CommentReference"/>
          <w:b w:val="0"/>
          <w:iCs w:val="0"/>
          <w:lang w:val="en-US"/>
        </w:rPr>
        <w:commentReference w:id="49"/>
      </w:r>
    </w:p>
    <w:p w:rsidR="00B826A5" w:rsidRPr="004F2B4F" w:rsidRDefault="00B826A5" w:rsidP="002603CC">
      <w:pPr>
        <w:rPr>
          <w:lang w:val="en-US"/>
        </w:rPr>
      </w:pPr>
      <w:r w:rsidRPr="004F2B4F">
        <w:rPr>
          <w:lang w:val="en-US"/>
        </w:rPr>
        <w:t xml:space="preserve">XBeach was originally developed as a short-wave averaged but wave-group resolving model, allowing </w:t>
      </w:r>
      <w:proofErr w:type="gramStart"/>
      <w:r w:rsidRPr="004F2B4F">
        <w:rPr>
          <w:lang w:val="en-US"/>
        </w:rPr>
        <w:t>to resolve</w:t>
      </w:r>
      <w:proofErr w:type="gramEnd"/>
      <w:r w:rsidRPr="004F2B4F">
        <w:rPr>
          <w:lang w:val="en-US"/>
        </w:rPr>
        <w:t xml:space="preserve"> the short wave variations on the wave group scale and the long waves associated with them. Since the original paper by Roelvink et al. (2009) a number of additional model options have been implemented, thereby allowing users to choose which time-scales to resolve:</w:t>
      </w:r>
    </w:p>
    <w:p w:rsidR="00B826A5" w:rsidRPr="004F2B4F" w:rsidRDefault="00B826A5" w:rsidP="002603CC">
      <w:pPr>
        <w:pStyle w:val="ListParagraph"/>
        <w:numPr>
          <w:ilvl w:val="0"/>
          <w:numId w:val="17"/>
        </w:numPr>
        <w:rPr>
          <w:lang w:val="en-US"/>
        </w:rPr>
      </w:pPr>
      <w:r w:rsidRPr="004F2B4F">
        <w:rPr>
          <w:lang w:val="en-US"/>
        </w:rPr>
        <w:t>Stationary wave model</w:t>
      </w:r>
      <w:r w:rsidR="009E3EB0" w:rsidRPr="004F2B4F">
        <w:rPr>
          <w:lang w:val="en-US"/>
        </w:rPr>
        <w:t xml:space="preserve"> (keyword: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stationary</w:t>
      </w:r>
      <w:r w:rsidR="009E3EB0" w:rsidRPr="004F2B4F">
        <w:rPr>
          <w:lang w:val="en-US"/>
        </w:rPr>
        <w:t>)</w:t>
      </w:r>
      <w:r w:rsidRPr="004F2B4F">
        <w:rPr>
          <w:lang w:val="en-US"/>
        </w:rPr>
        <w:t>, efficiently solving wave-averaged equations but neglecting infragravity waves;</w:t>
      </w:r>
    </w:p>
    <w:p w:rsidR="00B826A5" w:rsidRPr="004F2B4F" w:rsidRDefault="00B826A5" w:rsidP="002603CC">
      <w:pPr>
        <w:pStyle w:val="ListParagraph"/>
        <w:numPr>
          <w:ilvl w:val="0"/>
          <w:numId w:val="17"/>
        </w:numPr>
        <w:rPr>
          <w:lang w:val="en-US"/>
        </w:rPr>
      </w:pPr>
      <w:r w:rsidRPr="004F2B4F">
        <w:rPr>
          <w:lang w:val="en-US"/>
        </w:rPr>
        <w:t>Surfbeat mode</w:t>
      </w:r>
      <w:r w:rsidR="00E94C7B" w:rsidRPr="004F2B4F">
        <w:rPr>
          <w:lang w:val="en-US"/>
        </w:rPr>
        <w:t xml:space="preserve"> (instationary)</w:t>
      </w:r>
      <w:r w:rsidRPr="004F2B4F">
        <w:rPr>
          <w:lang w:val="en-US"/>
        </w:rPr>
        <w:t xml:space="preserve"> (</w:t>
      </w:r>
      <w:r w:rsidR="009E3EB0" w:rsidRPr="004F2B4F">
        <w:rPr>
          <w:lang w:val="en-US"/>
        </w:rPr>
        <w:t xml:space="preserve">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surfbeat</w:t>
      </w:r>
      <w:r w:rsidRPr="004F2B4F">
        <w:rPr>
          <w:lang w:val="en-US"/>
        </w:rPr>
        <w:t>), where the short wave variations on the wave group scale (short wave envelope) and the long waves associated with them are resolved;</w:t>
      </w:r>
    </w:p>
    <w:p w:rsidR="00B826A5" w:rsidRPr="004F2B4F" w:rsidRDefault="00B826A5" w:rsidP="002603CC">
      <w:pPr>
        <w:pStyle w:val="ListParagraph"/>
        <w:numPr>
          <w:ilvl w:val="0"/>
          <w:numId w:val="17"/>
        </w:numPr>
        <w:rPr>
          <w:lang w:val="en-US"/>
        </w:rPr>
      </w:pPr>
      <w:r w:rsidRPr="004F2B4F">
        <w:rPr>
          <w:lang w:val="en-US"/>
        </w:rPr>
        <w:t>Non-hydrostatic mode (wave-resolvin</w:t>
      </w:r>
      <w:r w:rsidR="008245B0" w:rsidRPr="004F2B4F">
        <w:rPr>
          <w:lang w:val="en-US"/>
        </w:rPr>
        <w:t>g)</w:t>
      </w:r>
      <w:r w:rsidR="009E3EB0" w:rsidRPr="004F2B4F">
        <w:rPr>
          <w:lang w:val="en-US"/>
        </w:rPr>
        <w:t xml:space="preserve"> (keyword: </w:t>
      </w:r>
      <w:r w:rsidR="009E3EB0" w:rsidRPr="004F2B4F">
        <w:rPr>
          <w:i/>
          <w:lang w:val="en-US"/>
        </w:rPr>
        <w:t>wavemodel</w:t>
      </w:r>
      <w:r w:rsidR="004B3D36" w:rsidRPr="004F2B4F">
        <w:rPr>
          <w:i/>
          <w:lang w:val="en-US"/>
        </w:rPr>
        <w:t xml:space="preserve"> </w:t>
      </w:r>
      <w:r w:rsidR="009E3EB0" w:rsidRPr="004F2B4F">
        <w:rPr>
          <w:i/>
          <w:lang w:val="en-US"/>
        </w:rPr>
        <w:t>=</w:t>
      </w:r>
      <w:r w:rsidR="004B3D36" w:rsidRPr="004F2B4F">
        <w:rPr>
          <w:i/>
          <w:lang w:val="en-US"/>
        </w:rPr>
        <w:t xml:space="preserve"> </w:t>
      </w:r>
      <w:r w:rsidR="009E3EB0" w:rsidRPr="004F2B4F">
        <w:rPr>
          <w:i/>
          <w:lang w:val="en-US"/>
        </w:rPr>
        <w:t>nonh</w:t>
      </w:r>
      <w:r w:rsidR="009E3EB0" w:rsidRPr="004F2B4F">
        <w:rPr>
          <w:lang w:val="en-US"/>
        </w:rPr>
        <w:t>)</w:t>
      </w:r>
      <w:r w:rsidRPr="004F2B4F">
        <w:rPr>
          <w:lang w:val="en-US"/>
        </w:rPr>
        <w:t>, where a combination of the non-linear shallow water equations with a pressure correction term is applied, allowing to model the propagation and decay of individual waves.</w:t>
      </w:r>
    </w:p>
    <w:p w:rsidR="00B826A5" w:rsidRPr="004F2B4F" w:rsidRDefault="00B826A5" w:rsidP="002603CC">
      <w:pPr>
        <w:pStyle w:val="ListParagraph"/>
        <w:ind w:left="780"/>
        <w:rPr>
          <w:lang w:val="en-US"/>
        </w:rPr>
      </w:pPr>
    </w:p>
    <w:p w:rsidR="00B826A5" w:rsidRPr="004F2B4F" w:rsidRDefault="00B826A5" w:rsidP="002603CC">
      <w:pPr>
        <w:rPr>
          <w:lang w:val="en-US"/>
        </w:rPr>
      </w:pPr>
      <w:r w:rsidRPr="004F2B4F">
        <w:rPr>
          <w:lang w:val="en-US"/>
        </w:rPr>
        <w:t>In the following these options are discussed in more detail.</w:t>
      </w:r>
      <w:r w:rsidR="00C460FC" w:rsidRPr="004F2B4F">
        <w:rPr>
          <w:lang w:val="en-US"/>
        </w:rPr>
        <w:t xml:space="preserve"> Important to note that all times in XBeach are prescribed on input in morphological time. If you apply a </w:t>
      </w:r>
      <w:r w:rsidR="00E34418" w:rsidRPr="004F2B4F">
        <w:rPr>
          <w:lang w:val="en-US"/>
        </w:rPr>
        <w:t>morphological</w:t>
      </w:r>
      <w:r w:rsidR="00C460FC" w:rsidRPr="004F2B4F">
        <w:rPr>
          <w:lang w:val="en-US"/>
        </w:rPr>
        <w:t xml:space="preserve"> </w:t>
      </w:r>
      <w:r w:rsidR="006F074A" w:rsidRPr="004F2B4F">
        <w:rPr>
          <w:lang w:val="en-US"/>
        </w:rPr>
        <w:t>acceleration</w:t>
      </w:r>
      <w:r w:rsidR="00C460FC" w:rsidRPr="004F2B4F">
        <w:rPr>
          <w:lang w:val="en-US"/>
        </w:rPr>
        <w:t xml:space="preserve"> factor (</w:t>
      </w:r>
      <w:r w:rsidR="009E3EB0" w:rsidRPr="004F2B4F">
        <w:rPr>
          <w:lang w:val="en-US"/>
        </w:rPr>
        <w:t xml:space="preserve">keyword: </w:t>
      </w:r>
      <w:r w:rsidR="00C460FC" w:rsidRPr="004F2B4F">
        <w:rPr>
          <w:i/>
          <w:lang w:val="en-US"/>
        </w:rPr>
        <w:t>morfac</w:t>
      </w:r>
      <w:r w:rsidR="00C460FC" w:rsidRPr="004F2B4F">
        <w:rPr>
          <w:lang w:val="en-US"/>
        </w:rPr>
        <w:t xml:space="preserve">) all input time series and other time parameters are divided internally by </w:t>
      </w:r>
      <w:r w:rsidR="00C460FC" w:rsidRPr="004F2B4F">
        <w:rPr>
          <w:i/>
          <w:lang w:val="en-US"/>
        </w:rPr>
        <w:t>morfac</w:t>
      </w:r>
      <w:r w:rsidR="00C460FC" w:rsidRPr="004F2B4F">
        <w:rPr>
          <w:lang w:val="en-US"/>
        </w:rPr>
        <w:t xml:space="preserve">. This way, you can specify the time series as real times, and vary the </w:t>
      </w:r>
      <w:r w:rsidR="00C460FC" w:rsidRPr="004F2B4F">
        <w:rPr>
          <w:i/>
          <w:lang w:val="en-US"/>
        </w:rPr>
        <w:t>morfac</w:t>
      </w:r>
      <w:r w:rsidR="00C460FC" w:rsidRPr="004F2B4F">
        <w:rPr>
          <w:lang w:val="en-US"/>
        </w:rPr>
        <w:t xml:space="preserve"> without changing the rest of the input files</w:t>
      </w:r>
      <w:r w:rsidR="006F074A" w:rsidRPr="004F2B4F">
        <w:rPr>
          <w:lang w:val="en-US"/>
        </w:rPr>
        <w:t xml:space="preserve"> (keyword: </w:t>
      </w:r>
      <w:r w:rsidR="006F074A" w:rsidRPr="004F2B4F">
        <w:rPr>
          <w:i/>
          <w:lang w:val="en-US"/>
        </w:rPr>
        <w:t>morfacopt</w:t>
      </w:r>
      <w:r w:rsidR="004B3D36" w:rsidRPr="004F2B4F">
        <w:rPr>
          <w:i/>
          <w:lang w:val="en-US"/>
        </w:rPr>
        <w:t xml:space="preserve"> </w:t>
      </w:r>
      <w:r w:rsidR="006F074A" w:rsidRPr="004F2B4F">
        <w:rPr>
          <w:i/>
          <w:lang w:val="en-US"/>
        </w:rPr>
        <w:t>=</w:t>
      </w:r>
      <w:r w:rsidR="004B3D36" w:rsidRPr="004F2B4F">
        <w:rPr>
          <w:i/>
          <w:lang w:val="en-US"/>
        </w:rPr>
        <w:t xml:space="preserve"> </w:t>
      </w:r>
      <w:r w:rsidR="006F074A" w:rsidRPr="004F2B4F">
        <w:rPr>
          <w:i/>
          <w:lang w:val="en-US"/>
        </w:rPr>
        <w:t>1</w:t>
      </w:r>
      <w:r w:rsidR="006F074A" w:rsidRPr="004F2B4F">
        <w:rPr>
          <w:lang w:val="en-US"/>
        </w:rPr>
        <w:t>).</w:t>
      </w:r>
    </w:p>
    <w:p w:rsidR="00B826A5" w:rsidRPr="004F2B4F" w:rsidRDefault="00B826A5" w:rsidP="002603CC">
      <w:pPr>
        <w:rPr>
          <w:lang w:val="en-US"/>
        </w:rPr>
      </w:pPr>
    </w:p>
    <w:p w:rsidR="00B826A5" w:rsidRPr="004F2B4F" w:rsidRDefault="00B826A5" w:rsidP="002603CC">
      <w:pPr>
        <w:keepNext/>
        <w:rPr>
          <w:lang w:val="en-US"/>
        </w:rPr>
      </w:pPr>
      <w:r w:rsidRPr="004F2B4F">
        <w:rPr>
          <w:noProof/>
          <w:lang w:eastAsia="zh-CN"/>
        </w:rPr>
        <mc:AlternateContent>
          <mc:Choice Requires="wpg">
            <w:drawing>
              <wp:inline distT="0" distB="0" distL="0" distR="0" wp14:anchorId="591791EF" wp14:editId="784662C0">
                <wp:extent cx="5533390" cy="2246065"/>
                <wp:effectExtent l="0" t="0" r="1743710" b="706755"/>
                <wp:docPr id="26" name="Group 26"/>
                <wp:cNvGraphicFramePr/>
                <a:graphic xmlns:a="http://schemas.openxmlformats.org/drawingml/2006/main">
                  <a:graphicData uri="http://schemas.microsoft.com/office/word/2010/wordprocessingGroup">
                    <wpg:wgp>
                      <wpg:cNvGrpSpPr/>
                      <wpg:grpSpPr>
                        <a:xfrm>
                          <a:off x="0" y="0"/>
                          <a:ext cx="7272807" cy="2952329"/>
                          <a:chOff x="683568" y="1340768"/>
                          <a:chExt cx="7272807" cy="2952329"/>
                        </a:xfrm>
                      </wpg:grpSpPr>
                      <pic:pic xmlns:pic="http://schemas.openxmlformats.org/drawingml/2006/picture">
                        <pic:nvPicPr>
                          <pic:cNvPr id="38" name="Picture 38"/>
                          <pic:cNvPicPr/>
                        </pic:nvPicPr>
                        <pic:blipFill>
                          <a:blip r:embed="rId26" cstate="print"/>
                          <a:srcRect/>
                          <a:stretch>
                            <a:fillRect/>
                          </a:stretch>
                        </pic:blipFill>
                        <pic:spPr bwMode="auto">
                          <a:xfrm>
                            <a:off x="683568" y="1556793"/>
                            <a:ext cx="7272807" cy="2736304"/>
                          </a:xfrm>
                          <a:prstGeom prst="rect">
                            <a:avLst/>
                          </a:prstGeom>
                          <a:noFill/>
                          <a:ln w="9525">
                            <a:noFill/>
                            <a:miter lim="800000"/>
                            <a:headEnd/>
                            <a:tailEnd/>
                          </a:ln>
                        </pic:spPr>
                      </pic:pic>
                      <wps:wsp>
                        <wps:cNvPr id="44" name="Freeform 44"/>
                        <wps:cNvSpPr/>
                        <wps:spPr>
                          <a:xfrm>
                            <a:off x="1104523" y="1712614"/>
                            <a:ext cx="6002447" cy="602055"/>
                          </a:xfrm>
                          <a:custGeom>
                            <a:avLst/>
                            <a:gdLst>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277354 w 6002447"/>
                              <a:gd name="connsiteY15" fmla="*/ 351576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467477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277354 w 6002447"/>
                              <a:gd name="connsiteY14" fmla="*/ 288202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23445 w 6002447"/>
                              <a:gd name="connsiteY13" fmla="*/ 251988 h 602055"/>
                              <a:gd name="connsiteX14" fmla="*/ 3323461 w 6002447"/>
                              <a:gd name="connsiteY14" fmla="*/ 348234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 name="connsiteX0" fmla="*/ 0 w 6002447"/>
                              <a:gd name="connsiteY0" fmla="*/ 559806 h 602055"/>
                              <a:gd name="connsiteX1" fmla="*/ 217283 w 6002447"/>
                              <a:gd name="connsiteY1" fmla="*/ 550752 h 602055"/>
                              <a:gd name="connsiteX2" fmla="*/ 534154 w 6002447"/>
                              <a:gd name="connsiteY2" fmla="*/ 251988 h 602055"/>
                              <a:gd name="connsiteX3" fmla="*/ 733330 w 6002447"/>
                              <a:gd name="connsiteY3" fmla="*/ 143346 h 602055"/>
                              <a:gd name="connsiteX4" fmla="*/ 941560 w 6002447"/>
                              <a:gd name="connsiteY4" fmla="*/ 342523 h 602055"/>
                              <a:gd name="connsiteX5" fmla="*/ 1149790 w 6002447"/>
                              <a:gd name="connsiteY5" fmla="*/ 559806 h 602055"/>
                              <a:gd name="connsiteX6" fmla="*/ 1348966 w 6002447"/>
                              <a:gd name="connsiteY6" fmla="*/ 514538 h 602055"/>
                              <a:gd name="connsiteX7" fmla="*/ 1720158 w 6002447"/>
                              <a:gd name="connsiteY7" fmla="*/ 315362 h 602055"/>
                              <a:gd name="connsiteX8" fmla="*/ 1955548 w 6002447"/>
                              <a:gd name="connsiteY8" fmla="*/ 107133 h 602055"/>
                              <a:gd name="connsiteX9" fmla="*/ 2181885 w 6002447"/>
                              <a:gd name="connsiteY9" fmla="*/ 43758 h 602055"/>
                              <a:gd name="connsiteX10" fmla="*/ 2507810 w 6002447"/>
                              <a:gd name="connsiteY10" fmla="*/ 369683 h 602055"/>
                              <a:gd name="connsiteX11" fmla="*/ 2688879 w 6002447"/>
                              <a:gd name="connsiteY11" fmla="*/ 505485 h 602055"/>
                              <a:gd name="connsiteX12" fmla="*/ 2951429 w 6002447"/>
                              <a:gd name="connsiteY12" fmla="*/ 496432 h 602055"/>
                              <a:gd name="connsiteX13" fmla="*/ 3179445 w 6002447"/>
                              <a:gd name="connsiteY13" fmla="*/ 276226 h 602055"/>
                              <a:gd name="connsiteX14" fmla="*/ 3323461 w 6002447"/>
                              <a:gd name="connsiteY14" fmla="*/ 348234 h 602055"/>
                              <a:gd name="connsiteX15" fmla="*/ 3395469 w 6002447"/>
                              <a:gd name="connsiteY15" fmla="*/ 348234 h 602055"/>
                              <a:gd name="connsiteX16" fmla="*/ 3548958 w 6002447"/>
                              <a:gd name="connsiteY16" fmla="*/ 306309 h 602055"/>
                              <a:gd name="connsiteX17" fmla="*/ 3748134 w 6002447"/>
                              <a:gd name="connsiteY17" fmla="*/ 342523 h 602055"/>
                              <a:gd name="connsiteX18" fmla="*/ 3911097 w 6002447"/>
                              <a:gd name="connsiteY18" fmla="*/ 460218 h 602055"/>
                              <a:gd name="connsiteX19" fmla="*/ 4155540 w 6002447"/>
                              <a:gd name="connsiteY19" fmla="*/ 451164 h 602055"/>
                              <a:gd name="connsiteX20" fmla="*/ 4544839 w 6002447"/>
                              <a:gd name="connsiteY20" fmla="*/ 424004 h 602055"/>
                              <a:gd name="connsiteX21" fmla="*/ 4943192 w 6002447"/>
                              <a:gd name="connsiteY21" fmla="*/ 505485 h 602055"/>
                              <a:gd name="connsiteX22" fmla="*/ 5305330 w 6002447"/>
                              <a:gd name="connsiteY22" fmla="*/ 532645 h 602055"/>
                              <a:gd name="connsiteX23" fmla="*/ 5739897 w 6002447"/>
                              <a:gd name="connsiteY23" fmla="*/ 568859 h 602055"/>
                              <a:gd name="connsiteX24" fmla="*/ 6002447 w 6002447"/>
                              <a:gd name="connsiteY24" fmla="*/ 586966 h 60205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6002447" h="602055">
                                <a:moveTo>
                                  <a:pt x="0" y="559806"/>
                                </a:moveTo>
                                <a:cubicBezTo>
                                  <a:pt x="64128" y="580930"/>
                                  <a:pt x="128257" y="602055"/>
                                  <a:pt x="217283" y="550752"/>
                                </a:cubicBezTo>
                                <a:cubicBezTo>
                                  <a:pt x="306309" y="499449"/>
                                  <a:pt x="448146" y="319889"/>
                                  <a:pt x="534154" y="251988"/>
                                </a:cubicBezTo>
                                <a:cubicBezTo>
                                  <a:pt x="620162" y="184087"/>
                                  <a:pt x="665429" y="128257"/>
                                  <a:pt x="733330" y="143346"/>
                                </a:cubicBezTo>
                                <a:cubicBezTo>
                                  <a:pt x="801231" y="158435"/>
                                  <a:pt x="872150" y="273113"/>
                                  <a:pt x="941560" y="342523"/>
                                </a:cubicBezTo>
                                <a:cubicBezTo>
                                  <a:pt x="1010970" y="411933"/>
                                  <a:pt x="1081889" y="531137"/>
                                  <a:pt x="1149790" y="559806"/>
                                </a:cubicBezTo>
                                <a:cubicBezTo>
                                  <a:pt x="1217691" y="588475"/>
                                  <a:pt x="1253905" y="555279"/>
                                  <a:pt x="1348966" y="514538"/>
                                </a:cubicBezTo>
                                <a:cubicBezTo>
                                  <a:pt x="1444027" y="473797"/>
                                  <a:pt x="1619061" y="383263"/>
                                  <a:pt x="1720158" y="315362"/>
                                </a:cubicBezTo>
                                <a:cubicBezTo>
                                  <a:pt x="1821255" y="247461"/>
                                  <a:pt x="1878594" y="152400"/>
                                  <a:pt x="1955548" y="107133"/>
                                </a:cubicBezTo>
                                <a:cubicBezTo>
                                  <a:pt x="2032502" y="61866"/>
                                  <a:pt x="2089841" y="0"/>
                                  <a:pt x="2181885" y="43758"/>
                                </a:cubicBezTo>
                                <a:cubicBezTo>
                                  <a:pt x="2273929" y="87516"/>
                                  <a:pt x="2423311" y="292729"/>
                                  <a:pt x="2507810" y="369683"/>
                                </a:cubicBezTo>
                                <a:cubicBezTo>
                                  <a:pt x="2592309" y="446637"/>
                                  <a:pt x="2614943" y="484360"/>
                                  <a:pt x="2688879" y="505485"/>
                                </a:cubicBezTo>
                                <a:cubicBezTo>
                                  <a:pt x="2762815" y="526610"/>
                                  <a:pt x="2869668" y="534642"/>
                                  <a:pt x="2951429" y="496432"/>
                                </a:cubicBezTo>
                                <a:cubicBezTo>
                                  <a:pt x="3033190" y="458222"/>
                                  <a:pt x="3117440" y="300926"/>
                                  <a:pt x="3179445" y="276226"/>
                                </a:cubicBezTo>
                                <a:cubicBezTo>
                                  <a:pt x="3241450" y="251526"/>
                                  <a:pt x="3287457" y="336233"/>
                                  <a:pt x="3323461" y="348234"/>
                                </a:cubicBezTo>
                                <a:cubicBezTo>
                                  <a:pt x="3359465" y="360235"/>
                                  <a:pt x="3357886" y="355221"/>
                                  <a:pt x="3395469" y="348234"/>
                                </a:cubicBezTo>
                                <a:cubicBezTo>
                                  <a:pt x="3433052" y="341247"/>
                                  <a:pt x="3490181" y="307261"/>
                                  <a:pt x="3548958" y="306309"/>
                                </a:cubicBezTo>
                                <a:cubicBezTo>
                                  <a:pt x="3607735" y="305357"/>
                                  <a:pt x="3687778" y="316872"/>
                                  <a:pt x="3748134" y="342523"/>
                                </a:cubicBezTo>
                                <a:cubicBezTo>
                                  <a:pt x="3808490" y="368174"/>
                                  <a:pt x="3843196" y="442111"/>
                                  <a:pt x="3911097" y="460218"/>
                                </a:cubicBezTo>
                                <a:cubicBezTo>
                                  <a:pt x="3978998" y="478325"/>
                                  <a:pt x="4049916" y="457200"/>
                                  <a:pt x="4155540" y="451164"/>
                                </a:cubicBezTo>
                                <a:cubicBezTo>
                                  <a:pt x="4261164" y="445128"/>
                                  <a:pt x="4413564" y="414951"/>
                                  <a:pt x="4544839" y="424004"/>
                                </a:cubicBezTo>
                                <a:cubicBezTo>
                                  <a:pt x="4676114" y="433057"/>
                                  <a:pt x="4816444" y="487378"/>
                                  <a:pt x="4943192" y="505485"/>
                                </a:cubicBezTo>
                                <a:cubicBezTo>
                                  <a:pt x="5069940" y="523592"/>
                                  <a:pt x="5305330" y="532645"/>
                                  <a:pt x="5305330" y="532645"/>
                                </a:cubicBezTo>
                                <a:lnTo>
                                  <a:pt x="5739897" y="568859"/>
                                </a:lnTo>
                                <a:lnTo>
                                  <a:pt x="6002447" y="586966"/>
                                </a:lnTo>
                              </a:path>
                            </a:pathLst>
                          </a:custGeom>
                          <a:ln w="38100">
                            <a:solidFill>
                              <a:schemeClr val="accent1"/>
                            </a:solidFill>
                            <a:prstDash val="solid"/>
                          </a:ln>
                        </wps:spPr>
                        <wps:style>
                          <a:lnRef idx="1">
                            <a:schemeClr val="accent1"/>
                          </a:lnRef>
                          <a:fillRef idx="0">
                            <a:schemeClr val="accent1"/>
                          </a:fillRef>
                          <a:effectRef idx="0">
                            <a:schemeClr val="accent1"/>
                          </a:effectRef>
                          <a:fontRef idx="minor">
                            <a:schemeClr val="tx1"/>
                          </a:fontRef>
                        </wps:style>
                        <wps:txbx>
                          <w:txbxContent>
                            <w:p w:rsidR="000C1056" w:rsidRDefault="000C1056" w:rsidP="00B826A5"/>
                          </w:txbxContent>
                        </wps:txbx>
                        <wps:bodyPr rtlCol="0" anchor="ctr"/>
                      </wps:wsp>
                      <wps:wsp>
                        <wps:cNvPr id="45" name="Freeform 45"/>
                        <wps:cNvSpPr/>
                        <wps:spPr>
                          <a:xfrm>
                            <a:off x="1092200" y="2316480"/>
                            <a:ext cx="5958840" cy="251460"/>
                          </a:xfrm>
                          <a:custGeom>
                            <a:avLst/>
                            <a:gdLst>
                              <a:gd name="connsiteX0" fmla="*/ 0 w 5958840"/>
                              <a:gd name="connsiteY0" fmla="*/ 162560 h 251460"/>
                              <a:gd name="connsiteX1" fmla="*/ 223520 w 5958840"/>
                              <a:gd name="connsiteY1" fmla="*/ 208280 h 251460"/>
                              <a:gd name="connsiteX2" fmla="*/ 579120 w 5958840"/>
                              <a:gd name="connsiteY2" fmla="*/ 238760 h 251460"/>
                              <a:gd name="connsiteX3" fmla="*/ 1021080 w 5958840"/>
                              <a:gd name="connsiteY3" fmla="*/ 132080 h 251460"/>
                              <a:gd name="connsiteX4" fmla="*/ 1442720 w 5958840"/>
                              <a:gd name="connsiteY4" fmla="*/ 71120 h 251460"/>
                              <a:gd name="connsiteX5" fmla="*/ 1666240 w 5958840"/>
                              <a:gd name="connsiteY5" fmla="*/ 187960 h 251460"/>
                              <a:gd name="connsiteX6" fmla="*/ 2159000 w 5958840"/>
                              <a:gd name="connsiteY6" fmla="*/ 213360 h 251460"/>
                              <a:gd name="connsiteX7" fmla="*/ 2712720 w 5958840"/>
                              <a:gd name="connsiteY7" fmla="*/ 137160 h 251460"/>
                              <a:gd name="connsiteX8" fmla="*/ 3164840 w 5958840"/>
                              <a:gd name="connsiteY8" fmla="*/ 116840 h 251460"/>
                              <a:gd name="connsiteX9" fmla="*/ 3596640 w 5958840"/>
                              <a:gd name="connsiteY9" fmla="*/ 162560 h 251460"/>
                              <a:gd name="connsiteX10" fmla="*/ 4074160 w 5958840"/>
                              <a:gd name="connsiteY10" fmla="*/ 106680 h 251460"/>
                              <a:gd name="connsiteX11" fmla="*/ 4439920 w 5958840"/>
                              <a:gd name="connsiteY11" fmla="*/ 10160 h 251460"/>
                              <a:gd name="connsiteX12" fmla="*/ 4770120 w 5958840"/>
                              <a:gd name="connsiteY12" fmla="*/ 45720 h 251460"/>
                              <a:gd name="connsiteX13" fmla="*/ 5201920 w 5958840"/>
                              <a:gd name="connsiteY13" fmla="*/ 35560 h 251460"/>
                              <a:gd name="connsiteX14" fmla="*/ 5593080 w 5958840"/>
                              <a:gd name="connsiteY14" fmla="*/ 25400 h 251460"/>
                              <a:gd name="connsiteX15" fmla="*/ 5958840 w 5958840"/>
                              <a:gd name="connsiteY15" fmla="*/ 40640 h 251460"/>
                              <a:gd name="connsiteX16" fmla="*/ 5958840 w 5958840"/>
                              <a:gd name="connsiteY16" fmla="*/ 40640 h 25146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5958840" h="251460">
                                <a:moveTo>
                                  <a:pt x="0" y="162560"/>
                                </a:moveTo>
                                <a:cubicBezTo>
                                  <a:pt x="63500" y="179070"/>
                                  <a:pt x="127000" y="195580"/>
                                  <a:pt x="223520" y="208280"/>
                                </a:cubicBezTo>
                                <a:cubicBezTo>
                                  <a:pt x="320040" y="220980"/>
                                  <a:pt x="446193" y="251460"/>
                                  <a:pt x="579120" y="238760"/>
                                </a:cubicBezTo>
                                <a:cubicBezTo>
                                  <a:pt x="712047" y="226060"/>
                                  <a:pt x="877147" y="160020"/>
                                  <a:pt x="1021080" y="132080"/>
                                </a:cubicBezTo>
                                <a:cubicBezTo>
                                  <a:pt x="1165013" y="104140"/>
                                  <a:pt x="1335193" y="61807"/>
                                  <a:pt x="1442720" y="71120"/>
                                </a:cubicBezTo>
                                <a:cubicBezTo>
                                  <a:pt x="1550247" y="80433"/>
                                  <a:pt x="1546860" y="164253"/>
                                  <a:pt x="1666240" y="187960"/>
                                </a:cubicBezTo>
                                <a:cubicBezTo>
                                  <a:pt x="1785620" y="211667"/>
                                  <a:pt x="1984587" y="221827"/>
                                  <a:pt x="2159000" y="213360"/>
                                </a:cubicBezTo>
                                <a:cubicBezTo>
                                  <a:pt x="2333413" y="204893"/>
                                  <a:pt x="2545080" y="153247"/>
                                  <a:pt x="2712720" y="137160"/>
                                </a:cubicBezTo>
                                <a:cubicBezTo>
                                  <a:pt x="2880360" y="121073"/>
                                  <a:pt x="3017520" y="112607"/>
                                  <a:pt x="3164840" y="116840"/>
                                </a:cubicBezTo>
                                <a:cubicBezTo>
                                  <a:pt x="3312160" y="121073"/>
                                  <a:pt x="3445087" y="164253"/>
                                  <a:pt x="3596640" y="162560"/>
                                </a:cubicBezTo>
                                <a:cubicBezTo>
                                  <a:pt x="3748193" y="160867"/>
                                  <a:pt x="3933613" y="132080"/>
                                  <a:pt x="4074160" y="106680"/>
                                </a:cubicBezTo>
                                <a:cubicBezTo>
                                  <a:pt x="4214707" y="81280"/>
                                  <a:pt x="4323927" y="20320"/>
                                  <a:pt x="4439920" y="10160"/>
                                </a:cubicBezTo>
                                <a:cubicBezTo>
                                  <a:pt x="4555913" y="0"/>
                                  <a:pt x="4643120" y="41487"/>
                                  <a:pt x="4770120" y="45720"/>
                                </a:cubicBezTo>
                                <a:lnTo>
                                  <a:pt x="5201920" y="35560"/>
                                </a:lnTo>
                                <a:cubicBezTo>
                                  <a:pt x="5339080" y="32173"/>
                                  <a:pt x="5466927" y="24553"/>
                                  <a:pt x="5593080" y="25400"/>
                                </a:cubicBezTo>
                                <a:cubicBezTo>
                                  <a:pt x="5719233" y="26247"/>
                                  <a:pt x="5958840" y="40640"/>
                                  <a:pt x="5958840" y="40640"/>
                                </a:cubicBezTo>
                                <a:lnTo>
                                  <a:pt x="5958840" y="40640"/>
                                </a:lnTo>
                              </a:path>
                            </a:pathLst>
                          </a:custGeom>
                          <a:ln w="38100">
                            <a:solidFill>
                              <a:srgbClr val="00B0F0"/>
                            </a:solidFill>
                          </a:ln>
                        </wps:spPr>
                        <wps:style>
                          <a:lnRef idx="1">
                            <a:schemeClr val="accent1"/>
                          </a:lnRef>
                          <a:fillRef idx="0">
                            <a:schemeClr val="accent1"/>
                          </a:fillRef>
                          <a:effectRef idx="0">
                            <a:schemeClr val="accent1"/>
                          </a:effectRef>
                          <a:fontRef idx="minor">
                            <a:schemeClr val="tx1"/>
                          </a:fontRef>
                        </wps:style>
                        <wps:txbx>
                          <w:txbxContent>
                            <w:p w:rsidR="000C1056" w:rsidRDefault="000C1056" w:rsidP="00B826A5"/>
                          </w:txbxContent>
                        </wps:txbx>
                        <wps:bodyPr rtlCol="0" anchor="ctr"/>
                      </wps:wsp>
                      <wps:wsp>
                        <wps:cNvPr id="46" name="TextBox 6"/>
                        <wps:cNvSpPr txBox="1"/>
                        <wps:spPr>
                          <a:xfrm>
                            <a:off x="2699792" y="1340768"/>
                            <a:ext cx="2304256" cy="369332"/>
                          </a:xfrm>
                          <a:prstGeom prst="rect">
                            <a:avLst/>
                          </a:prstGeom>
                          <a:noFill/>
                        </wps:spPr>
                        <wps:txbx>
                          <w:txbxContent>
                            <w:p w:rsidR="000C1056" w:rsidRDefault="000C1056" w:rsidP="00B826A5">
                              <w:pPr>
                                <w:pStyle w:val="NormalWeb"/>
                                <w:spacing w:before="0" w:beforeAutospacing="0" w:after="0" w:afterAutospacing="0"/>
                              </w:pPr>
                              <w:proofErr w:type="gramStart"/>
                              <w:r>
                                <w:rPr>
                                  <w:rFonts w:asciiTheme="minorHAnsi" w:hAnsi="Calibri" w:cstheme="minorBidi"/>
                                  <w:b/>
                                  <w:bCs/>
                                  <w:color w:val="4F81BD" w:themeColor="accent1"/>
                                  <w:kern w:val="24"/>
                                  <w:sz w:val="36"/>
                                  <w:szCs w:val="36"/>
                                  <w:lang w:val="nl-NL"/>
                                </w:rPr>
                                <w:t>short</w:t>
                              </w:r>
                              <w:proofErr w:type="gramEnd"/>
                              <w:r>
                                <w:rPr>
                                  <w:rFonts w:asciiTheme="minorHAnsi" w:hAnsi="Calibri" w:cstheme="minorBidi"/>
                                  <w:b/>
                                  <w:bCs/>
                                  <w:color w:val="4F81BD" w:themeColor="accent1"/>
                                  <w:kern w:val="24"/>
                                  <w:sz w:val="36"/>
                                  <w:szCs w:val="36"/>
                                  <w:lang w:val="nl-NL"/>
                                </w:rPr>
                                <w:t xml:space="preserve"> wave envelope</w:t>
                              </w:r>
                            </w:p>
                          </w:txbxContent>
                        </wps:txbx>
                        <wps:bodyPr wrap="square" rtlCol="0">
                          <a:spAutoFit/>
                        </wps:bodyPr>
                      </wps:wsp>
                      <wps:wsp>
                        <wps:cNvPr id="47" name="TextBox 7"/>
                        <wps:cNvSpPr txBox="1"/>
                        <wps:spPr>
                          <a:xfrm>
                            <a:off x="4932040" y="1700808"/>
                            <a:ext cx="1584176" cy="369332"/>
                          </a:xfrm>
                          <a:prstGeom prst="rect">
                            <a:avLst/>
                          </a:prstGeom>
                          <a:solidFill>
                            <a:schemeClr val="bg1"/>
                          </a:solidFill>
                        </wps:spPr>
                        <wps:txbx>
                          <w:txbxContent>
                            <w:p w:rsidR="000C1056" w:rsidRDefault="000C1056" w:rsidP="00B826A5">
                              <w:pPr>
                                <w:pStyle w:val="NormalWeb"/>
                                <w:spacing w:before="0" w:beforeAutospacing="0" w:after="0" w:afterAutospacing="0"/>
                              </w:pPr>
                              <w:proofErr w:type="gramStart"/>
                              <w:r>
                                <w:rPr>
                                  <w:rFonts w:asciiTheme="minorHAnsi" w:hAnsi="Calibri" w:cstheme="minorBidi"/>
                                  <w:b/>
                                  <w:bCs/>
                                  <w:color w:val="000000" w:themeColor="text1"/>
                                  <w:kern w:val="24"/>
                                  <w:sz w:val="36"/>
                                  <w:szCs w:val="36"/>
                                  <w:lang w:val="nl-NL"/>
                                </w:rPr>
                                <w:t>short</w:t>
                              </w:r>
                              <w:proofErr w:type="gramEnd"/>
                              <w:r>
                                <w:rPr>
                                  <w:rFonts w:asciiTheme="minorHAnsi" w:hAnsi="Calibri" w:cstheme="minorBidi"/>
                                  <w:b/>
                                  <w:bCs/>
                                  <w:color w:val="000000" w:themeColor="text1"/>
                                  <w:kern w:val="24"/>
                                  <w:sz w:val="36"/>
                                  <w:szCs w:val="36"/>
                                  <w:lang w:val="nl-NL"/>
                                </w:rPr>
                                <w:t xml:space="preserve"> waves</w:t>
                              </w:r>
                            </w:p>
                          </w:txbxContent>
                        </wps:txbx>
                        <wps:bodyPr wrap="square" rtlCol="0">
                          <a:spAutoFit/>
                        </wps:bodyPr>
                      </wps:wsp>
                      <pic:pic xmlns:pic="http://schemas.openxmlformats.org/drawingml/2006/picture">
                        <pic:nvPicPr>
                          <pic:cNvPr id="48" name="Object 2"/>
                          <pic:cNvPicPr>
                            <a:picLocks noChangeAspect="1" noChangeArrowheads="1"/>
                          </pic:cNvPicPr>
                        </pic:nvPicPr>
                        <pic:blipFill>
                          <a:blip r:embed="rId27"/>
                          <a:srcRect/>
                          <a:stretch>
                            <a:fillRect/>
                          </a:stretch>
                        </pic:blipFill>
                        <pic:spPr bwMode="auto">
                          <a:xfrm>
                            <a:off x="2195513" y="1557338"/>
                            <a:ext cx="363537" cy="431800"/>
                          </a:xfrm>
                          <a:prstGeom prst="rect">
                            <a:avLst/>
                          </a:prstGeom>
                          <a:solidFill>
                            <a:schemeClr val="bg1"/>
                          </a:solidFill>
                          <a:ln w="9525">
                            <a:noFill/>
                            <a:miter lim="800000"/>
                            <a:headEnd/>
                            <a:tailEnd/>
                          </a:ln>
                          <a:effectLst/>
                        </pic:spPr>
                      </pic:pic>
                      <wps:wsp>
                        <wps:cNvPr id="49" name="TextBox 10"/>
                        <wps:cNvSpPr txBox="1"/>
                        <wps:spPr>
                          <a:xfrm>
                            <a:off x="1547664" y="2771636"/>
                            <a:ext cx="2304256" cy="369332"/>
                          </a:xfrm>
                          <a:prstGeom prst="rect">
                            <a:avLst/>
                          </a:prstGeom>
                          <a:solidFill>
                            <a:schemeClr val="bg1"/>
                          </a:solidFill>
                        </wps:spPr>
                        <wps:txbx>
                          <w:txbxContent>
                            <w:p w:rsidR="000C1056" w:rsidRDefault="000C1056" w:rsidP="00B826A5">
                              <w:pPr>
                                <w:pStyle w:val="NormalWeb"/>
                                <w:spacing w:before="0" w:beforeAutospacing="0" w:after="0" w:afterAutospacing="0"/>
                              </w:pPr>
                              <w:r>
                                <w:rPr>
                                  <w:rFonts w:asciiTheme="minorHAnsi" w:hAnsi="Calibri" w:cstheme="minorBidi"/>
                                  <w:b/>
                                  <w:bCs/>
                                  <w:color w:val="FF0000"/>
                                  <w:kern w:val="24"/>
                                  <w:sz w:val="36"/>
                                  <w:szCs w:val="36"/>
                                  <w:lang w:val="nl-NL"/>
                                </w:rPr>
                                <w:t>leaky wave</w:t>
                              </w:r>
                            </w:p>
                          </w:txbxContent>
                        </wps:txbx>
                        <wps:bodyPr wrap="square" rtlCol="0">
                          <a:spAutoFit/>
                        </wps:bodyPr>
                      </wps:wsp>
                      <pic:pic xmlns:pic="http://schemas.openxmlformats.org/drawingml/2006/picture">
                        <pic:nvPicPr>
                          <pic:cNvPr id="50" name="Object 3"/>
                          <pic:cNvPicPr>
                            <a:picLocks noChangeAspect="1" noChangeArrowheads="1"/>
                          </pic:cNvPicPr>
                        </pic:nvPicPr>
                        <pic:blipFill>
                          <a:blip r:embed="rId28"/>
                          <a:srcRect/>
                          <a:stretch>
                            <a:fillRect/>
                          </a:stretch>
                        </pic:blipFill>
                        <pic:spPr bwMode="auto">
                          <a:xfrm>
                            <a:off x="900113" y="3038475"/>
                            <a:ext cx="520700" cy="400050"/>
                          </a:xfrm>
                          <a:prstGeom prst="rect">
                            <a:avLst/>
                          </a:prstGeom>
                          <a:solidFill>
                            <a:schemeClr val="bg1"/>
                          </a:solidFill>
                          <a:ln w="9525">
                            <a:noFill/>
                            <a:miter lim="800000"/>
                            <a:headEnd/>
                            <a:tailEnd/>
                          </a:ln>
                          <a:effectLst/>
                        </pic:spPr>
                      </pic:pic>
                      <wps:wsp>
                        <wps:cNvPr id="51" name="TextBox 12"/>
                        <wps:cNvSpPr txBox="1"/>
                        <wps:spPr>
                          <a:xfrm>
                            <a:off x="2843808" y="2564904"/>
                            <a:ext cx="2304256" cy="369332"/>
                          </a:xfrm>
                          <a:prstGeom prst="rect">
                            <a:avLst/>
                          </a:prstGeom>
                          <a:noFill/>
                        </wps:spPr>
                        <wps:txbx>
                          <w:txbxContent>
                            <w:p w:rsidR="000C1056" w:rsidRDefault="000C1056" w:rsidP="00B826A5">
                              <w:pPr>
                                <w:pStyle w:val="NormalWeb"/>
                                <w:spacing w:before="0" w:beforeAutospacing="0" w:after="0" w:afterAutospacing="0"/>
                              </w:pPr>
                              <w:proofErr w:type="gramStart"/>
                              <w:r>
                                <w:rPr>
                                  <w:rFonts w:asciiTheme="minorHAnsi" w:hAnsi="Calibri" w:cstheme="minorBidi"/>
                                  <w:b/>
                                  <w:bCs/>
                                  <w:color w:val="00B0F0"/>
                                  <w:kern w:val="24"/>
                                  <w:sz w:val="36"/>
                                  <w:szCs w:val="36"/>
                                  <w:lang w:val="nl-NL"/>
                                </w:rPr>
                                <w:t>bound</w:t>
                              </w:r>
                              <w:proofErr w:type="gramEnd"/>
                              <w:r>
                                <w:rPr>
                                  <w:rFonts w:asciiTheme="minorHAnsi" w:hAnsi="Calibri" w:cstheme="minorBidi"/>
                                  <w:b/>
                                  <w:bCs/>
                                  <w:color w:val="00B0F0"/>
                                  <w:kern w:val="24"/>
                                  <w:sz w:val="36"/>
                                  <w:szCs w:val="36"/>
                                  <w:lang w:val="nl-NL"/>
                                </w:rPr>
                                <w:t xml:space="preserve"> long wave</w:t>
                              </w:r>
                            </w:p>
                          </w:txbxContent>
                        </wps:txbx>
                        <wps:bodyPr wrap="square" rtlCol="0">
                          <a:spAutoFit/>
                        </wps:bodyPr>
                      </wps:wsp>
                      <wps:wsp>
                        <wps:cNvPr id="52" name="Straight Connector 52"/>
                        <wps:cNvCnPr/>
                        <wps:spPr>
                          <a:xfrm flipH="1">
                            <a:off x="5004048" y="1988840"/>
                            <a:ext cx="216024" cy="2880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a:endCxn id="44" idx="9"/>
                        </wps:cNvCnPr>
                        <wps:spPr>
                          <a:xfrm flipH="1">
                            <a:off x="3286408" y="1628800"/>
                            <a:ext cx="205472" cy="12757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flipH="1" flipV="1">
                            <a:off x="2843808" y="2492896"/>
                            <a:ext cx="144016" cy="14401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flipH="1" flipV="1">
                            <a:off x="1691680" y="2636912"/>
                            <a:ext cx="144016" cy="216024"/>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Group 26" o:spid="_x0000_s1026" style="width:435.7pt;height:176.85pt;mso-position-horizontal-relative:char;mso-position-vertical-relative:line" coordorigin="6835,13407" coordsize="72728,29523"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6835;top:15567;width:72728;height:27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9+YW/CAAAA2wAAAA8AAABkcnMvZG93bnJldi54bWxET0trwkAQvgv+h2WE3nTTFlSiq7QNhRZ6&#10;qYqP25Adk9jsbMhOTfrvuwfB48f3Xq57V6srtaHybOBxkoAizr2tuDCw276P56CCIFusPZOBPwqw&#10;Xg0HS0yt7/ibrhspVAzhkKKBUqRJtQ55SQ7DxDfEkTv71qFE2BbattjFcFfrpySZaocVx4YSG3or&#10;Kf/Z/DoD8tm50/Er89nrvrhMZ3Kos4aNeRj1LwtQQr3cxTf3hzXwHMfGL/EH6N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fmFvwgAAANsAAAAPAAAAAAAAAAAAAAAAAJ8C&#10;AABkcnMvZG93bnJldi54bWxQSwUGAAAAAAQABAD3AAAAjgMAAAAA&#10;">
                  <v:imagedata r:id="rId29" o:title=""/>
                </v:shape>
                <v:shape id="Freeform 44" o:spid="_x0000_s1028" style="position:absolute;left:11045;top:17126;width:60024;height:6020;visibility:visible;mso-wrap-style:square;v-text-anchor:middle" coordsize="6002447,60205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RuCb8A&#10;AADbAAAADwAAAGRycy9kb3ducmV2LnhtbESPzQrCMBCE74LvEFbwZlNFilSjqCB48OLPAyzN2hab&#10;TW1irT69EQSPw8x8wyxWnalES40rLSsYRzEI4szqknMFl/NuNAPhPLLGyjIpeJGD1bLfW2Cq7ZOP&#10;1J58LgKEXYoKCu/rVEqXFWTQRbYmDt7VNgZ9kE0udYPPADeVnMRxIg2WHBYKrGlbUHY7PYyCmdzp&#10;871q98nRHOT2Pe4omWyUGg669RyEp87/w7/2XiuYTuH7JfwAufw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FG4JvwAAANsAAAAPAAAAAAAAAAAAAAAAAJgCAABkcnMvZG93bnJl&#10;di54bWxQSwUGAAAAAAQABAD1AAAAhAMAAAAA&#10;" adj="-11796480,,5400" path="m,559806v64128,21124,128257,42249,217283,-9054c306309,499449,448146,319889,534154,251988,620162,184087,665429,128257,733330,143346v67901,15089,138820,129767,208230,199177c1010970,411933,1081889,531137,1149790,559806v67901,28669,104115,-4527,199176,-45268c1444027,473797,1619061,383263,1720158,315362v101097,-67901,158436,-162962,235390,-208229c2032502,61866,2089841,,2181885,43758v92044,43758,241426,248971,325925,325925c2592309,446637,2614943,484360,2688879,505485v73936,21125,180789,29157,262550,-9053c3033190,458222,3117440,300926,3179445,276226v62005,-24700,108012,60007,144016,72008c3359465,360235,3357886,355221,3395469,348234v37583,-6987,94712,-40973,153489,-41925c3607735,305357,3687778,316872,3748134,342523v60356,25651,95062,99588,162963,117695c3978998,478325,4049916,457200,4155540,451164v105624,-6036,258024,-36213,389299,-27160c4676114,433057,4816444,487378,4943192,505485v126748,18107,362138,27160,362138,27160l5739897,568859r262550,18107e" filled="f" strokecolor="#4f81bd [3204]" strokeweight="3pt">
                  <v:stroke joinstyle="miter"/>
                  <v:formulas/>
                  <v:path arrowok="t" o:connecttype="custom" o:connectlocs="0,559806;217283,550752;534154,251988;733330,143346;941560,342523;1149790,559806;1348966,514538;1720158,315362;1955548,107133;2181885,43758;2507810,369683;2688879,505485;2951429,496432;3179445,276226;3323461,348234;3395469,348234;3548958,306309;3748134,342523;3911097,460218;4155540,451164;4544839,424004;4943192,505485;5305330,532645;5739897,568859;6002447,586966" o:connectangles="0,0,0,0,0,0,0,0,0,0,0,0,0,0,0,0,0,0,0,0,0,0,0,0,0" textboxrect="0,0,6002447,602055"/>
                  <v:textbox>
                    <w:txbxContent>
                      <w:p w:rsidR="000C1056" w:rsidRDefault="000C1056" w:rsidP="00B826A5"/>
                    </w:txbxContent>
                  </v:textbox>
                </v:shape>
                <v:shape id="Freeform 45" o:spid="_x0000_s1029" style="position:absolute;left:10922;top:23164;width:59588;height:2515;visibility:visible;mso-wrap-style:square;v-text-anchor:middle" coordsize="5958840,25146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r+K8YA&#10;AADbAAAADwAAAGRycy9kb3ducmV2LnhtbESPW2vCQBSE34X+h+UU+qYbNRVJXUMRCraliBeQvh2y&#10;x1yaPRuyq0n+fbdQ8HGYmW+YVdqbWtyodaVlBdNJBII4s7rkXMHp+DZegnAeWWNtmRQM5CBdP4xW&#10;mGjb8Z5uB5+LAGGXoILC+yaR0mUFGXQT2xAH72Jbgz7INpe6xS7ATS1nUbSQBksOCwU2tCko+zlc&#10;jYLqa6j0zg3xlfL5ef/9+b79mDdKPT32ry8gPPX+Hv5vb7WC+Bn+voQfIN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9r+K8YAAADbAAAADwAAAAAAAAAAAAAAAACYAgAAZHJz&#10;L2Rvd25yZXYueG1sUEsFBgAAAAAEAAQA9QAAAIsDAAAAAA==&#10;" adj="-11796480,,5400" path="m,162560v63500,16510,127000,33020,223520,45720c320040,220980,446193,251460,579120,238760,712047,226060,877147,160020,1021080,132080v143933,-27940,314113,-70273,421640,-60960c1550247,80433,1546860,164253,1666240,187960v119380,23707,318347,33867,492760,25400c2333413,204893,2545080,153247,2712720,137160v167640,-16087,304800,-24553,452120,-20320c3312160,121073,3445087,164253,3596640,162560v151553,-1693,336973,-30480,477520,-55880c4214707,81280,4323927,20320,4439920,10160,4555913,,4643120,41487,4770120,45720l5201920,35560v137160,-3387,265007,-11007,391160,-10160c5719233,26247,5958840,40640,5958840,40640r,e" filled="f" strokecolor="#00b0f0" strokeweight="3pt">
                  <v:stroke joinstyle="miter"/>
                  <v:formulas/>
                  <v:path arrowok="t" o:connecttype="custom" o:connectlocs="0,162560;223520,208280;579120,238760;1021080,132080;1442720,71120;1666240,187960;2159000,213360;2712720,137160;3164840,116840;3596640,162560;4074160,106680;4439920,10160;4770120,45720;5201920,35560;5593080,25400;5958840,40640;5958840,40640" o:connectangles="0,0,0,0,0,0,0,0,0,0,0,0,0,0,0,0,0" textboxrect="0,0,5958840,251460"/>
                  <v:textbox>
                    <w:txbxContent>
                      <w:p w:rsidR="000C1056" w:rsidRDefault="000C1056" w:rsidP="00B826A5"/>
                    </w:txbxContent>
                  </v:textbox>
                </v:shape>
                <v:shapetype id="_x0000_t202" coordsize="21600,21600" o:spt="202" path="m,l,21600r21600,l21600,xe">
                  <v:stroke joinstyle="miter"/>
                  <v:path gradientshapeok="t" o:connecttype="rect"/>
                </v:shapetype>
                <v:shape id="TextBox 6" o:spid="_x0000_s1030" type="#_x0000_t202" style="position:absolute;left:26997;top:13407;width:23043;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V1ysIA&#10;AADbAAAADwAAAGRycy9kb3ducmV2LnhtbESPzWrDMBCE74W+g9hAbo2c0obgRDahP5BDL02c+2Jt&#10;LBNrZaxt7Lx9VCj0OMzMN8y2nHynrjTENrCB5SIDRVwH23JjoDp+Pq1BRUG22AUmAzeKUBaPD1vM&#10;bRj5m64HaVSCcMzRgBPpc61j7chjXISeOHnnMHiUJIdG2wHHBPedfs6ylfbYclpw2NObo/py+PEG&#10;ROxueas+fNyfpq/30WX1K1bGzGfTbgNKaJL/8F97bw28rO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lXXKwgAAANsAAAAPAAAAAAAAAAAAAAAAAJgCAABkcnMvZG93&#10;bnJldi54bWxQSwUGAAAAAAQABAD1AAAAhwMAAAAA&#10;" filled="f" stroked="f">
                  <v:textbox style="mso-fit-shape-to-text:t">
                    <w:txbxContent>
                      <w:p w:rsidR="000C1056" w:rsidRDefault="000C1056" w:rsidP="00B826A5">
                        <w:pPr>
                          <w:pStyle w:val="NormalWeb"/>
                          <w:spacing w:before="0" w:beforeAutospacing="0" w:after="0" w:afterAutospacing="0"/>
                        </w:pPr>
                        <w:proofErr w:type="gramStart"/>
                        <w:r>
                          <w:rPr>
                            <w:rFonts w:asciiTheme="minorHAnsi" w:hAnsi="Calibri" w:cstheme="minorBidi"/>
                            <w:b/>
                            <w:bCs/>
                            <w:color w:val="4F81BD" w:themeColor="accent1"/>
                            <w:kern w:val="24"/>
                            <w:sz w:val="36"/>
                            <w:szCs w:val="36"/>
                            <w:lang w:val="nl-NL"/>
                          </w:rPr>
                          <w:t>short</w:t>
                        </w:r>
                        <w:proofErr w:type="gramEnd"/>
                        <w:r>
                          <w:rPr>
                            <w:rFonts w:asciiTheme="minorHAnsi" w:hAnsi="Calibri" w:cstheme="minorBidi"/>
                            <w:b/>
                            <w:bCs/>
                            <w:color w:val="4F81BD" w:themeColor="accent1"/>
                            <w:kern w:val="24"/>
                            <w:sz w:val="36"/>
                            <w:szCs w:val="36"/>
                            <w:lang w:val="nl-NL"/>
                          </w:rPr>
                          <w:t xml:space="preserve"> wave envelope</w:t>
                        </w:r>
                      </w:p>
                    </w:txbxContent>
                  </v:textbox>
                </v:shape>
                <v:shape id="TextBox 7" o:spid="_x0000_s1031" type="#_x0000_t202" style="position:absolute;left:49320;top:17008;width:15842;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3Cn8IA&#10;AADbAAAADwAAAGRycy9kb3ducmV2LnhtbESPQYvCMBSE74L/IbwFb5quiC7VKCoUuqwXdfH8bJ5t&#10;sXkJTdTuv98IgsdhZr5hFqvONOJOra8tK/gcJSCIC6trLhX8HrPhFwgfkDU2lknBH3lYLfu9Baba&#10;PnhP90MoRYSwT1FBFYJLpfRFRQb9yDri6F1sazBE2ZZSt/iIcNPIcZJMpcGa40KFjrYVFdfDzSiY&#10;upPb3Mbfnf7JdthMMivzc67U4KNbz0EE6sI7/GrnWsFkBs8v8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cKfwgAAANsAAAAPAAAAAAAAAAAAAAAAAJgCAABkcnMvZG93&#10;bnJldi54bWxQSwUGAAAAAAQABAD1AAAAhwMAAAAA&#10;" fillcolor="white [3212]" stroked="f">
                  <v:textbox style="mso-fit-shape-to-text:t">
                    <w:txbxContent>
                      <w:p w:rsidR="000C1056" w:rsidRDefault="000C1056" w:rsidP="00B826A5">
                        <w:pPr>
                          <w:pStyle w:val="NormalWeb"/>
                          <w:spacing w:before="0" w:beforeAutospacing="0" w:after="0" w:afterAutospacing="0"/>
                        </w:pPr>
                        <w:proofErr w:type="gramStart"/>
                        <w:r>
                          <w:rPr>
                            <w:rFonts w:asciiTheme="minorHAnsi" w:hAnsi="Calibri" w:cstheme="minorBidi"/>
                            <w:b/>
                            <w:bCs/>
                            <w:color w:val="000000" w:themeColor="text1"/>
                            <w:kern w:val="24"/>
                            <w:sz w:val="36"/>
                            <w:szCs w:val="36"/>
                            <w:lang w:val="nl-NL"/>
                          </w:rPr>
                          <w:t>short</w:t>
                        </w:r>
                        <w:proofErr w:type="gramEnd"/>
                        <w:r>
                          <w:rPr>
                            <w:rFonts w:asciiTheme="minorHAnsi" w:hAnsi="Calibri" w:cstheme="minorBidi"/>
                            <w:b/>
                            <w:bCs/>
                            <w:color w:val="000000" w:themeColor="text1"/>
                            <w:kern w:val="24"/>
                            <w:sz w:val="36"/>
                            <w:szCs w:val="36"/>
                            <w:lang w:val="nl-NL"/>
                          </w:rPr>
                          <w:t xml:space="preserve"> waves</w:t>
                        </w:r>
                      </w:p>
                    </w:txbxContent>
                  </v:textbox>
                </v:shape>
                <v:shape id="Object 2" o:spid="_x0000_s1032" type="#_x0000_t75" style="position:absolute;left:21955;top:15573;width:3635;height:4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JwG9AAAA2wAAAA8AAABkcnMvZG93bnJldi54bWxET8uqwjAQ3Qv+QxjBjWiqiEo1igiKiCC3&#10;3g8YmrEtNpPaxFr/3iwEl4fzXm1aU4qGaldYVjAeRSCIU6sLzhT8X/fDBQjnkTWWlknBmxxs1t3O&#10;CmNtX/xHTeIzEULYxagg976KpXRpTgbdyFbEgbvZ2qAPsM6krvEVwk0pJ1E0kwYLDg05VrTLKb0n&#10;T6PgYb116dnJw/x0HQzmzYUTvCnV77XbJQhPrf+Jv+6jVjANY8OX8APk+gM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T54nAb0AAADbAAAADwAAAAAAAAAAAAAAAACfAgAAZHJz&#10;L2Rvd25yZXYueG1sUEsFBgAAAAAEAAQA9wAAAIkDAAAAAA==&#10;" filled="t" fillcolor="white [3212]">
                  <v:imagedata r:id="rId30" o:title=""/>
                </v:shape>
                <v:shape id="TextBox 10" o:spid="_x0000_s1033" type="#_x0000_t202" style="position:absolute;left:15476;top:27716;width:23043;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7zdsIA&#10;AADbAAAADwAAAGRycy9kb3ducmV2LnhtbESPQYvCMBSE74L/IbwFb5quiLjVKCoUuqwXdfH8bJ5t&#10;sXkJTdTuv98IgsdhZr5hFqvONOJOra8tK/gcJSCIC6trLhX8HrPhDIQPyBoby6Tgjzyslv3eAlNt&#10;H7yn+yGUIkLYp6igCsGlUvqiIoN+ZB1x9C62NRiibEupW3xEuGnkOEmm0mDNcaFCR9uKiuvhZhRM&#10;3cltbuPvTv9kO2wmmZX5OVdq8NGt5yACdeEdfrVzrWDyBc8v8QfI5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LvN2wgAAANsAAAAPAAAAAAAAAAAAAAAAAJgCAABkcnMvZG93&#10;bnJldi54bWxQSwUGAAAAAAQABAD1AAAAhwMAAAAA&#10;" fillcolor="white [3212]" stroked="f">
                  <v:textbox style="mso-fit-shape-to-text:t">
                    <w:txbxContent>
                      <w:p w:rsidR="000C1056" w:rsidRDefault="000C1056" w:rsidP="00B826A5">
                        <w:pPr>
                          <w:pStyle w:val="NormalWeb"/>
                          <w:spacing w:before="0" w:beforeAutospacing="0" w:after="0" w:afterAutospacing="0"/>
                        </w:pPr>
                        <w:r>
                          <w:rPr>
                            <w:rFonts w:asciiTheme="minorHAnsi" w:hAnsi="Calibri" w:cstheme="minorBidi"/>
                            <w:b/>
                            <w:bCs/>
                            <w:color w:val="FF0000"/>
                            <w:kern w:val="24"/>
                            <w:sz w:val="36"/>
                            <w:szCs w:val="36"/>
                            <w:lang w:val="nl-NL"/>
                          </w:rPr>
                          <w:t>leaky wave</w:t>
                        </w:r>
                      </w:p>
                    </w:txbxContent>
                  </v:textbox>
                </v:shape>
                <v:shape id="Object 3" o:spid="_x0000_s1034" type="#_x0000_t75" style="position:absolute;left:9001;top:30384;width:5207;height:40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cMKrEAAAA2wAAAA8AAABkcnMvZG93bnJldi54bWxEj01rwkAQhu8F/8Mygre6ScEq0VVEkIqX&#10;Uj/A45Adk2h2NmTXGP9951DocXjnfWaexap3teqoDZVnA+k4AUWce1txYeB03L7PQIWIbLH2TAZe&#10;FGC1HLwtMLP+yT/UHWKhBMIhQwNljE2mdchLchjGviGW7Opbh1HGttC2xafAXa0/kuRTO6xYLpTY&#10;0Kak/H54OKH46fd0Uu8vs3PzSL/odurSdWLMaNiv56Ai9fF/+a+9swYm8r24iAfo5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scMKrEAAAA2wAAAA8AAAAAAAAAAAAAAAAA&#10;nwIAAGRycy9kb3ducmV2LnhtbFBLBQYAAAAABAAEAPcAAACQAwAAAAA=&#10;" filled="t" fillcolor="white [3212]">
                  <v:imagedata r:id="rId31" o:title=""/>
                </v:shape>
                <v:shape id="TextBox 12" o:spid="_x0000_s1035" type="#_x0000_t202" style="position:absolute;left:28438;top:25649;width:23042;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V7Y8EA&#10;AADbAAAADwAAAGRycy9kb3ducmV2LnhtbESPQWvCQBSE7wX/w/IK3uomgiKpq0it4MGLNr0/sq/Z&#10;0OzbkH018d+7gtDjMDPfMOvt6Ft1pT42gQ3kswwUcRVsw7WB8uvwtgIVBdliG5gM3CjCdjN5WWNh&#10;w8Bnul6kVgnCsUADTqQrtI6VI49xFjri5P2E3qMk2dfa9jgkuG/1PMuW2mPDacFhRx+Oqt/Lnzcg&#10;Ynf5rfz08fg9nvaDy6oFlsZMX8fdOyihUf7Dz/bRGljk8PiSfoDe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le2PBAAAA2wAAAA8AAAAAAAAAAAAAAAAAmAIAAGRycy9kb3du&#10;cmV2LnhtbFBLBQYAAAAABAAEAPUAAACGAwAAAAA=&#10;" filled="f" stroked="f">
                  <v:textbox style="mso-fit-shape-to-text:t">
                    <w:txbxContent>
                      <w:p w:rsidR="000C1056" w:rsidRDefault="000C1056" w:rsidP="00B826A5">
                        <w:pPr>
                          <w:pStyle w:val="NormalWeb"/>
                          <w:spacing w:before="0" w:beforeAutospacing="0" w:after="0" w:afterAutospacing="0"/>
                        </w:pPr>
                        <w:proofErr w:type="gramStart"/>
                        <w:r>
                          <w:rPr>
                            <w:rFonts w:asciiTheme="minorHAnsi" w:hAnsi="Calibri" w:cstheme="minorBidi"/>
                            <w:b/>
                            <w:bCs/>
                            <w:color w:val="00B0F0"/>
                            <w:kern w:val="24"/>
                            <w:sz w:val="36"/>
                            <w:szCs w:val="36"/>
                            <w:lang w:val="nl-NL"/>
                          </w:rPr>
                          <w:t>bound</w:t>
                        </w:r>
                        <w:proofErr w:type="gramEnd"/>
                        <w:r>
                          <w:rPr>
                            <w:rFonts w:asciiTheme="minorHAnsi" w:hAnsi="Calibri" w:cstheme="minorBidi"/>
                            <w:b/>
                            <w:bCs/>
                            <w:color w:val="00B0F0"/>
                            <w:kern w:val="24"/>
                            <w:sz w:val="36"/>
                            <w:szCs w:val="36"/>
                            <w:lang w:val="nl-NL"/>
                          </w:rPr>
                          <w:t xml:space="preserve"> long wave</w:t>
                        </w:r>
                      </w:p>
                    </w:txbxContent>
                  </v:textbox>
                </v:shape>
                <v:line id="Straight Connector 52" o:spid="_x0000_s1036" style="position:absolute;flip:x;visibility:visible;mso-wrap-style:square" from="50040,19888" to="52200,227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E1N0sYAAADbAAAADwAAAGRycy9kb3ducmV2LnhtbESPQWvCQBSE70L/w/IK3sxGW2tJXUUE&#10;MSjYVnvo8ZF9TUKzb9Ps1kR/vSsIHoeZ+YaZzjtTiSM1rrSsYBjFIIgzq0vOFXwdVoNXEM4ja6ws&#10;k4ITOZjPHnpTTLRt+ZOOe5+LAGGXoILC+zqR0mUFGXSRrYmD92Mbgz7IJpe6wTbATSVHcfwiDZYc&#10;FgqsaVlQ9rv/NwrSlDebM6/ev4cff2v/VG53z+1Eqf5jt3gD4anz9/CtnWoF4xFcv4QfIG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BNTdLGAAAA2wAAAA8AAAAAAAAA&#10;AAAAAAAAoQIAAGRycy9kb3ducmV2LnhtbFBLBQYAAAAABAAEAPkAAACUAwAAAAA=&#10;" strokecolor="#4579b8 [3044]"/>
                <v:line id="Straight Connector 53" o:spid="_x0000_s1037" style="position:absolute;flip:x;visibility:visible;mso-wrap-style:square" from="32864,16288" to="34918,175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wHoScYAAADbAAAADwAAAGRycy9kb3ducmV2LnhtbESPT2vCQBTE70K/w/IKvZmN/2pJXUUK&#10;0qBgW+2hx0f2NQnNvk2zq4l+elcQPA4z8xtmtuhMJY7UuNKygkEUgyDOrC45V/C9X/VfQDiPrLGy&#10;TApO5GAxf+jNMNG25S867nwuAoRdggoK7+tESpcVZNBFtiYO3q9tDPogm1zqBtsAN5UcxvGzNFhy&#10;WCiwpreCsr/dwShIU16vz7z6+Bl8/r/7UbnZjtupUk+P3fIVhKfO38O3dqoVTEZw/RJ+gJx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8B6EnGAAAA2wAAAA8AAAAAAAAA&#10;AAAAAAAAoQIAAGRycy9kb3ducmV2LnhtbFBLBQYAAAAABAAEAPkAAACUAwAAAAA=&#10;" strokecolor="#4579b8 [3044]"/>
                <v:line id="Straight Connector 54" o:spid="_x0000_s1038" style="position:absolute;flip:x y;visibility:visible;mso-wrap-style:square" from="28438,24928" to="29878,263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dpXMQAAADbAAAADwAAAGRycy9kb3ducmV2LnhtbESPQWvCQBSE74L/YXmCt7qpaJHoKlVU&#10;7KkYe+ntkX0mwezbuLvG2F/fLRQ8DjPzDbNYdaYWLTlfWVbwOkpAEOdWV1wo+DrtXmYgfEDWWFsm&#10;BQ/ysFr2ewtMtb3zkdosFCJC2KeooAyhSaX0eUkG/cg2xNE7W2cwROkKqR3eI9zUcpwkb9JgxXGh&#10;xIY2JeWX7GYU6O3Pvq2v+cXIj8d6+zmZolt/KzUcdO9zEIG68Az/tw9awXQCf1/iD5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d2lcxAAAANsAAAAPAAAAAAAAAAAA&#10;AAAAAKECAABkcnMvZG93bnJldi54bWxQSwUGAAAAAAQABAD5AAAAkgMAAAAA&#10;" strokecolor="#4579b8 [3044]"/>
                <v:line id="Straight Connector 55" o:spid="_x0000_s1039" style="position:absolute;flip:x y;visibility:visible;mso-wrap-style:square" from="16916,26369" to="18356,285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vMx8QAAADbAAAADwAAAGRycy9kb3ducmV2LnhtbESPT2vCQBTE70K/w/IKvemmpSkSXUWL&#10;FT0V/1y8PbLPJJh9m+5uY/TTu4LgcZiZ3zDjaWdq0ZLzlWUF74MEBHFudcWFgv3upz8E4QOyxtoy&#10;KbiQh+nkpTfGTNszb6jdhkJECPsMFZQhNJmUPi/JoB/Yhjh6R+sMhihdIbXDc4SbWn4kyZc0WHFc&#10;KLGh75Ly0/bfKNCL67Kt//KTkevLfPH7maKbH5R6e+1mIxCBuvAMP9orrSBN4f4l/gA5u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O8zHxAAAANsAAAAPAAAAAAAAAAAA&#10;AAAAAKECAABkcnMvZG93bnJldi54bWxQSwUGAAAAAAQABAD5AAAAkgMAAAAA&#10;" strokecolor="#4579b8 [3044]"/>
                <w10:anchorlock/>
              </v:group>
            </w:pict>
          </mc:Fallback>
        </mc:AlternateContent>
      </w:r>
    </w:p>
    <w:p w:rsidR="00B826A5" w:rsidRPr="004F2B4F" w:rsidRDefault="00B826A5" w:rsidP="002603CC">
      <w:pPr>
        <w:pStyle w:val="Caption"/>
        <w:jc w:val="both"/>
        <w:rPr>
          <w:lang w:val="en-US"/>
        </w:rPr>
      </w:pPr>
      <w:proofErr w:type="gramStart"/>
      <w:r w:rsidRPr="004F2B4F">
        <w:rPr>
          <w:lang w:val="en-US"/>
        </w:rPr>
        <w:t xml:space="preserve">Figure </w:t>
      </w:r>
      <w:r w:rsidR="000C1056">
        <w:rPr>
          <w:lang w:val="en-US"/>
        </w:rPr>
        <w:fldChar w:fldCharType="begin"/>
      </w:r>
      <w:r w:rsidR="000C1056">
        <w:rPr>
          <w:lang w:val="en-US"/>
        </w:rPr>
        <w:instrText xml:space="preserve"> STYLEREF 1 \s </w:instrText>
      </w:r>
      <w:r w:rsidR="000C1056">
        <w:rPr>
          <w:lang w:val="en-US"/>
        </w:rPr>
        <w:fldChar w:fldCharType="separate"/>
      </w:r>
      <w:r w:rsidR="000C1056">
        <w:rPr>
          <w:noProof/>
          <w:lang w:val="en-US"/>
        </w:rPr>
        <w:t>2</w:t>
      </w:r>
      <w:r w:rsidR="000C1056">
        <w:rPr>
          <w:lang w:val="en-US"/>
        </w:rPr>
        <w:fldChar w:fldCharType="end"/>
      </w:r>
      <w:r w:rsidR="000C1056">
        <w:rPr>
          <w:lang w:val="en-US"/>
        </w:rPr>
        <w:t>.</w:t>
      </w:r>
      <w:proofErr w:type="gramEnd"/>
      <w:r w:rsidR="000C1056">
        <w:rPr>
          <w:lang w:val="en-US"/>
        </w:rPr>
        <w:fldChar w:fldCharType="begin"/>
      </w:r>
      <w:r w:rsidR="000C1056">
        <w:rPr>
          <w:lang w:val="en-US"/>
        </w:rPr>
        <w:instrText xml:space="preserve"> SEQ Figure \* ARABIC \s 1 </w:instrText>
      </w:r>
      <w:r w:rsidR="000C1056">
        <w:rPr>
          <w:lang w:val="en-US"/>
        </w:rPr>
        <w:fldChar w:fldCharType="separate"/>
      </w:r>
      <w:proofErr w:type="gramStart"/>
      <w:r w:rsidR="000C1056">
        <w:rPr>
          <w:noProof/>
          <w:lang w:val="en-US"/>
        </w:rPr>
        <w:t>3</w:t>
      </w:r>
      <w:r w:rsidR="000C1056">
        <w:rPr>
          <w:lang w:val="en-US"/>
        </w:rPr>
        <w:fldChar w:fldCharType="end"/>
      </w:r>
      <w:r w:rsidRPr="004F2B4F">
        <w:rPr>
          <w:lang w:val="en-US"/>
        </w:rPr>
        <w:t xml:space="preserve"> Principle sketch</w:t>
      </w:r>
      <w:proofErr w:type="gramEnd"/>
      <w:r w:rsidRPr="004F2B4F">
        <w:rPr>
          <w:lang w:val="en-US"/>
        </w:rPr>
        <w:t xml:space="preserve"> </w:t>
      </w:r>
      <w:r w:rsidR="00302A3C" w:rsidRPr="004F2B4F">
        <w:rPr>
          <w:lang w:val="en-US"/>
        </w:rPr>
        <w:t xml:space="preserve">of the relevant </w:t>
      </w:r>
      <w:r w:rsidRPr="004F2B4F">
        <w:rPr>
          <w:lang w:val="en-US"/>
        </w:rPr>
        <w:t>wave processes</w:t>
      </w:r>
    </w:p>
    <w:p w:rsidR="00B826A5" w:rsidRPr="004F2B4F" w:rsidRDefault="00B826A5" w:rsidP="002603CC">
      <w:pPr>
        <w:pStyle w:val="Heading3"/>
        <w:jc w:val="both"/>
        <w:rPr>
          <w:lang w:val="en-US"/>
        </w:rPr>
      </w:pPr>
      <w:bookmarkStart w:id="50" w:name="_Toc412623811"/>
      <w:r w:rsidRPr="004F2B4F">
        <w:rPr>
          <w:lang w:val="en-US"/>
        </w:rPr>
        <w:t>Stationary mode</w:t>
      </w:r>
      <w:bookmarkEnd w:id="50"/>
    </w:p>
    <w:p w:rsidR="00B826A5" w:rsidRPr="004F2B4F" w:rsidRDefault="00B826A5" w:rsidP="002603CC">
      <w:pPr>
        <w:rPr>
          <w:lang w:val="en-US"/>
        </w:rPr>
      </w:pPr>
      <w:r w:rsidRPr="004F2B4F">
        <w:rPr>
          <w:lang w:val="en-US"/>
        </w:rPr>
        <w:t xml:space="preserve">In stationary mode the wave-group variations and thereby all infragravity motions are neglected. This is useful for conditions where the incident waves are relatively small and/or short, and these motions would be small anyway. The model equations are similar to </w:t>
      </w:r>
      <w:r w:rsidR="00507680" w:rsidRPr="004F2B4F">
        <w:rPr>
          <w:lang w:val="en-US"/>
        </w:rPr>
        <w:t>HISWA (</w:t>
      </w:r>
      <w:r w:rsidR="00302A3C" w:rsidRPr="004F2B4F">
        <w:rPr>
          <w:lang w:val="en-US"/>
        </w:rPr>
        <w:t xml:space="preserve">Holthuijsen et al., 1989) </w:t>
      </w:r>
      <w:r w:rsidRPr="004F2B4F">
        <w:rPr>
          <w:lang w:val="en-US"/>
        </w:rPr>
        <w:t xml:space="preserve">but do not include wave growth or wave period variations. Processes that are resolved are wave propagation, directional spreading, shoaling, refraction, bottom dissipation and wave breaking, and a roller model is included; these processes are usually dominant in nearshore areas of limited extent. For the breaking dissipation we use the </w:t>
      </w:r>
      <w:r w:rsidR="00507680" w:rsidRPr="004F2B4F">
        <w:rPr>
          <w:lang w:val="en-US"/>
        </w:rPr>
        <w:t xml:space="preserve">Baldock et al. (1998) </w:t>
      </w:r>
      <w:r w:rsidRPr="004F2B4F">
        <w:rPr>
          <w:lang w:val="en-US"/>
        </w:rPr>
        <w:t xml:space="preserve">model, which is valid for wave-averaged modeling. The radiation stress gradients from the wave and roller model force the shallow water equations, drive currents and lead to wave setdown and setup. </w:t>
      </w:r>
      <w:r w:rsidR="008245B0" w:rsidRPr="004F2B4F">
        <w:rPr>
          <w:lang w:val="en-US"/>
        </w:rPr>
        <w:t>Additionally</w:t>
      </w:r>
      <w:r w:rsidRPr="004F2B4F">
        <w:rPr>
          <w:lang w:val="en-US"/>
        </w:rPr>
        <w:t xml:space="preserve">, wind and tidal forcing can be applied. </w:t>
      </w:r>
    </w:p>
    <w:p w:rsidR="00B826A5" w:rsidRPr="004F2B4F" w:rsidRDefault="00B826A5" w:rsidP="002603CC">
      <w:pPr>
        <w:rPr>
          <w:lang w:val="en-US"/>
        </w:rPr>
      </w:pPr>
      <w:r w:rsidRPr="004F2B4F">
        <w:rPr>
          <w:lang w:val="en-US"/>
        </w:rPr>
        <w:t xml:space="preserve">The mean return flow due to mass flux and roller is included in the model and affects the sediment transport, leading to an offshore contribution. To balance this, effects of wave asymmetry and skewness are included as well. Bed slope effects can further modify the cross-shore behavior. A limited number of model coefficients allow the user to calibrate the profile shape resulting from these interactions.  </w:t>
      </w:r>
    </w:p>
    <w:p w:rsidR="00B826A5" w:rsidRPr="004F2B4F" w:rsidRDefault="00B826A5" w:rsidP="002603CC">
      <w:pPr>
        <w:rPr>
          <w:lang w:val="en-US"/>
        </w:rPr>
      </w:pPr>
    </w:p>
    <w:p w:rsidR="00B826A5" w:rsidRPr="004F2B4F" w:rsidRDefault="00B826A5" w:rsidP="002603CC">
      <w:pPr>
        <w:rPr>
          <w:lang w:val="en-US"/>
        </w:rPr>
      </w:pPr>
      <w:r w:rsidRPr="004F2B4F">
        <w:rPr>
          <w:lang w:val="en-US"/>
        </w:rPr>
        <w:t>A typical application would be to model morphological changes during moderate wave conditions, often in combination with tides. The wave boundary conditions can be specified as constant (</w:t>
      </w:r>
      <w:r w:rsidR="00E94C7B" w:rsidRPr="004F2B4F">
        <w:rPr>
          <w:lang w:val="en-US"/>
        </w:rPr>
        <w:t xml:space="preserve">keyword: </w:t>
      </w:r>
      <w:r w:rsidR="00E94C7B" w:rsidRPr="004F2B4F">
        <w:rPr>
          <w:i/>
          <w:lang w:val="en-US"/>
        </w:rPr>
        <w:t>wbctype</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stat</w:t>
      </w:r>
      <w:r w:rsidRPr="004F2B4F">
        <w:rPr>
          <w:lang w:val="en-US"/>
        </w:rPr>
        <w:t>) or as a time-series of wave conditions (</w:t>
      </w:r>
      <w:r w:rsidR="00E94C7B" w:rsidRPr="004F2B4F">
        <w:rPr>
          <w:lang w:val="en-US"/>
        </w:rPr>
        <w:t xml:space="preserve">keyword: </w:t>
      </w:r>
      <w:r w:rsidR="004B3D36" w:rsidRPr="004F2B4F">
        <w:rPr>
          <w:i/>
          <w:lang w:val="en-US"/>
        </w:rPr>
        <w:t xml:space="preserve">wbctype </w:t>
      </w:r>
      <w:r w:rsidRPr="004F2B4F">
        <w:rPr>
          <w:i/>
          <w:lang w:val="en-US"/>
        </w:rPr>
        <w:t>=</w:t>
      </w:r>
      <w:r w:rsidR="004B3D36" w:rsidRPr="004F2B4F">
        <w:rPr>
          <w:i/>
          <w:lang w:val="en-US"/>
        </w:rPr>
        <w:t xml:space="preserve"> </w:t>
      </w:r>
      <w:r w:rsidRPr="004F2B4F">
        <w:rPr>
          <w:i/>
          <w:lang w:val="en-US"/>
        </w:rPr>
        <w:t>stat_table)</w:t>
      </w:r>
      <w:r w:rsidRPr="004F2B4F">
        <w:rPr>
          <w:lang w:val="en-US"/>
        </w:rPr>
        <w:t>. Typical examples of such model applications are given below for tombolo formation behind an offshore breakwater (left panel) and development of an ebb delta at a tidal inlet (right panel). A big advantage of the stationary XBeach wave model over other models is that the lateral boundaries are entirely without disturbance if the coast is longshore uniform near these boundaries.</w:t>
      </w:r>
    </w:p>
    <w:p w:rsidR="00B826A5" w:rsidRPr="004F2B4F" w:rsidRDefault="00B826A5" w:rsidP="002603CC">
      <w:pPr>
        <w:rPr>
          <w:lang w:val="en-US"/>
        </w:rPr>
      </w:pPr>
    </w:p>
    <w:p w:rsidR="00B826A5" w:rsidRPr="004F2B4F" w:rsidRDefault="00B826A5" w:rsidP="002603CC">
      <w:pPr>
        <w:keepNext/>
        <w:rPr>
          <w:lang w:val="en-US"/>
        </w:rPr>
      </w:pPr>
      <w:r w:rsidRPr="004F2B4F">
        <w:rPr>
          <w:noProof/>
          <w:lang w:eastAsia="zh-CN"/>
        </w:rPr>
        <w:drawing>
          <wp:inline distT="0" distB="0" distL="0" distR="0" wp14:anchorId="3F47534A" wp14:editId="2E531B2C">
            <wp:extent cx="5533390" cy="4328682"/>
            <wp:effectExtent l="1905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32" cstate="print"/>
                    <a:srcRect/>
                    <a:stretch>
                      <a:fillRect/>
                    </a:stretch>
                  </pic:blipFill>
                  <pic:spPr bwMode="auto">
                    <a:xfrm>
                      <a:off x="0" y="0"/>
                      <a:ext cx="5533390" cy="4328682"/>
                    </a:xfrm>
                    <a:prstGeom prst="rect">
                      <a:avLst/>
                    </a:prstGeom>
                    <a:noFill/>
                    <a:ln w="9525">
                      <a:noFill/>
                      <a:miter lim="800000"/>
                      <a:headEnd/>
                      <a:tailEnd/>
                    </a:ln>
                  </pic:spPr>
                </pic:pic>
              </a:graphicData>
            </a:graphic>
          </wp:inline>
        </w:drawing>
      </w:r>
    </w:p>
    <w:p w:rsidR="00B826A5" w:rsidRPr="004F2B4F" w:rsidRDefault="00B826A5" w:rsidP="002603CC">
      <w:pPr>
        <w:pStyle w:val="Caption"/>
        <w:jc w:val="both"/>
        <w:rPr>
          <w:lang w:val="en-US"/>
        </w:rPr>
      </w:pPr>
      <w:proofErr w:type="gramStart"/>
      <w:r w:rsidRPr="004F2B4F">
        <w:rPr>
          <w:lang w:val="en-US"/>
        </w:rPr>
        <w:t xml:space="preserve">Figure </w:t>
      </w:r>
      <w:r w:rsidR="000C1056">
        <w:rPr>
          <w:lang w:val="en-US"/>
        </w:rPr>
        <w:fldChar w:fldCharType="begin"/>
      </w:r>
      <w:r w:rsidR="000C1056">
        <w:rPr>
          <w:lang w:val="en-US"/>
        </w:rPr>
        <w:instrText xml:space="preserve"> STYLEREF 1 \s </w:instrText>
      </w:r>
      <w:r w:rsidR="000C1056">
        <w:rPr>
          <w:lang w:val="en-US"/>
        </w:rPr>
        <w:fldChar w:fldCharType="separate"/>
      </w:r>
      <w:r w:rsidR="000C1056">
        <w:rPr>
          <w:noProof/>
          <w:lang w:val="en-US"/>
        </w:rPr>
        <w:t>2</w:t>
      </w:r>
      <w:r w:rsidR="000C1056">
        <w:rPr>
          <w:lang w:val="en-US"/>
        </w:rPr>
        <w:fldChar w:fldCharType="end"/>
      </w:r>
      <w:r w:rsidR="000C1056">
        <w:rPr>
          <w:lang w:val="en-US"/>
        </w:rPr>
        <w:t>.</w:t>
      </w:r>
      <w:proofErr w:type="gramEnd"/>
      <w:r w:rsidR="000C1056">
        <w:rPr>
          <w:lang w:val="en-US"/>
        </w:rPr>
        <w:fldChar w:fldCharType="begin"/>
      </w:r>
      <w:r w:rsidR="000C1056">
        <w:rPr>
          <w:lang w:val="en-US"/>
        </w:rPr>
        <w:instrText xml:space="preserve"> SEQ Figure \* ARABIC \s 1 </w:instrText>
      </w:r>
      <w:r w:rsidR="000C1056">
        <w:rPr>
          <w:lang w:val="en-US"/>
        </w:rPr>
        <w:fldChar w:fldCharType="separate"/>
      </w:r>
      <w:r w:rsidR="000C1056">
        <w:rPr>
          <w:noProof/>
          <w:lang w:val="en-US"/>
        </w:rPr>
        <w:t>4</w:t>
      </w:r>
      <w:r w:rsidR="000C1056">
        <w:rPr>
          <w:lang w:val="en-US"/>
        </w:rPr>
        <w:fldChar w:fldCharType="end"/>
      </w:r>
      <w:r w:rsidRPr="004F2B4F">
        <w:rPr>
          <w:lang w:val="en-US"/>
        </w:rPr>
        <w:t xml:space="preserve"> Hrms wave height (top panels) and final bathymetry (bottom panels) for a offshore breakwater case (left panels) and a tidal inlet with waves from 330 deg</w:t>
      </w:r>
      <w:proofErr w:type="gramStart"/>
      <w:r w:rsidRPr="004F2B4F">
        <w:rPr>
          <w:lang w:val="en-US"/>
        </w:rPr>
        <w:t>.(</w:t>
      </w:r>
      <w:proofErr w:type="gramEnd"/>
      <w:r w:rsidRPr="004F2B4F">
        <w:rPr>
          <w:lang w:val="en-US"/>
        </w:rPr>
        <w:t>right panels).</w:t>
      </w:r>
    </w:p>
    <w:p w:rsidR="00B826A5" w:rsidRPr="004F2B4F" w:rsidRDefault="00B826A5" w:rsidP="002603CC">
      <w:pPr>
        <w:pStyle w:val="Heading3"/>
        <w:jc w:val="both"/>
        <w:rPr>
          <w:lang w:val="en-US"/>
        </w:rPr>
      </w:pPr>
      <w:bookmarkStart w:id="51" w:name="_Toc412623812"/>
      <w:r w:rsidRPr="004F2B4F">
        <w:rPr>
          <w:lang w:val="en-US"/>
        </w:rPr>
        <w:t>Surf beat mode (instationary)</w:t>
      </w:r>
      <w:bookmarkEnd w:id="51"/>
      <w:r w:rsidRPr="004F2B4F">
        <w:rPr>
          <w:lang w:val="en-US"/>
        </w:rPr>
        <w:t xml:space="preserve"> </w:t>
      </w:r>
    </w:p>
    <w:p w:rsidR="00B826A5" w:rsidRPr="004F2B4F" w:rsidRDefault="00B826A5" w:rsidP="002603CC">
      <w:pPr>
        <w:rPr>
          <w:lang w:val="en-US"/>
        </w:rPr>
      </w:pPr>
      <w:r w:rsidRPr="004F2B4F">
        <w:rPr>
          <w:lang w:val="en-US"/>
        </w:rPr>
        <w:t xml:space="preserve">The short-wave motion is solved using the wave action equation which is a time-dependent forcing of the HISWA equations </w:t>
      </w:r>
      <w:r w:rsidR="006511EC" w:rsidRPr="004F2B4F">
        <w:rPr>
          <w:lang w:val="en-US"/>
        </w:rPr>
        <w:t xml:space="preserve">(Holthuijsen et al., 1989). </w:t>
      </w:r>
      <w:r w:rsidRPr="004F2B4F">
        <w:rPr>
          <w:lang w:val="en-US"/>
        </w:rPr>
        <w:t>This equation solves the variation of short-waves envelope (wave height) on the scale of wave groups. It employs a dissipation model for use with wave groups (Roelvink, 1993a; Daly et al., 2012) and a roller model (Svendsen, 1984; Nairn et al., 1990; Stive and de Vriend, 1994) to represent momentum stored at the surface after breaking. These variations, through radiation stress gradien</w:t>
      </w:r>
      <w:r w:rsidR="006511EC" w:rsidRPr="004F2B4F">
        <w:rPr>
          <w:lang w:val="en-US"/>
        </w:rPr>
        <w:t xml:space="preserve">ts (Longuet-Higgins and Stewart, </w:t>
      </w:r>
      <w:r w:rsidRPr="004F2B4F">
        <w:rPr>
          <w:lang w:val="en-US"/>
        </w:rPr>
        <w:t xml:space="preserve">1962, 1964) exert a force on the water column and drive longer period waves (infragravity waves) and unsteady currents, which are solved by the nonlinear shallow water equations (e.g. Phillips, 1977; Svendsen, 2003). Thus, wave-driven currents (longshore current, rip currents and undertow), </w:t>
      </w:r>
      <w:r w:rsidR="006511EC" w:rsidRPr="004F2B4F">
        <w:rPr>
          <w:lang w:val="en-US"/>
        </w:rPr>
        <w:t>and wind</w:t>
      </w:r>
      <w:r w:rsidRPr="004F2B4F">
        <w:rPr>
          <w:lang w:val="en-US"/>
        </w:rPr>
        <w:t>-driven currents (stationary and uniform) for local wind set-up, long (infragra</w:t>
      </w:r>
      <w:r w:rsidR="006511EC" w:rsidRPr="004F2B4F">
        <w:rPr>
          <w:lang w:val="en-US"/>
        </w:rPr>
        <w:t>vity) waves, and runup and run</w:t>
      </w:r>
      <w:r w:rsidRPr="004F2B4F">
        <w:rPr>
          <w:lang w:val="en-US"/>
        </w:rPr>
        <w:t xml:space="preserve">down of long waves (swash) are included. </w:t>
      </w:r>
    </w:p>
    <w:p w:rsidR="00B826A5" w:rsidRPr="004F2B4F" w:rsidRDefault="00B826A5" w:rsidP="002603CC">
      <w:pPr>
        <w:rPr>
          <w:lang w:val="en-US"/>
        </w:rPr>
      </w:pPr>
    </w:p>
    <w:p w:rsidR="00B826A5" w:rsidRPr="004F2B4F" w:rsidRDefault="00B826A5" w:rsidP="002603CC">
      <w:pPr>
        <w:rPr>
          <w:lang w:val="en-US"/>
        </w:rPr>
      </w:pPr>
      <w:r w:rsidRPr="004F2B4F">
        <w:rPr>
          <w:lang w:val="en-US"/>
        </w:rPr>
        <w:t xml:space="preserve">Using the surfbeat mode is necessary when the focus is on swash zone processes rather than time-averaged currents and setup. It is fully valid on dissipative beaches, where the short waves are mostly dissipated by the time they are near the shoreline. On intermediate beaches and during extreme events the swash motions are still predominantly in the infragravity band and so is the runup. </w:t>
      </w:r>
    </w:p>
    <w:p w:rsidR="00B826A5" w:rsidRPr="004F2B4F" w:rsidRDefault="00B826A5" w:rsidP="002603CC">
      <w:pPr>
        <w:rPr>
          <w:lang w:val="en-US"/>
        </w:rPr>
      </w:pPr>
    </w:p>
    <w:p w:rsidR="00B826A5" w:rsidRPr="004F2B4F" w:rsidRDefault="00B826A5" w:rsidP="002603CC">
      <w:pPr>
        <w:rPr>
          <w:lang w:val="en-US"/>
        </w:rPr>
      </w:pPr>
      <w:r w:rsidRPr="004F2B4F">
        <w:rPr>
          <w:lang w:val="en-US"/>
        </w:rPr>
        <w:t>Under this surfbeat mode, several options are available, depending on the circumstances:</w:t>
      </w:r>
    </w:p>
    <w:p w:rsidR="00B826A5" w:rsidRPr="004F2B4F" w:rsidRDefault="00B826A5" w:rsidP="002603CC">
      <w:pPr>
        <w:rPr>
          <w:lang w:val="en-US"/>
        </w:rPr>
      </w:pPr>
    </w:p>
    <w:p w:rsidR="00B826A5" w:rsidRPr="004F2B4F" w:rsidRDefault="00B826A5" w:rsidP="002603CC">
      <w:pPr>
        <w:pStyle w:val="ListParagraph"/>
        <w:numPr>
          <w:ilvl w:val="0"/>
          <w:numId w:val="18"/>
        </w:numPr>
        <w:rPr>
          <w:b/>
          <w:lang w:val="en-US"/>
        </w:rPr>
      </w:pPr>
      <w:r w:rsidRPr="004F2B4F">
        <w:rPr>
          <w:b/>
          <w:lang w:val="en-US"/>
        </w:rPr>
        <w:t xml:space="preserve">1D cross-shore; </w:t>
      </w:r>
      <w:r w:rsidRPr="004F2B4F">
        <w:rPr>
          <w:lang w:val="en-US"/>
        </w:rPr>
        <w:t>in this case the longshore gradients are ignored and the domain reduces to a single gridline (</w:t>
      </w:r>
      <w:r w:rsidR="00E34418" w:rsidRPr="004F2B4F">
        <w:rPr>
          <w:lang w:val="en-US"/>
        </w:rPr>
        <w:t xml:space="preserve">keyword: </w:t>
      </w:r>
      <w:proofErr w:type="gramStart"/>
      <w:r w:rsidRPr="004F2B4F">
        <w:rPr>
          <w:i/>
          <w:lang w:val="en-US"/>
        </w:rPr>
        <w:t>ny</w:t>
      </w:r>
      <w:proofErr w:type="gramEnd"/>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 xml:space="preserve"> Within this mode, some additional options are available:</w:t>
      </w:r>
    </w:p>
    <w:p w:rsidR="00B826A5" w:rsidRPr="004F2B4F" w:rsidRDefault="00B826A5" w:rsidP="002603CC">
      <w:pPr>
        <w:pStyle w:val="ListParagraph"/>
        <w:numPr>
          <w:ilvl w:val="1"/>
          <w:numId w:val="18"/>
        </w:numPr>
        <w:rPr>
          <w:lang w:val="en-US"/>
        </w:rPr>
      </w:pPr>
      <w:r w:rsidRPr="004F2B4F">
        <w:rPr>
          <w:lang w:val="en-US"/>
        </w:rPr>
        <w:t>Retaining directional spreading; this has a limited effect on the wave heights because of refraction, but can also allow obliquely incident waves and the resulting longshore currents</w:t>
      </w:r>
    </w:p>
    <w:p w:rsidR="00B826A5" w:rsidRPr="004F2B4F" w:rsidRDefault="00B826A5" w:rsidP="002603CC">
      <w:pPr>
        <w:pStyle w:val="ListParagraph"/>
        <w:numPr>
          <w:ilvl w:val="1"/>
          <w:numId w:val="18"/>
        </w:numPr>
        <w:rPr>
          <w:lang w:val="en-US"/>
        </w:rPr>
      </w:pPr>
      <w:r w:rsidRPr="004F2B4F">
        <w:rPr>
          <w:lang w:val="en-US"/>
        </w:rPr>
        <w:t xml:space="preserve">Using a single directional bin; this leads to perpendicular waves always and ignores refraction. If the keyword </w:t>
      </w:r>
      <w:r w:rsidRPr="004F2B4F">
        <w:rPr>
          <w:i/>
          <w:lang w:val="en-US"/>
        </w:rPr>
        <w:t>snells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is applied, the mean wave direction is determined based on Snell's law. In this case also longshore currents are generated.</w:t>
      </w:r>
    </w:p>
    <w:p w:rsidR="00B826A5" w:rsidRPr="004F2B4F" w:rsidRDefault="00B826A5" w:rsidP="002603CC">
      <w:pPr>
        <w:rPr>
          <w:lang w:val="en-US"/>
        </w:rPr>
      </w:pPr>
    </w:p>
    <w:p w:rsidR="00B826A5" w:rsidRPr="004F2B4F" w:rsidRDefault="00B826A5" w:rsidP="002603CC">
      <w:pPr>
        <w:pStyle w:val="ListParagraph"/>
        <w:numPr>
          <w:ilvl w:val="0"/>
          <w:numId w:val="18"/>
        </w:numPr>
        <w:rPr>
          <w:b/>
          <w:lang w:val="en-US"/>
        </w:rPr>
      </w:pPr>
      <w:r w:rsidRPr="004F2B4F">
        <w:rPr>
          <w:b/>
          <w:lang w:val="en-US"/>
        </w:rPr>
        <w:t xml:space="preserve">2DH area; </w:t>
      </w:r>
      <w:r w:rsidRPr="004F2B4F">
        <w:rPr>
          <w:lang w:val="en-US"/>
        </w:rPr>
        <w:t xml:space="preserve">the model is solved on a curvilinear, structured grid (rectilinear is a special case of this). The incoming short wave energy will vary along the seaward </w:t>
      </w:r>
      <w:r w:rsidR="008245B0" w:rsidRPr="004F2B4F">
        <w:rPr>
          <w:lang w:val="en-US"/>
        </w:rPr>
        <w:t>boundary</w:t>
      </w:r>
      <w:r w:rsidRPr="004F2B4F">
        <w:rPr>
          <w:lang w:val="en-US"/>
        </w:rPr>
        <w:t xml:space="preserve"> and in time, depending on the 2D </w:t>
      </w:r>
      <w:r w:rsidR="008245B0" w:rsidRPr="004F2B4F">
        <w:rPr>
          <w:lang w:val="en-US"/>
        </w:rPr>
        <w:t>directional</w:t>
      </w:r>
      <w:r w:rsidRPr="004F2B4F">
        <w:rPr>
          <w:lang w:val="en-US"/>
        </w:rPr>
        <w:t xml:space="preserve"> spectrum. This variation is propagated into the model domain. Some important variations are possible here too:</w:t>
      </w:r>
    </w:p>
    <w:p w:rsidR="00B826A5" w:rsidRPr="004F2B4F" w:rsidRDefault="00B826A5" w:rsidP="002603CC">
      <w:pPr>
        <w:pStyle w:val="ListParagraph"/>
        <w:numPr>
          <w:ilvl w:val="1"/>
          <w:numId w:val="18"/>
        </w:numPr>
        <w:rPr>
          <w:b/>
          <w:lang w:val="en-US"/>
        </w:rPr>
      </w:pPr>
      <w:r w:rsidRPr="004F2B4F">
        <w:rPr>
          <w:lang w:val="en-US"/>
        </w:rPr>
        <w:t>Resolving the wave refraction 'on the fly' using the propagation in wave direction space. For large directional spreading or long distances this can lead to some smoothing out of groupiness since the waves from different directions do not interfere but their energy is summed up. This option is possible for arbitrary bathymetry and any wave direction.</w:t>
      </w:r>
      <w:r w:rsidR="006511EC" w:rsidRPr="004F2B4F">
        <w:rPr>
          <w:lang w:val="en-US"/>
        </w:rPr>
        <w:t xml:space="preserve"> The user must specify the width of the directional bins for the surfbeat mode (keyword: </w:t>
      </w:r>
      <w:r w:rsidR="006511EC" w:rsidRPr="004F2B4F">
        <w:rPr>
          <w:i/>
          <w:lang w:val="en-US"/>
        </w:rPr>
        <w:t>dtheta</w:t>
      </w:r>
      <w:r w:rsidR="006511EC" w:rsidRPr="004F2B4F">
        <w:rPr>
          <w:lang w:val="en-US"/>
        </w:rPr>
        <w:t>)</w:t>
      </w:r>
    </w:p>
    <w:p w:rsidR="00B826A5" w:rsidRPr="004F2B4F" w:rsidRDefault="00B826A5" w:rsidP="002603CC">
      <w:pPr>
        <w:pStyle w:val="ListParagraph"/>
        <w:numPr>
          <w:ilvl w:val="1"/>
          <w:numId w:val="18"/>
        </w:numPr>
        <w:rPr>
          <w:b/>
          <w:lang w:val="en-US"/>
        </w:rPr>
      </w:pPr>
      <w:r w:rsidRPr="004F2B4F">
        <w:rPr>
          <w:lang w:val="en-US"/>
        </w:rPr>
        <w:t xml:space="preserve">Solving the wave direction at regular intervals using the stationary solver, and then propagating the wave energy along the mean wave direction. This preserves the groupiness of the waves therefore leads to more </w:t>
      </w:r>
      <w:r w:rsidR="006511EC" w:rsidRPr="004F2B4F">
        <w:rPr>
          <w:lang w:val="en-US"/>
        </w:rPr>
        <w:t>forcing</w:t>
      </w:r>
      <w:r w:rsidRPr="004F2B4F">
        <w:rPr>
          <w:lang w:val="en-US"/>
        </w:rPr>
        <w:t xml:space="preserve"> of the infragravity waves (keyword</w:t>
      </w:r>
      <w:r w:rsidR="006511EC" w:rsidRPr="004F2B4F">
        <w:rPr>
          <w:lang w:val="en-US"/>
        </w:rPr>
        <w:t>:</w:t>
      </w:r>
      <w:r w:rsidRPr="004F2B4F">
        <w:rPr>
          <w:lang w:val="en-US"/>
        </w:rPr>
        <w:t xml:space="preserve"> </w:t>
      </w:r>
      <w:r w:rsidRPr="004F2B4F">
        <w:rPr>
          <w:i/>
          <w:lang w:val="en-US"/>
        </w:rPr>
        <w:t>single_dir</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The user must now specify a single directional bin for the </w:t>
      </w:r>
      <w:r w:rsidR="006511EC" w:rsidRPr="004F2B4F">
        <w:rPr>
          <w:lang w:val="en-US"/>
        </w:rPr>
        <w:t>in</w:t>
      </w:r>
      <w:r w:rsidRPr="004F2B4F">
        <w:rPr>
          <w:lang w:val="en-US"/>
        </w:rPr>
        <w:t>stationary mode (</w:t>
      </w:r>
      <w:r w:rsidRPr="004F2B4F">
        <w:rPr>
          <w:i/>
          <w:lang w:val="en-US"/>
        </w:rPr>
        <w:t>dtheta</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&lt;thetamax-thetam</w:t>
      </w:r>
      <w:r w:rsidR="006511EC" w:rsidRPr="004F2B4F">
        <w:rPr>
          <w:i/>
          <w:lang w:val="en-US"/>
        </w:rPr>
        <w:t>in</w:t>
      </w:r>
      <w:r w:rsidRPr="004F2B4F">
        <w:rPr>
          <w:i/>
          <w:lang w:val="en-US"/>
        </w:rPr>
        <w:t xml:space="preserve">n&gt;) </w:t>
      </w:r>
      <w:r w:rsidRPr="004F2B4F">
        <w:rPr>
          <w:lang w:val="en-US"/>
        </w:rPr>
        <w:t>and a smaller bin size for the stationary solver (</w:t>
      </w:r>
      <w:r w:rsidR="00CB2064" w:rsidRPr="004F2B4F">
        <w:rPr>
          <w:lang w:val="en-US"/>
        </w:rPr>
        <w:t xml:space="preserve">keyword: </w:t>
      </w:r>
      <w:r w:rsidR="00CB2064" w:rsidRPr="004F2B4F">
        <w:rPr>
          <w:i/>
          <w:lang w:val="en-US"/>
        </w:rPr>
        <w:t>dtheta_s</w:t>
      </w:r>
      <w:r w:rsidRPr="004F2B4F">
        <w:rPr>
          <w:i/>
          <w:lang w:val="en-US"/>
        </w:rPr>
        <w:t>)</w:t>
      </w:r>
      <w:r w:rsidR="006511EC" w:rsidRPr="004F2B4F">
        <w:rPr>
          <w:lang w:val="en-US"/>
        </w:rPr>
        <w:t>.</w:t>
      </w:r>
    </w:p>
    <w:p w:rsidR="00B826A5" w:rsidRPr="004F2B4F" w:rsidRDefault="00B826A5" w:rsidP="002603CC">
      <w:pPr>
        <w:pStyle w:val="ListParagraph"/>
        <w:numPr>
          <w:ilvl w:val="1"/>
          <w:numId w:val="18"/>
        </w:numPr>
        <w:rPr>
          <w:b/>
          <w:lang w:val="en-US"/>
        </w:rPr>
      </w:pPr>
      <w:r w:rsidRPr="004F2B4F">
        <w:rPr>
          <w:lang w:val="en-US"/>
        </w:rPr>
        <w:t>For schematic, longshore uniform cases the mean wave direction can also be computed using Snell's law (</w:t>
      </w:r>
      <w:r w:rsidR="006511EC" w:rsidRPr="004F2B4F">
        <w:rPr>
          <w:lang w:val="en-US"/>
        </w:rPr>
        <w:t xml:space="preserve">keyword: </w:t>
      </w:r>
      <w:r w:rsidRPr="004F2B4F">
        <w:rPr>
          <w:i/>
          <w:lang w:val="en-US"/>
        </w:rPr>
        <w:t>snells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This will then give comparable results to the </w:t>
      </w:r>
      <w:r w:rsidRPr="004F2B4F">
        <w:rPr>
          <w:i/>
          <w:lang w:val="en-US"/>
        </w:rPr>
        <w:t>single_dir</w:t>
      </w:r>
      <w:r w:rsidRPr="004F2B4F">
        <w:rPr>
          <w:lang w:val="en-US"/>
        </w:rPr>
        <w:t xml:space="preserve"> option.</w:t>
      </w:r>
    </w:p>
    <w:p w:rsidR="00B826A5" w:rsidRPr="004F2B4F" w:rsidRDefault="00B826A5" w:rsidP="002603CC">
      <w:pPr>
        <w:rPr>
          <w:lang w:val="en-US"/>
        </w:rPr>
      </w:pPr>
    </w:p>
    <w:p w:rsidR="00B826A5" w:rsidRPr="004F2B4F" w:rsidRDefault="00B826A5" w:rsidP="002603CC">
      <w:pPr>
        <w:ind w:left="1080"/>
        <w:rPr>
          <w:lang w:val="en-US"/>
        </w:rPr>
      </w:pPr>
      <w:r w:rsidRPr="004F2B4F">
        <w:rPr>
          <w:lang w:val="en-US"/>
        </w:rPr>
        <w:t>In the figures below some typical applications of 1D and 2D models are shown; a reproduction of a large-scale flume test, showing the ability of XBeach to model both short-wave (HF) and long-wave (LF) wave heights and velocities; and a recent 2DH simulation (Nederhoff et al., 2015) of the impact of hurricane Sandy on Camp Osborne</w:t>
      </w:r>
      <w:r w:rsidR="008245B0" w:rsidRPr="004F2B4F">
        <w:rPr>
          <w:lang w:val="en-US"/>
        </w:rPr>
        <w:t>, Brick, NJ</w:t>
      </w:r>
      <w:r w:rsidRPr="004F2B4F">
        <w:rPr>
          <w:lang w:val="en-US"/>
        </w:rPr>
        <w:t>.</w:t>
      </w:r>
    </w:p>
    <w:p w:rsidR="00B826A5" w:rsidRPr="004F2B4F" w:rsidRDefault="00B826A5" w:rsidP="002603CC">
      <w:pPr>
        <w:ind w:left="1080"/>
        <w:rPr>
          <w:lang w:val="en-US"/>
        </w:rPr>
      </w:pPr>
    </w:p>
    <w:p w:rsidR="00B826A5" w:rsidRPr="004F2B4F" w:rsidRDefault="00B826A5" w:rsidP="002603CC">
      <w:pPr>
        <w:ind w:left="1080"/>
        <w:rPr>
          <w:lang w:val="en-US"/>
        </w:rPr>
      </w:pPr>
    </w:p>
    <w:p w:rsidR="00B826A5" w:rsidRPr="004F2B4F" w:rsidRDefault="00394891" w:rsidP="002603CC">
      <w:pPr>
        <w:pStyle w:val="ListParagraph"/>
        <w:keepNext/>
        <w:rPr>
          <w:lang w:val="en-US"/>
        </w:rPr>
      </w:pPr>
      <w:r w:rsidRPr="004F2B4F">
        <w:rPr>
          <w:b/>
          <w:noProof/>
          <w:lang w:eastAsia="zh-CN"/>
        </w:rPr>
        <w:drawing>
          <wp:inline distT="0" distB="0" distL="0" distR="0" wp14:anchorId="45461FEE" wp14:editId="2E43C91A">
            <wp:extent cx="5400000" cy="4153798"/>
            <wp:effectExtent l="0" t="0" r="0" b="0"/>
            <wp:docPr id="24"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a:blip r:embed="rId33" cstate="print"/>
                    <a:srcRect/>
                    <a:stretch>
                      <a:fillRect/>
                    </a:stretch>
                  </pic:blipFill>
                  <pic:spPr bwMode="auto">
                    <a:xfrm>
                      <a:off x="0" y="0"/>
                      <a:ext cx="5400000" cy="4153798"/>
                    </a:xfrm>
                    <a:prstGeom prst="rect">
                      <a:avLst/>
                    </a:prstGeom>
                    <a:noFill/>
                    <a:ln w="9525">
                      <a:noFill/>
                      <a:miter lim="800000"/>
                      <a:headEnd/>
                      <a:tailEnd/>
                    </a:ln>
                  </pic:spPr>
                </pic:pic>
              </a:graphicData>
            </a:graphic>
          </wp:inline>
        </w:drawing>
      </w:r>
    </w:p>
    <w:p w:rsidR="00B826A5" w:rsidRPr="004F2B4F" w:rsidRDefault="00B826A5" w:rsidP="002603CC">
      <w:pPr>
        <w:pStyle w:val="Caption"/>
        <w:jc w:val="both"/>
        <w:rPr>
          <w:b/>
          <w:lang w:val="en-US"/>
        </w:rPr>
      </w:pPr>
      <w:proofErr w:type="gramStart"/>
      <w:r w:rsidRPr="004F2B4F">
        <w:rPr>
          <w:lang w:val="en-US"/>
        </w:rPr>
        <w:t xml:space="preserve">Figure </w:t>
      </w:r>
      <w:r w:rsidR="000C1056">
        <w:rPr>
          <w:lang w:val="en-US"/>
        </w:rPr>
        <w:fldChar w:fldCharType="begin"/>
      </w:r>
      <w:r w:rsidR="000C1056">
        <w:rPr>
          <w:lang w:val="en-US"/>
        </w:rPr>
        <w:instrText xml:space="preserve"> STYLEREF 1 \s </w:instrText>
      </w:r>
      <w:r w:rsidR="000C1056">
        <w:rPr>
          <w:lang w:val="en-US"/>
        </w:rPr>
        <w:fldChar w:fldCharType="separate"/>
      </w:r>
      <w:r w:rsidR="000C1056">
        <w:rPr>
          <w:noProof/>
          <w:lang w:val="en-US"/>
        </w:rPr>
        <w:t>2</w:t>
      </w:r>
      <w:r w:rsidR="000C1056">
        <w:rPr>
          <w:lang w:val="en-US"/>
        </w:rPr>
        <w:fldChar w:fldCharType="end"/>
      </w:r>
      <w:r w:rsidR="000C1056">
        <w:rPr>
          <w:lang w:val="en-US"/>
        </w:rPr>
        <w:t>.</w:t>
      </w:r>
      <w:proofErr w:type="gramEnd"/>
      <w:r w:rsidR="000C1056">
        <w:rPr>
          <w:lang w:val="en-US"/>
        </w:rPr>
        <w:fldChar w:fldCharType="begin"/>
      </w:r>
      <w:r w:rsidR="000C1056">
        <w:rPr>
          <w:lang w:val="en-US"/>
        </w:rPr>
        <w:instrText xml:space="preserve"> SEQ Figure \* ARABIC \s 1 </w:instrText>
      </w:r>
      <w:r w:rsidR="000C1056">
        <w:rPr>
          <w:lang w:val="en-US"/>
        </w:rPr>
        <w:fldChar w:fldCharType="separate"/>
      </w:r>
      <w:r w:rsidR="000C1056">
        <w:rPr>
          <w:noProof/>
          <w:lang w:val="en-US"/>
        </w:rPr>
        <w:t>5</w:t>
      </w:r>
      <w:r w:rsidR="000C1056">
        <w:rPr>
          <w:lang w:val="en-US"/>
        </w:rPr>
        <w:fldChar w:fldCharType="end"/>
      </w:r>
      <w:r w:rsidRPr="004F2B4F">
        <w:rPr>
          <w:lang w:val="en-US"/>
        </w:rPr>
        <w:t xml:space="preserve"> Computed and observed hydrodynamic parameters for test 2E of the LIP11D experiment. Top left: bed level and mean water level. Top right: measured (dots) and computed</w:t>
      </w:r>
    </w:p>
    <w:p w:rsidR="00B826A5" w:rsidRPr="004F2B4F" w:rsidRDefault="00B826A5" w:rsidP="002603CC">
      <w:pPr>
        <w:rPr>
          <w:lang w:val="en-US"/>
        </w:rPr>
      </w:pPr>
    </w:p>
    <w:p w:rsidR="00D74933" w:rsidRPr="004F2B4F" w:rsidRDefault="00D74933" w:rsidP="00D74933">
      <w:pPr>
        <w:jc w:val="center"/>
        <w:rPr>
          <w:noProof/>
          <w:lang w:val="en-US"/>
        </w:rPr>
      </w:pPr>
      <w:r w:rsidRPr="004F2B4F">
        <w:rPr>
          <w:noProof/>
          <w:lang w:eastAsia="zh-CN"/>
        </w:rPr>
        <w:drawing>
          <wp:inline distT="0" distB="0" distL="0" distR="0" wp14:anchorId="7986A38A" wp14:editId="3D3CCEB5">
            <wp:extent cx="2700000" cy="1231904"/>
            <wp:effectExtent l="0" t="0" r="5715" b="6350"/>
            <wp:docPr id="31" name="Picture 31"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12" t="3514" r="4420" b="60524"/>
                    <a:stretch/>
                  </pic:blipFill>
                  <pic:spPr bwMode="auto">
                    <a:xfrm>
                      <a:off x="0" y="0"/>
                      <a:ext cx="2700000" cy="1231904"/>
                    </a:xfrm>
                    <a:prstGeom prst="rect">
                      <a:avLst/>
                    </a:prstGeom>
                    <a:noFill/>
                    <a:ln>
                      <a:noFill/>
                    </a:ln>
                    <a:extLst>
                      <a:ext uri="{53640926-AAD7-44D8-BBD7-CCE9431645EC}">
                        <a14:shadowObscured xmlns:a14="http://schemas.microsoft.com/office/drawing/2010/main"/>
                      </a:ext>
                    </a:extLst>
                  </pic:spPr>
                </pic:pic>
              </a:graphicData>
            </a:graphic>
          </wp:inline>
        </w:drawing>
      </w:r>
      <w:r w:rsidRPr="004F2B4F">
        <w:rPr>
          <w:noProof/>
          <w:lang w:eastAsia="zh-CN"/>
        </w:rPr>
        <w:drawing>
          <wp:inline distT="0" distB="0" distL="0" distR="0" wp14:anchorId="60D2CD0B" wp14:editId="1211104A">
            <wp:extent cx="2700000" cy="1261593"/>
            <wp:effectExtent l="0" t="0" r="5715" b="0"/>
            <wp:docPr id="1120" name="Picture 1120"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58" t="44463" r="5412" b="18921"/>
                    <a:stretch/>
                  </pic:blipFill>
                  <pic:spPr bwMode="auto">
                    <a:xfrm>
                      <a:off x="0" y="0"/>
                      <a:ext cx="2700000" cy="1261593"/>
                    </a:xfrm>
                    <a:prstGeom prst="rect">
                      <a:avLst/>
                    </a:prstGeom>
                    <a:noFill/>
                    <a:ln>
                      <a:noFill/>
                    </a:ln>
                    <a:extLst>
                      <a:ext uri="{53640926-AAD7-44D8-BBD7-CCE9431645EC}">
                        <a14:shadowObscured xmlns:a14="http://schemas.microsoft.com/office/drawing/2010/main"/>
                      </a:ext>
                    </a:extLst>
                  </pic:spPr>
                </pic:pic>
              </a:graphicData>
            </a:graphic>
          </wp:inline>
        </w:drawing>
      </w:r>
    </w:p>
    <w:p w:rsidR="00B826A5" w:rsidRPr="004F2B4F" w:rsidRDefault="00B826A5" w:rsidP="002603CC">
      <w:pPr>
        <w:keepNext/>
        <w:rPr>
          <w:lang w:val="en-US"/>
        </w:rPr>
      </w:pPr>
    </w:p>
    <w:p w:rsidR="00B826A5" w:rsidRPr="004F2B4F" w:rsidRDefault="00B826A5" w:rsidP="002603CC">
      <w:pPr>
        <w:pStyle w:val="Caption"/>
        <w:jc w:val="both"/>
        <w:rPr>
          <w:lang w:val="en-US"/>
        </w:rPr>
      </w:pPr>
      <w:proofErr w:type="gramStart"/>
      <w:r w:rsidRPr="004F2B4F">
        <w:rPr>
          <w:lang w:val="en-US"/>
        </w:rPr>
        <w:t xml:space="preserve">Figure </w:t>
      </w:r>
      <w:r w:rsidR="000C1056">
        <w:rPr>
          <w:lang w:val="en-US"/>
        </w:rPr>
        <w:fldChar w:fldCharType="begin"/>
      </w:r>
      <w:r w:rsidR="000C1056">
        <w:rPr>
          <w:lang w:val="en-US"/>
        </w:rPr>
        <w:instrText xml:space="preserve"> STYLEREF 1 \s </w:instrText>
      </w:r>
      <w:r w:rsidR="000C1056">
        <w:rPr>
          <w:lang w:val="en-US"/>
        </w:rPr>
        <w:fldChar w:fldCharType="separate"/>
      </w:r>
      <w:r w:rsidR="000C1056">
        <w:rPr>
          <w:noProof/>
          <w:lang w:val="en-US"/>
        </w:rPr>
        <w:t>2</w:t>
      </w:r>
      <w:r w:rsidR="000C1056">
        <w:rPr>
          <w:lang w:val="en-US"/>
        </w:rPr>
        <w:fldChar w:fldCharType="end"/>
      </w:r>
      <w:r w:rsidR="000C1056">
        <w:rPr>
          <w:lang w:val="en-US"/>
        </w:rPr>
        <w:t>.</w:t>
      </w:r>
      <w:proofErr w:type="gramEnd"/>
      <w:r w:rsidR="000C1056">
        <w:rPr>
          <w:lang w:val="en-US"/>
        </w:rPr>
        <w:fldChar w:fldCharType="begin"/>
      </w:r>
      <w:r w:rsidR="000C1056">
        <w:rPr>
          <w:lang w:val="en-US"/>
        </w:rPr>
        <w:instrText xml:space="preserve"> SEQ Figure \* ARABIC \s 1 </w:instrText>
      </w:r>
      <w:r w:rsidR="000C1056">
        <w:rPr>
          <w:lang w:val="en-US"/>
        </w:rPr>
        <w:fldChar w:fldCharType="separate"/>
      </w:r>
      <w:r w:rsidR="000C1056">
        <w:rPr>
          <w:noProof/>
          <w:lang w:val="en-US"/>
        </w:rPr>
        <w:t>6</w:t>
      </w:r>
      <w:r w:rsidR="000C1056">
        <w:rPr>
          <w:lang w:val="en-US"/>
        </w:rPr>
        <w:fldChar w:fldCharType="end"/>
      </w:r>
      <w:r w:rsidRPr="004F2B4F">
        <w:rPr>
          <w:lang w:val="en-US"/>
        </w:rPr>
        <w:t xml:space="preserve"> </w:t>
      </w:r>
      <w:r w:rsidR="00D74933" w:rsidRPr="004F2B4F">
        <w:rPr>
          <w:lang w:val="en-US"/>
        </w:rPr>
        <w:t xml:space="preserve">Pre (left) and post-Sandy (right) in a three dimensional plot with both bed and water levels as simulated by XBeach (Nederhoff et al. 2015) </w:t>
      </w:r>
    </w:p>
    <w:p w:rsidR="00B826A5" w:rsidRPr="004F2B4F" w:rsidRDefault="00B826A5" w:rsidP="002603CC">
      <w:pPr>
        <w:pStyle w:val="Heading3"/>
        <w:jc w:val="both"/>
        <w:rPr>
          <w:lang w:val="en-US"/>
        </w:rPr>
      </w:pPr>
      <w:bookmarkStart w:id="52" w:name="_Toc412623813"/>
      <w:r w:rsidRPr="004F2B4F">
        <w:rPr>
          <w:lang w:val="en-US"/>
        </w:rPr>
        <w:t>Non-hydrostatic mode (wave resolving)</w:t>
      </w:r>
      <w:bookmarkEnd w:id="52"/>
      <w:r w:rsidRPr="004F2B4F">
        <w:rPr>
          <w:lang w:val="en-US"/>
        </w:rPr>
        <w:t xml:space="preserve"> </w:t>
      </w:r>
      <w:r w:rsidRPr="004F2B4F">
        <w:rPr>
          <w:lang w:val="en-US"/>
        </w:rPr>
        <w:tab/>
      </w:r>
    </w:p>
    <w:p w:rsidR="00B826A5" w:rsidRPr="004F2B4F" w:rsidRDefault="00B826A5" w:rsidP="002603CC">
      <w:pPr>
        <w:rPr>
          <w:lang w:val="en-US"/>
        </w:rPr>
      </w:pPr>
      <w:r w:rsidRPr="004F2B4F">
        <w:rPr>
          <w:lang w:val="en-US"/>
        </w:rPr>
        <w:t>For non-hydrostatic XBeach calculations (</w:t>
      </w:r>
      <w:r w:rsidR="001635AB" w:rsidRPr="004F2B4F">
        <w:rPr>
          <w:lang w:val="en-US"/>
        </w:rPr>
        <w:t xml:space="preserve">keyword: </w:t>
      </w:r>
      <w:r w:rsidR="004B3D36" w:rsidRPr="004F2B4F">
        <w:rPr>
          <w:i/>
          <w:lang w:val="en-US"/>
        </w:rPr>
        <w:t>wavemode</w:t>
      </w:r>
      <w:r w:rsidR="001635AB" w:rsidRPr="004F2B4F">
        <w:rPr>
          <w:i/>
          <w:lang w:val="en-US"/>
        </w:rPr>
        <w:t>l</w:t>
      </w:r>
      <w:r w:rsidR="004B3D36" w:rsidRPr="004F2B4F">
        <w:rPr>
          <w:i/>
          <w:lang w:val="en-US"/>
        </w:rPr>
        <w:t xml:space="preserve"> </w:t>
      </w:r>
      <w:r w:rsidR="001635AB" w:rsidRPr="004F2B4F">
        <w:rPr>
          <w:i/>
          <w:lang w:val="en-US"/>
        </w:rPr>
        <w:t>=</w:t>
      </w:r>
      <w:r w:rsidR="004B3D36" w:rsidRPr="004F2B4F">
        <w:rPr>
          <w:i/>
          <w:lang w:val="en-US"/>
        </w:rPr>
        <w:t xml:space="preserve"> </w:t>
      </w:r>
      <w:r w:rsidR="001635AB" w:rsidRPr="004F2B4F">
        <w:rPr>
          <w:i/>
          <w:lang w:val="en-US"/>
        </w:rPr>
        <w:t>nonh</w:t>
      </w:r>
      <w:r w:rsidRPr="004F2B4F">
        <w:rPr>
          <w:lang w:val="en-US"/>
        </w:rPr>
        <w:t>) depth-averaged flow due to waves and currents are computed using the non-linear shallow water equations, including a non-hydrostatic pressure. The depth-averaged normalized dynamic pressure (</w:t>
      </w:r>
      <w:r w:rsidRPr="004F2B4F">
        <w:rPr>
          <w:i/>
          <w:lang w:val="en-US"/>
        </w:rPr>
        <w:t>q</w:t>
      </w:r>
      <w:r w:rsidRPr="004F2B4F">
        <w:rPr>
          <w:lang w:val="en-US"/>
        </w:rPr>
        <w:t xml:space="preserve">)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w:t>
      </w:r>
    </w:p>
    <w:p w:rsidR="00B826A5" w:rsidRPr="004F2B4F" w:rsidRDefault="00B826A5" w:rsidP="002603CC">
      <w:pPr>
        <w:rPr>
          <w:lang w:val="en-US"/>
        </w:rPr>
      </w:pPr>
    </w:p>
    <w:p w:rsidR="00B826A5" w:rsidRPr="004F2B4F" w:rsidRDefault="00B826A5" w:rsidP="002603CC">
      <w:pPr>
        <w:rPr>
          <w:lang w:val="en-US"/>
        </w:rPr>
      </w:pPr>
      <w:r w:rsidRPr="004F2B4F">
        <w:rPr>
          <w:lang w:val="en-US"/>
        </w:rPr>
        <w:t xml:space="preserve">Under these formulations dispersive behavior is added to the long wave equations and the model can be used as a short-wave resolving model. Wave breaking is implemented by shutting the non-hydrostatic pressure term off when waves exceed </w:t>
      </w:r>
      <w:proofErr w:type="gramStart"/>
      <w:r w:rsidRPr="004F2B4F">
        <w:rPr>
          <w:lang w:val="en-US"/>
        </w:rPr>
        <w:t>a certain</w:t>
      </w:r>
      <w:proofErr w:type="gramEnd"/>
      <w:r w:rsidRPr="004F2B4F">
        <w:rPr>
          <w:lang w:val="en-US"/>
        </w:rPr>
        <w:t xml:space="preserve"> steepness, after which the bore-like breaking implicit in the momentum-conserving shallow water equations kicks in. </w:t>
      </w:r>
    </w:p>
    <w:p w:rsidR="00B826A5" w:rsidRPr="004F2B4F" w:rsidRDefault="00B826A5" w:rsidP="002603CC">
      <w:pPr>
        <w:rPr>
          <w:lang w:val="en-US"/>
        </w:rPr>
      </w:pPr>
    </w:p>
    <w:p w:rsidR="00B826A5" w:rsidRPr="004F2B4F" w:rsidRDefault="00B826A5" w:rsidP="002603CC">
      <w:pPr>
        <w:rPr>
          <w:lang w:val="en-US"/>
        </w:rPr>
      </w:pPr>
      <w:r w:rsidRPr="004F2B4F">
        <w:rPr>
          <w:lang w:val="en-US"/>
        </w:rPr>
        <w:t xml:space="preserve">In case the non-hydrostatic mode is used, the short wave action balance is no longer required. This saves computation costs. However, in the wave-resolving mode we need much higher spatial resolution and associated smaller </w:t>
      </w:r>
      <w:r w:rsidR="006511EC" w:rsidRPr="004F2B4F">
        <w:rPr>
          <w:lang w:val="en-US"/>
        </w:rPr>
        <w:t>time steps</w:t>
      </w:r>
      <w:r w:rsidRPr="004F2B4F">
        <w:rPr>
          <w:lang w:val="en-US"/>
        </w:rPr>
        <w:t xml:space="preserve">, making this mode much more computationally expensive. </w:t>
      </w:r>
    </w:p>
    <w:p w:rsidR="00B826A5" w:rsidRPr="004F2B4F" w:rsidRDefault="00B826A5" w:rsidP="002603CC">
      <w:pPr>
        <w:rPr>
          <w:lang w:val="en-US"/>
        </w:rPr>
      </w:pPr>
    </w:p>
    <w:p w:rsidR="00B826A5" w:rsidRPr="004F2B4F" w:rsidRDefault="00B826A5" w:rsidP="002603CC">
      <w:pPr>
        <w:rPr>
          <w:lang w:val="en-US"/>
        </w:rPr>
      </w:pPr>
      <w:r w:rsidRPr="004F2B4F">
        <w:rPr>
          <w:lang w:val="en-US"/>
        </w:rPr>
        <w:t xml:space="preserve">The main advantages of the non-hydrostatic mode are that the incident-band (short wave) runup and overwashing are included, which is especially important on steep slopes such as gravel beaches. Another advantage is that the wave asymmetry and skewness are resolved by the model and no approximate local model or empirical formulation is required for these terms. Finally, in cases where diffraction is a dominant process, wave-resolving modeling is needed as it is neglected in the short wave averaged mode. The XBeach-G formulations for gravel beaches (McCall et al, </w:t>
      </w:r>
      <w:r w:rsidR="00F35B5D" w:rsidRPr="004F2B4F">
        <w:rPr>
          <w:lang w:val="en-US"/>
        </w:rPr>
        <w:t>2014</w:t>
      </w:r>
      <w:r w:rsidRPr="004F2B4F">
        <w:rPr>
          <w:lang w:val="en-US"/>
        </w:rPr>
        <w:t>) are based on the non-hydrostatic mode. Although sandy morphology can be simulated using the wave-resolving mode, it has not been extensively validated and it is likely that changes in the sediment transport formulations will be implemented in the near future.</w:t>
      </w:r>
    </w:p>
    <w:p w:rsidR="00B826A5" w:rsidRPr="004F2B4F" w:rsidRDefault="00B826A5" w:rsidP="002603CC">
      <w:pPr>
        <w:rPr>
          <w:lang w:val="en-US"/>
        </w:rPr>
      </w:pPr>
    </w:p>
    <w:p w:rsidR="00B826A5" w:rsidRPr="004F2B4F" w:rsidRDefault="00B826A5" w:rsidP="002603CC">
      <w:pPr>
        <w:rPr>
          <w:lang w:val="en-US"/>
        </w:rPr>
      </w:pPr>
      <w:r w:rsidRPr="004F2B4F">
        <w:rPr>
          <w:lang w:val="en-US"/>
        </w:rPr>
        <w:t>An interesting recent application that has been validated for a number of cases concerns the modeling of primary</w:t>
      </w:r>
      <w:r w:rsidR="00C4115F" w:rsidRPr="004F2B4F">
        <w:rPr>
          <w:lang w:val="en-US"/>
        </w:rPr>
        <w:t xml:space="preserve"> waves generated by large ships,</w:t>
      </w:r>
      <w:r w:rsidRPr="004F2B4F">
        <w:rPr>
          <w:lang w:val="en-US"/>
        </w:rPr>
        <w:t xml:space="preserve"> see </w:t>
      </w:r>
      <w:r w:rsidR="00B92B3A" w:rsidRPr="004F2B4F">
        <w:rPr>
          <w:lang w:val="en-US"/>
        </w:rPr>
        <w:t>S</w:t>
      </w:r>
      <w:r w:rsidRPr="004F2B4F">
        <w:rPr>
          <w:lang w:val="en-US"/>
        </w:rPr>
        <w:t>ection</w:t>
      </w:r>
      <w:r w:rsidR="00E34418" w:rsidRPr="004F2B4F">
        <w:rPr>
          <w:lang w:val="en-US"/>
        </w:rPr>
        <w:t xml:space="preserve"> </w:t>
      </w:r>
      <w:r w:rsidR="00F35B5D" w:rsidRPr="004F2B4F">
        <w:rPr>
          <w:lang w:val="en-US"/>
        </w:rPr>
        <w:fldChar w:fldCharType="begin"/>
      </w:r>
      <w:r w:rsidR="00F35B5D" w:rsidRPr="004F2B4F">
        <w:rPr>
          <w:lang w:val="en-US"/>
        </w:rPr>
        <w:instrText xml:space="preserve"> REF _Ref412618643 \r \h </w:instrText>
      </w:r>
      <w:r w:rsidR="00F35B5D" w:rsidRPr="004F2B4F">
        <w:rPr>
          <w:lang w:val="en-US"/>
        </w:rPr>
      </w:r>
      <w:r w:rsidR="00F35B5D" w:rsidRPr="004F2B4F">
        <w:rPr>
          <w:lang w:val="en-US"/>
        </w:rPr>
        <w:fldChar w:fldCharType="separate"/>
      </w:r>
      <w:r w:rsidR="000C1056">
        <w:rPr>
          <w:lang w:val="en-US"/>
        </w:rPr>
        <w:t>3.2.5</w:t>
      </w:r>
      <w:r w:rsidR="00F35B5D" w:rsidRPr="004F2B4F">
        <w:rPr>
          <w:lang w:val="en-US"/>
        </w:rPr>
        <w:fldChar w:fldCharType="end"/>
      </w:r>
      <w:r w:rsidR="00F35B5D" w:rsidRPr="004F2B4F">
        <w:rPr>
          <w:lang w:val="en-US"/>
        </w:rPr>
        <w:t>.</w:t>
      </w:r>
    </w:p>
    <w:p w:rsidR="00B826A5" w:rsidRPr="004F2B4F" w:rsidRDefault="00B826A5" w:rsidP="002603CC">
      <w:pPr>
        <w:keepNext/>
        <w:spacing w:line="240" w:lineRule="auto"/>
        <w:rPr>
          <w:lang w:val="en-US"/>
        </w:rPr>
      </w:pPr>
    </w:p>
    <w:p w:rsidR="00B826A5" w:rsidRPr="004F2B4F" w:rsidRDefault="00B826A5" w:rsidP="002603CC">
      <w:pPr>
        <w:keepNext/>
        <w:spacing w:line="240" w:lineRule="auto"/>
        <w:rPr>
          <w:lang w:val="en-US"/>
        </w:rPr>
      </w:pPr>
      <w:r w:rsidRPr="004F2B4F">
        <w:rPr>
          <w:noProof/>
          <w:lang w:eastAsia="zh-CN"/>
        </w:rPr>
        <w:drawing>
          <wp:inline distT="0" distB="0" distL="0" distR="0" wp14:anchorId="33AAB2F0" wp14:editId="369F62AD">
            <wp:extent cx="4903723" cy="3483429"/>
            <wp:effectExtent l="1905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36" cstate="print"/>
                    <a:srcRect/>
                    <a:stretch>
                      <a:fillRect/>
                    </a:stretch>
                  </pic:blipFill>
                  <pic:spPr bwMode="auto">
                    <a:xfrm>
                      <a:off x="0" y="0"/>
                      <a:ext cx="4904945" cy="3484297"/>
                    </a:xfrm>
                    <a:prstGeom prst="rect">
                      <a:avLst/>
                    </a:prstGeom>
                    <a:noFill/>
                    <a:ln w="9525">
                      <a:noFill/>
                      <a:miter lim="800000"/>
                      <a:headEnd/>
                      <a:tailEnd/>
                    </a:ln>
                  </pic:spPr>
                </pic:pic>
              </a:graphicData>
            </a:graphic>
          </wp:inline>
        </w:drawing>
      </w:r>
    </w:p>
    <w:p w:rsidR="00B826A5" w:rsidRPr="004F2B4F" w:rsidRDefault="00B826A5" w:rsidP="002603CC">
      <w:pPr>
        <w:pStyle w:val="Caption"/>
        <w:jc w:val="both"/>
        <w:rPr>
          <w:lang w:val="en-US"/>
        </w:rPr>
      </w:pPr>
      <w:proofErr w:type="gramStart"/>
      <w:r w:rsidRPr="004F2B4F">
        <w:rPr>
          <w:lang w:val="en-US"/>
        </w:rPr>
        <w:t xml:space="preserve">Figure </w:t>
      </w:r>
      <w:r w:rsidR="000C1056">
        <w:rPr>
          <w:lang w:val="en-US"/>
        </w:rPr>
        <w:fldChar w:fldCharType="begin"/>
      </w:r>
      <w:r w:rsidR="000C1056">
        <w:rPr>
          <w:lang w:val="en-US"/>
        </w:rPr>
        <w:instrText xml:space="preserve"> STYLEREF 1 \s </w:instrText>
      </w:r>
      <w:r w:rsidR="000C1056">
        <w:rPr>
          <w:lang w:val="en-US"/>
        </w:rPr>
        <w:fldChar w:fldCharType="separate"/>
      </w:r>
      <w:r w:rsidR="000C1056">
        <w:rPr>
          <w:noProof/>
          <w:lang w:val="en-US"/>
        </w:rPr>
        <w:t>2</w:t>
      </w:r>
      <w:r w:rsidR="000C1056">
        <w:rPr>
          <w:lang w:val="en-US"/>
        </w:rPr>
        <w:fldChar w:fldCharType="end"/>
      </w:r>
      <w:r w:rsidR="000C1056">
        <w:rPr>
          <w:lang w:val="en-US"/>
        </w:rPr>
        <w:t>.</w:t>
      </w:r>
      <w:proofErr w:type="gramEnd"/>
      <w:r w:rsidR="000C1056">
        <w:rPr>
          <w:lang w:val="en-US"/>
        </w:rPr>
        <w:fldChar w:fldCharType="begin"/>
      </w:r>
      <w:r w:rsidR="000C1056">
        <w:rPr>
          <w:lang w:val="en-US"/>
        </w:rPr>
        <w:instrText xml:space="preserve"> SEQ Figure \* ARABIC \s 1 </w:instrText>
      </w:r>
      <w:r w:rsidR="000C1056">
        <w:rPr>
          <w:lang w:val="en-US"/>
        </w:rPr>
        <w:fldChar w:fldCharType="separate"/>
      </w:r>
      <w:r w:rsidR="000C1056">
        <w:rPr>
          <w:noProof/>
          <w:lang w:val="en-US"/>
        </w:rPr>
        <w:t>7</w:t>
      </w:r>
      <w:r w:rsidR="000C1056">
        <w:rPr>
          <w:lang w:val="en-US"/>
        </w:rPr>
        <w:fldChar w:fldCharType="end"/>
      </w:r>
      <w:r w:rsidRPr="004F2B4F">
        <w:rPr>
          <w:lang w:val="en-US"/>
        </w:rPr>
        <w:t xml:space="preserve"> Measured (black) and modelled (orange) time series of overtopping during BARDEX experiment, from McCall et al, 2014.</w:t>
      </w:r>
    </w:p>
    <w:p w:rsidR="00B826A5" w:rsidRPr="004F2B4F" w:rsidRDefault="00B826A5" w:rsidP="002603CC">
      <w:pPr>
        <w:keepNext/>
        <w:spacing w:line="240" w:lineRule="auto"/>
        <w:rPr>
          <w:lang w:val="en-US"/>
        </w:rPr>
      </w:pPr>
      <w:r w:rsidRPr="004F2B4F">
        <w:rPr>
          <w:lang w:val="en-US"/>
        </w:rPr>
        <w:br w:type="page"/>
      </w:r>
    </w:p>
    <w:p w:rsidR="00727EAA" w:rsidRPr="004F2B4F" w:rsidRDefault="00727EAA" w:rsidP="002603CC">
      <w:pPr>
        <w:pStyle w:val="Heading2"/>
        <w:jc w:val="both"/>
        <w:rPr>
          <w:lang w:val="en-US"/>
        </w:rPr>
      </w:pPr>
      <w:bookmarkStart w:id="53" w:name="_Toc412623814"/>
      <w:r w:rsidRPr="004F2B4F">
        <w:rPr>
          <w:lang w:val="en-US"/>
        </w:rPr>
        <w:t>Short wave action</w:t>
      </w:r>
      <w:bookmarkEnd w:id="53"/>
      <w:r w:rsidRPr="004F2B4F">
        <w:rPr>
          <w:lang w:val="en-US"/>
        </w:rPr>
        <w:t xml:space="preserve"> </w:t>
      </w:r>
    </w:p>
    <w:p w:rsidR="00727EAA" w:rsidRPr="004F2B4F" w:rsidRDefault="00727EAA" w:rsidP="002603CC">
      <w:pPr>
        <w:pStyle w:val="Heading3"/>
        <w:jc w:val="both"/>
        <w:rPr>
          <w:lang w:val="en-US"/>
        </w:rPr>
      </w:pPr>
      <w:bookmarkStart w:id="54" w:name="_Toc412623815"/>
      <w:r w:rsidRPr="004F2B4F">
        <w:rPr>
          <w:lang w:val="en-US"/>
        </w:rPr>
        <w:t>Short wave action balance</w:t>
      </w:r>
      <w:bookmarkEnd w:id="54"/>
    </w:p>
    <w:p w:rsidR="00727EAA" w:rsidRPr="004F2B4F" w:rsidRDefault="00727EAA" w:rsidP="002603CC">
      <w:pPr>
        <w:rPr>
          <w:lang w:val="en-US"/>
        </w:rPr>
      </w:pPr>
      <w:r w:rsidRPr="004F2B4F">
        <w:rPr>
          <w:lang w:val="en-US"/>
        </w:rPr>
        <w:t>The wave forcing in the shallow water momentum equation is obtained from a time dependent version of the wave action balance equation. Similar to Delft University’s (stationary) HISWA model (Holthuijsen et al., 1989) the directional distribution of the action density is taken into account, whereas the frequency spectrum is represented by a frequency, best represented by the spectral parameter</w:t>
      </w:r>
      <w:r w:rsidRPr="004F2B4F">
        <w:rPr>
          <w:i/>
          <w:lang w:val="en-US"/>
        </w:rPr>
        <w:t xml:space="preserve"> f</w:t>
      </w:r>
      <w:r w:rsidRPr="004F2B4F">
        <w:rPr>
          <w:i/>
          <w:vertAlign w:val="subscript"/>
          <w:lang w:val="en-US"/>
        </w:rPr>
        <w:t>m-1</w:t>
      </w:r>
      <w:proofErr w:type="gramStart"/>
      <w:r w:rsidRPr="004F2B4F">
        <w:rPr>
          <w:i/>
          <w:vertAlign w:val="subscript"/>
          <w:lang w:val="en-US"/>
        </w:rPr>
        <w:t>,0</w:t>
      </w:r>
      <w:proofErr w:type="gramEnd"/>
      <w:r w:rsidRPr="004F2B4F">
        <w:rPr>
          <w:lang w:val="en-US"/>
        </w:rPr>
        <w:t>.</w:t>
      </w:r>
      <w:r w:rsidR="00E34418" w:rsidRPr="004F2B4F">
        <w:rPr>
          <w:lang w:val="en-US"/>
        </w:rPr>
        <w:t xml:space="preserve"> </w:t>
      </w:r>
      <w:r w:rsidRPr="004F2B4F">
        <w:rPr>
          <w:lang w:val="en-US"/>
        </w:rPr>
        <w:t>The wave action balance is then given by:</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28"/>
          <w:lang w:val="en-US"/>
        </w:rPr>
        <w:object w:dxaOrig="4239" w:dyaOrig="700">
          <v:shape id="_x0000_i1025" type="#_x0000_t75" style="width:211.1pt;height:34.9pt" o:ole="">
            <v:imagedata r:id="rId37" o:title=""/>
          </v:shape>
          <o:OLEObject Type="Embed" ProgID="Equation.DSMT4" ShapeID="_x0000_i1025" DrawAspect="Content" ObjectID="_1487070851" r:id="rId3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MTEditEquationSection2 </w:instrText>
      </w:r>
      <w:r w:rsidR="00801832" w:rsidRPr="004F2B4F">
        <w:rPr>
          <w:rStyle w:val="MTEquationSection"/>
        </w:rPr>
        <w:instrText>Equation Section (Next)</w:instrText>
      </w:r>
      <w:r w:rsidR="00801832" w:rsidRPr="004F2B4F">
        <w:rPr>
          <w:lang w:val="en-US"/>
        </w:rPr>
        <w:fldChar w:fldCharType="begin"/>
      </w:r>
      <w:r w:rsidR="00801832" w:rsidRPr="004F2B4F">
        <w:rPr>
          <w:lang w:val="en-US"/>
        </w:rPr>
        <w:instrText xml:space="preserve"> SEQ MTEqn \r \h \* MERGEFORMAT </w:instrText>
      </w:r>
      <w:r w:rsidR="00801832" w:rsidRPr="004F2B4F">
        <w:rPr>
          <w:lang w:val="en-US"/>
        </w:rPr>
        <w:fldChar w:fldCharType="end"/>
      </w:r>
      <w:r w:rsidR="00801832" w:rsidRPr="004F2B4F">
        <w:rPr>
          <w:lang w:val="en-US"/>
        </w:rPr>
        <w:fldChar w:fldCharType="begin"/>
      </w:r>
      <w:r w:rsidR="00801832" w:rsidRPr="004F2B4F">
        <w:rPr>
          <w:lang w:val="en-US"/>
        </w:rPr>
        <w:instrText xml:space="preserve"> SEQ MTSec \h \* MERGEFORMAT </w:instrText>
      </w:r>
      <w:r w:rsidR="00801832" w:rsidRPr="004F2B4F">
        <w:rPr>
          <w:lang w:val="en-US"/>
        </w:rPr>
        <w:fldChar w:fldCharType="end"/>
      </w:r>
      <w:r w:rsidR="00801832" w:rsidRPr="004F2B4F">
        <w:rPr>
          <w:lang w:val="en-US"/>
        </w:rPr>
        <w:fldChar w:fldCharType="end"/>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5" w:name="ZEqnNum87159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w:instrText>
      </w:r>
      <w:r w:rsidR="00801832" w:rsidRPr="004F2B4F">
        <w:rPr>
          <w:lang w:val="en-US"/>
        </w:rPr>
        <w:fldChar w:fldCharType="end"/>
      </w:r>
      <w:r w:rsidR="00801832" w:rsidRPr="004F2B4F">
        <w:rPr>
          <w:lang w:val="en-US"/>
        </w:rPr>
        <w:instrText>)</w:instrText>
      </w:r>
      <w:bookmarkEnd w:id="55"/>
      <w:r w:rsidR="00801832"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r w:rsidRPr="004F2B4F">
        <w:rPr>
          <w:lang w:val="en-US"/>
        </w:rPr>
        <w:t xml:space="preserve">In which the wave action </w:t>
      </w:r>
      <w:r w:rsidRPr="004F2B4F">
        <w:rPr>
          <w:i/>
          <w:lang w:val="en-US"/>
        </w:rPr>
        <w:t>A</w:t>
      </w:r>
      <w:r w:rsidRPr="004F2B4F">
        <w:rPr>
          <w:lang w:val="en-US"/>
        </w:rPr>
        <w:t xml:space="preserve"> is calculated as:</w:t>
      </w:r>
    </w:p>
    <w:p w:rsidR="00727EAA" w:rsidRPr="004F2B4F" w:rsidRDefault="00727EAA" w:rsidP="002603CC">
      <w:pPr>
        <w:pStyle w:val="MTDisplayEquation"/>
        <w:rPr>
          <w:lang w:val="en-US"/>
        </w:rPr>
      </w:pPr>
      <w:r w:rsidRPr="004F2B4F">
        <w:rPr>
          <w:lang w:val="en-US"/>
        </w:rPr>
        <w:tab/>
        <w:t xml:space="preserve"> </w:t>
      </w:r>
    </w:p>
    <w:p w:rsidR="00727EAA" w:rsidRPr="004F2B4F" w:rsidRDefault="00727EAA" w:rsidP="002603CC">
      <w:pPr>
        <w:pStyle w:val="MTDisplayEquation"/>
        <w:rPr>
          <w:lang w:val="en-US"/>
        </w:rPr>
      </w:pPr>
      <w:r w:rsidRPr="004F2B4F">
        <w:rPr>
          <w:lang w:val="en-US"/>
        </w:rPr>
        <w:tab/>
      </w:r>
      <w:r w:rsidRPr="004F2B4F">
        <w:rPr>
          <w:position w:val="-28"/>
          <w:lang w:val="en-US"/>
        </w:rPr>
        <w:object w:dxaOrig="2560" w:dyaOrig="660">
          <v:shape id="_x0000_i1026" type="#_x0000_t75" style="width:127.65pt;height:33.8pt" o:ole="">
            <v:imagedata r:id="rId39" o:title=""/>
          </v:shape>
          <o:OLEObject Type="Embed" ProgID="Equation.DSMT4" ShapeID="_x0000_i1026" DrawAspect="Content" ObjectID="_1487070852" r:id="rId40"/>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727EAA" w:rsidRPr="004F2B4F" w:rsidRDefault="00727EAA" w:rsidP="002603CC">
      <w:pPr>
        <w:pStyle w:val="MTDisplayEquation"/>
        <w:rPr>
          <w:lang w:val="en-US"/>
        </w:rPr>
      </w:pPr>
    </w:p>
    <w:p w:rsidR="00110011" w:rsidRPr="004F2B4F" w:rsidRDefault="00727EAA" w:rsidP="00940823">
      <w:pPr>
        <w:pStyle w:val="MTDisplayEquation"/>
        <w:rPr>
          <w:lang w:val="en-US"/>
        </w:rPr>
      </w:pPr>
      <w:proofErr w:type="gramStart"/>
      <w:r w:rsidRPr="004F2B4F">
        <w:rPr>
          <w:lang w:val="en-US"/>
        </w:rPr>
        <w:t>where</w:t>
      </w:r>
      <w:proofErr w:type="gramEnd"/>
      <w:r w:rsidRPr="004F2B4F">
        <w:rPr>
          <w:lang w:val="en-US"/>
        </w:rPr>
        <w:t xml:space="preserve"> </w:t>
      </w:r>
      <w:r w:rsidRPr="004F2B4F">
        <w:rPr>
          <w:i/>
          <w:color w:val="252525"/>
          <w:szCs w:val="21"/>
          <w:shd w:val="clear" w:color="auto" w:fill="FFFFFF"/>
          <w:lang w:val="en-US"/>
        </w:rPr>
        <w:t>θ</w:t>
      </w:r>
      <w:r w:rsidRPr="004F2B4F">
        <w:rPr>
          <w:color w:val="252525"/>
          <w:szCs w:val="21"/>
          <w:shd w:val="clear" w:color="auto" w:fill="FFFFFF"/>
          <w:lang w:val="en-US"/>
        </w:rPr>
        <w:t xml:space="preserve"> </w:t>
      </w:r>
      <w:r w:rsidRPr="004F2B4F">
        <w:rPr>
          <w:lang w:val="en-US"/>
        </w:rPr>
        <w:t xml:space="preserve">represents the angle of incidence with respect to the x-axis, </w:t>
      </w:r>
      <w:r w:rsidRPr="004F2B4F">
        <w:rPr>
          <w:i/>
          <w:lang w:val="en-US"/>
        </w:rPr>
        <w:t>S</w:t>
      </w:r>
      <w:r w:rsidRPr="004F2B4F">
        <w:rPr>
          <w:i/>
          <w:vertAlign w:val="subscript"/>
          <w:lang w:val="en-US"/>
        </w:rPr>
        <w:t>w</w:t>
      </w:r>
      <w:r w:rsidRPr="004F2B4F">
        <w:rPr>
          <w:lang w:val="en-US"/>
        </w:rPr>
        <w:t xml:space="preserve"> represents the wave energy density in each directional bin and </w:t>
      </w:r>
      <w:r w:rsidRPr="004F2B4F">
        <w:rPr>
          <w:i/>
          <w:color w:val="252525"/>
          <w:szCs w:val="21"/>
          <w:shd w:val="clear" w:color="auto" w:fill="FFFFFF"/>
          <w:lang w:val="en-US"/>
        </w:rPr>
        <w:t>σ</w:t>
      </w:r>
      <w:r w:rsidRPr="004F2B4F">
        <w:rPr>
          <w:color w:val="252525"/>
          <w:szCs w:val="21"/>
          <w:shd w:val="clear" w:color="auto" w:fill="FFFFFF"/>
          <w:lang w:val="en-US"/>
        </w:rPr>
        <w:t xml:space="preserve"> </w:t>
      </w:r>
      <w:r w:rsidRPr="004F2B4F">
        <w:rPr>
          <w:lang w:val="en-US"/>
        </w:rPr>
        <w:t xml:space="preserve">the intrinsic wave frequency. </w:t>
      </w:r>
      <w:r w:rsidR="00D231D2" w:rsidRPr="004F2B4F">
        <w:rPr>
          <w:lang w:val="en-US"/>
        </w:rPr>
        <w:t xml:space="preserve">The intrinsic frequency </w:t>
      </w:r>
      <w:r w:rsidR="00D231D2" w:rsidRPr="004F2B4F">
        <w:rPr>
          <w:i/>
          <w:lang w:val="en-US"/>
        </w:rPr>
        <w:t>σ</w:t>
      </w:r>
      <w:r w:rsidR="00D231D2" w:rsidRPr="004F2B4F">
        <w:rPr>
          <w:lang w:val="en-US"/>
        </w:rPr>
        <w:t xml:space="preserve"> </w:t>
      </w:r>
      <w:r w:rsidR="00110011" w:rsidRPr="004F2B4F">
        <w:rPr>
          <w:lang w:val="en-US"/>
        </w:rPr>
        <w:t xml:space="preserve">and group velocity </w:t>
      </w:r>
      <w:r w:rsidR="00110011" w:rsidRPr="004F2B4F">
        <w:rPr>
          <w:i/>
          <w:lang w:val="en-US"/>
        </w:rPr>
        <w:t>c</w:t>
      </w:r>
      <w:r w:rsidR="00110011" w:rsidRPr="004F2B4F">
        <w:rPr>
          <w:i/>
          <w:vertAlign w:val="subscript"/>
          <w:lang w:val="en-US"/>
        </w:rPr>
        <w:t>g</w:t>
      </w:r>
      <w:r w:rsidR="00110011" w:rsidRPr="004F2B4F">
        <w:rPr>
          <w:lang w:val="en-US"/>
        </w:rPr>
        <w:t xml:space="preserve"> </w:t>
      </w:r>
      <w:r w:rsidR="00D231D2" w:rsidRPr="004F2B4F">
        <w:rPr>
          <w:lang w:val="en-US"/>
        </w:rPr>
        <w:t>is obtained from the linear dispersion relation.</w:t>
      </w:r>
      <w:r w:rsidR="00110011" w:rsidRPr="004F2B4F">
        <w:rPr>
          <w:lang w:val="en-US"/>
        </w:rPr>
        <w:t xml:space="preserve"> </w:t>
      </w:r>
      <w:r w:rsidR="00940823" w:rsidRPr="004F2B4F">
        <w:rPr>
          <w:lang w:val="en-US"/>
        </w:rPr>
        <w:t>The intrinsic frequency is for example obtained with:</w:t>
      </w:r>
    </w:p>
    <w:p w:rsidR="00940823" w:rsidRPr="004F2B4F" w:rsidRDefault="00940823" w:rsidP="00940823">
      <w:pPr>
        <w:rPr>
          <w:lang w:val="en-US"/>
        </w:rPr>
      </w:pPr>
    </w:p>
    <w:p w:rsidR="00940823" w:rsidRPr="004F2B4F" w:rsidRDefault="00940823" w:rsidP="00940823">
      <w:pPr>
        <w:pStyle w:val="MTDisplayEquation"/>
        <w:rPr>
          <w:lang w:val="en-US"/>
        </w:rPr>
      </w:pPr>
      <w:r w:rsidRPr="004F2B4F">
        <w:rPr>
          <w:lang w:val="en-US"/>
        </w:rPr>
        <w:tab/>
      </w:r>
      <w:r w:rsidRPr="004F2B4F">
        <w:rPr>
          <w:position w:val="-12"/>
          <w:lang w:val="en-US"/>
        </w:rPr>
        <w:object w:dxaOrig="1640" w:dyaOrig="400">
          <v:shape id="_x0000_i1027" type="#_x0000_t75" style="width:81.8pt;height:20.2pt" o:ole="">
            <v:imagedata r:id="rId41" o:title=""/>
          </v:shape>
          <o:OLEObject Type="Embed" ProgID="Equation.DSMT4" ShapeID="_x0000_i1027" DrawAspect="Content" ObjectID="_1487070853" r:id="rId4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3</w:instrText>
      </w:r>
      <w:r w:rsidRPr="004F2B4F">
        <w:rPr>
          <w:lang w:val="en-US"/>
        </w:rPr>
        <w:fldChar w:fldCharType="end"/>
      </w:r>
      <w:r w:rsidRPr="004F2B4F">
        <w:rPr>
          <w:lang w:val="en-US"/>
        </w:rPr>
        <w:instrText>)</w:instrText>
      </w:r>
      <w:r w:rsidRPr="004F2B4F">
        <w:rPr>
          <w:lang w:val="en-US"/>
        </w:rPr>
        <w:fldChar w:fldCharType="end"/>
      </w:r>
    </w:p>
    <w:p w:rsidR="00E34952" w:rsidRPr="004F2B4F" w:rsidRDefault="00E34952" w:rsidP="00E34952">
      <w:pPr>
        <w:rPr>
          <w:lang w:val="en-US"/>
        </w:rPr>
      </w:pPr>
    </w:p>
    <w:p w:rsidR="00727EAA" w:rsidRPr="004F2B4F" w:rsidRDefault="00727EAA" w:rsidP="002603CC">
      <w:pPr>
        <w:pStyle w:val="MTDisplayEquation"/>
        <w:rPr>
          <w:lang w:val="en-US"/>
        </w:rPr>
      </w:pPr>
      <w:r w:rsidRPr="004F2B4F">
        <w:rPr>
          <w:lang w:val="en-US"/>
        </w:rPr>
        <w:t xml:space="preserve">The wave action propagation speed in </w:t>
      </w:r>
      <w:r w:rsidRPr="004F2B4F">
        <w:rPr>
          <w:i/>
          <w:lang w:val="en-US"/>
        </w:rPr>
        <w:t>x</w:t>
      </w:r>
      <w:r w:rsidR="00110011" w:rsidRPr="004F2B4F">
        <w:rPr>
          <w:lang w:val="en-US"/>
        </w:rPr>
        <w:t xml:space="preserve">-, </w:t>
      </w:r>
      <w:r w:rsidRPr="004F2B4F">
        <w:rPr>
          <w:i/>
          <w:lang w:val="en-US"/>
        </w:rPr>
        <w:t>y</w:t>
      </w:r>
      <w:r w:rsidRPr="004F2B4F">
        <w:rPr>
          <w:lang w:val="en-US"/>
        </w:rPr>
        <w:t>-</w:t>
      </w:r>
      <w:r w:rsidR="00110011" w:rsidRPr="004F2B4F">
        <w:rPr>
          <w:lang w:val="en-US"/>
        </w:rPr>
        <w:t xml:space="preserve"> and directional </w:t>
      </w:r>
      <w:r w:rsidRPr="004F2B4F">
        <w:rPr>
          <w:lang w:val="en-US"/>
        </w:rPr>
        <w:t>direction are given by:</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00110011" w:rsidRPr="004F2B4F">
        <w:rPr>
          <w:position w:val="-90"/>
          <w:lang w:val="en-US"/>
        </w:rPr>
        <w:object w:dxaOrig="4260" w:dyaOrig="1520">
          <v:shape id="_x0000_i1028" type="#_x0000_t75" style="width:214.35pt;height:75.8pt" o:ole="">
            <v:imagedata r:id="rId43" o:title=""/>
          </v:shape>
          <o:OLEObject Type="Embed" ProgID="Equation.DSMT4" ShapeID="_x0000_i1028" DrawAspect="Content" ObjectID="_1487070854" r:id="rId44"/>
        </w:object>
      </w:r>
      <w:r w:rsidRPr="004F2B4F">
        <w:rPr>
          <w:lang w:val="en-US"/>
        </w:rPr>
        <w:t xml:space="preserve"> </w:t>
      </w:r>
      <w:r w:rsidRPr="004F2B4F">
        <w:rPr>
          <w:lang w:val="en-US"/>
        </w:rPr>
        <w:tab/>
        <w:t xml:space="preserve"> </w:t>
      </w:r>
      <w:r w:rsidRPr="004F2B4F">
        <w:rPr>
          <w:lang w:val="en-US"/>
        </w:rPr>
        <w:fldChar w:fldCharType="begin"/>
      </w:r>
      <w:r w:rsidRPr="004F2B4F">
        <w:rPr>
          <w:lang w:val="en-US"/>
        </w:rPr>
        <w:instrText xml:space="preserve"> MACROBUTTON MTPlaceRef \* MERGEFORMAT </w:instrText>
      </w:r>
      <w:r w:rsidRPr="004F2B4F">
        <w:rPr>
          <w:lang w:val="en-US"/>
        </w:rPr>
        <w:fldChar w:fldCharType="end"/>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727EAA" w:rsidRPr="004F2B4F" w:rsidRDefault="00727EAA" w:rsidP="002603CC">
      <w:pPr>
        <w:rPr>
          <w:lang w:val="en-US"/>
        </w:rPr>
      </w:pPr>
    </w:p>
    <w:p w:rsidR="00D231D2" w:rsidRPr="004F2B4F" w:rsidRDefault="00727EAA" w:rsidP="00D231D2">
      <w:pPr>
        <w:rPr>
          <w:lang w:val="en-US"/>
        </w:rPr>
      </w:pPr>
      <w:proofErr w:type="gramStart"/>
      <w:r w:rsidRPr="004F2B4F">
        <w:rPr>
          <w:lang w:val="en-US"/>
        </w:rPr>
        <w:t>where</w:t>
      </w:r>
      <w:proofErr w:type="gramEnd"/>
      <w:r w:rsidRPr="004F2B4F">
        <w:rPr>
          <w:lang w:val="en-US"/>
        </w:rPr>
        <w:t xml:space="preserve"> </w:t>
      </w:r>
      <w:r w:rsidRPr="004F2B4F">
        <w:rPr>
          <w:i/>
          <w:lang w:val="en-US"/>
        </w:rPr>
        <w:t>h</w:t>
      </w:r>
      <w:r w:rsidRPr="004F2B4F">
        <w:rPr>
          <w:lang w:val="en-US"/>
        </w:rPr>
        <w:t xml:space="preserve"> represents the local water depth </w:t>
      </w:r>
      <w:r w:rsidR="004E0C77" w:rsidRPr="004F2B4F">
        <w:rPr>
          <w:lang w:val="en-US"/>
        </w:rPr>
        <w:t xml:space="preserve">and </w:t>
      </w:r>
      <w:r w:rsidR="004E0C77" w:rsidRPr="004F2B4F">
        <w:rPr>
          <w:i/>
          <w:lang w:val="en-US"/>
        </w:rPr>
        <w:t>k</w:t>
      </w:r>
      <w:r w:rsidR="004E0C77" w:rsidRPr="004F2B4F">
        <w:rPr>
          <w:lang w:val="en-US"/>
        </w:rPr>
        <w:t xml:space="preserve"> the wave number.</w:t>
      </w:r>
      <w:r w:rsidR="00110011" w:rsidRPr="004F2B4F">
        <w:rPr>
          <w:lang w:val="en-US"/>
        </w:rPr>
        <w:t xml:space="preserve"> The intrinsic wave frequency σ is </w:t>
      </w:r>
      <w:r w:rsidR="00940823" w:rsidRPr="004F2B4F">
        <w:rPr>
          <w:lang w:val="en-US"/>
        </w:rPr>
        <w:t xml:space="preserve">determined </w:t>
      </w:r>
      <w:r w:rsidR="00110011" w:rsidRPr="004F2B4F">
        <w:rPr>
          <w:lang w:val="en-US"/>
        </w:rPr>
        <w:t xml:space="preserve">without wave current interaction (keyword: wci=1, see Section </w:t>
      </w:r>
      <w:r w:rsidR="00110011" w:rsidRPr="004F2B4F">
        <w:rPr>
          <w:lang w:val="en-US"/>
        </w:rPr>
        <w:fldChar w:fldCharType="begin"/>
      </w:r>
      <w:r w:rsidR="00110011" w:rsidRPr="004F2B4F">
        <w:rPr>
          <w:lang w:val="en-US"/>
        </w:rPr>
        <w:instrText xml:space="preserve"> REF _Ref412711493 \r \h </w:instrText>
      </w:r>
      <w:r w:rsidR="00110011" w:rsidRPr="004F2B4F">
        <w:rPr>
          <w:lang w:val="en-US"/>
        </w:rPr>
      </w:r>
      <w:r w:rsidR="00110011" w:rsidRPr="004F2B4F">
        <w:rPr>
          <w:lang w:val="en-US"/>
        </w:rPr>
        <w:fldChar w:fldCharType="separate"/>
      </w:r>
      <w:r w:rsidR="000C1056">
        <w:rPr>
          <w:lang w:val="en-US"/>
        </w:rPr>
        <w:t>2.3.1.1</w:t>
      </w:r>
      <w:r w:rsidR="00110011" w:rsidRPr="004F2B4F">
        <w:rPr>
          <w:lang w:val="en-US"/>
        </w:rPr>
        <w:fldChar w:fldCharType="end"/>
      </w:r>
      <w:r w:rsidR="00110011" w:rsidRPr="004F2B4F">
        <w:rPr>
          <w:lang w:val="en-US"/>
        </w:rPr>
        <w:t>)</w:t>
      </w:r>
      <w:r w:rsidR="00940823" w:rsidRPr="004F2B4F">
        <w:rPr>
          <w:lang w:val="en-US"/>
        </w:rPr>
        <w:t xml:space="preserve">, which means it </w:t>
      </w:r>
      <w:r w:rsidR="003F7760" w:rsidRPr="004F2B4F">
        <w:rPr>
          <w:lang w:val="en-US"/>
        </w:rPr>
        <w:t>is equal</w:t>
      </w:r>
      <w:r w:rsidR="00110011" w:rsidRPr="004F2B4F">
        <w:rPr>
          <w:lang w:val="en-US"/>
        </w:rPr>
        <w:t xml:space="preserve"> to the absolute radial frequency ω.</w:t>
      </w:r>
    </w:p>
    <w:p w:rsidR="00730D21" w:rsidRPr="004F2B4F" w:rsidRDefault="00730D21" w:rsidP="002603CC">
      <w:pPr>
        <w:pStyle w:val="Heading4"/>
        <w:jc w:val="both"/>
        <w:rPr>
          <w:lang w:val="en-US"/>
        </w:rPr>
      </w:pPr>
      <w:bookmarkStart w:id="56" w:name="_Ref412711493"/>
      <w:r w:rsidRPr="004F2B4F">
        <w:rPr>
          <w:lang w:val="en-US"/>
        </w:rPr>
        <w:t>Wave current interaction (wci)</w:t>
      </w:r>
      <w:bookmarkEnd w:id="56"/>
    </w:p>
    <w:p w:rsidR="00D231D2" w:rsidRPr="004F2B4F" w:rsidRDefault="00920BE7" w:rsidP="002603CC">
      <w:pPr>
        <w:spacing w:line="240" w:lineRule="auto"/>
        <w:rPr>
          <w:lang w:val="en-US"/>
        </w:rPr>
      </w:pPr>
      <w:r w:rsidRPr="004F2B4F">
        <w:rPr>
          <w:lang w:val="en-US"/>
        </w:rPr>
        <w:t xml:space="preserve">Wave-current interaction is the interaction between waves and the mean flow. The interaction implies an exchange of energy, so after the start of the interaction both the waves and the mean flow are affected by each other. </w:t>
      </w:r>
      <w:r w:rsidR="00E34952" w:rsidRPr="004F2B4F">
        <w:rPr>
          <w:lang w:val="en-US"/>
        </w:rPr>
        <w:t xml:space="preserve">This feature is </w:t>
      </w:r>
      <w:r w:rsidR="00110011" w:rsidRPr="004F2B4F">
        <w:rPr>
          <w:lang w:val="en-US"/>
        </w:rPr>
        <w:t>especially</w:t>
      </w:r>
      <w:r w:rsidR="00E34952" w:rsidRPr="004F2B4F">
        <w:rPr>
          <w:lang w:val="en-US"/>
        </w:rPr>
        <w:t xml:space="preserve"> of importance in gullies and</w:t>
      </w:r>
      <w:r w:rsidR="00110011" w:rsidRPr="004F2B4F">
        <w:rPr>
          <w:lang w:val="en-US"/>
        </w:rPr>
        <w:t xml:space="preserve"> </w:t>
      </w:r>
      <w:r w:rsidR="003F7760" w:rsidRPr="004F2B4F">
        <w:rPr>
          <w:lang w:val="en-US"/>
        </w:rPr>
        <w:t>rip-currents (Reniers et al., 2007).</w:t>
      </w:r>
    </w:p>
    <w:p w:rsidR="00D231D2" w:rsidRPr="004F2B4F" w:rsidRDefault="00D231D2" w:rsidP="002603CC">
      <w:pPr>
        <w:spacing w:line="240" w:lineRule="auto"/>
        <w:rPr>
          <w:lang w:val="en-US"/>
        </w:rPr>
      </w:pPr>
    </w:p>
    <w:p w:rsidR="00D231D2" w:rsidRPr="004F2B4F" w:rsidRDefault="00920BE7" w:rsidP="002603CC">
      <w:pPr>
        <w:spacing w:line="240" w:lineRule="auto"/>
        <w:rPr>
          <w:lang w:val="en-US"/>
        </w:rPr>
      </w:pPr>
      <w:r w:rsidRPr="004F2B4F">
        <w:rPr>
          <w:lang w:val="en-US"/>
        </w:rPr>
        <w:t>In XBeach this is taken into account</w:t>
      </w:r>
      <w:r w:rsidR="00D231D2" w:rsidRPr="004F2B4F">
        <w:rPr>
          <w:lang w:val="en-US"/>
        </w:rPr>
        <w:t xml:space="preserve"> by</w:t>
      </w:r>
    </w:p>
    <w:p w:rsidR="00940823" w:rsidRPr="004F2B4F" w:rsidRDefault="00940823" w:rsidP="00940823">
      <w:pPr>
        <w:pStyle w:val="ListBullet"/>
        <w:rPr>
          <w:lang w:val="en-US"/>
        </w:rPr>
      </w:pPr>
      <w:r w:rsidRPr="004F2B4F">
        <w:rPr>
          <w:lang w:val="en-US"/>
        </w:rPr>
        <w:t xml:space="preserve">Correcting </w:t>
      </w:r>
      <w:r w:rsidR="003F7760" w:rsidRPr="004F2B4F">
        <w:rPr>
          <w:lang w:val="en-US"/>
        </w:rPr>
        <w:t xml:space="preserve">the </w:t>
      </w:r>
      <w:r w:rsidRPr="004F2B4F">
        <w:rPr>
          <w:lang w:val="en-US"/>
        </w:rPr>
        <w:t xml:space="preserve">wave number </w:t>
      </w:r>
      <w:r w:rsidRPr="004F2B4F">
        <w:rPr>
          <w:i/>
          <w:lang w:val="en-US"/>
        </w:rPr>
        <w:t>k</w:t>
      </w:r>
      <w:r w:rsidRPr="004F2B4F">
        <w:rPr>
          <w:lang w:val="en-US"/>
        </w:rPr>
        <w:t xml:space="preserve"> with the use of Eikonal equations </w:t>
      </w:r>
    </w:p>
    <w:p w:rsidR="00D231D2" w:rsidRPr="004F2B4F" w:rsidRDefault="00110011" w:rsidP="00940823">
      <w:pPr>
        <w:pStyle w:val="ListBullet"/>
        <w:rPr>
          <w:lang w:val="en-US"/>
        </w:rPr>
      </w:pPr>
      <w:r w:rsidRPr="004F2B4F">
        <w:rPr>
          <w:lang w:val="en-US"/>
        </w:rPr>
        <w:t xml:space="preserve">This will have impact on the group and wave </w:t>
      </w:r>
      <w:r w:rsidR="00D231D2" w:rsidRPr="004F2B4F">
        <w:rPr>
          <w:lang w:val="en-US"/>
        </w:rPr>
        <w:t xml:space="preserve">propagation speed (x, y, and directional) </w:t>
      </w:r>
    </w:p>
    <w:p w:rsidR="00D231D2" w:rsidRPr="004F2B4F" w:rsidRDefault="00D231D2" w:rsidP="002603CC">
      <w:pPr>
        <w:spacing w:line="240" w:lineRule="auto"/>
        <w:rPr>
          <w:lang w:val="en-US"/>
        </w:rPr>
      </w:pPr>
    </w:p>
    <w:p w:rsidR="00940823" w:rsidRPr="004F2B4F" w:rsidRDefault="00940823">
      <w:pPr>
        <w:spacing w:line="240" w:lineRule="auto"/>
        <w:jc w:val="left"/>
        <w:rPr>
          <w:lang w:val="en-US"/>
        </w:rPr>
      </w:pPr>
      <w:r w:rsidRPr="004F2B4F">
        <w:rPr>
          <w:lang w:val="en-US"/>
        </w:rPr>
        <w:br w:type="page"/>
      </w:r>
    </w:p>
    <w:p w:rsidR="00940823" w:rsidRPr="004F2B4F" w:rsidRDefault="00E34952" w:rsidP="00E34952">
      <w:pPr>
        <w:spacing w:line="240" w:lineRule="auto"/>
        <w:rPr>
          <w:lang w:val="en-US"/>
        </w:rPr>
      </w:pPr>
      <w:r w:rsidRPr="004F2B4F">
        <w:rPr>
          <w:lang w:val="en-US"/>
        </w:rPr>
        <w:t xml:space="preserve">The </w:t>
      </w:r>
      <w:r w:rsidR="00940823" w:rsidRPr="004F2B4F">
        <w:rPr>
          <w:lang w:val="en-US"/>
        </w:rPr>
        <w:t xml:space="preserve">cross-shore and alongshore wave numbers, </w:t>
      </w:r>
      <w:r w:rsidR="00940823" w:rsidRPr="004F2B4F">
        <w:rPr>
          <w:i/>
          <w:lang w:val="en-US"/>
        </w:rPr>
        <w:t>k</w:t>
      </w:r>
      <w:r w:rsidR="00940823" w:rsidRPr="004F2B4F">
        <w:rPr>
          <w:i/>
          <w:vertAlign w:val="subscript"/>
          <w:lang w:val="en-US"/>
        </w:rPr>
        <w:t>x</w:t>
      </w:r>
      <w:r w:rsidR="00940823" w:rsidRPr="004F2B4F">
        <w:rPr>
          <w:lang w:val="en-US"/>
        </w:rPr>
        <w:t xml:space="preserve"> and </w:t>
      </w:r>
      <w:r w:rsidR="00940823" w:rsidRPr="004F2B4F">
        <w:rPr>
          <w:i/>
          <w:lang w:val="en-US"/>
        </w:rPr>
        <w:t>k</w:t>
      </w:r>
      <w:r w:rsidR="00940823" w:rsidRPr="004F2B4F">
        <w:rPr>
          <w:i/>
          <w:vertAlign w:val="subscript"/>
          <w:lang w:val="en-US"/>
        </w:rPr>
        <w:t>y</w:t>
      </w:r>
      <w:r w:rsidR="00940823" w:rsidRPr="004F2B4F">
        <w:rPr>
          <w:lang w:val="en-US"/>
        </w:rPr>
        <w:t>, will are defined</w:t>
      </w:r>
      <w:r w:rsidR="003F7760" w:rsidRPr="004F2B4F">
        <w:rPr>
          <w:lang w:val="en-US"/>
        </w:rPr>
        <w:t xml:space="preserve"> as seen in </w:t>
      </w:r>
      <w:proofErr w:type="gramStart"/>
      <w:r w:rsidR="003F7760" w:rsidRPr="004F2B4F">
        <w:rPr>
          <w:lang w:val="en-US"/>
        </w:rPr>
        <w:t xml:space="preserve">equation </w:t>
      </w:r>
      <w:proofErr w:type="gramEnd"/>
      <w:r w:rsidR="003F7760" w:rsidRPr="004F2B4F">
        <w:rPr>
          <w:lang w:val="en-US"/>
        </w:rPr>
        <w:fldChar w:fldCharType="begin"/>
      </w:r>
      <w:r w:rsidR="003F7760" w:rsidRPr="004F2B4F">
        <w:rPr>
          <w:lang w:val="en-US"/>
        </w:rPr>
        <w:instrText xml:space="preserve"> GOTOBUTTON ZEqnNum901888  \* MERGEFORMAT </w:instrText>
      </w:r>
      <w:r w:rsidR="003F7760" w:rsidRPr="004F2B4F">
        <w:rPr>
          <w:lang w:val="en-US"/>
        </w:rPr>
        <w:fldChar w:fldCharType="begin"/>
      </w:r>
      <w:r w:rsidR="003F7760" w:rsidRPr="004F2B4F">
        <w:rPr>
          <w:lang w:val="en-US"/>
        </w:rPr>
        <w:instrText xml:space="preserve"> REF ZEqnNum901888 \* Charformat \! \* MERGEFORMAT </w:instrText>
      </w:r>
      <w:r w:rsidR="003F7760"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5</w:instrText>
      </w:r>
      <w:r w:rsidR="000C1056" w:rsidRPr="004F2B4F">
        <w:rPr>
          <w:lang w:val="en-US"/>
        </w:rPr>
        <w:instrText>)</w:instrText>
      </w:r>
      <w:r w:rsidR="003F7760" w:rsidRPr="004F2B4F">
        <w:rPr>
          <w:lang w:val="en-US"/>
        </w:rPr>
        <w:fldChar w:fldCharType="end"/>
      </w:r>
      <w:r w:rsidR="003F7760" w:rsidRPr="004F2B4F">
        <w:rPr>
          <w:lang w:val="en-US"/>
        </w:rPr>
        <w:fldChar w:fldCharType="end"/>
      </w:r>
      <w:r w:rsidR="003F7760" w:rsidRPr="004F2B4F">
        <w:rPr>
          <w:lang w:val="en-US"/>
        </w:rPr>
        <w:t>. In these formulations the subscripts refer to the direction of the wave vector components</w:t>
      </w:r>
    </w:p>
    <w:p w:rsidR="00940823" w:rsidRPr="004F2B4F" w:rsidRDefault="00940823" w:rsidP="00E34952">
      <w:pPr>
        <w:spacing w:line="240" w:lineRule="auto"/>
        <w:rPr>
          <w:lang w:val="en-US"/>
        </w:rPr>
      </w:pPr>
    </w:p>
    <w:p w:rsidR="00940823" w:rsidRPr="004F2B4F" w:rsidRDefault="00940823" w:rsidP="00940823">
      <w:pPr>
        <w:pStyle w:val="MTDisplayEquation"/>
        <w:rPr>
          <w:lang w:val="en-US"/>
        </w:rPr>
      </w:pPr>
      <w:r w:rsidRPr="004F2B4F">
        <w:rPr>
          <w:lang w:val="en-US"/>
        </w:rPr>
        <w:tab/>
      </w:r>
      <w:r w:rsidRPr="004F2B4F">
        <w:rPr>
          <w:position w:val="-34"/>
          <w:lang w:val="en-US"/>
        </w:rPr>
        <w:object w:dxaOrig="1340" w:dyaOrig="800">
          <v:shape id="_x0000_i1029" type="#_x0000_t75" style="width:66.55pt;height:39.8pt" o:ole="">
            <v:imagedata r:id="rId45" o:title=""/>
          </v:shape>
          <o:OLEObject Type="Embed" ProgID="Equation.DSMT4" ShapeID="_x0000_i1029" DrawAspect="Content" ObjectID="_1487070855" r:id="rId4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57" w:name="ZEqnNum901888"/>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5</w:instrText>
      </w:r>
      <w:r w:rsidRPr="004F2B4F">
        <w:rPr>
          <w:lang w:val="en-US"/>
        </w:rPr>
        <w:fldChar w:fldCharType="end"/>
      </w:r>
      <w:r w:rsidRPr="004F2B4F">
        <w:rPr>
          <w:lang w:val="en-US"/>
        </w:rPr>
        <w:instrText>)</w:instrText>
      </w:r>
      <w:bookmarkEnd w:id="57"/>
      <w:r w:rsidRPr="004F2B4F">
        <w:rPr>
          <w:lang w:val="en-US"/>
        </w:rPr>
        <w:fldChar w:fldCharType="end"/>
      </w:r>
    </w:p>
    <w:p w:rsidR="00940823" w:rsidRPr="004F2B4F" w:rsidRDefault="00940823" w:rsidP="00E34952">
      <w:pPr>
        <w:spacing w:line="240" w:lineRule="auto"/>
        <w:rPr>
          <w:lang w:val="en-US"/>
        </w:rPr>
      </w:pPr>
    </w:p>
    <w:p w:rsidR="00940823" w:rsidRPr="004F2B4F" w:rsidRDefault="00940823" w:rsidP="00E34952">
      <w:pPr>
        <w:spacing w:line="240" w:lineRule="auto"/>
        <w:rPr>
          <w:lang w:val="en-US"/>
        </w:rPr>
      </w:pPr>
      <w:r w:rsidRPr="004F2B4F">
        <w:rPr>
          <w:lang w:val="en-US"/>
        </w:rPr>
        <w:t xml:space="preserve">Where subscript </w:t>
      </w:r>
      <w:r w:rsidRPr="004F2B4F">
        <w:rPr>
          <w:i/>
          <w:lang w:val="en-US"/>
        </w:rPr>
        <w:t>n-1</w:t>
      </w:r>
      <w:r w:rsidRPr="004F2B4F">
        <w:rPr>
          <w:lang w:val="en-US"/>
        </w:rPr>
        <w:t xml:space="preserve"> refers the wave number of the previous time step, </w:t>
      </w:r>
      <w:r w:rsidRPr="004F2B4F">
        <w:rPr>
          <w:position w:val="-12"/>
          <w:lang w:val="en-US"/>
        </w:rPr>
        <w:object w:dxaOrig="300" w:dyaOrig="380">
          <v:shape id="_x0000_i1030" type="#_x0000_t75" style="width:15.25pt;height:19.1pt" o:ole="">
            <v:imagedata r:id="rId47" o:title=""/>
          </v:shape>
          <o:OLEObject Type="Embed" ProgID="Equation.DSMT4" ShapeID="_x0000_i1030" DrawAspect="Content" ObjectID="_1487070856" r:id="rId48"/>
        </w:object>
      </w:r>
      <w:r w:rsidRPr="004F2B4F">
        <w:rPr>
          <w:lang w:val="en-US"/>
        </w:rPr>
        <w:t xml:space="preserve">&amp; </w:t>
      </w:r>
      <w:r w:rsidRPr="004F2B4F">
        <w:rPr>
          <w:position w:val="-14"/>
          <w:lang w:val="en-US"/>
        </w:rPr>
        <w:object w:dxaOrig="300" w:dyaOrig="400">
          <v:shape id="_x0000_i1031" type="#_x0000_t75" style="width:15.25pt;height:20.2pt" o:ole="">
            <v:imagedata r:id="rId49" o:title=""/>
          </v:shape>
          <o:OLEObject Type="Embed" ProgID="Equation.DSMT4" ShapeID="_x0000_i1031" DrawAspect="Content" ObjectID="_1487070857" r:id="rId50"/>
        </w:object>
      </w:r>
      <w:r w:rsidRPr="004F2B4F">
        <w:rPr>
          <w:lang w:val="en-US"/>
        </w:rPr>
        <w:t xml:space="preserve"> </w:t>
      </w:r>
      <w:r w:rsidR="003F7760" w:rsidRPr="004F2B4F">
        <w:rPr>
          <w:lang w:val="en-US"/>
        </w:rPr>
        <w:t xml:space="preserve">are the wave number correction </w:t>
      </w:r>
      <w:r w:rsidRPr="004F2B4F">
        <w:rPr>
          <w:lang w:val="en-US"/>
        </w:rPr>
        <w:t xml:space="preserve">and </w:t>
      </w:r>
      <w:r w:rsidRPr="004F2B4F">
        <w:rPr>
          <w:i/>
          <w:lang w:val="en-US"/>
        </w:rPr>
        <w:t>k</w:t>
      </w:r>
      <w:r w:rsidRPr="004F2B4F">
        <w:rPr>
          <w:i/>
          <w:vertAlign w:val="subscript"/>
          <w:lang w:val="en-US"/>
        </w:rPr>
        <w:t>x</w:t>
      </w:r>
      <w:r w:rsidRPr="004F2B4F">
        <w:rPr>
          <w:lang w:val="en-US"/>
        </w:rPr>
        <w:t xml:space="preserve"> and </w:t>
      </w:r>
      <w:proofErr w:type="gramStart"/>
      <w:r w:rsidRPr="004F2B4F">
        <w:rPr>
          <w:i/>
          <w:lang w:val="en-US"/>
        </w:rPr>
        <w:t>k</w:t>
      </w:r>
      <w:r w:rsidRPr="004F2B4F">
        <w:rPr>
          <w:i/>
          <w:vertAlign w:val="subscript"/>
          <w:lang w:val="en-US"/>
        </w:rPr>
        <w:t>y</w:t>
      </w:r>
      <w:proofErr w:type="gramEnd"/>
      <w:r w:rsidRPr="004F2B4F">
        <w:rPr>
          <w:lang w:val="en-US"/>
        </w:rPr>
        <w:t xml:space="preserve"> are the corrected wave number that take into account the presence of a current. The </w:t>
      </w:r>
      <w:r w:rsidR="003F7760" w:rsidRPr="004F2B4F">
        <w:rPr>
          <w:lang w:val="en-US"/>
        </w:rPr>
        <w:t>correction</w:t>
      </w:r>
      <w:r w:rsidRPr="004F2B4F">
        <w:rPr>
          <w:lang w:val="en-US"/>
        </w:rPr>
        <w:t xml:space="preserve"> </w:t>
      </w:r>
      <w:r w:rsidR="003F7760" w:rsidRPr="004F2B4F">
        <w:rPr>
          <w:lang w:val="en-US"/>
        </w:rPr>
        <w:t>terms</w:t>
      </w:r>
      <w:r w:rsidRPr="004F2B4F">
        <w:rPr>
          <w:lang w:val="en-US"/>
        </w:rPr>
        <w:t xml:space="preserve"> be </w:t>
      </w:r>
      <w:r w:rsidR="003F7760" w:rsidRPr="004F2B4F">
        <w:rPr>
          <w:lang w:val="en-US"/>
        </w:rPr>
        <w:t>determined</w:t>
      </w:r>
      <w:r w:rsidRPr="004F2B4F">
        <w:rPr>
          <w:lang w:val="en-US"/>
        </w:rPr>
        <w:t xml:space="preserve"> with a second set of equations, the so-called Eikonal equations, are used for this matter. </w:t>
      </w:r>
    </w:p>
    <w:p w:rsidR="00E34952" w:rsidRPr="004F2B4F" w:rsidRDefault="00E34952" w:rsidP="00E34952">
      <w:pPr>
        <w:tabs>
          <w:tab w:val="left" w:pos="1175"/>
        </w:tabs>
        <w:spacing w:line="240" w:lineRule="auto"/>
        <w:rPr>
          <w:lang w:val="en-US"/>
        </w:rPr>
      </w:pPr>
      <w:r w:rsidRPr="004F2B4F">
        <w:rPr>
          <w:lang w:val="en-US"/>
        </w:rPr>
        <w:tab/>
      </w:r>
    </w:p>
    <w:p w:rsidR="00E34952" w:rsidRPr="004F2B4F" w:rsidRDefault="00E34952" w:rsidP="003F7760">
      <w:pPr>
        <w:pStyle w:val="MTDisplayEquation"/>
        <w:rPr>
          <w:lang w:val="en-US"/>
        </w:rPr>
      </w:pPr>
      <w:r w:rsidRPr="004F2B4F">
        <w:rPr>
          <w:lang w:val="en-US"/>
        </w:rPr>
        <w:tab/>
      </w:r>
      <w:r w:rsidRPr="004F2B4F">
        <w:rPr>
          <w:position w:val="-62"/>
          <w:lang w:val="en-US"/>
        </w:rPr>
        <w:object w:dxaOrig="1340" w:dyaOrig="1359">
          <v:shape id="_x0000_i1032" type="#_x0000_t75" style="width:66.55pt;height:67.65pt" o:ole="">
            <v:imagedata r:id="rId51" o:title=""/>
          </v:shape>
          <o:OLEObject Type="Embed" ProgID="Equation.DSMT4" ShapeID="_x0000_i1032" DrawAspect="Content" ObjectID="_1487070858" r:id="rId5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58" w:name="ZEqnNum227968"/>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6</w:instrText>
      </w:r>
      <w:r w:rsidRPr="004F2B4F">
        <w:rPr>
          <w:lang w:val="en-US"/>
        </w:rPr>
        <w:fldChar w:fldCharType="end"/>
      </w:r>
      <w:r w:rsidRPr="004F2B4F">
        <w:rPr>
          <w:lang w:val="en-US"/>
        </w:rPr>
        <w:instrText>)</w:instrText>
      </w:r>
      <w:bookmarkEnd w:id="58"/>
      <w:r w:rsidRPr="004F2B4F">
        <w:rPr>
          <w:lang w:val="en-US"/>
        </w:rPr>
        <w:fldChar w:fldCharType="end"/>
      </w:r>
    </w:p>
    <w:p w:rsidR="00E34952" w:rsidRPr="004F2B4F" w:rsidRDefault="00E34952" w:rsidP="00E34952">
      <w:pPr>
        <w:spacing w:line="240" w:lineRule="auto"/>
        <w:rPr>
          <w:lang w:val="en-US"/>
        </w:rPr>
      </w:pPr>
    </w:p>
    <w:p w:rsidR="00E34952" w:rsidRPr="004F2B4F" w:rsidRDefault="00E34952" w:rsidP="00E34952">
      <w:pPr>
        <w:spacing w:line="240" w:lineRule="auto"/>
        <w:rPr>
          <w:lang w:val="en-US"/>
        </w:rPr>
      </w:pPr>
      <w:r w:rsidRPr="004F2B4F">
        <w:rPr>
          <w:lang w:val="en-US"/>
        </w:rPr>
        <w:t>The wave number is then given by:</w:t>
      </w:r>
    </w:p>
    <w:p w:rsidR="00E34952" w:rsidRPr="004F2B4F" w:rsidRDefault="00E34952" w:rsidP="00E34952">
      <w:pPr>
        <w:spacing w:line="240" w:lineRule="auto"/>
        <w:rPr>
          <w:lang w:val="en-US"/>
        </w:rPr>
      </w:pPr>
    </w:p>
    <w:p w:rsidR="00E34952" w:rsidRPr="004F2B4F" w:rsidRDefault="00E34952" w:rsidP="00E34952">
      <w:pPr>
        <w:pStyle w:val="MTDisplayEquation"/>
        <w:rPr>
          <w:lang w:val="en-US"/>
        </w:rPr>
      </w:pPr>
      <w:r w:rsidRPr="004F2B4F">
        <w:rPr>
          <w:lang w:val="en-US"/>
        </w:rPr>
        <w:tab/>
      </w:r>
      <w:r w:rsidRPr="004F2B4F">
        <w:rPr>
          <w:position w:val="-16"/>
          <w:lang w:val="en-US"/>
        </w:rPr>
        <w:object w:dxaOrig="1300" w:dyaOrig="480">
          <v:shape id="_x0000_i1033" type="#_x0000_t75" style="width:64.9pt;height:23.45pt" o:ole="">
            <v:imagedata r:id="rId53" o:title=""/>
          </v:shape>
          <o:OLEObject Type="Embed" ProgID="Equation.DSMT4" ShapeID="_x0000_i1033" DrawAspect="Content" ObjectID="_1487070859" r:id="rId5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7</w:instrText>
      </w:r>
      <w:r w:rsidRPr="004F2B4F">
        <w:rPr>
          <w:lang w:val="en-US"/>
        </w:rPr>
        <w:fldChar w:fldCharType="end"/>
      </w:r>
      <w:r w:rsidRPr="004F2B4F">
        <w:rPr>
          <w:lang w:val="en-US"/>
        </w:rPr>
        <w:instrText>)</w:instrText>
      </w:r>
      <w:r w:rsidRPr="004F2B4F">
        <w:rPr>
          <w:lang w:val="en-US"/>
        </w:rPr>
        <w:fldChar w:fldCharType="end"/>
      </w:r>
    </w:p>
    <w:p w:rsidR="00E34952" w:rsidRPr="004F2B4F" w:rsidRDefault="00E34952" w:rsidP="00D231D2">
      <w:pPr>
        <w:pStyle w:val="MTDisplayEquation"/>
        <w:rPr>
          <w:lang w:val="en-US"/>
        </w:rPr>
      </w:pPr>
    </w:p>
    <w:p w:rsidR="00940823" w:rsidRPr="004F2B4F" w:rsidRDefault="00940823" w:rsidP="00940823">
      <w:pPr>
        <w:spacing w:line="240" w:lineRule="auto"/>
        <w:rPr>
          <w:lang w:val="en-US"/>
        </w:rPr>
      </w:pPr>
    </w:p>
    <w:p w:rsidR="00940823" w:rsidRPr="004F2B4F" w:rsidRDefault="00940823" w:rsidP="00940823">
      <w:pPr>
        <w:spacing w:line="240" w:lineRule="auto"/>
        <w:rPr>
          <w:lang w:val="en-US"/>
        </w:rPr>
      </w:pPr>
      <w:r w:rsidRPr="004F2B4F">
        <w:rPr>
          <w:lang w:val="en-US"/>
        </w:rPr>
        <w:t xml:space="preserve">The absolute radial frequency </w:t>
      </w:r>
      <w:r w:rsidRPr="004F2B4F">
        <w:rPr>
          <w:i/>
          <w:lang w:val="en-US"/>
        </w:rPr>
        <w:t>ω</w:t>
      </w:r>
      <w:r w:rsidRPr="004F2B4F">
        <w:rPr>
          <w:lang w:val="en-US"/>
        </w:rPr>
        <w:t xml:space="preserve"> is calculated with:</w:t>
      </w:r>
    </w:p>
    <w:p w:rsidR="00940823" w:rsidRPr="004F2B4F" w:rsidRDefault="00940823" w:rsidP="00940823">
      <w:pPr>
        <w:spacing w:line="240" w:lineRule="auto"/>
        <w:rPr>
          <w:lang w:val="en-US"/>
        </w:rPr>
      </w:pPr>
      <w:r w:rsidRPr="004F2B4F">
        <w:rPr>
          <w:lang w:val="en-US"/>
        </w:rPr>
        <w:t xml:space="preserve"> </w:t>
      </w:r>
    </w:p>
    <w:p w:rsidR="00940823" w:rsidRPr="004F2B4F" w:rsidRDefault="00940823" w:rsidP="00940823">
      <w:pPr>
        <w:pStyle w:val="MTDisplayEquation"/>
        <w:rPr>
          <w:lang w:val="en-US"/>
        </w:rPr>
      </w:pPr>
      <w:r w:rsidRPr="004F2B4F">
        <w:rPr>
          <w:lang w:val="en-US"/>
        </w:rPr>
        <w:tab/>
      </w:r>
      <w:r w:rsidRPr="004F2B4F">
        <w:rPr>
          <w:position w:val="-14"/>
          <w:lang w:val="en-US"/>
        </w:rPr>
        <w:object w:dxaOrig="1920" w:dyaOrig="400">
          <v:shape id="_x0000_i1034" type="#_x0000_t75" style="width:95.45pt;height:20.2pt" o:ole="">
            <v:imagedata r:id="rId55" o:title=""/>
          </v:shape>
          <o:OLEObject Type="Embed" ProgID="Equation.DSMT4" ShapeID="_x0000_i1034" DrawAspect="Content" ObjectID="_1487070860" r:id="rId5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8</w:instrText>
      </w:r>
      <w:r w:rsidRPr="004F2B4F">
        <w:rPr>
          <w:lang w:val="en-US"/>
        </w:rPr>
        <w:fldChar w:fldCharType="end"/>
      </w:r>
      <w:r w:rsidRPr="004F2B4F">
        <w:rPr>
          <w:lang w:val="en-US"/>
        </w:rPr>
        <w:instrText>)</w:instrText>
      </w:r>
      <w:r w:rsidRPr="004F2B4F">
        <w:rPr>
          <w:lang w:val="en-US"/>
        </w:rPr>
        <w:fldChar w:fldCharType="end"/>
      </w:r>
    </w:p>
    <w:p w:rsidR="00E34952" w:rsidRPr="004F2B4F" w:rsidRDefault="00E34952" w:rsidP="00D231D2">
      <w:pPr>
        <w:pStyle w:val="MTDisplayEquation"/>
        <w:rPr>
          <w:lang w:val="en-US"/>
        </w:rPr>
      </w:pPr>
    </w:p>
    <w:p w:rsidR="00940823" w:rsidRPr="004F2B4F" w:rsidRDefault="00940823" w:rsidP="00940823">
      <w:pPr>
        <w:rPr>
          <w:lang w:val="en-US"/>
        </w:rPr>
      </w:pPr>
    </w:p>
    <w:p w:rsidR="00D231D2" w:rsidRPr="004F2B4F" w:rsidRDefault="00940823" w:rsidP="003F7760">
      <w:pPr>
        <w:spacing w:line="240" w:lineRule="auto"/>
        <w:rPr>
          <w:lang w:val="en-US"/>
        </w:rPr>
      </w:pPr>
      <w:proofErr w:type="gramStart"/>
      <w:r w:rsidRPr="004F2B4F">
        <w:rPr>
          <w:i/>
          <w:lang w:val="en-US"/>
        </w:rPr>
        <w:t>where</w:t>
      </w:r>
      <w:proofErr w:type="gramEnd"/>
      <w:r w:rsidRPr="004F2B4F">
        <w:rPr>
          <w:i/>
          <w:lang w:val="en-US"/>
        </w:rPr>
        <w:t xml:space="preserve"> u</w:t>
      </w:r>
      <w:r w:rsidRPr="004F2B4F">
        <w:rPr>
          <w:i/>
          <w:vertAlign w:val="superscript"/>
          <w:lang w:val="en-US"/>
        </w:rPr>
        <w:t>L</w:t>
      </w:r>
      <w:r w:rsidRPr="004F2B4F">
        <w:rPr>
          <w:lang w:val="en-US"/>
        </w:rPr>
        <w:t xml:space="preserve"> and </w:t>
      </w:r>
      <w:r w:rsidRPr="004F2B4F">
        <w:rPr>
          <w:i/>
          <w:lang w:val="en-US"/>
        </w:rPr>
        <w:t>v</w:t>
      </w:r>
      <w:r w:rsidRPr="004F2B4F">
        <w:rPr>
          <w:i/>
          <w:vertAlign w:val="superscript"/>
          <w:lang w:val="en-US"/>
        </w:rPr>
        <w:t>L</w:t>
      </w:r>
      <w:r w:rsidRPr="004F2B4F">
        <w:rPr>
          <w:lang w:val="en-US"/>
        </w:rPr>
        <w:t xml:space="preserve"> the cross-shore and alongshore depth-averaged Lagrangian velocities respectively.</w:t>
      </w:r>
      <w:r w:rsidR="003F7760" w:rsidRPr="004F2B4F">
        <w:rPr>
          <w:lang w:val="en-US"/>
        </w:rPr>
        <w:t xml:space="preserve"> </w:t>
      </w:r>
      <w:r w:rsidR="00D231D2" w:rsidRPr="004F2B4F">
        <w:rPr>
          <w:lang w:val="en-US"/>
        </w:rPr>
        <w:t xml:space="preserve">When the wave current interaction is switched on (keyword: </w:t>
      </w:r>
      <w:r w:rsidR="00D231D2" w:rsidRPr="004F2B4F">
        <w:rPr>
          <w:i/>
          <w:lang w:val="en-US"/>
        </w:rPr>
        <w:t>wci</w:t>
      </w:r>
      <w:r w:rsidR="004B3D36" w:rsidRPr="004F2B4F">
        <w:rPr>
          <w:i/>
          <w:lang w:val="en-US"/>
        </w:rPr>
        <w:t xml:space="preserve"> </w:t>
      </w:r>
      <w:r w:rsidR="00D231D2" w:rsidRPr="004F2B4F">
        <w:rPr>
          <w:i/>
          <w:lang w:val="en-US"/>
        </w:rPr>
        <w:t>=</w:t>
      </w:r>
      <w:r w:rsidR="004B3D36" w:rsidRPr="004F2B4F">
        <w:rPr>
          <w:i/>
          <w:lang w:val="en-US"/>
        </w:rPr>
        <w:t xml:space="preserve"> </w:t>
      </w:r>
      <w:r w:rsidR="00D231D2" w:rsidRPr="004F2B4F">
        <w:rPr>
          <w:i/>
          <w:lang w:val="en-US"/>
        </w:rPr>
        <w:t>1</w:t>
      </w:r>
      <w:r w:rsidR="00D231D2" w:rsidRPr="004F2B4F">
        <w:rPr>
          <w:lang w:val="en-US"/>
        </w:rPr>
        <w:t>)</w:t>
      </w:r>
      <w:r w:rsidRPr="004F2B4F">
        <w:rPr>
          <w:lang w:val="en-US"/>
        </w:rPr>
        <w:t xml:space="preserve"> and the wave number corrected to take into account the effect of current</w:t>
      </w:r>
      <w:r w:rsidR="00D231D2" w:rsidRPr="004F2B4F">
        <w:rPr>
          <w:lang w:val="en-US"/>
        </w:rPr>
        <w:t xml:space="preserve">. The wave action propagation </w:t>
      </w:r>
      <w:proofErr w:type="gramStart"/>
      <w:r w:rsidR="00D231D2" w:rsidRPr="004F2B4F">
        <w:rPr>
          <w:lang w:val="en-US"/>
        </w:rPr>
        <w:t xml:space="preserve">speed in </w:t>
      </w:r>
      <w:r w:rsidR="00D231D2" w:rsidRPr="004F2B4F">
        <w:rPr>
          <w:i/>
          <w:lang w:val="en-US"/>
        </w:rPr>
        <w:t>x</w:t>
      </w:r>
      <w:r w:rsidR="00D231D2" w:rsidRPr="004F2B4F">
        <w:rPr>
          <w:lang w:val="en-US"/>
        </w:rPr>
        <w:t xml:space="preserve">- and </w:t>
      </w:r>
      <w:r w:rsidR="00D231D2" w:rsidRPr="004F2B4F">
        <w:rPr>
          <w:i/>
          <w:lang w:val="en-US"/>
        </w:rPr>
        <w:t>y</w:t>
      </w:r>
      <w:r w:rsidR="00D231D2" w:rsidRPr="004F2B4F">
        <w:rPr>
          <w:lang w:val="en-US"/>
        </w:rPr>
        <w:t>-direction are</w:t>
      </w:r>
      <w:proofErr w:type="gramEnd"/>
      <w:r w:rsidR="00D231D2" w:rsidRPr="004F2B4F">
        <w:rPr>
          <w:lang w:val="en-US"/>
        </w:rPr>
        <w:t xml:space="preserve"> given by:</w:t>
      </w:r>
    </w:p>
    <w:p w:rsidR="00D231D2" w:rsidRPr="004F2B4F" w:rsidRDefault="00D231D2" w:rsidP="00D231D2">
      <w:pPr>
        <w:rPr>
          <w:lang w:val="en-US"/>
        </w:rPr>
      </w:pPr>
    </w:p>
    <w:p w:rsidR="00D231D2" w:rsidRPr="004F2B4F" w:rsidRDefault="00D231D2" w:rsidP="00D231D2">
      <w:pPr>
        <w:pStyle w:val="MTDisplayEquation"/>
        <w:rPr>
          <w:lang w:val="en-US"/>
        </w:rPr>
      </w:pPr>
      <w:r w:rsidRPr="004F2B4F">
        <w:rPr>
          <w:lang w:val="en-US"/>
        </w:rPr>
        <w:tab/>
      </w:r>
      <w:r w:rsidRPr="004F2B4F">
        <w:rPr>
          <w:position w:val="-36"/>
          <w:lang w:val="en-US"/>
        </w:rPr>
        <w:object w:dxaOrig="2700" w:dyaOrig="840">
          <v:shape id="_x0000_i1035" type="#_x0000_t75" style="width:135.8pt;height:42pt" o:ole="">
            <v:imagedata r:id="rId57" o:title=""/>
          </v:shape>
          <o:OLEObject Type="Embed" ProgID="Equation.DSMT4" ShapeID="_x0000_i1035" DrawAspect="Content" ObjectID="_1487070861" r:id="rId58"/>
        </w:object>
      </w:r>
      <w:r w:rsidRPr="004F2B4F">
        <w:rPr>
          <w:lang w:val="en-US"/>
        </w:rPr>
        <w:t xml:space="preserve"> </w:t>
      </w:r>
      <w:r w:rsidRPr="004F2B4F">
        <w:rPr>
          <w:lang w:val="en-US"/>
        </w:rPr>
        <w:tab/>
        <w:t xml:space="preserve"> </w:t>
      </w:r>
      <w:r w:rsidRPr="004F2B4F">
        <w:rPr>
          <w:lang w:val="en-US"/>
        </w:rPr>
        <w:fldChar w:fldCharType="begin"/>
      </w:r>
      <w:r w:rsidRPr="004F2B4F">
        <w:rPr>
          <w:lang w:val="en-US"/>
        </w:rPr>
        <w:instrText xml:space="preserve"> MACROBUTTON MTPlaceRef \* MERGEFORMAT </w:instrText>
      </w:r>
      <w:r w:rsidRPr="004F2B4F">
        <w:rPr>
          <w:lang w:val="en-US"/>
        </w:rPr>
        <w:fldChar w:fldCharType="end"/>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9</w:instrText>
      </w:r>
      <w:r w:rsidRPr="004F2B4F">
        <w:rPr>
          <w:lang w:val="en-US"/>
        </w:rPr>
        <w:fldChar w:fldCharType="end"/>
      </w:r>
      <w:r w:rsidRPr="004F2B4F">
        <w:rPr>
          <w:lang w:val="en-US"/>
        </w:rPr>
        <w:instrText>)</w:instrText>
      </w:r>
      <w:r w:rsidRPr="004F2B4F">
        <w:rPr>
          <w:lang w:val="en-US"/>
        </w:rPr>
        <w:fldChar w:fldCharType="end"/>
      </w:r>
    </w:p>
    <w:p w:rsidR="003F7760" w:rsidRPr="004F2B4F" w:rsidRDefault="003F7760" w:rsidP="002603CC">
      <w:pPr>
        <w:spacing w:line="240" w:lineRule="auto"/>
        <w:rPr>
          <w:lang w:val="en-US"/>
        </w:rPr>
      </w:pPr>
    </w:p>
    <w:p w:rsidR="00D231D2" w:rsidRPr="004F2B4F" w:rsidRDefault="00D231D2" w:rsidP="00D231D2">
      <w:pPr>
        <w:rPr>
          <w:lang w:val="en-US"/>
        </w:rPr>
      </w:pPr>
      <w:r w:rsidRPr="004F2B4F">
        <w:rPr>
          <w:lang w:val="en-US"/>
        </w:rPr>
        <w:t>The propagation speed in directional (</w:t>
      </w:r>
      <w:r w:rsidRPr="004F2B4F">
        <w:rPr>
          <w:i/>
          <w:color w:val="252525"/>
          <w:szCs w:val="21"/>
          <w:shd w:val="clear" w:color="auto" w:fill="FFFFFF"/>
          <w:lang w:val="en-US"/>
        </w:rPr>
        <w:t>θ)</w:t>
      </w:r>
      <w:r w:rsidRPr="004F2B4F">
        <w:rPr>
          <w:lang w:val="en-US"/>
        </w:rPr>
        <w:t xml:space="preserve"> space is obtained from:</w:t>
      </w:r>
    </w:p>
    <w:p w:rsidR="00D231D2" w:rsidRPr="004F2B4F" w:rsidRDefault="00D231D2" w:rsidP="00D231D2">
      <w:pPr>
        <w:rPr>
          <w:lang w:val="en-US"/>
        </w:rPr>
      </w:pPr>
    </w:p>
    <w:p w:rsidR="00D231D2" w:rsidRPr="004F2B4F" w:rsidRDefault="00D231D2" w:rsidP="00D231D2">
      <w:pPr>
        <w:pStyle w:val="MTDisplayEquation"/>
        <w:rPr>
          <w:lang w:val="en-US"/>
        </w:rPr>
      </w:pPr>
      <w:r w:rsidRPr="004F2B4F">
        <w:rPr>
          <w:lang w:val="en-US"/>
        </w:rPr>
        <w:tab/>
      </w:r>
      <w:r w:rsidRPr="004F2B4F">
        <w:rPr>
          <w:position w:val="-68"/>
          <w:lang w:val="en-US"/>
        </w:rPr>
        <w:object w:dxaOrig="7000" w:dyaOrig="1480">
          <v:shape id="_x0000_i1036" type="#_x0000_t75" style="width:348.55pt;height:72.55pt" o:ole="">
            <v:imagedata r:id="rId59" o:title=""/>
          </v:shape>
          <o:OLEObject Type="Embed" ProgID="Equation.DSMT4" ShapeID="_x0000_i1036" DrawAspect="Content" ObjectID="_1487070862" r:id="rId6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10</w:instrText>
      </w:r>
      <w:r w:rsidRPr="004F2B4F">
        <w:rPr>
          <w:lang w:val="en-US"/>
        </w:rPr>
        <w:fldChar w:fldCharType="end"/>
      </w:r>
      <w:r w:rsidRPr="004F2B4F">
        <w:rPr>
          <w:lang w:val="en-US"/>
        </w:rPr>
        <w:instrText>)</w:instrText>
      </w:r>
      <w:r w:rsidRPr="004F2B4F">
        <w:rPr>
          <w:lang w:val="en-US"/>
        </w:rPr>
        <w:fldChar w:fldCharType="end"/>
      </w:r>
    </w:p>
    <w:p w:rsidR="00D231D2" w:rsidRPr="004F2B4F" w:rsidRDefault="00D231D2" w:rsidP="00D231D2">
      <w:pPr>
        <w:rPr>
          <w:lang w:val="en-US"/>
        </w:rPr>
      </w:pPr>
    </w:p>
    <w:p w:rsidR="00D231D2" w:rsidRPr="004F2B4F" w:rsidRDefault="003F7760" w:rsidP="00D231D2">
      <w:pPr>
        <w:rPr>
          <w:lang w:val="en-US"/>
        </w:rPr>
      </w:pPr>
      <w:proofErr w:type="gramStart"/>
      <w:r w:rsidRPr="004F2B4F">
        <w:rPr>
          <w:lang w:val="en-US"/>
        </w:rPr>
        <w:t>Where bottom refraction (first term) and current refraction (last two terms) are taken into account.</w:t>
      </w:r>
      <w:proofErr w:type="gramEnd"/>
    </w:p>
    <w:p w:rsidR="00D231D2" w:rsidRPr="004F2B4F" w:rsidRDefault="00D231D2" w:rsidP="002603CC">
      <w:pPr>
        <w:spacing w:line="240" w:lineRule="auto"/>
        <w:rPr>
          <w:lang w:val="en-US"/>
        </w:rPr>
      </w:pPr>
    </w:p>
    <w:p w:rsidR="00727EAA" w:rsidRPr="004F2B4F" w:rsidRDefault="00727EAA" w:rsidP="002603CC">
      <w:pPr>
        <w:pStyle w:val="Heading3"/>
        <w:jc w:val="both"/>
        <w:rPr>
          <w:lang w:val="en-US"/>
        </w:rPr>
      </w:pPr>
      <w:bookmarkStart w:id="59" w:name="_Toc412623816"/>
      <w:r w:rsidRPr="004F2B4F">
        <w:rPr>
          <w:lang w:val="en-US"/>
        </w:rPr>
        <w:t>Dissipation</w:t>
      </w:r>
      <w:bookmarkEnd w:id="59"/>
    </w:p>
    <w:p w:rsidR="00727EAA" w:rsidRPr="004F2B4F" w:rsidRDefault="00727EAA" w:rsidP="00E34418">
      <w:pPr>
        <w:pStyle w:val="BodyText"/>
        <w:rPr>
          <w:lang w:val="en-US"/>
        </w:rPr>
      </w:pPr>
      <w:r w:rsidRPr="004F2B4F">
        <w:rPr>
          <w:lang w:val="en-US"/>
        </w:rPr>
        <w:t>In XBeach there are three short wave dissipation processes that can be accounted for: wave breaking (</w:t>
      </w:r>
      <w:proofErr w:type="gramStart"/>
      <w:r w:rsidRPr="004F2B4F">
        <w:rPr>
          <w:i/>
          <w:lang w:val="en-US"/>
        </w:rPr>
        <w:t>D</w:t>
      </w:r>
      <w:r w:rsidRPr="004F2B4F">
        <w:rPr>
          <w:i/>
          <w:vertAlign w:val="subscript"/>
          <w:lang w:val="en-US"/>
        </w:rPr>
        <w:t>w</w:t>
      </w:r>
      <w:proofErr w:type="gramEnd"/>
      <w:r w:rsidRPr="004F2B4F">
        <w:rPr>
          <w:lang w:val="en-US"/>
        </w:rPr>
        <w:t>), bottom friction (</w:t>
      </w:r>
      <w:r w:rsidRPr="004F2B4F">
        <w:rPr>
          <w:i/>
          <w:lang w:val="en-US"/>
        </w:rPr>
        <w:t>D</w:t>
      </w:r>
      <w:r w:rsidRPr="004F2B4F">
        <w:rPr>
          <w:i/>
          <w:vertAlign w:val="subscript"/>
          <w:lang w:val="en-US"/>
        </w:rPr>
        <w:t>f</w:t>
      </w:r>
      <w:r w:rsidRPr="004F2B4F">
        <w:rPr>
          <w:lang w:val="en-US"/>
        </w:rPr>
        <w:t>) and vegetation (</w:t>
      </w:r>
      <w:r w:rsidRPr="004F2B4F">
        <w:rPr>
          <w:i/>
          <w:lang w:val="en-US"/>
        </w:rPr>
        <w:t>D</w:t>
      </w:r>
      <w:r w:rsidRPr="004F2B4F">
        <w:rPr>
          <w:i/>
          <w:vertAlign w:val="subscript"/>
          <w:lang w:val="en-US"/>
        </w:rPr>
        <w:t>v</w:t>
      </w:r>
      <w:r w:rsidRPr="004F2B4F">
        <w:rPr>
          <w:lang w:val="en-US"/>
        </w:rPr>
        <w:t xml:space="preserve">). </w:t>
      </w:r>
    </w:p>
    <w:p w:rsidR="00727EAA" w:rsidRPr="004F2B4F" w:rsidRDefault="00727EAA" w:rsidP="002603CC">
      <w:pPr>
        <w:pStyle w:val="Heading4"/>
        <w:jc w:val="both"/>
        <w:rPr>
          <w:lang w:val="en-US"/>
        </w:rPr>
      </w:pPr>
      <w:r w:rsidRPr="004F2B4F">
        <w:rPr>
          <w:lang w:val="en-US"/>
        </w:rPr>
        <w:t>Breaking</w:t>
      </w:r>
    </w:p>
    <w:p w:rsidR="00727EAA" w:rsidRPr="004F2B4F" w:rsidRDefault="00727EAA" w:rsidP="002603CC">
      <w:pPr>
        <w:rPr>
          <w:lang w:val="en-US"/>
        </w:rPr>
      </w:pPr>
      <w:r w:rsidRPr="004F2B4F">
        <w:rPr>
          <w:lang w:val="en-US"/>
        </w:rPr>
        <w:t>Four different wave breaking formulations are implemented in XBeach. The formulations are coded with the keyword</w:t>
      </w:r>
      <w:r w:rsidR="004B0568" w:rsidRPr="004F2B4F">
        <w:rPr>
          <w:lang w:val="en-US"/>
        </w:rPr>
        <w:t>:</w:t>
      </w:r>
      <w:r w:rsidRPr="004F2B4F">
        <w:rPr>
          <w:lang w:val="en-US"/>
        </w:rPr>
        <w:t xml:space="preserve"> </w:t>
      </w:r>
      <w:r w:rsidRPr="004F2B4F">
        <w:rPr>
          <w:i/>
          <w:lang w:val="en-US"/>
        </w:rPr>
        <w:t>break</w:t>
      </w:r>
      <w:r w:rsidRPr="004F2B4F">
        <w:rPr>
          <w:lang w:val="en-US"/>
        </w:rPr>
        <w:t xml:space="preserve">. </w:t>
      </w:r>
    </w:p>
    <w:p w:rsidR="00727EAA" w:rsidRPr="004F2B4F" w:rsidRDefault="00727EAA" w:rsidP="002603CC">
      <w:pPr>
        <w:rPr>
          <w:lang w:val="en-US"/>
        </w:rPr>
      </w:pPr>
    </w:p>
    <w:p w:rsidR="00394891" w:rsidRPr="004F2B4F" w:rsidRDefault="00394891" w:rsidP="00394891">
      <w:pPr>
        <w:pStyle w:val="Caption"/>
        <w:rPr>
          <w:lang w:val="en-US"/>
        </w:rPr>
      </w:pPr>
      <w:proofErr w:type="gramStart"/>
      <w:r w:rsidRPr="004F2B4F">
        <w:rPr>
          <w:lang w:val="en-US"/>
        </w:rPr>
        <w:t xml:space="preserve">Table </w:t>
      </w:r>
      <w:r w:rsidR="000C1056">
        <w:rPr>
          <w:lang w:val="en-US"/>
        </w:rPr>
        <w:fldChar w:fldCharType="begin"/>
      </w:r>
      <w:r w:rsidR="000C1056">
        <w:rPr>
          <w:lang w:val="en-US"/>
        </w:rPr>
        <w:instrText xml:space="preserve"> STYLEREF 1 \s </w:instrText>
      </w:r>
      <w:r w:rsidR="000C1056">
        <w:rPr>
          <w:lang w:val="en-US"/>
        </w:rPr>
        <w:fldChar w:fldCharType="separate"/>
      </w:r>
      <w:r w:rsidR="000C1056">
        <w:rPr>
          <w:noProof/>
          <w:lang w:val="en-US"/>
        </w:rPr>
        <w:t>2</w:t>
      </w:r>
      <w:r w:rsidR="000C1056">
        <w:rPr>
          <w:lang w:val="en-US"/>
        </w:rPr>
        <w:fldChar w:fldCharType="end"/>
      </w:r>
      <w:r w:rsidR="000C1056">
        <w:rPr>
          <w:lang w:val="en-US"/>
        </w:rPr>
        <w:t>.</w:t>
      </w:r>
      <w:proofErr w:type="gramEnd"/>
      <w:r w:rsidR="000C1056">
        <w:rPr>
          <w:lang w:val="en-US"/>
        </w:rPr>
        <w:fldChar w:fldCharType="begin"/>
      </w:r>
      <w:r w:rsidR="000C1056">
        <w:rPr>
          <w:lang w:val="en-US"/>
        </w:rPr>
        <w:instrText xml:space="preserve"> SEQ Table \* ARABIC \s 1 </w:instrText>
      </w:r>
      <w:r w:rsidR="000C1056">
        <w:rPr>
          <w:lang w:val="en-US"/>
        </w:rPr>
        <w:fldChar w:fldCharType="separate"/>
      </w:r>
      <w:r w:rsidR="000C1056">
        <w:rPr>
          <w:noProof/>
          <w:lang w:val="en-US"/>
        </w:rPr>
        <w:t>1</w:t>
      </w:r>
      <w:r w:rsidR="000C1056">
        <w:rPr>
          <w:lang w:val="en-US"/>
        </w:rPr>
        <w:fldChar w:fldCharType="end"/>
      </w:r>
      <w:r w:rsidRPr="004F2B4F">
        <w:rPr>
          <w:lang w:val="en-US"/>
        </w:rPr>
        <w:tab/>
        <w:t>Different wave breaking formulations implemented</w:t>
      </w:r>
    </w:p>
    <w:tbl>
      <w:tblPr>
        <w:tblStyle w:val="dTable"/>
        <w:tblW w:w="0" w:type="auto"/>
        <w:tblLook w:val="04A0" w:firstRow="1" w:lastRow="0" w:firstColumn="1" w:lastColumn="0" w:noHBand="0" w:noVBand="1"/>
      </w:tblPr>
      <w:tblGrid>
        <w:gridCol w:w="2976"/>
        <w:gridCol w:w="2977"/>
        <w:gridCol w:w="2977"/>
      </w:tblGrid>
      <w:tr w:rsidR="00727EAA" w:rsidRPr="004F2B4F" w:rsidTr="00E47F63">
        <w:trPr>
          <w:cnfStyle w:val="100000000000" w:firstRow="1" w:lastRow="0" w:firstColumn="0" w:lastColumn="0" w:oddVBand="0" w:evenVBand="0" w:oddHBand="0" w:evenHBand="0" w:firstRowFirstColumn="0" w:firstRowLastColumn="0" w:lastRowFirstColumn="0" w:lastRowLastColumn="0"/>
        </w:trPr>
        <w:tc>
          <w:tcPr>
            <w:tcW w:w="2976" w:type="dxa"/>
          </w:tcPr>
          <w:p w:rsidR="00727EAA" w:rsidRPr="004F2B4F" w:rsidRDefault="00727EAA" w:rsidP="002603CC">
            <w:pPr>
              <w:rPr>
                <w:lang w:val="en-US"/>
              </w:rPr>
            </w:pPr>
            <w:r w:rsidRPr="004F2B4F">
              <w:rPr>
                <w:lang w:val="en-US"/>
              </w:rPr>
              <w:t>Wave breaking formula</w:t>
            </w:r>
          </w:p>
        </w:tc>
        <w:tc>
          <w:tcPr>
            <w:tcW w:w="2977" w:type="dxa"/>
          </w:tcPr>
          <w:p w:rsidR="00727EAA" w:rsidRPr="004F2B4F" w:rsidRDefault="00727EAA" w:rsidP="002603CC">
            <w:pPr>
              <w:rPr>
                <w:lang w:val="en-US"/>
              </w:rPr>
            </w:pPr>
            <w:r w:rsidRPr="004F2B4F">
              <w:rPr>
                <w:lang w:val="en-US"/>
              </w:rPr>
              <w:t>Type of waves</w:t>
            </w:r>
          </w:p>
        </w:tc>
        <w:tc>
          <w:tcPr>
            <w:tcW w:w="2977" w:type="dxa"/>
          </w:tcPr>
          <w:p w:rsidR="00727EAA" w:rsidRPr="004F2B4F" w:rsidRDefault="00727EAA" w:rsidP="002603CC">
            <w:pPr>
              <w:rPr>
                <w:lang w:val="en-US"/>
              </w:rPr>
            </w:pPr>
            <w:r w:rsidRPr="004F2B4F">
              <w:rPr>
                <w:lang w:val="en-US"/>
              </w:rPr>
              <w:t>keyword</w:t>
            </w:r>
          </w:p>
        </w:tc>
      </w:tr>
      <w:tr w:rsidR="00727EAA" w:rsidRPr="004F2B4F" w:rsidTr="00E47F63">
        <w:tc>
          <w:tcPr>
            <w:tcW w:w="2976" w:type="dxa"/>
          </w:tcPr>
          <w:p w:rsidR="00727EAA" w:rsidRPr="004F2B4F" w:rsidRDefault="00727EAA" w:rsidP="002603CC">
            <w:pPr>
              <w:rPr>
                <w:lang w:val="en-US"/>
              </w:rPr>
            </w:pPr>
            <w:r w:rsidRPr="004F2B4F">
              <w:rPr>
                <w:lang w:val="en-US"/>
              </w:rPr>
              <w:t>Roelvink (1993a)</w:t>
            </w:r>
          </w:p>
        </w:tc>
        <w:tc>
          <w:tcPr>
            <w:tcW w:w="2977" w:type="dxa"/>
          </w:tcPr>
          <w:p w:rsidR="00727EAA" w:rsidRPr="004F2B4F" w:rsidRDefault="00727EAA" w:rsidP="002603CC">
            <w:pPr>
              <w:rPr>
                <w:lang w:val="en-US"/>
              </w:rPr>
            </w:pPr>
            <w:r w:rsidRPr="004F2B4F">
              <w:rPr>
                <w:lang w:val="en-US"/>
              </w:rPr>
              <w:t>Instationary</w:t>
            </w:r>
          </w:p>
        </w:tc>
        <w:tc>
          <w:tcPr>
            <w:tcW w:w="2977" w:type="dxa"/>
          </w:tcPr>
          <w:p w:rsidR="00727EAA" w:rsidRPr="004F2B4F" w:rsidRDefault="00727EAA" w:rsidP="002603CC">
            <w:pPr>
              <w:rPr>
                <w:lang w:val="en-US"/>
              </w:rPr>
            </w:pPr>
            <w:r w:rsidRPr="004F2B4F">
              <w:rPr>
                <w:lang w:val="en-US"/>
              </w:rPr>
              <w:t>roelvink1</w:t>
            </w:r>
          </w:p>
        </w:tc>
      </w:tr>
      <w:tr w:rsidR="00727EAA" w:rsidRPr="004F2B4F" w:rsidTr="00E47F63">
        <w:tc>
          <w:tcPr>
            <w:tcW w:w="2976" w:type="dxa"/>
          </w:tcPr>
          <w:p w:rsidR="00727EAA" w:rsidRPr="004F2B4F" w:rsidRDefault="00727EAA" w:rsidP="002603CC">
            <w:pPr>
              <w:rPr>
                <w:lang w:val="en-US"/>
              </w:rPr>
            </w:pPr>
            <w:r w:rsidRPr="004F2B4F">
              <w:rPr>
                <w:lang w:val="en-US"/>
              </w:rPr>
              <w:t>Roelvink (1993a) extended</w:t>
            </w:r>
          </w:p>
        </w:tc>
        <w:tc>
          <w:tcPr>
            <w:tcW w:w="2977" w:type="dxa"/>
          </w:tcPr>
          <w:p w:rsidR="00727EAA" w:rsidRPr="004F2B4F" w:rsidRDefault="00727EAA" w:rsidP="002603CC">
            <w:pPr>
              <w:rPr>
                <w:lang w:val="en-US"/>
              </w:rPr>
            </w:pPr>
            <w:r w:rsidRPr="004F2B4F">
              <w:rPr>
                <w:lang w:val="en-US"/>
              </w:rPr>
              <w:t>Instationary</w:t>
            </w:r>
          </w:p>
        </w:tc>
        <w:tc>
          <w:tcPr>
            <w:tcW w:w="2977" w:type="dxa"/>
          </w:tcPr>
          <w:p w:rsidR="00727EAA" w:rsidRPr="004F2B4F" w:rsidRDefault="00727EAA" w:rsidP="002603CC">
            <w:pPr>
              <w:rPr>
                <w:lang w:val="en-US"/>
              </w:rPr>
            </w:pPr>
            <w:r w:rsidRPr="004F2B4F">
              <w:rPr>
                <w:lang w:val="en-US"/>
              </w:rPr>
              <w:t>roelvink2</w:t>
            </w:r>
          </w:p>
        </w:tc>
      </w:tr>
      <w:tr w:rsidR="00727EAA" w:rsidRPr="004F2B4F" w:rsidTr="00E47F63">
        <w:tc>
          <w:tcPr>
            <w:tcW w:w="2976" w:type="dxa"/>
          </w:tcPr>
          <w:p w:rsidR="00727EAA" w:rsidRPr="004F2B4F" w:rsidRDefault="00727EAA" w:rsidP="002603CC">
            <w:pPr>
              <w:rPr>
                <w:lang w:val="en-US"/>
              </w:rPr>
            </w:pPr>
            <w:r w:rsidRPr="004F2B4F">
              <w:rPr>
                <w:lang w:val="en-US"/>
              </w:rPr>
              <w:t>Daly et al. (2010)</w:t>
            </w:r>
          </w:p>
        </w:tc>
        <w:tc>
          <w:tcPr>
            <w:tcW w:w="2977" w:type="dxa"/>
          </w:tcPr>
          <w:p w:rsidR="00727EAA" w:rsidRPr="004F2B4F" w:rsidRDefault="00727EAA" w:rsidP="002603CC">
            <w:pPr>
              <w:rPr>
                <w:lang w:val="en-US"/>
              </w:rPr>
            </w:pPr>
            <w:r w:rsidRPr="004F2B4F">
              <w:rPr>
                <w:lang w:val="en-US"/>
              </w:rPr>
              <w:t>Instationary</w:t>
            </w:r>
          </w:p>
        </w:tc>
        <w:tc>
          <w:tcPr>
            <w:tcW w:w="2977" w:type="dxa"/>
          </w:tcPr>
          <w:p w:rsidR="00727EAA" w:rsidRPr="004F2B4F" w:rsidRDefault="00727EAA" w:rsidP="002603CC">
            <w:pPr>
              <w:rPr>
                <w:lang w:val="en-US"/>
              </w:rPr>
            </w:pPr>
            <w:r w:rsidRPr="004F2B4F">
              <w:rPr>
                <w:lang w:val="en-US"/>
              </w:rPr>
              <w:t>roelvink_daly</w:t>
            </w:r>
          </w:p>
        </w:tc>
      </w:tr>
      <w:tr w:rsidR="00727EAA" w:rsidRPr="004F2B4F" w:rsidTr="00E47F63">
        <w:tc>
          <w:tcPr>
            <w:tcW w:w="2976" w:type="dxa"/>
          </w:tcPr>
          <w:p w:rsidR="00727EAA" w:rsidRPr="004F2B4F" w:rsidRDefault="00727EAA" w:rsidP="002603CC">
            <w:pPr>
              <w:rPr>
                <w:lang w:val="en-US"/>
              </w:rPr>
            </w:pPr>
            <w:r w:rsidRPr="004F2B4F">
              <w:rPr>
                <w:lang w:val="en-US"/>
              </w:rPr>
              <w:t>Baldock et al. (1998)</w:t>
            </w:r>
          </w:p>
        </w:tc>
        <w:tc>
          <w:tcPr>
            <w:tcW w:w="2977" w:type="dxa"/>
          </w:tcPr>
          <w:p w:rsidR="00727EAA" w:rsidRPr="004F2B4F" w:rsidRDefault="00727EAA" w:rsidP="002603CC">
            <w:pPr>
              <w:rPr>
                <w:lang w:val="en-US"/>
              </w:rPr>
            </w:pPr>
            <w:r w:rsidRPr="004F2B4F">
              <w:rPr>
                <w:lang w:val="en-US"/>
              </w:rPr>
              <w:t>Stationary</w:t>
            </w:r>
          </w:p>
        </w:tc>
        <w:tc>
          <w:tcPr>
            <w:tcW w:w="2977" w:type="dxa"/>
          </w:tcPr>
          <w:p w:rsidR="00727EAA" w:rsidRPr="004F2B4F" w:rsidRDefault="00727EAA" w:rsidP="002603CC">
            <w:pPr>
              <w:rPr>
                <w:lang w:val="en-US"/>
              </w:rPr>
            </w:pPr>
            <w:r w:rsidRPr="004F2B4F">
              <w:rPr>
                <w:lang w:val="en-US"/>
              </w:rPr>
              <w:t>baldock</w:t>
            </w:r>
          </w:p>
        </w:tc>
      </w:tr>
      <w:tr w:rsidR="00727EAA" w:rsidRPr="004F2B4F" w:rsidTr="00E47F63">
        <w:tc>
          <w:tcPr>
            <w:tcW w:w="2976" w:type="dxa"/>
          </w:tcPr>
          <w:p w:rsidR="00727EAA" w:rsidRPr="004F2B4F" w:rsidRDefault="00727EAA" w:rsidP="002603CC">
            <w:pPr>
              <w:rPr>
                <w:lang w:val="en-US"/>
              </w:rPr>
            </w:pPr>
            <w:r w:rsidRPr="004F2B4F">
              <w:rPr>
                <w:lang w:val="en-US"/>
              </w:rPr>
              <w:t>Janssen &amp; Battjes (2007)</w:t>
            </w:r>
          </w:p>
        </w:tc>
        <w:tc>
          <w:tcPr>
            <w:tcW w:w="2977" w:type="dxa"/>
          </w:tcPr>
          <w:p w:rsidR="00727EAA" w:rsidRPr="004F2B4F" w:rsidRDefault="00727EAA" w:rsidP="002603CC">
            <w:pPr>
              <w:rPr>
                <w:lang w:val="en-US"/>
              </w:rPr>
            </w:pPr>
            <w:r w:rsidRPr="004F2B4F">
              <w:rPr>
                <w:lang w:val="en-US"/>
              </w:rPr>
              <w:t>Stationary</w:t>
            </w:r>
          </w:p>
        </w:tc>
        <w:tc>
          <w:tcPr>
            <w:tcW w:w="2977" w:type="dxa"/>
          </w:tcPr>
          <w:p w:rsidR="00727EAA" w:rsidRPr="004F2B4F" w:rsidRDefault="00727EAA" w:rsidP="002603CC">
            <w:pPr>
              <w:rPr>
                <w:lang w:val="en-US"/>
              </w:rPr>
            </w:pPr>
            <w:r w:rsidRPr="004F2B4F">
              <w:rPr>
                <w:lang w:val="en-US"/>
              </w:rPr>
              <w:t>janssen</w:t>
            </w:r>
          </w:p>
        </w:tc>
      </w:tr>
    </w:tbl>
    <w:p w:rsidR="00727EAA" w:rsidRPr="004F2B4F" w:rsidRDefault="00727EAA" w:rsidP="002603CC">
      <w:pPr>
        <w:pStyle w:val="ListNumber"/>
        <w:numPr>
          <w:ilvl w:val="0"/>
          <w:numId w:val="0"/>
        </w:numPr>
        <w:ind w:left="3390" w:firstLine="210"/>
        <w:rPr>
          <w:lang w:val="en-US"/>
        </w:rPr>
      </w:pPr>
      <w:r w:rsidRPr="004F2B4F">
        <w:rPr>
          <w:lang w:val="en-US"/>
        </w:rPr>
        <w:tab/>
      </w:r>
      <w:r w:rsidRPr="004F2B4F">
        <w:rPr>
          <w:lang w:val="en-US"/>
        </w:rPr>
        <w:tab/>
      </w:r>
    </w:p>
    <w:p w:rsidR="00727EAA" w:rsidRPr="004F2B4F" w:rsidRDefault="00727EAA" w:rsidP="00E34418">
      <w:pPr>
        <w:rPr>
          <w:lang w:val="en-US"/>
        </w:rPr>
      </w:pPr>
      <w:r w:rsidRPr="004F2B4F">
        <w:rPr>
          <w:lang w:val="en-US"/>
        </w:rPr>
        <w:t xml:space="preserve">For the </w:t>
      </w:r>
      <w:r w:rsidR="00801832" w:rsidRPr="004F2B4F">
        <w:rPr>
          <w:lang w:val="en-US"/>
        </w:rPr>
        <w:t>surf beat</w:t>
      </w:r>
      <w:r w:rsidRPr="004F2B4F">
        <w:rPr>
          <w:lang w:val="en-US"/>
        </w:rPr>
        <w:t xml:space="preserve"> approach the total wave energy dissipation, i.e. directionally integrated, due to wave breaking can be </w:t>
      </w:r>
      <w:r w:rsidR="004E0C77" w:rsidRPr="004F2B4F">
        <w:rPr>
          <w:lang w:val="en-US"/>
        </w:rPr>
        <w:t>modeled</w:t>
      </w:r>
      <w:r w:rsidRPr="004F2B4F">
        <w:rPr>
          <w:lang w:val="en-US"/>
        </w:rPr>
        <w:t xml:space="preserve"> according to Roelvink (1993a). This is coded as </w:t>
      </w:r>
      <w:r w:rsidRPr="004F2B4F">
        <w:rPr>
          <w:i/>
          <w:lang w:val="en-US"/>
        </w:rPr>
        <w:t>break=roelvink1</w:t>
      </w:r>
      <w:r w:rsidRPr="004F2B4F">
        <w:rPr>
          <w:lang w:val="en-US"/>
        </w:rPr>
        <w:t xml:space="preserve">. In </w:t>
      </w:r>
      <w:r w:rsidR="003D2292" w:rsidRPr="004F2B4F">
        <w:rPr>
          <w:lang w:val="en-US"/>
        </w:rPr>
        <w:t>the formulation of the dissipation due to wave breaking the idea is to calculate the dissipation with a fraction of breaking waves (</w:t>
      </w:r>
      <w:r w:rsidR="003D2292" w:rsidRPr="004F2B4F">
        <w:rPr>
          <w:i/>
          <w:lang w:val="en-US"/>
        </w:rPr>
        <w:t>Q</w:t>
      </w:r>
      <w:r w:rsidR="003D2292" w:rsidRPr="004F2B4F">
        <w:rPr>
          <w:i/>
          <w:vertAlign w:val="subscript"/>
          <w:lang w:val="en-US"/>
        </w:rPr>
        <w:t>b</w:t>
      </w:r>
      <w:r w:rsidR="003D2292" w:rsidRPr="004F2B4F">
        <w:rPr>
          <w:lang w:val="en-US"/>
        </w:rPr>
        <w:t>)</w:t>
      </w:r>
      <w:r w:rsidRPr="004F2B4F">
        <w:rPr>
          <w:lang w:val="en-US"/>
        </w:rPr>
        <w:t xml:space="preserve"> </w:t>
      </w:r>
      <w:r w:rsidR="003D2292" w:rsidRPr="004F2B4F">
        <w:rPr>
          <w:lang w:val="en-US"/>
        </w:rPr>
        <w:t xml:space="preserve">multiplied by the dissipation per breaking event. In this formulation </w:t>
      </w:r>
      <w:r w:rsidRPr="004F2B4F">
        <w:rPr>
          <w:i/>
          <w:color w:val="252525"/>
          <w:szCs w:val="21"/>
          <w:shd w:val="clear" w:color="auto" w:fill="FFFFFF"/>
          <w:lang w:val="en-US"/>
        </w:rPr>
        <w:t xml:space="preserve">α </w:t>
      </w:r>
      <w:r w:rsidRPr="004F2B4F">
        <w:rPr>
          <w:color w:val="252525"/>
          <w:szCs w:val="21"/>
          <w:shd w:val="clear" w:color="auto" w:fill="FFFFFF"/>
          <w:lang w:val="en-US"/>
        </w:rPr>
        <w:t xml:space="preserve">is applied as </w:t>
      </w:r>
      <w:r w:rsidRPr="004F2B4F">
        <w:rPr>
          <w:lang w:val="en-US"/>
        </w:rPr>
        <w:t>wave d</w:t>
      </w:r>
      <w:r w:rsidR="003D2292" w:rsidRPr="004F2B4F">
        <w:rPr>
          <w:lang w:val="en-US"/>
        </w:rPr>
        <w:t xml:space="preserve">issipation coefficient of </w:t>
      </w:r>
      <w:proofErr w:type="gramStart"/>
      <w:r w:rsidR="003D2292" w:rsidRPr="004F2B4F">
        <w:rPr>
          <w:lang w:val="en-US"/>
        </w:rPr>
        <w:t>O(</w:t>
      </w:r>
      <w:proofErr w:type="gramEnd"/>
      <w:r w:rsidR="003D2292" w:rsidRPr="004F2B4F">
        <w:rPr>
          <w:lang w:val="en-US"/>
        </w:rPr>
        <w:t>1)</w:t>
      </w:r>
      <w:r w:rsidR="00324829" w:rsidRPr="004F2B4F">
        <w:rPr>
          <w:lang w:val="en-US"/>
        </w:rPr>
        <w:t xml:space="preserve"> (keyword: </w:t>
      </w:r>
      <w:r w:rsidR="00324829" w:rsidRPr="004F2B4F">
        <w:rPr>
          <w:i/>
          <w:lang w:val="en-US"/>
        </w:rPr>
        <w:t>alpha</w:t>
      </w:r>
      <w:r w:rsidR="00324829" w:rsidRPr="004F2B4F">
        <w:rPr>
          <w:lang w:val="en-US"/>
        </w:rPr>
        <w:t>)</w:t>
      </w:r>
      <w:r w:rsidR="003D2292" w:rsidRPr="004F2B4F">
        <w:rPr>
          <w:lang w:val="en-US"/>
        </w:rPr>
        <w:t xml:space="preserve">, </w:t>
      </w:r>
      <w:r w:rsidR="003D2292" w:rsidRPr="004F2B4F">
        <w:rPr>
          <w:i/>
          <w:lang w:val="en-US"/>
        </w:rPr>
        <w:t>T</w:t>
      </w:r>
      <w:r w:rsidR="003D2292" w:rsidRPr="004F2B4F">
        <w:rPr>
          <w:i/>
          <w:vertAlign w:val="subscript"/>
          <w:lang w:val="en-US"/>
        </w:rPr>
        <w:t>rep</w:t>
      </w:r>
      <w:r w:rsidR="003D2292" w:rsidRPr="004F2B4F">
        <w:rPr>
          <w:i/>
          <w:lang w:val="en-US"/>
        </w:rPr>
        <w:t xml:space="preserve"> </w:t>
      </w:r>
      <w:r w:rsidR="003D2292" w:rsidRPr="004F2B4F">
        <w:rPr>
          <w:lang w:val="en-US"/>
        </w:rPr>
        <w:t xml:space="preserve">is the representative wave period and </w:t>
      </w:r>
      <w:r w:rsidR="003D2292" w:rsidRPr="004F2B4F">
        <w:rPr>
          <w:i/>
          <w:lang w:val="en-US"/>
        </w:rPr>
        <w:t>E</w:t>
      </w:r>
      <w:r w:rsidR="003D2292" w:rsidRPr="004F2B4F">
        <w:rPr>
          <w:i/>
          <w:vertAlign w:val="subscript"/>
          <w:lang w:val="en-US"/>
        </w:rPr>
        <w:t>w</w:t>
      </w:r>
      <w:r w:rsidR="003D2292" w:rsidRPr="004F2B4F">
        <w:rPr>
          <w:lang w:val="en-US"/>
        </w:rPr>
        <w:t xml:space="preserve"> is the energy of the wave. The fraction of wave breaking is determined with the root-mean-square wave height (</w:t>
      </w:r>
      <w:r w:rsidR="003D2292" w:rsidRPr="004F2B4F">
        <w:rPr>
          <w:i/>
          <w:lang w:val="en-US"/>
        </w:rPr>
        <w:t>H</w:t>
      </w:r>
      <w:r w:rsidR="003D2292" w:rsidRPr="004F2B4F">
        <w:rPr>
          <w:i/>
          <w:vertAlign w:val="subscript"/>
          <w:lang w:val="en-US"/>
        </w:rPr>
        <w:t>rms</w:t>
      </w:r>
      <w:r w:rsidR="003D2292" w:rsidRPr="004F2B4F">
        <w:rPr>
          <w:lang w:val="en-US"/>
        </w:rPr>
        <w:t>) and the maximum wave height (</w:t>
      </w:r>
      <w:r w:rsidR="003D2292" w:rsidRPr="004F2B4F">
        <w:rPr>
          <w:i/>
          <w:lang w:val="en-US"/>
        </w:rPr>
        <w:t>H</w:t>
      </w:r>
      <w:r w:rsidR="003D2292" w:rsidRPr="004F2B4F">
        <w:rPr>
          <w:i/>
          <w:vertAlign w:val="subscript"/>
          <w:lang w:val="en-US"/>
        </w:rPr>
        <w:t>max</w:t>
      </w:r>
      <w:r w:rsidR="003D2292" w:rsidRPr="004F2B4F">
        <w:rPr>
          <w:lang w:val="en-US"/>
        </w:rPr>
        <w:t xml:space="preserve">). The maximum wave height is calculated as ratio (breaker index </w:t>
      </w:r>
      <w:r w:rsidR="003D2292" w:rsidRPr="004F2B4F">
        <w:rPr>
          <w:i/>
          <w:lang w:val="en-US"/>
        </w:rPr>
        <w:t>γ</w:t>
      </w:r>
      <w:r w:rsidR="00324829" w:rsidRPr="004F2B4F">
        <w:rPr>
          <w:i/>
          <w:lang w:val="en-US"/>
        </w:rPr>
        <w:t xml:space="preserve"> </w:t>
      </w:r>
      <w:r w:rsidR="00324829" w:rsidRPr="004F2B4F">
        <w:rPr>
          <w:lang w:val="en-US"/>
        </w:rPr>
        <w:t>with keyword:</w:t>
      </w:r>
      <w:r w:rsidR="00324829" w:rsidRPr="004F2B4F">
        <w:rPr>
          <w:i/>
          <w:lang w:val="en-US"/>
        </w:rPr>
        <w:t xml:space="preserve"> gamma</w:t>
      </w:r>
      <w:r w:rsidR="003D2292" w:rsidRPr="004F2B4F">
        <w:rPr>
          <w:lang w:val="en-US"/>
        </w:rPr>
        <w:t>) of the water depth (</w:t>
      </w:r>
      <w:r w:rsidR="003D2292" w:rsidRPr="004F2B4F">
        <w:rPr>
          <w:i/>
          <w:lang w:val="en-US"/>
        </w:rPr>
        <w:t>h</w:t>
      </w:r>
      <w:r w:rsidR="003D2292" w:rsidRPr="004F2B4F">
        <w:rPr>
          <w:lang w:val="en-US"/>
        </w:rPr>
        <w:t xml:space="preserve">) plus a fraction of the wave height </w:t>
      </w:r>
      <w:r w:rsidR="003D2292" w:rsidRPr="004F2B4F">
        <w:rPr>
          <w:i/>
          <w:sz w:val="22"/>
          <w:szCs w:val="22"/>
          <w:lang w:val="en-US"/>
        </w:rPr>
        <w:t>(</w:t>
      </w:r>
      <w:r w:rsidR="002B7A45" w:rsidRPr="004F2B4F">
        <w:rPr>
          <w:i/>
          <w:sz w:val="22"/>
          <w:szCs w:val="22"/>
          <w:lang w:val="en-US"/>
        </w:rPr>
        <w:t>δ</w:t>
      </w:r>
      <w:r w:rsidR="003D2292" w:rsidRPr="004F2B4F">
        <w:rPr>
          <w:i/>
          <w:sz w:val="22"/>
          <w:szCs w:val="22"/>
          <w:lang w:val="en-US"/>
        </w:rPr>
        <w:t>H</w:t>
      </w:r>
      <w:r w:rsidR="003D2292" w:rsidRPr="004F2B4F">
        <w:rPr>
          <w:i/>
          <w:sz w:val="22"/>
          <w:szCs w:val="22"/>
          <w:vertAlign w:val="subscript"/>
          <w:lang w:val="en-US"/>
        </w:rPr>
        <w:t>rms</w:t>
      </w:r>
      <w:r w:rsidR="003D2292" w:rsidRPr="004F2B4F">
        <w:rPr>
          <w:lang w:val="en-US"/>
        </w:rPr>
        <w:t>)</w:t>
      </w:r>
      <w:r w:rsidR="00861D5C" w:rsidRPr="004F2B4F">
        <w:rPr>
          <w:lang w:val="en-US"/>
        </w:rPr>
        <w:t xml:space="preserve"> (keyword: </w:t>
      </w:r>
      <w:r w:rsidR="00861D5C" w:rsidRPr="004F2B4F">
        <w:rPr>
          <w:i/>
          <w:lang w:val="en-US"/>
        </w:rPr>
        <w:t>delta</w:t>
      </w:r>
      <w:r w:rsidR="00861D5C" w:rsidRPr="004F2B4F">
        <w:rPr>
          <w:lang w:val="en-US"/>
        </w:rPr>
        <w:t>)</w:t>
      </w:r>
      <w:r w:rsidR="003D2292" w:rsidRPr="004F2B4F">
        <w:rPr>
          <w:lang w:val="en-US"/>
        </w:rPr>
        <w:t xml:space="preserve">. </w:t>
      </w:r>
      <w:r w:rsidR="007D124F" w:rsidRPr="004F2B4F">
        <w:rPr>
          <w:lang w:val="en-US"/>
        </w:rPr>
        <w:t xml:space="preserve">When determining the </w:t>
      </w:r>
      <w:r w:rsidR="003D2292" w:rsidRPr="004F2B4F">
        <w:rPr>
          <w:i/>
          <w:lang w:val="en-US"/>
        </w:rPr>
        <w:t>H</w:t>
      </w:r>
      <w:r w:rsidR="003D2292" w:rsidRPr="004F2B4F">
        <w:rPr>
          <w:i/>
          <w:vertAlign w:val="subscript"/>
          <w:lang w:val="en-US"/>
        </w:rPr>
        <w:t>rms</w:t>
      </w:r>
      <w:r w:rsidR="003D2292" w:rsidRPr="004F2B4F">
        <w:rPr>
          <w:lang w:val="en-US"/>
        </w:rPr>
        <w:t xml:space="preserve"> </w:t>
      </w:r>
      <w:r w:rsidRPr="004F2B4F">
        <w:rPr>
          <w:i/>
          <w:lang w:val="en-US"/>
        </w:rPr>
        <w:t>ρ</w:t>
      </w:r>
      <w:r w:rsidRPr="004F2B4F">
        <w:rPr>
          <w:lang w:val="en-US"/>
        </w:rPr>
        <w:t xml:space="preserve"> stands for the water density and </w:t>
      </w:r>
      <w:r w:rsidR="007D124F" w:rsidRPr="004F2B4F">
        <w:rPr>
          <w:lang w:val="en-US"/>
        </w:rPr>
        <w:t xml:space="preserve">g for the gravitational constant. </w:t>
      </w:r>
      <w:r w:rsidRPr="004F2B4F">
        <w:rPr>
          <w:lang w:val="en-US"/>
        </w:rPr>
        <w:t xml:space="preserve">The total wave energy </w:t>
      </w:r>
      <w:proofErr w:type="gramStart"/>
      <w:r w:rsidRPr="004F2B4F">
        <w:rPr>
          <w:i/>
          <w:lang w:val="en-US"/>
        </w:rPr>
        <w:t>E</w:t>
      </w:r>
      <w:r w:rsidRPr="004F2B4F">
        <w:rPr>
          <w:i/>
          <w:vertAlign w:val="subscript"/>
          <w:lang w:val="en-US"/>
        </w:rPr>
        <w:t>w</w:t>
      </w:r>
      <w:proofErr w:type="gramEnd"/>
      <w:r w:rsidRPr="004F2B4F">
        <w:rPr>
          <w:lang w:val="en-US"/>
        </w:rPr>
        <w:t xml:space="preserve"> is calculated by integrating over the wave direction per directional bin</w:t>
      </w:r>
      <w:r w:rsidR="007D124F" w:rsidRPr="004F2B4F">
        <w:rPr>
          <w:lang w:val="en-US"/>
        </w:rPr>
        <w:t>.</w:t>
      </w:r>
      <w:r w:rsidR="003D2292" w:rsidRPr="004F2B4F">
        <w:rPr>
          <w:lang w:val="en-US"/>
        </w:rPr>
        <w:t xml:space="preserve">  </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00861D5C" w:rsidRPr="004F2B4F">
        <w:rPr>
          <w:position w:val="-114"/>
          <w:lang w:val="en-US"/>
        </w:rPr>
        <w:object w:dxaOrig="6120" w:dyaOrig="2380">
          <v:shape id="_x0000_i1037" type="#_x0000_t75" style="width:305.45pt;height:117.8pt" o:ole="">
            <v:imagedata r:id="rId61" o:title=""/>
          </v:shape>
          <o:OLEObject Type="Embed" ProgID="Equation.DSMT4" ShapeID="_x0000_i1037" DrawAspect="Content" ObjectID="_1487070863" r:id="rId6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0" w:name="ZEqnNum24066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11</w:instrText>
      </w:r>
      <w:r w:rsidR="00801832" w:rsidRPr="004F2B4F">
        <w:rPr>
          <w:lang w:val="en-US"/>
        </w:rPr>
        <w:fldChar w:fldCharType="end"/>
      </w:r>
      <w:r w:rsidR="00801832" w:rsidRPr="004F2B4F">
        <w:rPr>
          <w:lang w:val="en-US"/>
        </w:rPr>
        <w:instrText>)</w:instrText>
      </w:r>
      <w:bookmarkEnd w:id="60"/>
      <w:r w:rsidR="00801832"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r w:rsidRPr="004F2B4F">
        <w:rPr>
          <w:lang w:val="en-US"/>
        </w:rPr>
        <w:t xml:space="preserve">In variation </w:t>
      </w:r>
      <w:proofErr w:type="gramStart"/>
      <w:r w:rsidRPr="004F2B4F">
        <w:rPr>
          <w:lang w:val="en-US"/>
        </w:rPr>
        <w:t xml:space="preserve">of </w:t>
      </w:r>
      <w:proofErr w:type="gramEnd"/>
      <w:r w:rsidR="00B92B3A" w:rsidRPr="004F2B4F">
        <w:rPr>
          <w:lang w:val="en-US"/>
        </w:rPr>
        <w:fldChar w:fldCharType="begin"/>
      </w:r>
      <w:r w:rsidR="00B92B3A" w:rsidRPr="004F2B4F">
        <w:rPr>
          <w:lang w:val="en-US"/>
        </w:rPr>
        <w:instrText xml:space="preserve"> GOTOBUTTON ZEqnNum240661  \* MERGEFORMAT </w:instrText>
      </w:r>
      <w:r w:rsidR="00B92B3A" w:rsidRPr="004F2B4F">
        <w:rPr>
          <w:lang w:val="en-US"/>
        </w:rPr>
        <w:fldChar w:fldCharType="begin"/>
      </w:r>
      <w:r w:rsidR="00B92B3A" w:rsidRPr="004F2B4F">
        <w:rPr>
          <w:lang w:val="en-US"/>
        </w:rPr>
        <w:instrText xml:space="preserve"> REF ZEqnNum240661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one could also use the third wave breaking formulation, presented in </w:t>
      </w:r>
      <w:r w:rsidR="00B92B3A" w:rsidRPr="004F2B4F">
        <w:rPr>
          <w:lang w:val="en-US"/>
        </w:rPr>
        <w:fldChar w:fldCharType="begin"/>
      </w:r>
      <w:r w:rsidR="00B92B3A" w:rsidRPr="004F2B4F">
        <w:rPr>
          <w:lang w:val="en-US"/>
        </w:rPr>
        <w:instrText xml:space="preserve"> GOTOBUTTON ZEqnNum862942  \* MERGEFORMAT </w:instrText>
      </w:r>
      <w:r w:rsidR="00B92B3A" w:rsidRPr="004F2B4F">
        <w:rPr>
          <w:lang w:val="en-US"/>
        </w:rPr>
        <w:fldChar w:fldCharType="begin"/>
      </w:r>
      <w:r w:rsidR="00B92B3A" w:rsidRPr="004F2B4F">
        <w:rPr>
          <w:lang w:val="en-US"/>
        </w:rPr>
        <w:instrText xml:space="preserve"> REF ZEqnNum862942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This formulation is somewhat different than the formulation of Roelvink (1993a). This is coded as </w:t>
      </w:r>
      <w:r w:rsidRPr="004F2B4F">
        <w:rPr>
          <w:i/>
          <w:lang w:val="en-US"/>
        </w:rPr>
        <w:t>break=roelvink2.</w:t>
      </w:r>
      <w:r w:rsidR="00B01818" w:rsidRPr="004F2B4F">
        <w:rPr>
          <w:lang w:val="en-US"/>
        </w:rPr>
        <w:t xml:space="preserve"> Important to note: wave dissipation in </w:t>
      </w:r>
      <w:r w:rsidR="00B01818" w:rsidRPr="004F2B4F">
        <w:rPr>
          <w:i/>
          <w:lang w:val="en-US"/>
        </w:rPr>
        <w:t>roelvink2</w:t>
      </w:r>
      <w:r w:rsidR="00B01818" w:rsidRPr="004F2B4F">
        <w:rPr>
          <w:lang w:val="en-US"/>
        </w:rPr>
        <w:t xml:space="preserve"> is proportional to H</w:t>
      </w:r>
      <w:r w:rsidR="00B01818" w:rsidRPr="004F2B4F">
        <w:rPr>
          <w:vertAlign w:val="superscript"/>
          <w:lang w:val="en-US"/>
        </w:rPr>
        <w:t>3</w:t>
      </w:r>
      <w:r w:rsidR="00B01818" w:rsidRPr="004F2B4F">
        <w:rPr>
          <w:lang w:val="en-US"/>
        </w:rPr>
        <w:t>/h instead of H</w:t>
      </w:r>
      <w:r w:rsidR="00B01818" w:rsidRPr="004F2B4F">
        <w:rPr>
          <w:vertAlign w:val="superscript"/>
          <w:lang w:val="en-US"/>
        </w:rPr>
        <w:t>2</w:t>
      </w:r>
      <w:r w:rsidR="00B01818" w:rsidRPr="004F2B4F">
        <w:rPr>
          <w:lang w:val="en-US"/>
        </w:rPr>
        <w:t xml:space="preserve"> for </w:t>
      </w:r>
      <w:r w:rsidR="00B01818" w:rsidRPr="004F2B4F">
        <w:rPr>
          <w:i/>
          <w:lang w:val="en-US"/>
        </w:rPr>
        <w:t>roelvink1</w:t>
      </w:r>
      <w:r w:rsidR="00B01818" w:rsidRPr="004F2B4F">
        <w:rPr>
          <w:lang w:val="en-US"/>
        </w:rPr>
        <w:t>.</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32"/>
          <w:lang w:val="en-US"/>
        </w:rPr>
        <w:object w:dxaOrig="2160" w:dyaOrig="700">
          <v:shape id="_x0000_i1038" type="#_x0000_t75" style="width:109.1pt;height:34.9pt" o:ole="">
            <v:imagedata r:id="rId63" o:title=""/>
          </v:shape>
          <o:OLEObject Type="Embed" ProgID="Equation.DSMT4" ShapeID="_x0000_i1038" DrawAspect="Content" ObjectID="_1487070864" r:id="rId6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1" w:name="ZEqnNum86294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12</w:instrText>
      </w:r>
      <w:r w:rsidR="00801832" w:rsidRPr="004F2B4F">
        <w:rPr>
          <w:lang w:val="en-US"/>
        </w:rPr>
        <w:fldChar w:fldCharType="end"/>
      </w:r>
      <w:r w:rsidR="00801832" w:rsidRPr="004F2B4F">
        <w:rPr>
          <w:lang w:val="en-US"/>
        </w:rPr>
        <w:instrText>)</w:instrText>
      </w:r>
      <w:bookmarkEnd w:id="61"/>
      <w:r w:rsidR="00801832" w:rsidRPr="004F2B4F">
        <w:rPr>
          <w:lang w:val="en-US"/>
        </w:rPr>
        <w:fldChar w:fldCharType="end"/>
      </w:r>
    </w:p>
    <w:p w:rsidR="00727EAA" w:rsidRPr="004F2B4F" w:rsidRDefault="00727EAA" w:rsidP="002603CC">
      <w:pPr>
        <w:rPr>
          <w:lang w:val="en-US"/>
        </w:rPr>
      </w:pPr>
    </w:p>
    <w:p w:rsidR="00727EAA" w:rsidRPr="004F2B4F" w:rsidRDefault="00727EAA" w:rsidP="002603CC">
      <w:pPr>
        <w:rPr>
          <w:szCs w:val="21"/>
          <w:lang w:val="en-US"/>
        </w:rPr>
      </w:pPr>
      <w:r w:rsidRPr="004F2B4F">
        <w:rPr>
          <w:szCs w:val="21"/>
          <w:lang w:val="en-US"/>
        </w:rPr>
        <w:t xml:space="preserve">On top of that, Daly et al. (2010) developed a formulation, which states that waves are fully breaking if the wave height exceeds a </w:t>
      </w:r>
      <w:r w:rsidRPr="004F2B4F">
        <w:rPr>
          <w:lang w:val="en-US"/>
        </w:rPr>
        <w:t>threshold (</w:t>
      </w:r>
      <w:r w:rsidRPr="004F2B4F">
        <w:rPr>
          <w:i/>
          <w:lang w:val="en-US"/>
        </w:rPr>
        <w:t>γ</w:t>
      </w:r>
      <w:r w:rsidRPr="004F2B4F">
        <w:rPr>
          <w:lang w:val="en-US"/>
        </w:rPr>
        <w:t xml:space="preserve">) and stop breaking if the wave </w:t>
      </w:r>
      <w:proofErr w:type="gramStart"/>
      <w:r w:rsidRPr="004F2B4F">
        <w:rPr>
          <w:lang w:val="en-US"/>
        </w:rPr>
        <w:t>height fall</w:t>
      </w:r>
      <w:proofErr w:type="gramEnd"/>
      <w:r w:rsidRPr="004F2B4F">
        <w:rPr>
          <w:lang w:val="en-US"/>
        </w:rPr>
        <w:t xml:space="preserve"> below another threshold (</w:t>
      </w:r>
      <w:r w:rsidRPr="004F2B4F">
        <w:rPr>
          <w:i/>
          <w:lang w:val="en-US"/>
        </w:rPr>
        <w:t>γ</w:t>
      </w:r>
      <w:r w:rsidRPr="004F2B4F">
        <w:rPr>
          <w:i/>
          <w:vertAlign w:val="subscript"/>
          <w:lang w:val="en-US"/>
        </w:rPr>
        <w:t>2</w:t>
      </w:r>
      <w:r w:rsidRPr="004F2B4F">
        <w:rPr>
          <w:lang w:val="en-US"/>
        </w:rPr>
        <w:t>).</w:t>
      </w:r>
      <w:r w:rsidR="00324829" w:rsidRPr="004F2B4F">
        <w:rPr>
          <w:lang w:val="en-US"/>
        </w:rPr>
        <w:t xml:space="preserve"> </w:t>
      </w:r>
      <w:r w:rsidRPr="004F2B4F">
        <w:rPr>
          <w:lang w:val="en-US"/>
        </w:rPr>
        <w:t xml:space="preserve">This is coded as </w:t>
      </w:r>
      <w:r w:rsidRPr="004F2B4F">
        <w:rPr>
          <w:i/>
          <w:lang w:val="en-US"/>
        </w:rPr>
        <w:t>break</w:t>
      </w:r>
      <w:r w:rsidRPr="004F2B4F">
        <w:rPr>
          <w:i/>
          <w:szCs w:val="21"/>
          <w:lang w:val="en-US"/>
        </w:rPr>
        <w:t>=roelvink_daly</w:t>
      </w:r>
      <w:r w:rsidR="00324829" w:rsidRPr="004F2B4F">
        <w:rPr>
          <w:szCs w:val="21"/>
          <w:lang w:val="en-US"/>
        </w:rPr>
        <w:t xml:space="preserve"> and the second threshold, </w:t>
      </w:r>
      <w:r w:rsidR="00324829" w:rsidRPr="004F2B4F">
        <w:rPr>
          <w:i/>
          <w:lang w:val="en-US"/>
        </w:rPr>
        <w:t>γ</w:t>
      </w:r>
      <w:r w:rsidR="00324829" w:rsidRPr="004F2B4F">
        <w:rPr>
          <w:i/>
          <w:vertAlign w:val="subscript"/>
          <w:lang w:val="en-US"/>
        </w:rPr>
        <w:t>2</w:t>
      </w:r>
      <w:r w:rsidR="00324829" w:rsidRPr="004F2B4F">
        <w:rPr>
          <w:szCs w:val="21"/>
          <w:lang w:val="en-US"/>
        </w:rPr>
        <w:t xml:space="preserve">, can be varied with keyword: </w:t>
      </w:r>
      <w:r w:rsidR="00324829" w:rsidRPr="004F2B4F">
        <w:rPr>
          <w:i/>
          <w:szCs w:val="21"/>
          <w:lang w:val="en-US"/>
        </w:rPr>
        <w:t>gamma2.</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32"/>
          <w:lang w:val="en-US"/>
        </w:rPr>
        <w:object w:dxaOrig="2439" w:dyaOrig="760">
          <v:shape id="_x0000_i1039" type="#_x0000_t75" style="width:121.65pt;height:38.2pt" o:ole="">
            <v:imagedata r:id="rId65" o:title=""/>
          </v:shape>
          <o:OLEObject Type="Embed" ProgID="Equation.DSMT4" ShapeID="_x0000_i1039" DrawAspect="Content" ObjectID="_1487070865" r:id="rId6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rPr>
          <w:lang w:val="en-US"/>
        </w:rPr>
      </w:pPr>
      <w:r w:rsidRPr="004F2B4F">
        <w:rPr>
          <w:lang w:val="en-US"/>
        </w:rPr>
        <w:t xml:space="preserve">In case of stationary waves Baldock et al. (1998) is applied, which is presented </w:t>
      </w:r>
      <w:proofErr w:type="gramStart"/>
      <w:r w:rsidRPr="004F2B4F">
        <w:rPr>
          <w:lang w:val="en-US"/>
        </w:rPr>
        <w:t xml:space="preserve">in </w:t>
      </w:r>
      <w:proofErr w:type="gramEnd"/>
      <w:r w:rsidR="00B92B3A" w:rsidRPr="004F2B4F">
        <w:rPr>
          <w:lang w:val="en-US"/>
        </w:rPr>
        <w:fldChar w:fldCharType="begin"/>
      </w:r>
      <w:r w:rsidR="00B92B3A" w:rsidRPr="004F2B4F">
        <w:rPr>
          <w:lang w:val="en-US"/>
        </w:rPr>
        <w:instrText xml:space="preserve"> GOTOBUTTON ZEqnNum650667  \* MERGEFORMAT </w:instrText>
      </w:r>
      <w:r w:rsidR="00B92B3A" w:rsidRPr="004F2B4F">
        <w:rPr>
          <w:lang w:val="en-US"/>
        </w:rPr>
        <w:fldChar w:fldCharType="begin"/>
      </w:r>
      <w:r w:rsidR="00B92B3A" w:rsidRPr="004F2B4F">
        <w:rPr>
          <w:lang w:val="en-US"/>
        </w:rPr>
        <w:instrText xml:space="preserve"> REF ZEqnNum650667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In this breaking formulation the fraction breaking waves </w:t>
      </w:r>
      <w:r w:rsidRPr="004F2B4F">
        <w:rPr>
          <w:i/>
          <w:lang w:val="en-US"/>
        </w:rPr>
        <w:t>Q</w:t>
      </w:r>
      <w:r w:rsidRPr="004F2B4F">
        <w:rPr>
          <w:i/>
          <w:vertAlign w:val="subscript"/>
          <w:lang w:val="en-US"/>
        </w:rPr>
        <w:t>b</w:t>
      </w:r>
      <w:r w:rsidRPr="004F2B4F">
        <w:rPr>
          <w:lang w:val="en-US"/>
        </w:rPr>
        <w:t xml:space="preserve"> and breaking wave height </w:t>
      </w:r>
      <w:r w:rsidRPr="004F2B4F">
        <w:rPr>
          <w:i/>
          <w:lang w:val="en-US"/>
        </w:rPr>
        <w:t>H</w:t>
      </w:r>
      <w:r w:rsidRPr="004F2B4F">
        <w:rPr>
          <w:i/>
          <w:vertAlign w:val="subscript"/>
          <w:lang w:val="en-US"/>
        </w:rPr>
        <w:t>b</w:t>
      </w:r>
      <w:r w:rsidRPr="004F2B4F">
        <w:rPr>
          <w:lang w:val="en-US"/>
        </w:rPr>
        <w:t xml:space="preserve"> are calculated differently compared to the breaking formulations used for the non-stationary situation. In </w:t>
      </w:r>
      <w:r w:rsidR="00B92B3A" w:rsidRPr="004F2B4F">
        <w:rPr>
          <w:lang w:val="en-US"/>
        </w:rPr>
        <w:fldChar w:fldCharType="begin"/>
      </w:r>
      <w:r w:rsidR="00B92B3A" w:rsidRPr="004F2B4F">
        <w:rPr>
          <w:lang w:val="en-US"/>
        </w:rPr>
        <w:instrText xml:space="preserve"> GOTOBUTTON ZEqnNum650667  \* MERGEFORMAT </w:instrText>
      </w:r>
      <w:r w:rsidR="00B92B3A" w:rsidRPr="004F2B4F">
        <w:rPr>
          <w:lang w:val="en-US"/>
        </w:rPr>
        <w:fldChar w:fldCharType="begin"/>
      </w:r>
      <w:r w:rsidR="00B92B3A" w:rsidRPr="004F2B4F">
        <w:rPr>
          <w:lang w:val="en-US"/>
        </w:rPr>
        <w:instrText xml:space="preserve"> REF ZEqnNum650667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r w:rsidRPr="004F2B4F">
        <w:rPr>
          <w:i/>
          <w:color w:val="252525"/>
          <w:szCs w:val="21"/>
          <w:shd w:val="clear" w:color="auto" w:fill="FFFFFF"/>
          <w:lang w:val="en-US"/>
        </w:rPr>
        <w:t>α</w:t>
      </w:r>
      <w:r w:rsidRPr="004F2B4F">
        <w:rPr>
          <w:color w:val="252525"/>
          <w:szCs w:val="21"/>
          <w:shd w:val="clear" w:color="auto" w:fill="FFFFFF"/>
          <w:lang w:val="en-US"/>
        </w:rPr>
        <w:t xml:space="preserve"> is applied as </w:t>
      </w:r>
      <w:r w:rsidRPr="004F2B4F">
        <w:rPr>
          <w:lang w:val="en-US"/>
        </w:rPr>
        <w:t xml:space="preserve">wave dissipation coefficient, </w:t>
      </w:r>
      <w:r w:rsidRPr="004F2B4F">
        <w:rPr>
          <w:i/>
          <w:lang w:val="en-US"/>
        </w:rPr>
        <w:t>f</w:t>
      </w:r>
      <w:r w:rsidRPr="004F2B4F">
        <w:rPr>
          <w:i/>
          <w:vertAlign w:val="subscript"/>
          <w:lang w:val="en-US"/>
        </w:rPr>
        <w:t>rep</w:t>
      </w:r>
      <w:r w:rsidRPr="004F2B4F">
        <w:rPr>
          <w:lang w:val="en-US"/>
        </w:rPr>
        <w:t xml:space="preserve"> represents a representative intrinsic frequency and </w:t>
      </w:r>
      <w:r w:rsidRPr="004F2B4F">
        <w:rPr>
          <w:i/>
          <w:lang w:val="en-US"/>
        </w:rPr>
        <w:t>y</w:t>
      </w:r>
      <w:r w:rsidRPr="004F2B4F">
        <w:rPr>
          <w:lang w:val="en-US"/>
        </w:rPr>
        <w:t xml:space="preserve"> is a calibration factor. The stationary wave breaking formulation is coded with </w:t>
      </w:r>
      <w:r w:rsidRPr="004F2B4F">
        <w:rPr>
          <w:i/>
          <w:lang w:val="en-US"/>
        </w:rPr>
        <w:t>break=baldock</w:t>
      </w:r>
      <w:r w:rsidRPr="004F2B4F">
        <w:rPr>
          <w:lang w:val="en-US"/>
        </w:rPr>
        <w:t xml:space="preserve">.  </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008657B6" w:rsidRPr="004F2B4F">
        <w:rPr>
          <w:position w:val="-66"/>
          <w:lang w:val="en-US"/>
        </w:rPr>
        <w:object w:dxaOrig="4440" w:dyaOrig="1440">
          <v:shape id="_x0000_i1040" type="#_x0000_t75" style="width:222pt;height:73.1pt" o:ole="">
            <v:imagedata r:id="rId67" o:title=""/>
          </v:shape>
          <o:OLEObject Type="Embed" ProgID="Equation.DSMT4" ShapeID="_x0000_i1040" DrawAspect="Content" ObjectID="_1487070866" r:id="rId6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2" w:name="ZEqnNum650667"/>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14</w:instrText>
      </w:r>
      <w:r w:rsidR="00801832" w:rsidRPr="004F2B4F">
        <w:rPr>
          <w:lang w:val="en-US"/>
        </w:rPr>
        <w:fldChar w:fldCharType="end"/>
      </w:r>
      <w:r w:rsidR="00801832" w:rsidRPr="004F2B4F">
        <w:rPr>
          <w:lang w:val="en-US"/>
        </w:rPr>
        <w:instrText>)</w:instrText>
      </w:r>
      <w:bookmarkEnd w:id="62"/>
      <w:r w:rsidR="00801832" w:rsidRPr="004F2B4F">
        <w:rPr>
          <w:lang w:val="en-US"/>
        </w:rPr>
        <w:fldChar w:fldCharType="end"/>
      </w:r>
    </w:p>
    <w:p w:rsidR="00507680" w:rsidRPr="004F2B4F" w:rsidRDefault="00507680" w:rsidP="002603CC">
      <w:pPr>
        <w:rPr>
          <w:lang w:val="en-US"/>
        </w:rPr>
      </w:pPr>
    </w:p>
    <w:p w:rsidR="00727EAA" w:rsidRPr="004F2B4F" w:rsidRDefault="00727EAA" w:rsidP="002603CC">
      <w:pPr>
        <w:rPr>
          <w:lang w:val="en-US"/>
        </w:rPr>
      </w:pPr>
      <w:r w:rsidRPr="004F2B4F">
        <w:rPr>
          <w:lang w:val="en-US"/>
        </w:rPr>
        <w:t>Finally, it is possible to use the Janssen &amp; Battjes (2007) formulation for wave breaking of stationary waves. This formulation is a re</w:t>
      </w:r>
      <w:r w:rsidR="007D124F" w:rsidRPr="004F2B4F">
        <w:rPr>
          <w:lang w:val="en-US"/>
        </w:rPr>
        <w:t>vis</w:t>
      </w:r>
      <w:r w:rsidR="004E0C77" w:rsidRPr="004F2B4F">
        <w:rPr>
          <w:lang w:val="en-US"/>
        </w:rPr>
        <w:t xml:space="preserve">ion of Baldock’s formulation. </w:t>
      </w:r>
    </w:p>
    <w:p w:rsidR="00400C7D" w:rsidRPr="004F2B4F" w:rsidRDefault="00400C7D" w:rsidP="002603CC">
      <w:pPr>
        <w:rPr>
          <w:lang w:val="en-US"/>
        </w:rPr>
      </w:pPr>
    </w:p>
    <w:p w:rsidR="00400C7D" w:rsidRPr="004F2B4F" w:rsidRDefault="00727EAA" w:rsidP="002603CC">
      <w:pPr>
        <w:pStyle w:val="MTDisplayEquation"/>
        <w:rPr>
          <w:lang w:val="en-US"/>
        </w:rPr>
      </w:pPr>
      <w:r w:rsidRPr="004F2B4F">
        <w:rPr>
          <w:lang w:val="en-US"/>
        </w:rPr>
        <w:tab/>
      </w:r>
    </w:p>
    <w:p w:rsidR="00400C7D" w:rsidRPr="004F2B4F" w:rsidRDefault="00400C7D" w:rsidP="002603CC">
      <w:pPr>
        <w:pStyle w:val="MTDisplayEquation"/>
        <w:rPr>
          <w:lang w:val="en-US"/>
        </w:rPr>
      </w:pPr>
      <w:r w:rsidRPr="004F2B4F">
        <w:rPr>
          <w:lang w:val="en-US"/>
        </w:rPr>
        <w:tab/>
      </w:r>
      <w:r w:rsidR="004E0C77" w:rsidRPr="004F2B4F">
        <w:rPr>
          <w:position w:val="-100"/>
          <w:lang w:val="en-US"/>
        </w:rPr>
        <w:object w:dxaOrig="4320" w:dyaOrig="2140">
          <v:shape id="_x0000_i1041" type="#_x0000_t75" style="width:3in;height:106.9pt" o:ole="">
            <v:imagedata r:id="rId69" o:title=""/>
          </v:shape>
          <o:OLEObject Type="Embed" ProgID="Equation.DSMT4" ShapeID="_x0000_i1041" DrawAspect="Content" ObjectID="_1487070867" r:id="rId70"/>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727EAA" w:rsidRPr="004F2B4F" w:rsidRDefault="00727EAA" w:rsidP="002603CC">
      <w:pPr>
        <w:pStyle w:val="MTDisplayEquation"/>
        <w:rPr>
          <w:lang w:val="en-US"/>
        </w:rPr>
      </w:pPr>
      <w:r w:rsidRPr="004F2B4F">
        <w:rPr>
          <w:lang w:val="en-US"/>
        </w:rPr>
        <w:tab/>
      </w:r>
    </w:p>
    <w:p w:rsidR="00727EAA" w:rsidRPr="004F2B4F" w:rsidRDefault="00727EAA" w:rsidP="002603CC">
      <w:pPr>
        <w:rPr>
          <w:lang w:val="en-US"/>
        </w:rPr>
      </w:pPr>
      <w:r w:rsidRPr="004F2B4F">
        <w:rPr>
          <w:lang w:val="en-US"/>
        </w:rPr>
        <w:t xml:space="preserve">In either the instationary or stationary case the total wave dissipation is distributed proportionally over the wave directions with the formulation </w:t>
      </w:r>
      <w:proofErr w:type="gramStart"/>
      <w:r w:rsidRPr="004F2B4F">
        <w:rPr>
          <w:lang w:val="en-US"/>
        </w:rPr>
        <w:t xml:space="preserve">in </w:t>
      </w:r>
      <w:proofErr w:type="gramEnd"/>
      <w:r w:rsidR="00B92B3A" w:rsidRPr="004F2B4F">
        <w:rPr>
          <w:lang w:val="en-US"/>
        </w:rPr>
        <w:fldChar w:fldCharType="begin"/>
      </w:r>
      <w:r w:rsidR="00B92B3A" w:rsidRPr="004F2B4F">
        <w:rPr>
          <w:lang w:val="en-US"/>
        </w:rPr>
        <w:instrText xml:space="preserve"> GOTOBUTTON ZEqnNum200641  \* MERGEFORMAT </w:instrText>
      </w:r>
      <w:r w:rsidR="00B92B3A" w:rsidRPr="004F2B4F">
        <w:rPr>
          <w:lang w:val="en-US"/>
        </w:rPr>
        <w:fldChar w:fldCharType="begin"/>
      </w:r>
      <w:r w:rsidR="00B92B3A" w:rsidRPr="004F2B4F">
        <w:rPr>
          <w:lang w:val="en-US"/>
        </w:rPr>
        <w:instrText xml:space="preserve"> REF ZEqnNum200641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16</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w:t>
      </w:r>
    </w:p>
    <w:p w:rsidR="00727EAA" w:rsidRPr="004F2B4F" w:rsidRDefault="00727EAA" w:rsidP="002603CC">
      <w:pPr>
        <w:rPr>
          <w:lang w:val="en-US"/>
        </w:rPr>
      </w:pPr>
    </w:p>
    <w:p w:rsidR="00727EAA" w:rsidRPr="004F2B4F" w:rsidRDefault="00727EAA" w:rsidP="00E34418">
      <w:pPr>
        <w:pStyle w:val="MTDisplayEquation"/>
        <w:rPr>
          <w:lang w:val="en-US"/>
        </w:rPr>
      </w:pPr>
      <w:r w:rsidRPr="004F2B4F">
        <w:rPr>
          <w:lang w:val="en-US"/>
        </w:rPr>
        <w:tab/>
      </w:r>
      <w:r w:rsidRPr="004F2B4F">
        <w:rPr>
          <w:position w:val="-30"/>
          <w:lang w:val="en-US"/>
        </w:rPr>
        <w:object w:dxaOrig="3700" w:dyaOrig="680">
          <v:shape id="_x0000_i1042" type="#_x0000_t75" style="width:185.45pt;height:33.8pt" o:ole="">
            <v:imagedata r:id="rId71" o:title=""/>
          </v:shape>
          <o:OLEObject Type="Embed" ProgID="Equation.DSMT4" ShapeID="_x0000_i1042" DrawAspect="Content" ObjectID="_1487070868" r:id="rId7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63" w:name="ZEqnNum20064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16</w:instrText>
      </w:r>
      <w:r w:rsidR="00801832" w:rsidRPr="004F2B4F">
        <w:rPr>
          <w:lang w:val="en-US"/>
        </w:rPr>
        <w:fldChar w:fldCharType="end"/>
      </w:r>
      <w:r w:rsidR="00801832" w:rsidRPr="004F2B4F">
        <w:rPr>
          <w:lang w:val="en-US"/>
        </w:rPr>
        <w:instrText>)</w:instrText>
      </w:r>
      <w:bookmarkEnd w:id="63"/>
      <w:r w:rsidR="00801832" w:rsidRPr="004F2B4F">
        <w:rPr>
          <w:lang w:val="en-US"/>
        </w:rPr>
        <w:fldChar w:fldCharType="end"/>
      </w:r>
    </w:p>
    <w:p w:rsidR="00D81269" w:rsidRPr="004F2B4F" w:rsidRDefault="00727EAA" w:rsidP="00D81269">
      <w:pPr>
        <w:pStyle w:val="Heading4"/>
        <w:jc w:val="both"/>
        <w:rPr>
          <w:lang w:val="en-US"/>
        </w:rPr>
      </w:pPr>
      <w:r w:rsidRPr="004F2B4F">
        <w:rPr>
          <w:lang w:val="en-US"/>
        </w:rPr>
        <w:t>Bottom friction</w:t>
      </w:r>
    </w:p>
    <w:p w:rsidR="00D81269" w:rsidRPr="004F2B4F" w:rsidRDefault="00D81269" w:rsidP="00D81269">
      <w:pPr>
        <w:rPr>
          <w:lang w:val="en-US"/>
        </w:rPr>
      </w:pPr>
      <w:r w:rsidRPr="004F2B4F">
        <w:rPr>
          <w:lang w:val="en-US"/>
        </w:rPr>
        <w:t>The short wave dissipation by bottom friction is modeled as</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position w:val="-32"/>
          <w:lang w:val="en-US"/>
        </w:rPr>
        <w:object w:dxaOrig="2780" w:dyaOrig="800">
          <v:shape id="_x0000_i1043" type="#_x0000_t75" style="width:139.65pt;height:40.9pt" o:ole="">
            <v:imagedata r:id="rId73" o:title=""/>
          </v:shape>
          <o:OLEObject Type="Embed" ProgID="Equation.DSMT4" ShapeID="_x0000_i1043" DrawAspect="Content" ObjectID="_1487070869" r:id="rId7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64" w:name="ZEqnNum711028"/>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17</w:instrText>
      </w:r>
      <w:r w:rsidRPr="004F2B4F">
        <w:rPr>
          <w:lang w:val="en-US"/>
        </w:rPr>
        <w:fldChar w:fldCharType="end"/>
      </w:r>
      <w:r w:rsidRPr="004F2B4F">
        <w:rPr>
          <w:lang w:val="en-US"/>
        </w:rPr>
        <w:instrText>)</w:instrText>
      </w:r>
      <w:bookmarkEnd w:id="64"/>
      <w:r w:rsidRPr="004F2B4F">
        <w:rPr>
          <w:lang w:val="en-US"/>
        </w:rPr>
        <w:fldChar w:fldCharType="end"/>
      </w:r>
    </w:p>
    <w:p w:rsidR="00D81269" w:rsidRPr="004F2B4F" w:rsidRDefault="00D81269" w:rsidP="00D81269">
      <w:pPr>
        <w:rPr>
          <w:lang w:val="en-US"/>
        </w:rPr>
      </w:pPr>
    </w:p>
    <w:p w:rsidR="00D81269" w:rsidRPr="004F2B4F" w:rsidRDefault="00D81269" w:rsidP="00D81269">
      <w:pPr>
        <w:rPr>
          <w:i/>
          <w:lang w:val="en-US"/>
        </w:rPr>
      </w:pPr>
      <w:r w:rsidRPr="004F2B4F">
        <w:rPr>
          <w:lang w:val="en-US"/>
        </w:rPr>
        <w:t xml:space="preserve">In </w:t>
      </w:r>
      <w:r w:rsidRPr="004F2B4F">
        <w:rPr>
          <w:lang w:val="en-US"/>
        </w:rPr>
        <w:fldChar w:fldCharType="begin"/>
      </w:r>
      <w:r w:rsidRPr="004F2B4F">
        <w:rPr>
          <w:lang w:val="en-US"/>
        </w:rPr>
        <w:instrText xml:space="preserve"> GOTOBUTTON ZEqnNum711028  \* MERGEFORMAT </w:instrText>
      </w:r>
      <w:r w:rsidRPr="004F2B4F">
        <w:rPr>
          <w:lang w:val="en-US"/>
        </w:rPr>
        <w:fldChar w:fldCharType="begin"/>
      </w:r>
      <w:r w:rsidRPr="004F2B4F">
        <w:rPr>
          <w:lang w:val="en-US"/>
        </w:rPr>
        <w:instrText xml:space="preserve"> REF ZEqnNum711028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17</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w:t>
      </w:r>
      <w:r w:rsidRPr="004F2B4F">
        <w:rPr>
          <w:i/>
          <w:lang w:val="en-US"/>
        </w:rPr>
        <w:t>f</w:t>
      </w:r>
      <w:r w:rsidRPr="004F2B4F">
        <w:rPr>
          <w:i/>
          <w:vertAlign w:val="subscript"/>
          <w:lang w:val="en-US"/>
        </w:rPr>
        <w:t>w</w:t>
      </w:r>
      <w:r w:rsidRPr="004F2B4F">
        <w:rPr>
          <w:lang w:val="en-US"/>
        </w:rPr>
        <w:t xml:space="preserve"> is the short-wave friction coefficient. This value only effects the wave action equation and is unrelated to bed friction in the flow equation. Studies conducted on reefs (e.g. Lowe et al., 2007) indicate that </w:t>
      </w:r>
      <w:r w:rsidRPr="004F2B4F">
        <w:rPr>
          <w:i/>
          <w:lang w:val="en-US"/>
        </w:rPr>
        <w:t>f</w:t>
      </w:r>
      <w:r w:rsidRPr="004F2B4F">
        <w:rPr>
          <w:i/>
          <w:vertAlign w:val="subscript"/>
          <w:lang w:val="en-US"/>
        </w:rPr>
        <w:t>w</w:t>
      </w:r>
      <w:r w:rsidRPr="004F2B4F">
        <w:rPr>
          <w:lang w:val="en-US"/>
        </w:rPr>
        <w:t xml:space="preserve"> should be an order of magnitude (or more) larger than </w:t>
      </w:r>
      <w:r w:rsidRPr="004F2B4F">
        <w:rPr>
          <w:i/>
          <w:lang w:val="en-US"/>
        </w:rPr>
        <w:t>c</w:t>
      </w:r>
      <w:r w:rsidRPr="004F2B4F">
        <w:rPr>
          <w:i/>
          <w:vertAlign w:val="subscript"/>
          <w:lang w:val="en-US"/>
        </w:rPr>
        <w:t>f</w:t>
      </w:r>
      <w:r w:rsidRPr="004F2B4F">
        <w:rPr>
          <w:vertAlign w:val="subscript"/>
          <w:lang w:val="en-US"/>
        </w:rPr>
        <w:t xml:space="preserve"> </w:t>
      </w:r>
      <w:r w:rsidRPr="004F2B4F">
        <w:rPr>
          <w:lang w:val="en-US"/>
        </w:rPr>
        <w:t>due to the dependency of wave frictional dissipation rates on the frequency of the motion.</w:t>
      </w:r>
    </w:p>
    <w:p w:rsidR="00D81269" w:rsidRPr="004F2B4F" w:rsidRDefault="00D81269" w:rsidP="00D81269">
      <w:pPr>
        <w:rPr>
          <w:lang w:val="en-US"/>
        </w:rPr>
      </w:pPr>
    </w:p>
    <w:p w:rsidR="00D81269" w:rsidRPr="004F2B4F" w:rsidRDefault="00D81269" w:rsidP="00D81269">
      <w:pPr>
        <w:rPr>
          <w:lang w:val="en-US"/>
        </w:rPr>
      </w:pPr>
      <w:r w:rsidRPr="004F2B4F">
        <w:rPr>
          <w:lang w:val="en-US"/>
        </w:rPr>
        <w:t xml:space="preserve">The derivation of this term is based time-averaged instantaneous bottom dissipation using the Jonsson friction factor </w:t>
      </w:r>
      <w:r w:rsidRPr="004F2B4F">
        <w:rPr>
          <w:i/>
          <w:lang w:val="en-US"/>
        </w:rPr>
        <w:t>f</w:t>
      </w:r>
      <w:r w:rsidRPr="004F2B4F">
        <w:rPr>
          <w:i/>
          <w:vertAlign w:val="subscript"/>
          <w:lang w:val="en-US"/>
        </w:rPr>
        <w:t>w</w:t>
      </w:r>
      <w:r w:rsidRPr="004F2B4F">
        <w:rPr>
          <w:vertAlign w:val="subscript"/>
          <w:lang w:val="en-US"/>
        </w:rPr>
        <w:t xml:space="preserve"> </w:t>
      </w:r>
      <w:r w:rsidRPr="004F2B4F">
        <w:rPr>
          <w:lang w:val="en-US"/>
        </w:rPr>
        <w:t>of the bed shear stress:</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24"/>
          <w:sz w:val="22"/>
          <w:szCs w:val="22"/>
          <w:lang w:val="en-US"/>
        </w:rPr>
        <w:object w:dxaOrig="2055" w:dyaOrig="630">
          <v:shape id="_x0000_i1044" type="#_x0000_t75" style="width:102.55pt;height:31.1pt" o:ole="">
            <v:imagedata r:id="rId75" o:title=""/>
          </v:shape>
          <o:OLEObject Type="Embed" ProgID="Equation.DSMT4" ShapeID="_x0000_i1044" DrawAspect="Content" ObjectID="_1487070870" r:id="rId76"/>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65" w:name="ZEqnNum889680"/>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18</w:instrText>
      </w:r>
      <w:r w:rsidR="004F2B4F" w:rsidRPr="004F2B4F">
        <w:rPr>
          <w:noProof/>
          <w:lang w:val="en-US"/>
        </w:rPr>
        <w:fldChar w:fldCharType="end"/>
      </w:r>
      <w:r w:rsidRPr="004F2B4F">
        <w:rPr>
          <w:lang w:val="en-US"/>
        </w:rPr>
        <w:instrText>)</w:instrText>
      </w:r>
      <w:bookmarkEnd w:id="65"/>
      <w:r w:rsidRPr="004F2B4F">
        <w:rPr>
          <w:lang w:val="en-US"/>
        </w:rPr>
        <w:fldChar w:fldCharType="end"/>
      </w:r>
    </w:p>
    <w:p w:rsidR="00D81269" w:rsidRPr="004F2B4F" w:rsidRDefault="00D81269" w:rsidP="00D81269">
      <w:pPr>
        <w:rPr>
          <w:lang w:val="en-US"/>
        </w:rPr>
      </w:pPr>
      <w:r w:rsidRPr="004F2B4F">
        <w:rPr>
          <w:lang w:val="en-US"/>
        </w:rPr>
        <w:t xml:space="preserve">The evaluation of the </w:t>
      </w:r>
      <w:proofErr w:type="gramStart"/>
      <w:r w:rsidRPr="004F2B4F">
        <w:rPr>
          <w:lang w:val="en-US"/>
        </w:rPr>
        <w:t xml:space="preserve">term </w:t>
      </w:r>
      <w:proofErr w:type="gramEnd"/>
      <w:r w:rsidRPr="004F2B4F">
        <w:rPr>
          <w:rFonts w:ascii="Calibri" w:eastAsia="SimSun" w:hAnsi="Calibri" w:cs="Times New Roman"/>
          <w:position w:val="-20"/>
          <w:sz w:val="22"/>
          <w:szCs w:val="22"/>
          <w:lang w:val="en-US"/>
        </w:rPr>
        <w:object w:dxaOrig="585" w:dyaOrig="510">
          <v:shape id="_x0000_i1045" type="#_x0000_t75" style="width:29.45pt;height:25.65pt" o:ole="">
            <v:imagedata r:id="rId77" o:title=""/>
          </v:shape>
          <o:OLEObject Type="Embed" ProgID="Equation.DSMT4" ShapeID="_x0000_i1045" DrawAspect="Content" ObjectID="_1487070871" r:id="rId78"/>
        </w:object>
      </w:r>
      <w:r w:rsidRPr="004F2B4F">
        <w:rPr>
          <w:lang w:val="en-US"/>
        </w:rPr>
        <w:t xml:space="preserve">, the so-called third even velocity moment, depends on the situation. </w:t>
      </w:r>
      <w:r w:rsidR="00E34418" w:rsidRPr="004F2B4F">
        <w:rPr>
          <w:lang w:val="en-US"/>
        </w:rPr>
        <w:t xml:space="preserve">First let’s give expressions for the orbital velocity amplitude and the root-mean square orbital velocity. </w:t>
      </w:r>
      <w:r w:rsidR="004E0C77" w:rsidRPr="004F2B4F">
        <w:rPr>
          <w:lang w:val="en-US"/>
        </w:rPr>
        <w:t xml:space="preserve">In this formulation </w:t>
      </w:r>
      <w:r w:rsidR="004E0C77" w:rsidRPr="004F2B4F">
        <w:rPr>
          <w:i/>
          <w:lang w:val="en-US"/>
        </w:rPr>
        <w:t>T</w:t>
      </w:r>
      <w:r w:rsidR="004E0C77" w:rsidRPr="004F2B4F">
        <w:rPr>
          <w:i/>
          <w:vertAlign w:val="subscript"/>
          <w:lang w:val="en-US"/>
        </w:rPr>
        <w:t>p</w:t>
      </w:r>
      <w:r w:rsidR="004E0C77" w:rsidRPr="004F2B4F">
        <w:rPr>
          <w:lang w:val="en-US"/>
        </w:rPr>
        <w:t xml:space="preserve"> is the peak wave period. </w:t>
      </w:r>
      <w:r w:rsidRPr="004F2B4F">
        <w:rPr>
          <w:lang w:val="en-US"/>
        </w:rPr>
        <w:t>The orbital velocity amplitude is expressed as:</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position w:val="-32"/>
          <w:lang w:val="en-US"/>
        </w:rPr>
        <w:object w:dxaOrig="1740" w:dyaOrig="700">
          <v:shape id="_x0000_i1046" type="#_x0000_t75" style="width:87.25pt;height:34.35pt" o:ole="">
            <v:imagedata r:id="rId79" o:title=""/>
          </v:shape>
          <o:OLEObject Type="Embed" ProgID="Equation.DSMT4" ShapeID="_x0000_i1046" DrawAspect="Content" ObjectID="_1487070872" r:id="rId80"/>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66" w:name="ZEqnNum105456"/>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19</w:instrText>
      </w:r>
      <w:r w:rsidR="004F2B4F" w:rsidRPr="004F2B4F">
        <w:rPr>
          <w:noProof/>
          <w:lang w:val="en-US"/>
        </w:rPr>
        <w:fldChar w:fldCharType="end"/>
      </w:r>
      <w:r w:rsidRPr="004F2B4F">
        <w:rPr>
          <w:lang w:val="en-US"/>
        </w:rPr>
        <w:instrText>)</w:instrText>
      </w:r>
      <w:bookmarkEnd w:id="66"/>
      <w:r w:rsidRPr="004F2B4F">
        <w:rPr>
          <w:lang w:val="en-US"/>
        </w:rPr>
        <w:fldChar w:fldCharType="end"/>
      </w:r>
    </w:p>
    <w:p w:rsidR="00E34418" w:rsidRPr="004F2B4F" w:rsidRDefault="00E34418" w:rsidP="00D81269">
      <w:pPr>
        <w:rPr>
          <w:lang w:val="en-US"/>
        </w:rPr>
      </w:pPr>
    </w:p>
    <w:p w:rsidR="00D81269" w:rsidRPr="004F2B4F" w:rsidRDefault="00D81269" w:rsidP="00D81269">
      <w:pPr>
        <w:rPr>
          <w:lang w:val="en-US"/>
        </w:rPr>
      </w:pPr>
      <w:r w:rsidRPr="004F2B4F">
        <w:rPr>
          <w:lang w:val="en-US"/>
        </w:rPr>
        <w:t>In a random wave train the root-mean-square orbital velocity is, to a reasonable approximation, equal to:</w:t>
      </w:r>
    </w:p>
    <w:p w:rsidR="00D81269" w:rsidRPr="004F2B4F" w:rsidRDefault="00D81269" w:rsidP="00D81269">
      <w:pPr>
        <w:pStyle w:val="MTDisplayEquation"/>
        <w:rPr>
          <w:lang w:val="en-US"/>
        </w:rPr>
      </w:pPr>
      <w:r w:rsidRPr="004F2B4F">
        <w:rPr>
          <w:lang w:val="en-US"/>
        </w:rPr>
        <w:tab/>
      </w:r>
      <w:r w:rsidRPr="004F2B4F">
        <w:rPr>
          <w:position w:val="-28"/>
          <w:lang w:val="en-US"/>
        </w:rPr>
        <w:object w:dxaOrig="1040" w:dyaOrig="660">
          <v:shape id="_x0000_i1047" type="#_x0000_t75" style="width:52.35pt;height:32.75pt" o:ole="">
            <v:imagedata r:id="rId81" o:title=""/>
          </v:shape>
          <o:OLEObject Type="Embed" ProgID="Equation.DSMT4" ShapeID="_x0000_i1047" DrawAspect="Content" ObjectID="_1487070873" r:id="rId82"/>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20</w:instrText>
      </w:r>
      <w:r w:rsidR="004F2B4F" w:rsidRPr="004F2B4F">
        <w:rPr>
          <w:noProof/>
          <w:lang w:val="en-US"/>
        </w:rPr>
        <w:fldChar w:fldCharType="end"/>
      </w:r>
      <w:r w:rsidRPr="004F2B4F">
        <w:rPr>
          <w:lang w:val="en-US"/>
        </w:rPr>
        <w:instrText>)</w:instrText>
      </w:r>
      <w:r w:rsidRPr="004F2B4F">
        <w:rPr>
          <w:lang w:val="en-US"/>
        </w:rPr>
        <w:fldChar w:fldCharType="end"/>
      </w:r>
    </w:p>
    <w:p w:rsidR="00E34418" w:rsidRPr="004F2B4F" w:rsidRDefault="00E34418" w:rsidP="00D81269">
      <w:pPr>
        <w:rPr>
          <w:lang w:val="en-US"/>
        </w:rPr>
      </w:pPr>
    </w:p>
    <w:p w:rsidR="00D81269" w:rsidRPr="004F2B4F" w:rsidRDefault="00E34418" w:rsidP="00D81269">
      <w:pPr>
        <w:rPr>
          <w:lang w:val="en-US"/>
        </w:rPr>
      </w:pPr>
      <w:r w:rsidRPr="004F2B4F">
        <w:rPr>
          <w:lang w:val="en-US"/>
        </w:rPr>
        <w:t xml:space="preserve">If we consider the slowly-varying dissipation in wave groups, we need only to average over a single wave period and we can use a monochromatic (regular wave) expression. If we want to have the time-average dissipation over a full spectrum we get the best approximation from considering a linear Gaussian distribution. </w:t>
      </w:r>
      <w:r w:rsidR="00D81269" w:rsidRPr="004F2B4F">
        <w:rPr>
          <w:lang w:val="en-US"/>
        </w:rPr>
        <w:t>Guza and Thornton (1985) give easy expressions for both cases:</w:t>
      </w:r>
    </w:p>
    <w:p w:rsidR="00E34418" w:rsidRPr="004F2B4F" w:rsidRDefault="00E34418" w:rsidP="00D81269">
      <w:pPr>
        <w:rPr>
          <w:lang w:val="en-US"/>
        </w:rPr>
      </w:pPr>
    </w:p>
    <w:p w:rsidR="00E34418" w:rsidRPr="004F2B4F" w:rsidRDefault="00E34418" w:rsidP="00E34418">
      <w:pPr>
        <w:rPr>
          <w:lang w:val="en-US"/>
        </w:rPr>
      </w:pPr>
      <w:r w:rsidRPr="004F2B4F">
        <w:rPr>
          <w:lang w:val="en-US"/>
        </w:rPr>
        <w:t>For the monochromatic case:</w:t>
      </w:r>
    </w:p>
    <w:p w:rsidR="00E34418" w:rsidRPr="004F2B4F" w:rsidRDefault="00E34418" w:rsidP="00E34418">
      <w:pPr>
        <w:rPr>
          <w:lang w:val="en-US"/>
        </w:rPr>
      </w:pPr>
      <w:r w:rsidRPr="004F2B4F">
        <w:rPr>
          <w:lang w:val="en-US"/>
        </w:rPr>
        <w:tab/>
      </w:r>
    </w:p>
    <w:p w:rsidR="00D81269" w:rsidRPr="004F2B4F" w:rsidRDefault="00E34418" w:rsidP="00E34418">
      <w:pPr>
        <w:pStyle w:val="MTDisplayEquation"/>
        <w:rPr>
          <w:lang w:val="en-US"/>
        </w:rPr>
      </w:pPr>
      <w:r w:rsidRPr="004F2B4F">
        <w:rPr>
          <w:lang w:val="en-US"/>
        </w:rPr>
        <w:tab/>
      </w:r>
      <w:r w:rsidRPr="004F2B4F">
        <w:rPr>
          <w:position w:val="-28"/>
          <w:lang w:val="en-US"/>
        </w:rPr>
        <w:object w:dxaOrig="4580" w:dyaOrig="740">
          <v:shape id="_x0000_i1048" type="#_x0000_t75" style="width:229.1pt;height:37.1pt" o:ole="">
            <v:imagedata r:id="rId83" o:title=""/>
          </v:shape>
          <o:OLEObject Type="Embed" ProgID="Equation.DSMT4" ShapeID="_x0000_i1048" DrawAspect="Content" ObjectID="_1487070874" r:id="rId8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21</w:instrText>
      </w:r>
      <w:r w:rsidR="004F2B4F" w:rsidRPr="004F2B4F">
        <w:rPr>
          <w:noProof/>
          <w:lang w:val="en-US"/>
        </w:rPr>
        <w:fldChar w:fldCharType="end"/>
      </w:r>
      <w:r w:rsidRPr="004F2B4F">
        <w:rPr>
          <w:lang w:val="en-US"/>
        </w:rPr>
        <w:instrText>)</w:instrText>
      </w:r>
      <w:r w:rsidRPr="004F2B4F">
        <w:rPr>
          <w:lang w:val="en-US"/>
        </w:rPr>
        <w:fldChar w:fldCharType="end"/>
      </w:r>
    </w:p>
    <w:p w:rsidR="00E34418" w:rsidRPr="004F2B4F" w:rsidRDefault="00E34418" w:rsidP="00D81269">
      <w:pPr>
        <w:rPr>
          <w:lang w:val="en-US"/>
        </w:rPr>
      </w:pPr>
    </w:p>
    <w:p w:rsidR="00D81269" w:rsidRPr="004F2B4F" w:rsidRDefault="00D81269" w:rsidP="00D81269">
      <w:pPr>
        <w:rPr>
          <w:lang w:val="en-US"/>
        </w:rPr>
      </w:pPr>
      <w:r w:rsidRPr="004F2B4F">
        <w:rPr>
          <w:lang w:val="en-US"/>
        </w:rPr>
        <w:t>For the linear Gaussian approximation:</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28"/>
          <w:sz w:val="22"/>
          <w:szCs w:val="22"/>
          <w:lang w:val="en-US"/>
        </w:rPr>
        <w:object w:dxaOrig="4575" w:dyaOrig="735">
          <v:shape id="_x0000_i1049" type="#_x0000_t75" style="width:229.1pt;height:37.1pt" o:ole="">
            <v:imagedata r:id="rId85" o:title=""/>
          </v:shape>
          <o:OLEObject Type="Embed" ProgID="Equation.DSMT4" ShapeID="_x0000_i1049" DrawAspect="Content" ObjectID="_1487070875" r:id="rId86"/>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67" w:name="ZEqnNum278204"/>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22</w:instrText>
      </w:r>
      <w:r w:rsidR="004F2B4F" w:rsidRPr="004F2B4F">
        <w:rPr>
          <w:noProof/>
          <w:lang w:val="en-US"/>
        </w:rPr>
        <w:fldChar w:fldCharType="end"/>
      </w:r>
      <w:r w:rsidRPr="004F2B4F">
        <w:rPr>
          <w:lang w:val="en-US"/>
        </w:rPr>
        <w:instrText>)</w:instrText>
      </w:r>
      <w:bookmarkEnd w:id="67"/>
      <w:r w:rsidRPr="004F2B4F">
        <w:rPr>
          <w:lang w:val="en-US"/>
        </w:rPr>
        <w:fldChar w:fldCharType="end"/>
      </w:r>
    </w:p>
    <w:p w:rsidR="00D81269" w:rsidRPr="004F2B4F" w:rsidRDefault="00D81269" w:rsidP="00D81269">
      <w:pPr>
        <w:rPr>
          <w:lang w:val="en-US"/>
        </w:rPr>
      </w:pPr>
    </w:p>
    <w:p w:rsidR="00D81269" w:rsidRPr="004F2B4F" w:rsidRDefault="00D81269" w:rsidP="00D81269">
      <w:pPr>
        <w:rPr>
          <w:lang w:val="en-US"/>
        </w:rPr>
      </w:pPr>
      <w:r w:rsidRPr="004F2B4F">
        <w:rPr>
          <w:lang w:val="en-US"/>
        </w:rPr>
        <w:t xml:space="preserve">Combining </w:t>
      </w:r>
      <w:r w:rsidRPr="004F2B4F">
        <w:rPr>
          <w:lang w:val="en-US"/>
        </w:rPr>
        <w:fldChar w:fldCharType="begin"/>
      </w:r>
      <w:r w:rsidRPr="004F2B4F">
        <w:rPr>
          <w:lang w:val="en-US"/>
        </w:rPr>
        <w:instrText xml:space="preserve"> GOTOBUTTON ZEqnNum889680  \* MERGEFORMAT </w:instrText>
      </w:r>
      <w:r w:rsidRPr="004F2B4F">
        <w:rPr>
          <w:lang w:val="en-US"/>
        </w:rPr>
        <w:fldChar w:fldCharType="begin"/>
      </w:r>
      <w:r w:rsidRPr="004F2B4F">
        <w:rPr>
          <w:lang w:val="en-US"/>
        </w:rPr>
        <w:instrText xml:space="preserve"> REF ZEqnNum889680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18</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w:t>
      </w:r>
      <w:r w:rsidRPr="004F2B4F">
        <w:rPr>
          <w:lang w:val="en-US"/>
        </w:rPr>
        <w:fldChar w:fldCharType="begin"/>
      </w:r>
      <w:r w:rsidRPr="004F2B4F">
        <w:rPr>
          <w:lang w:val="en-US"/>
        </w:rPr>
        <w:instrText xml:space="preserve"> GOTOBUTTON ZEqnNum278204  \* MERGEFORMAT </w:instrText>
      </w:r>
      <w:r w:rsidRPr="004F2B4F">
        <w:rPr>
          <w:lang w:val="en-US"/>
        </w:rPr>
        <w:fldChar w:fldCharType="begin"/>
      </w:r>
      <w:r w:rsidRPr="004F2B4F">
        <w:rPr>
          <w:lang w:val="en-US"/>
        </w:rPr>
        <w:instrText xml:space="preserve"> REF ZEqnNum278204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22</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we get:</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rFonts w:ascii="Calibri" w:eastAsia="SimSun" w:hAnsi="Calibri" w:cs="Times New Roman"/>
          <w:position w:val="-16"/>
          <w:sz w:val="22"/>
          <w:szCs w:val="22"/>
          <w:lang w:val="en-US"/>
        </w:rPr>
        <w:object w:dxaOrig="1905" w:dyaOrig="435">
          <v:shape id="_x0000_i1050" type="#_x0000_t75" style="width:94.9pt;height:21.8pt" o:ole="">
            <v:imagedata r:id="rId87" o:title=""/>
          </v:shape>
          <o:OLEObject Type="Embed" ProgID="Equation.DSMT4" ShapeID="_x0000_i1050" DrawAspect="Content" ObjectID="_1487070876" r:id="rId88"/>
        </w:objec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23</w:instrText>
      </w:r>
      <w:r w:rsidR="004F2B4F" w:rsidRPr="004F2B4F">
        <w:rPr>
          <w:noProof/>
          <w:lang w:val="en-US"/>
        </w:rPr>
        <w:fldChar w:fldCharType="end"/>
      </w:r>
      <w:r w:rsidRPr="004F2B4F">
        <w:rPr>
          <w:lang w:val="en-US"/>
        </w:rPr>
        <w:instrText>)</w:instrText>
      </w:r>
      <w:r w:rsidRPr="004F2B4F">
        <w:rPr>
          <w:lang w:val="en-US"/>
        </w:rPr>
        <w:fldChar w:fldCharType="end"/>
      </w:r>
    </w:p>
    <w:p w:rsidR="00D81269" w:rsidRPr="004F2B4F" w:rsidRDefault="00D81269" w:rsidP="00D81269">
      <w:pPr>
        <w:rPr>
          <w:lang w:val="en-US"/>
        </w:rPr>
      </w:pPr>
    </w:p>
    <w:p w:rsidR="00E34418" w:rsidRPr="004F2B4F" w:rsidRDefault="00D81269" w:rsidP="00D81269">
      <w:pPr>
        <w:rPr>
          <w:lang w:val="en-US"/>
        </w:rPr>
      </w:pPr>
      <w:r w:rsidRPr="004F2B4F">
        <w:rPr>
          <w:lang w:val="en-US"/>
        </w:rPr>
        <w:t xml:space="preserve">In XBeach the orbital velocity amplitude is computed as in eq. </w:t>
      </w:r>
      <w:r w:rsidR="00E34418" w:rsidRPr="004F2B4F">
        <w:rPr>
          <w:lang w:val="en-US"/>
        </w:rPr>
        <w:fldChar w:fldCharType="begin"/>
      </w:r>
      <w:r w:rsidR="00E34418" w:rsidRPr="004F2B4F">
        <w:rPr>
          <w:lang w:val="en-US"/>
        </w:rPr>
        <w:instrText xml:space="preserve"> GOTOBUTTON ZEqnNum105456  \* MERGEFORMAT </w:instrText>
      </w:r>
      <w:r w:rsidR="00E34418" w:rsidRPr="004F2B4F">
        <w:rPr>
          <w:lang w:val="en-US"/>
        </w:rPr>
        <w:fldChar w:fldCharType="begin"/>
      </w:r>
      <w:r w:rsidR="00E34418" w:rsidRPr="004F2B4F">
        <w:rPr>
          <w:lang w:val="en-US"/>
        </w:rPr>
        <w:instrText xml:space="preserve"> REF ZEqnNum105456 \* Charformat \! \* MERGEFORMAT </w:instrText>
      </w:r>
      <w:r w:rsidR="00E34418"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19</w:instrText>
      </w:r>
      <w:r w:rsidR="000C1056" w:rsidRPr="004F2B4F">
        <w:rPr>
          <w:lang w:val="en-US"/>
        </w:rPr>
        <w:instrText>)</w:instrText>
      </w:r>
      <w:r w:rsidR="00E34418" w:rsidRPr="004F2B4F">
        <w:rPr>
          <w:lang w:val="en-US"/>
        </w:rPr>
        <w:fldChar w:fldCharType="end"/>
      </w:r>
      <w:r w:rsidR="00E34418" w:rsidRPr="004F2B4F">
        <w:rPr>
          <w:lang w:val="en-US"/>
        </w:rPr>
        <w:fldChar w:fldCharType="end"/>
      </w:r>
      <w:r w:rsidRPr="004F2B4F">
        <w:rPr>
          <w:lang w:val="en-US"/>
        </w:rPr>
        <w:t xml:space="preserve"> end the dissipation according to </w:t>
      </w:r>
      <w:r w:rsidR="00E34418" w:rsidRPr="004F2B4F">
        <w:rPr>
          <w:lang w:val="en-US"/>
        </w:rPr>
        <w:fldChar w:fldCharType="begin"/>
      </w:r>
      <w:r w:rsidR="00E34418" w:rsidRPr="004F2B4F">
        <w:rPr>
          <w:lang w:val="en-US"/>
        </w:rPr>
        <w:instrText xml:space="preserve"> GOTOBUTTON ZEqnNum278204  \* MERGEFORMAT </w:instrText>
      </w:r>
      <w:r w:rsidR="00E34418" w:rsidRPr="004F2B4F">
        <w:rPr>
          <w:lang w:val="en-US"/>
        </w:rPr>
        <w:fldChar w:fldCharType="begin"/>
      </w:r>
      <w:r w:rsidR="00E34418" w:rsidRPr="004F2B4F">
        <w:rPr>
          <w:lang w:val="en-US"/>
        </w:rPr>
        <w:instrText xml:space="preserve"> REF ZEqnNum278204 \* Charformat \! \* MERGEFORMAT </w:instrText>
      </w:r>
      <w:r w:rsidR="00E34418"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22</w:instrText>
      </w:r>
      <w:r w:rsidR="000C1056" w:rsidRPr="004F2B4F">
        <w:rPr>
          <w:lang w:val="en-US"/>
        </w:rPr>
        <w:instrText>)</w:instrText>
      </w:r>
      <w:r w:rsidR="00E34418" w:rsidRPr="004F2B4F">
        <w:rPr>
          <w:lang w:val="en-US"/>
        </w:rPr>
        <w:fldChar w:fldCharType="end"/>
      </w:r>
      <w:r w:rsidR="00E34418" w:rsidRPr="004F2B4F">
        <w:rPr>
          <w:lang w:val="en-US"/>
        </w:rPr>
        <w:fldChar w:fldCharType="end"/>
      </w:r>
      <w:r w:rsidR="004E0C77" w:rsidRPr="004F2B4F">
        <w:rPr>
          <w:lang w:val="en-US"/>
        </w:rPr>
        <w:t xml:space="preserve"> </w:t>
      </w:r>
      <w:r w:rsidRPr="004F2B4F">
        <w:rPr>
          <w:lang w:val="en-US"/>
        </w:rPr>
        <w:t xml:space="preserve">(although given as 2/3/pi, which amounts to 0.21), which is correct for the case of instationary simulations on wave-group scale. </w:t>
      </w:r>
    </w:p>
    <w:p w:rsidR="00E34418" w:rsidRPr="004F2B4F" w:rsidRDefault="00E34418" w:rsidP="00D81269">
      <w:pPr>
        <w:rPr>
          <w:lang w:val="en-US"/>
        </w:rPr>
      </w:pPr>
    </w:p>
    <w:p w:rsidR="00D81269" w:rsidRPr="004F2B4F" w:rsidRDefault="00E34418" w:rsidP="00D81269">
      <w:pPr>
        <w:rPr>
          <w:lang w:val="en-US"/>
        </w:rPr>
      </w:pPr>
      <w:r w:rsidRPr="004F2B4F">
        <w:rPr>
          <w:lang w:val="en-US"/>
        </w:rPr>
        <w:t xml:space="preserve">For the stationary </w:t>
      </w:r>
      <w:r w:rsidR="00D81269" w:rsidRPr="004F2B4F">
        <w:rPr>
          <w:lang w:val="en-US"/>
        </w:rPr>
        <w:t xml:space="preserve">case it should be according </w:t>
      </w:r>
      <w:proofErr w:type="gramStart"/>
      <w:r w:rsidR="00D81269" w:rsidRPr="004F2B4F">
        <w:rPr>
          <w:lang w:val="en-US"/>
        </w:rPr>
        <w:t xml:space="preserve">to </w:t>
      </w:r>
      <w:proofErr w:type="gramEnd"/>
      <w:r w:rsidR="00D81269" w:rsidRPr="004F2B4F">
        <w:rPr>
          <w:lang w:val="en-US"/>
        </w:rPr>
        <w:fldChar w:fldCharType="begin"/>
      </w:r>
      <w:r w:rsidR="00D81269" w:rsidRPr="004F2B4F">
        <w:rPr>
          <w:lang w:val="en-US"/>
        </w:rPr>
        <w:instrText xml:space="preserve"> GOTOBUTTON ZEqnNum720951  \* MERGEFORMAT </w:instrText>
      </w:r>
      <w:r w:rsidR="00D81269" w:rsidRPr="004F2B4F">
        <w:rPr>
          <w:lang w:val="en-US"/>
        </w:rPr>
        <w:fldChar w:fldCharType="begin"/>
      </w:r>
      <w:r w:rsidR="00D81269" w:rsidRPr="004F2B4F">
        <w:rPr>
          <w:lang w:val="en-US"/>
        </w:rPr>
        <w:instrText xml:space="preserve"> REF ZEqnNum720951 \* Charformat \! \* MERGEFORMAT </w:instrText>
      </w:r>
      <w:r w:rsidR="00D81269"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24</w:instrText>
      </w:r>
      <w:r w:rsidR="000C1056" w:rsidRPr="004F2B4F">
        <w:rPr>
          <w:lang w:val="en-US"/>
        </w:rPr>
        <w:instrText>)</w:instrText>
      </w:r>
      <w:r w:rsidR="00D81269" w:rsidRPr="004F2B4F">
        <w:rPr>
          <w:lang w:val="en-US"/>
        </w:rPr>
        <w:fldChar w:fldCharType="end"/>
      </w:r>
      <w:r w:rsidR="00D81269" w:rsidRPr="004F2B4F">
        <w:rPr>
          <w:lang w:val="en-US"/>
        </w:rPr>
        <w:fldChar w:fldCharType="end"/>
      </w:r>
      <w:r w:rsidR="00D81269" w:rsidRPr="004F2B4F">
        <w:rPr>
          <w:lang w:val="en-US"/>
        </w:rPr>
        <w:t xml:space="preserve">. </w:t>
      </w:r>
    </w:p>
    <w:p w:rsidR="00D81269" w:rsidRPr="004F2B4F" w:rsidRDefault="00D81269" w:rsidP="00D81269">
      <w:pPr>
        <w:rPr>
          <w:lang w:val="en-US"/>
        </w:rPr>
      </w:pPr>
    </w:p>
    <w:p w:rsidR="00D81269" w:rsidRPr="004F2B4F" w:rsidRDefault="00D81269" w:rsidP="00D81269">
      <w:pPr>
        <w:pStyle w:val="MTDisplayEquation"/>
        <w:rPr>
          <w:lang w:val="en-US"/>
        </w:rPr>
      </w:pPr>
      <w:r w:rsidRPr="004F2B4F">
        <w:rPr>
          <w:lang w:val="en-US"/>
        </w:rPr>
        <w:tab/>
      </w:r>
      <w:r w:rsidRPr="004F2B4F">
        <w:rPr>
          <w:position w:val="-16"/>
          <w:lang w:val="en-US"/>
        </w:rPr>
        <w:object w:dxaOrig="1920" w:dyaOrig="440">
          <v:shape id="_x0000_i1051" type="#_x0000_t75" style="width:95.45pt;height:21.8pt" o:ole="">
            <v:imagedata r:id="rId89" o:title=""/>
          </v:shape>
          <o:OLEObject Type="Embed" ProgID="Equation.DSMT4" ShapeID="_x0000_i1051" DrawAspect="Content" ObjectID="_1487070877" r:id="rId9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68" w:name="ZEqnNum720951"/>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24</w:instrText>
      </w:r>
      <w:r w:rsidR="004F2B4F" w:rsidRPr="004F2B4F">
        <w:rPr>
          <w:noProof/>
          <w:lang w:val="en-US"/>
        </w:rPr>
        <w:fldChar w:fldCharType="end"/>
      </w:r>
      <w:r w:rsidRPr="004F2B4F">
        <w:rPr>
          <w:lang w:val="en-US"/>
        </w:rPr>
        <w:instrText>)</w:instrText>
      </w:r>
      <w:bookmarkEnd w:id="68"/>
      <w:r w:rsidRPr="004F2B4F">
        <w:rPr>
          <w:lang w:val="en-US"/>
        </w:rPr>
        <w:fldChar w:fldCharType="end"/>
      </w:r>
    </w:p>
    <w:p w:rsidR="00727EAA" w:rsidRPr="004F2B4F" w:rsidRDefault="00727EAA" w:rsidP="00D81269">
      <w:pPr>
        <w:pStyle w:val="Heading4"/>
        <w:rPr>
          <w:lang w:val="en-US"/>
        </w:rPr>
      </w:pPr>
      <w:r w:rsidRPr="004F2B4F">
        <w:rPr>
          <w:lang w:val="en-US"/>
        </w:rPr>
        <w:t>Vegetation</w:t>
      </w:r>
    </w:p>
    <w:p w:rsidR="00727EAA" w:rsidRPr="004F2B4F" w:rsidRDefault="00727EAA" w:rsidP="002603CC">
      <w:pPr>
        <w:rPr>
          <w:lang w:val="en-US"/>
        </w:rPr>
      </w:pPr>
      <w:r w:rsidRPr="004F2B4F">
        <w:rPr>
          <w:lang w:val="en-US"/>
        </w:rPr>
        <w:t xml:space="preserve">The presence of aquatic vegetation within the area of wave propagation or wave breaking results in an additional dissipation mechanism for short waves. This is modelled using the approach of Mendez &amp; Losada (2004), which was adjusted by Suzuki et al., (2011) to take into account vertically heterogeneous vegetation, see Van Rooijen et al. (2015). The short wave dissipation due to vegetation is calculated as function of the local wave height and several vegetation parameters. The vegetation can be schematized in a number of vertical elements with each specific </w:t>
      </w:r>
      <w:proofErr w:type="gramStart"/>
      <w:r w:rsidRPr="004F2B4F">
        <w:rPr>
          <w:lang w:val="en-US"/>
        </w:rPr>
        <w:t>properties</w:t>
      </w:r>
      <w:proofErr w:type="gramEnd"/>
      <w:r w:rsidRPr="004F2B4F">
        <w:rPr>
          <w:lang w:val="en-US"/>
        </w:rPr>
        <w:t>. In this way the wave damping effect of vegetation such as mangrove trees, with a relatively dense root system but sparse stem area, can be modelled. The dissipation term is then computed as the sum of the dissipation per vegetation layer (Suzuki et al, 2011):</w:t>
      </w:r>
    </w:p>
    <w:p w:rsidR="00727EAA" w:rsidRPr="004F2B4F" w:rsidRDefault="00727EAA" w:rsidP="002603CC">
      <w:pPr>
        <w:pStyle w:val="MTDisplayEquation"/>
        <w:rPr>
          <w:lang w:val="en-US"/>
        </w:rPr>
      </w:pPr>
      <w:r w:rsidRPr="004F2B4F">
        <w:rPr>
          <w:lang w:val="en-US"/>
        </w:rPr>
        <w:tab/>
      </w:r>
      <w:r w:rsidRPr="004F2B4F">
        <w:rPr>
          <w:position w:val="-28"/>
          <w:lang w:val="en-US"/>
        </w:rPr>
        <w:object w:dxaOrig="1219" w:dyaOrig="700">
          <v:shape id="_x0000_i1052" type="#_x0000_t75" style="width:60.55pt;height:34.35pt" o:ole="">
            <v:imagedata r:id="rId91" o:title=""/>
          </v:shape>
          <o:OLEObject Type="Embed" ProgID="Equation.DSMT4" ShapeID="_x0000_i1052" DrawAspect="Content" ObjectID="_1487070878" r:id="rId9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25</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rsidR="00727EAA" w:rsidRPr="004F2B4F" w:rsidRDefault="00727EAA" w:rsidP="002603CC">
      <w:pPr>
        <w:rPr>
          <w:lang w:val="en-US"/>
        </w:rPr>
      </w:pPr>
      <w:proofErr w:type="gramStart"/>
      <w:r w:rsidRPr="004F2B4F">
        <w:rPr>
          <w:lang w:val="en-US"/>
        </w:rPr>
        <w:t>where</w:t>
      </w:r>
      <w:proofErr w:type="gramEnd"/>
      <w:r w:rsidRPr="004F2B4F">
        <w:rPr>
          <w:lang w:val="en-US"/>
        </w:rPr>
        <w:t xml:space="preserve"> </w:t>
      </w:r>
      <w:r w:rsidRPr="004F2B4F">
        <w:rPr>
          <w:i/>
          <w:lang w:val="en-US"/>
        </w:rPr>
        <w:t>D</w:t>
      </w:r>
      <w:r w:rsidRPr="004F2B4F">
        <w:rPr>
          <w:i/>
          <w:vertAlign w:val="subscript"/>
          <w:lang w:val="en-US"/>
        </w:rPr>
        <w:t>v,i</w:t>
      </w:r>
      <w:r w:rsidRPr="004F2B4F">
        <w:rPr>
          <w:vertAlign w:val="subscript"/>
          <w:lang w:val="en-US"/>
        </w:rPr>
        <w:t xml:space="preserve"> </w:t>
      </w:r>
      <w:r w:rsidRPr="004F2B4F">
        <w:rPr>
          <w:lang w:val="en-US"/>
        </w:rPr>
        <w:t xml:space="preserve">is the dissipation by vegetation in vegetation layer </w:t>
      </w:r>
      <w:r w:rsidRPr="004F2B4F">
        <w:rPr>
          <w:i/>
          <w:lang w:val="en-US"/>
        </w:rPr>
        <w:t>i</w:t>
      </w:r>
      <w:r w:rsidRPr="004F2B4F">
        <w:rPr>
          <w:lang w:val="en-US"/>
        </w:rPr>
        <w:t xml:space="preserve"> and </w:t>
      </w:r>
      <w:r w:rsidRPr="004F2B4F">
        <w:rPr>
          <w:i/>
          <w:lang w:val="en-US"/>
        </w:rPr>
        <w:t>n</w:t>
      </w:r>
      <w:r w:rsidRPr="004F2B4F">
        <w:rPr>
          <w:i/>
          <w:vertAlign w:val="subscript"/>
          <w:lang w:val="en-US"/>
        </w:rPr>
        <w:t>v</w:t>
      </w:r>
      <w:r w:rsidRPr="004F2B4F">
        <w:rPr>
          <w:lang w:val="en-US"/>
        </w:rPr>
        <w:t xml:space="preserve"> is the number of vegetation layers. The dissipation per layer is given by:</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68"/>
          <w:lang w:val="en-US"/>
        </w:rPr>
        <w:object w:dxaOrig="5679" w:dyaOrig="1480">
          <v:shape id="_x0000_i1053" type="#_x0000_t75" style="width:284.2pt;height:73.1pt" o:ole="">
            <v:imagedata r:id="rId93" o:title=""/>
          </v:shape>
          <o:OLEObject Type="Embed" ProgID="Equation.DSMT4" ShapeID="_x0000_i1053" DrawAspect="Content" ObjectID="_1487070879" r:id="rId9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26</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proofErr w:type="gramStart"/>
      <w:r w:rsidRPr="004F2B4F">
        <w:rPr>
          <w:lang w:val="en-US"/>
        </w:rPr>
        <w:t>where</w:t>
      </w:r>
      <w:proofErr w:type="gramEnd"/>
      <w:r w:rsidRPr="004F2B4F">
        <w:rPr>
          <w:lang w:val="en-US"/>
        </w:rPr>
        <w:t xml:space="preserve"> </w:t>
      </w:r>
      <w:r w:rsidRPr="004F2B4F">
        <w:rPr>
          <w:position w:val="-8"/>
          <w:lang w:val="en-US"/>
        </w:rPr>
        <w:object w:dxaOrig="360" w:dyaOrig="360">
          <v:shape id="_x0000_i1054" type="#_x0000_t75" style="width:16.9pt;height:16.9pt" o:ole="">
            <v:imagedata r:id="rId95" o:title=""/>
          </v:shape>
          <o:OLEObject Type="Embed" ProgID="Equation.DSMT4" ShapeID="_x0000_i1054" DrawAspect="Content" ObjectID="_1487070880" r:id="rId96"/>
        </w:object>
      </w:r>
      <w:r w:rsidRPr="004F2B4F">
        <w:rPr>
          <w:lang w:val="en-US"/>
        </w:rPr>
        <w:t xml:space="preserve">is a (bulk) drag coefficient, </w:t>
      </w:r>
      <w:r w:rsidRPr="004F2B4F">
        <w:rPr>
          <w:i/>
          <w:lang w:val="en-US"/>
        </w:rPr>
        <w:t>b</w:t>
      </w:r>
      <w:r w:rsidRPr="004F2B4F">
        <w:rPr>
          <w:i/>
          <w:vertAlign w:val="subscript"/>
          <w:lang w:val="en-US"/>
        </w:rPr>
        <w:t>v,i</w:t>
      </w:r>
      <w:r w:rsidRPr="004F2B4F">
        <w:rPr>
          <w:lang w:val="en-US"/>
        </w:rPr>
        <w:t xml:space="preserve"> is the vegetation stem diameter, </w:t>
      </w:r>
      <w:r w:rsidRPr="004F2B4F">
        <w:rPr>
          <w:i/>
          <w:lang w:val="en-US"/>
        </w:rPr>
        <w:t>N</w:t>
      </w:r>
      <w:r w:rsidRPr="004F2B4F">
        <w:rPr>
          <w:i/>
          <w:vertAlign w:val="subscript"/>
          <w:lang w:val="en-US"/>
        </w:rPr>
        <w:t>v,i</w:t>
      </w:r>
      <w:r w:rsidRPr="004F2B4F">
        <w:rPr>
          <w:lang w:val="en-US"/>
        </w:rPr>
        <w:t xml:space="preserve"> is the vegetation density, and </w:t>
      </w:r>
      <w:r w:rsidRPr="004F2B4F">
        <w:rPr>
          <w:i/>
          <w:lang w:val="en-US"/>
        </w:rPr>
        <w:t>α</w:t>
      </w:r>
      <w:r w:rsidRPr="004F2B4F">
        <w:rPr>
          <w:i/>
          <w:vertAlign w:val="subscript"/>
          <w:lang w:val="en-US"/>
        </w:rPr>
        <w:t>i</w:t>
      </w:r>
      <w:r w:rsidRPr="004F2B4F">
        <w:rPr>
          <w:lang w:val="en-US"/>
        </w:rPr>
        <w:t xml:space="preserve"> is the relative vegetation height (= </w:t>
      </w:r>
      <w:r w:rsidRPr="004F2B4F">
        <w:rPr>
          <w:i/>
          <w:lang w:val="en-US"/>
        </w:rPr>
        <w:t>h</w:t>
      </w:r>
      <w:r w:rsidRPr="004F2B4F">
        <w:rPr>
          <w:i/>
          <w:vertAlign w:val="subscript"/>
          <w:lang w:val="en-US"/>
        </w:rPr>
        <w:t>v</w:t>
      </w:r>
      <w:r w:rsidRPr="004F2B4F">
        <w:rPr>
          <w:vertAlign w:val="subscript"/>
          <w:lang w:val="en-US"/>
        </w:rPr>
        <w:t xml:space="preserve"> </w:t>
      </w:r>
      <w:r w:rsidRPr="004F2B4F">
        <w:rPr>
          <w:lang w:val="en-US"/>
        </w:rPr>
        <w:t xml:space="preserve">/ </w:t>
      </w:r>
      <w:r w:rsidRPr="004F2B4F">
        <w:rPr>
          <w:i/>
          <w:lang w:val="en-US"/>
        </w:rPr>
        <w:t>h</w:t>
      </w:r>
      <w:r w:rsidRPr="004F2B4F">
        <w:rPr>
          <w:lang w:val="en-US"/>
        </w:rPr>
        <w:t xml:space="preserve">) for layer </w:t>
      </w:r>
      <w:r w:rsidRPr="004F2B4F">
        <w:rPr>
          <w:i/>
          <w:lang w:val="en-US"/>
        </w:rPr>
        <w:t>i</w:t>
      </w:r>
      <w:r w:rsidRPr="004F2B4F">
        <w:rPr>
          <w:lang w:val="en-US"/>
        </w:rPr>
        <w:t>. In case only one vegetation layer is specified, the plants are assumed to be vertically uniform, which would for example typically apply in case of modelling sea grass.</w:t>
      </w:r>
    </w:p>
    <w:p w:rsidR="00727EAA" w:rsidRPr="004F2B4F" w:rsidRDefault="00727EAA" w:rsidP="002603CC">
      <w:pPr>
        <w:rPr>
          <w:lang w:val="en-US"/>
        </w:rPr>
      </w:pPr>
    </w:p>
    <w:p w:rsidR="00B71295" w:rsidRPr="004F2B4F" w:rsidRDefault="00B71295" w:rsidP="002603CC">
      <w:pPr>
        <w:pStyle w:val="Heading3"/>
        <w:jc w:val="both"/>
        <w:rPr>
          <w:lang w:val="en-US"/>
        </w:rPr>
      </w:pPr>
      <w:bookmarkStart w:id="69" w:name="_Toc412623817"/>
      <w:r w:rsidRPr="004F2B4F">
        <w:rPr>
          <w:lang w:val="en-US"/>
        </w:rPr>
        <w:t>Radiation stresses</w:t>
      </w:r>
      <w:bookmarkEnd w:id="69"/>
    </w:p>
    <w:p w:rsidR="00B71295" w:rsidRPr="004F2B4F" w:rsidRDefault="00B71295" w:rsidP="002603CC">
      <w:pPr>
        <w:pStyle w:val="BodyText"/>
        <w:rPr>
          <w:lang w:val="en-US"/>
        </w:rPr>
      </w:pPr>
      <w:r w:rsidRPr="004F2B4F">
        <w:rPr>
          <w:lang w:val="en-US"/>
        </w:rPr>
        <w:t>Given the spatial distribution of the wave action (and therefore wave energy) the radiation stresses can be evaluated by using linear wave theory as described in:</w:t>
      </w:r>
    </w:p>
    <w:p w:rsidR="00E34418" w:rsidRPr="004F2B4F" w:rsidRDefault="00E34418" w:rsidP="002603CC">
      <w:pPr>
        <w:pStyle w:val="BodyText"/>
        <w:rPr>
          <w:lang w:val="en-US"/>
        </w:rPr>
      </w:pPr>
    </w:p>
    <w:p w:rsidR="00E34418" w:rsidRPr="004F2B4F" w:rsidRDefault="00E34418" w:rsidP="00E34418">
      <w:pPr>
        <w:pStyle w:val="MTDisplayEquation"/>
        <w:rPr>
          <w:lang w:val="en-US"/>
        </w:rPr>
      </w:pPr>
      <w:r w:rsidRPr="004F2B4F">
        <w:rPr>
          <w:lang w:val="en-US"/>
        </w:rPr>
        <w:tab/>
      </w:r>
      <w:r w:rsidRPr="004F2B4F">
        <w:rPr>
          <w:position w:val="-64"/>
          <w:lang w:val="en-US"/>
        </w:rPr>
        <w:object w:dxaOrig="4300" w:dyaOrig="1400">
          <v:shape id="_x0000_i1055" type="#_x0000_t75" style="width:215.45pt;height:69.8pt" o:ole="">
            <v:imagedata r:id="rId97" o:title=""/>
          </v:shape>
          <o:OLEObject Type="Embed" ProgID="Equation.DSMT4" ShapeID="_x0000_i1055" DrawAspect="Content" ObjectID="_1487070881" r:id="rId9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27</w:instrText>
      </w:r>
      <w:r w:rsidRPr="004F2B4F">
        <w:rPr>
          <w:lang w:val="en-US"/>
        </w:rPr>
        <w:fldChar w:fldCharType="end"/>
      </w:r>
      <w:r w:rsidRPr="004F2B4F">
        <w:rPr>
          <w:lang w:val="en-US"/>
        </w:rPr>
        <w:instrText>)</w:instrText>
      </w:r>
      <w:r w:rsidRPr="004F2B4F">
        <w:rPr>
          <w:lang w:val="en-US"/>
        </w:rPr>
        <w:fldChar w:fldCharType="end"/>
      </w:r>
    </w:p>
    <w:p w:rsidR="00E34418" w:rsidRPr="004F2B4F" w:rsidRDefault="00E34418" w:rsidP="00E34418">
      <w:pPr>
        <w:rPr>
          <w:lang w:val="en-US"/>
        </w:rPr>
      </w:pPr>
    </w:p>
    <w:p w:rsidR="000C3280" w:rsidRPr="004F2B4F" w:rsidRDefault="000C3280">
      <w:pPr>
        <w:spacing w:line="240" w:lineRule="auto"/>
        <w:jc w:val="left"/>
        <w:rPr>
          <w:bCs/>
          <w:iCs/>
          <w:szCs w:val="26"/>
          <w:lang w:val="en-US"/>
        </w:rPr>
      </w:pPr>
      <w:bookmarkStart w:id="70" w:name="_Toc412623818"/>
      <w:r w:rsidRPr="004F2B4F">
        <w:rPr>
          <w:lang w:val="en-US"/>
        </w:rPr>
        <w:br w:type="page"/>
      </w:r>
    </w:p>
    <w:p w:rsidR="002603CC" w:rsidRPr="004F2B4F" w:rsidRDefault="002603CC" w:rsidP="002603CC">
      <w:pPr>
        <w:pStyle w:val="Heading3"/>
        <w:jc w:val="both"/>
        <w:rPr>
          <w:lang w:val="en-US"/>
        </w:rPr>
      </w:pPr>
      <w:bookmarkStart w:id="71" w:name="_Ref412651014"/>
      <w:r w:rsidRPr="004F2B4F">
        <w:rPr>
          <w:lang w:val="en-US"/>
        </w:rPr>
        <w:t>Wave shape</w:t>
      </w:r>
      <w:bookmarkEnd w:id="70"/>
      <w:bookmarkEnd w:id="71"/>
    </w:p>
    <w:p w:rsidR="000C3280" w:rsidRPr="004F2B4F" w:rsidRDefault="00023E40" w:rsidP="00023E40">
      <w:pPr>
        <w:rPr>
          <w:lang w:val="en-US"/>
        </w:rPr>
      </w:pPr>
      <w:r w:rsidRPr="004F2B4F">
        <w:rPr>
          <w:lang w:val="en-US"/>
        </w:rPr>
        <w:t>The morphodynamic model considered is (short) wave averaged and resolves hydrodynamics associated with the wave group time scale. As a result the short wave shape is not solved for</w:t>
      </w:r>
      <w:r w:rsidR="000C3280" w:rsidRPr="004F2B4F">
        <w:rPr>
          <w:lang w:val="en-US"/>
        </w:rPr>
        <w:t>.</w:t>
      </w:r>
      <w:r w:rsidR="00A02016" w:rsidRPr="004F2B4F">
        <w:rPr>
          <w:lang w:val="en-US"/>
        </w:rPr>
        <w:t xml:space="preserve"> However, as waves propagate from deep water onto beaches, their surface form and orbital water motion become increasingly non-linear because of the amplification of the higher harmonics.</w:t>
      </w:r>
    </w:p>
    <w:p w:rsidR="000C3280" w:rsidRPr="004F2B4F" w:rsidRDefault="000C3280" w:rsidP="00023E40">
      <w:pPr>
        <w:rPr>
          <w:lang w:val="en-US"/>
        </w:rPr>
      </w:pPr>
    </w:p>
    <w:p w:rsidR="000C3280" w:rsidRPr="004F2B4F" w:rsidRDefault="000C3280" w:rsidP="00023E40">
      <w:pPr>
        <w:rPr>
          <w:lang w:val="en-US"/>
        </w:rPr>
      </w:pPr>
      <w:r w:rsidRPr="004F2B4F">
        <w:rPr>
          <w:lang w:val="en-US"/>
        </w:rPr>
        <w:t xml:space="preserve">There </w:t>
      </w:r>
      <w:r w:rsidR="00A02016" w:rsidRPr="004F2B4F">
        <w:rPr>
          <w:lang w:val="en-US"/>
        </w:rPr>
        <w:t>are two wave forms implemented to take this non-linearity into account:</w:t>
      </w:r>
    </w:p>
    <w:p w:rsidR="000C3280" w:rsidRPr="004F2B4F" w:rsidRDefault="000C3280" w:rsidP="000C3280">
      <w:pPr>
        <w:pStyle w:val="ListParagraph"/>
        <w:numPr>
          <w:ilvl w:val="0"/>
          <w:numId w:val="39"/>
        </w:numPr>
        <w:rPr>
          <w:lang w:val="en-US"/>
        </w:rPr>
      </w:pPr>
      <w:r w:rsidRPr="004F2B4F">
        <w:rPr>
          <w:lang w:val="en-US"/>
        </w:rPr>
        <w:t xml:space="preserve">A formulation of Ruessink et al. (2012) based on </w:t>
      </w:r>
      <w:r w:rsidR="00A02016" w:rsidRPr="004F2B4F">
        <w:rPr>
          <w:lang w:val="en-US"/>
        </w:rPr>
        <w:t xml:space="preserve">a </w:t>
      </w:r>
      <w:r w:rsidR="00844679" w:rsidRPr="004F2B4F">
        <w:rPr>
          <w:lang w:val="en-US"/>
        </w:rPr>
        <w:t>parameterization</w:t>
      </w:r>
      <w:r w:rsidR="00A02016" w:rsidRPr="004F2B4F">
        <w:rPr>
          <w:lang w:val="en-US"/>
        </w:rPr>
        <w:t xml:space="preserve"> with the Ursell number</w:t>
      </w:r>
      <w:r w:rsidRPr="004F2B4F">
        <w:rPr>
          <w:lang w:val="en-US"/>
        </w:rPr>
        <w:t>. (keyword: waveform</w:t>
      </w:r>
      <w:r w:rsidR="004B3D36" w:rsidRPr="004F2B4F">
        <w:rPr>
          <w:lang w:val="en-US"/>
        </w:rPr>
        <w:t xml:space="preserve"> </w:t>
      </w:r>
      <w:r w:rsidRPr="004F2B4F">
        <w:rPr>
          <w:lang w:val="en-US"/>
        </w:rPr>
        <w:t>=</w:t>
      </w:r>
      <w:r w:rsidR="004B3D36" w:rsidRPr="004F2B4F">
        <w:rPr>
          <w:lang w:val="en-US"/>
        </w:rPr>
        <w:t xml:space="preserve"> </w:t>
      </w:r>
      <w:r w:rsidRPr="004F2B4F">
        <w:rPr>
          <w:lang w:val="en-US"/>
        </w:rPr>
        <w:t>ruessink_vanrijn)</w:t>
      </w:r>
    </w:p>
    <w:p w:rsidR="00F96306" w:rsidRPr="004F2B4F" w:rsidRDefault="00F96306" w:rsidP="00F96306">
      <w:pPr>
        <w:pStyle w:val="ListParagraph"/>
        <w:numPr>
          <w:ilvl w:val="0"/>
          <w:numId w:val="39"/>
        </w:numPr>
        <w:rPr>
          <w:lang w:val="en-US"/>
        </w:rPr>
      </w:pPr>
      <w:r w:rsidRPr="004F2B4F">
        <w:rPr>
          <w:lang w:val="en-US"/>
        </w:rPr>
        <w:t xml:space="preserve">A formulation of Van Thiel de Vries (2009) based on the parameterized wave shape model of Rienecker and Fenton (1981) (keyword: </w:t>
      </w:r>
      <w:r w:rsidRPr="004F2B4F">
        <w:rPr>
          <w:i/>
          <w:lang w:val="en-US"/>
        </w:rPr>
        <w:t>waveform</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vanthiel</w:t>
      </w:r>
      <w:r w:rsidRPr="004F2B4F">
        <w:rPr>
          <w:lang w:val="en-US"/>
        </w:rPr>
        <w:t>)</w:t>
      </w:r>
    </w:p>
    <w:p w:rsidR="00F96306" w:rsidRPr="004F2B4F" w:rsidRDefault="00F96306" w:rsidP="002603CC">
      <w:pPr>
        <w:rPr>
          <w:lang w:val="en-US"/>
        </w:rPr>
      </w:pPr>
    </w:p>
    <w:p w:rsidR="00EE76BB" w:rsidRPr="004F2B4F" w:rsidRDefault="00F96306" w:rsidP="002603CC">
      <w:pPr>
        <w:rPr>
          <w:lang w:val="en-US"/>
        </w:rPr>
      </w:pPr>
      <w:r w:rsidRPr="004F2B4F">
        <w:rPr>
          <w:lang w:val="en-US"/>
        </w:rPr>
        <w:t>First of all</w:t>
      </w:r>
      <w:r w:rsidR="000C3280" w:rsidRPr="004F2B4F">
        <w:rPr>
          <w:lang w:val="en-US"/>
        </w:rPr>
        <w:t xml:space="preserve"> the formulation of </w:t>
      </w:r>
      <w:r w:rsidR="00E910D7" w:rsidRPr="004F2B4F">
        <w:rPr>
          <w:lang w:val="en-US"/>
        </w:rPr>
        <w:t>Ruessink et al. (2012)</w:t>
      </w:r>
      <w:r w:rsidRPr="004F2B4F">
        <w:rPr>
          <w:lang w:val="en-US"/>
        </w:rPr>
        <w:t>, where</w:t>
      </w:r>
      <w:r w:rsidR="000C3280" w:rsidRPr="004F2B4F">
        <w:rPr>
          <w:lang w:val="en-US"/>
        </w:rPr>
        <w:t xml:space="preserve"> a parameterization to estimate the non-linearity parameter </w:t>
      </w:r>
      <w:r w:rsidRPr="004F2B4F">
        <w:rPr>
          <w:i/>
          <w:lang w:val="en-US"/>
        </w:rPr>
        <w:t>r</w:t>
      </w:r>
      <w:r w:rsidRPr="004F2B4F">
        <w:rPr>
          <w:lang w:val="en-US"/>
        </w:rPr>
        <w:t xml:space="preserve"> </w:t>
      </w:r>
      <w:r w:rsidR="000C3280" w:rsidRPr="004F2B4F">
        <w:rPr>
          <w:lang w:val="en-US"/>
        </w:rPr>
        <w:t xml:space="preserve">and phase </w:t>
      </w:r>
      <w:r w:rsidRPr="004F2B4F">
        <w:rPr>
          <w:i/>
          <w:lang w:val="en-US"/>
        </w:rPr>
        <w:t xml:space="preserve">Φ </w:t>
      </w:r>
      <w:r w:rsidRPr="004F2B4F">
        <w:rPr>
          <w:lang w:val="en-US"/>
        </w:rPr>
        <w:t>is applied</w:t>
      </w:r>
      <w:r w:rsidR="00E910D7" w:rsidRPr="004F2B4F">
        <w:rPr>
          <w:lang w:val="en-US"/>
        </w:rPr>
        <w:t>, is elaborated</w:t>
      </w:r>
      <w:r w:rsidR="000C3280" w:rsidRPr="004F2B4F">
        <w:rPr>
          <w:lang w:val="en-US"/>
        </w:rPr>
        <w:t>. The parameterizations are based on a data set of 30.000+</w:t>
      </w:r>
      <w:r w:rsidR="00A02016" w:rsidRPr="004F2B4F">
        <w:rPr>
          <w:lang w:val="en-US"/>
        </w:rPr>
        <w:t xml:space="preserve"> </w:t>
      </w:r>
      <w:r w:rsidR="000C3280" w:rsidRPr="004F2B4F">
        <w:rPr>
          <w:lang w:val="en-US"/>
        </w:rPr>
        <w:t xml:space="preserve">field observations of the orbital skewness </w:t>
      </w:r>
      <w:proofErr w:type="gramStart"/>
      <w:r w:rsidR="000C3280" w:rsidRPr="004F2B4F">
        <w:rPr>
          <w:i/>
          <w:lang w:val="en-US"/>
        </w:rPr>
        <w:t>S</w:t>
      </w:r>
      <w:r w:rsidR="00EE76BB" w:rsidRPr="004F2B4F">
        <w:rPr>
          <w:i/>
          <w:vertAlign w:val="subscript"/>
          <w:lang w:val="en-US"/>
        </w:rPr>
        <w:t>k</w:t>
      </w:r>
      <w:proofErr w:type="gramEnd"/>
      <w:r w:rsidR="000C3280" w:rsidRPr="004F2B4F">
        <w:rPr>
          <w:lang w:val="en-US"/>
        </w:rPr>
        <w:t xml:space="preserve"> and asymmetry </w:t>
      </w:r>
      <w:r w:rsidR="000C3280" w:rsidRPr="004F2B4F">
        <w:rPr>
          <w:i/>
          <w:lang w:val="en-US"/>
        </w:rPr>
        <w:t>A</w:t>
      </w:r>
      <w:r w:rsidR="00EE76BB" w:rsidRPr="004F2B4F">
        <w:rPr>
          <w:i/>
          <w:vertAlign w:val="subscript"/>
          <w:lang w:val="en-US"/>
        </w:rPr>
        <w:t>s</w:t>
      </w:r>
      <w:r w:rsidR="000C3280" w:rsidRPr="004F2B4F">
        <w:rPr>
          <w:lang w:val="en-US"/>
        </w:rPr>
        <w:t xml:space="preserve">, collected under non-breaking and breaking wave conditions. The only variable parameter is the Ursell </w:t>
      </w:r>
      <w:r w:rsidR="00EE76BB" w:rsidRPr="004F2B4F">
        <w:rPr>
          <w:lang w:val="en-US"/>
        </w:rPr>
        <w:t>number</w:t>
      </w:r>
      <w:r w:rsidR="000C3280" w:rsidRPr="004F2B4F">
        <w:rPr>
          <w:lang w:val="en-US"/>
        </w:rPr>
        <w:t xml:space="preserve">, since according to Ruessink et al. (2012) the Ursell that includes </w:t>
      </w:r>
      <w:r w:rsidR="000C3280" w:rsidRPr="004F2B4F">
        <w:rPr>
          <w:i/>
          <w:lang w:val="en-US"/>
        </w:rPr>
        <w:t>H</w:t>
      </w:r>
      <w:r w:rsidR="000C3280" w:rsidRPr="004F2B4F">
        <w:rPr>
          <w:i/>
          <w:vertAlign w:val="subscript"/>
          <w:lang w:val="en-US"/>
        </w:rPr>
        <w:t>s</w:t>
      </w:r>
      <w:r w:rsidR="000C3280" w:rsidRPr="004F2B4F">
        <w:rPr>
          <w:i/>
          <w:lang w:val="en-US"/>
        </w:rPr>
        <w:t>,</w:t>
      </w:r>
      <w:r w:rsidR="000C3280" w:rsidRPr="004F2B4F">
        <w:rPr>
          <w:lang w:val="en-US"/>
        </w:rPr>
        <w:t xml:space="preserve"> </w:t>
      </w:r>
      <w:r w:rsidR="000C3280" w:rsidRPr="004F2B4F">
        <w:rPr>
          <w:i/>
          <w:lang w:val="en-US"/>
        </w:rPr>
        <w:t>T</w:t>
      </w:r>
      <w:r w:rsidR="000C3280" w:rsidRPr="004F2B4F">
        <w:rPr>
          <w:lang w:val="en-US"/>
        </w:rPr>
        <w:t xml:space="preserve"> and </w:t>
      </w:r>
      <w:r w:rsidR="000C3280" w:rsidRPr="004F2B4F">
        <w:rPr>
          <w:i/>
          <w:lang w:val="en-US"/>
        </w:rPr>
        <w:t>h</w:t>
      </w:r>
      <w:r w:rsidR="000C3280" w:rsidRPr="004F2B4F">
        <w:rPr>
          <w:lang w:val="en-US"/>
        </w:rPr>
        <w:t>,</w:t>
      </w:r>
      <w:r w:rsidR="00EE76BB" w:rsidRPr="004F2B4F">
        <w:rPr>
          <w:lang w:val="en-US"/>
        </w:rPr>
        <w:t xml:space="preserve"> describes the variability in Sk </w:t>
      </w:r>
      <w:r w:rsidR="000C3280" w:rsidRPr="004F2B4F">
        <w:rPr>
          <w:lang w:val="en-US"/>
        </w:rPr>
        <w:t>and A</w:t>
      </w:r>
      <w:r w:rsidR="00EE76BB" w:rsidRPr="004F2B4F">
        <w:rPr>
          <w:lang w:val="en-US"/>
        </w:rPr>
        <w:t>s</w:t>
      </w:r>
      <w:r w:rsidR="000C3280" w:rsidRPr="004F2B4F">
        <w:rPr>
          <w:lang w:val="en-US"/>
        </w:rPr>
        <w:t xml:space="preserve"> well</w:t>
      </w:r>
      <w:r w:rsidR="00EE76BB" w:rsidRPr="004F2B4F">
        <w:rPr>
          <w:lang w:val="en-US"/>
        </w:rPr>
        <w:t>. The Ursell number is calculated with the equation below.</w:t>
      </w:r>
    </w:p>
    <w:p w:rsidR="00EE76BB" w:rsidRPr="004F2B4F" w:rsidRDefault="00EE76BB" w:rsidP="002603CC">
      <w:pPr>
        <w:rPr>
          <w:lang w:val="en-US"/>
        </w:rPr>
      </w:pPr>
    </w:p>
    <w:p w:rsidR="00EE76BB" w:rsidRPr="004F2B4F" w:rsidRDefault="00EE76BB" w:rsidP="00EE76BB">
      <w:pPr>
        <w:pStyle w:val="MTDisplayEquation"/>
        <w:rPr>
          <w:lang w:val="en-US"/>
        </w:rPr>
      </w:pPr>
      <w:r w:rsidRPr="004F2B4F">
        <w:rPr>
          <w:lang w:val="en-US"/>
        </w:rPr>
        <w:tab/>
      </w:r>
      <w:r w:rsidRPr="004F2B4F">
        <w:rPr>
          <w:position w:val="-28"/>
          <w:lang w:val="en-US"/>
        </w:rPr>
        <w:object w:dxaOrig="1500" w:dyaOrig="660">
          <v:shape id="_x0000_i1056" type="#_x0000_t75" style="width:74.75pt;height:32.75pt" o:ole="">
            <v:imagedata r:id="rId99" o:title=""/>
          </v:shape>
          <o:OLEObject Type="Embed" ProgID="Equation.DSMT4" ShapeID="_x0000_i1056" DrawAspect="Content" ObjectID="_1487070882" r:id="rId10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28</w:instrText>
      </w:r>
      <w:r w:rsidR="004F2B4F" w:rsidRPr="004F2B4F">
        <w:rPr>
          <w:noProof/>
          <w:lang w:val="en-US"/>
        </w:rPr>
        <w:fldChar w:fldCharType="end"/>
      </w:r>
      <w:r w:rsidRPr="004F2B4F">
        <w:rPr>
          <w:lang w:val="en-US"/>
        </w:rPr>
        <w:instrText>)</w:instrText>
      </w:r>
      <w:r w:rsidRPr="004F2B4F">
        <w:rPr>
          <w:lang w:val="en-US"/>
        </w:rPr>
        <w:fldChar w:fldCharType="end"/>
      </w:r>
    </w:p>
    <w:p w:rsidR="00C96DCC" w:rsidRPr="004F2B4F" w:rsidRDefault="00C96DCC" w:rsidP="002603CC">
      <w:pPr>
        <w:rPr>
          <w:lang w:val="en-US"/>
        </w:rPr>
      </w:pPr>
    </w:p>
    <w:p w:rsidR="00EE76BB" w:rsidRPr="004F2B4F" w:rsidRDefault="00C96DCC" w:rsidP="002603CC">
      <w:pPr>
        <w:rPr>
          <w:lang w:val="en-US"/>
        </w:rPr>
      </w:pPr>
      <w:r w:rsidRPr="004F2B4F">
        <w:rPr>
          <w:lang w:val="en-US"/>
        </w:rPr>
        <w:t xml:space="preserve">The eventual value for the skewness and asymmetry is calculated with the use of a Boltzmann sigmoid as can be seen below. The skewness and asymmetry are a function of the </w:t>
      </w:r>
      <w:r w:rsidRPr="004F2B4F">
        <w:rPr>
          <w:i/>
          <w:lang w:val="en-US"/>
        </w:rPr>
        <w:t>Ψ</w:t>
      </w:r>
      <w:r w:rsidRPr="004F2B4F">
        <w:rPr>
          <w:lang w:val="en-US"/>
        </w:rPr>
        <w:t xml:space="preserve">. In the formulation of Ruessink et al. (2012) the </w:t>
      </w:r>
      <w:r w:rsidRPr="004F2B4F">
        <w:rPr>
          <w:i/>
          <w:lang w:val="en-US"/>
        </w:rPr>
        <w:t>p</w:t>
      </w:r>
      <w:r w:rsidR="00F96306" w:rsidRPr="004F2B4F">
        <w:rPr>
          <w:i/>
          <w:vertAlign w:val="subscript"/>
          <w:lang w:val="en-US"/>
        </w:rPr>
        <w:t>1:6</w:t>
      </w:r>
      <w:r w:rsidRPr="004F2B4F">
        <w:rPr>
          <w:lang w:val="en-US"/>
        </w:rPr>
        <w:t xml:space="preserve"> </w:t>
      </w:r>
      <w:proofErr w:type="gramStart"/>
      <w:r w:rsidRPr="004F2B4F">
        <w:rPr>
          <w:lang w:val="en-US"/>
        </w:rPr>
        <w:t>is</w:t>
      </w:r>
      <w:proofErr w:type="gramEnd"/>
      <w:r w:rsidRPr="004F2B4F">
        <w:rPr>
          <w:lang w:val="en-US"/>
        </w:rPr>
        <w:t xml:space="preserve"> used a</w:t>
      </w:r>
      <w:r w:rsidR="00A02016" w:rsidRPr="004F2B4F">
        <w:rPr>
          <w:lang w:val="en-US"/>
        </w:rPr>
        <w:t xml:space="preserve">s </w:t>
      </w:r>
      <w:r w:rsidRPr="004F2B4F">
        <w:rPr>
          <w:lang w:val="en-US"/>
        </w:rPr>
        <w:t>parameterized factor</w:t>
      </w:r>
      <w:r w:rsidR="00A02016" w:rsidRPr="004F2B4F">
        <w:rPr>
          <w:lang w:val="en-US"/>
        </w:rPr>
        <w:t>s</w:t>
      </w:r>
      <w:r w:rsidRPr="004F2B4F">
        <w:rPr>
          <w:lang w:val="en-US"/>
        </w:rPr>
        <w:t xml:space="preserve"> on </w:t>
      </w:r>
      <w:r w:rsidR="00E910D7" w:rsidRPr="004F2B4F">
        <w:rPr>
          <w:lang w:val="en-US"/>
        </w:rPr>
        <w:t>the</w:t>
      </w:r>
      <w:r w:rsidRPr="004F2B4F">
        <w:rPr>
          <w:lang w:val="en-US"/>
        </w:rPr>
        <w:t xml:space="preserve"> data set of field observations.</w:t>
      </w:r>
    </w:p>
    <w:p w:rsidR="00C96DCC" w:rsidRPr="004F2B4F" w:rsidRDefault="00C96DCC" w:rsidP="002603CC">
      <w:pPr>
        <w:rPr>
          <w:lang w:val="en-US"/>
        </w:rPr>
      </w:pPr>
    </w:p>
    <w:p w:rsidR="00F96306" w:rsidRPr="004F2B4F" w:rsidRDefault="00C96DCC" w:rsidP="00844679">
      <w:pPr>
        <w:pStyle w:val="MTDisplayEquation"/>
        <w:rPr>
          <w:lang w:val="en-US"/>
        </w:rPr>
      </w:pPr>
      <w:r w:rsidRPr="004F2B4F">
        <w:rPr>
          <w:lang w:val="en-US"/>
        </w:rPr>
        <w:tab/>
      </w:r>
      <w:r w:rsidRPr="004F2B4F">
        <w:rPr>
          <w:position w:val="-100"/>
          <w:lang w:val="en-US"/>
        </w:rPr>
        <w:object w:dxaOrig="3100" w:dyaOrig="2120">
          <v:shape id="_x0000_i1057" type="#_x0000_t75" style="width:154.9pt;height:105.8pt" o:ole="">
            <v:imagedata r:id="rId101" o:title=""/>
          </v:shape>
          <o:OLEObject Type="Embed" ProgID="Equation.DSMT4" ShapeID="_x0000_i1057" DrawAspect="Content" ObjectID="_1487070883" r:id="rId10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29</w:instrText>
      </w:r>
      <w:r w:rsidR="004F2B4F" w:rsidRPr="004F2B4F">
        <w:rPr>
          <w:noProof/>
          <w:lang w:val="en-US"/>
        </w:rPr>
        <w:fldChar w:fldCharType="end"/>
      </w:r>
      <w:r w:rsidRPr="004F2B4F">
        <w:rPr>
          <w:lang w:val="en-US"/>
        </w:rPr>
        <w:instrText>)</w:instrText>
      </w:r>
      <w:r w:rsidRPr="004F2B4F">
        <w:rPr>
          <w:lang w:val="en-US"/>
        </w:rPr>
        <w:fldChar w:fldCharType="end"/>
      </w:r>
      <w:bookmarkStart w:id="72" w:name="_Toc412623819"/>
    </w:p>
    <w:p w:rsidR="00F96306" w:rsidRPr="004F2B4F" w:rsidRDefault="00F96306" w:rsidP="00F96306">
      <w:pPr>
        <w:rPr>
          <w:lang w:val="en-US"/>
        </w:rPr>
      </w:pPr>
    </w:p>
    <w:p w:rsidR="00F96306" w:rsidRPr="004F2B4F" w:rsidRDefault="00E910D7" w:rsidP="00F96306">
      <w:pPr>
        <w:rPr>
          <w:lang w:val="en-US"/>
        </w:rPr>
      </w:pPr>
      <w:r w:rsidRPr="004F2B4F">
        <w:rPr>
          <w:lang w:val="en-US"/>
        </w:rPr>
        <w:t xml:space="preserve">Secondly, </w:t>
      </w:r>
      <w:r w:rsidR="00F96306" w:rsidRPr="004F2B4F">
        <w:rPr>
          <w:lang w:val="en-US"/>
        </w:rPr>
        <w:t>Van Thiel de Vries</w:t>
      </w:r>
      <w:r w:rsidRPr="004F2B4F">
        <w:rPr>
          <w:lang w:val="en-US"/>
        </w:rPr>
        <w:t xml:space="preserve"> (2009</w:t>
      </w:r>
      <w:proofErr w:type="gramStart"/>
      <w:r w:rsidRPr="004F2B4F">
        <w:rPr>
          <w:lang w:val="en-US"/>
        </w:rPr>
        <w:t>)</w:t>
      </w:r>
      <w:r w:rsidR="00F96306" w:rsidRPr="004F2B4F">
        <w:rPr>
          <w:lang w:val="en-US"/>
        </w:rPr>
        <w:t>,</w:t>
      </w:r>
      <w:proofErr w:type="gramEnd"/>
      <w:r w:rsidR="00F96306" w:rsidRPr="004F2B4F">
        <w:rPr>
          <w:lang w:val="en-US"/>
        </w:rPr>
        <w:t xml:space="preserve"> </w:t>
      </w:r>
      <w:r w:rsidR="00A02016" w:rsidRPr="004F2B4F">
        <w:rPr>
          <w:lang w:val="en-US"/>
        </w:rPr>
        <w:t xml:space="preserve">utilized and extended the wave shape model of </w:t>
      </w:r>
      <w:r w:rsidRPr="004F2B4F">
        <w:rPr>
          <w:lang w:val="en-US"/>
        </w:rPr>
        <w:t>Rienecker and Fenton (1981).</w:t>
      </w:r>
      <w:r w:rsidR="00F96306" w:rsidRPr="004F2B4F">
        <w:rPr>
          <w:lang w:val="en-US"/>
        </w:rPr>
        <w:t xml:space="preserve"> In this model the short wave shape is described by the weighted sum of eight sine and cosine functions</w:t>
      </w:r>
    </w:p>
    <w:p w:rsidR="00F96306" w:rsidRPr="004F2B4F" w:rsidRDefault="00F96306" w:rsidP="00F96306">
      <w:pPr>
        <w:rPr>
          <w:lang w:val="en-US"/>
        </w:rPr>
      </w:pPr>
    </w:p>
    <w:p w:rsidR="00F96306" w:rsidRPr="004F2B4F" w:rsidRDefault="00F96306" w:rsidP="00F96306">
      <w:pPr>
        <w:pStyle w:val="MTDisplayEquation"/>
        <w:rPr>
          <w:lang w:val="en-US"/>
        </w:rPr>
      </w:pPr>
      <w:r w:rsidRPr="004F2B4F">
        <w:rPr>
          <w:lang w:val="en-US"/>
        </w:rPr>
        <w:tab/>
      </w:r>
      <w:r w:rsidRPr="004F2B4F">
        <w:rPr>
          <w:position w:val="-28"/>
          <w:lang w:val="en-US"/>
        </w:rPr>
        <w:object w:dxaOrig="3980" w:dyaOrig="680">
          <v:shape id="_x0000_i1058" type="#_x0000_t75" style="width:198.55pt;height:33.8pt" o:ole="">
            <v:imagedata r:id="rId103" o:title=""/>
          </v:shape>
          <o:OLEObject Type="Embed" ProgID="Equation.DSMT4" ShapeID="_x0000_i1058" DrawAspect="Content" ObjectID="_1487070884" r:id="rId10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30</w:instrText>
      </w:r>
      <w:r w:rsidRPr="004F2B4F">
        <w:rPr>
          <w:lang w:val="en-US"/>
        </w:rPr>
        <w:fldChar w:fldCharType="end"/>
      </w:r>
      <w:r w:rsidRPr="004F2B4F">
        <w:rPr>
          <w:lang w:val="en-US"/>
        </w:rPr>
        <w:instrText>)</w:instrText>
      </w:r>
      <w:r w:rsidRPr="004F2B4F">
        <w:rPr>
          <w:lang w:val="en-US"/>
        </w:rPr>
        <w:fldChar w:fldCharType="end"/>
      </w:r>
    </w:p>
    <w:p w:rsidR="00F96306" w:rsidRPr="004F2B4F" w:rsidRDefault="00F96306" w:rsidP="00F96306">
      <w:pPr>
        <w:rPr>
          <w:lang w:val="en-US"/>
        </w:rPr>
      </w:pPr>
    </w:p>
    <w:p w:rsidR="00F96306" w:rsidRPr="004F2B4F" w:rsidRDefault="00F96306" w:rsidP="00F96306">
      <w:pPr>
        <w:rPr>
          <w:lang w:val="en-US"/>
        </w:rPr>
      </w:pPr>
      <w:proofErr w:type="gramStart"/>
      <w:r w:rsidRPr="004F2B4F">
        <w:rPr>
          <w:lang w:val="en-US"/>
        </w:rPr>
        <w:t>where</w:t>
      </w:r>
      <w:proofErr w:type="gramEnd"/>
      <w:r w:rsidRPr="004F2B4F">
        <w:rPr>
          <w:lang w:val="en-US"/>
        </w:rPr>
        <w:t xml:space="preserve"> u</w:t>
      </w:r>
      <w:r w:rsidRPr="004F2B4F">
        <w:rPr>
          <w:vertAlign w:val="subscript"/>
          <w:lang w:val="en-US"/>
        </w:rPr>
        <w:t>bed</w:t>
      </w:r>
      <w:r w:rsidRPr="004F2B4F">
        <w:rPr>
          <w:lang w:val="en-US"/>
        </w:rPr>
        <w:t xml:space="preserve"> is the near-bed short wave flow velocity, </w:t>
      </w:r>
      <w:r w:rsidRPr="004F2B4F">
        <w:rPr>
          <w:i/>
          <w:lang w:val="en-US"/>
        </w:rPr>
        <w:t>i</w:t>
      </w:r>
      <w:r w:rsidRPr="004F2B4F">
        <w:rPr>
          <w:lang w:val="en-US"/>
        </w:rPr>
        <w:t xml:space="preserve"> refers to the </w:t>
      </w:r>
      <w:r w:rsidRPr="004F2B4F">
        <w:rPr>
          <w:i/>
          <w:lang w:val="en-US"/>
        </w:rPr>
        <w:t>i</w:t>
      </w:r>
      <w:r w:rsidRPr="004F2B4F">
        <w:rPr>
          <w:lang w:val="en-US"/>
        </w:rPr>
        <w:t xml:space="preserve">th harmonic, </w:t>
      </w:r>
      <w:r w:rsidRPr="004F2B4F">
        <w:rPr>
          <w:i/>
          <w:lang w:val="en-US"/>
        </w:rPr>
        <w:t>ω</w:t>
      </w:r>
      <w:r w:rsidRPr="004F2B4F">
        <w:rPr>
          <w:lang w:val="en-US"/>
        </w:rPr>
        <w:t xml:space="preserve"> is the angular wave frequency, </w:t>
      </w:r>
      <w:r w:rsidRPr="004F2B4F">
        <w:rPr>
          <w:i/>
          <w:lang w:val="en-US"/>
        </w:rPr>
        <w:t>A</w:t>
      </w:r>
      <w:r w:rsidRPr="004F2B4F">
        <w:rPr>
          <w:i/>
          <w:vertAlign w:val="subscript"/>
          <w:lang w:val="en-US"/>
        </w:rPr>
        <w:t>i</w:t>
      </w:r>
      <w:r w:rsidRPr="004F2B4F">
        <w:rPr>
          <w:lang w:val="en-US"/>
        </w:rPr>
        <w:t xml:space="preserve"> is the amplitude of a specific harmonic and </w:t>
      </w:r>
      <w:r w:rsidRPr="004F2B4F">
        <w:rPr>
          <w:i/>
          <w:lang w:val="en-US"/>
        </w:rPr>
        <w:t>w</w:t>
      </w:r>
      <w:r w:rsidRPr="004F2B4F">
        <w:rPr>
          <w:lang w:val="en-US"/>
        </w:rPr>
        <w:t xml:space="preserve"> is a weighting function affecting the wave shape. The amplitudes </w:t>
      </w:r>
      <w:r w:rsidRPr="004F2B4F">
        <w:rPr>
          <w:i/>
          <w:lang w:val="en-US"/>
        </w:rPr>
        <w:t>A</w:t>
      </w:r>
      <w:r w:rsidRPr="004F2B4F">
        <w:rPr>
          <w:i/>
          <w:vertAlign w:val="subscript"/>
          <w:lang w:val="en-US"/>
        </w:rPr>
        <w:t>1:8</w:t>
      </w:r>
      <w:r w:rsidRPr="004F2B4F">
        <w:rPr>
          <w:vertAlign w:val="subscript"/>
          <w:lang w:val="en-US"/>
        </w:rPr>
        <w:t xml:space="preserve"> </w:t>
      </w:r>
      <w:r w:rsidRPr="004F2B4F">
        <w:rPr>
          <w:lang w:val="en-US"/>
        </w:rPr>
        <w:t>are computed from stream function theory and vary with the dimensionless wave height and dimensionless wave period.</w:t>
      </w:r>
    </w:p>
    <w:p w:rsidR="00F96306" w:rsidRPr="004F2B4F" w:rsidRDefault="00F96306" w:rsidP="00F96306">
      <w:pPr>
        <w:rPr>
          <w:lang w:val="en-US"/>
        </w:rPr>
      </w:pPr>
    </w:p>
    <w:p w:rsidR="00844679" w:rsidRDefault="00844679" w:rsidP="00F96306">
      <w:pPr>
        <w:rPr>
          <w:lang w:val="en-US"/>
        </w:rPr>
      </w:pPr>
      <w:r>
        <w:rPr>
          <w:lang w:val="en-US"/>
        </w:rPr>
        <w:t xml:space="preserve">The wave skewness of near bed flow velocities is computed as described </w:t>
      </w:r>
      <w:proofErr w:type="gramStart"/>
      <w:r>
        <w:rPr>
          <w:lang w:val="en-US"/>
        </w:rPr>
        <w:t xml:space="preserve">in </w:t>
      </w:r>
      <w:proofErr w:type="gramEnd"/>
      <w:r>
        <w:rPr>
          <w:lang w:val="en-US"/>
        </w:rPr>
        <w:fldChar w:fldCharType="begin"/>
      </w:r>
      <w:r>
        <w:rPr>
          <w:lang w:val="en-US"/>
        </w:rPr>
        <w:instrText xml:space="preserve"> GOTOBUTTON ZEqnNum619512  \* MERGEFORMAT </w:instrText>
      </w:r>
      <w:r>
        <w:rPr>
          <w:lang w:val="en-US"/>
        </w:rPr>
        <w:fldChar w:fldCharType="begin"/>
      </w:r>
      <w:r>
        <w:rPr>
          <w:lang w:val="en-US"/>
        </w:rPr>
        <w:instrText xml:space="preserve"> REF ZEqnNum619512 \* Charformat \! \* MERGEFORMAT </w:instrText>
      </w:r>
      <w:r>
        <w:rPr>
          <w:lang w:val="en-US"/>
        </w:rPr>
        <w:fldChar w:fldCharType="separate"/>
      </w:r>
      <w:r w:rsidR="000C1056">
        <w:rPr>
          <w:lang w:val="en-US"/>
        </w:rPr>
        <w:instrText>(2.31)</w:instrText>
      </w:r>
      <w:r>
        <w:rPr>
          <w:lang w:val="en-US"/>
        </w:rPr>
        <w:fldChar w:fldCharType="end"/>
      </w:r>
      <w:r>
        <w:rPr>
          <w:lang w:val="en-US"/>
        </w:rPr>
        <w:fldChar w:fldCharType="end"/>
      </w:r>
      <w:r>
        <w:rPr>
          <w:lang w:val="en-US"/>
        </w:rPr>
        <w:t>. The wave asymmetries (As) can be computed with the same expression replacing u</w:t>
      </w:r>
      <w:r w:rsidRPr="00844679">
        <w:rPr>
          <w:vertAlign w:val="subscript"/>
          <w:lang w:val="en-US"/>
        </w:rPr>
        <w:t>bed</w:t>
      </w:r>
      <w:r>
        <w:rPr>
          <w:lang w:val="en-US"/>
        </w:rPr>
        <w:t xml:space="preserve"> by its Hilbert transform.</w:t>
      </w:r>
    </w:p>
    <w:p w:rsidR="00844679" w:rsidRDefault="00844679" w:rsidP="00F96306">
      <w:pPr>
        <w:rPr>
          <w:lang w:val="en-US"/>
        </w:rPr>
      </w:pPr>
    </w:p>
    <w:p w:rsidR="00844679" w:rsidRDefault="00844679" w:rsidP="00844679">
      <w:pPr>
        <w:pStyle w:val="MTDisplayEquation"/>
        <w:rPr>
          <w:lang w:val="en-US"/>
        </w:rPr>
      </w:pPr>
      <w:r>
        <w:rPr>
          <w:lang w:val="en-US"/>
        </w:rPr>
        <w:tab/>
      </w:r>
      <w:r w:rsidRPr="00844679">
        <w:rPr>
          <w:position w:val="-34"/>
          <w:lang w:val="en-US"/>
        </w:rPr>
        <w:object w:dxaOrig="999" w:dyaOrig="800">
          <v:shape id="_x0000_i1059" type="#_x0000_t75" style="width:50.2pt;height:39.8pt" o:ole="">
            <v:imagedata r:id="rId105" o:title=""/>
          </v:shape>
          <o:OLEObject Type="Embed" ProgID="Equation.DSMT4" ShapeID="_x0000_i1059" DrawAspect="Content" ObjectID="_1487070885" r:id="rId106"/>
        </w:object>
      </w:r>
      <w:r>
        <w:rPr>
          <w:lang w:val="en-US"/>
        </w:rPr>
        <w:t xml:space="preserve"> </w:t>
      </w:r>
      <w:r>
        <w:rPr>
          <w:lang w:val="en-US"/>
        </w:rPr>
        <w:tab/>
      </w: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73" w:name="ZEqnNum619512"/>
      <w:r>
        <w:rPr>
          <w:lang w:val="en-US"/>
        </w:rPr>
        <w:instrText>(</w:instrText>
      </w:r>
      <w:r>
        <w:rPr>
          <w:lang w:val="en-US"/>
        </w:rPr>
        <w:fldChar w:fldCharType="begin"/>
      </w:r>
      <w:r>
        <w:rPr>
          <w:lang w:val="en-US"/>
        </w:rPr>
        <w:instrText xml:space="preserve"> SEQ MTSec \c \* Arabic \* MERGEFORMAT </w:instrText>
      </w:r>
      <w:r>
        <w:rPr>
          <w:lang w:val="en-US"/>
        </w:rPr>
        <w:fldChar w:fldCharType="separate"/>
      </w:r>
      <w:r w:rsidR="000C1056">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sidR="000C1056">
        <w:rPr>
          <w:noProof/>
          <w:lang w:val="en-US"/>
        </w:rPr>
        <w:instrText>31</w:instrText>
      </w:r>
      <w:r>
        <w:rPr>
          <w:lang w:val="en-US"/>
        </w:rPr>
        <w:fldChar w:fldCharType="end"/>
      </w:r>
      <w:r>
        <w:rPr>
          <w:lang w:val="en-US"/>
        </w:rPr>
        <w:instrText>)</w:instrText>
      </w:r>
      <w:bookmarkEnd w:id="73"/>
      <w:r>
        <w:rPr>
          <w:lang w:val="en-US"/>
        </w:rPr>
        <w:fldChar w:fldCharType="end"/>
      </w:r>
    </w:p>
    <w:p w:rsidR="00844679" w:rsidRDefault="00844679" w:rsidP="00F96306">
      <w:pPr>
        <w:rPr>
          <w:lang w:val="en-US"/>
        </w:rPr>
      </w:pPr>
    </w:p>
    <w:p w:rsidR="00F96306" w:rsidRPr="004F2B4F" w:rsidRDefault="00F96306" w:rsidP="00F96306">
      <w:pPr>
        <w:rPr>
          <w:lang w:val="en-US"/>
        </w:rPr>
      </w:pPr>
      <w:r w:rsidRPr="004F2B4F">
        <w:rPr>
          <w:lang w:val="en-US"/>
        </w:rPr>
        <w:t xml:space="preserve">For </w:t>
      </w:r>
      <w:r w:rsidRPr="004F2B4F">
        <w:rPr>
          <w:i/>
          <w:lang w:val="en-US"/>
        </w:rPr>
        <w:t>w</w:t>
      </w:r>
      <w:r w:rsidRPr="004F2B4F">
        <w:rPr>
          <w:lang w:val="en-US"/>
        </w:rPr>
        <w:t xml:space="preserve"> equals one a skewed (Stokes) wave is obtained with high peaks and flat troughs whereas </w:t>
      </w:r>
      <w:r w:rsidRPr="004F2B4F">
        <w:rPr>
          <w:i/>
          <w:lang w:val="en-US"/>
        </w:rPr>
        <w:t>w</w:t>
      </w:r>
      <w:r w:rsidRPr="004F2B4F">
        <w:rPr>
          <w:lang w:val="en-US"/>
        </w:rPr>
        <w:t xml:space="preserve"> equals zero results in an asymmetric (saw tooth) wave with steep wave fronts. It is hypothesized that the weighting </w:t>
      </w:r>
      <w:r w:rsidRPr="004F2B4F">
        <w:rPr>
          <w:i/>
          <w:lang w:val="en-US"/>
        </w:rPr>
        <w:t>w</w:t>
      </w:r>
      <w:r w:rsidRPr="004F2B4F">
        <w:rPr>
          <w:lang w:val="en-US"/>
        </w:rPr>
        <w:t xml:space="preserve"> can be expressed as a function of wave skewness and asymmetry. The relation between the phase and the weighting is studied in more detail by Van Thiel de Vries (2009) by varying </w:t>
      </w:r>
      <w:r w:rsidRPr="004F2B4F">
        <w:rPr>
          <w:i/>
          <w:lang w:val="en-US"/>
        </w:rPr>
        <w:t>w</w:t>
      </w:r>
      <w:r w:rsidRPr="004F2B4F">
        <w:rPr>
          <w:lang w:val="en-US"/>
        </w:rPr>
        <w:t xml:space="preserve"> between zero and one in small steps and computing the amplitudes </w:t>
      </w:r>
      <w:r w:rsidRPr="004F2B4F">
        <w:rPr>
          <w:i/>
          <w:lang w:val="en-US"/>
        </w:rPr>
        <w:t>A</w:t>
      </w:r>
      <w:r w:rsidRPr="004F2B4F">
        <w:rPr>
          <w:i/>
          <w:vertAlign w:val="subscript"/>
          <w:lang w:val="en-US"/>
        </w:rPr>
        <w:t>1:8</w:t>
      </w:r>
      <w:r w:rsidRPr="004F2B4F">
        <w:rPr>
          <w:vertAlign w:val="subscript"/>
          <w:lang w:val="en-US"/>
        </w:rPr>
        <w:t xml:space="preserve"> </w:t>
      </w:r>
      <w:r w:rsidRPr="004F2B4F">
        <w:rPr>
          <w:lang w:val="en-US"/>
        </w:rPr>
        <w:t xml:space="preserve">with Rienecker and Fenton for a range of wave heights, wave periods and water depths. It is found that a unique relation between </w:t>
      </w:r>
      <w:r w:rsidRPr="004F2B4F">
        <w:rPr>
          <w:i/>
          <w:lang w:val="en-US"/>
        </w:rPr>
        <w:t>w</w:t>
      </w:r>
      <w:r w:rsidRPr="004F2B4F">
        <w:rPr>
          <w:lang w:val="en-US"/>
        </w:rPr>
        <w:t xml:space="preserve"> and </w:t>
      </w:r>
      <w:r w:rsidRPr="004F2B4F">
        <w:rPr>
          <w:i/>
          <w:lang w:val="en-US"/>
        </w:rPr>
        <w:t>Φ</w:t>
      </w:r>
      <w:r w:rsidRPr="004F2B4F">
        <w:rPr>
          <w:lang w:val="en-US"/>
        </w:rPr>
        <w:t xml:space="preserve"> exists for any combination of wave height, wave period and water depth that is described by:</w:t>
      </w:r>
    </w:p>
    <w:p w:rsidR="00F96306" w:rsidRPr="004F2B4F" w:rsidRDefault="00F96306" w:rsidP="00F96306">
      <w:pPr>
        <w:rPr>
          <w:lang w:val="en-US"/>
        </w:rPr>
      </w:pPr>
    </w:p>
    <w:p w:rsidR="00F96306" w:rsidRDefault="00F96306" w:rsidP="00F41BBE">
      <w:pPr>
        <w:pStyle w:val="MTDisplayEquation"/>
        <w:rPr>
          <w:lang w:val="en-US"/>
        </w:rPr>
      </w:pPr>
      <w:r w:rsidRPr="004F2B4F">
        <w:rPr>
          <w:lang w:val="en-US"/>
        </w:rPr>
        <w:tab/>
      </w:r>
      <w:r w:rsidRPr="004F2B4F">
        <w:rPr>
          <w:position w:val="-32"/>
          <w:lang w:val="en-US"/>
        </w:rPr>
        <w:object w:dxaOrig="3220" w:dyaOrig="760">
          <v:shape id="_x0000_i1060" type="#_x0000_t75" style="width:161.45pt;height:38.2pt" o:ole="">
            <v:imagedata r:id="rId107" o:title=""/>
          </v:shape>
          <o:OLEObject Type="Embed" ProgID="Equation.DSMT4" ShapeID="_x0000_i1060" DrawAspect="Content" ObjectID="_1487070886" r:id="rId10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32</w:instrText>
      </w:r>
      <w:r w:rsidRPr="004F2B4F">
        <w:rPr>
          <w:lang w:val="en-US"/>
        </w:rPr>
        <w:fldChar w:fldCharType="end"/>
      </w:r>
      <w:r w:rsidRPr="004F2B4F">
        <w:rPr>
          <w:lang w:val="en-US"/>
        </w:rPr>
        <w:instrText>)</w:instrText>
      </w:r>
      <w:r w:rsidRPr="004F2B4F">
        <w:rPr>
          <w:lang w:val="en-US"/>
        </w:rPr>
        <w:fldChar w:fldCharType="end"/>
      </w:r>
    </w:p>
    <w:p w:rsidR="00844679" w:rsidRDefault="00844679" w:rsidP="00844679">
      <w:pPr>
        <w:rPr>
          <w:lang w:val="en-US"/>
        </w:rPr>
      </w:pPr>
    </w:p>
    <w:p w:rsidR="00844679" w:rsidRPr="00844679" w:rsidRDefault="00844679" w:rsidP="00844679">
      <w:pPr>
        <w:rPr>
          <w:lang w:val="en-US"/>
        </w:rPr>
      </w:pPr>
      <w:r>
        <w:rPr>
          <w:lang w:val="en-US"/>
        </w:rPr>
        <w:t>The bore interval (T</w:t>
      </w:r>
      <w:r w:rsidRPr="00844679">
        <w:rPr>
          <w:vertAlign w:val="subscript"/>
          <w:lang w:val="en-US"/>
        </w:rPr>
        <w:t>bore</w:t>
      </w:r>
      <w:r>
        <w:rPr>
          <w:lang w:val="en-US"/>
        </w:rPr>
        <w:t xml:space="preserve">) is directly related to the wave shape and </w:t>
      </w:r>
      <w:r w:rsidR="00F43A2C">
        <w:rPr>
          <w:lang w:val="en-US"/>
        </w:rPr>
        <w:t>hence</w:t>
      </w:r>
      <w:r>
        <w:rPr>
          <w:lang w:val="en-US"/>
        </w:rPr>
        <w:t xml:space="preserve"> require</w:t>
      </w:r>
      <w:r w:rsidR="00F43A2C">
        <w:rPr>
          <w:lang w:val="en-US"/>
        </w:rPr>
        <w:t>s</w:t>
      </w:r>
      <w:r>
        <w:rPr>
          <w:lang w:val="en-US"/>
        </w:rPr>
        <w:t xml:space="preserve"> the </w:t>
      </w:r>
      <w:r w:rsidR="00F43A2C">
        <w:rPr>
          <w:lang w:val="en-US"/>
        </w:rPr>
        <w:t>weighting</w:t>
      </w:r>
      <w:r>
        <w:rPr>
          <w:lang w:val="en-US"/>
        </w:rPr>
        <w:t xml:space="preserve"> function w is determined. For the formulation of </w:t>
      </w:r>
      <w:r w:rsidRPr="004F2B4F">
        <w:rPr>
          <w:lang w:val="en-US"/>
        </w:rPr>
        <w:t>Ruessink et al. (2012)</w:t>
      </w:r>
      <w:r>
        <w:rPr>
          <w:lang w:val="en-US"/>
        </w:rPr>
        <w:t xml:space="preserve"> no exact wave shape is determined and therefore no bore interval can be </w:t>
      </w:r>
      <w:r w:rsidR="00F43A2C">
        <w:rPr>
          <w:lang w:val="en-US"/>
        </w:rPr>
        <w:t>calculated</w:t>
      </w:r>
      <w:r>
        <w:rPr>
          <w:lang w:val="en-US"/>
        </w:rPr>
        <w:t xml:space="preserve"> when using this approach.</w:t>
      </w:r>
    </w:p>
    <w:p w:rsidR="00844679" w:rsidRDefault="00844679" w:rsidP="00844679">
      <w:pPr>
        <w:rPr>
          <w:lang w:val="en-US"/>
        </w:rPr>
      </w:pPr>
    </w:p>
    <w:p w:rsidR="00727EAA" w:rsidRPr="004F2B4F" w:rsidRDefault="00727EAA" w:rsidP="002603CC">
      <w:pPr>
        <w:pStyle w:val="Heading3"/>
        <w:jc w:val="both"/>
        <w:rPr>
          <w:lang w:val="en-US"/>
        </w:rPr>
      </w:pPr>
      <w:r w:rsidRPr="004F2B4F">
        <w:rPr>
          <w:lang w:val="en-US"/>
        </w:rPr>
        <w:t>Turbulence</w:t>
      </w:r>
      <w:bookmarkEnd w:id="72"/>
    </w:p>
    <w:p w:rsidR="003C2156" w:rsidRPr="004F2B4F" w:rsidRDefault="003C2156" w:rsidP="002603CC">
      <w:pPr>
        <w:rPr>
          <w:lang w:val="en-US"/>
        </w:rPr>
      </w:pPr>
      <w:r w:rsidRPr="004F2B4F">
        <w:rPr>
          <w:lang w:val="en-US"/>
        </w:rPr>
        <w:t>Wave breaking induced turbulence at the water surfac</w:t>
      </w:r>
      <w:r w:rsidR="002603CC" w:rsidRPr="004F2B4F">
        <w:rPr>
          <w:lang w:val="en-US"/>
        </w:rPr>
        <w:t xml:space="preserve">e has to be transported towards </w:t>
      </w:r>
      <w:r w:rsidRPr="004F2B4F">
        <w:rPr>
          <w:lang w:val="en-US"/>
        </w:rPr>
        <w:t>the bed in order to affect the up-stirring of sediment. Roelvink and Stive (1989) used</w:t>
      </w:r>
      <w:r w:rsidR="002603CC" w:rsidRPr="004F2B4F">
        <w:rPr>
          <w:lang w:val="en-US"/>
        </w:rPr>
        <w:t xml:space="preserve"> </w:t>
      </w:r>
      <w:r w:rsidRPr="004F2B4F">
        <w:rPr>
          <w:lang w:val="en-US"/>
        </w:rPr>
        <w:t xml:space="preserve">an exponential decay model with the mixing length proportional to </w:t>
      </w:r>
      <w:r w:rsidRPr="004F2B4F">
        <w:rPr>
          <w:i/>
          <w:lang w:val="en-US"/>
        </w:rPr>
        <w:t>H</w:t>
      </w:r>
      <w:r w:rsidRPr="004F2B4F">
        <w:rPr>
          <w:i/>
          <w:vertAlign w:val="subscript"/>
          <w:lang w:val="en-US"/>
        </w:rPr>
        <w:t>rms</w:t>
      </w:r>
      <w:r w:rsidRPr="004F2B4F">
        <w:rPr>
          <w:lang w:val="en-US"/>
        </w:rPr>
        <w:t xml:space="preserve"> to estimate</w:t>
      </w:r>
      <w:r w:rsidR="002603CC" w:rsidRPr="004F2B4F">
        <w:rPr>
          <w:lang w:val="en-US"/>
        </w:rPr>
        <w:t xml:space="preserve"> </w:t>
      </w:r>
      <w:r w:rsidRPr="004F2B4F">
        <w:rPr>
          <w:lang w:val="en-US"/>
        </w:rPr>
        <w:t>the time averaged turbulence energy at the bed from turbulence at the water surface:</w:t>
      </w:r>
    </w:p>
    <w:p w:rsidR="003C2156" w:rsidRPr="004F2B4F" w:rsidRDefault="003C2156" w:rsidP="002603CC">
      <w:pPr>
        <w:rPr>
          <w:lang w:val="en-US"/>
        </w:rPr>
      </w:pPr>
    </w:p>
    <w:p w:rsidR="003C2156" w:rsidRPr="004F2B4F" w:rsidRDefault="003C2156" w:rsidP="002603CC">
      <w:pPr>
        <w:pStyle w:val="MTDisplayEquation"/>
        <w:rPr>
          <w:lang w:val="en-US"/>
        </w:rPr>
      </w:pPr>
      <w:r w:rsidRPr="004F2B4F">
        <w:rPr>
          <w:lang w:val="en-US"/>
        </w:rPr>
        <w:tab/>
      </w:r>
      <w:r w:rsidRPr="004F2B4F">
        <w:rPr>
          <w:position w:val="-30"/>
          <w:lang w:val="en-US"/>
        </w:rPr>
        <w:object w:dxaOrig="2079" w:dyaOrig="680">
          <v:shape id="_x0000_i1061" type="#_x0000_t75" style="width:103.65pt;height:33.8pt" o:ole="">
            <v:imagedata r:id="rId109" o:title=""/>
          </v:shape>
          <o:OLEObject Type="Embed" ProgID="Equation.DSMT4" ShapeID="_x0000_i1061" DrawAspect="Content" ObjectID="_1487070887" r:id="rId11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33</w:instrText>
      </w:r>
      <w:r w:rsidRPr="004F2B4F">
        <w:rPr>
          <w:lang w:val="en-US"/>
        </w:rPr>
        <w:fldChar w:fldCharType="end"/>
      </w:r>
      <w:r w:rsidRPr="004F2B4F">
        <w:rPr>
          <w:lang w:val="en-US"/>
        </w:rPr>
        <w:instrText>)</w:instrText>
      </w:r>
      <w:r w:rsidRPr="004F2B4F">
        <w:rPr>
          <w:lang w:val="en-US"/>
        </w:rPr>
        <w:fldChar w:fldCharType="end"/>
      </w:r>
    </w:p>
    <w:p w:rsidR="003C2156" w:rsidRPr="004F2B4F" w:rsidRDefault="003C2156" w:rsidP="002603CC">
      <w:pPr>
        <w:rPr>
          <w:lang w:val="en-US"/>
        </w:rPr>
      </w:pPr>
    </w:p>
    <w:p w:rsidR="00763C58" w:rsidRPr="004F2B4F" w:rsidRDefault="003C2156" w:rsidP="002603CC">
      <w:pPr>
        <w:rPr>
          <w:lang w:val="en-US"/>
        </w:rPr>
      </w:pPr>
      <w:proofErr w:type="gramStart"/>
      <w:r w:rsidRPr="004F2B4F">
        <w:rPr>
          <w:lang w:val="en-US"/>
        </w:rPr>
        <w:t>where</w:t>
      </w:r>
      <w:proofErr w:type="gramEnd"/>
      <w:r w:rsidRPr="004F2B4F">
        <w:rPr>
          <w:lang w:val="en-US"/>
        </w:rPr>
        <w:t xml:space="preserve"> </w:t>
      </w:r>
      <w:r w:rsidRPr="004F2B4F">
        <w:rPr>
          <w:i/>
          <w:lang w:val="en-US"/>
        </w:rPr>
        <w:t>k</w:t>
      </w:r>
      <w:r w:rsidRPr="004F2B4F">
        <w:rPr>
          <w:i/>
          <w:vertAlign w:val="subscript"/>
          <w:lang w:val="en-US"/>
        </w:rPr>
        <w:t>b</w:t>
      </w:r>
      <w:r w:rsidRPr="004F2B4F">
        <w:rPr>
          <w:lang w:val="en-US"/>
        </w:rPr>
        <w:t xml:space="preserve"> is turbulence variance at the bed and </w:t>
      </w:r>
      <w:r w:rsidRPr="004F2B4F">
        <w:rPr>
          <w:i/>
          <w:lang w:val="en-US"/>
        </w:rPr>
        <w:t>k</w:t>
      </w:r>
      <w:r w:rsidRPr="004F2B4F">
        <w:rPr>
          <w:lang w:val="en-US"/>
        </w:rPr>
        <w:t xml:space="preserve"> is the time averaged turbulence variance at the water surface.</w:t>
      </w:r>
      <w:r w:rsidR="001640D7" w:rsidRPr="004F2B4F">
        <w:rPr>
          <w:lang w:val="en-US"/>
        </w:rPr>
        <w:t xml:space="preserve"> </w:t>
      </w:r>
    </w:p>
    <w:p w:rsidR="00763C58" w:rsidRPr="004F2B4F" w:rsidRDefault="00763C58" w:rsidP="002603CC">
      <w:pPr>
        <w:rPr>
          <w:lang w:val="en-US"/>
        </w:rPr>
      </w:pPr>
    </w:p>
    <w:p w:rsidR="003C2156" w:rsidRPr="004F2B4F" w:rsidRDefault="003C2156" w:rsidP="002603CC">
      <w:pPr>
        <w:rPr>
          <w:lang w:val="en-US"/>
        </w:rPr>
      </w:pPr>
      <w:r w:rsidRPr="004F2B4F">
        <w:rPr>
          <w:lang w:val="en-US"/>
        </w:rPr>
        <w:t>There are three possibilities for the turbulence variance at the bed (kb)</w:t>
      </w:r>
      <w:r w:rsidR="00B74FE3" w:rsidRPr="004F2B4F">
        <w:rPr>
          <w:lang w:val="en-US"/>
        </w:rPr>
        <w:t xml:space="preserve"> implemented into XBeach</w:t>
      </w:r>
      <w:r w:rsidRPr="004F2B4F">
        <w:rPr>
          <w:lang w:val="en-US"/>
        </w:rPr>
        <w:t>:</w:t>
      </w:r>
    </w:p>
    <w:p w:rsidR="00A02016" w:rsidRPr="004F2B4F" w:rsidRDefault="00A02016" w:rsidP="002603CC">
      <w:pPr>
        <w:rPr>
          <w:lang w:val="en-US"/>
        </w:rPr>
      </w:pPr>
    </w:p>
    <w:p w:rsidR="003C2156" w:rsidRPr="004F2B4F" w:rsidRDefault="003C2156" w:rsidP="002603CC">
      <w:pPr>
        <w:numPr>
          <w:ilvl w:val="0"/>
          <w:numId w:val="26"/>
        </w:numPr>
        <w:rPr>
          <w:lang w:val="en-US"/>
        </w:rPr>
      </w:pPr>
      <w:r w:rsidRPr="004F2B4F">
        <w:rPr>
          <w:lang w:val="en-US"/>
        </w:rPr>
        <w:t>Wave averaged near-bed turbulence energy</w:t>
      </w:r>
      <w:r w:rsidR="002603CC" w:rsidRPr="004F2B4F">
        <w:rPr>
          <w:lang w:val="en-US"/>
        </w:rPr>
        <w:t xml:space="preserve"> (keyword: </w:t>
      </w:r>
      <w:r w:rsidR="002603CC" w:rsidRPr="004F2B4F">
        <w:rPr>
          <w:i/>
          <w:lang w:val="en-US"/>
        </w:rPr>
        <w:t>turb</w:t>
      </w:r>
      <w:r w:rsidR="004B3D36" w:rsidRPr="004F2B4F">
        <w:rPr>
          <w:i/>
          <w:lang w:val="en-US"/>
        </w:rPr>
        <w:t xml:space="preserve"> </w:t>
      </w:r>
      <w:r w:rsidR="002603CC" w:rsidRPr="004F2B4F">
        <w:rPr>
          <w:i/>
          <w:lang w:val="en-US"/>
        </w:rPr>
        <w:t>=</w:t>
      </w:r>
      <w:r w:rsidR="004B3D36" w:rsidRPr="004F2B4F">
        <w:rPr>
          <w:i/>
          <w:lang w:val="en-US"/>
        </w:rPr>
        <w:t xml:space="preserve"> </w:t>
      </w:r>
      <w:r w:rsidR="002603CC" w:rsidRPr="004F2B4F">
        <w:rPr>
          <w:i/>
          <w:lang w:val="en-US"/>
        </w:rPr>
        <w:t>wave_averaged</w:t>
      </w:r>
      <w:r w:rsidR="002603CC" w:rsidRPr="004F2B4F">
        <w:rPr>
          <w:lang w:val="en-US"/>
        </w:rPr>
        <w:t>)</w:t>
      </w:r>
      <w:r w:rsidRPr="004F2B4F">
        <w:rPr>
          <w:lang w:val="en-US"/>
        </w:rPr>
        <w:t>:</w:t>
      </w:r>
    </w:p>
    <w:p w:rsidR="003C2156" w:rsidRPr="004F2B4F" w:rsidRDefault="003C2156" w:rsidP="002603CC">
      <w:pPr>
        <w:pStyle w:val="MTDisplayEquation"/>
        <w:rPr>
          <w:lang w:val="en-US"/>
        </w:rPr>
      </w:pPr>
      <w:r w:rsidRPr="004F2B4F">
        <w:rPr>
          <w:lang w:val="en-US"/>
        </w:rPr>
        <w:tab/>
      </w:r>
      <w:r w:rsidRPr="004F2B4F">
        <w:rPr>
          <w:position w:val="-30"/>
          <w:lang w:val="en-US"/>
        </w:rPr>
        <w:object w:dxaOrig="2000" w:dyaOrig="740">
          <v:shape id="_x0000_i1062" type="#_x0000_t75" style="width:99.8pt;height:37.1pt" o:ole="">
            <v:imagedata r:id="rId111" o:title=""/>
          </v:shape>
          <o:OLEObject Type="Embed" ProgID="Equation.DSMT4" ShapeID="_x0000_i1062" DrawAspect="Content" ObjectID="_1487070888" r:id="rId11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34</w:instrText>
      </w:r>
      <w:r w:rsidRPr="004F2B4F">
        <w:rPr>
          <w:lang w:val="en-US"/>
        </w:rPr>
        <w:fldChar w:fldCharType="end"/>
      </w:r>
      <w:r w:rsidRPr="004F2B4F">
        <w:rPr>
          <w:lang w:val="en-US"/>
        </w:rPr>
        <w:instrText>)</w:instrText>
      </w:r>
      <w:r w:rsidRPr="004F2B4F">
        <w:rPr>
          <w:lang w:val="en-US"/>
        </w:rPr>
        <w:fldChar w:fldCharType="end"/>
      </w:r>
    </w:p>
    <w:p w:rsidR="003C2156" w:rsidRPr="004F2B4F" w:rsidRDefault="003C2156" w:rsidP="002603CC">
      <w:pPr>
        <w:rPr>
          <w:lang w:val="en-US"/>
        </w:rPr>
      </w:pPr>
    </w:p>
    <w:p w:rsidR="00BE0D9D" w:rsidRPr="004F2B4F" w:rsidRDefault="003C2156" w:rsidP="002603CC">
      <w:pPr>
        <w:numPr>
          <w:ilvl w:val="0"/>
          <w:numId w:val="26"/>
        </w:numPr>
        <w:rPr>
          <w:lang w:val="en-US"/>
        </w:rPr>
      </w:pPr>
      <w:r w:rsidRPr="004F2B4F">
        <w:rPr>
          <w:lang w:val="en-US"/>
        </w:rPr>
        <w:t>Bore-averaged near-bed turbulence energy</w:t>
      </w:r>
      <w:r w:rsidR="00BE0D9D" w:rsidRPr="004F2B4F">
        <w:rPr>
          <w:rStyle w:val="FootnoteReference"/>
          <w:lang w:val="en-US"/>
        </w:rPr>
        <w:footnoteReference w:id="1"/>
      </w:r>
      <w:r w:rsidR="002603CC" w:rsidRPr="004F2B4F">
        <w:rPr>
          <w:lang w:val="en-US"/>
        </w:rPr>
        <w:t xml:space="preserve"> (keyword: </w:t>
      </w:r>
      <w:r w:rsidR="002603CC" w:rsidRPr="004F2B4F">
        <w:rPr>
          <w:i/>
          <w:lang w:val="en-US"/>
        </w:rPr>
        <w:t>turb</w:t>
      </w:r>
      <w:r w:rsidR="004B3D36" w:rsidRPr="004F2B4F">
        <w:rPr>
          <w:i/>
          <w:lang w:val="en-US"/>
        </w:rPr>
        <w:t xml:space="preserve"> </w:t>
      </w:r>
      <w:r w:rsidR="002603CC" w:rsidRPr="004F2B4F">
        <w:rPr>
          <w:i/>
          <w:lang w:val="en-US"/>
        </w:rPr>
        <w:t>=</w:t>
      </w:r>
      <w:r w:rsidR="004B3D36" w:rsidRPr="004F2B4F">
        <w:rPr>
          <w:i/>
          <w:lang w:val="en-US"/>
        </w:rPr>
        <w:t xml:space="preserve"> </w:t>
      </w:r>
      <w:r w:rsidR="002603CC" w:rsidRPr="004F2B4F">
        <w:rPr>
          <w:i/>
          <w:lang w:val="en-US"/>
        </w:rPr>
        <w:t>bore_averaged</w:t>
      </w:r>
      <w:r w:rsidR="002603CC" w:rsidRPr="004F2B4F">
        <w:rPr>
          <w:lang w:val="en-US"/>
        </w:rPr>
        <w:t>)</w:t>
      </w:r>
    </w:p>
    <w:p w:rsidR="001640D7" w:rsidRPr="004F2B4F" w:rsidRDefault="00BE0D9D" w:rsidP="00BE0D9D">
      <w:pPr>
        <w:pStyle w:val="MTDisplayEquation"/>
        <w:rPr>
          <w:lang w:val="en-US"/>
        </w:rPr>
      </w:pPr>
      <w:r w:rsidRPr="004F2B4F">
        <w:rPr>
          <w:lang w:val="en-US"/>
        </w:rPr>
        <w:tab/>
      </w:r>
      <w:r w:rsidRPr="004F2B4F">
        <w:rPr>
          <w:position w:val="-30"/>
          <w:lang w:val="en-US"/>
        </w:rPr>
        <w:object w:dxaOrig="2000" w:dyaOrig="760">
          <v:shape id="_x0000_i1063" type="#_x0000_t75" style="width:100.35pt;height:38.2pt" o:ole="">
            <v:imagedata r:id="rId113" o:title=""/>
          </v:shape>
          <o:OLEObject Type="Embed" ProgID="Equation.DSMT4" ShapeID="_x0000_i1063" DrawAspect="Content" ObjectID="_1487070889" r:id="rId11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35</w:instrText>
      </w:r>
      <w:r w:rsidRPr="004F2B4F">
        <w:rPr>
          <w:lang w:val="en-US"/>
        </w:rPr>
        <w:fldChar w:fldCharType="end"/>
      </w:r>
      <w:r w:rsidRPr="004F2B4F">
        <w:rPr>
          <w:lang w:val="en-US"/>
        </w:rPr>
        <w:instrText>)</w:instrText>
      </w:r>
      <w:r w:rsidRPr="004F2B4F">
        <w:rPr>
          <w:lang w:val="en-US"/>
        </w:rPr>
        <w:fldChar w:fldCharType="end"/>
      </w:r>
    </w:p>
    <w:p w:rsidR="00BE0D9D" w:rsidRPr="004F2B4F" w:rsidRDefault="00BE0D9D" w:rsidP="00BE0D9D">
      <w:pPr>
        <w:rPr>
          <w:lang w:val="en-US"/>
        </w:rPr>
      </w:pPr>
    </w:p>
    <w:p w:rsidR="002603CC" w:rsidRPr="004F2B4F" w:rsidRDefault="002603CC" w:rsidP="002603CC">
      <w:pPr>
        <w:numPr>
          <w:ilvl w:val="0"/>
          <w:numId w:val="26"/>
        </w:numPr>
        <w:rPr>
          <w:lang w:val="en-US"/>
        </w:rPr>
      </w:pPr>
      <w:r w:rsidRPr="004F2B4F">
        <w:rPr>
          <w:lang w:val="en-US"/>
        </w:rPr>
        <w:t xml:space="preserve">Note taking into account the turbulence variance at the bed (keyword: </w:t>
      </w:r>
      <w:r w:rsidRPr="004F2B4F">
        <w:rPr>
          <w:i/>
          <w:lang w:val="en-US"/>
        </w:rPr>
        <w:t>turb</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none</w:t>
      </w:r>
      <w:r w:rsidRPr="004F2B4F">
        <w:rPr>
          <w:lang w:val="en-US"/>
        </w:rPr>
        <w:t>)</w:t>
      </w:r>
    </w:p>
    <w:p w:rsidR="002603CC" w:rsidRPr="004F2B4F" w:rsidRDefault="002603CC" w:rsidP="002603CC">
      <w:pPr>
        <w:rPr>
          <w:lang w:val="en-US"/>
        </w:rPr>
      </w:pPr>
    </w:p>
    <w:p w:rsidR="00A02016" w:rsidRPr="004F2B4F" w:rsidRDefault="00B74FE3" w:rsidP="002603CC">
      <w:pPr>
        <w:rPr>
          <w:lang w:val="en-US"/>
        </w:rPr>
      </w:pPr>
      <w:r w:rsidRPr="004F2B4F">
        <w:rPr>
          <w:lang w:val="en-US"/>
        </w:rPr>
        <w:t>Formulations 1 and 2</w:t>
      </w:r>
      <w:r w:rsidR="00A02016" w:rsidRPr="004F2B4F">
        <w:rPr>
          <w:lang w:val="en-US"/>
        </w:rPr>
        <w:t xml:space="preserve"> make use of the wave-averaged turbulence energy (</w:t>
      </w:r>
      <w:r w:rsidR="00A02016" w:rsidRPr="004F2B4F">
        <w:rPr>
          <w:i/>
          <w:lang w:val="en-US"/>
        </w:rPr>
        <w:t>k</w:t>
      </w:r>
      <w:r w:rsidR="00A02016" w:rsidRPr="004F2B4F">
        <w:rPr>
          <w:i/>
          <w:vertAlign w:val="subscript"/>
          <w:lang w:val="en-US"/>
        </w:rPr>
        <w:t>s</w:t>
      </w:r>
      <w:r w:rsidR="00A02016" w:rsidRPr="004F2B4F">
        <w:rPr>
          <w:lang w:val="en-US"/>
        </w:rPr>
        <w:t>) and a mixing length (</w:t>
      </w:r>
      <w:r w:rsidR="00A02016" w:rsidRPr="004F2B4F">
        <w:rPr>
          <w:i/>
          <w:lang w:val="en-US"/>
        </w:rPr>
        <w:t>L</w:t>
      </w:r>
      <w:r w:rsidR="00A02016" w:rsidRPr="004F2B4F">
        <w:rPr>
          <w:i/>
          <w:vertAlign w:val="subscript"/>
          <w:lang w:val="en-US"/>
        </w:rPr>
        <w:t>mix</w:t>
      </w:r>
      <w:r w:rsidR="00A02016" w:rsidRPr="004F2B4F">
        <w:rPr>
          <w:lang w:val="en-US"/>
        </w:rPr>
        <w:t>). The wave averaged turbulence energy at the surface is computed from the roller energy dissipati</w:t>
      </w:r>
      <w:r w:rsidR="00BE0D9D" w:rsidRPr="004F2B4F">
        <w:rPr>
          <w:lang w:val="en-US"/>
        </w:rPr>
        <w:t xml:space="preserve">on and following Battjes (1975). In this formulation </w:t>
      </w:r>
      <w:r w:rsidR="00BE0D9D" w:rsidRPr="004F2B4F">
        <w:rPr>
          <w:i/>
          <w:lang w:val="en-US"/>
        </w:rPr>
        <w:t>D</w:t>
      </w:r>
      <w:r w:rsidR="00BE0D9D" w:rsidRPr="004F2B4F">
        <w:rPr>
          <w:i/>
          <w:vertAlign w:val="subscript"/>
          <w:lang w:val="en-US"/>
        </w:rPr>
        <w:t>r</w:t>
      </w:r>
      <w:r w:rsidR="00BE0D9D" w:rsidRPr="004F2B4F">
        <w:rPr>
          <w:vertAlign w:val="subscript"/>
          <w:lang w:val="en-US"/>
        </w:rPr>
        <w:t xml:space="preserve"> </w:t>
      </w:r>
      <w:r w:rsidR="00BE0D9D" w:rsidRPr="004F2B4F">
        <w:rPr>
          <w:lang w:val="en-US"/>
        </w:rPr>
        <w:t>is roller dissipation.</w:t>
      </w:r>
    </w:p>
    <w:p w:rsidR="00A02016" w:rsidRPr="004F2B4F" w:rsidRDefault="00A02016" w:rsidP="002603CC">
      <w:pPr>
        <w:rPr>
          <w:lang w:val="en-US"/>
        </w:rPr>
      </w:pPr>
    </w:p>
    <w:p w:rsidR="00A02016" w:rsidRPr="004F2B4F" w:rsidRDefault="00A02016" w:rsidP="00A02016">
      <w:pPr>
        <w:pStyle w:val="MTDisplayEquation"/>
        <w:rPr>
          <w:lang w:val="en-US"/>
        </w:rPr>
      </w:pPr>
      <w:r w:rsidRPr="004F2B4F">
        <w:rPr>
          <w:lang w:val="en-US"/>
        </w:rPr>
        <w:tab/>
      </w:r>
      <w:r w:rsidRPr="004F2B4F">
        <w:rPr>
          <w:position w:val="-14"/>
          <w:lang w:val="en-US"/>
        </w:rPr>
        <w:object w:dxaOrig="1579" w:dyaOrig="440">
          <v:shape id="_x0000_i1064" type="#_x0000_t75" style="width:79.1pt;height:21.8pt" o:ole="">
            <v:imagedata r:id="rId115" o:title=""/>
          </v:shape>
          <o:OLEObject Type="Embed" ProgID="Equation.DSMT4" ShapeID="_x0000_i1064" DrawAspect="Content" ObjectID="_1487070890" r:id="rId11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36</w:instrText>
      </w:r>
      <w:r w:rsidRPr="004F2B4F">
        <w:rPr>
          <w:lang w:val="en-US"/>
        </w:rPr>
        <w:fldChar w:fldCharType="end"/>
      </w:r>
      <w:r w:rsidRPr="004F2B4F">
        <w:rPr>
          <w:lang w:val="en-US"/>
        </w:rPr>
        <w:instrText>)</w:instrText>
      </w:r>
      <w:r w:rsidRPr="004F2B4F">
        <w:rPr>
          <w:lang w:val="en-US"/>
        </w:rPr>
        <w:fldChar w:fldCharType="end"/>
      </w:r>
    </w:p>
    <w:p w:rsidR="00A02016" w:rsidRPr="004F2B4F" w:rsidRDefault="00A02016" w:rsidP="00A02016">
      <w:pPr>
        <w:rPr>
          <w:lang w:val="en-US"/>
        </w:rPr>
      </w:pPr>
      <w:r w:rsidRPr="004F2B4F">
        <w:rPr>
          <w:lang w:val="en-US"/>
        </w:rPr>
        <w:br/>
        <w:t>The mixing length (</w:t>
      </w:r>
      <w:r w:rsidRPr="004F2B4F">
        <w:rPr>
          <w:i/>
          <w:lang w:val="en-US"/>
        </w:rPr>
        <w:t>L</w:t>
      </w:r>
      <w:r w:rsidRPr="004F2B4F">
        <w:rPr>
          <w:i/>
          <w:vertAlign w:val="subscript"/>
          <w:lang w:val="en-US"/>
        </w:rPr>
        <w:t>mix</w:t>
      </w:r>
      <w:r w:rsidRPr="004F2B4F">
        <w:rPr>
          <w:lang w:val="en-US"/>
        </w:rPr>
        <w:t xml:space="preserve">) is expressed as thickness of the surface roller near the water surface and depends on the roller volume </w:t>
      </w:r>
      <w:r w:rsidRPr="004F2B4F">
        <w:rPr>
          <w:i/>
          <w:lang w:val="en-US"/>
        </w:rPr>
        <w:t>A</w:t>
      </w:r>
      <w:r w:rsidRPr="004F2B4F">
        <w:rPr>
          <w:i/>
          <w:vertAlign w:val="subscript"/>
          <w:lang w:val="en-US"/>
        </w:rPr>
        <w:t>r</w:t>
      </w:r>
      <w:r w:rsidRPr="004F2B4F">
        <w:rPr>
          <w:lang w:val="en-US"/>
        </w:rPr>
        <w:t xml:space="preserve"> (Svendsen, 1984):</w:t>
      </w:r>
    </w:p>
    <w:p w:rsidR="00A02016" w:rsidRPr="004F2B4F" w:rsidRDefault="00A02016" w:rsidP="00A02016">
      <w:pPr>
        <w:rPr>
          <w:lang w:val="en-US"/>
        </w:rPr>
      </w:pPr>
    </w:p>
    <w:p w:rsidR="00A02016" w:rsidRPr="004F2B4F" w:rsidRDefault="00A02016" w:rsidP="00A02016">
      <w:pPr>
        <w:pStyle w:val="MTDisplayEquation"/>
        <w:rPr>
          <w:lang w:val="en-US"/>
        </w:rPr>
      </w:pPr>
      <w:r w:rsidRPr="004F2B4F">
        <w:rPr>
          <w:lang w:val="en-US"/>
        </w:rPr>
        <w:tab/>
      </w:r>
      <w:r w:rsidR="00BE0D9D" w:rsidRPr="004F2B4F">
        <w:rPr>
          <w:position w:val="-32"/>
          <w:lang w:val="en-US"/>
        </w:rPr>
        <w:object w:dxaOrig="2220" w:dyaOrig="780">
          <v:shape id="_x0000_i1065" type="#_x0000_t75" style="width:111.25pt;height:39.25pt" o:ole="">
            <v:imagedata r:id="rId117" o:title=""/>
          </v:shape>
          <o:OLEObject Type="Embed" ProgID="Equation.DSMT4" ShapeID="_x0000_i1065" DrawAspect="Content" ObjectID="_1487070891" r:id="rId11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37</w:instrText>
      </w:r>
      <w:r w:rsidRPr="004F2B4F">
        <w:rPr>
          <w:lang w:val="en-US"/>
        </w:rPr>
        <w:fldChar w:fldCharType="end"/>
      </w:r>
      <w:r w:rsidRPr="004F2B4F">
        <w:rPr>
          <w:lang w:val="en-US"/>
        </w:rPr>
        <w:instrText>)</w:instrText>
      </w:r>
      <w:r w:rsidRPr="004F2B4F">
        <w:rPr>
          <w:lang w:val="en-US"/>
        </w:rPr>
        <w:fldChar w:fldCharType="end"/>
      </w:r>
    </w:p>
    <w:p w:rsidR="00E15765" w:rsidRPr="004F2B4F" w:rsidRDefault="00E15765" w:rsidP="00E15765">
      <w:pPr>
        <w:pStyle w:val="Heading3"/>
        <w:jc w:val="both"/>
        <w:rPr>
          <w:lang w:val="en-US"/>
        </w:rPr>
      </w:pPr>
      <w:bookmarkStart w:id="74" w:name="_Toc412623820"/>
      <w:r w:rsidRPr="004F2B4F">
        <w:rPr>
          <w:lang w:val="en-US"/>
        </w:rPr>
        <w:t>Roller energy balance</w:t>
      </w:r>
      <w:bookmarkEnd w:id="74"/>
    </w:p>
    <w:p w:rsidR="00B74FE3" w:rsidRPr="004F2B4F" w:rsidRDefault="00E15765" w:rsidP="00E15765">
      <w:pPr>
        <w:rPr>
          <w:lang w:val="en-US"/>
        </w:rPr>
      </w:pPr>
      <w:r w:rsidRPr="004F2B4F">
        <w:rPr>
          <w:lang w:val="en-US"/>
        </w:rPr>
        <w:t xml:space="preserve">While the short wave action balance adequately describes the propagation and decay of organized wave energy, it has often been found that there is a delay between the point where the waves start to break (which is where you would expect the strongest radiation stress gradients to occur) and the point where the wave set-up and longshore current start to build. This ‘transition zone’ effect is generally attributed to the temporary storage of shoreward momentum in the surface rollers. Several authors have </w:t>
      </w:r>
      <w:r w:rsidR="001640D7" w:rsidRPr="004F2B4F">
        <w:rPr>
          <w:lang w:val="en-US"/>
        </w:rPr>
        <w:t>analysed</w:t>
      </w:r>
      <w:r w:rsidRPr="004F2B4F">
        <w:rPr>
          <w:lang w:val="en-US"/>
        </w:rPr>
        <w:t xml:space="preserve"> the typical dimensions of such rollers and their effect on the radiation stress (e.g. Longuet-Higgins and Turner, 1974, Svendsen, 1984, Roelvink and Stive, 1989, Nairn et al., 1990, Deigaard </w:t>
      </w:r>
      <w:r w:rsidR="001640D7" w:rsidRPr="004F2B4F">
        <w:rPr>
          <w:lang w:val="en-US"/>
        </w:rPr>
        <w:t>1993</w:t>
      </w:r>
      <w:r w:rsidRPr="004F2B4F">
        <w:rPr>
          <w:lang w:val="en-US"/>
        </w:rPr>
        <w:t>, Stive</w:t>
      </w:r>
      <w:r w:rsidR="001640D7" w:rsidRPr="004F2B4F">
        <w:rPr>
          <w:lang w:val="en-US"/>
        </w:rPr>
        <w:t xml:space="preserve"> </w:t>
      </w:r>
      <w:r w:rsidRPr="004F2B4F">
        <w:rPr>
          <w:lang w:val="en-US"/>
        </w:rPr>
        <w:t xml:space="preserve">and De Vriend, 1994. </w:t>
      </w:r>
    </w:p>
    <w:p w:rsidR="00B74FE3" w:rsidRPr="004F2B4F" w:rsidRDefault="00B74FE3" w:rsidP="00E15765">
      <w:pPr>
        <w:rPr>
          <w:lang w:val="en-US"/>
        </w:rPr>
      </w:pPr>
    </w:p>
    <w:p w:rsidR="00E15765" w:rsidRPr="004F2B4F" w:rsidRDefault="00E15765" w:rsidP="00E15765">
      <w:pPr>
        <w:rPr>
          <w:lang w:val="en-US"/>
        </w:rPr>
      </w:pPr>
      <w:r w:rsidRPr="004F2B4F">
        <w:rPr>
          <w:lang w:val="en-US"/>
        </w:rPr>
        <w:t>The rollers can be represented as a blob of water with cross-sectional area A that slides down the front slope of a breaking wave. The roller exerts a shear stress on the water beneath it equal to:</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Pr="004F2B4F">
        <w:rPr>
          <w:position w:val="-24"/>
          <w:lang w:val="en-US"/>
        </w:rPr>
        <w:object w:dxaOrig="1500" w:dyaOrig="620">
          <v:shape id="_x0000_i1066" type="#_x0000_t75" style="width:74.75pt;height:31.1pt" o:ole="">
            <v:imagedata r:id="rId119" o:title=""/>
          </v:shape>
          <o:OLEObject Type="Embed" ProgID="Equation.DSMT4" ShapeID="_x0000_i1066" DrawAspect="Content" ObjectID="_1487070892" r:id="rId12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75" w:name="ZEqnNum145546"/>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38</w:instrText>
      </w:r>
      <w:r w:rsidR="004F2B4F" w:rsidRPr="004F2B4F">
        <w:rPr>
          <w:noProof/>
          <w:lang w:val="en-US"/>
        </w:rPr>
        <w:fldChar w:fldCharType="end"/>
      </w:r>
      <w:r w:rsidRPr="004F2B4F">
        <w:rPr>
          <w:lang w:val="en-US"/>
        </w:rPr>
        <w:instrText>)</w:instrText>
      </w:r>
      <w:bookmarkEnd w:id="75"/>
      <w:r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rPr>
          <w:lang w:val="en-US"/>
        </w:rPr>
      </w:pPr>
      <w:proofErr w:type="gramStart"/>
      <w:r w:rsidRPr="004F2B4F">
        <w:rPr>
          <w:lang w:val="en-US"/>
        </w:rPr>
        <w:t>where</w:t>
      </w:r>
      <w:proofErr w:type="gramEnd"/>
      <w:r w:rsidRPr="004F2B4F">
        <w:rPr>
          <w:lang w:val="en-US"/>
        </w:rPr>
        <w:t xml:space="preserve"> </w:t>
      </w:r>
      <w:r w:rsidRPr="004F2B4F">
        <w:rPr>
          <w:position w:val="-12"/>
          <w:lang w:val="en-US"/>
        </w:rPr>
        <w:object w:dxaOrig="279" w:dyaOrig="360">
          <v:shape id="_x0000_i1067" type="#_x0000_t75" style="width:14.2pt;height:18.55pt" o:ole="">
            <v:imagedata r:id="rId121" o:title=""/>
          </v:shape>
          <o:OLEObject Type="Embed" ProgID="Equation.DSMT4" ShapeID="_x0000_i1067" DrawAspect="Content" ObjectID="_1487070893" r:id="rId122"/>
        </w:object>
      </w:r>
      <w:r w:rsidRPr="004F2B4F">
        <w:rPr>
          <w:lang w:val="en-US"/>
        </w:rPr>
        <w:t xml:space="preserve"> is the slope of the breaking wave front, </w:t>
      </w:r>
      <w:r w:rsidRPr="004F2B4F">
        <w:rPr>
          <w:i/>
          <w:lang w:val="en-US"/>
        </w:rPr>
        <w:t>R</w:t>
      </w:r>
      <w:r w:rsidRPr="004F2B4F">
        <w:rPr>
          <w:lang w:val="en-US"/>
        </w:rPr>
        <w:t xml:space="preserve"> is the roller area and </w:t>
      </w:r>
      <w:r w:rsidRPr="004F2B4F">
        <w:rPr>
          <w:i/>
          <w:lang w:val="en-US"/>
        </w:rPr>
        <w:t>L</w:t>
      </w:r>
      <w:r w:rsidRPr="004F2B4F">
        <w:rPr>
          <w:lang w:val="en-US"/>
        </w:rPr>
        <w:t xml:space="preserve"> is the wave length. The roller has a kinetic energy equal to:</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24"/>
          <w:lang w:val="en-US"/>
        </w:rPr>
        <w:object w:dxaOrig="2460" w:dyaOrig="700">
          <v:shape id="_x0000_i1068" type="#_x0000_t75" style="width:123.25pt;height:34.9pt" o:ole="">
            <v:imagedata r:id="rId123" o:title=""/>
          </v:shape>
          <o:OLEObject Type="Embed" ProgID="Equation.DSMT4" ShapeID="_x0000_i1068" DrawAspect="Content" ObjectID="_1487070894" r:id="rId12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76" w:name="ZEqnNum992472"/>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39</w:instrText>
      </w:r>
      <w:r w:rsidR="004F2B4F" w:rsidRPr="004F2B4F">
        <w:rPr>
          <w:noProof/>
          <w:lang w:val="en-US"/>
        </w:rPr>
        <w:fldChar w:fldCharType="end"/>
      </w:r>
      <w:r w:rsidRPr="004F2B4F">
        <w:rPr>
          <w:lang w:val="en-US"/>
        </w:rPr>
        <w:instrText>)</w:instrText>
      </w:r>
      <w:bookmarkEnd w:id="76"/>
      <w:r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rPr>
          <w:lang w:val="en-US"/>
        </w:rPr>
      </w:pPr>
      <w:proofErr w:type="gramStart"/>
      <w:r w:rsidRPr="004F2B4F">
        <w:rPr>
          <w:lang w:val="en-US"/>
        </w:rPr>
        <w:t>and</w:t>
      </w:r>
      <w:proofErr w:type="gramEnd"/>
      <w:r w:rsidRPr="004F2B4F">
        <w:rPr>
          <w:lang w:val="en-US"/>
        </w:rPr>
        <w:t xml:space="preserve"> a contribution to the radiation stress equal to:</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24"/>
          <w:lang w:val="en-US"/>
        </w:rPr>
        <w:object w:dxaOrig="2320" w:dyaOrig="760">
          <v:shape id="_x0000_i1069" type="#_x0000_t75" style="width:116.2pt;height:38.2pt" o:ole="">
            <v:imagedata r:id="rId125" o:title=""/>
          </v:shape>
          <o:OLEObject Type="Embed" ProgID="Equation.DSMT4" ShapeID="_x0000_i1069" DrawAspect="Content" ObjectID="_1487070895" r:id="rId12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40</w:instrText>
      </w:r>
      <w:r w:rsidR="004F2B4F" w:rsidRPr="004F2B4F">
        <w:rPr>
          <w:noProof/>
          <w:lang w:val="en-US"/>
        </w:rPr>
        <w:fldChar w:fldCharType="end"/>
      </w:r>
      <w:r w:rsidRPr="004F2B4F">
        <w:rPr>
          <w:lang w:val="en-US"/>
        </w:rPr>
        <w:instrText>)</w:instrText>
      </w:r>
      <w:r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rPr>
          <w:lang w:val="en-US"/>
        </w:rPr>
      </w:pPr>
      <w:r w:rsidRPr="004F2B4F">
        <w:rPr>
          <w:lang w:val="en-US"/>
        </w:rPr>
        <w:t>We can now formulate an energy balance for the roller as follows:</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Pr="004F2B4F">
        <w:rPr>
          <w:position w:val="-28"/>
          <w:lang w:val="en-US"/>
        </w:rPr>
        <w:object w:dxaOrig="4400" w:dyaOrig="660">
          <v:shape id="_x0000_i1070" type="#_x0000_t75" style="width:219.8pt;height:33.25pt" o:ole="">
            <v:imagedata r:id="rId127" o:title=""/>
          </v:shape>
          <o:OLEObject Type="Embed" ProgID="Equation.DSMT4" ShapeID="_x0000_i1070" DrawAspect="Content" ObjectID="_1487070896" r:id="rId12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77" w:name="ZEqnNum923440"/>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41</w:instrText>
      </w:r>
      <w:r w:rsidR="004F2B4F" w:rsidRPr="004F2B4F">
        <w:rPr>
          <w:noProof/>
          <w:lang w:val="en-US"/>
        </w:rPr>
        <w:fldChar w:fldCharType="end"/>
      </w:r>
      <w:r w:rsidRPr="004F2B4F">
        <w:rPr>
          <w:lang w:val="en-US"/>
        </w:rPr>
        <w:instrText>)</w:instrText>
      </w:r>
      <w:bookmarkEnd w:id="77"/>
      <w:r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rPr>
          <w:lang w:val="en-US"/>
        </w:rPr>
      </w:pPr>
      <w:proofErr w:type="gramStart"/>
      <w:r w:rsidRPr="004F2B4F">
        <w:rPr>
          <w:lang w:val="en-US"/>
        </w:rPr>
        <w:t>where</w:t>
      </w:r>
      <w:proofErr w:type="gramEnd"/>
      <w:r w:rsidRPr="004F2B4F">
        <w:rPr>
          <w:lang w:val="en-US"/>
        </w:rPr>
        <w:t xml:space="preserve"> </w:t>
      </w:r>
      <w:r w:rsidRPr="004F2B4F">
        <w:rPr>
          <w:i/>
          <w:lang w:val="en-US"/>
        </w:rPr>
        <w:t>S</w:t>
      </w:r>
      <w:r w:rsidRPr="004F2B4F">
        <w:rPr>
          <w:lang w:val="en-US"/>
        </w:rPr>
        <w:t xml:space="preserve"> is the loss of organised wave motion due to breaking and </w:t>
      </w:r>
      <w:r w:rsidRPr="004F2B4F">
        <w:rPr>
          <w:i/>
          <w:lang w:val="en-US"/>
        </w:rPr>
        <w:t>D</w:t>
      </w:r>
      <w:r w:rsidRPr="004F2B4F">
        <w:rPr>
          <w:lang w:val="en-US"/>
        </w:rPr>
        <w:t xml:space="preserve"> is the dissipation.  The latter is equal to the work done by the shear stress between the roller and the wave:</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14"/>
          <w:lang w:val="en-US"/>
        </w:rPr>
        <w:object w:dxaOrig="1200" w:dyaOrig="380">
          <v:shape id="_x0000_i1071" type="#_x0000_t75" style="width:60pt;height:19.65pt" o:ole="">
            <v:imagedata r:id="rId129" o:title=""/>
          </v:shape>
          <o:OLEObject Type="Embed" ProgID="Equation.DSMT4" ShapeID="_x0000_i1071" DrawAspect="Content" ObjectID="_1487070897" r:id="rId13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78" w:name="ZEqnNum821204"/>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42</w:instrText>
      </w:r>
      <w:r w:rsidR="004F2B4F" w:rsidRPr="004F2B4F">
        <w:rPr>
          <w:noProof/>
          <w:lang w:val="en-US"/>
        </w:rPr>
        <w:fldChar w:fldCharType="end"/>
      </w:r>
      <w:r w:rsidRPr="004F2B4F">
        <w:rPr>
          <w:lang w:val="en-US"/>
        </w:rPr>
        <w:instrText>)</w:instrText>
      </w:r>
      <w:bookmarkEnd w:id="78"/>
      <w:r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pStyle w:val="NoSpacing"/>
        <w:rPr>
          <w:lang w:val="en-US"/>
        </w:rPr>
      </w:pPr>
      <w:r w:rsidRPr="004F2B4F">
        <w:rPr>
          <w:lang w:val="en-US"/>
        </w:rPr>
        <w:t xml:space="preserve">Given the complex motion in the breaking waves, we can only give approximate estimates of the order of magnitude of the parameters in </w:t>
      </w:r>
      <w:r w:rsidR="001640D7" w:rsidRPr="004F2B4F">
        <w:rPr>
          <w:lang w:val="en-US"/>
        </w:rPr>
        <w:t>the equations</w:t>
      </w:r>
      <w:r w:rsidRPr="004F2B4F">
        <w:rPr>
          <w:lang w:val="en-US"/>
        </w:rPr>
        <w:t xml:space="preserve"> </w:t>
      </w:r>
      <w:r w:rsidR="00B92B3A" w:rsidRPr="004F2B4F">
        <w:rPr>
          <w:lang w:val="en-US"/>
        </w:rPr>
        <w:fldChar w:fldCharType="begin"/>
      </w:r>
      <w:r w:rsidR="00B92B3A" w:rsidRPr="004F2B4F">
        <w:rPr>
          <w:lang w:val="en-US"/>
        </w:rPr>
        <w:instrText xml:space="preserve"> GOTOBUTTON ZEqnNum145546  \* MERGEFORMAT </w:instrText>
      </w:r>
      <w:r w:rsidR="00B92B3A" w:rsidRPr="004F2B4F">
        <w:rPr>
          <w:lang w:val="en-US"/>
        </w:rPr>
        <w:fldChar w:fldCharType="begin"/>
      </w:r>
      <w:r w:rsidR="00B92B3A" w:rsidRPr="004F2B4F">
        <w:rPr>
          <w:lang w:val="en-US"/>
        </w:rPr>
        <w:instrText xml:space="preserve"> REF ZEqnNum145546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38</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proofErr w:type="gramStart"/>
      <w:r w:rsidR="001640D7" w:rsidRPr="004F2B4F">
        <w:rPr>
          <w:lang w:val="en-US"/>
        </w:rPr>
        <w:t>till</w:t>
      </w:r>
      <w:r w:rsidR="00B92B3A" w:rsidRPr="004F2B4F">
        <w:rPr>
          <w:lang w:val="en-US"/>
        </w:rPr>
        <w:t xml:space="preserve"> </w:t>
      </w:r>
      <w:proofErr w:type="gramEnd"/>
      <w:r w:rsidR="00B92B3A" w:rsidRPr="004F2B4F">
        <w:rPr>
          <w:lang w:val="en-US"/>
        </w:rPr>
        <w:fldChar w:fldCharType="begin"/>
      </w:r>
      <w:r w:rsidR="00B92B3A" w:rsidRPr="004F2B4F">
        <w:rPr>
          <w:lang w:val="en-US"/>
        </w:rPr>
        <w:instrText xml:space="preserve"> GOTOBUTTON ZEqnNum821204  \* MERGEFORMAT </w:instrText>
      </w:r>
      <w:r w:rsidR="00B92B3A" w:rsidRPr="004F2B4F">
        <w:rPr>
          <w:lang w:val="en-US"/>
        </w:rPr>
        <w:fldChar w:fldCharType="begin"/>
      </w:r>
      <w:r w:rsidR="00B92B3A" w:rsidRPr="004F2B4F">
        <w:rPr>
          <w:lang w:val="en-US"/>
        </w:rPr>
        <w:instrText xml:space="preserve"> REF ZEqnNum821204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42</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Various authors have suggested that the velocity in the roller can be approximated as purely horizontal and equal to the wave celerity </w:t>
      </w:r>
      <w:r w:rsidR="001640D7" w:rsidRPr="004F2B4F">
        <w:rPr>
          <w:i/>
          <w:lang w:val="en-US"/>
        </w:rPr>
        <w:t>c</w:t>
      </w:r>
      <w:r w:rsidR="001640D7" w:rsidRPr="004F2B4F">
        <w:rPr>
          <w:i/>
          <w:vertAlign w:val="subscript"/>
          <w:lang w:val="en-US"/>
        </w:rPr>
        <w:t>g</w:t>
      </w:r>
      <w:r w:rsidRPr="004F2B4F">
        <w:rPr>
          <w:i/>
          <w:lang w:val="en-US"/>
        </w:rPr>
        <w:t xml:space="preserve">. </w:t>
      </w:r>
      <w:r w:rsidRPr="004F2B4F">
        <w:rPr>
          <w:lang w:val="en-US"/>
        </w:rPr>
        <w:t>In that case we get (for waves travelling in x-direction):</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Pr="004F2B4F">
        <w:rPr>
          <w:position w:val="-14"/>
          <w:lang w:val="en-US"/>
        </w:rPr>
        <w:object w:dxaOrig="1320" w:dyaOrig="380">
          <v:shape id="_x0000_i1072" type="#_x0000_t75" style="width:65.45pt;height:19.1pt" o:ole="">
            <v:imagedata r:id="rId131" o:title=""/>
          </v:shape>
          <o:OLEObject Type="Embed" ProgID="Equation.DSMT4" ShapeID="_x0000_i1072" DrawAspect="Content" ObjectID="_1487070898" r:id="rId13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43</w:instrText>
      </w:r>
      <w:r w:rsidR="004F2B4F" w:rsidRPr="004F2B4F">
        <w:rPr>
          <w:noProof/>
          <w:lang w:val="en-US"/>
        </w:rPr>
        <w:fldChar w:fldCharType="end"/>
      </w:r>
      <w:r w:rsidRPr="004F2B4F">
        <w:rPr>
          <w:lang w:val="en-US"/>
        </w:rPr>
        <w:instrText>)</w:instrText>
      </w:r>
      <w:r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rPr>
          <w:lang w:val="en-US"/>
        </w:rPr>
      </w:pPr>
      <w:r w:rsidRPr="004F2B4F">
        <w:rPr>
          <w:lang w:val="en-US"/>
        </w:rPr>
        <w:t xml:space="preserve">However, this must be seen as an (unrealistic) upper limit on the radiation stress contribution as this can only be valid for </w:t>
      </w:r>
      <w:r w:rsidRPr="004F2B4F">
        <w:rPr>
          <w:i/>
          <w:lang w:val="en-US"/>
        </w:rPr>
        <w:t>W=0</w:t>
      </w:r>
      <w:r w:rsidRPr="004F2B4F">
        <w:rPr>
          <w:lang w:val="en-US"/>
        </w:rPr>
        <w:t>. Nairn et al</w:t>
      </w:r>
      <w:r w:rsidR="001640D7" w:rsidRPr="004F2B4F">
        <w:rPr>
          <w:lang w:val="en-US"/>
        </w:rPr>
        <w:t>. (1990)</w:t>
      </w:r>
      <w:r w:rsidRPr="004F2B4F">
        <w:rPr>
          <w:lang w:val="en-US"/>
        </w:rPr>
        <w:t xml:space="preserve"> showed that the conceptual model of Roelvink and Stive (1989) would lead to a factor 0.22 instead of 2. </w:t>
      </w:r>
      <w:r w:rsidR="00B74FE3" w:rsidRPr="004F2B4F">
        <w:rPr>
          <w:lang w:val="en-US"/>
        </w:rPr>
        <w:t>However, a</w:t>
      </w:r>
      <w:r w:rsidRPr="004F2B4F">
        <w:rPr>
          <w:lang w:val="en-US"/>
        </w:rPr>
        <w:t xml:space="preserve"> ratio in the order of 1 seems more realistic. Stive and De Vriend (1994) found a discrepancy between the roller shear stress derived from an energy balance and that derived from the momentum balance, in the order of a factor two. They explained this by a complicated analysis of the effect of water entering and leaving the roller, which led to a modification of the propagation term in the roller energy balance by a factor two. As this leads to the unphysical result that rollers would propagate at twice the wave celerity, we believe that the discrepancy must be sought in the ratio between roller energy and radiat</w:t>
      </w:r>
      <w:r w:rsidR="001640D7" w:rsidRPr="004F2B4F">
        <w:rPr>
          <w:lang w:val="en-US"/>
        </w:rPr>
        <w:t>ion stress contribution. T</w:t>
      </w:r>
      <w:r w:rsidRPr="004F2B4F">
        <w:rPr>
          <w:lang w:val="en-US"/>
        </w:rPr>
        <w:t xml:space="preserve">herefore we stick to </w:t>
      </w:r>
      <w:r w:rsidR="001640D7" w:rsidRPr="004F2B4F">
        <w:rPr>
          <w:lang w:val="en-US"/>
        </w:rPr>
        <w:t xml:space="preserve">the roller energy balance suggested by </w:t>
      </w:r>
      <w:r w:rsidRPr="004F2B4F">
        <w:rPr>
          <w:lang w:val="en-US"/>
        </w:rPr>
        <w:t xml:space="preserve">Nairn et </w:t>
      </w:r>
      <w:r w:rsidR="001640D7" w:rsidRPr="004F2B4F">
        <w:rPr>
          <w:lang w:val="en-US"/>
        </w:rPr>
        <w:t xml:space="preserve">al. (1990) in equation </w:t>
      </w:r>
      <w:r w:rsidR="00B92B3A" w:rsidRPr="004F2B4F">
        <w:rPr>
          <w:lang w:val="en-US"/>
        </w:rPr>
        <w:fldChar w:fldCharType="begin"/>
      </w:r>
      <w:r w:rsidR="00B92B3A" w:rsidRPr="004F2B4F">
        <w:rPr>
          <w:lang w:val="en-US"/>
        </w:rPr>
        <w:instrText xml:space="preserve"> GOTOBUTTON ZEqnNum156223  \* MERGEFORMAT </w:instrText>
      </w:r>
      <w:r w:rsidR="00B92B3A" w:rsidRPr="004F2B4F">
        <w:rPr>
          <w:lang w:val="en-US"/>
        </w:rPr>
        <w:fldChar w:fldCharType="begin"/>
      </w:r>
      <w:r w:rsidR="00B92B3A" w:rsidRPr="004F2B4F">
        <w:rPr>
          <w:lang w:val="en-US"/>
        </w:rPr>
        <w:instrText xml:space="preserve"> REF ZEqnNum156223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44</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and the roller contribution to the radiation stress:</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Pr="004F2B4F">
        <w:rPr>
          <w:position w:val="-56"/>
          <w:lang w:val="en-US"/>
        </w:rPr>
        <w:object w:dxaOrig="2240" w:dyaOrig="1219">
          <v:shape id="_x0000_i1073" type="#_x0000_t75" style="width:112.35pt;height:61.1pt" o:ole="">
            <v:imagedata r:id="rId133" o:title=""/>
          </v:shape>
          <o:OLEObject Type="Embed" ProgID="Equation.DSMT4" ShapeID="_x0000_i1073" DrawAspect="Content" ObjectID="_1487070899" r:id="rId13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79" w:name="ZEqnNum156223"/>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44</w:instrText>
      </w:r>
      <w:r w:rsidR="004F2B4F" w:rsidRPr="004F2B4F">
        <w:rPr>
          <w:noProof/>
          <w:lang w:val="en-US"/>
        </w:rPr>
        <w:fldChar w:fldCharType="end"/>
      </w:r>
      <w:r w:rsidRPr="004F2B4F">
        <w:rPr>
          <w:lang w:val="en-US"/>
        </w:rPr>
        <w:instrText>)</w:instrText>
      </w:r>
      <w:bookmarkEnd w:id="79"/>
      <w:r w:rsidRPr="004F2B4F">
        <w:rPr>
          <w:lang w:val="en-US"/>
        </w:rPr>
        <w:fldChar w:fldCharType="end"/>
      </w:r>
    </w:p>
    <w:p w:rsidR="00E15765" w:rsidRPr="004F2B4F" w:rsidRDefault="00E15765" w:rsidP="00E15765">
      <w:pPr>
        <w:pStyle w:val="NoSpacing"/>
        <w:rPr>
          <w:lang w:val="en-US"/>
        </w:rPr>
      </w:pPr>
    </w:p>
    <w:p w:rsidR="00E15765" w:rsidRPr="004F2B4F" w:rsidRDefault="001640D7" w:rsidP="00E15765">
      <w:pPr>
        <w:pStyle w:val="NoSpacing"/>
        <w:rPr>
          <w:lang w:val="en-US"/>
        </w:rPr>
      </w:pPr>
      <w:r w:rsidRPr="004F2B4F">
        <w:rPr>
          <w:lang w:val="en-US"/>
        </w:rPr>
        <w:t>T</w:t>
      </w:r>
      <w:r w:rsidR="00E15765" w:rsidRPr="004F2B4F">
        <w:rPr>
          <w:lang w:val="en-US"/>
        </w:rPr>
        <w:t>his leads to an elegant and consistent distribution of the wave-induced forcing through the surfzone. To close the roller energy balance we need to express the</w:t>
      </w:r>
      <w:r w:rsidR="00B74FE3" w:rsidRPr="004F2B4F">
        <w:rPr>
          <w:lang w:val="en-US"/>
        </w:rPr>
        <w:t xml:space="preserve"> dissipation of the</w:t>
      </w:r>
      <w:r w:rsidR="00E15765" w:rsidRPr="004F2B4F">
        <w:rPr>
          <w:lang w:val="en-US"/>
        </w:rPr>
        <w:t xml:space="preserve"> roller as a function of </w:t>
      </w:r>
      <w:r w:rsidR="00E15765" w:rsidRPr="004F2B4F">
        <w:rPr>
          <w:i/>
          <w:lang w:val="en-US"/>
        </w:rPr>
        <w:t>Er</w:t>
      </w:r>
      <w:r w:rsidR="00E15765" w:rsidRPr="004F2B4F">
        <w:rPr>
          <w:lang w:val="en-US"/>
        </w:rPr>
        <w:t>. This can be done by introducing:</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16"/>
          <w:lang w:val="en-US"/>
        </w:rPr>
        <w:object w:dxaOrig="2180" w:dyaOrig="480">
          <v:shape id="_x0000_i1074" type="#_x0000_t75" style="width:109.1pt;height:23.45pt" o:ole="">
            <v:imagedata r:id="rId135" o:title=""/>
          </v:shape>
          <o:OLEObject Type="Embed" ProgID="Equation.DSMT4" ShapeID="_x0000_i1074" DrawAspect="Content" ObjectID="_1487070900" r:id="rId13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80" w:name="ZEqnNum157006"/>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45</w:instrText>
      </w:r>
      <w:r w:rsidR="004F2B4F" w:rsidRPr="004F2B4F">
        <w:rPr>
          <w:noProof/>
          <w:lang w:val="en-US"/>
        </w:rPr>
        <w:fldChar w:fldCharType="end"/>
      </w:r>
      <w:r w:rsidRPr="004F2B4F">
        <w:rPr>
          <w:lang w:val="en-US"/>
        </w:rPr>
        <w:instrText>)</w:instrText>
      </w:r>
      <w:bookmarkEnd w:id="80"/>
      <w:r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pStyle w:val="NoSpacing"/>
        <w:rPr>
          <w:lang w:val="en-US"/>
        </w:rPr>
      </w:pPr>
      <w:r w:rsidRPr="004F2B4F">
        <w:rPr>
          <w:lang w:val="en-US"/>
        </w:rPr>
        <w:t xml:space="preserve">Combining this with </w:t>
      </w:r>
      <w:r w:rsidR="00B92B3A" w:rsidRPr="004F2B4F">
        <w:rPr>
          <w:lang w:val="en-US"/>
        </w:rPr>
        <w:t xml:space="preserve">equations </w:t>
      </w:r>
      <w:r w:rsidR="00B92B3A" w:rsidRPr="004F2B4F">
        <w:rPr>
          <w:lang w:val="en-US"/>
        </w:rPr>
        <w:fldChar w:fldCharType="begin"/>
      </w:r>
      <w:r w:rsidR="00B92B3A" w:rsidRPr="004F2B4F">
        <w:rPr>
          <w:lang w:val="en-US"/>
        </w:rPr>
        <w:instrText xml:space="preserve"> GOTOBUTTON ZEqnNum992472  \* MERGEFORMAT </w:instrText>
      </w:r>
      <w:r w:rsidR="00B92B3A" w:rsidRPr="004F2B4F">
        <w:rPr>
          <w:lang w:val="en-US"/>
        </w:rPr>
        <w:fldChar w:fldCharType="begin"/>
      </w:r>
      <w:r w:rsidR="00B92B3A" w:rsidRPr="004F2B4F">
        <w:rPr>
          <w:lang w:val="en-US"/>
        </w:rPr>
        <w:instrText xml:space="preserve"> REF ZEqnNum992472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39</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00B92B3A" w:rsidRPr="004F2B4F">
        <w:rPr>
          <w:lang w:val="en-US"/>
        </w:rPr>
        <w:t xml:space="preserve"> and </w:t>
      </w:r>
      <w:r w:rsidR="00B92B3A" w:rsidRPr="004F2B4F">
        <w:rPr>
          <w:lang w:val="en-US"/>
        </w:rPr>
        <w:fldChar w:fldCharType="begin"/>
      </w:r>
      <w:r w:rsidR="00B92B3A" w:rsidRPr="004F2B4F">
        <w:rPr>
          <w:lang w:val="en-US"/>
        </w:rPr>
        <w:instrText xml:space="preserve"> GOTOBUTTON ZEqnNum157006  \* MERGEFORMAT </w:instrText>
      </w:r>
      <w:r w:rsidR="00B92B3A" w:rsidRPr="004F2B4F">
        <w:rPr>
          <w:lang w:val="en-US"/>
        </w:rPr>
        <w:fldChar w:fldCharType="begin"/>
      </w:r>
      <w:r w:rsidR="00B92B3A" w:rsidRPr="004F2B4F">
        <w:rPr>
          <w:lang w:val="en-US"/>
        </w:rPr>
        <w:instrText xml:space="preserve"> REF ZEqnNum157006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45</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we then find:</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32"/>
          <w:lang w:val="en-US"/>
        </w:rPr>
        <w:object w:dxaOrig="1700" w:dyaOrig="700">
          <v:shape id="_x0000_i1075" type="#_x0000_t75" style="width:84.55pt;height:34.9pt" o:ole="">
            <v:imagedata r:id="rId137" o:title=""/>
          </v:shape>
          <o:OLEObject Type="Embed" ProgID="Equation.DSMT4" ShapeID="_x0000_i1075" DrawAspect="Content" ObjectID="_1487070901" r:id="rId13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46</w:instrText>
      </w:r>
      <w:r w:rsidR="004F2B4F" w:rsidRPr="004F2B4F">
        <w:rPr>
          <w:noProof/>
          <w:lang w:val="en-US"/>
        </w:rPr>
        <w:fldChar w:fldCharType="end"/>
      </w:r>
      <w:r w:rsidRPr="004F2B4F">
        <w:rPr>
          <w:lang w:val="en-US"/>
        </w:rPr>
        <w:instrText>)</w:instrText>
      </w:r>
      <w:r w:rsidRPr="004F2B4F">
        <w:rPr>
          <w:lang w:val="en-US"/>
        </w:rPr>
        <w:fldChar w:fldCharType="end"/>
      </w:r>
    </w:p>
    <w:p w:rsidR="00E15765" w:rsidRPr="004F2B4F" w:rsidRDefault="00E15765" w:rsidP="00E15765">
      <w:pPr>
        <w:pStyle w:val="NoSpacing"/>
        <w:rPr>
          <w:lang w:val="en-US"/>
        </w:rPr>
      </w:pPr>
    </w:p>
    <w:p w:rsidR="00E15765" w:rsidRPr="004F2B4F" w:rsidRDefault="00E15765" w:rsidP="00E15765">
      <w:pPr>
        <w:pStyle w:val="NoSpacing"/>
        <w:rPr>
          <w:lang w:val="en-US"/>
        </w:rPr>
      </w:pPr>
      <w:r w:rsidRPr="004F2B4F">
        <w:rPr>
          <w:lang w:val="en-US"/>
        </w:rPr>
        <w:t xml:space="preserve">The coefficients </w:t>
      </w:r>
      <w:r w:rsidRPr="004F2B4F">
        <w:rPr>
          <w:position w:val="-12"/>
          <w:lang w:val="en-US"/>
        </w:rPr>
        <w:object w:dxaOrig="279" w:dyaOrig="360">
          <v:shape id="_x0000_i1076" type="#_x0000_t75" style="width:14.2pt;height:18.55pt" o:ole="">
            <v:imagedata r:id="rId139" o:title=""/>
          </v:shape>
          <o:OLEObject Type="Embed" ProgID="Equation.DSMT4" ShapeID="_x0000_i1076" DrawAspect="Content" ObjectID="_1487070902" r:id="rId140"/>
        </w:object>
      </w:r>
      <w:r w:rsidRPr="004F2B4F">
        <w:rPr>
          <w:lang w:val="en-US"/>
        </w:rPr>
        <w:t xml:space="preserve"> and </w:t>
      </w:r>
      <w:r w:rsidRPr="004F2B4F">
        <w:rPr>
          <w:position w:val="-12"/>
          <w:lang w:val="en-US"/>
        </w:rPr>
        <w:object w:dxaOrig="300" w:dyaOrig="360">
          <v:shape id="_x0000_i1077" type="#_x0000_t75" style="width:15.25pt;height:18.55pt" o:ole="">
            <v:imagedata r:id="rId141" o:title=""/>
          </v:shape>
          <o:OLEObject Type="Embed" ProgID="Equation.DSMT4" ShapeID="_x0000_i1077" DrawAspect="Content" ObjectID="_1487070903" r:id="rId142"/>
        </w:object>
      </w:r>
      <w:r w:rsidRPr="004F2B4F">
        <w:rPr>
          <w:lang w:val="en-US"/>
        </w:rPr>
        <w:t>are usually lumpe</w:t>
      </w:r>
      <w:r w:rsidR="00324829" w:rsidRPr="004F2B4F">
        <w:rPr>
          <w:lang w:val="en-US"/>
        </w:rPr>
        <w:t xml:space="preserve">d together into one coefficient. This coefficient β is in the </w:t>
      </w:r>
      <w:proofErr w:type="gramStart"/>
      <w:r w:rsidR="00324829" w:rsidRPr="004F2B4F">
        <w:rPr>
          <w:lang w:val="en-US"/>
        </w:rPr>
        <w:t>O(</w:t>
      </w:r>
      <w:proofErr w:type="gramEnd"/>
      <w:r w:rsidR="00324829" w:rsidRPr="004F2B4F">
        <w:rPr>
          <w:lang w:val="en-US"/>
        </w:rPr>
        <w:t xml:space="preserve">0.1) </w:t>
      </w:r>
      <w:r w:rsidR="005517B6" w:rsidRPr="004F2B4F">
        <w:rPr>
          <w:lang w:val="en-US"/>
        </w:rPr>
        <w:t xml:space="preserve">(keyword: </w:t>
      </w:r>
      <w:r w:rsidR="005517B6" w:rsidRPr="004F2B4F">
        <w:rPr>
          <w:i/>
          <w:lang w:val="en-US"/>
        </w:rPr>
        <w:t>beta</w:t>
      </w:r>
      <w:r w:rsidR="005517B6" w:rsidRPr="004F2B4F">
        <w:rPr>
          <w:lang w:val="en-US"/>
        </w:rPr>
        <w:t>)</w:t>
      </w:r>
      <w:r w:rsidRPr="004F2B4F">
        <w:rPr>
          <w:lang w:val="en-US"/>
        </w:rPr>
        <w:t>, which may vary with through the surf zone</w:t>
      </w:r>
      <w:r w:rsidR="001640D7" w:rsidRPr="004F2B4F">
        <w:rPr>
          <w:lang w:val="en-US"/>
        </w:rPr>
        <w:t xml:space="preserve">. </w:t>
      </w:r>
      <w:r w:rsidRPr="004F2B4F">
        <w:rPr>
          <w:lang w:val="en-US"/>
        </w:rPr>
        <w:t xml:space="preserve">The forcing of the longshore current by the radiation stress gradient can be derived from the wave and roller energy balances </w:t>
      </w:r>
      <w:r w:rsidR="00B92B3A" w:rsidRPr="004F2B4F">
        <w:rPr>
          <w:lang w:val="en-US"/>
        </w:rPr>
        <w:fldChar w:fldCharType="begin"/>
      </w:r>
      <w:r w:rsidR="00B92B3A" w:rsidRPr="004F2B4F">
        <w:rPr>
          <w:lang w:val="en-US"/>
        </w:rPr>
        <w:instrText xml:space="preserve"> GOTOBUTTON ZEqnNum871591  \* MERGEFORMAT </w:instrText>
      </w:r>
      <w:r w:rsidR="00B92B3A" w:rsidRPr="004F2B4F">
        <w:rPr>
          <w:lang w:val="en-US"/>
        </w:rPr>
        <w:fldChar w:fldCharType="begin"/>
      </w:r>
      <w:r w:rsidR="00B92B3A" w:rsidRPr="004F2B4F">
        <w:rPr>
          <w:lang w:val="en-US"/>
        </w:rPr>
        <w:instrText xml:space="preserve"> REF ZEqnNum871591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proofErr w:type="gramStart"/>
      <w:r w:rsidRPr="004F2B4F">
        <w:rPr>
          <w:lang w:val="en-US"/>
        </w:rPr>
        <w:t xml:space="preserve">and </w:t>
      </w:r>
      <w:proofErr w:type="gramEnd"/>
      <w:r w:rsidR="00B92B3A" w:rsidRPr="004F2B4F">
        <w:rPr>
          <w:lang w:val="en-US"/>
        </w:rPr>
        <w:fldChar w:fldCharType="begin"/>
      </w:r>
      <w:r w:rsidR="00B92B3A" w:rsidRPr="004F2B4F">
        <w:rPr>
          <w:lang w:val="en-US"/>
        </w:rPr>
        <w:instrText xml:space="preserve"> GOTOBUTTON ZEqnNum923440  \* MERGEFORMAT </w:instrText>
      </w:r>
      <w:r w:rsidR="00B92B3A" w:rsidRPr="004F2B4F">
        <w:rPr>
          <w:lang w:val="en-US"/>
        </w:rPr>
        <w:fldChar w:fldCharType="begin"/>
      </w:r>
      <w:r w:rsidR="00B92B3A" w:rsidRPr="004F2B4F">
        <w:rPr>
          <w:lang w:val="en-US"/>
        </w:rPr>
        <w:instrText xml:space="preserve"> REF ZEqnNum923440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41</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w:t>
      </w:r>
    </w:p>
    <w:p w:rsidR="00E15765" w:rsidRPr="004F2B4F" w:rsidRDefault="00E15765" w:rsidP="00E15765">
      <w:pPr>
        <w:pStyle w:val="NoSpacing"/>
        <w:rPr>
          <w:lang w:val="en-US"/>
        </w:rPr>
      </w:pPr>
      <w:r w:rsidRPr="004F2B4F">
        <w:rPr>
          <w:lang w:val="en-US"/>
        </w:rPr>
        <w:tab/>
      </w:r>
    </w:p>
    <w:p w:rsidR="00E15765" w:rsidRPr="004F2B4F" w:rsidRDefault="00E15765" w:rsidP="00E15765">
      <w:pPr>
        <w:pStyle w:val="MTDisplayEquation"/>
        <w:rPr>
          <w:lang w:val="en-US"/>
        </w:rPr>
      </w:pPr>
      <w:r w:rsidRPr="004F2B4F">
        <w:rPr>
          <w:lang w:val="en-US"/>
        </w:rPr>
        <w:tab/>
      </w:r>
      <w:r w:rsidR="001640D7" w:rsidRPr="004F2B4F">
        <w:rPr>
          <w:position w:val="-144"/>
          <w:lang w:val="en-US"/>
        </w:rPr>
        <w:object w:dxaOrig="6000" w:dyaOrig="3000">
          <v:shape id="_x0000_i1078" type="#_x0000_t75" style="width:300pt;height:150.55pt" o:ole="">
            <v:imagedata r:id="rId143" o:title=""/>
          </v:shape>
          <o:OLEObject Type="Embed" ProgID="Equation.DSMT4" ShapeID="_x0000_i1078" DrawAspect="Content" ObjectID="_1487070904" r:id="rId14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47</w:instrText>
      </w:r>
      <w:r w:rsidR="004F2B4F" w:rsidRPr="004F2B4F">
        <w:rPr>
          <w:noProof/>
          <w:lang w:val="en-US"/>
        </w:rPr>
        <w:fldChar w:fldCharType="end"/>
      </w:r>
      <w:r w:rsidRPr="004F2B4F">
        <w:rPr>
          <w:lang w:val="en-US"/>
        </w:rPr>
        <w:instrText>)</w:instrText>
      </w:r>
      <w:r w:rsidRPr="004F2B4F">
        <w:rPr>
          <w:lang w:val="en-US"/>
        </w:rPr>
        <w:fldChar w:fldCharType="end"/>
      </w:r>
    </w:p>
    <w:p w:rsidR="00E15765" w:rsidRPr="004F2B4F" w:rsidRDefault="00E15765" w:rsidP="00E15765">
      <w:pPr>
        <w:rPr>
          <w:lang w:val="en-US"/>
        </w:rPr>
      </w:pPr>
    </w:p>
    <w:p w:rsidR="00E15765" w:rsidRPr="004F2B4F" w:rsidRDefault="00E15765" w:rsidP="00E15765">
      <w:pPr>
        <w:pStyle w:val="NoSpacing"/>
        <w:rPr>
          <w:lang w:val="en-US"/>
        </w:rPr>
      </w:pPr>
      <w:r w:rsidRPr="004F2B4F">
        <w:rPr>
          <w:lang w:val="en-US"/>
        </w:rPr>
        <w:t xml:space="preserve">In a longshore uniform situation, according to </w:t>
      </w:r>
      <w:r w:rsidR="001640D7" w:rsidRPr="004F2B4F">
        <w:rPr>
          <w:lang w:val="en-US"/>
        </w:rPr>
        <w:t>Snell’s</w:t>
      </w:r>
      <w:r w:rsidRPr="004F2B4F">
        <w:rPr>
          <w:lang w:val="en-US"/>
        </w:rPr>
        <w:t xml:space="preserve"> law, the first term on the right-hand side equals zero; the second term exactly equals the sum of the wave energy dissipation and the roller energy input and dissipation terms, so the forcing term reduces to:</w:t>
      </w:r>
    </w:p>
    <w:p w:rsidR="00E15765" w:rsidRPr="004F2B4F" w:rsidRDefault="00E15765" w:rsidP="00E15765">
      <w:pPr>
        <w:pStyle w:val="NoSpacing"/>
        <w:rPr>
          <w:lang w:val="en-US"/>
        </w:rPr>
      </w:pPr>
    </w:p>
    <w:p w:rsidR="00E15765" w:rsidRPr="004F2B4F" w:rsidRDefault="00E15765" w:rsidP="00E15765">
      <w:pPr>
        <w:pStyle w:val="MTDisplayEquation"/>
        <w:rPr>
          <w:lang w:val="en-US"/>
        </w:rPr>
      </w:pPr>
      <w:r w:rsidRPr="004F2B4F">
        <w:rPr>
          <w:lang w:val="en-US"/>
        </w:rPr>
        <w:tab/>
      </w:r>
      <w:r w:rsidR="001640D7" w:rsidRPr="004F2B4F">
        <w:rPr>
          <w:position w:val="-24"/>
          <w:lang w:val="en-US"/>
        </w:rPr>
        <w:object w:dxaOrig="3980" w:dyaOrig="620">
          <v:shape id="_x0000_i1079" type="#_x0000_t75" style="width:198.55pt;height:31.1pt" o:ole="">
            <v:imagedata r:id="rId145" o:title=""/>
          </v:shape>
          <o:OLEObject Type="Embed" ProgID="Equation.DSMT4" ShapeID="_x0000_i1079" DrawAspect="Content" ObjectID="_1487070905" r:id="rId146"/>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bookmarkStart w:id="81" w:name="ZEqnNum515341"/>
      <w:r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48</w:instrText>
      </w:r>
      <w:r w:rsidR="004F2B4F" w:rsidRPr="004F2B4F">
        <w:rPr>
          <w:noProof/>
          <w:lang w:val="en-US"/>
        </w:rPr>
        <w:fldChar w:fldCharType="end"/>
      </w:r>
      <w:r w:rsidRPr="004F2B4F">
        <w:rPr>
          <w:lang w:val="en-US"/>
        </w:rPr>
        <w:instrText>)</w:instrText>
      </w:r>
      <w:bookmarkEnd w:id="81"/>
      <w:r w:rsidRPr="004F2B4F">
        <w:rPr>
          <w:lang w:val="en-US"/>
        </w:rPr>
        <w:fldChar w:fldCharType="end"/>
      </w:r>
    </w:p>
    <w:p w:rsidR="00E15765" w:rsidRPr="004F2B4F" w:rsidRDefault="00E15765" w:rsidP="002603CC">
      <w:pPr>
        <w:rPr>
          <w:lang w:val="en-US"/>
        </w:rPr>
      </w:pPr>
    </w:p>
    <w:p w:rsidR="00727EAA" w:rsidRPr="004F2B4F" w:rsidRDefault="00727EAA" w:rsidP="002603CC">
      <w:pPr>
        <w:pStyle w:val="Heading2"/>
        <w:jc w:val="both"/>
        <w:rPr>
          <w:lang w:val="en-US"/>
        </w:rPr>
      </w:pPr>
      <w:bookmarkStart w:id="82" w:name="_Toc412623821"/>
      <w:r w:rsidRPr="004F2B4F">
        <w:rPr>
          <w:lang w:val="en-US"/>
        </w:rPr>
        <w:t>Shallow water equations</w:t>
      </w:r>
      <w:bookmarkEnd w:id="82"/>
    </w:p>
    <w:p w:rsidR="00727EAA" w:rsidRPr="004F2B4F" w:rsidRDefault="00727EAA" w:rsidP="002603CC">
      <w:pPr>
        <w:rPr>
          <w:lang w:val="en-US"/>
        </w:rPr>
      </w:pPr>
      <w:r w:rsidRPr="004F2B4F">
        <w:rPr>
          <w:lang w:val="en-US"/>
        </w:rPr>
        <w:t>For the low-frequency waves and mean flows we use the shallow water equations. To account for the wave induced mass-flux and the subsequent (return) flow these are cast into a depth-averaged Generalized Lagrangian Mean (GLM) formulation (Andrews and McIntyre, 1978, Walstra et al, 2000). In such a framework, the momentum and continuity equations are formulated in terms of the Lagrangian velocity</w:t>
      </w:r>
      <w:r w:rsidRPr="004F2B4F">
        <w:rPr>
          <w:i/>
          <w:lang w:val="en-US"/>
        </w:rPr>
        <w:t xml:space="preserve"> u</w:t>
      </w:r>
      <w:r w:rsidRPr="004F2B4F">
        <w:rPr>
          <w:i/>
          <w:vertAlign w:val="superscript"/>
          <w:lang w:val="en-US"/>
        </w:rPr>
        <w:t>L</w:t>
      </w:r>
      <w:r w:rsidRPr="004F2B4F">
        <w:rPr>
          <w:i/>
          <w:lang w:val="en-US"/>
        </w:rPr>
        <w:t xml:space="preserve"> </w:t>
      </w:r>
      <w:r w:rsidRPr="004F2B4F">
        <w:rPr>
          <w:lang w:val="en-US"/>
        </w:rPr>
        <w:t>which is defined as the distance a water particle travels in one wave period, divided by that period. This velocity is related to the Eulerian velocity (the short-wave-averaged velocity observed at a fixed point) by:</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10"/>
          <w:lang w:val="en-US"/>
        </w:rPr>
        <w:object w:dxaOrig="3220" w:dyaOrig="360">
          <v:shape id="_x0000_i1080" type="#_x0000_t75" style="width:160.35pt;height:16.9pt" o:ole="">
            <v:imagedata r:id="rId147" o:title=""/>
          </v:shape>
          <o:OLEObject Type="Embed" ProgID="Equation.DSMT4" ShapeID="_x0000_i1080" DrawAspect="Content" ObjectID="_1487070906" r:id="rId14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49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proofErr w:type="gramStart"/>
      <w:r w:rsidRPr="004F2B4F">
        <w:rPr>
          <w:lang w:val="en-US"/>
        </w:rPr>
        <w:t>where</w:t>
      </w:r>
      <w:proofErr w:type="gramEnd"/>
      <w:r w:rsidRPr="004F2B4F">
        <w:rPr>
          <w:lang w:val="en-US"/>
        </w:rPr>
        <w:t xml:space="preserve"> u</w:t>
      </w:r>
      <w:r w:rsidRPr="004F2B4F">
        <w:rPr>
          <w:vertAlign w:val="superscript"/>
          <w:lang w:val="en-US"/>
        </w:rPr>
        <w:t>S</w:t>
      </w:r>
      <w:r w:rsidRPr="004F2B4F">
        <w:rPr>
          <w:lang w:val="en-US"/>
        </w:rPr>
        <w:t xml:space="preserve"> and v</w:t>
      </w:r>
      <w:r w:rsidRPr="004F2B4F">
        <w:rPr>
          <w:vertAlign w:val="superscript"/>
          <w:lang w:val="en-US"/>
        </w:rPr>
        <w:t>S</w:t>
      </w:r>
      <w:r w:rsidRPr="004F2B4F">
        <w:rPr>
          <w:lang w:val="en-US"/>
        </w:rPr>
        <w:t xml:space="preserve"> represent the Stokes drift in </w:t>
      </w:r>
      <w:r w:rsidRPr="004F2B4F">
        <w:rPr>
          <w:i/>
          <w:lang w:val="en-US"/>
        </w:rPr>
        <w:t>x</w:t>
      </w:r>
      <w:r w:rsidRPr="004F2B4F">
        <w:rPr>
          <w:lang w:val="en-US"/>
        </w:rPr>
        <w:t xml:space="preserve">- and </w:t>
      </w:r>
      <w:r w:rsidRPr="004F2B4F">
        <w:rPr>
          <w:i/>
          <w:lang w:val="en-US"/>
        </w:rPr>
        <w:t>y</w:t>
      </w:r>
      <w:r w:rsidRPr="004F2B4F">
        <w:rPr>
          <w:lang w:val="en-US"/>
        </w:rPr>
        <w:t xml:space="preserve">-direction respectively (Phillips, 1977). The Strokes drift is calculated with </w:t>
      </w:r>
      <w:r w:rsidR="00B92B3A" w:rsidRPr="004F2B4F">
        <w:rPr>
          <w:lang w:val="en-US"/>
        </w:rPr>
        <w:fldChar w:fldCharType="begin"/>
      </w:r>
      <w:r w:rsidR="00B92B3A" w:rsidRPr="004F2B4F">
        <w:rPr>
          <w:lang w:val="en-US"/>
        </w:rPr>
        <w:instrText xml:space="preserve"> GOTOBUTTON ZEqnNum369529  \* MERGEFORMAT </w:instrText>
      </w:r>
      <w:r w:rsidR="00B92B3A" w:rsidRPr="004F2B4F">
        <w:rPr>
          <w:lang w:val="en-US"/>
        </w:rPr>
        <w:fldChar w:fldCharType="begin"/>
      </w:r>
      <w:r w:rsidR="00B92B3A" w:rsidRPr="004F2B4F">
        <w:rPr>
          <w:lang w:val="en-US"/>
        </w:rPr>
        <w:instrText xml:space="preserve"> REF ZEqnNum369529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50</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in which the wave-group varying short wave energy </w:t>
      </w:r>
      <w:proofErr w:type="gramStart"/>
      <w:r w:rsidRPr="004F2B4F">
        <w:rPr>
          <w:i/>
          <w:lang w:val="en-US"/>
        </w:rPr>
        <w:t>E</w:t>
      </w:r>
      <w:r w:rsidRPr="004F2B4F">
        <w:rPr>
          <w:i/>
          <w:vertAlign w:val="subscript"/>
          <w:lang w:val="en-US"/>
        </w:rPr>
        <w:t>w</w:t>
      </w:r>
      <w:proofErr w:type="gramEnd"/>
      <w:r w:rsidRPr="004F2B4F">
        <w:rPr>
          <w:lang w:val="en-US"/>
        </w:rPr>
        <w:t xml:space="preserve"> and direction are obtained from the wave-action balance.</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28"/>
          <w:lang w:val="en-US"/>
        </w:rPr>
        <w:object w:dxaOrig="3480" w:dyaOrig="660">
          <v:shape id="_x0000_i1081" type="#_x0000_t75" style="width:174pt;height:33.8pt" o:ole="">
            <v:imagedata r:id="rId149" o:title=""/>
          </v:shape>
          <o:OLEObject Type="Embed" ProgID="Equation.DSMT4" ShapeID="_x0000_i1081" DrawAspect="Content" ObjectID="_1487070907" r:id="rId15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3" w:name="ZEqnNum36952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50</w:instrText>
      </w:r>
      <w:r w:rsidR="00801832" w:rsidRPr="004F2B4F">
        <w:rPr>
          <w:lang w:val="en-US"/>
        </w:rPr>
        <w:fldChar w:fldCharType="end"/>
      </w:r>
      <w:r w:rsidR="00801832" w:rsidRPr="004F2B4F">
        <w:rPr>
          <w:lang w:val="en-US"/>
        </w:rPr>
        <w:instrText>)</w:instrText>
      </w:r>
      <w:bookmarkEnd w:id="83"/>
      <w:r w:rsidR="00801832"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r w:rsidRPr="004F2B4F">
        <w:rPr>
          <w:lang w:val="en-US"/>
        </w:rPr>
        <w:t xml:space="preserve">The resulting GLM-momentum equations are given by:  </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104"/>
          <w:lang w:val="en-US"/>
        </w:rPr>
        <w:object w:dxaOrig="7660" w:dyaOrig="2240">
          <v:shape id="_x0000_i1082" type="#_x0000_t75" style="width:382.9pt;height:112.9pt" o:ole="">
            <v:imagedata r:id="rId151" o:title=""/>
          </v:shape>
          <o:OLEObject Type="Embed" ProgID="Equation.DSMT4" ShapeID="_x0000_i1082" DrawAspect="Content" ObjectID="_1487070908" r:id="rId15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4" w:name="ZEqnNum48851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51</w:instrText>
      </w:r>
      <w:r w:rsidR="00801832" w:rsidRPr="004F2B4F">
        <w:rPr>
          <w:lang w:val="en-US"/>
        </w:rPr>
        <w:fldChar w:fldCharType="end"/>
      </w:r>
      <w:r w:rsidR="00801832" w:rsidRPr="004F2B4F">
        <w:rPr>
          <w:lang w:val="en-US"/>
        </w:rPr>
        <w:instrText>)</w:instrText>
      </w:r>
      <w:bookmarkEnd w:id="84"/>
      <w:r w:rsidR="00801832" w:rsidRPr="004F2B4F">
        <w:rPr>
          <w:lang w:val="en-US"/>
        </w:rPr>
        <w:fldChar w:fldCharType="end"/>
      </w:r>
    </w:p>
    <w:p w:rsidR="00727EAA" w:rsidRPr="004F2B4F" w:rsidRDefault="00727EAA" w:rsidP="002603CC">
      <w:pPr>
        <w:rPr>
          <w:lang w:val="en-US"/>
        </w:rPr>
      </w:pPr>
    </w:p>
    <w:p w:rsidR="00727EAA" w:rsidRPr="004F2B4F" w:rsidRDefault="00727EAA" w:rsidP="002603CC">
      <w:pPr>
        <w:rPr>
          <w:lang w:val="en-US"/>
        </w:rPr>
      </w:pPr>
      <w:r w:rsidRPr="004F2B4F">
        <w:rPr>
          <w:lang w:val="en-US"/>
        </w:rPr>
        <w:t xml:space="preserve">where </w:t>
      </w:r>
      <w:r w:rsidRPr="004F2B4F">
        <w:rPr>
          <w:i/>
          <w:lang w:val="en-US"/>
        </w:rPr>
        <w:t>τ</w:t>
      </w:r>
      <w:r w:rsidRPr="004F2B4F">
        <w:rPr>
          <w:i/>
          <w:vertAlign w:val="subscript"/>
          <w:lang w:val="en-US"/>
        </w:rPr>
        <w:t>sx</w:t>
      </w:r>
      <w:r w:rsidRPr="004F2B4F">
        <w:rPr>
          <w:vertAlign w:val="subscript"/>
          <w:lang w:val="en-US"/>
        </w:rPr>
        <w:t xml:space="preserve"> </w:t>
      </w:r>
      <w:r w:rsidRPr="004F2B4F">
        <w:rPr>
          <w:lang w:val="en-US"/>
        </w:rPr>
        <w:t xml:space="preserve">and </w:t>
      </w:r>
      <w:r w:rsidRPr="004F2B4F">
        <w:rPr>
          <w:i/>
          <w:lang w:val="en-US"/>
        </w:rPr>
        <w:t>τ</w:t>
      </w:r>
      <w:r w:rsidRPr="004F2B4F">
        <w:rPr>
          <w:i/>
          <w:vertAlign w:val="subscript"/>
          <w:lang w:val="en-US"/>
        </w:rPr>
        <w:t>sy</w:t>
      </w:r>
      <w:r w:rsidRPr="004F2B4F">
        <w:rPr>
          <w:vertAlign w:val="subscript"/>
          <w:lang w:val="en-US"/>
        </w:rPr>
        <w:t xml:space="preserve"> </w:t>
      </w:r>
      <w:r w:rsidRPr="004F2B4F">
        <w:rPr>
          <w:lang w:val="en-US"/>
        </w:rPr>
        <w:t>are the wind shear stresses</w:t>
      </w:r>
      <w:r w:rsidRPr="004F2B4F">
        <w:rPr>
          <w:i/>
          <w:lang w:val="en-US"/>
        </w:rPr>
        <w:t>, τ</w:t>
      </w:r>
      <w:r w:rsidRPr="004F2B4F">
        <w:rPr>
          <w:i/>
          <w:vertAlign w:val="subscript"/>
          <w:lang w:val="en-US"/>
        </w:rPr>
        <w:t>bx</w:t>
      </w:r>
      <w:r w:rsidRPr="004F2B4F">
        <w:rPr>
          <w:vertAlign w:val="subscript"/>
          <w:lang w:val="en-US"/>
        </w:rPr>
        <w:t xml:space="preserve"> </w:t>
      </w:r>
      <w:r w:rsidRPr="004F2B4F">
        <w:rPr>
          <w:lang w:val="en-US"/>
        </w:rPr>
        <w:t xml:space="preserve">and </w:t>
      </w:r>
      <w:r w:rsidRPr="004F2B4F">
        <w:rPr>
          <w:i/>
          <w:lang w:val="en-US"/>
        </w:rPr>
        <w:t>τ</w:t>
      </w:r>
      <w:r w:rsidRPr="004F2B4F">
        <w:rPr>
          <w:i/>
          <w:vertAlign w:val="subscript"/>
          <w:lang w:val="en-US"/>
        </w:rPr>
        <w:t>by</w:t>
      </w:r>
      <w:r w:rsidRPr="004F2B4F">
        <w:rPr>
          <w:vertAlign w:val="subscript"/>
          <w:lang w:val="en-US"/>
        </w:rPr>
        <w:t xml:space="preserve"> </w:t>
      </w:r>
      <w:r w:rsidRPr="004F2B4F">
        <w:rPr>
          <w:lang w:val="en-US"/>
        </w:rPr>
        <w:t xml:space="preserve">are the bed shear stresses, </w:t>
      </w:r>
      <w:r w:rsidRPr="004F2B4F">
        <w:rPr>
          <w:i/>
          <w:lang w:val="en-US"/>
        </w:rPr>
        <w:t>η</w:t>
      </w:r>
      <w:r w:rsidRPr="004F2B4F">
        <w:rPr>
          <w:lang w:val="en-US"/>
        </w:rPr>
        <w:t xml:space="preserve"> is the water level, </w:t>
      </w:r>
      <w:r w:rsidRPr="004F2B4F">
        <w:rPr>
          <w:i/>
          <w:lang w:val="en-US"/>
        </w:rPr>
        <w:t>F</w:t>
      </w:r>
      <w:r w:rsidRPr="004F2B4F">
        <w:rPr>
          <w:i/>
          <w:vertAlign w:val="subscript"/>
          <w:lang w:val="en-US"/>
        </w:rPr>
        <w:t>x</w:t>
      </w:r>
      <w:r w:rsidRPr="004F2B4F">
        <w:rPr>
          <w:i/>
          <w:lang w:val="en-US"/>
        </w:rPr>
        <w:t>,F</w:t>
      </w:r>
      <w:r w:rsidRPr="004F2B4F">
        <w:rPr>
          <w:i/>
          <w:vertAlign w:val="subscript"/>
          <w:lang w:val="en-US"/>
        </w:rPr>
        <w:t>y</w:t>
      </w:r>
      <w:r w:rsidRPr="004F2B4F">
        <w:rPr>
          <w:lang w:val="en-US"/>
        </w:rPr>
        <w:t xml:space="preserve"> are the wave-induced stresses, </w:t>
      </w:r>
      <w:r w:rsidRPr="004F2B4F">
        <w:rPr>
          <w:i/>
          <w:lang w:val="en-US"/>
        </w:rPr>
        <w:t>ν</w:t>
      </w:r>
      <w:r w:rsidRPr="004F2B4F">
        <w:rPr>
          <w:i/>
          <w:vertAlign w:val="subscript"/>
          <w:lang w:val="en-US"/>
        </w:rPr>
        <w:t>h</w:t>
      </w:r>
      <w:r w:rsidRPr="004F2B4F">
        <w:rPr>
          <w:lang w:val="en-US"/>
        </w:rPr>
        <w:t xml:space="preserve"> is the horizontal viscosity and </w:t>
      </w:r>
      <w:r w:rsidRPr="004F2B4F">
        <w:rPr>
          <w:i/>
          <w:lang w:val="en-US"/>
        </w:rPr>
        <w:t>f</w:t>
      </w:r>
      <w:r w:rsidRPr="004F2B4F">
        <w:rPr>
          <w:lang w:val="en-US"/>
        </w:rPr>
        <w:t xml:space="preserve"> is the Coriolis coefficient. Note that the shear stress terms are calculated with the Eulerian velocities as experienced by the bed and not with the GLM velocities</w:t>
      </w:r>
      <w:r w:rsidR="00B92B3A" w:rsidRPr="004F2B4F">
        <w:rPr>
          <w:lang w:val="en-US"/>
        </w:rPr>
        <w:t xml:space="preserve">, as can be seen </w:t>
      </w:r>
      <w:proofErr w:type="gramStart"/>
      <w:r w:rsidR="00B92B3A" w:rsidRPr="004F2B4F">
        <w:rPr>
          <w:lang w:val="en-US"/>
        </w:rPr>
        <w:t xml:space="preserve">in </w:t>
      </w:r>
      <w:proofErr w:type="gramEnd"/>
      <w:r w:rsidR="00B92B3A" w:rsidRPr="004F2B4F">
        <w:rPr>
          <w:lang w:val="en-US"/>
        </w:rPr>
        <w:fldChar w:fldCharType="begin"/>
      </w:r>
      <w:r w:rsidR="00B92B3A" w:rsidRPr="004F2B4F">
        <w:rPr>
          <w:lang w:val="en-US"/>
        </w:rPr>
        <w:instrText xml:space="preserve"> GOTOBUTTON ZEqnNum488519  \* MERGEFORMAT </w:instrText>
      </w:r>
      <w:r w:rsidR="00B92B3A" w:rsidRPr="004F2B4F">
        <w:rPr>
          <w:lang w:val="en-US"/>
        </w:rPr>
        <w:fldChar w:fldCharType="begin"/>
      </w:r>
      <w:r w:rsidR="00B92B3A" w:rsidRPr="004F2B4F">
        <w:rPr>
          <w:lang w:val="en-US"/>
        </w:rPr>
        <w:instrText xml:space="preserve"> REF ZEqnNum488519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51</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001640D7" w:rsidRPr="004F2B4F">
        <w:rPr>
          <w:lang w:val="en-US"/>
        </w:rPr>
        <w:t>.</w:t>
      </w:r>
    </w:p>
    <w:p w:rsidR="00727EAA" w:rsidRPr="004F2B4F" w:rsidRDefault="00727EAA" w:rsidP="002603CC">
      <w:pPr>
        <w:pStyle w:val="Heading3"/>
        <w:jc w:val="both"/>
        <w:rPr>
          <w:lang w:val="en-US"/>
        </w:rPr>
      </w:pPr>
      <w:bookmarkStart w:id="85" w:name="_Toc412623822"/>
      <w:r w:rsidRPr="004F2B4F">
        <w:rPr>
          <w:lang w:val="en-US"/>
        </w:rPr>
        <w:t>Horizontal viscosity</w:t>
      </w:r>
      <w:bookmarkEnd w:id="85"/>
      <w:r w:rsidRPr="004F2B4F">
        <w:rPr>
          <w:lang w:val="en-US"/>
        </w:rPr>
        <w:t xml:space="preserve"> </w:t>
      </w:r>
    </w:p>
    <w:p w:rsidR="00727EAA" w:rsidRPr="004F2B4F" w:rsidRDefault="00727EAA" w:rsidP="002603CC">
      <w:pPr>
        <w:spacing w:line="240" w:lineRule="auto"/>
        <w:rPr>
          <w:lang w:val="en-US"/>
        </w:rPr>
      </w:pPr>
      <w:r w:rsidRPr="004F2B4F">
        <w:rPr>
          <w:lang w:val="en-US"/>
        </w:rPr>
        <w:t>The horizontal viscosity (</w:t>
      </w:r>
      <w:r w:rsidRPr="004F2B4F">
        <w:rPr>
          <w:i/>
          <w:lang w:val="en-US"/>
        </w:rPr>
        <w:t>v</w:t>
      </w:r>
      <w:r w:rsidRPr="004F2B4F">
        <w:rPr>
          <w:i/>
          <w:vertAlign w:val="subscript"/>
          <w:lang w:val="en-US"/>
        </w:rPr>
        <w:t>h</w:t>
      </w:r>
      <w:r w:rsidRPr="004F2B4F">
        <w:rPr>
          <w:lang w:val="en-US"/>
        </w:rPr>
        <w:t>) is by default computed using the Smagorinsky (1963) model to account for the exchange of horizontal momentum at spatial scales smaller than the computational grid size, which is given as:</w:t>
      </w:r>
    </w:p>
    <w:p w:rsidR="00727EAA" w:rsidRPr="004F2B4F" w:rsidRDefault="00727EAA" w:rsidP="002603CC">
      <w:pPr>
        <w:spacing w:line="240" w:lineRule="auto"/>
        <w:rPr>
          <w:lang w:val="en-US"/>
        </w:rPr>
      </w:pPr>
    </w:p>
    <w:p w:rsidR="00727EAA" w:rsidRPr="004F2B4F" w:rsidRDefault="00727EAA" w:rsidP="002603CC">
      <w:pPr>
        <w:pStyle w:val="MTDisplayEquation"/>
        <w:rPr>
          <w:lang w:val="en-US"/>
        </w:rPr>
      </w:pPr>
      <w:r w:rsidRPr="004F2B4F">
        <w:rPr>
          <w:lang w:val="en-US"/>
        </w:rPr>
        <w:tab/>
      </w:r>
      <w:r w:rsidRPr="004F2B4F">
        <w:rPr>
          <w:position w:val="-32"/>
          <w:lang w:val="en-US"/>
        </w:rPr>
        <w:object w:dxaOrig="4800" w:dyaOrig="840">
          <v:shape id="_x0000_i1083" type="#_x0000_t75" style="width:240.55pt;height:42pt" o:ole="">
            <v:imagedata r:id="rId153" o:title=""/>
          </v:shape>
          <o:OLEObject Type="Embed" ProgID="Equation.DSMT4" ShapeID="_x0000_i1083" DrawAspect="Content" ObjectID="_1487070909" r:id="rId15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86" w:name="ZEqnNum52546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52</w:instrText>
      </w:r>
      <w:r w:rsidR="00801832" w:rsidRPr="004F2B4F">
        <w:rPr>
          <w:lang w:val="en-US"/>
        </w:rPr>
        <w:fldChar w:fldCharType="end"/>
      </w:r>
      <w:r w:rsidR="00801832" w:rsidRPr="004F2B4F">
        <w:rPr>
          <w:lang w:val="en-US"/>
        </w:rPr>
        <w:instrText>)</w:instrText>
      </w:r>
      <w:bookmarkEnd w:id="86"/>
      <w:r w:rsidR="00801832"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 xml:space="preserve">In </w:t>
      </w:r>
      <w:r w:rsidR="00B92B3A" w:rsidRPr="004F2B4F">
        <w:rPr>
          <w:lang w:val="en-US"/>
        </w:rPr>
        <w:fldChar w:fldCharType="begin"/>
      </w:r>
      <w:r w:rsidR="00B92B3A" w:rsidRPr="004F2B4F">
        <w:rPr>
          <w:lang w:val="en-US"/>
        </w:rPr>
        <w:instrText xml:space="preserve"> GOTOBUTTON ZEqnNum525463  \* MERGEFORMAT </w:instrText>
      </w:r>
      <w:r w:rsidR="00B92B3A" w:rsidRPr="004F2B4F">
        <w:rPr>
          <w:lang w:val="en-US"/>
        </w:rPr>
        <w:fldChar w:fldCharType="begin"/>
      </w:r>
      <w:r w:rsidR="00B92B3A" w:rsidRPr="004F2B4F">
        <w:rPr>
          <w:lang w:val="en-US"/>
        </w:rPr>
        <w:instrText xml:space="preserve"> REF ZEqnNum525463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52</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r w:rsidRPr="004F2B4F">
        <w:rPr>
          <w:i/>
          <w:lang w:val="en-US"/>
        </w:rPr>
        <w:t>c</w:t>
      </w:r>
      <w:r w:rsidRPr="004F2B4F">
        <w:rPr>
          <w:i/>
          <w:vertAlign w:val="subscript"/>
          <w:lang w:val="en-US"/>
        </w:rPr>
        <w:t>S</w:t>
      </w:r>
      <w:r w:rsidRPr="004F2B4F">
        <w:rPr>
          <w:lang w:val="en-US"/>
        </w:rPr>
        <w:t xml:space="preserve"> is the Smagorinsky constant (keyword</w:t>
      </w:r>
      <w:r w:rsidR="004B3D36" w:rsidRPr="004F2B4F">
        <w:rPr>
          <w:lang w:val="en-US"/>
        </w:rPr>
        <w:t>:</w:t>
      </w:r>
      <w:r w:rsidRPr="004F2B4F">
        <w:rPr>
          <w:lang w:val="en-US"/>
        </w:rPr>
        <w:t xml:space="preserve"> </w:t>
      </w:r>
      <w:r w:rsidRPr="004F2B4F">
        <w:rPr>
          <w:i/>
          <w:lang w:val="en-US"/>
        </w:rPr>
        <w:t>nuh</w:t>
      </w:r>
      <w:r w:rsidRPr="004F2B4F">
        <w:rPr>
          <w:lang w:val="en-US"/>
        </w:rPr>
        <w:t>), set at 0.1 in all model simulations. It is also possible to use a user-defined value for the horizontal viscosity by turning off the Smagorinsky model (keyword</w:t>
      </w:r>
      <w:r w:rsidR="004B3D36" w:rsidRPr="004F2B4F">
        <w:rPr>
          <w:lang w:val="en-US"/>
        </w:rPr>
        <w:t>:</w:t>
      </w:r>
      <w:r w:rsidRPr="004F2B4F">
        <w:rPr>
          <w:lang w:val="en-US"/>
        </w:rPr>
        <w:t xml:space="preserve"> </w:t>
      </w:r>
      <w:r w:rsidRPr="004F2B4F">
        <w:rPr>
          <w:i/>
          <w:lang w:val="en-US"/>
        </w:rPr>
        <w:t>smag = 0</w:t>
      </w:r>
      <w:r w:rsidRPr="004F2B4F">
        <w:rPr>
          <w:lang w:val="en-US"/>
        </w:rPr>
        <w:t>) and specifying the value (keyword</w:t>
      </w:r>
      <w:r w:rsidR="004B3D36" w:rsidRPr="004F2B4F">
        <w:rPr>
          <w:lang w:val="en-US"/>
        </w:rPr>
        <w:t>:</w:t>
      </w:r>
      <w:r w:rsidRPr="004F2B4F">
        <w:rPr>
          <w:lang w:val="en-US"/>
        </w:rPr>
        <w:t xml:space="preserve"> </w:t>
      </w:r>
      <w:r w:rsidRPr="004F2B4F">
        <w:rPr>
          <w:i/>
          <w:lang w:val="en-US"/>
        </w:rPr>
        <w:t>nuh</w:t>
      </w:r>
      <w:r w:rsidRPr="004F2B4F">
        <w:rPr>
          <w:lang w:val="en-US"/>
        </w:rPr>
        <w:t>).</w:t>
      </w:r>
    </w:p>
    <w:p w:rsidR="00727EAA" w:rsidRPr="004F2B4F" w:rsidRDefault="00727EAA" w:rsidP="002603CC">
      <w:pPr>
        <w:spacing w:line="240" w:lineRule="auto"/>
        <w:rPr>
          <w:lang w:val="en-US"/>
        </w:rPr>
      </w:pPr>
    </w:p>
    <w:p w:rsidR="00727EAA" w:rsidRPr="004F2B4F" w:rsidRDefault="00727EAA" w:rsidP="002603CC">
      <w:pPr>
        <w:pStyle w:val="Heading3"/>
        <w:jc w:val="both"/>
        <w:rPr>
          <w:lang w:val="en-US"/>
        </w:rPr>
      </w:pPr>
      <w:bookmarkStart w:id="87" w:name="_Toc412623823"/>
      <w:r w:rsidRPr="004F2B4F">
        <w:rPr>
          <w:lang w:val="en-US"/>
        </w:rPr>
        <w:t>Bed shear stress</w:t>
      </w:r>
      <w:bookmarkEnd w:id="87"/>
    </w:p>
    <w:p w:rsidR="00727EAA" w:rsidRPr="004F2B4F" w:rsidRDefault="00727EAA" w:rsidP="002603CC">
      <w:pPr>
        <w:rPr>
          <w:lang w:val="en-US"/>
        </w:rPr>
      </w:pPr>
      <w:r w:rsidRPr="004F2B4F">
        <w:rPr>
          <w:lang w:val="en-US"/>
        </w:rPr>
        <w:t>The bed friction associated with mean currents and long waves is included via the formulation of the bed shear stress (</w:t>
      </w:r>
      <w:r w:rsidRPr="004F2B4F">
        <w:rPr>
          <w:i/>
          <w:lang w:val="en-US"/>
        </w:rPr>
        <w:t>τ</w:t>
      </w:r>
      <w:r w:rsidRPr="004F2B4F">
        <w:rPr>
          <w:i/>
          <w:vertAlign w:val="subscript"/>
          <w:lang w:val="en-US"/>
        </w:rPr>
        <w:t>b</w:t>
      </w:r>
      <w:r w:rsidRPr="004F2B4F">
        <w:rPr>
          <w:lang w:val="en-US"/>
        </w:rPr>
        <w:t>). Using the approach of Ruessink et al. (2001) the bed shear stress is calculated with:</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Pr="004F2B4F">
        <w:rPr>
          <w:position w:val="-46"/>
          <w:lang w:val="en-US"/>
        </w:rPr>
        <w:object w:dxaOrig="3600" w:dyaOrig="1040">
          <v:shape id="_x0000_i1084" type="#_x0000_t75" style="width:181.1pt;height:52.35pt" o:ole="">
            <v:imagedata r:id="rId155" o:title=""/>
          </v:shape>
          <o:OLEObject Type="Embed" ProgID="Equation.DSMT4" ShapeID="_x0000_i1084" DrawAspect="Content" ObjectID="_1487070910" r:id="rId15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53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B95924" w:rsidRPr="004F2B4F" w:rsidRDefault="00B95924" w:rsidP="00B95924">
      <w:pPr>
        <w:rPr>
          <w:lang w:val="en-US"/>
        </w:rPr>
      </w:pPr>
    </w:p>
    <w:p w:rsidR="00727EAA" w:rsidRPr="004F2B4F" w:rsidRDefault="00727EAA" w:rsidP="002603CC">
      <w:pPr>
        <w:rPr>
          <w:lang w:val="en-US"/>
        </w:rPr>
      </w:pPr>
      <w:r w:rsidRPr="004F2B4F">
        <w:rPr>
          <w:lang w:val="en-US"/>
        </w:rPr>
        <w:t>There are 5</w:t>
      </w:r>
      <w:r w:rsidR="002E540D" w:rsidRPr="004F2B4F">
        <w:rPr>
          <w:lang w:val="en-US"/>
        </w:rPr>
        <w:t xml:space="preserve"> </w:t>
      </w:r>
      <w:r w:rsidRPr="004F2B4F">
        <w:rPr>
          <w:lang w:val="en-US"/>
        </w:rPr>
        <w:t>different formulations</w:t>
      </w:r>
      <w:r w:rsidR="001B088D" w:rsidRPr="004F2B4F">
        <w:rPr>
          <w:lang w:val="en-US"/>
        </w:rPr>
        <w:t xml:space="preserve"> in order to determine </w:t>
      </w:r>
      <w:r w:rsidRPr="004F2B4F">
        <w:rPr>
          <w:lang w:val="en-US"/>
        </w:rPr>
        <w:t xml:space="preserve">the </w:t>
      </w:r>
      <w:r w:rsidR="001B088D" w:rsidRPr="004F2B4F">
        <w:rPr>
          <w:lang w:val="en-US"/>
        </w:rPr>
        <w:t>dimensionless b</w:t>
      </w:r>
      <w:r w:rsidRPr="004F2B4F">
        <w:rPr>
          <w:lang w:val="en-US"/>
        </w:rPr>
        <w:t xml:space="preserve">ed friction coefficient </w:t>
      </w:r>
      <w:r w:rsidRPr="004F2B4F">
        <w:rPr>
          <w:i/>
          <w:lang w:val="en-US"/>
        </w:rPr>
        <w:t>c</w:t>
      </w:r>
      <w:r w:rsidRPr="004F2B4F">
        <w:rPr>
          <w:i/>
          <w:vertAlign w:val="subscript"/>
          <w:lang w:val="en-US"/>
        </w:rPr>
        <w:t>f</w:t>
      </w:r>
      <w:r w:rsidRPr="004F2B4F">
        <w:rPr>
          <w:lang w:val="en-US"/>
        </w:rPr>
        <w:t xml:space="preserve"> (keyword: </w:t>
      </w:r>
      <w:r w:rsidR="001B088D" w:rsidRPr="004F2B4F">
        <w:rPr>
          <w:i/>
          <w:lang w:val="en-US"/>
        </w:rPr>
        <w:t>bedfriction</w:t>
      </w:r>
      <w:r w:rsidRPr="004F2B4F">
        <w:rPr>
          <w:lang w:val="en-US"/>
        </w:rPr>
        <w:t xml:space="preserve">) </w:t>
      </w:r>
      <w:r w:rsidR="007A5F50" w:rsidRPr="004F2B4F">
        <w:rPr>
          <w:lang w:val="en-US"/>
        </w:rPr>
        <w:t xml:space="preserve">implemented </w:t>
      </w:r>
      <w:r w:rsidR="00394891" w:rsidRPr="004F2B4F">
        <w:rPr>
          <w:lang w:val="en-US"/>
        </w:rPr>
        <w:t>in XBeach:</w:t>
      </w:r>
    </w:p>
    <w:p w:rsidR="00394891" w:rsidRPr="004F2B4F" w:rsidRDefault="00394891" w:rsidP="002603CC">
      <w:pPr>
        <w:rPr>
          <w:lang w:val="en-US"/>
        </w:rPr>
      </w:pPr>
    </w:p>
    <w:p w:rsidR="00394891" w:rsidRPr="004F2B4F" w:rsidRDefault="00394891" w:rsidP="00394891">
      <w:pPr>
        <w:pStyle w:val="Caption"/>
        <w:rPr>
          <w:lang w:val="en-US"/>
        </w:rPr>
      </w:pPr>
      <w:proofErr w:type="gramStart"/>
      <w:r w:rsidRPr="004F2B4F">
        <w:rPr>
          <w:lang w:val="en-US"/>
        </w:rPr>
        <w:t xml:space="preserve">Table </w:t>
      </w:r>
      <w:r w:rsidR="000C1056">
        <w:rPr>
          <w:lang w:val="en-US"/>
        </w:rPr>
        <w:fldChar w:fldCharType="begin"/>
      </w:r>
      <w:r w:rsidR="000C1056">
        <w:rPr>
          <w:lang w:val="en-US"/>
        </w:rPr>
        <w:instrText xml:space="preserve"> STYLEREF 1 \s </w:instrText>
      </w:r>
      <w:r w:rsidR="000C1056">
        <w:rPr>
          <w:lang w:val="en-US"/>
        </w:rPr>
        <w:fldChar w:fldCharType="separate"/>
      </w:r>
      <w:r w:rsidR="000C1056">
        <w:rPr>
          <w:noProof/>
          <w:lang w:val="en-US"/>
        </w:rPr>
        <w:t>2</w:t>
      </w:r>
      <w:r w:rsidR="000C1056">
        <w:rPr>
          <w:lang w:val="en-US"/>
        </w:rPr>
        <w:fldChar w:fldCharType="end"/>
      </w:r>
      <w:r w:rsidR="000C1056">
        <w:rPr>
          <w:lang w:val="en-US"/>
        </w:rPr>
        <w:t>.</w:t>
      </w:r>
      <w:proofErr w:type="gramEnd"/>
      <w:r w:rsidR="000C1056">
        <w:rPr>
          <w:lang w:val="en-US"/>
        </w:rPr>
        <w:fldChar w:fldCharType="begin"/>
      </w:r>
      <w:r w:rsidR="000C1056">
        <w:rPr>
          <w:lang w:val="en-US"/>
        </w:rPr>
        <w:instrText xml:space="preserve"> SEQ Table \* ARABIC \s 1 </w:instrText>
      </w:r>
      <w:r w:rsidR="000C1056">
        <w:rPr>
          <w:lang w:val="en-US"/>
        </w:rPr>
        <w:fldChar w:fldCharType="separate"/>
      </w:r>
      <w:r w:rsidR="000C1056">
        <w:rPr>
          <w:noProof/>
          <w:lang w:val="en-US"/>
        </w:rPr>
        <w:t>2</w:t>
      </w:r>
      <w:r w:rsidR="000C1056">
        <w:rPr>
          <w:lang w:val="en-US"/>
        </w:rPr>
        <w:fldChar w:fldCharType="end"/>
      </w:r>
      <w:r w:rsidRPr="004F2B4F">
        <w:rPr>
          <w:lang w:val="en-US"/>
        </w:rPr>
        <w:tab/>
        <w:t>Different bed friction formulations implemented</w:t>
      </w:r>
    </w:p>
    <w:tbl>
      <w:tblPr>
        <w:tblStyle w:val="dTable"/>
        <w:tblW w:w="8541" w:type="dxa"/>
        <w:jc w:val="center"/>
        <w:tblLook w:val="04A0" w:firstRow="1" w:lastRow="0" w:firstColumn="1" w:lastColumn="0" w:noHBand="0" w:noVBand="1"/>
      </w:tblPr>
      <w:tblGrid>
        <w:gridCol w:w="3510"/>
        <w:gridCol w:w="2317"/>
        <w:gridCol w:w="2714"/>
      </w:tblGrid>
      <w:tr w:rsidR="00394891" w:rsidRPr="004F2B4F" w:rsidTr="00394891">
        <w:trPr>
          <w:cnfStyle w:val="100000000000" w:firstRow="1" w:lastRow="0" w:firstColumn="0" w:lastColumn="0" w:oddVBand="0" w:evenVBand="0" w:oddHBand="0" w:evenHBand="0" w:firstRowFirstColumn="0" w:firstRowLastColumn="0" w:lastRowFirstColumn="0" w:lastRowLastColumn="0"/>
          <w:jc w:val="center"/>
        </w:trPr>
        <w:tc>
          <w:tcPr>
            <w:tcW w:w="3510" w:type="dxa"/>
          </w:tcPr>
          <w:p w:rsidR="00394891" w:rsidRPr="004F2B4F" w:rsidRDefault="00394891" w:rsidP="00394891">
            <w:pPr>
              <w:rPr>
                <w:lang w:val="en-US"/>
              </w:rPr>
            </w:pPr>
            <w:r w:rsidRPr="004F2B4F">
              <w:rPr>
                <w:lang w:val="en-US"/>
              </w:rPr>
              <w:t>Bed friction formulation</w:t>
            </w:r>
          </w:p>
        </w:tc>
        <w:tc>
          <w:tcPr>
            <w:tcW w:w="2317" w:type="dxa"/>
          </w:tcPr>
          <w:p w:rsidR="00394891" w:rsidRPr="004F2B4F" w:rsidRDefault="00394891" w:rsidP="00394891">
            <w:pPr>
              <w:rPr>
                <w:lang w:val="en-US"/>
              </w:rPr>
            </w:pPr>
            <w:r w:rsidRPr="004F2B4F">
              <w:rPr>
                <w:lang w:val="en-US"/>
              </w:rPr>
              <w:t xml:space="preserve">Relevant coeffcient </w:t>
            </w:r>
          </w:p>
        </w:tc>
        <w:tc>
          <w:tcPr>
            <w:tcW w:w="2714" w:type="dxa"/>
          </w:tcPr>
          <w:p w:rsidR="00394891" w:rsidRPr="004F2B4F" w:rsidRDefault="00394891" w:rsidP="00394891">
            <w:pPr>
              <w:rPr>
                <w:lang w:val="en-US"/>
              </w:rPr>
            </w:pPr>
            <w:r w:rsidRPr="004F2B4F">
              <w:rPr>
                <w:lang w:val="en-US"/>
              </w:rPr>
              <w:t>keyword</w:t>
            </w:r>
          </w:p>
        </w:tc>
      </w:tr>
      <w:tr w:rsidR="00394891" w:rsidRPr="004F2B4F" w:rsidTr="00394891">
        <w:trPr>
          <w:jc w:val="center"/>
        </w:trPr>
        <w:tc>
          <w:tcPr>
            <w:tcW w:w="3510" w:type="dxa"/>
          </w:tcPr>
          <w:p w:rsidR="00394891" w:rsidRPr="004F2B4F" w:rsidRDefault="00394891" w:rsidP="00394891">
            <w:pPr>
              <w:rPr>
                <w:lang w:val="en-US"/>
              </w:rPr>
            </w:pPr>
            <w:r w:rsidRPr="004F2B4F">
              <w:rPr>
                <w:lang w:val="en-US"/>
              </w:rPr>
              <w:t>Dimensionless friction coefficient</w:t>
            </w:r>
          </w:p>
        </w:tc>
        <w:tc>
          <w:tcPr>
            <w:tcW w:w="2317" w:type="dxa"/>
          </w:tcPr>
          <w:p w:rsidR="00394891" w:rsidRPr="004F2B4F" w:rsidRDefault="00394891" w:rsidP="00394891">
            <w:pPr>
              <w:jc w:val="center"/>
              <w:rPr>
                <w:lang w:val="en-US"/>
              </w:rPr>
            </w:pPr>
            <w:r w:rsidRPr="004F2B4F">
              <w:rPr>
                <w:i/>
                <w:lang w:val="en-US"/>
              </w:rPr>
              <w:t>c</w:t>
            </w:r>
            <w:r w:rsidRPr="004F2B4F">
              <w:rPr>
                <w:i/>
                <w:vertAlign w:val="subscript"/>
                <w:lang w:val="en-US"/>
              </w:rPr>
              <w:t>f</w:t>
            </w:r>
          </w:p>
        </w:tc>
        <w:tc>
          <w:tcPr>
            <w:tcW w:w="2714" w:type="dxa"/>
          </w:tcPr>
          <w:p w:rsidR="00394891" w:rsidRPr="004F2B4F" w:rsidRDefault="00394891" w:rsidP="00394891">
            <w:pPr>
              <w:rPr>
                <w:lang w:val="en-US"/>
              </w:rPr>
            </w:pPr>
            <w:r w:rsidRPr="004F2B4F">
              <w:rPr>
                <w:lang w:val="en-US"/>
              </w:rPr>
              <w:t>cf</w:t>
            </w:r>
          </w:p>
        </w:tc>
      </w:tr>
      <w:tr w:rsidR="00394891" w:rsidRPr="004F2B4F" w:rsidTr="00394891">
        <w:trPr>
          <w:jc w:val="center"/>
        </w:trPr>
        <w:tc>
          <w:tcPr>
            <w:tcW w:w="3510" w:type="dxa"/>
          </w:tcPr>
          <w:p w:rsidR="00394891" w:rsidRPr="004F2B4F" w:rsidRDefault="00394891" w:rsidP="00394891">
            <w:pPr>
              <w:rPr>
                <w:lang w:val="en-US"/>
              </w:rPr>
            </w:pPr>
            <w:r w:rsidRPr="004F2B4F">
              <w:rPr>
                <w:lang w:val="en-US"/>
              </w:rPr>
              <w:t xml:space="preserve">Chezy </w:t>
            </w:r>
          </w:p>
        </w:tc>
        <w:tc>
          <w:tcPr>
            <w:tcW w:w="2317" w:type="dxa"/>
          </w:tcPr>
          <w:p w:rsidR="00394891" w:rsidRPr="004F2B4F" w:rsidRDefault="00394891" w:rsidP="00394891">
            <w:pPr>
              <w:jc w:val="center"/>
              <w:rPr>
                <w:lang w:val="en-US"/>
              </w:rPr>
            </w:pPr>
            <w:r w:rsidRPr="004F2B4F">
              <w:rPr>
                <w:lang w:val="en-US"/>
              </w:rPr>
              <w:t>C</w:t>
            </w:r>
          </w:p>
        </w:tc>
        <w:tc>
          <w:tcPr>
            <w:tcW w:w="2714" w:type="dxa"/>
          </w:tcPr>
          <w:p w:rsidR="00394891" w:rsidRPr="004F2B4F" w:rsidRDefault="00394891" w:rsidP="00394891">
            <w:pPr>
              <w:rPr>
                <w:lang w:val="en-US"/>
              </w:rPr>
            </w:pPr>
            <w:r w:rsidRPr="004F2B4F">
              <w:rPr>
                <w:lang w:val="en-US"/>
              </w:rPr>
              <w:t>chezy</w:t>
            </w:r>
          </w:p>
        </w:tc>
      </w:tr>
      <w:tr w:rsidR="00394891" w:rsidRPr="004F2B4F" w:rsidTr="00394891">
        <w:trPr>
          <w:jc w:val="center"/>
        </w:trPr>
        <w:tc>
          <w:tcPr>
            <w:tcW w:w="3510" w:type="dxa"/>
          </w:tcPr>
          <w:p w:rsidR="00394891" w:rsidRPr="004F2B4F" w:rsidRDefault="00394891" w:rsidP="00394891">
            <w:pPr>
              <w:rPr>
                <w:lang w:val="en-US"/>
              </w:rPr>
            </w:pPr>
            <w:r w:rsidRPr="004F2B4F">
              <w:rPr>
                <w:lang w:val="en-US"/>
              </w:rPr>
              <w:t>Manning</w:t>
            </w:r>
          </w:p>
        </w:tc>
        <w:tc>
          <w:tcPr>
            <w:tcW w:w="2317" w:type="dxa"/>
          </w:tcPr>
          <w:p w:rsidR="00394891" w:rsidRPr="004F2B4F" w:rsidRDefault="00394891" w:rsidP="00394891">
            <w:pPr>
              <w:jc w:val="center"/>
              <w:rPr>
                <w:lang w:val="en-US"/>
              </w:rPr>
            </w:pPr>
            <w:r w:rsidRPr="004F2B4F">
              <w:rPr>
                <w:lang w:val="en-US"/>
              </w:rPr>
              <w:t>n</w:t>
            </w:r>
          </w:p>
        </w:tc>
        <w:tc>
          <w:tcPr>
            <w:tcW w:w="2714" w:type="dxa"/>
          </w:tcPr>
          <w:p w:rsidR="00394891" w:rsidRPr="004F2B4F" w:rsidRDefault="00394891" w:rsidP="00394891">
            <w:pPr>
              <w:rPr>
                <w:lang w:val="en-US"/>
              </w:rPr>
            </w:pPr>
            <w:r w:rsidRPr="004F2B4F">
              <w:rPr>
                <w:lang w:val="en-US"/>
              </w:rPr>
              <w:t>manning</w:t>
            </w:r>
          </w:p>
        </w:tc>
      </w:tr>
      <w:tr w:rsidR="00394891" w:rsidRPr="004F2B4F" w:rsidTr="00394891">
        <w:trPr>
          <w:jc w:val="center"/>
        </w:trPr>
        <w:tc>
          <w:tcPr>
            <w:tcW w:w="3510" w:type="dxa"/>
          </w:tcPr>
          <w:p w:rsidR="00394891" w:rsidRPr="004F2B4F" w:rsidRDefault="00394891" w:rsidP="00394891">
            <w:pPr>
              <w:rPr>
                <w:lang w:val="en-US"/>
              </w:rPr>
            </w:pPr>
            <w:r w:rsidRPr="004F2B4F">
              <w:rPr>
                <w:lang w:val="en-US"/>
              </w:rPr>
              <w:t>White-Colebrook</w:t>
            </w:r>
          </w:p>
        </w:tc>
        <w:tc>
          <w:tcPr>
            <w:tcW w:w="2317" w:type="dxa"/>
          </w:tcPr>
          <w:p w:rsidR="00394891" w:rsidRPr="004F2B4F" w:rsidRDefault="00394891" w:rsidP="00394891">
            <w:pPr>
              <w:jc w:val="center"/>
              <w:rPr>
                <w:lang w:val="en-US"/>
              </w:rPr>
            </w:pPr>
            <w:r w:rsidRPr="004F2B4F">
              <w:rPr>
                <w:i/>
                <w:lang w:val="en-US"/>
              </w:rPr>
              <w:t>k</w:t>
            </w:r>
            <w:r w:rsidRPr="004F2B4F">
              <w:rPr>
                <w:i/>
                <w:vertAlign w:val="subscript"/>
                <w:lang w:val="en-US"/>
              </w:rPr>
              <w:t>s</w:t>
            </w:r>
          </w:p>
        </w:tc>
        <w:tc>
          <w:tcPr>
            <w:tcW w:w="2714" w:type="dxa"/>
          </w:tcPr>
          <w:p w:rsidR="00394891" w:rsidRPr="004F2B4F" w:rsidRDefault="00394891" w:rsidP="00394891">
            <w:pPr>
              <w:rPr>
                <w:lang w:val="en-US"/>
              </w:rPr>
            </w:pPr>
            <w:r w:rsidRPr="004F2B4F">
              <w:rPr>
                <w:lang w:val="en-US"/>
              </w:rPr>
              <w:t>white-colebrook</w:t>
            </w:r>
          </w:p>
        </w:tc>
      </w:tr>
      <w:tr w:rsidR="00394891" w:rsidRPr="004F2B4F" w:rsidTr="00394891">
        <w:trPr>
          <w:jc w:val="center"/>
        </w:trPr>
        <w:tc>
          <w:tcPr>
            <w:tcW w:w="3510" w:type="dxa"/>
          </w:tcPr>
          <w:p w:rsidR="00394891" w:rsidRPr="004F2B4F" w:rsidRDefault="00394891" w:rsidP="00394891">
            <w:pPr>
              <w:rPr>
                <w:lang w:val="en-US"/>
              </w:rPr>
            </w:pPr>
            <w:r w:rsidRPr="004F2B4F">
              <w:rPr>
                <w:lang w:val="en-US"/>
              </w:rPr>
              <w:t>White-Colebrook grainsize</w:t>
            </w:r>
          </w:p>
        </w:tc>
        <w:tc>
          <w:tcPr>
            <w:tcW w:w="2317" w:type="dxa"/>
          </w:tcPr>
          <w:p w:rsidR="00394891" w:rsidRPr="004F2B4F" w:rsidRDefault="00394891" w:rsidP="00394891">
            <w:pPr>
              <w:jc w:val="center"/>
              <w:rPr>
                <w:lang w:val="en-US"/>
              </w:rPr>
            </w:pPr>
            <w:r w:rsidRPr="004F2B4F">
              <w:rPr>
                <w:lang w:val="en-US"/>
              </w:rPr>
              <w:t>D50</w:t>
            </w:r>
          </w:p>
        </w:tc>
        <w:tc>
          <w:tcPr>
            <w:tcW w:w="2714" w:type="dxa"/>
          </w:tcPr>
          <w:p w:rsidR="00394891" w:rsidRPr="004F2B4F" w:rsidRDefault="00394891" w:rsidP="00394891">
            <w:pPr>
              <w:rPr>
                <w:lang w:val="en-US"/>
              </w:rPr>
            </w:pPr>
            <w:r w:rsidRPr="004F2B4F">
              <w:rPr>
                <w:lang w:val="en-US"/>
              </w:rPr>
              <w:t>white-colebrook-grainszie</w:t>
            </w:r>
          </w:p>
        </w:tc>
      </w:tr>
    </w:tbl>
    <w:p w:rsidR="00727EAA" w:rsidRPr="004F2B4F" w:rsidRDefault="00727EAA" w:rsidP="002603CC">
      <w:pPr>
        <w:rPr>
          <w:lang w:val="en-US"/>
        </w:rPr>
      </w:pPr>
    </w:p>
    <w:p w:rsidR="00B95924" w:rsidRPr="004F2B4F" w:rsidRDefault="00B95924" w:rsidP="002E540D">
      <w:pPr>
        <w:rPr>
          <w:lang w:val="en-US"/>
        </w:rPr>
      </w:pPr>
      <w:r w:rsidRPr="004F2B4F">
        <w:rPr>
          <w:lang w:val="en-US"/>
        </w:rPr>
        <w:t xml:space="preserve">The dimensionless friction coefficient can be calculated </w:t>
      </w:r>
      <w:r w:rsidR="007A5F50" w:rsidRPr="004F2B4F">
        <w:rPr>
          <w:lang w:val="en-US"/>
        </w:rPr>
        <w:t xml:space="preserve">out of the Chezy value </w:t>
      </w:r>
      <w:r w:rsidRPr="004F2B4F">
        <w:rPr>
          <w:lang w:val="en-US"/>
        </w:rPr>
        <w:t>with the equation</w:t>
      </w:r>
      <w:r w:rsidR="007A5F50" w:rsidRPr="004F2B4F">
        <w:rPr>
          <w:lang w:val="en-US"/>
        </w:rPr>
        <w:t xml:space="preserve"> below. A typical Chezy value is </w:t>
      </w:r>
      <w:proofErr w:type="gramStart"/>
      <w:r w:rsidR="007A5F50" w:rsidRPr="004F2B4F">
        <w:rPr>
          <w:lang w:val="en-US"/>
        </w:rPr>
        <w:t>in the order of 55 m</w:t>
      </w:r>
      <w:r w:rsidR="007A5F50" w:rsidRPr="004F2B4F">
        <w:rPr>
          <w:vertAlign w:val="superscript"/>
          <w:lang w:val="en-US"/>
        </w:rPr>
        <w:t>1/2</w:t>
      </w:r>
      <w:r w:rsidR="007A5F50" w:rsidRPr="004F2B4F">
        <w:rPr>
          <w:lang w:val="en-US"/>
        </w:rPr>
        <w:t>/s</w:t>
      </w:r>
      <w:proofErr w:type="gramEnd"/>
      <w:r w:rsidR="007A5F50" w:rsidRPr="004F2B4F">
        <w:rPr>
          <w:lang w:val="en-US"/>
        </w:rPr>
        <w:t>.</w:t>
      </w:r>
    </w:p>
    <w:p w:rsidR="00B95924" w:rsidRPr="004F2B4F" w:rsidRDefault="00B95924" w:rsidP="002E540D">
      <w:pPr>
        <w:rPr>
          <w:lang w:val="en-US"/>
        </w:rPr>
      </w:pPr>
    </w:p>
    <w:p w:rsidR="00B95924" w:rsidRPr="004F2B4F" w:rsidRDefault="00B95924" w:rsidP="00B95924">
      <w:pPr>
        <w:pStyle w:val="MTDisplayEquation"/>
        <w:rPr>
          <w:lang w:val="en-US"/>
        </w:rPr>
      </w:pPr>
      <w:r w:rsidRPr="004F2B4F">
        <w:rPr>
          <w:lang w:val="en-US"/>
        </w:rPr>
        <w:tab/>
      </w:r>
      <w:r w:rsidRPr="004F2B4F">
        <w:rPr>
          <w:position w:val="-26"/>
          <w:lang w:val="en-US"/>
        </w:rPr>
        <w:object w:dxaOrig="1020" w:dyaOrig="700">
          <v:shape id="_x0000_i1085" type="#_x0000_t75" style="width:51.25pt;height:34.9pt" o:ole="">
            <v:imagedata r:id="rId157" o:title=""/>
          </v:shape>
          <o:OLEObject Type="Embed" ProgID="Equation.DSMT4" ShapeID="_x0000_i1085" DrawAspect="Content" ObjectID="_1487070911" r:id="rId158"/>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54</w:instrText>
      </w:r>
      <w:r w:rsidRPr="004F2B4F">
        <w:rPr>
          <w:lang w:val="en-US"/>
        </w:rPr>
        <w:fldChar w:fldCharType="end"/>
      </w:r>
      <w:r w:rsidRPr="004F2B4F">
        <w:rPr>
          <w:lang w:val="en-US"/>
        </w:rPr>
        <w:instrText>)</w:instrText>
      </w:r>
      <w:r w:rsidRPr="004F2B4F">
        <w:rPr>
          <w:lang w:val="en-US"/>
        </w:rPr>
        <w:fldChar w:fldCharType="end"/>
      </w:r>
    </w:p>
    <w:p w:rsidR="00B95924" w:rsidRPr="004F2B4F" w:rsidRDefault="00B95924" w:rsidP="002E540D">
      <w:pPr>
        <w:rPr>
          <w:lang w:val="en-US"/>
        </w:rPr>
      </w:pPr>
    </w:p>
    <w:p w:rsidR="002E540D" w:rsidRPr="004F2B4F" w:rsidRDefault="002E540D" w:rsidP="002E540D">
      <w:pPr>
        <w:rPr>
          <w:lang w:val="en-US"/>
        </w:rPr>
      </w:pPr>
      <w:r w:rsidRPr="004F2B4F">
        <w:rPr>
          <w:lang w:val="en-US"/>
        </w:rPr>
        <w:t xml:space="preserve">In Manning the Manning formulation the Manning coefficient, </w:t>
      </w:r>
      <w:r w:rsidRPr="004F2B4F">
        <w:rPr>
          <w:i/>
          <w:lang w:val="en-US"/>
        </w:rPr>
        <w:t>n</w:t>
      </w:r>
      <w:r w:rsidRPr="004F2B4F">
        <w:rPr>
          <w:lang w:val="en-US"/>
        </w:rPr>
        <w:t xml:space="preserve">, must be specified. The </w:t>
      </w:r>
      <w:r w:rsidR="007A5F50" w:rsidRPr="004F2B4F">
        <w:rPr>
          <w:lang w:val="en-US"/>
        </w:rPr>
        <w:t>dimensionless</w:t>
      </w:r>
      <w:r w:rsidRPr="004F2B4F">
        <w:rPr>
          <w:lang w:val="en-US"/>
        </w:rPr>
        <w:t xml:space="preserve"> friction coefficient is calculated from the equation below. Manning can be seen as a depth-dependent Chezy value and a typical Manning value would be </w:t>
      </w:r>
      <w:proofErr w:type="gramStart"/>
      <w:r w:rsidRPr="004F2B4F">
        <w:rPr>
          <w:lang w:val="en-US"/>
        </w:rPr>
        <w:t>in the order of 0.02 s/m</w:t>
      </w:r>
      <w:r w:rsidR="007A5F50" w:rsidRPr="004F2B4F">
        <w:rPr>
          <w:vertAlign w:val="superscript"/>
          <w:lang w:val="en-US"/>
        </w:rPr>
        <w:t>1/3</w:t>
      </w:r>
      <w:proofErr w:type="gramEnd"/>
      <w:r w:rsidRPr="004F2B4F">
        <w:rPr>
          <w:lang w:val="en-US"/>
        </w:rPr>
        <w:t>.</w:t>
      </w:r>
    </w:p>
    <w:p w:rsidR="002E540D" w:rsidRPr="004F2B4F" w:rsidRDefault="002E540D" w:rsidP="002603CC">
      <w:pPr>
        <w:rPr>
          <w:lang w:val="en-US"/>
        </w:rPr>
      </w:pPr>
    </w:p>
    <w:p w:rsidR="002E540D" w:rsidRPr="004F2B4F" w:rsidRDefault="002E540D" w:rsidP="002E540D">
      <w:pPr>
        <w:pStyle w:val="MTDisplayEquation"/>
        <w:rPr>
          <w:lang w:val="en-US"/>
        </w:rPr>
      </w:pPr>
      <w:r w:rsidRPr="004F2B4F">
        <w:rPr>
          <w:lang w:val="en-US"/>
        </w:rPr>
        <w:tab/>
      </w:r>
      <w:r w:rsidR="007A5F50" w:rsidRPr="004F2B4F">
        <w:rPr>
          <w:position w:val="-26"/>
          <w:lang w:val="en-US"/>
        </w:rPr>
        <w:object w:dxaOrig="1140" w:dyaOrig="720">
          <v:shape id="_x0000_i1086" type="#_x0000_t75" style="width:57.25pt;height:36.55pt" o:ole="">
            <v:imagedata r:id="rId159" o:title=""/>
          </v:shape>
          <o:OLEObject Type="Embed" ProgID="Equation.DSMT4" ShapeID="_x0000_i1086" DrawAspect="Content" ObjectID="_1487070912" r:id="rId160"/>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55</w:instrText>
      </w:r>
      <w:r w:rsidRPr="004F2B4F">
        <w:rPr>
          <w:lang w:val="en-US"/>
        </w:rPr>
        <w:fldChar w:fldCharType="end"/>
      </w:r>
      <w:r w:rsidRPr="004F2B4F">
        <w:rPr>
          <w:lang w:val="en-US"/>
        </w:rPr>
        <w:instrText>)</w:instrText>
      </w:r>
      <w:r w:rsidRPr="004F2B4F">
        <w:rPr>
          <w:lang w:val="en-US"/>
        </w:rPr>
        <w:fldChar w:fldCharType="end"/>
      </w:r>
    </w:p>
    <w:p w:rsidR="007A5F50" w:rsidRPr="004F2B4F" w:rsidRDefault="007A5F50" w:rsidP="002E540D">
      <w:pPr>
        <w:rPr>
          <w:lang w:val="en-US"/>
        </w:rPr>
      </w:pPr>
    </w:p>
    <w:p w:rsidR="002E540D" w:rsidRPr="004F2B4F" w:rsidRDefault="002E540D" w:rsidP="002E540D">
      <w:pPr>
        <w:rPr>
          <w:lang w:val="en-US"/>
        </w:rPr>
      </w:pPr>
      <w:r w:rsidRPr="004F2B4F">
        <w:rPr>
          <w:lang w:val="en-US"/>
        </w:rPr>
        <w:t xml:space="preserve">In the White-Colebrook formulation the geometrical roughness of Nikuradse, </w:t>
      </w:r>
      <w:r w:rsidRPr="004F2B4F">
        <w:rPr>
          <w:i/>
          <w:lang w:val="en-US"/>
        </w:rPr>
        <w:t>k</w:t>
      </w:r>
      <w:r w:rsidRPr="004F2B4F">
        <w:rPr>
          <w:i/>
          <w:vertAlign w:val="subscript"/>
          <w:lang w:val="en-US"/>
        </w:rPr>
        <w:t>s</w:t>
      </w:r>
      <w:r w:rsidRPr="004F2B4F">
        <w:rPr>
          <w:lang w:val="en-US"/>
        </w:rPr>
        <w:t xml:space="preserve">, must be specified. </w:t>
      </w:r>
      <w:r w:rsidR="00677F09" w:rsidRPr="004F2B4F">
        <w:rPr>
          <w:lang w:val="en-US"/>
        </w:rPr>
        <w:t>The dimensionless friction coefficient is calculated from the equation below</w:t>
      </w:r>
      <w:r w:rsidRPr="004F2B4F">
        <w:rPr>
          <w:lang w:val="en-US"/>
        </w:rPr>
        <w:t xml:space="preserve"> The White-Colebrook formulation </w:t>
      </w:r>
      <w:r w:rsidR="00677F09" w:rsidRPr="004F2B4F">
        <w:rPr>
          <w:lang w:val="en-US"/>
        </w:rPr>
        <w:t>h</w:t>
      </w:r>
      <w:r w:rsidRPr="004F2B4F">
        <w:rPr>
          <w:lang w:val="en-US"/>
        </w:rPr>
        <w:t xml:space="preserve">as al </w:t>
      </w:r>
      <w:r w:rsidR="00677F09" w:rsidRPr="004F2B4F">
        <w:rPr>
          <w:lang w:val="en-US"/>
        </w:rPr>
        <w:t>log</w:t>
      </w:r>
      <w:r w:rsidRPr="004F2B4F">
        <w:rPr>
          <w:lang w:val="en-US"/>
        </w:rPr>
        <w:t xml:space="preserve"> relation with the water depth and a typical </w:t>
      </w:r>
      <w:r w:rsidRPr="004F2B4F">
        <w:rPr>
          <w:i/>
          <w:lang w:val="en-US"/>
        </w:rPr>
        <w:t>k</w:t>
      </w:r>
      <w:r w:rsidRPr="004F2B4F">
        <w:rPr>
          <w:i/>
          <w:vertAlign w:val="subscript"/>
          <w:lang w:val="en-US"/>
        </w:rPr>
        <w:t>s</w:t>
      </w:r>
      <w:r w:rsidRPr="004F2B4F">
        <w:rPr>
          <w:lang w:val="en-US"/>
        </w:rPr>
        <w:t xml:space="preserve"> value would be in the order of 0.01 - 0.15 m. </w:t>
      </w:r>
    </w:p>
    <w:p w:rsidR="00677F09" w:rsidRPr="004F2B4F" w:rsidRDefault="00677F09" w:rsidP="002E540D">
      <w:pPr>
        <w:rPr>
          <w:lang w:val="en-US"/>
        </w:rPr>
      </w:pPr>
    </w:p>
    <w:p w:rsidR="00677F09" w:rsidRPr="004F2B4F" w:rsidRDefault="00677F09" w:rsidP="00677F09">
      <w:pPr>
        <w:pStyle w:val="MTDisplayEquation"/>
        <w:rPr>
          <w:lang w:val="en-US"/>
        </w:rPr>
      </w:pPr>
      <w:r w:rsidRPr="004F2B4F">
        <w:rPr>
          <w:lang w:val="en-US"/>
        </w:rPr>
        <w:tab/>
      </w:r>
      <w:r w:rsidRPr="004F2B4F">
        <w:rPr>
          <w:position w:val="-78"/>
          <w:lang w:val="en-US"/>
        </w:rPr>
        <w:object w:dxaOrig="2280" w:dyaOrig="1219">
          <v:shape id="_x0000_i1087" type="#_x0000_t75" style="width:114pt;height:61.1pt" o:ole="">
            <v:imagedata r:id="rId161" o:title=""/>
          </v:shape>
          <o:OLEObject Type="Embed" ProgID="Equation.DSMT4" ShapeID="_x0000_i1087" DrawAspect="Content" ObjectID="_1487070913" r:id="rId162"/>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56</w:instrText>
      </w:r>
      <w:r w:rsidRPr="004F2B4F">
        <w:rPr>
          <w:lang w:val="en-US"/>
        </w:rPr>
        <w:fldChar w:fldCharType="end"/>
      </w:r>
      <w:r w:rsidRPr="004F2B4F">
        <w:rPr>
          <w:lang w:val="en-US"/>
        </w:rPr>
        <w:instrText>)</w:instrText>
      </w:r>
      <w:r w:rsidRPr="004F2B4F">
        <w:rPr>
          <w:lang w:val="en-US"/>
        </w:rPr>
        <w:fldChar w:fldCharType="end"/>
      </w:r>
    </w:p>
    <w:p w:rsidR="00B95924" w:rsidRPr="004F2B4F" w:rsidRDefault="00B95924" w:rsidP="002E540D">
      <w:pPr>
        <w:rPr>
          <w:lang w:val="en-US"/>
        </w:rPr>
      </w:pPr>
    </w:p>
    <w:p w:rsidR="001B088D" w:rsidRPr="004F2B4F" w:rsidRDefault="00B95924" w:rsidP="001B088D">
      <w:pPr>
        <w:rPr>
          <w:lang w:val="en-US"/>
        </w:rPr>
      </w:pPr>
      <w:r w:rsidRPr="004F2B4F">
        <w:rPr>
          <w:lang w:val="en-US"/>
        </w:rPr>
        <w:t xml:space="preserve">Values of drag coefficient for different seabed sediment grain sizes (flat beds) and similar but ‘with </w:t>
      </w:r>
      <w:r w:rsidR="0063604D" w:rsidRPr="004F2B4F">
        <w:rPr>
          <w:lang w:val="en-US"/>
        </w:rPr>
        <w:t>bed form</w:t>
      </w:r>
      <w:r w:rsidRPr="004F2B4F">
        <w:rPr>
          <w:lang w:val="en-US"/>
        </w:rPr>
        <w:t xml:space="preserve">’ scenarios have been empirically derived from field and laboratory data in previous studies for different bed friction coefficients. </w:t>
      </w:r>
      <w:bookmarkStart w:id="88" w:name="_Toc412623824"/>
      <w:r w:rsidR="001B088D" w:rsidRPr="004F2B4F">
        <w:rPr>
          <w:lang w:val="en-US"/>
        </w:rPr>
        <w:t xml:space="preserve">The value of the friction coefficient can be defined with </w:t>
      </w:r>
      <w:r w:rsidR="0063604D" w:rsidRPr="004F2B4F">
        <w:rPr>
          <w:lang w:val="en-US"/>
        </w:rPr>
        <w:t>one single value (</w:t>
      </w:r>
      <w:r w:rsidR="001B088D" w:rsidRPr="004F2B4F">
        <w:rPr>
          <w:lang w:val="en-US"/>
        </w:rPr>
        <w:t>keyword</w:t>
      </w:r>
      <w:r w:rsidR="0063604D" w:rsidRPr="004F2B4F">
        <w:rPr>
          <w:lang w:val="en-US"/>
        </w:rPr>
        <w:t>:</w:t>
      </w:r>
      <w:r w:rsidR="001B088D" w:rsidRPr="004F2B4F">
        <w:rPr>
          <w:lang w:val="en-US"/>
        </w:rPr>
        <w:t xml:space="preserve"> </w:t>
      </w:r>
      <w:r w:rsidR="001B088D" w:rsidRPr="004F2B4F">
        <w:rPr>
          <w:i/>
          <w:lang w:val="en-US"/>
        </w:rPr>
        <w:t>bedfriccoef</w:t>
      </w:r>
      <w:r w:rsidR="0063604D" w:rsidRPr="004F2B4F">
        <w:rPr>
          <w:lang w:val="en-US"/>
        </w:rPr>
        <w:t xml:space="preserve">) or for a separate value per grid cell (keyword: </w:t>
      </w:r>
      <w:r w:rsidR="0063604D" w:rsidRPr="004F2B4F">
        <w:rPr>
          <w:i/>
          <w:lang w:val="en-US"/>
        </w:rPr>
        <w:t>bedfricfile</w:t>
      </w:r>
      <w:r w:rsidR="0063604D" w:rsidRPr="004F2B4F">
        <w:rPr>
          <w:lang w:val="en-US"/>
        </w:rPr>
        <w:t>)</w:t>
      </w:r>
    </w:p>
    <w:p w:rsidR="003F5691" w:rsidRPr="004F2B4F" w:rsidRDefault="003F5691" w:rsidP="001B088D">
      <w:pPr>
        <w:rPr>
          <w:lang w:val="en-US"/>
        </w:rPr>
      </w:pPr>
    </w:p>
    <w:p w:rsidR="003F5691" w:rsidRPr="004F2B4F" w:rsidRDefault="003F5691" w:rsidP="001B088D">
      <w:pPr>
        <w:rPr>
          <w:lang w:val="en-US"/>
        </w:rPr>
      </w:pPr>
      <w:r w:rsidRPr="004F2B4F">
        <w:rPr>
          <w:lang w:val="en-US"/>
        </w:rPr>
        <w:t>The option of White-Colebrook based on the grain size is somewhat different than the other 4 formulations. This formulation is based on the relation between the D</w:t>
      </w:r>
      <w:r w:rsidRPr="004F2B4F">
        <w:rPr>
          <w:vertAlign w:val="subscript"/>
          <w:lang w:val="en-US"/>
        </w:rPr>
        <w:t>90</w:t>
      </w:r>
      <w:r w:rsidRPr="004F2B4F">
        <w:rPr>
          <w:lang w:val="en-US"/>
        </w:rPr>
        <w:t xml:space="preserve"> </w:t>
      </w:r>
      <w:r w:rsidR="00CB254C" w:rsidRPr="004F2B4F">
        <w:rPr>
          <w:lang w:val="en-US"/>
        </w:rPr>
        <w:t xml:space="preserve">of the top bed layer </w:t>
      </w:r>
      <w:r w:rsidRPr="004F2B4F">
        <w:rPr>
          <w:lang w:val="en-US"/>
        </w:rPr>
        <w:t>and the geometrical roughness of Nikuradse. The user doesn’t have to specify a value for the bed friction coefficient.</w:t>
      </w:r>
    </w:p>
    <w:p w:rsidR="003F5691" w:rsidRPr="004F2B4F" w:rsidRDefault="003F5691" w:rsidP="001B088D">
      <w:pPr>
        <w:rPr>
          <w:lang w:val="en-US"/>
        </w:rPr>
      </w:pPr>
    </w:p>
    <w:p w:rsidR="003F5691" w:rsidRPr="004F2B4F" w:rsidRDefault="003F5691" w:rsidP="003F5691">
      <w:pPr>
        <w:pStyle w:val="MTDisplayEquation"/>
        <w:rPr>
          <w:lang w:val="en-US"/>
        </w:rPr>
      </w:pPr>
      <w:r w:rsidRPr="004F2B4F">
        <w:rPr>
          <w:lang w:val="en-US"/>
        </w:rPr>
        <w:tab/>
      </w:r>
      <w:r w:rsidRPr="004F2B4F">
        <w:rPr>
          <w:position w:val="-78"/>
          <w:lang w:val="en-US"/>
        </w:rPr>
        <w:object w:dxaOrig="2380" w:dyaOrig="1219">
          <v:shape id="_x0000_i1088" type="#_x0000_t75" style="width:119.45pt;height:61.1pt" o:ole="">
            <v:imagedata r:id="rId163" o:title=""/>
          </v:shape>
          <o:OLEObject Type="Embed" ProgID="Equation.DSMT4" ShapeID="_x0000_i1088" DrawAspect="Content" ObjectID="_1487070914" r:id="rId164"/>
        </w:object>
      </w:r>
      <w:r w:rsidRPr="004F2B4F">
        <w:rPr>
          <w:lang w:val="en-US"/>
        </w:rPr>
        <w:t xml:space="preserve"> </w:t>
      </w:r>
      <w:r w:rsidRPr="004F2B4F">
        <w:rPr>
          <w:lang w:val="en-US"/>
        </w:rPr>
        <w:tab/>
      </w:r>
      <w:r w:rsidRPr="004F2B4F">
        <w:rPr>
          <w:lang w:val="en-US"/>
        </w:rPr>
        <w:fldChar w:fldCharType="begin"/>
      </w:r>
      <w:r w:rsidRPr="004F2B4F">
        <w:rPr>
          <w:lang w:val="en-US"/>
        </w:rPr>
        <w:instrText xml:space="preserve"> MACROBUTTON MTPlaceRef \* MERGEFORMAT </w:instrText>
      </w:r>
      <w:r w:rsidRPr="004F2B4F">
        <w:rPr>
          <w:lang w:val="en-US"/>
        </w:rPr>
        <w:fldChar w:fldCharType="begin"/>
      </w:r>
      <w:r w:rsidRPr="004F2B4F">
        <w:rPr>
          <w:lang w:val="en-US"/>
        </w:rPr>
        <w:instrText xml:space="preserve"> SEQ MTEqn \h \* MERGEFORMAT </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MTSec \c \* Arabic \* MERGEFORMAT </w:instrText>
      </w:r>
      <w:r w:rsidRPr="004F2B4F">
        <w:rPr>
          <w:lang w:val="en-US"/>
        </w:rPr>
        <w:fldChar w:fldCharType="separate"/>
      </w:r>
      <w:r w:rsidR="000C1056">
        <w:rPr>
          <w:noProof/>
          <w:lang w:val="en-US"/>
        </w:rPr>
        <w:instrText>2</w:instrText>
      </w:r>
      <w:r w:rsidRPr="004F2B4F">
        <w:rPr>
          <w:lang w:val="en-US"/>
        </w:rPr>
        <w:fldChar w:fldCharType="end"/>
      </w:r>
      <w:r w:rsidRPr="004F2B4F">
        <w:rPr>
          <w:lang w:val="en-US"/>
        </w:rPr>
        <w:instrText>.</w:instrText>
      </w:r>
      <w:r w:rsidRPr="004F2B4F">
        <w:rPr>
          <w:lang w:val="en-US"/>
        </w:rPr>
        <w:fldChar w:fldCharType="begin"/>
      </w:r>
      <w:r w:rsidRPr="004F2B4F">
        <w:rPr>
          <w:lang w:val="en-US"/>
        </w:rPr>
        <w:instrText xml:space="preserve"> SEQ MTEqn \c \* Arabic \* MERGEFORMAT </w:instrText>
      </w:r>
      <w:r w:rsidRPr="004F2B4F">
        <w:rPr>
          <w:lang w:val="en-US"/>
        </w:rPr>
        <w:fldChar w:fldCharType="separate"/>
      </w:r>
      <w:r w:rsidR="000C1056">
        <w:rPr>
          <w:noProof/>
          <w:lang w:val="en-US"/>
        </w:rPr>
        <w:instrText>57</w:instrText>
      </w:r>
      <w:r w:rsidRPr="004F2B4F">
        <w:rPr>
          <w:lang w:val="en-US"/>
        </w:rPr>
        <w:fldChar w:fldCharType="end"/>
      </w:r>
      <w:r w:rsidRPr="004F2B4F">
        <w:rPr>
          <w:lang w:val="en-US"/>
        </w:rPr>
        <w:instrText>)</w:instrText>
      </w:r>
      <w:r w:rsidRPr="004F2B4F">
        <w:rPr>
          <w:lang w:val="en-US"/>
        </w:rPr>
        <w:fldChar w:fldCharType="end"/>
      </w:r>
    </w:p>
    <w:p w:rsidR="00727EAA" w:rsidRPr="004F2B4F" w:rsidRDefault="00727EAA" w:rsidP="001B088D">
      <w:pPr>
        <w:pStyle w:val="Heading3"/>
        <w:rPr>
          <w:lang w:val="en-US"/>
        </w:rPr>
      </w:pPr>
      <w:r w:rsidRPr="004F2B4F">
        <w:rPr>
          <w:lang w:val="en-US"/>
        </w:rPr>
        <w:t>Damping by vegetatio</w:t>
      </w:r>
      <w:r w:rsidRPr="004F2B4F">
        <w:rPr>
          <w:b/>
          <w:lang w:val="en-US"/>
        </w:rPr>
        <w:t>n</w:t>
      </w:r>
      <w:bookmarkEnd w:id="88"/>
    </w:p>
    <w:p w:rsidR="00727EAA" w:rsidRPr="004F2B4F" w:rsidRDefault="00727EAA" w:rsidP="002603CC">
      <w:pPr>
        <w:pStyle w:val="07paragraphs"/>
        <w:spacing w:line="240" w:lineRule="auto"/>
        <w:rPr>
          <w:rFonts w:ascii="Arial" w:hAnsi="Arial" w:cs="Arial"/>
          <w:sz w:val="21"/>
          <w:szCs w:val="24"/>
        </w:rPr>
      </w:pPr>
      <w:r w:rsidRPr="004F2B4F">
        <w:rPr>
          <w:rFonts w:ascii="Arial" w:hAnsi="Arial" w:cs="Arial"/>
          <w:sz w:val="21"/>
          <w:szCs w:val="24"/>
        </w:rPr>
        <w:t xml:space="preserve">The presence of aquatic vegetation within the area of wave propagation or wave breaking may not only result in short wave dissipation (section </w:t>
      </w:r>
      <w:r w:rsidR="00B92B3A" w:rsidRPr="004F2B4F">
        <w:rPr>
          <w:rFonts w:ascii="Arial" w:hAnsi="Arial" w:cs="Arial"/>
          <w:i/>
          <w:sz w:val="21"/>
          <w:szCs w:val="24"/>
        </w:rPr>
        <w:t>equation reference goes here</w:t>
      </w:r>
      <w:r w:rsidRPr="004F2B4F">
        <w:rPr>
          <w:rFonts w:ascii="Arial" w:hAnsi="Arial" w:cs="Arial"/>
          <w:sz w:val="21"/>
          <w:szCs w:val="24"/>
        </w:rPr>
        <w:t>), but also in damping of infragravity waves and/or mean flow. Since both long waves and mean flow are fully resolved with the nonlinear shallow water equations, the effect of vegetation can be modelled using a drag force (e.g. Dalrymple et al., 1984), which can be directly added to the momentum equations (</w:t>
      </w:r>
      <w:r w:rsidR="002E540D" w:rsidRPr="004F2B4F">
        <w:rPr>
          <w:rFonts w:ascii="Arial" w:hAnsi="Arial" w:cs="Arial"/>
          <w:sz w:val="21"/>
          <w:szCs w:val="24"/>
        </w:rPr>
        <w:t>equation @ or</w:t>
      </w:r>
      <w:r w:rsidRPr="004F2B4F">
        <w:rPr>
          <w:rFonts w:ascii="Arial" w:hAnsi="Arial" w:cs="Arial"/>
          <w:sz w:val="21"/>
          <w:szCs w:val="24"/>
        </w:rPr>
        <w:t>, see Van Rooijen et al., 2015):</w:t>
      </w:r>
    </w:p>
    <w:p w:rsidR="00727EAA" w:rsidRPr="004F2B4F" w:rsidRDefault="00727EAA" w:rsidP="002603CC">
      <w:pPr>
        <w:pStyle w:val="MTDisplayEquation"/>
        <w:rPr>
          <w:lang w:val="en-US"/>
        </w:rPr>
      </w:pPr>
      <w:r w:rsidRPr="004F2B4F">
        <w:rPr>
          <w:lang w:val="en-US"/>
        </w:rPr>
        <w:tab/>
      </w:r>
      <w:r w:rsidRPr="004F2B4F">
        <w:rPr>
          <w:position w:val="-24"/>
          <w:lang w:val="en-US"/>
        </w:rPr>
        <w:object w:dxaOrig="2380" w:dyaOrig="620">
          <v:shape id="_x0000_i1089" type="#_x0000_t75" style="width:117.8pt;height:30.55pt" o:ole="">
            <v:imagedata r:id="rId165" o:title=""/>
          </v:shape>
          <o:OLEObject Type="Embed" ProgID="Equation.DSMT4" ShapeID="_x0000_i1089" DrawAspect="Content" ObjectID="_1487070915" r:id="rId16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58</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rsidR="00727EAA" w:rsidRPr="004F2B4F" w:rsidRDefault="00727EAA" w:rsidP="002603CC">
      <w:pPr>
        <w:pStyle w:val="07paragraphs"/>
        <w:spacing w:line="240" w:lineRule="auto"/>
        <w:rPr>
          <w:rFonts w:ascii="Arial" w:hAnsi="Arial" w:cs="Arial"/>
          <w:sz w:val="21"/>
          <w:szCs w:val="24"/>
        </w:rPr>
      </w:pPr>
      <w:r w:rsidRPr="004F2B4F">
        <w:rPr>
          <w:rFonts w:ascii="Arial" w:hAnsi="Arial" w:cs="Arial"/>
          <w:sz w:val="21"/>
          <w:szCs w:val="24"/>
        </w:rPr>
        <w:t xml:space="preserve">Where </w:t>
      </w:r>
      <w:r w:rsidRPr="004F2B4F">
        <w:rPr>
          <w:rFonts w:ascii="Arial" w:hAnsi="Arial" w:cs="Arial"/>
          <w:i/>
          <w:sz w:val="21"/>
          <w:szCs w:val="24"/>
        </w:rPr>
        <w:t>C</w:t>
      </w:r>
      <w:r w:rsidRPr="004F2B4F">
        <w:rPr>
          <w:rFonts w:ascii="Arial" w:hAnsi="Arial" w:cs="Arial"/>
          <w:i/>
          <w:sz w:val="21"/>
          <w:szCs w:val="24"/>
          <w:vertAlign w:val="subscript"/>
        </w:rPr>
        <w:t>D</w:t>
      </w:r>
      <w:r w:rsidRPr="004F2B4F">
        <w:rPr>
          <w:rFonts w:ascii="Arial" w:hAnsi="Arial" w:cs="Arial"/>
          <w:sz w:val="21"/>
          <w:szCs w:val="24"/>
        </w:rPr>
        <w:t xml:space="preserve"> is a drag coefficient, </w:t>
      </w:r>
      <w:proofErr w:type="gramStart"/>
      <w:r w:rsidRPr="004F2B4F">
        <w:rPr>
          <w:rFonts w:ascii="Arial" w:hAnsi="Arial" w:cs="Arial"/>
          <w:i/>
          <w:sz w:val="21"/>
          <w:szCs w:val="24"/>
        </w:rPr>
        <w:t>b</w:t>
      </w:r>
      <w:r w:rsidRPr="004F2B4F">
        <w:rPr>
          <w:rFonts w:ascii="Arial" w:hAnsi="Arial" w:cs="Arial"/>
          <w:i/>
          <w:sz w:val="21"/>
          <w:szCs w:val="24"/>
          <w:vertAlign w:val="subscript"/>
        </w:rPr>
        <w:t>v</w:t>
      </w:r>
      <w:proofErr w:type="gramEnd"/>
      <w:r w:rsidRPr="004F2B4F">
        <w:rPr>
          <w:rFonts w:ascii="Arial" w:hAnsi="Arial" w:cs="Arial"/>
          <w:sz w:val="21"/>
          <w:szCs w:val="24"/>
        </w:rPr>
        <w:t xml:space="preserve"> is the vegetation stem diameter, </w:t>
      </w:r>
      <w:r w:rsidRPr="004F2B4F">
        <w:rPr>
          <w:rFonts w:ascii="Arial" w:hAnsi="Arial" w:cs="Arial"/>
          <w:i/>
          <w:sz w:val="21"/>
          <w:szCs w:val="24"/>
        </w:rPr>
        <w:t>N</w:t>
      </w:r>
      <w:r w:rsidRPr="004F2B4F">
        <w:rPr>
          <w:rFonts w:ascii="Arial" w:hAnsi="Arial" w:cs="Arial"/>
          <w:sz w:val="21"/>
          <w:szCs w:val="24"/>
        </w:rPr>
        <w:t xml:space="preserve"> is the vegetation density and </w:t>
      </w:r>
      <w:r w:rsidRPr="004F2B4F">
        <w:rPr>
          <w:rFonts w:ascii="Arial" w:hAnsi="Arial" w:cs="Arial"/>
          <w:i/>
          <w:sz w:val="21"/>
          <w:szCs w:val="24"/>
        </w:rPr>
        <w:t>u</w:t>
      </w:r>
      <w:r w:rsidRPr="004F2B4F">
        <w:rPr>
          <w:rFonts w:ascii="Arial" w:hAnsi="Arial" w:cs="Arial"/>
          <w:sz w:val="21"/>
          <w:szCs w:val="24"/>
        </w:rPr>
        <w:t xml:space="preserve"> is the wave or current related velocity. To take into account the velocity due to mean flow and infragravity waves, we use the Lagrangian velocity (</w:t>
      </w:r>
      <w:r w:rsidRPr="004F2B4F">
        <w:rPr>
          <w:rFonts w:ascii="Arial" w:hAnsi="Arial" w:cs="Arial"/>
          <w:i/>
          <w:sz w:val="21"/>
          <w:szCs w:val="24"/>
        </w:rPr>
        <w:t>u</w:t>
      </w:r>
      <w:r w:rsidRPr="004F2B4F">
        <w:rPr>
          <w:rFonts w:ascii="Arial" w:hAnsi="Arial" w:cs="Arial"/>
          <w:i/>
          <w:sz w:val="21"/>
          <w:szCs w:val="24"/>
          <w:vertAlign w:val="superscript"/>
        </w:rPr>
        <w:t>L</w:t>
      </w:r>
      <w:r w:rsidRPr="004F2B4F">
        <w:rPr>
          <w:rFonts w:ascii="Arial" w:hAnsi="Arial" w:cs="Arial"/>
          <w:i/>
          <w:sz w:val="21"/>
          <w:szCs w:val="24"/>
        </w:rPr>
        <w:t>)</w:t>
      </w:r>
      <w:r w:rsidRPr="004F2B4F">
        <w:rPr>
          <w:rFonts w:ascii="Arial" w:hAnsi="Arial" w:cs="Arial"/>
          <w:sz w:val="21"/>
          <w:szCs w:val="24"/>
          <w:vertAlign w:val="superscript"/>
        </w:rPr>
        <w:t xml:space="preserve"> </w:t>
      </w:r>
      <w:r w:rsidRPr="004F2B4F">
        <w:rPr>
          <w:rFonts w:ascii="Arial" w:hAnsi="Arial" w:cs="Arial"/>
          <w:sz w:val="21"/>
          <w:szCs w:val="24"/>
        </w:rPr>
        <w:t>here. The vegetation-induced time varying drag force is then calculated as the sum of the vegetation-induced drag force per vegetation layer:</w:t>
      </w:r>
    </w:p>
    <w:p w:rsidR="00727EAA" w:rsidRPr="004F2B4F" w:rsidRDefault="00727EAA" w:rsidP="002603CC">
      <w:pPr>
        <w:pStyle w:val="MTDisplayEquation"/>
        <w:rPr>
          <w:lang w:val="en-US"/>
        </w:rPr>
      </w:pPr>
      <w:r w:rsidRPr="004F2B4F">
        <w:rPr>
          <w:lang w:val="en-US"/>
        </w:rPr>
        <w:tab/>
      </w:r>
      <w:r w:rsidRPr="004F2B4F">
        <w:rPr>
          <w:position w:val="-60"/>
          <w:lang w:val="en-US"/>
        </w:rPr>
        <w:object w:dxaOrig="3540" w:dyaOrig="1320">
          <v:shape id="_x0000_i1090" type="#_x0000_t75" style="width:177.8pt;height:65.45pt" o:ole="">
            <v:imagedata r:id="rId167" o:title=""/>
          </v:shape>
          <o:OLEObject Type="Embed" ProgID="Equation.DSMT4" ShapeID="_x0000_i1090" DrawAspect="Content" ObjectID="_1487070916" r:id="rId16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MTSec \c \* Arabic \* MERGEFORMAT </w:instrText>
      </w:r>
      <w:r w:rsidR="004F2B4F" w:rsidRPr="004F2B4F">
        <w:rPr>
          <w:lang w:val="en-US"/>
        </w:rPr>
        <w:fldChar w:fldCharType="separate"/>
      </w:r>
      <w:r w:rsidR="000C1056">
        <w:rPr>
          <w:noProof/>
          <w:lang w:val="en-US"/>
        </w:rPr>
        <w:instrText>2</w:instrText>
      </w:r>
      <w:r w:rsidR="004F2B4F" w:rsidRPr="004F2B4F">
        <w:rPr>
          <w:noProof/>
          <w:lang w:val="en-US"/>
        </w:rPr>
        <w:fldChar w:fldCharType="end"/>
      </w:r>
      <w:r w:rsidR="00801832" w:rsidRPr="004F2B4F">
        <w:rPr>
          <w:lang w:val="en-US"/>
        </w:rPr>
        <w:instrText>.</w:instrText>
      </w:r>
      <w:r w:rsidR="004F2B4F" w:rsidRPr="004F2B4F">
        <w:rPr>
          <w:lang w:val="en-US"/>
        </w:rPr>
        <w:fldChar w:fldCharType="begin"/>
      </w:r>
      <w:r w:rsidR="004F2B4F" w:rsidRPr="004F2B4F">
        <w:rPr>
          <w:lang w:val="en-US"/>
        </w:rPr>
        <w:instrText xml:space="preserve"> SEQ MTEqn \c \* Arabic \* MERGEFORMAT </w:instrText>
      </w:r>
      <w:r w:rsidR="004F2B4F" w:rsidRPr="004F2B4F">
        <w:rPr>
          <w:lang w:val="en-US"/>
        </w:rPr>
        <w:fldChar w:fldCharType="separate"/>
      </w:r>
      <w:r w:rsidR="000C1056">
        <w:rPr>
          <w:noProof/>
          <w:lang w:val="en-US"/>
        </w:rPr>
        <w:instrText>59</w:instrText>
      </w:r>
      <w:r w:rsidR="004F2B4F" w:rsidRPr="004F2B4F">
        <w:rPr>
          <w:noProof/>
          <w:lang w:val="en-US"/>
        </w:rPr>
        <w:fldChar w:fldCharType="end"/>
      </w:r>
      <w:r w:rsidR="00801832" w:rsidRPr="004F2B4F">
        <w:rPr>
          <w:lang w:val="en-US"/>
        </w:rPr>
        <w:instrText>)</w:instrText>
      </w:r>
      <w:r w:rsidR="00801832" w:rsidRPr="004F2B4F">
        <w:rPr>
          <w:lang w:val="en-US"/>
        </w:rPr>
        <w:fldChar w:fldCharType="end"/>
      </w:r>
    </w:p>
    <w:p w:rsidR="00727EAA" w:rsidRPr="004F2B4F" w:rsidRDefault="00727EAA" w:rsidP="002603CC">
      <w:pPr>
        <w:rPr>
          <w:lang w:val="en-US"/>
        </w:rPr>
      </w:pPr>
      <w:r w:rsidRPr="004F2B4F">
        <w:rPr>
          <w:lang w:val="en-US"/>
        </w:rPr>
        <w:t xml:space="preserve">where </w:t>
      </w:r>
      <w:r w:rsidRPr="004F2B4F">
        <w:rPr>
          <w:position w:val="-8"/>
          <w:lang w:val="en-US"/>
        </w:rPr>
        <w:object w:dxaOrig="360" w:dyaOrig="360">
          <v:shape id="_x0000_i1091" type="#_x0000_t75" style="width:16.9pt;height:16.9pt" o:ole="">
            <v:imagedata r:id="rId95" o:title=""/>
          </v:shape>
          <o:OLEObject Type="Embed" ProgID="Equation.DSMT4" ShapeID="_x0000_i1091" DrawAspect="Content" ObjectID="_1487070917" r:id="rId169"/>
        </w:object>
      </w:r>
      <w:r w:rsidRPr="004F2B4F">
        <w:rPr>
          <w:lang w:val="en-US"/>
        </w:rPr>
        <w:t xml:space="preserve">is a (bulk) drag coefficient, </w:t>
      </w:r>
      <w:r w:rsidRPr="004F2B4F">
        <w:rPr>
          <w:i/>
          <w:lang w:val="en-US"/>
        </w:rPr>
        <w:t>b</w:t>
      </w:r>
      <w:r w:rsidRPr="004F2B4F">
        <w:rPr>
          <w:i/>
          <w:vertAlign w:val="subscript"/>
          <w:lang w:val="en-US"/>
        </w:rPr>
        <w:t>v,i</w:t>
      </w:r>
      <w:r w:rsidRPr="004F2B4F">
        <w:rPr>
          <w:lang w:val="en-US"/>
        </w:rPr>
        <w:t xml:space="preserve"> is the vegetation stem diameter, </w:t>
      </w:r>
      <w:r w:rsidRPr="004F2B4F">
        <w:rPr>
          <w:i/>
          <w:lang w:val="en-US"/>
        </w:rPr>
        <w:t>N</w:t>
      </w:r>
      <w:r w:rsidRPr="004F2B4F">
        <w:rPr>
          <w:i/>
          <w:vertAlign w:val="subscript"/>
          <w:lang w:val="en-US"/>
        </w:rPr>
        <w:t>v,i</w:t>
      </w:r>
      <w:r w:rsidRPr="004F2B4F">
        <w:rPr>
          <w:lang w:val="en-US"/>
        </w:rPr>
        <w:t xml:space="preserve"> is the vegetation density, and </w:t>
      </w:r>
      <w:r w:rsidRPr="004F2B4F">
        <w:rPr>
          <w:i/>
          <w:lang w:val="en-US"/>
        </w:rPr>
        <w:t>h</w:t>
      </w:r>
      <w:r w:rsidRPr="004F2B4F">
        <w:rPr>
          <w:i/>
          <w:vertAlign w:val="subscript"/>
          <w:lang w:val="en-US"/>
        </w:rPr>
        <w:t>v,i</w:t>
      </w:r>
      <w:r w:rsidRPr="004F2B4F">
        <w:rPr>
          <w:i/>
          <w:lang w:val="en-US"/>
        </w:rPr>
        <w:t xml:space="preserve"> </w:t>
      </w:r>
      <w:r w:rsidRPr="004F2B4F">
        <w:rPr>
          <w:lang w:val="en-US"/>
        </w:rPr>
        <w:t xml:space="preserve">is the vegetation height for layer </w:t>
      </w:r>
      <w:r w:rsidRPr="004F2B4F">
        <w:rPr>
          <w:i/>
          <w:lang w:val="en-US"/>
        </w:rPr>
        <w:t>i</w:t>
      </w:r>
      <w:r w:rsidRPr="004F2B4F">
        <w:rPr>
          <w:lang w:val="en-US"/>
        </w:rPr>
        <w:t>.</w:t>
      </w:r>
    </w:p>
    <w:p w:rsidR="00727EAA" w:rsidRPr="004F2B4F" w:rsidRDefault="00727EAA" w:rsidP="002603CC">
      <w:pPr>
        <w:rPr>
          <w:lang w:val="en-US"/>
        </w:rPr>
      </w:pPr>
    </w:p>
    <w:p w:rsidR="00727EAA" w:rsidRPr="004F2B4F" w:rsidRDefault="00727EAA" w:rsidP="002603CC">
      <w:pPr>
        <w:pStyle w:val="Heading3"/>
        <w:jc w:val="both"/>
        <w:rPr>
          <w:lang w:val="en-US"/>
        </w:rPr>
      </w:pPr>
      <w:bookmarkStart w:id="89" w:name="_Toc412623825"/>
      <w:r w:rsidRPr="004F2B4F">
        <w:rPr>
          <w:lang w:val="en-US"/>
        </w:rPr>
        <w:t>Wind</w:t>
      </w:r>
      <w:bookmarkEnd w:id="89"/>
    </w:p>
    <w:p w:rsidR="00727EAA" w:rsidRPr="004F2B4F" w:rsidRDefault="00F41BBE" w:rsidP="002603CC">
      <w:pPr>
        <w:rPr>
          <w:color w:val="FF0000"/>
          <w:lang w:val="en-US"/>
        </w:rPr>
      </w:pPr>
      <w:commentRangeStart w:id="90"/>
      <w:r w:rsidRPr="004F2B4F">
        <w:rPr>
          <w:color w:val="FF0000"/>
          <w:lang w:val="en-US"/>
        </w:rPr>
        <w:t>@</w:t>
      </w:r>
      <w:commentRangeEnd w:id="90"/>
      <w:r w:rsidRPr="004F2B4F">
        <w:rPr>
          <w:rStyle w:val="CommentReference"/>
          <w:lang w:val="en-US"/>
        </w:rPr>
        <w:commentReference w:id="90"/>
      </w:r>
    </w:p>
    <w:p w:rsidR="00727EAA" w:rsidRPr="004F2B4F" w:rsidRDefault="00727EAA" w:rsidP="002603CC">
      <w:pPr>
        <w:pStyle w:val="Heading2"/>
        <w:jc w:val="both"/>
        <w:rPr>
          <w:lang w:val="en-US"/>
        </w:rPr>
      </w:pPr>
      <w:bookmarkStart w:id="91" w:name="_Toc412623826"/>
      <w:r w:rsidRPr="004F2B4F">
        <w:rPr>
          <w:lang w:val="en-US"/>
        </w:rPr>
        <w:t>Non-hydrostatic pressure correction</w:t>
      </w:r>
      <w:bookmarkEnd w:id="91"/>
    </w:p>
    <w:p w:rsidR="00727EAA" w:rsidRPr="004F2B4F" w:rsidRDefault="00727EAA" w:rsidP="002603CC">
      <w:pPr>
        <w:spacing w:line="240" w:lineRule="auto"/>
        <w:rPr>
          <w:lang w:val="en-US"/>
        </w:rPr>
      </w:pPr>
      <w:r w:rsidRPr="004F2B4F">
        <w:rPr>
          <w:lang w:val="en-US"/>
        </w:rPr>
        <w:t>For non-hydrostatic XBeach calculations (keyword</w:t>
      </w:r>
      <w:r w:rsidR="00CB254C" w:rsidRPr="004F2B4F">
        <w:rPr>
          <w:lang w:val="en-US"/>
        </w:rPr>
        <w:t>:</w:t>
      </w:r>
      <w:r w:rsidRPr="004F2B4F">
        <w:rPr>
          <w:lang w:val="en-US"/>
        </w:rPr>
        <w:t xml:space="preserve"> </w:t>
      </w:r>
      <w:r w:rsidR="00CB254C" w:rsidRPr="004F2B4F">
        <w:rPr>
          <w:lang w:val="en-US"/>
        </w:rPr>
        <w:t>waveform</w:t>
      </w:r>
      <w:r w:rsidR="004B3D36" w:rsidRPr="004F2B4F">
        <w:rPr>
          <w:lang w:val="en-US"/>
        </w:rPr>
        <w:t xml:space="preserve"> </w:t>
      </w:r>
      <w:r w:rsidR="00CB254C" w:rsidRPr="004F2B4F">
        <w:rPr>
          <w:lang w:val="en-US"/>
        </w:rPr>
        <w:t>=</w:t>
      </w:r>
      <w:r w:rsidR="004B3D36" w:rsidRPr="004F2B4F">
        <w:rPr>
          <w:lang w:val="en-US"/>
        </w:rPr>
        <w:t xml:space="preserve"> </w:t>
      </w:r>
      <w:r w:rsidRPr="004F2B4F">
        <w:rPr>
          <w:i/>
          <w:lang w:val="en-US"/>
        </w:rPr>
        <w:t>nonh</w:t>
      </w:r>
      <w:r w:rsidRPr="004F2B4F">
        <w:rPr>
          <w:lang w:val="en-US"/>
        </w:rPr>
        <w:t xml:space="preserve">) depth-averaged flow due to waves and currents are computed using the non-linear shallow water equations, including a non-hydrostatic pressure. </w:t>
      </w:r>
      <w:commentRangeStart w:id="92"/>
      <w:r w:rsidRPr="004F2B4F">
        <w:rPr>
          <w:lang w:val="en-US"/>
        </w:rPr>
        <w:t>The non-hydrostatic model accounts for all wave motions (including short waves) within the shallow water equations, so the wave action balance should be turned off (keyword</w:t>
      </w:r>
      <w:r w:rsidR="00CB254C" w:rsidRPr="004F2B4F">
        <w:rPr>
          <w:lang w:val="en-US"/>
        </w:rPr>
        <w:t>:</w:t>
      </w:r>
      <w:r w:rsidRPr="004F2B4F">
        <w:rPr>
          <w:lang w:val="en-US"/>
        </w:rPr>
        <w:t xml:space="preserve"> </w:t>
      </w:r>
      <w:r w:rsidRPr="004F2B4F">
        <w:rPr>
          <w:i/>
          <w:lang w:val="en-US"/>
        </w:rPr>
        <w:t>swave</w:t>
      </w:r>
      <w:r w:rsidRPr="004F2B4F">
        <w:rPr>
          <w:lang w:val="en-US"/>
        </w:rPr>
        <w:t xml:space="preserve"> = </w:t>
      </w:r>
      <w:r w:rsidRPr="004F2B4F">
        <w:rPr>
          <w:i/>
          <w:lang w:val="en-US"/>
        </w:rPr>
        <w:t>0</w:t>
      </w:r>
      <w:r w:rsidRPr="004F2B4F">
        <w:rPr>
          <w:lang w:val="en-US"/>
        </w:rPr>
        <w:t xml:space="preserve">). </w:t>
      </w:r>
      <w:commentRangeEnd w:id="92"/>
      <w:r w:rsidR="004B0568" w:rsidRPr="004F2B4F">
        <w:rPr>
          <w:rStyle w:val="CommentReference"/>
          <w:lang w:val="en-US"/>
        </w:rPr>
        <w:commentReference w:id="92"/>
      </w:r>
      <w:r w:rsidRPr="004F2B4F">
        <w:rPr>
          <w:lang w:val="en-US"/>
        </w:rPr>
        <w:t>The depth-averaged normalized dynamic pressure (</w:t>
      </w:r>
      <w:r w:rsidRPr="004F2B4F">
        <w:rPr>
          <w:i/>
          <w:lang w:val="en-US"/>
        </w:rPr>
        <w:t>q</w:t>
      </w:r>
      <w:r w:rsidRPr="004F2B4F">
        <w:rPr>
          <w:lang w:val="en-US"/>
        </w:rPr>
        <w:t>)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In order to compute the normalized dynamic pressure at the bed, the contributions of advective and diffusive terms to the vertical momentum balance are assumed to be negligible.</w:t>
      </w:r>
    </w:p>
    <w:p w:rsidR="00727EAA" w:rsidRPr="004F2B4F" w:rsidRDefault="00727EAA" w:rsidP="002603CC">
      <w:pPr>
        <w:spacing w:line="240" w:lineRule="auto"/>
        <w:rPr>
          <w:lang w:val="en-US"/>
        </w:rPr>
      </w:pPr>
    </w:p>
    <w:p w:rsidR="00727EAA" w:rsidRPr="004F2B4F" w:rsidRDefault="00727EAA" w:rsidP="002603CC">
      <w:pPr>
        <w:pStyle w:val="MTDisplayEquation"/>
        <w:rPr>
          <w:lang w:val="en-US"/>
        </w:rPr>
      </w:pPr>
      <w:r w:rsidRPr="004F2B4F">
        <w:rPr>
          <w:lang w:val="en-US"/>
        </w:rPr>
        <w:tab/>
      </w:r>
      <w:r w:rsidRPr="004F2B4F">
        <w:rPr>
          <w:position w:val="-24"/>
          <w:lang w:val="en-US"/>
        </w:rPr>
        <w:object w:dxaOrig="1280" w:dyaOrig="620">
          <v:shape id="_x0000_i1092" type="#_x0000_t75" style="width:63.8pt;height:30.55pt" o:ole="">
            <v:imagedata r:id="rId170" o:title=""/>
          </v:shape>
          <o:OLEObject Type="Embed" ProgID="Equation.DSMT4" ShapeID="_x0000_i1092" DrawAspect="Content" ObjectID="_1487070918" r:id="rId171"/>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3" w:name="ZEqnNum82994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60</w:instrText>
      </w:r>
      <w:r w:rsidR="00801832" w:rsidRPr="004F2B4F">
        <w:rPr>
          <w:lang w:val="en-US"/>
        </w:rPr>
        <w:fldChar w:fldCharType="end"/>
      </w:r>
      <w:r w:rsidR="00801832" w:rsidRPr="004F2B4F">
        <w:rPr>
          <w:lang w:val="en-US"/>
        </w:rPr>
        <w:instrText>)</w:instrText>
      </w:r>
      <w:bookmarkEnd w:id="93"/>
      <w:r w:rsidR="00801832" w:rsidRPr="004F2B4F">
        <w:rPr>
          <w:lang w:val="en-US"/>
        </w:rPr>
        <w:fldChar w:fldCharType="end"/>
      </w:r>
    </w:p>
    <w:p w:rsidR="00727EAA" w:rsidRPr="004F2B4F" w:rsidRDefault="00727EAA" w:rsidP="002603CC">
      <w:pPr>
        <w:pStyle w:val="MTDisplayEquation"/>
        <w:rPr>
          <w:lang w:val="en-US"/>
        </w:rPr>
      </w:pPr>
    </w:p>
    <w:p w:rsidR="00727EAA" w:rsidRPr="004F2B4F" w:rsidRDefault="00727EAA" w:rsidP="002603CC">
      <w:pPr>
        <w:pStyle w:val="MTDisplayEquation"/>
        <w:rPr>
          <w:lang w:val="en-US"/>
        </w:rPr>
      </w:pPr>
      <w:r w:rsidRPr="004F2B4F">
        <w:rPr>
          <w:lang w:val="en-US"/>
        </w:rPr>
        <w:t xml:space="preserve">In </w:t>
      </w:r>
      <w:r w:rsidR="00B92B3A" w:rsidRPr="004F2B4F">
        <w:rPr>
          <w:lang w:val="en-US"/>
        </w:rPr>
        <w:fldChar w:fldCharType="begin"/>
      </w:r>
      <w:r w:rsidR="00B92B3A" w:rsidRPr="004F2B4F">
        <w:rPr>
          <w:lang w:val="en-US"/>
        </w:rPr>
        <w:instrText xml:space="preserve"> GOTOBUTTON ZEqnNum829942  \* MERGEFORMAT </w:instrText>
      </w:r>
      <w:r w:rsidR="00B92B3A" w:rsidRPr="004F2B4F">
        <w:rPr>
          <w:lang w:val="en-US"/>
        </w:rPr>
        <w:fldChar w:fldCharType="begin"/>
      </w:r>
      <w:r w:rsidR="00B92B3A" w:rsidRPr="004F2B4F">
        <w:rPr>
          <w:lang w:val="en-US"/>
        </w:rPr>
        <w:instrText xml:space="preserve"> REF ZEqnNum829942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60</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w:t>
      </w:r>
      <w:r w:rsidRPr="004F2B4F">
        <w:rPr>
          <w:i/>
          <w:lang w:val="en-US"/>
        </w:rPr>
        <w:t>w</w:t>
      </w:r>
      <w:r w:rsidRPr="004F2B4F">
        <w:rPr>
          <w:lang w:val="en-US"/>
        </w:rPr>
        <w:t xml:space="preserve"> is the vertical velocity and </w:t>
      </w:r>
      <w:r w:rsidRPr="004F2B4F">
        <w:rPr>
          <w:i/>
          <w:lang w:val="en-US"/>
        </w:rPr>
        <w:t>z</w:t>
      </w:r>
      <w:r w:rsidRPr="004F2B4F">
        <w:rPr>
          <w:lang w:val="en-US"/>
        </w:rPr>
        <w:t xml:space="preserve"> is the vertical coordinate. The vertical velocity at the bed is set by the kinematic boundary condition</w:t>
      </w:r>
      <w:r w:rsidR="00DB0FE7" w:rsidRPr="004F2B4F">
        <w:rPr>
          <w:lang w:val="en-US"/>
        </w:rPr>
        <w:t>:</w:t>
      </w:r>
    </w:p>
    <w:p w:rsidR="00727EAA" w:rsidRPr="004F2B4F" w:rsidRDefault="00727EAA" w:rsidP="002603CC">
      <w:pPr>
        <w:rPr>
          <w:lang w:val="en-US"/>
        </w:rPr>
      </w:pPr>
    </w:p>
    <w:p w:rsidR="00727EAA" w:rsidRPr="004F2B4F" w:rsidRDefault="00727EAA" w:rsidP="002603CC">
      <w:pPr>
        <w:pStyle w:val="MTDisplayEquation"/>
        <w:rPr>
          <w:lang w:val="en-US"/>
        </w:rPr>
      </w:pPr>
      <w:r w:rsidRPr="004F2B4F">
        <w:rPr>
          <w:lang w:val="en-US"/>
        </w:rPr>
        <w:tab/>
      </w:r>
      <w:r w:rsidR="00DB0FE7" w:rsidRPr="004F2B4F">
        <w:rPr>
          <w:position w:val="-24"/>
          <w:lang w:val="en-US"/>
        </w:rPr>
        <w:object w:dxaOrig="1540" w:dyaOrig="620">
          <v:shape id="_x0000_i1093" type="#_x0000_t75" style="width:78.55pt;height:30.55pt" o:ole="">
            <v:imagedata r:id="rId172" o:title=""/>
          </v:shape>
          <o:OLEObject Type="Embed" ProgID="Equation.DSMT4" ShapeID="_x0000_i1093" DrawAspect="Content" ObjectID="_1487070919" r:id="rId173"/>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4" w:name="ZEqnNum93970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61</w:instrText>
      </w:r>
      <w:r w:rsidR="00801832" w:rsidRPr="004F2B4F">
        <w:rPr>
          <w:lang w:val="en-US"/>
        </w:rPr>
        <w:fldChar w:fldCharType="end"/>
      </w:r>
      <w:r w:rsidR="00801832" w:rsidRPr="004F2B4F">
        <w:rPr>
          <w:lang w:val="en-US"/>
        </w:rPr>
        <w:instrText>)</w:instrText>
      </w:r>
      <w:bookmarkEnd w:id="94"/>
      <w:r w:rsidR="00801832"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Combining the Keller-box method (Lam and Simpson 1976), as applied by Stelling and Zijlema (2003) for the description of the pressure gradient in the vertical, the dynamic pressure at the bed can be described by:</w:t>
      </w:r>
    </w:p>
    <w:p w:rsidR="00727EAA" w:rsidRPr="004F2B4F" w:rsidRDefault="00727EAA" w:rsidP="002603CC">
      <w:pPr>
        <w:spacing w:line="240" w:lineRule="auto"/>
        <w:rPr>
          <w:lang w:val="en-US"/>
        </w:rPr>
      </w:pPr>
    </w:p>
    <w:p w:rsidR="00727EAA" w:rsidRPr="004F2B4F" w:rsidRDefault="00727EAA" w:rsidP="002603CC">
      <w:pPr>
        <w:pStyle w:val="MTDisplayEquation"/>
        <w:rPr>
          <w:lang w:val="en-US"/>
        </w:rPr>
      </w:pPr>
      <w:r w:rsidRPr="004F2B4F">
        <w:rPr>
          <w:lang w:val="en-US"/>
        </w:rPr>
        <w:tab/>
      </w:r>
      <w:r w:rsidRPr="004F2B4F">
        <w:rPr>
          <w:position w:val="-32"/>
          <w:lang w:val="en-US"/>
        </w:rPr>
        <w:object w:dxaOrig="2220" w:dyaOrig="760">
          <v:shape id="_x0000_i1094" type="#_x0000_t75" style="width:112.35pt;height:38.2pt" o:ole="">
            <v:imagedata r:id="rId174" o:title=""/>
          </v:shape>
          <o:OLEObject Type="Embed" ProgID="Equation.DSMT4" ShapeID="_x0000_i1094" DrawAspect="Content" ObjectID="_1487070920" r:id="rId175"/>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5" w:name="ZEqnNum46626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62</w:instrText>
      </w:r>
      <w:r w:rsidR="00801832" w:rsidRPr="004F2B4F">
        <w:rPr>
          <w:lang w:val="en-US"/>
        </w:rPr>
        <w:fldChar w:fldCharType="end"/>
      </w:r>
      <w:r w:rsidR="00801832" w:rsidRPr="004F2B4F">
        <w:rPr>
          <w:lang w:val="en-US"/>
        </w:rPr>
        <w:instrText>)</w:instrText>
      </w:r>
      <w:bookmarkEnd w:id="95"/>
      <w:r w:rsidR="00801832"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 xml:space="preserve">Substituting </w:t>
      </w:r>
      <w:r w:rsidR="00B92B3A" w:rsidRPr="004F2B4F">
        <w:rPr>
          <w:lang w:val="en-US"/>
        </w:rPr>
        <w:fldChar w:fldCharType="begin"/>
      </w:r>
      <w:r w:rsidR="00B92B3A" w:rsidRPr="004F2B4F">
        <w:rPr>
          <w:lang w:val="en-US"/>
        </w:rPr>
        <w:instrText xml:space="preserve"> GOTOBUTTON ZEqnNum939704  \* MERGEFORMAT </w:instrText>
      </w:r>
      <w:r w:rsidR="00B92B3A" w:rsidRPr="004F2B4F">
        <w:rPr>
          <w:lang w:val="en-US"/>
        </w:rPr>
        <w:fldChar w:fldCharType="begin"/>
      </w:r>
      <w:r w:rsidR="00B92B3A" w:rsidRPr="004F2B4F">
        <w:rPr>
          <w:lang w:val="en-US"/>
        </w:rPr>
        <w:instrText xml:space="preserve"> REF ZEqnNum939704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61</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in </w:t>
      </w:r>
      <w:r w:rsidR="00B92B3A" w:rsidRPr="004F2B4F">
        <w:rPr>
          <w:lang w:val="en-US"/>
        </w:rPr>
        <w:fldChar w:fldCharType="begin"/>
      </w:r>
      <w:r w:rsidR="00B92B3A" w:rsidRPr="004F2B4F">
        <w:rPr>
          <w:lang w:val="en-US"/>
        </w:rPr>
        <w:instrText xml:space="preserve"> GOTOBUTTON ZEqnNum829942  \* MERGEFORMAT </w:instrText>
      </w:r>
      <w:r w:rsidR="00B92B3A" w:rsidRPr="004F2B4F">
        <w:rPr>
          <w:lang w:val="en-US"/>
        </w:rPr>
        <w:fldChar w:fldCharType="begin"/>
      </w:r>
      <w:r w:rsidR="00B92B3A" w:rsidRPr="004F2B4F">
        <w:rPr>
          <w:lang w:val="en-US"/>
        </w:rPr>
        <w:instrText xml:space="preserve"> REF ZEqnNum829942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60</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allows the vertical momentum balance at the surface to be described by:</w:t>
      </w:r>
    </w:p>
    <w:p w:rsidR="00727EAA" w:rsidRPr="004F2B4F" w:rsidRDefault="00727EAA" w:rsidP="002603CC">
      <w:pPr>
        <w:spacing w:line="240" w:lineRule="auto"/>
        <w:rPr>
          <w:lang w:val="en-US"/>
        </w:rPr>
      </w:pPr>
    </w:p>
    <w:p w:rsidR="00727EAA" w:rsidRPr="004F2B4F" w:rsidRDefault="00727EAA" w:rsidP="002603CC">
      <w:pPr>
        <w:pStyle w:val="MTDisplayEquation"/>
        <w:rPr>
          <w:lang w:val="en-US"/>
        </w:rPr>
      </w:pPr>
      <w:r w:rsidRPr="004F2B4F">
        <w:rPr>
          <w:lang w:val="en-US"/>
        </w:rPr>
        <w:tab/>
      </w:r>
      <w:r w:rsidRPr="004F2B4F">
        <w:rPr>
          <w:position w:val="-24"/>
          <w:lang w:val="en-US"/>
        </w:rPr>
        <w:object w:dxaOrig="1760" w:dyaOrig="620">
          <v:shape id="_x0000_i1095" type="#_x0000_t75" style="width:88.35pt;height:30.55pt" o:ole="">
            <v:imagedata r:id="rId176" o:title=""/>
          </v:shape>
          <o:OLEObject Type="Embed" ProgID="Equation.DSMT4" ShapeID="_x0000_i1095" DrawAspect="Content" ObjectID="_1487070921" r:id="rId177"/>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96" w:name="ZEqnNum80135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63</w:instrText>
      </w:r>
      <w:r w:rsidR="00801832" w:rsidRPr="004F2B4F">
        <w:rPr>
          <w:lang w:val="en-US"/>
        </w:rPr>
        <w:fldChar w:fldCharType="end"/>
      </w:r>
      <w:r w:rsidR="00801832" w:rsidRPr="004F2B4F">
        <w:rPr>
          <w:lang w:val="en-US"/>
        </w:rPr>
        <w:instrText>)</w:instrText>
      </w:r>
      <w:bookmarkEnd w:id="96"/>
      <w:r w:rsidR="00801832"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 xml:space="preserve">In </w:t>
      </w:r>
      <w:r w:rsidR="00B92B3A" w:rsidRPr="004F2B4F">
        <w:rPr>
          <w:lang w:val="en-US"/>
        </w:rPr>
        <w:fldChar w:fldCharType="begin"/>
      </w:r>
      <w:r w:rsidR="00B92B3A" w:rsidRPr="004F2B4F">
        <w:rPr>
          <w:lang w:val="en-US"/>
        </w:rPr>
        <w:instrText xml:space="preserve"> GOTOBUTTON ZEqnNum801359  \* MERGEFORMAT </w:instrText>
      </w:r>
      <w:r w:rsidR="00B92B3A" w:rsidRPr="004F2B4F">
        <w:rPr>
          <w:lang w:val="en-US"/>
        </w:rPr>
        <w:fldChar w:fldCharType="begin"/>
      </w:r>
      <w:r w:rsidR="00B92B3A" w:rsidRPr="004F2B4F">
        <w:rPr>
          <w:lang w:val="en-US"/>
        </w:rPr>
        <w:instrText xml:space="preserve"> REF ZEqnNum801359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63</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the subscript </w:t>
      </w:r>
      <w:r w:rsidRPr="004F2B4F">
        <w:rPr>
          <w:i/>
          <w:lang w:val="en-US"/>
        </w:rPr>
        <w:t>s</w:t>
      </w:r>
      <w:r w:rsidRPr="004F2B4F">
        <w:rPr>
          <w:lang w:val="en-US"/>
        </w:rPr>
        <w:t xml:space="preserve"> refers to the location at the surface. The dynamic pressure at the bed is subsequently solved by combining </w:t>
      </w:r>
      <w:r w:rsidR="00B92B3A" w:rsidRPr="004F2B4F">
        <w:rPr>
          <w:lang w:val="en-US"/>
        </w:rPr>
        <w:fldChar w:fldCharType="begin"/>
      </w:r>
      <w:r w:rsidR="00B92B3A" w:rsidRPr="004F2B4F">
        <w:rPr>
          <w:lang w:val="en-US"/>
        </w:rPr>
        <w:instrText xml:space="preserve"> GOTOBUTTON ZEqnNum466261  \* MERGEFORMAT </w:instrText>
      </w:r>
      <w:r w:rsidR="00B92B3A" w:rsidRPr="004F2B4F">
        <w:rPr>
          <w:lang w:val="en-US"/>
        </w:rPr>
        <w:fldChar w:fldCharType="begin"/>
      </w:r>
      <w:r w:rsidR="00B92B3A" w:rsidRPr="004F2B4F">
        <w:rPr>
          <w:lang w:val="en-US"/>
        </w:rPr>
        <w:instrText xml:space="preserve"> REF ZEqnNum466261 \* Charformat \! \* MERGEFORMAT </w:instrText>
      </w:r>
      <w:r w:rsidR="00B92B3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62</w:instrText>
      </w:r>
      <w:r w:rsidR="000C1056" w:rsidRPr="004F2B4F">
        <w:rPr>
          <w:lang w:val="en-US"/>
        </w:rPr>
        <w:instrText>)</w:instrText>
      </w:r>
      <w:r w:rsidR="00B92B3A" w:rsidRPr="004F2B4F">
        <w:rPr>
          <w:lang w:val="en-US"/>
        </w:rPr>
        <w:fldChar w:fldCharType="end"/>
      </w:r>
      <w:r w:rsidR="00B92B3A" w:rsidRPr="004F2B4F">
        <w:rPr>
          <w:lang w:val="en-US"/>
        </w:rPr>
        <w:fldChar w:fldCharType="end"/>
      </w:r>
      <w:r w:rsidRPr="004F2B4F">
        <w:rPr>
          <w:lang w:val="en-US"/>
        </w:rPr>
        <w:t xml:space="preserve"> and the local continuity equation:</w:t>
      </w:r>
    </w:p>
    <w:p w:rsidR="00727EAA" w:rsidRPr="004F2B4F" w:rsidRDefault="00727EAA" w:rsidP="002603CC">
      <w:pPr>
        <w:spacing w:line="240" w:lineRule="auto"/>
        <w:rPr>
          <w:lang w:val="en-US"/>
        </w:rPr>
      </w:pPr>
    </w:p>
    <w:p w:rsidR="00727EAA" w:rsidRPr="004F2B4F" w:rsidRDefault="00727EAA" w:rsidP="002603CC">
      <w:pPr>
        <w:pStyle w:val="MTDisplayEquation"/>
        <w:rPr>
          <w:lang w:val="en-US"/>
        </w:rPr>
      </w:pPr>
      <w:r w:rsidRPr="004F2B4F">
        <w:rPr>
          <w:lang w:val="en-US"/>
        </w:rPr>
        <w:tab/>
      </w:r>
      <w:r w:rsidRPr="004F2B4F">
        <w:rPr>
          <w:position w:val="-24"/>
          <w:lang w:val="en-US"/>
        </w:rPr>
        <w:object w:dxaOrig="1680" w:dyaOrig="620">
          <v:shape id="_x0000_i1096" type="#_x0000_t75" style="width:84.55pt;height:30.55pt" o:ole="">
            <v:imagedata r:id="rId178" o:title=""/>
          </v:shape>
          <o:OLEObject Type="Embed" ProgID="Equation.DSMT4" ShapeID="_x0000_i1096" DrawAspect="Content" ObjectID="_1487070922" r:id="rId179"/>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64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 xml:space="preserve">In order to improve the computed location and magnitude of wave breaking, the hydrostatic front approximation (HFA) of Smit et al. (2013) is applied, in which the pressure distribution under breaking bores is assumed to be hydrostatic. Following the recommendations of Smit et al. (2013), we consider hydrostatic bores if </w:t>
      </w:r>
      <w:r w:rsidR="00B17785" w:rsidRPr="004F2B4F">
        <w:rPr>
          <w:position w:val="-24"/>
          <w:lang w:val="en-US"/>
        </w:rPr>
        <w:object w:dxaOrig="920" w:dyaOrig="620">
          <v:shape id="_x0000_i1097" type="#_x0000_t75" style="width:45.25pt;height:30.55pt" o:ole="">
            <v:imagedata r:id="rId180" o:title=""/>
          </v:shape>
          <o:OLEObject Type="Embed" ProgID="Equation.DSMT4" ShapeID="_x0000_i1097" DrawAspect="Content" ObjectID="_1487070923" r:id="rId181"/>
        </w:object>
      </w:r>
      <w:r w:rsidRPr="004F2B4F">
        <w:rPr>
          <w:lang w:val="en-US"/>
        </w:rPr>
        <w:t xml:space="preserve"> and reform if </w:t>
      </w:r>
      <w:r w:rsidR="00B17785" w:rsidRPr="004F2B4F">
        <w:rPr>
          <w:position w:val="-24"/>
          <w:lang w:val="en-US"/>
        </w:rPr>
        <w:object w:dxaOrig="900" w:dyaOrig="620">
          <v:shape id="_x0000_i1098" type="#_x0000_t75" style="width:44.75pt;height:30.55pt" o:ole="">
            <v:imagedata r:id="rId182" o:title=""/>
          </v:shape>
          <o:OLEObject Type="Embed" ProgID="Equation.DSMT4" ShapeID="_x0000_i1098" DrawAspect="Content" ObjectID="_1487070924" r:id="rId183"/>
        </w:object>
      </w:r>
      <w:r w:rsidRPr="004F2B4F">
        <w:rPr>
          <w:lang w:val="en-US"/>
        </w:rPr>
        <w:t>.</w:t>
      </w:r>
      <w:r w:rsidR="00B17785" w:rsidRPr="004F2B4F">
        <w:rPr>
          <w:lang w:val="en-US"/>
        </w:rPr>
        <w:t xml:space="preserve">The values can </w:t>
      </w:r>
      <w:r w:rsidR="00DB0FE7" w:rsidRPr="004F2B4F">
        <w:rPr>
          <w:lang w:val="en-US"/>
        </w:rPr>
        <w:t xml:space="preserve">respectively </w:t>
      </w:r>
      <w:r w:rsidR="00B17785" w:rsidRPr="004F2B4F">
        <w:rPr>
          <w:lang w:val="en-US"/>
        </w:rPr>
        <w:t xml:space="preserve">be changed with </w:t>
      </w:r>
      <w:r w:rsidR="00DB0FE7" w:rsidRPr="004F2B4F">
        <w:rPr>
          <w:lang w:val="en-US"/>
        </w:rPr>
        <w:t xml:space="preserve">the </w:t>
      </w:r>
      <w:r w:rsidR="00B17785" w:rsidRPr="004F2B4F">
        <w:rPr>
          <w:lang w:val="en-US"/>
        </w:rPr>
        <w:t>keyword</w:t>
      </w:r>
      <w:r w:rsidR="00DB0FE7" w:rsidRPr="004F2B4F">
        <w:rPr>
          <w:lang w:val="en-US"/>
        </w:rPr>
        <w:t>s</w:t>
      </w:r>
      <w:r w:rsidR="00B17785" w:rsidRPr="004F2B4F">
        <w:rPr>
          <w:lang w:val="en-US"/>
        </w:rPr>
        <w:t xml:space="preserve"> </w:t>
      </w:r>
      <w:r w:rsidR="00B17785" w:rsidRPr="004F2B4F">
        <w:rPr>
          <w:i/>
          <w:lang w:val="en-US"/>
        </w:rPr>
        <w:t>maxbrsteep</w:t>
      </w:r>
      <w:r w:rsidR="00B17785" w:rsidRPr="004F2B4F">
        <w:rPr>
          <w:lang w:val="en-US"/>
        </w:rPr>
        <w:t xml:space="preserve"> and </w:t>
      </w:r>
      <w:r w:rsidR="00B17785" w:rsidRPr="004F2B4F">
        <w:rPr>
          <w:i/>
          <w:lang w:val="en-US"/>
        </w:rPr>
        <w:t>secbrsteep</w:t>
      </w:r>
      <w:r w:rsidR="00B17785" w:rsidRPr="004F2B4F">
        <w:rPr>
          <w:lang w:val="en-US"/>
        </w:rPr>
        <w:t xml:space="preserve">. </w:t>
      </w:r>
    </w:p>
    <w:p w:rsidR="00727EAA" w:rsidRPr="004F2B4F" w:rsidRDefault="00727EAA" w:rsidP="002603CC">
      <w:pPr>
        <w:spacing w:line="240" w:lineRule="auto"/>
        <w:rPr>
          <w:lang w:val="en-US"/>
        </w:rPr>
      </w:pPr>
    </w:p>
    <w:p w:rsidR="00727EAA" w:rsidRPr="004F2B4F" w:rsidRDefault="00727EAA" w:rsidP="002603CC">
      <w:pPr>
        <w:spacing w:line="240" w:lineRule="auto"/>
        <w:rPr>
          <w:lang w:val="en-US"/>
        </w:rPr>
      </w:pPr>
      <w:r w:rsidRPr="004F2B4F">
        <w:rPr>
          <w:lang w:val="en-US"/>
        </w:rPr>
        <w:t xml:space="preserve">Although this method greatly oversimplifies the complex hydrodynamics of plunging waves on, McCall et al. (2014) shows that the application of this method provides sufficient skill to describe dominant characteristics of the flow, without requiring computationally-expensive high-resolution </w:t>
      </w:r>
      <w:r w:rsidR="00B17785" w:rsidRPr="004F2B4F">
        <w:rPr>
          <w:lang w:val="en-US"/>
        </w:rPr>
        <w:t>discretization</w:t>
      </w:r>
      <w:r w:rsidRPr="004F2B4F">
        <w:rPr>
          <w:lang w:val="en-US"/>
        </w:rPr>
        <w:t xml:space="preserve"> of the vertical and surface tracking of overturning waves. </w:t>
      </w:r>
    </w:p>
    <w:p w:rsidR="00572157" w:rsidRPr="004F2B4F" w:rsidRDefault="00572157" w:rsidP="002603CC">
      <w:pPr>
        <w:pStyle w:val="Heading2"/>
        <w:jc w:val="both"/>
        <w:rPr>
          <w:lang w:val="en-US"/>
        </w:rPr>
      </w:pPr>
      <w:bookmarkStart w:id="97" w:name="_Toc412197875"/>
      <w:bookmarkStart w:id="98" w:name="_Toc412623827"/>
      <w:r w:rsidRPr="004F2B4F">
        <w:rPr>
          <w:lang w:val="en-US"/>
        </w:rPr>
        <w:t>Groundwater flow</w:t>
      </w:r>
      <w:bookmarkEnd w:id="97"/>
      <w:bookmarkEnd w:id="98"/>
    </w:p>
    <w:p w:rsidR="00572157" w:rsidRPr="004F2B4F" w:rsidRDefault="00572157" w:rsidP="002603CC">
      <w:pPr>
        <w:rPr>
          <w:lang w:val="en-US"/>
        </w:rPr>
      </w:pPr>
      <w:r w:rsidRPr="004F2B4F">
        <w:rPr>
          <w:lang w:val="en-US"/>
        </w:rPr>
        <w:t xml:space="preserve">The groundwater module (keyword: </w:t>
      </w:r>
      <w:r w:rsidR="004B3D36" w:rsidRPr="004F2B4F">
        <w:rPr>
          <w:i/>
          <w:lang w:val="en-US"/>
        </w:rPr>
        <w:t xml:space="preserve">gwflow </w:t>
      </w:r>
      <w:r w:rsidRPr="004F2B4F">
        <w:rPr>
          <w:i/>
          <w:lang w:val="en-US"/>
        </w:rPr>
        <w:t>=</w:t>
      </w:r>
      <w:r w:rsidR="004B3D36" w:rsidRPr="004F2B4F">
        <w:rPr>
          <w:i/>
          <w:lang w:val="en-US"/>
        </w:rPr>
        <w:t xml:space="preserve"> </w:t>
      </w:r>
      <w:r w:rsidRPr="004F2B4F">
        <w:rPr>
          <w:i/>
          <w:lang w:val="en-US"/>
        </w:rPr>
        <w:t>1</w:t>
      </w:r>
      <w:r w:rsidRPr="004F2B4F">
        <w:rPr>
          <w:lang w:val="en-US"/>
        </w:rPr>
        <w:t>) in XBeach utilizes the principle of Darcy flow for laminar flow conditions and a parameterization of the Forchheimer equations for turbulent groundwater flow. The module includes a vertical interaction flow between the surface water and groundwater. This flow is assumed to be a magnitude smaller than the horizontal flow and is not incorporated in the momentum balance.</w:t>
      </w:r>
    </w:p>
    <w:p w:rsidR="00572157" w:rsidRPr="004F2B4F" w:rsidRDefault="00572157" w:rsidP="002603CC">
      <w:pPr>
        <w:pStyle w:val="Heading3"/>
        <w:jc w:val="both"/>
        <w:rPr>
          <w:lang w:val="en-US"/>
        </w:rPr>
      </w:pPr>
      <w:bookmarkStart w:id="99" w:name="_Toc412197876"/>
      <w:bookmarkStart w:id="100" w:name="_Toc412623828"/>
      <w:r w:rsidRPr="004F2B4F">
        <w:rPr>
          <w:lang w:val="en-US"/>
        </w:rPr>
        <w:t>Continuity</w:t>
      </w:r>
      <w:bookmarkEnd w:id="99"/>
      <w:bookmarkEnd w:id="100"/>
    </w:p>
    <w:p w:rsidR="00572157" w:rsidRPr="004F2B4F" w:rsidRDefault="00572157" w:rsidP="002603CC">
      <w:pPr>
        <w:rPr>
          <w:lang w:val="en-US"/>
        </w:rPr>
      </w:pPr>
      <w:r w:rsidRPr="004F2B4F">
        <w:rPr>
          <w:lang w:val="en-US"/>
        </w:rPr>
        <w:t>In order to solve mass continuity in the groundwater model, the groundwater is assumed to be incompressible. Continuity is achieved by imposing a non-divergent flow field:</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6"/>
          <w:lang w:val="en-US"/>
        </w:rPr>
        <w:object w:dxaOrig="800" w:dyaOrig="279">
          <v:shape id="_x0000_i1099" type="#_x0000_t75" style="width:40.35pt;height:14.2pt" o:ole="">
            <v:imagedata r:id="rId184" o:title=""/>
          </v:shape>
          <o:OLEObject Type="Embed" ProgID="Equation.DSMT4" ShapeID="_x0000_i1099" DrawAspect="Content" ObjectID="_1487070925" r:id="rId185"/>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1" w:name="ZEqnNum11325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65</w:instrText>
      </w:r>
      <w:r w:rsidR="00801832" w:rsidRPr="004F2B4F">
        <w:rPr>
          <w:lang w:val="en-US"/>
        </w:rPr>
        <w:fldChar w:fldCharType="end"/>
      </w:r>
      <w:r w:rsidR="00801832" w:rsidRPr="004F2B4F">
        <w:rPr>
          <w:lang w:val="en-US"/>
        </w:rPr>
        <w:instrText>)</w:instrText>
      </w:r>
      <w:bookmarkEnd w:id="101"/>
      <w:r w:rsidR="00801832" w:rsidRPr="004F2B4F">
        <w:rPr>
          <w:lang w:val="en-US"/>
        </w:rPr>
        <w:fldChar w:fldCharType="end"/>
      </w:r>
    </w:p>
    <w:p w:rsidR="00572157" w:rsidRPr="004F2B4F" w:rsidRDefault="00572157" w:rsidP="002603CC">
      <w:pPr>
        <w:rPr>
          <w:lang w:val="en-US"/>
        </w:rPr>
      </w:pPr>
    </w:p>
    <w:p w:rsidR="00572157" w:rsidRPr="004F2B4F" w:rsidRDefault="00572157" w:rsidP="002603CC">
      <w:pPr>
        <w:rPr>
          <w:lang w:val="en-US"/>
        </w:rPr>
      </w:pPr>
      <w:proofErr w:type="gramStart"/>
      <w:r w:rsidRPr="004F2B4F">
        <w:rPr>
          <w:lang w:val="en-US"/>
        </w:rPr>
        <w:t>where</w:t>
      </w:r>
      <w:proofErr w:type="gramEnd"/>
      <w:r w:rsidRPr="004F2B4F">
        <w:rPr>
          <w:lang w:val="en-US"/>
        </w:rPr>
        <w:t xml:space="preserve"> </w:t>
      </w:r>
      <w:r w:rsidRPr="004F2B4F">
        <w:rPr>
          <w:i/>
          <w:lang w:val="en-US"/>
        </w:rPr>
        <w:t>U</w:t>
      </w:r>
      <w:r w:rsidRPr="004F2B4F">
        <w:rPr>
          <w:lang w:val="en-US"/>
        </w:rPr>
        <w:t xml:space="preserve"> is the total specific discharge velocity vector, with components in the horizontal (</w:t>
      </w:r>
      <w:r w:rsidRPr="004F2B4F">
        <w:rPr>
          <w:i/>
          <w:lang w:val="en-US"/>
        </w:rPr>
        <w:t>u</w:t>
      </w:r>
      <w:r w:rsidRPr="004F2B4F">
        <w:rPr>
          <w:i/>
          <w:vertAlign w:val="subscript"/>
          <w:lang w:val="en-US"/>
        </w:rPr>
        <w:t>gw</w:t>
      </w:r>
      <w:r w:rsidRPr="004F2B4F">
        <w:rPr>
          <w:lang w:val="en-US"/>
        </w:rPr>
        <w:t>,</w:t>
      </w:r>
      <w:r w:rsidRPr="004F2B4F">
        <w:rPr>
          <w:i/>
          <w:lang w:val="en-US"/>
        </w:rPr>
        <w:t>v</w:t>
      </w:r>
      <w:r w:rsidRPr="004F2B4F">
        <w:rPr>
          <w:i/>
          <w:vertAlign w:val="subscript"/>
          <w:lang w:val="en-US"/>
        </w:rPr>
        <w:t>gw</w:t>
      </w:r>
      <w:r w:rsidRPr="004F2B4F">
        <w:rPr>
          <w:lang w:val="en-US"/>
        </w:rPr>
        <w:t>) and vertical (</w:t>
      </w:r>
      <w:r w:rsidRPr="004F2B4F">
        <w:rPr>
          <w:i/>
          <w:lang w:val="en-US"/>
        </w:rPr>
        <w:t>w</w:t>
      </w:r>
      <w:r w:rsidRPr="004F2B4F">
        <w:rPr>
          <w:i/>
          <w:vertAlign w:val="subscript"/>
          <w:lang w:val="en-US"/>
        </w:rPr>
        <w:t>gw</w:t>
      </w:r>
      <w:r w:rsidRPr="004F2B4F">
        <w:rPr>
          <w:lang w:val="en-US"/>
        </w:rPr>
        <w:t>) direction:</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50"/>
          <w:lang w:val="en-US"/>
        </w:rPr>
        <w:object w:dxaOrig="880" w:dyaOrig="1120">
          <v:shape id="_x0000_i1100" type="#_x0000_t75" style="width:44.2pt;height:54.55pt" o:ole="">
            <v:imagedata r:id="rId186" o:title=""/>
          </v:shape>
          <o:OLEObject Type="Embed" ProgID="Equation.DSMT4" ShapeID="_x0000_i1100" DrawAspect="Content" ObjectID="_1487070926" r:id="rId187"/>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66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572157" w:rsidRPr="004F2B4F" w:rsidRDefault="00572157" w:rsidP="002603CC">
      <w:pPr>
        <w:rPr>
          <w:lang w:val="en-US"/>
        </w:rPr>
      </w:pPr>
    </w:p>
    <w:p w:rsidR="00572157" w:rsidRPr="004F2B4F" w:rsidRDefault="00572157" w:rsidP="002603CC">
      <w:pPr>
        <w:pStyle w:val="Heading3"/>
        <w:jc w:val="both"/>
        <w:rPr>
          <w:lang w:val="en-US"/>
        </w:rPr>
      </w:pPr>
      <w:bookmarkStart w:id="102" w:name="_Toc412197877"/>
      <w:bookmarkStart w:id="103" w:name="_Toc412623829"/>
      <w:r w:rsidRPr="004F2B4F">
        <w:rPr>
          <w:lang w:val="en-US"/>
        </w:rPr>
        <w:t>Equation of motions</w:t>
      </w:r>
      <w:bookmarkEnd w:id="102"/>
      <w:bookmarkEnd w:id="103"/>
    </w:p>
    <w:p w:rsidR="00572157" w:rsidRPr="004F2B4F" w:rsidRDefault="00572157" w:rsidP="002603CC">
      <w:pPr>
        <w:rPr>
          <w:lang w:val="en-US"/>
        </w:rPr>
      </w:pPr>
      <w:r w:rsidRPr="004F2B4F">
        <w:rPr>
          <w:lang w:val="en-US"/>
        </w:rPr>
        <w:t xml:space="preserve">Laminar flow of an incompressible fluid through a homogeneous medium can be described using the well-known Law of Darcy (1856), valid for laminar flow conditions (keyword: </w:t>
      </w:r>
      <w:r w:rsidRPr="004F2B4F">
        <w:rPr>
          <w:i/>
          <w:lang w:val="en-US"/>
        </w:rPr>
        <w:t>gwscheme</w:t>
      </w:r>
      <w:r w:rsidR="004B3D36" w:rsidRPr="004F2B4F">
        <w:rPr>
          <w:i/>
          <w:lang w:val="en-US"/>
        </w:rPr>
        <w:t xml:space="preserve"> = </w:t>
      </w:r>
      <w:r w:rsidRPr="004F2B4F">
        <w:rPr>
          <w:i/>
          <w:lang w:val="en-US"/>
        </w:rPr>
        <w:t>laminar</w:t>
      </w:r>
      <w:r w:rsidRPr="004F2B4F">
        <w:rPr>
          <w:lang w:val="en-US"/>
        </w:rPr>
        <w:t>)</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94"/>
          <w:lang w:val="en-US"/>
        </w:rPr>
        <w:object w:dxaOrig="1380" w:dyaOrig="1980">
          <v:shape id="_x0000_i1101" type="#_x0000_t75" style="width:69.25pt;height:98.2pt" o:ole="">
            <v:imagedata r:id="rId188" o:title=""/>
          </v:shape>
          <o:OLEObject Type="Embed" ProgID="Equation.DSMT4" ShapeID="_x0000_i1101" DrawAspect="Content" ObjectID="_1487070927" r:id="rId189"/>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4" w:name="ZEqnNum95335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67</w:instrText>
      </w:r>
      <w:r w:rsidR="00801832" w:rsidRPr="004F2B4F">
        <w:rPr>
          <w:lang w:val="en-US"/>
        </w:rPr>
        <w:fldChar w:fldCharType="end"/>
      </w:r>
      <w:r w:rsidR="00801832" w:rsidRPr="004F2B4F">
        <w:rPr>
          <w:lang w:val="en-US"/>
        </w:rPr>
        <w:instrText>)</w:instrText>
      </w:r>
      <w:bookmarkEnd w:id="104"/>
      <w:r w:rsidR="00801832" w:rsidRPr="004F2B4F">
        <w:rPr>
          <w:lang w:val="en-US"/>
        </w:rPr>
        <w:fldChar w:fldCharType="end"/>
      </w:r>
    </w:p>
    <w:p w:rsidR="00572157" w:rsidRPr="004F2B4F" w:rsidRDefault="00572157" w:rsidP="002603CC">
      <w:pPr>
        <w:rPr>
          <w:lang w:val="en-US"/>
        </w:rPr>
      </w:pPr>
    </w:p>
    <w:p w:rsidR="00572157" w:rsidRPr="004F2B4F" w:rsidRDefault="00572157" w:rsidP="002603CC">
      <w:pPr>
        <w:rPr>
          <w:lang w:val="en-US"/>
        </w:rPr>
      </w:pPr>
      <w:proofErr w:type="gramStart"/>
      <w:r w:rsidRPr="004F2B4F">
        <w:rPr>
          <w:lang w:val="en-US"/>
        </w:rPr>
        <w:t>in</w:t>
      </w:r>
      <w:proofErr w:type="gramEnd"/>
      <w:r w:rsidRPr="004F2B4F">
        <w:rPr>
          <w:lang w:val="en-US"/>
        </w:rPr>
        <w:t xml:space="preserve"> which </w:t>
      </w:r>
      <w:r w:rsidRPr="004F2B4F">
        <w:rPr>
          <w:i/>
          <w:lang w:val="en-US"/>
        </w:rPr>
        <w:t>K</w:t>
      </w:r>
      <w:r w:rsidRPr="004F2B4F">
        <w:rPr>
          <w:lang w:val="en-US"/>
        </w:rPr>
        <w:t xml:space="preserve"> is the hydraulic conductivity of the medium (keyword: </w:t>
      </w:r>
      <w:r w:rsidRPr="004F2B4F">
        <w:rPr>
          <w:i/>
          <w:lang w:val="en-US"/>
        </w:rPr>
        <w:t>kx, ky, kz</w:t>
      </w:r>
      <w:r w:rsidRPr="004F2B4F">
        <w:rPr>
          <w:lang w:val="en-US"/>
        </w:rPr>
        <w:t xml:space="preserve">, for each horizontal and vertical direction) and </w:t>
      </w:r>
      <w:r w:rsidRPr="004F2B4F">
        <w:rPr>
          <w:i/>
          <w:lang w:val="en-US"/>
        </w:rPr>
        <w:t>H</w:t>
      </w:r>
      <w:r w:rsidRPr="004F2B4F">
        <w:rPr>
          <w:lang w:val="en-US"/>
        </w:rPr>
        <w:t xml:space="preserve"> is the hydraulic head. Similar expressions exist </w:t>
      </w:r>
    </w:p>
    <w:p w:rsidR="00572157" w:rsidRPr="004F2B4F" w:rsidRDefault="00572157" w:rsidP="002603CC">
      <w:pPr>
        <w:rPr>
          <w:lang w:val="en-US"/>
        </w:rPr>
      </w:pPr>
    </w:p>
    <w:p w:rsidR="00572157" w:rsidRPr="004F2B4F" w:rsidRDefault="00572157" w:rsidP="002603CC">
      <w:pPr>
        <w:rPr>
          <w:lang w:val="en-US"/>
        </w:rPr>
      </w:pPr>
      <w:r w:rsidRPr="004F2B4F">
        <w:rPr>
          <w:lang w:val="en-US"/>
        </w:rPr>
        <w:t xml:space="preserve">In situations in which flow is not laminar, turbulent and inertial terms may become important. In these cases the user can specify XBeach to use a method (keyword: </w:t>
      </w:r>
      <w:r w:rsidRPr="004F2B4F">
        <w:rPr>
          <w:i/>
          <w:lang w:val="en-US"/>
        </w:rPr>
        <w:t>gwscheme</w:t>
      </w:r>
      <w:r w:rsidR="004B3D36" w:rsidRPr="004F2B4F">
        <w:rPr>
          <w:i/>
          <w:lang w:val="en-US"/>
        </w:rPr>
        <w:t xml:space="preserve"> = </w:t>
      </w:r>
      <w:r w:rsidRPr="004F2B4F">
        <w:rPr>
          <w:i/>
          <w:lang w:val="en-US"/>
        </w:rPr>
        <w:t>turbulent</w:t>
      </w:r>
      <w:r w:rsidRPr="004F2B4F">
        <w:rPr>
          <w:lang w:val="en-US"/>
        </w:rPr>
        <w:t>) that is comparable with the USGS MODFLOW-2005 groundwater model (Harbaugh 2005), in which the turbulent hydraulic conductivity is estimated based on the laminar hydraulic conductivity (</w:t>
      </w:r>
      <w:r w:rsidRPr="004F2B4F">
        <w:rPr>
          <w:i/>
          <w:lang w:val="en-US"/>
        </w:rPr>
        <w:t>K</w:t>
      </w:r>
      <w:r w:rsidRPr="004F2B4F">
        <w:rPr>
          <w:i/>
          <w:vertAlign w:val="subscript"/>
          <w:lang w:val="en-US"/>
        </w:rPr>
        <w:t>lam</w:t>
      </w:r>
      <w:r w:rsidRPr="004F2B4F">
        <w:rPr>
          <w:lang w:val="en-US"/>
        </w:rPr>
        <w:t>) and the Reynolds number at the start of turbulence (</w:t>
      </w:r>
      <w:r w:rsidRPr="004F2B4F">
        <w:rPr>
          <w:i/>
          <w:lang w:val="en-US"/>
        </w:rPr>
        <w:t>Re</w:t>
      </w:r>
      <w:r w:rsidRPr="004F2B4F">
        <w:rPr>
          <w:i/>
          <w:vertAlign w:val="subscript"/>
          <w:lang w:val="en-US"/>
        </w:rPr>
        <w:t>crit</w:t>
      </w:r>
      <w:r w:rsidRPr="004F2B4F">
        <w:rPr>
          <w:lang w:val="en-US"/>
        </w:rPr>
        <w:t>) (Halford 2000):</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88"/>
          <w:lang w:val="en-US"/>
        </w:rPr>
        <w:object w:dxaOrig="4140" w:dyaOrig="1880">
          <v:shape id="_x0000_i1102" type="#_x0000_t75" style="width:206.75pt;height:94.35pt" o:ole="">
            <v:imagedata r:id="rId190" o:title=""/>
          </v:shape>
          <o:OLEObject Type="Embed" ProgID="Equation.DSMT4" ShapeID="_x0000_i1102" DrawAspect="Content" ObjectID="_1487070928" r:id="rId191"/>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5" w:name="ZEqnNum21838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68</w:instrText>
      </w:r>
      <w:r w:rsidR="00801832" w:rsidRPr="004F2B4F">
        <w:rPr>
          <w:lang w:val="en-US"/>
        </w:rPr>
        <w:fldChar w:fldCharType="end"/>
      </w:r>
      <w:r w:rsidR="00801832" w:rsidRPr="004F2B4F">
        <w:rPr>
          <w:lang w:val="en-US"/>
        </w:rPr>
        <w:instrText>)</w:instrText>
      </w:r>
      <w:bookmarkEnd w:id="105"/>
      <w:r w:rsidR="00801832" w:rsidRPr="004F2B4F">
        <w:rPr>
          <w:lang w:val="en-US"/>
        </w:rPr>
        <w:fldChar w:fldCharType="end"/>
      </w:r>
    </w:p>
    <w:p w:rsidR="00572157" w:rsidRPr="004F2B4F" w:rsidRDefault="00572157" w:rsidP="002603CC">
      <w:pPr>
        <w:rPr>
          <w:lang w:val="en-US"/>
        </w:rPr>
      </w:pPr>
    </w:p>
    <w:p w:rsidR="00572157" w:rsidRPr="004F2B4F" w:rsidRDefault="0057215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ZEqnNum218388  \* MERGEFORMAT </w:instrText>
      </w:r>
      <w:r w:rsidRPr="004F2B4F">
        <w:rPr>
          <w:lang w:val="en-US"/>
        </w:rPr>
        <w:fldChar w:fldCharType="begin"/>
      </w:r>
      <w:r w:rsidRPr="004F2B4F">
        <w:rPr>
          <w:lang w:val="en-US"/>
        </w:rPr>
        <w:instrText xml:space="preserve"> REF ZEqnNum218388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68</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Reynolds number (</w:t>
      </w:r>
      <w:r w:rsidRPr="004F2B4F">
        <w:rPr>
          <w:i/>
          <w:lang w:val="en-US"/>
        </w:rPr>
        <w:t>Re</w:t>
      </w:r>
      <w:r w:rsidRPr="004F2B4F">
        <w:rPr>
          <w:lang w:val="en-US"/>
        </w:rPr>
        <w:t>) is calculated using the median grain size (</w:t>
      </w:r>
      <w:r w:rsidRPr="004F2B4F">
        <w:rPr>
          <w:i/>
          <w:lang w:val="en-US"/>
        </w:rPr>
        <w:t>D</w:t>
      </w:r>
      <w:r w:rsidRPr="004F2B4F">
        <w:rPr>
          <w:i/>
          <w:vertAlign w:val="subscript"/>
          <w:lang w:val="en-US"/>
        </w:rPr>
        <w:t>5</w:t>
      </w:r>
      <w:r w:rsidRPr="004F2B4F">
        <w:rPr>
          <w:vertAlign w:val="subscript"/>
          <w:lang w:val="en-US"/>
        </w:rPr>
        <w:t>0</w:t>
      </w:r>
      <w:r w:rsidRPr="004F2B4F">
        <w:rPr>
          <w:lang w:val="en-US"/>
        </w:rPr>
        <w:t>), the kinematic viscosity of water (</w:t>
      </w:r>
      <w:r w:rsidRPr="004F2B4F">
        <w:rPr>
          <w:i/>
          <w:lang w:val="en-US"/>
        </w:rPr>
        <w:t>ν</w:t>
      </w:r>
      <w:r w:rsidRPr="004F2B4F">
        <w:rPr>
          <w:lang w:val="en-US"/>
        </w:rPr>
        <w:t>) and the groundwater velocity in the pores (</w:t>
      </w:r>
      <w:r w:rsidRPr="004F2B4F">
        <w:rPr>
          <w:i/>
          <w:lang w:val="en-US"/>
        </w:rPr>
        <w:t>U/n</w:t>
      </w:r>
      <w:r w:rsidRPr="004F2B4F">
        <w:rPr>
          <w:i/>
          <w:vertAlign w:val="subscript"/>
          <w:lang w:val="en-US"/>
        </w:rPr>
        <w:t>p</w:t>
      </w:r>
      <w:r w:rsidRPr="004F2B4F">
        <w:rPr>
          <w:lang w:val="en-US"/>
        </w:rPr>
        <w:t xml:space="preserve">), where </w:t>
      </w:r>
      <w:r w:rsidRPr="004F2B4F">
        <w:rPr>
          <w:i/>
          <w:lang w:val="en-US"/>
        </w:rPr>
        <w:t>n</w:t>
      </w:r>
      <w:r w:rsidRPr="004F2B4F">
        <w:rPr>
          <w:i/>
          <w:vertAlign w:val="subscript"/>
          <w:lang w:val="en-US"/>
        </w:rPr>
        <w:t>p</w:t>
      </w:r>
      <w:r w:rsidRPr="004F2B4F">
        <w:rPr>
          <w:lang w:val="en-US"/>
        </w:rPr>
        <w:t xml:space="preserve"> is the porosity. Similar expressions exist for the other two components of the groundwater flow. </w:t>
      </w:r>
    </w:p>
    <w:p w:rsidR="00572157" w:rsidRPr="004F2B4F" w:rsidRDefault="00572157" w:rsidP="002603CC">
      <w:pPr>
        <w:rPr>
          <w:lang w:val="en-US"/>
        </w:rPr>
      </w:pPr>
    </w:p>
    <w:p w:rsidR="00572157" w:rsidRPr="004F2B4F" w:rsidRDefault="00572157" w:rsidP="002603CC">
      <w:pPr>
        <w:rPr>
          <w:lang w:val="en-US"/>
        </w:rPr>
      </w:pPr>
      <w:r w:rsidRPr="004F2B4F">
        <w:rPr>
          <w:lang w:val="en-US"/>
        </w:rPr>
        <w:t>The critical Reynolds number for the start of turbulence (</w:t>
      </w:r>
      <w:r w:rsidRPr="004F2B4F">
        <w:rPr>
          <w:i/>
          <w:lang w:val="en-US"/>
        </w:rPr>
        <w:t>Re</w:t>
      </w:r>
      <w:r w:rsidRPr="004F2B4F">
        <w:rPr>
          <w:i/>
          <w:vertAlign w:val="subscript"/>
          <w:lang w:val="en-US"/>
        </w:rPr>
        <w:t>crit</w:t>
      </w:r>
      <w:r w:rsidRPr="004F2B4F">
        <w:rPr>
          <w:lang w:val="en-US"/>
        </w:rPr>
        <w:t xml:space="preserve">) is specified by the user, based on in-situ or laboratory measurements, or expert judgment (keyword: </w:t>
      </w:r>
      <w:r w:rsidRPr="004F2B4F">
        <w:rPr>
          <w:i/>
          <w:lang w:val="en-US"/>
        </w:rPr>
        <w:t>gwReturb</w:t>
      </w:r>
      <w:r w:rsidRPr="004F2B4F">
        <w:rPr>
          <w:lang w:val="en-US"/>
        </w:rPr>
        <w:t xml:space="preserve">). Since the hydraulic conductivity in the turbulent regime is dependent on the local velocity, an iterative approach is taken to find the correct hydraulic conductivity and velocity. </w:t>
      </w:r>
    </w:p>
    <w:p w:rsidR="00572157" w:rsidRPr="004F2B4F" w:rsidRDefault="00572157" w:rsidP="002603CC">
      <w:pPr>
        <w:pStyle w:val="Heading4"/>
        <w:jc w:val="both"/>
        <w:rPr>
          <w:lang w:val="en-US"/>
        </w:rPr>
      </w:pPr>
      <w:r w:rsidRPr="004F2B4F">
        <w:rPr>
          <w:lang w:val="en-US"/>
        </w:rPr>
        <w:t>Determination of the groundwater head</w:t>
      </w:r>
    </w:p>
    <w:p w:rsidR="00572157" w:rsidRPr="004F2B4F" w:rsidRDefault="00572157" w:rsidP="002603CC">
      <w:pPr>
        <w:rPr>
          <w:lang w:val="en-US"/>
        </w:rPr>
      </w:pPr>
      <w:r w:rsidRPr="004F2B4F">
        <w:rPr>
          <w:lang w:val="en-US"/>
        </w:rPr>
        <w:t xml:space="preserve">The XBeach groundwater model allows two methods to determine the groundwater head: a hydrostatic approach (keyword: </w:t>
      </w:r>
      <w:r w:rsidR="00E34418" w:rsidRPr="004F2B4F">
        <w:rPr>
          <w:i/>
          <w:lang w:val="en-US"/>
        </w:rPr>
        <w:t>gwnonh</w:t>
      </w:r>
      <w:r w:rsidR="004B3D36" w:rsidRPr="004F2B4F">
        <w:rPr>
          <w:i/>
          <w:lang w:val="en-US"/>
        </w:rPr>
        <w:t xml:space="preserve"> </w:t>
      </w:r>
      <w:r w:rsidR="00E34418" w:rsidRPr="004F2B4F">
        <w:rPr>
          <w:i/>
          <w:lang w:val="en-US"/>
        </w:rPr>
        <w:t>=</w:t>
      </w:r>
      <w:r w:rsidR="004B3D36" w:rsidRPr="004F2B4F">
        <w:rPr>
          <w:i/>
          <w:lang w:val="en-US"/>
        </w:rPr>
        <w:t xml:space="preserve"> </w:t>
      </w:r>
      <w:r w:rsidRPr="004F2B4F">
        <w:rPr>
          <w:i/>
          <w:lang w:val="en-US"/>
        </w:rPr>
        <w:t>0</w:t>
      </w:r>
      <w:r w:rsidRPr="004F2B4F">
        <w:rPr>
          <w:lang w:val="en-US"/>
        </w:rPr>
        <w:t xml:space="preserve">) and a non-hydrostatic approach (keyword: </w:t>
      </w:r>
      <w:r w:rsidR="00E34418" w:rsidRPr="004F2B4F">
        <w:rPr>
          <w:i/>
          <w:lang w:val="en-US"/>
        </w:rPr>
        <w:t>gwnonh</w:t>
      </w:r>
      <w:r w:rsidR="004B3D36" w:rsidRPr="004F2B4F">
        <w:rPr>
          <w:i/>
          <w:lang w:val="en-US"/>
        </w:rPr>
        <w:t xml:space="preserve"> </w:t>
      </w:r>
      <w:r w:rsidR="00E34418" w:rsidRPr="004F2B4F">
        <w:rPr>
          <w:i/>
          <w:lang w:val="en-US"/>
        </w:rPr>
        <w:t>=</w:t>
      </w:r>
      <w:r w:rsidR="004B3D36" w:rsidRPr="004F2B4F">
        <w:rPr>
          <w:i/>
          <w:lang w:val="en-US"/>
        </w:rPr>
        <w:t xml:space="preserve"> </w:t>
      </w:r>
      <w:r w:rsidRPr="004F2B4F">
        <w:rPr>
          <w:i/>
          <w:lang w:val="en-US"/>
        </w:rPr>
        <w:t>1</w:t>
      </w:r>
      <w:r w:rsidRPr="004F2B4F">
        <w:rPr>
          <w:lang w:val="en-US"/>
        </w:rPr>
        <w:t>).</w:t>
      </w:r>
    </w:p>
    <w:p w:rsidR="00572157" w:rsidRPr="004F2B4F" w:rsidRDefault="00572157" w:rsidP="002603CC">
      <w:pPr>
        <w:rPr>
          <w:lang w:val="en-US"/>
        </w:rPr>
      </w:pPr>
    </w:p>
    <w:p w:rsidR="00572157" w:rsidRPr="004F2B4F" w:rsidRDefault="00572157" w:rsidP="002603CC">
      <w:pPr>
        <w:rPr>
          <w:i/>
          <w:lang w:val="en-US"/>
        </w:rPr>
      </w:pPr>
      <w:r w:rsidRPr="004F2B4F">
        <w:rPr>
          <w:i/>
          <w:lang w:val="en-US"/>
        </w:rPr>
        <w:t>Hydrostatic approach</w:t>
      </w:r>
    </w:p>
    <w:p w:rsidR="00572157" w:rsidRPr="004F2B4F" w:rsidRDefault="00572157" w:rsidP="002603CC">
      <w:pPr>
        <w:spacing w:line="240" w:lineRule="auto"/>
        <w:rPr>
          <w:lang w:val="en-US"/>
        </w:rPr>
      </w:pPr>
      <w:r w:rsidRPr="004F2B4F">
        <w:rPr>
          <w:lang w:val="en-US"/>
        </w:rPr>
        <w:t>In the hydrostatic approach, the groundwater head is computed as follows:</w:t>
      </w:r>
    </w:p>
    <w:p w:rsidR="00572157" w:rsidRPr="004F2B4F" w:rsidRDefault="00572157" w:rsidP="002603CC">
      <w:pPr>
        <w:spacing w:line="240" w:lineRule="auto"/>
        <w:rPr>
          <w:lang w:val="en-US"/>
        </w:rPr>
      </w:pPr>
    </w:p>
    <w:p w:rsidR="00572157" w:rsidRPr="004F2B4F" w:rsidRDefault="00572157" w:rsidP="002603CC">
      <w:pPr>
        <w:pStyle w:val="ListNumber"/>
        <w:numPr>
          <w:ilvl w:val="0"/>
          <w:numId w:val="10"/>
        </w:numPr>
        <w:rPr>
          <w:lang w:val="en-US"/>
        </w:rPr>
      </w:pPr>
      <w:r w:rsidRPr="004F2B4F">
        <w:rPr>
          <w:lang w:val="en-US"/>
        </w:rPr>
        <w:t xml:space="preserve">In cells where there is no surface water the groundwater head is set equal to the groundwater surface level </w:t>
      </w:r>
      <w:r w:rsidRPr="004F2B4F">
        <w:rPr>
          <w:i/>
          <w:lang w:val="en-US"/>
        </w:rPr>
        <w:t>η</w:t>
      </w:r>
      <w:r w:rsidRPr="004F2B4F">
        <w:rPr>
          <w:i/>
          <w:vertAlign w:val="subscript"/>
          <w:lang w:val="en-US"/>
        </w:rPr>
        <w:t>gw.</w:t>
      </w:r>
    </w:p>
    <w:p w:rsidR="00572157" w:rsidRPr="004F2B4F" w:rsidRDefault="00572157" w:rsidP="002603CC">
      <w:pPr>
        <w:pStyle w:val="ListNumber"/>
        <w:numPr>
          <w:ilvl w:val="0"/>
          <w:numId w:val="10"/>
        </w:numPr>
        <w:rPr>
          <w:lang w:val="en-US"/>
        </w:rPr>
      </w:pPr>
      <w:r w:rsidRPr="004F2B4F">
        <w:rPr>
          <w:lang w:val="en-US"/>
        </w:rPr>
        <w:t xml:space="preserve">In cells where there is surface water, but the groundwater surface level </w:t>
      </w:r>
      <w:r w:rsidRPr="004F2B4F">
        <w:rPr>
          <w:i/>
          <w:lang w:val="en-US"/>
        </w:rPr>
        <w:t>η</w:t>
      </w:r>
      <w:r w:rsidRPr="004F2B4F">
        <w:rPr>
          <w:i/>
          <w:vertAlign w:val="subscript"/>
          <w:lang w:val="en-US"/>
        </w:rPr>
        <w:t>gw</w:t>
      </w:r>
      <w:r w:rsidRPr="004F2B4F">
        <w:rPr>
          <w:lang w:val="en-US"/>
        </w:rPr>
        <w:t xml:space="preserve"> is more than </w:t>
      </w:r>
      <w:r w:rsidRPr="004F2B4F">
        <w:rPr>
          <w:i/>
          <w:lang w:val="en-US"/>
        </w:rPr>
        <w:t>d</w:t>
      </w:r>
      <w:r w:rsidRPr="004F2B4F">
        <w:rPr>
          <w:i/>
          <w:vertAlign w:val="subscript"/>
          <w:lang w:val="en-US"/>
        </w:rPr>
        <w:t xml:space="preserve">wetlayer </w:t>
      </w:r>
      <w:r w:rsidRPr="004F2B4F">
        <w:rPr>
          <w:lang w:val="en-US"/>
        </w:rPr>
        <w:t xml:space="preserve">(keyword: </w:t>
      </w:r>
      <w:r w:rsidRPr="004F2B4F">
        <w:rPr>
          <w:i/>
          <w:lang w:val="en-US"/>
        </w:rPr>
        <w:t>dwetlayer</w:t>
      </w:r>
      <w:r w:rsidRPr="004F2B4F">
        <w:rPr>
          <w:lang w:val="en-US"/>
        </w:rPr>
        <w:t>) below the surface of the bed, the groundwater head is set equal to the groundwater surface level.</w:t>
      </w:r>
    </w:p>
    <w:p w:rsidR="00572157" w:rsidRPr="004F2B4F" w:rsidRDefault="00572157" w:rsidP="002603CC">
      <w:pPr>
        <w:pStyle w:val="ListNumber"/>
        <w:numPr>
          <w:ilvl w:val="0"/>
          <w:numId w:val="10"/>
        </w:numPr>
        <w:rPr>
          <w:lang w:val="en-US"/>
        </w:rPr>
      </w:pPr>
      <w:r w:rsidRPr="004F2B4F">
        <w:rPr>
          <w:lang w:val="en-US"/>
        </w:rPr>
        <w:t xml:space="preserve">In cells where there is surface water and the groundwater surface level </w:t>
      </w:r>
      <w:r w:rsidRPr="004F2B4F">
        <w:rPr>
          <w:i/>
          <w:lang w:val="en-US"/>
        </w:rPr>
        <w:t>η</w:t>
      </w:r>
      <w:r w:rsidRPr="004F2B4F">
        <w:rPr>
          <w:i/>
          <w:vertAlign w:val="subscript"/>
          <w:lang w:val="en-US"/>
        </w:rPr>
        <w:t>gw</w:t>
      </w:r>
      <w:r w:rsidRPr="004F2B4F">
        <w:rPr>
          <w:lang w:val="en-US"/>
        </w:rPr>
        <w:t xml:space="preserve"> is equal to the surface of the bed, the groundwater head is set equal to the surface water level.</w:t>
      </w:r>
    </w:p>
    <w:p w:rsidR="00572157" w:rsidRPr="004F2B4F" w:rsidRDefault="00572157" w:rsidP="002603CC">
      <w:pPr>
        <w:pStyle w:val="ListNumber"/>
        <w:rPr>
          <w:iCs/>
          <w:szCs w:val="28"/>
          <w:lang w:val="en-US"/>
        </w:rPr>
      </w:pPr>
      <w:r w:rsidRPr="004F2B4F">
        <w:rPr>
          <w:lang w:val="en-US"/>
        </w:rPr>
        <w:t xml:space="preserve">In cells where there is surface water and the groundwater surface level </w:t>
      </w:r>
      <w:r w:rsidRPr="004F2B4F">
        <w:rPr>
          <w:i/>
          <w:lang w:val="en-US"/>
        </w:rPr>
        <w:t>η</w:t>
      </w:r>
      <w:r w:rsidRPr="004F2B4F">
        <w:rPr>
          <w:i/>
          <w:vertAlign w:val="subscript"/>
          <w:lang w:val="en-US"/>
        </w:rPr>
        <w:t>gw</w:t>
      </w:r>
      <w:r w:rsidRPr="004F2B4F">
        <w:rPr>
          <w:lang w:val="en-US"/>
        </w:rPr>
        <w:t xml:space="preserve"> is equal to or less than </w:t>
      </w:r>
      <w:r w:rsidRPr="004F2B4F">
        <w:rPr>
          <w:i/>
          <w:lang w:val="en-US"/>
        </w:rPr>
        <w:t>d</w:t>
      </w:r>
      <w:r w:rsidRPr="004F2B4F">
        <w:rPr>
          <w:i/>
          <w:vertAlign w:val="subscript"/>
          <w:lang w:val="en-US"/>
        </w:rPr>
        <w:t>wetlayer</w:t>
      </w:r>
      <w:r w:rsidRPr="004F2B4F">
        <w:rPr>
          <w:lang w:val="en-US"/>
        </w:rPr>
        <w:t xml:space="preserve"> below the surface of the bed, the groundwater head is linearly weighted between that of the surface water level and the groundwater level, according to the distance from the groundwater surface to the surface of the bed. </w:t>
      </w:r>
    </w:p>
    <w:p w:rsidR="00572157" w:rsidRPr="004F2B4F" w:rsidRDefault="00572157" w:rsidP="002603CC">
      <w:pPr>
        <w:rPr>
          <w:lang w:val="en-US"/>
        </w:rPr>
      </w:pPr>
    </w:p>
    <w:p w:rsidR="00572157" w:rsidRPr="004F2B4F" w:rsidRDefault="00572157" w:rsidP="002603CC">
      <w:pPr>
        <w:rPr>
          <w:lang w:val="en-US"/>
        </w:rPr>
      </w:pPr>
      <w:r w:rsidRPr="004F2B4F">
        <w:rPr>
          <w:lang w:val="en-US"/>
        </w:rPr>
        <w:t xml:space="preserve">It should be noted that the numerical parameter </w:t>
      </w:r>
      <w:r w:rsidRPr="004F2B4F">
        <w:rPr>
          <w:i/>
          <w:lang w:val="en-US"/>
        </w:rPr>
        <w:t>d</w:t>
      </w:r>
      <w:r w:rsidRPr="004F2B4F">
        <w:rPr>
          <w:i/>
          <w:vertAlign w:val="subscript"/>
          <w:lang w:val="en-US"/>
        </w:rPr>
        <w:t>wetlayer</w:t>
      </w:r>
      <w:r w:rsidRPr="004F2B4F">
        <w:rPr>
          <w:lang w:val="en-US"/>
        </w:rPr>
        <w:t xml:space="preserve"> is required to ensure numerical stability of the hydrostatic groundwater model. Larger values of </w:t>
      </w:r>
      <w:r w:rsidRPr="004F2B4F">
        <w:rPr>
          <w:i/>
          <w:lang w:val="en-US"/>
        </w:rPr>
        <w:t>d</w:t>
      </w:r>
      <w:r w:rsidRPr="004F2B4F">
        <w:rPr>
          <w:i/>
          <w:vertAlign w:val="subscript"/>
          <w:lang w:val="en-US"/>
        </w:rPr>
        <w:t>wetlayer</w:t>
      </w:r>
      <w:r w:rsidRPr="004F2B4F">
        <w:rPr>
          <w:lang w:val="en-US"/>
        </w:rPr>
        <w:t xml:space="preserve"> will increase numerical stability, at the expense of numerical accuracy. </w:t>
      </w:r>
    </w:p>
    <w:p w:rsidR="00572157" w:rsidRPr="004F2B4F" w:rsidRDefault="00572157" w:rsidP="002603CC">
      <w:pPr>
        <w:rPr>
          <w:lang w:val="en-US"/>
        </w:rPr>
      </w:pPr>
    </w:p>
    <w:p w:rsidR="00572157" w:rsidRPr="004F2B4F" w:rsidRDefault="00572157" w:rsidP="002603CC">
      <w:pPr>
        <w:rPr>
          <w:i/>
          <w:lang w:val="en-US"/>
        </w:rPr>
      </w:pPr>
      <w:r w:rsidRPr="004F2B4F">
        <w:rPr>
          <w:i/>
          <w:lang w:val="en-US"/>
        </w:rPr>
        <w:t>Non-hydrostatic approach</w:t>
      </w:r>
    </w:p>
    <w:p w:rsidR="00572157" w:rsidRPr="004F2B4F" w:rsidRDefault="00572157" w:rsidP="002603CC">
      <w:pPr>
        <w:rPr>
          <w:lang w:val="en-US"/>
        </w:rPr>
      </w:pPr>
      <w:r w:rsidRPr="004F2B4F">
        <w:rPr>
          <w:lang w:val="en-US"/>
        </w:rPr>
        <w:t xml:space="preserve">Groundwater flow in the swash and surf zone has been shown to be non-hydrostatic (e.g., Li and Barry 2000; Lee et al. 2007). In order to capture this, it may be necessary in certain cases to reject the Dupuit–Forchheimer assumption of hydrostatic groundwater pressure. </w:t>
      </w:r>
    </w:p>
    <w:p w:rsidR="00572157" w:rsidRPr="004F2B4F" w:rsidRDefault="00572157" w:rsidP="002603CC">
      <w:pPr>
        <w:rPr>
          <w:i/>
          <w:lang w:val="en-US"/>
        </w:rPr>
      </w:pPr>
    </w:p>
    <w:p w:rsidR="00572157" w:rsidRPr="004F2B4F" w:rsidRDefault="00572157" w:rsidP="002603CC">
      <w:pPr>
        <w:rPr>
          <w:lang w:val="en-US"/>
        </w:rPr>
      </w:pPr>
      <w:r w:rsidRPr="004F2B4F">
        <w:rPr>
          <w:lang w:val="en-US"/>
        </w:rPr>
        <w:t xml:space="preserve">In the non-hydrostatic approach, the groundwater head is not assumed to be constant in the vertical. Since XBeach is depth-averaged, the model cannot compute true vertical profiles of the groundwater head and velocity. In order to estimate of the groundwater head variation over the vertical, a quasi-3D </w:t>
      </w:r>
      <w:r w:rsidR="004B3D36" w:rsidRPr="004F2B4F">
        <w:rPr>
          <w:lang w:val="en-US"/>
        </w:rPr>
        <w:t>modeling</w:t>
      </w:r>
      <w:r w:rsidRPr="004F2B4F">
        <w:rPr>
          <w:lang w:val="en-US"/>
        </w:rPr>
        <w:t xml:space="preserve"> approach is applied, which is set by two boundary conditions and one non-hydrostatic shape assumption:</w:t>
      </w:r>
    </w:p>
    <w:p w:rsidR="00572157" w:rsidRPr="004F2B4F" w:rsidRDefault="00572157" w:rsidP="002603CC">
      <w:pPr>
        <w:rPr>
          <w:lang w:val="en-US"/>
        </w:rPr>
      </w:pPr>
    </w:p>
    <w:p w:rsidR="00572157" w:rsidRPr="004F2B4F" w:rsidRDefault="00572157" w:rsidP="002603CC">
      <w:pPr>
        <w:numPr>
          <w:ilvl w:val="0"/>
          <w:numId w:val="16"/>
        </w:numPr>
        <w:rPr>
          <w:lang w:val="en-US"/>
        </w:rPr>
      </w:pPr>
      <w:r w:rsidRPr="004F2B4F">
        <w:rPr>
          <w:lang w:val="en-US"/>
        </w:rPr>
        <w:t>There is no exchange of groundwater between the aquifer and the impermeable layer below the aquifer.</w:t>
      </w:r>
    </w:p>
    <w:p w:rsidR="00572157" w:rsidRPr="004F2B4F" w:rsidRDefault="00572157" w:rsidP="002603CC">
      <w:pPr>
        <w:numPr>
          <w:ilvl w:val="0"/>
          <w:numId w:val="16"/>
        </w:numPr>
        <w:rPr>
          <w:lang w:val="en-US"/>
        </w:rPr>
      </w:pPr>
      <w:r w:rsidRPr="004F2B4F">
        <w:rPr>
          <w:lang w:val="en-US"/>
        </w:rPr>
        <w:t>The groundwater head at the upper surface of the groundwater is continuous with the head applied at the groundwater surface.</w:t>
      </w:r>
    </w:p>
    <w:p w:rsidR="00572157" w:rsidRPr="004F2B4F" w:rsidRDefault="00572157" w:rsidP="002603CC">
      <w:pPr>
        <w:numPr>
          <w:ilvl w:val="0"/>
          <w:numId w:val="16"/>
        </w:numPr>
        <w:rPr>
          <w:lang w:val="en-US"/>
        </w:rPr>
      </w:pPr>
      <w:r w:rsidRPr="004F2B4F">
        <w:rPr>
          <w:lang w:val="en-US"/>
        </w:rPr>
        <w:t xml:space="preserve">The shape of the non-hydrostatic head profile is parabolic (keyword: </w:t>
      </w:r>
      <w:r w:rsidR="004B3D36" w:rsidRPr="004F2B4F">
        <w:rPr>
          <w:i/>
          <w:lang w:val="en-US"/>
        </w:rPr>
        <w:t xml:space="preserve">gwheadmodel = </w:t>
      </w:r>
      <w:r w:rsidRPr="004F2B4F">
        <w:rPr>
          <w:i/>
          <w:lang w:val="en-US"/>
        </w:rPr>
        <w:t>parabolic</w:t>
      </w:r>
      <w:r w:rsidRPr="004F2B4F">
        <w:rPr>
          <w:lang w:val="en-US"/>
        </w:rPr>
        <w:t xml:space="preserve">), implying that the vertical velocity increases or decreases linearly from the bottom of the aquifer to the upper surface of the groundwater, or the non-hydrostatic head profile is hyperbolic (keyword: </w:t>
      </w:r>
      <w:r w:rsidR="004B3D36" w:rsidRPr="004F2B4F">
        <w:rPr>
          <w:i/>
          <w:lang w:val="en-US"/>
        </w:rPr>
        <w:t xml:space="preserve">gwheadmodel = </w:t>
      </w:r>
      <w:r w:rsidRPr="004F2B4F">
        <w:rPr>
          <w:i/>
          <w:lang w:val="en-US"/>
        </w:rPr>
        <w:t>exponential</w:t>
      </w:r>
      <w:r w:rsidRPr="004F2B4F">
        <w:rPr>
          <w:lang w:val="en-US"/>
        </w:rPr>
        <w:t>), cf., Raubenheimer et al. (1998).</w:t>
      </w:r>
    </w:p>
    <w:p w:rsidR="00572157" w:rsidRPr="004F2B4F" w:rsidRDefault="00572157" w:rsidP="002603CC">
      <w:pPr>
        <w:rPr>
          <w:lang w:val="en-US"/>
        </w:rPr>
      </w:pPr>
    </w:p>
    <w:p w:rsidR="00572157" w:rsidRPr="004F2B4F" w:rsidRDefault="00572157" w:rsidP="002603CC">
      <w:pPr>
        <w:rPr>
          <w:lang w:val="en-US"/>
        </w:rPr>
      </w:pPr>
      <w:r w:rsidRPr="004F2B4F">
        <w:rPr>
          <w:lang w:val="en-US"/>
        </w:rPr>
        <w:t>The vertical groundwater head approximation can be solved for the three imposed conditions by a vertical head function, shown here for the parabolic head assumption. The depth-average value of the groundwater head is used to calculate the horizontal groundwater flux and is found by integrating the groundwater head approximation over the vertical:</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32"/>
          <w:lang w:val="en-US"/>
        </w:rPr>
        <w:object w:dxaOrig="3460" w:dyaOrig="780">
          <v:shape id="_x0000_i1103" type="#_x0000_t75" style="width:173.45pt;height:39.25pt" o:ole="">
            <v:imagedata r:id="rId192" o:title=""/>
          </v:shape>
          <o:OLEObject Type="Embed" ProgID="Equation.DSMT4" ShapeID="_x0000_i1103" DrawAspect="Content" ObjectID="_1487070929" r:id="rId193"/>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6" w:name="ZEqnNum57625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69</w:instrText>
      </w:r>
      <w:r w:rsidR="00801832" w:rsidRPr="004F2B4F">
        <w:rPr>
          <w:lang w:val="en-US"/>
        </w:rPr>
        <w:fldChar w:fldCharType="end"/>
      </w:r>
      <w:r w:rsidR="00801832" w:rsidRPr="004F2B4F">
        <w:rPr>
          <w:lang w:val="en-US"/>
        </w:rPr>
        <w:instrText>)</w:instrText>
      </w:r>
      <w:bookmarkEnd w:id="106"/>
      <w:r w:rsidR="00801832" w:rsidRPr="004F2B4F">
        <w:rPr>
          <w:lang w:val="en-US"/>
        </w:rPr>
        <w:fldChar w:fldCharType="end"/>
      </w:r>
    </w:p>
    <w:p w:rsidR="00572157" w:rsidRPr="004F2B4F" w:rsidRDefault="00572157" w:rsidP="002603CC">
      <w:pPr>
        <w:rPr>
          <w:lang w:val="en-US"/>
        </w:rPr>
      </w:pPr>
    </w:p>
    <w:p w:rsidR="00572157" w:rsidRPr="004F2B4F" w:rsidRDefault="0057215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ZEqnNum576254  \* MERGEFORMAT </w:instrText>
      </w:r>
      <w:r w:rsidRPr="004F2B4F">
        <w:rPr>
          <w:lang w:val="en-US"/>
        </w:rPr>
        <w:fldChar w:fldCharType="begin"/>
      </w:r>
      <w:r w:rsidRPr="004F2B4F">
        <w:rPr>
          <w:lang w:val="en-US"/>
        </w:rPr>
        <w:instrText xml:space="preserve"> REF ZEqnNum576254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69</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mean vertical ground water head (</w:t>
      </w:r>
      <w:r w:rsidRPr="004F2B4F">
        <w:rPr>
          <w:i/>
          <w:lang w:val="en-US"/>
        </w:rPr>
        <w:t>H</w:t>
      </w:r>
      <w:r w:rsidRPr="004F2B4F">
        <w:rPr>
          <w:lang w:val="en-US"/>
        </w:rPr>
        <w:t>) is calculated using the groundwater head imposed at the groundwater surface (</w:t>
      </w:r>
      <w:r w:rsidRPr="004F2B4F">
        <w:rPr>
          <w:i/>
          <w:lang w:val="en-US"/>
        </w:rPr>
        <w:t>H</w:t>
      </w:r>
      <w:r w:rsidRPr="004F2B4F">
        <w:rPr>
          <w:i/>
          <w:vertAlign w:val="subscript"/>
          <w:lang w:val="en-US"/>
        </w:rPr>
        <w:t>bc</w:t>
      </w:r>
      <w:r w:rsidRPr="004F2B4F">
        <w:rPr>
          <w:lang w:val="en-US"/>
        </w:rPr>
        <w:t>), the groundwater head parabolic curvature coefficient (</w:t>
      </w:r>
      <w:r w:rsidRPr="004F2B4F">
        <w:rPr>
          <w:i/>
          <w:lang w:val="en-US"/>
        </w:rPr>
        <w:t>β</w:t>
      </w:r>
      <w:r w:rsidRPr="004F2B4F">
        <w:rPr>
          <w:lang w:val="en-US"/>
        </w:rPr>
        <w:t>) and the height of the groundwater level above the bottom of the aquifer (</w:t>
      </w:r>
      <w:r w:rsidRPr="004F2B4F">
        <w:rPr>
          <w:i/>
          <w:lang w:val="en-US"/>
        </w:rPr>
        <w:t>h</w:t>
      </w:r>
      <w:r w:rsidRPr="004F2B4F">
        <w:rPr>
          <w:i/>
          <w:vertAlign w:val="subscript"/>
          <w:lang w:val="en-US"/>
        </w:rPr>
        <w:t>gw</w:t>
      </w:r>
      <w:r w:rsidRPr="004F2B4F">
        <w:rPr>
          <w:lang w:val="en-US"/>
        </w:rPr>
        <w:t xml:space="preserve">). </w:t>
      </w:r>
    </w:p>
    <w:p w:rsidR="00572157" w:rsidRPr="004F2B4F" w:rsidRDefault="00572157" w:rsidP="002603CC">
      <w:pPr>
        <w:rPr>
          <w:lang w:val="en-US"/>
        </w:rPr>
      </w:pPr>
    </w:p>
    <w:p w:rsidR="00572157" w:rsidRPr="004F2B4F" w:rsidRDefault="00572157" w:rsidP="002603CC">
      <w:pPr>
        <w:rPr>
          <w:lang w:val="en-US"/>
        </w:rPr>
      </w:pPr>
      <w:r w:rsidRPr="004F2B4F">
        <w:rPr>
          <w:lang w:val="en-US"/>
        </w:rPr>
        <w:t>The unknown curvature coefficient (</w:t>
      </w:r>
      <w:r w:rsidRPr="004F2B4F">
        <w:rPr>
          <w:i/>
          <w:lang w:val="en-US"/>
        </w:rPr>
        <w:t>β</w:t>
      </w:r>
      <w:r w:rsidRPr="004F2B4F">
        <w:rPr>
          <w:lang w:val="en-US"/>
        </w:rPr>
        <w:t xml:space="preserve">) in the vertical groundwater head approximation </w:t>
      </w:r>
      <w:r w:rsidRPr="004F2B4F">
        <w:rPr>
          <w:lang w:val="en-US"/>
        </w:rPr>
        <w:fldChar w:fldCharType="begin"/>
      </w:r>
      <w:r w:rsidRPr="004F2B4F">
        <w:rPr>
          <w:lang w:val="en-US"/>
        </w:rPr>
        <w:instrText xml:space="preserve"> GOTOBUTTON ZEqnNum576254  \* MERGEFORMAT </w:instrText>
      </w:r>
      <w:r w:rsidRPr="004F2B4F">
        <w:rPr>
          <w:lang w:val="en-US"/>
        </w:rPr>
        <w:fldChar w:fldCharType="begin"/>
      </w:r>
      <w:r w:rsidRPr="004F2B4F">
        <w:rPr>
          <w:lang w:val="en-US"/>
        </w:rPr>
        <w:instrText xml:space="preserve"> REF ZEqnNum576254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69</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is solved using the coupled equations for continuity </w:t>
      </w:r>
      <w:r w:rsidRPr="004F2B4F">
        <w:rPr>
          <w:lang w:val="en-US"/>
        </w:rPr>
        <w:fldChar w:fldCharType="begin"/>
      </w:r>
      <w:r w:rsidRPr="004F2B4F">
        <w:rPr>
          <w:lang w:val="en-US"/>
        </w:rPr>
        <w:instrText xml:space="preserve"> GOTOBUTTON ZEqnNum113258  \* MERGEFORMAT </w:instrText>
      </w:r>
      <w:r w:rsidRPr="004F2B4F">
        <w:rPr>
          <w:lang w:val="en-US"/>
        </w:rPr>
        <w:fldChar w:fldCharType="begin"/>
      </w:r>
      <w:r w:rsidRPr="004F2B4F">
        <w:rPr>
          <w:lang w:val="en-US"/>
        </w:rPr>
        <w:instrText xml:space="preserve"> REF ZEqnNum113258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65</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motion </w:t>
      </w:r>
      <w:r w:rsidRPr="004F2B4F">
        <w:rPr>
          <w:lang w:val="en-US"/>
        </w:rPr>
        <w:fldChar w:fldCharType="begin"/>
      </w:r>
      <w:r w:rsidRPr="004F2B4F">
        <w:rPr>
          <w:lang w:val="en-US"/>
        </w:rPr>
        <w:instrText xml:space="preserve"> GOTOBUTTON ZEqnNum953353  \* MERGEFORMAT </w:instrText>
      </w:r>
      <w:r w:rsidRPr="004F2B4F">
        <w:rPr>
          <w:lang w:val="en-US"/>
        </w:rPr>
        <w:fldChar w:fldCharType="begin"/>
      </w:r>
      <w:r w:rsidRPr="004F2B4F">
        <w:rPr>
          <w:lang w:val="en-US"/>
        </w:rPr>
        <w:instrText xml:space="preserve"> REF ZEqnNum953353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67</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thereby producing the depth-average horizontal groundwater head gradients and vertical head gradients at the groundwater surface</w:t>
      </w:r>
    </w:p>
    <w:p w:rsidR="00572157" w:rsidRPr="004F2B4F" w:rsidRDefault="00572157" w:rsidP="002603CC">
      <w:pPr>
        <w:rPr>
          <w:lang w:val="en-US"/>
        </w:rPr>
      </w:pPr>
    </w:p>
    <w:p w:rsidR="00572157" w:rsidRPr="004F2B4F" w:rsidRDefault="00572157" w:rsidP="002603CC">
      <w:pPr>
        <w:rPr>
          <w:lang w:val="en-US"/>
        </w:rPr>
      </w:pPr>
      <w:r w:rsidRPr="004F2B4F">
        <w:rPr>
          <w:lang w:val="en-US"/>
        </w:rPr>
        <w:t xml:space="preserve">Although the requirement for non-hydrostatic pressure has the benefit of being a more accurate representation of reality, and does not require the numerical smoothing parameter </w:t>
      </w:r>
      <w:r w:rsidRPr="004F2B4F">
        <w:rPr>
          <w:i/>
          <w:lang w:val="en-US"/>
        </w:rPr>
        <w:t>d</w:t>
      </w:r>
      <w:r w:rsidRPr="004F2B4F">
        <w:rPr>
          <w:i/>
          <w:vertAlign w:val="subscript"/>
          <w:lang w:val="en-US"/>
        </w:rPr>
        <w:t>wetlayer</w:t>
      </w:r>
      <w:r w:rsidRPr="004F2B4F">
        <w:rPr>
          <w:lang w:val="en-US"/>
        </w:rPr>
        <w:t>, resolving the non-hydrostatic pressure field can be computationally expensive, particularly in 2DH applications.</w:t>
      </w:r>
    </w:p>
    <w:p w:rsidR="00572157" w:rsidRPr="004F2B4F" w:rsidRDefault="00572157" w:rsidP="002603CC">
      <w:pPr>
        <w:pStyle w:val="Heading4"/>
        <w:jc w:val="both"/>
        <w:rPr>
          <w:lang w:val="en-US"/>
        </w:rPr>
      </w:pPr>
      <w:r w:rsidRPr="004F2B4F">
        <w:rPr>
          <w:lang w:val="en-US"/>
        </w:rPr>
        <w:t>Exchange with surface water</w:t>
      </w:r>
    </w:p>
    <w:p w:rsidR="00572157" w:rsidRPr="004F2B4F" w:rsidRDefault="00572157" w:rsidP="002603CC">
      <w:pPr>
        <w:rPr>
          <w:lang w:val="en-US"/>
        </w:rPr>
      </w:pPr>
      <w:r w:rsidRPr="004F2B4F">
        <w:rPr>
          <w:lang w:val="en-US"/>
        </w:rPr>
        <w:t>In the groundwater model there are three mechanisms for the vertical exchange of groundwater and surface water: 1) submarine exchange, 2) infiltration and 3) exfiltration. The rate of exchange between the groundwater and surface water (</w:t>
      </w:r>
      <w:r w:rsidRPr="004F2B4F">
        <w:rPr>
          <w:i/>
          <w:lang w:val="en-US"/>
        </w:rPr>
        <w:t>S</w:t>
      </w:r>
      <w:r w:rsidRPr="004F2B4F">
        <w:rPr>
          <w:lang w:val="en-US"/>
        </w:rPr>
        <w:t xml:space="preserve">) is given in terms of surface water volume, and is defined positive when water is exchanged from the surface water to the groundwater. </w:t>
      </w:r>
    </w:p>
    <w:p w:rsidR="00572157" w:rsidRPr="004F2B4F" w:rsidRDefault="00572157" w:rsidP="002603CC">
      <w:pPr>
        <w:rPr>
          <w:lang w:val="en-US"/>
        </w:rPr>
      </w:pPr>
    </w:p>
    <w:p w:rsidR="00572157" w:rsidRPr="004F2B4F" w:rsidRDefault="00572157" w:rsidP="002603CC">
      <w:pPr>
        <w:rPr>
          <w:lang w:val="en-US"/>
        </w:rPr>
      </w:pPr>
      <w:r w:rsidRPr="004F2B4F">
        <w:rPr>
          <w:lang w:val="en-US"/>
        </w:rPr>
        <w:t>Infiltration and exfiltration can only occur in locations where the groundwater and surface water are not connected. Infiltration takes place when surface water covers an area in which the groundwater level is lower than the bed level. The flux of surface water into the bed is related to the pressure gradient across the wetting front.</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74"/>
          <w:lang w:val="en-US"/>
        </w:rPr>
        <w:object w:dxaOrig="2520" w:dyaOrig="1600">
          <v:shape id="_x0000_i1104" type="#_x0000_t75" style="width:126pt;height:81.8pt" o:ole="">
            <v:imagedata r:id="rId194" o:title=""/>
          </v:shape>
          <o:OLEObject Type="Embed" ProgID="Equation.DSMT4" ShapeID="_x0000_i1104" DrawAspect="Content" ObjectID="_1487070930" r:id="rId195"/>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07" w:name="ZEqnNum41842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70</w:instrText>
      </w:r>
      <w:r w:rsidR="00801832" w:rsidRPr="004F2B4F">
        <w:rPr>
          <w:lang w:val="en-US"/>
        </w:rPr>
        <w:fldChar w:fldCharType="end"/>
      </w:r>
      <w:r w:rsidR="00801832" w:rsidRPr="004F2B4F">
        <w:rPr>
          <w:lang w:val="en-US"/>
        </w:rPr>
        <w:instrText>)</w:instrText>
      </w:r>
      <w:bookmarkEnd w:id="107"/>
      <w:r w:rsidR="00801832" w:rsidRPr="004F2B4F">
        <w:rPr>
          <w:lang w:val="en-US"/>
        </w:rPr>
        <w:fldChar w:fldCharType="end"/>
      </w:r>
    </w:p>
    <w:p w:rsidR="00572157" w:rsidRPr="004F2B4F" w:rsidRDefault="0057215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ZEqnNum418429  \* MERGEFORMAT </w:instrText>
      </w:r>
      <w:r w:rsidRPr="004F2B4F">
        <w:rPr>
          <w:lang w:val="en-US"/>
        </w:rPr>
        <w:fldChar w:fldCharType="begin"/>
      </w:r>
      <w:r w:rsidRPr="004F2B4F">
        <w:rPr>
          <w:lang w:val="en-US"/>
        </w:rPr>
        <w:instrText xml:space="preserve"> REF ZEqnNum418429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70</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surface water-groundwater exchange flow of infiltration (</w:t>
      </w:r>
      <w:r w:rsidRPr="004F2B4F">
        <w:rPr>
          <w:i/>
          <w:lang w:val="en-US"/>
        </w:rPr>
        <w:t>S</w:t>
      </w:r>
      <w:r w:rsidRPr="004F2B4F">
        <w:rPr>
          <w:i/>
          <w:vertAlign w:val="subscript"/>
          <w:lang w:val="en-US"/>
        </w:rPr>
        <w:t>inf</w:t>
      </w:r>
      <w:r w:rsidRPr="004F2B4F">
        <w:rPr>
          <w:lang w:val="en-US"/>
        </w:rPr>
        <w:t>) is calculated using the effective hydraulic conductivity (</w:t>
      </w:r>
      <w:r w:rsidRPr="004F2B4F">
        <w:rPr>
          <w:i/>
          <w:lang w:val="en-US"/>
        </w:rPr>
        <w:t>K</w:t>
      </w:r>
      <w:r w:rsidRPr="004F2B4F">
        <w:rPr>
          <w:lang w:val="en-US"/>
        </w:rPr>
        <w:t>), the surface water pressure at the bed (</w:t>
      </w:r>
      <w:r w:rsidRPr="004F2B4F">
        <w:rPr>
          <w:position w:val="-14"/>
          <w:lang w:val="en-US"/>
        </w:rPr>
        <w:object w:dxaOrig="520" w:dyaOrig="440">
          <v:shape id="_x0000_i1105" type="#_x0000_t75" style="width:25.65pt;height:22.35pt" o:ole="">
            <v:imagedata r:id="rId196" o:title=""/>
          </v:shape>
          <o:OLEObject Type="Embed" ProgID="Equation.DSMT4" ShapeID="_x0000_i1105" DrawAspect="Content" ObjectID="_1487070931" r:id="rId197"/>
        </w:object>
      </w:r>
      <w:r w:rsidRPr="004F2B4F">
        <w:rPr>
          <w:lang w:val="en-US"/>
        </w:rPr>
        <w:t>) and the thickness of the wetting front (</w:t>
      </w:r>
      <w:r w:rsidRPr="004F2B4F">
        <w:rPr>
          <w:i/>
          <w:position w:val="-14"/>
          <w:lang w:val="en-US"/>
        </w:rPr>
        <w:object w:dxaOrig="460" w:dyaOrig="380">
          <v:shape id="_x0000_i1106" type="#_x0000_t75" style="width:23.45pt;height:19.1pt" o:ole="">
            <v:imagedata r:id="rId198" o:title=""/>
          </v:shape>
          <o:OLEObject Type="Embed" ProgID="Equation.DSMT4" ShapeID="_x0000_i1106" DrawAspect="Content" ObjectID="_1487070932" r:id="rId199"/>
        </w:object>
      </w:r>
      <w:r w:rsidRPr="004F2B4F">
        <w:rPr>
          <w:lang w:val="en-US"/>
        </w:rPr>
        <w:t>).</w:t>
      </w:r>
    </w:p>
    <w:p w:rsidR="00572157" w:rsidRPr="004F2B4F" w:rsidRDefault="00572157" w:rsidP="002603CC">
      <w:pPr>
        <w:rPr>
          <w:lang w:val="en-US"/>
        </w:rPr>
      </w:pPr>
    </w:p>
    <w:p w:rsidR="00572157" w:rsidRPr="004F2B4F" w:rsidRDefault="00572157" w:rsidP="002603CC">
      <w:pPr>
        <w:spacing w:line="240" w:lineRule="auto"/>
        <w:rPr>
          <w:lang w:val="en-US"/>
        </w:rPr>
      </w:pPr>
      <w:r w:rsidRPr="004F2B4F">
        <w:rPr>
          <w:lang w:val="en-US"/>
        </w:rPr>
        <w:t>Since the groundwater model is depth-averaged and cannot track multiple layers of groundwater infiltrating into the bed, the wetting front thickness is reset to zero when there is no available surface water, the groundwater exceeds the surface of the bed, or the groundwater and the surface water become connected. In addition, all infiltrating surface water is instantaneously added to the groundwater volume, independent of the distance from the bed to the groundwater table. Since the groundwater model neglects the time lag between infiltration at the beach surface and connection with the groundwater table a phase error may occur in the groundwater response to swash dynamics</w:t>
      </w:r>
    </w:p>
    <w:p w:rsidR="00572157" w:rsidRPr="004F2B4F" w:rsidRDefault="00572157" w:rsidP="002603CC">
      <w:pPr>
        <w:spacing w:line="240" w:lineRule="auto"/>
        <w:rPr>
          <w:lang w:val="en-US"/>
        </w:rPr>
      </w:pPr>
    </w:p>
    <w:p w:rsidR="00572157" w:rsidRPr="004F2B4F" w:rsidRDefault="00572157" w:rsidP="002603CC">
      <w:pPr>
        <w:spacing w:line="240" w:lineRule="auto"/>
        <w:rPr>
          <w:lang w:val="en-US"/>
        </w:rPr>
      </w:pPr>
      <w:r w:rsidRPr="004F2B4F">
        <w:rPr>
          <w:lang w:val="en-US"/>
        </w:rPr>
        <w:t>Exfiltration (</w:t>
      </w:r>
      <w:r w:rsidRPr="004F2B4F">
        <w:rPr>
          <w:i/>
          <w:lang w:val="en-US"/>
        </w:rPr>
        <w:t>S</w:t>
      </w:r>
      <w:r w:rsidRPr="004F2B4F">
        <w:rPr>
          <w:i/>
          <w:vertAlign w:val="subscript"/>
          <w:lang w:val="en-US"/>
        </w:rPr>
        <w:t>exf</w:t>
      </w:r>
      <w:r w:rsidRPr="004F2B4F">
        <w:rPr>
          <w:lang w:val="en-US"/>
        </w:rPr>
        <w:t>) occurs where the groundwater and surface water are not connected and the groundwater level exceeds the bed level. The rate of exfiltration is related to the rate of the groundwater level exceeding the bed level.</w:t>
      </w:r>
    </w:p>
    <w:p w:rsidR="00572157" w:rsidRPr="004F2B4F" w:rsidRDefault="00572157" w:rsidP="002603CC">
      <w:pPr>
        <w:spacing w:line="240" w:lineRule="auto"/>
        <w:rPr>
          <w:lang w:val="en-US"/>
        </w:rPr>
      </w:pPr>
    </w:p>
    <w:p w:rsidR="00572157" w:rsidRPr="004F2B4F" w:rsidRDefault="00572157" w:rsidP="002603CC">
      <w:pPr>
        <w:pStyle w:val="MTDisplayEquation"/>
        <w:rPr>
          <w:lang w:val="en-US"/>
        </w:rPr>
      </w:pPr>
      <w:r w:rsidRPr="004F2B4F">
        <w:rPr>
          <w:lang w:val="en-US"/>
        </w:rPr>
        <w:tab/>
      </w:r>
      <w:r w:rsidRPr="004F2B4F">
        <w:rPr>
          <w:position w:val="-24"/>
          <w:lang w:val="en-US"/>
        </w:rPr>
        <w:object w:dxaOrig="1980" w:dyaOrig="660">
          <v:shape id="_x0000_i1107" type="#_x0000_t75" style="width:99.8pt;height:32.75pt" o:ole="">
            <v:imagedata r:id="rId200" o:title=""/>
          </v:shape>
          <o:OLEObject Type="Embed" ProgID="Equation.DSMT4" ShapeID="_x0000_i1107" DrawAspect="Content" ObjectID="_1487070933" r:id="rId201"/>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71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572157" w:rsidRPr="004F2B4F" w:rsidRDefault="00572157" w:rsidP="002603CC">
      <w:pPr>
        <w:spacing w:line="240" w:lineRule="auto"/>
        <w:rPr>
          <w:lang w:val="en-US"/>
        </w:rPr>
      </w:pPr>
    </w:p>
    <w:p w:rsidR="00572157" w:rsidRPr="004F2B4F" w:rsidRDefault="00572157" w:rsidP="002603CC">
      <w:pPr>
        <w:rPr>
          <w:lang w:val="en-US"/>
        </w:rPr>
      </w:pPr>
      <w:r w:rsidRPr="004F2B4F">
        <w:rPr>
          <w:lang w:val="en-US"/>
        </w:rPr>
        <w:t>Submarine exchange (</w:t>
      </w:r>
      <w:r w:rsidRPr="004F2B4F">
        <w:rPr>
          <w:i/>
          <w:lang w:val="en-US"/>
        </w:rPr>
        <w:t>S</w:t>
      </w:r>
      <w:r w:rsidRPr="004F2B4F">
        <w:rPr>
          <w:i/>
          <w:vertAlign w:val="subscript"/>
          <w:lang w:val="en-US"/>
        </w:rPr>
        <w:t>sub</w:t>
      </w:r>
      <w:r w:rsidRPr="004F2B4F">
        <w:rPr>
          <w:lang w:val="en-US"/>
        </w:rPr>
        <w:t>) represents the high and low frequency infiltration and exfiltration through the bed due pressure gradients across the saturated bed. This process only takes place where the groundwater and surface water are connected. In the case of the non-hydrostatic groundwater model, the rate of submarine exchange is determined by the vertical specific discharge velocity at the interface between the groundwater and surface water. The value of this velocity can be found using the vertical derivative of the approximated groundwater head at the groundwater-surface water interface (shown for the parabolic head approximation).</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14"/>
          <w:lang w:val="en-US"/>
        </w:rPr>
        <w:object w:dxaOrig="1440" w:dyaOrig="380">
          <v:shape id="_x0000_i1108" type="#_x0000_t75" style="width:1in;height:19.1pt" o:ole="">
            <v:imagedata r:id="rId202" o:title=""/>
          </v:shape>
          <o:OLEObject Type="Embed" ProgID="Equation.DSMT4" ShapeID="_x0000_i1108" DrawAspect="Content" ObjectID="_1487070934" r:id="rId203"/>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72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572157" w:rsidRPr="004F2B4F" w:rsidRDefault="00572157" w:rsidP="002603CC">
      <w:pPr>
        <w:rPr>
          <w:lang w:val="en-US"/>
        </w:rPr>
      </w:pPr>
    </w:p>
    <w:p w:rsidR="00572157" w:rsidRPr="004F2B4F" w:rsidRDefault="00572157" w:rsidP="002603CC">
      <w:pPr>
        <w:spacing w:line="240" w:lineRule="auto"/>
        <w:rPr>
          <w:lang w:val="en-US"/>
        </w:rPr>
      </w:pPr>
      <w:r w:rsidRPr="004F2B4F">
        <w:rPr>
          <w:lang w:val="en-US"/>
        </w:rPr>
        <w:t xml:space="preserve">In the case of the hydrostatic groundwater model, the difference between the surface water head and the groundwater head is used to drive submarine discharge when the groundwater level is less than </w:t>
      </w:r>
      <w:r w:rsidRPr="004F2B4F">
        <w:rPr>
          <w:i/>
          <w:lang w:val="en-US"/>
        </w:rPr>
        <w:t>d</w:t>
      </w:r>
      <w:r w:rsidRPr="004F2B4F">
        <w:rPr>
          <w:i/>
          <w:vertAlign w:val="subscript"/>
          <w:lang w:val="en-US"/>
        </w:rPr>
        <w:t>wetlayer</w:t>
      </w:r>
      <w:r w:rsidRPr="004F2B4F">
        <w:rPr>
          <w:lang w:val="en-US"/>
        </w:rPr>
        <w:t xml:space="preserve"> from the bed surface. </w:t>
      </w:r>
    </w:p>
    <w:p w:rsidR="00572157" w:rsidRPr="004F2B4F" w:rsidRDefault="00572157" w:rsidP="002603CC">
      <w:pPr>
        <w:spacing w:line="240" w:lineRule="auto"/>
        <w:rPr>
          <w:lang w:val="en-US"/>
        </w:rPr>
      </w:pPr>
    </w:p>
    <w:p w:rsidR="00572157" w:rsidRPr="004F2B4F" w:rsidRDefault="00572157" w:rsidP="002603CC">
      <w:pPr>
        <w:spacing w:line="240" w:lineRule="auto"/>
        <w:rPr>
          <w:lang w:val="en-US"/>
        </w:rPr>
      </w:pPr>
      <w:r w:rsidRPr="004F2B4F">
        <w:rPr>
          <w:lang w:val="en-US"/>
        </w:rPr>
        <w:t xml:space="preserve">While most beach systems can acceptably described through vertical exchange of surface water and groundwater, in cases of very steep permeable slopes (e.g., porous breakwaters), it is necessary to include the horizontal exchange of groundwater and surface water between neighboring cells (keyword: </w:t>
      </w:r>
      <w:r w:rsidRPr="004F2B4F">
        <w:rPr>
          <w:i/>
          <w:lang w:val="en-US"/>
        </w:rPr>
        <w:t>gwhorinfil = 1</w:t>
      </w:r>
      <w:r w:rsidRPr="004F2B4F">
        <w:rPr>
          <w:lang w:val="en-US"/>
        </w:rPr>
        <w:t>). In this case the horizontal head gradient between the surface water and groundwater across vertical interface between the cells is used to determine the horizontal exchange flux:</w:t>
      </w:r>
    </w:p>
    <w:p w:rsidR="00572157" w:rsidRPr="004F2B4F" w:rsidRDefault="00572157" w:rsidP="002603CC">
      <w:pPr>
        <w:spacing w:line="240" w:lineRule="auto"/>
        <w:rPr>
          <w:lang w:val="en-US"/>
        </w:rPr>
      </w:pPr>
    </w:p>
    <w:p w:rsidR="00572157" w:rsidRPr="004F2B4F" w:rsidRDefault="00572157" w:rsidP="002603CC">
      <w:pPr>
        <w:pStyle w:val="MTDisplayEquation"/>
        <w:rPr>
          <w:lang w:val="en-US"/>
        </w:rPr>
      </w:pPr>
      <w:r w:rsidRPr="004F2B4F">
        <w:rPr>
          <w:lang w:val="en-US"/>
        </w:rPr>
        <w:tab/>
      </w:r>
      <w:r w:rsidRPr="004F2B4F">
        <w:rPr>
          <w:position w:val="-24"/>
          <w:lang w:val="en-US"/>
        </w:rPr>
        <w:object w:dxaOrig="1660" w:dyaOrig="620">
          <v:shape id="_x0000_i1109" type="#_x0000_t75" style="width:82.9pt;height:31.1pt" o:ole="">
            <v:imagedata r:id="rId204" o:title=""/>
          </v:shape>
          <o:OLEObject Type="Embed" ProgID="Equation.DSMT4" ShapeID="_x0000_i1109" DrawAspect="Content" ObjectID="_1487070935" r:id="rId205"/>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73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572157" w:rsidRPr="004F2B4F" w:rsidRDefault="00572157" w:rsidP="002603CC">
      <w:pPr>
        <w:spacing w:line="240" w:lineRule="auto"/>
        <w:rPr>
          <w:lang w:val="en-US"/>
        </w:rPr>
      </w:pPr>
      <w:proofErr w:type="gramStart"/>
      <w:r w:rsidRPr="004F2B4F">
        <w:rPr>
          <w:lang w:val="en-US"/>
        </w:rPr>
        <w:t>where</w:t>
      </w:r>
      <w:proofErr w:type="gramEnd"/>
      <w:r w:rsidRPr="004F2B4F">
        <w:rPr>
          <w:lang w:val="en-US"/>
        </w:rPr>
        <w:t xml:space="preserve"> </w:t>
      </w:r>
      <w:r w:rsidRPr="004F2B4F">
        <w:rPr>
          <w:i/>
          <w:lang w:val="en-US"/>
        </w:rPr>
        <w:t>δH</w:t>
      </w:r>
      <w:r w:rsidRPr="004F2B4F">
        <w:rPr>
          <w:i/>
          <w:vertAlign w:val="subscript"/>
          <w:lang w:val="en-US"/>
        </w:rPr>
        <w:t>s</w:t>
      </w:r>
      <w:r w:rsidRPr="004F2B4F">
        <w:rPr>
          <w:lang w:val="en-US"/>
        </w:rPr>
        <w:t xml:space="preserve"> is the head gradient between the surface water and groundwater in neighboring cell, </w:t>
      </w:r>
      <w:r w:rsidRPr="004F2B4F">
        <w:rPr>
          <w:i/>
          <w:lang w:val="en-US"/>
        </w:rPr>
        <w:t>δs</w:t>
      </w:r>
      <w:r w:rsidRPr="004F2B4F">
        <w:rPr>
          <w:lang w:val="en-US"/>
        </w:rPr>
        <w:t xml:space="preserve"> is the gradient distance, defined as the numerical grid size, and </w:t>
      </w:r>
      <w:r w:rsidRPr="004F2B4F">
        <w:rPr>
          <w:i/>
          <w:lang w:val="en-US"/>
        </w:rPr>
        <w:t>A</w:t>
      </w:r>
      <w:r w:rsidRPr="004F2B4F">
        <w:rPr>
          <w:lang w:val="en-US"/>
        </w:rPr>
        <w:t xml:space="preserve"> is the surface area through which the exchange takes place, defined as the difference in bed level between the neighboring cells.</w:t>
      </w:r>
    </w:p>
    <w:p w:rsidR="00572157" w:rsidRPr="004F2B4F" w:rsidRDefault="00572157" w:rsidP="002603CC">
      <w:pPr>
        <w:pStyle w:val="Heading4"/>
        <w:jc w:val="both"/>
        <w:rPr>
          <w:lang w:val="en-US"/>
        </w:rPr>
      </w:pPr>
      <w:r w:rsidRPr="004F2B4F">
        <w:rPr>
          <w:lang w:val="en-US"/>
        </w:rPr>
        <w:t>Calculation of groundwater and surface water levels</w:t>
      </w:r>
    </w:p>
    <w:p w:rsidR="00572157" w:rsidRPr="004F2B4F" w:rsidRDefault="00572157" w:rsidP="002603CC">
      <w:pPr>
        <w:rPr>
          <w:lang w:val="en-US"/>
        </w:rPr>
      </w:pPr>
      <w:r w:rsidRPr="004F2B4F">
        <w:rPr>
          <w:lang w:val="en-US"/>
        </w:rPr>
        <w:t>Groundwater levels are updated through the continuity relation:</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28"/>
          <w:lang w:val="en-US"/>
        </w:rPr>
        <w:object w:dxaOrig="5140" w:dyaOrig="700">
          <v:shape id="_x0000_i1110" type="#_x0000_t75" style="width:256.9pt;height:34.9pt" o:ole="">
            <v:imagedata r:id="rId206" o:title=""/>
          </v:shape>
          <o:OLEObject Type="Embed" ProgID="Equation.DSMT4" ShapeID="_x0000_i1110" DrawAspect="Content" ObjectID="_1487070936" r:id="rId207"/>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74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572157" w:rsidRPr="004F2B4F" w:rsidRDefault="00572157" w:rsidP="002603CC">
      <w:pPr>
        <w:rPr>
          <w:lang w:val="en-US"/>
        </w:rPr>
      </w:pPr>
    </w:p>
    <w:p w:rsidR="00572157" w:rsidRPr="004F2B4F" w:rsidRDefault="00572157" w:rsidP="002603CC">
      <w:pPr>
        <w:rPr>
          <w:lang w:val="en-US"/>
        </w:rPr>
      </w:pPr>
      <w:r w:rsidRPr="004F2B4F">
        <w:rPr>
          <w:lang w:val="en-US"/>
        </w:rPr>
        <w:t>In these same areas the surface water level is modified to account for exchange fluxes:</w:t>
      </w:r>
    </w:p>
    <w:p w:rsidR="00572157" w:rsidRPr="004F2B4F" w:rsidRDefault="00572157" w:rsidP="002603CC">
      <w:pPr>
        <w:rPr>
          <w:lang w:val="en-US"/>
        </w:rPr>
      </w:pPr>
    </w:p>
    <w:p w:rsidR="00572157" w:rsidRPr="004F2B4F" w:rsidRDefault="00572157" w:rsidP="002603CC">
      <w:pPr>
        <w:pStyle w:val="MTDisplayEquation"/>
        <w:rPr>
          <w:lang w:val="en-US"/>
        </w:rPr>
      </w:pPr>
      <w:r w:rsidRPr="004F2B4F">
        <w:rPr>
          <w:lang w:val="en-US"/>
        </w:rPr>
        <w:tab/>
      </w:r>
      <w:r w:rsidRPr="004F2B4F">
        <w:rPr>
          <w:position w:val="-24"/>
          <w:lang w:val="en-US"/>
        </w:rPr>
        <w:object w:dxaOrig="2760" w:dyaOrig="620">
          <v:shape id="_x0000_i1111" type="#_x0000_t75" style="width:137.45pt;height:31.1pt" o:ole="">
            <v:imagedata r:id="rId208" o:title=""/>
          </v:shape>
          <o:OLEObject Type="Embed" ProgID="Equation.DSMT4" ShapeID="_x0000_i1111" DrawAspect="Content" ObjectID="_1487070937" r:id="rId209"/>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75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572157" w:rsidRPr="004F2B4F" w:rsidRDefault="00572157" w:rsidP="002603CC">
      <w:pPr>
        <w:spacing w:line="240" w:lineRule="auto"/>
        <w:rPr>
          <w:lang w:val="en-US"/>
        </w:rPr>
      </w:pPr>
    </w:p>
    <w:p w:rsidR="00572157" w:rsidRPr="004F2B4F" w:rsidRDefault="00572157" w:rsidP="002603CC">
      <w:pPr>
        <w:pStyle w:val="Heading4"/>
        <w:jc w:val="both"/>
        <w:rPr>
          <w:lang w:val="en-US"/>
        </w:rPr>
      </w:pPr>
      <w:r w:rsidRPr="004F2B4F">
        <w:rPr>
          <w:lang w:val="en-US"/>
        </w:rPr>
        <w:t>Boundary conditions</w:t>
      </w:r>
    </w:p>
    <w:p w:rsidR="00572157" w:rsidRPr="004F2B4F" w:rsidRDefault="00572157" w:rsidP="002603CC">
      <w:pPr>
        <w:rPr>
          <w:lang w:val="en-US"/>
        </w:rPr>
      </w:pPr>
      <w:r w:rsidRPr="004F2B4F">
        <w:rPr>
          <w:lang w:val="en-US"/>
        </w:rPr>
        <w:t>Since the groundwater dynamics are described by a parabolic equation, the system of equations requires boundary conditions at all horizontal and vertical boundaries, as well as an initial condition:</w:t>
      </w:r>
    </w:p>
    <w:p w:rsidR="00572157" w:rsidRPr="004F2B4F" w:rsidRDefault="00572157" w:rsidP="002603CC">
      <w:pPr>
        <w:rPr>
          <w:lang w:val="en-US"/>
        </w:rPr>
      </w:pPr>
    </w:p>
    <w:p w:rsidR="00572157" w:rsidRPr="004F2B4F" w:rsidRDefault="00572157" w:rsidP="002603CC">
      <w:pPr>
        <w:pStyle w:val="ListBullet"/>
        <w:rPr>
          <w:lang w:val="en-US"/>
        </w:rPr>
      </w:pPr>
      <w:r w:rsidRPr="004F2B4F">
        <w:rPr>
          <w:lang w:val="en-US"/>
        </w:rPr>
        <w:t xml:space="preserve">A zero flux condition is imposed at the horizontal boundaries and bottom of the aquifer. </w:t>
      </w:r>
    </w:p>
    <w:p w:rsidR="00572157" w:rsidRPr="004F2B4F" w:rsidRDefault="00572157" w:rsidP="002603CC">
      <w:pPr>
        <w:pStyle w:val="ListBullet"/>
        <w:rPr>
          <w:lang w:val="en-US"/>
        </w:rPr>
      </w:pPr>
      <w:r w:rsidRPr="004F2B4F">
        <w:rPr>
          <w:lang w:val="en-US"/>
        </w:rPr>
        <w:t xml:space="preserve">The initial condition for the solution is specified by the model user in terms of the initial groundwater head (keyword: </w:t>
      </w:r>
      <w:r w:rsidRPr="004F2B4F">
        <w:rPr>
          <w:i/>
          <w:lang w:val="en-US"/>
        </w:rPr>
        <w:t>gw0</w:t>
      </w:r>
      <w:r w:rsidRPr="004F2B4F">
        <w:rPr>
          <w:lang w:val="en-US"/>
        </w:rPr>
        <w:t xml:space="preserve">, or </w:t>
      </w:r>
      <w:r w:rsidRPr="004F2B4F">
        <w:rPr>
          <w:i/>
          <w:lang w:val="en-US"/>
        </w:rPr>
        <w:t>gw0file</w:t>
      </w:r>
      <w:r w:rsidRPr="004F2B4F">
        <w:rPr>
          <w:lang w:val="en-US"/>
        </w:rPr>
        <w:t>).</w:t>
      </w:r>
    </w:p>
    <w:p w:rsidR="00572157" w:rsidRPr="004F2B4F" w:rsidRDefault="00572157" w:rsidP="002603CC">
      <w:pPr>
        <w:spacing w:line="240" w:lineRule="auto"/>
        <w:rPr>
          <w:lang w:val="en-US"/>
        </w:rPr>
      </w:pPr>
    </w:p>
    <w:p w:rsidR="00572157" w:rsidRPr="004F2B4F" w:rsidRDefault="00572157" w:rsidP="002603CC">
      <w:pPr>
        <w:spacing w:line="240" w:lineRule="auto"/>
        <w:rPr>
          <w:b/>
          <w:iCs/>
          <w:szCs w:val="28"/>
          <w:lang w:val="en-US"/>
        </w:rPr>
      </w:pPr>
      <w:r w:rsidRPr="004F2B4F">
        <w:rPr>
          <w:lang w:val="en-US"/>
        </w:rPr>
        <w:br w:type="page"/>
      </w:r>
    </w:p>
    <w:p w:rsidR="00572157" w:rsidRPr="004F2B4F" w:rsidRDefault="00572157" w:rsidP="002603CC">
      <w:pPr>
        <w:spacing w:line="240" w:lineRule="auto"/>
        <w:rPr>
          <w:lang w:val="en-US"/>
        </w:rPr>
      </w:pPr>
    </w:p>
    <w:p w:rsidR="00EB76FC" w:rsidRPr="004F2B4F" w:rsidRDefault="00EB76FC" w:rsidP="002603CC">
      <w:pPr>
        <w:pStyle w:val="Heading2"/>
        <w:jc w:val="both"/>
        <w:rPr>
          <w:lang w:val="en-US"/>
        </w:rPr>
      </w:pPr>
      <w:bookmarkStart w:id="108" w:name="_Toc412623830"/>
      <w:r w:rsidRPr="004F2B4F">
        <w:rPr>
          <w:lang w:val="en-US"/>
        </w:rPr>
        <w:t>Sediment transport</w:t>
      </w:r>
      <w:bookmarkEnd w:id="108"/>
    </w:p>
    <w:p w:rsidR="00EB76FC" w:rsidRPr="004F2B4F" w:rsidRDefault="00EB76FC" w:rsidP="002603CC">
      <w:pPr>
        <w:pStyle w:val="Heading3"/>
        <w:jc w:val="both"/>
        <w:rPr>
          <w:lang w:val="en-US"/>
        </w:rPr>
      </w:pPr>
      <w:bookmarkStart w:id="109" w:name="_Toc412623831"/>
      <w:r w:rsidRPr="004F2B4F">
        <w:rPr>
          <w:lang w:val="en-US"/>
        </w:rPr>
        <w:t>Advection-diffusion equation</w:t>
      </w:r>
      <w:bookmarkEnd w:id="109"/>
    </w:p>
    <w:p w:rsidR="00EB76FC" w:rsidRPr="004F2B4F" w:rsidRDefault="00EB76FC" w:rsidP="002603CC">
      <w:pPr>
        <w:rPr>
          <w:lang w:val="en-US"/>
        </w:rPr>
      </w:pPr>
      <w:r w:rsidRPr="004F2B4F">
        <w:rPr>
          <w:lang w:val="en-US"/>
        </w:rPr>
        <w:t xml:space="preserve">Sediment concentrations in the water column are </w:t>
      </w:r>
      <w:r w:rsidR="003C2156" w:rsidRPr="004F2B4F">
        <w:rPr>
          <w:lang w:val="en-US"/>
        </w:rPr>
        <w:t>modeled</w:t>
      </w:r>
      <w:r w:rsidRPr="004F2B4F">
        <w:rPr>
          <w:lang w:val="en-US"/>
        </w:rPr>
        <w:t xml:space="preserve"> using a depth-averaged advection-diffusion scheme with a source-sink term based on an equilibrium sediment concentration (Galappatti and Vreugdenhi, 1985):</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30"/>
          <w:lang w:val="en-US"/>
        </w:rPr>
        <w:object w:dxaOrig="6460" w:dyaOrig="720">
          <v:shape id="_x0000_i1112" type="#_x0000_t75" style="width:322.9pt;height:37.1pt" o:ole="">
            <v:imagedata r:id="rId210" o:title=""/>
          </v:shape>
          <o:OLEObject Type="Embed" ProgID="Equation.DSMT4" ShapeID="_x0000_i1112" DrawAspect="Content" ObjectID="_1487070938" r:id="rId211"/>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10" w:name="ZEqnNum93482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76</w:instrText>
      </w:r>
      <w:r w:rsidR="00801832" w:rsidRPr="004F2B4F">
        <w:rPr>
          <w:lang w:val="en-US"/>
        </w:rPr>
        <w:fldChar w:fldCharType="end"/>
      </w:r>
      <w:r w:rsidR="00801832" w:rsidRPr="004F2B4F">
        <w:rPr>
          <w:lang w:val="en-US"/>
        </w:rPr>
        <w:instrText>)</w:instrText>
      </w:r>
      <w:bookmarkEnd w:id="110"/>
      <w:r w:rsidR="00801832"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 xml:space="preserve">In </w:t>
      </w:r>
      <w:r w:rsidR="00394891" w:rsidRPr="004F2B4F">
        <w:rPr>
          <w:lang w:val="en-US"/>
        </w:rPr>
        <w:fldChar w:fldCharType="begin"/>
      </w:r>
      <w:r w:rsidR="00394891" w:rsidRPr="004F2B4F">
        <w:rPr>
          <w:lang w:val="en-US"/>
        </w:rPr>
        <w:instrText xml:space="preserve"> GOTOBUTTON ZEqnNum934820  \* MERGEFORMAT </w:instrText>
      </w:r>
      <w:r w:rsidR="00394891" w:rsidRPr="004F2B4F">
        <w:rPr>
          <w:lang w:val="en-US"/>
        </w:rPr>
        <w:fldChar w:fldCharType="begin"/>
      </w:r>
      <w:r w:rsidR="00394891" w:rsidRPr="004F2B4F">
        <w:rPr>
          <w:lang w:val="en-US"/>
        </w:rPr>
        <w:instrText xml:space="preserve"> REF ZEqnNum934820 \* Charformat \! \* MERGEFORMAT </w:instrText>
      </w:r>
      <w:r w:rsidR="00394891"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76</w:instrText>
      </w:r>
      <w:r w:rsidR="000C1056" w:rsidRPr="004F2B4F">
        <w:rPr>
          <w:lang w:val="en-US"/>
        </w:rPr>
        <w:instrText>)</w:instrText>
      </w:r>
      <w:r w:rsidR="00394891" w:rsidRPr="004F2B4F">
        <w:rPr>
          <w:lang w:val="en-US"/>
        </w:rPr>
        <w:fldChar w:fldCharType="end"/>
      </w:r>
      <w:r w:rsidR="00394891" w:rsidRPr="004F2B4F">
        <w:rPr>
          <w:lang w:val="en-US"/>
        </w:rPr>
        <w:fldChar w:fldCharType="end"/>
      </w:r>
      <w:r w:rsidRPr="004F2B4F">
        <w:rPr>
          <w:lang w:val="en-US"/>
        </w:rPr>
        <w:t xml:space="preserve"> </w:t>
      </w:r>
      <w:r w:rsidRPr="004F2B4F">
        <w:rPr>
          <w:i/>
          <w:lang w:val="en-US"/>
        </w:rPr>
        <w:t>C</w:t>
      </w:r>
      <w:r w:rsidRPr="004F2B4F">
        <w:rPr>
          <w:lang w:val="en-US"/>
        </w:rPr>
        <w:t xml:space="preserve"> represents the depth-averaged sediment concentration which varies on the wave-group time scale and </w:t>
      </w:r>
      <w:proofErr w:type="gramStart"/>
      <w:r w:rsidRPr="004F2B4F">
        <w:rPr>
          <w:i/>
          <w:lang w:val="en-US"/>
        </w:rPr>
        <w:t>D</w:t>
      </w:r>
      <w:r w:rsidRPr="004F2B4F">
        <w:rPr>
          <w:i/>
          <w:vertAlign w:val="subscript"/>
          <w:lang w:val="en-US"/>
        </w:rPr>
        <w:t>h</w:t>
      </w:r>
      <w:proofErr w:type="gramEnd"/>
      <w:r w:rsidRPr="004F2B4F">
        <w:rPr>
          <w:lang w:val="en-US"/>
        </w:rPr>
        <w:t xml:space="preserve"> is the sediment diffusion coefficient. The entrainment of the sediment is represented by an adaptation time </w:t>
      </w:r>
      <w:r w:rsidRPr="004F2B4F">
        <w:rPr>
          <w:i/>
          <w:lang w:val="en-US"/>
        </w:rPr>
        <w:t>T</w:t>
      </w:r>
      <w:r w:rsidRPr="004F2B4F">
        <w:rPr>
          <w:i/>
          <w:vertAlign w:val="subscript"/>
          <w:lang w:val="en-US"/>
        </w:rPr>
        <w:t>s</w:t>
      </w:r>
      <w:r w:rsidRPr="004F2B4F">
        <w:rPr>
          <w:lang w:val="en-US"/>
        </w:rPr>
        <w:t xml:space="preserve">, given by a simple approximation based on the local water depth </w:t>
      </w:r>
      <w:r w:rsidRPr="004F2B4F">
        <w:rPr>
          <w:i/>
          <w:lang w:val="en-US"/>
        </w:rPr>
        <w:t>h</w:t>
      </w:r>
      <w:r w:rsidRPr="004F2B4F">
        <w:rPr>
          <w:lang w:val="en-US"/>
        </w:rPr>
        <w:t xml:space="preserve"> and sediment fall velocity </w:t>
      </w:r>
      <w:r w:rsidRPr="004F2B4F">
        <w:rPr>
          <w:i/>
          <w:lang w:val="en-US"/>
        </w:rPr>
        <w:t>w</w:t>
      </w:r>
      <w:r w:rsidRPr="004F2B4F">
        <w:rPr>
          <w:i/>
          <w:vertAlign w:val="subscript"/>
          <w:lang w:val="en-US"/>
        </w:rPr>
        <w:t>s</w:t>
      </w:r>
      <w:r w:rsidRPr="004F2B4F">
        <w:rPr>
          <w:lang w:val="en-US"/>
        </w:rPr>
        <w:t xml:space="preserve">. A small value of </w:t>
      </w:r>
      <w:r w:rsidRPr="004F2B4F">
        <w:rPr>
          <w:i/>
          <w:lang w:val="en-US"/>
        </w:rPr>
        <w:t>T</w:t>
      </w:r>
      <w:r w:rsidRPr="004F2B4F">
        <w:rPr>
          <w:i/>
          <w:vertAlign w:val="subscript"/>
          <w:lang w:val="en-US"/>
        </w:rPr>
        <w:t>s</w:t>
      </w:r>
      <w:r w:rsidRPr="004F2B4F">
        <w:rPr>
          <w:lang w:val="en-US"/>
        </w:rPr>
        <w:t xml:space="preserve"> corresponds to nearly instantaneous sediment response</w:t>
      </w:r>
      <w:r w:rsidR="007863D5" w:rsidRPr="004F2B4F">
        <w:rPr>
          <w:lang w:val="en-US"/>
        </w:rPr>
        <w:t xml:space="preserve"> (keyword: </w:t>
      </w:r>
      <w:r w:rsidR="007863D5" w:rsidRPr="004F2B4F">
        <w:rPr>
          <w:i/>
          <w:lang w:val="en-US"/>
        </w:rPr>
        <w:t>Tsmin</w:t>
      </w:r>
      <w:r w:rsidR="007863D5" w:rsidRPr="004F2B4F">
        <w:rPr>
          <w:lang w:val="en-US"/>
        </w:rPr>
        <w:t>)</w:t>
      </w:r>
      <w:r w:rsidRPr="004F2B4F">
        <w:rPr>
          <w:lang w:val="en-US"/>
        </w:rPr>
        <w:t>.</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DA06EF" w:rsidRPr="004F2B4F">
        <w:rPr>
          <w:position w:val="-32"/>
          <w:lang w:val="en-US"/>
        </w:rPr>
        <w:object w:dxaOrig="2420" w:dyaOrig="760">
          <v:shape id="_x0000_i1113" type="#_x0000_t75" style="width:120.55pt;height:37.65pt" o:ole="">
            <v:imagedata r:id="rId212" o:title=""/>
          </v:shape>
          <o:OLEObject Type="Embed" ProgID="Equation.DSMT4" ShapeID="_x0000_i1113" DrawAspect="Content" ObjectID="_1487070939" r:id="rId213"/>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77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 xml:space="preserve">The entrainment or deposition of sediment is determined by the mismatch between the actual sediment concentration </w:t>
      </w:r>
      <w:r w:rsidRPr="004F2B4F">
        <w:rPr>
          <w:i/>
          <w:lang w:val="en-US"/>
        </w:rPr>
        <w:t>C</w:t>
      </w:r>
      <w:r w:rsidRPr="004F2B4F">
        <w:rPr>
          <w:lang w:val="en-US"/>
        </w:rPr>
        <w:t xml:space="preserve"> and the equilibrium concentration </w:t>
      </w:r>
      <w:r w:rsidRPr="004F2B4F">
        <w:rPr>
          <w:i/>
          <w:lang w:val="en-US"/>
        </w:rPr>
        <w:t>C</w:t>
      </w:r>
      <w:r w:rsidRPr="004F2B4F">
        <w:rPr>
          <w:i/>
          <w:vertAlign w:val="subscript"/>
          <w:lang w:val="en-US"/>
        </w:rPr>
        <w:t>eq</w:t>
      </w:r>
      <w:r w:rsidRPr="004F2B4F">
        <w:rPr>
          <w:i/>
          <w:lang w:val="en-US"/>
        </w:rPr>
        <w:t xml:space="preserve"> </w:t>
      </w:r>
      <w:r w:rsidRPr="004F2B4F">
        <w:rPr>
          <w:lang w:val="en-US"/>
        </w:rPr>
        <w:t>thus representing the source term in the sediment transport equation.</w:t>
      </w:r>
      <w:r w:rsidR="00DA06EF" w:rsidRPr="004F2B4F">
        <w:rPr>
          <w:lang w:val="en-US"/>
        </w:rPr>
        <w:t xml:space="preserve"> The factor </w:t>
      </w:r>
      <w:r w:rsidR="00DA06EF" w:rsidRPr="004F2B4F">
        <w:rPr>
          <w:i/>
          <w:lang w:val="en-US"/>
        </w:rPr>
        <w:t>f</w:t>
      </w:r>
      <w:r w:rsidR="00DA06EF" w:rsidRPr="004F2B4F">
        <w:rPr>
          <w:i/>
          <w:vertAlign w:val="subscript"/>
          <w:lang w:val="en-US"/>
        </w:rPr>
        <w:t>Ts</w:t>
      </w:r>
      <w:r w:rsidR="00DA06EF" w:rsidRPr="004F2B4F">
        <w:rPr>
          <w:lang w:val="en-US"/>
        </w:rPr>
        <w:t xml:space="preserve"> is a correction factor to take into account the fact </w:t>
      </w:r>
      <w:proofErr w:type="gramStart"/>
      <w:r w:rsidR="00DA06EF" w:rsidRPr="004F2B4F">
        <w:rPr>
          <w:lang w:val="en-US"/>
        </w:rPr>
        <w:t xml:space="preserve">that </w:t>
      </w:r>
      <w:r w:rsidR="00DA06EF" w:rsidRPr="004F2B4F">
        <w:rPr>
          <w:i/>
          <w:lang w:val="en-US"/>
        </w:rPr>
        <w:t>w</w:t>
      </w:r>
      <w:r w:rsidR="00DA06EF" w:rsidRPr="004F2B4F">
        <w:rPr>
          <w:i/>
          <w:vertAlign w:val="subscript"/>
          <w:lang w:val="en-US"/>
        </w:rPr>
        <w:t>s</w:t>
      </w:r>
      <w:proofErr w:type="gramEnd"/>
      <w:r w:rsidR="00DA06EF" w:rsidRPr="004F2B4F">
        <w:rPr>
          <w:lang w:val="en-US"/>
        </w:rPr>
        <w:t xml:space="preserve"> is determined on depth-averaged data</w:t>
      </w:r>
      <w:r w:rsidR="00460A04" w:rsidRPr="004F2B4F">
        <w:rPr>
          <w:lang w:val="en-US"/>
        </w:rPr>
        <w:t xml:space="preserve"> (keyword: tsfac</w:t>
      </w:r>
      <w:r w:rsidR="00715418" w:rsidRPr="004F2B4F">
        <w:rPr>
          <w:lang w:val="en-US"/>
        </w:rPr>
        <w:t>).</w:t>
      </w:r>
    </w:p>
    <w:p w:rsidR="00EB76FC" w:rsidRPr="004F2B4F" w:rsidRDefault="00EB76FC" w:rsidP="002603CC">
      <w:pPr>
        <w:pStyle w:val="Heading3"/>
        <w:jc w:val="both"/>
        <w:rPr>
          <w:lang w:val="en-US"/>
        </w:rPr>
      </w:pPr>
      <w:bookmarkStart w:id="111" w:name="_Toc412623832"/>
      <w:r w:rsidRPr="004F2B4F">
        <w:rPr>
          <w:lang w:val="en-US"/>
        </w:rPr>
        <w:t>General parameters</w:t>
      </w:r>
      <w:bookmarkEnd w:id="111"/>
    </w:p>
    <w:p w:rsidR="00EB76FC" w:rsidRPr="004F2B4F" w:rsidRDefault="00EB76FC" w:rsidP="002603CC">
      <w:pPr>
        <w:spacing w:line="240" w:lineRule="auto"/>
        <w:rPr>
          <w:lang w:val="en-US"/>
        </w:rPr>
      </w:pPr>
      <w:r w:rsidRPr="004F2B4F">
        <w:rPr>
          <w:lang w:val="en-US"/>
        </w:rPr>
        <w:t xml:space="preserve">In the sediment transport formulations the equilibrium sediment concentration </w:t>
      </w:r>
      <w:r w:rsidRPr="004F2B4F">
        <w:rPr>
          <w:i/>
          <w:lang w:val="en-US"/>
        </w:rPr>
        <w:t>C</w:t>
      </w:r>
      <w:r w:rsidRPr="004F2B4F">
        <w:rPr>
          <w:i/>
          <w:vertAlign w:val="subscript"/>
          <w:lang w:val="en-US"/>
        </w:rPr>
        <w:t>eq</w:t>
      </w:r>
      <w:r w:rsidRPr="004F2B4F">
        <w:rPr>
          <w:vertAlign w:val="subscript"/>
          <w:lang w:val="en-US"/>
        </w:rPr>
        <w:t xml:space="preserve"> </w:t>
      </w:r>
      <w:r w:rsidRPr="004F2B4F">
        <w:rPr>
          <w:lang w:val="en-US"/>
        </w:rPr>
        <w:t>(for both the bed load and the suspended load) is related to the velocity magnitude (</w:t>
      </w:r>
      <w:r w:rsidRPr="004F2B4F">
        <w:rPr>
          <w:i/>
          <w:lang w:val="en-US"/>
        </w:rPr>
        <w:t>v</w:t>
      </w:r>
      <w:r w:rsidRPr="004F2B4F">
        <w:rPr>
          <w:i/>
          <w:vertAlign w:val="subscript"/>
          <w:lang w:val="en-US"/>
        </w:rPr>
        <w:t>mg</w:t>
      </w:r>
      <w:r w:rsidR="008A7684" w:rsidRPr="004F2B4F">
        <w:rPr>
          <w:lang w:val="en-US"/>
        </w:rPr>
        <w:t xml:space="preserve">), </w:t>
      </w:r>
      <w:r w:rsidRPr="004F2B4F">
        <w:rPr>
          <w:lang w:val="en-US"/>
        </w:rPr>
        <w:t>the orbital velocity (</w:t>
      </w:r>
      <w:r w:rsidRPr="004F2B4F">
        <w:rPr>
          <w:i/>
          <w:lang w:val="en-US"/>
        </w:rPr>
        <w:t>u</w:t>
      </w:r>
      <w:r w:rsidRPr="004F2B4F">
        <w:rPr>
          <w:i/>
          <w:vertAlign w:val="subscript"/>
          <w:lang w:val="en-US"/>
        </w:rPr>
        <w:t>rms</w:t>
      </w:r>
      <w:r w:rsidR="008A7684" w:rsidRPr="004F2B4F">
        <w:rPr>
          <w:lang w:val="en-US"/>
        </w:rPr>
        <w:t>) and the fall velocity (</w:t>
      </w:r>
      <w:r w:rsidR="008A7684" w:rsidRPr="004F2B4F">
        <w:rPr>
          <w:i/>
          <w:lang w:val="en-US"/>
        </w:rPr>
        <w:t>w</w:t>
      </w:r>
      <w:r w:rsidR="008A7684" w:rsidRPr="004F2B4F">
        <w:rPr>
          <w:i/>
          <w:vertAlign w:val="subscript"/>
          <w:lang w:val="en-US"/>
        </w:rPr>
        <w:t>s</w:t>
      </w:r>
      <w:r w:rsidR="008A7684" w:rsidRPr="004F2B4F">
        <w:rPr>
          <w:lang w:val="en-US"/>
        </w:rPr>
        <w:t>).</w:t>
      </w:r>
      <w:r w:rsidRPr="004F2B4F">
        <w:rPr>
          <w:lang w:val="en-US"/>
        </w:rPr>
        <w:t xml:space="preserve"> This section elaborates how these are calculated.    </w:t>
      </w:r>
    </w:p>
    <w:p w:rsidR="00EB76FC" w:rsidRPr="004F2B4F" w:rsidRDefault="00EB76FC" w:rsidP="002603CC">
      <w:pPr>
        <w:spacing w:line="240" w:lineRule="auto"/>
        <w:rPr>
          <w:lang w:val="en-US"/>
        </w:rPr>
      </w:pPr>
    </w:p>
    <w:p w:rsidR="00EB76FC" w:rsidRPr="004F2B4F" w:rsidRDefault="00EB76FC" w:rsidP="002603CC">
      <w:pPr>
        <w:spacing w:line="240" w:lineRule="auto"/>
        <w:rPr>
          <w:lang w:val="en-US"/>
        </w:rPr>
      </w:pPr>
      <w:r w:rsidRPr="004F2B4F">
        <w:rPr>
          <w:lang w:val="en-US"/>
        </w:rPr>
        <w:t xml:space="preserve">First of all the </w:t>
      </w:r>
      <w:r w:rsidRPr="004F2B4F">
        <w:rPr>
          <w:u w:val="single"/>
          <w:lang w:val="en-US"/>
        </w:rPr>
        <w:t>velocity magnitude</w:t>
      </w:r>
      <w:r w:rsidRPr="004F2B4F">
        <w:rPr>
          <w:lang w:val="en-US"/>
        </w:rPr>
        <w:t xml:space="preserve">, if long wave stirring is turned on (keyword: </w:t>
      </w:r>
      <w:r w:rsidRPr="004F2B4F">
        <w:rPr>
          <w:i/>
          <w:lang w:val="en-US"/>
        </w:rPr>
        <w:t>lws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Pr="004F2B4F">
        <w:rPr>
          <w:lang w:val="en-US"/>
        </w:rPr>
        <w:t xml:space="preserve">), the velocity magnitude </w:t>
      </w:r>
      <w:r w:rsidRPr="004F2B4F">
        <w:rPr>
          <w:i/>
          <w:lang w:val="en-US"/>
        </w:rPr>
        <w:t>v</w:t>
      </w:r>
      <w:r w:rsidRPr="004F2B4F">
        <w:rPr>
          <w:i/>
          <w:vertAlign w:val="subscript"/>
          <w:lang w:val="en-US"/>
        </w:rPr>
        <w:t>mg</w:t>
      </w:r>
      <w:r w:rsidRPr="004F2B4F">
        <w:rPr>
          <w:lang w:val="en-US"/>
        </w:rPr>
        <w:t xml:space="preserve"> is equal to the magnitude of the Eulerian velocity, as can be seen </w:t>
      </w:r>
      <w:proofErr w:type="gramStart"/>
      <w:r w:rsidRPr="004F2B4F">
        <w:rPr>
          <w:lang w:val="en-US"/>
        </w:rPr>
        <w:t xml:space="preserve">in </w:t>
      </w:r>
      <w:proofErr w:type="gramEnd"/>
      <w:r w:rsidR="00394891" w:rsidRPr="004F2B4F">
        <w:rPr>
          <w:lang w:val="en-US"/>
        </w:rPr>
        <w:fldChar w:fldCharType="begin"/>
      </w:r>
      <w:r w:rsidR="00394891" w:rsidRPr="004F2B4F">
        <w:rPr>
          <w:lang w:val="en-US"/>
        </w:rPr>
        <w:instrText xml:space="preserve"> GOTOBUTTON ZEqnNum872304  \* MERGEFORMAT </w:instrText>
      </w:r>
      <w:r w:rsidR="00394891" w:rsidRPr="004F2B4F">
        <w:rPr>
          <w:lang w:val="en-US"/>
        </w:rPr>
        <w:fldChar w:fldCharType="begin"/>
      </w:r>
      <w:r w:rsidR="00394891" w:rsidRPr="004F2B4F">
        <w:rPr>
          <w:lang w:val="en-US"/>
        </w:rPr>
        <w:instrText xml:space="preserve"> REF ZEqnNum872304 \* Charformat \! \* MERGEFORMAT </w:instrText>
      </w:r>
      <w:r w:rsidR="00394891"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78</w:instrText>
      </w:r>
      <w:r w:rsidR="000C1056" w:rsidRPr="004F2B4F">
        <w:rPr>
          <w:lang w:val="en-US"/>
        </w:rPr>
        <w:instrText>)</w:instrText>
      </w:r>
      <w:r w:rsidR="00394891" w:rsidRPr="004F2B4F">
        <w:rPr>
          <w:lang w:val="en-US"/>
        </w:rPr>
        <w:fldChar w:fldCharType="end"/>
      </w:r>
      <w:r w:rsidR="00394891" w:rsidRPr="004F2B4F">
        <w:rPr>
          <w:lang w:val="en-US"/>
        </w:rPr>
        <w:fldChar w:fldCharType="end"/>
      </w:r>
      <w:r w:rsidRPr="004F2B4F">
        <w:rPr>
          <w:lang w:val="en-US"/>
        </w:rPr>
        <w:t>.</w:t>
      </w:r>
    </w:p>
    <w:p w:rsidR="00EB76FC" w:rsidRPr="004F2B4F" w:rsidRDefault="00EB76FC" w:rsidP="002603CC">
      <w:pPr>
        <w:spacing w:line="240" w:lineRule="auto"/>
        <w:rPr>
          <w:lang w:val="en-US"/>
        </w:rPr>
      </w:pPr>
    </w:p>
    <w:p w:rsidR="00EB76FC" w:rsidRPr="004F2B4F" w:rsidRDefault="00EB76FC" w:rsidP="002603CC">
      <w:pPr>
        <w:pStyle w:val="MTDisplayEquation"/>
        <w:rPr>
          <w:lang w:val="en-US"/>
        </w:rPr>
      </w:pPr>
      <w:r w:rsidRPr="004F2B4F">
        <w:rPr>
          <w:lang w:val="en-US"/>
        </w:rPr>
        <w:tab/>
      </w:r>
      <w:r w:rsidRPr="004F2B4F">
        <w:rPr>
          <w:position w:val="-18"/>
          <w:lang w:val="en-US"/>
        </w:rPr>
        <w:object w:dxaOrig="2079" w:dyaOrig="560">
          <v:shape id="_x0000_i1114" type="#_x0000_t75" style="width:103.1pt;height:27.8pt" o:ole="">
            <v:imagedata r:id="rId214" o:title=""/>
          </v:shape>
          <o:OLEObject Type="Embed" ProgID="Equation.DSMT4" ShapeID="_x0000_i1114" DrawAspect="Content" ObjectID="_1487070940" r:id="rId215"/>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12" w:name="ZEqnNum87230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78</w:instrText>
      </w:r>
      <w:r w:rsidR="00801832" w:rsidRPr="004F2B4F">
        <w:rPr>
          <w:lang w:val="en-US"/>
        </w:rPr>
        <w:fldChar w:fldCharType="end"/>
      </w:r>
      <w:r w:rsidR="00801832" w:rsidRPr="004F2B4F">
        <w:rPr>
          <w:lang w:val="en-US"/>
        </w:rPr>
        <w:instrText>)</w:instrText>
      </w:r>
      <w:bookmarkEnd w:id="112"/>
      <w:r w:rsidR="00801832" w:rsidRPr="004F2B4F">
        <w:rPr>
          <w:lang w:val="en-US"/>
        </w:rPr>
        <w:fldChar w:fldCharType="end"/>
      </w:r>
    </w:p>
    <w:p w:rsidR="00EB76FC" w:rsidRPr="004F2B4F" w:rsidRDefault="00EB76FC" w:rsidP="002603CC">
      <w:pPr>
        <w:spacing w:line="240" w:lineRule="auto"/>
        <w:rPr>
          <w:lang w:val="en-US"/>
        </w:rPr>
      </w:pPr>
    </w:p>
    <w:p w:rsidR="00DA06EF" w:rsidRPr="004F2B4F" w:rsidRDefault="00EB76FC" w:rsidP="002603CC">
      <w:pPr>
        <w:spacing w:line="240" w:lineRule="auto"/>
        <w:rPr>
          <w:lang w:val="en-US"/>
        </w:rPr>
      </w:pPr>
      <w:r w:rsidRPr="004F2B4F">
        <w:rPr>
          <w:lang w:val="en-US"/>
        </w:rPr>
        <w:t>If wave stirring is turned off (</w:t>
      </w:r>
      <w:r w:rsidRPr="004F2B4F">
        <w:rPr>
          <w:i/>
          <w:lang w:val="en-US"/>
        </w:rPr>
        <w:t>keyword: lws</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 xml:space="preserve">), the velocity magnitude will be </w:t>
      </w:r>
      <w:r w:rsidR="00DA06EF" w:rsidRPr="004F2B4F">
        <w:rPr>
          <w:lang w:val="en-US"/>
        </w:rPr>
        <w:t>determined by two terms: first of all a factor of the velocity magnitude of the previous time step (v</w:t>
      </w:r>
      <w:r w:rsidR="00DA06EF" w:rsidRPr="004F2B4F">
        <w:rPr>
          <w:vertAlign w:val="subscript"/>
          <w:lang w:val="en-US"/>
        </w:rPr>
        <w:t>mg</w:t>
      </w:r>
      <w:r w:rsidR="00DA06EF" w:rsidRPr="004F2B4F">
        <w:rPr>
          <w:vertAlign w:val="superscript"/>
          <w:lang w:val="en-US"/>
        </w:rPr>
        <w:t>n-1</w:t>
      </w:r>
      <w:r w:rsidR="00DA06EF" w:rsidRPr="004F2B4F">
        <w:rPr>
          <w:lang w:val="en-US"/>
        </w:rPr>
        <w:t xml:space="preserve">) and secondly a </w:t>
      </w:r>
      <w:r w:rsidRPr="004F2B4F">
        <w:rPr>
          <w:lang w:val="en-US"/>
        </w:rPr>
        <w:t xml:space="preserve">current-averaged </w:t>
      </w:r>
      <w:r w:rsidR="00DA06EF" w:rsidRPr="004F2B4F">
        <w:rPr>
          <w:lang w:val="en-US"/>
        </w:rPr>
        <w:t xml:space="preserve">part. Averaging will be carried out based on a certain factor </w:t>
      </w:r>
      <w:r w:rsidR="00DA06EF" w:rsidRPr="004F2B4F">
        <w:rPr>
          <w:i/>
          <w:lang w:val="en-US"/>
        </w:rPr>
        <w:t>f</w:t>
      </w:r>
      <w:r w:rsidR="00DA06EF" w:rsidRPr="004F2B4F">
        <w:rPr>
          <w:i/>
          <w:vertAlign w:val="subscript"/>
          <w:lang w:val="en-US"/>
        </w:rPr>
        <w:t>cats</w:t>
      </w:r>
      <w:r w:rsidR="00DA06EF" w:rsidRPr="004F2B4F">
        <w:rPr>
          <w:lang w:val="en-US"/>
        </w:rPr>
        <w:t xml:space="preserve"> (keyword: </w:t>
      </w:r>
      <w:r w:rsidR="00DA06EF" w:rsidRPr="004F2B4F">
        <w:rPr>
          <w:i/>
          <w:lang w:val="en-US"/>
        </w:rPr>
        <w:t>cats</w:t>
      </w:r>
      <w:r w:rsidR="00DA06EF" w:rsidRPr="004F2B4F">
        <w:rPr>
          <w:lang w:val="en-US"/>
        </w:rPr>
        <w:t xml:space="preserve">) of the representative wave period </w:t>
      </w:r>
      <w:r w:rsidR="00DA06EF" w:rsidRPr="004F2B4F">
        <w:rPr>
          <w:i/>
          <w:lang w:val="en-US"/>
        </w:rPr>
        <w:t>T</w:t>
      </w:r>
      <w:r w:rsidR="00DA06EF" w:rsidRPr="004F2B4F">
        <w:rPr>
          <w:i/>
          <w:vertAlign w:val="subscript"/>
          <w:lang w:val="en-US"/>
        </w:rPr>
        <w:t>rep</w:t>
      </w:r>
      <w:r w:rsidR="00DA06EF" w:rsidRPr="004F2B4F">
        <w:rPr>
          <w:i/>
          <w:lang w:val="en-US"/>
        </w:rPr>
        <w:t>.</w:t>
      </w:r>
    </w:p>
    <w:p w:rsidR="00EB76FC" w:rsidRPr="004F2B4F" w:rsidRDefault="00EB76FC" w:rsidP="002603CC">
      <w:pPr>
        <w:spacing w:line="240" w:lineRule="auto"/>
        <w:rPr>
          <w:lang w:val="en-US"/>
        </w:rPr>
      </w:pPr>
    </w:p>
    <w:p w:rsidR="00EB76FC" w:rsidRPr="004F2B4F" w:rsidRDefault="00EB76FC" w:rsidP="002603CC">
      <w:pPr>
        <w:pStyle w:val="MTDisplayEquation"/>
        <w:rPr>
          <w:lang w:val="en-US"/>
        </w:rPr>
      </w:pPr>
      <w:r w:rsidRPr="004F2B4F">
        <w:rPr>
          <w:lang w:val="en-US"/>
        </w:rPr>
        <w:tab/>
      </w:r>
      <w:r w:rsidRPr="004F2B4F">
        <w:rPr>
          <w:position w:val="-34"/>
          <w:lang w:val="en-US"/>
        </w:rPr>
        <w:object w:dxaOrig="4720" w:dyaOrig="800">
          <v:shape id="_x0000_i1115" type="#_x0000_t75" style="width:236.75pt;height:40.9pt" o:ole="">
            <v:imagedata r:id="rId216" o:title=""/>
          </v:shape>
          <o:OLEObject Type="Embed" ProgID="Equation.DSMT4" ShapeID="_x0000_i1115" DrawAspect="Content" ObjectID="_1487070941" r:id="rId217"/>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79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EB76FC" w:rsidRPr="004F2B4F" w:rsidRDefault="00EB76FC" w:rsidP="002603CC">
      <w:pPr>
        <w:spacing w:line="240" w:lineRule="auto"/>
        <w:rPr>
          <w:lang w:val="en-US"/>
        </w:rPr>
      </w:pPr>
    </w:p>
    <w:p w:rsidR="00EB76FC" w:rsidRPr="004F2B4F" w:rsidRDefault="00EB76FC" w:rsidP="002603CC">
      <w:pPr>
        <w:spacing w:line="240" w:lineRule="auto"/>
        <w:rPr>
          <w:lang w:val="en-US"/>
        </w:rPr>
      </w:pPr>
      <w:r w:rsidRPr="004F2B4F">
        <w:rPr>
          <w:lang w:val="en-US"/>
        </w:rPr>
        <w:t xml:space="preserve">Secondly, the </w:t>
      </w:r>
      <w:r w:rsidRPr="004F2B4F">
        <w:rPr>
          <w:u w:val="single"/>
          <w:lang w:val="en-US"/>
        </w:rPr>
        <w:t>root-mean-squared velocity</w:t>
      </w:r>
      <w:r w:rsidRPr="004F2B4F">
        <w:rPr>
          <w:lang w:val="en-US"/>
        </w:rPr>
        <w:t xml:space="preserve">, the </w:t>
      </w:r>
      <w:r w:rsidRPr="004F2B4F">
        <w:rPr>
          <w:i/>
          <w:lang w:val="en-US"/>
        </w:rPr>
        <w:t>u</w:t>
      </w:r>
      <w:r w:rsidRPr="004F2B4F">
        <w:rPr>
          <w:i/>
          <w:vertAlign w:val="subscript"/>
          <w:lang w:val="en-US"/>
        </w:rPr>
        <w:t>rms</w:t>
      </w:r>
      <w:r w:rsidRPr="004F2B4F">
        <w:rPr>
          <w:lang w:val="en-US"/>
        </w:rPr>
        <w:t xml:space="preserve"> is obtained from the wave group varying wave energy using linear wave theory. </w:t>
      </w:r>
      <w:r w:rsidR="00DA06EF" w:rsidRPr="004F2B4F">
        <w:rPr>
          <w:lang w:val="en-US"/>
        </w:rPr>
        <w:t xml:space="preserve">In this formulation </w:t>
      </w:r>
      <w:r w:rsidR="00DA06EF" w:rsidRPr="004F2B4F">
        <w:rPr>
          <w:i/>
          <w:lang w:val="en-US"/>
        </w:rPr>
        <w:t>T</w:t>
      </w:r>
      <w:r w:rsidR="00DA06EF" w:rsidRPr="004F2B4F">
        <w:rPr>
          <w:i/>
          <w:vertAlign w:val="subscript"/>
          <w:lang w:val="en-US"/>
        </w:rPr>
        <w:t>rep</w:t>
      </w:r>
      <w:r w:rsidR="00DA06EF" w:rsidRPr="004F2B4F">
        <w:rPr>
          <w:lang w:val="en-US"/>
        </w:rPr>
        <w:t xml:space="preserve"> is the representative wave period and the </w:t>
      </w:r>
      <w:r w:rsidR="00DA06EF" w:rsidRPr="004F2B4F">
        <w:rPr>
          <w:i/>
          <w:lang w:val="en-US"/>
        </w:rPr>
        <w:t>H</w:t>
      </w:r>
      <w:r w:rsidR="00DA06EF" w:rsidRPr="004F2B4F">
        <w:rPr>
          <w:i/>
          <w:vertAlign w:val="subscript"/>
          <w:lang w:val="en-US"/>
        </w:rPr>
        <w:t>rms</w:t>
      </w:r>
      <w:r w:rsidR="00DA06EF" w:rsidRPr="004F2B4F">
        <w:rPr>
          <w:lang w:val="en-US"/>
        </w:rPr>
        <w:t xml:space="preserve"> is the root-mean-square wave height. </w:t>
      </w:r>
      <w:r w:rsidR="00861D5C" w:rsidRPr="004F2B4F">
        <w:rPr>
          <w:lang w:val="en-US"/>
        </w:rPr>
        <w:t xml:space="preserve">In this equation the water depth is enhanced with a certain factor of the wave height (keyword: </w:t>
      </w:r>
      <w:r w:rsidR="00861D5C" w:rsidRPr="004F2B4F">
        <w:rPr>
          <w:i/>
          <w:lang w:val="en-US"/>
        </w:rPr>
        <w:t>delta</w:t>
      </w:r>
      <w:r w:rsidR="00861D5C" w:rsidRPr="004F2B4F">
        <w:rPr>
          <w:lang w:val="en-US"/>
        </w:rPr>
        <w:t xml:space="preserve">). </w:t>
      </w:r>
    </w:p>
    <w:p w:rsidR="00DA06EF" w:rsidRPr="004F2B4F" w:rsidRDefault="00DA06EF" w:rsidP="002603CC">
      <w:pPr>
        <w:spacing w:line="240" w:lineRule="auto"/>
        <w:rPr>
          <w:lang w:val="en-US"/>
        </w:rPr>
      </w:pPr>
    </w:p>
    <w:p w:rsidR="00EB76FC" w:rsidRPr="004F2B4F" w:rsidRDefault="00EB76FC" w:rsidP="002603CC">
      <w:pPr>
        <w:pStyle w:val="MTDisplayEquation"/>
        <w:rPr>
          <w:lang w:val="en-US"/>
        </w:rPr>
      </w:pPr>
      <w:r w:rsidRPr="004F2B4F">
        <w:rPr>
          <w:lang w:val="en-US"/>
        </w:rPr>
        <w:tab/>
      </w:r>
      <w:r w:rsidR="00861D5C" w:rsidRPr="004F2B4F">
        <w:rPr>
          <w:position w:val="-34"/>
          <w:lang w:val="en-US"/>
        </w:rPr>
        <w:object w:dxaOrig="3060" w:dyaOrig="720">
          <v:shape id="_x0000_i1116" type="#_x0000_t75" style="width:153.25pt;height:37.1pt" o:ole="">
            <v:imagedata r:id="rId218" o:title=""/>
          </v:shape>
          <o:OLEObject Type="Embed" ProgID="Equation.DSMT4" ShapeID="_x0000_i1116" DrawAspect="Content" ObjectID="_1487070942" r:id="rId219"/>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80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EB76FC" w:rsidRPr="004F2B4F" w:rsidRDefault="00EB76FC" w:rsidP="002603CC">
      <w:pPr>
        <w:rPr>
          <w:lang w:val="en-US"/>
        </w:rPr>
      </w:pPr>
    </w:p>
    <w:p w:rsidR="00EB76FC" w:rsidRPr="004F2B4F" w:rsidRDefault="00EB76FC" w:rsidP="002603CC">
      <w:pPr>
        <w:spacing w:line="240" w:lineRule="auto"/>
        <w:rPr>
          <w:lang w:val="en-US"/>
        </w:rPr>
      </w:pPr>
      <w:r w:rsidRPr="004F2B4F">
        <w:rPr>
          <w:lang w:val="en-US"/>
        </w:rPr>
        <w:t xml:space="preserve">To account for wave breaking induced turbulence due to short waves, the orbital velocity is adjusted (van Thiel de Vries, 2009). In this formulation </w:t>
      </w:r>
      <w:r w:rsidRPr="004F2B4F">
        <w:rPr>
          <w:i/>
          <w:lang w:val="en-US"/>
        </w:rPr>
        <w:t>k</w:t>
      </w:r>
      <w:r w:rsidRPr="004F2B4F">
        <w:rPr>
          <w:i/>
          <w:vertAlign w:val="subscript"/>
          <w:lang w:val="en-US"/>
        </w:rPr>
        <w:t>b</w:t>
      </w:r>
      <w:r w:rsidRPr="004F2B4F">
        <w:rPr>
          <w:lang w:val="en-US"/>
        </w:rPr>
        <w:t xml:space="preserve"> is the wave breaking induced turbulence due to short waves. The turbulence is approximated with an empirical formulation in XBeach.</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DA06EF" w:rsidRPr="004F2B4F">
        <w:rPr>
          <w:position w:val="-14"/>
          <w:lang w:val="en-US"/>
        </w:rPr>
        <w:object w:dxaOrig="1939" w:dyaOrig="400">
          <v:shape id="_x0000_i1117" type="#_x0000_t75" style="width:98.2pt;height:20.75pt" o:ole="">
            <v:imagedata r:id="rId220" o:title=""/>
          </v:shape>
          <o:OLEObject Type="Embed" ProgID="Equation.DSMT4" ShapeID="_x0000_i1117" DrawAspect="Content" ObjectID="_1487070943" r:id="rId221"/>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81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A56564" w:rsidRPr="004F2B4F" w:rsidRDefault="00A56564" w:rsidP="002603CC">
      <w:pPr>
        <w:rPr>
          <w:lang w:val="en-US"/>
        </w:rPr>
      </w:pPr>
    </w:p>
    <w:p w:rsidR="00EB76FC" w:rsidRPr="004F2B4F" w:rsidRDefault="008A7684" w:rsidP="002603CC">
      <w:pPr>
        <w:rPr>
          <w:lang w:val="en-US"/>
        </w:rPr>
      </w:pPr>
      <w:commentRangeStart w:id="113"/>
      <w:r w:rsidRPr="004F2B4F">
        <w:rPr>
          <w:lang w:val="en-US"/>
        </w:rPr>
        <w:t xml:space="preserve">Thirdly, the fall velocity, the </w:t>
      </w:r>
      <w:r w:rsidRPr="004F2B4F">
        <w:rPr>
          <w:i/>
          <w:lang w:val="en-US"/>
        </w:rPr>
        <w:t>w</w:t>
      </w:r>
      <w:r w:rsidRPr="004F2B4F">
        <w:rPr>
          <w:i/>
          <w:vertAlign w:val="subscript"/>
          <w:lang w:val="en-US"/>
        </w:rPr>
        <w:t>s</w:t>
      </w:r>
      <w:r w:rsidRPr="004F2B4F">
        <w:rPr>
          <w:lang w:val="en-US"/>
        </w:rPr>
        <w:t xml:space="preserve"> is …</w:t>
      </w:r>
      <w:commentRangeEnd w:id="113"/>
      <w:r w:rsidR="00460A04" w:rsidRPr="004F2B4F">
        <w:rPr>
          <w:rStyle w:val="CommentReference"/>
          <w:lang w:val="en-US"/>
        </w:rPr>
        <w:commentReference w:id="113"/>
      </w:r>
      <w:r w:rsidR="001477A5" w:rsidRPr="004F2B4F">
        <w:rPr>
          <w:lang w:val="en-US"/>
        </w:rPr>
        <w:t xml:space="preserve">Ahrens, </w:t>
      </w:r>
      <w:proofErr w:type="gramStart"/>
      <w:r w:rsidR="001477A5" w:rsidRPr="004F2B4F">
        <w:rPr>
          <w:lang w:val="en-US"/>
        </w:rPr>
        <w:t>2000  ed</w:t>
      </w:r>
      <w:proofErr w:type="gramEnd"/>
      <w:r w:rsidR="001477A5" w:rsidRPr="004F2B4F">
        <w:rPr>
          <w:lang w:val="en-US"/>
        </w:rPr>
        <w:t xml:space="preserve">. </w:t>
      </w:r>
    </w:p>
    <w:p w:rsidR="00EB76FC" w:rsidRPr="004F2B4F" w:rsidRDefault="00EB76FC" w:rsidP="002603CC">
      <w:pPr>
        <w:pStyle w:val="Heading3"/>
        <w:jc w:val="both"/>
        <w:rPr>
          <w:lang w:val="en-US"/>
        </w:rPr>
      </w:pPr>
      <w:bookmarkStart w:id="114" w:name="_Toc412623833"/>
      <w:r w:rsidRPr="004F2B4F">
        <w:rPr>
          <w:lang w:val="en-US"/>
        </w:rPr>
        <w:t>Transport formulations</w:t>
      </w:r>
      <w:bookmarkEnd w:id="114"/>
    </w:p>
    <w:p w:rsidR="00EB76FC" w:rsidRPr="004F2B4F" w:rsidRDefault="00EB76FC" w:rsidP="002603CC">
      <w:pPr>
        <w:rPr>
          <w:lang w:val="en-US"/>
        </w:rPr>
      </w:pPr>
      <w:r w:rsidRPr="004F2B4F">
        <w:rPr>
          <w:lang w:val="en-US"/>
        </w:rPr>
        <w:t xml:space="preserve">In the present version of XBeach, two sediment transport formulations are available. The formulae of the two formulations are presented in the following sections. For both methods the total equilibrium sediment concentration is calculated </w:t>
      </w:r>
      <w:proofErr w:type="gramStart"/>
      <w:r w:rsidRPr="004F2B4F">
        <w:rPr>
          <w:lang w:val="en-US"/>
        </w:rPr>
        <w:t xml:space="preserve">with </w:t>
      </w:r>
      <w:proofErr w:type="gramEnd"/>
      <w:r w:rsidR="00394891" w:rsidRPr="004F2B4F">
        <w:rPr>
          <w:lang w:val="en-US"/>
        </w:rPr>
        <w:fldChar w:fldCharType="begin"/>
      </w:r>
      <w:r w:rsidR="00394891" w:rsidRPr="004F2B4F">
        <w:rPr>
          <w:lang w:val="en-US"/>
        </w:rPr>
        <w:instrText xml:space="preserve"> GOTOBUTTON ZEqnNum890759  \* MERGEFORMAT </w:instrText>
      </w:r>
      <w:r w:rsidR="00394891" w:rsidRPr="004F2B4F">
        <w:rPr>
          <w:lang w:val="en-US"/>
        </w:rPr>
        <w:fldChar w:fldCharType="begin"/>
      </w:r>
      <w:r w:rsidR="00394891" w:rsidRPr="004F2B4F">
        <w:rPr>
          <w:lang w:val="en-US"/>
        </w:rPr>
        <w:instrText xml:space="preserve"> REF ZEqnNum890759 \* Charformat \! \* MERGEFORMAT </w:instrText>
      </w:r>
      <w:r w:rsidR="00394891"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82</w:instrText>
      </w:r>
      <w:r w:rsidR="000C1056" w:rsidRPr="004F2B4F">
        <w:rPr>
          <w:lang w:val="en-US"/>
        </w:rPr>
        <w:instrText>)</w:instrText>
      </w:r>
      <w:r w:rsidR="00394891" w:rsidRPr="004F2B4F">
        <w:rPr>
          <w:lang w:val="en-US"/>
        </w:rPr>
        <w:fldChar w:fldCharType="end"/>
      </w:r>
      <w:r w:rsidR="00394891" w:rsidRPr="004F2B4F">
        <w:rPr>
          <w:lang w:val="en-US"/>
        </w:rPr>
        <w:fldChar w:fldCharType="end"/>
      </w:r>
      <w:r w:rsidRPr="004F2B4F">
        <w:rPr>
          <w:lang w:val="en-US"/>
        </w:rPr>
        <w:t>.</w:t>
      </w:r>
      <w:r w:rsidR="00861D5C" w:rsidRPr="004F2B4F">
        <w:rPr>
          <w:lang w:val="en-US"/>
        </w:rPr>
        <w:t xml:space="preserve"> In this equation the minimum value of the equilibrium sediment concentration (for both bed load en suspended load) compared to the maximum allowed sediment </w:t>
      </w:r>
      <w:r w:rsidR="007863D5" w:rsidRPr="004F2B4F">
        <w:rPr>
          <w:lang w:val="en-US"/>
        </w:rPr>
        <w:t>concentration</w:t>
      </w:r>
      <w:r w:rsidR="00861D5C" w:rsidRPr="004F2B4F">
        <w:rPr>
          <w:lang w:val="en-US"/>
        </w:rPr>
        <w:t xml:space="preserve">.  </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7863D5" w:rsidRPr="004F2B4F">
        <w:rPr>
          <w:position w:val="-24"/>
          <w:lang w:val="en-US"/>
        </w:rPr>
        <w:object w:dxaOrig="5240" w:dyaOrig="620">
          <v:shape id="_x0000_i1118" type="#_x0000_t75" style="width:262.35pt;height:32.2pt" o:ole="">
            <v:imagedata r:id="rId222" o:title=""/>
          </v:shape>
          <o:OLEObject Type="Embed" ProgID="Equation.DSMT4" ShapeID="_x0000_i1118" DrawAspect="Content" ObjectID="_1487070944" r:id="rId223"/>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15" w:name="ZEqnNum89075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82</w:instrText>
      </w:r>
      <w:r w:rsidR="00801832" w:rsidRPr="004F2B4F">
        <w:rPr>
          <w:lang w:val="en-US"/>
        </w:rPr>
        <w:fldChar w:fldCharType="end"/>
      </w:r>
      <w:r w:rsidR="00801832" w:rsidRPr="004F2B4F">
        <w:rPr>
          <w:lang w:val="en-US"/>
        </w:rPr>
        <w:instrText>)</w:instrText>
      </w:r>
      <w:bookmarkEnd w:id="115"/>
      <w:r w:rsidR="00801832" w:rsidRPr="004F2B4F">
        <w:rPr>
          <w:lang w:val="en-US"/>
        </w:rPr>
        <w:fldChar w:fldCharType="end"/>
      </w:r>
    </w:p>
    <w:p w:rsidR="00E20897" w:rsidRPr="004F2B4F" w:rsidRDefault="00E20897" w:rsidP="002603CC">
      <w:pPr>
        <w:rPr>
          <w:lang w:val="en-US"/>
        </w:rPr>
      </w:pPr>
    </w:p>
    <w:p w:rsidR="00EB76FC" w:rsidRPr="004F2B4F" w:rsidRDefault="008A7684" w:rsidP="002603CC">
      <w:pPr>
        <w:rPr>
          <w:lang w:val="en-US"/>
        </w:rPr>
      </w:pPr>
      <w:r w:rsidRPr="004F2B4F">
        <w:rPr>
          <w:lang w:val="en-US"/>
        </w:rPr>
        <w:t>The transport formulations implemented into XBeach distinguishes bed load and suspended load transport. It is possible to in- and excl</w:t>
      </w:r>
      <w:r w:rsidR="00394891" w:rsidRPr="004F2B4F">
        <w:rPr>
          <w:lang w:val="en-US"/>
        </w:rPr>
        <w:t>ude these transports components</w:t>
      </w:r>
      <w:r w:rsidRPr="004F2B4F">
        <w:rPr>
          <w:lang w:val="en-US"/>
        </w:rPr>
        <w:t xml:space="preserve"> (keywords: </w:t>
      </w:r>
      <w:r w:rsidRPr="004F2B4F">
        <w:rPr>
          <w:i/>
          <w:lang w:val="en-US"/>
        </w:rPr>
        <w:t>bed</w:t>
      </w:r>
      <w:r w:rsidRPr="004F2B4F">
        <w:rPr>
          <w:lang w:val="en-US"/>
        </w:rPr>
        <w:t xml:space="preserve"> &amp; </w:t>
      </w:r>
      <w:r w:rsidRPr="004F2B4F">
        <w:rPr>
          <w:i/>
          <w:lang w:val="en-US"/>
        </w:rPr>
        <w:t>sus</w:t>
      </w:r>
      <w:r w:rsidRPr="004F2B4F">
        <w:rPr>
          <w:lang w:val="en-US"/>
        </w:rPr>
        <w:t>, with bed</w:t>
      </w:r>
      <w:r w:rsidR="00394891" w:rsidRPr="004F2B4F">
        <w:rPr>
          <w:lang w:val="en-US"/>
        </w:rPr>
        <w:t xml:space="preserve"> </w:t>
      </w:r>
      <w:r w:rsidRPr="004F2B4F">
        <w:rPr>
          <w:lang w:val="en-US"/>
        </w:rPr>
        <w:t>=</w:t>
      </w:r>
      <w:r w:rsidR="00394891" w:rsidRPr="004F2B4F">
        <w:rPr>
          <w:lang w:val="en-US"/>
        </w:rPr>
        <w:t xml:space="preserve"> </w:t>
      </w:r>
      <w:r w:rsidRPr="004F2B4F">
        <w:rPr>
          <w:lang w:val="en-US"/>
        </w:rPr>
        <w:t xml:space="preserve">1 one will include bed load transport). There is also a possibility to compute </w:t>
      </w:r>
      <w:r w:rsidR="00394891" w:rsidRPr="004F2B4F">
        <w:rPr>
          <w:lang w:val="en-US"/>
        </w:rPr>
        <w:t xml:space="preserve">the total </w:t>
      </w:r>
      <w:r w:rsidRPr="004F2B4F">
        <w:rPr>
          <w:lang w:val="en-US"/>
        </w:rPr>
        <w:t>bulk transport rather than bed and suspended load separately (keyword</w:t>
      </w:r>
      <w:r w:rsidR="00394891" w:rsidRPr="004F2B4F">
        <w:rPr>
          <w:lang w:val="en-US"/>
        </w:rPr>
        <w:t>:</w:t>
      </w:r>
      <w:r w:rsidRPr="004F2B4F">
        <w:rPr>
          <w:lang w:val="en-US"/>
        </w:rPr>
        <w:t xml:space="preserve"> </w:t>
      </w:r>
      <w:r w:rsidRPr="004F2B4F">
        <w:rPr>
          <w:i/>
          <w:lang w:val="en-US"/>
        </w:rPr>
        <w:t>bulk</w:t>
      </w:r>
      <w:r w:rsidR="00394891" w:rsidRPr="004F2B4F">
        <w:rPr>
          <w:i/>
          <w:lang w:val="en-US"/>
        </w:rPr>
        <w:t xml:space="preserve"> = 1</w:t>
      </w:r>
      <w:r w:rsidRPr="004F2B4F">
        <w:rPr>
          <w:lang w:val="en-US"/>
        </w:rPr>
        <w:t>).</w:t>
      </w:r>
    </w:p>
    <w:p w:rsidR="00EB76FC" w:rsidRPr="004F2B4F" w:rsidRDefault="00EB76FC" w:rsidP="002603CC">
      <w:pPr>
        <w:pStyle w:val="Heading4"/>
        <w:jc w:val="both"/>
        <w:rPr>
          <w:lang w:val="en-US"/>
        </w:rPr>
      </w:pPr>
      <w:r w:rsidRPr="004F2B4F">
        <w:rPr>
          <w:lang w:val="en-US"/>
        </w:rPr>
        <w:t>Soulsby-Van Rijn</w:t>
      </w:r>
    </w:p>
    <w:p w:rsidR="00EB76FC" w:rsidRPr="004F2B4F" w:rsidRDefault="007863D5" w:rsidP="002603CC">
      <w:pPr>
        <w:rPr>
          <w:lang w:val="en-US"/>
        </w:rPr>
      </w:pPr>
      <w:r w:rsidRPr="004F2B4F">
        <w:rPr>
          <w:lang w:val="en-US"/>
        </w:rPr>
        <w:t xml:space="preserve">The first possible sediment transport formulation are the </w:t>
      </w:r>
      <w:r w:rsidR="00EB76FC" w:rsidRPr="004F2B4F">
        <w:rPr>
          <w:lang w:val="en-US"/>
        </w:rPr>
        <w:t>Soulsby-Van Rijn equations</w:t>
      </w:r>
      <w:r w:rsidRPr="004F2B4F">
        <w:rPr>
          <w:lang w:val="en-US"/>
        </w:rPr>
        <w:t xml:space="preserve"> (keyword: </w:t>
      </w:r>
      <w:r w:rsidRPr="004F2B4F">
        <w:rPr>
          <w:i/>
          <w:lang w:val="en-US"/>
        </w:rPr>
        <w:t>form = soulsby_vanrijn</w:t>
      </w:r>
      <w:r w:rsidRPr="004F2B4F">
        <w:rPr>
          <w:lang w:val="en-US"/>
        </w:rPr>
        <w:t>)</w:t>
      </w:r>
      <w:r w:rsidR="005E72EC" w:rsidRPr="004F2B4F">
        <w:rPr>
          <w:lang w:val="en-US"/>
        </w:rPr>
        <w:t xml:space="preserve"> (Soulsby, 1997; van Rijn, 1984)</w:t>
      </w:r>
      <w:r w:rsidRPr="004F2B4F">
        <w:rPr>
          <w:lang w:val="en-US"/>
        </w:rPr>
        <w:t xml:space="preserve">. </w:t>
      </w:r>
      <w:r w:rsidR="008A7684" w:rsidRPr="004F2B4F">
        <w:rPr>
          <w:lang w:val="en-US"/>
        </w:rPr>
        <w:t>The equilibrium sediment concentrations are calculated according to</w:t>
      </w:r>
      <w:r w:rsidR="005E72EC" w:rsidRPr="004F2B4F">
        <w:rPr>
          <w:lang w:val="en-US"/>
        </w:rPr>
        <w:t>:</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DA06EF" w:rsidRPr="004F2B4F">
        <w:rPr>
          <w:position w:val="-90"/>
          <w:lang w:val="en-US"/>
        </w:rPr>
        <w:object w:dxaOrig="3980" w:dyaOrig="1920">
          <v:shape id="_x0000_i1119" type="#_x0000_t75" style="width:199.65pt;height:96pt" o:ole="">
            <v:imagedata r:id="rId224" o:title=""/>
          </v:shape>
          <o:OLEObject Type="Embed" ProgID="Equation.DSMT4" ShapeID="_x0000_i1119" DrawAspect="Content" ObjectID="_1487070945" r:id="rId225"/>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83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For which the bed load and suspended load coefficients are calculated with:</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32"/>
          <w:lang w:val="en-US"/>
        </w:rPr>
        <w:object w:dxaOrig="5060" w:dyaOrig="800">
          <v:shape id="_x0000_i1120" type="#_x0000_t75" style="width:252.55pt;height:40.9pt" o:ole="">
            <v:imagedata r:id="rId226" o:title=""/>
          </v:shape>
          <o:OLEObject Type="Embed" ProgID="Equation.DSMT4" ShapeID="_x0000_i1120" DrawAspect="Content" ObjectID="_1487070946" r:id="rId227"/>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84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In which the dimensionless sediment diameter (D*) can be calculated</w:t>
      </w:r>
      <w:r w:rsidR="00460A04" w:rsidRPr="004F2B4F">
        <w:rPr>
          <w:lang w:val="en-US"/>
        </w:rPr>
        <w:t xml:space="preserve"> with the following formulation. The </w:t>
      </w:r>
      <w:r w:rsidR="00460A04" w:rsidRPr="004F2B4F">
        <w:rPr>
          <w:i/>
          <w:lang w:val="en-US"/>
        </w:rPr>
        <w:t>v</w:t>
      </w:r>
      <w:r w:rsidR="00460A04" w:rsidRPr="004F2B4F">
        <w:rPr>
          <w:lang w:val="en-US"/>
        </w:rPr>
        <w:t xml:space="preserve"> is the kinematic viscosity based on the expression of Van Rijn and is a function of the water temperature. </w:t>
      </w:r>
      <w:r w:rsidR="001477A5" w:rsidRPr="004F2B4F">
        <w:rPr>
          <w:lang w:val="en-US"/>
        </w:rPr>
        <w:t xml:space="preserve">XBeach assumes a constant temperature of 20 degrees Celsius, </w:t>
      </w:r>
      <w:r w:rsidR="00DD107B" w:rsidRPr="004F2B4F">
        <w:rPr>
          <w:lang w:val="en-US"/>
        </w:rPr>
        <w:t>this result</w:t>
      </w:r>
      <w:r w:rsidR="001477A5" w:rsidRPr="004F2B4F">
        <w:rPr>
          <w:lang w:val="en-US"/>
        </w:rPr>
        <w:t xml:space="preserve"> in a constant kinematic viscosity of 10</w:t>
      </w:r>
      <w:r w:rsidR="001477A5" w:rsidRPr="004F2B4F">
        <w:rPr>
          <w:vertAlign w:val="superscript"/>
          <w:lang w:val="en-US"/>
        </w:rPr>
        <w:t>-6</w:t>
      </w:r>
      <w:r w:rsidR="001477A5" w:rsidRPr="004F2B4F">
        <w:rPr>
          <w:lang w:val="en-US"/>
        </w:rPr>
        <w:t xml:space="preserve"> m</w:t>
      </w:r>
      <w:r w:rsidR="001477A5" w:rsidRPr="004F2B4F">
        <w:rPr>
          <w:vertAlign w:val="superscript"/>
          <w:lang w:val="en-US"/>
        </w:rPr>
        <w:t>2</w:t>
      </w:r>
      <w:r w:rsidR="001477A5" w:rsidRPr="004F2B4F">
        <w:rPr>
          <w:lang w:val="en-US"/>
        </w:rPr>
        <w:t>/s.</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460A04" w:rsidRPr="004F2B4F">
        <w:rPr>
          <w:position w:val="-28"/>
          <w:lang w:val="en-US"/>
        </w:rPr>
        <w:object w:dxaOrig="1660" w:dyaOrig="740">
          <v:shape id="_x0000_i1121" type="#_x0000_t75" style="width:84.55pt;height:34.35pt" o:ole="">
            <v:imagedata r:id="rId228" o:title=""/>
          </v:shape>
          <o:OLEObject Type="Embed" ProgID="Equation.DSMT4" ShapeID="_x0000_i1121" DrawAspect="Content" ObjectID="_1487070947" r:id="rId229"/>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85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The critical velocity (</w:t>
      </w:r>
      <w:r w:rsidRPr="004F2B4F">
        <w:rPr>
          <w:i/>
          <w:lang w:val="en-US"/>
        </w:rPr>
        <w:t>U</w:t>
      </w:r>
      <w:r w:rsidRPr="004F2B4F">
        <w:rPr>
          <w:i/>
          <w:vertAlign w:val="subscript"/>
          <w:lang w:val="en-US"/>
        </w:rPr>
        <w:t>cr</w:t>
      </w:r>
      <w:r w:rsidRPr="004F2B4F">
        <w:rPr>
          <w:lang w:val="en-US"/>
        </w:rPr>
        <w:t>) defines at which depth averaged velocity sediment motion is initiated:</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7863D5" w:rsidRPr="004F2B4F">
        <w:rPr>
          <w:position w:val="-72"/>
          <w:lang w:val="en-US"/>
        </w:rPr>
        <w:object w:dxaOrig="4420" w:dyaOrig="1560">
          <v:shape id="_x0000_i1122" type="#_x0000_t75" style="width:222.55pt;height:77.45pt" o:ole="">
            <v:imagedata r:id="rId230" o:title=""/>
          </v:shape>
          <o:OLEObject Type="Embed" ProgID="Equation.DSMT4" ShapeID="_x0000_i1122" DrawAspect="Content" ObjectID="_1487070948" r:id="rId231"/>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86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Finally the drag coefficient (</w:t>
      </w:r>
      <w:r w:rsidRPr="004F2B4F">
        <w:rPr>
          <w:i/>
          <w:lang w:val="en-US"/>
        </w:rPr>
        <w:t>C</w:t>
      </w:r>
      <w:r w:rsidRPr="004F2B4F">
        <w:rPr>
          <w:i/>
          <w:vertAlign w:val="subscript"/>
          <w:lang w:val="en-US"/>
        </w:rPr>
        <w:t>d</w:t>
      </w:r>
      <w:r w:rsidRPr="004F2B4F">
        <w:rPr>
          <w:lang w:val="en-US"/>
        </w:rPr>
        <w:t xml:space="preserve">) </w:t>
      </w:r>
      <w:r w:rsidR="00DD107B" w:rsidRPr="004F2B4F">
        <w:rPr>
          <w:lang w:val="en-US"/>
        </w:rPr>
        <w:t xml:space="preserve">is calculated with </w:t>
      </w:r>
      <w:proofErr w:type="gramStart"/>
      <w:r w:rsidR="00DD107B" w:rsidRPr="004F2B4F">
        <w:rPr>
          <w:lang w:val="en-US"/>
        </w:rPr>
        <w:t xml:space="preserve">equation </w:t>
      </w:r>
      <w:proofErr w:type="gramEnd"/>
      <w:r w:rsidR="00DD107B" w:rsidRPr="004F2B4F">
        <w:rPr>
          <w:lang w:val="en-US"/>
        </w:rPr>
        <w:fldChar w:fldCharType="begin"/>
      </w:r>
      <w:r w:rsidR="00DD107B" w:rsidRPr="004F2B4F">
        <w:rPr>
          <w:lang w:val="en-US"/>
        </w:rPr>
        <w:instrText xml:space="preserve"> GOTOBUTTON ZEqnNum280790  \* MERGEFORMAT </w:instrText>
      </w:r>
      <w:r w:rsidR="00DD107B" w:rsidRPr="004F2B4F">
        <w:rPr>
          <w:lang w:val="en-US"/>
        </w:rPr>
        <w:fldChar w:fldCharType="begin"/>
      </w:r>
      <w:r w:rsidR="00DD107B" w:rsidRPr="004F2B4F">
        <w:rPr>
          <w:lang w:val="en-US"/>
        </w:rPr>
        <w:instrText xml:space="preserve"> REF ZEqnNum280790 \* Charformat \! \* MERGEFORMAT </w:instrText>
      </w:r>
      <w:r w:rsidR="00DD107B"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87</w:instrText>
      </w:r>
      <w:r w:rsidR="000C1056" w:rsidRPr="004F2B4F">
        <w:rPr>
          <w:lang w:val="en-US"/>
        </w:rPr>
        <w:instrText>)</w:instrText>
      </w:r>
      <w:r w:rsidR="00DD107B" w:rsidRPr="004F2B4F">
        <w:rPr>
          <w:lang w:val="en-US"/>
        </w:rPr>
        <w:fldChar w:fldCharType="end"/>
      </w:r>
      <w:r w:rsidR="00DD107B" w:rsidRPr="004F2B4F">
        <w:rPr>
          <w:lang w:val="en-US"/>
        </w:rPr>
        <w:fldChar w:fldCharType="end"/>
      </w:r>
      <w:r w:rsidR="00DD107B" w:rsidRPr="004F2B4F">
        <w:rPr>
          <w:lang w:val="en-US"/>
        </w:rPr>
        <w:t xml:space="preserve">. A drag coefficient is used to determine the equilibrium sediment concentrations. On top of that Souslby (1997) gives a relation between the bed shear stress of the depth-averaged current speed. </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70"/>
          <w:lang w:val="en-US"/>
        </w:rPr>
        <w:object w:dxaOrig="2960" w:dyaOrig="1560">
          <v:shape id="_x0000_i1123" type="#_x0000_t75" style="width:148.35pt;height:77.45pt" o:ole="">
            <v:imagedata r:id="rId232" o:title=""/>
          </v:shape>
          <o:OLEObject Type="Embed" ProgID="Equation.DSMT4" ShapeID="_x0000_i1123" DrawAspect="Content" ObjectID="_1487070949" r:id="rId233"/>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16" w:name="ZEqnNum28079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87</w:instrText>
      </w:r>
      <w:r w:rsidR="00801832" w:rsidRPr="004F2B4F">
        <w:rPr>
          <w:lang w:val="en-US"/>
        </w:rPr>
        <w:fldChar w:fldCharType="end"/>
      </w:r>
      <w:r w:rsidR="00801832" w:rsidRPr="004F2B4F">
        <w:rPr>
          <w:lang w:val="en-US"/>
        </w:rPr>
        <w:instrText>)</w:instrText>
      </w:r>
      <w:bookmarkEnd w:id="116"/>
      <w:r w:rsidR="00801832" w:rsidRPr="004F2B4F">
        <w:rPr>
          <w:lang w:val="en-US"/>
        </w:rPr>
        <w:fldChar w:fldCharType="end"/>
      </w:r>
    </w:p>
    <w:p w:rsidR="001477A5" w:rsidRPr="004F2B4F" w:rsidRDefault="001477A5" w:rsidP="002603CC">
      <w:pPr>
        <w:rPr>
          <w:lang w:val="en-US"/>
        </w:rPr>
      </w:pPr>
    </w:p>
    <w:p w:rsidR="00EB76FC" w:rsidRPr="004F2B4F" w:rsidRDefault="001477A5" w:rsidP="002603CC">
      <w:pPr>
        <w:rPr>
          <w:lang w:val="en-US"/>
        </w:rPr>
      </w:pPr>
      <w:r w:rsidRPr="004F2B4F">
        <w:rPr>
          <w:lang w:val="en-US"/>
        </w:rPr>
        <w:t xml:space="preserve">In this equation z0 is used for the bed roughness length and </w:t>
      </w:r>
      <w:r w:rsidR="00DD107B" w:rsidRPr="004F2B4F">
        <w:rPr>
          <w:lang w:val="en-US"/>
        </w:rPr>
        <w:t xml:space="preserve">is used as zero flow velocity level in the formulation of the sediment concentration. In XBeach this is a fixed value (keyword: z0), but Soulsby (1997) argues there is a relation between the Nikuradse and kinematic viscosity.  </w:t>
      </w:r>
    </w:p>
    <w:p w:rsidR="00EB76FC" w:rsidRPr="004F2B4F" w:rsidRDefault="00EB76FC" w:rsidP="002603CC">
      <w:pPr>
        <w:pStyle w:val="MTDisplayEquation"/>
        <w:rPr>
          <w:lang w:val="en-US"/>
        </w:rPr>
      </w:pPr>
      <w:r w:rsidRPr="004F2B4F">
        <w:rPr>
          <w:lang w:val="en-US"/>
        </w:rPr>
        <w:tab/>
      </w:r>
      <w:r w:rsidRPr="004F2B4F">
        <w:rPr>
          <w:position w:val="-6"/>
          <w:lang w:val="en-US"/>
        </w:rPr>
        <w:object w:dxaOrig="100" w:dyaOrig="100">
          <v:shape id="_x0000_i1124" type="#_x0000_t75" style="width:5.45pt;height:5.45pt" o:ole="">
            <v:imagedata r:id="rId234" o:title=""/>
          </v:shape>
          <o:OLEObject Type="Embed" ProgID="Equation.DSMT4" ShapeID="_x0000_i1124" DrawAspect="Content" ObjectID="_1487070950" r:id="rId235"/>
        </w:object>
      </w:r>
      <w:r w:rsidRPr="004F2B4F">
        <w:rPr>
          <w:lang w:val="en-US"/>
        </w:rPr>
        <w:t xml:space="preserve"> </w:t>
      </w:r>
      <w:r w:rsidRPr="004F2B4F">
        <w:rPr>
          <w:lang w:val="en-US"/>
        </w:rPr>
        <w:tab/>
      </w:r>
    </w:p>
    <w:p w:rsidR="00EB76FC" w:rsidRPr="004F2B4F" w:rsidRDefault="00EB76FC" w:rsidP="002603CC">
      <w:pPr>
        <w:pStyle w:val="Heading4"/>
        <w:jc w:val="both"/>
        <w:rPr>
          <w:lang w:val="en-US"/>
        </w:rPr>
      </w:pPr>
      <w:r w:rsidRPr="004F2B4F">
        <w:rPr>
          <w:lang w:val="en-US"/>
        </w:rPr>
        <w:t>Van Thiel-Van Rijn</w:t>
      </w:r>
    </w:p>
    <w:p w:rsidR="005E72EC" w:rsidRPr="004F2B4F" w:rsidRDefault="005E72EC" w:rsidP="002603CC">
      <w:pPr>
        <w:rPr>
          <w:lang w:val="en-US"/>
        </w:rPr>
      </w:pPr>
      <w:r w:rsidRPr="004F2B4F">
        <w:rPr>
          <w:lang w:val="en-US"/>
        </w:rPr>
        <w:t xml:space="preserve">The second possible sediment transport formulation are the </w:t>
      </w:r>
      <w:r w:rsidR="00EB76FC" w:rsidRPr="004F2B4F">
        <w:rPr>
          <w:lang w:val="en-US"/>
        </w:rPr>
        <w:t xml:space="preserve">The Van Thiel-Van Rijn transport equations </w:t>
      </w:r>
      <w:r w:rsidRPr="004F2B4F">
        <w:rPr>
          <w:lang w:val="en-US"/>
        </w:rPr>
        <w:t xml:space="preserve">(keyword: </w:t>
      </w:r>
      <w:r w:rsidRPr="004F2B4F">
        <w:rPr>
          <w:i/>
          <w:lang w:val="en-US"/>
        </w:rPr>
        <w:t>form = vanthiel_vanrijn</w:t>
      </w:r>
      <w:r w:rsidRPr="004F2B4F">
        <w:rPr>
          <w:lang w:val="en-US"/>
        </w:rPr>
        <w:t>)</w:t>
      </w:r>
      <w:r w:rsidR="00EB76FC" w:rsidRPr="004F2B4F">
        <w:rPr>
          <w:lang w:val="en-US"/>
        </w:rPr>
        <w:t xml:space="preserve"> (van Rijn, 2007; van </w:t>
      </w:r>
      <w:r w:rsidRPr="004F2B4F">
        <w:rPr>
          <w:lang w:val="en-US"/>
        </w:rPr>
        <w:t>Thiel de Vries, 2009). The major difference between the Soulsby – Van Rijn equations is twofold. First of all</w:t>
      </w:r>
      <w:r w:rsidR="00394891" w:rsidRPr="004F2B4F">
        <w:rPr>
          <w:lang w:val="en-US"/>
        </w:rPr>
        <w:t>,</w:t>
      </w:r>
      <w:r w:rsidRPr="004F2B4F">
        <w:rPr>
          <w:lang w:val="en-US"/>
        </w:rPr>
        <w:t xml:space="preserve"> there is no drag coefficient ca</w:t>
      </w:r>
      <w:r w:rsidR="00417C0D" w:rsidRPr="004F2B4F">
        <w:rPr>
          <w:lang w:val="en-US"/>
        </w:rPr>
        <w:t xml:space="preserve">lculated anymore and secondly the critical velocity is determined by calculating separately the </w:t>
      </w:r>
      <w:r w:rsidRPr="004F2B4F">
        <w:rPr>
          <w:lang w:val="en-US"/>
        </w:rPr>
        <w:t>critical velocity for currents (</w:t>
      </w:r>
      <w:r w:rsidRPr="004F2B4F">
        <w:rPr>
          <w:i/>
          <w:lang w:val="en-US"/>
        </w:rPr>
        <w:t>U</w:t>
      </w:r>
      <w:r w:rsidRPr="004F2B4F">
        <w:rPr>
          <w:i/>
          <w:vertAlign w:val="subscript"/>
          <w:lang w:val="en-US"/>
        </w:rPr>
        <w:t>crc</w:t>
      </w:r>
      <w:r w:rsidRPr="004F2B4F">
        <w:rPr>
          <w:lang w:val="en-US"/>
        </w:rPr>
        <w:t>) according to Shields (1936) and for waves (</w:t>
      </w:r>
      <w:r w:rsidRPr="004F2B4F">
        <w:rPr>
          <w:i/>
          <w:lang w:val="en-US"/>
        </w:rPr>
        <w:t>U</w:t>
      </w:r>
      <w:r w:rsidRPr="004F2B4F">
        <w:rPr>
          <w:i/>
          <w:vertAlign w:val="subscript"/>
          <w:lang w:val="en-US"/>
        </w:rPr>
        <w:t>crw</w:t>
      </w:r>
      <w:r w:rsidRPr="004F2B4F">
        <w:rPr>
          <w:lang w:val="en-US"/>
        </w:rPr>
        <w:t>) according to K</w:t>
      </w:r>
      <w:r w:rsidR="00417C0D" w:rsidRPr="004F2B4F">
        <w:rPr>
          <w:lang w:val="en-US"/>
        </w:rPr>
        <w:t>omen and Miller (1975).</w:t>
      </w:r>
    </w:p>
    <w:p w:rsidR="005E72EC" w:rsidRPr="004F2B4F" w:rsidRDefault="005E72EC" w:rsidP="002603CC">
      <w:pPr>
        <w:rPr>
          <w:lang w:val="en-US"/>
        </w:rPr>
      </w:pPr>
    </w:p>
    <w:p w:rsidR="00EB76FC" w:rsidRPr="004F2B4F" w:rsidRDefault="005E72EC" w:rsidP="002603CC">
      <w:pPr>
        <w:rPr>
          <w:lang w:val="en-US"/>
        </w:rPr>
      </w:pPr>
      <w:r w:rsidRPr="004F2B4F">
        <w:rPr>
          <w:lang w:val="en-US"/>
        </w:rPr>
        <w:t>The equilibrium sediment concentrations are calculated according to</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1640D7" w:rsidRPr="004F2B4F">
        <w:rPr>
          <w:position w:val="-58"/>
          <w:lang w:val="en-US"/>
        </w:rPr>
        <w:object w:dxaOrig="3660" w:dyaOrig="1280">
          <v:shape id="_x0000_i1125" type="#_x0000_t75" style="width:183.25pt;height:63.8pt" o:ole="">
            <v:imagedata r:id="rId236" o:title=""/>
          </v:shape>
          <o:OLEObject Type="Embed" ProgID="Equation.DSMT4" ShapeID="_x0000_i1125" DrawAspect="Content" ObjectID="_1487070951" r:id="rId237"/>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88</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EB76FC" w:rsidRPr="004F2B4F" w:rsidRDefault="00EB76FC" w:rsidP="002603CC">
      <w:pPr>
        <w:rPr>
          <w:lang w:val="en-US"/>
        </w:rPr>
      </w:pPr>
      <w:r w:rsidRPr="004F2B4F">
        <w:rPr>
          <w:lang w:val="en-US"/>
        </w:rPr>
        <w:t>For which the bed-load and suspended load coefficient are calculated with:</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36"/>
          <w:lang w:val="en-US"/>
        </w:rPr>
        <w:object w:dxaOrig="4959" w:dyaOrig="840">
          <v:shape id="_x0000_i1126" type="#_x0000_t75" style="width:247.1pt;height:42pt" o:ole="">
            <v:imagedata r:id="rId238" o:title=""/>
          </v:shape>
          <o:OLEObject Type="Embed" ProgID="Equation.DSMT4" ShapeID="_x0000_i1126" DrawAspect="Content" ObjectID="_1487070952" r:id="rId239"/>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89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AF11DB" w:rsidRPr="004F2B4F" w:rsidRDefault="00AF11DB" w:rsidP="002603CC">
      <w:pPr>
        <w:rPr>
          <w:lang w:val="en-US"/>
        </w:rPr>
      </w:pPr>
    </w:p>
    <w:p w:rsidR="00EB76FC" w:rsidRPr="004F2B4F" w:rsidRDefault="00EB76FC" w:rsidP="002603CC">
      <w:pPr>
        <w:rPr>
          <w:lang w:val="en-US"/>
        </w:rPr>
      </w:pPr>
      <w:r w:rsidRPr="004F2B4F">
        <w:rPr>
          <w:lang w:val="en-US"/>
        </w:rPr>
        <w:t>The critical velocity is computed as weighted summation of the separate contributions by curre</w:t>
      </w:r>
      <w:r w:rsidR="00AF11DB" w:rsidRPr="004F2B4F">
        <w:rPr>
          <w:lang w:val="en-US"/>
        </w:rPr>
        <w:t>nts and waves (Van Rijn, 2007):</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32"/>
          <w:lang w:val="en-US"/>
        </w:rPr>
        <w:object w:dxaOrig="4860" w:dyaOrig="740">
          <v:shape id="_x0000_i1127" type="#_x0000_t75" style="width:242.75pt;height:37.1pt" o:ole="">
            <v:imagedata r:id="rId240" o:title=""/>
          </v:shape>
          <o:OLEObject Type="Embed" ProgID="Equation.DSMT4" ShapeID="_x0000_i1127" DrawAspect="Content" ObjectID="_1487070953" r:id="rId241"/>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90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EB76FC" w:rsidRPr="004F2B4F" w:rsidRDefault="00EB76FC" w:rsidP="002603CC">
      <w:pPr>
        <w:spacing w:line="240" w:lineRule="auto"/>
        <w:rPr>
          <w:lang w:val="en-US"/>
        </w:rPr>
      </w:pPr>
    </w:p>
    <w:p w:rsidR="00EB76FC" w:rsidRPr="004F2B4F" w:rsidRDefault="00EB76FC" w:rsidP="002603CC">
      <w:pPr>
        <w:rPr>
          <w:lang w:val="en-US"/>
        </w:rPr>
      </w:pPr>
      <w:r w:rsidRPr="004F2B4F">
        <w:rPr>
          <w:lang w:val="en-US"/>
        </w:rPr>
        <w:t>The critical velocity for currents is based on Shields (1936)</w:t>
      </w:r>
      <w:r w:rsidR="00AF11DB" w:rsidRPr="004F2B4F">
        <w:rPr>
          <w:lang w:val="en-US"/>
        </w:rPr>
        <w:t>:</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005E72EC" w:rsidRPr="004F2B4F">
        <w:rPr>
          <w:position w:val="-116"/>
          <w:lang w:val="en-US"/>
        </w:rPr>
        <w:object w:dxaOrig="4720" w:dyaOrig="2439">
          <v:shape id="_x0000_i1128" type="#_x0000_t75" style="width:236.2pt;height:121.65pt" o:ole="">
            <v:imagedata r:id="rId242" o:title=""/>
          </v:shape>
          <o:OLEObject Type="Embed" ProgID="Equation.DSMT4" ShapeID="_x0000_i1128" DrawAspect="Content" ObjectID="_1487070954" r:id="rId243"/>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91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EB76FC" w:rsidRPr="004F2B4F" w:rsidRDefault="00EB76FC" w:rsidP="002603CC">
      <w:pPr>
        <w:rPr>
          <w:lang w:val="en-US"/>
        </w:rPr>
      </w:pPr>
    </w:p>
    <w:p w:rsidR="00EB76FC" w:rsidRPr="004F2B4F" w:rsidRDefault="00EB76FC" w:rsidP="002603CC">
      <w:pPr>
        <w:rPr>
          <w:lang w:val="en-US"/>
        </w:rPr>
      </w:pPr>
      <w:r w:rsidRPr="004F2B4F">
        <w:rPr>
          <w:lang w:val="en-US"/>
        </w:rPr>
        <w:t>The critical velocity for waves is based on Komer and Miller (1975)</w:t>
      </w:r>
      <w:r w:rsidR="00AF11DB" w:rsidRPr="004F2B4F">
        <w:rPr>
          <w:lang w:val="en-US"/>
        </w:rPr>
        <w:t>:</w:t>
      </w:r>
    </w:p>
    <w:p w:rsidR="00EB76FC" w:rsidRPr="004F2B4F" w:rsidRDefault="00EB76FC" w:rsidP="002603CC">
      <w:pPr>
        <w:rPr>
          <w:lang w:val="en-US"/>
        </w:rPr>
      </w:pPr>
    </w:p>
    <w:p w:rsidR="00EB76FC" w:rsidRPr="004F2B4F" w:rsidRDefault="00EB76FC" w:rsidP="002603CC">
      <w:pPr>
        <w:pStyle w:val="MTDisplayEquation"/>
        <w:rPr>
          <w:lang w:val="en-US"/>
        </w:rPr>
      </w:pPr>
      <w:r w:rsidRPr="004F2B4F">
        <w:rPr>
          <w:lang w:val="en-US"/>
        </w:rPr>
        <w:tab/>
      </w:r>
      <w:r w:rsidRPr="004F2B4F">
        <w:rPr>
          <w:position w:val="-44"/>
          <w:lang w:val="en-US"/>
        </w:rPr>
        <w:object w:dxaOrig="5319" w:dyaOrig="999">
          <v:shape id="_x0000_i1129" type="#_x0000_t75" style="width:265.65pt;height:50.2pt" o:ole="">
            <v:imagedata r:id="rId244" o:title=""/>
          </v:shape>
          <o:OLEObject Type="Embed" ProgID="Equation.DSMT4" ShapeID="_x0000_i1129" DrawAspect="Content" ObjectID="_1487070955" r:id="rId245"/>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92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EB76FC" w:rsidRPr="004F2B4F" w:rsidRDefault="00EB76FC" w:rsidP="002603CC">
      <w:pPr>
        <w:pStyle w:val="Heading3"/>
        <w:jc w:val="both"/>
        <w:rPr>
          <w:lang w:val="en-US"/>
        </w:rPr>
      </w:pPr>
      <w:bookmarkStart w:id="117" w:name="_Toc412623834"/>
      <w:r w:rsidRPr="004F2B4F">
        <w:rPr>
          <w:lang w:val="en-US"/>
        </w:rPr>
        <w:t>Effects of wave nonlinearity</w:t>
      </w:r>
      <w:bookmarkEnd w:id="117"/>
      <w:r w:rsidRPr="004F2B4F">
        <w:rPr>
          <w:lang w:val="en-US"/>
        </w:rPr>
        <w:t xml:space="preserve"> </w:t>
      </w:r>
    </w:p>
    <w:p w:rsidR="00EB76FC" w:rsidRPr="004F2B4F" w:rsidRDefault="00EB76FC" w:rsidP="002603CC">
      <w:pPr>
        <w:rPr>
          <w:szCs w:val="21"/>
          <w:lang w:val="en-US"/>
        </w:rPr>
      </w:pPr>
      <w:r w:rsidRPr="004F2B4F">
        <w:rPr>
          <w:szCs w:val="21"/>
          <w:lang w:val="en-US"/>
        </w:rPr>
        <w:t>Effects of wave skewness and asymmetry are accounted for in the advection-diffusion equation, repeated here:</w:t>
      </w:r>
    </w:p>
    <w:p w:rsidR="00EB76FC" w:rsidRPr="004F2B4F" w:rsidRDefault="00EB76FC" w:rsidP="002603CC">
      <w:pPr>
        <w:rPr>
          <w:szCs w:val="21"/>
          <w:lang w:val="en-US"/>
        </w:rPr>
      </w:pPr>
    </w:p>
    <w:p w:rsidR="00EB76FC" w:rsidRPr="004F2B4F" w:rsidRDefault="00EB76FC" w:rsidP="002603CC">
      <w:pPr>
        <w:pStyle w:val="MTDisplayEquation"/>
        <w:rPr>
          <w:szCs w:val="21"/>
          <w:lang w:val="en-US"/>
        </w:rPr>
      </w:pPr>
      <w:r w:rsidRPr="004F2B4F">
        <w:rPr>
          <w:szCs w:val="21"/>
          <w:lang w:val="en-US"/>
        </w:rPr>
        <w:tab/>
      </w:r>
      <w:r w:rsidRPr="004F2B4F">
        <w:rPr>
          <w:position w:val="-68"/>
          <w:szCs w:val="21"/>
          <w:lang w:val="en-US"/>
        </w:rPr>
        <w:object w:dxaOrig="4720" w:dyaOrig="1480">
          <v:shape id="_x0000_i1130" type="#_x0000_t75" style="width:236.75pt;height:72.55pt" o:ole="">
            <v:imagedata r:id="rId246" o:title=""/>
          </v:shape>
          <o:OLEObject Type="Embed" ProgID="Equation.DSMT4" ShapeID="_x0000_i1130" DrawAspect="Content" ObjectID="_1487070956" r:id="rId247"/>
        </w:object>
      </w:r>
      <w:r w:rsidRPr="004F2B4F">
        <w:rPr>
          <w:szCs w:val="21"/>
          <w:lang w:val="en-US"/>
        </w:rPr>
        <w:t xml:space="preserve"> </w:t>
      </w:r>
      <w:r w:rsidRPr="004F2B4F">
        <w:rPr>
          <w:szCs w:val="21"/>
          <w:lang w:val="en-US"/>
        </w:rPr>
        <w:tab/>
      </w:r>
      <w:r w:rsidR="00801832" w:rsidRPr="004F2B4F">
        <w:rPr>
          <w:szCs w:val="21"/>
          <w:lang w:val="en-US"/>
        </w:rPr>
        <w:fldChar w:fldCharType="begin"/>
      </w:r>
      <w:r w:rsidR="00801832" w:rsidRPr="004F2B4F">
        <w:rPr>
          <w:szCs w:val="21"/>
          <w:lang w:val="en-US"/>
        </w:rPr>
        <w:instrText xml:space="preserve"> MACROBUTTON MTPlaceRef \* MERGEFORMAT </w:instrText>
      </w:r>
      <w:r w:rsidR="00801832" w:rsidRPr="004F2B4F">
        <w:rPr>
          <w:szCs w:val="21"/>
          <w:lang w:val="en-US"/>
        </w:rPr>
        <w:fldChar w:fldCharType="begin"/>
      </w:r>
      <w:r w:rsidR="00801832" w:rsidRPr="004F2B4F">
        <w:rPr>
          <w:szCs w:val="21"/>
          <w:lang w:val="en-US"/>
        </w:rPr>
        <w:instrText xml:space="preserve"> SEQ MTEqn \h \* MERGEFORMAT </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MTSec \c \* Arabic \* MERGEFORMAT </w:instrText>
      </w:r>
      <w:r w:rsidR="00801832" w:rsidRPr="004F2B4F">
        <w:rPr>
          <w:szCs w:val="21"/>
          <w:lang w:val="en-US"/>
        </w:rPr>
        <w:fldChar w:fldCharType="separate"/>
      </w:r>
      <w:r w:rsidR="000C1056">
        <w:rPr>
          <w:noProof/>
          <w:szCs w:val="21"/>
          <w:lang w:val="en-US"/>
        </w:rPr>
        <w:instrText>2</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MTEqn \c \* Arabic \* MERGEFORMAT </w:instrText>
      </w:r>
      <w:r w:rsidR="00801832" w:rsidRPr="004F2B4F">
        <w:rPr>
          <w:szCs w:val="21"/>
          <w:lang w:val="en-US"/>
        </w:rPr>
        <w:fldChar w:fldCharType="separate"/>
      </w:r>
      <w:r w:rsidR="000C1056">
        <w:rPr>
          <w:noProof/>
          <w:szCs w:val="21"/>
          <w:lang w:val="en-US"/>
        </w:rPr>
        <w:instrText>93</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end"/>
      </w:r>
    </w:p>
    <w:p w:rsidR="00EB76FC" w:rsidRPr="004F2B4F" w:rsidRDefault="00EB76FC" w:rsidP="002603CC">
      <w:pPr>
        <w:rPr>
          <w:szCs w:val="21"/>
          <w:lang w:val="en-US"/>
        </w:rPr>
      </w:pPr>
    </w:p>
    <w:p w:rsidR="00EB76FC" w:rsidRPr="004F2B4F" w:rsidRDefault="00EB76FC" w:rsidP="002603CC">
      <w:pPr>
        <w:rPr>
          <w:szCs w:val="21"/>
          <w:lang w:val="en-US"/>
        </w:rPr>
      </w:pPr>
      <w:r w:rsidRPr="004F2B4F">
        <w:rPr>
          <w:szCs w:val="21"/>
          <w:lang w:val="en-US"/>
        </w:rPr>
        <w:t xml:space="preserve">XBeach considers the wave energy of short waves as averaged over their length, and hence does not simulate the wave shape. A discretization of the wave skewness and asymmetry was introduced by Van Thiel de Vries (2009), to affect the sediment advection velocity. In this equation </w:t>
      </w:r>
      <w:r w:rsidRPr="004F2B4F">
        <w:rPr>
          <w:i/>
          <w:szCs w:val="21"/>
          <w:lang w:val="en-US"/>
        </w:rPr>
        <w:t>u</w:t>
      </w:r>
      <w:r w:rsidRPr="004F2B4F">
        <w:rPr>
          <w:i/>
          <w:szCs w:val="21"/>
          <w:vertAlign w:val="subscript"/>
          <w:lang w:val="en-US"/>
        </w:rPr>
        <w:t>a</w:t>
      </w:r>
      <w:r w:rsidRPr="004F2B4F">
        <w:rPr>
          <w:szCs w:val="21"/>
          <w:lang w:val="en-US"/>
        </w:rPr>
        <w:t xml:space="preserve"> is calculated as function of wave skewness (</w:t>
      </w:r>
      <w:r w:rsidRPr="004F2B4F">
        <w:rPr>
          <w:i/>
          <w:szCs w:val="21"/>
          <w:lang w:val="en-US"/>
        </w:rPr>
        <w:t>S</w:t>
      </w:r>
      <w:r w:rsidRPr="004F2B4F">
        <w:rPr>
          <w:i/>
          <w:szCs w:val="21"/>
          <w:vertAlign w:val="subscript"/>
          <w:lang w:val="en-US"/>
        </w:rPr>
        <w:t>k</w:t>
      </w:r>
      <w:r w:rsidRPr="004F2B4F">
        <w:rPr>
          <w:szCs w:val="21"/>
          <w:lang w:val="en-US"/>
        </w:rPr>
        <w:t>), wave asymmetry parameter (</w:t>
      </w:r>
      <w:r w:rsidRPr="004F2B4F">
        <w:rPr>
          <w:i/>
          <w:szCs w:val="21"/>
          <w:lang w:val="en-US"/>
        </w:rPr>
        <w:t>A</w:t>
      </w:r>
      <w:r w:rsidRPr="004F2B4F">
        <w:rPr>
          <w:i/>
          <w:szCs w:val="21"/>
          <w:vertAlign w:val="subscript"/>
          <w:lang w:val="en-US"/>
        </w:rPr>
        <w:t>s</w:t>
      </w:r>
      <w:r w:rsidRPr="004F2B4F">
        <w:rPr>
          <w:szCs w:val="21"/>
          <w:lang w:val="en-US"/>
        </w:rPr>
        <w:t xml:space="preserve">), root-mean square velocity </w:t>
      </w:r>
      <w:r w:rsidRPr="004F2B4F">
        <w:rPr>
          <w:i/>
          <w:szCs w:val="21"/>
          <w:lang w:val="en-US"/>
        </w:rPr>
        <w:t>u</w:t>
      </w:r>
      <w:r w:rsidRPr="004F2B4F">
        <w:rPr>
          <w:i/>
          <w:szCs w:val="21"/>
          <w:vertAlign w:val="subscript"/>
          <w:lang w:val="en-US"/>
        </w:rPr>
        <w:t>rms</w:t>
      </w:r>
      <w:r w:rsidRPr="004F2B4F">
        <w:rPr>
          <w:szCs w:val="21"/>
          <w:lang w:val="en-US"/>
        </w:rPr>
        <w:t xml:space="preserve"> a</w:t>
      </w:r>
      <w:r w:rsidR="00763C58" w:rsidRPr="004F2B4F">
        <w:rPr>
          <w:szCs w:val="21"/>
          <w:lang w:val="en-US"/>
        </w:rPr>
        <w:t xml:space="preserve">nd two </w:t>
      </w:r>
      <w:r w:rsidRPr="004F2B4F">
        <w:rPr>
          <w:szCs w:val="21"/>
          <w:lang w:val="en-US"/>
        </w:rPr>
        <w:t xml:space="preserve">calibration factor </w:t>
      </w:r>
      <w:r w:rsidRPr="004F2B4F">
        <w:rPr>
          <w:i/>
          <w:szCs w:val="21"/>
          <w:lang w:val="en-US"/>
        </w:rPr>
        <w:t>f</w:t>
      </w:r>
      <w:r w:rsidR="00763C58" w:rsidRPr="004F2B4F">
        <w:rPr>
          <w:i/>
          <w:szCs w:val="21"/>
          <w:vertAlign w:val="subscript"/>
          <w:lang w:val="en-US"/>
        </w:rPr>
        <w:t>Sk</w:t>
      </w:r>
      <w:r w:rsidRPr="004F2B4F">
        <w:rPr>
          <w:szCs w:val="21"/>
          <w:lang w:val="en-US"/>
        </w:rPr>
        <w:t xml:space="preserve"> </w:t>
      </w:r>
      <w:r w:rsidR="00763C58" w:rsidRPr="004F2B4F">
        <w:rPr>
          <w:szCs w:val="21"/>
          <w:lang w:val="en-US"/>
        </w:rPr>
        <w:t>and</w:t>
      </w:r>
      <w:r w:rsidR="00763C58" w:rsidRPr="004F2B4F">
        <w:rPr>
          <w:i/>
          <w:szCs w:val="21"/>
          <w:lang w:val="en-US"/>
        </w:rPr>
        <w:t xml:space="preserve"> f</w:t>
      </w:r>
      <w:r w:rsidR="00763C58" w:rsidRPr="004F2B4F">
        <w:rPr>
          <w:i/>
          <w:szCs w:val="21"/>
          <w:vertAlign w:val="subscript"/>
          <w:lang w:val="en-US"/>
        </w:rPr>
        <w:t>As</w:t>
      </w:r>
      <w:r w:rsidR="00763C58" w:rsidRPr="004F2B4F">
        <w:rPr>
          <w:szCs w:val="21"/>
          <w:lang w:val="en-US"/>
        </w:rPr>
        <w:t xml:space="preserve"> </w:t>
      </w:r>
      <w:r w:rsidRPr="004F2B4F">
        <w:rPr>
          <w:szCs w:val="21"/>
          <w:lang w:val="en-US"/>
        </w:rPr>
        <w:t xml:space="preserve">(keyword: </w:t>
      </w:r>
      <w:r w:rsidR="00763C58" w:rsidRPr="004F2B4F">
        <w:rPr>
          <w:i/>
          <w:szCs w:val="21"/>
          <w:lang w:val="en-US"/>
        </w:rPr>
        <w:t>facSk &amp; facAs</w:t>
      </w:r>
      <w:r w:rsidRPr="004F2B4F">
        <w:rPr>
          <w:szCs w:val="21"/>
          <w:lang w:val="en-US"/>
        </w:rPr>
        <w:t>)</w:t>
      </w:r>
      <w:r w:rsidR="00884B8A" w:rsidRPr="004F2B4F">
        <w:rPr>
          <w:szCs w:val="21"/>
          <w:lang w:val="en-US"/>
        </w:rPr>
        <w:t xml:space="preserve">, see equation </w:t>
      </w:r>
      <w:r w:rsidR="00884B8A" w:rsidRPr="004F2B4F">
        <w:rPr>
          <w:szCs w:val="21"/>
          <w:lang w:val="en-US"/>
        </w:rPr>
        <w:fldChar w:fldCharType="begin"/>
      </w:r>
      <w:r w:rsidR="00884B8A" w:rsidRPr="004F2B4F">
        <w:rPr>
          <w:szCs w:val="21"/>
          <w:lang w:val="en-US"/>
        </w:rPr>
        <w:instrText xml:space="preserve"> GOTOBUTTON ZEqnNum326040  \* MERGEFORMAT </w:instrText>
      </w:r>
      <w:r w:rsidR="00884B8A" w:rsidRPr="004F2B4F">
        <w:rPr>
          <w:szCs w:val="21"/>
          <w:lang w:val="en-US"/>
        </w:rPr>
        <w:fldChar w:fldCharType="begin"/>
      </w:r>
      <w:r w:rsidR="00884B8A" w:rsidRPr="004F2B4F">
        <w:rPr>
          <w:szCs w:val="21"/>
          <w:lang w:val="en-US"/>
        </w:rPr>
        <w:instrText xml:space="preserve"> REF ZEqnNum326040 \* Charformat \! \* MERGEFORMAT </w:instrText>
      </w:r>
      <w:r w:rsidR="00884B8A" w:rsidRPr="004F2B4F">
        <w:rPr>
          <w:szCs w:val="21"/>
          <w:lang w:val="en-US"/>
        </w:rPr>
        <w:fldChar w:fldCharType="separate"/>
      </w:r>
      <w:r w:rsidR="000C1056" w:rsidRPr="004F2B4F">
        <w:rPr>
          <w:szCs w:val="21"/>
          <w:lang w:val="en-US"/>
        </w:rPr>
        <w:instrText>(</w:instrText>
      </w:r>
      <w:r w:rsidR="000C1056">
        <w:rPr>
          <w:szCs w:val="21"/>
          <w:lang w:val="en-US"/>
        </w:rPr>
        <w:instrText>2</w:instrText>
      </w:r>
      <w:r w:rsidR="000C1056" w:rsidRPr="004F2B4F">
        <w:rPr>
          <w:szCs w:val="21"/>
          <w:lang w:val="en-US"/>
        </w:rPr>
        <w:instrText>.</w:instrText>
      </w:r>
      <w:r w:rsidR="000C1056">
        <w:rPr>
          <w:szCs w:val="21"/>
          <w:lang w:val="en-US"/>
        </w:rPr>
        <w:instrText>94</w:instrText>
      </w:r>
      <w:r w:rsidR="000C1056" w:rsidRPr="004F2B4F">
        <w:rPr>
          <w:szCs w:val="21"/>
          <w:lang w:val="en-US"/>
        </w:rPr>
        <w:instrText>)</w:instrText>
      </w:r>
      <w:r w:rsidR="00884B8A" w:rsidRPr="004F2B4F">
        <w:rPr>
          <w:szCs w:val="21"/>
          <w:lang w:val="en-US"/>
        </w:rPr>
        <w:fldChar w:fldCharType="end"/>
      </w:r>
      <w:r w:rsidR="00884B8A" w:rsidRPr="004F2B4F">
        <w:rPr>
          <w:szCs w:val="21"/>
          <w:lang w:val="en-US"/>
        </w:rPr>
        <w:fldChar w:fldCharType="end"/>
      </w:r>
      <w:r w:rsidRPr="004F2B4F">
        <w:rPr>
          <w:szCs w:val="21"/>
          <w:lang w:val="en-US"/>
        </w:rPr>
        <w:t xml:space="preserve">. </w:t>
      </w:r>
      <w:r w:rsidR="00F0598D" w:rsidRPr="004F2B4F">
        <w:rPr>
          <w:szCs w:val="21"/>
          <w:lang w:val="en-US"/>
        </w:rPr>
        <w:t xml:space="preserve">To set both values one can use the keyword: </w:t>
      </w:r>
      <w:r w:rsidR="00F0598D" w:rsidRPr="004F2B4F">
        <w:rPr>
          <w:i/>
          <w:szCs w:val="21"/>
          <w:lang w:val="en-US"/>
        </w:rPr>
        <w:t>fac</w:t>
      </w:r>
      <w:r w:rsidR="00844954" w:rsidRPr="004F2B4F">
        <w:rPr>
          <w:i/>
          <w:szCs w:val="21"/>
          <w:lang w:val="en-US"/>
        </w:rPr>
        <w:t>u</w:t>
      </w:r>
      <w:r w:rsidR="00F0598D" w:rsidRPr="004F2B4F">
        <w:rPr>
          <w:i/>
          <w:szCs w:val="21"/>
          <w:lang w:val="en-US"/>
        </w:rPr>
        <w:t>a</w:t>
      </w:r>
      <w:r w:rsidR="00F0598D" w:rsidRPr="004F2B4F">
        <w:rPr>
          <w:szCs w:val="21"/>
          <w:lang w:val="en-US"/>
        </w:rPr>
        <w:t xml:space="preserve">. </w:t>
      </w:r>
      <w:r w:rsidR="00A56564" w:rsidRPr="004F2B4F">
        <w:rPr>
          <w:szCs w:val="21"/>
          <w:lang w:val="en-US"/>
        </w:rPr>
        <w:t xml:space="preserve">The method to determine the skewness and asymmertry is described in section </w:t>
      </w:r>
      <w:r w:rsidR="00A56564" w:rsidRPr="004F2B4F">
        <w:rPr>
          <w:szCs w:val="21"/>
          <w:lang w:val="en-US"/>
        </w:rPr>
        <w:fldChar w:fldCharType="begin"/>
      </w:r>
      <w:r w:rsidR="00A56564" w:rsidRPr="004F2B4F">
        <w:rPr>
          <w:szCs w:val="21"/>
          <w:lang w:val="en-US"/>
        </w:rPr>
        <w:instrText xml:space="preserve"> REF _Ref412651014 \r \h </w:instrText>
      </w:r>
      <w:r w:rsidR="00A56564" w:rsidRPr="004F2B4F">
        <w:rPr>
          <w:szCs w:val="21"/>
          <w:lang w:val="en-US"/>
        </w:rPr>
      </w:r>
      <w:r w:rsidR="00A56564" w:rsidRPr="004F2B4F">
        <w:rPr>
          <w:szCs w:val="21"/>
          <w:lang w:val="en-US"/>
        </w:rPr>
        <w:fldChar w:fldCharType="separate"/>
      </w:r>
      <w:r w:rsidR="000C1056">
        <w:rPr>
          <w:szCs w:val="21"/>
          <w:lang w:val="en-US"/>
        </w:rPr>
        <w:t>2.3.4</w:t>
      </w:r>
      <w:r w:rsidR="00A56564" w:rsidRPr="004F2B4F">
        <w:rPr>
          <w:szCs w:val="21"/>
          <w:lang w:val="en-US"/>
        </w:rPr>
        <w:fldChar w:fldCharType="end"/>
      </w:r>
      <w:r w:rsidR="00A56564" w:rsidRPr="004F2B4F">
        <w:rPr>
          <w:szCs w:val="21"/>
          <w:lang w:val="en-US"/>
        </w:rPr>
        <w:t xml:space="preserve">. </w:t>
      </w:r>
      <w:r w:rsidR="00763C58" w:rsidRPr="004F2B4F">
        <w:rPr>
          <w:szCs w:val="21"/>
          <w:lang w:val="en-US"/>
        </w:rPr>
        <w:t xml:space="preserve">A higher value for </w:t>
      </w:r>
      <w:r w:rsidR="00763C58" w:rsidRPr="004F2B4F">
        <w:rPr>
          <w:i/>
          <w:szCs w:val="21"/>
          <w:lang w:val="en-US"/>
        </w:rPr>
        <w:t>u</w:t>
      </w:r>
      <w:r w:rsidR="00763C58" w:rsidRPr="004F2B4F">
        <w:rPr>
          <w:i/>
          <w:szCs w:val="21"/>
          <w:vertAlign w:val="subscript"/>
          <w:lang w:val="en-US"/>
        </w:rPr>
        <w:t>a</w:t>
      </w:r>
      <w:r w:rsidR="00763C58" w:rsidRPr="004F2B4F">
        <w:rPr>
          <w:szCs w:val="21"/>
          <w:lang w:val="en-US"/>
        </w:rPr>
        <w:t xml:space="preserve"> will simulate </w:t>
      </w:r>
      <w:r w:rsidR="00A56564" w:rsidRPr="004F2B4F">
        <w:rPr>
          <w:szCs w:val="21"/>
          <w:lang w:val="en-US"/>
        </w:rPr>
        <w:t>a stronger</w:t>
      </w:r>
      <w:r w:rsidR="00763C58" w:rsidRPr="004F2B4F">
        <w:rPr>
          <w:szCs w:val="21"/>
          <w:lang w:val="en-US"/>
        </w:rPr>
        <w:t xml:space="preserve"> onshore </w:t>
      </w:r>
      <w:r w:rsidR="00A56564" w:rsidRPr="004F2B4F">
        <w:rPr>
          <w:szCs w:val="21"/>
          <w:lang w:val="en-US"/>
        </w:rPr>
        <w:t xml:space="preserve">sediment </w:t>
      </w:r>
      <w:r w:rsidR="00763C58" w:rsidRPr="004F2B4F">
        <w:rPr>
          <w:szCs w:val="21"/>
          <w:lang w:val="en-US"/>
        </w:rPr>
        <w:t>transport</w:t>
      </w:r>
      <w:r w:rsidR="00A56564" w:rsidRPr="004F2B4F">
        <w:rPr>
          <w:szCs w:val="21"/>
          <w:lang w:val="en-US"/>
        </w:rPr>
        <w:t xml:space="preserve"> component</w:t>
      </w:r>
      <w:r w:rsidR="00763C58" w:rsidRPr="004F2B4F">
        <w:rPr>
          <w:szCs w:val="21"/>
          <w:lang w:val="en-US"/>
        </w:rPr>
        <w:t xml:space="preserve"> and thus less </w:t>
      </w:r>
      <w:r w:rsidR="00A56564" w:rsidRPr="004F2B4F">
        <w:rPr>
          <w:szCs w:val="21"/>
          <w:lang w:val="en-US"/>
        </w:rPr>
        <w:t xml:space="preserve">total </w:t>
      </w:r>
      <w:r w:rsidR="00763C58" w:rsidRPr="004F2B4F">
        <w:rPr>
          <w:szCs w:val="21"/>
          <w:lang w:val="en-US"/>
        </w:rPr>
        <w:t>erosion.</w:t>
      </w:r>
      <w:r w:rsidR="00F0598D" w:rsidRPr="004F2B4F">
        <w:rPr>
          <w:szCs w:val="21"/>
          <w:lang w:val="en-US"/>
        </w:rPr>
        <w:t xml:space="preserve"> </w:t>
      </w:r>
    </w:p>
    <w:p w:rsidR="00EB76FC" w:rsidRPr="004F2B4F" w:rsidRDefault="00EB76FC" w:rsidP="002603CC">
      <w:pPr>
        <w:rPr>
          <w:szCs w:val="21"/>
          <w:lang w:val="en-US"/>
        </w:rPr>
      </w:pPr>
    </w:p>
    <w:p w:rsidR="00EB76FC" w:rsidRPr="004F2B4F" w:rsidRDefault="00EB76FC" w:rsidP="002603CC">
      <w:pPr>
        <w:pStyle w:val="MTDisplayEquation"/>
        <w:rPr>
          <w:szCs w:val="21"/>
          <w:lang w:val="en-US"/>
        </w:rPr>
      </w:pPr>
      <w:r w:rsidRPr="004F2B4F">
        <w:rPr>
          <w:szCs w:val="21"/>
          <w:lang w:val="en-US"/>
        </w:rPr>
        <w:tab/>
      </w:r>
      <w:r w:rsidR="00763C58" w:rsidRPr="004F2B4F">
        <w:rPr>
          <w:position w:val="-12"/>
          <w:szCs w:val="21"/>
          <w:lang w:val="en-US"/>
        </w:rPr>
        <w:object w:dxaOrig="2280" w:dyaOrig="360">
          <v:shape id="_x0000_i1131" type="#_x0000_t75" style="width:113.45pt;height:16.9pt" o:ole="">
            <v:imagedata r:id="rId248" o:title=""/>
          </v:shape>
          <o:OLEObject Type="Embed" ProgID="Equation.DSMT4" ShapeID="_x0000_i1131" DrawAspect="Content" ObjectID="_1487070957" r:id="rId249"/>
        </w:object>
      </w:r>
      <w:r w:rsidRPr="004F2B4F">
        <w:rPr>
          <w:szCs w:val="21"/>
          <w:lang w:val="en-US"/>
        </w:rPr>
        <w:t xml:space="preserve"> </w:t>
      </w:r>
      <w:r w:rsidRPr="004F2B4F">
        <w:rPr>
          <w:szCs w:val="21"/>
          <w:lang w:val="en-US"/>
        </w:rPr>
        <w:tab/>
      </w:r>
      <w:r w:rsidR="00801832" w:rsidRPr="004F2B4F">
        <w:rPr>
          <w:szCs w:val="21"/>
          <w:lang w:val="en-US"/>
        </w:rPr>
        <w:fldChar w:fldCharType="begin"/>
      </w:r>
      <w:r w:rsidR="00801832" w:rsidRPr="004F2B4F">
        <w:rPr>
          <w:szCs w:val="21"/>
          <w:lang w:val="en-US"/>
        </w:rPr>
        <w:instrText xml:space="preserve"> MACROBUTTON MTPlaceRef \* MERGEFORMAT </w:instrText>
      </w:r>
      <w:r w:rsidR="00801832" w:rsidRPr="004F2B4F">
        <w:rPr>
          <w:szCs w:val="21"/>
          <w:lang w:val="en-US"/>
        </w:rPr>
        <w:fldChar w:fldCharType="begin"/>
      </w:r>
      <w:r w:rsidR="00801832" w:rsidRPr="004F2B4F">
        <w:rPr>
          <w:szCs w:val="21"/>
          <w:lang w:val="en-US"/>
        </w:rPr>
        <w:instrText xml:space="preserve"> SEQ MTEqn \h \* MERGEFORMAT </w:instrText>
      </w:r>
      <w:r w:rsidR="00801832" w:rsidRPr="004F2B4F">
        <w:rPr>
          <w:szCs w:val="21"/>
          <w:lang w:val="en-US"/>
        </w:rPr>
        <w:fldChar w:fldCharType="end"/>
      </w:r>
      <w:bookmarkStart w:id="118" w:name="ZEqnNum326040"/>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MTSec \c \* Arabic \* MERGEFORMAT </w:instrText>
      </w:r>
      <w:r w:rsidR="00801832" w:rsidRPr="004F2B4F">
        <w:rPr>
          <w:szCs w:val="21"/>
          <w:lang w:val="en-US"/>
        </w:rPr>
        <w:fldChar w:fldCharType="separate"/>
      </w:r>
      <w:r w:rsidR="000C1056">
        <w:rPr>
          <w:noProof/>
          <w:szCs w:val="21"/>
          <w:lang w:val="en-US"/>
        </w:rPr>
        <w:instrText>2</w:instrText>
      </w:r>
      <w:r w:rsidR="00801832" w:rsidRPr="004F2B4F">
        <w:rPr>
          <w:szCs w:val="21"/>
          <w:lang w:val="en-US"/>
        </w:rPr>
        <w:fldChar w:fldCharType="end"/>
      </w:r>
      <w:r w:rsidR="00801832" w:rsidRPr="004F2B4F">
        <w:rPr>
          <w:szCs w:val="21"/>
          <w:lang w:val="en-US"/>
        </w:rPr>
        <w:instrText>.</w:instrText>
      </w:r>
      <w:r w:rsidR="00801832" w:rsidRPr="004F2B4F">
        <w:rPr>
          <w:szCs w:val="21"/>
          <w:lang w:val="en-US"/>
        </w:rPr>
        <w:fldChar w:fldCharType="begin"/>
      </w:r>
      <w:r w:rsidR="00801832" w:rsidRPr="004F2B4F">
        <w:rPr>
          <w:szCs w:val="21"/>
          <w:lang w:val="en-US"/>
        </w:rPr>
        <w:instrText xml:space="preserve"> SEQ MTEqn \c \* Arabic \* MERGEFORMAT </w:instrText>
      </w:r>
      <w:r w:rsidR="00801832" w:rsidRPr="004F2B4F">
        <w:rPr>
          <w:szCs w:val="21"/>
          <w:lang w:val="en-US"/>
        </w:rPr>
        <w:fldChar w:fldCharType="separate"/>
      </w:r>
      <w:r w:rsidR="000C1056">
        <w:rPr>
          <w:noProof/>
          <w:szCs w:val="21"/>
          <w:lang w:val="en-US"/>
        </w:rPr>
        <w:instrText>94</w:instrText>
      </w:r>
      <w:r w:rsidR="00801832" w:rsidRPr="004F2B4F">
        <w:rPr>
          <w:szCs w:val="21"/>
          <w:lang w:val="en-US"/>
        </w:rPr>
        <w:fldChar w:fldCharType="end"/>
      </w:r>
      <w:r w:rsidR="00801832" w:rsidRPr="004F2B4F">
        <w:rPr>
          <w:szCs w:val="21"/>
          <w:lang w:val="en-US"/>
        </w:rPr>
        <w:instrText>)</w:instrText>
      </w:r>
      <w:bookmarkEnd w:id="118"/>
      <w:r w:rsidR="00801832" w:rsidRPr="004F2B4F">
        <w:rPr>
          <w:szCs w:val="21"/>
          <w:lang w:val="en-US"/>
        </w:rPr>
        <w:fldChar w:fldCharType="end"/>
      </w:r>
    </w:p>
    <w:p w:rsidR="00A47D82" w:rsidRPr="004F2B4F" w:rsidRDefault="00A47D82" w:rsidP="002603CC">
      <w:pPr>
        <w:spacing w:line="240" w:lineRule="auto"/>
        <w:rPr>
          <w:szCs w:val="21"/>
          <w:lang w:val="en-US"/>
        </w:rPr>
      </w:pPr>
    </w:p>
    <w:p w:rsidR="00A47D82" w:rsidRPr="004F2B4F" w:rsidRDefault="00A47D82" w:rsidP="002603CC">
      <w:pPr>
        <w:pStyle w:val="Heading3"/>
        <w:jc w:val="both"/>
        <w:rPr>
          <w:lang w:val="en-US"/>
        </w:rPr>
      </w:pPr>
      <w:bookmarkStart w:id="119" w:name="_Toc412623835"/>
      <w:commentRangeStart w:id="120"/>
      <w:r w:rsidRPr="004F2B4F">
        <w:rPr>
          <w:lang w:val="en-US"/>
        </w:rPr>
        <w:t>Bed slope effect</w:t>
      </w:r>
      <w:bookmarkEnd w:id="119"/>
    </w:p>
    <w:p w:rsidR="00A47D82" w:rsidRPr="004F2B4F" w:rsidRDefault="00A47D82" w:rsidP="002603CC">
      <w:pPr>
        <w:pStyle w:val="MTDisplayEquation"/>
        <w:rPr>
          <w:lang w:val="en-US"/>
        </w:rPr>
      </w:pPr>
      <w:r w:rsidRPr="004F2B4F">
        <w:rPr>
          <w:lang w:val="en-US"/>
        </w:rPr>
        <w:tab/>
      </w:r>
      <w:r w:rsidRPr="004F2B4F">
        <w:rPr>
          <w:position w:val="-64"/>
          <w:lang w:val="en-US"/>
        </w:rPr>
        <w:object w:dxaOrig="3800" w:dyaOrig="1860">
          <v:shape id="_x0000_i1132" type="#_x0000_t75" style="width:190.35pt;height:92.2pt" o:ole="">
            <v:imagedata r:id="rId250" o:title=""/>
          </v:shape>
          <o:OLEObject Type="Embed" ProgID="Equation.DSMT4" ShapeID="_x0000_i1132" DrawAspect="Content" ObjectID="_1487070958" r:id="rId251"/>
        </w:object>
      </w:r>
      <w:r w:rsidRPr="004F2B4F">
        <w:rPr>
          <w:lang w:val="en-US"/>
        </w:rPr>
        <w:t xml:space="preserve"> </w:t>
      </w:r>
      <w:r w:rsidRPr="004F2B4F">
        <w:rPr>
          <w:lang w:val="en-US"/>
        </w:rPr>
        <w:tab/>
      </w:r>
      <w:commentRangeEnd w:id="120"/>
      <w:r w:rsidRPr="004F2B4F">
        <w:rPr>
          <w:rStyle w:val="CommentReference"/>
          <w:lang w:val="en-US"/>
        </w:rPr>
        <w:commentReference w:id="120"/>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95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A47D82" w:rsidRPr="004F2B4F" w:rsidRDefault="00A47D82" w:rsidP="002603CC">
      <w:pPr>
        <w:rPr>
          <w:lang w:val="en-US"/>
        </w:rPr>
      </w:pPr>
    </w:p>
    <w:p w:rsidR="00EB76FC" w:rsidRPr="004F2B4F" w:rsidRDefault="00EB76FC" w:rsidP="002603CC">
      <w:pPr>
        <w:spacing w:line="240" w:lineRule="auto"/>
        <w:rPr>
          <w:b/>
          <w:iCs/>
          <w:sz w:val="20"/>
          <w:szCs w:val="20"/>
          <w:lang w:val="en-US"/>
        </w:rPr>
      </w:pPr>
      <w:r w:rsidRPr="004F2B4F">
        <w:rPr>
          <w:sz w:val="20"/>
          <w:szCs w:val="20"/>
          <w:lang w:val="en-US"/>
        </w:rPr>
        <w:br w:type="page"/>
      </w:r>
    </w:p>
    <w:p w:rsidR="008C2325" w:rsidRPr="004F2B4F" w:rsidRDefault="008C2325" w:rsidP="002603CC">
      <w:pPr>
        <w:pStyle w:val="Heading2"/>
        <w:jc w:val="both"/>
        <w:rPr>
          <w:lang w:val="en-US"/>
        </w:rPr>
      </w:pPr>
      <w:bookmarkStart w:id="121" w:name="_Toc412623836"/>
      <w:r w:rsidRPr="004F2B4F">
        <w:rPr>
          <w:lang w:val="en-US"/>
        </w:rPr>
        <w:t>Bottom updating</w:t>
      </w:r>
      <w:bookmarkEnd w:id="121"/>
    </w:p>
    <w:p w:rsidR="008C2325" w:rsidRPr="004F2B4F" w:rsidRDefault="008C2325" w:rsidP="002603CC">
      <w:pPr>
        <w:pStyle w:val="Heading3"/>
        <w:jc w:val="both"/>
        <w:rPr>
          <w:lang w:val="en-US"/>
        </w:rPr>
      </w:pPr>
      <w:bookmarkStart w:id="122" w:name="_Toc412623837"/>
      <w:r w:rsidRPr="004F2B4F">
        <w:rPr>
          <w:lang w:val="en-US"/>
        </w:rPr>
        <w:t>Due to sediment fluxes</w:t>
      </w:r>
      <w:bookmarkEnd w:id="122"/>
    </w:p>
    <w:p w:rsidR="009C4C27" w:rsidRPr="004F2B4F" w:rsidRDefault="009C4C27" w:rsidP="002603CC">
      <w:pPr>
        <w:rPr>
          <w:lang w:val="en-US"/>
        </w:rPr>
      </w:pPr>
      <w:r w:rsidRPr="004F2B4F">
        <w:rPr>
          <w:lang w:val="en-US"/>
        </w:rPr>
        <w:t>Based on the gradients in the sediment transport the bed level changes according to:</w:t>
      </w:r>
    </w:p>
    <w:p w:rsidR="009C4C27" w:rsidRPr="004F2B4F" w:rsidRDefault="009C4C27" w:rsidP="002603CC">
      <w:pPr>
        <w:rPr>
          <w:lang w:val="en-US"/>
        </w:rPr>
      </w:pPr>
    </w:p>
    <w:p w:rsidR="009C4C27" w:rsidRPr="004F2B4F" w:rsidRDefault="009C4C27" w:rsidP="002603CC">
      <w:pPr>
        <w:pStyle w:val="MTDisplayEquation"/>
        <w:rPr>
          <w:lang w:val="en-US"/>
        </w:rPr>
      </w:pPr>
      <w:r w:rsidRPr="004F2B4F">
        <w:rPr>
          <w:lang w:val="en-US"/>
        </w:rPr>
        <w:tab/>
      </w:r>
      <w:r w:rsidRPr="004F2B4F">
        <w:rPr>
          <w:position w:val="-32"/>
          <w:lang w:val="en-US"/>
        </w:rPr>
        <w:object w:dxaOrig="2880" w:dyaOrig="760">
          <v:shape id="_x0000_i1133" type="#_x0000_t75" style="width:2in;height:37.65pt" o:ole="">
            <v:imagedata r:id="rId252" o:title=""/>
          </v:shape>
          <o:OLEObject Type="Embed" ProgID="Equation.DSMT4" ShapeID="_x0000_i1133" DrawAspect="Content" ObjectID="_1487070959" r:id="rId253"/>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23" w:name="ZEqnNum20233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96</w:instrText>
      </w:r>
      <w:r w:rsidR="00801832" w:rsidRPr="004F2B4F">
        <w:rPr>
          <w:lang w:val="en-US"/>
        </w:rPr>
        <w:fldChar w:fldCharType="end"/>
      </w:r>
      <w:r w:rsidR="00801832" w:rsidRPr="004F2B4F">
        <w:rPr>
          <w:lang w:val="en-US"/>
        </w:rPr>
        <w:instrText>)</w:instrText>
      </w:r>
      <w:bookmarkEnd w:id="123"/>
      <w:r w:rsidR="00801832" w:rsidRPr="004F2B4F">
        <w:rPr>
          <w:lang w:val="en-US"/>
        </w:rPr>
        <w:fldChar w:fldCharType="end"/>
      </w:r>
    </w:p>
    <w:p w:rsidR="009C4C27" w:rsidRPr="004F2B4F" w:rsidRDefault="009C4C27" w:rsidP="002603CC">
      <w:pPr>
        <w:rPr>
          <w:lang w:val="en-US"/>
        </w:rPr>
      </w:pPr>
    </w:p>
    <w:p w:rsidR="009C4C27" w:rsidRPr="004F2B4F" w:rsidRDefault="009C4C27"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ZEqnNum202334  \* MERGEFORMAT </w:instrText>
      </w:r>
      <w:r w:rsidRPr="004F2B4F">
        <w:rPr>
          <w:lang w:val="en-US"/>
        </w:rPr>
        <w:fldChar w:fldCharType="begin"/>
      </w:r>
      <w:r w:rsidRPr="004F2B4F">
        <w:rPr>
          <w:lang w:val="en-US"/>
        </w:rPr>
        <w:instrText xml:space="preserve"> REF ZEqnNum202334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96</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r w:rsidRPr="004F2B4F">
        <w:rPr>
          <w:i/>
          <w:lang w:val="en-US"/>
        </w:rPr>
        <w:t>ρ</w:t>
      </w:r>
      <w:r w:rsidRPr="004F2B4F">
        <w:rPr>
          <w:lang w:val="en-US"/>
        </w:rPr>
        <w:t xml:space="preserve"> is the porosity,  </w:t>
      </w:r>
      <w:r w:rsidRPr="004F2B4F">
        <w:rPr>
          <w:i/>
          <w:lang w:val="en-US"/>
        </w:rPr>
        <w:t>f</w:t>
      </w:r>
      <w:r w:rsidRPr="004F2B4F">
        <w:rPr>
          <w:i/>
          <w:vertAlign w:val="subscript"/>
          <w:lang w:val="en-US"/>
        </w:rPr>
        <w:t>mor</w:t>
      </w:r>
      <w:r w:rsidRPr="004F2B4F">
        <w:rPr>
          <w:lang w:val="en-US"/>
        </w:rPr>
        <w:t xml:space="preserve">  is a morphological acceleration factor o</w:t>
      </w:r>
      <w:r w:rsidR="00987353" w:rsidRPr="004F2B4F">
        <w:rPr>
          <w:lang w:val="en-US"/>
        </w:rPr>
        <w:t>f O(1-10) (Reniers et al., 2004</w:t>
      </w:r>
      <w:r w:rsidRPr="004F2B4F">
        <w:rPr>
          <w:lang w:val="en-US"/>
        </w:rPr>
        <w:t xml:space="preserve">) and </w:t>
      </w:r>
      <w:r w:rsidRPr="004F2B4F">
        <w:rPr>
          <w:i/>
          <w:lang w:val="en-US"/>
        </w:rPr>
        <w:t>q</w:t>
      </w:r>
      <w:r w:rsidRPr="004F2B4F">
        <w:rPr>
          <w:i/>
          <w:vertAlign w:val="subscript"/>
          <w:lang w:val="en-US"/>
        </w:rPr>
        <w:t>x</w:t>
      </w:r>
      <w:r w:rsidRPr="004F2B4F">
        <w:rPr>
          <w:lang w:val="en-US"/>
        </w:rPr>
        <w:t xml:space="preserve"> and </w:t>
      </w:r>
      <w:r w:rsidRPr="004F2B4F">
        <w:rPr>
          <w:i/>
          <w:lang w:val="en-US"/>
        </w:rPr>
        <w:t>q</w:t>
      </w:r>
      <w:r w:rsidRPr="004F2B4F">
        <w:rPr>
          <w:i/>
          <w:vertAlign w:val="subscript"/>
          <w:lang w:val="en-US"/>
        </w:rPr>
        <w:t>y</w:t>
      </w:r>
      <w:r w:rsidRPr="004F2B4F">
        <w:rPr>
          <w:lang w:val="en-US"/>
        </w:rPr>
        <w:t xml:space="preserve"> represent the sediment transport rates in x- and y-direction respectively. In order to take account for bed-slope effects on sediment transport a bed-slope correction factor </w:t>
      </w:r>
      <w:r w:rsidRPr="004F2B4F">
        <w:rPr>
          <w:i/>
          <w:lang w:val="en-US"/>
        </w:rPr>
        <w:t>f</w:t>
      </w:r>
      <w:r w:rsidRPr="004F2B4F">
        <w:rPr>
          <w:i/>
          <w:vertAlign w:val="subscript"/>
          <w:lang w:val="en-US"/>
        </w:rPr>
        <w:t>slope</w:t>
      </w:r>
      <w:r w:rsidRPr="004F2B4F">
        <w:rPr>
          <w:lang w:val="en-US"/>
        </w:rPr>
        <w:t xml:space="preserve"> is introduced.</w:t>
      </w:r>
    </w:p>
    <w:p w:rsidR="00C460FC" w:rsidRPr="004F2B4F" w:rsidRDefault="00C460FC" w:rsidP="002603CC">
      <w:pPr>
        <w:rPr>
          <w:lang w:val="en-US"/>
        </w:rPr>
      </w:pPr>
    </w:p>
    <w:p w:rsidR="00C460FC" w:rsidRPr="004F2B4F" w:rsidRDefault="00C460FC" w:rsidP="002603CC">
      <w:pPr>
        <w:rPr>
          <w:lang w:val="en-US"/>
        </w:rPr>
      </w:pPr>
      <w:r w:rsidRPr="004F2B4F">
        <w:rPr>
          <w:lang w:val="en-US"/>
        </w:rPr>
        <w:t xml:space="preserve">The </w:t>
      </w:r>
      <w:r w:rsidRPr="004F2B4F">
        <w:rPr>
          <w:i/>
          <w:lang w:val="en-US"/>
        </w:rPr>
        <w:t>morfac</w:t>
      </w:r>
      <w:r w:rsidRPr="004F2B4F">
        <w:rPr>
          <w:lang w:val="en-US"/>
        </w:rPr>
        <w:t xml:space="preserve"> is the morphological acceleration factor that speeds up the morphological time scale relative to the hydrodynamic timescale. It means that if you have a simulation of 10 minutes with a </w:t>
      </w:r>
      <w:r w:rsidRPr="004F2B4F">
        <w:rPr>
          <w:i/>
          <w:lang w:val="en-US"/>
        </w:rPr>
        <w:t>morfac</w:t>
      </w:r>
      <w:r w:rsidRPr="004F2B4F">
        <w:rPr>
          <w:lang w:val="en-US"/>
        </w:rPr>
        <w:t xml:space="preserve"> of 6 you effectively simulate the morphological evolution over one hour. There are now two ways in which you can input the time-varying parameters in combination with </w:t>
      </w:r>
      <w:r w:rsidRPr="004F2B4F">
        <w:rPr>
          <w:i/>
          <w:lang w:val="en-US"/>
        </w:rPr>
        <w:t>morfac</w:t>
      </w:r>
      <w:r w:rsidRPr="004F2B4F">
        <w:rPr>
          <w:lang w:val="en-US"/>
        </w:rPr>
        <w:t>:</w:t>
      </w:r>
    </w:p>
    <w:p w:rsidR="00C460FC" w:rsidRPr="004F2B4F" w:rsidRDefault="00C460FC" w:rsidP="002603CC">
      <w:pPr>
        <w:rPr>
          <w:lang w:val="en-US"/>
        </w:rPr>
      </w:pPr>
    </w:p>
    <w:p w:rsidR="00C460FC" w:rsidRPr="004F2B4F" w:rsidRDefault="00C460FC" w:rsidP="002603CC">
      <w:pPr>
        <w:pStyle w:val="ListBullet"/>
        <w:numPr>
          <w:ilvl w:val="0"/>
          <w:numId w:val="23"/>
        </w:numPr>
        <w:rPr>
          <w:lang w:val="en-US"/>
        </w:rPr>
      </w:pPr>
      <w:r w:rsidRPr="004F2B4F">
        <w:rPr>
          <w:lang w:val="en-US"/>
        </w:rPr>
        <w:t xml:space="preserve">All times are prescribed on input in morphological time. If you apply a </w:t>
      </w:r>
      <w:r w:rsidRPr="004F2B4F">
        <w:rPr>
          <w:i/>
          <w:lang w:val="en-US"/>
        </w:rPr>
        <w:t>morfac</w:t>
      </w:r>
      <w:r w:rsidRPr="004F2B4F">
        <w:rPr>
          <w:lang w:val="en-US"/>
        </w:rPr>
        <w:t xml:space="preserve"> all input time</w:t>
      </w:r>
      <w:r w:rsidR="00C35C5F" w:rsidRPr="004F2B4F">
        <w:rPr>
          <w:lang w:val="en-US"/>
        </w:rPr>
        <w:t xml:space="preserve"> </w:t>
      </w:r>
      <w:r w:rsidRPr="004F2B4F">
        <w:rPr>
          <w:lang w:val="en-US"/>
        </w:rPr>
        <w:t xml:space="preserve">series and other time parameters are divided internally by </w:t>
      </w:r>
      <w:r w:rsidRPr="004F2B4F">
        <w:rPr>
          <w:i/>
          <w:lang w:val="en-US"/>
        </w:rPr>
        <w:t>morfac</w:t>
      </w:r>
      <w:r w:rsidRPr="004F2B4F">
        <w:rPr>
          <w:lang w:val="en-US"/>
        </w:rPr>
        <w:t>.</w:t>
      </w:r>
      <w:r w:rsidR="00C35C5F" w:rsidRPr="004F2B4F">
        <w:rPr>
          <w:lang w:val="en-US"/>
        </w:rPr>
        <w:t xml:space="preserve"> This is determined with keyword</w:t>
      </w:r>
      <w:r w:rsidR="00C35C5F" w:rsidRPr="004F2B4F">
        <w:rPr>
          <w:i/>
          <w:lang w:val="en-US"/>
        </w:rPr>
        <w:t>: mo</w:t>
      </w:r>
      <w:r w:rsidRPr="004F2B4F">
        <w:rPr>
          <w:i/>
          <w:lang w:val="en-US"/>
        </w:rPr>
        <w:t>rfacopt</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1</w:t>
      </w:r>
      <w:r w:rsidR="00C35C5F" w:rsidRPr="004F2B4F">
        <w:rPr>
          <w:lang w:val="en-US"/>
        </w:rPr>
        <w:t>.</w:t>
      </w:r>
      <w:r w:rsidRPr="004F2B4F">
        <w:rPr>
          <w:lang w:val="en-US"/>
        </w:rPr>
        <w:t xml:space="preserve"> </w:t>
      </w:r>
      <w:r w:rsidR="00C35C5F" w:rsidRPr="004F2B4F">
        <w:rPr>
          <w:lang w:val="en-US"/>
        </w:rPr>
        <w:t xml:space="preserve">If you now specify a </w:t>
      </w:r>
      <w:r w:rsidR="00C35C5F" w:rsidRPr="004F2B4F">
        <w:rPr>
          <w:i/>
          <w:lang w:val="en-US"/>
        </w:rPr>
        <w:t>morfac</w:t>
      </w:r>
      <w:r w:rsidR="00C35C5F" w:rsidRPr="004F2B4F">
        <w:rPr>
          <w:lang w:val="en-US"/>
        </w:rPr>
        <w:t xml:space="preserve"> of 6, the model just runs for 10 (hydrodynamic) minutes each hour, during which the bottom changes per step are multiplied by a factor 6. This of course saves a factor of 6 in computation time.</w:t>
      </w:r>
    </w:p>
    <w:p w:rsidR="00C35C5F" w:rsidRPr="004F2B4F" w:rsidRDefault="00A47D82" w:rsidP="002603CC">
      <w:pPr>
        <w:pStyle w:val="ListBullet"/>
        <w:numPr>
          <w:ilvl w:val="0"/>
          <w:numId w:val="24"/>
        </w:numPr>
        <w:rPr>
          <w:lang w:val="en-US"/>
        </w:rPr>
      </w:pPr>
      <w:r w:rsidRPr="004F2B4F">
        <w:rPr>
          <w:lang w:val="en-US"/>
        </w:rPr>
        <w:t xml:space="preserve">This method is appropriate for short-term simulations with extreme events. </w:t>
      </w:r>
      <w:r w:rsidR="00C35C5F" w:rsidRPr="004F2B4F">
        <w:rPr>
          <w:lang w:val="en-US"/>
        </w:rPr>
        <w:t xml:space="preserve">An important thing to note is that the can only be done as long as the water level changes that are now accelerated by </w:t>
      </w:r>
      <w:r w:rsidR="00C35C5F" w:rsidRPr="004F2B4F">
        <w:rPr>
          <w:i/>
          <w:lang w:val="en-US"/>
        </w:rPr>
        <w:t>morfac</w:t>
      </w:r>
      <w:r w:rsidR="00C35C5F" w:rsidRPr="004F2B4F">
        <w:rPr>
          <w:lang w:val="en-US"/>
        </w:rPr>
        <w:t xml:space="preserve"> do not modify the hydrodynamics too much. This is the case if the tide is perpendicular to the coast and the vertical variations do not lead to significant currents. If you have an alongshore tidal current, as is the case in shallow seas, you cannot apply this method because you would affect the inertia terms and thus modify the tidal currents.</w:t>
      </w:r>
    </w:p>
    <w:p w:rsidR="00C35C5F" w:rsidRPr="004F2B4F" w:rsidRDefault="00C35C5F" w:rsidP="002603CC">
      <w:pPr>
        <w:pStyle w:val="ListBullet"/>
        <w:rPr>
          <w:lang w:val="en-US"/>
        </w:rPr>
      </w:pPr>
      <w:r w:rsidRPr="004F2B4F">
        <w:rPr>
          <w:lang w:val="en-US"/>
        </w:rPr>
        <w:t xml:space="preserve">In this new option the philosophy is different: you run the model over, say, </w:t>
      </w:r>
      <w:proofErr w:type="gramStart"/>
      <w:r w:rsidRPr="004F2B4F">
        <w:rPr>
          <w:lang w:val="en-US"/>
        </w:rPr>
        <w:t>a</w:t>
      </w:r>
      <w:proofErr w:type="gramEnd"/>
      <w:r w:rsidRPr="004F2B4F">
        <w:rPr>
          <w:lang w:val="en-US"/>
        </w:rPr>
        <w:t xml:space="preserve"> tidal cycle and apply the </w:t>
      </w:r>
      <w:r w:rsidRPr="004F2B4F">
        <w:rPr>
          <w:i/>
          <w:lang w:val="en-US"/>
        </w:rPr>
        <w:t>morfac</w:t>
      </w:r>
      <w:r w:rsidRPr="004F2B4F">
        <w:rPr>
          <w:lang w:val="en-US"/>
        </w:rPr>
        <w:t xml:space="preserve"> without modifying the time parameters. This means you leave all the hydrodynamic parameters unchanged and just exaggerate what happens within a tidal cycle. As long as the evolution over a single tidal cycle is limited, the mean evolution over a tidal cycle using a morfac is very similar to running </w:t>
      </w:r>
      <w:r w:rsidRPr="004F2B4F">
        <w:rPr>
          <w:i/>
          <w:lang w:val="en-US"/>
        </w:rPr>
        <w:t>morfac</w:t>
      </w:r>
      <w:r w:rsidRPr="004F2B4F">
        <w:rPr>
          <w:lang w:val="en-US"/>
        </w:rPr>
        <w:t xml:space="preserve"> tidal cycles without </w:t>
      </w:r>
      <w:r w:rsidRPr="004F2B4F">
        <w:rPr>
          <w:i/>
          <w:lang w:val="en-US"/>
        </w:rPr>
        <w:t>morfac</w:t>
      </w:r>
      <w:r w:rsidRPr="004F2B4F">
        <w:rPr>
          <w:lang w:val="en-US"/>
        </w:rPr>
        <w:t xml:space="preserve">. </w:t>
      </w:r>
      <w:r w:rsidR="00A47D82" w:rsidRPr="004F2B4F">
        <w:rPr>
          <w:lang w:val="en-US"/>
        </w:rPr>
        <w:t>See Roelvink (</w:t>
      </w:r>
      <w:r w:rsidRPr="004F2B4F">
        <w:rPr>
          <w:lang w:val="en-US"/>
        </w:rPr>
        <w:t>2006</w:t>
      </w:r>
      <w:r w:rsidR="00A47D82" w:rsidRPr="004F2B4F">
        <w:rPr>
          <w:lang w:val="en-US"/>
        </w:rPr>
        <w:t>)</w:t>
      </w:r>
      <w:r w:rsidRPr="004F2B4F">
        <w:rPr>
          <w:lang w:val="en-US"/>
        </w:rPr>
        <w:t xml:space="preserve"> for a more detailed description of this approach.</w:t>
      </w:r>
      <w:r w:rsidR="00A47D82" w:rsidRPr="004F2B4F">
        <w:rPr>
          <w:lang w:val="en-US"/>
        </w:rPr>
        <w:t xml:space="preserve"> </w:t>
      </w:r>
      <w:r w:rsidRPr="004F2B4F">
        <w:rPr>
          <w:lang w:val="en-US"/>
        </w:rPr>
        <w:t>This is determined with keyword:</w:t>
      </w:r>
      <w:r w:rsidRPr="004F2B4F">
        <w:rPr>
          <w:i/>
          <w:lang w:val="en-US"/>
        </w:rPr>
        <w:t xml:space="preserve"> morfacopt</w:t>
      </w:r>
      <w:r w:rsidR="004B3D36" w:rsidRPr="004F2B4F">
        <w:rPr>
          <w:i/>
          <w:lang w:val="en-US"/>
        </w:rPr>
        <w:t xml:space="preserve"> </w:t>
      </w:r>
      <w:r w:rsidRPr="004F2B4F">
        <w:rPr>
          <w:i/>
          <w:lang w:val="en-US"/>
        </w:rPr>
        <w:t>=</w:t>
      </w:r>
      <w:r w:rsidR="004B3D36" w:rsidRPr="004F2B4F">
        <w:rPr>
          <w:i/>
          <w:lang w:val="en-US"/>
        </w:rPr>
        <w:t xml:space="preserve"> </w:t>
      </w:r>
      <w:r w:rsidRPr="004F2B4F">
        <w:rPr>
          <w:i/>
          <w:lang w:val="en-US"/>
        </w:rPr>
        <w:t>0</w:t>
      </w:r>
      <w:r w:rsidRPr="004F2B4F">
        <w:rPr>
          <w:lang w:val="en-US"/>
        </w:rPr>
        <w:t>.</w:t>
      </w:r>
    </w:p>
    <w:p w:rsidR="00A47D82" w:rsidRPr="004F2B4F" w:rsidRDefault="00A47D82" w:rsidP="002603CC">
      <w:pPr>
        <w:pStyle w:val="ListBullet"/>
        <w:numPr>
          <w:ilvl w:val="0"/>
          <w:numId w:val="24"/>
        </w:numPr>
        <w:rPr>
          <w:lang w:val="en-US"/>
        </w:rPr>
      </w:pPr>
      <w:r w:rsidRPr="004F2B4F">
        <w:rPr>
          <w:lang w:val="en-US"/>
        </w:rPr>
        <w:t>This method is more appropriate for longer-term simulations with not too extreme events</w:t>
      </w:r>
    </w:p>
    <w:p w:rsidR="008C2325" w:rsidRPr="004F2B4F" w:rsidRDefault="008C2325" w:rsidP="002603CC">
      <w:pPr>
        <w:pStyle w:val="Heading3"/>
        <w:jc w:val="both"/>
        <w:rPr>
          <w:lang w:val="en-US"/>
        </w:rPr>
      </w:pPr>
      <w:bookmarkStart w:id="124" w:name="_Toc412623838"/>
      <w:r w:rsidRPr="004F2B4F">
        <w:rPr>
          <w:lang w:val="en-US"/>
        </w:rPr>
        <w:t>Avalanching</w:t>
      </w:r>
      <w:bookmarkEnd w:id="124"/>
    </w:p>
    <w:p w:rsidR="009C4C27" w:rsidRPr="004F2B4F" w:rsidRDefault="009C4C27" w:rsidP="002603CC">
      <w:pPr>
        <w:rPr>
          <w:lang w:val="en-US"/>
        </w:rPr>
      </w:pPr>
      <w:r w:rsidRPr="004F2B4F">
        <w:rPr>
          <w:lang w:val="en-US"/>
        </w:rPr>
        <w:t xml:space="preserve">To account for the slumping of sandy material during storm-induced dune erosion avalanching </w:t>
      </w:r>
      <w:r w:rsidR="004951FC" w:rsidRPr="004F2B4F">
        <w:rPr>
          <w:lang w:val="en-US"/>
        </w:rPr>
        <w:t xml:space="preserve">is introduced to update the bed </w:t>
      </w:r>
      <w:r w:rsidRPr="004F2B4F">
        <w:rPr>
          <w:lang w:val="en-US"/>
        </w:rPr>
        <w:t xml:space="preserve">evolution. Avalanching is introduced via the use of a critical bed slope for both the dry and wet area (keyword: </w:t>
      </w:r>
      <w:r w:rsidRPr="004F2B4F">
        <w:rPr>
          <w:i/>
          <w:lang w:val="en-US"/>
        </w:rPr>
        <w:t>wetslp</w:t>
      </w:r>
      <w:r w:rsidRPr="004F2B4F">
        <w:rPr>
          <w:lang w:val="en-US"/>
        </w:rPr>
        <w:t xml:space="preserve"> and </w:t>
      </w:r>
      <w:r w:rsidRPr="004F2B4F">
        <w:rPr>
          <w:i/>
          <w:lang w:val="en-US"/>
        </w:rPr>
        <w:t>dryslp</w:t>
      </w:r>
      <w:r w:rsidRPr="004F2B4F">
        <w:rPr>
          <w:lang w:val="en-US"/>
        </w:rPr>
        <w:t xml:space="preserve">). </w:t>
      </w:r>
      <w:r w:rsidR="00840330" w:rsidRPr="004F2B4F">
        <w:rPr>
          <w:lang w:val="en-US"/>
        </w:rPr>
        <w:t xml:space="preserve">It is considered that inundated areas are much more prone to slumping and therefore two separate critical slopes for dry and wet points are used. The default values are 1 and 0.3 respectively. </w:t>
      </w:r>
      <w:r w:rsidRPr="004F2B4F">
        <w:rPr>
          <w:lang w:val="en-US"/>
        </w:rPr>
        <w:t xml:space="preserve">When this </w:t>
      </w:r>
      <w:r w:rsidR="00840330" w:rsidRPr="004F2B4F">
        <w:rPr>
          <w:lang w:val="en-US"/>
        </w:rPr>
        <w:t xml:space="preserve">critical </w:t>
      </w:r>
      <w:r w:rsidRPr="004F2B4F">
        <w:rPr>
          <w:lang w:val="en-US"/>
        </w:rPr>
        <w:t>slope is exceeded, material is exchanged</w:t>
      </w:r>
      <w:r w:rsidR="009F110A" w:rsidRPr="004F2B4F">
        <w:rPr>
          <w:lang w:val="en-US"/>
        </w:rPr>
        <w:t xml:space="preserve"> between the adjacent cells</w:t>
      </w:r>
      <w:r w:rsidR="00840330" w:rsidRPr="004F2B4F">
        <w:rPr>
          <w:lang w:val="en-US"/>
        </w:rPr>
        <w:t xml:space="preserve"> to the amount needed to bring the slope back to the critical slope. </w:t>
      </w:r>
    </w:p>
    <w:p w:rsidR="009C4C27" w:rsidRPr="004F2B4F" w:rsidRDefault="009C4C27" w:rsidP="002603CC">
      <w:pPr>
        <w:rPr>
          <w:lang w:val="en-US"/>
        </w:rPr>
      </w:pPr>
    </w:p>
    <w:p w:rsidR="009C4C27" w:rsidRPr="004F2B4F" w:rsidRDefault="009C4C27" w:rsidP="002603CC">
      <w:pPr>
        <w:pStyle w:val="MTDisplayEquation"/>
        <w:rPr>
          <w:lang w:val="en-US"/>
        </w:rPr>
      </w:pPr>
      <w:r w:rsidRPr="004F2B4F">
        <w:rPr>
          <w:lang w:val="en-US"/>
        </w:rPr>
        <w:tab/>
      </w:r>
      <w:r w:rsidRPr="004F2B4F">
        <w:rPr>
          <w:position w:val="-28"/>
          <w:lang w:val="en-US"/>
        </w:rPr>
        <w:object w:dxaOrig="1020" w:dyaOrig="680">
          <v:shape id="_x0000_i1134" type="#_x0000_t75" style="width:51.8pt;height:34.35pt" o:ole="">
            <v:imagedata r:id="rId254" o:title=""/>
          </v:shape>
          <o:OLEObject Type="Embed" ProgID="Equation.DSMT4" ShapeID="_x0000_i1134" DrawAspect="Content" ObjectID="_1487070960" r:id="rId255"/>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97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9C4C27" w:rsidRPr="004F2B4F" w:rsidRDefault="009C4C27" w:rsidP="002603CC">
      <w:pPr>
        <w:rPr>
          <w:lang w:val="en-US"/>
        </w:rPr>
      </w:pPr>
    </w:p>
    <w:p w:rsidR="009C4C27" w:rsidRPr="004F2B4F" w:rsidRDefault="009C4C27" w:rsidP="002603CC">
      <w:pPr>
        <w:rPr>
          <w:lang w:val="en-US"/>
        </w:rPr>
      </w:pPr>
      <w:commentRangeStart w:id="125"/>
      <w:r w:rsidRPr="004F2B4F">
        <w:rPr>
          <w:lang w:val="en-US"/>
        </w:rPr>
        <w:t xml:space="preserve">The change of the bed level within one time step is then given </w:t>
      </w:r>
      <w:proofErr w:type="gramStart"/>
      <w:r w:rsidRPr="004F2B4F">
        <w:rPr>
          <w:lang w:val="en-US"/>
        </w:rPr>
        <w:t xml:space="preserve">by </w:t>
      </w:r>
      <w:proofErr w:type="gramEnd"/>
      <w:r w:rsidR="009F110A" w:rsidRPr="004F2B4F">
        <w:rPr>
          <w:lang w:val="en-US"/>
        </w:rPr>
        <w:fldChar w:fldCharType="begin"/>
      </w:r>
      <w:r w:rsidR="009F110A" w:rsidRPr="004F2B4F">
        <w:rPr>
          <w:lang w:val="en-US"/>
        </w:rPr>
        <w:instrText xml:space="preserve"> GOTOBUTTON ZEqnNum441314  \* MERGEFORMAT </w:instrText>
      </w:r>
      <w:r w:rsidR="009F110A" w:rsidRPr="004F2B4F">
        <w:rPr>
          <w:lang w:val="en-US"/>
        </w:rPr>
        <w:fldChar w:fldCharType="begin"/>
      </w:r>
      <w:r w:rsidR="009F110A" w:rsidRPr="004F2B4F">
        <w:rPr>
          <w:lang w:val="en-US"/>
        </w:rPr>
        <w:instrText xml:space="preserve"> REF ZEqnNum441314 \* Charformat \! \* MERGEFORMAT </w:instrText>
      </w:r>
      <w:r w:rsidR="009F110A"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98</w:instrText>
      </w:r>
      <w:r w:rsidR="000C1056" w:rsidRPr="004F2B4F">
        <w:rPr>
          <w:lang w:val="en-US"/>
        </w:rPr>
        <w:instrText>)</w:instrText>
      </w:r>
      <w:r w:rsidR="009F110A" w:rsidRPr="004F2B4F">
        <w:rPr>
          <w:lang w:val="en-US"/>
        </w:rPr>
        <w:fldChar w:fldCharType="end"/>
      </w:r>
      <w:r w:rsidR="009F110A" w:rsidRPr="004F2B4F">
        <w:rPr>
          <w:lang w:val="en-US"/>
        </w:rPr>
        <w:fldChar w:fldCharType="end"/>
      </w:r>
      <w:r w:rsidRPr="004F2B4F">
        <w:rPr>
          <w:lang w:val="en-US"/>
        </w:rPr>
        <w:t xml:space="preserve">. In this formulation a threshold of 0.05 m/s has been introduced to prevent the generation of large shockwaves. </w:t>
      </w:r>
    </w:p>
    <w:p w:rsidR="009C4C27" w:rsidRPr="004F2B4F" w:rsidRDefault="009C4C27" w:rsidP="002603CC">
      <w:pPr>
        <w:rPr>
          <w:lang w:val="en-US"/>
        </w:rPr>
      </w:pPr>
    </w:p>
    <w:p w:rsidR="009C4C27" w:rsidRPr="004F2B4F" w:rsidRDefault="009C4C27" w:rsidP="002603CC">
      <w:pPr>
        <w:pStyle w:val="MTDisplayEquation"/>
        <w:rPr>
          <w:lang w:val="en-US"/>
        </w:rPr>
      </w:pPr>
      <w:r w:rsidRPr="004F2B4F">
        <w:rPr>
          <w:lang w:val="en-US"/>
        </w:rPr>
        <w:tab/>
      </w:r>
      <w:r w:rsidRPr="004F2B4F">
        <w:rPr>
          <w:position w:val="-72"/>
          <w:lang w:val="en-US"/>
        </w:rPr>
        <w:object w:dxaOrig="4840" w:dyaOrig="1560">
          <v:shape id="_x0000_i1135" type="#_x0000_t75" style="width:242.75pt;height:78.55pt" o:ole="">
            <v:imagedata r:id="rId256" o:title=""/>
          </v:shape>
          <o:OLEObject Type="Embed" ProgID="Equation.DSMT4" ShapeID="_x0000_i1135" DrawAspect="Content" ObjectID="_1487070961" r:id="rId257"/>
        </w:object>
      </w:r>
      <w:r w:rsidRPr="004F2B4F">
        <w:rPr>
          <w:lang w:val="en-US"/>
        </w:rPr>
        <w:t xml:space="preserve"> </w:t>
      </w:r>
      <w:r w:rsidRPr="004F2B4F">
        <w:rPr>
          <w:lang w:val="en-US"/>
        </w:rPr>
        <w:tab/>
      </w:r>
      <w:commentRangeEnd w:id="125"/>
      <w:r w:rsidR="00355D5D" w:rsidRPr="004F2B4F">
        <w:rPr>
          <w:rStyle w:val="CommentReference"/>
          <w:lang w:val="en-US"/>
        </w:rPr>
        <w:commentReference w:id="125"/>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126" w:name="ZEqnNum44131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98</w:instrText>
      </w:r>
      <w:r w:rsidR="00801832" w:rsidRPr="004F2B4F">
        <w:rPr>
          <w:lang w:val="en-US"/>
        </w:rPr>
        <w:fldChar w:fldCharType="end"/>
      </w:r>
      <w:r w:rsidR="00801832" w:rsidRPr="004F2B4F">
        <w:rPr>
          <w:lang w:val="en-US"/>
        </w:rPr>
        <w:instrText>)</w:instrText>
      </w:r>
      <w:bookmarkEnd w:id="126"/>
      <w:r w:rsidR="00801832" w:rsidRPr="004F2B4F">
        <w:rPr>
          <w:lang w:val="en-US"/>
        </w:rPr>
        <w:fldChar w:fldCharType="end"/>
      </w:r>
    </w:p>
    <w:p w:rsidR="00E34418" w:rsidRPr="004F2B4F" w:rsidRDefault="00E34418" w:rsidP="00E34418">
      <w:pPr>
        <w:pStyle w:val="Heading3"/>
        <w:jc w:val="both"/>
        <w:rPr>
          <w:lang w:val="en-US"/>
        </w:rPr>
      </w:pPr>
      <w:bookmarkStart w:id="127" w:name="_Toc412623839"/>
      <w:commentRangeStart w:id="128"/>
      <w:r w:rsidRPr="004F2B4F">
        <w:rPr>
          <w:lang w:val="en-US"/>
        </w:rPr>
        <w:t>Bed composition</w:t>
      </w:r>
      <w:commentRangeEnd w:id="128"/>
      <w:r w:rsidRPr="004F2B4F">
        <w:rPr>
          <w:rStyle w:val="CommentReference"/>
          <w:bCs w:val="0"/>
          <w:iCs w:val="0"/>
          <w:lang w:val="en-US"/>
        </w:rPr>
        <w:commentReference w:id="128"/>
      </w:r>
      <w:bookmarkEnd w:id="127"/>
    </w:p>
    <w:p w:rsidR="00E34418" w:rsidRPr="004F2B4F" w:rsidRDefault="00E34418" w:rsidP="00E34418">
      <w:pPr>
        <w:pStyle w:val="BodyText"/>
        <w:rPr>
          <w:lang w:val="en-US"/>
        </w:rPr>
      </w:pPr>
      <w:r w:rsidRPr="004F2B4F">
        <w:rPr>
          <w:lang w:val="en-US"/>
        </w:rPr>
        <w:t>If the effect of different sediment fractions, sorting and armouring are of importance, a bed composition constituting multiple sediment fractions can be defined. Each sediment fraction is characterized by a median grain size (</w:t>
      </w:r>
      <w:r w:rsidRPr="004F2B4F">
        <w:rPr>
          <w:i/>
          <w:lang w:val="en-US"/>
        </w:rPr>
        <w:t>D</w:t>
      </w:r>
      <w:r w:rsidRPr="004F2B4F">
        <w:rPr>
          <w:i/>
          <w:vertAlign w:val="subscript"/>
          <w:lang w:val="en-US"/>
        </w:rPr>
        <w:t>50</w:t>
      </w:r>
      <w:r w:rsidRPr="004F2B4F">
        <w:rPr>
          <w:lang w:val="en-US"/>
        </w:rPr>
        <w:t xml:space="preserve">) and possible a </w:t>
      </w:r>
      <w:r w:rsidRPr="004F2B4F">
        <w:rPr>
          <w:i/>
          <w:lang w:val="en-US"/>
        </w:rPr>
        <w:t>D</w:t>
      </w:r>
      <w:r w:rsidRPr="004F2B4F">
        <w:rPr>
          <w:i/>
          <w:vertAlign w:val="subscript"/>
          <w:lang w:val="en-US"/>
        </w:rPr>
        <w:t>15</w:t>
      </w:r>
      <w:r w:rsidRPr="004F2B4F">
        <w:rPr>
          <w:lang w:val="en-US"/>
        </w:rPr>
        <w:t xml:space="preserve"> and </w:t>
      </w:r>
      <w:r w:rsidRPr="004F2B4F">
        <w:rPr>
          <w:i/>
          <w:lang w:val="en-US"/>
        </w:rPr>
        <w:t>D</w:t>
      </w:r>
      <w:r w:rsidRPr="004F2B4F">
        <w:rPr>
          <w:i/>
          <w:vertAlign w:val="subscript"/>
          <w:lang w:val="en-US"/>
        </w:rPr>
        <w:t>90</w:t>
      </w:r>
      <w:r w:rsidRPr="004F2B4F">
        <w:rPr>
          <w:lang w:val="en-US"/>
        </w:rPr>
        <w:t xml:space="preserve"> as well. When using multiple sediment fractions, multiple bed layers are needed as well to describe the vertical distribution of the sediment fractions in the bed.</w:t>
      </w:r>
    </w:p>
    <w:p w:rsidR="001D1117" w:rsidRPr="004F2B4F" w:rsidRDefault="00E34418" w:rsidP="00E34418">
      <w:pPr>
        <w:pStyle w:val="BodyText"/>
        <w:rPr>
          <w:lang w:val="en-US"/>
        </w:rPr>
      </w:pPr>
      <w:r w:rsidRPr="004F2B4F">
        <w:rPr>
          <w:lang w:val="en-US"/>
        </w:rPr>
        <w:t xml:space="preserve">By specifying multiple bed layers, XBeach can keep track of the different sediment fractions both in the horizontal and in the vertical. Coarse sediments may be deposited on top of fine sediment after which erosion of the </w:t>
      </w:r>
      <w:proofErr w:type="gramStart"/>
      <w:r w:rsidRPr="004F2B4F">
        <w:rPr>
          <w:lang w:val="en-US"/>
        </w:rPr>
        <w:t>coarse</w:t>
      </w:r>
      <w:proofErr w:type="gramEnd"/>
      <w:r w:rsidRPr="004F2B4F">
        <w:rPr>
          <w:lang w:val="en-US"/>
        </w:rPr>
        <w:t xml:space="preserve"> sediment is needed to expose the fine sediment again, effectively armouring the bed. Three types of bed layers are distinguished: 1) the top layer 2) the variable or “breathing” layer and 3) the bottom layers. The top layer is the only layer that interacts with the water column and can be eroded, but preserves its thickness. The bottom layers are layers of constant thickness that move with the top layer. A single variable or “breathing” layer is defined that adapts its thickness to the erosion and sedimentation of the bed. At least one of each type of bed layer is needed, which makes that at least three bed layers are required.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bottom layer, the thickness is pre</w:t>
      </w:r>
    </w:p>
    <w:p w:rsidR="00E34418" w:rsidRPr="004F2B4F" w:rsidRDefault="00E34418" w:rsidP="00E34418">
      <w:pPr>
        <w:pStyle w:val="BodyText"/>
        <w:rPr>
          <w:lang w:val="en-US"/>
        </w:rPr>
      </w:pPr>
      <w:proofErr w:type="gramStart"/>
      <w:r w:rsidRPr="004F2B4F">
        <w:rPr>
          <w:lang w:val="en-US"/>
        </w:rPr>
        <w:t>served</w:t>
      </w:r>
      <w:proofErr w:type="gramEnd"/>
      <w:r w:rsidRPr="004F2B4F">
        <w:rPr>
          <w:lang w:val="en-US"/>
        </w:rPr>
        <w:t xml:space="preserve">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p>
    <w:p w:rsidR="00E34418" w:rsidRPr="004F2B4F" w:rsidRDefault="00E34418" w:rsidP="00E34418">
      <w:pPr>
        <w:pStyle w:val="BodyText"/>
        <w:rPr>
          <w:lang w:val="en-US"/>
        </w:rPr>
      </w:pPr>
      <w:r w:rsidRPr="004F2B4F">
        <w:rPr>
          <w:lang w:val="en-US"/>
        </w:rPr>
        <w:t>Each grid cell in XBeach holds its own sediment distribution and the sediment transport formulations 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w:t>
      </w:r>
    </w:p>
    <w:p w:rsidR="001D1117" w:rsidRPr="004F2B4F" w:rsidRDefault="001D1117" w:rsidP="00E34418">
      <w:pPr>
        <w:spacing w:line="240" w:lineRule="auto"/>
        <w:rPr>
          <w:lang w:val="en-US"/>
        </w:rPr>
      </w:pPr>
      <w:r w:rsidRPr="004F2B4F">
        <w:rPr>
          <w:noProof/>
          <w:lang w:eastAsia="zh-CN"/>
        </w:rPr>
        <w:drawing>
          <wp:inline distT="0" distB="0" distL="0" distR="0" wp14:anchorId="1BC11EE0" wp14:editId="5ACA43BA">
            <wp:extent cx="5530215" cy="2984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530215" cy="2984500"/>
                    </a:xfrm>
                    <a:prstGeom prst="rect">
                      <a:avLst/>
                    </a:prstGeom>
                    <a:noFill/>
                    <a:ln>
                      <a:noFill/>
                    </a:ln>
                  </pic:spPr>
                </pic:pic>
              </a:graphicData>
            </a:graphic>
          </wp:inline>
        </w:drawing>
      </w:r>
    </w:p>
    <w:p w:rsidR="001D1117" w:rsidRDefault="001D1117" w:rsidP="001D1117">
      <w:pPr>
        <w:pStyle w:val="Caption"/>
        <w:rPr>
          <w:lang w:val="en-US"/>
        </w:rPr>
      </w:pPr>
      <w:proofErr w:type="gramStart"/>
      <w:r w:rsidRPr="004F2B4F">
        <w:rPr>
          <w:lang w:val="en-US"/>
        </w:rPr>
        <w:t xml:space="preserve">Figure </w:t>
      </w:r>
      <w:r w:rsidR="000C1056">
        <w:rPr>
          <w:lang w:val="en-US"/>
        </w:rPr>
        <w:fldChar w:fldCharType="begin"/>
      </w:r>
      <w:r w:rsidR="000C1056">
        <w:rPr>
          <w:lang w:val="en-US"/>
        </w:rPr>
        <w:instrText xml:space="preserve"> STYLEREF 1 \s </w:instrText>
      </w:r>
      <w:r w:rsidR="000C1056">
        <w:rPr>
          <w:lang w:val="en-US"/>
        </w:rPr>
        <w:fldChar w:fldCharType="separate"/>
      </w:r>
      <w:r w:rsidR="000C1056">
        <w:rPr>
          <w:noProof/>
          <w:lang w:val="en-US"/>
        </w:rPr>
        <w:t>2</w:t>
      </w:r>
      <w:r w:rsidR="000C1056">
        <w:rPr>
          <w:lang w:val="en-US"/>
        </w:rPr>
        <w:fldChar w:fldCharType="end"/>
      </w:r>
      <w:r w:rsidR="000C1056">
        <w:rPr>
          <w:lang w:val="en-US"/>
        </w:rPr>
        <w:t>.</w:t>
      </w:r>
      <w:proofErr w:type="gramEnd"/>
      <w:r w:rsidR="000C1056">
        <w:rPr>
          <w:lang w:val="en-US"/>
        </w:rPr>
        <w:fldChar w:fldCharType="begin"/>
      </w:r>
      <w:r w:rsidR="000C1056">
        <w:rPr>
          <w:lang w:val="en-US"/>
        </w:rPr>
        <w:instrText xml:space="preserve"> SEQ Figure \* ARABIC \s 1 </w:instrText>
      </w:r>
      <w:r w:rsidR="000C1056">
        <w:rPr>
          <w:lang w:val="en-US"/>
        </w:rPr>
        <w:fldChar w:fldCharType="separate"/>
      </w:r>
      <w:r w:rsidR="000C1056">
        <w:rPr>
          <w:noProof/>
          <w:lang w:val="en-US"/>
        </w:rPr>
        <w:t>8</w:t>
      </w:r>
      <w:r w:rsidR="000C1056">
        <w:rPr>
          <w:lang w:val="en-US"/>
        </w:rPr>
        <w:fldChar w:fldCharType="end"/>
      </w:r>
      <w:r w:rsidRPr="004F2B4F">
        <w:rPr>
          <w:lang w:val="en-US"/>
        </w:rPr>
        <w:tab/>
        <w:t>Visualisation of the diffusion that occurs when XBeach calculates sediment compositions. After sedimentation of fine sediment on top of coarser material it is uniformly mixed over the whole layer. Subsequent erosion erodes both the fines as the coarser material. To avoid this phenomenon,</w:t>
      </w:r>
      <w:r w:rsidR="00884B8A" w:rsidRPr="004F2B4F">
        <w:rPr>
          <w:lang w:val="en-US"/>
        </w:rPr>
        <w:t xml:space="preserve"> layers should not be too thick</w:t>
      </w:r>
      <w:r w:rsidRPr="004F2B4F">
        <w:rPr>
          <w:lang w:val="en-US"/>
        </w:rPr>
        <w:t xml:space="preserve"> (van der Zwaag, 2014)</w:t>
      </w:r>
      <w:r w:rsidR="00884B8A" w:rsidRPr="004F2B4F">
        <w:rPr>
          <w:lang w:val="en-US"/>
        </w:rPr>
        <w:t>.</w:t>
      </w:r>
    </w:p>
    <w:p w:rsidR="008F37A9" w:rsidRDefault="008F37A9" w:rsidP="008F37A9">
      <w:pPr>
        <w:rPr>
          <w:lang w:val="en-US"/>
        </w:rPr>
      </w:pPr>
    </w:p>
    <w:p w:rsidR="008F37A9" w:rsidRDefault="008F37A9" w:rsidP="008F37A9">
      <w:pPr>
        <w:pStyle w:val="Heading2"/>
        <w:rPr>
          <w:lang w:val="en-US"/>
        </w:rPr>
      </w:pPr>
      <w:commentRangeStart w:id="129"/>
      <w:r>
        <w:rPr>
          <w:lang w:val="en-US"/>
        </w:rPr>
        <w:t>Ship-induced wave motions</w:t>
      </w:r>
      <w:commentRangeEnd w:id="129"/>
      <w:r w:rsidR="00BB51A1">
        <w:rPr>
          <w:rStyle w:val="CommentReference"/>
          <w:b w:val="0"/>
          <w:iCs w:val="0"/>
        </w:rPr>
        <w:commentReference w:id="129"/>
      </w:r>
    </w:p>
    <w:p w:rsidR="008F37A9" w:rsidRDefault="006C35E2" w:rsidP="008F37A9">
      <w:pPr>
        <w:rPr>
          <w:ins w:id="130" w:author="Arnold van Rooijen" w:date="2015-03-05T09:35:00Z"/>
          <w:lang w:val="en-US"/>
        </w:rPr>
      </w:pPr>
      <w:ins w:id="131" w:author="Arnold van Rooijen" w:date="2015-03-05T09:28:00Z">
        <w:r>
          <w:rPr>
            <w:lang w:val="en-US"/>
          </w:rPr>
          <w:t xml:space="preserve">A relatively new application </w:t>
        </w:r>
      </w:ins>
      <w:ins w:id="132" w:author="Arnold van Rooijen" w:date="2015-03-05T09:31:00Z">
        <w:r w:rsidR="00F561AE">
          <w:rPr>
            <w:lang w:val="en-US"/>
          </w:rPr>
          <w:t xml:space="preserve">field </w:t>
        </w:r>
      </w:ins>
      <w:ins w:id="133" w:author="Arnold van Rooijen" w:date="2015-03-05T09:32:00Z">
        <w:r w:rsidR="00292C6D">
          <w:rPr>
            <w:lang w:val="en-US"/>
          </w:rPr>
          <w:t>for</w:t>
        </w:r>
      </w:ins>
      <w:ins w:id="134" w:author="Arnold van Rooijen" w:date="2015-03-05T09:28:00Z">
        <w:r>
          <w:rPr>
            <w:lang w:val="en-US"/>
          </w:rPr>
          <w:t xml:space="preserve"> XBeach is the generation and propagation of wave</w:t>
        </w:r>
      </w:ins>
      <w:ins w:id="135" w:author="Arnold van Rooijen" w:date="2015-03-05T09:31:00Z">
        <w:r w:rsidR="00F561AE">
          <w:rPr>
            <w:lang w:val="en-US"/>
          </w:rPr>
          <w:t>s</w:t>
        </w:r>
      </w:ins>
      <w:ins w:id="136" w:author="Arnold van Rooijen" w:date="2015-03-05T09:28:00Z">
        <w:r>
          <w:rPr>
            <w:lang w:val="en-US"/>
          </w:rPr>
          <w:t xml:space="preserve"> induced by sailing vessels. This functionality has been implemented recently (</w:t>
        </w:r>
        <w:commentRangeStart w:id="137"/>
        <w:r>
          <w:rPr>
            <w:lang w:val="en-US"/>
          </w:rPr>
          <w:t>Zhou, 2013</w:t>
        </w:r>
        <w:commentRangeEnd w:id="137"/>
        <w:r>
          <w:rPr>
            <w:rStyle w:val="CommentReference"/>
          </w:rPr>
          <w:commentReference w:id="137"/>
        </w:r>
        <w:r>
          <w:rPr>
            <w:lang w:val="en-US"/>
          </w:rPr>
          <w:t>),</w:t>
        </w:r>
      </w:ins>
      <w:ins w:id="138" w:author="Arnold van Rooijen" w:date="2015-03-05T09:31:00Z">
        <w:r w:rsidR="000C1C79">
          <w:rPr>
            <w:lang w:val="en-US"/>
          </w:rPr>
          <w:t xml:space="preserve"> and has </w:t>
        </w:r>
      </w:ins>
      <w:ins w:id="139" w:author="Arnold van Rooijen" w:date="2015-03-05T09:32:00Z">
        <w:r w:rsidR="000C1C79">
          <w:rPr>
            <w:lang w:val="en-US"/>
          </w:rPr>
          <w:t>currently</w:t>
        </w:r>
      </w:ins>
      <w:ins w:id="140" w:author="Arnold van Rooijen" w:date="2015-03-05T09:31:00Z">
        <w:r w:rsidR="000A1E8D">
          <w:rPr>
            <w:lang w:val="en-US"/>
          </w:rPr>
          <w:t xml:space="preserve"> been used in </w:t>
        </w:r>
      </w:ins>
      <w:ins w:id="141" w:author="Arnold van Rooijen" w:date="2015-03-05T09:33:00Z">
        <w:r w:rsidR="000A1E8D">
          <w:rPr>
            <w:lang w:val="en-US"/>
          </w:rPr>
          <w:t>several</w:t>
        </w:r>
      </w:ins>
      <w:ins w:id="142" w:author="Arnold van Rooijen" w:date="2015-03-05T09:31:00Z">
        <w:r w:rsidR="000C1C79">
          <w:rPr>
            <w:lang w:val="en-US"/>
          </w:rPr>
          <w:t xml:space="preserve"> studies (e.g. </w:t>
        </w:r>
      </w:ins>
      <w:ins w:id="143" w:author="Arnold van Rooijen" w:date="2015-03-05T09:32:00Z">
        <w:r w:rsidR="000C1C79">
          <w:rPr>
            <w:lang w:val="en-US"/>
          </w:rPr>
          <w:t xml:space="preserve">Zhou et al., 2014, </w:t>
        </w:r>
        <w:commentRangeStart w:id="144"/>
        <w:r w:rsidR="000C1C79">
          <w:rPr>
            <w:lang w:val="en-US"/>
          </w:rPr>
          <w:t>De Jong et al., 2013</w:t>
        </w:r>
      </w:ins>
      <w:commentRangeEnd w:id="144"/>
      <w:ins w:id="145" w:author="Arnold van Rooijen" w:date="2015-03-05T09:33:00Z">
        <w:r w:rsidR="000A1E8D">
          <w:rPr>
            <w:rStyle w:val="CommentReference"/>
          </w:rPr>
          <w:commentReference w:id="144"/>
        </w:r>
      </w:ins>
      <w:ins w:id="146" w:author="Arnold van Rooijen" w:date="2015-03-05T09:32:00Z">
        <w:r w:rsidR="000C1C79">
          <w:rPr>
            <w:lang w:val="en-US"/>
          </w:rPr>
          <w:t>)</w:t>
        </w:r>
      </w:ins>
      <w:ins w:id="147" w:author="Arnold van Rooijen" w:date="2015-03-05T09:36:00Z">
        <w:r w:rsidR="00852E44">
          <w:rPr>
            <w:lang w:val="en-US"/>
          </w:rPr>
          <w:t>, showing very good results (</w:t>
        </w:r>
        <w:commentRangeStart w:id="148"/>
        <w:r w:rsidR="00852E44">
          <w:rPr>
            <w:lang w:val="en-US"/>
          </w:rPr>
          <w:t>e.g. xxx</w:t>
        </w:r>
        <w:commentRangeEnd w:id="148"/>
        <w:r w:rsidR="00852E44">
          <w:rPr>
            <w:rStyle w:val="CommentReference"/>
          </w:rPr>
          <w:commentReference w:id="148"/>
        </w:r>
        <w:r w:rsidR="00852E44">
          <w:rPr>
            <w:lang w:val="en-US"/>
          </w:rPr>
          <w:t>)</w:t>
        </w:r>
      </w:ins>
      <w:ins w:id="149" w:author="Arnold van Rooijen" w:date="2015-03-05T09:32:00Z">
        <w:r w:rsidR="000C1C79">
          <w:rPr>
            <w:lang w:val="en-US"/>
          </w:rPr>
          <w:t>.</w:t>
        </w:r>
      </w:ins>
      <w:ins w:id="150" w:author="Arnold van Rooijen" w:date="2015-03-05T09:35:00Z">
        <w:r w:rsidR="00852E44">
          <w:rPr>
            <w:lang w:val="en-US"/>
          </w:rPr>
          <w:t xml:space="preserve"> </w:t>
        </w:r>
      </w:ins>
    </w:p>
    <w:p w:rsidR="00852E44" w:rsidRDefault="00852E44" w:rsidP="008F37A9">
      <w:pPr>
        <w:rPr>
          <w:ins w:id="151" w:author="Arnold van Rooijen" w:date="2015-03-05T09:35:00Z"/>
          <w:lang w:val="en-US"/>
        </w:rPr>
      </w:pPr>
    </w:p>
    <w:p w:rsidR="00852E44" w:rsidRDefault="00852E44" w:rsidP="008F37A9">
      <w:pPr>
        <w:rPr>
          <w:ins w:id="152" w:author="Arnold van Rooijen" w:date="2015-03-05T10:29:00Z"/>
          <w:lang w:val="en-US"/>
        </w:rPr>
      </w:pPr>
      <w:ins w:id="153" w:author="Arnold van Rooijen" w:date="2015-03-05T09:36:00Z">
        <w:r>
          <w:rPr>
            <w:lang w:val="en-US"/>
          </w:rPr>
          <w:t>For</w:t>
        </w:r>
      </w:ins>
      <w:ins w:id="154" w:author="Arnold van Rooijen" w:date="2015-03-05T09:35:00Z">
        <w:r>
          <w:rPr>
            <w:lang w:val="en-US"/>
          </w:rPr>
          <w:t xml:space="preserve"> comput</w:t>
        </w:r>
      </w:ins>
      <w:ins w:id="155" w:author="Arnold van Rooijen" w:date="2015-03-05T09:36:00Z">
        <w:r>
          <w:rPr>
            <w:lang w:val="en-US"/>
          </w:rPr>
          <w:t>ing</w:t>
        </w:r>
      </w:ins>
      <w:ins w:id="156" w:author="Arnold van Rooijen" w:date="2015-03-05T09:35:00Z">
        <w:r>
          <w:rPr>
            <w:lang w:val="en-US"/>
          </w:rPr>
          <w:t xml:space="preserve"> ship-induced </w:t>
        </w:r>
      </w:ins>
      <w:ins w:id="157" w:author="Arnold van Rooijen" w:date="2015-03-05T09:36:00Z">
        <w:r>
          <w:rPr>
            <w:lang w:val="en-US"/>
          </w:rPr>
          <w:t>waves</w:t>
        </w:r>
      </w:ins>
      <w:ins w:id="158" w:author="Arnold van Rooijen" w:date="2015-03-05T09:35:00Z">
        <w:r>
          <w:rPr>
            <w:lang w:val="en-US"/>
          </w:rPr>
          <w:t xml:space="preserve"> the non-hydrostatic version of XBeach </w:t>
        </w:r>
      </w:ins>
      <w:ins w:id="159" w:author="Arnold van Rooijen" w:date="2015-03-05T09:37:00Z">
        <w:r>
          <w:rPr>
            <w:lang w:val="en-US"/>
          </w:rPr>
          <w:t>is</w:t>
        </w:r>
      </w:ins>
      <w:ins w:id="160" w:author="Arnold van Rooijen" w:date="2015-03-05T09:35:00Z">
        <w:r>
          <w:rPr>
            <w:lang w:val="en-US"/>
          </w:rPr>
          <w:t xml:space="preserve"> used</w:t>
        </w:r>
      </w:ins>
      <w:ins w:id="161" w:author="Arnold van Rooijen" w:date="2015-03-05T09:37:00Z">
        <w:r>
          <w:rPr>
            <w:lang w:val="en-US"/>
          </w:rPr>
          <w:t xml:space="preserve">. A moving ship is represented as a pressure head that moves along a pre-defined track through the </w:t>
        </w:r>
      </w:ins>
      <w:ins w:id="162" w:author="Arnold van Rooijen" w:date="2015-03-05T09:39:00Z">
        <w:r>
          <w:rPr>
            <w:lang w:val="en-US"/>
          </w:rPr>
          <w:t xml:space="preserve">model </w:t>
        </w:r>
      </w:ins>
      <w:ins w:id="163" w:author="Arnold van Rooijen" w:date="2015-03-05T09:37:00Z">
        <w:r>
          <w:rPr>
            <w:lang w:val="en-US"/>
          </w:rPr>
          <w:t xml:space="preserve">domain. </w:t>
        </w:r>
      </w:ins>
      <w:ins w:id="164" w:author="Arnold van Rooijen" w:date="2015-03-05T09:38:00Z">
        <w:r>
          <w:rPr>
            <w:lang w:val="en-US"/>
          </w:rPr>
          <w:t xml:space="preserve">The ship </w:t>
        </w:r>
      </w:ins>
      <w:ins w:id="165" w:author="Arnold van Rooijen" w:date="2015-03-05T09:39:00Z">
        <w:r>
          <w:rPr>
            <w:lang w:val="en-US"/>
          </w:rPr>
          <w:t>i</w:t>
        </w:r>
      </w:ins>
      <w:ins w:id="166" w:author="Arnold van Rooijen" w:date="2015-03-05T09:38:00Z">
        <w:r>
          <w:rPr>
            <w:lang w:val="en-US"/>
          </w:rPr>
          <w:t>s defined on a separate grid</w:t>
        </w:r>
      </w:ins>
      <w:ins w:id="167" w:author="Arnold van Rooijen" w:date="2015-03-05T09:39:00Z">
        <w:r>
          <w:rPr>
            <w:lang w:val="en-US"/>
          </w:rPr>
          <w:t xml:space="preserve">, where the ship draft is specified per grid point. </w:t>
        </w:r>
      </w:ins>
      <w:ins w:id="168" w:author="Arnold van Rooijen" w:date="2015-03-05T09:41:00Z">
        <w:r>
          <w:rPr>
            <w:lang w:val="en-US"/>
          </w:rPr>
          <w:t xml:space="preserve">Each computational timestep the ship draft is interpolated from the ship grid to the global grid, where the ship volume is kept constant. </w:t>
        </w:r>
      </w:ins>
      <w:ins w:id="169" w:author="Arnold van Rooijen" w:date="2015-03-05T09:42:00Z">
        <w:r>
          <w:rPr>
            <w:lang w:val="en-US"/>
          </w:rPr>
          <w:t>Then t</w:t>
        </w:r>
      </w:ins>
      <w:ins w:id="170" w:author="Arnold van Rooijen" w:date="2015-03-05T09:37:00Z">
        <w:r>
          <w:rPr>
            <w:lang w:val="en-US"/>
          </w:rPr>
          <w:t xml:space="preserve">he water pressure head in each </w:t>
        </w:r>
      </w:ins>
      <w:ins w:id="171" w:author="Arnold van Rooijen" w:date="2015-03-05T09:40:00Z">
        <w:r>
          <w:rPr>
            <w:lang w:val="en-US"/>
          </w:rPr>
          <w:t xml:space="preserve">global </w:t>
        </w:r>
      </w:ins>
      <w:ins w:id="172" w:author="Arnold van Rooijen" w:date="2015-03-05T09:37:00Z">
        <w:r>
          <w:rPr>
            <w:lang w:val="en-US"/>
          </w:rPr>
          <w:t xml:space="preserve">grid cell is updated based on the </w:t>
        </w:r>
      </w:ins>
      <w:ins w:id="173" w:author="Arnold van Rooijen" w:date="2015-03-05T09:42:00Z">
        <w:r>
          <w:rPr>
            <w:lang w:val="en-US"/>
          </w:rPr>
          <w:t>interpolated ship draft.</w:t>
        </w:r>
        <w:r w:rsidR="008B3BDC">
          <w:rPr>
            <w:lang w:val="en-US"/>
          </w:rPr>
          <w:t xml:space="preserve"> </w:t>
        </w:r>
      </w:ins>
      <w:ins w:id="174" w:author="Arnold van Rooijen" w:date="2015-03-05T09:56:00Z">
        <w:r w:rsidR="00295890">
          <w:rPr>
            <w:lang w:val="en-US"/>
          </w:rPr>
          <w:t xml:space="preserve">By moving the pressure fields, the waves are generated and will </w:t>
        </w:r>
      </w:ins>
      <w:ins w:id="175" w:author="Arnold van Rooijen" w:date="2015-03-05T09:57:00Z">
        <w:r w:rsidR="00295890">
          <w:rPr>
            <w:lang w:val="en-US"/>
          </w:rPr>
          <w:t>propagate</w:t>
        </w:r>
      </w:ins>
      <w:ins w:id="176" w:author="Arnold van Rooijen" w:date="2015-03-05T09:56:00Z">
        <w:r w:rsidR="00295890">
          <w:rPr>
            <w:lang w:val="en-US"/>
          </w:rPr>
          <w:t xml:space="preserve"> </w:t>
        </w:r>
      </w:ins>
      <w:ins w:id="177" w:author="Arnold van Rooijen" w:date="2015-03-05T09:57:00Z">
        <w:r w:rsidR="00295890">
          <w:rPr>
            <w:lang w:val="en-US"/>
          </w:rPr>
          <w:t>further through the global domain.</w:t>
        </w:r>
      </w:ins>
    </w:p>
    <w:p w:rsidR="00681E02" w:rsidRDefault="00681E02" w:rsidP="008F37A9">
      <w:pPr>
        <w:rPr>
          <w:ins w:id="178" w:author="Arnold van Rooijen" w:date="2015-03-05T10:30:00Z"/>
          <w:lang w:val="en-US"/>
        </w:rPr>
      </w:pPr>
    </w:p>
    <w:p w:rsidR="00681E02" w:rsidRDefault="00EC2706" w:rsidP="000C1056">
      <w:pPr>
        <w:rPr>
          <w:ins w:id="179" w:author="Arnold van Rooijen" w:date="2015-03-05T10:55:00Z"/>
          <w:lang w:val="en-US"/>
        </w:rPr>
      </w:pPr>
      <w:ins w:id="180" w:author="Arnold van Rooijen" w:date="2015-03-05T10:55:00Z">
        <w:r>
          <w:rPr>
            <w:lang w:val="en-US"/>
          </w:rPr>
          <w:t xml:space="preserve">In </w:t>
        </w:r>
      </w:ins>
      <w:r>
        <w:rPr>
          <w:lang w:val="en-US"/>
        </w:rPr>
        <w:fldChar w:fldCharType="begin"/>
      </w:r>
      <w:r>
        <w:rPr>
          <w:lang w:val="en-US"/>
        </w:rPr>
        <w:instrText xml:space="preserve"> REF _Ref413316268 </w:instrText>
      </w:r>
      <w:r>
        <w:rPr>
          <w:lang w:val="en-US"/>
        </w:rPr>
        <w:fldChar w:fldCharType="separate"/>
      </w:r>
      <w:r w:rsidR="000C1056">
        <w:t xml:space="preserve">Figure </w:t>
      </w:r>
      <w:r w:rsidR="000C1056">
        <w:rPr>
          <w:noProof/>
        </w:rPr>
        <w:t>2</w:t>
      </w:r>
      <w:r w:rsidR="000C1056">
        <w:t>.</w:t>
      </w:r>
      <w:r w:rsidR="000C1056">
        <w:rPr>
          <w:noProof/>
        </w:rPr>
        <w:t>9</w:t>
      </w:r>
      <w:r>
        <w:rPr>
          <w:lang w:val="en-US"/>
        </w:rPr>
        <w:fldChar w:fldCharType="end"/>
      </w:r>
      <w:ins w:id="181" w:author="Arnold van Rooijen" w:date="2015-03-05T10:55:00Z">
        <w:r>
          <w:rPr>
            <w:lang w:val="en-US"/>
          </w:rPr>
          <w:t xml:space="preserve"> an example XBeach setup for ship waves is sho</w:t>
        </w:r>
      </w:ins>
      <w:ins w:id="182" w:author="Arnold van Rooijen" w:date="2015-03-05T10:56:00Z">
        <w:r>
          <w:rPr>
            <w:lang w:val="en-US"/>
          </w:rPr>
          <w:t xml:space="preserve">wn. The ship track is user defined and can, for instance, be obtained from the Automatic Identification System (AIS) for marine traffic. </w:t>
        </w:r>
        <w:r w:rsidR="000C1056">
          <w:rPr>
            <w:lang w:val="en-US"/>
          </w:rPr>
          <w:t xml:space="preserve">In this example, the model results were compared with measurements taken at Bath, The Netherlands. </w:t>
        </w:r>
      </w:ins>
      <w:ins w:id="183" w:author="Arnold van Rooijen" w:date="2015-03-05T10:57:00Z">
        <w:r w:rsidR="000C1056">
          <w:rPr>
            <w:lang w:val="en-US"/>
          </w:rPr>
          <w:t xml:space="preserve">A filtered timeseries of the measured and computed water level is shown in </w:t>
        </w:r>
      </w:ins>
      <w:r w:rsidR="000C1056">
        <w:rPr>
          <w:lang w:val="en-US"/>
        </w:rPr>
        <w:fldChar w:fldCharType="begin"/>
      </w:r>
      <w:r w:rsidR="000C1056">
        <w:rPr>
          <w:lang w:val="en-US"/>
        </w:rPr>
        <w:instrText xml:space="preserve"> REF _Ref413316395 </w:instrText>
      </w:r>
      <w:r w:rsidR="000C1056">
        <w:rPr>
          <w:lang w:val="en-US"/>
        </w:rPr>
        <w:fldChar w:fldCharType="separate"/>
      </w:r>
      <w:r w:rsidR="000C1056">
        <w:t xml:space="preserve">Figure </w:t>
      </w:r>
      <w:r w:rsidR="000C1056">
        <w:rPr>
          <w:noProof/>
        </w:rPr>
        <w:t>2</w:t>
      </w:r>
      <w:r w:rsidR="000C1056">
        <w:t>.</w:t>
      </w:r>
      <w:r w:rsidR="000C1056">
        <w:rPr>
          <w:noProof/>
        </w:rPr>
        <w:t>10</w:t>
      </w:r>
      <w:r w:rsidR="000C1056">
        <w:rPr>
          <w:lang w:val="en-US"/>
        </w:rPr>
        <w:fldChar w:fldCharType="end"/>
      </w:r>
      <w:r w:rsidR="000C1056">
        <w:rPr>
          <w:lang w:val="en-US"/>
        </w:rPr>
        <w:t xml:space="preserve">. </w:t>
      </w:r>
      <w:ins w:id="184" w:author="Arnold van Rooijen" w:date="2015-03-05T10:57:00Z">
        <w:r w:rsidR="000C1056">
          <w:rPr>
            <w:lang w:val="en-US"/>
          </w:rPr>
          <w:t>The times</w:t>
        </w:r>
      </w:ins>
      <w:ins w:id="185" w:author="Arnold van Rooijen" w:date="2015-03-05T10:58:00Z">
        <w:r w:rsidR="000C1056">
          <w:rPr>
            <w:lang w:val="en-US"/>
          </w:rPr>
          <w:t>eries was filtered to focus on the computation of the primary ship wave.</w:t>
        </w:r>
      </w:ins>
    </w:p>
    <w:p w:rsidR="00EC2706" w:rsidRDefault="00EC2706" w:rsidP="008F37A9">
      <w:pPr>
        <w:rPr>
          <w:lang w:val="en-US"/>
        </w:rPr>
      </w:pPr>
    </w:p>
    <w:p w:rsidR="005636C0" w:rsidDel="000C1056" w:rsidRDefault="005636C0" w:rsidP="008F37A9">
      <w:pPr>
        <w:rPr>
          <w:del w:id="186" w:author="Arnold van Rooijen" w:date="2015-03-05T10:58:00Z"/>
        </w:rPr>
      </w:pPr>
      <w:del w:id="187" w:author="Arnold van Rooijen" w:date="2015-03-05T10:58:00Z">
        <w:r w:rsidDel="000C1056">
          <w:delText>is obtained from data from the Automatic Identifcation System (AIS) for ships</w:delText>
        </w:r>
      </w:del>
    </w:p>
    <w:p w:rsidR="00EC2706" w:rsidRDefault="003A3138" w:rsidP="008F37A9">
      <w:pPr>
        <w:rPr>
          <w:ins w:id="188" w:author="Arnold van Rooijen" w:date="2015-03-05T10:30:00Z"/>
          <w:lang w:val="en-US"/>
        </w:rPr>
      </w:pPr>
      <w:ins w:id="189" w:author="Arnold van Rooijen" w:date="2015-03-05T11:14:00Z">
        <w:r>
          <w:rPr>
            <w:noProof/>
            <w:lang w:eastAsia="zh-CN"/>
          </w:rPr>
          <w:drawing>
            <wp:inline distT="0" distB="0" distL="0" distR="0" wp14:anchorId="63C6E7FF" wp14:editId="60BF0B22">
              <wp:extent cx="2701637" cy="2379370"/>
              <wp:effectExtent l="0" t="0" r="3810" b="190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a:srcRect l="13141" t="6528" r="7259"/>
                      <a:stretch/>
                    </pic:blipFill>
                    <pic:spPr bwMode="auto">
                      <a:xfrm>
                        <a:off x="0" y="0"/>
                        <a:ext cx="2700000" cy="2377928"/>
                      </a:xfrm>
                      <a:prstGeom prst="rect">
                        <a:avLst/>
                      </a:prstGeom>
                      <a:ln>
                        <a:noFill/>
                      </a:ln>
                      <a:extLst>
                        <a:ext uri="{53640926-AAD7-44D8-BBD7-CCE9431645EC}">
                          <a14:shadowObscured xmlns:a14="http://schemas.microsoft.com/office/drawing/2010/main"/>
                        </a:ext>
                      </a:extLst>
                    </pic:spPr>
                  </pic:pic>
                </a:graphicData>
              </a:graphic>
            </wp:inline>
          </w:drawing>
        </w:r>
      </w:ins>
      <w:ins w:id="190" w:author="Arnold van Rooijen" w:date="2015-03-05T11:22:00Z">
        <w:r w:rsidR="00DF7E2E" w:rsidRPr="00DF7E2E">
          <w:rPr>
            <w:noProof/>
            <w:lang w:eastAsia="zh-CN"/>
          </w:rPr>
          <w:t xml:space="preserve"> </w:t>
        </w:r>
        <w:r w:rsidR="00DF7E2E">
          <w:rPr>
            <w:noProof/>
            <w:lang w:eastAsia="zh-CN"/>
          </w:rPr>
          <w:drawing>
            <wp:inline distT="0" distB="0" distL="0" distR="0" wp14:anchorId="1C1B0DF7" wp14:editId="54F384CF">
              <wp:extent cx="2701637" cy="2341418"/>
              <wp:effectExtent l="0" t="0" r="3810" b="190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a:srcRect l="11890" t="6596" r="7510" b="264"/>
                      <a:stretch/>
                    </pic:blipFill>
                    <pic:spPr bwMode="auto">
                      <a:xfrm>
                        <a:off x="0" y="0"/>
                        <a:ext cx="2700000" cy="2339999"/>
                      </a:xfrm>
                      <a:prstGeom prst="rect">
                        <a:avLst/>
                      </a:prstGeom>
                      <a:ln>
                        <a:noFill/>
                      </a:ln>
                      <a:extLst>
                        <a:ext uri="{53640926-AAD7-44D8-BBD7-CCE9431645EC}">
                          <a14:shadowObscured xmlns:a14="http://schemas.microsoft.com/office/drawing/2010/main"/>
                        </a:ext>
                      </a:extLst>
                    </pic:spPr>
                  </pic:pic>
                </a:graphicData>
              </a:graphic>
            </wp:inline>
          </w:drawing>
        </w:r>
      </w:ins>
    </w:p>
    <w:p w:rsidR="00681E02" w:rsidRDefault="005636C0" w:rsidP="005636C0">
      <w:pPr>
        <w:pStyle w:val="Caption"/>
        <w:rPr>
          <w:ins w:id="191" w:author="Arnold van Rooijen" w:date="2015-03-05T11:14:00Z"/>
        </w:rPr>
      </w:pPr>
      <w:bookmarkStart w:id="192" w:name="_Ref413316268"/>
      <w:proofErr w:type="gramStart"/>
      <w:r>
        <w:t xml:space="preserve">Figure </w:t>
      </w:r>
      <w:r w:rsidR="000C1056">
        <w:fldChar w:fldCharType="begin"/>
      </w:r>
      <w:r w:rsidR="000C1056">
        <w:instrText xml:space="preserve"> STYLEREF 1 \s </w:instrText>
      </w:r>
      <w:r w:rsidR="000C1056">
        <w:fldChar w:fldCharType="separate"/>
      </w:r>
      <w:r w:rsidR="000C1056">
        <w:rPr>
          <w:noProof/>
        </w:rPr>
        <w:t>2</w:t>
      </w:r>
      <w:r w:rsidR="000C1056">
        <w:fldChar w:fldCharType="end"/>
      </w:r>
      <w:r w:rsidR="000C1056">
        <w:t>.</w:t>
      </w:r>
      <w:proofErr w:type="gramEnd"/>
      <w:r w:rsidR="000C1056">
        <w:fldChar w:fldCharType="begin"/>
      </w:r>
      <w:r w:rsidR="000C1056">
        <w:instrText xml:space="preserve"> SEQ Figure \* ARABIC \s 1 </w:instrText>
      </w:r>
      <w:r w:rsidR="000C1056">
        <w:fldChar w:fldCharType="separate"/>
      </w:r>
      <w:r w:rsidR="000C1056">
        <w:rPr>
          <w:noProof/>
        </w:rPr>
        <w:t>9</w:t>
      </w:r>
      <w:r w:rsidR="000C1056">
        <w:fldChar w:fldCharType="end"/>
      </w:r>
      <w:bookmarkEnd w:id="192"/>
      <w:r>
        <w:tab/>
        <w:t>Example XBeach setup (left) and result (right) for a ship wave simulation</w:t>
      </w:r>
      <w:ins w:id="193" w:author="Arnold van Rooijen" w:date="2015-03-05T11:14:00Z">
        <w:r w:rsidR="003A3138">
          <w:t xml:space="preserve"> in the Scheldt Estuary (The Netherlands)</w:t>
        </w:r>
      </w:ins>
      <w:r>
        <w:t>. The ship track (red dashed line) is user-defined, and the measurement location is indicated (magenta dot).</w:t>
      </w:r>
    </w:p>
    <w:p w:rsidR="003A3138" w:rsidRPr="003A3138" w:rsidRDefault="003A3138" w:rsidP="003A3138">
      <w:pPr>
        <w:rPr>
          <w:ins w:id="194" w:author="Arnold van Rooijen" w:date="2015-03-05T10:30:00Z"/>
          <w:rPrChange w:id="195" w:author="Arnold van Rooijen" w:date="2015-03-05T11:14:00Z">
            <w:rPr>
              <w:ins w:id="196" w:author="Arnold van Rooijen" w:date="2015-03-05T10:30:00Z"/>
              <w:lang w:val="en-US"/>
            </w:rPr>
          </w:rPrChange>
        </w:rPr>
        <w:pPrChange w:id="197" w:author="Arnold van Rooijen" w:date="2015-03-05T11:14:00Z">
          <w:pPr>
            <w:pStyle w:val="Caption"/>
          </w:pPr>
        </w:pPrChange>
      </w:pPr>
    </w:p>
    <w:p w:rsidR="00681E02" w:rsidRDefault="00681E02" w:rsidP="008F37A9">
      <w:pPr>
        <w:rPr>
          <w:ins w:id="198" w:author="Arnold van Rooijen" w:date="2015-03-05T10:30:00Z"/>
          <w:lang w:val="en-US"/>
        </w:rPr>
      </w:pPr>
      <w:r>
        <w:rPr>
          <w:noProof/>
          <w:lang w:eastAsia="zh-CN"/>
        </w:rPr>
        <w:drawing>
          <wp:inline distT="0" distB="0" distL="0" distR="0" wp14:anchorId="1D3AEF5D" wp14:editId="78FD876B">
            <wp:extent cx="3906130" cy="1623647"/>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3907964" cy="1624409"/>
                    </a:xfrm>
                    <a:prstGeom prst="rect">
                      <a:avLst/>
                    </a:prstGeom>
                  </pic:spPr>
                </pic:pic>
              </a:graphicData>
            </a:graphic>
          </wp:inline>
        </w:drawing>
      </w:r>
    </w:p>
    <w:p w:rsidR="00681E02" w:rsidRDefault="00681E02" w:rsidP="00681E02">
      <w:pPr>
        <w:pStyle w:val="Caption"/>
        <w:rPr>
          <w:ins w:id="199" w:author="Arnold van Rooijen" w:date="2015-03-05T09:34:00Z"/>
          <w:lang w:val="en-US"/>
        </w:rPr>
      </w:pPr>
      <w:bookmarkStart w:id="200" w:name="_Ref413316395"/>
      <w:proofErr w:type="gramStart"/>
      <w:r>
        <w:t xml:space="preserve">Figure </w:t>
      </w:r>
      <w:r w:rsidR="000C1056">
        <w:fldChar w:fldCharType="begin"/>
      </w:r>
      <w:r w:rsidR="000C1056">
        <w:instrText xml:space="preserve"> STYLEREF 1 \s </w:instrText>
      </w:r>
      <w:r w:rsidR="000C1056">
        <w:fldChar w:fldCharType="separate"/>
      </w:r>
      <w:r w:rsidR="000C1056">
        <w:rPr>
          <w:noProof/>
        </w:rPr>
        <w:t>2</w:t>
      </w:r>
      <w:r w:rsidR="000C1056">
        <w:fldChar w:fldCharType="end"/>
      </w:r>
      <w:r w:rsidR="000C1056">
        <w:t>.</w:t>
      </w:r>
      <w:proofErr w:type="gramEnd"/>
      <w:r w:rsidR="000C1056">
        <w:fldChar w:fldCharType="begin"/>
      </w:r>
      <w:r w:rsidR="000C1056">
        <w:instrText xml:space="preserve"> SEQ Figure \* ARABIC \s 1 </w:instrText>
      </w:r>
      <w:r w:rsidR="000C1056">
        <w:fldChar w:fldCharType="separate"/>
      </w:r>
      <w:r w:rsidR="000C1056">
        <w:rPr>
          <w:noProof/>
        </w:rPr>
        <w:t>10</w:t>
      </w:r>
      <w:r w:rsidR="000C1056">
        <w:fldChar w:fldCharType="end"/>
      </w:r>
      <w:bookmarkEnd w:id="200"/>
      <w:r>
        <w:tab/>
        <w:t>Example XBeach result for ship-induced waves. Measurements are taken at Bath, in the Scheldt Estuary, The Netherlands (</w:t>
      </w:r>
      <w:commentRangeStart w:id="201"/>
      <w:r>
        <w:t>Schroevers et al., 2011</w:t>
      </w:r>
      <w:commentRangeEnd w:id="201"/>
      <w:r>
        <w:rPr>
          <w:rStyle w:val="CommentReference"/>
          <w:bCs w:val="0"/>
          <w:i w:val="0"/>
        </w:rPr>
        <w:commentReference w:id="201"/>
      </w:r>
      <w:r>
        <w:t>).</w:t>
      </w:r>
    </w:p>
    <w:p w:rsidR="00852E44" w:rsidRDefault="00852E44" w:rsidP="008F37A9">
      <w:pPr>
        <w:rPr>
          <w:ins w:id="202" w:author="Arnold van Rooijen" w:date="2015-03-05T11:11:00Z"/>
          <w:lang w:val="en-US"/>
        </w:rPr>
      </w:pPr>
    </w:p>
    <w:p w:rsidR="000A6AE5" w:rsidRPr="008F37A9" w:rsidRDefault="000A6AE5" w:rsidP="008F37A9">
      <w:pPr>
        <w:rPr>
          <w:lang w:val="en-US"/>
        </w:rPr>
      </w:pPr>
      <w:ins w:id="203" w:author="Arnold van Rooijen" w:date="2015-03-05T11:11:00Z">
        <w:r>
          <w:rPr>
            <w:lang w:val="en-US"/>
          </w:rPr>
          <w:t xml:space="preserve">In addition to the propagation of ship-induced waves, XBeach computes the </w:t>
        </w:r>
      </w:ins>
      <w:ins w:id="204" w:author="Arnold van Rooijen" w:date="2015-03-05T11:12:00Z">
        <w:r>
          <w:rPr>
            <w:lang w:val="en-US"/>
          </w:rPr>
          <w:t xml:space="preserve">forces and moments acting on the ship body. </w:t>
        </w:r>
      </w:ins>
      <w:ins w:id="205" w:author="Arnold van Rooijen" w:date="2015-03-05T11:19:00Z">
        <w:r w:rsidR="003A3138">
          <w:rPr>
            <w:lang w:val="en-US"/>
          </w:rPr>
          <w:t>With this functionality, passing ship effects can be analyzed (</w:t>
        </w:r>
      </w:ins>
      <w:ins w:id="206" w:author="Arnold van Rooijen" w:date="2015-03-05T11:20:00Z">
        <w:r w:rsidR="003A3138">
          <w:rPr>
            <w:lang w:val="en-US"/>
          </w:rPr>
          <w:t xml:space="preserve">e.g. </w:t>
        </w:r>
        <w:commentRangeStart w:id="207"/>
        <w:r w:rsidR="003A3138">
          <w:rPr>
            <w:lang w:val="en-US"/>
          </w:rPr>
          <w:t xml:space="preserve">Zhou, </w:t>
        </w:r>
        <w:commentRangeStart w:id="208"/>
        <w:r w:rsidR="003A3138">
          <w:rPr>
            <w:lang w:val="en-US"/>
          </w:rPr>
          <w:t>2013</w:t>
        </w:r>
        <w:commentRangeEnd w:id="207"/>
        <w:r w:rsidR="00B531FB">
          <w:rPr>
            <w:rStyle w:val="CommentReference"/>
          </w:rPr>
          <w:commentReference w:id="207"/>
        </w:r>
      </w:ins>
      <w:commentRangeEnd w:id="208"/>
      <w:ins w:id="209" w:author="Arnold van Rooijen" w:date="2015-03-05T11:32:00Z">
        <w:r w:rsidR="00EC266D">
          <w:rPr>
            <w:rStyle w:val="CommentReference"/>
          </w:rPr>
          <w:commentReference w:id="208"/>
        </w:r>
      </w:ins>
      <w:ins w:id="210" w:author="Arnold van Rooijen" w:date="2015-03-05T11:20:00Z">
        <w:r w:rsidR="003A3138">
          <w:rPr>
            <w:lang w:val="en-US"/>
          </w:rPr>
          <w:t xml:space="preserve">). </w:t>
        </w:r>
      </w:ins>
      <w:ins w:id="211" w:author="Arnold van Rooijen" w:date="2015-03-05T11:19:00Z">
        <w:r w:rsidR="003A3138">
          <w:rPr>
            <w:lang w:val="en-US"/>
          </w:rPr>
          <w:t xml:space="preserve"> </w:t>
        </w:r>
      </w:ins>
    </w:p>
    <w:p w:rsidR="00E34418" w:rsidRPr="004F2B4F" w:rsidRDefault="00E34418" w:rsidP="001D1117">
      <w:pPr>
        <w:rPr>
          <w:szCs w:val="28"/>
          <w:lang w:val="en-US"/>
        </w:rPr>
      </w:pPr>
      <w:r w:rsidRPr="004F2B4F">
        <w:rPr>
          <w:lang w:val="en-US"/>
        </w:rPr>
        <w:br w:type="page"/>
      </w:r>
    </w:p>
    <w:p w:rsidR="008E05D9" w:rsidRPr="004F2B4F" w:rsidRDefault="008E05D9" w:rsidP="002603CC">
      <w:pPr>
        <w:pStyle w:val="Heading1"/>
        <w:jc w:val="both"/>
        <w:rPr>
          <w:lang w:val="en-US"/>
        </w:rPr>
      </w:pPr>
      <w:bookmarkStart w:id="212" w:name="_Toc412623840"/>
      <w:r w:rsidRPr="004F2B4F">
        <w:rPr>
          <w:lang w:val="en-US"/>
        </w:rPr>
        <w:t>Boundary conditions</w:t>
      </w:r>
      <w:bookmarkEnd w:id="212"/>
    </w:p>
    <w:p w:rsidR="00235CE0" w:rsidRPr="004F2B4F" w:rsidRDefault="00235CE0" w:rsidP="002603CC">
      <w:pPr>
        <w:pStyle w:val="Heading2"/>
        <w:spacing w:line="240" w:lineRule="auto"/>
        <w:jc w:val="both"/>
        <w:rPr>
          <w:lang w:val="en-US"/>
        </w:rPr>
      </w:pPr>
      <w:bookmarkStart w:id="213" w:name="_Toc412623841"/>
      <w:commentRangeStart w:id="214"/>
      <w:r w:rsidRPr="004F2B4F">
        <w:rPr>
          <w:lang w:val="en-US"/>
        </w:rPr>
        <w:t>Waves</w:t>
      </w:r>
      <w:bookmarkEnd w:id="213"/>
    </w:p>
    <w:p w:rsidR="00235CE0" w:rsidRPr="004F2B4F" w:rsidRDefault="00235CE0" w:rsidP="002603CC">
      <w:pPr>
        <w:rPr>
          <w:lang w:val="en-US"/>
        </w:rPr>
      </w:pPr>
      <w:r w:rsidRPr="004F2B4F">
        <w:rPr>
          <w:lang w:val="en-US"/>
        </w:rPr>
        <w:t xml:space="preserve">XBeach allows users to include two different options for wave boundary conditions in the model. These wave boundary conditions can be applied only at the upwave (seaward) boundary (keyword: </w:t>
      </w:r>
      <w:r w:rsidRPr="004F2B4F">
        <w:rPr>
          <w:i/>
          <w:lang w:val="en-US"/>
        </w:rPr>
        <w:t>instat</w:t>
      </w:r>
      <w:r w:rsidRPr="004F2B4F">
        <w:rPr>
          <w:lang w:val="en-US"/>
        </w:rPr>
        <w:t xml:space="preserve">). First of all, in </w:t>
      </w:r>
      <w:r w:rsidRPr="004F2B4F">
        <w:rPr>
          <w:lang w:val="en-US"/>
        </w:rPr>
        <w:fldChar w:fldCharType="begin"/>
      </w:r>
      <w:r w:rsidRPr="004F2B4F">
        <w:rPr>
          <w:lang w:val="en-US"/>
        </w:rPr>
        <w:instrText xml:space="preserve"> REF _Ref410738028 \r \h  \* MERGEFORMAT </w:instrText>
      </w:r>
      <w:r w:rsidRPr="004F2B4F">
        <w:rPr>
          <w:lang w:val="en-US"/>
        </w:rPr>
      </w:r>
      <w:r w:rsidRPr="004F2B4F">
        <w:rPr>
          <w:lang w:val="en-US"/>
        </w:rPr>
        <w:fldChar w:fldCharType="separate"/>
      </w:r>
      <w:r w:rsidR="000C1056">
        <w:rPr>
          <w:lang w:val="en-US"/>
        </w:rPr>
        <w:t>3.1.1</w:t>
      </w:r>
      <w:r w:rsidRPr="004F2B4F">
        <w:rPr>
          <w:lang w:val="en-US"/>
        </w:rPr>
        <w:fldChar w:fldCharType="end"/>
      </w:r>
      <w:r w:rsidRPr="004F2B4F">
        <w:rPr>
          <w:lang w:val="en-US"/>
        </w:rPr>
        <w:t xml:space="preserve"> the method to specify wave spectra is discussed. Secondly, in </w:t>
      </w:r>
      <w:r w:rsidRPr="004F2B4F">
        <w:rPr>
          <w:lang w:val="en-US"/>
        </w:rPr>
        <w:fldChar w:fldCharType="begin"/>
      </w:r>
      <w:r w:rsidRPr="004F2B4F">
        <w:rPr>
          <w:lang w:val="en-US"/>
        </w:rPr>
        <w:instrText xml:space="preserve"> REF _Ref412015448 \r \h </w:instrText>
      </w:r>
      <w:r w:rsidR="008245B0" w:rsidRPr="004F2B4F">
        <w:rPr>
          <w:lang w:val="en-US"/>
        </w:rPr>
        <w:instrText xml:space="preserve"> \* MERGEFORMAT </w:instrText>
      </w:r>
      <w:r w:rsidRPr="004F2B4F">
        <w:rPr>
          <w:lang w:val="en-US"/>
        </w:rPr>
      </w:r>
      <w:r w:rsidRPr="004F2B4F">
        <w:rPr>
          <w:lang w:val="en-US"/>
        </w:rPr>
        <w:fldChar w:fldCharType="separate"/>
      </w:r>
      <w:r w:rsidR="000C1056">
        <w:rPr>
          <w:lang w:val="en-US"/>
        </w:rPr>
        <w:t>3.1.2</w:t>
      </w:r>
      <w:r w:rsidRPr="004F2B4F">
        <w:rPr>
          <w:lang w:val="en-US"/>
        </w:rPr>
        <w:fldChar w:fldCharType="end"/>
      </w:r>
      <w:r w:rsidRPr="004F2B4F">
        <w:rPr>
          <w:lang w:val="en-US"/>
        </w:rPr>
        <w:t xml:space="preserve"> the method to apply non-spectra, such as stationary wave conditions or time-series is elaborated. In </w:t>
      </w:r>
      <w:r w:rsidRPr="004F2B4F">
        <w:rPr>
          <w:lang w:val="en-US"/>
        </w:rPr>
        <w:fldChar w:fldCharType="begin"/>
      </w:r>
      <w:r w:rsidRPr="004F2B4F">
        <w:rPr>
          <w:lang w:val="en-US"/>
        </w:rPr>
        <w:instrText xml:space="preserve"> REF _Ref410738048 \r \h  \* MERGEFORMAT </w:instrText>
      </w:r>
      <w:r w:rsidRPr="004F2B4F">
        <w:rPr>
          <w:lang w:val="en-US"/>
        </w:rPr>
      </w:r>
      <w:r w:rsidRPr="004F2B4F">
        <w:rPr>
          <w:lang w:val="en-US"/>
        </w:rPr>
        <w:fldChar w:fldCharType="separate"/>
      </w:r>
      <w:r w:rsidR="000C1056">
        <w:rPr>
          <w:lang w:val="en-US"/>
        </w:rPr>
        <w:t>3.1.3</w:t>
      </w:r>
      <w:r w:rsidRPr="004F2B4F">
        <w:rPr>
          <w:lang w:val="en-US"/>
        </w:rPr>
        <w:fldChar w:fldCharType="end"/>
      </w:r>
      <w:r w:rsidRPr="004F2B4F">
        <w:rPr>
          <w:lang w:val="en-US"/>
        </w:rPr>
        <w:t xml:space="preserve"> the lateral boundary conditions for waves are discussed. There is currently not a possibility to force waves on the downwave (landward) boundary of a model. </w:t>
      </w:r>
    </w:p>
    <w:p w:rsidR="00235CE0" w:rsidRPr="004F2B4F" w:rsidRDefault="00235CE0" w:rsidP="002603CC">
      <w:pPr>
        <w:pStyle w:val="Heading3"/>
        <w:jc w:val="both"/>
        <w:rPr>
          <w:lang w:val="en-US"/>
        </w:rPr>
      </w:pPr>
      <w:bookmarkStart w:id="215" w:name="_Ref410738028"/>
      <w:bookmarkStart w:id="216" w:name="_Toc412623842"/>
      <w:r w:rsidRPr="004F2B4F">
        <w:rPr>
          <w:lang w:val="en-US"/>
        </w:rPr>
        <w:t>Spectra</w:t>
      </w:r>
      <w:bookmarkEnd w:id="215"/>
      <w:bookmarkEnd w:id="216"/>
    </w:p>
    <w:p w:rsidR="00235CE0" w:rsidRPr="004F2B4F" w:rsidRDefault="00235CE0" w:rsidP="002603CC">
      <w:pPr>
        <w:spacing w:line="240" w:lineRule="auto"/>
        <w:rPr>
          <w:color w:val="FF0000"/>
          <w:lang w:val="en-US"/>
        </w:rPr>
      </w:pPr>
    </w:p>
    <w:p w:rsidR="00235CE0" w:rsidRPr="004F2B4F" w:rsidRDefault="00235CE0" w:rsidP="002603CC">
      <w:pPr>
        <w:spacing w:line="240" w:lineRule="auto"/>
        <w:rPr>
          <w:lang w:val="en-US"/>
        </w:rPr>
      </w:pPr>
      <w:r w:rsidRPr="004F2B4F">
        <w:rPr>
          <w:lang w:val="en-US"/>
        </w:rPr>
        <w:t>The most-used wave boundary condition is a spectral type. XBeach allows the user to define these with three possibilities:</w:t>
      </w:r>
    </w:p>
    <w:p w:rsidR="00235CE0" w:rsidRPr="004F2B4F" w:rsidRDefault="00235CE0" w:rsidP="002603CC">
      <w:pPr>
        <w:numPr>
          <w:ilvl w:val="0"/>
          <w:numId w:val="8"/>
        </w:numPr>
        <w:spacing w:line="240" w:lineRule="auto"/>
        <w:rPr>
          <w:lang w:val="en-US"/>
        </w:rPr>
      </w:pPr>
      <w:r w:rsidRPr="004F2B4F">
        <w:rPr>
          <w:u w:val="single"/>
          <w:lang w:val="en-US"/>
        </w:rPr>
        <w:t>Parameterized spectrum</w:t>
      </w:r>
      <w:r w:rsidRPr="004F2B4F">
        <w:rPr>
          <w:lang w:val="en-US"/>
        </w:rPr>
        <w:t xml:space="preserve">: In this case the user can define a parameterized spectrum (typically of the JONSWAP or Pierson-Moscowitz type) in terms of the parameters such as </w:t>
      </w:r>
      <w:r w:rsidRPr="004F2B4F">
        <w:rPr>
          <w:i/>
          <w:lang w:val="en-US"/>
        </w:rPr>
        <w:t>H</w:t>
      </w:r>
      <w:r w:rsidRPr="004F2B4F">
        <w:rPr>
          <w:i/>
          <w:vertAlign w:val="subscript"/>
          <w:lang w:val="en-US"/>
        </w:rPr>
        <w:t>m0</w:t>
      </w:r>
      <w:r w:rsidRPr="004F2B4F">
        <w:rPr>
          <w:lang w:val="en-US"/>
        </w:rPr>
        <w:t xml:space="preserve"> or </w:t>
      </w:r>
      <w:r w:rsidRPr="004F2B4F">
        <w:rPr>
          <w:i/>
          <w:lang w:val="en-US"/>
        </w:rPr>
        <w:t>f</w:t>
      </w:r>
      <w:r w:rsidRPr="004F2B4F">
        <w:rPr>
          <w:i/>
          <w:vertAlign w:val="subscript"/>
          <w:lang w:val="en-US"/>
        </w:rPr>
        <w:t>p</w:t>
      </w:r>
      <w:r w:rsidRPr="004F2B4F">
        <w:rPr>
          <w:lang w:val="en-US"/>
        </w:rPr>
        <w:t xml:space="preserve">. (keyword </w:t>
      </w:r>
      <w:r w:rsidRPr="004F2B4F">
        <w:rPr>
          <w:i/>
          <w:lang w:val="en-US"/>
        </w:rPr>
        <w:t>instat=jons</w:t>
      </w:r>
      <w:r w:rsidRPr="004F2B4F">
        <w:rPr>
          <w:lang w:val="en-US"/>
        </w:rPr>
        <w:t>)</w:t>
      </w:r>
    </w:p>
    <w:p w:rsidR="00235CE0" w:rsidRPr="004F2B4F" w:rsidRDefault="00235CE0" w:rsidP="002603CC">
      <w:pPr>
        <w:spacing w:line="240" w:lineRule="auto"/>
        <w:ind w:left="510"/>
        <w:rPr>
          <w:lang w:val="en-US"/>
        </w:rPr>
      </w:pPr>
    </w:p>
    <w:p w:rsidR="00235CE0" w:rsidRPr="004F2B4F" w:rsidRDefault="00235CE0" w:rsidP="002603CC">
      <w:pPr>
        <w:numPr>
          <w:ilvl w:val="0"/>
          <w:numId w:val="8"/>
        </w:numPr>
        <w:spacing w:line="240" w:lineRule="auto"/>
        <w:rPr>
          <w:lang w:val="en-US"/>
        </w:rPr>
      </w:pPr>
      <w:r w:rsidRPr="004F2B4F">
        <w:rPr>
          <w:u w:val="single"/>
          <w:lang w:val="en-US"/>
        </w:rPr>
        <w:t>SWAN spectrum input</w:t>
      </w:r>
      <w:r w:rsidRPr="004F2B4F">
        <w:rPr>
          <w:lang w:val="en-US"/>
        </w:rPr>
        <w:t xml:space="preserve">: In this case the two-dimensional (frequency-direction) output by the spectral wave model SWAN </w:t>
      </w:r>
      <w:proofErr w:type="gramStart"/>
      <w:r w:rsidRPr="004F2B4F">
        <w:rPr>
          <w:lang w:val="en-US"/>
        </w:rPr>
        <w:t>( .</w:t>
      </w:r>
      <w:proofErr w:type="gramEnd"/>
      <w:r w:rsidRPr="004F2B4F">
        <w:rPr>
          <w:lang w:val="en-US"/>
        </w:rPr>
        <w:t xml:space="preserve">sp2 files) can be specified. (keyword </w:t>
      </w:r>
      <w:r w:rsidRPr="004F2B4F">
        <w:rPr>
          <w:i/>
          <w:lang w:val="en-US"/>
        </w:rPr>
        <w:t>instat=swan</w:t>
      </w:r>
      <w:r w:rsidRPr="004F2B4F">
        <w:rPr>
          <w:lang w:val="en-US"/>
        </w:rPr>
        <w:t>)</w:t>
      </w:r>
    </w:p>
    <w:p w:rsidR="00235CE0" w:rsidRPr="004F2B4F" w:rsidRDefault="00235CE0" w:rsidP="002603CC">
      <w:pPr>
        <w:pStyle w:val="ListParagraph"/>
        <w:rPr>
          <w:lang w:val="en-US"/>
        </w:rPr>
      </w:pPr>
    </w:p>
    <w:p w:rsidR="00235CE0" w:rsidRPr="004F2B4F" w:rsidRDefault="00235CE0" w:rsidP="002603CC">
      <w:pPr>
        <w:numPr>
          <w:ilvl w:val="0"/>
          <w:numId w:val="8"/>
        </w:numPr>
        <w:spacing w:line="240" w:lineRule="auto"/>
        <w:rPr>
          <w:lang w:val="en-US"/>
        </w:rPr>
      </w:pPr>
      <w:r w:rsidRPr="004F2B4F">
        <w:rPr>
          <w:u w:val="single"/>
          <w:lang w:val="en-US"/>
        </w:rPr>
        <w:t>Formatted variance density spectrum</w:t>
      </w:r>
      <w:r w:rsidRPr="004F2B4F">
        <w:rPr>
          <w:lang w:val="en-US"/>
        </w:rPr>
        <w:t xml:space="preserve">: In this case a more general type (typically measured) spectrum can be specified.  (keyword </w:t>
      </w:r>
      <w:r w:rsidRPr="004F2B4F">
        <w:rPr>
          <w:i/>
          <w:lang w:val="en-US"/>
        </w:rPr>
        <w:t>instat=vardens</w:t>
      </w:r>
      <w:r w:rsidRPr="004F2B4F">
        <w:rPr>
          <w:lang w:val="en-US"/>
        </w:rPr>
        <w:t>)</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 xml:space="preserve">Upon specification of these keywords, XBeach will read the spectrum or spectral parameters from a separate file specified (keyword </w:t>
      </w:r>
      <w:r w:rsidRPr="004F2B4F">
        <w:rPr>
          <w:i/>
          <w:lang w:val="en-US"/>
        </w:rPr>
        <w:t>bcfile= 'file.txt'</w:t>
      </w:r>
      <w:r w:rsidRPr="004F2B4F">
        <w:rPr>
          <w:lang w:val="en-US"/>
        </w:rPr>
        <w:t xml:space="preserve">). The user must also state in params.txt the required duration for the boundary condition file (keyword </w:t>
      </w:r>
      <w:proofErr w:type="gramStart"/>
      <w:r w:rsidRPr="004F2B4F">
        <w:rPr>
          <w:i/>
          <w:lang w:val="en-US"/>
        </w:rPr>
        <w:t>rt</w:t>
      </w:r>
      <w:proofErr w:type="gramEnd"/>
      <w:r w:rsidRPr="004F2B4F">
        <w:rPr>
          <w:i/>
          <w:lang w:val="en-US"/>
        </w:rPr>
        <w:t>=&lt;number&gt;</w:t>
      </w:r>
      <w:r w:rsidRPr="004F2B4F">
        <w:rPr>
          <w:lang w:val="en-US"/>
        </w:rPr>
        <w:t xml:space="preserve">) and the boundary condition file time step (keyword </w:t>
      </w:r>
      <w:r w:rsidRPr="004F2B4F">
        <w:rPr>
          <w:i/>
          <w:lang w:val="en-US"/>
        </w:rPr>
        <w:t>dtbc=&lt;number&gt;</w:t>
      </w:r>
      <w:r w:rsidRPr="004F2B4F">
        <w:rPr>
          <w:lang w:val="en-US"/>
        </w:rPr>
        <w:t xml:space="preserve">). </w:t>
      </w:r>
      <w:r w:rsidR="00E34418" w:rsidRPr="004F2B4F">
        <w:rPr>
          <w:lang w:val="en-US"/>
        </w:rPr>
        <w:t xml:space="preserve">The dtbc is the time step of the generated time series. </w:t>
      </w:r>
      <w:r w:rsidRPr="004F2B4F">
        <w:rPr>
          <w:lang w:val="en-US"/>
        </w:rPr>
        <w:t xml:space="preserve">If the record length is less than the total simulation time, XBeach will reuse the boundary condition file until the simulation is completed. The boundary condition file time step should be small enough to accurately represent the bound long wave, but need not be as small as the time step used in XBeach. The default file time step is 0.5 s. </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 xml:space="preserve">For option 2, XBeach assumes the output of the SWAN file is in nautical terms. If the file is in Cartesian angles, the user must specify the angle in degrees to rotate the x-axis in SWAN to the x-axis in XBeach (in Cartesian terms). This value need to be specified (keyword </w:t>
      </w:r>
      <w:r w:rsidRPr="004F2B4F">
        <w:rPr>
          <w:i/>
          <w:lang w:val="en-US"/>
        </w:rPr>
        <w:t>dthetaS_XB=&lt;number&gt;</w:t>
      </w:r>
      <w:r w:rsidRPr="004F2B4F">
        <w:rPr>
          <w:lang w:val="en-US"/>
        </w:rPr>
        <w:t>).</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For the user-defined spectrum (option 3) it is important to note that the angles in the input file must be in the coordinate system of XBeach, i.e. 0° is in the direction of the x-axis, 90° is in the direction of the y-axis. Also, the angles in the file must be increasing</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For all three options, XBeach offers the possibility of both a time-varying (</w:t>
      </w:r>
      <w:r w:rsidRPr="004F2B4F">
        <w:rPr>
          <w:i/>
          <w:lang w:val="en-US"/>
        </w:rPr>
        <w:t>filelist</w:t>
      </w:r>
      <w:r w:rsidRPr="004F2B4F">
        <w:rPr>
          <w:lang w:val="en-US"/>
        </w:rPr>
        <w:t>) and space-varying spectra (</w:t>
      </w:r>
      <w:r w:rsidRPr="004F2B4F">
        <w:rPr>
          <w:i/>
          <w:lang w:val="en-US"/>
        </w:rPr>
        <w:t>loclist</w:t>
      </w:r>
      <w:r w:rsidRPr="004F2B4F">
        <w:rPr>
          <w:lang w:val="en-US"/>
        </w:rPr>
        <w:t xml:space="preserve">). With </w:t>
      </w:r>
      <w:r w:rsidRPr="004F2B4F">
        <w:rPr>
          <w:i/>
          <w:lang w:val="en-US"/>
        </w:rPr>
        <w:t>filelist</w:t>
      </w:r>
      <w:r w:rsidRPr="004F2B4F">
        <w:rPr>
          <w:lang w:val="en-US"/>
        </w:rPr>
        <w:t xml:space="preserve"> it is possible to define a sequence of sea-states, while with </w:t>
      </w:r>
      <w:r w:rsidRPr="004F2B4F">
        <w:rPr>
          <w:i/>
          <w:lang w:val="en-US"/>
        </w:rPr>
        <w:t>loclist</w:t>
      </w:r>
      <w:r w:rsidRPr="004F2B4F">
        <w:rPr>
          <w:lang w:val="en-US"/>
        </w:rPr>
        <w:t xml:space="preserve"> it is possible to define the spectrum location containing the world x-coordinate and world y-coordinate of the location that the input spectrum should apply. More information about the input description can be found in @.</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 xml:space="preserve">For option 1 there is an extra possibility for time-varying wave group conditions (keyword </w:t>
      </w:r>
      <w:r w:rsidRPr="004F2B4F">
        <w:rPr>
          <w:i/>
          <w:lang w:val="en-US"/>
        </w:rPr>
        <w:t>instat=jons_table</w:t>
      </w:r>
      <w:r w:rsidRPr="004F2B4F">
        <w:rPr>
          <w:lang w:val="en-US"/>
        </w:rPr>
        <w:t>). In this case, each line in the spectrum definition file contains a parametric definition of a spectrum, like in a regular JONSWAP definition file, plus the duration for which that spectrum is used during the simulation.</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bookmarkStart w:id="217" w:name="_Ref411847812"/>
      <w:r w:rsidRPr="004F2B4F">
        <w:rPr>
          <w:lang w:val="en-US"/>
        </w:rPr>
        <w:t xml:space="preserve">If the user does not wish to recalculate boundary condition files or specifically wants to reuse the boundary condition files of another XBeach simulation, the keyword: </w:t>
      </w:r>
      <w:r w:rsidRPr="004F2B4F">
        <w:rPr>
          <w:i/>
          <w:lang w:val="en-US"/>
        </w:rPr>
        <w:t>instat=reuse</w:t>
      </w:r>
      <w:r w:rsidRPr="004F2B4F">
        <w:rPr>
          <w:lang w:val="en-US"/>
        </w:rPr>
        <w:t xml:space="preserve"> should be used. No further wave boundary condition data need be given. Obviously, the calculation grid should remain the same between runs, as the angles and number of grid points are embedded in the boundary condition files.</w:t>
      </w:r>
    </w:p>
    <w:p w:rsidR="00235CE0" w:rsidRPr="004F2B4F" w:rsidRDefault="00235CE0" w:rsidP="002603CC">
      <w:pPr>
        <w:pStyle w:val="Heading3"/>
        <w:jc w:val="both"/>
        <w:rPr>
          <w:lang w:val="en-US"/>
        </w:rPr>
      </w:pPr>
      <w:bookmarkStart w:id="218" w:name="_Ref412015448"/>
      <w:bookmarkStart w:id="219" w:name="_Toc412623843"/>
      <w:r w:rsidRPr="004F2B4F">
        <w:rPr>
          <w:lang w:val="en-US"/>
        </w:rPr>
        <w:t>Non-spectra</w:t>
      </w:r>
      <w:bookmarkEnd w:id="217"/>
      <w:bookmarkEnd w:id="218"/>
      <w:bookmarkEnd w:id="219"/>
    </w:p>
    <w:p w:rsidR="00235CE0" w:rsidRPr="004F2B4F" w:rsidRDefault="00235CE0" w:rsidP="002603CC">
      <w:pPr>
        <w:spacing w:line="240" w:lineRule="auto"/>
        <w:rPr>
          <w:lang w:val="en-US"/>
        </w:rPr>
      </w:pPr>
      <w:r w:rsidRPr="004F2B4F">
        <w:rPr>
          <w:lang w:val="en-US"/>
        </w:rPr>
        <w:t>XBeach also allows the user to define non-spectral wave boundary conditions. There are 4 possibilities to do so:</w:t>
      </w:r>
    </w:p>
    <w:p w:rsidR="00235CE0" w:rsidRPr="004F2B4F" w:rsidRDefault="00235CE0" w:rsidP="002603CC">
      <w:pPr>
        <w:numPr>
          <w:ilvl w:val="0"/>
          <w:numId w:val="9"/>
        </w:numPr>
        <w:spacing w:line="240" w:lineRule="auto"/>
        <w:rPr>
          <w:lang w:val="en-US"/>
        </w:rPr>
      </w:pPr>
      <w:r w:rsidRPr="004F2B4F">
        <w:rPr>
          <w:u w:val="single"/>
          <w:lang w:val="en-US"/>
        </w:rPr>
        <w:t>Stationary wave boundary condition.</w:t>
      </w:r>
      <w:r w:rsidRPr="004F2B4F">
        <w:rPr>
          <w:lang w:val="en-US"/>
        </w:rPr>
        <w:t xml:space="preserve"> This means that </w:t>
      </w:r>
      <w:proofErr w:type="gramStart"/>
      <w:r w:rsidRPr="004F2B4F">
        <w:rPr>
          <w:lang w:val="en-US"/>
        </w:rPr>
        <w:t>a uniform</w:t>
      </w:r>
      <w:proofErr w:type="gramEnd"/>
      <w:r w:rsidRPr="004F2B4F">
        <w:rPr>
          <w:lang w:val="en-US"/>
        </w:rPr>
        <w:t xml:space="preserve"> and constant wave energy is specified, based on the given values of H</w:t>
      </w:r>
      <w:r w:rsidRPr="004F2B4F">
        <w:rPr>
          <w:vertAlign w:val="subscript"/>
          <w:lang w:val="en-US"/>
        </w:rPr>
        <w:t>rms</w:t>
      </w:r>
      <w:r w:rsidRPr="004F2B4F">
        <w:rPr>
          <w:lang w:val="en-US"/>
        </w:rPr>
        <w:t>, T</w:t>
      </w:r>
      <w:r w:rsidRPr="004F2B4F">
        <w:rPr>
          <w:vertAlign w:val="subscript"/>
          <w:lang w:val="en-US"/>
        </w:rPr>
        <w:t>m01</w:t>
      </w:r>
      <w:r w:rsidRPr="004F2B4F">
        <w:rPr>
          <w:lang w:val="en-US"/>
        </w:rPr>
        <w:t>, direction and power of the directional distribution function.  Here there are multiple options</w:t>
      </w:r>
    </w:p>
    <w:p w:rsidR="00235CE0" w:rsidRPr="004F2B4F" w:rsidRDefault="00235CE0" w:rsidP="002603CC">
      <w:pPr>
        <w:numPr>
          <w:ilvl w:val="1"/>
          <w:numId w:val="9"/>
        </w:numPr>
        <w:spacing w:line="240" w:lineRule="auto"/>
        <w:rPr>
          <w:lang w:val="en-US"/>
        </w:rPr>
      </w:pPr>
      <w:r w:rsidRPr="004F2B4F">
        <w:rPr>
          <w:lang w:val="en-US"/>
        </w:rPr>
        <w:t xml:space="preserve">Specify a single sea state without wave groups (keyword </w:t>
      </w:r>
      <w:r w:rsidRPr="004F2B4F">
        <w:rPr>
          <w:i/>
          <w:lang w:val="en-US"/>
        </w:rPr>
        <w:t>instat=stat</w:t>
      </w:r>
      <w:r w:rsidRPr="004F2B4F">
        <w:rPr>
          <w:lang w:val="en-US"/>
        </w:rPr>
        <w:t>)</w:t>
      </w:r>
    </w:p>
    <w:p w:rsidR="00235CE0" w:rsidRPr="004F2B4F" w:rsidRDefault="00235CE0" w:rsidP="002603CC">
      <w:pPr>
        <w:numPr>
          <w:ilvl w:val="1"/>
          <w:numId w:val="9"/>
        </w:numPr>
        <w:spacing w:line="240" w:lineRule="auto"/>
        <w:rPr>
          <w:lang w:val="en-US"/>
        </w:rPr>
      </w:pPr>
      <w:r w:rsidRPr="004F2B4F">
        <w:rPr>
          <w:lang w:val="en-US"/>
        </w:rPr>
        <w:t xml:space="preserve">Specify a series of sea states without wave groups (keyword </w:t>
      </w:r>
      <w:r w:rsidRPr="004F2B4F">
        <w:rPr>
          <w:i/>
          <w:lang w:val="en-US"/>
        </w:rPr>
        <w:t>instat=stat_table</w:t>
      </w:r>
      <w:r w:rsidRPr="004F2B4F">
        <w:rPr>
          <w:lang w:val="en-US"/>
        </w:rPr>
        <w:t>)</w:t>
      </w:r>
    </w:p>
    <w:p w:rsidR="00235CE0" w:rsidRPr="004F2B4F" w:rsidRDefault="00235CE0" w:rsidP="002603CC">
      <w:pPr>
        <w:spacing w:line="240" w:lineRule="auto"/>
        <w:ind w:left="510"/>
        <w:rPr>
          <w:lang w:val="en-US"/>
        </w:rPr>
      </w:pPr>
    </w:p>
    <w:p w:rsidR="00235CE0" w:rsidRPr="004F2B4F" w:rsidRDefault="00235CE0" w:rsidP="002603CC">
      <w:pPr>
        <w:numPr>
          <w:ilvl w:val="1"/>
          <w:numId w:val="9"/>
        </w:numPr>
        <w:spacing w:line="240" w:lineRule="auto"/>
        <w:rPr>
          <w:lang w:val="en-US"/>
        </w:rPr>
      </w:pPr>
      <w:r w:rsidRPr="004F2B4F">
        <w:rPr>
          <w:u w:val="single"/>
          <w:lang w:val="en-US"/>
        </w:rPr>
        <w:t>Bichromatic (two short-wave components) waves</w:t>
      </w:r>
      <w:r w:rsidRPr="004F2B4F">
        <w:rPr>
          <w:lang w:val="en-US"/>
        </w:rPr>
        <w:t xml:space="preserve"> (keyword </w:t>
      </w:r>
      <w:r w:rsidRPr="004F2B4F">
        <w:rPr>
          <w:i/>
          <w:lang w:val="en-US"/>
        </w:rPr>
        <w:t>instat=bichrom</w:t>
      </w:r>
      <w:r w:rsidRPr="004F2B4F">
        <w:rPr>
          <w:lang w:val="en-US"/>
        </w:rPr>
        <w:t>). In this case, XBeach will be forced with regular wave groups as the two short-wave components force one difference (infragravity) wave period. The user needs to specify not only variables of the stationary situation but also a wave period for the long wave. This wave period will be used to calculate the long wave based on the theory of Longuet-Higgins and Stewart (1964).</w:t>
      </w:r>
    </w:p>
    <w:p w:rsidR="00235CE0" w:rsidRPr="004F2B4F" w:rsidRDefault="00235CE0" w:rsidP="002603CC">
      <w:pPr>
        <w:spacing w:line="240" w:lineRule="auto"/>
        <w:ind w:left="510"/>
        <w:rPr>
          <w:lang w:val="en-US"/>
        </w:rPr>
      </w:pPr>
    </w:p>
    <w:p w:rsidR="00235CE0" w:rsidRPr="004F2B4F" w:rsidRDefault="00235CE0" w:rsidP="002603CC">
      <w:pPr>
        <w:numPr>
          <w:ilvl w:val="0"/>
          <w:numId w:val="9"/>
        </w:numPr>
        <w:spacing w:line="240" w:lineRule="auto"/>
        <w:rPr>
          <w:lang w:val="en-US"/>
        </w:rPr>
      </w:pPr>
      <w:r w:rsidRPr="004F2B4F">
        <w:rPr>
          <w:u w:val="single"/>
          <w:lang w:val="en-US"/>
        </w:rPr>
        <w:t>Time series of waves</w:t>
      </w:r>
      <w:r w:rsidRPr="004F2B4F">
        <w:rPr>
          <w:lang w:val="en-US"/>
        </w:rPr>
        <w:t>. The user can specify the variation in time of the wave energy.</w:t>
      </w:r>
    </w:p>
    <w:p w:rsidR="00235CE0" w:rsidRPr="004F2B4F" w:rsidRDefault="00235CE0" w:rsidP="002603CC">
      <w:pPr>
        <w:numPr>
          <w:ilvl w:val="1"/>
          <w:numId w:val="9"/>
        </w:numPr>
        <w:spacing w:line="240" w:lineRule="auto"/>
        <w:rPr>
          <w:lang w:val="en-US"/>
        </w:rPr>
      </w:pPr>
      <w:r w:rsidRPr="004F2B4F">
        <w:rPr>
          <w:lang w:val="en-US"/>
        </w:rPr>
        <w:t xml:space="preserve">First-order time series of waves (keyword </w:t>
      </w:r>
      <w:r w:rsidRPr="004F2B4F">
        <w:rPr>
          <w:i/>
          <w:lang w:val="en-US"/>
        </w:rPr>
        <w:t>instat=ts_1</w:t>
      </w:r>
      <w:r w:rsidRPr="004F2B4F">
        <w:rPr>
          <w:lang w:val="en-US"/>
        </w:rPr>
        <w:t>). XBeach will calculate the bound long wave based on the theory of Longuet-Higgins and Stewart (1964).</w:t>
      </w:r>
    </w:p>
    <w:p w:rsidR="00235CE0" w:rsidRPr="004F2B4F" w:rsidRDefault="00235CE0" w:rsidP="002603CC">
      <w:pPr>
        <w:numPr>
          <w:ilvl w:val="1"/>
          <w:numId w:val="9"/>
        </w:numPr>
        <w:spacing w:line="240" w:lineRule="auto"/>
        <w:rPr>
          <w:lang w:val="en-US"/>
        </w:rPr>
      </w:pPr>
      <w:r w:rsidRPr="004F2B4F">
        <w:rPr>
          <w:lang w:val="en-US"/>
        </w:rPr>
        <w:t xml:space="preserve">Second-order time series of waves (keyword </w:t>
      </w:r>
      <w:r w:rsidRPr="004F2B4F">
        <w:rPr>
          <w:i/>
          <w:lang w:val="en-US"/>
        </w:rPr>
        <w:t>instat=ts_2</w:t>
      </w:r>
      <w:r w:rsidRPr="004F2B4F">
        <w:rPr>
          <w:lang w:val="en-US"/>
        </w:rPr>
        <w:t>). The bound long wave is specified by the user via a long wave elevation.</w:t>
      </w:r>
    </w:p>
    <w:p w:rsidR="00235CE0" w:rsidRPr="004F2B4F" w:rsidRDefault="00235CE0" w:rsidP="002603CC">
      <w:pPr>
        <w:spacing w:line="240" w:lineRule="auto"/>
        <w:ind w:left="510"/>
        <w:rPr>
          <w:lang w:val="en-US"/>
        </w:rPr>
      </w:pPr>
    </w:p>
    <w:p w:rsidR="00235CE0" w:rsidRPr="004F2B4F" w:rsidRDefault="00235CE0" w:rsidP="002603CC">
      <w:pPr>
        <w:numPr>
          <w:ilvl w:val="0"/>
          <w:numId w:val="9"/>
        </w:numPr>
        <w:spacing w:line="240" w:lineRule="auto"/>
        <w:rPr>
          <w:lang w:val="en-US"/>
        </w:rPr>
      </w:pPr>
      <w:r w:rsidRPr="004F2B4F">
        <w:rPr>
          <w:u w:val="single"/>
          <w:lang w:val="en-US"/>
        </w:rPr>
        <w:t>Boundary conditions for non-hydrostatic model</w:t>
      </w:r>
      <w:r w:rsidRPr="004F2B4F">
        <w:rPr>
          <w:lang w:val="en-US"/>
        </w:rPr>
        <w:t xml:space="preserve"> (keyword </w:t>
      </w:r>
      <w:r w:rsidRPr="004F2B4F">
        <w:rPr>
          <w:i/>
          <w:lang w:val="en-US"/>
        </w:rPr>
        <w:t>instat=ts_nonh</w:t>
      </w:r>
      <w:r w:rsidRPr="004F2B4F">
        <w:rPr>
          <w:lang w:val="en-US"/>
        </w:rPr>
        <w:t>)</w:t>
      </w:r>
    </w:p>
    <w:p w:rsidR="00235CE0" w:rsidRPr="004F2B4F" w:rsidRDefault="00235CE0" w:rsidP="002603CC">
      <w:pPr>
        <w:spacing w:line="240" w:lineRule="auto"/>
        <w:ind w:left="510"/>
        <w:rPr>
          <w:lang w:val="en-US"/>
        </w:rPr>
      </w:pPr>
      <w:r w:rsidRPr="004F2B4F">
        <w:rPr>
          <w:lang w:val="en-US"/>
        </w:rPr>
        <w:t xml:space="preserve">Specify the variation in time of the horizontal velocity, vertical velocity and the free surface elevation. Last two terms are optional.  </w:t>
      </w:r>
    </w:p>
    <w:p w:rsidR="00235CE0" w:rsidRPr="004F2B4F" w:rsidRDefault="00235CE0" w:rsidP="002603CC">
      <w:pPr>
        <w:spacing w:line="240" w:lineRule="auto"/>
        <w:rPr>
          <w:lang w:val="en-US"/>
        </w:rPr>
      </w:pPr>
    </w:p>
    <w:p w:rsidR="00235CE0" w:rsidRPr="004F2B4F" w:rsidRDefault="00235CE0" w:rsidP="002603CC">
      <w:pPr>
        <w:numPr>
          <w:ilvl w:val="0"/>
          <w:numId w:val="9"/>
        </w:numPr>
        <w:spacing w:line="240" w:lineRule="auto"/>
        <w:rPr>
          <w:lang w:val="en-US"/>
        </w:rPr>
      </w:pPr>
      <w:r w:rsidRPr="004F2B4F">
        <w:rPr>
          <w:u w:val="single"/>
          <w:lang w:val="en-US"/>
        </w:rPr>
        <w:t>No wave boundary conditions</w:t>
      </w:r>
      <w:r w:rsidRPr="004F2B4F">
        <w:rPr>
          <w:lang w:val="en-US"/>
        </w:rPr>
        <w:t xml:space="preserve"> (keyword </w:t>
      </w:r>
      <w:r w:rsidRPr="004F2B4F">
        <w:rPr>
          <w:i/>
          <w:lang w:val="en-US"/>
        </w:rPr>
        <w:t>instat=off)</w:t>
      </w:r>
    </w:p>
    <w:p w:rsidR="00235CE0" w:rsidRPr="004F2B4F" w:rsidRDefault="00235CE0" w:rsidP="002603CC">
      <w:pPr>
        <w:spacing w:line="240" w:lineRule="auto"/>
        <w:ind w:left="510"/>
        <w:rPr>
          <w:lang w:val="en-US"/>
        </w:rPr>
      </w:pPr>
      <w:r w:rsidRPr="004F2B4F">
        <w:rPr>
          <w:lang w:val="en-US"/>
        </w:rPr>
        <w:t>This is a simple no wave action boundary condition. It still allows for a tidal record to be specified, however this trough the zs0file parameter.</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 xml:space="preserve">For option 1 there is an extra possibility for time-varying stationair conditions / sea states (keyword </w:t>
      </w:r>
      <w:r w:rsidRPr="004F2B4F">
        <w:rPr>
          <w:i/>
          <w:lang w:val="en-US"/>
        </w:rPr>
        <w:t>instat=stat_table</w:t>
      </w:r>
      <w:r w:rsidRPr="004F2B4F">
        <w:rPr>
          <w:lang w:val="en-US"/>
        </w:rPr>
        <w:t>). In this case, each line in the spectrum definition file contains a parametric definition of a spectrum, like in a regular JONSWAP definition file, plus the duration for which that spectrum is used during the simulation.</w:t>
      </w: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p>
    <w:p w:rsidR="00235CE0" w:rsidRPr="004F2B4F" w:rsidRDefault="00235CE0" w:rsidP="002603CC">
      <w:pPr>
        <w:spacing w:line="240" w:lineRule="auto"/>
        <w:rPr>
          <w:lang w:val="en-US"/>
        </w:rPr>
      </w:pPr>
      <w:r w:rsidRPr="004F2B4F">
        <w:rPr>
          <w:lang w:val="en-US"/>
        </w:rPr>
        <w:t xml:space="preserve">If the user does not wish to recalculate boundary condition files or specifically wants to reuse the boundary condition files of another XBeach simulation, the keyword: </w:t>
      </w:r>
      <w:r w:rsidRPr="004F2B4F">
        <w:rPr>
          <w:i/>
          <w:lang w:val="en-US"/>
        </w:rPr>
        <w:t>instat=reuse</w:t>
      </w:r>
      <w:r w:rsidRPr="004F2B4F">
        <w:rPr>
          <w:lang w:val="en-US"/>
        </w:rPr>
        <w:t xml:space="preserve"> should be used. No further wave boundary condition data need be given. Obviously, the calculation grid should remain the same between runs, as the angles and number of grid points are embedded in the boundary condition files.</w:t>
      </w:r>
      <w:commentRangeEnd w:id="214"/>
      <w:r w:rsidRPr="004F2B4F">
        <w:rPr>
          <w:rStyle w:val="CommentReference"/>
          <w:lang w:val="en-US"/>
        </w:rPr>
        <w:commentReference w:id="214"/>
      </w:r>
    </w:p>
    <w:p w:rsidR="00235CE0" w:rsidRPr="004F2B4F" w:rsidRDefault="00235CE0" w:rsidP="002603CC">
      <w:pPr>
        <w:pStyle w:val="Heading3"/>
        <w:jc w:val="both"/>
        <w:rPr>
          <w:lang w:val="en-US"/>
        </w:rPr>
      </w:pPr>
      <w:bookmarkStart w:id="220" w:name="_Ref410738048"/>
      <w:bookmarkStart w:id="221" w:name="_Toc412623844"/>
      <w:r w:rsidRPr="004F2B4F">
        <w:rPr>
          <w:lang w:val="en-US"/>
        </w:rPr>
        <w:t>Lateral boundary conditions</w:t>
      </w:r>
      <w:bookmarkEnd w:id="220"/>
      <w:bookmarkEnd w:id="221"/>
    </w:p>
    <w:p w:rsidR="00235CE0" w:rsidRPr="004F2B4F" w:rsidRDefault="00235CE0" w:rsidP="002603CC">
      <w:pPr>
        <w:spacing w:line="240" w:lineRule="auto"/>
        <w:rPr>
          <w:color w:val="FF0000"/>
          <w:lang w:val="en-US"/>
        </w:rPr>
      </w:pPr>
      <w:r w:rsidRPr="004F2B4F">
        <w:rPr>
          <w:color w:val="FF0000"/>
          <w:lang w:val="en-US"/>
        </w:rPr>
        <w:t>Dano</w:t>
      </w:r>
    </w:p>
    <w:p w:rsidR="00235CE0" w:rsidRPr="004F2B4F" w:rsidRDefault="00235CE0" w:rsidP="002603CC">
      <w:pPr>
        <w:spacing w:line="240" w:lineRule="auto"/>
        <w:rPr>
          <w:b/>
          <w:iCs/>
          <w:szCs w:val="28"/>
          <w:lang w:val="en-US"/>
        </w:rPr>
      </w:pPr>
      <w:r w:rsidRPr="004F2B4F">
        <w:rPr>
          <w:lang w:val="en-US"/>
        </w:rPr>
        <w:br w:type="page"/>
      </w:r>
    </w:p>
    <w:p w:rsidR="008E05D9" w:rsidRPr="004F2B4F" w:rsidRDefault="008E05D9" w:rsidP="002603CC">
      <w:pPr>
        <w:pStyle w:val="Heading2"/>
        <w:jc w:val="both"/>
        <w:rPr>
          <w:lang w:val="en-US"/>
        </w:rPr>
      </w:pPr>
      <w:bookmarkStart w:id="222" w:name="_Toc412623845"/>
      <w:r w:rsidRPr="004F2B4F">
        <w:rPr>
          <w:lang w:val="en-US"/>
        </w:rPr>
        <w:t>Shallow water equations</w:t>
      </w:r>
      <w:bookmarkEnd w:id="222"/>
    </w:p>
    <w:p w:rsidR="008E05D9" w:rsidRPr="004F2B4F" w:rsidRDefault="00691D3B" w:rsidP="002603CC">
      <w:pPr>
        <w:pStyle w:val="Heading3"/>
        <w:jc w:val="both"/>
        <w:rPr>
          <w:lang w:val="en-US"/>
        </w:rPr>
      </w:pPr>
      <w:bookmarkStart w:id="223" w:name="_Toc412623846"/>
      <w:r w:rsidRPr="004F2B4F">
        <w:rPr>
          <w:lang w:val="en-US"/>
        </w:rPr>
        <w:t>Offshore boundary</w:t>
      </w:r>
      <w:bookmarkEnd w:id="223"/>
    </w:p>
    <w:p w:rsidR="004D7B46" w:rsidRPr="004F2B4F" w:rsidRDefault="00D575A5" w:rsidP="002603CC">
      <w:pPr>
        <w:spacing w:line="240" w:lineRule="auto"/>
        <w:rPr>
          <w:lang w:val="en-US"/>
        </w:rPr>
      </w:pPr>
      <w:r w:rsidRPr="004F2B4F">
        <w:rPr>
          <w:lang w:val="en-US"/>
        </w:rPr>
        <w:t>Typically, an offshore or lateral boundary is an artificial boundary which has no physical meaning. On the offshore boundary wave and flow conditions are imposed. In the domain waves and currents will be generated which need to pass through the offshore boundary to the deep sea with minimal reflection. One way to do this is to impose a weakly reflective-type boundary condition</w:t>
      </w:r>
      <w:r w:rsidR="004D7B46" w:rsidRPr="004F2B4F">
        <w:rPr>
          <w:lang w:val="en-US"/>
        </w:rPr>
        <w:t xml:space="preserve"> (absorbing-generating), but there are also other possibilities implemented in XBeach</w:t>
      </w:r>
      <w:r w:rsidR="004C5AA7" w:rsidRPr="004F2B4F">
        <w:rPr>
          <w:lang w:val="en-US"/>
        </w:rPr>
        <w:t xml:space="preserve"> (keyword: </w:t>
      </w:r>
      <w:r w:rsidR="004C5AA7" w:rsidRPr="004F2B4F">
        <w:rPr>
          <w:i/>
          <w:lang w:val="en-US"/>
        </w:rPr>
        <w:t>front</w:t>
      </w:r>
      <w:r w:rsidR="004C5AA7" w:rsidRPr="004F2B4F">
        <w:rPr>
          <w:lang w:val="en-US"/>
        </w:rPr>
        <w:t>)</w:t>
      </w:r>
      <w:r w:rsidR="00005EA8" w:rsidRPr="004F2B4F">
        <w:rPr>
          <w:lang w:val="en-US"/>
        </w:rPr>
        <w:t>. This method can be applied in 1D or 2D, is recommended and therefore the default value for XBeach.</w:t>
      </w:r>
    </w:p>
    <w:p w:rsidR="00005EA8" w:rsidRPr="004F2B4F" w:rsidRDefault="00005EA8" w:rsidP="002603CC">
      <w:pPr>
        <w:spacing w:line="240" w:lineRule="auto"/>
        <w:rPr>
          <w:lang w:val="en-US"/>
        </w:rPr>
      </w:pPr>
    </w:p>
    <w:p w:rsidR="00D575A5" w:rsidRPr="004F2B4F" w:rsidRDefault="00D575A5" w:rsidP="002603CC">
      <w:pPr>
        <w:spacing w:line="240" w:lineRule="auto"/>
        <w:rPr>
          <w:lang w:val="en-US"/>
        </w:rPr>
      </w:pPr>
      <w:r w:rsidRPr="004F2B4F">
        <w:rPr>
          <w:lang w:val="en-US"/>
        </w:rPr>
        <w:t xml:space="preserve">In XBeach, there are two options with regard to the offshore absorbing-generating boundary condition. With the parameter setting </w:t>
      </w:r>
      <w:r w:rsidR="004D7B46" w:rsidRPr="004F2B4F">
        <w:rPr>
          <w:i/>
          <w:lang w:val="en-US"/>
        </w:rPr>
        <w:t>front=</w:t>
      </w:r>
      <w:r w:rsidRPr="004F2B4F">
        <w:rPr>
          <w:i/>
          <w:lang w:val="en-US"/>
        </w:rPr>
        <w:t xml:space="preserve">abs1d </w:t>
      </w:r>
      <w:r w:rsidRPr="004F2B4F">
        <w:rPr>
          <w:lang w:val="en-US"/>
        </w:rPr>
        <w:t>a simple one-dimensional absorbing-generating boundary condition is activated. This option allows for a time-varying water level (surge and/or infragravity waves) to be specified at the boundary while allowing any waves propagating perpendicularly towards the boundary to be absorbed (i.e., passed through the boundary with a minimum of reflection. It is therefore only useful for 1D (flume like) simulations.</w:t>
      </w:r>
    </w:p>
    <w:p w:rsidR="00D575A5" w:rsidRPr="004F2B4F" w:rsidRDefault="00D575A5" w:rsidP="002603CC">
      <w:pPr>
        <w:spacing w:line="240" w:lineRule="auto"/>
        <w:rPr>
          <w:lang w:val="en-US"/>
        </w:rPr>
      </w:pPr>
    </w:p>
    <w:p w:rsidR="00D575A5" w:rsidRPr="004F2B4F" w:rsidRDefault="00D575A5" w:rsidP="002603CC">
      <w:pPr>
        <w:spacing w:line="240" w:lineRule="auto"/>
        <w:rPr>
          <w:lang w:val="en-US"/>
        </w:rPr>
      </w:pPr>
      <w:r w:rsidRPr="004F2B4F">
        <w:rPr>
          <w:lang w:val="en-US"/>
        </w:rPr>
        <w:t xml:space="preserve">With option </w:t>
      </w:r>
      <w:r w:rsidR="004C5AA7" w:rsidRPr="004F2B4F">
        <w:rPr>
          <w:i/>
          <w:lang w:val="en-US"/>
        </w:rPr>
        <w:t>front=</w:t>
      </w:r>
      <w:r w:rsidRPr="004F2B4F">
        <w:rPr>
          <w:i/>
          <w:lang w:val="en-US"/>
        </w:rPr>
        <w:t xml:space="preserve">abs2d </w:t>
      </w:r>
      <w:r w:rsidRPr="004F2B4F">
        <w:rPr>
          <w:lang w:val="en-US"/>
        </w:rPr>
        <w:t xml:space="preserve">(default value) the formulation by Van Dongeren and Svendsen (1997) is activated which in turn is based on Verboom et al. (1981) and is based on the Method of Characteristics. This boundary condition allows for obliquely-incident and obliquely-reflected waves to pass through the boundary. It is possible to account for situations with boundary-perpendicular and boundary-parallel currents. In order to differentiate between the </w:t>
      </w:r>
      <w:proofErr w:type="gramStart"/>
      <w:r w:rsidRPr="004F2B4F">
        <w:rPr>
          <w:lang w:val="en-US"/>
        </w:rPr>
        <w:t>particle</w:t>
      </w:r>
      <w:proofErr w:type="gramEnd"/>
      <w:r w:rsidRPr="004F2B4F">
        <w:rPr>
          <w:lang w:val="en-US"/>
        </w:rPr>
        <w:t xml:space="preserve"> velocities, the keyword </w:t>
      </w:r>
      <w:r w:rsidR="004C5AA7" w:rsidRPr="004F2B4F">
        <w:rPr>
          <w:i/>
          <w:lang w:val="en-US"/>
        </w:rPr>
        <w:t>epsi</w:t>
      </w:r>
      <w:r w:rsidRPr="004F2B4F">
        <w:rPr>
          <w:lang w:val="en-US"/>
        </w:rPr>
        <w:t xml:space="preserve"> must be set. </w:t>
      </w:r>
      <w:proofErr w:type="gramStart"/>
      <w:r w:rsidRPr="004F2B4F">
        <w:rPr>
          <w:lang w:val="en-US"/>
        </w:rPr>
        <w:t>This parameter controls</w:t>
      </w:r>
      <w:proofErr w:type="gramEnd"/>
      <w:r w:rsidRPr="004F2B4F">
        <w:rPr>
          <w:lang w:val="en-US"/>
        </w:rPr>
        <w:t xml:space="preserve"> a simple Kalman-update filter which controls which part of the particle velocity is assumed to be part of the current and which part is wave-related. </w:t>
      </w:r>
      <w:r w:rsidR="0026108D" w:rsidRPr="004F2B4F">
        <w:rPr>
          <w:lang w:val="en-US"/>
        </w:rPr>
        <w:t xml:space="preserve">By default XBeach computes the value for epsi automatically using offshore boundary conditions (keyword: </w:t>
      </w:r>
      <w:r w:rsidR="0026108D" w:rsidRPr="004F2B4F">
        <w:rPr>
          <w:i/>
          <w:lang w:val="en-US"/>
        </w:rPr>
        <w:t>e</w:t>
      </w:r>
      <w:r w:rsidRPr="004F2B4F">
        <w:rPr>
          <w:i/>
          <w:lang w:val="en-US"/>
        </w:rPr>
        <w:t>psi=-1</w:t>
      </w:r>
      <w:r w:rsidR="0026108D" w:rsidRPr="004F2B4F">
        <w:rPr>
          <w:lang w:val="en-US"/>
        </w:rPr>
        <w:t>).</w:t>
      </w:r>
    </w:p>
    <w:p w:rsidR="0026108D" w:rsidRPr="004F2B4F" w:rsidRDefault="0026108D" w:rsidP="002603CC">
      <w:pPr>
        <w:spacing w:line="240" w:lineRule="auto"/>
        <w:rPr>
          <w:lang w:val="en-US"/>
        </w:rPr>
      </w:pPr>
    </w:p>
    <w:p w:rsidR="0026108D" w:rsidRPr="004F2B4F" w:rsidRDefault="0026108D" w:rsidP="002603CC">
      <w:pPr>
        <w:spacing w:line="240" w:lineRule="auto"/>
        <w:rPr>
          <w:lang w:val="en-US"/>
        </w:rPr>
      </w:pPr>
      <w:r w:rsidRPr="004F2B4F">
        <w:rPr>
          <w:lang w:val="en-US"/>
        </w:rPr>
        <w:t xml:space="preserve">There are three </w:t>
      </w:r>
      <w:r w:rsidR="00A93064" w:rsidRPr="004F2B4F">
        <w:rPr>
          <w:lang w:val="en-US"/>
        </w:rPr>
        <w:t xml:space="preserve">other </w:t>
      </w:r>
      <w:r w:rsidRPr="004F2B4F">
        <w:rPr>
          <w:lang w:val="en-US"/>
        </w:rPr>
        <w:t>possibilities implemented</w:t>
      </w:r>
      <w:r w:rsidR="00A93064" w:rsidRPr="004F2B4F">
        <w:rPr>
          <w:lang w:val="en-US"/>
        </w:rPr>
        <w:t xml:space="preserve"> besides the absorbing-generating boundary conditions:</w:t>
      </w:r>
    </w:p>
    <w:p w:rsidR="0026108D" w:rsidRPr="004F2B4F" w:rsidRDefault="0026108D" w:rsidP="002603CC">
      <w:pPr>
        <w:pStyle w:val="ListParagraph"/>
        <w:numPr>
          <w:ilvl w:val="0"/>
          <w:numId w:val="12"/>
        </w:numPr>
        <w:spacing w:line="240" w:lineRule="auto"/>
        <w:rPr>
          <w:lang w:val="en-US"/>
        </w:rPr>
      </w:pPr>
      <w:r w:rsidRPr="004F2B4F">
        <w:rPr>
          <w:lang w:val="en-US"/>
        </w:rPr>
        <w:t xml:space="preserve">No flux wall (keyword: </w:t>
      </w:r>
      <w:r w:rsidR="004C5AA7" w:rsidRPr="004F2B4F">
        <w:rPr>
          <w:i/>
          <w:lang w:val="en-US"/>
        </w:rPr>
        <w:t>front=wall</w:t>
      </w:r>
      <w:r w:rsidRPr="004F2B4F">
        <w:rPr>
          <w:lang w:val="en-US"/>
        </w:rPr>
        <w:t>). This boundary condition type is a simple no flux boundary condition.</w:t>
      </w:r>
    </w:p>
    <w:p w:rsidR="0026108D" w:rsidRPr="004F2B4F" w:rsidRDefault="0026108D" w:rsidP="002603CC">
      <w:pPr>
        <w:pStyle w:val="ListParagraph"/>
        <w:numPr>
          <w:ilvl w:val="0"/>
          <w:numId w:val="12"/>
        </w:numPr>
        <w:spacing w:line="240" w:lineRule="auto"/>
        <w:rPr>
          <w:lang w:val="en-US"/>
        </w:rPr>
      </w:pPr>
      <w:r w:rsidRPr="004F2B4F">
        <w:rPr>
          <w:lang w:val="en-US"/>
        </w:rPr>
        <w:t xml:space="preserve">Water level specification (keyword: </w:t>
      </w:r>
      <w:r w:rsidR="004C5AA7" w:rsidRPr="004F2B4F">
        <w:rPr>
          <w:i/>
          <w:lang w:val="en-US"/>
        </w:rPr>
        <w:t>front=</w:t>
      </w:r>
      <w:r w:rsidRPr="004F2B4F">
        <w:rPr>
          <w:i/>
          <w:lang w:val="en-US"/>
        </w:rPr>
        <w:t>wlevel</w:t>
      </w:r>
      <w:r w:rsidRPr="004F2B4F">
        <w:rPr>
          <w:lang w:val="en-US"/>
        </w:rPr>
        <w:t>). This boundary sets the water level at a prescribed value. This can be constant or time-varying. With this option the outgoing long waves are not absorbed.</w:t>
      </w:r>
    </w:p>
    <w:p w:rsidR="0026108D" w:rsidRPr="004F2B4F" w:rsidRDefault="002E67AF" w:rsidP="002603CC">
      <w:pPr>
        <w:pStyle w:val="ListParagraph"/>
        <w:numPr>
          <w:ilvl w:val="0"/>
          <w:numId w:val="12"/>
        </w:numPr>
        <w:spacing w:line="240" w:lineRule="auto"/>
        <w:rPr>
          <w:lang w:val="en-US"/>
        </w:rPr>
      </w:pPr>
      <w:r w:rsidRPr="004F2B4F">
        <w:rPr>
          <w:lang w:val="en-US"/>
        </w:rPr>
        <w:t>Boundary condition for the non-hydrostatic option (keyword</w:t>
      </w:r>
      <w:r w:rsidRPr="004F2B4F">
        <w:rPr>
          <w:i/>
          <w:lang w:val="en-US"/>
        </w:rPr>
        <w:t xml:space="preserve">: </w:t>
      </w:r>
      <w:r w:rsidR="004C5AA7" w:rsidRPr="004F2B4F">
        <w:rPr>
          <w:i/>
          <w:lang w:val="en-US"/>
        </w:rPr>
        <w:t>front=</w:t>
      </w:r>
      <w:r w:rsidRPr="004F2B4F">
        <w:rPr>
          <w:i/>
          <w:lang w:val="en-US"/>
        </w:rPr>
        <w:t>nonh_1d</w:t>
      </w:r>
      <w:r w:rsidRPr="004F2B4F">
        <w:rPr>
          <w:lang w:val="en-US"/>
        </w:rPr>
        <w:t>). The user needs to provide a file containing time series for the velocity at the boundary.</w:t>
      </w:r>
    </w:p>
    <w:p w:rsidR="00005EA8" w:rsidRPr="004F2B4F" w:rsidRDefault="004C5AA7" w:rsidP="002603CC">
      <w:pPr>
        <w:pStyle w:val="ListParagraph"/>
        <w:numPr>
          <w:ilvl w:val="0"/>
          <w:numId w:val="12"/>
        </w:numPr>
        <w:spacing w:line="240" w:lineRule="auto"/>
        <w:rPr>
          <w:lang w:val="en-US"/>
        </w:rPr>
      </w:pPr>
      <w:r w:rsidRPr="004F2B4F">
        <w:rPr>
          <w:lang w:val="en-US"/>
        </w:rPr>
        <w:t xml:space="preserve">Radiation boundary condition (keyword: </w:t>
      </w:r>
      <w:r w:rsidRPr="004F2B4F">
        <w:rPr>
          <w:i/>
          <w:lang w:val="en-US"/>
        </w:rPr>
        <w:t>front=w</w:t>
      </w:r>
      <w:commentRangeStart w:id="224"/>
      <w:r w:rsidR="00005EA8" w:rsidRPr="004F2B4F">
        <w:rPr>
          <w:i/>
          <w:lang w:val="en-US"/>
        </w:rPr>
        <w:t>aveflume</w:t>
      </w:r>
      <w:commentRangeEnd w:id="224"/>
      <w:r w:rsidR="00005EA8" w:rsidRPr="004F2B4F">
        <w:rPr>
          <w:rStyle w:val="CommentReference"/>
          <w:i/>
          <w:lang w:val="en-US"/>
        </w:rPr>
        <w:commentReference w:id="224"/>
      </w:r>
      <w:r w:rsidRPr="004F2B4F">
        <w:rPr>
          <w:lang w:val="en-US"/>
        </w:rPr>
        <w:t xml:space="preserve">). </w:t>
      </w:r>
    </w:p>
    <w:p w:rsidR="00D575A5" w:rsidRPr="004F2B4F" w:rsidRDefault="00D575A5" w:rsidP="002603CC">
      <w:pPr>
        <w:spacing w:line="240" w:lineRule="auto"/>
        <w:rPr>
          <w:color w:val="FF0000"/>
          <w:lang w:val="en-US"/>
        </w:rPr>
      </w:pPr>
    </w:p>
    <w:p w:rsidR="00691D3B" w:rsidRPr="004F2B4F" w:rsidRDefault="00691D3B" w:rsidP="002603CC">
      <w:pPr>
        <w:pStyle w:val="Heading3"/>
        <w:jc w:val="both"/>
        <w:rPr>
          <w:lang w:val="en-US"/>
        </w:rPr>
      </w:pPr>
      <w:bookmarkStart w:id="225" w:name="_Toc412623847"/>
      <w:r w:rsidRPr="004F2B4F">
        <w:rPr>
          <w:lang w:val="en-US"/>
        </w:rPr>
        <w:t>Lateral boundaries</w:t>
      </w:r>
      <w:bookmarkEnd w:id="225"/>
    </w:p>
    <w:p w:rsidR="00691D3B" w:rsidRPr="004F2B4F" w:rsidRDefault="00691D3B" w:rsidP="002603CC">
      <w:pPr>
        <w:spacing w:line="240" w:lineRule="auto"/>
        <w:rPr>
          <w:lang w:val="en-US"/>
        </w:rPr>
      </w:pPr>
      <w:r w:rsidRPr="004F2B4F">
        <w:rPr>
          <w:lang w:val="en-US"/>
        </w:rPr>
        <w:t xml:space="preserve">Lateral boundaries are the boundaries perpendicular to the coastline. Usually these are artificial, because the model domain is limited but the physical coast will continue. At these boundaries (keywords: </w:t>
      </w:r>
      <w:r w:rsidRPr="004F2B4F">
        <w:rPr>
          <w:i/>
          <w:lang w:val="en-US"/>
        </w:rPr>
        <w:t>left</w:t>
      </w:r>
      <w:r w:rsidRPr="004F2B4F">
        <w:rPr>
          <w:lang w:val="en-US"/>
        </w:rPr>
        <w:t xml:space="preserve"> &amp; </w:t>
      </w:r>
      <w:r w:rsidRPr="004F2B4F">
        <w:rPr>
          <w:i/>
          <w:lang w:val="en-US"/>
        </w:rPr>
        <w:t>right</w:t>
      </w:r>
      <w:r w:rsidRPr="004F2B4F">
        <w:rPr>
          <w:lang w:val="en-US"/>
        </w:rPr>
        <w:t>) we need to prescribe information about the area beyond the numerical model domain in such a way that the boundary condition does not influence the results in an adverse way. One way to do this is to prescribe a so-called “no-gradient” or Neumann boundaries (XBeach default), which state that there is locally no change in surface elevation and velocity, but there are also other possibilities implemented into XBeach. This method is recommended and is therefore the default value for XBeach. Each lateral boundary is a separate condition, so it is possible to mix different type of lateral boundary per side.</w:t>
      </w:r>
    </w:p>
    <w:p w:rsidR="00691D3B" w:rsidRPr="004F2B4F" w:rsidRDefault="00691D3B" w:rsidP="002603CC">
      <w:pPr>
        <w:spacing w:line="240" w:lineRule="auto"/>
        <w:rPr>
          <w:lang w:val="en-US"/>
        </w:rPr>
      </w:pPr>
    </w:p>
    <w:p w:rsidR="00691D3B" w:rsidRPr="004F2B4F" w:rsidRDefault="00691D3B" w:rsidP="002603CC">
      <w:pPr>
        <w:spacing w:line="240" w:lineRule="auto"/>
        <w:rPr>
          <w:lang w:val="en-US"/>
        </w:rPr>
      </w:pPr>
      <w:r w:rsidRPr="004F2B4F">
        <w:rPr>
          <w:lang w:val="en-US"/>
        </w:rPr>
        <w:t xml:space="preserve">Neumann boundary conditions are activated where the longshore water level gradient is prescribed. The alongshore gradient is prescribed by the difference in specified water levels at the offshore corner points, divided by the alongshore length of the domain. This type of Neumann boundary condition has been shown to work quite well with (quasi-) stationary situations, where the coast can be assumed to be uniform alongshore outside the model domain. So far we have found that also in case of obliquely incident wave groups this kind of boundary conditions appears to give reasonable results when a shadow zone is taken into account. This means that regions where the boundary conditions are not fully enforced the results are not taken into account. Neumann boundaries can be individually defined (keyword: </w:t>
      </w:r>
      <w:r w:rsidRPr="004F2B4F">
        <w:rPr>
          <w:i/>
          <w:lang w:val="en-US"/>
        </w:rPr>
        <w:t>left=</w:t>
      </w:r>
      <w:proofErr w:type="gramStart"/>
      <w:r w:rsidRPr="004F2B4F">
        <w:rPr>
          <w:i/>
          <w:lang w:val="en-US"/>
        </w:rPr>
        <w:t>neumann</w:t>
      </w:r>
      <w:proofErr w:type="gramEnd"/>
      <w:r w:rsidRPr="004F2B4F">
        <w:rPr>
          <w:i/>
          <w:lang w:val="en-US"/>
        </w:rPr>
        <w:t>).</w:t>
      </w:r>
      <w:r w:rsidRPr="004F2B4F">
        <w:rPr>
          <w:lang w:val="en-US"/>
        </w:rPr>
        <w:t xml:space="preserve"> </w:t>
      </w:r>
    </w:p>
    <w:p w:rsidR="00691D3B" w:rsidRPr="004F2B4F" w:rsidRDefault="00691D3B" w:rsidP="002603CC">
      <w:pPr>
        <w:spacing w:line="240" w:lineRule="auto"/>
        <w:rPr>
          <w:lang w:val="en-US"/>
        </w:rPr>
      </w:pPr>
    </w:p>
    <w:p w:rsidR="00691D3B" w:rsidRPr="004F2B4F" w:rsidRDefault="00691D3B" w:rsidP="002603CC">
      <w:pPr>
        <w:spacing w:line="240" w:lineRule="auto"/>
        <w:rPr>
          <w:lang w:val="en-US"/>
        </w:rPr>
      </w:pPr>
      <w:r w:rsidRPr="004F2B4F">
        <w:rPr>
          <w:lang w:val="en-US"/>
        </w:rPr>
        <w:t xml:space="preserve">There are </w:t>
      </w:r>
      <w:r w:rsidR="00E34418" w:rsidRPr="004F2B4F">
        <w:rPr>
          <w:lang w:val="en-US"/>
        </w:rPr>
        <w:t>three</w:t>
      </w:r>
      <w:r w:rsidRPr="004F2B4F">
        <w:rPr>
          <w:lang w:val="en-US"/>
        </w:rPr>
        <w:t xml:space="preserve"> other possibilities implemented besides the absorbing-generating boundary conditions:</w:t>
      </w:r>
    </w:p>
    <w:p w:rsidR="00691D3B" w:rsidRPr="004F2B4F" w:rsidRDefault="00691D3B" w:rsidP="002603CC">
      <w:pPr>
        <w:pStyle w:val="ListParagraph"/>
        <w:numPr>
          <w:ilvl w:val="0"/>
          <w:numId w:val="15"/>
        </w:numPr>
        <w:spacing w:line="240" w:lineRule="auto"/>
        <w:rPr>
          <w:lang w:val="en-US"/>
        </w:rPr>
      </w:pPr>
      <w:r w:rsidRPr="004F2B4F">
        <w:rPr>
          <w:lang w:val="en-US"/>
        </w:rPr>
        <w:t xml:space="preserve">Simple no-flux boundary conditions can also be applied (keyword: </w:t>
      </w:r>
      <w:r w:rsidRPr="004F2B4F">
        <w:rPr>
          <w:i/>
          <w:lang w:val="en-US"/>
        </w:rPr>
        <w:t>left=wall</w:t>
      </w:r>
      <w:r w:rsidRPr="004F2B4F">
        <w:rPr>
          <w:lang w:val="en-US"/>
        </w:rPr>
        <w:t>).</w:t>
      </w:r>
      <w:r w:rsidRPr="004F2B4F">
        <w:rPr>
          <w:color w:val="FF0000"/>
          <w:lang w:val="en-US"/>
        </w:rPr>
        <w:t xml:space="preserve"> </w:t>
      </w:r>
      <w:r w:rsidRPr="004F2B4F">
        <w:rPr>
          <w:lang w:val="en-US"/>
        </w:rPr>
        <w:t>Wall boundary conditions are preferred over Neumann boundary conditions in 1D (cross-shore) models.</w:t>
      </w:r>
    </w:p>
    <w:p w:rsidR="00691D3B" w:rsidRPr="004F2B4F" w:rsidRDefault="00691D3B" w:rsidP="002603CC">
      <w:pPr>
        <w:pStyle w:val="ListParagraph"/>
        <w:numPr>
          <w:ilvl w:val="0"/>
          <w:numId w:val="15"/>
        </w:numPr>
        <w:spacing w:line="240" w:lineRule="auto"/>
        <w:rPr>
          <w:lang w:val="en-US"/>
        </w:rPr>
      </w:pPr>
      <w:commentRangeStart w:id="226"/>
      <w:r w:rsidRPr="004F2B4F">
        <w:rPr>
          <w:lang w:val="en-US"/>
        </w:rPr>
        <w:t xml:space="preserve">Velocity at the boundary will be calculated from NLSWE, but only include the advective terms. (keywords: </w:t>
      </w:r>
      <w:r w:rsidRPr="004F2B4F">
        <w:rPr>
          <w:i/>
          <w:lang w:val="en-US"/>
        </w:rPr>
        <w:t>left=no_advec</w:t>
      </w:r>
      <w:r w:rsidRPr="004F2B4F">
        <w:rPr>
          <w:lang w:val="en-US"/>
        </w:rPr>
        <w:t>)</w:t>
      </w:r>
      <w:commentRangeEnd w:id="226"/>
      <w:r w:rsidR="00E34418" w:rsidRPr="004F2B4F">
        <w:rPr>
          <w:rStyle w:val="CommentReference"/>
          <w:lang w:val="en-US"/>
        </w:rPr>
        <w:commentReference w:id="226"/>
      </w:r>
    </w:p>
    <w:p w:rsidR="00691D3B" w:rsidRPr="004F2B4F" w:rsidRDefault="00691D3B" w:rsidP="002603CC">
      <w:pPr>
        <w:pStyle w:val="ListParagraph"/>
        <w:numPr>
          <w:ilvl w:val="0"/>
          <w:numId w:val="15"/>
        </w:numPr>
        <w:spacing w:line="240" w:lineRule="auto"/>
        <w:rPr>
          <w:lang w:val="en-US"/>
        </w:rPr>
      </w:pPr>
      <w:commentRangeStart w:id="227"/>
      <w:r w:rsidRPr="004F2B4F">
        <w:rPr>
          <w:lang w:val="en-US"/>
        </w:rPr>
        <w:t>Neumann</w:t>
      </w:r>
      <w:commentRangeEnd w:id="227"/>
      <w:r w:rsidRPr="004F2B4F">
        <w:rPr>
          <w:rStyle w:val="CommentReference"/>
          <w:lang w:val="en-US"/>
        </w:rPr>
        <w:commentReference w:id="227"/>
      </w:r>
      <w:r w:rsidRPr="004F2B4F">
        <w:rPr>
          <w:lang w:val="en-US"/>
        </w:rPr>
        <w:t>_v</w:t>
      </w:r>
    </w:p>
    <w:p w:rsidR="00691D3B" w:rsidRPr="004F2B4F" w:rsidRDefault="00691D3B" w:rsidP="002603CC">
      <w:pPr>
        <w:spacing w:line="240" w:lineRule="auto"/>
        <w:rPr>
          <w:color w:val="FF0000"/>
          <w:lang w:val="en-US"/>
        </w:rPr>
      </w:pPr>
    </w:p>
    <w:p w:rsidR="00691D3B" w:rsidRPr="004F2B4F" w:rsidRDefault="00691D3B" w:rsidP="002603CC">
      <w:pPr>
        <w:pStyle w:val="Heading3"/>
        <w:jc w:val="both"/>
        <w:rPr>
          <w:lang w:val="en-US"/>
        </w:rPr>
      </w:pPr>
      <w:bookmarkStart w:id="228" w:name="_Toc412623848"/>
      <w:r w:rsidRPr="004F2B4F">
        <w:rPr>
          <w:lang w:val="en-US"/>
        </w:rPr>
        <w:t>Tide and surge</w:t>
      </w:r>
      <w:bookmarkEnd w:id="228"/>
    </w:p>
    <w:p w:rsidR="00691D3B" w:rsidRPr="004F2B4F" w:rsidRDefault="00691D3B" w:rsidP="002603CC">
      <w:pPr>
        <w:spacing w:line="240" w:lineRule="auto"/>
        <w:rPr>
          <w:lang w:val="en-US"/>
        </w:rPr>
      </w:pPr>
      <w:r w:rsidRPr="004F2B4F">
        <w:rPr>
          <w:lang w:val="en-US"/>
        </w:rPr>
        <w:t>XBeach can take in up to four time-vary tidal signals to be applied to the four boundaries (offshore-left, backshore-left, backshore-right, offshore-right).  A time-varying water level signal is read into XBeach by reading the specified file in zs0file. The input signal will be interpolated to the local time step of the simulation; therefore the signals only need to be long enough and temporally-fine enough to resolve the water level phenomenon of interest (i.e. tide variations, surge event).</w:t>
      </w:r>
    </w:p>
    <w:p w:rsidR="00691D3B" w:rsidRPr="004F2B4F" w:rsidRDefault="00691D3B" w:rsidP="002603CC">
      <w:pPr>
        <w:spacing w:line="240" w:lineRule="auto"/>
        <w:rPr>
          <w:lang w:val="en-US"/>
        </w:rPr>
      </w:pPr>
    </w:p>
    <w:p w:rsidR="00691D3B" w:rsidRPr="004F2B4F" w:rsidRDefault="00691D3B" w:rsidP="002603CC">
      <w:pPr>
        <w:spacing w:line="240" w:lineRule="auto"/>
        <w:rPr>
          <w:lang w:val="en-US"/>
        </w:rPr>
      </w:pPr>
      <w:r w:rsidRPr="004F2B4F">
        <w:rPr>
          <w:lang w:val="en-US"/>
        </w:rPr>
        <w:t>There are now four options for handling the tidal and/or surge contribution to the boundaries:</w:t>
      </w:r>
    </w:p>
    <w:p w:rsidR="00691D3B" w:rsidRPr="004F2B4F" w:rsidRDefault="00691D3B" w:rsidP="002603CC">
      <w:pPr>
        <w:pStyle w:val="ListParagraph"/>
        <w:numPr>
          <w:ilvl w:val="0"/>
          <w:numId w:val="7"/>
        </w:numPr>
        <w:spacing w:line="240" w:lineRule="auto"/>
        <w:rPr>
          <w:lang w:val="en-US"/>
        </w:rPr>
      </w:pPr>
      <w:r w:rsidRPr="004F2B4F">
        <w:rPr>
          <w:lang w:val="en-US"/>
        </w:rPr>
        <w:t xml:space="preserve">Uniform water level (keyword: </w:t>
      </w:r>
      <w:r w:rsidRPr="004F2B4F">
        <w:rPr>
          <w:i/>
          <w:lang w:val="en-US"/>
        </w:rPr>
        <w:t>tideloc=0</w:t>
      </w:r>
      <w:r w:rsidRPr="004F2B4F">
        <w:rPr>
          <w:lang w:val="en-US"/>
        </w:rPr>
        <w:t>)</w:t>
      </w:r>
    </w:p>
    <w:p w:rsidR="00691D3B" w:rsidRPr="004F2B4F" w:rsidRDefault="00691D3B" w:rsidP="002603CC">
      <w:pPr>
        <w:pStyle w:val="ListParagraph"/>
        <w:numPr>
          <w:ilvl w:val="0"/>
          <w:numId w:val="7"/>
        </w:numPr>
        <w:spacing w:line="240" w:lineRule="auto"/>
        <w:rPr>
          <w:lang w:val="en-US"/>
        </w:rPr>
      </w:pPr>
      <w:r w:rsidRPr="004F2B4F">
        <w:rPr>
          <w:lang w:val="en-US"/>
        </w:rPr>
        <w:t xml:space="preserve">One time-varying water level signal (keyword: </w:t>
      </w:r>
      <w:r w:rsidRPr="004F2B4F">
        <w:rPr>
          <w:i/>
          <w:lang w:val="en-US"/>
        </w:rPr>
        <w:t>tideloc=1</w:t>
      </w:r>
      <w:r w:rsidRPr="004F2B4F">
        <w:rPr>
          <w:lang w:val="en-US"/>
        </w:rPr>
        <w:t>)</w:t>
      </w:r>
    </w:p>
    <w:p w:rsidR="00691D3B" w:rsidRPr="004F2B4F" w:rsidRDefault="00691D3B" w:rsidP="002603CC">
      <w:pPr>
        <w:pStyle w:val="ListParagraph"/>
        <w:numPr>
          <w:ilvl w:val="0"/>
          <w:numId w:val="7"/>
        </w:numPr>
        <w:spacing w:line="240" w:lineRule="auto"/>
        <w:rPr>
          <w:lang w:val="en-US"/>
        </w:rPr>
      </w:pPr>
      <w:r w:rsidRPr="004F2B4F">
        <w:rPr>
          <w:lang w:val="en-US"/>
        </w:rPr>
        <w:t xml:space="preserve">Two time-varying water level signals, which requires point of application indication. (keyword: </w:t>
      </w:r>
      <w:r w:rsidRPr="004F2B4F">
        <w:rPr>
          <w:i/>
          <w:lang w:val="en-US"/>
        </w:rPr>
        <w:t>tideloc=2</w:t>
      </w:r>
      <w:r w:rsidRPr="004F2B4F">
        <w:rPr>
          <w:lang w:val="en-US"/>
        </w:rPr>
        <w:t>)</w:t>
      </w:r>
    </w:p>
    <w:p w:rsidR="00691D3B" w:rsidRPr="004F2B4F" w:rsidRDefault="00691D3B" w:rsidP="002603CC">
      <w:pPr>
        <w:pStyle w:val="ListParagraph"/>
        <w:numPr>
          <w:ilvl w:val="0"/>
          <w:numId w:val="7"/>
        </w:numPr>
        <w:spacing w:line="240" w:lineRule="auto"/>
        <w:rPr>
          <w:lang w:val="en-US"/>
        </w:rPr>
      </w:pPr>
      <w:r w:rsidRPr="004F2B4F">
        <w:rPr>
          <w:lang w:val="en-US"/>
        </w:rPr>
        <w:t xml:space="preserve">Four time-varying water level signals (keyword: </w:t>
      </w:r>
      <w:r w:rsidRPr="004F2B4F">
        <w:rPr>
          <w:i/>
          <w:lang w:val="en-US"/>
        </w:rPr>
        <w:t>tideloc=4</w:t>
      </w:r>
      <w:r w:rsidRPr="004F2B4F">
        <w:rPr>
          <w:lang w:val="en-US"/>
        </w:rPr>
        <w:t>)</w:t>
      </w:r>
    </w:p>
    <w:p w:rsidR="00691D3B" w:rsidRPr="004F2B4F" w:rsidRDefault="00691D3B" w:rsidP="002603CC">
      <w:pPr>
        <w:spacing w:line="240" w:lineRule="auto"/>
        <w:rPr>
          <w:lang w:val="en-US"/>
        </w:rPr>
      </w:pPr>
    </w:p>
    <w:p w:rsidR="00691D3B" w:rsidRPr="004F2B4F" w:rsidRDefault="00691D3B" w:rsidP="002603CC">
      <w:pPr>
        <w:spacing w:line="240" w:lineRule="auto"/>
        <w:rPr>
          <w:lang w:val="en-US"/>
        </w:rPr>
      </w:pPr>
      <w:r w:rsidRPr="004F2B4F">
        <w:rPr>
          <w:lang w:val="en-US"/>
        </w:rPr>
        <w:t xml:space="preserve">For the option with a uniform water level the value specified in the params.txt is applied in the complete model domain (keyword: </w:t>
      </w:r>
      <w:r w:rsidRPr="004F2B4F">
        <w:rPr>
          <w:i/>
          <w:lang w:val="en-US"/>
        </w:rPr>
        <w:t>zs0</w:t>
      </w:r>
      <w:r w:rsidRPr="004F2B4F">
        <w:rPr>
          <w:lang w:val="en-US"/>
        </w:rPr>
        <w:t xml:space="preserve">). For the option with one time-varying water level signal the specified water level is applied (keyword: </w:t>
      </w:r>
      <w:r w:rsidRPr="004F2B4F">
        <w:rPr>
          <w:i/>
          <w:lang w:val="en-US"/>
        </w:rPr>
        <w:t>zs0file = name_of_your_time_serie</w:t>
      </w:r>
      <w:r w:rsidRPr="004F2B4F">
        <w:rPr>
          <w:lang w:val="en-US"/>
        </w:rPr>
        <w:t xml:space="preserve">) to the offshore boundary and a fixed value is applied at the backshore boundary (keyword: </w:t>
      </w:r>
      <w:r w:rsidRPr="004F2B4F">
        <w:rPr>
          <w:i/>
          <w:lang w:val="en-US"/>
        </w:rPr>
        <w:t>zs0=value</w:t>
      </w:r>
      <w:r w:rsidRPr="004F2B4F">
        <w:rPr>
          <w:lang w:val="en-US"/>
        </w:rPr>
        <w:t xml:space="preserve">). For the option with two time-varying water level signals two water level signals are read from the zs0file. Note: one tidal record is applied to both sea corners and one tidal record to both land corners. This means there is no alongshore variation. An alongshore variation can be applied when applying four time-varying water level signals. </w:t>
      </w:r>
    </w:p>
    <w:p w:rsidR="008E05D9" w:rsidRPr="004F2B4F" w:rsidRDefault="008E05D9" w:rsidP="002603CC">
      <w:pPr>
        <w:pStyle w:val="Heading3"/>
        <w:jc w:val="both"/>
        <w:rPr>
          <w:color w:val="FF0000"/>
          <w:lang w:val="en-US"/>
        </w:rPr>
      </w:pPr>
      <w:bookmarkStart w:id="229" w:name="_Toc412623849"/>
      <w:r w:rsidRPr="004F2B4F">
        <w:rPr>
          <w:lang w:val="en-US"/>
        </w:rPr>
        <w:t>River and point discharge</w:t>
      </w:r>
      <w:bookmarkEnd w:id="229"/>
    </w:p>
    <w:p w:rsidR="00443A14" w:rsidRPr="004F2B4F" w:rsidRDefault="00443A14" w:rsidP="002603CC">
      <w:pPr>
        <w:pStyle w:val="BodyText"/>
        <w:rPr>
          <w:lang w:val="en-US"/>
        </w:rPr>
      </w:pPr>
      <w:r w:rsidRPr="004F2B4F">
        <w:rPr>
          <w:lang w:val="en-US"/>
        </w:rPr>
        <w:t>The effect of a river outflow or other discharges can be simulated with XBeach. Multiple discharge locations can be designated. At a discharge location the discharge orifice is defined as well as the discharge time series in m</w:t>
      </w:r>
      <w:r w:rsidRPr="004F2B4F">
        <w:rPr>
          <w:vertAlign w:val="superscript"/>
          <w:lang w:val="en-US"/>
        </w:rPr>
        <w:t>3</w:t>
      </w:r>
      <w:r w:rsidRPr="004F2B4F">
        <w:rPr>
          <w:lang w:val="en-US"/>
        </w:rPr>
        <w:t>/s. The discharge orifice always constitutes an uninterrupted series of full grid abreast cell borders. It is not possible to define a discharge over half a grid cell nor is it possible to define a single discharge through grid cell borders that are either not adjacent or are not abreast.</w:t>
      </w:r>
    </w:p>
    <w:p w:rsidR="00443A14" w:rsidRPr="004F2B4F" w:rsidRDefault="00443A14" w:rsidP="002603CC">
      <w:pPr>
        <w:pStyle w:val="BodyText"/>
        <w:rPr>
          <w:lang w:val="en-US"/>
        </w:rPr>
      </w:pPr>
      <w:r w:rsidRPr="004F2B4F">
        <w:rPr>
          <w:lang w:val="en-US"/>
        </w:rPr>
        <w:t>At each time step the model sets the discharge and velocities at the grid cell borders that constitute the discharge orifice, which can be computed given the size of the discharge orifice and discharge time series. The discharge is positive in positive x or y direction. An exception is made when discharges are defined at the domain border. In that case the discharge is positive towards the domain (influx).</w:t>
      </w:r>
    </w:p>
    <w:p w:rsidR="00443A14" w:rsidRPr="004F2B4F" w:rsidRDefault="00443A14" w:rsidP="002603CC">
      <w:pPr>
        <w:pStyle w:val="BodyText"/>
        <w:rPr>
          <w:lang w:val="en-US"/>
        </w:rPr>
      </w:pPr>
      <w:r w:rsidRPr="004F2B4F">
        <w:rPr>
          <w:lang w:val="en-US"/>
        </w:rPr>
        <w:t xml:space="preserve">When a discharge is defined with a zero size orifice the discharge is assumed to be in vertical direction where a positive discharge is into the domain (influx). In these cases the discharge is linked to the closest grid cell </w:t>
      </w:r>
      <w:r w:rsidR="00005EA8" w:rsidRPr="004F2B4F">
        <w:rPr>
          <w:lang w:val="en-US"/>
        </w:rPr>
        <w:t>center</w:t>
      </w:r>
      <w:r w:rsidRPr="004F2B4F">
        <w:rPr>
          <w:lang w:val="en-US"/>
        </w:rPr>
        <w:t xml:space="preserve"> and at each time step mass according to the discharge time series is added. No momentum is added in case of a vertical discharge.</w:t>
      </w:r>
    </w:p>
    <w:p w:rsidR="008E05D9" w:rsidRPr="004F2B4F" w:rsidRDefault="008E05D9" w:rsidP="002603CC">
      <w:pPr>
        <w:pStyle w:val="Heading3"/>
        <w:jc w:val="both"/>
        <w:rPr>
          <w:lang w:val="en-US"/>
        </w:rPr>
      </w:pPr>
      <w:bookmarkStart w:id="230" w:name="_Ref412618623"/>
      <w:bookmarkStart w:id="231" w:name="_Ref412618643"/>
      <w:bookmarkStart w:id="232" w:name="_Toc412623850"/>
      <w:r w:rsidRPr="004F2B4F">
        <w:rPr>
          <w:lang w:val="en-US"/>
        </w:rPr>
        <w:t>Ship motion</w:t>
      </w:r>
      <w:bookmarkEnd w:id="230"/>
      <w:bookmarkEnd w:id="231"/>
      <w:bookmarkEnd w:id="232"/>
    </w:p>
    <w:p w:rsidR="008E05D9" w:rsidRPr="004F2B4F" w:rsidRDefault="008E05D9" w:rsidP="002603CC">
      <w:pPr>
        <w:spacing w:line="240" w:lineRule="auto"/>
        <w:rPr>
          <w:lang w:val="en-US"/>
        </w:rPr>
      </w:pPr>
      <w:r w:rsidRPr="004F2B4F">
        <w:rPr>
          <w:color w:val="FF0000"/>
          <w:lang w:val="en-US"/>
        </w:rPr>
        <w:t>Dano</w:t>
      </w:r>
    </w:p>
    <w:p w:rsidR="008E05D9" w:rsidRPr="004F2B4F" w:rsidRDefault="008E05D9" w:rsidP="002603CC">
      <w:pPr>
        <w:pStyle w:val="Heading2"/>
        <w:jc w:val="both"/>
        <w:rPr>
          <w:lang w:val="en-US"/>
        </w:rPr>
      </w:pPr>
      <w:bookmarkStart w:id="233" w:name="_Toc412623851"/>
      <w:r w:rsidRPr="004F2B4F">
        <w:rPr>
          <w:lang w:val="en-US"/>
        </w:rPr>
        <w:t>Sediment transport</w:t>
      </w:r>
      <w:bookmarkEnd w:id="233"/>
    </w:p>
    <w:p w:rsidR="008E05D9" w:rsidRPr="004F2B4F" w:rsidRDefault="008E05D9" w:rsidP="002603CC">
      <w:pPr>
        <w:spacing w:line="240" w:lineRule="auto"/>
        <w:rPr>
          <w:lang w:val="en-US"/>
        </w:rPr>
      </w:pPr>
      <w:r w:rsidRPr="004F2B4F">
        <w:rPr>
          <w:color w:val="FF0000"/>
          <w:lang w:val="en-US"/>
        </w:rPr>
        <w:t>Dano</w:t>
      </w:r>
    </w:p>
    <w:p w:rsidR="008E05D9" w:rsidRPr="004F2B4F" w:rsidRDefault="008E05D9" w:rsidP="002603CC">
      <w:pPr>
        <w:spacing w:line="240" w:lineRule="auto"/>
        <w:rPr>
          <w:lang w:val="en-US"/>
        </w:rPr>
      </w:pPr>
      <w:r w:rsidRPr="004F2B4F">
        <w:rPr>
          <w:lang w:val="en-US"/>
        </w:rPr>
        <w:br w:type="page"/>
      </w:r>
    </w:p>
    <w:p w:rsidR="008E05D9" w:rsidRPr="004F2B4F" w:rsidRDefault="008E05D9" w:rsidP="002603CC">
      <w:pPr>
        <w:pStyle w:val="Heading1"/>
        <w:jc w:val="both"/>
        <w:rPr>
          <w:lang w:val="en-US"/>
        </w:rPr>
      </w:pPr>
      <w:bookmarkStart w:id="234" w:name="_Toc412623852"/>
      <w:r w:rsidRPr="004F2B4F">
        <w:rPr>
          <w:lang w:val="en-US"/>
        </w:rPr>
        <w:t>Input description</w:t>
      </w:r>
      <w:bookmarkEnd w:id="234"/>
    </w:p>
    <w:p w:rsidR="00620A54" w:rsidRPr="004F2B4F" w:rsidRDefault="00620A54" w:rsidP="002603CC">
      <w:pPr>
        <w:pStyle w:val="Heading2"/>
        <w:spacing w:line="240" w:lineRule="auto"/>
        <w:jc w:val="both"/>
        <w:rPr>
          <w:lang w:val="en-US"/>
        </w:rPr>
      </w:pPr>
      <w:bookmarkStart w:id="235" w:name="_Toc285701663"/>
      <w:bookmarkStart w:id="236" w:name="_Toc412623853"/>
      <w:r w:rsidRPr="004F2B4F">
        <w:rPr>
          <w:lang w:val="en-US"/>
        </w:rPr>
        <w:t>General</w:t>
      </w:r>
      <w:bookmarkEnd w:id="235"/>
      <w:bookmarkEnd w:id="236"/>
    </w:p>
    <w:p w:rsidR="00620A54" w:rsidRPr="004F2B4F" w:rsidRDefault="00620A54" w:rsidP="002603CC">
      <w:pPr>
        <w:pStyle w:val="BodyText"/>
        <w:rPr>
          <w:lang w:val="en-US"/>
        </w:rPr>
      </w:pPr>
      <w:r w:rsidRPr="004F2B4F">
        <w:rPr>
          <w:lang w:val="en-US"/>
        </w:rPr>
        <w:t xml:space="preserve">Upon </w:t>
      </w:r>
      <w:r w:rsidR="00C20BC3" w:rsidRPr="004F2B4F">
        <w:rPr>
          <w:lang w:val="en-US"/>
        </w:rPr>
        <w:t>running</w:t>
      </w:r>
      <w:r w:rsidR="002F71D5" w:rsidRPr="004F2B4F">
        <w:rPr>
          <w:lang w:val="en-US"/>
        </w:rPr>
        <w:t xml:space="preserve"> the </w:t>
      </w:r>
      <w:r w:rsidRPr="004F2B4F">
        <w:rPr>
          <w:lang w:val="en-US"/>
        </w:rPr>
        <w:t xml:space="preserve">XBeach executable </w:t>
      </w:r>
      <w:r w:rsidRPr="004F2B4F">
        <w:rPr>
          <w:i/>
          <w:lang w:val="en-US"/>
        </w:rPr>
        <w:t>xbeach.exe</w:t>
      </w:r>
      <w:r w:rsidR="00C20BC3" w:rsidRPr="004F2B4F">
        <w:rPr>
          <w:lang w:val="en-US"/>
        </w:rPr>
        <w:t xml:space="preserve">, </w:t>
      </w:r>
      <w:r w:rsidRPr="004F2B4F">
        <w:rPr>
          <w:lang w:val="en-US"/>
        </w:rPr>
        <w:t xml:space="preserve">the file </w:t>
      </w:r>
      <w:r w:rsidRPr="004F2B4F">
        <w:rPr>
          <w:i/>
          <w:lang w:val="en-US"/>
        </w:rPr>
        <w:t>params.txt</w:t>
      </w:r>
      <w:r w:rsidRPr="004F2B4F">
        <w:rPr>
          <w:lang w:val="en-US"/>
        </w:rPr>
        <w:t xml:space="preserve"> in the current working directory will be read. </w:t>
      </w:r>
      <w:r w:rsidR="0013413E" w:rsidRPr="004F2B4F">
        <w:rPr>
          <w:lang w:val="en-US"/>
        </w:rPr>
        <w:t xml:space="preserve">The </w:t>
      </w:r>
      <w:r w:rsidR="0013413E" w:rsidRPr="004F2B4F">
        <w:rPr>
          <w:i/>
          <w:lang w:val="en-US"/>
        </w:rPr>
        <w:t>params.txt</w:t>
      </w:r>
      <w:r w:rsidR="0013413E" w:rsidRPr="004F2B4F">
        <w:rPr>
          <w:lang w:val="en-US"/>
        </w:rPr>
        <w:t xml:space="preserve"> file contains grid and bathymetry info, wave input, flow input, morphological input, </w:t>
      </w:r>
      <w:r w:rsidR="00B93D55" w:rsidRPr="004F2B4F">
        <w:rPr>
          <w:lang w:val="en-US"/>
        </w:rPr>
        <w:t>etc</w:t>
      </w:r>
      <w:r w:rsidR="0013413E" w:rsidRPr="004F2B4F">
        <w:rPr>
          <w:lang w:val="en-US"/>
        </w:rPr>
        <w:t>.</w:t>
      </w:r>
      <w:r w:rsidR="00B93D55" w:rsidRPr="004F2B4F">
        <w:rPr>
          <w:lang w:val="en-US"/>
        </w:rPr>
        <w:t xml:space="preserve"> </w:t>
      </w:r>
      <w:r w:rsidR="0013413E" w:rsidRPr="004F2B4F">
        <w:rPr>
          <w:lang w:val="en-US"/>
        </w:rPr>
        <w:t xml:space="preserve">in the form of </w:t>
      </w:r>
      <w:r w:rsidRPr="004F2B4F">
        <w:rPr>
          <w:lang w:val="en-US"/>
        </w:rPr>
        <w:t xml:space="preserve">keyword/value pairs. Each keyword/value pair may contain an actual model parameter or refer to another file with additional information on the model setup. If a </w:t>
      </w:r>
      <w:r w:rsidRPr="004F2B4F">
        <w:rPr>
          <w:i/>
          <w:lang w:val="en-US"/>
        </w:rPr>
        <w:t>params.txt</w:t>
      </w:r>
      <w:r w:rsidRPr="004F2B4F">
        <w:rPr>
          <w:lang w:val="en-US"/>
        </w:rPr>
        <w:t xml:space="preserve"> file cannot be found then XBeach will </w:t>
      </w:r>
      <w:r w:rsidR="00C20BC3" w:rsidRPr="004F2B4F">
        <w:rPr>
          <w:lang w:val="en-US"/>
        </w:rPr>
        <w:t>not run</w:t>
      </w:r>
      <w:r w:rsidRPr="004F2B4F">
        <w:rPr>
          <w:lang w:val="en-US"/>
        </w:rPr>
        <w:t>.</w:t>
      </w:r>
    </w:p>
    <w:p w:rsidR="00E74725" w:rsidRPr="004F2B4F" w:rsidRDefault="00620A54" w:rsidP="002603CC">
      <w:pPr>
        <w:rPr>
          <w:lang w:val="en-US"/>
        </w:rPr>
      </w:pPr>
      <w:r w:rsidRPr="004F2B4F">
        <w:rPr>
          <w:lang w:val="en-US"/>
        </w:rPr>
        <w:t xml:space="preserve">In the </w:t>
      </w:r>
      <w:r w:rsidRPr="004F2B4F">
        <w:rPr>
          <w:i/>
          <w:lang w:val="en-US"/>
        </w:rPr>
        <w:t>params.txt</w:t>
      </w:r>
      <w:r w:rsidRPr="004F2B4F">
        <w:rPr>
          <w:lang w:val="en-US"/>
        </w:rPr>
        <w:t xml:space="preserve"> file there can be a single keyword/value pair per line</w:t>
      </w:r>
      <w:r w:rsidR="00C20BC3" w:rsidRPr="004F2B4F">
        <w:rPr>
          <w:lang w:val="en-US"/>
        </w:rPr>
        <w:t>. The keywords can be</w:t>
      </w:r>
      <w:r w:rsidRPr="004F2B4F">
        <w:rPr>
          <w:lang w:val="en-US"/>
        </w:rPr>
        <w:t xml:space="preserve"> </w:t>
      </w:r>
      <w:r w:rsidR="00B93D55" w:rsidRPr="004F2B4F">
        <w:rPr>
          <w:lang w:val="en-US"/>
        </w:rPr>
        <w:t xml:space="preserve">specified </w:t>
      </w:r>
      <w:r w:rsidRPr="004F2B4F">
        <w:rPr>
          <w:lang w:val="en-US"/>
        </w:rPr>
        <w:t>in any order. A keyword/value pair is separated by an equal sign (=). Each line containing an equal sign is interpreted as a keyword/value pair. Reversely, any lines without an equal sign are ignored and may be used for comments. Only a few keywords are required</w:t>
      </w:r>
      <w:r w:rsidR="00C20BC3" w:rsidRPr="004F2B4F">
        <w:rPr>
          <w:lang w:val="en-US"/>
        </w:rPr>
        <w:t xml:space="preserve"> for the model to </w:t>
      </w:r>
      <w:commentRangeStart w:id="237"/>
      <w:r w:rsidR="00C20BC3" w:rsidRPr="004F2B4F">
        <w:rPr>
          <w:lang w:val="en-US"/>
        </w:rPr>
        <w:t>run</w:t>
      </w:r>
      <w:commentRangeEnd w:id="237"/>
      <w:r w:rsidR="00C20BC3" w:rsidRPr="004F2B4F">
        <w:rPr>
          <w:rStyle w:val="CommentReference"/>
          <w:lang w:val="en-US"/>
        </w:rPr>
        <w:commentReference w:id="237"/>
      </w:r>
      <w:r w:rsidRPr="004F2B4F">
        <w:rPr>
          <w:lang w:val="en-US"/>
        </w:rPr>
        <w:t xml:space="preserve">, others have default values that are used in case the keyword is not mentioned in the </w:t>
      </w:r>
      <w:r w:rsidRPr="004F2B4F">
        <w:rPr>
          <w:i/>
          <w:lang w:val="en-US"/>
        </w:rPr>
        <w:t>params.txt</w:t>
      </w:r>
      <w:r w:rsidRPr="004F2B4F">
        <w:rPr>
          <w:lang w:val="en-US"/>
        </w:rPr>
        <w:t xml:space="preserve"> file.</w:t>
      </w:r>
      <w:r w:rsidR="00C20BC3" w:rsidRPr="004F2B4F">
        <w:rPr>
          <w:lang w:val="en-US"/>
        </w:rPr>
        <w:t xml:space="preserve"> </w:t>
      </w:r>
    </w:p>
    <w:p w:rsidR="00E74725" w:rsidRPr="004F2B4F" w:rsidRDefault="00E74725" w:rsidP="002603CC">
      <w:pPr>
        <w:rPr>
          <w:lang w:val="en-US"/>
        </w:rPr>
      </w:pPr>
    </w:p>
    <w:p w:rsidR="00E74725" w:rsidRPr="004F2B4F" w:rsidRDefault="00C20BC3" w:rsidP="002603CC">
      <w:pPr>
        <w:rPr>
          <w:lang w:val="en-US"/>
        </w:rPr>
      </w:pPr>
      <w:r w:rsidRPr="004F2B4F">
        <w:rPr>
          <w:lang w:val="en-US"/>
        </w:rPr>
        <w:t xml:space="preserve">It is strongly recommended to specify as few parameters explicitly as possible and rely on the defaults for the other parameters. </w:t>
      </w:r>
      <w:r w:rsidR="0013413E" w:rsidRPr="004F2B4F">
        <w:rPr>
          <w:lang w:val="en-US"/>
        </w:rPr>
        <w:t>When running XBeach, a file called xbeach.log is created, which lists all the parameters set through the params.txt but also all parameters not set, for which the defaults are used.</w:t>
      </w:r>
      <w:r w:rsidR="00B93D55" w:rsidRPr="004F2B4F">
        <w:rPr>
          <w:lang w:val="en-US"/>
        </w:rPr>
        <w:t xml:space="preserve"> </w:t>
      </w:r>
      <w:r w:rsidR="00E74725" w:rsidRPr="004F2B4F">
        <w:rPr>
          <w:lang w:val="en-US"/>
        </w:rPr>
        <w:t xml:space="preserve">When the user starts the model, it generates a file named XBlog.txt. In this file all the different keyword available are determined. When no keyword is defined the default value will be applied.  </w:t>
      </w:r>
    </w:p>
    <w:p w:rsidR="00E74725" w:rsidRPr="004F2B4F" w:rsidRDefault="00E74725" w:rsidP="002603CC">
      <w:pPr>
        <w:rPr>
          <w:lang w:val="en-US"/>
        </w:rPr>
      </w:pPr>
    </w:p>
    <w:p w:rsidR="00B93D55" w:rsidRPr="004F2B4F" w:rsidRDefault="00B93D55" w:rsidP="002603CC">
      <w:pPr>
        <w:rPr>
          <w:lang w:val="en-US"/>
        </w:rPr>
      </w:pPr>
      <w:r w:rsidRPr="004F2B4F">
        <w:rPr>
          <w:lang w:val="en-US"/>
        </w:rPr>
        <w:t>The minimal set of parameters required is:</w:t>
      </w:r>
    </w:p>
    <w:p w:rsidR="00B93D55" w:rsidRPr="004F2B4F" w:rsidRDefault="00B93D55" w:rsidP="00E34418">
      <w:pPr>
        <w:pStyle w:val="ListBullet"/>
        <w:numPr>
          <w:ilvl w:val="0"/>
          <w:numId w:val="28"/>
        </w:numPr>
        <w:rPr>
          <w:lang w:val="en-US"/>
        </w:rPr>
      </w:pPr>
      <w:r w:rsidRPr="004F2B4F">
        <w:rPr>
          <w:lang w:val="en-US"/>
        </w:rPr>
        <w:t>X1</w:t>
      </w:r>
    </w:p>
    <w:p w:rsidR="00B93D55" w:rsidRPr="004F2B4F" w:rsidRDefault="00B93D55" w:rsidP="002603CC">
      <w:pPr>
        <w:pStyle w:val="ListBullet"/>
        <w:rPr>
          <w:lang w:val="en-US"/>
        </w:rPr>
      </w:pPr>
      <w:r w:rsidRPr="004F2B4F">
        <w:rPr>
          <w:lang w:val="en-US"/>
        </w:rPr>
        <w:t>X2</w:t>
      </w:r>
    </w:p>
    <w:p w:rsidR="00E34418" w:rsidRPr="004F2B4F" w:rsidRDefault="00E34418" w:rsidP="00E34418">
      <w:pPr>
        <w:pStyle w:val="ListBullet"/>
        <w:numPr>
          <w:ilvl w:val="0"/>
          <w:numId w:val="0"/>
        </w:numPr>
        <w:ind w:left="510"/>
        <w:rPr>
          <w:lang w:val="en-US"/>
        </w:rPr>
      </w:pPr>
    </w:p>
    <w:p w:rsidR="00620A54" w:rsidRPr="004F2B4F" w:rsidRDefault="00620A54" w:rsidP="002603CC">
      <w:pPr>
        <w:pStyle w:val="BodyText"/>
        <w:rPr>
          <w:lang w:val="en-US"/>
        </w:rPr>
      </w:pPr>
      <w:r w:rsidRPr="004F2B4F">
        <w:rPr>
          <w:lang w:val="en-US"/>
        </w:rPr>
        <w:t xml:space="preserve">This chapter describes the possibilities of the </w:t>
      </w:r>
      <w:r w:rsidRPr="004F2B4F">
        <w:rPr>
          <w:i/>
          <w:lang w:val="en-US"/>
        </w:rPr>
        <w:t>params.</w:t>
      </w:r>
      <w:r w:rsidRPr="004F2B4F">
        <w:rPr>
          <w:lang w:val="en-US"/>
        </w:rPr>
        <w:t>txt file and any</w:t>
      </w:r>
      <w:r w:rsidR="0013413E" w:rsidRPr="004F2B4F">
        <w:rPr>
          <w:lang w:val="en-US"/>
        </w:rPr>
        <w:t xml:space="preserve"> auxiliary information</w:t>
      </w:r>
      <w:r w:rsidRPr="004F2B4F">
        <w:rPr>
          <w:lang w:val="en-US"/>
        </w:rPr>
        <w:t xml:space="preserve"> files that </w:t>
      </w:r>
      <w:r w:rsidR="0013413E" w:rsidRPr="004F2B4F">
        <w:rPr>
          <w:lang w:val="en-US"/>
        </w:rPr>
        <w:t xml:space="preserve">are </w:t>
      </w:r>
      <w:r w:rsidR="00E74725" w:rsidRPr="004F2B4F">
        <w:rPr>
          <w:lang w:val="en-US"/>
        </w:rPr>
        <w:t>called from</w:t>
      </w:r>
      <w:r w:rsidRPr="004F2B4F">
        <w:rPr>
          <w:lang w:val="en-US"/>
        </w:rPr>
        <w:t xml:space="preserve"> the </w:t>
      </w:r>
      <w:r w:rsidRPr="004F2B4F">
        <w:rPr>
          <w:i/>
          <w:lang w:val="en-US"/>
        </w:rPr>
        <w:t>params.txt</w:t>
      </w:r>
      <w:r w:rsidRPr="004F2B4F">
        <w:rPr>
          <w:lang w:val="en-US"/>
        </w:rPr>
        <w:t xml:space="preserve"> file. The tables in this chapter contain a description of the keywords, the default values, its units and recommended value ranges, while the formats for additional input files are described in the relevant sections. Keywords marked with an asterix (*) are considered advanced</w:t>
      </w:r>
      <w:r w:rsidR="0013413E" w:rsidRPr="004F2B4F">
        <w:rPr>
          <w:lang w:val="en-US"/>
        </w:rPr>
        <w:t xml:space="preserve"> expert</w:t>
      </w:r>
      <w:r w:rsidRPr="004F2B4F">
        <w:rPr>
          <w:lang w:val="en-US"/>
        </w:rPr>
        <w:t xml:space="preserve"> options and should not be used for regular applications of XBeach.</w:t>
      </w:r>
    </w:p>
    <w:p w:rsidR="00620A54" w:rsidRPr="004F2B4F" w:rsidRDefault="00620A54" w:rsidP="002603CC">
      <w:pPr>
        <w:pStyle w:val="BodyText"/>
        <w:rPr>
          <w:lang w:val="en-US"/>
        </w:rPr>
      </w:pPr>
      <w:r w:rsidRPr="004F2B4F">
        <w:rPr>
          <w:lang w:val="en-US"/>
        </w:rPr>
        <w:t xml:space="preserve">In this chapter, any references to keywords refer to keywords </w:t>
      </w:r>
      <w:r w:rsidR="0022695A" w:rsidRPr="004F2B4F">
        <w:rPr>
          <w:lang w:val="en-US"/>
        </w:rPr>
        <w:t>that can be used in the</w:t>
      </w:r>
      <w:r w:rsidRPr="004F2B4F">
        <w:rPr>
          <w:lang w:val="en-US"/>
        </w:rPr>
        <w:t xml:space="preserve"> </w:t>
      </w:r>
      <w:r w:rsidRPr="004F2B4F">
        <w:rPr>
          <w:i/>
          <w:lang w:val="en-US"/>
        </w:rPr>
        <w:t>params.txt</w:t>
      </w:r>
      <w:r w:rsidRPr="004F2B4F">
        <w:rPr>
          <w:lang w:val="en-US"/>
        </w:rPr>
        <w:t xml:space="preserve"> file. Also any references to time indications are in seconds unless stated otherwise.</w:t>
      </w:r>
      <w:r w:rsidR="0022695A" w:rsidRPr="004F2B4F">
        <w:rPr>
          <w:lang w:val="en-US"/>
        </w:rPr>
        <w:t xml:space="preserve"> </w:t>
      </w:r>
      <w:r w:rsidRPr="004F2B4F">
        <w:rPr>
          <w:lang w:val="en-US"/>
        </w:rPr>
        <w:t xml:space="preserve">A typical </w:t>
      </w:r>
      <w:r w:rsidRPr="004F2B4F">
        <w:rPr>
          <w:i/>
          <w:lang w:val="en-US"/>
        </w:rPr>
        <w:t>params.txt</w:t>
      </w:r>
      <w:r w:rsidRPr="004F2B4F">
        <w:rPr>
          <w:lang w:val="en-US"/>
        </w:rPr>
        <w:t xml:space="preserve"> file for a 1D XBeach model is:</w:t>
      </w:r>
    </w:p>
    <w:p w:rsidR="00620A54" w:rsidRPr="004F2B4F" w:rsidRDefault="00620A54" w:rsidP="002603CC">
      <w:pPr>
        <w:pStyle w:val="Codeheader"/>
        <w:rPr>
          <w:lang w:val="en-US"/>
        </w:rPr>
      </w:pPr>
      <w:r w:rsidRPr="004F2B4F">
        <w:rPr>
          <w:lang w:val="en-US"/>
        </w:rPr>
        <w:t>params.txt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 XBeach parameter settings input file                                %%%</w:t>
      </w:r>
    </w:p>
    <w:p w:rsidR="00620A54" w:rsidRPr="004F2B4F" w:rsidRDefault="00620A54" w:rsidP="002603CC">
      <w:pPr>
        <w:pStyle w:val="Code"/>
        <w:jc w:val="both"/>
      </w:pPr>
      <w:r w:rsidRPr="004F2B4F">
        <w:t>%%%                                                                     %%%</w:t>
      </w:r>
    </w:p>
    <w:p w:rsidR="00620A54" w:rsidRPr="004F2B4F" w:rsidRDefault="00620A54" w:rsidP="002603CC">
      <w:pPr>
        <w:pStyle w:val="Code"/>
        <w:jc w:val="both"/>
      </w:pPr>
      <w:r w:rsidRPr="004F2B4F">
        <w:t>%%% date:     01-Jan-2015 12:00                                         %%%</w:t>
      </w:r>
    </w:p>
    <w:p w:rsidR="00620A54" w:rsidRPr="004F2B4F" w:rsidRDefault="00620A54" w:rsidP="002603CC">
      <w:pPr>
        <w:pStyle w:val="Code"/>
        <w:jc w:val="both"/>
      </w:pPr>
      <w:r w:rsidRPr="004F2B4F">
        <w:t>%%% function: xb_write_params                                           %%%</w:t>
      </w:r>
    </w:p>
    <w:p w:rsidR="00620A54" w:rsidRPr="004F2B4F" w:rsidRDefault="00620A54" w:rsidP="002603CC">
      <w:pPr>
        <w:pStyle w:val="Code"/>
        <w:jc w:val="both"/>
      </w:pPr>
      <w:r w:rsidRPr="004F2B4F">
        <w:t>%%%%%%%%%%%%%%%%%%%%%%%%%%%%%%%%%%%%%%%%%%%%%%%%%%%%%%%%%%%%%%%%%%%%%%%%%%%</w:t>
      </w:r>
    </w:p>
    <w:p w:rsidR="00620A54" w:rsidRPr="004F2B4F" w:rsidRDefault="00620A54" w:rsidP="002603CC">
      <w:pPr>
        <w:pStyle w:val="Code"/>
        <w:jc w:val="both"/>
      </w:pPr>
    </w:p>
    <w:p w:rsidR="00620A54" w:rsidRPr="004F2B4F" w:rsidRDefault="00620A54" w:rsidP="002603CC">
      <w:pPr>
        <w:pStyle w:val="Code"/>
        <w:jc w:val="both"/>
      </w:pPr>
      <w:r w:rsidRPr="004F2B4F">
        <w:t>%%% Grid parameters %%%%%%%%%%%%%%%%%%%%%%%%%%%%%%%%%%%%%%%%%%%%%%%%%%%%%%%</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depfile</w:t>
      </w:r>
      <w:proofErr w:type="gramEnd"/>
      <w:r w:rsidRPr="004F2B4F">
        <w:t xml:space="preserve">      = bed.dep</w:t>
      </w:r>
    </w:p>
    <w:p w:rsidR="00620A54" w:rsidRPr="004F2B4F" w:rsidRDefault="00620A54" w:rsidP="002603CC">
      <w:pPr>
        <w:pStyle w:val="Code"/>
        <w:jc w:val="both"/>
      </w:pPr>
      <w:proofErr w:type="gramStart"/>
      <w:r w:rsidRPr="004F2B4F">
        <w:t>posdwn</w:t>
      </w:r>
      <w:proofErr w:type="gramEnd"/>
      <w:r w:rsidRPr="004F2B4F">
        <w:t xml:space="preserve">       = 0</w:t>
      </w:r>
    </w:p>
    <w:p w:rsidR="00620A54" w:rsidRPr="004F2B4F" w:rsidRDefault="00620A54" w:rsidP="002603CC">
      <w:pPr>
        <w:pStyle w:val="Code"/>
        <w:jc w:val="both"/>
      </w:pPr>
      <w:proofErr w:type="gramStart"/>
      <w:r w:rsidRPr="004F2B4F">
        <w:t>nx</w:t>
      </w:r>
      <w:proofErr w:type="gramEnd"/>
      <w:r w:rsidRPr="004F2B4F">
        <w:t xml:space="preserve">           = 265</w:t>
      </w:r>
    </w:p>
    <w:p w:rsidR="00620A54" w:rsidRPr="004F2B4F" w:rsidRDefault="00620A54" w:rsidP="002603CC">
      <w:pPr>
        <w:pStyle w:val="Code"/>
        <w:jc w:val="both"/>
      </w:pPr>
      <w:proofErr w:type="gramStart"/>
      <w:r w:rsidRPr="004F2B4F">
        <w:t>ny</w:t>
      </w:r>
      <w:proofErr w:type="gramEnd"/>
      <w:r w:rsidRPr="004F2B4F">
        <w:t xml:space="preserve">           = 0</w:t>
      </w:r>
    </w:p>
    <w:p w:rsidR="00620A54" w:rsidRPr="004F2B4F" w:rsidRDefault="00620A54" w:rsidP="002603CC">
      <w:pPr>
        <w:pStyle w:val="Code"/>
        <w:jc w:val="both"/>
      </w:pPr>
      <w:proofErr w:type="gramStart"/>
      <w:r w:rsidRPr="004F2B4F">
        <w:t>alfa</w:t>
      </w:r>
      <w:proofErr w:type="gramEnd"/>
      <w:r w:rsidRPr="004F2B4F">
        <w:t xml:space="preserve">         = 0</w:t>
      </w:r>
    </w:p>
    <w:p w:rsidR="00620A54" w:rsidRPr="004F2B4F" w:rsidRDefault="00620A54" w:rsidP="002603CC">
      <w:pPr>
        <w:pStyle w:val="Code"/>
        <w:jc w:val="both"/>
      </w:pPr>
      <w:proofErr w:type="gramStart"/>
      <w:r w:rsidRPr="004F2B4F">
        <w:t>vardx</w:t>
      </w:r>
      <w:proofErr w:type="gramEnd"/>
      <w:r w:rsidRPr="004F2B4F">
        <w:t xml:space="preserve">        = 1</w:t>
      </w:r>
    </w:p>
    <w:p w:rsidR="00620A54" w:rsidRPr="004F2B4F" w:rsidRDefault="00620A54" w:rsidP="002603CC">
      <w:pPr>
        <w:pStyle w:val="Code"/>
        <w:jc w:val="both"/>
      </w:pPr>
      <w:proofErr w:type="gramStart"/>
      <w:r w:rsidRPr="004F2B4F">
        <w:t>xfile</w:t>
      </w:r>
      <w:proofErr w:type="gramEnd"/>
      <w:r w:rsidRPr="004F2B4F">
        <w:t xml:space="preserve">        = x.grd</w:t>
      </w:r>
    </w:p>
    <w:p w:rsidR="00620A54" w:rsidRPr="004F2B4F" w:rsidRDefault="00620A54" w:rsidP="002603CC">
      <w:pPr>
        <w:pStyle w:val="Code"/>
        <w:jc w:val="both"/>
      </w:pPr>
      <w:proofErr w:type="gramStart"/>
      <w:r w:rsidRPr="004F2B4F">
        <w:t>yfile</w:t>
      </w:r>
      <w:proofErr w:type="gramEnd"/>
      <w:r w:rsidRPr="004F2B4F">
        <w:t xml:space="preserve">        = y.grd</w:t>
      </w:r>
    </w:p>
    <w:p w:rsidR="00620A54" w:rsidRPr="004F2B4F" w:rsidRDefault="00620A54" w:rsidP="002603CC">
      <w:pPr>
        <w:pStyle w:val="Code"/>
        <w:jc w:val="both"/>
      </w:pPr>
      <w:proofErr w:type="gramStart"/>
      <w:r w:rsidRPr="004F2B4F">
        <w:t>thetamin</w:t>
      </w:r>
      <w:proofErr w:type="gramEnd"/>
      <w:r w:rsidRPr="004F2B4F">
        <w:t xml:space="preserve">     = -90</w:t>
      </w:r>
    </w:p>
    <w:p w:rsidR="00620A54" w:rsidRPr="004F2B4F" w:rsidRDefault="00620A54" w:rsidP="002603CC">
      <w:pPr>
        <w:pStyle w:val="Code"/>
        <w:jc w:val="both"/>
      </w:pPr>
      <w:proofErr w:type="gramStart"/>
      <w:r w:rsidRPr="004F2B4F">
        <w:t>thetamax</w:t>
      </w:r>
      <w:proofErr w:type="gramEnd"/>
      <w:r w:rsidRPr="004F2B4F">
        <w:t xml:space="preserve">     = 90</w:t>
      </w:r>
    </w:p>
    <w:p w:rsidR="00620A54" w:rsidRPr="004F2B4F" w:rsidRDefault="00620A54" w:rsidP="002603CC">
      <w:pPr>
        <w:pStyle w:val="Code"/>
        <w:jc w:val="both"/>
      </w:pPr>
      <w:proofErr w:type="gramStart"/>
      <w:r w:rsidRPr="004F2B4F">
        <w:t>dtheta</w:t>
      </w:r>
      <w:proofErr w:type="gramEnd"/>
      <w:r w:rsidRPr="004F2B4F">
        <w:t xml:space="preserve">       = 15</w:t>
      </w:r>
    </w:p>
    <w:p w:rsidR="00620A54" w:rsidRPr="004F2B4F" w:rsidRDefault="00620A54" w:rsidP="002603CC">
      <w:pPr>
        <w:pStyle w:val="Code"/>
        <w:jc w:val="both"/>
      </w:pPr>
      <w:proofErr w:type="gramStart"/>
      <w:r w:rsidRPr="004F2B4F">
        <w:t>thetanaut</w:t>
      </w:r>
      <w:proofErr w:type="gramEnd"/>
      <w:r w:rsidRPr="004F2B4F">
        <w:t xml:space="preserve">    = 0</w:t>
      </w:r>
    </w:p>
    <w:p w:rsidR="00620A54" w:rsidRPr="004F2B4F" w:rsidRDefault="00620A54" w:rsidP="002603CC">
      <w:pPr>
        <w:pStyle w:val="Code"/>
        <w:jc w:val="both"/>
      </w:pPr>
    </w:p>
    <w:p w:rsidR="00620A54" w:rsidRPr="004F2B4F" w:rsidRDefault="00620A54" w:rsidP="002603CC">
      <w:pPr>
        <w:pStyle w:val="Code"/>
        <w:jc w:val="both"/>
      </w:pPr>
      <w:r w:rsidRPr="004F2B4F">
        <w:t>%%% Model time %%%%%%%%%%%%%%%%%%%%%%%%%%%%%%%%%%%%%%%%%%%%%%%%%%%%%%%%%%%%</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tstop</w:t>
      </w:r>
      <w:proofErr w:type="gramEnd"/>
      <w:r w:rsidRPr="004F2B4F">
        <w:t xml:space="preserve">        = 3600</w:t>
      </w:r>
    </w:p>
    <w:p w:rsidR="00620A54" w:rsidRPr="004F2B4F" w:rsidRDefault="00620A54" w:rsidP="002603CC">
      <w:pPr>
        <w:pStyle w:val="Code"/>
        <w:jc w:val="both"/>
      </w:pPr>
    </w:p>
    <w:p w:rsidR="00620A54" w:rsidRPr="004F2B4F" w:rsidRDefault="00620A54" w:rsidP="002603CC">
      <w:pPr>
        <w:pStyle w:val="Code"/>
        <w:jc w:val="both"/>
      </w:pPr>
      <w:r w:rsidRPr="004F2B4F">
        <w:t>%%% Physical constants %%%%%%%%%%%%%%%%%%%%%%%%%%%%%%%%%%%%%%%%%%%%%%%%%%%%</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rho</w:t>
      </w:r>
      <w:proofErr w:type="gramEnd"/>
      <w:r w:rsidRPr="004F2B4F">
        <w:t xml:space="preserve">          = </w:t>
      </w:r>
      <w:r w:rsidR="00B93D55" w:rsidRPr="004F2B4F">
        <w:t>1025</w:t>
      </w:r>
    </w:p>
    <w:p w:rsidR="00620A54" w:rsidRPr="004F2B4F" w:rsidRDefault="00620A54" w:rsidP="002603CC">
      <w:pPr>
        <w:pStyle w:val="Code"/>
        <w:jc w:val="both"/>
      </w:pPr>
    </w:p>
    <w:p w:rsidR="00620A54" w:rsidRPr="004F2B4F" w:rsidRDefault="00620A54" w:rsidP="002603CC">
      <w:pPr>
        <w:pStyle w:val="Code"/>
        <w:jc w:val="both"/>
      </w:pPr>
      <w:r w:rsidRPr="004F2B4F">
        <w:t>%%% Tide boundary conditions %%%%%%%%%%%%%%%%%%%%%%%%%%%%%%%%%%%%%%%%%%%%%%</w:t>
      </w:r>
    </w:p>
    <w:p w:rsidR="0022695A" w:rsidRPr="004F2B4F" w:rsidRDefault="0022695A" w:rsidP="002603CC">
      <w:pPr>
        <w:pStyle w:val="Code"/>
        <w:jc w:val="both"/>
      </w:pPr>
    </w:p>
    <w:p w:rsidR="00620A54" w:rsidRPr="004F2B4F" w:rsidRDefault="0022695A" w:rsidP="002603CC">
      <w:pPr>
        <w:pStyle w:val="Code"/>
        <w:jc w:val="both"/>
      </w:pPr>
      <w:proofErr w:type="gramStart"/>
      <w:r w:rsidRPr="004F2B4F">
        <w:t>tideloc</w:t>
      </w:r>
      <w:proofErr w:type="gramEnd"/>
      <w:r w:rsidRPr="004F2B4F">
        <w:t xml:space="preserve">      = 2</w:t>
      </w:r>
    </w:p>
    <w:p w:rsidR="00620A54" w:rsidRPr="004F2B4F" w:rsidRDefault="00620A54" w:rsidP="002603CC">
      <w:pPr>
        <w:pStyle w:val="Code"/>
        <w:jc w:val="both"/>
      </w:pPr>
      <w:r w:rsidRPr="004F2B4F">
        <w:t>zs0file      = tide.txt</w:t>
      </w:r>
    </w:p>
    <w:p w:rsidR="00620A54" w:rsidRPr="004F2B4F" w:rsidRDefault="00620A54" w:rsidP="002603CC">
      <w:pPr>
        <w:pStyle w:val="Code"/>
        <w:jc w:val="both"/>
      </w:pPr>
    </w:p>
    <w:p w:rsidR="00620A54" w:rsidRPr="004F2B4F" w:rsidRDefault="00620A54" w:rsidP="002603CC">
      <w:pPr>
        <w:pStyle w:val="Code"/>
        <w:jc w:val="both"/>
      </w:pPr>
      <w:r w:rsidRPr="004F2B4F">
        <w:t>%%% Wave boundary condition parameters %%%%%%%%%%%%%%%%%%%%%%%%%%%%%%%%%%%%</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instat</w:t>
      </w:r>
      <w:proofErr w:type="gramEnd"/>
      <w:r w:rsidRPr="004F2B4F">
        <w:t xml:space="preserve">       = jons</w:t>
      </w:r>
    </w:p>
    <w:p w:rsidR="00620A54" w:rsidRPr="004F2B4F" w:rsidRDefault="00620A54" w:rsidP="002603CC">
      <w:pPr>
        <w:pStyle w:val="Code"/>
        <w:jc w:val="both"/>
      </w:pPr>
      <w:proofErr w:type="gramStart"/>
      <w:r w:rsidRPr="004F2B4F">
        <w:t>bcfile</w:t>
      </w:r>
      <w:proofErr w:type="gramEnd"/>
      <w:r w:rsidRPr="004F2B4F">
        <w:t xml:space="preserve">       = filelist.txt</w:t>
      </w:r>
    </w:p>
    <w:p w:rsidR="0022695A" w:rsidRPr="004F2B4F" w:rsidRDefault="0022695A" w:rsidP="002603CC">
      <w:pPr>
        <w:pStyle w:val="Code"/>
        <w:jc w:val="both"/>
      </w:pPr>
    </w:p>
    <w:p w:rsidR="00620A54" w:rsidRPr="004F2B4F" w:rsidRDefault="00620A54" w:rsidP="002603CC">
      <w:pPr>
        <w:pStyle w:val="Code"/>
        <w:jc w:val="both"/>
      </w:pPr>
      <w:r w:rsidRPr="004F2B4F">
        <w:t>%%% Output variables %%%%%%%%%%%%%%%%%%%%%%%%%%%%%%%%%%%%%%%%%%%%%%%%%%%%%%</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outputformat</w:t>
      </w:r>
      <w:proofErr w:type="gramEnd"/>
      <w:r w:rsidRPr="004F2B4F">
        <w:t xml:space="preserve"> = netcdf</w:t>
      </w:r>
    </w:p>
    <w:p w:rsidR="00620A54" w:rsidRPr="004F2B4F" w:rsidRDefault="00620A54" w:rsidP="002603CC">
      <w:pPr>
        <w:pStyle w:val="Code"/>
        <w:jc w:val="both"/>
      </w:pPr>
      <w:proofErr w:type="gramStart"/>
      <w:r w:rsidRPr="004F2B4F">
        <w:t>tint</w:t>
      </w:r>
      <w:proofErr w:type="gramEnd"/>
      <w:r w:rsidRPr="004F2B4F">
        <w:t xml:space="preserve">         = 3600</w:t>
      </w:r>
    </w:p>
    <w:p w:rsidR="00620A54" w:rsidRPr="004F2B4F" w:rsidRDefault="00620A54" w:rsidP="002603CC">
      <w:pPr>
        <w:pStyle w:val="Code"/>
        <w:jc w:val="both"/>
      </w:pPr>
      <w:proofErr w:type="gramStart"/>
      <w:r w:rsidRPr="004F2B4F">
        <w:t>tstart</w:t>
      </w:r>
      <w:proofErr w:type="gramEnd"/>
      <w:r w:rsidRPr="004F2B4F">
        <w:t xml:space="preserve">       = 0</w:t>
      </w:r>
    </w:p>
    <w:p w:rsidR="00620A54" w:rsidRPr="004F2B4F" w:rsidRDefault="00620A54" w:rsidP="002603CC">
      <w:pPr>
        <w:pStyle w:val="Code"/>
        <w:jc w:val="both"/>
      </w:pPr>
    </w:p>
    <w:p w:rsidR="00620A54" w:rsidRPr="004F2B4F" w:rsidRDefault="00620A54" w:rsidP="002603CC">
      <w:pPr>
        <w:pStyle w:val="Code"/>
        <w:jc w:val="both"/>
      </w:pPr>
      <w:proofErr w:type="gramStart"/>
      <w:r w:rsidRPr="004F2B4F">
        <w:t>nglobalvar</w:t>
      </w:r>
      <w:proofErr w:type="gramEnd"/>
      <w:r w:rsidRPr="004F2B4F">
        <w:t xml:space="preserve">   = 3</w:t>
      </w:r>
    </w:p>
    <w:p w:rsidR="00620A54" w:rsidRPr="004F2B4F" w:rsidRDefault="00620A54" w:rsidP="002603CC">
      <w:pPr>
        <w:pStyle w:val="Code"/>
        <w:jc w:val="both"/>
      </w:pPr>
      <w:proofErr w:type="gramStart"/>
      <w:r w:rsidRPr="004F2B4F">
        <w:t>zb</w:t>
      </w:r>
      <w:proofErr w:type="gramEnd"/>
    </w:p>
    <w:p w:rsidR="00620A54" w:rsidRPr="004F2B4F" w:rsidRDefault="00620A54" w:rsidP="002603CC">
      <w:pPr>
        <w:pStyle w:val="Code"/>
        <w:jc w:val="both"/>
      </w:pPr>
      <w:proofErr w:type="gramStart"/>
      <w:r w:rsidRPr="004F2B4F">
        <w:t>zs</w:t>
      </w:r>
      <w:proofErr w:type="gramEnd"/>
    </w:p>
    <w:p w:rsidR="00620A54" w:rsidRPr="004F2B4F" w:rsidRDefault="00620A54" w:rsidP="002603CC">
      <w:pPr>
        <w:pStyle w:val="Code"/>
        <w:jc w:val="both"/>
      </w:pPr>
      <w:r w:rsidRPr="004F2B4F">
        <w:t>H</w:t>
      </w:r>
    </w:p>
    <w:p w:rsidR="00620A54" w:rsidRPr="004F2B4F" w:rsidRDefault="00620A54" w:rsidP="002603CC">
      <w:pPr>
        <w:pStyle w:val="Heading2"/>
        <w:jc w:val="both"/>
        <w:rPr>
          <w:lang w:val="en-US"/>
        </w:rPr>
      </w:pPr>
      <w:bookmarkStart w:id="238" w:name="_Toc285701664"/>
      <w:bookmarkStart w:id="239" w:name="_Toc412623854"/>
      <w:r w:rsidRPr="004F2B4F">
        <w:rPr>
          <w:lang w:val="en-US"/>
        </w:rPr>
        <w:t xml:space="preserve">Physical </w:t>
      </w:r>
      <w:commentRangeStart w:id="240"/>
      <w:r w:rsidRPr="004F2B4F">
        <w:rPr>
          <w:lang w:val="en-US"/>
        </w:rPr>
        <w:t>processes</w:t>
      </w:r>
      <w:bookmarkEnd w:id="238"/>
      <w:commentRangeEnd w:id="240"/>
      <w:r w:rsidR="00E064E8" w:rsidRPr="004F2B4F">
        <w:rPr>
          <w:rStyle w:val="CommentReference"/>
          <w:b w:val="0"/>
          <w:iCs w:val="0"/>
          <w:lang w:val="en-US"/>
        </w:rPr>
        <w:commentReference w:id="240"/>
      </w:r>
      <w:bookmarkEnd w:id="239"/>
    </w:p>
    <w:p w:rsidR="00620A54" w:rsidRPr="004F2B4F" w:rsidRDefault="00620A54" w:rsidP="002603CC">
      <w:pPr>
        <w:pStyle w:val="BodyText"/>
        <w:rPr>
          <w:lang w:val="en-US"/>
        </w:rPr>
      </w:pPr>
      <w:r w:rsidRPr="004F2B4F">
        <w:rPr>
          <w:lang w:val="en-US"/>
        </w:rPr>
        <w:t>XBeach supports a variety of physical processes from generic, like waves and flow, to very specific, like ship motions and point discharge. Each process can be switched on or off. The commonly used processes are turned on by default. The table below lists the keywords used to switch on or off physical processes in XBeach.</w:t>
      </w:r>
    </w:p>
    <w:tbl>
      <w:tblPr>
        <w:tblStyle w:val="LightShading-Accent1"/>
        <w:tblW w:w="0" w:type="auto"/>
        <w:tblLook w:val="04A0" w:firstRow="1" w:lastRow="0" w:firstColumn="1" w:lastColumn="0" w:noHBand="0" w:noVBand="1"/>
      </w:tblPr>
      <w:tblGrid>
        <w:gridCol w:w="1794"/>
        <w:gridCol w:w="2280"/>
        <w:gridCol w:w="1258"/>
        <w:gridCol w:w="1414"/>
        <w:gridCol w:w="848"/>
        <w:gridCol w:w="1336"/>
      </w:tblGrid>
      <w:tr w:rsidR="00620A54" w:rsidRPr="004F2B4F" w:rsidTr="00691D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keyword</w:t>
            </w:r>
          </w:p>
        </w:tc>
        <w:tc>
          <w:tcPr>
            <w:tcW w:w="228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258"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41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48"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336"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avalanching</w:t>
            </w:r>
          </w:p>
        </w:tc>
        <w:tc>
          <w:tcPr>
            <w:tcW w:w="228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avalanching</w:t>
            </w:r>
          </w:p>
        </w:tc>
        <w:tc>
          <w:tcPr>
            <w:tcW w:w="125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41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691D3B">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flow</w:t>
            </w:r>
          </w:p>
        </w:tc>
        <w:tc>
          <w:tcPr>
            <w:tcW w:w="228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flow calculation</w:t>
            </w:r>
          </w:p>
        </w:tc>
        <w:tc>
          <w:tcPr>
            <w:tcW w:w="125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41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gwflow*</w:t>
            </w:r>
          </w:p>
        </w:tc>
        <w:tc>
          <w:tcPr>
            <w:tcW w:w="228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groundwater flow</w:t>
            </w:r>
          </w:p>
        </w:tc>
        <w:tc>
          <w:tcPr>
            <w:tcW w:w="125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691D3B">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lwave</w:t>
            </w:r>
          </w:p>
        </w:tc>
        <w:tc>
          <w:tcPr>
            <w:tcW w:w="228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short wave forcing on NLSW equations and boundary conditions</w:t>
            </w:r>
          </w:p>
        </w:tc>
        <w:tc>
          <w:tcPr>
            <w:tcW w:w="125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41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morphology</w:t>
            </w:r>
          </w:p>
        </w:tc>
        <w:tc>
          <w:tcPr>
            <w:tcW w:w="228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morphology</w:t>
            </w:r>
          </w:p>
        </w:tc>
        <w:tc>
          <w:tcPr>
            <w:tcW w:w="125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41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691D3B">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nonh*</w:t>
            </w:r>
          </w:p>
        </w:tc>
        <w:tc>
          <w:tcPr>
            <w:tcW w:w="228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non-hydrostatic pressure: 0 = NSWE, 1 = NSW + non-hydrostatic pressure compensation Stelling &amp; Zijlema, 2003</w:t>
            </w:r>
          </w:p>
        </w:tc>
        <w:tc>
          <w:tcPr>
            <w:tcW w:w="125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sedtrans</w:t>
            </w:r>
          </w:p>
        </w:tc>
        <w:tc>
          <w:tcPr>
            <w:tcW w:w="228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sediment transport</w:t>
            </w:r>
          </w:p>
        </w:tc>
        <w:tc>
          <w:tcPr>
            <w:tcW w:w="125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41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691D3B">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setbathy</w:t>
            </w:r>
          </w:p>
        </w:tc>
        <w:tc>
          <w:tcPr>
            <w:tcW w:w="228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timeseries of prescribed bathy input</w:t>
            </w:r>
          </w:p>
        </w:tc>
        <w:tc>
          <w:tcPr>
            <w:tcW w:w="125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ships*</w:t>
            </w:r>
          </w:p>
        </w:tc>
        <w:tc>
          <w:tcPr>
            <w:tcW w:w="228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ship waves</w:t>
            </w:r>
          </w:p>
        </w:tc>
        <w:tc>
          <w:tcPr>
            <w:tcW w:w="125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691D3B">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single_dir*</w:t>
            </w:r>
          </w:p>
        </w:tc>
        <w:tc>
          <w:tcPr>
            <w:tcW w:w="228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stationary model for refraction, surfbeat based on mean direction</w:t>
            </w:r>
          </w:p>
        </w:tc>
        <w:tc>
          <w:tcPr>
            <w:tcW w:w="125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snells*</w:t>
            </w:r>
          </w:p>
        </w:tc>
        <w:tc>
          <w:tcPr>
            <w:tcW w:w="228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Snell's law for wave refraction</w:t>
            </w:r>
          </w:p>
        </w:tc>
        <w:tc>
          <w:tcPr>
            <w:tcW w:w="125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691D3B">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swave</w:t>
            </w:r>
          </w:p>
        </w:tc>
        <w:tc>
          <w:tcPr>
            <w:tcW w:w="228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short waves</w:t>
            </w:r>
          </w:p>
        </w:tc>
        <w:tc>
          <w:tcPr>
            <w:tcW w:w="125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41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swrunup*</w:t>
            </w:r>
          </w:p>
        </w:tc>
        <w:tc>
          <w:tcPr>
            <w:tcW w:w="228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Turn on short wave runup</w:t>
            </w:r>
          </w:p>
        </w:tc>
        <w:tc>
          <w:tcPr>
            <w:tcW w:w="125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41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691D3B">
        <w:tc>
          <w:tcPr>
            <w:cnfStyle w:val="001000000000" w:firstRow="0" w:lastRow="0" w:firstColumn="1" w:lastColumn="0" w:oddVBand="0" w:evenVBand="0" w:oddHBand="0" w:evenHBand="0" w:firstRowFirstColumn="0" w:firstRowLastColumn="0" w:lastRowFirstColumn="0" w:lastRowLastColumn="0"/>
            <w:tcW w:w="1794" w:type="dxa"/>
          </w:tcPr>
          <w:p w:rsidR="00620A54" w:rsidRPr="004F2B4F" w:rsidRDefault="00620A54" w:rsidP="002603CC">
            <w:pPr>
              <w:pStyle w:val="PlainText"/>
              <w:jc w:val="both"/>
            </w:pPr>
            <w:r w:rsidRPr="004F2B4F">
              <w:t>vegetation*</w:t>
            </w:r>
          </w:p>
        </w:tc>
        <w:tc>
          <w:tcPr>
            <w:tcW w:w="228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Turn on interaction of waves and flow with vegetation</w:t>
            </w:r>
          </w:p>
        </w:tc>
        <w:tc>
          <w:tcPr>
            <w:tcW w:w="125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20A54" w:rsidRPr="004F2B4F" w:rsidRDefault="00620A54" w:rsidP="002603CC">
      <w:pPr>
        <w:pStyle w:val="Heading2"/>
        <w:spacing w:line="240" w:lineRule="auto"/>
        <w:jc w:val="both"/>
        <w:rPr>
          <w:lang w:val="en-US"/>
        </w:rPr>
      </w:pPr>
      <w:bookmarkStart w:id="241" w:name="_Ref285440913"/>
      <w:bookmarkStart w:id="242" w:name="_Ref285440915"/>
      <w:bookmarkStart w:id="243" w:name="_Ref285465495"/>
      <w:bookmarkStart w:id="244" w:name="_Ref285465497"/>
      <w:bookmarkStart w:id="245" w:name="_Toc285701665"/>
      <w:bookmarkStart w:id="246" w:name="_Toc412623855"/>
      <w:r w:rsidRPr="004F2B4F">
        <w:rPr>
          <w:lang w:val="en-US"/>
        </w:rPr>
        <w:t>Grid and bathymetry</w:t>
      </w:r>
      <w:bookmarkEnd w:id="241"/>
      <w:bookmarkEnd w:id="242"/>
      <w:bookmarkEnd w:id="243"/>
      <w:bookmarkEnd w:id="244"/>
      <w:bookmarkEnd w:id="245"/>
      <w:bookmarkEnd w:id="246"/>
    </w:p>
    <w:p w:rsidR="00620A54" w:rsidRPr="004F2B4F" w:rsidRDefault="00620A54" w:rsidP="002603CC">
      <w:pPr>
        <w:pStyle w:val="BodyText"/>
        <w:rPr>
          <w:lang w:val="en-US"/>
        </w:rPr>
      </w:pPr>
      <w:r w:rsidRPr="004F2B4F">
        <w:rPr>
          <w:lang w:val="en-US"/>
        </w:rPr>
        <w:t xml:space="preserve">XBeach’ spatial grid size is defined by the keywords </w:t>
      </w:r>
      <w:r w:rsidRPr="004F2B4F">
        <w:rPr>
          <w:i/>
          <w:lang w:val="en-US"/>
        </w:rPr>
        <w:t>nx</w:t>
      </w:r>
      <w:r w:rsidRPr="004F2B4F">
        <w:rPr>
          <w:lang w:val="en-US"/>
        </w:rPr>
        <w:t xml:space="preserve"> and </w:t>
      </w:r>
      <w:proofErr w:type="gramStart"/>
      <w:r w:rsidRPr="004F2B4F">
        <w:rPr>
          <w:i/>
          <w:lang w:val="en-US"/>
        </w:rPr>
        <w:t>ny</w:t>
      </w:r>
      <w:proofErr w:type="gramEnd"/>
      <w:r w:rsidRPr="004F2B4F">
        <w:rPr>
          <w:lang w:val="en-US"/>
        </w:rPr>
        <w:t xml:space="preserve">. </w:t>
      </w:r>
      <w:r w:rsidR="00E064E8" w:rsidRPr="004F2B4F">
        <w:rPr>
          <w:lang w:val="en-US"/>
        </w:rPr>
        <w:t xml:space="preserve">Here nx are the number of grid points in the cross-shore direction and </w:t>
      </w:r>
      <w:proofErr w:type="gramStart"/>
      <w:r w:rsidR="00E064E8" w:rsidRPr="004F2B4F">
        <w:rPr>
          <w:lang w:val="en-US"/>
        </w:rPr>
        <w:t>ny</w:t>
      </w:r>
      <w:proofErr w:type="gramEnd"/>
      <w:r w:rsidR="00E064E8" w:rsidRPr="004F2B4F">
        <w:rPr>
          <w:lang w:val="en-US"/>
        </w:rPr>
        <w:t xml:space="preserve"> the number in the alongshore direction. </w:t>
      </w:r>
      <w:r w:rsidRPr="004F2B4F">
        <w:rPr>
          <w:lang w:val="en-US"/>
        </w:rPr>
        <w:t xml:space="preserve">The size of the computational grid will be </w:t>
      </w:r>
      <w:r w:rsidRPr="004F2B4F">
        <w:rPr>
          <w:i/>
          <w:lang w:val="en-US"/>
        </w:rPr>
        <w:t>nx+1</w:t>
      </w:r>
      <w:r w:rsidRPr="004F2B4F">
        <w:rPr>
          <w:lang w:val="en-US"/>
        </w:rPr>
        <w:t xml:space="preserve"> by </w:t>
      </w:r>
      <w:proofErr w:type="gramStart"/>
      <w:r w:rsidRPr="004F2B4F">
        <w:rPr>
          <w:i/>
          <w:lang w:val="en-US"/>
        </w:rPr>
        <w:t>ny+</w:t>
      </w:r>
      <w:proofErr w:type="gramEnd"/>
      <w:r w:rsidRPr="004F2B4F">
        <w:rPr>
          <w:i/>
          <w:lang w:val="en-US"/>
        </w:rPr>
        <w:t>1</w:t>
      </w:r>
      <w:r w:rsidRPr="004F2B4F">
        <w:rPr>
          <w:lang w:val="en-US"/>
        </w:rPr>
        <w:t xml:space="preserve"> cells large. The initial bathymetry is provided using a separate file that is referred to by the </w:t>
      </w:r>
      <w:r w:rsidRPr="004F2B4F">
        <w:rPr>
          <w:i/>
          <w:lang w:val="en-US"/>
        </w:rPr>
        <w:t>depfile</w:t>
      </w:r>
      <w:r w:rsidRPr="004F2B4F">
        <w:rPr>
          <w:lang w:val="en-US"/>
        </w:rPr>
        <w:t xml:space="preserve"> keyword</w:t>
      </w:r>
      <w:r w:rsidR="00E064E8" w:rsidRPr="004F2B4F">
        <w:rPr>
          <w:lang w:val="en-US"/>
        </w:rPr>
        <w:t xml:space="preserve">, which has to have a size of [nx+1, </w:t>
      </w:r>
      <w:proofErr w:type="gramStart"/>
      <w:r w:rsidR="00E064E8" w:rsidRPr="004F2B4F">
        <w:rPr>
          <w:lang w:val="en-US"/>
        </w:rPr>
        <w:t>ny+</w:t>
      </w:r>
      <w:proofErr w:type="gramEnd"/>
      <w:r w:rsidR="00E064E8" w:rsidRPr="004F2B4F">
        <w:rPr>
          <w:lang w:val="en-US"/>
        </w:rPr>
        <w:t>1]</w:t>
      </w:r>
      <w:r w:rsidRPr="004F2B4F">
        <w:rPr>
          <w:lang w:val="en-US"/>
        </w:rPr>
        <w:t xml:space="preserve">. This file contains an initial bed level for each grid cell where each line corresponds to </w:t>
      </w:r>
      <w:proofErr w:type="gramStart"/>
      <w:r w:rsidRPr="004F2B4F">
        <w:rPr>
          <w:lang w:val="en-US"/>
        </w:rPr>
        <w:t>a transect</w:t>
      </w:r>
      <w:proofErr w:type="gramEnd"/>
      <w:r w:rsidRPr="004F2B4F">
        <w:rPr>
          <w:lang w:val="en-US"/>
        </w:rPr>
        <w:t xml:space="preserve"> in x-direction (cross-shore). The values are positive down by default</w:t>
      </w:r>
      <w:r w:rsidR="00E064E8" w:rsidRPr="004F2B4F">
        <w:rPr>
          <w:lang w:val="en-US"/>
        </w:rPr>
        <w:t xml:space="preserve"> (so e.g. a value of ‘10’ is 10 meters depth)</w:t>
      </w:r>
      <w:r w:rsidRPr="004F2B4F">
        <w:rPr>
          <w:lang w:val="en-US"/>
        </w:rPr>
        <w:t xml:space="preserve">, but this can be changed using the </w:t>
      </w:r>
      <w:r w:rsidRPr="004F2B4F">
        <w:rPr>
          <w:i/>
          <w:lang w:val="en-US"/>
        </w:rPr>
        <w:t>posdwn</w:t>
      </w:r>
      <w:r w:rsidRPr="004F2B4F">
        <w:rPr>
          <w:lang w:val="en-US"/>
        </w:rPr>
        <w:t xml:space="preserve"> keyword.</w:t>
      </w:r>
    </w:p>
    <w:p w:rsidR="00620A54" w:rsidRPr="004F2B4F" w:rsidRDefault="00620A54" w:rsidP="002603CC">
      <w:pPr>
        <w:pStyle w:val="BodyText"/>
        <w:rPr>
          <w:lang w:val="en-US"/>
        </w:rPr>
      </w:pPr>
      <w:r w:rsidRPr="004F2B4F">
        <w:rPr>
          <w:lang w:val="en-US"/>
        </w:rPr>
        <w:t xml:space="preserve">Three main types of XBeach grids are supported: fast 1D, 1D and 2DH. Fast 1D grids have a single alongshore grid cell and thus a value </w:t>
      </w:r>
      <w:proofErr w:type="gramStart"/>
      <w:r w:rsidRPr="004F2B4F">
        <w:rPr>
          <w:i/>
          <w:lang w:val="en-US"/>
        </w:rPr>
        <w:t>ny=</w:t>
      </w:r>
      <w:proofErr w:type="gramEnd"/>
      <w:r w:rsidRPr="004F2B4F">
        <w:rPr>
          <w:i/>
          <w:lang w:val="en-US"/>
        </w:rPr>
        <w:t xml:space="preserve">0 </w:t>
      </w:r>
      <w:r w:rsidRPr="004F2B4F">
        <w:rPr>
          <w:lang w:val="en-US"/>
        </w:rPr>
        <w:t xml:space="preserve">and </w:t>
      </w:r>
      <w:r w:rsidR="00E064E8" w:rsidRPr="004F2B4F">
        <w:rPr>
          <w:lang w:val="en-US"/>
        </w:rPr>
        <w:t xml:space="preserve">thus </w:t>
      </w:r>
      <w:r w:rsidRPr="004F2B4F">
        <w:rPr>
          <w:lang w:val="en-US"/>
        </w:rPr>
        <w:t xml:space="preserve">a single </w:t>
      </w:r>
      <w:r w:rsidR="00E064E8" w:rsidRPr="004F2B4F">
        <w:rPr>
          <w:lang w:val="en-US"/>
        </w:rPr>
        <w:t>row (ny+1=1)</w:t>
      </w:r>
      <w:r w:rsidRPr="004F2B4F">
        <w:rPr>
          <w:lang w:val="en-US"/>
        </w:rPr>
        <w:t xml:space="preserve"> in the </w:t>
      </w:r>
      <w:r w:rsidRPr="004F2B4F">
        <w:rPr>
          <w:i/>
          <w:lang w:val="en-US"/>
        </w:rPr>
        <w:t>depfile</w:t>
      </w:r>
      <w:r w:rsidRPr="004F2B4F">
        <w:rPr>
          <w:lang w:val="en-US"/>
        </w:rPr>
        <w:t xml:space="preserve">. The 1D grids have 3 alongshore grid cells and thus a value </w:t>
      </w:r>
      <w:proofErr w:type="gramStart"/>
      <w:r w:rsidRPr="004F2B4F">
        <w:rPr>
          <w:i/>
          <w:lang w:val="en-US"/>
        </w:rPr>
        <w:t>ny=</w:t>
      </w:r>
      <w:proofErr w:type="gramEnd"/>
      <w:r w:rsidRPr="004F2B4F">
        <w:rPr>
          <w:i/>
          <w:lang w:val="en-US"/>
        </w:rPr>
        <w:t xml:space="preserve">2 </w:t>
      </w:r>
      <w:r w:rsidRPr="004F2B4F">
        <w:rPr>
          <w:lang w:val="en-US"/>
        </w:rPr>
        <w:t xml:space="preserve">and three </w:t>
      </w:r>
      <w:r w:rsidR="00E064E8" w:rsidRPr="004F2B4F">
        <w:rPr>
          <w:lang w:val="en-US"/>
        </w:rPr>
        <w:t xml:space="preserve">rows </w:t>
      </w:r>
      <w:r w:rsidRPr="004F2B4F">
        <w:rPr>
          <w:lang w:val="en-US"/>
        </w:rPr>
        <w:t xml:space="preserve">in the </w:t>
      </w:r>
      <w:r w:rsidRPr="004F2B4F">
        <w:rPr>
          <w:i/>
          <w:lang w:val="en-US"/>
        </w:rPr>
        <w:t>depfile</w:t>
      </w:r>
      <w:r w:rsidRPr="004F2B4F">
        <w:rPr>
          <w:lang w:val="en-US"/>
        </w:rPr>
        <w:t xml:space="preserve">. The 2DH grids have more than 3 alongshore grid cells, a value </w:t>
      </w:r>
      <w:proofErr w:type="gramStart"/>
      <w:r w:rsidRPr="004F2B4F">
        <w:rPr>
          <w:i/>
          <w:lang w:val="en-US"/>
        </w:rPr>
        <w:t>ny&gt;</w:t>
      </w:r>
      <w:proofErr w:type="gramEnd"/>
      <w:r w:rsidRPr="004F2B4F">
        <w:rPr>
          <w:i/>
          <w:lang w:val="en-US"/>
        </w:rPr>
        <w:t>2</w:t>
      </w:r>
      <w:r w:rsidRPr="004F2B4F">
        <w:rPr>
          <w:lang w:val="en-US"/>
        </w:rPr>
        <w:t xml:space="preserve"> and as ma</w:t>
      </w:r>
      <w:r w:rsidR="00E064E8" w:rsidRPr="004F2B4F">
        <w:rPr>
          <w:lang w:val="en-US"/>
        </w:rPr>
        <w:t>n</w:t>
      </w:r>
      <w:r w:rsidRPr="004F2B4F">
        <w:rPr>
          <w:lang w:val="en-US"/>
        </w:rPr>
        <w:t xml:space="preserve">y </w:t>
      </w:r>
      <w:r w:rsidR="00E064E8" w:rsidRPr="004F2B4F">
        <w:rPr>
          <w:lang w:val="en-US"/>
        </w:rPr>
        <w:t>rows</w:t>
      </w:r>
      <w:r w:rsidRPr="004F2B4F">
        <w:rPr>
          <w:lang w:val="en-US"/>
        </w:rPr>
        <w:t xml:space="preserve"> in the </w:t>
      </w:r>
      <w:r w:rsidRPr="004F2B4F">
        <w:rPr>
          <w:i/>
          <w:lang w:val="en-US"/>
        </w:rPr>
        <w:t>depfile</w:t>
      </w:r>
      <w:r w:rsidRPr="004F2B4F">
        <w:rPr>
          <w:lang w:val="en-US"/>
        </w:rPr>
        <w:t>. In general, the bathymetry file has the following</w:t>
      </w:r>
      <w:r w:rsidR="00E064E8" w:rsidRPr="004F2B4F">
        <w:rPr>
          <w:lang w:val="en-US"/>
        </w:rPr>
        <w:t xml:space="preserve"> space-separated</w:t>
      </w:r>
      <w:r w:rsidRPr="004F2B4F">
        <w:rPr>
          <w:lang w:val="en-US"/>
        </w:rPr>
        <w:t xml:space="preserve"> format:</w:t>
      </w:r>
    </w:p>
    <w:p w:rsidR="00620A54" w:rsidRPr="004F2B4F" w:rsidRDefault="00620A54" w:rsidP="002603CC">
      <w:pPr>
        <w:pStyle w:val="Codeheader"/>
        <w:rPr>
          <w:lang w:val="en-US"/>
        </w:rPr>
      </w:pPr>
      <w:r w:rsidRPr="004F2B4F">
        <w:rPr>
          <w:lang w:val="en-US"/>
        </w:rPr>
        <w:t>bed.dep</w:t>
      </w:r>
    </w:p>
    <w:p w:rsidR="00620A54" w:rsidRPr="004F2B4F" w:rsidRDefault="00620A54" w:rsidP="002603CC">
      <w:pPr>
        <w:pStyle w:val="Code"/>
        <w:jc w:val="both"/>
      </w:pPr>
      <w:r w:rsidRPr="004F2B4F">
        <w:t>&lt;</w:t>
      </w:r>
      <w:proofErr w:type="gramStart"/>
      <w:r w:rsidRPr="004F2B4F">
        <w:t>z</w:t>
      </w:r>
      <w:proofErr w:type="gramEnd"/>
      <w:r w:rsidRPr="004F2B4F">
        <w:t xml:space="preserve"> 1,1&gt; &lt;z 2,1&gt; &lt;z 3,1&gt; ... &lt;z nx,1&gt; &lt;z nx+1,1&gt;</w:t>
      </w:r>
    </w:p>
    <w:p w:rsidR="00620A54" w:rsidRPr="004F2B4F" w:rsidRDefault="00620A54" w:rsidP="002603CC">
      <w:pPr>
        <w:pStyle w:val="Code"/>
        <w:jc w:val="both"/>
      </w:pPr>
      <w:r w:rsidRPr="004F2B4F">
        <w:t>&lt;</w:t>
      </w:r>
      <w:proofErr w:type="gramStart"/>
      <w:r w:rsidRPr="004F2B4F">
        <w:t>z</w:t>
      </w:r>
      <w:proofErr w:type="gramEnd"/>
      <w:r w:rsidRPr="004F2B4F">
        <w:t xml:space="preserve"> 1,2&gt; &lt;z 2,2&gt; &lt;z 3,2&gt; ... &lt;z nx,2&gt; &lt;z nx+1,2&gt;</w:t>
      </w:r>
    </w:p>
    <w:p w:rsidR="00620A54" w:rsidRPr="004F2B4F" w:rsidRDefault="00620A54" w:rsidP="002603CC">
      <w:pPr>
        <w:pStyle w:val="Code"/>
        <w:jc w:val="both"/>
      </w:pPr>
      <w:r w:rsidRPr="004F2B4F">
        <w:t>&lt;</w:t>
      </w:r>
      <w:proofErr w:type="gramStart"/>
      <w:r w:rsidRPr="004F2B4F">
        <w:t>z</w:t>
      </w:r>
      <w:proofErr w:type="gramEnd"/>
      <w:r w:rsidRPr="004F2B4F">
        <w:t xml:space="preserve"> 1,3&gt; &lt;z 2,3&gt; &lt;z 3,3&gt; ... &lt;z nx,3&gt; &lt;z nx+1,3&gt;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&lt;z 1,ny&gt; &lt;z 2,ny&gt; &lt;z 3,ny&gt; ... &lt;z nx,ny&gt; &lt;z nx+1,ny&gt;</w:t>
      </w:r>
    </w:p>
    <w:p w:rsidR="00620A54" w:rsidRPr="004F2B4F" w:rsidRDefault="00620A54" w:rsidP="002603CC">
      <w:pPr>
        <w:pStyle w:val="Code"/>
        <w:jc w:val="both"/>
      </w:pPr>
      <w:r w:rsidRPr="004F2B4F">
        <w:t>&lt;z 1,ny+1&gt; &lt;z 2,ny+1&gt; &lt;z 3,ny+1&gt; ... &lt;z nx,ny+1&gt; &lt;z nx+1,ny+1&gt;</w:t>
      </w:r>
    </w:p>
    <w:p w:rsidR="00620A54" w:rsidRPr="004F2B4F" w:rsidRDefault="00620A54" w:rsidP="002603CC">
      <w:pPr>
        <w:pStyle w:val="BodyText"/>
        <w:rPr>
          <w:lang w:val="en-US"/>
        </w:rPr>
      </w:pPr>
      <w:r w:rsidRPr="004F2B4F">
        <w:rPr>
          <w:lang w:val="en-US"/>
        </w:rPr>
        <w:t xml:space="preserve">XBeach spatial grids can be equidistant or non-equidistant. In the former case the grid size is defined by the keywords </w:t>
      </w:r>
      <w:r w:rsidRPr="004F2B4F">
        <w:rPr>
          <w:i/>
          <w:lang w:val="en-US"/>
        </w:rPr>
        <w:t>dx</w:t>
      </w:r>
      <w:r w:rsidRPr="004F2B4F">
        <w:rPr>
          <w:lang w:val="en-US"/>
        </w:rPr>
        <w:t xml:space="preserve"> and </w:t>
      </w:r>
      <w:proofErr w:type="gramStart"/>
      <w:r w:rsidRPr="004F2B4F">
        <w:rPr>
          <w:i/>
          <w:lang w:val="en-US"/>
        </w:rPr>
        <w:t>dy</w:t>
      </w:r>
      <w:proofErr w:type="gramEnd"/>
      <w:r w:rsidRPr="004F2B4F">
        <w:rPr>
          <w:lang w:val="en-US"/>
        </w:rPr>
        <w:t xml:space="preserve">. In the latter case the keyword </w:t>
      </w:r>
      <w:r w:rsidRPr="004F2B4F">
        <w:rPr>
          <w:i/>
          <w:lang w:val="en-US"/>
        </w:rPr>
        <w:t>vardx</w:t>
      </w:r>
      <w:r w:rsidRPr="004F2B4F">
        <w:rPr>
          <w:lang w:val="en-US"/>
        </w:rPr>
        <w:t xml:space="preserve"> should be set to </w:t>
      </w:r>
      <w:r w:rsidRPr="004F2B4F">
        <w:rPr>
          <w:i/>
          <w:lang w:val="en-US"/>
        </w:rPr>
        <w:t>1</w:t>
      </w:r>
      <w:r w:rsidRPr="004F2B4F">
        <w:rPr>
          <w:lang w:val="en-US"/>
        </w:rPr>
        <w:t xml:space="preserve"> and x- and y-coordinates of the grid cells should be provided through the files referenced by the </w:t>
      </w:r>
      <w:r w:rsidRPr="004F2B4F">
        <w:rPr>
          <w:i/>
          <w:lang w:val="en-US"/>
        </w:rPr>
        <w:t xml:space="preserve">xfile </w:t>
      </w:r>
      <w:r w:rsidRPr="004F2B4F">
        <w:rPr>
          <w:lang w:val="en-US"/>
        </w:rPr>
        <w:t xml:space="preserve">and </w:t>
      </w:r>
      <w:r w:rsidRPr="004F2B4F">
        <w:rPr>
          <w:i/>
          <w:lang w:val="en-US"/>
        </w:rPr>
        <w:t>yfile</w:t>
      </w:r>
      <w:r w:rsidRPr="004F2B4F">
        <w:rPr>
          <w:lang w:val="en-US"/>
        </w:rPr>
        <w:t xml:space="preserve"> keywords. These files take exactly the same format as the </w:t>
      </w:r>
      <w:r w:rsidRPr="004F2B4F">
        <w:rPr>
          <w:i/>
          <w:lang w:val="en-US"/>
        </w:rPr>
        <w:t>depfile</w:t>
      </w:r>
      <w:r w:rsidRPr="004F2B4F">
        <w:rPr>
          <w:lang w:val="en-US"/>
        </w:rPr>
        <w:t xml:space="preserve"> file where all coordinates along the x-direction are </w:t>
      </w:r>
      <w:r w:rsidR="00E064E8" w:rsidRPr="004F2B4F">
        <w:rPr>
          <w:lang w:val="en-US"/>
        </w:rPr>
        <w:t>in one reow</w:t>
      </w:r>
      <w:r w:rsidRPr="004F2B4F">
        <w:rPr>
          <w:lang w:val="en-US"/>
        </w:rPr>
        <w:t xml:space="preserve"> and each </w:t>
      </w:r>
      <w:r w:rsidR="00E064E8" w:rsidRPr="004F2B4F">
        <w:rPr>
          <w:lang w:val="en-US"/>
        </w:rPr>
        <w:t>row</w:t>
      </w:r>
      <w:r w:rsidRPr="004F2B4F">
        <w:rPr>
          <w:lang w:val="en-US"/>
        </w:rPr>
        <w:t xml:space="preserve"> represents a cell in y-direction. XBeach grids are defined in a coordinate system of choice and can be either rectangular or curvilinear </w:t>
      </w:r>
      <w:commentRangeStart w:id="247"/>
      <w:r w:rsidRPr="004F2B4F">
        <w:rPr>
          <w:lang w:val="en-US"/>
        </w:rPr>
        <w:t>grids</w:t>
      </w:r>
      <w:commentRangeEnd w:id="247"/>
      <w:r w:rsidR="00BA4F8F" w:rsidRPr="004F2B4F">
        <w:rPr>
          <w:rStyle w:val="CommentReference"/>
          <w:lang w:val="en-US"/>
        </w:rPr>
        <w:commentReference w:id="247"/>
      </w:r>
      <w:r w:rsidRPr="004F2B4F">
        <w:rPr>
          <w:lang w:val="en-US"/>
        </w:rPr>
        <w:t>.</w:t>
      </w:r>
    </w:p>
    <w:p w:rsidR="00620A54" w:rsidRPr="004F2B4F" w:rsidRDefault="00620A54" w:rsidP="002603CC">
      <w:pPr>
        <w:pStyle w:val="BodyText"/>
        <w:rPr>
          <w:lang w:val="en-US"/>
        </w:rPr>
      </w:pPr>
      <w:r w:rsidRPr="004F2B4F">
        <w:rPr>
          <w:lang w:val="en-US"/>
        </w:rPr>
        <w:t xml:space="preserve">Delft3D grids created with tools like RFGRID are also supported. To use Delft3D grids, choose </w:t>
      </w:r>
      <w:r w:rsidRPr="004F2B4F">
        <w:rPr>
          <w:i/>
          <w:lang w:val="en-US"/>
        </w:rPr>
        <w:t>gridform=delft3d</w:t>
      </w:r>
      <w:r w:rsidRPr="004F2B4F">
        <w:rPr>
          <w:lang w:val="en-US"/>
        </w:rPr>
        <w:t xml:space="preserve"> and provide a grid file via the keyword </w:t>
      </w:r>
      <w:r w:rsidRPr="004F2B4F">
        <w:rPr>
          <w:i/>
          <w:lang w:val="en-US"/>
        </w:rPr>
        <w:t>xyfile</w:t>
      </w:r>
      <w:r w:rsidRPr="004F2B4F">
        <w:rPr>
          <w:lang w:val="en-US"/>
        </w:rPr>
        <w:t xml:space="preserve">. The format of Delft3D grids is not described here, but can be found in the Delft3D </w:t>
      </w:r>
      <w:commentRangeStart w:id="248"/>
      <w:r w:rsidRPr="004F2B4F">
        <w:rPr>
          <w:lang w:val="en-US"/>
        </w:rPr>
        <w:t>manual</w:t>
      </w:r>
      <w:commentRangeEnd w:id="248"/>
      <w:r w:rsidR="00907C45" w:rsidRPr="004F2B4F">
        <w:rPr>
          <w:rStyle w:val="CommentReference"/>
          <w:lang w:val="en-US"/>
        </w:rPr>
        <w:commentReference w:id="248"/>
      </w:r>
      <w:r w:rsidRPr="004F2B4F">
        <w:rPr>
          <w:lang w:val="en-US"/>
        </w:rPr>
        <w:t xml:space="preserve">. Also forced updating of bathymetries is supported as described in section </w:t>
      </w:r>
      <w:r w:rsidRPr="004F2B4F">
        <w:rPr>
          <w:lang w:val="en-US"/>
        </w:rPr>
        <w:fldChar w:fldCharType="begin"/>
      </w:r>
      <w:r w:rsidRPr="004F2B4F">
        <w:rPr>
          <w:lang w:val="en-US"/>
        </w:rPr>
        <w:instrText xml:space="preserve"> REF _Ref285364238 \w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r w:rsidR="00E34418" w:rsidRPr="004F2B4F">
        <w:rPr>
          <w:lang w:val="en-US"/>
        </w:rPr>
        <w:t>@</w:t>
      </w:r>
      <w:r w:rsidRPr="004F2B4F">
        <w:rPr>
          <w:lang w:val="en-US"/>
        </w:rPr>
        <w:t>.</w:t>
      </w:r>
    </w:p>
    <w:p w:rsidR="00620A54" w:rsidRPr="004F2B4F" w:rsidRDefault="00620A54" w:rsidP="002603CC">
      <w:pPr>
        <w:pStyle w:val="BodyText"/>
        <w:rPr>
          <w:lang w:val="en-US"/>
        </w:rPr>
      </w:pPr>
      <w:r w:rsidRPr="004F2B4F">
        <w:rPr>
          <w:lang w:val="en-US"/>
        </w:rPr>
        <w:t xml:space="preserve">Apart for the spatial grid, XBeach also uses a directional grid for short waves and rollers. The grid is determined by a minimum and maximum angle and a directional bin size using the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and </w:t>
      </w:r>
      <w:r w:rsidRPr="004F2B4F">
        <w:rPr>
          <w:i/>
          <w:lang w:val="en-US"/>
        </w:rPr>
        <w:t>dtheta</w:t>
      </w:r>
      <w:r w:rsidRPr="004F2B4F">
        <w:rPr>
          <w:lang w:val="en-US"/>
        </w:rPr>
        <w:t xml:space="preserve"> respectively. The </w:t>
      </w:r>
      <w:r w:rsidRPr="004F2B4F">
        <w:rPr>
          <w:i/>
          <w:lang w:val="en-US"/>
        </w:rPr>
        <w:t>thetamin</w:t>
      </w:r>
      <w:r w:rsidRPr="004F2B4F">
        <w:rPr>
          <w:lang w:val="en-US"/>
        </w:rPr>
        <w:t xml:space="preserve"> and </w:t>
      </w:r>
      <w:r w:rsidRPr="004F2B4F">
        <w:rPr>
          <w:i/>
          <w:lang w:val="en-US"/>
        </w:rPr>
        <w:t>thetamax</w:t>
      </w:r>
      <w:r w:rsidRPr="004F2B4F">
        <w:rPr>
          <w:lang w:val="en-US"/>
        </w:rPr>
        <w:t xml:space="preserve"> angles are either defined according to the Cartesian convention (angle w.r.t. the computational x-axis) or according to the nautical convention (angle w.r.t. deg. N, so from W is 270 deg. N). The convention is chosen using the keyword </w:t>
      </w:r>
      <w:r w:rsidRPr="004F2B4F">
        <w:rPr>
          <w:i/>
          <w:lang w:val="en-US"/>
        </w:rPr>
        <w:t>thetanaut</w:t>
      </w:r>
      <w:r w:rsidR="00907C45" w:rsidRPr="004F2B4F">
        <w:rPr>
          <w:lang w:val="en-US"/>
        </w:rPr>
        <w:t xml:space="preserve"> (thetanaut=0 for Cartesian and thetanaut=1 for Nautical)</w:t>
      </w:r>
    </w:p>
    <w:p w:rsidR="00620A54" w:rsidRPr="004F2B4F" w:rsidRDefault="00620A54" w:rsidP="002603CC">
      <w:pPr>
        <w:pStyle w:val="BodyText"/>
        <w:rPr>
          <w:lang w:val="en-US"/>
        </w:rPr>
      </w:pPr>
      <w:r w:rsidRPr="004F2B4F">
        <w:rPr>
          <w:lang w:val="en-US"/>
        </w:rPr>
        <w:t xml:space="preserve">Examples of typical input for a non-equidistant, fast 1D XBeach model, together with the </w:t>
      </w:r>
      <w:r w:rsidRPr="004F2B4F">
        <w:rPr>
          <w:i/>
          <w:lang w:val="en-US"/>
        </w:rPr>
        <w:t>params.txt</w:t>
      </w:r>
      <w:r w:rsidRPr="004F2B4F">
        <w:rPr>
          <w:lang w:val="en-US"/>
        </w:rPr>
        <w:t xml:space="preserve"> example at the start of this chapter, </w:t>
      </w:r>
      <w:commentRangeStart w:id="249"/>
      <w:r w:rsidRPr="004F2B4F">
        <w:rPr>
          <w:lang w:val="en-US"/>
        </w:rPr>
        <w:t>are</w:t>
      </w:r>
      <w:commentRangeEnd w:id="249"/>
      <w:r w:rsidR="00907C45" w:rsidRPr="004F2B4F">
        <w:rPr>
          <w:rStyle w:val="CommentReference"/>
          <w:lang w:val="en-US"/>
        </w:rPr>
        <w:commentReference w:id="249"/>
      </w:r>
      <w:r w:rsidRPr="004F2B4F">
        <w:rPr>
          <w:lang w:val="en-US"/>
        </w:rPr>
        <w:t>:</w:t>
      </w:r>
    </w:p>
    <w:p w:rsidR="00620A54" w:rsidRPr="004F2B4F" w:rsidRDefault="00105BFA" w:rsidP="002603CC">
      <w:pPr>
        <w:pStyle w:val="Codeheader"/>
        <w:rPr>
          <w:lang w:val="en-US"/>
        </w:rPr>
      </w:pPr>
      <w:r w:rsidRPr="004F2B4F">
        <w:rPr>
          <w:lang w:val="en-US"/>
        </w:rPr>
        <w:t xml:space="preserve">Depfile = </w:t>
      </w:r>
      <w:r w:rsidR="00620A54" w:rsidRPr="004F2B4F">
        <w:rPr>
          <w:lang w:val="en-US"/>
        </w:rPr>
        <w:t>bed.dep</w:t>
      </w:r>
    </w:p>
    <w:p w:rsidR="00620A54" w:rsidRPr="004F2B4F" w:rsidRDefault="00620A54" w:rsidP="002603CC">
      <w:pPr>
        <w:pStyle w:val="Code"/>
        <w:jc w:val="both"/>
      </w:pPr>
      <w:r w:rsidRPr="004F2B4F">
        <w:t>0.00 0.09 0.46 0.80 1.14 1.46 1.77 ... 29.14 29.12 29.10 29.07 29.06 29.05</w:t>
      </w:r>
    </w:p>
    <w:p w:rsidR="00620A54" w:rsidRPr="004F2B4F" w:rsidRDefault="00105BFA" w:rsidP="002603CC">
      <w:pPr>
        <w:pStyle w:val="Codeheader"/>
        <w:rPr>
          <w:lang w:val="en-US"/>
        </w:rPr>
      </w:pPr>
      <w:r w:rsidRPr="004F2B4F">
        <w:rPr>
          <w:lang w:val="en-US"/>
        </w:rPr>
        <w:t xml:space="preserve">Xfile = </w:t>
      </w:r>
      <w:r w:rsidR="00620A54" w:rsidRPr="004F2B4F">
        <w:rPr>
          <w:lang w:val="en-US"/>
        </w:rPr>
        <w:t>x.grd</w:t>
      </w:r>
    </w:p>
    <w:p w:rsidR="00620A54" w:rsidRPr="004F2B4F" w:rsidRDefault="00620A54" w:rsidP="002603CC">
      <w:pPr>
        <w:pStyle w:val="Code"/>
        <w:jc w:val="both"/>
      </w:pPr>
      <w:r w:rsidRPr="004F2B4F">
        <w:t>0.00 17.38 34.77 52.15 69.54 ... 1403.32 1407.88 1412.44 1417.00 1421.56</w:t>
      </w:r>
    </w:p>
    <w:p w:rsidR="00620A54" w:rsidRPr="004F2B4F" w:rsidRDefault="00105BFA" w:rsidP="002603CC">
      <w:pPr>
        <w:pStyle w:val="Codeheader"/>
        <w:rPr>
          <w:lang w:val="en-US"/>
        </w:rPr>
      </w:pPr>
      <w:commentRangeStart w:id="250"/>
      <w:r w:rsidRPr="004F2B4F">
        <w:rPr>
          <w:lang w:val="en-US"/>
        </w:rPr>
        <w:t xml:space="preserve">Yfile = </w:t>
      </w:r>
      <w:r w:rsidR="00620A54" w:rsidRPr="004F2B4F">
        <w:rPr>
          <w:lang w:val="en-US"/>
        </w:rPr>
        <w:t>y.grd</w:t>
      </w:r>
    </w:p>
    <w:p w:rsidR="00620A54" w:rsidRPr="004F2B4F" w:rsidRDefault="00620A54" w:rsidP="002603CC">
      <w:pPr>
        <w:pStyle w:val="Code"/>
        <w:jc w:val="both"/>
      </w:pPr>
      <w:r w:rsidRPr="004F2B4F">
        <w:t>0.00 0.00 0.00 0.00 0.00 0.00 0.00 ... 0.00 0.00 0.00 0.00 0.00 0.00 0.00</w:t>
      </w:r>
      <w:commentRangeEnd w:id="250"/>
      <w:r w:rsidR="00484A57" w:rsidRPr="004F2B4F">
        <w:rPr>
          <w:rStyle w:val="CommentReference"/>
          <w:rFonts w:ascii="Arial" w:hAnsi="Arial"/>
          <w:color w:val="auto"/>
        </w:rPr>
        <w:commentReference w:id="250"/>
      </w:r>
    </w:p>
    <w:p w:rsidR="00620A54" w:rsidRPr="004F2B4F" w:rsidRDefault="00620A54" w:rsidP="002603CC">
      <w:pPr>
        <w:pStyle w:val="BodyText"/>
        <w:rPr>
          <w:lang w:val="en-US"/>
        </w:rPr>
      </w:pPr>
      <w:r w:rsidRPr="004F2B4F">
        <w:rPr>
          <w:lang w:val="en-US"/>
        </w:rPr>
        <w:t xml:space="preserve">All keywords related to grid and bathymetry </w:t>
      </w:r>
      <w:proofErr w:type="gramStart"/>
      <w:r w:rsidRPr="004F2B4F">
        <w:rPr>
          <w:lang w:val="en-US"/>
        </w:rPr>
        <w:t>input are</w:t>
      </w:r>
      <w:proofErr w:type="gramEnd"/>
      <w:r w:rsidRPr="004F2B4F">
        <w:rPr>
          <w:lang w:val="en-US"/>
        </w:rPr>
        <w:t xml:space="preserve"> listed in the following </w:t>
      </w:r>
      <w:commentRangeStart w:id="251"/>
      <w:r w:rsidRPr="004F2B4F">
        <w:rPr>
          <w:lang w:val="en-US"/>
        </w:rPr>
        <w:t>table</w:t>
      </w:r>
      <w:commentRangeEnd w:id="251"/>
      <w:r w:rsidR="00105BFA" w:rsidRPr="004F2B4F">
        <w:rPr>
          <w:rStyle w:val="CommentReference"/>
          <w:lang w:val="en-US"/>
        </w:rPr>
        <w:commentReference w:id="251"/>
      </w:r>
      <w:r w:rsidRPr="004F2B4F">
        <w:rPr>
          <w:lang w:val="en-US"/>
        </w:rPr>
        <w:t>:</w:t>
      </w:r>
    </w:p>
    <w:tbl>
      <w:tblPr>
        <w:tblStyle w:val="LightShading-Accent1"/>
        <w:tblW w:w="5000" w:type="pct"/>
        <w:tblLook w:val="04A0" w:firstRow="1" w:lastRow="0" w:firstColumn="1" w:lastColumn="0" w:noHBand="0" w:noVBand="1"/>
      </w:tblPr>
      <w:tblGrid>
        <w:gridCol w:w="1484"/>
        <w:gridCol w:w="2141"/>
        <w:gridCol w:w="1106"/>
        <w:gridCol w:w="2141"/>
        <w:gridCol w:w="979"/>
        <w:gridCol w:w="1079"/>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keyword</w:t>
            </w:r>
          </w:p>
        </w:tc>
        <w:tc>
          <w:tcPr>
            <w:tcW w:w="1199" w:type="pct"/>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4F2B4F">
              <w:t>description</w:t>
            </w:r>
          </w:p>
        </w:tc>
        <w:tc>
          <w:tcPr>
            <w:tcW w:w="619" w:type="pct"/>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199" w:type="pct"/>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548" w:type="pct"/>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604" w:type="pct"/>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alfa</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Angle of </w:t>
            </w:r>
            <w:r w:rsidR="00907C45" w:rsidRPr="004F2B4F">
              <w:t xml:space="preserve">computational </w:t>
            </w:r>
            <w:r w:rsidRPr="004F2B4F">
              <w:t>x-axis</w:t>
            </w:r>
            <w:r w:rsidR="00907C45" w:rsidRPr="004F2B4F">
              <w:t xml:space="preserve"> relative to “</w:t>
            </w:r>
            <w:r w:rsidRPr="004F2B4F">
              <w:t>East</w:t>
            </w:r>
            <w:r w:rsidR="00907C45" w:rsidRPr="004F2B4F">
              <w:t>”</w:t>
            </w:r>
          </w:p>
        </w:tc>
        <w:tc>
          <w:tcPr>
            <w:tcW w:w="61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0.0 - 360.0</w:t>
            </w:r>
          </w:p>
        </w:tc>
        <w:tc>
          <w:tcPr>
            <w:tcW w:w="548"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60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depfile</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the input bathymetry file</w:t>
            </w:r>
          </w:p>
        </w:tc>
        <w:tc>
          <w:tcPr>
            <w:tcW w:w="61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60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dtheta</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Directional resolution</w:t>
            </w:r>
          </w:p>
        </w:tc>
        <w:tc>
          <w:tcPr>
            <w:tcW w:w="61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0.1 - 20.0</w:t>
            </w:r>
          </w:p>
        </w:tc>
        <w:tc>
          <w:tcPr>
            <w:tcW w:w="548"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60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dtheta_s</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 xml:space="preserve">Directional resolution in case of stationary refraction </w:t>
            </w:r>
          </w:p>
        </w:tc>
        <w:tc>
          <w:tcPr>
            <w:tcW w:w="61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0.1 - 20.0</w:t>
            </w:r>
          </w:p>
        </w:tc>
        <w:tc>
          <w:tcPr>
            <w:tcW w:w="548"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60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dx</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Regular grid spacing in x-direction</w:t>
            </w:r>
          </w:p>
        </w:tc>
        <w:tc>
          <w:tcPr>
            <w:tcW w:w="61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0.0 - 1000000000.0</w:t>
            </w:r>
          </w:p>
        </w:tc>
        <w:tc>
          <w:tcPr>
            <w:tcW w:w="548"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60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dy</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Regular grid spacing in y-direction</w:t>
            </w:r>
          </w:p>
        </w:tc>
        <w:tc>
          <w:tcPr>
            <w:tcW w:w="61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0.0 - 1000000000.0</w:t>
            </w:r>
          </w:p>
        </w:tc>
        <w:tc>
          <w:tcPr>
            <w:tcW w:w="548"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60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gridform</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Grid definition format</w:t>
            </w:r>
          </w:p>
        </w:tc>
        <w:tc>
          <w:tcPr>
            <w:tcW w:w="61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xbeach</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xbeach, delft3d</w:t>
            </w:r>
          </w:p>
        </w:tc>
        <w:tc>
          <w:tcPr>
            <w:tcW w:w="548"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0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nx</w:t>
            </w:r>
            <w:r w:rsidR="00484A57" w:rsidRPr="004F2B4F">
              <w:t>+</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computational cell corners in x-direction</w:t>
            </w:r>
          </w:p>
        </w:tc>
        <w:tc>
          <w:tcPr>
            <w:tcW w:w="61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2 - 10000</w:t>
            </w:r>
          </w:p>
        </w:tc>
        <w:tc>
          <w:tcPr>
            <w:tcW w:w="548"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60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ny</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computational cell corners in y-direction</w:t>
            </w:r>
          </w:p>
        </w:tc>
        <w:tc>
          <w:tcPr>
            <w:tcW w:w="61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0 - 10000</w:t>
            </w:r>
          </w:p>
        </w:tc>
        <w:tc>
          <w:tcPr>
            <w:tcW w:w="548"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60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posdwn</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Bathymetry is specified positive down (1) or positive up (-1)</w:t>
            </w:r>
          </w:p>
        </w:tc>
        <w:tc>
          <w:tcPr>
            <w:tcW w:w="61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-1.0 - 1.0</w:t>
            </w:r>
          </w:p>
        </w:tc>
        <w:tc>
          <w:tcPr>
            <w:tcW w:w="548"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60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thetamax</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Higher directional limit (angle w.r.t computational x-axis)</w:t>
            </w:r>
          </w:p>
        </w:tc>
        <w:tc>
          <w:tcPr>
            <w:tcW w:w="61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90.0</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-180.0 - 180.0</w:t>
            </w:r>
          </w:p>
        </w:tc>
        <w:tc>
          <w:tcPr>
            <w:tcW w:w="548"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60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thetamin</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Lower directional limit (angle w.r.t computational x-axis)</w:t>
            </w:r>
          </w:p>
        </w:tc>
        <w:tc>
          <w:tcPr>
            <w:tcW w:w="61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-90.0</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-180.0 - 180.0</w:t>
            </w:r>
          </w:p>
        </w:tc>
        <w:tc>
          <w:tcPr>
            <w:tcW w:w="548"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60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thetanaut</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 xml:space="preserve">specify thetamin and thetamax in </w:t>
            </w:r>
            <w:r w:rsidR="00105BFA" w:rsidRPr="004F2B4F">
              <w:t xml:space="preserve">cartesian (0) or </w:t>
            </w:r>
            <w:r w:rsidRPr="004F2B4F">
              <w:t>nautical</w:t>
            </w:r>
            <w:r w:rsidR="00105BFA" w:rsidRPr="004F2B4F">
              <w:t xml:space="preserve"> (1)</w:t>
            </w:r>
            <w:r w:rsidRPr="004F2B4F">
              <w:t xml:space="preserve"> convention </w:t>
            </w:r>
          </w:p>
        </w:tc>
        <w:tc>
          <w:tcPr>
            <w:tcW w:w="61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48"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60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vardx</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variable grid spacing</w:t>
            </w:r>
          </w:p>
        </w:tc>
        <w:tc>
          <w:tcPr>
            <w:tcW w:w="61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48"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60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xfile</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the file containing x-coordinates of the calculation grid</w:t>
            </w:r>
          </w:p>
        </w:tc>
        <w:tc>
          <w:tcPr>
            <w:tcW w:w="61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60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xori</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X-coordinate of origin of axis</w:t>
            </w:r>
          </w:p>
        </w:tc>
        <w:tc>
          <w:tcPr>
            <w:tcW w:w="61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-100000000.0 - 1000000000.0</w:t>
            </w:r>
          </w:p>
        </w:tc>
        <w:tc>
          <w:tcPr>
            <w:tcW w:w="548"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60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xyfile</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the file containing Delft3D xy-coordinates of the calculation grid</w:t>
            </w:r>
          </w:p>
        </w:tc>
        <w:tc>
          <w:tcPr>
            <w:tcW w:w="61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60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yfile</w:t>
            </w: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the file containing y-coordinates of the calculation grid</w:t>
            </w:r>
          </w:p>
        </w:tc>
        <w:tc>
          <w:tcPr>
            <w:tcW w:w="61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60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rsidR="00620A54" w:rsidRPr="004F2B4F" w:rsidRDefault="00620A54" w:rsidP="002603CC">
            <w:pPr>
              <w:pStyle w:val="PlainText"/>
              <w:jc w:val="both"/>
            </w:pPr>
            <w:r w:rsidRPr="004F2B4F">
              <w:t>yori</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Y-coordinate of origin of axis</w:t>
            </w:r>
          </w:p>
        </w:tc>
        <w:tc>
          <w:tcPr>
            <w:tcW w:w="61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199"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-1000000000.0 - 1000000000.0</w:t>
            </w:r>
          </w:p>
        </w:tc>
        <w:tc>
          <w:tcPr>
            <w:tcW w:w="548"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60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20A54" w:rsidRPr="004F2B4F" w:rsidRDefault="00620A54" w:rsidP="002603CC">
      <w:pPr>
        <w:pStyle w:val="Heading2"/>
        <w:spacing w:line="240" w:lineRule="auto"/>
        <w:jc w:val="both"/>
        <w:rPr>
          <w:lang w:val="en-US"/>
        </w:rPr>
      </w:pPr>
      <w:bookmarkStart w:id="252" w:name="_Toc285701666"/>
      <w:bookmarkStart w:id="253" w:name="_Toc412623856"/>
      <w:commentRangeStart w:id="254"/>
      <w:r w:rsidRPr="004F2B4F">
        <w:rPr>
          <w:lang w:val="en-US"/>
        </w:rPr>
        <w:t>Waves input</w:t>
      </w:r>
      <w:bookmarkEnd w:id="252"/>
      <w:commentRangeEnd w:id="254"/>
      <w:r w:rsidR="003245CF" w:rsidRPr="004F2B4F">
        <w:rPr>
          <w:rStyle w:val="CommentReference"/>
          <w:b w:val="0"/>
          <w:iCs w:val="0"/>
          <w:lang w:val="en-US"/>
        </w:rPr>
        <w:commentReference w:id="254"/>
      </w:r>
      <w:bookmarkEnd w:id="253"/>
    </w:p>
    <w:p w:rsidR="00620A54" w:rsidRPr="004F2B4F" w:rsidRDefault="00620A54" w:rsidP="002603CC">
      <w:pPr>
        <w:pStyle w:val="BodyText"/>
        <w:rPr>
          <w:lang w:val="en-US"/>
        </w:rPr>
      </w:pPr>
      <w:r w:rsidRPr="004F2B4F">
        <w:rPr>
          <w:lang w:val="en-US"/>
        </w:rPr>
        <w:t xml:space="preserve">An XBeach model is generally forced by waves on its offshore boundary. These waves are described by the wave boundary conditions discussed in this section. The details of the wave motions within the model are described by the wave numerics in terms of the wave action balance (see </w:t>
      </w:r>
      <w:r w:rsidRPr="004F2B4F">
        <w:rPr>
          <w:lang w:val="en-US"/>
        </w:rPr>
        <w:fldChar w:fldCharType="begin"/>
      </w:r>
      <w:r w:rsidRPr="004F2B4F">
        <w:rPr>
          <w:lang w:val="en-US"/>
        </w:rPr>
        <w:instrText xml:space="preserve"> REF _Ref285372503 \w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_Ref285372503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wave-current interaction (</w:t>
      </w:r>
      <w:r w:rsidRPr="004F2B4F">
        <w:rPr>
          <w:lang w:val="en-US"/>
        </w:rPr>
        <w:fldChar w:fldCharType="begin"/>
      </w:r>
      <w:r w:rsidRPr="004F2B4F">
        <w:rPr>
          <w:lang w:val="en-US"/>
        </w:rPr>
        <w:instrText xml:space="preserve"> REF _Ref285372515 \w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_Ref285372523 \h </w:instrText>
      </w:r>
      <w:r w:rsidR="004D7B46" w:rsidRPr="004F2B4F">
        <w:rPr>
          <w:lang w:val="en-US"/>
        </w:rPr>
        <w:instrText xml:space="preserve"> \* MERGEFORMAT </w:instrText>
      </w:r>
      <w:r w:rsidRPr="004F2B4F">
        <w:rPr>
          <w:lang w:val="en-US"/>
        </w:rPr>
        <w:fldChar w:fldCharType="separate"/>
      </w:r>
      <w:r w:rsidR="000C1056">
        <w:rPr>
          <w:b/>
          <w:bCs/>
          <w:lang w:val="en-US"/>
        </w:rPr>
        <w:t xml:space="preserve">Error! </w:t>
      </w:r>
      <w:proofErr w:type="gramStart"/>
      <w:r w:rsidR="000C1056">
        <w:rPr>
          <w:b/>
          <w:bCs/>
          <w:lang w:val="en-US"/>
        </w:rPr>
        <w:t>Reference source not found.</w:t>
      </w:r>
      <w:r w:rsidRPr="004F2B4F">
        <w:rPr>
          <w:lang w:val="en-US"/>
        </w:rPr>
        <w:fldChar w:fldCharType="end"/>
      </w:r>
      <w:r w:rsidRPr="004F2B4F">
        <w:rPr>
          <w:lang w:val="en-US"/>
        </w:rPr>
        <w:t xml:space="preserve">), wave dissipation model (see </w:t>
      </w:r>
      <w:r w:rsidRPr="004F2B4F">
        <w:rPr>
          <w:lang w:val="en-US"/>
        </w:rPr>
        <w:fldChar w:fldCharType="begin"/>
      </w:r>
      <w:r w:rsidRPr="004F2B4F">
        <w:rPr>
          <w:lang w:val="en-US"/>
        </w:rPr>
        <w:instrText xml:space="preserve"> REF _Ref285372511 \w \h </w:instrText>
      </w:r>
      <w:r w:rsidR="004D7B46" w:rsidRPr="004F2B4F">
        <w:rPr>
          <w:lang w:val="en-US"/>
        </w:rPr>
        <w:instrText xml:space="preserve"> \* MERGEFORMAT </w:instrText>
      </w:r>
      <w:r w:rsidRPr="004F2B4F">
        <w:rPr>
          <w:lang w:val="en-US"/>
        </w:rPr>
        <w:fldChar w:fldCharType="separate"/>
      </w:r>
      <w:r w:rsidR="000C1056">
        <w:rPr>
          <w:b/>
          <w:bCs/>
          <w:lang w:val="en-US"/>
        </w:rPr>
        <w:t>Error!</w:t>
      </w:r>
      <w:proofErr w:type="gramEnd"/>
      <w:r w:rsidR="000C1056">
        <w:rPr>
          <w:b/>
          <w:bCs/>
          <w:lang w:val="en-US"/>
        </w:rPr>
        <w:t xml:space="preserve">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_Ref285372521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wave roller model (</w:t>
      </w:r>
      <w:r w:rsidRPr="004F2B4F">
        <w:rPr>
          <w:lang w:val="en-US"/>
        </w:rPr>
        <w:fldChar w:fldCharType="begin"/>
      </w:r>
      <w:r w:rsidRPr="004F2B4F">
        <w:rPr>
          <w:lang w:val="en-US"/>
        </w:rPr>
        <w:instrText xml:space="preserve"> REF _Ref285372514 \w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_Ref285372522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w:t>
      </w:r>
    </w:p>
    <w:p w:rsidR="00620A54" w:rsidRPr="004F2B4F" w:rsidRDefault="00620A54" w:rsidP="002603CC">
      <w:pPr>
        <w:pStyle w:val="BodyText"/>
        <w:rPr>
          <w:lang w:val="en-US"/>
        </w:rPr>
      </w:pPr>
      <w:r w:rsidRPr="004F2B4F">
        <w:rPr>
          <w:lang w:val="en-US"/>
        </w:rPr>
        <w:t xml:space="preserve">XBeach supports a variety of wave boundary condition types that are divided in two main groups: stationary and spectral boundary conditions. The </w:t>
      </w:r>
      <w:r w:rsidRPr="004F2B4F">
        <w:rPr>
          <w:i/>
          <w:lang w:val="en-US"/>
        </w:rPr>
        <w:t>instat</w:t>
      </w:r>
      <w:r w:rsidRPr="004F2B4F">
        <w:rPr>
          <w:lang w:val="en-US"/>
        </w:rPr>
        <w:t xml:space="preserve"> keyword can be used to select one particular type of wave boundary conditions. Table </w:t>
      </w:r>
      <w:r w:rsidRPr="004F2B4F">
        <w:rPr>
          <w:highlight w:val="yellow"/>
          <w:lang w:val="en-US"/>
        </w:rPr>
        <w:t>XXX</w:t>
      </w:r>
      <w:r w:rsidRPr="004F2B4F">
        <w:rPr>
          <w:lang w:val="en-US"/>
        </w:rPr>
        <w:t xml:space="preserve"> gives an overview of all types of wave boundary conditions available for XBeach. Figure </w:t>
      </w:r>
      <w:r w:rsidRPr="004F2B4F">
        <w:rPr>
          <w:highlight w:val="yellow"/>
          <w:lang w:val="en-US"/>
        </w:rPr>
        <w:t>XXX</w:t>
      </w:r>
      <w:r w:rsidRPr="004F2B4F">
        <w:rPr>
          <w:lang w:val="en-US"/>
        </w:rPr>
        <w:t xml:space="preserve"> can be used to help determine what type of wave boundary conditions is appropriate for your case. Each wave boundary condition type is explained in the following subsections. Note that most spectral wave boundary conditions can vary both in space and time using a </w:t>
      </w:r>
      <w:r w:rsidRPr="004F2B4F">
        <w:rPr>
          <w:i/>
          <w:lang w:val="en-US"/>
        </w:rPr>
        <w:t>FILELIST</w:t>
      </w:r>
      <w:r w:rsidRPr="004F2B4F">
        <w:rPr>
          <w:lang w:val="en-US"/>
        </w:rPr>
        <w:t xml:space="preserve"> and/or </w:t>
      </w:r>
      <w:r w:rsidRPr="004F2B4F">
        <w:rPr>
          <w:i/>
          <w:lang w:val="en-US"/>
        </w:rPr>
        <w:t>LOCLIST</w:t>
      </w:r>
      <w:r w:rsidRPr="004F2B4F">
        <w:rPr>
          <w:lang w:val="en-US"/>
        </w:rPr>
        <w:t xml:space="preserve"> construction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proofErr w:type="gramStart"/>
      <w:r w:rsidR="000C1056" w:rsidRPr="004F2B4F">
        <w:rPr>
          <w:lang w:val="en-US"/>
        </w:rPr>
        <w:t>Temporally</w:t>
      </w:r>
      <w:proofErr w:type="gramEnd"/>
      <w:r w:rsidR="000C1056" w:rsidRPr="004F2B4F">
        <w:rPr>
          <w:lang w:val="en-US"/>
        </w:rPr>
        <w:t xml:space="preserve"> and/or spatially varying wave boundary conditions</w:t>
      </w:r>
      <w:r w:rsidRPr="004F2B4F">
        <w:rPr>
          <w:lang w:val="en-US"/>
        </w:rPr>
        <w:fldChar w:fldCharType="end"/>
      </w:r>
      <w:r w:rsidRPr="004F2B4F">
        <w:rPr>
          <w:lang w:val="en-US"/>
        </w:rPr>
        <w:t>.</w:t>
      </w:r>
    </w:p>
    <w:p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wave boundary conditions supported by XBeach</w:t>
      </w:r>
    </w:p>
    <w:tbl>
      <w:tblPr>
        <w:tblStyle w:val="LightShading-Accent1"/>
        <w:tblW w:w="5000" w:type="pct"/>
        <w:tblLook w:val="0420" w:firstRow="1" w:lastRow="0" w:firstColumn="0" w:lastColumn="0" w:noHBand="0" w:noVBand="1"/>
      </w:tblPr>
      <w:tblGrid>
        <w:gridCol w:w="1632"/>
        <w:gridCol w:w="1697"/>
        <w:gridCol w:w="5601"/>
      </w:tblGrid>
      <w:tr w:rsidR="00DE0FCB" w:rsidRPr="004F2B4F" w:rsidTr="00691D3B">
        <w:trPr>
          <w:cnfStyle w:val="100000000000" w:firstRow="1" w:lastRow="0" w:firstColumn="0" w:lastColumn="0" w:oddVBand="0" w:evenVBand="0" w:oddHBand="0" w:evenHBand="0" w:firstRowFirstColumn="0" w:firstRowLastColumn="0" w:lastRowFirstColumn="0" w:lastRowLastColumn="0"/>
        </w:trPr>
        <w:tc>
          <w:tcPr>
            <w:tcW w:w="914" w:type="pct"/>
          </w:tcPr>
          <w:p w:rsidR="00DE0FCB" w:rsidRPr="004F2B4F" w:rsidRDefault="00DE0FCB" w:rsidP="002603CC">
            <w:pPr>
              <w:rPr>
                <w:i/>
                <w:lang w:val="en-US"/>
              </w:rPr>
            </w:pPr>
            <w:r w:rsidRPr="004F2B4F">
              <w:rPr>
                <w:i/>
                <w:lang w:val="en-US"/>
              </w:rPr>
              <w:t>instat</w:t>
            </w:r>
          </w:p>
        </w:tc>
        <w:tc>
          <w:tcPr>
            <w:tcW w:w="950" w:type="pct"/>
          </w:tcPr>
          <w:p w:rsidR="00DE0FCB" w:rsidRPr="004F2B4F" w:rsidRDefault="00DE0FCB" w:rsidP="002603CC">
            <w:pPr>
              <w:rPr>
                <w:lang w:val="en-US"/>
              </w:rPr>
            </w:pPr>
            <w:r w:rsidRPr="004F2B4F">
              <w:rPr>
                <w:lang w:val="en-US"/>
              </w:rPr>
              <w:t>Type</w:t>
            </w:r>
          </w:p>
        </w:tc>
        <w:tc>
          <w:tcPr>
            <w:tcW w:w="3136" w:type="pct"/>
          </w:tcPr>
          <w:p w:rsidR="00DE0FCB" w:rsidRPr="004F2B4F" w:rsidRDefault="00DE0FCB" w:rsidP="002603CC">
            <w:pPr>
              <w:rPr>
                <w:lang w:val="en-US"/>
              </w:rPr>
            </w:pPr>
            <w:r w:rsidRPr="004F2B4F">
              <w:rPr>
                <w:lang w:val="en-US"/>
              </w:rPr>
              <w:t>description</w:t>
            </w:r>
          </w:p>
        </w:tc>
      </w:tr>
      <w:tr w:rsidR="00DE0FCB" w:rsidRPr="004F2B4F" w:rsidTr="00691D3B">
        <w:trPr>
          <w:cnfStyle w:val="000000100000" w:firstRow="0" w:lastRow="0" w:firstColumn="0" w:lastColumn="0" w:oddVBand="0" w:evenVBand="0" w:oddHBand="1" w:evenHBand="0" w:firstRowFirstColumn="0" w:firstRowLastColumn="0" w:lastRowFirstColumn="0" w:lastRowLastColumn="0"/>
        </w:trPr>
        <w:tc>
          <w:tcPr>
            <w:tcW w:w="914" w:type="pct"/>
          </w:tcPr>
          <w:p w:rsidR="00DE0FCB" w:rsidRPr="004F2B4F" w:rsidRDefault="00DE0FCB" w:rsidP="002603CC">
            <w:pPr>
              <w:rPr>
                <w:lang w:val="en-US"/>
              </w:rPr>
            </w:pPr>
            <w:r w:rsidRPr="004F2B4F">
              <w:rPr>
                <w:lang w:val="en-US"/>
              </w:rPr>
              <w:t>off</w:t>
            </w:r>
          </w:p>
        </w:tc>
        <w:tc>
          <w:tcPr>
            <w:tcW w:w="950" w:type="pct"/>
          </w:tcPr>
          <w:p w:rsidR="00DE0FCB" w:rsidRPr="004F2B4F" w:rsidRDefault="00C944FA" w:rsidP="002603CC">
            <w:pPr>
              <w:rPr>
                <w:lang w:val="en-US"/>
              </w:rPr>
            </w:pPr>
            <w:r w:rsidRPr="004F2B4F">
              <w:rPr>
                <w:lang w:val="en-US"/>
              </w:rPr>
              <w:t>Special</w:t>
            </w:r>
          </w:p>
        </w:tc>
        <w:tc>
          <w:tcPr>
            <w:tcW w:w="3136" w:type="pct"/>
          </w:tcPr>
          <w:p w:rsidR="00DE0FCB" w:rsidRPr="004F2B4F" w:rsidRDefault="00DE0FCB" w:rsidP="002603CC">
            <w:pPr>
              <w:rPr>
                <w:lang w:val="en-US"/>
              </w:rPr>
            </w:pPr>
            <w:r w:rsidRPr="004F2B4F">
              <w:rPr>
                <w:lang w:val="en-US"/>
              </w:rPr>
              <w:t>no wave boundary condition</w:t>
            </w:r>
          </w:p>
        </w:tc>
      </w:tr>
      <w:tr w:rsidR="00DE0FCB" w:rsidRPr="004F2B4F" w:rsidTr="00691D3B">
        <w:tc>
          <w:tcPr>
            <w:tcW w:w="914" w:type="pct"/>
          </w:tcPr>
          <w:p w:rsidR="00DE0FCB" w:rsidRPr="004F2B4F" w:rsidRDefault="00DE0FCB" w:rsidP="002603CC">
            <w:pPr>
              <w:rPr>
                <w:lang w:val="en-US"/>
              </w:rPr>
            </w:pPr>
            <w:r w:rsidRPr="004F2B4F">
              <w:rPr>
                <w:lang w:val="en-US"/>
              </w:rPr>
              <w:t>stat</w:t>
            </w:r>
          </w:p>
        </w:tc>
        <w:tc>
          <w:tcPr>
            <w:tcW w:w="950" w:type="pct"/>
          </w:tcPr>
          <w:p w:rsidR="00DE0FCB" w:rsidRPr="004F2B4F" w:rsidRDefault="00DE0FCB" w:rsidP="002603CC">
            <w:pPr>
              <w:rPr>
                <w:lang w:val="en-US"/>
              </w:rPr>
            </w:pPr>
            <w:r w:rsidRPr="004F2B4F">
              <w:rPr>
                <w:lang w:val="en-US"/>
              </w:rPr>
              <w:t>Stationary</w:t>
            </w:r>
          </w:p>
        </w:tc>
        <w:tc>
          <w:tcPr>
            <w:tcW w:w="3136" w:type="pct"/>
          </w:tcPr>
          <w:p w:rsidR="00DE0FCB" w:rsidRPr="004F2B4F" w:rsidRDefault="00DE0FCB" w:rsidP="002603CC">
            <w:pPr>
              <w:rPr>
                <w:lang w:val="en-US"/>
              </w:rPr>
            </w:pPr>
            <w:r w:rsidRPr="004F2B4F">
              <w:rPr>
                <w:lang w:val="en-US"/>
              </w:rPr>
              <w:t>stationary wave boundary condition (sea state)</w:t>
            </w:r>
          </w:p>
        </w:tc>
      </w:tr>
      <w:tr w:rsidR="00DE0FCB" w:rsidRPr="004F2B4F" w:rsidTr="00691D3B">
        <w:trPr>
          <w:cnfStyle w:val="000000100000" w:firstRow="0" w:lastRow="0" w:firstColumn="0" w:lastColumn="0" w:oddVBand="0" w:evenVBand="0" w:oddHBand="1" w:evenHBand="0" w:firstRowFirstColumn="0" w:firstRowLastColumn="0" w:lastRowFirstColumn="0" w:lastRowLastColumn="0"/>
        </w:trPr>
        <w:tc>
          <w:tcPr>
            <w:tcW w:w="914" w:type="pct"/>
          </w:tcPr>
          <w:p w:rsidR="00DE0FCB" w:rsidRPr="004F2B4F" w:rsidRDefault="00DE0FCB" w:rsidP="002603CC">
            <w:pPr>
              <w:rPr>
                <w:lang w:val="en-US"/>
              </w:rPr>
            </w:pPr>
            <w:r w:rsidRPr="004F2B4F">
              <w:rPr>
                <w:lang w:val="en-US"/>
              </w:rPr>
              <w:t>bichrom</w:t>
            </w:r>
          </w:p>
        </w:tc>
        <w:tc>
          <w:tcPr>
            <w:tcW w:w="950" w:type="pct"/>
          </w:tcPr>
          <w:p w:rsidR="00DE0FCB" w:rsidRPr="004F2B4F" w:rsidRDefault="00DE0FCB" w:rsidP="002603CC">
            <w:pPr>
              <w:rPr>
                <w:lang w:val="en-US"/>
              </w:rPr>
            </w:pPr>
            <w:r w:rsidRPr="004F2B4F">
              <w:rPr>
                <w:lang w:val="en-US"/>
              </w:rPr>
              <w:t>Stationary</w:t>
            </w:r>
          </w:p>
        </w:tc>
        <w:tc>
          <w:tcPr>
            <w:tcW w:w="3136" w:type="pct"/>
          </w:tcPr>
          <w:p w:rsidR="00DE0FCB" w:rsidRPr="004F2B4F" w:rsidRDefault="00DE0FCB" w:rsidP="002603CC">
            <w:pPr>
              <w:rPr>
                <w:lang w:val="en-US"/>
              </w:rPr>
            </w:pPr>
            <w:r w:rsidRPr="004F2B4F">
              <w:rPr>
                <w:lang w:val="en-US"/>
              </w:rPr>
              <w:t>bichromatic (two wave component) waves</w:t>
            </w:r>
          </w:p>
        </w:tc>
      </w:tr>
      <w:tr w:rsidR="00DE0FCB" w:rsidRPr="004F2B4F" w:rsidTr="00691D3B">
        <w:tc>
          <w:tcPr>
            <w:tcW w:w="914" w:type="pct"/>
          </w:tcPr>
          <w:p w:rsidR="00DE0FCB" w:rsidRPr="004F2B4F" w:rsidRDefault="00DE0FCB" w:rsidP="002603CC">
            <w:pPr>
              <w:rPr>
                <w:lang w:val="en-US"/>
              </w:rPr>
            </w:pPr>
            <w:r w:rsidRPr="004F2B4F">
              <w:rPr>
                <w:lang w:val="en-US"/>
              </w:rPr>
              <w:t>ts_1</w:t>
            </w:r>
          </w:p>
        </w:tc>
        <w:tc>
          <w:tcPr>
            <w:tcW w:w="950" w:type="pct"/>
          </w:tcPr>
          <w:p w:rsidR="00DE0FCB" w:rsidRPr="004F2B4F" w:rsidRDefault="00DE0FCB" w:rsidP="002603CC">
            <w:pPr>
              <w:rPr>
                <w:lang w:val="en-US"/>
              </w:rPr>
            </w:pPr>
            <w:r w:rsidRPr="004F2B4F">
              <w:rPr>
                <w:lang w:val="en-US"/>
              </w:rPr>
              <w:t>Stationary</w:t>
            </w:r>
          </w:p>
        </w:tc>
        <w:tc>
          <w:tcPr>
            <w:tcW w:w="3136" w:type="pct"/>
          </w:tcPr>
          <w:p w:rsidR="00DE0FCB" w:rsidRPr="004F2B4F" w:rsidRDefault="00DE0FCB" w:rsidP="002603CC">
            <w:pPr>
              <w:rPr>
                <w:lang w:val="en-US"/>
              </w:rPr>
            </w:pPr>
            <w:r w:rsidRPr="004F2B4F">
              <w:rPr>
                <w:lang w:val="en-US"/>
              </w:rPr>
              <w:t>first-order timeseries of waves (generated outside XBeach)</w:t>
            </w:r>
          </w:p>
        </w:tc>
      </w:tr>
      <w:tr w:rsidR="00DE0FCB" w:rsidRPr="004F2B4F" w:rsidTr="00691D3B">
        <w:trPr>
          <w:cnfStyle w:val="000000100000" w:firstRow="0" w:lastRow="0" w:firstColumn="0" w:lastColumn="0" w:oddVBand="0" w:evenVBand="0" w:oddHBand="1" w:evenHBand="0" w:firstRowFirstColumn="0" w:firstRowLastColumn="0" w:lastRowFirstColumn="0" w:lastRowLastColumn="0"/>
        </w:trPr>
        <w:tc>
          <w:tcPr>
            <w:tcW w:w="914" w:type="pct"/>
          </w:tcPr>
          <w:p w:rsidR="00DE0FCB" w:rsidRPr="004F2B4F" w:rsidRDefault="00DE0FCB" w:rsidP="002603CC">
            <w:pPr>
              <w:rPr>
                <w:lang w:val="en-US"/>
              </w:rPr>
            </w:pPr>
            <w:r w:rsidRPr="004F2B4F">
              <w:rPr>
                <w:lang w:val="en-US"/>
              </w:rPr>
              <w:t>ts_2</w:t>
            </w:r>
          </w:p>
        </w:tc>
        <w:tc>
          <w:tcPr>
            <w:tcW w:w="950" w:type="pct"/>
          </w:tcPr>
          <w:p w:rsidR="00DE0FCB" w:rsidRPr="004F2B4F" w:rsidRDefault="00DE0FCB" w:rsidP="002603CC">
            <w:pPr>
              <w:rPr>
                <w:lang w:val="en-US"/>
              </w:rPr>
            </w:pPr>
            <w:r w:rsidRPr="004F2B4F">
              <w:rPr>
                <w:lang w:val="en-US"/>
              </w:rPr>
              <w:t>Stationary</w:t>
            </w:r>
          </w:p>
        </w:tc>
        <w:tc>
          <w:tcPr>
            <w:tcW w:w="3136" w:type="pct"/>
          </w:tcPr>
          <w:p w:rsidR="00DE0FCB" w:rsidRPr="004F2B4F" w:rsidRDefault="00DE0FCB" w:rsidP="002603CC">
            <w:pPr>
              <w:rPr>
                <w:lang w:val="en-US"/>
              </w:rPr>
            </w:pPr>
            <w:r w:rsidRPr="004F2B4F">
              <w:rPr>
                <w:lang w:val="en-US"/>
              </w:rPr>
              <w:t>second-order timeseries of waves (generated outside XBeach)</w:t>
            </w:r>
          </w:p>
        </w:tc>
      </w:tr>
      <w:tr w:rsidR="00DE0FCB" w:rsidRPr="004F2B4F" w:rsidTr="00691D3B">
        <w:tc>
          <w:tcPr>
            <w:tcW w:w="914" w:type="pct"/>
          </w:tcPr>
          <w:p w:rsidR="00DE0FCB" w:rsidRPr="004F2B4F" w:rsidRDefault="00DE0FCB" w:rsidP="002603CC">
            <w:pPr>
              <w:rPr>
                <w:lang w:val="en-US"/>
              </w:rPr>
            </w:pPr>
            <w:r w:rsidRPr="004F2B4F">
              <w:rPr>
                <w:lang w:val="en-US"/>
              </w:rPr>
              <w:t>jons</w:t>
            </w:r>
          </w:p>
        </w:tc>
        <w:tc>
          <w:tcPr>
            <w:tcW w:w="950" w:type="pct"/>
          </w:tcPr>
          <w:p w:rsidR="00DE0FCB" w:rsidRPr="004F2B4F" w:rsidRDefault="00DE0FCB" w:rsidP="002603CC">
            <w:pPr>
              <w:rPr>
                <w:lang w:val="en-US"/>
              </w:rPr>
            </w:pPr>
            <w:r w:rsidRPr="004F2B4F">
              <w:rPr>
                <w:lang w:val="en-US"/>
              </w:rPr>
              <w:t>Spectral</w:t>
            </w:r>
          </w:p>
        </w:tc>
        <w:tc>
          <w:tcPr>
            <w:tcW w:w="3136" w:type="pct"/>
          </w:tcPr>
          <w:p w:rsidR="00DE0FCB" w:rsidRPr="004F2B4F" w:rsidRDefault="00DE0FCB" w:rsidP="002603CC">
            <w:pPr>
              <w:rPr>
                <w:lang w:val="en-US"/>
              </w:rPr>
            </w:pPr>
            <w:r w:rsidRPr="004F2B4F">
              <w:rPr>
                <w:lang w:val="en-US"/>
              </w:rPr>
              <w:t>wave groups generated using a parametric (Jonswap) spectrum</w:t>
            </w:r>
          </w:p>
        </w:tc>
      </w:tr>
      <w:tr w:rsidR="00DE0FCB" w:rsidRPr="004F2B4F" w:rsidTr="00691D3B">
        <w:trPr>
          <w:cnfStyle w:val="000000100000" w:firstRow="0" w:lastRow="0" w:firstColumn="0" w:lastColumn="0" w:oddVBand="0" w:evenVBand="0" w:oddHBand="1" w:evenHBand="0" w:firstRowFirstColumn="0" w:firstRowLastColumn="0" w:lastRowFirstColumn="0" w:lastRowLastColumn="0"/>
        </w:trPr>
        <w:tc>
          <w:tcPr>
            <w:tcW w:w="914" w:type="pct"/>
          </w:tcPr>
          <w:p w:rsidR="00DE0FCB" w:rsidRPr="004F2B4F" w:rsidRDefault="00DE0FCB" w:rsidP="002603CC">
            <w:pPr>
              <w:rPr>
                <w:lang w:val="en-US"/>
              </w:rPr>
            </w:pPr>
            <w:r w:rsidRPr="004F2B4F">
              <w:rPr>
                <w:lang w:val="en-US"/>
              </w:rPr>
              <w:t>swan</w:t>
            </w:r>
          </w:p>
        </w:tc>
        <w:tc>
          <w:tcPr>
            <w:tcW w:w="950" w:type="pct"/>
          </w:tcPr>
          <w:p w:rsidR="00DE0FCB" w:rsidRPr="004F2B4F" w:rsidRDefault="00DE0FCB" w:rsidP="002603CC">
            <w:pPr>
              <w:rPr>
                <w:lang w:val="en-US"/>
              </w:rPr>
            </w:pPr>
            <w:r w:rsidRPr="004F2B4F">
              <w:rPr>
                <w:lang w:val="en-US"/>
              </w:rPr>
              <w:t>Spectral</w:t>
            </w:r>
          </w:p>
        </w:tc>
        <w:tc>
          <w:tcPr>
            <w:tcW w:w="3136" w:type="pct"/>
          </w:tcPr>
          <w:p w:rsidR="00DE0FCB" w:rsidRPr="004F2B4F" w:rsidRDefault="00DE0FCB" w:rsidP="002603CC">
            <w:pPr>
              <w:rPr>
                <w:lang w:val="en-US"/>
              </w:rPr>
            </w:pPr>
            <w:r w:rsidRPr="004F2B4F">
              <w:rPr>
                <w:lang w:val="en-US"/>
              </w:rPr>
              <w:t>wave groups generated using a SWAN 2D output file</w:t>
            </w:r>
          </w:p>
        </w:tc>
      </w:tr>
      <w:tr w:rsidR="00DE0FCB" w:rsidRPr="004F2B4F" w:rsidTr="00691D3B">
        <w:tc>
          <w:tcPr>
            <w:tcW w:w="914" w:type="pct"/>
          </w:tcPr>
          <w:p w:rsidR="00DE0FCB" w:rsidRPr="004F2B4F" w:rsidRDefault="00DE0FCB" w:rsidP="002603CC">
            <w:pPr>
              <w:rPr>
                <w:lang w:val="en-US"/>
              </w:rPr>
            </w:pPr>
            <w:r w:rsidRPr="004F2B4F">
              <w:rPr>
                <w:lang w:val="en-US"/>
              </w:rPr>
              <w:t>vardens</w:t>
            </w:r>
          </w:p>
        </w:tc>
        <w:tc>
          <w:tcPr>
            <w:tcW w:w="950" w:type="pct"/>
          </w:tcPr>
          <w:p w:rsidR="00DE0FCB" w:rsidRPr="004F2B4F" w:rsidRDefault="00DE0FCB" w:rsidP="002603CC">
            <w:pPr>
              <w:rPr>
                <w:lang w:val="en-US"/>
              </w:rPr>
            </w:pPr>
            <w:r w:rsidRPr="004F2B4F">
              <w:rPr>
                <w:lang w:val="en-US"/>
              </w:rPr>
              <w:t>Spectral</w:t>
            </w:r>
          </w:p>
        </w:tc>
        <w:tc>
          <w:tcPr>
            <w:tcW w:w="3136" w:type="pct"/>
          </w:tcPr>
          <w:p w:rsidR="00DE0FCB" w:rsidRPr="004F2B4F" w:rsidRDefault="00DE0FCB" w:rsidP="002603CC">
            <w:pPr>
              <w:rPr>
                <w:lang w:val="en-US"/>
              </w:rPr>
            </w:pPr>
            <w:r w:rsidRPr="004F2B4F">
              <w:rPr>
                <w:lang w:val="en-US"/>
              </w:rPr>
              <w:t>wave groups generated using a formatted file</w:t>
            </w:r>
          </w:p>
        </w:tc>
      </w:tr>
      <w:tr w:rsidR="00DE0FCB" w:rsidRPr="004F2B4F" w:rsidTr="00691D3B">
        <w:trPr>
          <w:cnfStyle w:val="000000100000" w:firstRow="0" w:lastRow="0" w:firstColumn="0" w:lastColumn="0" w:oddVBand="0" w:evenVBand="0" w:oddHBand="1" w:evenHBand="0" w:firstRowFirstColumn="0" w:firstRowLastColumn="0" w:lastRowFirstColumn="0" w:lastRowLastColumn="0"/>
        </w:trPr>
        <w:tc>
          <w:tcPr>
            <w:tcW w:w="914" w:type="pct"/>
          </w:tcPr>
          <w:p w:rsidR="00DE0FCB" w:rsidRPr="004F2B4F" w:rsidRDefault="003245CF" w:rsidP="002603CC">
            <w:pPr>
              <w:rPr>
                <w:lang w:val="en-US"/>
              </w:rPr>
            </w:pPr>
            <w:r w:rsidRPr="004F2B4F">
              <w:rPr>
                <w:lang w:val="en-US"/>
              </w:rPr>
              <w:t>ts_</w:t>
            </w:r>
            <w:r w:rsidR="00DE0FCB" w:rsidRPr="004F2B4F">
              <w:rPr>
                <w:lang w:val="en-US"/>
              </w:rPr>
              <w:t>nonh</w:t>
            </w:r>
          </w:p>
        </w:tc>
        <w:tc>
          <w:tcPr>
            <w:tcW w:w="950" w:type="pct"/>
          </w:tcPr>
          <w:p w:rsidR="00DE0FCB" w:rsidRPr="004F2B4F" w:rsidRDefault="00DE0FCB" w:rsidP="002603CC">
            <w:pPr>
              <w:rPr>
                <w:lang w:val="en-US"/>
              </w:rPr>
            </w:pPr>
          </w:p>
        </w:tc>
        <w:tc>
          <w:tcPr>
            <w:tcW w:w="3136" w:type="pct"/>
          </w:tcPr>
          <w:p w:rsidR="00DE0FCB" w:rsidRPr="004F2B4F" w:rsidRDefault="00DE0FCB" w:rsidP="002603CC">
            <w:pPr>
              <w:rPr>
                <w:lang w:val="en-US"/>
              </w:rPr>
            </w:pPr>
            <w:r w:rsidRPr="004F2B4F">
              <w:rPr>
                <w:lang w:val="en-US"/>
              </w:rPr>
              <w:t>boundary conditions for nonhydrostatic option</w:t>
            </w:r>
          </w:p>
        </w:tc>
      </w:tr>
      <w:tr w:rsidR="00DE0FCB" w:rsidRPr="004F2B4F" w:rsidTr="00691D3B">
        <w:tc>
          <w:tcPr>
            <w:tcW w:w="914" w:type="pct"/>
          </w:tcPr>
          <w:p w:rsidR="00DE0FCB" w:rsidRPr="004F2B4F" w:rsidRDefault="00DE0FCB" w:rsidP="002603CC">
            <w:pPr>
              <w:rPr>
                <w:lang w:val="en-US"/>
              </w:rPr>
            </w:pPr>
            <w:r w:rsidRPr="004F2B4F">
              <w:rPr>
                <w:lang w:val="en-US"/>
              </w:rPr>
              <w:t>reuse</w:t>
            </w:r>
          </w:p>
        </w:tc>
        <w:tc>
          <w:tcPr>
            <w:tcW w:w="950" w:type="pct"/>
          </w:tcPr>
          <w:p w:rsidR="00DE0FCB" w:rsidRPr="004F2B4F" w:rsidRDefault="00C944FA" w:rsidP="002603CC">
            <w:pPr>
              <w:rPr>
                <w:lang w:val="en-US"/>
              </w:rPr>
            </w:pPr>
            <w:r w:rsidRPr="004F2B4F">
              <w:rPr>
                <w:lang w:val="en-US"/>
              </w:rPr>
              <w:t>Special</w:t>
            </w:r>
          </w:p>
        </w:tc>
        <w:tc>
          <w:tcPr>
            <w:tcW w:w="3136" w:type="pct"/>
          </w:tcPr>
          <w:p w:rsidR="00DE0FCB" w:rsidRPr="004F2B4F" w:rsidRDefault="00DE0FCB" w:rsidP="002603CC">
            <w:pPr>
              <w:rPr>
                <w:lang w:val="en-US"/>
              </w:rPr>
            </w:pPr>
            <w:r w:rsidRPr="004F2B4F">
              <w:rPr>
                <w:lang w:val="en-US"/>
              </w:rPr>
              <w:t>reuse of wave conditions</w:t>
            </w:r>
          </w:p>
        </w:tc>
      </w:tr>
      <w:tr w:rsidR="00DE0FCB" w:rsidRPr="004F2B4F" w:rsidTr="00691D3B">
        <w:trPr>
          <w:cnfStyle w:val="000000100000" w:firstRow="0" w:lastRow="0" w:firstColumn="0" w:lastColumn="0" w:oddVBand="0" w:evenVBand="0" w:oddHBand="1" w:evenHBand="0" w:firstRowFirstColumn="0" w:firstRowLastColumn="0" w:lastRowFirstColumn="0" w:lastRowLastColumn="0"/>
        </w:trPr>
        <w:tc>
          <w:tcPr>
            <w:tcW w:w="914" w:type="pct"/>
          </w:tcPr>
          <w:p w:rsidR="00DE0FCB" w:rsidRPr="004F2B4F" w:rsidRDefault="00DE0FCB" w:rsidP="002603CC">
            <w:pPr>
              <w:rPr>
                <w:lang w:val="en-US"/>
              </w:rPr>
            </w:pPr>
            <w:r w:rsidRPr="004F2B4F">
              <w:rPr>
                <w:lang w:val="en-US"/>
              </w:rPr>
              <w:t>stat_table</w:t>
            </w:r>
          </w:p>
        </w:tc>
        <w:tc>
          <w:tcPr>
            <w:tcW w:w="950" w:type="pct"/>
          </w:tcPr>
          <w:p w:rsidR="00DE0FCB" w:rsidRPr="004F2B4F" w:rsidRDefault="00DE0FCB" w:rsidP="002603CC">
            <w:pPr>
              <w:rPr>
                <w:lang w:val="en-US"/>
              </w:rPr>
            </w:pPr>
            <w:r w:rsidRPr="004F2B4F">
              <w:rPr>
                <w:lang w:val="en-US"/>
              </w:rPr>
              <w:t>stationary</w:t>
            </w:r>
          </w:p>
        </w:tc>
        <w:tc>
          <w:tcPr>
            <w:tcW w:w="3136" w:type="pct"/>
          </w:tcPr>
          <w:p w:rsidR="00DE0FCB" w:rsidRPr="004F2B4F" w:rsidRDefault="00DE0FCB" w:rsidP="002603CC">
            <w:pPr>
              <w:rPr>
                <w:lang w:val="en-US"/>
              </w:rPr>
            </w:pPr>
            <w:r w:rsidRPr="004F2B4F">
              <w:rPr>
                <w:lang w:val="en-US"/>
              </w:rPr>
              <w:t>a sequence of stationary conditions (sea states)</w:t>
            </w:r>
          </w:p>
        </w:tc>
      </w:tr>
      <w:tr w:rsidR="00DE0FCB" w:rsidRPr="004F2B4F" w:rsidTr="00691D3B">
        <w:tc>
          <w:tcPr>
            <w:tcW w:w="914" w:type="pct"/>
          </w:tcPr>
          <w:p w:rsidR="00DE0FCB" w:rsidRPr="004F2B4F" w:rsidRDefault="00DE0FCB" w:rsidP="002603CC">
            <w:pPr>
              <w:rPr>
                <w:lang w:val="en-US"/>
              </w:rPr>
            </w:pPr>
            <w:r w:rsidRPr="004F2B4F">
              <w:rPr>
                <w:lang w:val="en-US"/>
              </w:rPr>
              <w:t>jons_table</w:t>
            </w:r>
          </w:p>
        </w:tc>
        <w:tc>
          <w:tcPr>
            <w:tcW w:w="950" w:type="pct"/>
          </w:tcPr>
          <w:p w:rsidR="00DE0FCB" w:rsidRPr="004F2B4F" w:rsidRDefault="00DE0FCB" w:rsidP="002603CC">
            <w:pPr>
              <w:rPr>
                <w:lang w:val="en-US"/>
              </w:rPr>
            </w:pPr>
            <w:r w:rsidRPr="004F2B4F">
              <w:rPr>
                <w:lang w:val="en-US"/>
              </w:rPr>
              <w:t>Spectral</w:t>
            </w:r>
          </w:p>
        </w:tc>
        <w:tc>
          <w:tcPr>
            <w:tcW w:w="3136" w:type="pct"/>
          </w:tcPr>
          <w:p w:rsidR="00DE0FCB" w:rsidRPr="004F2B4F" w:rsidRDefault="00DE0FCB" w:rsidP="002603CC">
            <w:pPr>
              <w:rPr>
                <w:lang w:val="en-US"/>
              </w:rPr>
            </w:pPr>
            <w:r w:rsidRPr="004F2B4F">
              <w:rPr>
                <w:lang w:val="en-US"/>
              </w:rPr>
              <w:t>a sequence of time-varying wave groups</w:t>
            </w:r>
          </w:p>
        </w:tc>
      </w:tr>
    </w:tbl>
    <w:p w:rsidR="00620A54" w:rsidRPr="004F2B4F" w:rsidRDefault="00620A54" w:rsidP="002603CC">
      <w:pPr>
        <w:rPr>
          <w:lang w:val="en-US"/>
        </w:rPr>
      </w:pPr>
    </w:p>
    <w:p w:rsidR="00620A54" w:rsidRPr="004F2B4F" w:rsidRDefault="00620A54" w:rsidP="002603CC">
      <w:pPr>
        <w:keepNext/>
        <w:rPr>
          <w:lang w:val="en-US"/>
        </w:rPr>
      </w:pPr>
      <w:r w:rsidRPr="004F2B4F">
        <w:rPr>
          <w:noProof/>
          <w:lang w:eastAsia="zh-CN"/>
        </w:rPr>
        <w:drawing>
          <wp:inline distT="0" distB="0" distL="0" distR="0" wp14:anchorId="1E11A58C" wp14:editId="2608BE82">
            <wp:extent cx="4857309" cy="784354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veBoundaryConditions.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857309" cy="7843544"/>
                    </a:xfrm>
                    <a:prstGeom prst="rect">
                      <a:avLst/>
                    </a:prstGeom>
                  </pic:spPr>
                </pic:pic>
              </a:graphicData>
            </a:graphic>
          </wp:inline>
        </w:drawing>
      </w:r>
    </w:p>
    <w:p w:rsidR="00620A54" w:rsidRPr="004F2B4F" w:rsidRDefault="00620A54" w:rsidP="002603CC">
      <w:pPr>
        <w:pStyle w:val="Caption"/>
        <w:jc w:val="both"/>
        <w:rPr>
          <w:lang w:val="en-US"/>
        </w:rPr>
      </w:pPr>
      <w:r w:rsidRPr="004F2B4F">
        <w:rPr>
          <w:lang w:val="en-US"/>
        </w:rPr>
        <w:t xml:space="preserve">Figure </w:t>
      </w:r>
      <w:r w:rsidRPr="004F2B4F">
        <w:rPr>
          <w:highlight w:val="yellow"/>
          <w:lang w:val="en-US"/>
        </w:rPr>
        <w:t>XXX</w:t>
      </w:r>
      <w:r w:rsidRPr="004F2B4F">
        <w:rPr>
          <w:lang w:val="en-US"/>
        </w:rPr>
        <w:t xml:space="preserve"> Decision tree for selecting the appropriate type of wave boundary conditions</w:t>
      </w:r>
    </w:p>
    <w:p w:rsidR="00890816" w:rsidRPr="004F2B4F" w:rsidRDefault="00890816" w:rsidP="002603CC">
      <w:pPr>
        <w:pStyle w:val="Heading3"/>
        <w:jc w:val="both"/>
        <w:rPr>
          <w:lang w:val="en-US"/>
        </w:rPr>
      </w:pPr>
      <w:bookmarkStart w:id="255" w:name="_Toc412623857"/>
      <w:bookmarkStart w:id="256" w:name="_Ref285383424"/>
      <w:bookmarkStart w:id="257" w:name="_Toc285701667"/>
      <w:commentRangeStart w:id="258"/>
      <w:r w:rsidRPr="004F2B4F">
        <w:rPr>
          <w:lang w:val="en-US"/>
        </w:rPr>
        <w:t>Stationary boundary conditions</w:t>
      </w:r>
      <w:bookmarkEnd w:id="255"/>
    </w:p>
    <w:p w:rsidR="00890816" w:rsidRPr="004F2B4F" w:rsidRDefault="00890816" w:rsidP="002603CC">
      <w:pPr>
        <w:rPr>
          <w:lang w:val="en-US"/>
        </w:rPr>
      </w:pPr>
    </w:p>
    <w:p w:rsidR="003245CF" w:rsidRPr="004F2B4F" w:rsidRDefault="00890816" w:rsidP="002603CC">
      <w:pPr>
        <w:pStyle w:val="Heading3"/>
        <w:jc w:val="both"/>
        <w:rPr>
          <w:lang w:val="en-US"/>
        </w:rPr>
      </w:pPr>
      <w:bookmarkStart w:id="259" w:name="_Toc412623858"/>
      <w:bookmarkEnd w:id="256"/>
      <w:bookmarkEnd w:id="257"/>
      <w:r w:rsidRPr="004F2B4F">
        <w:rPr>
          <w:lang w:val="en-US"/>
        </w:rPr>
        <w:t>Time series</w:t>
      </w:r>
      <w:bookmarkEnd w:id="259"/>
    </w:p>
    <w:p w:rsidR="003245CF" w:rsidRPr="004F2B4F" w:rsidRDefault="003245CF" w:rsidP="002603CC">
      <w:pPr>
        <w:pStyle w:val="Heading4"/>
        <w:jc w:val="both"/>
        <w:rPr>
          <w:lang w:val="en-US"/>
        </w:rPr>
      </w:pPr>
      <w:r w:rsidRPr="004F2B4F">
        <w:rPr>
          <w:lang w:val="en-US"/>
        </w:rPr>
        <w:t>S</w:t>
      </w:r>
      <w:r w:rsidR="00215B8C" w:rsidRPr="004F2B4F">
        <w:rPr>
          <w:lang w:val="en-US"/>
        </w:rPr>
        <w:t>urfbeat</w:t>
      </w:r>
    </w:p>
    <w:p w:rsidR="00620A54" w:rsidRPr="004F2B4F" w:rsidRDefault="00620A54" w:rsidP="002603CC">
      <w:pPr>
        <w:pStyle w:val="BodyText"/>
        <w:rPr>
          <w:lang w:val="en-US"/>
        </w:rPr>
      </w:pPr>
      <w:r w:rsidRPr="004F2B4F">
        <w:rPr>
          <w:lang w:val="en-US"/>
        </w:rPr>
        <w:t xml:space="preserve">Stationary wave boundary conditions are enabled using </w:t>
      </w:r>
      <w:r w:rsidRPr="004F2B4F">
        <w:rPr>
          <w:i/>
          <w:lang w:val="en-US"/>
        </w:rPr>
        <w:t>instat</w:t>
      </w:r>
      <w:r w:rsidRPr="004F2B4F">
        <w:rPr>
          <w:lang w:val="en-US"/>
        </w:rPr>
        <w:t xml:space="preserve"> values </w:t>
      </w:r>
      <w:r w:rsidRPr="004F2B4F">
        <w:rPr>
          <w:i/>
          <w:lang w:val="en-US"/>
        </w:rPr>
        <w:t>stat</w:t>
      </w:r>
      <w:r w:rsidRPr="004F2B4F">
        <w:rPr>
          <w:lang w:val="en-US"/>
        </w:rPr>
        <w:t xml:space="preserve">, </w:t>
      </w:r>
      <w:r w:rsidRPr="004F2B4F">
        <w:rPr>
          <w:i/>
          <w:lang w:val="en-US"/>
        </w:rPr>
        <w:t>bichrom</w:t>
      </w:r>
      <w:r w:rsidRPr="004F2B4F">
        <w:rPr>
          <w:lang w:val="en-US"/>
        </w:rPr>
        <w:t xml:space="preserve">, </w:t>
      </w:r>
      <w:r w:rsidRPr="004F2B4F">
        <w:rPr>
          <w:i/>
          <w:lang w:val="en-US"/>
        </w:rPr>
        <w:t>ts_1</w:t>
      </w:r>
      <w:r w:rsidRPr="004F2B4F">
        <w:rPr>
          <w:lang w:val="en-US"/>
        </w:rPr>
        <w:t xml:space="preserve">, </w:t>
      </w:r>
      <w:r w:rsidRPr="004F2B4F">
        <w:rPr>
          <w:i/>
          <w:lang w:val="en-US"/>
        </w:rPr>
        <w:t xml:space="preserve">ts_2 </w:t>
      </w:r>
      <w:r w:rsidRPr="004F2B4F">
        <w:rPr>
          <w:lang w:val="en-US"/>
        </w:rPr>
        <w:t xml:space="preserve">or </w:t>
      </w:r>
      <w:r w:rsidRPr="004F2B4F">
        <w:rPr>
          <w:i/>
          <w:lang w:val="en-US"/>
        </w:rPr>
        <w:t>stat_table</w:t>
      </w:r>
      <w:r w:rsidRPr="004F2B4F">
        <w:rPr>
          <w:lang w:val="en-US"/>
        </w:rPr>
        <w:t>. The conditions are</w:t>
      </w:r>
      <w:r w:rsidRPr="004F2B4F">
        <w:rPr>
          <w:i/>
          <w:lang w:val="en-US"/>
        </w:rPr>
        <w:t xml:space="preserve"> </w:t>
      </w:r>
      <w:r w:rsidRPr="004F2B4F">
        <w:rPr>
          <w:lang w:val="en-US"/>
        </w:rPr>
        <w:t xml:space="preserve">generally defined within the </w:t>
      </w:r>
      <w:r w:rsidRPr="004F2B4F">
        <w:rPr>
          <w:i/>
          <w:lang w:val="en-US"/>
        </w:rPr>
        <w:t>params.txt</w:t>
      </w:r>
      <w:r w:rsidRPr="004F2B4F">
        <w:rPr>
          <w:lang w:val="en-US"/>
        </w:rPr>
        <w:t xml:space="preserve"> file directly using the keywords described in the table below. In addition, in case of </w:t>
      </w:r>
      <w:r w:rsidRPr="004F2B4F">
        <w:rPr>
          <w:i/>
          <w:lang w:val="en-US"/>
        </w:rPr>
        <w:t>instat</w:t>
      </w:r>
      <w:r w:rsidRPr="004F2B4F">
        <w:rPr>
          <w:lang w:val="en-US"/>
        </w:rPr>
        <w:t xml:space="preserve"> values </w:t>
      </w:r>
      <w:r w:rsidRPr="004F2B4F">
        <w:rPr>
          <w:i/>
          <w:lang w:val="en-US"/>
        </w:rPr>
        <w:t>ts_1</w:t>
      </w:r>
      <w:r w:rsidRPr="004F2B4F">
        <w:rPr>
          <w:lang w:val="en-US"/>
        </w:rPr>
        <w:t xml:space="preserve"> or </w:t>
      </w:r>
      <w:r w:rsidRPr="004F2B4F">
        <w:rPr>
          <w:i/>
          <w:lang w:val="en-US"/>
        </w:rPr>
        <w:t>ts_2</w:t>
      </w:r>
      <w:r w:rsidRPr="004F2B4F">
        <w:rPr>
          <w:lang w:val="en-US"/>
        </w:rPr>
        <w:t xml:space="preserve"> the file </w:t>
      </w:r>
      <w:r w:rsidRPr="004F2B4F">
        <w:rPr>
          <w:i/>
          <w:lang w:val="en-US"/>
        </w:rPr>
        <w:t>bc/gen.ezs</w:t>
      </w:r>
      <w:r w:rsidRPr="004F2B4F">
        <w:rPr>
          <w:lang w:val="en-US"/>
        </w:rPr>
        <w:t xml:space="preserve"> should be present that describes the infragravity wave forcing generated outside of XBeach. The format of this file is as follows:</w:t>
      </w:r>
    </w:p>
    <w:p w:rsidR="00620A54" w:rsidRPr="004F2B4F" w:rsidRDefault="00620A54" w:rsidP="002603CC">
      <w:pPr>
        <w:pStyle w:val="Codeheader"/>
        <w:rPr>
          <w:lang w:val="en-US"/>
        </w:rPr>
      </w:pPr>
      <w:commentRangeStart w:id="260"/>
      <w:proofErr w:type="gramStart"/>
      <w:r w:rsidRPr="004F2B4F">
        <w:rPr>
          <w:lang w:val="en-US"/>
        </w:rPr>
        <w:t>bc/gen.ezs</w:t>
      </w:r>
      <w:proofErr w:type="gramEnd"/>
    </w:p>
    <w:p w:rsidR="00620A54" w:rsidRPr="004F2B4F" w:rsidRDefault="00620A54" w:rsidP="002603CC">
      <w:pPr>
        <w:pStyle w:val="Code"/>
        <w:jc w:val="both"/>
      </w:pPr>
      <w:r w:rsidRPr="004F2B4F">
        <w:t>&lt;</w:t>
      </w:r>
      <w:proofErr w:type="gramStart"/>
      <w:r w:rsidRPr="004F2B4F">
        <w:t>time</w:t>
      </w:r>
      <w:proofErr w:type="gramEnd"/>
      <w:r w:rsidRPr="004F2B4F">
        <w:t xml:space="preserve"> 1&gt; &lt;zs 1&gt; &lt;</w:t>
      </w:r>
      <w:r w:rsidR="00890816" w:rsidRPr="004F2B4F">
        <w:t>E</w:t>
      </w:r>
      <w:r w:rsidRPr="004F2B4F">
        <w:t xml:space="preserve"> 1&gt;</w:t>
      </w:r>
    </w:p>
    <w:p w:rsidR="00620A54" w:rsidRPr="004F2B4F" w:rsidRDefault="00620A54" w:rsidP="002603CC">
      <w:pPr>
        <w:pStyle w:val="Code"/>
        <w:jc w:val="both"/>
      </w:pPr>
      <w:r w:rsidRPr="004F2B4F">
        <w:t>&lt;</w:t>
      </w:r>
      <w:proofErr w:type="gramStart"/>
      <w:r w:rsidRPr="004F2B4F">
        <w:t>time</w:t>
      </w:r>
      <w:proofErr w:type="gramEnd"/>
      <w:r w:rsidRPr="004F2B4F">
        <w:t xml:space="preserve"> 1&gt; &lt;zs 2&gt; &lt;</w:t>
      </w:r>
      <w:r w:rsidR="00890816" w:rsidRPr="004F2B4F">
        <w:t>E</w:t>
      </w:r>
      <w:r w:rsidRPr="004F2B4F">
        <w:t xml:space="preserve"> 2&gt;</w:t>
      </w:r>
    </w:p>
    <w:p w:rsidR="00620A54" w:rsidRPr="004F2B4F" w:rsidRDefault="00620A54" w:rsidP="002603CC">
      <w:pPr>
        <w:pStyle w:val="Code"/>
        <w:jc w:val="both"/>
      </w:pPr>
      <w:r w:rsidRPr="004F2B4F">
        <w:t>&lt;</w:t>
      </w:r>
      <w:proofErr w:type="gramStart"/>
      <w:r w:rsidRPr="004F2B4F">
        <w:t>time</w:t>
      </w:r>
      <w:proofErr w:type="gramEnd"/>
      <w:r w:rsidRPr="004F2B4F">
        <w:t xml:space="preserve"> 2&gt; &lt;zs 3&gt; &lt;</w:t>
      </w:r>
      <w:r w:rsidR="00890816" w:rsidRPr="004F2B4F">
        <w:t>E</w:t>
      </w:r>
      <w:r w:rsidRPr="004F2B4F">
        <w:t xml:space="preserve"> 3&gt;</w:t>
      </w:r>
      <w:commentRangeEnd w:id="260"/>
      <w:r w:rsidR="00890816" w:rsidRPr="004F2B4F">
        <w:rPr>
          <w:rStyle w:val="CommentReference"/>
          <w:rFonts w:ascii="Arial" w:hAnsi="Arial"/>
          <w:color w:val="auto"/>
        </w:rPr>
        <w:commentReference w:id="260"/>
      </w:r>
    </w:p>
    <w:p w:rsidR="00620A54" w:rsidRPr="004F2B4F" w:rsidRDefault="00620A54" w:rsidP="002603CC">
      <w:pPr>
        <w:pStyle w:val="Code"/>
        <w:jc w:val="both"/>
      </w:pPr>
      <w:r w:rsidRPr="004F2B4F">
        <w:t>...</w:t>
      </w:r>
    </w:p>
    <w:p w:rsidR="00620A54" w:rsidRPr="004F2B4F" w:rsidRDefault="00620A54" w:rsidP="002603CC">
      <w:pPr>
        <w:pStyle w:val="BodyText"/>
        <w:rPr>
          <w:lang w:val="en-US"/>
        </w:rPr>
      </w:pPr>
      <w:r w:rsidRPr="004F2B4F">
        <w:rPr>
          <w:lang w:val="en-US"/>
        </w:rPr>
        <w:t xml:space="preserve">Only in case of </w:t>
      </w:r>
      <w:r w:rsidRPr="004F2B4F">
        <w:rPr>
          <w:i/>
          <w:lang w:val="en-US"/>
        </w:rPr>
        <w:t>instat=stat_table</w:t>
      </w:r>
      <w:r w:rsidRPr="004F2B4F">
        <w:rPr>
          <w:lang w:val="en-US"/>
        </w:rPr>
        <w:t xml:space="preserve"> the time-varying stationary wave boundary conditions are fully described in an external file referenced by the </w:t>
      </w:r>
      <w:r w:rsidRPr="004F2B4F">
        <w:rPr>
          <w:i/>
          <w:lang w:val="en-US"/>
        </w:rPr>
        <w:t>bcfile</w:t>
      </w:r>
      <w:r w:rsidRPr="004F2B4F">
        <w:rPr>
          <w:lang w:val="en-US"/>
        </w:rPr>
        <w:t xml:space="preserve"> keyword. The </w:t>
      </w:r>
      <w:r w:rsidRPr="004F2B4F">
        <w:rPr>
          <w:i/>
          <w:lang w:val="en-US"/>
        </w:rPr>
        <w:t xml:space="preserve">bcfile </w:t>
      </w:r>
      <w:r w:rsidRPr="004F2B4F">
        <w:rPr>
          <w:lang w:val="en-US"/>
        </w:rPr>
        <w:t xml:space="preserve">keyword is part of the spectral wave boundary condition input and also the referenced file is designed for time-varying spectral input in the form of JONSWAP spectra. In stationary mode only the relevant data from this file is used and irrelevant data like </w:t>
      </w:r>
      <w:r w:rsidRPr="004F2B4F">
        <w:rPr>
          <w:i/>
          <w:lang w:val="en-US"/>
        </w:rPr>
        <w:t>gamma</w:t>
      </w:r>
      <w:r w:rsidRPr="004F2B4F">
        <w:rPr>
          <w:lang w:val="en-US"/>
        </w:rPr>
        <w:t xml:space="preserve"> and </w:t>
      </w:r>
      <w:r w:rsidRPr="004F2B4F">
        <w:rPr>
          <w:i/>
          <w:lang w:val="en-US"/>
        </w:rPr>
        <w:t>dfj</w:t>
      </w:r>
      <w:r w:rsidRPr="004F2B4F">
        <w:rPr>
          <w:lang w:val="en-US"/>
        </w:rPr>
        <w:t xml:space="preserve"> are discarded. See </w:t>
      </w:r>
      <w:r w:rsidRPr="004F2B4F">
        <w:rPr>
          <w:lang w:val="en-US"/>
        </w:rPr>
        <w:fldChar w:fldCharType="begin"/>
      </w:r>
      <w:r w:rsidRPr="004F2B4F">
        <w:rPr>
          <w:lang w:val="en-US"/>
        </w:rPr>
        <w:instrText xml:space="preserve"> REF _Ref285376842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4.4.3.1</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_Ref285376842 \h </w:instrText>
      </w:r>
      <w:r w:rsidR="004D7B46" w:rsidRPr="004F2B4F">
        <w:rPr>
          <w:lang w:val="en-US"/>
        </w:rPr>
        <w:instrText xml:space="preserve"> \* MERGEFORMAT </w:instrText>
      </w:r>
      <w:r w:rsidRPr="004F2B4F">
        <w:rPr>
          <w:lang w:val="en-US"/>
        </w:rPr>
      </w:r>
      <w:r w:rsidRPr="004F2B4F">
        <w:rPr>
          <w:lang w:val="en-US"/>
        </w:rPr>
        <w:fldChar w:fldCharType="separate"/>
      </w:r>
      <w:r w:rsidR="000C1056" w:rsidRPr="004F2B4F">
        <w:rPr>
          <w:lang w:val="en-US"/>
        </w:rPr>
        <w:t>JONSWAP wave spectra</w:t>
      </w:r>
      <w:r w:rsidRPr="004F2B4F">
        <w:rPr>
          <w:lang w:val="en-US"/>
        </w:rPr>
        <w:fldChar w:fldCharType="end"/>
      </w:r>
      <w:r w:rsidRPr="004F2B4F">
        <w:rPr>
          <w:lang w:val="en-US"/>
        </w:rPr>
        <w:t xml:space="preserve"> for a description of the file format.</w:t>
      </w:r>
      <w:commentRangeEnd w:id="258"/>
      <w:r w:rsidR="00890816" w:rsidRPr="004F2B4F">
        <w:rPr>
          <w:rStyle w:val="CommentReference"/>
          <w:lang w:val="en-US"/>
        </w:rPr>
        <w:commentReference w:id="258"/>
      </w:r>
    </w:p>
    <w:tbl>
      <w:tblPr>
        <w:tblStyle w:val="LightShading-Accent1"/>
        <w:tblW w:w="0" w:type="auto"/>
        <w:tblLook w:val="04A0" w:firstRow="1" w:lastRow="0" w:firstColumn="1" w:lastColumn="0" w:noHBand="0" w:noVBand="1"/>
      </w:tblPr>
      <w:tblGrid>
        <w:gridCol w:w="1721"/>
        <w:gridCol w:w="2245"/>
        <w:gridCol w:w="1197"/>
        <w:gridCol w:w="1721"/>
        <w:gridCol w:w="848"/>
        <w:gridCol w:w="1198"/>
      </w:tblGrid>
      <w:tr w:rsidR="00620A54" w:rsidRPr="004F2B4F" w:rsidTr="003245C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21" w:type="dxa"/>
          </w:tcPr>
          <w:p w:rsidR="00620A54" w:rsidRPr="004F2B4F" w:rsidRDefault="00620A54" w:rsidP="002603CC">
            <w:pPr>
              <w:pStyle w:val="PlainText"/>
              <w:jc w:val="both"/>
            </w:pPr>
            <w:r w:rsidRPr="004F2B4F">
              <w:t>keyword</w:t>
            </w:r>
          </w:p>
        </w:tc>
        <w:tc>
          <w:tcPr>
            <w:tcW w:w="2245"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197"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721"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48"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198"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620A54" w:rsidRPr="004F2B4F" w:rsidRDefault="00620A54" w:rsidP="002603CC">
            <w:pPr>
              <w:pStyle w:val="PlainText"/>
              <w:jc w:val="both"/>
            </w:pPr>
            <w:r w:rsidRPr="004F2B4F">
              <w:t>Hrms</w:t>
            </w:r>
          </w:p>
        </w:tc>
        <w:tc>
          <w:tcPr>
            <w:tcW w:w="2245"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Hrms wave height for instat = stat, bichrom, ts_1 or ts_2</w:t>
            </w:r>
          </w:p>
        </w:tc>
        <w:tc>
          <w:tcPr>
            <w:tcW w:w="119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721"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19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3245CF">
        <w:tc>
          <w:tcPr>
            <w:cnfStyle w:val="001000000000" w:firstRow="0" w:lastRow="0" w:firstColumn="1" w:lastColumn="0" w:oddVBand="0" w:evenVBand="0" w:oddHBand="0" w:evenHBand="0" w:firstRowFirstColumn="0" w:firstRowLastColumn="0" w:lastRowFirstColumn="0" w:lastRowLastColumn="0"/>
            <w:tcW w:w="1721" w:type="dxa"/>
          </w:tcPr>
          <w:p w:rsidR="00620A54" w:rsidRPr="004F2B4F" w:rsidRDefault="00620A54" w:rsidP="002603CC">
            <w:pPr>
              <w:pStyle w:val="PlainText"/>
              <w:jc w:val="both"/>
            </w:pPr>
            <w:r w:rsidRPr="004F2B4F">
              <w:t>Tlong</w:t>
            </w:r>
          </w:p>
        </w:tc>
        <w:tc>
          <w:tcPr>
            <w:tcW w:w="2245"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Wave group period for case instat = bichrom</w:t>
            </w:r>
          </w:p>
        </w:tc>
        <w:tc>
          <w:tcPr>
            <w:tcW w:w="119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80.0</w:t>
            </w:r>
          </w:p>
        </w:tc>
        <w:tc>
          <w:tcPr>
            <w:tcW w:w="1721"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20.0 - 300.0</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19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620A54" w:rsidRPr="004F2B4F" w:rsidRDefault="00620A54" w:rsidP="002603CC">
            <w:pPr>
              <w:pStyle w:val="PlainText"/>
              <w:jc w:val="both"/>
            </w:pPr>
            <w:r w:rsidRPr="004F2B4F">
              <w:t>Trep</w:t>
            </w:r>
          </w:p>
        </w:tc>
        <w:tc>
          <w:tcPr>
            <w:tcW w:w="2245"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Representative wave period for instat = stat, bichrom, ts_1 or ts_2</w:t>
            </w:r>
          </w:p>
        </w:tc>
        <w:tc>
          <w:tcPr>
            <w:tcW w:w="119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721"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1.0 - 20.0</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19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3245CF">
        <w:tc>
          <w:tcPr>
            <w:cnfStyle w:val="001000000000" w:firstRow="0" w:lastRow="0" w:firstColumn="1" w:lastColumn="0" w:oddVBand="0" w:evenVBand="0" w:oddHBand="0" w:evenHBand="0" w:firstRowFirstColumn="0" w:firstRowLastColumn="0" w:lastRowFirstColumn="0" w:lastRowLastColumn="0"/>
            <w:tcW w:w="1721" w:type="dxa"/>
          </w:tcPr>
          <w:p w:rsidR="00620A54" w:rsidRPr="004F2B4F" w:rsidRDefault="00620A54" w:rsidP="002603CC">
            <w:pPr>
              <w:pStyle w:val="PlainText"/>
              <w:jc w:val="both"/>
            </w:pPr>
            <w:r w:rsidRPr="004F2B4F">
              <w:t>dir0</w:t>
            </w:r>
          </w:p>
        </w:tc>
        <w:tc>
          <w:tcPr>
            <w:tcW w:w="2245"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Mean wave direction for instat = stat, bichrom, ts_1 or ts_2 (nautical convention)</w:t>
            </w:r>
          </w:p>
        </w:tc>
        <w:tc>
          <w:tcPr>
            <w:tcW w:w="119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270.0</w:t>
            </w:r>
          </w:p>
        </w:tc>
        <w:tc>
          <w:tcPr>
            <w:tcW w:w="1721"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180.0 - 360.0</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119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620A54" w:rsidRPr="004F2B4F" w:rsidRDefault="00620A54" w:rsidP="002603CC">
            <w:pPr>
              <w:pStyle w:val="PlainText"/>
              <w:jc w:val="both"/>
            </w:pPr>
            <w:r w:rsidRPr="004F2B4F">
              <w:t>instat</w:t>
            </w:r>
          </w:p>
        </w:tc>
        <w:tc>
          <w:tcPr>
            <w:tcW w:w="2245"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boundary condition type</w:t>
            </w:r>
          </w:p>
        </w:tc>
        <w:tc>
          <w:tcPr>
            <w:tcW w:w="119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bichrom</w:t>
            </w:r>
          </w:p>
        </w:tc>
        <w:tc>
          <w:tcPr>
            <w:tcW w:w="1721"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stat, bichrom, ts_1, ts_2, jons, swan, vardens, reuse, ts_nonh, off, stat_table, jons_table</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3245CF">
        <w:tc>
          <w:tcPr>
            <w:cnfStyle w:val="001000000000" w:firstRow="0" w:lastRow="0" w:firstColumn="1" w:lastColumn="0" w:oddVBand="0" w:evenVBand="0" w:oddHBand="0" w:evenHBand="0" w:firstRowFirstColumn="0" w:firstRowLastColumn="0" w:lastRowFirstColumn="0" w:lastRowLastColumn="0"/>
            <w:tcW w:w="1721" w:type="dxa"/>
          </w:tcPr>
          <w:p w:rsidR="00620A54" w:rsidRPr="004F2B4F" w:rsidRDefault="00620A54" w:rsidP="002603CC">
            <w:pPr>
              <w:pStyle w:val="PlainText"/>
              <w:jc w:val="both"/>
            </w:pPr>
            <w:r w:rsidRPr="004F2B4F">
              <w:t>lateralwave</w:t>
            </w:r>
          </w:p>
        </w:tc>
        <w:tc>
          <w:tcPr>
            <w:tcW w:w="2245"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for lateral boundary at left</w:t>
            </w:r>
          </w:p>
        </w:tc>
        <w:tc>
          <w:tcPr>
            <w:tcW w:w="119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neumann</w:t>
            </w:r>
          </w:p>
        </w:tc>
        <w:tc>
          <w:tcPr>
            <w:tcW w:w="1721"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neumann, wavecrest, cyclic</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620A54" w:rsidRPr="004F2B4F" w:rsidRDefault="00620A54" w:rsidP="002603CC">
            <w:pPr>
              <w:pStyle w:val="PlainText"/>
              <w:jc w:val="both"/>
            </w:pPr>
            <w:r w:rsidRPr="004F2B4F">
              <w:t>m</w:t>
            </w:r>
          </w:p>
        </w:tc>
        <w:tc>
          <w:tcPr>
            <w:tcW w:w="2245"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Power in cos^m directional distribution for instat = stat, bichrom, ts_1 or ts_2</w:t>
            </w:r>
          </w:p>
        </w:tc>
        <w:tc>
          <w:tcPr>
            <w:tcW w:w="119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721"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2 - 128</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19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3245CF">
        <w:tc>
          <w:tcPr>
            <w:cnfStyle w:val="001000000000" w:firstRow="0" w:lastRow="0" w:firstColumn="1" w:lastColumn="0" w:oddVBand="0" w:evenVBand="0" w:oddHBand="0" w:evenHBand="0" w:firstRowFirstColumn="0" w:firstRowLastColumn="0" w:lastRowFirstColumn="0" w:lastRowLastColumn="0"/>
            <w:tcW w:w="1721" w:type="dxa"/>
          </w:tcPr>
          <w:p w:rsidR="00620A54" w:rsidRPr="004F2B4F" w:rsidRDefault="00620A54" w:rsidP="002603CC">
            <w:pPr>
              <w:pStyle w:val="PlainText"/>
              <w:jc w:val="both"/>
            </w:pPr>
            <w:r w:rsidRPr="004F2B4F">
              <w:t>nmax*</w:t>
            </w:r>
          </w:p>
        </w:tc>
        <w:tc>
          <w:tcPr>
            <w:tcW w:w="2245"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ratio of cg/c for computing long wave boundary conditions</w:t>
            </w:r>
          </w:p>
        </w:tc>
        <w:tc>
          <w:tcPr>
            <w:tcW w:w="119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0.8</w:t>
            </w:r>
          </w:p>
        </w:tc>
        <w:tc>
          <w:tcPr>
            <w:tcW w:w="1721"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0.5 - 1.0</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19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324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rsidR="00620A54" w:rsidRPr="004F2B4F" w:rsidRDefault="00620A54" w:rsidP="002603CC">
            <w:pPr>
              <w:pStyle w:val="PlainText"/>
              <w:jc w:val="both"/>
            </w:pPr>
            <w:r w:rsidRPr="004F2B4F">
              <w:t>taper</w:t>
            </w:r>
          </w:p>
        </w:tc>
        <w:tc>
          <w:tcPr>
            <w:tcW w:w="2245"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Spin-up time of wave boundary conditions, in morphological time</w:t>
            </w:r>
          </w:p>
        </w:tc>
        <w:tc>
          <w:tcPr>
            <w:tcW w:w="119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w:t>
            </w:r>
          </w:p>
        </w:tc>
        <w:tc>
          <w:tcPr>
            <w:tcW w:w="1721"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0.0 - 1000.0</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19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3245CF" w:rsidRPr="004F2B4F" w:rsidRDefault="00215B8C" w:rsidP="002603CC">
      <w:pPr>
        <w:pStyle w:val="Heading4"/>
        <w:jc w:val="both"/>
        <w:rPr>
          <w:lang w:val="en-US"/>
        </w:rPr>
      </w:pPr>
      <w:bookmarkStart w:id="261" w:name="_Ref285375434"/>
      <w:bookmarkStart w:id="262" w:name="_Toc285701668"/>
      <w:r w:rsidRPr="004F2B4F">
        <w:rPr>
          <w:lang w:val="en-US"/>
        </w:rPr>
        <w:t>N</w:t>
      </w:r>
      <w:r w:rsidR="003245CF" w:rsidRPr="004F2B4F">
        <w:rPr>
          <w:lang w:val="en-US"/>
        </w:rPr>
        <w:t>on-hydrostatic model</w:t>
      </w:r>
    </w:p>
    <w:p w:rsidR="003245CF" w:rsidRPr="004F2B4F" w:rsidRDefault="003245CF" w:rsidP="002603CC">
      <w:pPr>
        <w:pStyle w:val="BodyText"/>
        <w:rPr>
          <w:lang w:val="en-US"/>
        </w:rPr>
      </w:pPr>
      <w:r w:rsidRPr="004F2B4F">
        <w:rPr>
          <w:lang w:val="en-US"/>
        </w:rPr>
        <w:t xml:space="preserve">If XBeach is run as a non-hydrostatic model, which is essentially the nonlinear shallow water equations with dispersion terms and without a wave-action driver, appropriate wave boundary conditions need to be supplied. This option is enabled by </w:t>
      </w:r>
      <w:r w:rsidRPr="004F2B4F">
        <w:rPr>
          <w:i/>
          <w:lang w:val="en-US"/>
        </w:rPr>
        <w:t>instat=ts_nonh</w:t>
      </w:r>
      <w:r w:rsidRPr="004F2B4F">
        <w:rPr>
          <w:lang w:val="en-US"/>
        </w:rPr>
        <w:t>. The boundary conditions are invoked as follows:</w:t>
      </w:r>
    </w:p>
    <w:p w:rsidR="003245CF" w:rsidRPr="004F2B4F" w:rsidRDefault="003245CF" w:rsidP="002603CC">
      <w:pPr>
        <w:pStyle w:val="BodyText"/>
        <w:rPr>
          <w:lang w:val="en-US"/>
        </w:rPr>
      </w:pPr>
      <w:commentRangeStart w:id="263"/>
      <w:r w:rsidRPr="004F2B4F">
        <w:rPr>
          <w:highlight w:val="yellow"/>
          <w:lang w:val="en-US"/>
        </w:rPr>
        <w:t xml:space="preserve">TODO: nonh </w:t>
      </w:r>
      <w:proofErr w:type="gramStart"/>
      <w:r w:rsidRPr="004F2B4F">
        <w:rPr>
          <w:highlight w:val="yellow"/>
          <w:lang w:val="en-US"/>
        </w:rPr>
        <w:t>wbc</w:t>
      </w:r>
      <w:proofErr w:type="gramEnd"/>
      <w:r w:rsidRPr="004F2B4F">
        <w:rPr>
          <w:highlight w:val="yellow"/>
          <w:lang w:val="en-US"/>
        </w:rPr>
        <w:t xml:space="preserve"> description</w:t>
      </w:r>
      <w:commentRangeEnd w:id="263"/>
      <w:r w:rsidR="00215B8C" w:rsidRPr="004F2B4F">
        <w:rPr>
          <w:rStyle w:val="CommentReference"/>
          <w:lang w:val="en-US"/>
        </w:rPr>
        <w:commentReference w:id="263"/>
      </w:r>
    </w:p>
    <w:p w:rsidR="00620A54" w:rsidRPr="004F2B4F" w:rsidRDefault="00620A54" w:rsidP="002603CC">
      <w:pPr>
        <w:pStyle w:val="Heading3"/>
        <w:jc w:val="both"/>
        <w:rPr>
          <w:lang w:val="en-US"/>
        </w:rPr>
      </w:pPr>
      <w:bookmarkStart w:id="264" w:name="_Toc412623859"/>
      <w:r w:rsidRPr="004F2B4F">
        <w:rPr>
          <w:lang w:val="en-US"/>
        </w:rPr>
        <w:t>Spectral wave boundary conditions</w:t>
      </w:r>
      <w:bookmarkEnd w:id="261"/>
      <w:bookmarkEnd w:id="262"/>
      <w:bookmarkEnd w:id="264"/>
    </w:p>
    <w:p w:rsidR="00620A54" w:rsidRPr="004F2B4F" w:rsidRDefault="00620A54" w:rsidP="002603CC">
      <w:pPr>
        <w:pStyle w:val="BodyText"/>
        <w:rPr>
          <w:lang w:val="en-US"/>
        </w:rPr>
      </w:pPr>
      <w:r w:rsidRPr="004F2B4F">
        <w:rPr>
          <w:lang w:val="en-US"/>
        </w:rPr>
        <w:t xml:space="preserve">Spectral wave boundary conditions are enabled using </w:t>
      </w:r>
      <w:r w:rsidRPr="004F2B4F">
        <w:rPr>
          <w:i/>
          <w:lang w:val="en-US"/>
        </w:rPr>
        <w:t>instat</w:t>
      </w:r>
      <w:r w:rsidRPr="004F2B4F">
        <w:rPr>
          <w:lang w:val="en-US"/>
        </w:rPr>
        <w:t xml:space="preserve"> values </w:t>
      </w:r>
      <w:proofErr w:type="gramStart"/>
      <w:r w:rsidRPr="004F2B4F">
        <w:rPr>
          <w:i/>
          <w:lang w:val="en-US"/>
        </w:rPr>
        <w:t>jons</w:t>
      </w:r>
      <w:proofErr w:type="gramEnd"/>
      <w:r w:rsidRPr="004F2B4F">
        <w:rPr>
          <w:lang w:val="en-US"/>
        </w:rPr>
        <w:t xml:space="preserve">, </w:t>
      </w:r>
      <w:r w:rsidRPr="004F2B4F">
        <w:rPr>
          <w:i/>
          <w:lang w:val="en-US"/>
        </w:rPr>
        <w:t>swan</w:t>
      </w:r>
      <w:r w:rsidRPr="004F2B4F">
        <w:rPr>
          <w:lang w:val="en-US"/>
        </w:rPr>
        <w:t xml:space="preserve">, </w:t>
      </w:r>
      <w:r w:rsidRPr="004F2B4F">
        <w:rPr>
          <w:i/>
          <w:lang w:val="en-US"/>
        </w:rPr>
        <w:t>vardens</w:t>
      </w:r>
      <w:r w:rsidRPr="004F2B4F">
        <w:rPr>
          <w:lang w:val="en-US"/>
        </w:rPr>
        <w:t xml:space="preserve"> or </w:t>
      </w:r>
      <w:r w:rsidRPr="004F2B4F">
        <w:rPr>
          <w:i/>
          <w:lang w:val="en-US"/>
        </w:rPr>
        <w:t>jons_table</w:t>
      </w:r>
      <w:r w:rsidRPr="004F2B4F">
        <w:rPr>
          <w:lang w:val="en-US"/>
        </w:rPr>
        <w:t xml:space="preserve">. The conditions are defined in separate files referenced from the </w:t>
      </w:r>
      <w:r w:rsidRPr="004F2B4F">
        <w:rPr>
          <w:i/>
          <w:lang w:val="en-US"/>
        </w:rPr>
        <w:t>params.txt</w:t>
      </w:r>
      <w:r w:rsidRPr="004F2B4F">
        <w:rPr>
          <w:lang w:val="en-US"/>
        </w:rPr>
        <w:t xml:space="preserve"> file using the </w:t>
      </w:r>
      <w:r w:rsidRPr="004F2B4F">
        <w:rPr>
          <w:i/>
          <w:lang w:val="en-US"/>
        </w:rPr>
        <w:t>bcfile</w:t>
      </w:r>
      <w:r w:rsidRPr="004F2B4F">
        <w:rPr>
          <w:lang w:val="en-US"/>
        </w:rPr>
        <w:t xml:space="preserve"> keyword. A spectral wave boundary condition describes a spectrum </w:t>
      </w:r>
      <w:r w:rsidRPr="004F2B4F">
        <w:rPr>
          <w:i/>
          <w:lang w:val="en-US"/>
        </w:rPr>
        <w:t>shape</w:t>
      </w:r>
      <w:r w:rsidRPr="004F2B4F">
        <w:rPr>
          <w:lang w:val="en-US"/>
        </w:rPr>
        <w:t xml:space="preserve"> that XBeach uses to generate a (random) wave time series. The length and resolution of the generated time series is determined by the keywords </w:t>
      </w:r>
      <w:proofErr w:type="gramStart"/>
      <w:r w:rsidRPr="004F2B4F">
        <w:rPr>
          <w:i/>
          <w:lang w:val="en-US"/>
        </w:rPr>
        <w:t>rt</w:t>
      </w:r>
      <w:proofErr w:type="gramEnd"/>
      <w:r w:rsidRPr="004F2B4F">
        <w:rPr>
          <w:lang w:val="en-US"/>
        </w:rPr>
        <w:t xml:space="preserve"> and </w:t>
      </w:r>
      <w:r w:rsidRPr="004F2B4F">
        <w:rPr>
          <w:i/>
          <w:lang w:val="en-US"/>
        </w:rPr>
        <w:t>dtbc</w:t>
      </w:r>
      <w:r w:rsidRPr="004F2B4F">
        <w:rPr>
          <w:lang w:val="en-US"/>
        </w:rPr>
        <w:t xml:space="preserve"> respectively.</w:t>
      </w:r>
      <w:r w:rsidRPr="004F2B4F">
        <w:rPr>
          <w:rFonts w:ascii="Times New Roman" w:hAnsi="Times New Roman" w:cs="Times New Roman"/>
          <w:noProof/>
          <w:sz w:val="22"/>
          <w:szCs w:val="20"/>
          <w:lang w:val="en-US"/>
        </w:rPr>
        <w:t xml:space="preserve"> </w:t>
      </w:r>
      <w:r w:rsidRPr="004F2B4F">
        <w:rPr>
          <w:lang w:val="en-US"/>
        </w:rPr>
        <w:t>XBeach will reuse the generated time series until the simulation is completed. The resolution of the time series should be enough to accurately represent the bound long wave, but need not be as small as the time step used in XBeach.</w:t>
      </w:r>
    </w:p>
    <w:p w:rsidR="00620A54" w:rsidRPr="004F2B4F" w:rsidRDefault="00620A54" w:rsidP="002603CC">
      <w:pPr>
        <w:pStyle w:val="BodyText"/>
        <w:rPr>
          <w:lang w:val="en-US"/>
        </w:rPr>
      </w:pPr>
      <w:r w:rsidRPr="004F2B4F">
        <w:rPr>
          <w:lang w:val="en-US"/>
        </w:rPr>
        <w:t>An overview of all keywords relevant for spectral wave boundary conditions is given in the table below. The necessary file formats for each type of spectral wave boundary condition is explained in the following subsections.</w:t>
      </w:r>
    </w:p>
    <w:tbl>
      <w:tblPr>
        <w:tblStyle w:val="LightShading-Accent1"/>
        <w:tblW w:w="5000" w:type="pct"/>
        <w:tblLayout w:type="fixed"/>
        <w:tblLook w:val="04A0" w:firstRow="1" w:lastRow="0" w:firstColumn="1" w:lastColumn="0" w:noHBand="0" w:noVBand="1"/>
      </w:tblPr>
      <w:tblGrid>
        <w:gridCol w:w="1951"/>
        <w:gridCol w:w="2126"/>
        <w:gridCol w:w="1134"/>
        <w:gridCol w:w="1702"/>
        <w:gridCol w:w="1045"/>
        <w:gridCol w:w="972"/>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keyword</w:t>
            </w:r>
          </w:p>
        </w:tc>
        <w:tc>
          <w:tcPr>
            <w:tcW w:w="1190" w:type="pct"/>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635" w:type="pct"/>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953" w:type="pct"/>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585" w:type="pct"/>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544" w:type="pct"/>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Tm01switch*</w:t>
            </w:r>
          </w:p>
        </w:tc>
        <w:tc>
          <w:tcPr>
            <w:tcW w:w="1190"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Tm01 rather than Tm-10</w:t>
            </w:r>
          </w:p>
        </w:tc>
        <w:tc>
          <w:tcPr>
            <w:tcW w:w="63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953"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8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bcfile</w:t>
            </w:r>
          </w:p>
        </w:tc>
        <w:tc>
          <w:tcPr>
            <w:tcW w:w="1190"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spectrum file</w:t>
            </w:r>
          </w:p>
        </w:tc>
        <w:tc>
          <w:tcPr>
            <w:tcW w:w="63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53"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8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54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correctHm0*</w:t>
            </w:r>
          </w:p>
        </w:tc>
        <w:tc>
          <w:tcPr>
            <w:tcW w:w="1190"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Hm0 correction</w:t>
            </w:r>
          </w:p>
        </w:tc>
        <w:tc>
          <w:tcPr>
            <w:tcW w:w="63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953"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8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dtbc*</w:t>
            </w:r>
          </w:p>
        </w:tc>
        <w:tc>
          <w:tcPr>
            <w:tcW w:w="1190"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Timestep used to describe time series of wave energy and long wave flux at offshore boundary (not affected by morfac)</w:t>
            </w:r>
          </w:p>
        </w:tc>
        <w:tc>
          <w:tcPr>
            <w:tcW w:w="63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953"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0.1 - 2.0</w:t>
            </w:r>
          </w:p>
        </w:tc>
        <w:tc>
          <w:tcPr>
            <w:tcW w:w="58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54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dthetaS_XB*</w:t>
            </w:r>
          </w:p>
        </w:tc>
        <w:tc>
          <w:tcPr>
            <w:tcW w:w="1190"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The (counter-clockwise) angle in the degrees needed to rotate from the x-axis in SWAN to the x-axis pointing East</w:t>
            </w:r>
          </w:p>
        </w:tc>
        <w:tc>
          <w:tcPr>
            <w:tcW w:w="63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953"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-360.0 - 360.0</w:t>
            </w:r>
          </w:p>
        </w:tc>
        <w:tc>
          <w:tcPr>
            <w:tcW w:w="58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54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fcutoff*</w:t>
            </w:r>
          </w:p>
        </w:tc>
        <w:tc>
          <w:tcPr>
            <w:tcW w:w="1190"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Low-freq cutoff frequency for instat = jons, swan or vardens boundary conditions</w:t>
            </w:r>
          </w:p>
        </w:tc>
        <w:tc>
          <w:tcPr>
            <w:tcW w:w="63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953"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0.0 - 40.0</w:t>
            </w:r>
          </w:p>
        </w:tc>
        <w:tc>
          <w:tcPr>
            <w:tcW w:w="58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Hz</w:t>
            </w:r>
          </w:p>
        </w:tc>
        <w:tc>
          <w:tcPr>
            <w:tcW w:w="54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instat</w:t>
            </w:r>
          </w:p>
        </w:tc>
        <w:tc>
          <w:tcPr>
            <w:tcW w:w="1190"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boundary condition type</w:t>
            </w:r>
          </w:p>
        </w:tc>
        <w:tc>
          <w:tcPr>
            <w:tcW w:w="63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bichrom</w:t>
            </w:r>
          </w:p>
        </w:tc>
        <w:tc>
          <w:tcPr>
            <w:tcW w:w="953"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stat, bichrom, ts_1, ts_2, jons, swan, vardens, reuse, ts_nonh, off, stat_table, jons_table</w:t>
            </w:r>
          </w:p>
        </w:tc>
        <w:tc>
          <w:tcPr>
            <w:tcW w:w="58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nonhspectrum*</w:t>
            </w:r>
          </w:p>
        </w:tc>
        <w:tc>
          <w:tcPr>
            <w:tcW w:w="1190"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Spectrum format for wave action balance of nonhydrostatic waves</w:t>
            </w:r>
          </w:p>
        </w:tc>
        <w:tc>
          <w:tcPr>
            <w:tcW w:w="63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953"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8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nspectrumloc*</w:t>
            </w:r>
          </w:p>
        </w:tc>
        <w:tc>
          <w:tcPr>
            <w:tcW w:w="1190"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input spectrum locations</w:t>
            </w:r>
          </w:p>
        </w:tc>
        <w:tc>
          <w:tcPr>
            <w:tcW w:w="63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953"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par%ny+1</w:t>
            </w:r>
          </w:p>
        </w:tc>
        <w:tc>
          <w:tcPr>
            <w:tcW w:w="58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nspr*</w:t>
            </w:r>
          </w:p>
        </w:tc>
        <w:tc>
          <w:tcPr>
            <w:tcW w:w="1190"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long wave direction forced into centres of short wave bins</w:t>
            </w:r>
          </w:p>
        </w:tc>
        <w:tc>
          <w:tcPr>
            <w:tcW w:w="63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953"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8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oldnyq*</w:t>
            </w:r>
          </w:p>
        </w:tc>
        <w:tc>
          <w:tcPr>
            <w:tcW w:w="1190"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old nyquist switch</w:t>
            </w:r>
          </w:p>
        </w:tc>
        <w:tc>
          <w:tcPr>
            <w:tcW w:w="63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953"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58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random*</w:t>
            </w:r>
          </w:p>
        </w:tc>
        <w:tc>
          <w:tcPr>
            <w:tcW w:w="1190"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random seed for instat = jons, swan or vardens boundary conditions</w:t>
            </w:r>
          </w:p>
        </w:tc>
        <w:tc>
          <w:tcPr>
            <w:tcW w:w="63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953"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58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rt</w:t>
            </w:r>
          </w:p>
        </w:tc>
        <w:tc>
          <w:tcPr>
            <w:tcW w:w="1190"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Duration of wave spectrum at offshore boundary, in morphological time</w:t>
            </w:r>
          </w:p>
        </w:tc>
        <w:tc>
          <w:tcPr>
            <w:tcW w:w="63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min(3600.d0</w:t>
            </w:r>
          </w:p>
        </w:tc>
        <w:tc>
          <w:tcPr>
            <w:tcW w:w="953"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par%tstop - None</w:t>
            </w:r>
          </w:p>
        </w:tc>
        <w:tc>
          <w:tcPr>
            <w:tcW w:w="58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54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sprdthr*</w:t>
            </w:r>
          </w:p>
        </w:tc>
        <w:tc>
          <w:tcPr>
            <w:tcW w:w="1190"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Threshold ratio to maximum value of S above which spectrum densities are read in</w:t>
            </w:r>
          </w:p>
        </w:tc>
        <w:tc>
          <w:tcPr>
            <w:tcW w:w="63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0.08</w:t>
            </w:r>
          </w:p>
        </w:tc>
        <w:tc>
          <w:tcPr>
            <w:tcW w:w="953"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58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trepfac*</w:t>
            </w:r>
          </w:p>
        </w:tc>
        <w:tc>
          <w:tcPr>
            <w:tcW w:w="1190"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Compute mean wave period over energy band: par%trepfac*maxval(Sf) for instat jons, swan or vardens; converges to Tm01 for trepfac = 0.0 and</w:t>
            </w:r>
          </w:p>
        </w:tc>
        <w:tc>
          <w:tcPr>
            <w:tcW w:w="63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w:t>
            </w:r>
          </w:p>
        </w:tc>
        <w:tc>
          <w:tcPr>
            <w:tcW w:w="953"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585"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544" w:type="pct"/>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092" w:type="pct"/>
          </w:tcPr>
          <w:p w:rsidR="00620A54" w:rsidRPr="004F2B4F" w:rsidRDefault="00620A54" w:rsidP="002603CC">
            <w:pPr>
              <w:pStyle w:val="PlainText"/>
              <w:jc w:val="both"/>
            </w:pPr>
            <w:r w:rsidRPr="004F2B4F">
              <w:t>wbcversion*</w:t>
            </w:r>
          </w:p>
        </w:tc>
        <w:tc>
          <w:tcPr>
            <w:tcW w:w="1190"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Version of wave boundary conditions</w:t>
            </w:r>
          </w:p>
        </w:tc>
        <w:tc>
          <w:tcPr>
            <w:tcW w:w="63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3</w:t>
            </w:r>
          </w:p>
        </w:tc>
        <w:tc>
          <w:tcPr>
            <w:tcW w:w="953"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1 - 3</w:t>
            </w:r>
          </w:p>
        </w:tc>
        <w:tc>
          <w:tcPr>
            <w:tcW w:w="585"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544" w:type="pct"/>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20A54" w:rsidRPr="004F2B4F" w:rsidRDefault="00620A54" w:rsidP="002603CC">
      <w:pPr>
        <w:pStyle w:val="Heading4"/>
        <w:jc w:val="both"/>
        <w:rPr>
          <w:lang w:val="en-US"/>
        </w:rPr>
      </w:pPr>
      <w:bookmarkStart w:id="265" w:name="_Ref285376842"/>
      <w:r w:rsidRPr="004F2B4F">
        <w:rPr>
          <w:lang w:val="en-US"/>
        </w:rPr>
        <w:t>JONSWAP wave spectra</w:t>
      </w:r>
      <w:bookmarkEnd w:id="265"/>
    </w:p>
    <w:p w:rsidR="00620A54" w:rsidRPr="004F2B4F" w:rsidRDefault="00620A54" w:rsidP="002603CC">
      <w:pPr>
        <w:pStyle w:val="BodyText"/>
        <w:rPr>
          <w:lang w:val="en-US"/>
        </w:rPr>
      </w:pPr>
      <w:r w:rsidRPr="004F2B4F">
        <w:rPr>
          <w:lang w:val="en-US"/>
        </w:rPr>
        <w:t xml:space="preserve">JONSWAP spectrum input is enabled using </w:t>
      </w:r>
      <w:r w:rsidRPr="004F2B4F">
        <w:rPr>
          <w:i/>
          <w:lang w:val="en-US"/>
        </w:rPr>
        <w:t>instat=</w:t>
      </w:r>
      <w:proofErr w:type="gramStart"/>
      <w:r w:rsidRPr="004F2B4F">
        <w:rPr>
          <w:i/>
          <w:lang w:val="en-US"/>
        </w:rPr>
        <w:t>jons</w:t>
      </w:r>
      <w:proofErr w:type="gramEnd"/>
      <w:r w:rsidRPr="004F2B4F">
        <w:rPr>
          <w:lang w:val="en-US"/>
        </w:rPr>
        <w:t xml:space="preserve">. A JONSWAP wave spectrum is parametrically defined in a file that is referenced using the </w:t>
      </w:r>
      <w:r w:rsidRPr="004F2B4F">
        <w:rPr>
          <w:i/>
          <w:lang w:val="en-US"/>
        </w:rPr>
        <w:t>bcfile</w:t>
      </w:r>
      <w:r w:rsidRPr="004F2B4F">
        <w:rPr>
          <w:lang w:val="en-US"/>
        </w:rPr>
        <w:t xml:space="preserve"> keyword. This file contains a single parameter per line in arbitrary order. The parameters that can be defined are listed in Table </w:t>
      </w:r>
      <w:r w:rsidRPr="004F2B4F">
        <w:rPr>
          <w:highlight w:val="yellow"/>
          <w:lang w:val="en-US"/>
        </w:rPr>
        <w:t>XXX</w:t>
      </w:r>
      <w:r w:rsidRPr="004F2B4F">
        <w:rPr>
          <w:lang w:val="en-US"/>
        </w:rPr>
        <w:t xml:space="preserve">. All variables are optional. If no value is given, the default value as specified in the table is used. It is advised not to specify the keyword </w:t>
      </w:r>
      <w:r w:rsidRPr="004F2B4F">
        <w:rPr>
          <w:i/>
          <w:lang w:val="en-US"/>
        </w:rPr>
        <w:t>dfj</w:t>
      </w:r>
      <w:r w:rsidRPr="004F2B4F">
        <w:rPr>
          <w:lang w:val="en-US"/>
        </w:rPr>
        <w:t xml:space="preserve"> and allow XBeach to calculate the default value.</w:t>
      </w:r>
    </w:p>
    <w:p w:rsidR="00620A54" w:rsidRPr="004F2B4F" w:rsidRDefault="00620A54" w:rsidP="002603CC">
      <w:pPr>
        <w:pStyle w:val="BodyText"/>
        <w:rPr>
          <w:lang w:val="en-US"/>
        </w:rPr>
      </w:pPr>
      <w:r w:rsidRPr="004F2B4F">
        <w:rPr>
          <w:lang w:val="en-US"/>
        </w:rPr>
        <w:t>A typical JONSWAP definition file looks as follows:</w:t>
      </w:r>
    </w:p>
    <w:p w:rsidR="00620A54" w:rsidRPr="004F2B4F" w:rsidRDefault="00620A54" w:rsidP="002603CC">
      <w:pPr>
        <w:pStyle w:val="Codeheader"/>
        <w:rPr>
          <w:lang w:val="en-US"/>
        </w:rPr>
      </w:pPr>
      <w:r w:rsidRPr="004F2B4F">
        <w:rPr>
          <w:lang w:val="en-US"/>
        </w:rPr>
        <w:t>jonswap.txt</w:t>
      </w:r>
    </w:p>
    <w:p w:rsidR="00620A54" w:rsidRPr="004F2B4F" w:rsidRDefault="00620A54" w:rsidP="002603CC">
      <w:pPr>
        <w:pStyle w:val="Code"/>
        <w:jc w:val="both"/>
      </w:pPr>
      <w:r w:rsidRPr="004F2B4F">
        <w:t>Hm0</w:t>
      </w:r>
      <w:r w:rsidRPr="004F2B4F">
        <w:tab/>
      </w:r>
      <w:r w:rsidRPr="004F2B4F">
        <w:tab/>
        <w:t>= 0.8</w:t>
      </w:r>
    </w:p>
    <w:p w:rsidR="00620A54" w:rsidRPr="004F2B4F" w:rsidRDefault="00EB6E3B" w:rsidP="002603CC">
      <w:pPr>
        <w:pStyle w:val="Code"/>
        <w:jc w:val="both"/>
      </w:pPr>
      <w:r w:rsidRPr="004F2B4F">
        <w:t>Tp</w:t>
      </w:r>
      <w:r w:rsidR="00620A54" w:rsidRPr="004F2B4F">
        <w:tab/>
      </w:r>
      <w:r w:rsidR="00620A54" w:rsidRPr="004F2B4F">
        <w:tab/>
        <w:t xml:space="preserve">= </w:t>
      </w:r>
      <w:r w:rsidRPr="004F2B4F">
        <w:t>8</w:t>
      </w:r>
    </w:p>
    <w:p w:rsidR="00620A54" w:rsidRPr="004F2B4F" w:rsidRDefault="00620A54" w:rsidP="002603CC">
      <w:pPr>
        <w:pStyle w:val="Code"/>
        <w:jc w:val="both"/>
      </w:pPr>
      <w:proofErr w:type="gramStart"/>
      <w:r w:rsidRPr="004F2B4F">
        <w:t>mainang</w:t>
      </w:r>
      <w:proofErr w:type="gramEnd"/>
      <w:r w:rsidRPr="004F2B4F">
        <w:tab/>
        <w:t>= 285.</w:t>
      </w:r>
    </w:p>
    <w:p w:rsidR="00620A54" w:rsidRPr="004F2B4F" w:rsidRDefault="00620A54" w:rsidP="002603CC">
      <w:pPr>
        <w:pStyle w:val="Code"/>
        <w:jc w:val="both"/>
      </w:pPr>
      <w:proofErr w:type="gramStart"/>
      <w:r w:rsidRPr="004F2B4F">
        <w:t>gammajsp</w:t>
      </w:r>
      <w:proofErr w:type="gramEnd"/>
      <w:r w:rsidRPr="004F2B4F">
        <w:tab/>
        <w:t>= 3.3</w:t>
      </w:r>
    </w:p>
    <w:p w:rsidR="00620A54" w:rsidRPr="004F2B4F" w:rsidRDefault="00620A54" w:rsidP="002603CC">
      <w:pPr>
        <w:pStyle w:val="Code"/>
        <w:jc w:val="both"/>
      </w:pPr>
      <w:r w:rsidRPr="004F2B4F">
        <w:t>s</w:t>
      </w:r>
      <w:r w:rsidRPr="004F2B4F">
        <w:tab/>
      </w:r>
      <w:r w:rsidRPr="004F2B4F">
        <w:tab/>
        <w:t>= 10.</w:t>
      </w:r>
    </w:p>
    <w:p w:rsidR="00620A54" w:rsidRPr="004F2B4F" w:rsidRDefault="00620A54" w:rsidP="002603CC">
      <w:pPr>
        <w:pStyle w:val="Code"/>
        <w:jc w:val="both"/>
      </w:pPr>
      <w:proofErr w:type="gramStart"/>
      <w:r w:rsidRPr="004F2B4F">
        <w:t>fnyq</w:t>
      </w:r>
      <w:proofErr w:type="gramEnd"/>
      <w:r w:rsidRPr="004F2B4F">
        <w:tab/>
      </w:r>
      <w:r w:rsidRPr="004F2B4F">
        <w:tab/>
        <w:t>= 0.3</w:t>
      </w:r>
    </w:p>
    <w:p w:rsidR="00782FCD" w:rsidRPr="004F2B4F" w:rsidRDefault="007E11C1" w:rsidP="002603CC">
      <w:pPr>
        <w:pStyle w:val="BodyText"/>
        <w:rPr>
          <w:lang w:val="en-US"/>
        </w:rPr>
      </w:pPr>
      <w:r w:rsidRPr="004F2B4F">
        <w:rPr>
          <w:lang w:val="en-US"/>
        </w:rPr>
        <w:t>For the definitions see the table below.</w:t>
      </w:r>
    </w:p>
    <w:p w:rsidR="00620A54" w:rsidRPr="004F2B4F" w:rsidRDefault="00620A54" w:rsidP="002603CC">
      <w:pPr>
        <w:pStyle w:val="BodyText"/>
        <w:rPr>
          <w:lang w:val="en-US"/>
        </w:rPr>
      </w:pPr>
      <w:r w:rsidRPr="004F2B4F">
        <w:rPr>
          <w:lang w:val="en-US"/>
        </w:rPr>
        <w:t xml:space="preserve">It is possible to use an alternative file format for time-varying JONSWAP spectra. To enable this option use the </w:t>
      </w:r>
      <w:r w:rsidRPr="004F2B4F">
        <w:rPr>
          <w:i/>
          <w:lang w:val="en-US"/>
        </w:rPr>
        <w:t>instat</w:t>
      </w:r>
      <w:r w:rsidRPr="004F2B4F">
        <w:rPr>
          <w:lang w:val="en-US"/>
        </w:rPr>
        <w:t xml:space="preserve"> value </w:t>
      </w:r>
      <w:r w:rsidRPr="004F2B4F">
        <w:rPr>
          <w:i/>
          <w:lang w:val="en-US"/>
        </w:rPr>
        <w:t>jons_table</w:t>
      </w:r>
      <w:r w:rsidRPr="004F2B4F">
        <w:rPr>
          <w:lang w:val="en-US"/>
        </w:rPr>
        <w:t>. In this case, each line in the spectrum definition file contains a parametric definition of a spectrum, like in a regular JONSWAP definition file, plus the duration for which that spectrum is used during the simulation. XBeach does not reuse time-varying spectrum files. Therefore the total duration of all spectra should at least match the duration of the simulation. The name of the file can be chosen freely, but the file format is fixed as follows and all parameters should be present in all lines:</w:t>
      </w:r>
    </w:p>
    <w:p w:rsidR="00620A54" w:rsidRPr="004F2B4F" w:rsidRDefault="00620A54" w:rsidP="002603CC">
      <w:pPr>
        <w:pStyle w:val="Codeheader"/>
        <w:rPr>
          <w:lang w:val="en-US"/>
        </w:rPr>
      </w:pPr>
      <w:r w:rsidRPr="004F2B4F">
        <w:rPr>
          <w:lang w:val="en-US"/>
        </w:rPr>
        <w:t>jonswap.txt</w:t>
      </w:r>
    </w:p>
    <w:p w:rsidR="00620A54" w:rsidRPr="004F2B4F" w:rsidRDefault="00620A54" w:rsidP="002603CC">
      <w:pPr>
        <w:pStyle w:val="Code"/>
        <w:jc w:val="both"/>
      </w:pPr>
      <w:r w:rsidRPr="004F2B4F">
        <w:t>&lt;Hm0&gt; &lt;Tp&gt; &lt;mainang&gt; &lt;gammajsp&gt; &lt;s&gt; &lt;duration&gt; &lt;dtbc&gt;</w:t>
      </w:r>
    </w:p>
    <w:p w:rsidR="000C1056" w:rsidRPr="004F2B4F" w:rsidRDefault="00620A54" w:rsidP="000C1056">
      <w:pPr>
        <w:pStyle w:val="BodyText"/>
        <w:rPr>
          <w:lang w:val="en-US"/>
        </w:rPr>
      </w:pPr>
      <w:r w:rsidRPr="004F2B4F">
        <w:rPr>
          <w:lang w:val="en-US"/>
        </w:rPr>
        <w:t xml:space="preserve">Note that we refer to the keywords used in a regular JONSWAP definition file in this example, with three differences: 1) the peak period rather than the peak frequency is defined 2) the duration is added (similar to </w:t>
      </w:r>
      <w:proofErr w:type="gramStart"/>
      <w:r w:rsidRPr="004F2B4F">
        <w:rPr>
          <w:i/>
          <w:lang w:val="en-US"/>
        </w:rPr>
        <w:t>rt</w:t>
      </w:r>
      <w:proofErr w:type="gramEnd"/>
      <w:r w:rsidRPr="004F2B4F">
        <w:rPr>
          <w:i/>
          <w:lang w:val="en-US"/>
        </w:rPr>
        <w:t xml:space="preserve"> </w:t>
      </w:r>
      <w:r w:rsidRPr="004F2B4F">
        <w:rPr>
          <w:lang w:val="en-US"/>
        </w:rPr>
        <w:t xml:space="preserve">in </w:t>
      </w:r>
      <w:r w:rsidRPr="004F2B4F">
        <w:rPr>
          <w:i/>
          <w:lang w:val="en-US"/>
        </w:rPr>
        <w:t>params.txt</w:t>
      </w:r>
      <w:r w:rsidRPr="004F2B4F">
        <w:rPr>
          <w:lang w:val="en-US"/>
        </w:rPr>
        <w:t xml:space="preserve">) 3) the time resolution is added (similar to </w:t>
      </w:r>
      <w:r w:rsidRPr="004F2B4F">
        <w:rPr>
          <w:i/>
          <w:lang w:val="en-US"/>
        </w:rPr>
        <w:t>dtbc</w:t>
      </w:r>
      <w:r w:rsidRPr="004F2B4F">
        <w:rPr>
          <w:lang w:val="en-US"/>
        </w:rPr>
        <w:t xml:space="preserve"> in </w:t>
      </w:r>
      <w:r w:rsidRPr="004F2B4F">
        <w:rPr>
          <w:i/>
          <w:lang w:val="en-US"/>
        </w:rPr>
        <w:t>params.txt</w:t>
      </w:r>
      <w:r w:rsidRPr="004F2B4F">
        <w:rPr>
          <w:lang w:val="en-US"/>
        </w:rPr>
        <w:t xml:space="preserve">). The duration and boundary condition time step in this file overrules </w:t>
      </w:r>
      <w:proofErr w:type="gramStart"/>
      <w:r w:rsidRPr="004F2B4F">
        <w:rPr>
          <w:i/>
          <w:lang w:val="en-US"/>
        </w:rPr>
        <w:t>rt</w:t>
      </w:r>
      <w:proofErr w:type="gramEnd"/>
      <w:r w:rsidRPr="004F2B4F">
        <w:rPr>
          <w:lang w:val="en-US"/>
        </w:rPr>
        <w:t xml:space="preserve"> and </w:t>
      </w:r>
      <w:r w:rsidRPr="004F2B4F">
        <w:rPr>
          <w:i/>
          <w:lang w:val="en-US"/>
        </w:rPr>
        <w:t>dtbf</w:t>
      </w:r>
      <w:r w:rsidRPr="004F2B4F">
        <w:rPr>
          <w:lang w:val="en-US"/>
        </w:rPr>
        <w:t xml:space="preserve"> in </w:t>
      </w:r>
      <w:r w:rsidRPr="004F2B4F">
        <w:rPr>
          <w:i/>
          <w:lang w:val="en-US"/>
        </w:rPr>
        <w:t>params.txt</w:t>
      </w:r>
      <w:r w:rsidRPr="004F2B4F">
        <w:rPr>
          <w:lang w:val="en-US"/>
        </w:rPr>
        <w:t xml:space="preserve">. This format is also used for time-varying stationary wave boundary conditions as described in </w:t>
      </w:r>
      <w:r w:rsidRPr="004F2B4F">
        <w:rPr>
          <w:lang w:val="en-US"/>
        </w:rPr>
        <w:fldChar w:fldCharType="begin"/>
      </w:r>
      <w:r w:rsidRPr="004F2B4F">
        <w:rPr>
          <w:lang w:val="en-US"/>
        </w:rPr>
        <w:instrText xml:space="preserve"> REF _Ref285383424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4.4.1</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_Ref285383424 \h </w:instrText>
      </w:r>
      <w:r w:rsidR="004D7B46" w:rsidRPr="004F2B4F">
        <w:rPr>
          <w:lang w:val="en-US"/>
        </w:rPr>
        <w:instrText xml:space="preserve"> \* MERGEFORMAT </w:instrText>
      </w:r>
      <w:r w:rsidRPr="004F2B4F">
        <w:rPr>
          <w:lang w:val="en-US"/>
        </w:rPr>
      </w:r>
      <w:r w:rsidRPr="004F2B4F">
        <w:rPr>
          <w:lang w:val="en-US"/>
        </w:rPr>
        <w:fldChar w:fldCharType="separate"/>
      </w:r>
      <w:r w:rsidR="000C1056" w:rsidRPr="004F2B4F">
        <w:rPr>
          <w:lang w:val="en-US"/>
        </w:rPr>
        <w:t>Stationary boundary conditions</w:t>
      </w:r>
    </w:p>
    <w:p w:rsidR="000C1056" w:rsidRPr="004F2B4F" w:rsidRDefault="000C1056" w:rsidP="000C1056">
      <w:pPr>
        <w:pStyle w:val="BodyText"/>
        <w:rPr>
          <w:lang w:val="en-US"/>
        </w:rPr>
      </w:pPr>
    </w:p>
    <w:p w:rsidR="00620A54" w:rsidRPr="004F2B4F" w:rsidRDefault="00620A54" w:rsidP="002603CC">
      <w:pPr>
        <w:pStyle w:val="BodyText"/>
        <w:rPr>
          <w:lang w:val="en-US"/>
        </w:rPr>
      </w:pPr>
      <w:r w:rsidRPr="004F2B4F">
        <w:rPr>
          <w:lang w:val="en-US"/>
        </w:rPr>
        <w:fldChar w:fldCharType="end"/>
      </w:r>
      <w:r w:rsidRPr="004F2B4F">
        <w:rPr>
          <w:lang w:val="en-US"/>
        </w:rPr>
        <w:t>. As an example, the JONSWAP spectrum definition file presented above would look as follows if the significant wave height should be increased with 0.2 m every hour:</w:t>
      </w:r>
    </w:p>
    <w:p w:rsidR="00620A54" w:rsidRPr="004F2B4F" w:rsidRDefault="00620A54" w:rsidP="002603CC">
      <w:pPr>
        <w:pStyle w:val="Codeheader"/>
        <w:rPr>
          <w:lang w:val="en-US"/>
        </w:rPr>
      </w:pPr>
      <w:r w:rsidRPr="004F2B4F">
        <w:rPr>
          <w:lang w:val="en-US"/>
        </w:rPr>
        <w:t>jonswap.txt</w:t>
      </w:r>
    </w:p>
    <w:p w:rsidR="00620A54" w:rsidRPr="004F2B4F" w:rsidRDefault="00620A54" w:rsidP="002603CC">
      <w:pPr>
        <w:pStyle w:val="Code"/>
        <w:jc w:val="both"/>
      </w:pPr>
      <w:r w:rsidRPr="004F2B4F">
        <w:t>0.</w:t>
      </w:r>
      <w:r w:rsidR="00194960" w:rsidRPr="004F2B4F">
        <w:t xml:space="preserve">8 8. 285. 3.3 10. 0.3 3600. </w:t>
      </w:r>
      <w:r w:rsidR="00EB6E3B" w:rsidRPr="004F2B4F">
        <w:t>1</w:t>
      </w:r>
    </w:p>
    <w:p w:rsidR="00620A54" w:rsidRPr="004F2B4F" w:rsidRDefault="00620A54" w:rsidP="002603CC">
      <w:pPr>
        <w:pStyle w:val="Code"/>
        <w:jc w:val="both"/>
      </w:pPr>
      <w:r w:rsidRPr="004F2B4F">
        <w:t>1</w:t>
      </w:r>
      <w:r w:rsidR="00194960" w:rsidRPr="004F2B4F">
        <w:t xml:space="preserve">.0 8. 285. 3.3 10. 0.3 3600. </w:t>
      </w:r>
      <w:r w:rsidR="00EB6E3B" w:rsidRPr="004F2B4F">
        <w:t>1</w:t>
      </w:r>
    </w:p>
    <w:p w:rsidR="00620A54" w:rsidRPr="004F2B4F" w:rsidRDefault="00620A54" w:rsidP="002603CC">
      <w:pPr>
        <w:pStyle w:val="Code"/>
        <w:jc w:val="both"/>
      </w:pPr>
      <w:r w:rsidRPr="004F2B4F">
        <w:t>1</w:t>
      </w:r>
      <w:r w:rsidR="00194960" w:rsidRPr="004F2B4F">
        <w:t xml:space="preserve">.2 8. 285. 3.3 10. 0.3 3600. </w:t>
      </w:r>
      <w:r w:rsidR="00EB6E3B" w:rsidRPr="004F2B4F">
        <w:t>1</w:t>
      </w:r>
    </w:p>
    <w:p w:rsidR="00620A54" w:rsidRPr="004F2B4F" w:rsidRDefault="00620A54" w:rsidP="002603CC">
      <w:pPr>
        <w:pStyle w:val="BodyText"/>
        <w:rPr>
          <w:lang w:val="en-US"/>
        </w:rPr>
      </w:pPr>
      <w:r w:rsidRPr="004F2B4F">
        <w:rPr>
          <w:lang w:val="en-US"/>
        </w:rPr>
        <w:t xml:space="preserve">A more generic way of providing time-varying spectral wave boundary conditions is using a FILELIST construction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proofErr w:type="gramStart"/>
      <w:r w:rsidR="000C1056" w:rsidRPr="004F2B4F">
        <w:rPr>
          <w:lang w:val="en-US"/>
        </w:rPr>
        <w:t>Temporally</w:t>
      </w:r>
      <w:proofErr w:type="gramEnd"/>
      <w:r w:rsidR="000C1056" w:rsidRPr="004F2B4F">
        <w:rPr>
          <w:lang w:val="en-US"/>
        </w:rPr>
        <w:t xml:space="preserve"> and/or spatially varying wave boundary conditions</w:t>
      </w:r>
      <w:r w:rsidRPr="004F2B4F">
        <w:rPr>
          <w:lang w:val="en-US"/>
        </w:rPr>
        <w:fldChar w:fldCharType="end"/>
      </w:r>
      <w:r w:rsidRPr="004F2B4F">
        <w:rPr>
          <w:lang w:val="en-US"/>
        </w:rPr>
        <w:t>. This approach is compatible with all spectral wave boundary condition types as well as spatially varying boundary conditions as described in the same section.</w:t>
      </w:r>
    </w:p>
    <w:p w:rsidR="00691D3B" w:rsidRPr="004F2B4F" w:rsidRDefault="00691D3B" w:rsidP="002603CC">
      <w:pPr>
        <w:rPr>
          <w:lang w:val="en-US"/>
        </w:rPr>
      </w:pPr>
      <w:r w:rsidRPr="004F2B4F">
        <w:rPr>
          <w:lang w:val="en-US"/>
        </w:rPr>
        <w:t xml:space="preserve">The parameter s in the JONSWAP spectrum definition is related to the directional spreading (in deg.) through the following </w:t>
      </w:r>
      <w:proofErr w:type="gramStart"/>
      <w:r w:rsidRPr="004F2B4F">
        <w:rPr>
          <w:lang w:val="en-US"/>
        </w:rPr>
        <w:t xml:space="preserve">relation </w:t>
      </w:r>
      <w:proofErr w:type="gramEnd"/>
      <w:r w:rsidRPr="004F2B4F">
        <w:rPr>
          <w:position w:val="-26"/>
          <w:lang w:val="en-US"/>
        </w:rPr>
        <w:object w:dxaOrig="2320" w:dyaOrig="700">
          <v:shape id="_x0000_i1136" type="#_x0000_t75" style="width:116.2pt;height:34.9pt" o:ole="">
            <v:imagedata r:id="rId263" o:title=""/>
          </v:shape>
          <o:OLEObject Type="Embed" ProgID="Equation.DSMT4" ShapeID="_x0000_i1136" DrawAspect="Content" ObjectID="_1487070962" r:id="rId264"/>
        </w:object>
      </w:r>
      <w:r w:rsidRPr="004F2B4F">
        <w:rPr>
          <w:lang w:val="en-US"/>
        </w:rPr>
        <w:t xml:space="preserve">. Here </w:t>
      </w:r>
      <w:r w:rsidRPr="004F2B4F">
        <w:rPr>
          <w:lang w:val="en-US"/>
        </w:rPr>
        <w:object w:dxaOrig="240" w:dyaOrig="220">
          <v:shape id="_x0000_i1137" type="#_x0000_t75" style="width:12pt;height:10.9pt" o:ole="">
            <v:imagedata r:id="rId265" o:title=""/>
          </v:shape>
          <o:OLEObject Type="Embed" ProgID="Equation.DSMT4" ShapeID="_x0000_i1137" DrawAspect="Content" ObjectID="_1487070963" r:id="rId266"/>
        </w:object>
      </w:r>
      <w:r w:rsidRPr="004F2B4F">
        <w:rPr>
          <w:lang w:val="en-US"/>
        </w:rPr>
        <w:t>is the directional spreading in radians and s the JONSWAP spreading parameter.</w:t>
      </w:r>
    </w:p>
    <w:p w:rsidR="00691D3B" w:rsidRPr="004F2B4F" w:rsidRDefault="00691D3B" w:rsidP="002603CC">
      <w:pPr>
        <w:pStyle w:val="BodyText"/>
        <w:rPr>
          <w:lang w:val="en-US"/>
        </w:rPr>
      </w:pPr>
      <w:r w:rsidRPr="004F2B4F">
        <w:rPr>
          <w:b/>
          <w:noProof/>
          <w:lang w:eastAsia="zh-CN"/>
        </w:rPr>
        <w:drawing>
          <wp:inline distT="0" distB="0" distL="0" distR="0" wp14:anchorId="0249FCEB" wp14:editId="6B7865E9">
            <wp:extent cx="3122762" cy="2431011"/>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7" cstate="print"/>
                    <a:srcRect l="5516" t="4413" r="7330" b="5147"/>
                    <a:stretch/>
                  </pic:blipFill>
                  <pic:spPr bwMode="auto">
                    <a:xfrm>
                      <a:off x="0" y="0"/>
                      <a:ext cx="3132097" cy="2438278"/>
                    </a:xfrm>
                    <a:prstGeom prst="rect">
                      <a:avLst/>
                    </a:prstGeom>
                    <a:noFill/>
                    <a:ln>
                      <a:noFill/>
                    </a:ln>
                    <a:extLst>
                      <a:ext uri="{53640926-AAD7-44D8-BBD7-CCE9431645EC}">
                        <a14:shadowObscured xmlns:a14="http://schemas.microsoft.com/office/drawing/2010/main"/>
                      </a:ext>
                    </a:extLst>
                  </pic:spPr>
                </pic:pic>
              </a:graphicData>
            </a:graphic>
          </wp:inline>
        </w:drawing>
      </w:r>
    </w:p>
    <w:p w:rsidR="00691D3B" w:rsidRPr="004F2B4F" w:rsidRDefault="00691D3B" w:rsidP="002603CC">
      <w:pPr>
        <w:pStyle w:val="BodyText"/>
        <w:rPr>
          <w:lang w:val="en-US"/>
        </w:rPr>
      </w:pPr>
    </w:p>
    <w:p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keywords in JONSWAP definition file</w:t>
      </w:r>
    </w:p>
    <w:tbl>
      <w:tblPr>
        <w:tblStyle w:val="LightShading-Accent1"/>
        <w:tblW w:w="5000" w:type="pct"/>
        <w:tblLook w:val="04A0" w:firstRow="1" w:lastRow="0" w:firstColumn="1" w:lastColumn="0" w:noHBand="0" w:noVBand="1"/>
      </w:tblPr>
      <w:tblGrid>
        <w:gridCol w:w="1383"/>
        <w:gridCol w:w="3662"/>
        <w:gridCol w:w="1225"/>
        <w:gridCol w:w="1351"/>
        <w:gridCol w:w="1309"/>
      </w:tblGrid>
      <w:tr w:rsidR="00620A54" w:rsidRPr="004F2B4F"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rsidR="00620A54" w:rsidRPr="004F2B4F" w:rsidRDefault="00620A54" w:rsidP="002603CC">
            <w:pPr>
              <w:rPr>
                <w:rFonts w:ascii="Courier" w:hAnsi="Courier"/>
                <w:lang w:val="en-US"/>
              </w:rPr>
            </w:pPr>
            <w:r w:rsidRPr="004F2B4F">
              <w:rPr>
                <w:rFonts w:ascii="Courier" w:hAnsi="Courier"/>
                <w:lang w:val="en-US"/>
              </w:rPr>
              <w:t>keyword</w:t>
            </w:r>
          </w:p>
        </w:tc>
        <w:tc>
          <w:tcPr>
            <w:tcW w:w="2069" w:type="pct"/>
          </w:tcPr>
          <w:p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description</w:t>
            </w:r>
          </w:p>
        </w:tc>
        <w:tc>
          <w:tcPr>
            <w:tcW w:w="661" w:type="pct"/>
          </w:tcPr>
          <w:p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default</w:t>
            </w:r>
          </w:p>
        </w:tc>
        <w:tc>
          <w:tcPr>
            <w:tcW w:w="726" w:type="pct"/>
          </w:tcPr>
          <w:p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minimum</w:t>
            </w:r>
          </w:p>
        </w:tc>
        <w:tc>
          <w:tcPr>
            <w:tcW w:w="751" w:type="pct"/>
          </w:tcPr>
          <w:p w:rsidR="00620A54" w:rsidRPr="004F2B4F"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maximum</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rsidR="00620A54" w:rsidRPr="004F2B4F" w:rsidRDefault="00620A54" w:rsidP="002603CC">
            <w:pPr>
              <w:rPr>
                <w:rFonts w:ascii="Courier" w:hAnsi="Courier"/>
                <w:lang w:val="en-US"/>
              </w:rPr>
            </w:pPr>
            <w:r w:rsidRPr="004F2B4F">
              <w:rPr>
                <w:rFonts w:ascii="Courier" w:hAnsi="Courier"/>
                <w:lang w:val="en-US"/>
              </w:rPr>
              <w:t>Hm0</w:t>
            </w:r>
          </w:p>
        </w:tc>
        <w:tc>
          <w:tcPr>
            <w:tcW w:w="2069"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Hm0 of the wave spectrum, significant wave height [m]</w:t>
            </w:r>
          </w:p>
        </w:tc>
        <w:tc>
          <w:tcPr>
            <w:tcW w:w="661"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0.0</w:t>
            </w:r>
          </w:p>
        </w:tc>
        <w:tc>
          <w:tcPr>
            <w:tcW w:w="726"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0.0</w:t>
            </w:r>
          </w:p>
        </w:tc>
        <w:tc>
          <w:tcPr>
            <w:tcW w:w="751"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5.0</w:t>
            </w: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793" w:type="pct"/>
          </w:tcPr>
          <w:p w:rsidR="00620A54" w:rsidRPr="004F2B4F" w:rsidRDefault="00620A54" w:rsidP="002603CC">
            <w:pPr>
              <w:rPr>
                <w:rFonts w:ascii="Courier" w:hAnsi="Courier"/>
                <w:lang w:val="en-US"/>
              </w:rPr>
            </w:pPr>
            <w:r w:rsidRPr="004F2B4F">
              <w:rPr>
                <w:rFonts w:ascii="Courier" w:hAnsi="Courier"/>
                <w:lang w:val="en-US"/>
              </w:rPr>
              <w:t>fp</w:t>
            </w:r>
          </w:p>
        </w:tc>
        <w:tc>
          <w:tcPr>
            <w:tcW w:w="2069"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Peak frequency of the wave spectrum [s-1]</w:t>
            </w:r>
          </w:p>
        </w:tc>
        <w:tc>
          <w:tcPr>
            <w:tcW w:w="661"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0.08</w:t>
            </w:r>
          </w:p>
        </w:tc>
        <w:tc>
          <w:tcPr>
            <w:tcW w:w="726"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0.0625</w:t>
            </w:r>
          </w:p>
        </w:tc>
        <w:tc>
          <w:tcPr>
            <w:tcW w:w="751"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0.4</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rsidR="00620A54" w:rsidRPr="004F2B4F" w:rsidRDefault="00620A54" w:rsidP="002603CC">
            <w:pPr>
              <w:rPr>
                <w:rFonts w:ascii="Courier" w:hAnsi="Courier"/>
                <w:lang w:val="en-US"/>
              </w:rPr>
            </w:pPr>
            <w:r w:rsidRPr="004F2B4F">
              <w:rPr>
                <w:rFonts w:ascii="Courier" w:hAnsi="Courier"/>
                <w:lang w:val="en-US"/>
              </w:rPr>
              <w:t>gammajsp</w:t>
            </w:r>
          </w:p>
        </w:tc>
        <w:tc>
          <w:tcPr>
            <w:tcW w:w="2069"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Peak enhancement factor in the JONSWAP expression [-]</w:t>
            </w:r>
          </w:p>
        </w:tc>
        <w:tc>
          <w:tcPr>
            <w:tcW w:w="661"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3.3</w:t>
            </w:r>
          </w:p>
        </w:tc>
        <w:tc>
          <w:tcPr>
            <w:tcW w:w="726"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1.0</w:t>
            </w:r>
          </w:p>
        </w:tc>
        <w:tc>
          <w:tcPr>
            <w:tcW w:w="751"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5.0</w:t>
            </w: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793" w:type="pct"/>
          </w:tcPr>
          <w:p w:rsidR="00620A54" w:rsidRPr="004F2B4F" w:rsidRDefault="00620A54" w:rsidP="002603CC">
            <w:pPr>
              <w:rPr>
                <w:rFonts w:ascii="Courier" w:hAnsi="Courier"/>
                <w:lang w:val="en-US"/>
              </w:rPr>
            </w:pPr>
            <w:r w:rsidRPr="004F2B4F">
              <w:rPr>
                <w:rFonts w:ascii="Courier" w:hAnsi="Courier"/>
                <w:lang w:val="en-US"/>
              </w:rPr>
              <w:t>s</w:t>
            </w:r>
          </w:p>
        </w:tc>
        <w:tc>
          <w:tcPr>
            <w:tcW w:w="2069"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Directional spreading coefficient, cos</w:t>
            </w:r>
            <w:r w:rsidR="007E11C1" w:rsidRPr="004F2B4F">
              <w:rPr>
                <w:rFonts w:ascii="Courier" w:hAnsi="Courier"/>
                <w:vertAlign w:val="superscript"/>
                <w:lang w:val="en-US"/>
              </w:rPr>
              <w:t>2s</w:t>
            </w:r>
            <w:r w:rsidRPr="004F2B4F">
              <w:rPr>
                <w:rFonts w:ascii="Courier" w:hAnsi="Courier"/>
                <w:lang w:val="en-US"/>
              </w:rPr>
              <w:t xml:space="preserve"> law [-]</w:t>
            </w:r>
          </w:p>
        </w:tc>
        <w:tc>
          <w:tcPr>
            <w:tcW w:w="661"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w:t>
            </w:r>
          </w:p>
        </w:tc>
        <w:tc>
          <w:tcPr>
            <w:tcW w:w="726"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w:t>
            </w:r>
          </w:p>
        </w:tc>
        <w:tc>
          <w:tcPr>
            <w:tcW w:w="751"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1000.</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rsidR="00620A54" w:rsidRPr="004F2B4F" w:rsidRDefault="00620A54" w:rsidP="002603CC">
            <w:pPr>
              <w:rPr>
                <w:rFonts w:ascii="Courier" w:hAnsi="Courier"/>
                <w:lang w:val="en-US"/>
              </w:rPr>
            </w:pPr>
            <w:r w:rsidRPr="004F2B4F">
              <w:rPr>
                <w:rFonts w:ascii="Courier" w:hAnsi="Courier"/>
                <w:lang w:val="en-US"/>
              </w:rPr>
              <w:t>mainang</w:t>
            </w:r>
          </w:p>
        </w:tc>
        <w:tc>
          <w:tcPr>
            <w:tcW w:w="2069"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Main wave angle (nautical convention) [°]</w:t>
            </w:r>
          </w:p>
        </w:tc>
        <w:tc>
          <w:tcPr>
            <w:tcW w:w="661"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270.</w:t>
            </w:r>
          </w:p>
        </w:tc>
        <w:tc>
          <w:tcPr>
            <w:tcW w:w="726"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180.</w:t>
            </w:r>
          </w:p>
        </w:tc>
        <w:tc>
          <w:tcPr>
            <w:tcW w:w="751"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360.</w:t>
            </w: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793" w:type="pct"/>
          </w:tcPr>
          <w:p w:rsidR="00620A54" w:rsidRPr="004F2B4F" w:rsidRDefault="00620A54" w:rsidP="002603CC">
            <w:pPr>
              <w:rPr>
                <w:rFonts w:ascii="Courier" w:hAnsi="Courier"/>
                <w:lang w:val="en-US"/>
              </w:rPr>
            </w:pPr>
            <w:r w:rsidRPr="004F2B4F">
              <w:rPr>
                <w:rFonts w:ascii="Courier" w:hAnsi="Courier"/>
                <w:lang w:val="en-US"/>
              </w:rPr>
              <w:t>fnyq</w:t>
            </w:r>
          </w:p>
        </w:tc>
        <w:tc>
          <w:tcPr>
            <w:tcW w:w="2069"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Highest frequency used to create JONSWAP spectrum [s-1]</w:t>
            </w:r>
          </w:p>
        </w:tc>
        <w:tc>
          <w:tcPr>
            <w:tcW w:w="661"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0.3</w:t>
            </w:r>
          </w:p>
        </w:tc>
        <w:tc>
          <w:tcPr>
            <w:tcW w:w="726"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0.2</w:t>
            </w:r>
          </w:p>
        </w:tc>
        <w:tc>
          <w:tcPr>
            <w:tcW w:w="751" w:type="pct"/>
          </w:tcPr>
          <w:p w:rsidR="00620A54" w:rsidRPr="004F2B4F"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4F2B4F">
              <w:rPr>
                <w:rFonts w:ascii="Courier" w:hAnsi="Courier"/>
                <w:lang w:val="en-US"/>
              </w:rPr>
              <w:t>1.0</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rsidR="00620A54" w:rsidRPr="004F2B4F" w:rsidRDefault="00620A54" w:rsidP="002603CC">
            <w:pPr>
              <w:rPr>
                <w:rFonts w:ascii="Courier" w:hAnsi="Courier"/>
                <w:lang w:val="en-US"/>
              </w:rPr>
            </w:pPr>
            <w:r w:rsidRPr="004F2B4F">
              <w:rPr>
                <w:rFonts w:ascii="Courier" w:hAnsi="Courier"/>
                <w:lang w:val="en-US"/>
              </w:rPr>
              <w:t>dfj</w:t>
            </w:r>
          </w:p>
        </w:tc>
        <w:tc>
          <w:tcPr>
            <w:tcW w:w="2069"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Step size frequency used to create JONSWAP spectrum [s-1]</w:t>
            </w:r>
          </w:p>
        </w:tc>
        <w:tc>
          <w:tcPr>
            <w:tcW w:w="661"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fnyq/200</w:t>
            </w:r>
          </w:p>
        </w:tc>
        <w:tc>
          <w:tcPr>
            <w:tcW w:w="726"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fnyq/1000</w:t>
            </w:r>
          </w:p>
        </w:tc>
        <w:tc>
          <w:tcPr>
            <w:tcW w:w="751" w:type="pct"/>
          </w:tcPr>
          <w:p w:rsidR="00620A54" w:rsidRPr="004F2B4F"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4F2B4F">
              <w:rPr>
                <w:rFonts w:ascii="Courier" w:hAnsi="Courier"/>
                <w:lang w:val="en-US"/>
              </w:rPr>
              <w:t>fnyq/20</w:t>
            </w:r>
          </w:p>
        </w:tc>
      </w:tr>
    </w:tbl>
    <w:p w:rsidR="00620A54" w:rsidRPr="004F2B4F" w:rsidRDefault="00620A54" w:rsidP="002603CC">
      <w:pPr>
        <w:rPr>
          <w:lang w:val="en-US"/>
        </w:rPr>
      </w:pPr>
    </w:p>
    <w:p w:rsidR="00620A54" w:rsidRPr="004F2B4F" w:rsidRDefault="00620A54" w:rsidP="002603CC">
      <w:pPr>
        <w:pStyle w:val="Heading4"/>
        <w:jc w:val="both"/>
        <w:rPr>
          <w:lang w:val="en-US"/>
        </w:rPr>
      </w:pPr>
      <w:r w:rsidRPr="004F2B4F">
        <w:rPr>
          <w:lang w:val="en-US"/>
        </w:rPr>
        <w:t>SWAN wave spectra</w:t>
      </w:r>
    </w:p>
    <w:p w:rsidR="00620A54" w:rsidRPr="004F2B4F" w:rsidRDefault="00620A54" w:rsidP="002603CC">
      <w:pPr>
        <w:pStyle w:val="BodyText"/>
        <w:rPr>
          <w:lang w:val="en-US"/>
        </w:rPr>
      </w:pPr>
      <w:r w:rsidRPr="004F2B4F">
        <w:rPr>
          <w:lang w:val="en-US"/>
        </w:rPr>
        <w:t xml:space="preserve">XBeach can read standard SWAN 2D variance density or energy density output files (*.sp2 files) as specified in the SWAN v40.51 manual. This option is enabled using </w:t>
      </w:r>
      <w:r w:rsidRPr="004F2B4F">
        <w:rPr>
          <w:i/>
          <w:lang w:val="en-US"/>
        </w:rPr>
        <w:t>instat=swan</w:t>
      </w:r>
      <w:r w:rsidRPr="004F2B4F">
        <w:rPr>
          <w:lang w:val="en-US"/>
        </w:rPr>
        <w:t xml:space="preserve"> in </w:t>
      </w:r>
      <w:r w:rsidRPr="004F2B4F">
        <w:rPr>
          <w:i/>
          <w:lang w:val="en-US"/>
        </w:rPr>
        <w:t xml:space="preserve">params.txt </w:t>
      </w:r>
      <w:r w:rsidRPr="004F2B4F">
        <w:rPr>
          <w:lang w:val="en-US"/>
        </w:rPr>
        <w:t xml:space="preserve">and a reference to the spectrum file via the keyword </w:t>
      </w:r>
      <w:r w:rsidRPr="004F2B4F">
        <w:rPr>
          <w:i/>
          <w:lang w:val="en-US"/>
        </w:rPr>
        <w:t>bcfile</w:t>
      </w:r>
      <w:r w:rsidRPr="004F2B4F">
        <w:rPr>
          <w:lang w:val="en-US"/>
        </w:rPr>
        <w:t xml:space="preserve">. XBeach assumes the directional information in the SWAN file is according to the nautical convention. If the file uses the Cartesian convention for directions, the user must specify the angle in degrees to rotate the x-axis in SWAN to the x-axis in XBeach (by the Cartesian convention). This value is specified in </w:t>
      </w:r>
      <w:r w:rsidRPr="004F2B4F">
        <w:rPr>
          <w:i/>
          <w:lang w:val="en-US"/>
        </w:rPr>
        <w:t>params.txt</w:t>
      </w:r>
      <w:r w:rsidRPr="004F2B4F">
        <w:rPr>
          <w:lang w:val="en-US"/>
        </w:rPr>
        <w:t xml:space="preserve"> using the keyword </w:t>
      </w:r>
      <w:r w:rsidRPr="004F2B4F">
        <w:rPr>
          <w:i/>
          <w:lang w:val="en-US"/>
        </w:rPr>
        <w:t>dthetaS_XB</w:t>
      </w:r>
      <w:r w:rsidRPr="004F2B4F">
        <w:rPr>
          <w:lang w:val="en-US"/>
        </w:rPr>
        <w:t>.</w:t>
      </w:r>
    </w:p>
    <w:p w:rsidR="00620A54" w:rsidRPr="004F2B4F" w:rsidRDefault="00620A54" w:rsidP="002603CC">
      <w:pPr>
        <w:pStyle w:val="BodyText"/>
        <w:rPr>
          <w:lang w:val="en-US"/>
        </w:rPr>
      </w:pPr>
      <w:r w:rsidRPr="004F2B4F">
        <w:rPr>
          <w:lang w:val="en-US"/>
        </w:rPr>
        <w:t xml:space="preserve">Note that time-varying and spatially varying SWAN spectra can be provided using the FILELIST and LOCLIST constructions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proofErr w:type="gramStart"/>
      <w:r w:rsidR="000C1056" w:rsidRPr="004F2B4F">
        <w:rPr>
          <w:lang w:val="en-US"/>
        </w:rPr>
        <w:t>Temporally</w:t>
      </w:r>
      <w:proofErr w:type="gramEnd"/>
      <w:r w:rsidR="000C1056" w:rsidRPr="004F2B4F">
        <w:rPr>
          <w:lang w:val="en-US"/>
        </w:rPr>
        <w:t xml:space="preserve"> and/or spatially varying wave boundary conditions</w:t>
      </w:r>
      <w:r w:rsidRPr="004F2B4F">
        <w:rPr>
          <w:lang w:val="en-US"/>
        </w:rPr>
        <w:fldChar w:fldCharType="end"/>
      </w:r>
      <w:r w:rsidRPr="004F2B4F">
        <w:rPr>
          <w:lang w:val="en-US"/>
        </w:rPr>
        <w:t>.</w:t>
      </w:r>
    </w:p>
    <w:p w:rsidR="00620A54" w:rsidRPr="004F2B4F" w:rsidRDefault="00620A54" w:rsidP="002603CC">
      <w:pPr>
        <w:pStyle w:val="BodyText"/>
        <w:rPr>
          <w:lang w:val="en-US"/>
        </w:rPr>
      </w:pPr>
      <w:r w:rsidRPr="004F2B4F">
        <w:rPr>
          <w:lang w:val="en-US"/>
        </w:rPr>
        <w:t>An example of a 2D SWAN spectrum is given below:</w:t>
      </w:r>
    </w:p>
    <w:p w:rsidR="00620A54" w:rsidRPr="004F2B4F" w:rsidRDefault="00620A54" w:rsidP="002603CC">
      <w:pPr>
        <w:pStyle w:val="Codeheader"/>
        <w:rPr>
          <w:lang w:val="en-US"/>
        </w:rPr>
      </w:pPr>
      <w:r w:rsidRPr="004F2B4F">
        <w:rPr>
          <w:lang w:val="en-US"/>
        </w:rPr>
        <w:t>swan.txt</w:t>
      </w:r>
    </w:p>
    <w:p w:rsidR="00620A54" w:rsidRPr="004F2B4F" w:rsidRDefault="00620A54" w:rsidP="002603CC">
      <w:pPr>
        <w:pStyle w:val="Code"/>
        <w:jc w:val="both"/>
      </w:pPr>
      <w:r w:rsidRPr="004F2B4F">
        <w:t>SWAN   1                                Swan standard spectral file</w:t>
      </w:r>
    </w:p>
    <w:p w:rsidR="00620A54" w:rsidRPr="004F2B4F" w:rsidRDefault="00620A54" w:rsidP="002603CC">
      <w:pPr>
        <w:pStyle w:val="Code"/>
        <w:jc w:val="both"/>
      </w:pPr>
      <w:r w:rsidRPr="004F2B4F">
        <w:t>$ Data produced by SWAN version 40.51</w:t>
      </w:r>
    </w:p>
    <w:p w:rsidR="00620A54" w:rsidRPr="004F2B4F" w:rsidRDefault="00620A54" w:rsidP="002603CC">
      <w:pPr>
        <w:pStyle w:val="Code"/>
        <w:jc w:val="both"/>
      </w:pPr>
      <w:r w:rsidRPr="004F2B4F">
        <w:t>$ Project:'projname'     ;   run number:'runnum'</w:t>
      </w:r>
    </w:p>
    <w:p w:rsidR="00620A54" w:rsidRPr="004F2B4F" w:rsidRDefault="00620A54" w:rsidP="002603CC">
      <w:pPr>
        <w:pStyle w:val="Code"/>
        <w:jc w:val="both"/>
      </w:pPr>
      <w:r w:rsidRPr="004F2B4F">
        <w:t>LOCATIONS                               locations in x-y-space</w:t>
      </w:r>
    </w:p>
    <w:p w:rsidR="00620A54" w:rsidRPr="004F2B4F" w:rsidRDefault="00620A54" w:rsidP="002603CC">
      <w:pPr>
        <w:pStyle w:val="Code"/>
        <w:jc w:val="both"/>
      </w:pPr>
      <w:r w:rsidRPr="004F2B4F">
        <w:t>1                                       number of locations</w:t>
      </w:r>
    </w:p>
    <w:p w:rsidR="00620A54" w:rsidRPr="004F2B4F" w:rsidRDefault="00620A54" w:rsidP="002603CC">
      <w:pPr>
        <w:pStyle w:val="Code"/>
        <w:jc w:val="both"/>
      </w:pPr>
      <w:r w:rsidRPr="004F2B4F">
        <w:t>22222.22        0.00</w:t>
      </w:r>
    </w:p>
    <w:p w:rsidR="00620A54" w:rsidRPr="004F2B4F" w:rsidRDefault="00620A54" w:rsidP="002603CC">
      <w:pPr>
        <w:pStyle w:val="Code"/>
        <w:jc w:val="both"/>
      </w:pPr>
      <w:r w:rsidRPr="004F2B4F">
        <w:t>RFREQ                                   relative frequencies in Hz</w:t>
      </w:r>
    </w:p>
    <w:p w:rsidR="00620A54" w:rsidRPr="004F2B4F" w:rsidRDefault="00620A54" w:rsidP="002603CC">
      <w:pPr>
        <w:pStyle w:val="Code"/>
        <w:jc w:val="both"/>
      </w:pPr>
      <w:r w:rsidRPr="004F2B4F">
        <w:t>23                                      number of frequencies</w:t>
      </w:r>
    </w:p>
    <w:p w:rsidR="00620A54" w:rsidRPr="004F2B4F" w:rsidRDefault="00620A54" w:rsidP="002603CC">
      <w:pPr>
        <w:pStyle w:val="Code"/>
        <w:jc w:val="both"/>
      </w:pPr>
      <w:r w:rsidRPr="004F2B4F">
        <w:t>0.0545</w:t>
      </w:r>
    </w:p>
    <w:p w:rsidR="00620A54" w:rsidRPr="004F2B4F" w:rsidRDefault="00620A54" w:rsidP="002603CC">
      <w:pPr>
        <w:pStyle w:val="Code"/>
        <w:jc w:val="both"/>
      </w:pPr>
      <w:r w:rsidRPr="004F2B4F">
        <w:t>0.0622</w:t>
      </w:r>
    </w:p>
    <w:p w:rsidR="00620A54" w:rsidRPr="004F2B4F" w:rsidRDefault="00620A54" w:rsidP="002603CC">
      <w:pPr>
        <w:pStyle w:val="Code"/>
        <w:jc w:val="both"/>
      </w:pPr>
      <w:r w:rsidRPr="004F2B4F">
        <w:t>0.0710</w:t>
      </w:r>
    </w:p>
    <w:p w:rsidR="00620A54" w:rsidRPr="004F2B4F" w:rsidRDefault="00620A54" w:rsidP="002603CC">
      <w:pPr>
        <w:pStyle w:val="Code"/>
        <w:jc w:val="both"/>
      </w:pPr>
      <w:r w:rsidRPr="004F2B4F">
        <w:t>0.0810</w:t>
      </w:r>
    </w:p>
    <w:p w:rsidR="00620A54" w:rsidRPr="004F2B4F" w:rsidRDefault="00620A54" w:rsidP="002603CC">
      <w:pPr>
        <w:pStyle w:val="Code"/>
        <w:jc w:val="both"/>
      </w:pPr>
      <w:r w:rsidRPr="004F2B4F">
        <w:t>0.0924</w:t>
      </w:r>
    </w:p>
    <w:p w:rsidR="00620A54" w:rsidRPr="004F2B4F" w:rsidRDefault="00620A54" w:rsidP="002603CC">
      <w:pPr>
        <w:pStyle w:val="Code"/>
        <w:jc w:val="both"/>
      </w:pPr>
      <w:r w:rsidRPr="004F2B4F">
        <w:t>0.1055</w:t>
      </w:r>
    </w:p>
    <w:p w:rsidR="00620A54" w:rsidRPr="004F2B4F" w:rsidRDefault="00620A54" w:rsidP="002603CC">
      <w:pPr>
        <w:pStyle w:val="Code"/>
        <w:jc w:val="both"/>
      </w:pPr>
      <w:r w:rsidRPr="004F2B4F">
        <w:t>0.1204</w:t>
      </w:r>
    </w:p>
    <w:p w:rsidR="00620A54" w:rsidRPr="004F2B4F" w:rsidRDefault="00620A54" w:rsidP="002603CC">
      <w:pPr>
        <w:pStyle w:val="Code"/>
        <w:jc w:val="both"/>
      </w:pPr>
      <w:r w:rsidRPr="004F2B4F">
        <w:t>0.1375</w:t>
      </w:r>
    </w:p>
    <w:p w:rsidR="00620A54" w:rsidRPr="004F2B4F" w:rsidRDefault="00620A54" w:rsidP="002603CC">
      <w:pPr>
        <w:pStyle w:val="Code"/>
        <w:jc w:val="both"/>
      </w:pPr>
      <w:r w:rsidRPr="004F2B4F">
        <w:t>0.1569</w:t>
      </w:r>
    </w:p>
    <w:p w:rsidR="00620A54" w:rsidRPr="004F2B4F" w:rsidRDefault="00620A54" w:rsidP="002603CC">
      <w:pPr>
        <w:pStyle w:val="Code"/>
        <w:jc w:val="both"/>
      </w:pPr>
      <w:r w:rsidRPr="004F2B4F">
        <w:t>0.1791</w:t>
      </w:r>
    </w:p>
    <w:p w:rsidR="00620A54" w:rsidRPr="004F2B4F" w:rsidRDefault="00620A54" w:rsidP="002603CC">
      <w:pPr>
        <w:pStyle w:val="Code"/>
        <w:jc w:val="both"/>
      </w:pPr>
      <w:r w:rsidRPr="004F2B4F">
        <w:t>0.2045</w:t>
      </w:r>
    </w:p>
    <w:p w:rsidR="00620A54" w:rsidRPr="004F2B4F" w:rsidRDefault="00620A54" w:rsidP="002603CC">
      <w:pPr>
        <w:pStyle w:val="Code"/>
        <w:jc w:val="both"/>
      </w:pPr>
      <w:r w:rsidRPr="004F2B4F">
        <w:t>0.2334</w:t>
      </w:r>
    </w:p>
    <w:p w:rsidR="00620A54" w:rsidRPr="004F2B4F" w:rsidRDefault="00620A54" w:rsidP="002603CC">
      <w:pPr>
        <w:pStyle w:val="Code"/>
        <w:jc w:val="both"/>
      </w:pPr>
      <w:r w:rsidRPr="004F2B4F">
        <w:t>0.2664</w:t>
      </w:r>
    </w:p>
    <w:p w:rsidR="00620A54" w:rsidRPr="004F2B4F" w:rsidRDefault="00620A54" w:rsidP="002603CC">
      <w:pPr>
        <w:pStyle w:val="Code"/>
        <w:jc w:val="both"/>
      </w:pPr>
      <w:r w:rsidRPr="004F2B4F">
        <w:t>0.3040</w:t>
      </w:r>
    </w:p>
    <w:p w:rsidR="00620A54" w:rsidRPr="004F2B4F" w:rsidRDefault="00620A54" w:rsidP="002603CC">
      <w:pPr>
        <w:pStyle w:val="Code"/>
        <w:jc w:val="both"/>
      </w:pPr>
      <w:r w:rsidRPr="004F2B4F">
        <w:t>0.3470</w:t>
      </w:r>
    </w:p>
    <w:p w:rsidR="00620A54" w:rsidRPr="004F2B4F" w:rsidRDefault="00620A54" w:rsidP="002603CC">
      <w:pPr>
        <w:pStyle w:val="Code"/>
        <w:jc w:val="both"/>
      </w:pPr>
      <w:r w:rsidRPr="004F2B4F">
        <w:t>0.3961</w:t>
      </w:r>
    </w:p>
    <w:p w:rsidR="00620A54" w:rsidRPr="004F2B4F" w:rsidRDefault="00620A54" w:rsidP="002603CC">
      <w:pPr>
        <w:pStyle w:val="Code"/>
        <w:jc w:val="both"/>
      </w:pPr>
      <w:r w:rsidRPr="004F2B4F">
        <w:t>0.4522</w:t>
      </w:r>
    </w:p>
    <w:p w:rsidR="00620A54" w:rsidRPr="004F2B4F" w:rsidRDefault="00620A54" w:rsidP="002603CC">
      <w:pPr>
        <w:pStyle w:val="Code"/>
        <w:jc w:val="both"/>
      </w:pPr>
      <w:r w:rsidRPr="004F2B4F">
        <w:t>0.5161</w:t>
      </w:r>
    </w:p>
    <w:p w:rsidR="00620A54" w:rsidRPr="004F2B4F" w:rsidRDefault="00620A54" w:rsidP="002603CC">
      <w:pPr>
        <w:pStyle w:val="Code"/>
        <w:jc w:val="both"/>
      </w:pPr>
      <w:r w:rsidRPr="004F2B4F">
        <w:t>0.5891</w:t>
      </w:r>
    </w:p>
    <w:p w:rsidR="00620A54" w:rsidRPr="004F2B4F" w:rsidRDefault="00620A54" w:rsidP="002603CC">
      <w:pPr>
        <w:pStyle w:val="Code"/>
        <w:jc w:val="both"/>
      </w:pPr>
      <w:r w:rsidRPr="004F2B4F">
        <w:t>0.6724</w:t>
      </w:r>
    </w:p>
    <w:p w:rsidR="00620A54" w:rsidRPr="004F2B4F" w:rsidRDefault="00620A54" w:rsidP="002603CC">
      <w:pPr>
        <w:pStyle w:val="Code"/>
        <w:jc w:val="both"/>
      </w:pPr>
      <w:r w:rsidRPr="004F2B4F">
        <w:t>0.7675</w:t>
      </w:r>
    </w:p>
    <w:p w:rsidR="00620A54" w:rsidRPr="004F2B4F" w:rsidRDefault="00620A54" w:rsidP="002603CC">
      <w:pPr>
        <w:pStyle w:val="Code"/>
        <w:jc w:val="both"/>
      </w:pPr>
      <w:r w:rsidRPr="004F2B4F">
        <w:t>0.8761</w:t>
      </w:r>
    </w:p>
    <w:p w:rsidR="00620A54" w:rsidRPr="004F2B4F" w:rsidRDefault="00620A54" w:rsidP="002603CC">
      <w:pPr>
        <w:pStyle w:val="Code"/>
        <w:jc w:val="both"/>
      </w:pPr>
      <w:r w:rsidRPr="004F2B4F">
        <w:t>1.0000</w:t>
      </w:r>
    </w:p>
    <w:p w:rsidR="00620A54" w:rsidRPr="004F2B4F" w:rsidRDefault="00620A54" w:rsidP="002603CC">
      <w:pPr>
        <w:pStyle w:val="Code"/>
        <w:jc w:val="both"/>
      </w:pPr>
      <w:r w:rsidRPr="004F2B4F">
        <w:t>CDIR                                    spectral Cartesian directions in degr</w:t>
      </w:r>
    </w:p>
    <w:p w:rsidR="00620A54" w:rsidRPr="004F2B4F" w:rsidRDefault="00620A54" w:rsidP="002603CC">
      <w:pPr>
        <w:pStyle w:val="Code"/>
        <w:jc w:val="both"/>
      </w:pPr>
      <w:r w:rsidRPr="004F2B4F">
        <w:t xml:space="preserve">  12                                    number of directions</w:t>
      </w:r>
    </w:p>
    <w:p w:rsidR="00620A54" w:rsidRPr="004F2B4F" w:rsidRDefault="00620A54" w:rsidP="002603CC">
      <w:pPr>
        <w:pStyle w:val="Code"/>
        <w:jc w:val="both"/>
      </w:pPr>
      <w:r w:rsidRPr="004F2B4F">
        <w:t xml:space="preserve"> 30.0000</w:t>
      </w:r>
    </w:p>
    <w:p w:rsidR="00620A54" w:rsidRPr="004F2B4F" w:rsidRDefault="00620A54" w:rsidP="002603CC">
      <w:pPr>
        <w:pStyle w:val="Code"/>
        <w:jc w:val="both"/>
      </w:pPr>
      <w:r w:rsidRPr="004F2B4F">
        <w:t xml:space="preserve"> 60.0000</w:t>
      </w:r>
    </w:p>
    <w:p w:rsidR="00620A54" w:rsidRPr="004F2B4F" w:rsidRDefault="00620A54" w:rsidP="002603CC">
      <w:pPr>
        <w:pStyle w:val="Code"/>
        <w:jc w:val="both"/>
      </w:pPr>
      <w:r w:rsidRPr="004F2B4F">
        <w:t xml:space="preserve"> 90.0000</w:t>
      </w:r>
    </w:p>
    <w:p w:rsidR="00620A54" w:rsidRPr="004F2B4F" w:rsidRDefault="00620A54" w:rsidP="002603CC">
      <w:pPr>
        <w:pStyle w:val="Code"/>
        <w:jc w:val="both"/>
      </w:pPr>
      <w:r w:rsidRPr="004F2B4F">
        <w:t>120.0000</w:t>
      </w:r>
    </w:p>
    <w:p w:rsidR="00620A54" w:rsidRPr="004F2B4F" w:rsidRDefault="00620A54" w:rsidP="002603CC">
      <w:pPr>
        <w:pStyle w:val="Code"/>
        <w:jc w:val="both"/>
      </w:pPr>
      <w:r w:rsidRPr="004F2B4F">
        <w:t>150.0000</w:t>
      </w:r>
    </w:p>
    <w:p w:rsidR="00620A54" w:rsidRPr="004F2B4F" w:rsidRDefault="00620A54" w:rsidP="002603CC">
      <w:pPr>
        <w:pStyle w:val="Code"/>
        <w:jc w:val="both"/>
      </w:pPr>
      <w:r w:rsidRPr="004F2B4F">
        <w:t>180.0000</w:t>
      </w:r>
    </w:p>
    <w:p w:rsidR="00620A54" w:rsidRPr="004F2B4F" w:rsidRDefault="00620A54" w:rsidP="002603CC">
      <w:pPr>
        <w:pStyle w:val="Code"/>
        <w:jc w:val="both"/>
      </w:pPr>
      <w:r w:rsidRPr="004F2B4F">
        <w:t>210.0000</w:t>
      </w:r>
    </w:p>
    <w:p w:rsidR="00620A54" w:rsidRPr="004F2B4F" w:rsidRDefault="00620A54" w:rsidP="002603CC">
      <w:pPr>
        <w:pStyle w:val="Code"/>
        <w:jc w:val="both"/>
      </w:pPr>
      <w:r w:rsidRPr="004F2B4F">
        <w:t>240.0000</w:t>
      </w:r>
    </w:p>
    <w:p w:rsidR="00620A54" w:rsidRPr="004F2B4F" w:rsidRDefault="00620A54" w:rsidP="002603CC">
      <w:pPr>
        <w:pStyle w:val="Code"/>
        <w:jc w:val="both"/>
      </w:pPr>
      <w:r w:rsidRPr="004F2B4F">
        <w:t>270.0000</w:t>
      </w:r>
    </w:p>
    <w:p w:rsidR="00620A54" w:rsidRPr="004F2B4F" w:rsidRDefault="00620A54" w:rsidP="002603CC">
      <w:pPr>
        <w:pStyle w:val="Code"/>
        <w:jc w:val="both"/>
      </w:pPr>
      <w:r w:rsidRPr="004F2B4F">
        <w:t>300.0000</w:t>
      </w:r>
    </w:p>
    <w:p w:rsidR="00620A54" w:rsidRPr="004F2B4F" w:rsidRDefault="00620A54" w:rsidP="002603CC">
      <w:pPr>
        <w:pStyle w:val="Code"/>
        <w:jc w:val="both"/>
      </w:pPr>
      <w:r w:rsidRPr="004F2B4F">
        <w:t>330.0000</w:t>
      </w:r>
    </w:p>
    <w:p w:rsidR="00620A54" w:rsidRPr="004F2B4F" w:rsidRDefault="00620A54" w:rsidP="002603CC">
      <w:pPr>
        <w:pStyle w:val="Code"/>
        <w:jc w:val="both"/>
      </w:pPr>
      <w:r w:rsidRPr="004F2B4F">
        <w:t>360.0000</w:t>
      </w:r>
    </w:p>
    <w:p w:rsidR="00620A54" w:rsidRPr="004F2B4F" w:rsidRDefault="00620A54" w:rsidP="002603CC">
      <w:pPr>
        <w:pStyle w:val="Code"/>
        <w:jc w:val="both"/>
      </w:pPr>
      <w:r w:rsidRPr="004F2B4F">
        <w:t>QUANT</w:t>
      </w:r>
    </w:p>
    <w:p w:rsidR="00620A54" w:rsidRPr="004F2B4F" w:rsidRDefault="00620A54" w:rsidP="002603CC">
      <w:pPr>
        <w:pStyle w:val="Code"/>
        <w:jc w:val="both"/>
      </w:pPr>
      <w:r w:rsidRPr="004F2B4F">
        <w:t>1                                       number of quantities in table</w:t>
      </w:r>
    </w:p>
    <w:p w:rsidR="00620A54" w:rsidRPr="00844679" w:rsidRDefault="00620A54" w:rsidP="002603CC">
      <w:pPr>
        <w:pStyle w:val="Code"/>
        <w:jc w:val="both"/>
        <w:rPr>
          <w:lang w:val="nl-NL"/>
        </w:rPr>
      </w:pPr>
      <w:proofErr w:type="gramStart"/>
      <w:r w:rsidRPr="00844679">
        <w:rPr>
          <w:lang w:val="nl-NL"/>
        </w:rPr>
        <w:t xml:space="preserve">VaDens                                  </w:t>
      </w:r>
      <w:proofErr w:type="gramEnd"/>
      <w:r w:rsidRPr="00844679">
        <w:rPr>
          <w:lang w:val="nl-NL"/>
        </w:rPr>
        <w:t>variance densities in m2/Hz/degr</w:t>
      </w:r>
    </w:p>
    <w:p w:rsidR="00620A54" w:rsidRPr="004F2B4F" w:rsidRDefault="00620A54" w:rsidP="002603CC">
      <w:pPr>
        <w:pStyle w:val="Code"/>
        <w:jc w:val="both"/>
      </w:pPr>
      <w:proofErr w:type="gramStart"/>
      <w:r w:rsidRPr="004F2B4F">
        <w:t>m2/Hz/degr</w:t>
      </w:r>
      <w:proofErr w:type="gramEnd"/>
      <w:r w:rsidRPr="004F2B4F">
        <w:t xml:space="preserve">                              unit</w:t>
      </w:r>
    </w:p>
    <w:p w:rsidR="00620A54" w:rsidRPr="004F2B4F" w:rsidRDefault="00620A54" w:rsidP="002603CC">
      <w:pPr>
        <w:pStyle w:val="Code"/>
        <w:jc w:val="both"/>
      </w:pPr>
      <w:r w:rsidRPr="004F2B4F">
        <w:t>-0.9900E+02                             exception value</w:t>
      </w:r>
    </w:p>
    <w:p w:rsidR="00620A54" w:rsidRPr="004F2B4F" w:rsidRDefault="00620A54" w:rsidP="002603CC">
      <w:pPr>
        <w:pStyle w:val="Code"/>
        <w:jc w:val="both"/>
      </w:pPr>
      <w:r w:rsidRPr="004F2B4F">
        <w:t>FACTOR</w:t>
      </w:r>
    </w:p>
    <w:p w:rsidR="00620A54" w:rsidRPr="004F2B4F" w:rsidRDefault="00620A54" w:rsidP="002603CC">
      <w:pPr>
        <w:pStyle w:val="Code"/>
        <w:jc w:val="both"/>
      </w:pPr>
      <w:r w:rsidRPr="004F2B4F">
        <w:t>0.675611E-06</w:t>
      </w:r>
    </w:p>
    <w:p w:rsidR="00620A54" w:rsidRPr="004F2B4F" w:rsidRDefault="00620A54" w:rsidP="002603CC">
      <w:pPr>
        <w:pStyle w:val="Code"/>
        <w:jc w:val="both"/>
      </w:pPr>
      <w:r w:rsidRPr="004F2B4F">
        <w:t xml:space="preserve">  51   242   574   956   </w:t>
      </w:r>
      <w:proofErr w:type="gramStart"/>
      <w:r w:rsidRPr="004F2B4F">
        <w:t>1288  1482</w:t>
      </w:r>
      <w:proofErr w:type="gramEnd"/>
      <w:r w:rsidRPr="004F2B4F">
        <w:t xml:space="preserve">  1481   1286   957    579    244    51</w:t>
      </w:r>
    </w:p>
    <w:p w:rsidR="00620A54" w:rsidRPr="004F2B4F" w:rsidRDefault="00620A54" w:rsidP="002603CC">
      <w:pPr>
        <w:pStyle w:val="Code"/>
        <w:jc w:val="both"/>
      </w:pPr>
      <w:r w:rsidRPr="004F2B4F">
        <w:t xml:space="preserve"> </w:t>
      </w:r>
      <w:proofErr w:type="gramStart"/>
      <w:r w:rsidRPr="004F2B4F">
        <w:t>129  610</w:t>
      </w:r>
      <w:proofErr w:type="gramEnd"/>
      <w:r w:rsidRPr="004F2B4F">
        <w:t xml:space="preserve">   1443  2402  3238  3725  3724   3234   2406   1454   613    128</w:t>
      </w:r>
    </w:p>
    <w:p w:rsidR="00620A54" w:rsidRPr="004F2B4F" w:rsidRDefault="00620A54" w:rsidP="002603CC">
      <w:pPr>
        <w:pStyle w:val="Code"/>
        <w:jc w:val="both"/>
      </w:pPr>
      <w:r w:rsidRPr="004F2B4F">
        <w:t xml:space="preserve"> </w:t>
      </w:r>
      <w:proofErr w:type="gramStart"/>
      <w:r w:rsidRPr="004F2B4F">
        <w:t>273  1287</w:t>
      </w:r>
      <w:proofErr w:type="gramEnd"/>
      <w:r w:rsidRPr="004F2B4F">
        <w:t xml:space="preserve">  3054  5084  6846  7872  7869   6837   5091   3076   1295   271</w:t>
      </w:r>
    </w:p>
    <w:p w:rsidR="00620A54" w:rsidRPr="004F2B4F" w:rsidRDefault="00620A54" w:rsidP="002603CC">
      <w:pPr>
        <w:pStyle w:val="Code"/>
        <w:jc w:val="both"/>
      </w:pPr>
      <w:r w:rsidRPr="004F2B4F">
        <w:t xml:space="preserve"> </w:t>
      </w:r>
      <w:proofErr w:type="gramStart"/>
      <w:r w:rsidRPr="004F2B4F">
        <w:t>665  3152</w:t>
      </w:r>
      <w:proofErr w:type="gramEnd"/>
      <w:r w:rsidRPr="004F2B4F">
        <w:t xml:space="preserve">  7463  12402 16712 19229 19221  16690  12419  7518   3172   662</w:t>
      </w:r>
    </w:p>
    <w:p w:rsidR="00620A54" w:rsidRPr="004F2B4F" w:rsidRDefault="00620A54" w:rsidP="002603CC">
      <w:pPr>
        <w:pStyle w:val="Code"/>
        <w:jc w:val="both"/>
      </w:pPr>
      <w:r w:rsidRPr="004F2B4F">
        <w:t xml:space="preserve">1302 </w:t>
      </w:r>
      <w:proofErr w:type="gramStart"/>
      <w:r w:rsidRPr="004F2B4F">
        <w:t>6159  14608</w:t>
      </w:r>
      <w:proofErr w:type="gramEnd"/>
      <w:r w:rsidRPr="004F2B4F">
        <w:t xml:space="preserve"> 24275 32688 37618 37603  32644  24309  14716  6198   1296</w:t>
      </w:r>
    </w:p>
    <w:p w:rsidR="00620A54" w:rsidRPr="004F2B4F" w:rsidRDefault="00620A54" w:rsidP="002603CC">
      <w:pPr>
        <w:pStyle w:val="Code"/>
        <w:jc w:val="both"/>
      </w:pPr>
      <w:r w:rsidRPr="004F2B4F">
        <w:t xml:space="preserve">2328 10989 26020 43341 58358 67109 </w:t>
      </w:r>
      <w:proofErr w:type="gramStart"/>
      <w:r w:rsidRPr="004F2B4F">
        <w:t>67080  58281</w:t>
      </w:r>
      <w:proofErr w:type="gramEnd"/>
      <w:r w:rsidRPr="004F2B4F">
        <w:t xml:space="preserve">  43401  26213  11058  2317</w:t>
      </w:r>
    </w:p>
    <w:p w:rsidR="00620A54" w:rsidRPr="004F2B4F" w:rsidRDefault="00620A54" w:rsidP="002603CC">
      <w:pPr>
        <w:pStyle w:val="Code"/>
        <w:jc w:val="both"/>
      </w:pPr>
      <w:r w:rsidRPr="004F2B4F">
        <w:t xml:space="preserve">3365 15922 37712 62733 84492 97150 </w:t>
      </w:r>
      <w:proofErr w:type="gramStart"/>
      <w:r w:rsidRPr="004F2B4F">
        <w:t>97110  84380</w:t>
      </w:r>
      <w:proofErr w:type="gramEnd"/>
      <w:r w:rsidRPr="004F2B4F">
        <w:t xml:space="preserve">  62820  37991  16021  3349</w:t>
      </w:r>
    </w:p>
    <w:p w:rsidR="00620A54" w:rsidRPr="004F2B4F" w:rsidRDefault="00620A54" w:rsidP="002603CC">
      <w:pPr>
        <w:pStyle w:val="Code"/>
        <w:jc w:val="both"/>
      </w:pPr>
      <w:r w:rsidRPr="004F2B4F">
        <w:t xml:space="preserve">3426 16230 38440 63939 86109 99010 </w:t>
      </w:r>
      <w:proofErr w:type="gramStart"/>
      <w:r w:rsidRPr="004F2B4F">
        <w:t>98969  85995</w:t>
      </w:r>
      <w:proofErr w:type="gramEnd"/>
      <w:r w:rsidRPr="004F2B4F">
        <w:t xml:space="preserve">  64027  38724  16331  3410</w:t>
      </w:r>
    </w:p>
    <w:p w:rsidR="00620A54" w:rsidRPr="004F2B4F" w:rsidRDefault="00620A54" w:rsidP="002603CC">
      <w:pPr>
        <w:pStyle w:val="Code"/>
        <w:jc w:val="both"/>
      </w:pPr>
      <w:r w:rsidRPr="004F2B4F">
        <w:t xml:space="preserve">2027 </w:t>
      </w:r>
      <w:proofErr w:type="gramStart"/>
      <w:r w:rsidRPr="004F2B4F">
        <w:t>9612  22730</w:t>
      </w:r>
      <w:proofErr w:type="gramEnd"/>
      <w:r w:rsidRPr="004F2B4F">
        <w:t xml:space="preserve"> 37790 50909 58529 58505  50841  37843  22898  9672   2018</w:t>
      </w:r>
    </w:p>
    <w:p w:rsidR="00620A54" w:rsidRPr="004F2B4F" w:rsidRDefault="00620A54" w:rsidP="002603CC">
      <w:pPr>
        <w:pStyle w:val="Code"/>
        <w:jc w:val="both"/>
      </w:pPr>
      <w:r w:rsidRPr="004F2B4F">
        <w:t xml:space="preserve"> </w:t>
      </w:r>
      <w:proofErr w:type="gramStart"/>
      <w:r w:rsidRPr="004F2B4F">
        <w:t>672  3178</w:t>
      </w:r>
      <w:proofErr w:type="gramEnd"/>
      <w:r w:rsidRPr="004F2B4F">
        <w:t xml:space="preserve">  7538  12535 16892 19440 19432  16870  12552  7594   3198   669</w:t>
      </w:r>
    </w:p>
    <w:p w:rsidR="00620A54" w:rsidRPr="004F2B4F" w:rsidRDefault="00620A54" w:rsidP="002603CC">
      <w:pPr>
        <w:pStyle w:val="Code"/>
        <w:jc w:val="both"/>
      </w:pPr>
      <w:r w:rsidRPr="004F2B4F">
        <w:t xml:space="preserve"> </w:t>
      </w:r>
      <w:proofErr w:type="gramStart"/>
      <w:r w:rsidRPr="004F2B4F">
        <w:t>101  479</w:t>
      </w:r>
      <w:proofErr w:type="gramEnd"/>
      <w:r w:rsidRPr="004F2B4F">
        <w:t xml:space="preserve">   1135  1890  2542  2924  2923   2539   1892   1144   482    101</w:t>
      </w:r>
    </w:p>
    <w:p w:rsidR="00620A54" w:rsidRPr="004F2B4F" w:rsidRDefault="00620A54" w:rsidP="002603CC">
      <w:pPr>
        <w:pStyle w:val="Code"/>
        <w:jc w:val="both"/>
      </w:pPr>
      <w:r w:rsidRPr="004F2B4F">
        <w:t xml:space="preserve">   2    11    26    43    57    66    66     57     43     26     11     2</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Heading4"/>
        <w:jc w:val="both"/>
        <w:rPr>
          <w:lang w:val="en-US"/>
        </w:rPr>
      </w:pPr>
      <w:r w:rsidRPr="004F2B4F">
        <w:rPr>
          <w:lang w:val="en-US"/>
        </w:rPr>
        <w:t>Variance density spectra</w:t>
      </w:r>
    </w:p>
    <w:p w:rsidR="00620A54" w:rsidRPr="004F2B4F" w:rsidRDefault="00620A54" w:rsidP="002603CC">
      <w:pPr>
        <w:pStyle w:val="BodyText"/>
        <w:rPr>
          <w:lang w:val="en-US"/>
        </w:rPr>
      </w:pPr>
      <w:r w:rsidRPr="004F2B4F">
        <w:rPr>
          <w:lang w:val="en-US"/>
        </w:rPr>
        <w:t xml:space="preserve">2D spectral information that is not in SWAN format can be provided using a formatted variance density spectrum file and </w:t>
      </w:r>
      <w:r w:rsidRPr="004F2B4F">
        <w:rPr>
          <w:i/>
          <w:lang w:val="en-US"/>
        </w:rPr>
        <w:t>instat=vardens</w:t>
      </w:r>
      <w:r w:rsidRPr="004F2B4F">
        <w:rPr>
          <w:lang w:val="en-US"/>
        </w:rPr>
        <w:t xml:space="preserve">. The spectrum file itself is again referenced using the keyword </w:t>
      </w:r>
      <w:r w:rsidRPr="004F2B4F">
        <w:rPr>
          <w:i/>
          <w:lang w:val="en-US"/>
        </w:rPr>
        <w:t>bcfile</w:t>
      </w:r>
      <w:r w:rsidRPr="004F2B4F">
        <w:rPr>
          <w:lang w:val="en-US"/>
        </w:rPr>
        <w:t>. The contents of the file must adhere to a specific format:</w:t>
      </w:r>
    </w:p>
    <w:p w:rsidR="00620A54" w:rsidRPr="004F2B4F" w:rsidRDefault="00620A54" w:rsidP="002603CC">
      <w:pPr>
        <w:pStyle w:val="Codeheader"/>
        <w:rPr>
          <w:lang w:val="en-US"/>
        </w:rPr>
      </w:pPr>
      <w:r w:rsidRPr="004F2B4F">
        <w:rPr>
          <w:lang w:val="en-US"/>
        </w:rPr>
        <w:t>vardens.txt</w:t>
      </w:r>
    </w:p>
    <w:p w:rsidR="00620A54" w:rsidRPr="004F2B4F" w:rsidRDefault="00620A54" w:rsidP="002603CC">
      <w:pPr>
        <w:pStyle w:val="Code"/>
        <w:jc w:val="both"/>
      </w:pPr>
      <w:r w:rsidRPr="004F2B4F">
        <w:t>&lt;</w:t>
      </w:r>
      <w:proofErr w:type="gramStart"/>
      <w:r w:rsidRPr="004F2B4F">
        <w:t>number</w:t>
      </w:r>
      <w:proofErr w:type="gramEnd"/>
      <w:r w:rsidRPr="004F2B4F">
        <w:t xml:space="preserve"> of frequencies (n)&gt;</w:t>
      </w:r>
    </w:p>
    <w:p w:rsidR="00620A54" w:rsidRPr="004F2B4F" w:rsidRDefault="00620A54" w:rsidP="002603CC">
      <w:pPr>
        <w:pStyle w:val="Code"/>
        <w:jc w:val="both"/>
      </w:pPr>
      <w:r w:rsidRPr="004F2B4F">
        <w:t>&lt;</w:t>
      </w:r>
      <w:proofErr w:type="gramStart"/>
      <w:r w:rsidRPr="004F2B4F">
        <w:t>frequency</w:t>
      </w:r>
      <w:proofErr w:type="gramEnd"/>
      <w:r w:rsidRPr="004F2B4F">
        <w:t xml:space="preserve"> 1&gt;</w:t>
      </w:r>
    </w:p>
    <w:p w:rsidR="00620A54" w:rsidRPr="004F2B4F" w:rsidRDefault="00620A54" w:rsidP="002603CC">
      <w:pPr>
        <w:pStyle w:val="Code"/>
        <w:jc w:val="both"/>
      </w:pPr>
      <w:r w:rsidRPr="004F2B4F">
        <w:t>&lt;</w:t>
      </w:r>
      <w:proofErr w:type="gramStart"/>
      <w:r w:rsidRPr="004F2B4F">
        <w:t>frequency</w:t>
      </w:r>
      <w:proofErr w:type="gramEnd"/>
      <w:r w:rsidRPr="004F2B4F">
        <w:t xml:space="preserve"> 2&gt;</w:t>
      </w:r>
    </w:p>
    <w:p w:rsidR="00620A54" w:rsidRPr="004F2B4F" w:rsidRDefault="00620A54" w:rsidP="002603CC">
      <w:pPr>
        <w:pStyle w:val="Code"/>
        <w:jc w:val="both"/>
      </w:pPr>
      <w:r w:rsidRPr="004F2B4F">
        <w:t>&lt;</w:t>
      </w:r>
      <w:proofErr w:type="gramStart"/>
      <w:r w:rsidRPr="004F2B4F">
        <w:t>frequency</w:t>
      </w:r>
      <w:proofErr w:type="gramEnd"/>
      <w:r w:rsidRPr="004F2B4F">
        <w:t xml:space="preserve"> 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w:t>
      </w:r>
      <w:proofErr w:type="gramStart"/>
      <w:r w:rsidRPr="004F2B4F">
        <w:t>frequency</w:t>
      </w:r>
      <w:proofErr w:type="gramEnd"/>
      <w:r w:rsidRPr="004F2B4F">
        <w:t xml:space="preserve"> n-1&gt;</w:t>
      </w:r>
    </w:p>
    <w:p w:rsidR="00620A54" w:rsidRPr="004F2B4F" w:rsidRDefault="00620A54" w:rsidP="002603CC">
      <w:pPr>
        <w:pStyle w:val="Code"/>
        <w:jc w:val="both"/>
      </w:pPr>
      <w:r w:rsidRPr="004F2B4F">
        <w:t>&lt;</w:t>
      </w:r>
      <w:proofErr w:type="gramStart"/>
      <w:r w:rsidRPr="004F2B4F">
        <w:t>frequency</w:t>
      </w:r>
      <w:proofErr w:type="gramEnd"/>
      <w:r w:rsidRPr="004F2B4F">
        <w:t xml:space="preserve"> n&gt;</w:t>
      </w:r>
    </w:p>
    <w:p w:rsidR="00620A54" w:rsidRPr="004F2B4F" w:rsidRDefault="00620A54" w:rsidP="002603CC">
      <w:pPr>
        <w:pStyle w:val="Code"/>
        <w:jc w:val="both"/>
      </w:pPr>
      <w:r w:rsidRPr="004F2B4F">
        <w:t>&lt;</w:t>
      </w:r>
      <w:proofErr w:type="gramStart"/>
      <w:r w:rsidRPr="004F2B4F">
        <w:t>number</w:t>
      </w:r>
      <w:proofErr w:type="gramEnd"/>
      <w:r w:rsidRPr="004F2B4F">
        <w:t xml:space="preserve"> of directions (m)&gt;</w:t>
      </w:r>
    </w:p>
    <w:p w:rsidR="00620A54" w:rsidRPr="00681E02" w:rsidRDefault="00620A54" w:rsidP="002603CC">
      <w:pPr>
        <w:pStyle w:val="Code"/>
        <w:jc w:val="both"/>
        <w:rPr>
          <w:lang w:val="fr-FR"/>
        </w:rPr>
      </w:pPr>
      <w:r w:rsidRPr="00681E02">
        <w:rPr>
          <w:lang w:val="fr-FR"/>
        </w:rPr>
        <w:t>&lt;</w:t>
      </w:r>
      <w:proofErr w:type="gramStart"/>
      <w:r w:rsidRPr="00681E02">
        <w:rPr>
          <w:lang w:val="fr-FR"/>
        </w:rPr>
        <w:t>directions</w:t>
      </w:r>
      <w:proofErr w:type="gramEnd"/>
      <w:r w:rsidRPr="00681E02">
        <w:rPr>
          <w:lang w:val="fr-FR"/>
        </w:rPr>
        <w:t xml:space="preserve"> 1&gt;</w:t>
      </w:r>
    </w:p>
    <w:p w:rsidR="00620A54" w:rsidRPr="00681E02" w:rsidRDefault="00620A54" w:rsidP="002603CC">
      <w:pPr>
        <w:pStyle w:val="Code"/>
        <w:jc w:val="both"/>
        <w:rPr>
          <w:lang w:val="fr-FR"/>
        </w:rPr>
      </w:pPr>
      <w:r w:rsidRPr="00681E02">
        <w:rPr>
          <w:lang w:val="fr-FR"/>
        </w:rPr>
        <w:t>&lt;</w:t>
      </w:r>
      <w:proofErr w:type="gramStart"/>
      <w:r w:rsidRPr="00681E02">
        <w:rPr>
          <w:lang w:val="fr-FR"/>
        </w:rPr>
        <w:t>directions</w:t>
      </w:r>
      <w:proofErr w:type="gramEnd"/>
      <w:r w:rsidRPr="00681E02">
        <w:rPr>
          <w:lang w:val="fr-FR"/>
        </w:rPr>
        <w:t xml:space="preserve"> 2&gt;</w:t>
      </w:r>
    </w:p>
    <w:p w:rsidR="00620A54" w:rsidRPr="00681E02" w:rsidRDefault="00620A54" w:rsidP="002603CC">
      <w:pPr>
        <w:pStyle w:val="Code"/>
        <w:jc w:val="both"/>
        <w:rPr>
          <w:lang w:val="fr-FR"/>
        </w:rPr>
      </w:pPr>
      <w:r w:rsidRPr="00681E02">
        <w:rPr>
          <w:lang w:val="fr-FR"/>
        </w:rPr>
        <w:t>&lt;</w:t>
      </w:r>
      <w:proofErr w:type="gramStart"/>
      <w:r w:rsidRPr="00681E02">
        <w:rPr>
          <w:lang w:val="fr-FR"/>
        </w:rPr>
        <w:t>directions</w:t>
      </w:r>
      <w:proofErr w:type="gramEnd"/>
      <w:r w:rsidRPr="00681E02">
        <w:rPr>
          <w:lang w:val="fr-FR"/>
        </w:rPr>
        <w:t xml:space="preserve"> 3&gt;</w:t>
      </w:r>
    </w:p>
    <w:p w:rsidR="00620A54" w:rsidRPr="00681E02" w:rsidRDefault="00620A54" w:rsidP="002603CC">
      <w:pPr>
        <w:pStyle w:val="Code"/>
        <w:jc w:val="both"/>
        <w:rPr>
          <w:lang w:val="fr-FR"/>
        </w:rPr>
      </w:pPr>
      <w:r w:rsidRPr="00681E02">
        <w:rPr>
          <w:lang w:val="fr-FR"/>
        </w:rPr>
        <w:t>...</w:t>
      </w:r>
    </w:p>
    <w:p w:rsidR="00620A54" w:rsidRPr="00681E02" w:rsidRDefault="00620A54" w:rsidP="002603CC">
      <w:pPr>
        <w:pStyle w:val="Code"/>
        <w:jc w:val="both"/>
        <w:rPr>
          <w:lang w:val="fr-FR"/>
        </w:rPr>
      </w:pPr>
      <w:r w:rsidRPr="00681E02">
        <w:rPr>
          <w:lang w:val="fr-FR"/>
        </w:rPr>
        <w:t>&lt;</w:t>
      </w:r>
      <w:proofErr w:type="gramStart"/>
      <w:r w:rsidRPr="00681E02">
        <w:rPr>
          <w:lang w:val="fr-FR"/>
        </w:rPr>
        <w:t>directions</w:t>
      </w:r>
      <w:proofErr w:type="gramEnd"/>
      <w:r w:rsidRPr="00681E02">
        <w:rPr>
          <w:lang w:val="fr-FR"/>
        </w:rPr>
        <w:t xml:space="preserve"> m-1&gt;</w:t>
      </w:r>
    </w:p>
    <w:p w:rsidR="00620A54" w:rsidRPr="004F2B4F" w:rsidRDefault="00620A54" w:rsidP="002603CC">
      <w:pPr>
        <w:pStyle w:val="Code"/>
        <w:jc w:val="both"/>
      </w:pPr>
      <w:r w:rsidRPr="004F2B4F">
        <w:t>&lt;</w:t>
      </w:r>
      <w:proofErr w:type="gramStart"/>
      <w:r w:rsidRPr="004F2B4F">
        <w:t>directions</w:t>
      </w:r>
      <w:proofErr w:type="gramEnd"/>
      <w:r w:rsidRPr="004F2B4F">
        <w:t xml:space="preserve"> m&gt;</w:t>
      </w:r>
    </w:p>
    <w:p w:rsidR="00620A54" w:rsidRPr="004F2B4F" w:rsidRDefault="00620A54" w:rsidP="002603CC">
      <w:pPr>
        <w:pStyle w:val="Code"/>
        <w:jc w:val="both"/>
      </w:pPr>
      <w:r w:rsidRPr="004F2B4F">
        <w:t>&lt;</w:t>
      </w:r>
      <w:proofErr w:type="gramStart"/>
      <w:r w:rsidRPr="004F2B4F">
        <w:t>variance</w:t>
      </w:r>
      <w:proofErr w:type="gramEnd"/>
      <w:r w:rsidRPr="004F2B4F">
        <w:t xml:space="preserve"> density 1,1&gt; &lt;variance density 2,1&gt; ... &lt;variance density m,1&gt;</w:t>
      </w:r>
    </w:p>
    <w:p w:rsidR="00620A54" w:rsidRPr="004F2B4F" w:rsidRDefault="00620A54" w:rsidP="002603CC">
      <w:pPr>
        <w:pStyle w:val="Code"/>
        <w:jc w:val="both"/>
      </w:pPr>
      <w:r w:rsidRPr="004F2B4F">
        <w:t>&lt;</w:t>
      </w:r>
      <w:proofErr w:type="gramStart"/>
      <w:r w:rsidRPr="004F2B4F">
        <w:t>variance</w:t>
      </w:r>
      <w:proofErr w:type="gramEnd"/>
      <w:r w:rsidRPr="004F2B4F">
        <w:t xml:space="preserve"> density 1,2&gt; &lt;variance density 2,2&gt; ... &lt;variance density m,2&gt;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w:t>
      </w:r>
      <w:proofErr w:type="gramStart"/>
      <w:r w:rsidRPr="004F2B4F">
        <w:t>variance</w:t>
      </w:r>
      <w:proofErr w:type="gramEnd"/>
      <w:r w:rsidRPr="004F2B4F">
        <w:t xml:space="preserve"> density 1,n&gt; &lt;variance density 2,n&gt; ... &lt;variance density m,n&gt;</w:t>
      </w:r>
    </w:p>
    <w:p w:rsidR="00620A54" w:rsidRPr="004F2B4F" w:rsidRDefault="00620A54" w:rsidP="002603CC">
      <w:pPr>
        <w:pStyle w:val="BodyText"/>
        <w:rPr>
          <w:lang w:val="en-US"/>
        </w:rPr>
      </w:pPr>
      <w:r w:rsidRPr="004F2B4F">
        <w:rPr>
          <w:lang w:val="en-US"/>
        </w:rPr>
        <w:t xml:space="preserve">Note that the directions must </w:t>
      </w:r>
      <w:proofErr w:type="gramStart"/>
      <w:r w:rsidRPr="004F2B4F">
        <w:rPr>
          <w:lang w:val="en-US"/>
        </w:rPr>
        <w:t>defined</w:t>
      </w:r>
      <w:proofErr w:type="gramEnd"/>
      <w:r w:rsidRPr="004F2B4F">
        <w:rPr>
          <w:lang w:val="en-US"/>
        </w:rPr>
        <w:t xml:space="preserve"> according to the Cartesi</w:t>
      </w:r>
      <w:r w:rsidR="00C944FA" w:rsidRPr="004F2B4F">
        <w:rPr>
          <w:lang w:val="en-US"/>
        </w:rPr>
        <w:t>a</w:t>
      </w:r>
      <w:r w:rsidRPr="004F2B4F">
        <w:rPr>
          <w:lang w:val="en-US"/>
        </w:rPr>
        <w:t>n convention and in the coordinate system used by XBeach. In this coordinate system 0° corresponds to</w:t>
      </w:r>
      <w:r w:rsidR="00EB6E3B" w:rsidRPr="004F2B4F">
        <w:rPr>
          <w:lang w:val="en-US"/>
        </w:rPr>
        <w:t xml:space="preserve"> waves travelling in</w:t>
      </w:r>
      <w:r w:rsidRPr="004F2B4F">
        <w:rPr>
          <w:lang w:val="en-US"/>
        </w:rPr>
        <w:t xml:space="preserve"> the direction of the x-axis, while 90° corresponds to the direction of the y-axis. Also, the directions must be defined in increasing order. Time-varying and spatially varying variance density spectra can be provided using the FILELIST and LOCLIST constructions as described in </w:t>
      </w:r>
      <w:r w:rsidRPr="004F2B4F">
        <w:rPr>
          <w:lang w:val="en-US"/>
        </w:rPr>
        <w:fldChar w:fldCharType="begin"/>
      </w:r>
      <w:r w:rsidRPr="004F2B4F">
        <w:rPr>
          <w:lang w:val="en-US"/>
        </w:rPr>
        <w:instrText xml:space="preserve"> REF _Ref285374442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4.4.5</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_Ref285374442 \h </w:instrText>
      </w:r>
      <w:r w:rsidR="004D7B46" w:rsidRPr="004F2B4F">
        <w:rPr>
          <w:lang w:val="en-US"/>
        </w:rPr>
        <w:instrText xml:space="preserve"> \* MERGEFORMAT </w:instrText>
      </w:r>
      <w:r w:rsidRPr="004F2B4F">
        <w:rPr>
          <w:lang w:val="en-US"/>
        </w:rPr>
      </w:r>
      <w:r w:rsidRPr="004F2B4F">
        <w:rPr>
          <w:lang w:val="en-US"/>
        </w:rPr>
        <w:fldChar w:fldCharType="separate"/>
      </w:r>
      <w:proofErr w:type="gramStart"/>
      <w:r w:rsidR="000C1056" w:rsidRPr="004F2B4F">
        <w:rPr>
          <w:lang w:val="en-US"/>
        </w:rPr>
        <w:t>Temporally</w:t>
      </w:r>
      <w:proofErr w:type="gramEnd"/>
      <w:r w:rsidR="000C1056" w:rsidRPr="004F2B4F">
        <w:rPr>
          <w:lang w:val="en-US"/>
        </w:rPr>
        <w:t xml:space="preserve"> and/or spatially varying wave boundary conditions</w:t>
      </w:r>
      <w:r w:rsidRPr="004F2B4F">
        <w:rPr>
          <w:lang w:val="en-US"/>
        </w:rPr>
        <w:fldChar w:fldCharType="end"/>
      </w:r>
      <w:r w:rsidRPr="004F2B4F">
        <w:rPr>
          <w:lang w:val="en-US"/>
        </w:rPr>
        <w:t>.</w:t>
      </w:r>
    </w:p>
    <w:p w:rsidR="00620A54" w:rsidRPr="004F2B4F" w:rsidRDefault="00620A54" w:rsidP="002603CC">
      <w:pPr>
        <w:pStyle w:val="BodyText"/>
        <w:rPr>
          <w:lang w:val="en-US"/>
        </w:rPr>
      </w:pPr>
      <w:r w:rsidRPr="004F2B4F">
        <w:rPr>
          <w:lang w:val="en-US"/>
        </w:rPr>
        <w:t>An example of a formatted variance density file is given below:</w:t>
      </w:r>
    </w:p>
    <w:p w:rsidR="00620A54" w:rsidRPr="004F2B4F" w:rsidRDefault="00620A54" w:rsidP="002603CC">
      <w:pPr>
        <w:pStyle w:val="Codeheader"/>
        <w:rPr>
          <w:lang w:val="en-US"/>
        </w:rPr>
      </w:pPr>
      <w:r w:rsidRPr="004F2B4F">
        <w:rPr>
          <w:lang w:val="en-US"/>
        </w:rPr>
        <w:t>vardens.txt</w:t>
      </w:r>
    </w:p>
    <w:p w:rsidR="00620A54" w:rsidRPr="004F2B4F" w:rsidRDefault="00620A54" w:rsidP="002603CC">
      <w:pPr>
        <w:pStyle w:val="Code"/>
        <w:jc w:val="both"/>
      </w:pPr>
      <w:r w:rsidRPr="004F2B4F">
        <w:t xml:space="preserve">15 </w:t>
      </w:r>
    </w:p>
    <w:p w:rsidR="00620A54" w:rsidRPr="004F2B4F" w:rsidRDefault="00620A54" w:rsidP="002603CC">
      <w:pPr>
        <w:pStyle w:val="Code"/>
        <w:jc w:val="both"/>
      </w:pPr>
      <w:r w:rsidRPr="004F2B4F">
        <w:t>0.0418</w:t>
      </w:r>
    </w:p>
    <w:p w:rsidR="00620A54" w:rsidRPr="004F2B4F" w:rsidRDefault="00620A54" w:rsidP="002603CC">
      <w:pPr>
        <w:pStyle w:val="Code"/>
        <w:jc w:val="both"/>
      </w:pPr>
      <w:r w:rsidRPr="004F2B4F">
        <w:t>0.0477</w:t>
      </w:r>
    </w:p>
    <w:p w:rsidR="00620A54" w:rsidRPr="004F2B4F" w:rsidRDefault="00620A54" w:rsidP="002603CC">
      <w:pPr>
        <w:pStyle w:val="Code"/>
        <w:jc w:val="both"/>
      </w:pPr>
      <w:r w:rsidRPr="004F2B4F">
        <w:t>0.0545</w:t>
      </w:r>
    </w:p>
    <w:p w:rsidR="00620A54" w:rsidRPr="004F2B4F" w:rsidRDefault="00620A54" w:rsidP="002603CC">
      <w:pPr>
        <w:pStyle w:val="Code"/>
        <w:jc w:val="both"/>
      </w:pPr>
      <w:r w:rsidRPr="004F2B4F">
        <w:t>0.0622</w:t>
      </w:r>
    </w:p>
    <w:p w:rsidR="00620A54" w:rsidRPr="004F2B4F" w:rsidRDefault="00620A54" w:rsidP="002603CC">
      <w:pPr>
        <w:pStyle w:val="Code"/>
        <w:jc w:val="both"/>
      </w:pPr>
      <w:r w:rsidRPr="004F2B4F">
        <w:t>0.0710</w:t>
      </w:r>
    </w:p>
    <w:p w:rsidR="00620A54" w:rsidRPr="004F2B4F" w:rsidRDefault="00620A54" w:rsidP="002603CC">
      <w:pPr>
        <w:pStyle w:val="Code"/>
        <w:jc w:val="both"/>
      </w:pPr>
      <w:r w:rsidRPr="004F2B4F">
        <w:t>0.0810</w:t>
      </w:r>
    </w:p>
    <w:p w:rsidR="00620A54" w:rsidRPr="004F2B4F" w:rsidRDefault="00620A54" w:rsidP="002603CC">
      <w:pPr>
        <w:pStyle w:val="Code"/>
        <w:jc w:val="both"/>
      </w:pPr>
      <w:r w:rsidRPr="004F2B4F">
        <w:t>0.0924</w:t>
      </w:r>
    </w:p>
    <w:p w:rsidR="00620A54" w:rsidRPr="004F2B4F" w:rsidRDefault="00620A54" w:rsidP="002603CC">
      <w:pPr>
        <w:pStyle w:val="Code"/>
        <w:jc w:val="both"/>
      </w:pPr>
      <w:r w:rsidRPr="004F2B4F">
        <w:t>0.1055</w:t>
      </w:r>
    </w:p>
    <w:p w:rsidR="00620A54" w:rsidRPr="004F2B4F" w:rsidRDefault="00620A54" w:rsidP="002603CC">
      <w:pPr>
        <w:pStyle w:val="Code"/>
        <w:jc w:val="both"/>
      </w:pPr>
      <w:r w:rsidRPr="004F2B4F">
        <w:t>0.1204</w:t>
      </w:r>
    </w:p>
    <w:p w:rsidR="00620A54" w:rsidRPr="004F2B4F" w:rsidRDefault="00620A54" w:rsidP="002603CC">
      <w:pPr>
        <w:pStyle w:val="Code"/>
        <w:jc w:val="both"/>
      </w:pPr>
      <w:r w:rsidRPr="004F2B4F">
        <w:t>0.1375</w:t>
      </w:r>
    </w:p>
    <w:p w:rsidR="00620A54" w:rsidRPr="004F2B4F" w:rsidRDefault="00620A54" w:rsidP="002603CC">
      <w:pPr>
        <w:pStyle w:val="Code"/>
        <w:jc w:val="both"/>
      </w:pPr>
      <w:r w:rsidRPr="004F2B4F">
        <w:t>0.1569</w:t>
      </w:r>
    </w:p>
    <w:p w:rsidR="00620A54" w:rsidRPr="004F2B4F" w:rsidRDefault="00620A54" w:rsidP="002603CC">
      <w:pPr>
        <w:pStyle w:val="Code"/>
        <w:jc w:val="both"/>
      </w:pPr>
      <w:r w:rsidRPr="004F2B4F">
        <w:t>0.1791</w:t>
      </w:r>
    </w:p>
    <w:p w:rsidR="00620A54" w:rsidRPr="004F2B4F" w:rsidRDefault="00620A54" w:rsidP="002603CC">
      <w:pPr>
        <w:pStyle w:val="Code"/>
        <w:jc w:val="both"/>
      </w:pPr>
      <w:r w:rsidRPr="004F2B4F">
        <w:t>0.2045</w:t>
      </w:r>
    </w:p>
    <w:p w:rsidR="00620A54" w:rsidRPr="004F2B4F" w:rsidRDefault="00620A54" w:rsidP="002603CC">
      <w:pPr>
        <w:pStyle w:val="Code"/>
        <w:jc w:val="both"/>
      </w:pPr>
      <w:r w:rsidRPr="004F2B4F">
        <w:t>0.2334</w:t>
      </w:r>
    </w:p>
    <w:p w:rsidR="00620A54" w:rsidRPr="004F2B4F" w:rsidRDefault="00620A54" w:rsidP="002603CC">
      <w:pPr>
        <w:pStyle w:val="Code"/>
        <w:jc w:val="both"/>
      </w:pPr>
      <w:r w:rsidRPr="004F2B4F">
        <w:t>0.2664</w:t>
      </w:r>
    </w:p>
    <w:p w:rsidR="00620A54" w:rsidRPr="004F2B4F" w:rsidRDefault="00620A54" w:rsidP="002603CC">
      <w:pPr>
        <w:pStyle w:val="Code"/>
        <w:jc w:val="both"/>
      </w:pPr>
      <w:r w:rsidRPr="004F2B4F">
        <w:t xml:space="preserve">13 </w:t>
      </w:r>
    </w:p>
    <w:p w:rsidR="00620A54" w:rsidRPr="004F2B4F" w:rsidRDefault="00620A54" w:rsidP="002603CC">
      <w:pPr>
        <w:pStyle w:val="Code"/>
        <w:jc w:val="both"/>
      </w:pPr>
      <w:r w:rsidRPr="004F2B4F">
        <w:t>-180.0000</w:t>
      </w:r>
    </w:p>
    <w:p w:rsidR="00620A54" w:rsidRPr="004F2B4F" w:rsidRDefault="00620A54" w:rsidP="002603CC">
      <w:pPr>
        <w:pStyle w:val="Code"/>
        <w:jc w:val="both"/>
      </w:pPr>
      <w:r w:rsidRPr="004F2B4F">
        <w:t>-150.0000</w:t>
      </w:r>
    </w:p>
    <w:p w:rsidR="00620A54" w:rsidRPr="004F2B4F" w:rsidRDefault="00620A54" w:rsidP="002603CC">
      <w:pPr>
        <w:pStyle w:val="Code"/>
        <w:jc w:val="both"/>
      </w:pPr>
      <w:r w:rsidRPr="004F2B4F">
        <w:t>-120.0000</w:t>
      </w:r>
    </w:p>
    <w:p w:rsidR="00620A54" w:rsidRPr="004F2B4F" w:rsidRDefault="00620A54" w:rsidP="002603CC">
      <w:pPr>
        <w:pStyle w:val="Code"/>
        <w:jc w:val="both"/>
      </w:pPr>
      <w:r w:rsidRPr="004F2B4F">
        <w:t>-90.0000</w:t>
      </w:r>
    </w:p>
    <w:p w:rsidR="00620A54" w:rsidRPr="004F2B4F" w:rsidRDefault="00620A54" w:rsidP="002603CC">
      <w:pPr>
        <w:pStyle w:val="Code"/>
        <w:jc w:val="both"/>
      </w:pPr>
      <w:r w:rsidRPr="004F2B4F">
        <w:t>-60.0000</w:t>
      </w:r>
    </w:p>
    <w:p w:rsidR="00620A54" w:rsidRPr="004F2B4F" w:rsidRDefault="00620A54" w:rsidP="002603CC">
      <w:pPr>
        <w:pStyle w:val="Code"/>
        <w:jc w:val="both"/>
      </w:pPr>
      <w:r w:rsidRPr="004F2B4F">
        <w:t>-30.0000</w:t>
      </w:r>
    </w:p>
    <w:p w:rsidR="00620A54" w:rsidRPr="004F2B4F" w:rsidRDefault="00620A54" w:rsidP="002603CC">
      <w:pPr>
        <w:pStyle w:val="Code"/>
        <w:jc w:val="both"/>
      </w:pPr>
      <w:r w:rsidRPr="004F2B4F">
        <w:t>0.0000</w:t>
      </w:r>
    </w:p>
    <w:p w:rsidR="00620A54" w:rsidRPr="004F2B4F" w:rsidRDefault="00620A54" w:rsidP="002603CC">
      <w:pPr>
        <w:pStyle w:val="Code"/>
        <w:jc w:val="both"/>
      </w:pPr>
      <w:r w:rsidRPr="004F2B4F">
        <w:t>30.0000</w:t>
      </w:r>
    </w:p>
    <w:p w:rsidR="00620A54" w:rsidRPr="004F2B4F" w:rsidRDefault="00620A54" w:rsidP="002603CC">
      <w:pPr>
        <w:pStyle w:val="Code"/>
        <w:jc w:val="both"/>
      </w:pPr>
      <w:r w:rsidRPr="004F2B4F">
        <w:t>60.0000</w:t>
      </w:r>
    </w:p>
    <w:p w:rsidR="00620A54" w:rsidRPr="004F2B4F" w:rsidRDefault="00620A54" w:rsidP="002603CC">
      <w:pPr>
        <w:pStyle w:val="Code"/>
        <w:jc w:val="both"/>
      </w:pPr>
      <w:r w:rsidRPr="004F2B4F">
        <w:t>90.0000</w:t>
      </w:r>
    </w:p>
    <w:p w:rsidR="00620A54" w:rsidRPr="004F2B4F" w:rsidRDefault="00620A54" w:rsidP="002603CC">
      <w:pPr>
        <w:pStyle w:val="Code"/>
        <w:jc w:val="both"/>
      </w:pPr>
      <w:r w:rsidRPr="004F2B4F">
        <w:t>120.0000</w:t>
      </w:r>
    </w:p>
    <w:p w:rsidR="00620A54" w:rsidRPr="004F2B4F" w:rsidRDefault="00620A54" w:rsidP="002603CC">
      <w:pPr>
        <w:pStyle w:val="Code"/>
        <w:jc w:val="both"/>
      </w:pPr>
      <w:r w:rsidRPr="004F2B4F">
        <w:t>150.0000</w:t>
      </w:r>
    </w:p>
    <w:p w:rsidR="00620A54" w:rsidRPr="004F2B4F" w:rsidRDefault="00620A54" w:rsidP="002603CC">
      <w:pPr>
        <w:pStyle w:val="Code"/>
        <w:jc w:val="both"/>
      </w:pPr>
      <w:r w:rsidRPr="004F2B4F">
        <w:t>180.0000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51   242   574   </w:t>
      </w:r>
      <w:proofErr w:type="gramStart"/>
      <w:r w:rsidRPr="004F2B4F">
        <w:t>956  1288</w:t>
      </w:r>
      <w:proofErr w:type="gramEnd"/>
      <w:r w:rsidRPr="004F2B4F">
        <w:t xml:space="preserve">  1482  1481  1286   957   579   244    51</w:t>
      </w:r>
    </w:p>
    <w:p w:rsidR="00620A54" w:rsidRPr="004F2B4F" w:rsidRDefault="00620A54" w:rsidP="002603CC">
      <w:pPr>
        <w:pStyle w:val="Code"/>
        <w:jc w:val="both"/>
      </w:pPr>
      <w:r w:rsidRPr="004F2B4F">
        <w:t xml:space="preserve"> 129   </w:t>
      </w:r>
      <w:proofErr w:type="gramStart"/>
      <w:r w:rsidRPr="004F2B4F">
        <w:t>610  1443</w:t>
      </w:r>
      <w:proofErr w:type="gramEnd"/>
      <w:r w:rsidRPr="004F2B4F">
        <w:t xml:space="preserve">  2402  3238  3725  3724  3234  2406  1454   613   128</w:t>
      </w:r>
    </w:p>
    <w:p w:rsidR="00620A54" w:rsidRPr="004F2B4F" w:rsidRDefault="00620A54" w:rsidP="002603CC">
      <w:pPr>
        <w:pStyle w:val="Code"/>
        <w:jc w:val="both"/>
      </w:pPr>
      <w:r w:rsidRPr="004F2B4F">
        <w:t xml:space="preserve"> 273  1287  3054  5084  6846  7872  7869  6837  5091  3076  1295   271</w:t>
      </w:r>
    </w:p>
    <w:p w:rsidR="00620A54" w:rsidRPr="004F2B4F" w:rsidRDefault="00620A54" w:rsidP="002603CC">
      <w:pPr>
        <w:pStyle w:val="Code"/>
        <w:jc w:val="both"/>
      </w:pPr>
      <w:r w:rsidRPr="004F2B4F">
        <w:t xml:space="preserve"> </w:t>
      </w:r>
      <w:proofErr w:type="gramStart"/>
      <w:r w:rsidRPr="004F2B4F">
        <w:t>665  3152</w:t>
      </w:r>
      <w:proofErr w:type="gramEnd"/>
      <w:r w:rsidRPr="004F2B4F">
        <w:t xml:space="preserve">  7463 12402 16712 19229 19221 16690 12419  7518  3172   662</w:t>
      </w:r>
    </w:p>
    <w:p w:rsidR="00620A54" w:rsidRPr="004F2B4F" w:rsidRDefault="00620A54" w:rsidP="002603CC">
      <w:pPr>
        <w:pStyle w:val="Code"/>
        <w:jc w:val="both"/>
      </w:pPr>
      <w:proofErr w:type="gramStart"/>
      <w:r w:rsidRPr="004F2B4F">
        <w:t>1302  6159</w:t>
      </w:r>
      <w:proofErr w:type="gramEnd"/>
      <w:r w:rsidRPr="004F2B4F">
        <w:t xml:space="preserve"> 14608 24275 32688 37618 37603 32644 24309 14716  6198  1296</w:t>
      </w:r>
    </w:p>
    <w:p w:rsidR="00620A54" w:rsidRPr="004F2B4F" w:rsidRDefault="00620A54" w:rsidP="002603CC">
      <w:pPr>
        <w:pStyle w:val="Code"/>
        <w:jc w:val="both"/>
      </w:pPr>
      <w:r w:rsidRPr="004F2B4F">
        <w:t xml:space="preserve">2328 10989 26020 43341 58358 67109 67080 58281 43401 26213 </w:t>
      </w:r>
      <w:proofErr w:type="gramStart"/>
      <w:r w:rsidRPr="004F2B4F">
        <w:t>11058  2317</w:t>
      </w:r>
      <w:proofErr w:type="gramEnd"/>
    </w:p>
    <w:p w:rsidR="00620A54" w:rsidRPr="004F2B4F" w:rsidRDefault="00620A54" w:rsidP="002603CC">
      <w:pPr>
        <w:pStyle w:val="Code"/>
        <w:jc w:val="both"/>
      </w:pPr>
      <w:r w:rsidRPr="004F2B4F">
        <w:t xml:space="preserve">3365 15922 37712 62733 84492 97150 97110 84380 62820 37991 </w:t>
      </w:r>
      <w:proofErr w:type="gramStart"/>
      <w:r w:rsidRPr="004F2B4F">
        <w:t>16021  3349</w:t>
      </w:r>
      <w:proofErr w:type="gramEnd"/>
    </w:p>
    <w:p w:rsidR="00620A54" w:rsidRPr="004F2B4F" w:rsidRDefault="00620A54" w:rsidP="002603CC">
      <w:pPr>
        <w:pStyle w:val="Code"/>
        <w:jc w:val="both"/>
      </w:pPr>
      <w:r w:rsidRPr="004F2B4F">
        <w:t xml:space="preserve">3426 16230 38440 63939 86109 99010 98969 85995 64027 38724 </w:t>
      </w:r>
      <w:proofErr w:type="gramStart"/>
      <w:r w:rsidRPr="004F2B4F">
        <w:t>16331  3410</w:t>
      </w:r>
      <w:proofErr w:type="gramEnd"/>
    </w:p>
    <w:p w:rsidR="00620A54" w:rsidRPr="004F2B4F" w:rsidRDefault="00620A54" w:rsidP="002603CC">
      <w:pPr>
        <w:pStyle w:val="Code"/>
        <w:jc w:val="both"/>
      </w:pPr>
      <w:proofErr w:type="gramStart"/>
      <w:r w:rsidRPr="004F2B4F">
        <w:t>2027  9612</w:t>
      </w:r>
      <w:proofErr w:type="gramEnd"/>
      <w:r w:rsidRPr="004F2B4F">
        <w:t xml:space="preserve"> 22730 37790 50909 58529 58505 50841 37843 22898  9672  2018</w:t>
      </w:r>
    </w:p>
    <w:p w:rsidR="00620A54" w:rsidRPr="004F2B4F" w:rsidRDefault="00620A54" w:rsidP="002603CC">
      <w:pPr>
        <w:pStyle w:val="Code"/>
        <w:jc w:val="both"/>
      </w:pPr>
      <w:r w:rsidRPr="004F2B4F">
        <w:t xml:space="preserve"> </w:t>
      </w:r>
      <w:proofErr w:type="gramStart"/>
      <w:r w:rsidRPr="004F2B4F">
        <w:t>672  3178</w:t>
      </w:r>
      <w:proofErr w:type="gramEnd"/>
      <w:r w:rsidRPr="004F2B4F">
        <w:t xml:space="preserve">  7538 12535 16892 19440 19432 16870 12552  7594  3198   669</w:t>
      </w:r>
    </w:p>
    <w:p w:rsidR="00620A54" w:rsidRPr="004F2B4F" w:rsidRDefault="00620A54" w:rsidP="002603CC">
      <w:pPr>
        <w:pStyle w:val="Code"/>
        <w:jc w:val="both"/>
      </w:pPr>
      <w:r w:rsidRPr="004F2B4F">
        <w:t xml:space="preserve"> 101   </w:t>
      </w:r>
      <w:proofErr w:type="gramStart"/>
      <w:r w:rsidRPr="004F2B4F">
        <w:t>479  1135</w:t>
      </w:r>
      <w:proofErr w:type="gramEnd"/>
      <w:r w:rsidRPr="004F2B4F">
        <w:t xml:space="preserve">  1890  2542  2924  2923  2539  1892  1144   482   101</w:t>
      </w:r>
    </w:p>
    <w:p w:rsidR="00620A54" w:rsidRPr="004F2B4F" w:rsidRDefault="00620A54" w:rsidP="002603CC">
      <w:pPr>
        <w:pStyle w:val="Code"/>
        <w:jc w:val="both"/>
      </w:pPr>
      <w:r w:rsidRPr="004F2B4F">
        <w:t xml:space="preserve">   2    11    26    43    57    66    66    57    43    26    11     2</w:t>
      </w:r>
    </w:p>
    <w:p w:rsidR="00620A54" w:rsidRPr="004F2B4F" w:rsidRDefault="00620A54" w:rsidP="002603CC">
      <w:pPr>
        <w:pStyle w:val="Code"/>
        <w:jc w:val="both"/>
      </w:pPr>
      <w:r w:rsidRPr="004F2B4F">
        <w:t xml:space="preserve">   0     0     0     1     1     1     1     1     1     0     0     0</w:t>
      </w:r>
    </w:p>
    <w:p w:rsidR="00620A54" w:rsidRPr="004F2B4F" w:rsidRDefault="00620A54" w:rsidP="002603CC">
      <w:pPr>
        <w:pStyle w:val="Code"/>
        <w:jc w:val="both"/>
      </w:pPr>
      <w:r w:rsidRPr="004F2B4F">
        <w:t xml:space="preserve">   0     0     0     0     0     0     0     0     0     0     0     0</w:t>
      </w:r>
    </w:p>
    <w:p w:rsidR="00620A54" w:rsidRPr="004F2B4F" w:rsidRDefault="00620A54" w:rsidP="002603CC">
      <w:pPr>
        <w:pStyle w:val="Code"/>
        <w:jc w:val="both"/>
      </w:pPr>
      <w:r w:rsidRPr="004F2B4F">
        <w:t xml:space="preserve">   0     0     0     0     0     0     0     0     0     0     0     0</w:t>
      </w:r>
    </w:p>
    <w:p w:rsidR="003245CF" w:rsidRPr="004F2B4F" w:rsidRDefault="003245CF" w:rsidP="002603CC">
      <w:pPr>
        <w:pStyle w:val="Heading4"/>
        <w:jc w:val="both"/>
        <w:rPr>
          <w:lang w:val="en-US"/>
        </w:rPr>
      </w:pPr>
      <w:bookmarkStart w:id="266" w:name="_Toc285701669"/>
      <w:commentRangeStart w:id="267"/>
      <w:r w:rsidRPr="004F2B4F">
        <w:rPr>
          <w:lang w:val="en-US"/>
        </w:rPr>
        <w:t>Bichrom</w:t>
      </w:r>
      <w:commentRangeEnd w:id="267"/>
      <w:r w:rsidRPr="004F2B4F">
        <w:rPr>
          <w:rStyle w:val="CommentReference"/>
          <w:i w:val="0"/>
          <w:iCs w:val="0"/>
          <w:lang w:val="en-US"/>
        </w:rPr>
        <w:commentReference w:id="267"/>
      </w:r>
    </w:p>
    <w:p w:rsidR="00620A54" w:rsidRPr="004F2B4F" w:rsidRDefault="00620A54" w:rsidP="002603CC">
      <w:pPr>
        <w:pStyle w:val="Heading3"/>
        <w:jc w:val="both"/>
        <w:rPr>
          <w:lang w:val="en-US"/>
        </w:rPr>
      </w:pPr>
      <w:bookmarkStart w:id="268" w:name="_Toc285701670"/>
      <w:bookmarkStart w:id="269" w:name="_Toc412623860"/>
      <w:bookmarkEnd w:id="266"/>
      <w:r w:rsidRPr="004F2B4F">
        <w:rPr>
          <w:lang w:val="en-US"/>
        </w:rPr>
        <w:t>Special types of wave boundary conditions</w:t>
      </w:r>
      <w:bookmarkEnd w:id="268"/>
      <w:bookmarkEnd w:id="269"/>
    </w:p>
    <w:p w:rsidR="00620A54" w:rsidRPr="004F2B4F" w:rsidRDefault="00620A54" w:rsidP="002603CC">
      <w:pPr>
        <w:pStyle w:val="BodyText"/>
        <w:rPr>
          <w:lang w:val="en-US"/>
        </w:rPr>
      </w:pPr>
      <w:r w:rsidRPr="004F2B4F">
        <w:rPr>
          <w:lang w:val="en-US"/>
        </w:rPr>
        <w:t xml:space="preserve">Two special types of wave boundary conditions are available that makes XBeach skip the generation of new wave time series. The first is </w:t>
      </w:r>
      <w:r w:rsidRPr="004F2B4F">
        <w:rPr>
          <w:i/>
          <w:lang w:val="en-US"/>
        </w:rPr>
        <w:t>instat=off</w:t>
      </w:r>
      <w:r w:rsidRPr="004F2B4F">
        <w:rPr>
          <w:lang w:val="en-US"/>
        </w:rPr>
        <w:t xml:space="preserve"> which simply does not provide any wave forcing on the model and hence no wave action in the model.</w:t>
      </w:r>
    </w:p>
    <w:p w:rsidR="00620A54" w:rsidRPr="004F2B4F" w:rsidRDefault="00620A54" w:rsidP="002603CC">
      <w:pPr>
        <w:pStyle w:val="BodyText"/>
        <w:rPr>
          <w:lang w:val="en-US"/>
        </w:rPr>
      </w:pPr>
      <w:r w:rsidRPr="004F2B4F">
        <w:rPr>
          <w:lang w:val="en-US"/>
        </w:rPr>
        <w:t xml:space="preserve">The second is </w:t>
      </w:r>
      <w:r w:rsidRPr="004F2B4F">
        <w:rPr>
          <w:i/>
          <w:lang w:val="en-US"/>
        </w:rPr>
        <w:t>instat=reuse</w:t>
      </w:r>
      <w:r w:rsidRPr="004F2B4F">
        <w:rPr>
          <w:lang w:val="en-US"/>
        </w:rPr>
        <w:t xml:space="preserve"> which makes XBeach reuse wave time series that were generated during a previous simulation. This can be a simulation using the same or a different model as long as the computational grids are identical. In order to reuse boundary conditions, all relevant files should be copied to the current working directory of the model (where the </w:t>
      </w:r>
      <w:r w:rsidRPr="004F2B4F">
        <w:rPr>
          <w:i/>
          <w:lang w:val="en-US"/>
        </w:rPr>
        <w:t xml:space="preserve">params.txt </w:t>
      </w:r>
      <w:r w:rsidRPr="004F2B4F">
        <w:rPr>
          <w:lang w:val="en-US"/>
        </w:rPr>
        <w:t xml:space="preserve">file is located). Relevant files are the </w:t>
      </w:r>
      <w:r w:rsidRPr="004F2B4F">
        <w:rPr>
          <w:i/>
          <w:lang w:val="en-US"/>
        </w:rPr>
        <w:t>ebcflist.bcf</w:t>
      </w:r>
      <w:r w:rsidRPr="004F2B4F">
        <w:rPr>
          <w:lang w:val="en-US"/>
        </w:rPr>
        <w:t xml:space="preserve"> and </w:t>
      </w:r>
      <w:r w:rsidRPr="004F2B4F">
        <w:rPr>
          <w:i/>
          <w:lang w:val="en-US"/>
        </w:rPr>
        <w:t>qbcflist.bcf</w:t>
      </w:r>
      <w:r w:rsidRPr="004F2B4F">
        <w:rPr>
          <w:lang w:val="en-US"/>
        </w:rPr>
        <w:t xml:space="preserve"> files and all files referenced therein. Generally, the referenced files have </w:t>
      </w:r>
      <w:r w:rsidRPr="004F2B4F">
        <w:rPr>
          <w:i/>
          <w:lang w:val="en-US"/>
        </w:rPr>
        <w:t>E_</w:t>
      </w:r>
      <w:r w:rsidRPr="004F2B4F">
        <w:rPr>
          <w:lang w:val="en-US"/>
        </w:rPr>
        <w:t xml:space="preserve"> and </w:t>
      </w:r>
      <w:r w:rsidRPr="004F2B4F">
        <w:rPr>
          <w:i/>
          <w:lang w:val="en-US"/>
        </w:rPr>
        <w:t>q_</w:t>
      </w:r>
      <w:r w:rsidRPr="004F2B4F">
        <w:rPr>
          <w:lang w:val="en-US"/>
        </w:rPr>
        <w:t xml:space="preserve"> prefixes. No further wave boundary condition data need be given in </w:t>
      </w:r>
      <w:r w:rsidRPr="004F2B4F">
        <w:rPr>
          <w:i/>
          <w:lang w:val="en-US"/>
        </w:rPr>
        <w:t>params.txt</w:t>
      </w:r>
      <w:r w:rsidRPr="004F2B4F">
        <w:rPr>
          <w:lang w:val="en-US"/>
        </w:rPr>
        <w:t>.</w:t>
      </w:r>
    </w:p>
    <w:p w:rsidR="00620A54" w:rsidRPr="004F2B4F" w:rsidRDefault="00620A54" w:rsidP="002603CC">
      <w:pPr>
        <w:pStyle w:val="Heading3"/>
        <w:jc w:val="both"/>
        <w:rPr>
          <w:lang w:val="en-US"/>
        </w:rPr>
      </w:pPr>
      <w:bookmarkStart w:id="270" w:name="_Ref285374442"/>
      <w:bookmarkStart w:id="271" w:name="_Toc285701671"/>
      <w:bookmarkStart w:id="272" w:name="_Toc412623861"/>
      <w:r w:rsidRPr="004F2B4F">
        <w:rPr>
          <w:lang w:val="en-US"/>
        </w:rPr>
        <w:t>Temporally and/or spatially varying wave boundary conditions</w:t>
      </w:r>
      <w:bookmarkEnd w:id="270"/>
      <w:bookmarkEnd w:id="271"/>
      <w:bookmarkEnd w:id="272"/>
    </w:p>
    <w:p w:rsidR="00620A54" w:rsidRPr="004F2B4F" w:rsidRDefault="00620A54" w:rsidP="002603CC">
      <w:pPr>
        <w:pStyle w:val="BodyText"/>
        <w:rPr>
          <w:lang w:val="en-US"/>
        </w:rPr>
      </w:pPr>
      <w:r w:rsidRPr="004F2B4F">
        <w:rPr>
          <w:lang w:val="en-US"/>
        </w:rPr>
        <w:t>Time-varying spectral wave boundary conditions can be defined by feeding in multiple spectrum definition files rather than a single definition file. In addition, the duration for which these spectra should occur needs to be defined.</w:t>
      </w:r>
    </w:p>
    <w:p w:rsidR="00620A54" w:rsidRPr="004F2B4F" w:rsidRDefault="00620A54" w:rsidP="002603CC">
      <w:pPr>
        <w:pStyle w:val="BodyText"/>
        <w:rPr>
          <w:lang w:val="en-US"/>
        </w:rPr>
      </w:pPr>
      <w:r w:rsidRPr="004F2B4F">
        <w:rPr>
          <w:lang w:val="en-US"/>
        </w:rPr>
        <w:t xml:space="preserve">To make use of this option, the user must specify a regular </w:t>
      </w:r>
      <w:r w:rsidRPr="004F2B4F">
        <w:rPr>
          <w:i/>
          <w:lang w:val="en-US"/>
        </w:rPr>
        <w:t>instat</w:t>
      </w:r>
      <w:r w:rsidRPr="004F2B4F">
        <w:rPr>
          <w:lang w:val="en-US"/>
        </w:rPr>
        <w:t xml:space="preserve"> value for spectral wave boundary conditions (</w:t>
      </w:r>
      <w:r w:rsidRPr="004F2B4F">
        <w:rPr>
          <w:i/>
          <w:lang w:val="en-US"/>
        </w:rPr>
        <w:t>jons</w:t>
      </w:r>
      <w:r w:rsidRPr="004F2B4F">
        <w:rPr>
          <w:lang w:val="en-US"/>
        </w:rPr>
        <w:t xml:space="preserve">, </w:t>
      </w:r>
      <w:r w:rsidRPr="004F2B4F">
        <w:rPr>
          <w:i/>
          <w:lang w:val="en-US"/>
        </w:rPr>
        <w:t>swan</w:t>
      </w:r>
      <w:r w:rsidRPr="004F2B4F">
        <w:rPr>
          <w:lang w:val="en-US"/>
        </w:rPr>
        <w:t xml:space="preserve"> or </w:t>
      </w:r>
      <w:r w:rsidRPr="004F2B4F">
        <w:rPr>
          <w:i/>
          <w:lang w:val="en-US"/>
        </w:rPr>
        <w:t>vardens</w:t>
      </w:r>
      <w:r w:rsidRPr="004F2B4F">
        <w:rPr>
          <w:lang w:val="en-US"/>
        </w:rPr>
        <w:t xml:space="preserve">), but instead of referencing a single spectrum definition file using the </w:t>
      </w:r>
      <w:r w:rsidRPr="004F2B4F">
        <w:rPr>
          <w:i/>
          <w:lang w:val="en-US"/>
        </w:rPr>
        <w:t>bcfile</w:t>
      </w:r>
      <w:r w:rsidRPr="004F2B4F">
        <w:rPr>
          <w:lang w:val="en-US"/>
        </w:rPr>
        <w:t xml:space="preserve"> keyword, an extra file listing all spectrum definition files is now referenced.</w:t>
      </w:r>
    </w:p>
    <w:p w:rsidR="00620A54" w:rsidRPr="004F2B4F" w:rsidRDefault="00620A54" w:rsidP="002603CC">
      <w:pPr>
        <w:pStyle w:val="BodyText"/>
        <w:rPr>
          <w:lang w:val="en-US"/>
        </w:rPr>
      </w:pPr>
      <w:r w:rsidRPr="004F2B4F">
        <w:rPr>
          <w:lang w:val="en-US"/>
        </w:rPr>
        <w:t xml:space="preserve">The first word in this extra file must be the keyword </w:t>
      </w:r>
      <w:r w:rsidRPr="004F2B4F">
        <w:rPr>
          <w:i/>
          <w:lang w:val="en-US"/>
        </w:rPr>
        <w:t>FILELIST</w:t>
      </w:r>
      <w:r w:rsidRPr="004F2B4F">
        <w:rPr>
          <w:lang w:val="en-US"/>
        </w:rPr>
        <w:t xml:space="preserve">. In the following lines, each line contains the duration of this wave spectrum condition in seconds (similar to </w:t>
      </w:r>
      <w:r w:rsidRPr="004F2B4F">
        <w:rPr>
          <w:i/>
          <w:lang w:val="en-US"/>
        </w:rPr>
        <w:t>rt</w:t>
      </w:r>
      <w:r w:rsidRPr="004F2B4F">
        <w:rPr>
          <w:lang w:val="en-US"/>
        </w:rPr>
        <w:t xml:space="preserve"> in </w:t>
      </w:r>
      <w:r w:rsidRPr="004F2B4F">
        <w:rPr>
          <w:i/>
          <w:lang w:val="en-US"/>
        </w:rPr>
        <w:t>params.txt</w:t>
      </w:r>
      <w:r w:rsidRPr="004F2B4F">
        <w:rPr>
          <w:lang w:val="en-US"/>
        </w:rPr>
        <w:t xml:space="preserve">), the required time step in this boundary condition file in seconds (similar to </w:t>
      </w:r>
      <w:r w:rsidRPr="004F2B4F">
        <w:rPr>
          <w:i/>
          <w:lang w:val="en-US"/>
        </w:rPr>
        <w:t>dtbf</w:t>
      </w:r>
      <w:r w:rsidRPr="004F2B4F">
        <w:rPr>
          <w:lang w:val="en-US"/>
        </w:rPr>
        <w:t xml:space="preserve"> in </w:t>
      </w:r>
      <w:r w:rsidRPr="004F2B4F">
        <w:rPr>
          <w:i/>
          <w:lang w:val="en-US"/>
        </w:rPr>
        <w:t>params.txt</w:t>
      </w:r>
      <w:r w:rsidRPr="004F2B4F">
        <w:rPr>
          <w:lang w:val="en-US"/>
        </w:rPr>
        <w:t xml:space="preserve">) and the name of the spectral definition file used to generate these boundary conditions. The duration and boundary condition time step in this file overrules </w:t>
      </w:r>
      <w:proofErr w:type="gramStart"/>
      <w:r w:rsidRPr="004F2B4F">
        <w:rPr>
          <w:i/>
          <w:lang w:val="en-US"/>
        </w:rPr>
        <w:t>rt</w:t>
      </w:r>
      <w:proofErr w:type="gramEnd"/>
      <w:r w:rsidRPr="004F2B4F">
        <w:rPr>
          <w:lang w:val="en-US"/>
        </w:rPr>
        <w:t xml:space="preserve"> and </w:t>
      </w:r>
      <w:r w:rsidRPr="004F2B4F">
        <w:rPr>
          <w:i/>
          <w:lang w:val="en-US"/>
        </w:rPr>
        <w:t>dtbf</w:t>
      </w:r>
      <w:r w:rsidRPr="004F2B4F">
        <w:rPr>
          <w:lang w:val="en-US"/>
        </w:rPr>
        <w:t xml:space="preserve"> in </w:t>
      </w:r>
      <w:r w:rsidRPr="004F2B4F">
        <w:rPr>
          <w:i/>
          <w:lang w:val="en-US"/>
        </w:rPr>
        <w:t>params.txt</w:t>
      </w:r>
      <w:r w:rsidRPr="004F2B4F">
        <w:rPr>
          <w:lang w:val="en-US"/>
        </w:rPr>
        <w:t>. XBeach does not reuse time-varying spectrum files. Therefore the total duration of all spectra should at least match the duration of the simulation.</w:t>
      </w:r>
    </w:p>
    <w:p w:rsidR="00620A54" w:rsidRPr="004F2B4F" w:rsidRDefault="00620A54" w:rsidP="002603CC">
      <w:pPr>
        <w:pStyle w:val="BodyText"/>
        <w:rPr>
          <w:lang w:val="en-US"/>
        </w:rPr>
      </w:pPr>
      <w:r w:rsidRPr="004F2B4F">
        <w:rPr>
          <w:lang w:val="en-US"/>
        </w:rPr>
        <w:t>A typical input file contains the following:</w:t>
      </w:r>
    </w:p>
    <w:p w:rsidR="00620A54" w:rsidRPr="00844679" w:rsidRDefault="00620A54" w:rsidP="002603CC">
      <w:pPr>
        <w:pStyle w:val="Codeheader"/>
        <w:rPr>
          <w:lang w:val="nl-NL"/>
        </w:rPr>
      </w:pPr>
      <w:proofErr w:type="gramStart"/>
      <w:r w:rsidRPr="00844679">
        <w:rPr>
          <w:lang w:val="nl-NL"/>
        </w:rPr>
        <w:t>filelist</w:t>
      </w:r>
      <w:proofErr w:type="gramEnd"/>
      <w:r w:rsidRPr="00844679">
        <w:rPr>
          <w:lang w:val="nl-NL"/>
        </w:rPr>
        <w:t>.txt</w:t>
      </w:r>
    </w:p>
    <w:p w:rsidR="00620A54" w:rsidRPr="00844679" w:rsidRDefault="00620A54" w:rsidP="002603CC">
      <w:pPr>
        <w:pStyle w:val="Code"/>
        <w:jc w:val="both"/>
        <w:rPr>
          <w:lang w:val="nl-NL"/>
        </w:rPr>
      </w:pPr>
      <w:r w:rsidRPr="00844679">
        <w:rPr>
          <w:lang w:val="nl-NL"/>
        </w:rPr>
        <w:t>FILELIST</w:t>
      </w:r>
    </w:p>
    <w:p w:rsidR="00620A54" w:rsidRPr="00844679" w:rsidRDefault="00620A54" w:rsidP="002603CC">
      <w:pPr>
        <w:pStyle w:val="Code"/>
        <w:jc w:val="both"/>
        <w:rPr>
          <w:lang w:val="nl-NL"/>
        </w:rPr>
      </w:pPr>
      <w:r w:rsidRPr="00844679">
        <w:rPr>
          <w:lang w:val="nl-NL"/>
        </w:rPr>
        <w:t>1800 0.2 jonswap1.inp</w:t>
      </w:r>
    </w:p>
    <w:p w:rsidR="00620A54" w:rsidRPr="00844679" w:rsidRDefault="00620A54" w:rsidP="002603CC">
      <w:pPr>
        <w:pStyle w:val="Code"/>
        <w:jc w:val="both"/>
        <w:rPr>
          <w:lang w:val="nl-NL"/>
        </w:rPr>
      </w:pPr>
      <w:r w:rsidRPr="00844679">
        <w:rPr>
          <w:lang w:val="nl-NL"/>
        </w:rPr>
        <w:t>1800 0.2 jonswap1.inp</w:t>
      </w:r>
    </w:p>
    <w:p w:rsidR="00620A54" w:rsidRPr="00844679" w:rsidRDefault="00620A54" w:rsidP="002603CC">
      <w:pPr>
        <w:pStyle w:val="Code"/>
        <w:jc w:val="both"/>
        <w:rPr>
          <w:lang w:val="nl-NL"/>
        </w:rPr>
      </w:pPr>
      <w:r w:rsidRPr="00844679">
        <w:rPr>
          <w:lang w:val="nl-NL"/>
        </w:rPr>
        <w:t>1350 0.2 jonswap2.inp</w:t>
      </w:r>
    </w:p>
    <w:p w:rsidR="00620A54" w:rsidRPr="00844679" w:rsidRDefault="00620A54" w:rsidP="002603CC">
      <w:pPr>
        <w:pStyle w:val="Code"/>
        <w:jc w:val="both"/>
        <w:rPr>
          <w:lang w:val="nl-NL"/>
        </w:rPr>
      </w:pPr>
      <w:r w:rsidRPr="00844679">
        <w:rPr>
          <w:lang w:val="nl-NL"/>
        </w:rPr>
        <w:t>1500 0.2 jonswap3.inp</w:t>
      </w:r>
    </w:p>
    <w:p w:rsidR="00620A54" w:rsidRPr="00844679" w:rsidRDefault="00620A54" w:rsidP="002603CC">
      <w:pPr>
        <w:pStyle w:val="Code"/>
        <w:jc w:val="both"/>
        <w:rPr>
          <w:lang w:val="nl-NL"/>
        </w:rPr>
      </w:pPr>
      <w:r w:rsidRPr="00844679">
        <w:rPr>
          <w:lang w:val="nl-NL"/>
        </w:rPr>
        <w:t>1200 0.2 jonswap2.inp</w:t>
      </w:r>
    </w:p>
    <w:p w:rsidR="00620A54" w:rsidRPr="004F2B4F" w:rsidRDefault="00620A54" w:rsidP="002603CC">
      <w:pPr>
        <w:pStyle w:val="Code"/>
        <w:jc w:val="both"/>
      </w:pPr>
      <w:r w:rsidRPr="004F2B4F">
        <w:t>3600 0.2 jonswap4.inp</w:t>
      </w:r>
    </w:p>
    <w:p w:rsidR="00620A54" w:rsidRPr="004F2B4F" w:rsidRDefault="00620A54" w:rsidP="002603CC">
      <w:pPr>
        <w:pStyle w:val="BodyText"/>
        <w:rPr>
          <w:lang w:val="en-US"/>
        </w:rPr>
      </w:pPr>
      <w:r w:rsidRPr="004F2B4F">
        <w:rPr>
          <w:lang w:val="en-US"/>
        </w:rPr>
        <w:t xml:space="preserve">Similar to time-varying spectral wave boundary conditions, also spatially varying wave boundary conditions can be defined using a similar construction. In order to apply spatially varying spectra on the offshore boundary, the user must specify set the keywords </w:t>
      </w:r>
      <w:r w:rsidRPr="004F2B4F">
        <w:rPr>
          <w:i/>
          <w:lang w:val="en-US"/>
        </w:rPr>
        <w:t>wbcversion =3</w:t>
      </w:r>
      <w:r w:rsidRPr="004F2B4F">
        <w:rPr>
          <w:lang w:val="en-US"/>
        </w:rPr>
        <w:t xml:space="preserve"> and </w:t>
      </w:r>
      <w:r w:rsidRPr="004F2B4F">
        <w:rPr>
          <w:i/>
          <w:lang w:val="en-US"/>
        </w:rPr>
        <w:t>nspectrumloc=ns</w:t>
      </w:r>
      <w:r w:rsidRPr="004F2B4F">
        <w:rPr>
          <w:lang w:val="en-US"/>
        </w:rPr>
        <w:t xml:space="preserve"> in </w:t>
      </w:r>
      <w:r w:rsidRPr="004F2B4F">
        <w:rPr>
          <w:i/>
          <w:lang w:val="en-US"/>
        </w:rPr>
        <w:t>params.txt</w:t>
      </w:r>
      <w:r w:rsidRPr="004F2B4F">
        <w:rPr>
          <w:lang w:val="en-US"/>
        </w:rPr>
        <w:t xml:space="preserve"> where </w:t>
      </w:r>
      <w:r w:rsidRPr="004F2B4F">
        <w:rPr>
          <w:i/>
          <w:lang w:val="en-US"/>
        </w:rPr>
        <w:t>ns</w:t>
      </w:r>
      <w:r w:rsidRPr="004F2B4F">
        <w:rPr>
          <w:lang w:val="en-US"/>
        </w:rPr>
        <w:t xml:space="preserve"> is the number of locations in which a spectrum is defined. By default the number of defined spectra is one.</w:t>
      </w:r>
    </w:p>
    <w:p w:rsidR="00620A54" w:rsidRPr="004F2B4F" w:rsidRDefault="00620A54" w:rsidP="002603CC">
      <w:pPr>
        <w:pStyle w:val="BodyText"/>
        <w:rPr>
          <w:lang w:val="en-US"/>
        </w:rPr>
      </w:pPr>
      <w:r w:rsidRPr="004F2B4F">
        <w:rPr>
          <w:lang w:val="en-US"/>
        </w:rPr>
        <w:t xml:space="preserve">Similar to time-varying spectral wave boundary conditions, its spatially varying sibling uses an extra file listing all relevant spectrum definition files. The first word in this extra file must be the keyword </w:t>
      </w:r>
      <w:r w:rsidRPr="004F2B4F">
        <w:rPr>
          <w:i/>
          <w:lang w:val="en-US"/>
        </w:rPr>
        <w:t>LOCLIST</w:t>
      </w:r>
      <w:r w:rsidRPr="004F2B4F">
        <w:rPr>
          <w:lang w:val="en-US"/>
        </w:rPr>
        <w:t>. This line should be followed by one line per spectrum definition location containing the world x-coordinate and world y-coordinate of the location that the input spectrum should apply, and the name of the file containing spectral wave information.</w:t>
      </w:r>
    </w:p>
    <w:p w:rsidR="00620A54" w:rsidRPr="004F2B4F" w:rsidRDefault="00620A54" w:rsidP="002603CC">
      <w:pPr>
        <w:pStyle w:val="BodyText"/>
        <w:rPr>
          <w:lang w:val="en-US"/>
        </w:rPr>
      </w:pPr>
      <w:r w:rsidRPr="004F2B4F">
        <w:rPr>
          <w:lang w:val="en-US"/>
        </w:rPr>
        <w:t xml:space="preserve"> A typical input file for a run with three JONSWAP spectra contains the following:</w:t>
      </w:r>
    </w:p>
    <w:p w:rsidR="00620A54" w:rsidRPr="004F2B4F" w:rsidRDefault="00620A54" w:rsidP="002603CC">
      <w:pPr>
        <w:pStyle w:val="Codeheader"/>
        <w:rPr>
          <w:lang w:val="en-US"/>
        </w:rPr>
      </w:pPr>
      <w:r w:rsidRPr="004F2B4F">
        <w:rPr>
          <w:lang w:val="en-US"/>
        </w:rPr>
        <w:t>loclist.txt</w:t>
      </w:r>
    </w:p>
    <w:p w:rsidR="00620A54" w:rsidRPr="004F2B4F" w:rsidRDefault="00620A54" w:rsidP="002603CC">
      <w:pPr>
        <w:pStyle w:val="Code"/>
        <w:jc w:val="both"/>
      </w:pPr>
      <w:r w:rsidRPr="004F2B4F">
        <w:t>LOCLIST</w:t>
      </w:r>
    </w:p>
    <w:p w:rsidR="00620A54" w:rsidRPr="004F2B4F" w:rsidRDefault="00620A54" w:rsidP="002603CC">
      <w:pPr>
        <w:pStyle w:val="Code"/>
        <w:jc w:val="both"/>
      </w:pPr>
      <w:r w:rsidRPr="004F2B4F">
        <w:t>0. 0.    jonswap1.inp</w:t>
      </w:r>
    </w:p>
    <w:p w:rsidR="00620A54" w:rsidRPr="004F2B4F" w:rsidRDefault="00620A54" w:rsidP="002603CC">
      <w:pPr>
        <w:pStyle w:val="Code"/>
        <w:jc w:val="both"/>
      </w:pPr>
      <w:r w:rsidRPr="004F2B4F">
        <w:t>0. 100.  jonswap2.inp</w:t>
      </w:r>
    </w:p>
    <w:p w:rsidR="00620A54" w:rsidRPr="004F2B4F" w:rsidRDefault="00620A54" w:rsidP="002603CC">
      <w:pPr>
        <w:pStyle w:val="Code"/>
        <w:jc w:val="both"/>
      </w:pPr>
      <w:r w:rsidRPr="004F2B4F">
        <w:t>0. 200.  jonswap3.inp</w:t>
      </w:r>
    </w:p>
    <w:p w:rsidR="00620A54" w:rsidRPr="004F2B4F" w:rsidRDefault="00620A54" w:rsidP="002603CC">
      <w:pPr>
        <w:pStyle w:val="BodyText"/>
        <w:rPr>
          <w:lang w:val="en-US"/>
        </w:rPr>
      </w:pPr>
      <w:r w:rsidRPr="004F2B4F">
        <w:rPr>
          <w:lang w:val="en-US"/>
        </w:rPr>
        <w:t xml:space="preserve">Note that it is not possible to use a mix of JONSWAP, SWAN and variance density files in either a </w:t>
      </w:r>
      <w:r w:rsidRPr="004F2B4F">
        <w:rPr>
          <w:i/>
          <w:lang w:val="en-US"/>
        </w:rPr>
        <w:t>FILELIST</w:t>
      </w:r>
      <w:r w:rsidRPr="004F2B4F">
        <w:rPr>
          <w:lang w:val="en-US"/>
        </w:rPr>
        <w:t xml:space="preserve"> or a </w:t>
      </w:r>
      <w:r w:rsidRPr="004F2B4F">
        <w:rPr>
          <w:i/>
          <w:lang w:val="en-US"/>
        </w:rPr>
        <w:t>LOCLIST</w:t>
      </w:r>
      <w:r w:rsidRPr="004F2B4F">
        <w:rPr>
          <w:lang w:val="en-US"/>
        </w:rPr>
        <w:t xml:space="preserve"> construction. It is also not possible to vary </w:t>
      </w:r>
      <w:r w:rsidRPr="004F2B4F">
        <w:rPr>
          <w:i/>
          <w:lang w:val="en-US"/>
        </w:rPr>
        <w:t>dthetaS_XB</w:t>
      </w:r>
      <w:r w:rsidRPr="004F2B4F">
        <w:rPr>
          <w:lang w:val="en-US"/>
        </w:rPr>
        <w:t xml:space="preserve"> between files in case of non-nautical SWAN spectra. However, it is possible to combine </w:t>
      </w:r>
      <w:r w:rsidRPr="004F2B4F">
        <w:rPr>
          <w:i/>
          <w:lang w:val="en-US"/>
        </w:rPr>
        <w:t>FILELIST</w:t>
      </w:r>
      <w:r w:rsidRPr="004F2B4F">
        <w:rPr>
          <w:lang w:val="en-US"/>
        </w:rPr>
        <w:t xml:space="preserve"> and </w:t>
      </w:r>
      <w:r w:rsidRPr="004F2B4F">
        <w:rPr>
          <w:i/>
          <w:lang w:val="en-US"/>
        </w:rPr>
        <w:t>LOCLIST</w:t>
      </w:r>
      <w:r w:rsidRPr="004F2B4F">
        <w:rPr>
          <w:lang w:val="en-US"/>
        </w:rPr>
        <w:t xml:space="preserve"> files by referencing </w:t>
      </w:r>
      <w:r w:rsidRPr="004F2B4F">
        <w:rPr>
          <w:i/>
          <w:lang w:val="en-US"/>
        </w:rPr>
        <w:t>FILELIST</w:t>
      </w:r>
      <w:r w:rsidRPr="004F2B4F">
        <w:rPr>
          <w:lang w:val="en-US"/>
        </w:rPr>
        <w:t xml:space="preserve"> files from the </w:t>
      </w:r>
      <w:r w:rsidRPr="004F2B4F">
        <w:rPr>
          <w:i/>
          <w:lang w:val="en-US"/>
        </w:rPr>
        <w:t>LOCLIST</w:t>
      </w:r>
      <w:r w:rsidRPr="004F2B4F">
        <w:rPr>
          <w:lang w:val="en-US"/>
        </w:rPr>
        <w:t xml:space="preserve"> file. In this case all </w:t>
      </w:r>
      <w:r w:rsidRPr="004F2B4F">
        <w:rPr>
          <w:i/>
          <w:lang w:val="en-US"/>
        </w:rPr>
        <w:t>FILELIST</w:t>
      </w:r>
      <w:r w:rsidRPr="004F2B4F">
        <w:rPr>
          <w:lang w:val="en-US"/>
        </w:rPr>
        <w:t xml:space="preserve"> files should adhere to the same time discretisation, so the duration and timestep values should be constant over al </w:t>
      </w:r>
      <w:r w:rsidRPr="004F2B4F">
        <w:rPr>
          <w:i/>
          <w:lang w:val="en-US"/>
        </w:rPr>
        <w:t>FILELIST</w:t>
      </w:r>
      <w:r w:rsidRPr="004F2B4F">
        <w:rPr>
          <w:lang w:val="en-US"/>
        </w:rPr>
        <w:t xml:space="preserve"> files as well as the number of wave spectra definitions.</w:t>
      </w:r>
    </w:p>
    <w:p w:rsidR="00620A54" w:rsidRPr="004F2B4F" w:rsidRDefault="00620A54" w:rsidP="002603CC">
      <w:pPr>
        <w:pStyle w:val="BodyText"/>
        <w:rPr>
          <w:lang w:val="en-US"/>
        </w:rPr>
      </w:pPr>
      <w:r w:rsidRPr="004F2B4F">
        <w:rPr>
          <w:lang w:val="en-US"/>
        </w:rPr>
        <w:t>The manner in which a time series of short wave energy and bound long wave flux is calculated per offshore boundary point for spatially varying spectra is described in</w:t>
      </w:r>
      <w:commentRangeStart w:id="273"/>
      <w:r w:rsidRPr="004F2B4F">
        <w:rPr>
          <w:lang w:val="en-US"/>
        </w:rPr>
        <w:t xml:space="preserve"> </w:t>
      </w:r>
      <w:r w:rsidRPr="004F2B4F">
        <w:rPr>
          <w:highlight w:val="yellow"/>
          <w:lang w:val="en-US"/>
        </w:rPr>
        <w:t>REF</w:t>
      </w:r>
      <w:commentRangeEnd w:id="273"/>
      <w:r w:rsidR="00CB6372" w:rsidRPr="004F2B4F">
        <w:rPr>
          <w:rStyle w:val="CommentReference"/>
          <w:lang w:val="en-US"/>
        </w:rPr>
        <w:commentReference w:id="273"/>
      </w:r>
      <w:r w:rsidRPr="004F2B4F">
        <w:rPr>
          <w:lang w:val="en-US"/>
        </w:rPr>
        <w:t>. The user is reminded that along the offshore boundary of the model, the wave energy, rather than the wave height, is interpolated linearly between input spectra without consideration of the physical aspects of the intermediate bathymetry. In cases with large gradients in wave energy, direction or period, the user should specify sufficient wave spectra for the model to accurately represent changes in offshore wave conditions.</w:t>
      </w:r>
    </w:p>
    <w:p w:rsidR="00620A54" w:rsidRPr="004F2B4F" w:rsidRDefault="00620A54" w:rsidP="002603CC">
      <w:pPr>
        <w:pStyle w:val="Heading3"/>
        <w:jc w:val="both"/>
        <w:rPr>
          <w:lang w:val="en-US"/>
        </w:rPr>
      </w:pPr>
      <w:bookmarkStart w:id="274" w:name="_Toc285701672"/>
      <w:bookmarkStart w:id="275" w:name="_Toc412623862"/>
      <w:commentRangeStart w:id="276"/>
      <w:r w:rsidRPr="004F2B4F">
        <w:rPr>
          <w:lang w:val="en-US"/>
        </w:rPr>
        <w:t xml:space="preserve">Notes on the generation of wave boundary </w:t>
      </w:r>
      <w:commentRangeStart w:id="277"/>
      <w:r w:rsidRPr="004F2B4F">
        <w:rPr>
          <w:lang w:val="en-US"/>
        </w:rPr>
        <w:t>conditions</w:t>
      </w:r>
      <w:bookmarkEnd w:id="274"/>
      <w:commentRangeEnd w:id="277"/>
      <w:r w:rsidR="005802B7" w:rsidRPr="004F2B4F">
        <w:rPr>
          <w:rStyle w:val="CommentReference"/>
          <w:bCs w:val="0"/>
          <w:iCs w:val="0"/>
          <w:lang w:val="en-US"/>
        </w:rPr>
        <w:commentReference w:id="277"/>
      </w:r>
      <w:bookmarkEnd w:id="275"/>
    </w:p>
    <w:p w:rsidR="00620A54" w:rsidRPr="004F2B4F" w:rsidRDefault="00620A54" w:rsidP="002603CC">
      <w:pPr>
        <w:pStyle w:val="BodyText"/>
        <w:rPr>
          <w:lang w:val="en-US"/>
        </w:rPr>
      </w:pPr>
      <w:r w:rsidRPr="004F2B4F">
        <w:rPr>
          <w:lang w:val="en-US"/>
        </w:rPr>
        <w:t xml:space="preserve">At the start of the XBeach simulation, XBeach checks whether non-stationary varying wave boundary conditions are to be used. If this is the case, it next checks whether the wave spectrum of the wave boundary conditions is to change over time, or remain constant. If the wave spectrum is to remain constant, XBeach will only read from one input file to generate wave boundary conditions. If the wave spectrum is to vary in time, XBeach reads from multiple files. </w:t>
      </w:r>
    </w:p>
    <w:p w:rsidR="00620A54" w:rsidRPr="004F2B4F" w:rsidRDefault="00620A54" w:rsidP="002603CC">
      <w:pPr>
        <w:pStyle w:val="BodyText"/>
        <w:rPr>
          <w:lang w:val="en-US"/>
        </w:rPr>
      </w:pPr>
      <w:r w:rsidRPr="004F2B4F">
        <w:rPr>
          <w:lang w:val="en-US"/>
        </w:rPr>
        <w:t>Whether or not the wave spectrum of the boundary conditions changes over time, the XBeach module requires a record length during which the current wave spectral parameters are applied. For the duration of the record length, boundary conditions are calculated at every boundary condition file time step. These time steps are not required to be the same as the time steps in the XBeach main program; XBeach will interpolate where necessary. The boundary condition time steps should therefore only be small enough to accurately describe the incoming bound long waves. The statistical data for the generation of the wave boundary conditions is read from user-specified files. The XBeach module tapers the beginning and end of the boundary condition file. This is done to ensure smooth transitions from one boundary condition file to the next.</w:t>
      </w:r>
    </w:p>
    <w:p w:rsidR="00620A54" w:rsidRPr="004F2B4F" w:rsidRDefault="00620A54" w:rsidP="002603CC">
      <w:pPr>
        <w:pStyle w:val="BodyText"/>
        <w:rPr>
          <w:lang w:val="en-US"/>
        </w:rPr>
      </w:pPr>
      <w:r w:rsidRPr="004F2B4F">
        <w:rPr>
          <w:lang w:val="en-US"/>
        </w:rPr>
        <w:t xml:space="preserve">The combination of a large record length and a small time step lead to large demands on the system memory. </w:t>
      </w:r>
      <w:commentRangeStart w:id="278"/>
      <w:r w:rsidRPr="004F2B4F">
        <w:rPr>
          <w:lang w:val="en-US"/>
        </w:rPr>
        <w:t>If the memory requirement is too large</w:t>
      </w:r>
      <w:commentRangeEnd w:id="278"/>
      <w:r w:rsidR="000032BA" w:rsidRPr="004F2B4F">
        <w:rPr>
          <w:rStyle w:val="CommentReference"/>
          <w:lang w:val="en-US"/>
        </w:rPr>
        <w:commentReference w:id="278"/>
      </w:r>
      <w:r w:rsidRPr="004F2B4F">
        <w:rPr>
          <w:lang w:val="en-US"/>
        </w:rPr>
        <w:t>, the user must choose to either enlarge the boundary condition time step, or to reduce the record length. In case of the latter, several boundary condition files can be generated and read sequentially. It is unwise however to reduce the record length too much, as then the transitions between the boundary condition files may affect the model results.</w:t>
      </w:r>
    </w:p>
    <w:p w:rsidR="00620A54" w:rsidRPr="004F2B4F" w:rsidRDefault="00620A54" w:rsidP="002603CC">
      <w:pPr>
        <w:pStyle w:val="BodyText"/>
        <w:rPr>
          <w:lang w:val="en-US"/>
        </w:rPr>
      </w:pPr>
      <w:r w:rsidRPr="004F2B4F">
        <w:rPr>
          <w:lang w:val="en-US"/>
        </w:rPr>
        <w:t xml:space="preserve">Every time the XBeach wave boundary condition module is run, it outputs data to the local directory. Metadata about the wave boundary conditions are stored in list files: </w:t>
      </w:r>
      <w:r w:rsidRPr="004F2B4F">
        <w:rPr>
          <w:i/>
          <w:lang w:val="en-US"/>
        </w:rPr>
        <w:t>ebcflist.bcf</w:t>
      </w:r>
      <w:r w:rsidRPr="004F2B4F">
        <w:rPr>
          <w:lang w:val="en-US"/>
        </w:rPr>
        <w:t xml:space="preserve"> and </w:t>
      </w:r>
      <w:r w:rsidRPr="004F2B4F">
        <w:rPr>
          <w:i/>
          <w:lang w:val="en-US"/>
        </w:rPr>
        <w:t>qbcflist.bcf</w:t>
      </w:r>
      <w:r w:rsidRPr="004F2B4F">
        <w:rPr>
          <w:lang w:val="en-US"/>
        </w:rPr>
        <w:t xml:space="preserve">. The main XBeach program uses the list files to know how and when to read and generate boundary condition files. The actual incoming short-wave energy and long-wave mass flux data is stored in other files. These files have </w:t>
      </w:r>
      <w:r w:rsidRPr="004F2B4F">
        <w:rPr>
          <w:i/>
          <w:lang w:val="en-US"/>
        </w:rPr>
        <w:t>E_</w:t>
      </w:r>
      <w:r w:rsidRPr="004F2B4F">
        <w:rPr>
          <w:lang w:val="en-US"/>
        </w:rPr>
        <w:t xml:space="preserve"> and </w:t>
      </w:r>
      <w:r w:rsidRPr="004F2B4F">
        <w:rPr>
          <w:i/>
          <w:lang w:val="en-US"/>
        </w:rPr>
        <w:t>q_</w:t>
      </w:r>
      <w:r w:rsidRPr="004F2B4F">
        <w:rPr>
          <w:lang w:val="en-US"/>
        </w:rPr>
        <w:t xml:space="preserve"> prefixes. The main XBeach program uses these files for the actual forcing along the offshore edge.</w:t>
      </w:r>
      <w:commentRangeEnd w:id="276"/>
      <w:r w:rsidR="009D4808" w:rsidRPr="004F2B4F">
        <w:rPr>
          <w:rStyle w:val="CommentReference"/>
          <w:lang w:val="en-US"/>
        </w:rPr>
        <w:commentReference w:id="276"/>
      </w:r>
    </w:p>
    <w:p w:rsidR="00620A54" w:rsidRPr="004F2B4F" w:rsidRDefault="00620A54" w:rsidP="002603CC">
      <w:pPr>
        <w:pStyle w:val="Heading2"/>
        <w:spacing w:line="240" w:lineRule="auto"/>
        <w:jc w:val="both"/>
        <w:rPr>
          <w:lang w:val="en-US"/>
        </w:rPr>
      </w:pPr>
      <w:bookmarkStart w:id="279" w:name="_Toc285701673"/>
      <w:bookmarkStart w:id="280" w:name="_Toc412623863"/>
      <w:r w:rsidRPr="004F2B4F">
        <w:rPr>
          <w:lang w:val="en-US"/>
        </w:rPr>
        <w:t>Flow, tide and surge input</w:t>
      </w:r>
      <w:bookmarkEnd w:id="279"/>
      <w:bookmarkEnd w:id="280"/>
    </w:p>
    <w:p w:rsidR="00620A54" w:rsidRPr="004F2B4F" w:rsidRDefault="00620A54" w:rsidP="002603CC">
      <w:pPr>
        <w:pStyle w:val="BodyText"/>
        <w:rPr>
          <w:lang w:val="en-US"/>
        </w:rPr>
      </w:pPr>
      <w:r w:rsidRPr="004F2B4F">
        <w:rPr>
          <w:lang w:val="en-US"/>
        </w:rPr>
        <w:t xml:space="preserve">An XBeach model needs flow boundary conditions on all boundaries of the model domain. Moreover, </w:t>
      </w:r>
      <w:r w:rsidR="000032BA" w:rsidRPr="004F2B4F">
        <w:rPr>
          <w:lang w:val="en-US"/>
        </w:rPr>
        <w:t xml:space="preserve">on </w:t>
      </w:r>
      <w:r w:rsidRPr="004F2B4F">
        <w:rPr>
          <w:lang w:val="en-US"/>
        </w:rPr>
        <w:t xml:space="preserve">each </w:t>
      </w:r>
      <w:proofErr w:type="gramStart"/>
      <w:r w:rsidRPr="004F2B4F">
        <w:rPr>
          <w:lang w:val="en-US"/>
        </w:rPr>
        <w:t>boundary  tid</w:t>
      </w:r>
      <w:r w:rsidR="000032BA" w:rsidRPr="004F2B4F">
        <w:rPr>
          <w:lang w:val="en-US"/>
        </w:rPr>
        <w:t>al</w:t>
      </w:r>
      <w:proofErr w:type="gramEnd"/>
      <w:r w:rsidR="000032BA" w:rsidRPr="004F2B4F">
        <w:rPr>
          <w:lang w:val="en-US"/>
        </w:rPr>
        <w:t xml:space="preserve"> elevations and/</w:t>
      </w:r>
      <w:r w:rsidRPr="004F2B4F">
        <w:rPr>
          <w:lang w:val="en-US"/>
        </w:rPr>
        <w:t xml:space="preserve"> or surges</w:t>
      </w:r>
      <w:r w:rsidR="000032BA" w:rsidRPr="004F2B4F">
        <w:rPr>
          <w:lang w:val="en-US"/>
        </w:rPr>
        <w:t xml:space="preserve"> may be imposed</w:t>
      </w:r>
      <w:r w:rsidRPr="004F2B4F">
        <w:rPr>
          <w:lang w:val="en-US"/>
        </w:rPr>
        <w:t xml:space="preserve">. The flow boundary conditions and time-varying tide or surge input are discussed in this section. The details on how the flow is computed </w:t>
      </w:r>
      <w:commentRangeStart w:id="281"/>
      <w:r w:rsidRPr="004F2B4F">
        <w:rPr>
          <w:lang w:val="en-US"/>
        </w:rPr>
        <w:t xml:space="preserve">within the model are described in the sections on bed friction and viscosity </w:t>
      </w:r>
      <w:commentRangeStart w:id="282"/>
      <w:r w:rsidRPr="004F2B4F">
        <w:rPr>
          <w:lang w:val="en-US"/>
        </w:rPr>
        <w:t>parameters</w:t>
      </w:r>
      <w:commentRangeEnd w:id="281"/>
      <w:r w:rsidR="000032BA" w:rsidRPr="004F2B4F">
        <w:rPr>
          <w:rStyle w:val="CommentReference"/>
          <w:lang w:val="en-US"/>
        </w:rPr>
        <w:commentReference w:id="281"/>
      </w:r>
      <w:r w:rsidRPr="004F2B4F">
        <w:rPr>
          <w:lang w:val="en-US"/>
        </w:rPr>
        <w:t xml:space="preserve"> (see </w:t>
      </w:r>
      <w:r w:rsidRPr="004F2B4F">
        <w:rPr>
          <w:lang w:val="en-US"/>
        </w:rPr>
        <w:fldChar w:fldCharType="begin"/>
      </w:r>
      <w:r w:rsidRPr="004F2B4F">
        <w:rPr>
          <w:lang w:val="en-US"/>
        </w:rPr>
        <w:instrText xml:space="preserve"> REF _Ref285436490 \w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_Ref285436526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commentRangeEnd w:id="282"/>
      <w:r w:rsidR="009D4808" w:rsidRPr="004F2B4F">
        <w:rPr>
          <w:rStyle w:val="CommentReference"/>
          <w:lang w:val="en-US"/>
        </w:rPr>
        <w:commentReference w:id="282"/>
      </w:r>
      <w:proofErr w:type="gramStart"/>
      <w:r w:rsidRPr="004F2B4F">
        <w:rPr>
          <w:lang w:val="en-US"/>
        </w:rPr>
        <w:t>and</w:t>
      </w:r>
      <w:proofErr w:type="gramEnd"/>
      <w:r w:rsidRPr="004F2B4F">
        <w:rPr>
          <w:lang w:val="en-US"/>
        </w:rPr>
        <w:t xml:space="preserve"> flow numerics (</w:t>
      </w:r>
      <w:r w:rsidRPr="004F2B4F">
        <w:rPr>
          <w:lang w:val="en-US"/>
        </w:rPr>
        <w:fldChar w:fldCharType="begin"/>
      </w:r>
      <w:r w:rsidRPr="004F2B4F">
        <w:rPr>
          <w:lang w:val="en-US"/>
        </w:rPr>
        <w:instrText xml:space="preserve"> REF _Ref285436493 \w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_Ref285436496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w:t>
      </w:r>
    </w:p>
    <w:p w:rsidR="00620A54" w:rsidRPr="004F2B4F" w:rsidRDefault="00620A54" w:rsidP="002603CC">
      <w:pPr>
        <w:pStyle w:val="Heading3"/>
        <w:jc w:val="both"/>
        <w:rPr>
          <w:lang w:val="en-US"/>
        </w:rPr>
      </w:pPr>
      <w:bookmarkStart w:id="283" w:name="_Ref285375281"/>
      <w:bookmarkStart w:id="284" w:name="_Toc285701674"/>
      <w:bookmarkStart w:id="285" w:name="_Toc412623864"/>
      <w:r w:rsidRPr="004F2B4F">
        <w:rPr>
          <w:lang w:val="en-US"/>
        </w:rPr>
        <w:t>Flow boundary conditions</w:t>
      </w:r>
      <w:bookmarkEnd w:id="283"/>
      <w:bookmarkEnd w:id="284"/>
      <w:bookmarkEnd w:id="285"/>
    </w:p>
    <w:p w:rsidR="00620A54" w:rsidRPr="004F2B4F" w:rsidRDefault="00620A54" w:rsidP="002603CC">
      <w:pPr>
        <w:pStyle w:val="BodyText"/>
        <w:rPr>
          <w:lang w:val="en-US"/>
        </w:rPr>
      </w:pPr>
      <w:r w:rsidRPr="004F2B4F">
        <w:rPr>
          <w:lang w:val="en-US"/>
        </w:rPr>
        <w:t xml:space="preserve">Flow boundary conditions need to be specified on all sides of the domain. We will differentiate between the offshore, lateral and landward boundaries that are set using the keywords </w:t>
      </w:r>
      <w:r w:rsidRPr="004F2B4F">
        <w:rPr>
          <w:i/>
          <w:lang w:val="en-US"/>
        </w:rPr>
        <w:t>front</w:t>
      </w:r>
      <w:r w:rsidRPr="004F2B4F">
        <w:rPr>
          <w:lang w:val="en-US"/>
        </w:rPr>
        <w:t xml:space="preserve">, </w:t>
      </w:r>
      <w:r w:rsidRPr="004F2B4F">
        <w:rPr>
          <w:i/>
          <w:lang w:val="en-US"/>
        </w:rPr>
        <w:t>back</w:t>
      </w:r>
      <w:r w:rsidRPr="004F2B4F">
        <w:rPr>
          <w:lang w:val="en-US"/>
        </w:rPr>
        <w:t xml:space="preserve"> and </w:t>
      </w:r>
      <w:r w:rsidRPr="004F2B4F">
        <w:rPr>
          <w:i/>
          <w:lang w:val="en-US"/>
        </w:rPr>
        <w:t>left</w:t>
      </w:r>
      <w:r w:rsidRPr="004F2B4F">
        <w:rPr>
          <w:lang w:val="en-US"/>
        </w:rPr>
        <w:t>/</w:t>
      </w:r>
      <w:r w:rsidRPr="004F2B4F">
        <w:rPr>
          <w:i/>
          <w:lang w:val="en-US"/>
        </w:rPr>
        <w:t>right</w:t>
      </w:r>
      <w:r w:rsidR="003A481D" w:rsidRPr="004F2B4F">
        <w:rPr>
          <w:i/>
          <w:lang w:val="en-US"/>
        </w:rPr>
        <w:t>,</w:t>
      </w:r>
      <w:r w:rsidRPr="004F2B4F">
        <w:rPr>
          <w:lang w:val="en-US"/>
        </w:rPr>
        <w:t xml:space="preserve"> respectively. Table </w:t>
      </w:r>
      <w:r w:rsidRPr="004F2B4F">
        <w:rPr>
          <w:highlight w:val="yellow"/>
          <w:lang w:val="en-US"/>
        </w:rPr>
        <w:t>XXX</w:t>
      </w:r>
      <w:r w:rsidRPr="004F2B4F">
        <w:rPr>
          <w:lang w:val="en-US"/>
        </w:rPr>
        <w:t xml:space="preserve"> to </w:t>
      </w:r>
      <w:r w:rsidRPr="004F2B4F">
        <w:rPr>
          <w:highlight w:val="yellow"/>
          <w:lang w:val="en-US"/>
        </w:rPr>
        <w:t>XXX</w:t>
      </w:r>
      <w:r w:rsidRPr="004F2B4F">
        <w:rPr>
          <w:lang w:val="en-US"/>
        </w:rPr>
        <w:t xml:space="preserve"> give an overview of the available flow boundary condition types for each of these boundaries.</w:t>
      </w:r>
    </w:p>
    <w:p w:rsidR="000C1056" w:rsidRPr="004F2B4F" w:rsidRDefault="00620A54" w:rsidP="000C1056">
      <w:pPr>
        <w:pStyle w:val="BodyText"/>
        <w:rPr>
          <w:lang w:val="en-US"/>
        </w:rPr>
      </w:pPr>
      <w:r w:rsidRPr="004F2B4F">
        <w:rPr>
          <w:lang w:val="en-US"/>
        </w:rPr>
        <w:t xml:space="preserve">The keyword </w:t>
      </w:r>
      <w:r w:rsidRPr="004F2B4F">
        <w:rPr>
          <w:i/>
          <w:lang w:val="en-US"/>
        </w:rPr>
        <w:t>freewave</w:t>
      </w:r>
      <w:r w:rsidRPr="004F2B4F">
        <w:rPr>
          <w:lang w:val="en-US"/>
        </w:rPr>
        <w:t xml:space="preserve"> can be used to switch from bound to free long waves, which can be useful when time series of free long </w:t>
      </w:r>
      <w:proofErr w:type="gramStart"/>
      <w:r w:rsidRPr="004F2B4F">
        <w:rPr>
          <w:lang w:val="en-US"/>
        </w:rPr>
        <w:t>waves</w:t>
      </w:r>
      <w:proofErr w:type="gramEnd"/>
      <w:r w:rsidRPr="004F2B4F">
        <w:rPr>
          <w:lang w:val="en-US"/>
        </w:rPr>
        <w:t xml:space="preserve"> incident on the offshore boundary need to be specified. The file </w:t>
      </w:r>
      <w:r w:rsidRPr="004F2B4F">
        <w:rPr>
          <w:i/>
          <w:lang w:val="en-US"/>
        </w:rPr>
        <w:t>bc/gen.ezs</w:t>
      </w:r>
      <w:r w:rsidRPr="004F2B4F">
        <w:rPr>
          <w:lang w:val="en-US"/>
        </w:rPr>
        <w:t xml:space="preserve"> can be used to describe the free long waves at the offshore boundary as discussed in </w:t>
      </w:r>
      <w:r w:rsidRPr="004F2B4F">
        <w:rPr>
          <w:lang w:val="en-US"/>
        </w:rPr>
        <w:fldChar w:fldCharType="begin"/>
      </w:r>
      <w:r w:rsidRPr="004F2B4F">
        <w:rPr>
          <w:lang w:val="en-US"/>
        </w:rPr>
        <w:instrText xml:space="preserve"> REF _Ref285383424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4.4.1</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_Ref285383424 \h </w:instrText>
      </w:r>
      <w:r w:rsidR="004D7B46" w:rsidRPr="004F2B4F">
        <w:rPr>
          <w:lang w:val="en-US"/>
        </w:rPr>
        <w:instrText xml:space="preserve"> \* MERGEFORMAT </w:instrText>
      </w:r>
      <w:r w:rsidRPr="004F2B4F">
        <w:rPr>
          <w:lang w:val="en-US"/>
        </w:rPr>
      </w:r>
      <w:r w:rsidRPr="004F2B4F">
        <w:rPr>
          <w:lang w:val="en-US"/>
        </w:rPr>
        <w:fldChar w:fldCharType="separate"/>
      </w:r>
      <w:r w:rsidR="000C1056" w:rsidRPr="004F2B4F">
        <w:rPr>
          <w:lang w:val="en-US"/>
        </w:rPr>
        <w:t>Stationary boundary conditions</w:t>
      </w:r>
    </w:p>
    <w:p w:rsidR="000C1056" w:rsidRPr="004F2B4F" w:rsidRDefault="000C1056" w:rsidP="000C1056">
      <w:pPr>
        <w:pStyle w:val="BodyText"/>
        <w:rPr>
          <w:lang w:val="en-US"/>
        </w:rPr>
      </w:pPr>
    </w:p>
    <w:p w:rsidR="00620A54" w:rsidRPr="004F2B4F" w:rsidRDefault="00620A54" w:rsidP="002603CC">
      <w:pPr>
        <w:pStyle w:val="BodyText"/>
        <w:rPr>
          <w:lang w:val="en-US"/>
        </w:rPr>
      </w:pPr>
      <w:r w:rsidRPr="004F2B4F">
        <w:rPr>
          <w:lang w:val="en-US"/>
        </w:rPr>
        <w:fldChar w:fldCharType="end"/>
      </w:r>
      <w:r w:rsidRPr="004F2B4F">
        <w:rPr>
          <w:lang w:val="en-US"/>
        </w:rPr>
        <w:t>.</w:t>
      </w:r>
    </w:p>
    <w:p w:rsidR="00620A54" w:rsidRPr="004F2B4F" w:rsidRDefault="00620A54" w:rsidP="002603CC">
      <w:pPr>
        <w:pStyle w:val="Caption"/>
        <w:keepNext/>
        <w:jc w:val="both"/>
        <w:rPr>
          <w:lang w:val="en-US"/>
        </w:rPr>
      </w:pPr>
      <w:commentRangeStart w:id="286"/>
      <w:r w:rsidRPr="004F2B4F">
        <w:rPr>
          <w:lang w:val="en-US"/>
        </w:rPr>
        <w:t xml:space="preserve">Table </w:t>
      </w:r>
      <w:r w:rsidRPr="004F2B4F">
        <w:rPr>
          <w:highlight w:val="yellow"/>
          <w:lang w:val="en-US"/>
        </w:rPr>
        <w:t>XXX</w:t>
      </w:r>
      <w:r w:rsidRPr="004F2B4F">
        <w:rPr>
          <w:lang w:val="en-US"/>
        </w:rPr>
        <w:t xml:space="preserve"> Overview of available offshore flow boundary condition types</w:t>
      </w:r>
    </w:p>
    <w:tbl>
      <w:tblPr>
        <w:tblStyle w:val="LightShading-Accent1"/>
        <w:tblW w:w="5000" w:type="pct"/>
        <w:tblLook w:val="04A0" w:firstRow="1" w:lastRow="0" w:firstColumn="1" w:lastColumn="0" w:noHBand="0" w:noVBand="1"/>
      </w:tblPr>
      <w:tblGrid>
        <w:gridCol w:w="2093"/>
        <w:gridCol w:w="6837"/>
      </w:tblGrid>
      <w:tr w:rsidR="00620A54" w:rsidRPr="004F2B4F"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i/>
                <w:lang w:val="en-US"/>
              </w:rPr>
            </w:pPr>
            <w:r w:rsidRPr="004F2B4F">
              <w:rPr>
                <w:i/>
                <w:lang w:val="en-US"/>
              </w:rPr>
              <w:t>front</w:t>
            </w:r>
          </w:p>
        </w:tc>
        <w:tc>
          <w:tcPr>
            <w:tcW w:w="3828" w:type="pct"/>
          </w:tcPr>
          <w:p w:rsidR="00620A54" w:rsidRPr="004F2B4F"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4F2B4F">
              <w:rPr>
                <w:lang w:val="en-US"/>
              </w:rPr>
              <w:t>description</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abs1d</w:t>
            </w:r>
          </w:p>
        </w:tc>
        <w:tc>
          <w:tcPr>
            <w:tcW w:w="3828" w:type="pct"/>
          </w:tcPr>
          <w:p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absorbing-generating (weakly-reflective) boundary in 1D</w:t>
            </w: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abs2d</w:t>
            </w:r>
          </w:p>
        </w:tc>
        <w:tc>
          <w:tcPr>
            <w:tcW w:w="3828" w:type="pct"/>
          </w:tcPr>
          <w:p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absorbing-generating (weakly-reflective) boundary in 2D</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wall</w:t>
            </w:r>
          </w:p>
        </w:tc>
        <w:tc>
          <w:tcPr>
            <w:tcW w:w="3828" w:type="pct"/>
          </w:tcPr>
          <w:p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no flux wall</w:t>
            </w: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wlevel</w:t>
            </w:r>
          </w:p>
        </w:tc>
        <w:tc>
          <w:tcPr>
            <w:tcW w:w="3828" w:type="pct"/>
          </w:tcPr>
          <w:p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water level specification (from file)</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nonh_1d</w:t>
            </w:r>
          </w:p>
        </w:tc>
        <w:tc>
          <w:tcPr>
            <w:tcW w:w="3828" w:type="pct"/>
          </w:tcPr>
          <w:p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boundary condition for non-hydrostatic option</w:t>
            </w: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waveflume</w:t>
            </w:r>
          </w:p>
        </w:tc>
        <w:tc>
          <w:tcPr>
            <w:tcW w:w="3828" w:type="pct"/>
          </w:tcPr>
          <w:p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highlight w:val="yellow"/>
                <w:lang w:val="en-US"/>
              </w:rPr>
              <w:t>???</w:t>
            </w:r>
          </w:p>
        </w:tc>
      </w:tr>
    </w:tbl>
    <w:p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landward flow boundary condition types</w:t>
      </w:r>
    </w:p>
    <w:tbl>
      <w:tblPr>
        <w:tblStyle w:val="LightShading-Accent1"/>
        <w:tblW w:w="5000" w:type="pct"/>
        <w:tblLook w:val="04A0" w:firstRow="1" w:lastRow="0" w:firstColumn="1" w:lastColumn="0" w:noHBand="0" w:noVBand="1"/>
      </w:tblPr>
      <w:tblGrid>
        <w:gridCol w:w="2093"/>
        <w:gridCol w:w="6837"/>
      </w:tblGrid>
      <w:tr w:rsidR="00620A54" w:rsidRPr="004F2B4F"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i/>
                <w:lang w:val="en-US"/>
              </w:rPr>
            </w:pPr>
            <w:r w:rsidRPr="004F2B4F">
              <w:rPr>
                <w:i/>
                <w:lang w:val="en-US"/>
              </w:rPr>
              <w:t>back</w:t>
            </w:r>
          </w:p>
        </w:tc>
        <w:tc>
          <w:tcPr>
            <w:tcW w:w="3828" w:type="pct"/>
          </w:tcPr>
          <w:p w:rsidR="00620A54" w:rsidRPr="004F2B4F"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4F2B4F">
              <w:rPr>
                <w:lang w:val="en-US"/>
              </w:rPr>
              <w:t>description</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wall</w:t>
            </w:r>
          </w:p>
        </w:tc>
        <w:tc>
          <w:tcPr>
            <w:tcW w:w="3828" w:type="pct"/>
          </w:tcPr>
          <w:p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no flux wall</w:t>
            </w: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abs1d</w:t>
            </w:r>
          </w:p>
        </w:tc>
        <w:tc>
          <w:tcPr>
            <w:tcW w:w="3828" w:type="pct"/>
          </w:tcPr>
          <w:p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absorbing-generating (weakly-reflective) boundary in 1D</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abs2d</w:t>
            </w:r>
          </w:p>
        </w:tc>
        <w:tc>
          <w:tcPr>
            <w:tcW w:w="3828" w:type="pct"/>
          </w:tcPr>
          <w:p w:rsidR="00620A54" w:rsidRPr="004F2B4F" w:rsidRDefault="00620A54" w:rsidP="002603CC">
            <w:pPr>
              <w:pStyle w:val="BodyText"/>
              <w:tabs>
                <w:tab w:val="center" w:pos="3310"/>
              </w:tabs>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absorbing-generating (weakly-reflective) boundary in 2D</w:t>
            </w: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wlevel</w:t>
            </w:r>
          </w:p>
        </w:tc>
        <w:tc>
          <w:tcPr>
            <w:tcW w:w="3828" w:type="pct"/>
          </w:tcPr>
          <w:p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water level specification (from file)</w:t>
            </w:r>
          </w:p>
        </w:tc>
      </w:tr>
    </w:tbl>
    <w:p w:rsidR="00620A54" w:rsidRPr="004F2B4F" w:rsidRDefault="00620A54" w:rsidP="002603CC">
      <w:pPr>
        <w:pStyle w:val="Caption"/>
        <w:keepNext/>
        <w:jc w:val="both"/>
        <w:rPr>
          <w:lang w:val="en-US"/>
        </w:rPr>
      </w:pPr>
      <w:r w:rsidRPr="004F2B4F">
        <w:rPr>
          <w:lang w:val="en-US"/>
        </w:rPr>
        <w:t xml:space="preserve">Table </w:t>
      </w:r>
      <w:r w:rsidRPr="004F2B4F">
        <w:rPr>
          <w:highlight w:val="yellow"/>
          <w:lang w:val="en-US"/>
        </w:rPr>
        <w:t>XXX</w:t>
      </w:r>
      <w:r w:rsidRPr="004F2B4F">
        <w:rPr>
          <w:lang w:val="en-US"/>
        </w:rPr>
        <w:t xml:space="preserve"> Overview of available lateral flow boundary condition types</w:t>
      </w:r>
    </w:p>
    <w:tbl>
      <w:tblPr>
        <w:tblStyle w:val="LightShading-Accent1"/>
        <w:tblW w:w="5000" w:type="pct"/>
        <w:tblLook w:val="04A0" w:firstRow="1" w:lastRow="0" w:firstColumn="1" w:lastColumn="0" w:noHBand="0" w:noVBand="1"/>
      </w:tblPr>
      <w:tblGrid>
        <w:gridCol w:w="2093"/>
        <w:gridCol w:w="6837"/>
      </w:tblGrid>
      <w:tr w:rsidR="00620A54" w:rsidRPr="004F2B4F"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i/>
                <w:lang w:val="en-US"/>
              </w:rPr>
            </w:pPr>
            <w:r w:rsidRPr="004F2B4F">
              <w:rPr>
                <w:i/>
                <w:lang w:val="en-US"/>
              </w:rPr>
              <w:t>back</w:t>
            </w:r>
          </w:p>
        </w:tc>
        <w:tc>
          <w:tcPr>
            <w:tcW w:w="3828" w:type="pct"/>
          </w:tcPr>
          <w:p w:rsidR="00620A54" w:rsidRPr="004F2B4F"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4F2B4F">
              <w:rPr>
                <w:lang w:val="en-US"/>
              </w:rPr>
              <w:t>description</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wall</w:t>
            </w:r>
          </w:p>
        </w:tc>
        <w:tc>
          <w:tcPr>
            <w:tcW w:w="3828" w:type="pct"/>
          </w:tcPr>
          <w:p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lang w:val="en-US"/>
              </w:rPr>
              <w:t>no flux wall</w:t>
            </w: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neumann</w:t>
            </w:r>
          </w:p>
        </w:tc>
        <w:tc>
          <w:tcPr>
            <w:tcW w:w="3828" w:type="pct"/>
          </w:tcPr>
          <w:p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lang w:val="en-US"/>
              </w:rPr>
              <w:t>Neumann boundary condition (constant water level gradient)</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neumann_v</w:t>
            </w:r>
          </w:p>
        </w:tc>
        <w:tc>
          <w:tcPr>
            <w:tcW w:w="3828" w:type="pct"/>
          </w:tcPr>
          <w:p w:rsidR="00620A54" w:rsidRPr="004F2B4F"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4F2B4F">
              <w:rPr>
                <w:highlight w:val="yellow"/>
                <w:lang w:val="en-US"/>
              </w:rPr>
              <w:t>???</w:t>
            </w: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172" w:type="pct"/>
          </w:tcPr>
          <w:p w:rsidR="00620A54" w:rsidRPr="004F2B4F" w:rsidRDefault="00620A54" w:rsidP="002603CC">
            <w:pPr>
              <w:pStyle w:val="BodyText"/>
              <w:rPr>
                <w:lang w:val="en-US"/>
              </w:rPr>
            </w:pPr>
            <w:r w:rsidRPr="004F2B4F">
              <w:rPr>
                <w:lang w:val="en-US"/>
              </w:rPr>
              <w:t>no_advec</w:t>
            </w:r>
          </w:p>
        </w:tc>
        <w:tc>
          <w:tcPr>
            <w:tcW w:w="3828" w:type="pct"/>
          </w:tcPr>
          <w:p w:rsidR="00620A54" w:rsidRPr="004F2B4F"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4F2B4F">
              <w:rPr>
                <w:highlight w:val="yellow"/>
                <w:lang w:val="en-US"/>
              </w:rPr>
              <w:t>???</w:t>
            </w:r>
          </w:p>
        </w:tc>
      </w:tr>
    </w:tbl>
    <w:commentRangeEnd w:id="286"/>
    <w:p w:rsidR="00620A54" w:rsidRPr="004F2B4F" w:rsidRDefault="00C0086C" w:rsidP="002603CC">
      <w:pPr>
        <w:pStyle w:val="BodyText"/>
        <w:rPr>
          <w:lang w:val="en-US"/>
        </w:rPr>
      </w:pPr>
      <w:r w:rsidRPr="004F2B4F">
        <w:rPr>
          <w:rStyle w:val="CommentReference"/>
          <w:lang w:val="en-US"/>
        </w:rPr>
        <w:commentReference w:id="286"/>
      </w:r>
    </w:p>
    <w:p w:rsidR="00620A54" w:rsidRPr="004F2B4F" w:rsidRDefault="00620A54" w:rsidP="002603CC">
      <w:pPr>
        <w:pStyle w:val="BodyText"/>
        <w:rPr>
          <w:lang w:val="en-US"/>
        </w:rPr>
      </w:pPr>
      <w:r w:rsidRPr="004F2B4F">
        <w:rPr>
          <w:lang w:val="en-US"/>
        </w:rPr>
        <w:t>The table below gives an overview of all keywords related to the flow boundary conditions:</w:t>
      </w:r>
    </w:p>
    <w:tbl>
      <w:tblPr>
        <w:tblStyle w:val="LightShading-Accent1"/>
        <w:tblW w:w="0" w:type="auto"/>
        <w:tblLook w:val="04A0" w:firstRow="1" w:lastRow="0" w:firstColumn="1" w:lastColumn="0" w:noHBand="0" w:noVBand="1"/>
      </w:tblPr>
      <w:tblGrid>
        <w:gridCol w:w="1616"/>
        <w:gridCol w:w="2266"/>
        <w:gridCol w:w="1306"/>
        <w:gridCol w:w="1616"/>
        <w:gridCol w:w="848"/>
        <w:gridCol w:w="1278"/>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16" w:type="dxa"/>
          </w:tcPr>
          <w:p w:rsidR="00620A54" w:rsidRPr="004F2B4F" w:rsidRDefault="00620A54" w:rsidP="002603CC">
            <w:pPr>
              <w:pStyle w:val="PlainText"/>
              <w:jc w:val="both"/>
            </w:pPr>
            <w:r w:rsidRPr="004F2B4F">
              <w:t>keyword</w:t>
            </w:r>
          </w:p>
        </w:tc>
        <w:tc>
          <w:tcPr>
            <w:tcW w:w="2266"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306"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616"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48"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278"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620A54" w:rsidRPr="004F2B4F" w:rsidRDefault="00620A54" w:rsidP="002603CC">
            <w:pPr>
              <w:pStyle w:val="PlainText"/>
              <w:jc w:val="both"/>
            </w:pPr>
            <w:r w:rsidRPr="004F2B4F">
              <w:t>ARC*</w:t>
            </w:r>
          </w:p>
        </w:tc>
        <w:tc>
          <w:tcPr>
            <w:tcW w:w="226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Switch for active reflection compensation at seaward boundary</w:t>
            </w:r>
          </w:p>
        </w:tc>
        <w:tc>
          <w:tcPr>
            <w:tcW w:w="130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61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27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616" w:type="dxa"/>
          </w:tcPr>
          <w:p w:rsidR="00620A54" w:rsidRPr="004F2B4F" w:rsidRDefault="00620A54" w:rsidP="002603CC">
            <w:pPr>
              <w:pStyle w:val="PlainText"/>
              <w:jc w:val="both"/>
            </w:pPr>
            <w:r w:rsidRPr="004F2B4F">
              <w:t>back</w:t>
            </w:r>
          </w:p>
        </w:tc>
        <w:tc>
          <w:tcPr>
            <w:tcW w:w="226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boundary at bay side</w:t>
            </w:r>
          </w:p>
        </w:tc>
        <w:tc>
          <w:tcPr>
            <w:tcW w:w="130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abs_2d</w:t>
            </w:r>
          </w:p>
        </w:tc>
        <w:tc>
          <w:tcPr>
            <w:tcW w:w="161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wall, abs_1d, abs_2d, wlevel</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620A54" w:rsidRPr="004F2B4F" w:rsidRDefault="00620A54" w:rsidP="002603CC">
            <w:pPr>
              <w:pStyle w:val="PlainText"/>
              <w:jc w:val="both"/>
            </w:pPr>
            <w:r w:rsidRPr="004F2B4F">
              <w:t>epsi*</w:t>
            </w:r>
          </w:p>
        </w:tc>
        <w:tc>
          <w:tcPr>
            <w:tcW w:w="226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Ratio of mean current to time varying current through offshore boundary</w:t>
            </w:r>
          </w:p>
        </w:tc>
        <w:tc>
          <w:tcPr>
            <w:tcW w:w="130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61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-1.0 - 0.2</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27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616" w:type="dxa"/>
          </w:tcPr>
          <w:p w:rsidR="00620A54" w:rsidRPr="004F2B4F" w:rsidRDefault="00620A54" w:rsidP="002603CC">
            <w:pPr>
              <w:pStyle w:val="PlainText"/>
              <w:jc w:val="both"/>
            </w:pPr>
            <w:r w:rsidRPr="004F2B4F">
              <w:t>freewave*</w:t>
            </w:r>
          </w:p>
        </w:tc>
        <w:tc>
          <w:tcPr>
            <w:tcW w:w="226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free wave propagation 0 = use cg (default); 1 = use sqrt(gh) in instat = ts_2</w:t>
            </w:r>
          </w:p>
        </w:tc>
        <w:tc>
          <w:tcPr>
            <w:tcW w:w="130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61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27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620A54" w:rsidRPr="004F2B4F" w:rsidRDefault="00620A54" w:rsidP="002603CC">
            <w:pPr>
              <w:pStyle w:val="PlainText"/>
              <w:jc w:val="both"/>
            </w:pPr>
            <w:r w:rsidRPr="004F2B4F">
              <w:t>front</w:t>
            </w:r>
          </w:p>
        </w:tc>
        <w:tc>
          <w:tcPr>
            <w:tcW w:w="226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Switch for seaward flow boundary</w:t>
            </w:r>
          </w:p>
        </w:tc>
        <w:tc>
          <w:tcPr>
            <w:tcW w:w="130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abs_2d</w:t>
            </w:r>
          </w:p>
        </w:tc>
        <w:tc>
          <w:tcPr>
            <w:tcW w:w="161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abs_1d, abs_2d, wall, wlevel, nonh_1d, waveflume</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616" w:type="dxa"/>
          </w:tcPr>
          <w:p w:rsidR="00620A54" w:rsidRPr="004F2B4F" w:rsidRDefault="00620A54" w:rsidP="002603CC">
            <w:pPr>
              <w:pStyle w:val="PlainText"/>
              <w:jc w:val="both"/>
            </w:pPr>
            <w:r w:rsidRPr="004F2B4F">
              <w:t>left</w:t>
            </w:r>
          </w:p>
        </w:tc>
        <w:tc>
          <w:tcPr>
            <w:tcW w:w="226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lateral boundary at ny+1</w:t>
            </w:r>
          </w:p>
        </w:tc>
        <w:tc>
          <w:tcPr>
            <w:tcW w:w="130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neumann</w:t>
            </w:r>
          </w:p>
        </w:tc>
        <w:tc>
          <w:tcPr>
            <w:tcW w:w="161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neumann, wall, no_advec, neumann_v</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620A54" w:rsidRPr="004F2B4F" w:rsidRDefault="00620A54" w:rsidP="002603CC">
            <w:pPr>
              <w:pStyle w:val="PlainText"/>
              <w:jc w:val="both"/>
            </w:pPr>
            <w:r w:rsidRPr="004F2B4F">
              <w:t>nc*</w:t>
            </w:r>
          </w:p>
        </w:tc>
        <w:tc>
          <w:tcPr>
            <w:tcW w:w="226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Smoothing distance for estimating umean (defined as nr of cells)</w:t>
            </w:r>
          </w:p>
        </w:tc>
        <w:tc>
          <w:tcPr>
            <w:tcW w:w="130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par%ny+1</w:t>
            </w:r>
          </w:p>
        </w:tc>
        <w:tc>
          <w:tcPr>
            <w:tcW w:w="161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par%ny+1</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27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616" w:type="dxa"/>
          </w:tcPr>
          <w:p w:rsidR="00620A54" w:rsidRPr="004F2B4F" w:rsidRDefault="00620A54" w:rsidP="002603CC">
            <w:pPr>
              <w:pStyle w:val="PlainText"/>
              <w:jc w:val="both"/>
            </w:pPr>
            <w:r w:rsidRPr="004F2B4F">
              <w:t>order*</w:t>
            </w:r>
          </w:p>
        </w:tc>
        <w:tc>
          <w:tcPr>
            <w:tcW w:w="226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order of wave steering, 1 = first order wave steering (short wave energy only), 2 = second o</w:t>
            </w:r>
            <w:r w:rsidR="003A481D" w:rsidRPr="004F2B4F">
              <w:t>r</w:t>
            </w:r>
            <w:r w:rsidRPr="004F2B4F">
              <w:t>der wave steering (bound long wave corresponding to short wave forcing is added)</w:t>
            </w:r>
          </w:p>
        </w:tc>
        <w:tc>
          <w:tcPr>
            <w:tcW w:w="130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2.0</w:t>
            </w:r>
          </w:p>
        </w:tc>
        <w:tc>
          <w:tcPr>
            <w:tcW w:w="161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1.0 - 2.0</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27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rsidR="00620A54" w:rsidRPr="004F2B4F" w:rsidRDefault="00620A54" w:rsidP="002603CC">
            <w:pPr>
              <w:pStyle w:val="PlainText"/>
              <w:jc w:val="both"/>
            </w:pPr>
            <w:r w:rsidRPr="004F2B4F">
              <w:t>right</w:t>
            </w:r>
          </w:p>
        </w:tc>
        <w:tc>
          <w:tcPr>
            <w:tcW w:w="226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Switch for lateral boundary at 0</w:t>
            </w:r>
          </w:p>
        </w:tc>
        <w:tc>
          <w:tcPr>
            <w:tcW w:w="130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neumann</w:t>
            </w:r>
          </w:p>
        </w:tc>
        <w:tc>
          <w:tcPr>
            <w:tcW w:w="161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neumann, wall, no_advec, neumann_v</w:t>
            </w:r>
          </w:p>
        </w:tc>
        <w:tc>
          <w:tcPr>
            <w:tcW w:w="84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616" w:type="dxa"/>
          </w:tcPr>
          <w:p w:rsidR="00620A54" w:rsidRPr="004F2B4F" w:rsidRDefault="00620A54" w:rsidP="002603CC">
            <w:pPr>
              <w:pStyle w:val="PlainText"/>
              <w:jc w:val="both"/>
            </w:pPr>
            <w:r w:rsidRPr="004F2B4F">
              <w:t>tidetype*</w:t>
            </w:r>
          </w:p>
        </w:tc>
        <w:tc>
          <w:tcPr>
            <w:tcW w:w="226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Switch for offfshore boundary, velocity boundary or instant water level boundary</w:t>
            </w:r>
          </w:p>
        </w:tc>
        <w:tc>
          <w:tcPr>
            <w:tcW w:w="130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velocity</w:t>
            </w:r>
          </w:p>
        </w:tc>
        <w:tc>
          <w:tcPr>
            <w:tcW w:w="161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instant, velocity</w:t>
            </w:r>
          </w:p>
        </w:tc>
        <w:tc>
          <w:tcPr>
            <w:tcW w:w="84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20A54" w:rsidRPr="004F2B4F" w:rsidRDefault="00620A54" w:rsidP="002603CC">
      <w:pPr>
        <w:pStyle w:val="Heading3"/>
        <w:jc w:val="both"/>
        <w:rPr>
          <w:lang w:val="en-US"/>
        </w:rPr>
      </w:pPr>
      <w:bookmarkStart w:id="287" w:name="_Ref285440556"/>
      <w:bookmarkStart w:id="288" w:name="_Toc285701675"/>
      <w:bookmarkStart w:id="289" w:name="_Toc412623865"/>
      <w:r w:rsidRPr="004F2B4F">
        <w:rPr>
          <w:lang w:val="en-US"/>
        </w:rPr>
        <w:t>Time-varying tide/surge</w:t>
      </w:r>
      <w:bookmarkEnd w:id="287"/>
      <w:bookmarkEnd w:id="288"/>
      <w:bookmarkEnd w:id="289"/>
    </w:p>
    <w:p w:rsidR="003A481D" w:rsidRPr="004F2B4F" w:rsidRDefault="003A481D" w:rsidP="002603CC">
      <w:pPr>
        <w:pStyle w:val="BodyText"/>
        <w:rPr>
          <w:rStyle w:val="IntenseEmphasis"/>
          <w:lang w:val="en-US"/>
        </w:rPr>
      </w:pPr>
    </w:p>
    <w:p w:rsidR="003A481D" w:rsidRPr="004F2B4F" w:rsidRDefault="003A481D" w:rsidP="002603CC">
      <w:pPr>
        <w:pStyle w:val="BodyText"/>
        <w:rPr>
          <w:rStyle w:val="IntenseEmphasis"/>
          <w:lang w:val="en-US"/>
        </w:rPr>
      </w:pPr>
      <w:r w:rsidRPr="004F2B4F">
        <w:rPr>
          <w:rStyle w:val="IntenseEmphasis"/>
          <w:lang w:val="en-US"/>
        </w:rPr>
        <w:t>T</w:t>
      </w:r>
      <w:r w:rsidR="00620A54" w:rsidRPr="004F2B4F">
        <w:rPr>
          <w:rStyle w:val="IntenseEmphasis"/>
          <w:lang w:val="en-US"/>
        </w:rPr>
        <w:t xml:space="preserve">ime-varying tidal (or surge) signals </w:t>
      </w:r>
      <w:r w:rsidRPr="004F2B4F">
        <w:rPr>
          <w:rStyle w:val="IntenseEmphasis"/>
          <w:lang w:val="en-US"/>
        </w:rPr>
        <w:t xml:space="preserve">can be </w:t>
      </w:r>
      <w:r w:rsidR="00620A54" w:rsidRPr="004F2B4F">
        <w:rPr>
          <w:rStyle w:val="IntenseEmphasis"/>
          <w:lang w:val="en-US"/>
        </w:rPr>
        <w:t xml:space="preserve">be </w:t>
      </w:r>
      <w:proofErr w:type="gramStart"/>
      <w:r w:rsidR="00620A54" w:rsidRPr="004F2B4F">
        <w:rPr>
          <w:rStyle w:val="IntenseEmphasis"/>
          <w:lang w:val="en-US"/>
        </w:rPr>
        <w:t xml:space="preserve">applied  </w:t>
      </w:r>
      <w:r w:rsidRPr="004F2B4F">
        <w:rPr>
          <w:rStyle w:val="IntenseEmphasis"/>
          <w:lang w:val="en-US"/>
        </w:rPr>
        <w:t>all</w:t>
      </w:r>
      <w:proofErr w:type="gramEnd"/>
      <w:r w:rsidRPr="004F2B4F">
        <w:rPr>
          <w:rStyle w:val="IntenseEmphasis"/>
          <w:lang w:val="en-US"/>
        </w:rPr>
        <w:t xml:space="preserve"> </w:t>
      </w:r>
      <w:r w:rsidR="00620A54" w:rsidRPr="004F2B4F">
        <w:rPr>
          <w:rStyle w:val="IntenseEmphasis"/>
          <w:lang w:val="en-US"/>
        </w:rPr>
        <w:t xml:space="preserve"> four boundaries</w:t>
      </w:r>
      <w:r w:rsidRPr="004F2B4F">
        <w:rPr>
          <w:rStyle w:val="IntenseEmphasis"/>
          <w:lang w:val="en-US"/>
        </w:rPr>
        <w:t xml:space="preserve"> in a number of ways</w:t>
      </w:r>
      <w:r w:rsidR="00620A54" w:rsidRPr="004F2B4F">
        <w:rPr>
          <w:rStyle w:val="IntenseEmphasis"/>
          <w:lang w:val="en-US"/>
        </w:rPr>
        <w:t xml:space="preserve">. </w:t>
      </w:r>
    </w:p>
    <w:p w:rsidR="00620A54" w:rsidRPr="004F2B4F" w:rsidRDefault="00620A54" w:rsidP="002603CC">
      <w:pPr>
        <w:pStyle w:val="BodyText"/>
        <w:rPr>
          <w:rStyle w:val="IntenseEmphasis"/>
          <w:lang w:val="en-US"/>
        </w:rPr>
      </w:pPr>
      <w:r w:rsidRPr="004F2B4F">
        <w:rPr>
          <w:rStyle w:val="IntenseEmphasis"/>
          <w:lang w:val="en-US"/>
        </w:rPr>
        <w:t xml:space="preserve">The number of tidal signals is determined by the keyword </w:t>
      </w:r>
      <w:r w:rsidRPr="004F2B4F">
        <w:rPr>
          <w:rStyle w:val="IntenseEmphasis"/>
          <w:i/>
          <w:lang w:val="en-US"/>
        </w:rPr>
        <w:t>tideloc</w:t>
      </w:r>
      <w:r w:rsidRPr="004F2B4F">
        <w:rPr>
          <w:rStyle w:val="IntenseEmphasis"/>
          <w:lang w:val="en-US"/>
        </w:rPr>
        <w:t xml:space="preserve"> that can take the values 0, 1, 2 or 4. Specifying three tidal signals is not an option. Setting </w:t>
      </w:r>
      <w:r w:rsidRPr="004F2B4F">
        <w:rPr>
          <w:rStyle w:val="IntenseEmphasis"/>
          <w:i/>
          <w:lang w:val="en-US"/>
        </w:rPr>
        <w:t>tideloc=0</w:t>
      </w:r>
      <w:r w:rsidRPr="004F2B4F">
        <w:rPr>
          <w:rStyle w:val="IntenseEmphasis"/>
          <w:lang w:val="en-US"/>
        </w:rPr>
        <w:t xml:space="preserve"> disables the time-varying tide/surge option. In this case a constant and uniform water level is used specified by the keyword </w:t>
      </w:r>
      <w:r w:rsidRPr="004F2B4F">
        <w:rPr>
          <w:rStyle w:val="IntenseEmphasis"/>
          <w:i/>
          <w:lang w:val="en-US"/>
        </w:rPr>
        <w:t>zs0</w:t>
      </w:r>
      <w:r w:rsidRPr="004F2B4F">
        <w:rPr>
          <w:rStyle w:val="IntenseEmphasis"/>
          <w:lang w:val="en-US"/>
        </w:rPr>
        <w:t>.</w:t>
      </w:r>
      <w:r w:rsidR="003A481D" w:rsidRPr="004F2B4F">
        <w:rPr>
          <w:rStyle w:val="IntenseEmphasis"/>
          <w:lang w:val="en-US"/>
        </w:rPr>
        <w:t xml:space="preserve"> With </w:t>
      </w:r>
      <w:r w:rsidR="003A481D" w:rsidRPr="004F2B4F">
        <w:rPr>
          <w:rStyle w:val="IntenseEmphasis"/>
          <w:i/>
          <w:lang w:val="en-US"/>
        </w:rPr>
        <w:t>tideloc =1</w:t>
      </w:r>
      <w:r w:rsidR="003A481D" w:rsidRPr="004F2B4F">
        <w:rPr>
          <w:rStyle w:val="IntenseEmphasis"/>
          <w:lang w:val="en-US"/>
        </w:rPr>
        <w:t xml:space="preserve"> the specified tidal record is specified on all four corners of the domain and interpolated along the boundaries.</w:t>
      </w:r>
    </w:p>
    <w:p w:rsidR="003A481D" w:rsidRPr="004F2B4F" w:rsidRDefault="00742DB2" w:rsidP="002603CC">
      <w:pPr>
        <w:pStyle w:val="BodyText"/>
        <w:rPr>
          <w:rStyle w:val="IntenseEmphasis"/>
          <w:lang w:val="en-US"/>
        </w:rPr>
      </w:pPr>
      <w:r w:rsidRPr="004F2B4F">
        <w:rPr>
          <w:rStyle w:val="IntenseEmphasis"/>
          <w:lang w:val="en-US"/>
        </w:rPr>
        <w:t xml:space="preserve">Using </w:t>
      </w:r>
      <w:r w:rsidRPr="004F2B4F">
        <w:rPr>
          <w:rStyle w:val="IntenseEmphasis"/>
          <w:i/>
          <w:lang w:val="en-US"/>
        </w:rPr>
        <w:t>tideloc = 2</w:t>
      </w:r>
      <w:r w:rsidRPr="004F2B4F">
        <w:rPr>
          <w:rStyle w:val="IntenseEmphasis"/>
          <w:lang w:val="en-US"/>
        </w:rPr>
        <w:t xml:space="preserve">, two tidal signals are specified and there are two options available: 1) the first signal is imposed on the offshore boundary and the second on the landward boundary or 2) the first signal is imposed on the left lateral boundary and the second on the right lateral boundary. The choice between the two options is made using the keyword </w:t>
      </w:r>
      <w:r w:rsidRPr="004F2B4F">
        <w:rPr>
          <w:rStyle w:val="IntenseEmphasis"/>
          <w:i/>
          <w:lang w:val="en-US"/>
        </w:rPr>
        <w:t>paulrevere</w:t>
      </w:r>
      <w:r w:rsidRPr="004F2B4F">
        <w:rPr>
          <w:rStyle w:val="IntenseEmphasis"/>
          <w:lang w:val="en-US"/>
        </w:rPr>
        <w:t xml:space="preserve"> where a value </w:t>
      </w:r>
      <w:r w:rsidRPr="004F2B4F">
        <w:rPr>
          <w:rStyle w:val="IntenseEmphasis"/>
          <w:i/>
          <w:lang w:val="en-US"/>
        </w:rPr>
        <w:t>0</w:t>
      </w:r>
      <w:r w:rsidRPr="004F2B4F">
        <w:rPr>
          <w:rStyle w:val="IntenseEmphasis"/>
          <w:lang w:val="en-US"/>
        </w:rPr>
        <w:t xml:space="preserve"> indicates the first option and a value </w:t>
      </w:r>
      <w:r w:rsidRPr="004F2B4F">
        <w:rPr>
          <w:rStyle w:val="IntenseEmphasis"/>
          <w:i/>
          <w:lang w:val="en-US"/>
        </w:rPr>
        <w:t>1</w:t>
      </w:r>
      <w:r w:rsidRPr="004F2B4F">
        <w:rPr>
          <w:rStyle w:val="IntenseEmphasis"/>
          <w:lang w:val="en-US"/>
        </w:rPr>
        <w:t xml:space="preserve"> indicates the second option. Also in the case of two tidal signals the signals are spatially interpolated along the boundaries.</w:t>
      </w:r>
    </w:p>
    <w:p w:rsidR="003A481D" w:rsidRPr="004F2B4F" w:rsidRDefault="003A481D" w:rsidP="002603CC">
      <w:pPr>
        <w:pStyle w:val="BodyText"/>
        <w:rPr>
          <w:rStyle w:val="IntenseEmphasis"/>
          <w:lang w:val="en-US"/>
        </w:rPr>
      </w:pPr>
      <w:r w:rsidRPr="004F2B4F">
        <w:rPr>
          <w:rStyle w:val="IntenseEmphasis"/>
          <w:lang w:val="en-US"/>
        </w:rPr>
        <w:t xml:space="preserve">Using </w:t>
      </w:r>
      <w:r w:rsidRPr="004F2B4F">
        <w:rPr>
          <w:rStyle w:val="IntenseEmphasis"/>
          <w:i/>
          <w:lang w:val="en-US"/>
        </w:rPr>
        <w:t xml:space="preserve">tideloc=4, </w:t>
      </w:r>
      <w:r w:rsidRPr="004F2B4F">
        <w:rPr>
          <w:rStyle w:val="IntenseEmphasis"/>
          <w:lang w:val="en-US"/>
        </w:rPr>
        <w:t>four tide/surge signals are to be specified</w:t>
      </w:r>
      <w:r w:rsidRPr="004F2B4F">
        <w:rPr>
          <w:rStyle w:val="IntenseEmphasis"/>
          <w:i/>
          <w:lang w:val="en-US"/>
        </w:rPr>
        <w:t xml:space="preserve"> </w:t>
      </w:r>
      <w:r w:rsidRPr="004F2B4F">
        <w:rPr>
          <w:rStyle w:val="IntenseEmphasis"/>
          <w:lang w:val="en-US"/>
        </w:rPr>
        <w:t>on each corner of the model domain and spatially interpolated along the boundaries. The first signal is imposed to the left offshore boundary seen from sea (x=1</w:t>
      </w:r>
      <w:proofErr w:type="gramStart"/>
      <w:r w:rsidRPr="004F2B4F">
        <w:rPr>
          <w:rStyle w:val="IntenseEmphasis"/>
          <w:lang w:val="en-US"/>
        </w:rPr>
        <w:t>,y</w:t>
      </w:r>
      <w:proofErr w:type="gramEnd"/>
      <w:r w:rsidRPr="004F2B4F">
        <w:rPr>
          <w:rStyle w:val="IntenseEmphasis"/>
          <w:lang w:val="en-US"/>
        </w:rPr>
        <w:t xml:space="preserve">=1) and the others according to a clockwise rotation. Therefore the columns in the </w:t>
      </w:r>
      <w:r w:rsidRPr="004F2B4F">
        <w:rPr>
          <w:rStyle w:val="IntenseEmphasis"/>
          <w:i/>
          <w:lang w:val="en-US"/>
        </w:rPr>
        <w:t xml:space="preserve">zs0file </w:t>
      </w:r>
      <w:r w:rsidRPr="004F2B4F">
        <w:rPr>
          <w:rStyle w:val="IntenseEmphasis"/>
          <w:lang w:val="en-US"/>
        </w:rPr>
        <w:t>must follow the order of: (x=1</w:t>
      </w:r>
      <w:proofErr w:type="gramStart"/>
      <w:r w:rsidRPr="004F2B4F">
        <w:rPr>
          <w:rStyle w:val="IntenseEmphasis"/>
          <w:lang w:val="en-US"/>
        </w:rPr>
        <w:t>,y</w:t>
      </w:r>
      <w:proofErr w:type="gramEnd"/>
      <w:r w:rsidRPr="004F2B4F">
        <w:rPr>
          <w:rStyle w:val="IntenseEmphasis"/>
          <w:lang w:val="en-US"/>
        </w:rPr>
        <w:t>=1), (x=1,y=N), (x=N,y=N), (x=N,y=1).</w:t>
      </w:r>
    </w:p>
    <w:p w:rsidR="003A481D" w:rsidRPr="004F2B4F" w:rsidRDefault="003A481D" w:rsidP="002603CC">
      <w:pPr>
        <w:pStyle w:val="BodyText"/>
        <w:rPr>
          <w:rStyle w:val="IntenseEmphasis"/>
          <w:i/>
          <w:lang w:val="en-US"/>
        </w:rPr>
      </w:pPr>
    </w:p>
    <w:p w:rsidR="00620A54" w:rsidRPr="004F2B4F" w:rsidRDefault="00620A54" w:rsidP="002603CC">
      <w:pPr>
        <w:pStyle w:val="BodyText"/>
        <w:rPr>
          <w:rStyle w:val="IntenseEmphasis"/>
          <w:lang w:val="en-US"/>
        </w:rPr>
      </w:pPr>
      <w:r w:rsidRPr="004F2B4F">
        <w:rPr>
          <w:rStyle w:val="IntenseEmphasis"/>
          <w:lang w:val="en-US"/>
        </w:rPr>
        <w:t xml:space="preserve">The length of the tidal signals is determined by the keyword </w:t>
      </w:r>
      <w:r w:rsidRPr="004F2B4F">
        <w:rPr>
          <w:rStyle w:val="IntenseEmphasis"/>
          <w:i/>
          <w:lang w:val="en-US"/>
        </w:rPr>
        <w:t>tidelen</w:t>
      </w:r>
      <w:r w:rsidRPr="004F2B4F">
        <w:rPr>
          <w:rStyle w:val="IntenseEmphasis"/>
          <w:lang w:val="en-US"/>
        </w:rPr>
        <w:t xml:space="preserve">. This is the number of water levels specified in the file referenced with the </w:t>
      </w:r>
      <w:r w:rsidRPr="004F2B4F">
        <w:rPr>
          <w:rStyle w:val="IntenseEmphasis"/>
          <w:i/>
          <w:lang w:val="en-US"/>
        </w:rPr>
        <w:t>zs0file</w:t>
      </w:r>
      <w:r w:rsidRPr="004F2B4F">
        <w:rPr>
          <w:rStyle w:val="IntenseEmphasis"/>
          <w:lang w:val="en-US"/>
        </w:rPr>
        <w:t xml:space="preserve"> keyword. The tidal signal will be interpolated to the local time step of the XBeach simulation; therefore the resolution of the signals only needs to be enough to resolve the water level phenomenon of interest (i.e. tide variations, surge event). The tidal signals are not re</w:t>
      </w:r>
      <w:r w:rsidR="003A481D" w:rsidRPr="004F2B4F">
        <w:rPr>
          <w:rStyle w:val="IntenseEmphasis"/>
          <w:lang w:val="en-US"/>
        </w:rPr>
        <w:t>-</w:t>
      </w:r>
      <w:proofErr w:type="gramStart"/>
      <w:r w:rsidRPr="004F2B4F">
        <w:rPr>
          <w:rStyle w:val="IntenseEmphasis"/>
          <w:lang w:val="en-US"/>
        </w:rPr>
        <w:t>used,</w:t>
      </w:r>
      <w:proofErr w:type="gramEnd"/>
      <w:r w:rsidRPr="004F2B4F">
        <w:rPr>
          <w:rStyle w:val="IntenseEmphasis"/>
          <w:lang w:val="en-US"/>
        </w:rPr>
        <w:t xml:space="preserve"> therefore the signal should be at least as long as the simulation time.</w:t>
      </w:r>
    </w:p>
    <w:p w:rsidR="00620A54" w:rsidRPr="004F2B4F" w:rsidRDefault="00620A54" w:rsidP="002603CC">
      <w:pPr>
        <w:pStyle w:val="BodyText"/>
        <w:rPr>
          <w:rStyle w:val="IntenseEmphasis"/>
          <w:lang w:val="en-US"/>
        </w:rPr>
      </w:pPr>
      <w:r w:rsidRPr="004F2B4F">
        <w:rPr>
          <w:rStyle w:val="IntenseEmphasis"/>
          <w:lang w:val="en-US"/>
        </w:rPr>
        <w:t xml:space="preserve">The </w:t>
      </w:r>
      <w:r w:rsidRPr="004F2B4F">
        <w:rPr>
          <w:rStyle w:val="IntenseEmphasis"/>
          <w:i/>
          <w:lang w:val="en-US"/>
        </w:rPr>
        <w:t>zs0file</w:t>
      </w:r>
      <w:r w:rsidRPr="004F2B4F">
        <w:rPr>
          <w:rStyle w:val="IntenseEmphasis"/>
          <w:lang w:val="en-US"/>
        </w:rPr>
        <w:t xml:space="preserve"> file must adhere to the following format where the last three columns are optional depending on the value of </w:t>
      </w:r>
      <w:r w:rsidRPr="004F2B4F">
        <w:rPr>
          <w:rStyle w:val="IntenseEmphasis"/>
          <w:i/>
          <w:lang w:val="en-US"/>
        </w:rPr>
        <w:t>tideloc</w:t>
      </w:r>
      <w:r w:rsidRPr="004F2B4F">
        <w:rPr>
          <w:rStyle w:val="IntenseEmphasis"/>
          <w:lang w:val="en-US"/>
        </w:rPr>
        <w:t xml:space="preserve"> and </w:t>
      </w:r>
      <w:r w:rsidRPr="004F2B4F">
        <w:rPr>
          <w:rStyle w:val="IntenseEmphasis"/>
          <w:i/>
          <w:lang w:val="en-US"/>
        </w:rPr>
        <w:t>tlen</w:t>
      </w:r>
      <w:r w:rsidRPr="004F2B4F">
        <w:rPr>
          <w:rStyle w:val="IntenseEmphasis"/>
          <w:lang w:val="en-US"/>
        </w:rPr>
        <w:t xml:space="preserve"> represents the value of </w:t>
      </w:r>
      <w:r w:rsidRPr="004F2B4F">
        <w:rPr>
          <w:rStyle w:val="IntenseEmphasis"/>
          <w:i/>
          <w:lang w:val="en-US"/>
        </w:rPr>
        <w:t>tidelen</w:t>
      </w:r>
      <w:r w:rsidRPr="004F2B4F">
        <w:rPr>
          <w:rStyle w:val="IntenseEmphasis"/>
          <w:lang w:val="en-US"/>
        </w:rPr>
        <w:t>:</w:t>
      </w:r>
    </w:p>
    <w:p w:rsidR="00620A54" w:rsidRPr="004F2B4F" w:rsidRDefault="00620A54" w:rsidP="002603CC">
      <w:pPr>
        <w:pStyle w:val="Codeheader"/>
        <w:rPr>
          <w:rStyle w:val="IntenseEmphasis"/>
          <w:lang w:val="en-US"/>
        </w:rPr>
      </w:pPr>
      <w:r w:rsidRPr="004F2B4F">
        <w:rPr>
          <w:rStyle w:val="IntenseEmphasis"/>
          <w:lang w:val="en-US"/>
        </w:rPr>
        <w:t>tide.txt</w:t>
      </w:r>
    </w:p>
    <w:p w:rsidR="00620A54" w:rsidRPr="004F2B4F" w:rsidRDefault="00620A54" w:rsidP="002603CC">
      <w:pPr>
        <w:pStyle w:val="Code"/>
        <w:jc w:val="both"/>
      </w:pPr>
      <w:r w:rsidRPr="004F2B4F">
        <w:t>&lt;</w:t>
      </w:r>
      <w:proofErr w:type="gramStart"/>
      <w:r w:rsidRPr="004F2B4F">
        <w:t>time</w:t>
      </w:r>
      <w:proofErr w:type="gramEnd"/>
      <w:r w:rsidRPr="004F2B4F">
        <w:t xml:space="preserve"> 1&gt; &lt;zs 1,1&gt; [&lt;zs 2,1&gt; [&lt;zs 3,1&gt; &lt;zs 4,1&gt;]]</w:t>
      </w:r>
    </w:p>
    <w:p w:rsidR="00620A54" w:rsidRPr="004F2B4F" w:rsidRDefault="00620A54" w:rsidP="002603CC">
      <w:pPr>
        <w:pStyle w:val="Code"/>
        <w:jc w:val="both"/>
      </w:pPr>
      <w:r w:rsidRPr="004F2B4F">
        <w:t>&lt;</w:t>
      </w:r>
      <w:proofErr w:type="gramStart"/>
      <w:r w:rsidRPr="004F2B4F">
        <w:t>time</w:t>
      </w:r>
      <w:proofErr w:type="gramEnd"/>
      <w:r w:rsidRPr="004F2B4F">
        <w:t xml:space="preserve"> 2&gt; &lt;zs 1,2&gt; [&lt;zs 2,2&gt; [&lt;zs 3,2&gt; &lt;zs 4,2&gt;]]</w:t>
      </w:r>
    </w:p>
    <w:p w:rsidR="00620A54" w:rsidRPr="004F2B4F" w:rsidRDefault="00620A54" w:rsidP="002603CC">
      <w:pPr>
        <w:pStyle w:val="Code"/>
        <w:jc w:val="both"/>
      </w:pPr>
      <w:r w:rsidRPr="004F2B4F">
        <w:t>&lt;</w:t>
      </w:r>
      <w:proofErr w:type="gramStart"/>
      <w:r w:rsidRPr="004F2B4F">
        <w:t>time</w:t>
      </w:r>
      <w:proofErr w:type="gramEnd"/>
      <w:r w:rsidRPr="004F2B4F">
        <w:t xml:space="preserve"> 3&gt; &lt;zs 1,3&gt; [&lt;zs 2,3&gt; [&lt;zs 3,3&gt; &lt;zs 4,3&gt;]]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w:t>
      </w:r>
      <w:proofErr w:type="gramStart"/>
      <w:r w:rsidRPr="004F2B4F">
        <w:t>time</w:t>
      </w:r>
      <w:proofErr w:type="gramEnd"/>
      <w:r w:rsidRPr="004F2B4F">
        <w:t xml:space="preserve"> tlen&gt; &lt;zs 1,tlen&gt; [&lt;zs 2,tlen&gt; [&lt;zs 3,tlen&gt; &lt;zs 4,tlen&gt;]]</w:t>
      </w:r>
    </w:p>
    <w:p w:rsidR="00620A54" w:rsidRPr="004F2B4F" w:rsidRDefault="00620A54" w:rsidP="002603CC">
      <w:pPr>
        <w:pStyle w:val="BodyText"/>
        <w:rPr>
          <w:rStyle w:val="IntenseEmphasis"/>
          <w:lang w:val="en-US"/>
        </w:rPr>
      </w:pPr>
      <w:r w:rsidRPr="004F2B4F">
        <w:rPr>
          <w:rStyle w:val="IntenseEmphasis"/>
          <w:lang w:val="en-US"/>
        </w:rPr>
        <w:t xml:space="preserve">In case of a single tidal signal, the signal is imposed on both offshore corners of the domain, while a constant water level defined by the keyword </w:t>
      </w:r>
      <w:r w:rsidRPr="004F2B4F">
        <w:rPr>
          <w:rStyle w:val="IntenseEmphasis"/>
          <w:i/>
          <w:lang w:val="en-US"/>
        </w:rPr>
        <w:t>zs0</w:t>
      </w:r>
      <w:r w:rsidRPr="004F2B4F">
        <w:rPr>
          <w:rStyle w:val="IntenseEmphasis"/>
          <w:lang w:val="en-US"/>
        </w:rPr>
        <w:t xml:space="preserve"> is imposed on the landward corners. </w:t>
      </w:r>
    </w:p>
    <w:tbl>
      <w:tblPr>
        <w:tblStyle w:val="LightShading-Accent1"/>
        <w:tblW w:w="0" w:type="auto"/>
        <w:tblLook w:val="04A0" w:firstRow="1" w:lastRow="0" w:firstColumn="1" w:lastColumn="0" w:noHBand="0" w:noVBand="1"/>
      </w:tblPr>
      <w:tblGrid>
        <w:gridCol w:w="1730"/>
        <w:gridCol w:w="2218"/>
        <w:gridCol w:w="1258"/>
        <w:gridCol w:w="1415"/>
        <w:gridCol w:w="973"/>
        <w:gridCol w:w="1336"/>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30" w:type="dxa"/>
          </w:tcPr>
          <w:p w:rsidR="00620A54" w:rsidRPr="004F2B4F" w:rsidRDefault="00620A54" w:rsidP="002603CC">
            <w:pPr>
              <w:pStyle w:val="PlainText"/>
              <w:jc w:val="both"/>
            </w:pPr>
            <w:r w:rsidRPr="004F2B4F">
              <w:t>keyword</w:t>
            </w:r>
          </w:p>
        </w:tc>
        <w:tc>
          <w:tcPr>
            <w:tcW w:w="2218"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258"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415"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973"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336"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rsidR="00620A54" w:rsidRPr="004F2B4F" w:rsidRDefault="00620A54" w:rsidP="002603CC">
            <w:pPr>
              <w:pStyle w:val="PlainText"/>
              <w:jc w:val="both"/>
            </w:pPr>
            <w:r w:rsidRPr="004F2B4F">
              <w:t>paulrevere</w:t>
            </w:r>
          </w:p>
        </w:tc>
        <w:tc>
          <w:tcPr>
            <w:tcW w:w="221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Specifies tide on sea and land or two sea points if tideloc = 2</w:t>
            </w:r>
          </w:p>
        </w:tc>
        <w:tc>
          <w:tcPr>
            <w:tcW w:w="125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land</w:t>
            </w:r>
          </w:p>
        </w:tc>
        <w:tc>
          <w:tcPr>
            <w:tcW w:w="1415"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land, sea</w:t>
            </w:r>
          </w:p>
        </w:tc>
        <w:tc>
          <w:tcPr>
            <w:tcW w:w="973"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33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730" w:type="dxa"/>
          </w:tcPr>
          <w:p w:rsidR="00620A54" w:rsidRPr="004F2B4F" w:rsidRDefault="00620A54" w:rsidP="002603CC">
            <w:pPr>
              <w:pStyle w:val="PlainText"/>
              <w:jc w:val="both"/>
            </w:pPr>
            <w:r w:rsidRPr="004F2B4F">
              <w:t>tideloc</w:t>
            </w:r>
          </w:p>
        </w:tc>
        <w:tc>
          <w:tcPr>
            <w:tcW w:w="221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Number of corner points on which a tide time series is specified</w:t>
            </w:r>
          </w:p>
        </w:tc>
        <w:tc>
          <w:tcPr>
            <w:tcW w:w="125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415"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0 - 4</w:t>
            </w:r>
          </w:p>
        </w:tc>
        <w:tc>
          <w:tcPr>
            <w:tcW w:w="973"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33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rsidR="00620A54" w:rsidRPr="004F2B4F" w:rsidRDefault="00620A54" w:rsidP="002603CC">
            <w:pPr>
              <w:pStyle w:val="PlainText"/>
              <w:jc w:val="both"/>
            </w:pPr>
            <w:r w:rsidRPr="004F2B4F">
              <w:t>zs0</w:t>
            </w:r>
          </w:p>
        </w:tc>
        <w:tc>
          <w:tcPr>
            <w:tcW w:w="221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Init</w:t>
            </w:r>
            <w:r w:rsidR="00742DB2" w:rsidRPr="004F2B4F">
              <w:t>i</w:t>
            </w:r>
            <w:r w:rsidRPr="004F2B4F">
              <w:t>al water level</w:t>
            </w:r>
          </w:p>
        </w:tc>
        <w:tc>
          <w:tcPr>
            <w:tcW w:w="1258"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415"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-5.0 - 5.0</w:t>
            </w:r>
          </w:p>
        </w:tc>
        <w:tc>
          <w:tcPr>
            <w:tcW w:w="973"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336"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730" w:type="dxa"/>
          </w:tcPr>
          <w:p w:rsidR="00620A54" w:rsidRPr="004F2B4F" w:rsidRDefault="00620A54" w:rsidP="002603CC">
            <w:pPr>
              <w:pStyle w:val="PlainText"/>
              <w:jc w:val="both"/>
            </w:pPr>
            <w:r w:rsidRPr="004F2B4F">
              <w:t>zs0file</w:t>
            </w:r>
          </w:p>
        </w:tc>
        <w:tc>
          <w:tcPr>
            <w:tcW w:w="221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tide boundary condition series</w:t>
            </w:r>
          </w:p>
        </w:tc>
        <w:tc>
          <w:tcPr>
            <w:tcW w:w="1258"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415"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336"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20A54" w:rsidRPr="004F2B4F" w:rsidRDefault="00620A54" w:rsidP="002603CC">
      <w:pPr>
        <w:pStyle w:val="Heading2"/>
        <w:spacing w:line="240" w:lineRule="auto"/>
        <w:jc w:val="both"/>
        <w:rPr>
          <w:lang w:val="en-US"/>
        </w:rPr>
      </w:pPr>
      <w:bookmarkStart w:id="290" w:name="_Toc285701676"/>
      <w:bookmarkStart w:id="291" w:name="_Toc412623866"/>
      <w:r w:rsidRPr="004F2B4F">
        <w:rPr>
          <w:lang w:val="en-US"/>
        </w:rPr>
        <w:t>Water level (dam break)</w:t>
      </w:r>
      <w:bookmarkEnd w:id="290"/>
      <w:bookmarkEnd w:id="291"/>
    </w:p>
    <w:p w:rsidR="00620A54" w:rsidRPr="004F2B4F" w:rsidRDefault="00620A54" w:rsidP="002603CC">
      <w:pPr>
        <w:pStyle w:val="BodyText"/>
        <w:rPr>
          <w:lang w:val="en-US"/>
        </w:rPr>
      </w:pPr>
      <w:r w:rsidRPr="004F2B4F">
        <w:rPr>
          <w:lang w:val="en-US"/>
        </w:rPr>
        <w:t xml:space="preserve">Water levels can be imposed on the model boundaries as explained in </w:t>
      </w:r>
      <w:r w:rsidRPr="004F2B4F">
        <w:rPr>
          <w:lang w:val="en-US"/>
        </w:rPr>
        <w:fldChar w:fldCharType="begin"/>
      </w:r>
      <w:r w:rsidRPr="004F2B4F">
        <w:rPr>
          <w:lang w:val="en-US"/>
        </w:rPr>
        <w:instrText xml:space="preserve"> REF _Ref285440556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4.5.2</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_Ref285440556 \h </w:instrText>
      </w:r>
      <w:r w:rsidR="004D7B46" w:rsidRPr="004F2B4F">
        <w:rPr>
          <w:lang w:val="en-US"/>
        </w:rPr>
        <w:instrText xml:space="preserve"> \* MERGEFORMAT </w:instrText>
      </w:r>
      <w:r w:rsidRPr="004F2B4F">
        <w:rPr>
          <w:lang w:val="en-US"/>
        </w:rPr>
      </w:r>
      <w:r w:rsidRPr="004F2B4F">
        <w:rPr>
          <w:lang w:val="en-US"/>
        </w:rPr>
        <w:fldChar w:fldCharType="separate"/>
      </w:r>
      <w:r w:rsidR="000C1056" w:rsidRPr="004F2B4F">
        <w:rPr>
          <w:lang w:val="en-US"/>
        </w:rPr>
        <w:t>Time-varying tide/surge</w:t>
      </w:r>
      <w:r w:rsidRPr="004F2B4F">
        <w:rPr>
          <w:lang w:val="en-US"/>
        </w:rPr>
        <w:fldChar w:fldCharType="end"/>
      </w:r>
      <w:r w:rsidRPr="004F2B4F">
        <w:rPr>
          <w:lang w:val="en-US"/>
        </w:rPr>
        <w:t xml:space="preserve"> after which the shallow water equations force the water body in the model domain. Specific applications may require the </w:t>
      </w:r>
      <w:r w:rsidR="00742DB2" w:rsidRPr="004F2B4F">
        <w:rPr>
          <w:lang w:val="en-US"/>
        </w:rPr>
        <w:t>initialization</w:t>
      </w:r>
      <w:r w:rsidRPr="004F2B4F">
        <w:rPr>
          <w:lang w:val="en-US"/>
        </w:rPr>
        <w:t xml:space="preserve"> of the entire water body in the model domain at the start of the simulation. For example, an initial significant gradient in the water level that “collapses” at the start of the simulation may simulate a dam break. The initialisation of the water level in the model domain is governed by the keywords listed in the table below.</w:t>
      </w:r>
    </w:p>
    <w:p w:rsidR="00620A54" w:rsidRPr="004F2B4F" w:rsidRDefault="00620A54" w:rsidP="002603CC">
      <w:pPr>
        <w:pStyle w:val="BodyText"/>
        <w:rPr>
          <w:lang w:val="en-US"/>
        </w:rPr>
      </w:pPr>
      <w:r w:rsidRPr="004F2B4F">
        <w:rPr>
          <w:lang w:val="en-US"/>
        </w:rPr>
        <w:t xml:space="preserve">The keyword </w:t>
      </w:r>
      <w:r w:rsidRPr="004F2B4F">
        <w:rPr>
          <w:i/>
          <w:lang w:val="en-US"/>
        </w:rPr>
        <w:t>zsinitfile</w:t>
      </w:r>
      <w:r w:rsidRPr="004F2B4F">
        <w:rPr>
          <w:lang w:val="en-US"/>
        </w:rPr>
        <w:t xml:space="preserve"> references an external file describing the initial water levels in the entire model domain. The file should adhere to the same format as the bathymetry </w:t>
      </w:r>
      <w:proofErr w:type="gramStart"/>
      <w:r w:rsidRPr="004F2B4F">
        <w:rPr>
          <w:lang w:val="en-US"/>
        </w:rPr>
        <w:t>input file</w:t>
      </w:r>
      <w:proofErr w:type="gramEnd"/>
      <w:r w:rsidRPr="004F2B4F">
        <w:rPr>
          <w:lang w:val="en-US"/>
        </w:rPr>
        <w:t xml:space="preserve"> described in </w:t>
      </w:r>
      <w:r w:rsidRPr="004F2B4F">
        <w:rPr>
          <w:lang w:val="en-US"/>
        </w:rPr>
        <w:fldChar w:fldCharType="begin"/>
      </w:r>
      <w:r w:rsidRPr="004F2B4F">
        <w:rPr>
          <w:lang w:val="en-US"/>
        </w:rPr>
        <w:instrText xml:space="preserve"> REF _Ref285440913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_Ref285440915 \h </w:instrText>
      </w:r>
      <w:r w:rsidR="004D7B46" w:rsidRPr="004F2B4F">
        <w:rPr>
          <w:lang w:val="en-US"/>
        </w:rPr>
        <w:instrText xml:space="preserve"> \* MERGEFORMAT </w:instrText>
      </w:r>
      <w:r w:rsidRPr="004F2B4F">
        <w:rPr>
          <w:lang w:val="en-US"/>
        </w:rPr>
      </w:r>
      <w:r w:rsidRPr="004F2B4F">
        <w:rPr>
          <w:lang w:val="en-US"/>
        </w:rPr>
        <w:fldChar w:fldCharType="separate"/>
      </w:r>
      <w:r w:rsidR="000C1056" w:rsidRPr="004F2B4F">
        <w:rPr>
          <w:lang w:val="en-US"/>
        </w:rPr>
        <w:t>Grid and bathymetry</w:t>
      </w:r>
      <w:r w:rsidRPr="004F2B4F">
        <w:rPr>
          <w:lang w:val="en-US"/>
        </w:rPr>
        <w:fldChar w:fldCharType="end"/>
      </w:r>
      <w:r w:rsidRPr="004F2B4F">
        <w:rPr>
          <w:lang w:val="en-US"/>
        </w:rPr>
        <w:t>.</w:t>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hotstartflow*</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for hotstart flow conditions with pressure gradient balanced by wind and bed stress</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zs0</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Inital water level</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-5.0 - 5.0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zsinitfile</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init</w:t>
            </w:r>
            <w:r w:rsidR="00742DB2" w:rsidRPr="004F2B4F">
              <w:t>i</w:t>
            </w:r>
            <w:r w:rsidRPr="004F2B4F">
              <w:t>al water level file</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20A54" w:rsidRPr="004F2B4F" w:rsidRDefault="00620A54" w:rsidP="002603CC">
      <w:pPr>
        <w:pStyle w:val="Heading2"/>
        <w:spacing w:line="240" w:lineRule="auto"/>
        <w:jc w:val="both"/>
        <w:rPr>
          <w:lang w:val="en-US"/>
        </w:rPr>
      </w:pPr>
      <w:bookmarkStart w:id="292" w:name="_Toc285701677"/>
      <w:bookmarkStart w:id="293" w:name="_Toc412623867"/>
      <w:r w:rsidRPr="004F2B4F">
        <w:rPr>
          <w:lang w:val="en-US"/>
        </w:rPr>
        <w:t>Wind input</w:t>
      </w:r>
      <w:bookmarkEnd w:id="292"/>
      <w:bookmarkEnd w:id="293"/>
    </w:p>
    <w:p w:rsidR="00620A54" w:rsidRPr="004F2B4F" w:rsidRDefault="00742DB2" w:rsidP="002603CC">
      <w:pPr>
        <w:pStyle w:val="BodyText"/>
        <w:rPr>
          <w:lang w:val="en-US"/>
        </w:rPr>
      </w:pPr>
      <w:r w:rsidRPr="004F2B4F">
        <w:rPr>
          <w:lang w:val="en-US"/>
        </w:rPr>
        <w:t xml:space="preserve">Spatially-uniform </w:t>
      </w:r>
      <w:r w:rsidR="00620A54" w:rsidRPr="004F2B4F">
        <w:rPr>
          <w:lang w:val="en-US"/>
        </w:rPr>
        <w:t xml:space="preserve">winds can parametrically defined using the keywords </w:t>
      </w:r>
      <w:r w:rsidR="00620A54" w:rsidRPr="004F2B4F">
        <w:rPr>
          <w:i/>
          <w:lang w:val="en-US"/>
        </w:rPr>
        <w:t>windv</w:t>
      </w:r>
      <w:r w:rsidR="00620A54" w:rsidRPr="004F2B4F">
        <w:rPr>
          <w:lang w:val="en-US"/>
        </w:rPr>
        <w:t xml:space="preserve"> and </w:t>
      </w:r>
      <w:r w:rsidR="00620A54" w:rsidRPr="004F2B4F">
        <w:rPr>
          <w:i/>
          <w:lang w:val="en-US"/>
        </w:rPr>
        <w:t>windth</w:t>
      </w:r>
      <w:r w:rsidR="00620A54" w:rsidRPr="004F2B4F">
        <w:rPr>
          <w:lang w:val="en-US"/>
        </w:rPr>
        <w:t xml:space="preserve"> that represent the wind velocity and direction (nautical convention) respectively. Time-varying winds can be defined in an external file referenced by the </w:t>
      </w:r>
      <w:r w:rsidR="00620A54" w:rsidRPr="004F2B4F">
        <w:rPr>
          <w:i/>
          <w:lang w:val="en-US"/>
        </w:rPr>
        <w:t>windfile</w:t>
      </w:r>
      <w:r w:rsidR="00620A54" w:rsidRPr="004F2B4F">
        <w:rPr>
          <w:lang w:val="en-US"/>
        </w:rPr>
        <w:t xml:space="preserve"> keyword. The file should adhere to the format indicated below. The total length of the time series is automatically determined and should be at least as long as the simulation time.</w:t>
      </w:r>
    </w:p>
    <w:p w:rsidR="00620A54" w:rsidRPr="004F2B4F" w:rsidRDefault="00620A54" w:rsidP="002603CC">
      <w:pPr>
        <w:pStyle w:val="Codeheader"/>
        <w:rPr>
          <w:lang w:val="en-US"/>
        </w:rPr>
      </w:pPr>
      <w:r w:rsidRPr="004F2B4F">
        <w:rPr>
          <w:lang w:val="en-US"/>
        </w:rPr>
        <w:t>wind.txt</w:t>
      </w:r>
    </w:p>
    <w:p w:rsidR="00620A54" w:rsidRPr="004F2B4F" w:rsidRDefault="00620A54" w:rsidP="002603CC">
      <w:pPr>
        <w:pStyle w:val="Code"/>
        <w:jc w:val="both"/>
      </w:pPr>
      <w:r w:rsidRPr="004F2B4F">
        <w:t>&lt;</w:t>
      </w:r>
      <w:proofErr w:type="gramStart"/>
      <w:r w:rsidRPr="004F2B4F">
        <w:t>time</w:t>
      </w:r>
      <w:proofErr w:type="gramEnd"/>
      <w:r w:rsidRPr="004F2B4F">
        <w:t xml:space="preserve"> 1&gt; &lt;windv 1&gt; &lt;windth 1&gt;</w:t>
      </w:r>
    </w:p>
    <w:p w:rsidR="00620A54" w:rsidRPr="004F2B4F" w:rsidRDefault="00620A54" w:rsidP="002603CC">
      <w:pPr>
        <w:pStyle w:val="Code"/>
        <w:jc w:val="both"/>
      </w:pPr>
      <w:r w:rsidRPr="004F2B4F">
        <w:t>&lt;</w:t>
      </w:r>
      <w:proofErr w:type="gramStart"/>
      <w:r w:rsidRPr="004F2B4F">
        <w:t>time</w:t>
      </w:r>
      <w:proofErr w:type="gramEnd"/>
      <w:r w:rsidRPr="004F2B4F">
        <w:t xml:space="preserve"> 2&gt; &lt;windv 2&gt; &lt;windth 2&gt;</w:t>
      </w:r>
    </w:p>
    <w:p w:rsidR="00620A54" w:rsidRPr="004F2B4F" w:rsidRDefault="00620A54" w:rsidP="002603CC">
      <w:pPr>
        <w:pStyle w:val="Code"/>
        <w:jc w:val="both"/>
      </w:pPr>
      <w:r w:rsidRPr="004F2B4F">
        <w:t>&lt;</w:t>
      </w:r>
      <w:proofErr w:type="gramStart"/>
      <w:r w:rsidRPr="004F2B4F">
        <w:t>time</w:t>
      </w:r>
      <w:proofErr w:type="gramEnd"/>
      <w:r w:rsidRPr="004F2B4F">
        <w:t xml:space="preserve"> 3&gt; &lt;windv 3&gt; &lt;windth 3&gt;</w:t>
      </w:r>
    </w:p>
    <w:p w:rsidR="00620A54" w:rsidRPr="004F2B4F" w:rsidRDefault="00620A54" w:rsidP="002603CC">
      <w:pPr>
        <w:pStyle w:val="Code"/>
        <w:jc w:val="both"/>
      </w:pPr>
      <w:r w:rsidRPr="004F2B4F">
        <w:t>...</w:t>
      </w:r>
    </w:p>
    <w:p w:rsidR="00620A54" w:rsidRPr="004F2B4F" w:rsidRDefault="00620A54" w:rsidP="002603CC">
      <w:pPr>
        <w:pStyle w:val="BodyText"/>
        <w:rPr>
          <w:lang w:val="en-US"/>
        </w:rPr>
      </w:pPr>
      <w:r w:rsidRPr="004F2B4F">
        <w:rPr>
          <w:lang w:val="en-US"/>
        </w:rPr>
        <w:t>The table below gives an overview of all keywords related to the wind:</w:t>
      </w:r>
    </w:p>
    <w:tbl>
      <w:tblPr>
        <w:tblStyle w:val="LightShading-Accent1"/>
        <w:tblW w:w="0" w:type="auto"/>
        <w:tblLook w:val="04A0" w:firstRow="1" w:lastRow="0" w:firstColumn="1" w:lastColumn="0" w:noHBand="0" w:noVBand="1"/>
      </w:tblPr>
      <w:tblGrid>
        <w:gridCol w:w="1616"/>
        <w:gridCol w:w="2237"/>
        <w:gridCol w:w="1263"/>
        <w:gridCol w:w="1494"/>
        <w:gridCol w:w="973"/>
        <w:gridCol w:w="1347"/>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Cd*</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Wind drag coefficient</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0.002</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0.0001 - 0.01</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rhoa*</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Air density</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1.25</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1.0 - 2.0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kgm^-3</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windfile</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file with non-stationary wind data</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windth</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Nautical wind direction, in case of stationary wind</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270.0</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-360.0 - 360.0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deg</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windv</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Wind velocity, in case of stationary wind</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0.0 - 200.0</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ms^-1</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20A54" w:rsidRPr="004F2B4F" w:rsidRDefault="00620A54" w:rsidP="002603CC">
      <w:pPr>
        <w:pStyle w:val="Heading2"/>
        <w:spacing w:line="240" w:lineRule="auto"/>
        <w:jc w:val="both"/>
        <w:rPr>
          <w:lang w:val="en-US"/>
        </w:rPr>
      </w:pPr>
      <w:bookmarkStart w:id="294" w:name="_Toc285701678"/>
      <w:bookmarkStart w:id="295" w:name="_Toc412623868"/>
      <w:r w:rsidRPr="004F2B4F">
        <w:rPr>
          <w:lang w:val="en-US"/>
        </w:rPr>
        <w:t>Sediment input</w:t>
      </w:r>
      <w:bookmarkEnd w:id="294"/>
      <w:bookmarkEnd w:id="295"/>
    </w:p>
    <w:p w:rsidR="00620A54" w:rsidRPr="004F2B4F" w:rsidRDefault="00620A54" w:rsidP="002603CC">
      <w:pPr>
        <w:pStyle w:val="BodyText"/>
        <w:rPr>
          <w:lang w:val="en-US"/>
        </w:rPr>
      </w:pPr>
      <w:r w:rsidRPr="004F2B4F">
        <w:rPr>
          <w:lang w:val="en-US"/>
        </w:rPr>
        <w:t xml:space="preserve">The sediment input determines the (initial) composition of the bed and the detail in which processes related to sediment sorting are resolved. This is different from how the sediment transport processes are handled in the model itself and that are described in </w:t>
      </w:r>
      <w:r w:rsidRPr="004F2B4F">
        <w:rPr>
          <w:lang w:val="en-US"/>
        </w:rPr>
        <w:fldChar w:fldCharType="begin"/>
      </w:r>
      <w:r w:rsidRPr="004F2B4F">
        <w:rPr>
          <w:lang w:val="en-US"/>
        </w:rPr>
        <w:instrText xml:space="preserve"> REF _Ref285442761 \w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_Ref285442763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proofErr w:type="gramStart"/>
      <w:r w:rsidRPr="004F2B4F">
        <w:rPr>
          <w:lang w:val="en-US"/>
        </w:rPr>
        <w:t>and</w:t>
      </w:r>
      <w:proofErr w:type="gramEnd"/>
      <w:r w:rsidRPr="004F2B4F">
        <w:rPr>
          <w:lang w:val="en-US"/>
        </w:rPr>
        <w:t xml:space="preserve"> </w:t>
      </w:r>
      <w:r w:rsidRPr="004F2B4F">
        <w:rPr>
          <w:lang w:val="en-US"/>
        </w:rPr>
        <w:fldChar w:fldCharType="begin"/>
      </w:r>
      <w:r w:rsidRPr="004F2B4F">
        <w:rPr>
          <w:lang w:val="en-US"/>
        </w:rPr>
        <w:instrText xml:space="preserve"> REF _Ref285442766 \w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_Ref285442768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w:t>
      </w:r>
    </w:p>
    <w:p w:rsidR="00620A54" w:rsidRPr="004F2B4F" w:rsidRDefault="00620A54" w:rsidP="002603CC">
      <w:pPr>
        <w:pStyle w:val="BodyText"/>
        <w:rPr>
          <w:lang w:val="en-US"/>
        </w:rPr>
      </w:pPr>
      <w:r w:rsidRPr="004F2B4F">
        <w:rPr>
          <w:lang w:val="en-US"/>
        </w:rPr>
        <w:t xml:space="preserve">The simplest situation is an XBeach simulation with uniform sediment. In this case it is sufficient to specify the uniform grain size using the keyword </w:t>
      </w:r>
      <w:r w:rsidRPr="004F2B4F">
        <w:rPr>
          <w:i/>
          <w:lang w:val="en-US"/>
        </w:rPr>
        <w:t>D50</w:t>
      </w:r>
      <w:r w:rsidRPr="004F2B4F">
        <w:rPr>
          <w:lang w:val="en-US"/>
        </w:rPr>
        <w:t xml:space="preserve"> indicating the median grain size. The effects of a specific sediment distribution can be parametrically defined by additionally specifying values for </w:t>
      </w:r>
      <w:r w:rsidRPr="004F2B4F">
        <w:rPr>
          <w:i/>
          <w:lang w:val="en-US"/>
        </w:rPr>
        <w:t xml:space="preserve">D15 </w:t>
      </w:r>
      <w:r w:rsidRPr="004F2B4F">
        <w:rPr>
          <w:lang w:val="en-US"/>
        </w:rPr>
        <w:t xml:space="preserve">and </w:t>
      </w:r>
      <w:r w:rsidRPr="004F2B4F">
        <w:rPr>
          <w:i/>
          <w:lang w:val="en-US"/>
        </w:rPr>
        <w:t>D90</w:t>
      </w:r>
      <w:r w:rsidRPr="004F2B4F">
        <w:rPr>
          <w:lang w:val="en-US"/>
        </w:rPr>
        <w:t xml:space="preserve"> and optionally the bed composition can be fine-tuned by specifying the porosity and sediment density using the keywords </w:t>
      </w:r>
      <w:r w:rsidRPr="004F2B4F">
        <w:rPr>
          <w:i/>
          <w:lang w:val="en-US"/>
        </w:rPr>
        <w:t>por</w:t>
      </w:r>
      <w:r w:rsidRPr="004F2B4F">
        <w:rPr>
          <w:lang w:val="en-US"/>
        </w:rPr>
        <w:t xml:space="preserve"> and </w:t>
      </w:r>
      <w:r w:rsidRPr="004F2B4F">
        <w:rPr>
          <w:i/>
          <w:lang w:val="en-US"/>
        </w:rPr>
        <w:t xml:space="preserve">rhos </w:t>
      </w:r>
      <w:r w:rsidRPr="004F2B4F">
        <w:rPr>
          <w:lang w:val="en-US"/>
        </w:rPr>
        <w:t>respectively. In this case no sorting of sediment will be simulated.</w:t>
      </w:r>
    </w:p>
    <w:p w:rsidR="00620A54" w:rsidRPr="004F2B4F" w:rsidRDefault="00620A54" w:rsidP="002603CC">
      <w:pPr>
        <w:pStyle w:val="BodyText"/>
        <w:rPr>
          <w:lang w:val="en-US"/>
        </w:rPr>
      </w:pPr>
      <w:r w:rsidRPr="004F2B4F">
        <w:rPr>
          <w:lang w:val="en-US"/>
        </w:rPr>
        <w:t xml:space="preserve">If the effect of different sediment fractions, sorting and armouring are of importance, multiple sediment fractions can be defined. The number of sediment fraction is determined by the keyword </w:t>
      </w:r>
      <w:r w:rsidRPr="004F2B4F">
        <w:rPr>
          <w:i/>
          <w:lang w:val="en-US"/>
        </w:rPr>
        <w:t>ngd</w:t>
      </w:r>
      <w:r w:rsidRPr="004F2B4F">
        <w:rPr>
          <w:lang w:val="en-US"/>
        </w:rPr>
        <w:t xml:space="preserve">. For each sediment fraction a value for </w:t>
      </w:r>
      <w:r w:rsidRPr="004F2B4F">
        <w:rPr>
          <w:i/>
          <w:lang w:val="en-US"/>
        </w:rPr>
        <w:t>D50,</w:t>
      </w:r>
      <w:r w:rsidRPr="004F2B4F">
        <w:rPr>
          <w:lang w:val="en-US"/>
        </w:rPr>
        <w:t xml:space="preserve"> and optionally </w:t>
      </w:r>
      <w:r w:rsidRPr="004F2B4F">
        <w:rPr>
          <w:i/>
          <w:lang w:val="en-US"/>
        </w:rPr>
        <w:t>D15</w:t>
      </w:r>
      <w:r w:rsidRPr="004F2B4F">
        <w:rPr>
          <w:lang w:val="en-US"/>
        </w:rPr>
        <w:t xml:space="preserve"> and </w:t>
      </w:r>
      <w:r w:rsidRPr="004F2B4F">
        <w:rPr>
          <w:i/>
          <w:lang w:val="en-US"/>
        </w:rPr>
        <w:t>D90</w:t>
      </w:r>
      <w:r w:rsidRPr="004F2B4F">
        <w:rPr>
          <w:lang w:val="en-US"/>
        </w:rPr>
        <w:t xml:space="preserve">, should be defined separated by a space. Moreover, when using multiple sediment fractions, multiple bed layers are needed as well. The number of bed layers can be defined using the keyword </w:t>
      </w:r>
      <w:r w:rsidRPr="004F2B4F">
        <w:rPr>
          <w:i/>
          <w:lang w:val="en-US"/>
        </w:rPr>
        <w:t>nd</w:t>
      </w:r>
      <w:r w:rsidRPr="004F2B4F">
        <w:rPr>
          <w:lang w:val="en-US"/>
        </w:rPr>
        <w:t xml:space="preserve">. </w:t>
      </w:r>
    </w:p>
    <w:p w:rsidR="00620A54" w:rsidRPr="004F2B4F" w:rsidRDefault="00620A54" w:rsidP="002603CC">
      <w:pPr>
        <w:pStyle w:val="BodyText"/>
        <w:rPr>
          <w:lang w:val="en-US"/>
        </w:rPr>
      </w:pPr>
      <w:r w:rsidRPr="004F2B4F">
        <w:rPr>
          <w:lang w:val="en-US"/>
        </w:rPr>
        <w:t>Three types of bed layers are distinguished: 1) the top layer 2) the variable or “breathing” layer and 3) the bottom layers. At least one of each type of bed layer is needed, which makes that at least three bed layers are required (</w:t>
      </w:r>
      <w:commentRangeStart w:id="296"/>
      <w:r w:rsidRPr="004F2B4F">
        <w:rPr>
          <w:lang w:val="en-US"/>
        </w:rPr>
        <w:t xml:space="preserve">see </w:t>
      </w:r>
      <w:r w:rsidRPr="004F2B4F">
        <w:rPr>
          <w:lang w:val="en-US"/>
        </w:rPr>
        <w:fldChar w:fldCharType="begin"/>
      </w:r>
      <w:r w:rsidRPr="004F2B4F">
        <w:rPr>
          <w:lang w:val="en-US"/>
        </w:rPr>
        <w:instrText xml:space="preserve"> REF _Ref285728166 \w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_Ref285728169 \h </w:instrText>
      </w:r>
      <w:r w:rsidR="004D7B46" w:rsidRPr="004F2B4F">
        <w:rPr>
          <w:lang w:val="en-US"/>
        </w:rPr>
        <w:instrText xml:space="preserve"> \* MERGEFORMAT </w:instrText>
      </w:r>
      <w:r w:rsidRPr="004F2B4F">
        <w:rPr>
          <w:lang w:val="en-US"/>
        </w:rPr>
        <w:fldChar w:fldCharType="separate"/>
      </w:r>
      <w:r w:rsidR="000C1056">
        <w:rPr>
          <w:b/>
          <w:bCs/>
          <w:lang w:val="en-US"/>
        </w:rPr>
        <w:t>Error! Reference source not found.</w:t>
      </w:r>
      <w:r w:rsidRPr="004F2B4F">
        <w:rPr>
          <w:lang w:val="en-US"/>
        </w:rPr>
        <w:fldChar w:fldCharType="end"/>
      </w:r>
      <w:r w:rsidRPr="004F2B4F">
        <w:rPr>
          <w:lang w:val="en-US"/>
        </w:rPr>
        <w:t>).</w:t>
      </w:r>
      <w:commentRangeEnd w:id="296"/>
      <w:r w:rsidR="00742DB2" w:rsidRPr="004F2B4F">
        <w:rPr>
          <w:rStyle w:val="CommentReference"/>
          <w:lang w:val="en-US"/>
        </w:rPr>
        <w:commentReference w:id="296"/>
      </w:r>
      <w:r w:rsidRPr="004F2B4F">
        <w:rPr>
          <w:lang w:val="en-US"/>
        </w:rPr>
        <w:t xml:space="preserve"> Each bed layer has a thickness. Choosing bed layer thicknesses that are in balance with the expected erosion and deposition during the simulation should keep the numerical mixing to a minimum. A bed layer thickness that is too large will result in relatively uniform </w:t>
      </w:r>
      <w:r w:rsidR="00FB79C4" w:rsidRPr="004F2B4F">
        <w:rPr>
          <w:lang w:val="en-US"/>
        </w:rPr>
        <w:t>behavior</w:t>
      </w:r>
      <w:r w:rsidRPr="004F2B4F">
        <w:rPr>
          <w:lang w:val="en-US"/>
        </w:rPr>
        <w:t xml:space="preserve">, while a bed layer thickness that is too small will result in a lot of shifting and thus numerical mixing. The bed layer thicknesses are determined by the three keywords </w:t>
      </w:r>
      <w:r w:rsidRPr="004F2B4F">
        <w:rPr>
          <w:i/>
          <w:lang w:val="en-US"/>
        </w:rPr>
        <w:t>dzg1</w:t>
      </w:r>
      <w:r w:rsidRPr="004F2B4F">
        <w:rPr>
          <w:lang w:val="en-US"/>
        </w:rPr>
        <w:t xml:space="preserve">, </w:t>
      </w:r>
      <w:r w:rsidRPr="004F2B4F">
        <w:rPr>
          <w:i/>
          <w:lang w:val="en-US"/>
        </w:rPr>
        <w:t>dzg2</w:t>
      </w:r>
      <w:r w:rsidRPr="004F2B4F">
        <w:rPr>
          <w:lang w:val="en-US"/>
        </w:rPr>
        <w:t xml:space="preserve"> and </w:t>
      </w:r>
      <w:r w:rsidRPr="004F2B4F">
        <w:rPr>
          <w:i/>
          <w:lang w:val="en-US"/>
        </w:rPr>
        <w:t>dzg3</w:t>
      </w:r>
      <w:r w:rsidRPr="004F2B4F">
        <w:rPr>
          <w:lang w:val="en-US"/>
        </w:rPr>
        <w:t xml:space="preserve"> for the top, variable and bottom layers respectively.</w:t>
      </w:r>
    </w:p>
    <w:p w:rsidR="00620A54" w:rsidRPr="004F2B4F" w:rsidRDefault="00620A54" w:rsidP="002603CC">
      <w:pPr>
        <w:pStyle w:val="BodyText"/>
        <w:rPr>
          <w:lang w:val="en-US"/>
        </w:rPr>
      </w:pPr>
      <w:r w:rsidRPr="004F2B4F">
        <w:rPr>
          <w:lang w:val="en-US"/>
        </w:rPr>
        <w:t xml:space="preserve">Apart from the discretization of the grain size distribution and the vertical structure of the bed, the initial bed composition needs to be defined. The bed composition is defined using external files that are not explicitly referenced from </w:t>
      </w:r>
      <w:r w:rsidRPr="004F2B4F">
        <w:rPr>
          <w:i/>
          <w:lang w:val="en-US"/>
        </w:rPr>
        <w:t>params.txt</w:t>
      </w:r>
      <w:r w:rsidRPr="004F2B4F">
        <w:rPr>
          <w:lang w:val="en-US"/>
        </w:rPr>
        <w:t xml:space="preserve">, but are assumed to be located in the working directory of the model (next to </w:t>
      </w:r>
      <w:r w:rsidRPr="004F2B4F">
        <w:rPr>
          <w:i/>
          <w:lang w:val="en-US"/>
        </w:rPr>
        <w:t>params.txt</w:t>
      </w:r>
      <w:r w:rsidRPr="004F2B4F">
        <w:rPr>
          <w:lang w:val="en-US"/>
        </w:rPr>
        <w:t xml:space="preserve">). There is one file for each sediment fraction specified by </w:t>
      </w:r>
      <w:r w:rsidRPr="004F2B4F">
        <w:rPr>
          <w:i/>
          <w:lang w:val="en-US"/>
        </w:rPr>
        <w:t>ngd</w:t>
      </w:r>
      <w:r w:rsidRPr="004F2B4F">
        <w:rPr>
          <w:lang w:val="en-US"/>
        </w:rPr>
        <w:t xml:space="preserve">. The file corresponding to the first sediment fraction is named </w:t>
      </w:r>
      <w:r w:rsidRPr="004F2B4F">
        <w:rPr>
          <w:i/>
          <w:lang w:val="en-US"/>
        </w:rPr>
        <w:t>gdist1.inp</w:t>
      </w:r>
      <w:r w:rsidRPr="004F2B4F">
        <w:rPr>
          <w:lang w:val="en-US"/>
        </w:rPr>
        <w:t xml:space="preserve">, the second </w:t>
      </w:r>
      <w:r w:rsidRPr="004F2B4F">
        <w:rPr>
          <w:i/>
          <w:lang w:val="en-US"/>
        </w:rPr>
        <w:t>gdist2</w:t>
      </w:r>
      <w:r w:rsidRPr="004F2B4F">
        <w:rPr>
          <w:lang w:val="en-US"/>
        </w:rPr>
        <w:t>.inp, et cetera.</w:t>
      </w:r>
    </w:p>
    <w:p w:rsidR="00620A54" w:rsidRPr="004F2B4F" w:rsidRDefault="00620A54" w:rsidP="002603CC">
      <w:pPr>
        <w:pStyle w:val="BodyText"/>
        <w:rPr>
          <w:lang w:val="en-US"/>
        </w:rPr>
      </w:pPr>
      <w:r w:rsidRPr="004F2B4F">
        <w:rPr>
          <w:lang w:val="en-US"/>
        </w:rPr>
        <w:t xml:space="preserve">The bed composition files hold information on how much sediment of a specific fraction is in each grid cell and bed layer at the start of the simulation. The values are a volumetric fraction that implies that they should add up to unity over all fractions. For example, if a specific grid cell is filled with the first sediment fraction only, the value corresponding to this grid cell will be one in the </w:t>
      </w:r>
      <w:r w:rsidRPr="004F2B4F">
        <w:rPr>
          <w:i/>
          <w:lang w:val="en-US"/>
        </w:rPr>
        <w:t>gdist1.inp</w:t>
      </w:r>
      <w:r w:rsidRPr="004F2B4F">
        <w:rPr>
          <w:lang w:val="en-US"/>
        </w:rPr>
        <w:t xml:space="preserve"> file and zero in all others. Alternatively, if we defined five sediment fractions and a specific grid cell is filled equally with all fractions, the value corresponding to this grid cell will be 1/5 = 0.2 in all files. The </w:t>
      </w:r>
      <w:r w:rsidRPr="004F2B4F">
        <w:rPr>
          <w:i/>
          <w:lang w:val="en-US"/>
        </w:rPr>
        <w:t>gidst&lt;N&gt;.inp</w:t>
      </w:r>
      <w:r w:rsidRPr="004F2B4F">
        <w:rPr>
          <w:lang w:val="en-US"/>
        </w:rPr>
        <w:t xml:space="preserve"> files are formatted comparable to the bathymetry files (see </w:t>
      </w:r>
      <w:r w:rsidRPr="004F2B4F">
        <w:rPr>
          <w:lang w:val="en-US"/>
        </w:rPr>
        <w:fldChar w:fldCharType="begin"/>
      </w:r>
      <w:r w:rsidRPr="004F2B4F">
        <w:rPr>
          <w:lang w:val="en-US"/>
        </w:rPr>
        <w:instrText xml:space="preserve"> REF _Ref285440913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_Ref285440915 \h </w:instrText>
      </w:r>
      <w:r w:rsidR="004D7B46" w:rsidRPr="004F2B4F">
        <w:rPr>
          <w:lang w:val="en-US"/>
        </w:rPr>
        <w:instrText xml:space="preserve"> \* MERGEFORMAT </w:instrText>
      </w:r>
      <w:r w:rsidRPr="004F2B4F">
        <w:rPr>
          <w:lang w:val="en-US"/>
        </w:rPr>
      </w:r>
      <w:r w:rsidRPr="004F2B4F">
        <w:rPr>
          <w:lang w:val="en-US"/>
        </w:rPr>
        <w:fldChar w:fldCharType="separate"/>
      </w:r>
      <w:r w:rsidR="000C1056" w:rsidRPr="004F2B4F">
        <w:rPr>
          <w:lang w:val="en-US"/>
        </w:rPr>
        <w:t>Grid and bathymetry</w:t>
      </w:r>
      <w:r w:rsidRPr="004F2B4F">
        <w:rPr>
          <w:lang w:val="en-US"/>
        </w:rPr>
        <w:fldChar w:fldCharType="end"/>
      </w:r>
      <w:r w:rsidRPr="004F2B4F">
        <w:rPr>
          <w:lang w:val="en-US"/>
        </w:rPr>
        <w:t>), but now holds values over the three dimensions x (nx+1), y (</w:t>
      </w:r>
      <w:proofErr w:type="gramStart"/>
      <w:r w:rsidRPr="004F2B4F">
        <w:rPr>
          <w:lang w:val="en-US"/>
        </w:rPr>
        <w:t>ny+</w:t>
      </w:r>
      <w:proofErr w:type="gramEnd"/>
      <w:r w:rsidRPr="004F2B4F">
        <w:rPr>
          <w:lang w:val="en-US"/>
        </w:rPr>
        <w:t>1) and the bed layers (nd). The file format is as follows:</w:t>
      </w:r>
    </w:p>
    <w:p w:rsidR="00620A54" w:rsidRPr="004F2B4F" w:rsidRDefault="00620A54" w:rsidP="002603CC">
      <w:pPr>
        <w:pStyle w:val="Codeheader"/>
        <w:rPr>
          <w:lang w:val="en-US"/>
        </w:rPr>
      </w:pPr>
      <w:r w:rsidRPr="004F2B4F">
        <w:rPr>
          <w:lang w:val="en-US"/>
        </w:rPr>
        <w:t>gdist1.inp</w:t>
      </w:r>
    </w:p>
    <w:p w:rsidR="00620A54" w:rsidRPr="004F2B4F" w:rsidRDefault="00620A54" w:rsidP="002603CC">
      <w:pPr>
        <w:pStyle w:val="Code"/>
        <w:jc w:val="both"/>
      </w:pPr>
      <w:r w:rsidRPr="004F2B4F">
        <w:t>&lt;p 1,1,1&gt; &lt;p 1,2,1&gt; &lt;p 1,3,1&gt; ... &lt;p 1,nx,1&gt; &lt;p 1,nx+1,1&gt;</w:t>
      </w:r>
    </w:p>
    <w:p w:rsidR="00620A54" w:rsidRPr="004F2B4F" w:rsidRDefault="00620A54" w:rsidP="002603CC">
      <w:pPr>
        <w:pStyle w:val="Code"/>
        <w:jc w:val="both"/>
      </w:pPr>
      <w:r w:rsidRPr="004F2B4F">
        <w:t>&lt;p 1,1,2&gt; &lt;p 1,2,2&gt; &lt;p 1,3,2&gt; ... &lt;p 1,nx,2&gt; &lt;p 1,nx+1,2&gt;</w:t>
      </w:r>
    </w:p>
    <w:p w:rsidR="00620A54" w:rsidRPr="004F2B4F" w:rsidRDefault="00620A54" w:rsidP="002603CC">
      <w:pPr>
        <w:pStyle w:val="Code"/>
        <w:jc w:val="both"/>
      </w:pPr>
      <w:r w:rsidRPr="004F2B4F">
        <w:t>&lt;p 1,1,3&gt; &lt;p 1,2,3&gt; &lt;p 1,3,3&gt; ... &lt;p 1,nx,3&gt; &lt;p 1,nx+1,3&gt;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&lt;p 1,1,ny&gt; &lt;p 1,2,ny&gt; &lt;p 1,3,ny&gt; ... &lt;p 1,nx,ny&gt; &lt;p 1,nx+1,ny&gt;</w:t>
      </w:r>
    </w:p>
    <w:p w:rsidR="00620A54" w:rsidRPr="004F2B4F" w:rsidRDefault="00620A54" w:rsidP="002603CC">
      <w:pPr>
        <w:pStyle w:val="Code"/>
        <w:jc w:val="both"/>
      </w:pPr>
      <w:r w:rsidRPr="004F2B4F">
        <w:t>&lt;p 1,1,ny+1&gt; &lt;p 1,2,ny+1&gt; &lt;p 1,3,ny+1&gt; ... &lt;p 1,nx,ny+1&gt; &lt;p 1,nx+1,ny+1&gt;</w:t>
      </w:r>
    </w:p>
    <w:p w:rsidR="00620A54" w:rsidRPr="004F2B4F" w:rsidRDefault="00620A54" w:rsidP="002603CC">
      <w:pPr>
        <w:pStyle w:val="Code"/>
        <w:jc w:val="both"/>
      </w:pPr>
    </w:p>
    <w:p w:rsidR="00620A54" w:rsidRPr="004F2B4F" w:rsidRDefault="00620A54" w:rsidP="002603CC">
      <w:pPr>
        <w:pStyle w:val="Code"/>
        <w:jc w:val="both"/>
      </w:pPr>
      <w:r w:rsidRPr="004F2B4F">
        <w:t>...</w:t>
      </w:r>
    </w:p>
    <w:p w:rsidR="00620A54" w:rsidRPr="004F2B4F" w:rsidRDefault="00620A54" w:rsidP="002603CC">
      <w:pPr>
        <w:pStyle w:val="Code"/>
        <w:jc w:val="both"/>
      </w:pPr>
    </w:p>
    <w:p w:rsidR="00620A54" w:rsidRPr="004F2B4F" w:rsidRDefault="00620A54" w:rsidP="002603CC">
      <w:pPr>
        <w:pStyle w:val="Code"/>
        <w:jc w:val="both"/>
      </w:pPr>
      <w:r w:rsidRPr="004F2B4F">
        <w:t>&lt;p 2,1,1&gt; &lt;p 2,2,1&gt; &lt;p 2,3,1&gt; ... &lt;p 2,nx,1&gt; &lt;p 2,nx+1,1&gt;</w:t>
      </w:r>
    </w:p>
    <w:p w:rsidR="00620A54" w:rsidRPr="004F2B4F" w:rsidRDefault="00620A54" w:rsidP="002603CC">
      <w:pPr>
        <w:pStyle w:val="Code"/>
        <w:jc w:val="both"/>
      </w:pPr>
      <w:r w:rsidRPr="004F2B4F">
        <w:t>&lt;p 2,1,2&gt; &lt;p 2,2,2&gt; &lt;p 2,3,2&gt; ... &lt;p 2,nx,2&gt; &lt;p 2,nx+1,2&gt;</w:t>
      </w:r>
    </w:p>
    <w:p w:rsidR="00620A54" w:rsidRPr="004F2B4F" w:rsidRDefault="00620A54" w:rsidP="002603CC">
      <w:pPr>
        <w:pStyle w:val="Code"/>
        <w:jc w:val="both"/>
      </w:pPr>
      <w:r w:rsidRPr="004F2B4F">
        <w:t>&lt;p 2,1,3&gt; &lt;p 2,2,3&gt; &lt;p 2,3,3&gt; ... &lt;p 2,nx,3&gt; &lt;p 2,nx+1,3&gt;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&lt;p 2,1,ny&gt; &lt;p 2,2,ny&gt; &lt;p 2,3,ny&gt; ... &lt;p 2,nx,ny&gt; &lt;p 2,nx+1,ny&gt;</w:t>
      </w:r>
    </w:p>
    <w:p w:rsidR="00620A54" w:rsidRPr="004F2B4F" w:rsidRDefault="00620A54" w:rsidP="002603CC">
      <w:pPr>
        <w:pStyle w:val="Code"/>
        <w:jc w:val="both"/>
      </w:pPr>
      <w:r w:rsidRPr="004F2B4F">
        <w:t>&lt;p 2,1,ny+1&gt; &lt;p 2,2,ny+1&gt; &lt;p 2,3,ny+1&gt; ... &lt;p 2,nx,ny+1&gt; &lt;p 2,nx+1,ny+1&gt;</w:t>
      </w:r>
    </w:p>
    <w:p w:rsidR="00620A54" w:rsidRPr="004F2B4F" w:rsidRDefault="00620A54" w:rsidP="002603CC">
      <w:pPr>
        <w:pStyle w:val="Code"/>
        <w:jc w:val="both"/>
      </w:pPr>
    </w:p>
    <w:p w:rsidR="00620A54" w:rsidRPr="004F2B4F" w:rsidRDefault="00620A54" w:rsidP="002603CC">
      <w:pPr>
        <w:pStyle w:val="Code"/>
        <w:jc w:val="both"/>
      </w:pPr>
      <w:r w:rsidRPr="004F2B4F">
        <w:t>...</w:t>
      </w:r>
    </w:p>
    <w:p w:rsidR="00620A54" w:rsidRPr="004F2B4F" w:rsidRDefault="00620A54" w:rsidP="002603CC">
      <w:pPr>
        <w:pStyle w:val="Code"/>
        <w:jc w:val="both"/>
      </w:pPr>
    </w:p>
    <w:p w:rsidR="00620A54" w:rsidRPr="004F2B4F" w:rsidRDefault="00620A54" w:rsidP="002603CC">
      <w:pPr>
        <w:pStyle w:val="Code"/>
        <w:jc w:val="both"/>
      </w:pPr>
      <w:r w:rsidRPr="004F2B4F">
        <w:t>&lt;p nd,1,1&gt; &lt;p nd,2,1&gt; &lt;p nd,3,1&gt; ... &lt;p nd,nx,1&gt; &lt;p nd,nx+1,1&gt;</w:t>
      </w:r>
    </w:p>
    <w:p w:rsidR="00620A54" w:rsidRPr="004F2B4F" w:rsidRDefault="00620A54" w:rsidP="002603CC">
      <w:pPr>
        <w:pStyle w:val="Code"/>
        <w:jc w:val="both"/>
      </w:pPr>
      <w:r w:rsidRPr="004F2B4F">
        <w:t>&lt;p nd,1,2&gt; &lt;p nd,2,2&gt; &lt;p nd,3,2&gt; ... &lt;p nd,nx,2&gt; &lt;p nd,nx+1,2&gt;</w:t>
      </w:r>
    </w:p>
    <w:p w:rsidR="00620A54" w:rsidRPr="004F2B4F" w:rsidRDefault="00620A54" w:rsidP="002603CC">
      <w:pPr>
        <w:pStyle w:val="Code"/>
        <w:jc w:val="both"/>
      </w:pPr>
      <w:r w:rsidRPr="004F2B4F">
        <w:t>&lt;p nd,1,3&gt; &lt;p nd,2,3&gt; &lt;p nd,3,3&gt; ... &lt;p nd,nx,3&gt; &lt;p nd,nx+1,3&gt;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&lt;p nd,1,ny&gt; &lt;p nd,2,ny&gt; &lt;p nd,3,ny&gt; ... &lt;p nd,nx,ny&gt; &lt;p nd,nx+1,ny&gt;</w:t>
      </w:r>
    </w:p>
    <w:p w:rsidR="00620A54" w:rsidRPr="004F2B4F" w:rsidRDefault="00620A54" w:rsidP="002603CC">
      <w:pPr>
        <w:pStyle w:val="Code"/>
        <w:jc w:val="both"/>
      </w:pPr>
      <w:r w:rsidRPr="004F2B4F">
        <w:t>&lt;p nd,1,ny+1&gt; &lt;p nd,2,ny+1&gt; ... &lt;p nd,nx,ny+1&gt; &lt;p nd,nx+1,ny+1&gt;</w:t>
      </w:r>
    </w:p>
    <w:p w:rsidR="00620A54" w:rsidRPr="004F2B4F" w:rsidRDefault="00620A54" w:rsidP="002603CC">
      <w:pPr>
        <w:pStyle w:val="BodyText"/>
        <w:rPr>
          <w:lang w:val="en-US"/>
        </w:rPr>
      </w:pPr>
      <w:r w:rsidRPr="004F2B4F">
        <w:rPr>
          <w:lang w:val="en-US"/>
        </w:rPr>
        <w:t>The table below gives an overview of all keywords related to working with multiple sediment fractions and bed layers:</w:t>
      </w:r>
    </w:p>
    <w:tbl>
      <w:tblPr>
        <w:tblStyle w:val="LightShading-Accent1"/>
        <w:tblW w:w="0" w:type="auto"/>
        <w:tblLook w:val="04A0" w:firstRow="1" w:lastRow="0" w:firstColumn="1" w:lastColumn="0" w:noHBand="0" w:noVBand="1"/>
      </w:tblPr>
      <w:tblGrid>
        <w:gridCol w:w="1360"/>
        <w:gridCol w:w="2145"/>
        <w:gridCol w:w="1282"/>
        <w:gridCol w:w="2107"/>
        <w:gridCol w:w="848"/>
        <w:gridCol w:w="1188"/>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D15</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D15 grain size per grain type</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4F2B4F">
              <w:rPr>
                <w:highlight w:val="yellow"/>
              </w:rPr>
              <w:t>size(par%D15 - None</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D50</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D50 grain size per grain type</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4F2B4F">
              <w:rPr>
                <w:highlight w:val="yellow"/>
              </w:rPr>
              <w:t>size(par%D50 - None</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664C37">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D90</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D90 grain size per grain type</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commentRangeStart w:id="297"/>
            <w:r w:rsidRPr="004F2B4F">
              <w:rPr>
                <w:highlight w:val="yellow"/>
              </w:rPr>
              <w:t>size(par%D90 - None</w:t>
            </w:r>
            <w:commentRangeEnd w:id="297"/>
            <w:r w:rsidR="00664C37" w:rsidRPr="004F2B4F">
              <w:rPr>
                <w:rStyle w:val="CommentReference"/>
                <w:rFonts w:ascii="Arial" w:eastAsia="Times New Roman" w:hAnsi="Arial" w:cs="Arial"/>
                <w:color w:val="auto"/>
              </w:rPr>
              <w:commentReference w:id="297"/>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64C37" w:rsidP="002603CC">
            <w:pPr>
              <w:pStyle w:val="PlainText"/>
              <w:jc w:val="both"/>
            </w:pPr>
            <w:commentRangeStart w:id="298"/>
            <w:r w:rsidRPr="004F2B4F">
              <w:t>dzg</w:t>
            </w:r>
            <w:r w:rsidR="00620A54" w:rsidRPr="004F2B4F">
              <w:t>*</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Thickness of top sediment class layers</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4F2B4F">
              <w:rPr>
                <w:highlight w:val="yellow"/>
              </w:rPr>
              <w:t>par%dzg1</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commentRangeEnd w:id="298"/>
            <w:r w:rsidR="00664C37" w:rsidRPr="004F2B4F">
              <w:rPr>
                <w:rStyle w:val="CommentReference"/>
                <w:rFonts w:ascii="Arial" w:eastAsia="Times New Roman" w:hAnsi="Arial" w:cs="Arial"/>
                <w:color w:val="auto"/>
              </w:rPr>
              <w:commentReference w:id="298"/>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dzg2*</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Nominal thickness of variable sediment class layer</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par%dzg1</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dzg3*</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Thickness of bottom sediment class layers</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par%dzg1</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nd*</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computational layers in the bed</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3 - 1000</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ngd</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sediment classes</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1 - 20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por</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Porosity</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0.4</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0.3 - 0.5</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rhos</w:t>
            </w:r>
          </w:p>
        </w:tc>
        <w:tc>
          <w:tcPr>
            <w:tcW w:w="2834" w:type="dxa"/>
          </w:tcPr>
          <w:p w:rsidR="00620A54" w:rsidRPr="00844679"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lang w:val="es-ES"/>
              </w:rPr>
            </w:pPr>
            <w:r w:rsidRPr="00844679">
              <w:rPr>
                <w:lang w:val="es-ES"/>
              </w:rPr>
              <w:t>Solid sediment density (no pores)</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2650.0</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2400.0 - 2800.0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kgm^-3</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sedcal*</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Sediment transport calibration coefficient per grain type</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4F2B4F">
              <w:rPr>
                <w:highlight w:val="yellow"/>
              </w:rPr>
              <w:t>size(par%sedcal - None</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ucrcal*</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Critical velocity calibration coefficient per grain type</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4F2B4F">
              <w:rPr>
                <w:highlight w:val="yellow"/>
              </w:rPr>
              <w:t>size(par%ucrcal - None</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20A54" w:rsidRPr="004F2B4F" w:rsidRDefault="00620A54" w:rsidP="002603CC">
      <w:pPr>
        <w:pStyle w:val="Heading2"/>
        <w:spacing w:line="240" w:lineRule="auto"/>
        <w:jc w:val="both"/>
        <w:rPr>
          <w:lang w:val="en-US"/>
        </w:rPr>
      </w:pPr>
      <w:bookmarkStart w:id="299" w:name="_Toc285701679"/>
      <w:bookmarkStart w:id="300" w:name="_Toc412623869"/>
      <w:r w:rsidRPr="004F2B4F">
        <w:rPr>
          <w:lang w:val="en-US"/>
        </w:rPr>
        <w:t>Vegetation input</w:t>
      </w:r>
      <w:bookmarkEnd w:id="299"/>
      <w:bookmarkEnd w:id="300"/>
    </w:p>
    <w:p w:rsidR="00620A54" w:rsidRPr="004F2B4F" w:rsidRDefault="00620A54" w:rsidP="002603CC">
      <w:pPr>
        <w:pStyle w:val="BodyText"/>
        <w:rPr>
          <w:lang w:val="en-US"/>
        </w:rPr>
      </w:pPr>
      <w:r w:rsidRPr="004F2B4F">
        <w:rPr>
          <w:lang w:val="en-US"/>
        </w:rPr>
        <w:t>Short wave dissipation</w:t>
      </w:r>
      <w:ins w:id="301" w:author="Arnold van Rooijen" w:date="2015-03-05T11:29:00Z">
        <w:r w:rsidR="00EC266D">
          <w:rPr>
            <w:lang w:val="en-US"/>
          </w:rPr>
          <w:t>, long wave dissipation</w:t>
        </w:r>
      </w:ins>
      <w:r w:rsidRPr="004F2B4F">
        <w:rPr>
          <w:lang w:val="en-US"/>
        </w:rPr>
        <w:t xml:space="preserve"> and flow interaction due to vegetation is supported. The user can define multiple vegetation species. The number of species is set by the keyword </w:t>
      </w:r>
      <w:r w:rsidRPr="004F2B4F">
        <w:rPr>
          <w:i/>
          <w:lang w:val="en-US"/>
        </w:rPr>
        <w:t>nveg</w:t>
      </w:r>
      <w:r w:rsidRPr="004F2B4F">
        <w:rPr>
          <w:lang w:val="en-US"/>
        </w:rPr>
        <w:t xml:space="preserve">. In the file referenced by the keyword </w:t>
      </w:r>
      <w:r w:rsidRPr="004F2B4F">
        <w:rPr>
          <w:i/>
          <w:lang w:val="en-US"/>
        </w:rPr>
        <w:t>veggiefile</w:t>
      </w:r>
      <w:r w:rsidRPr="004F2B4F">
        <w:rPr>
          <w:lang w:val="en-US"/>
        </w:rPr>
        <w:t xml:space="preserve"> each species is given a name. The properties of each species are summarized in</w:t>
      </w:r>
      <w:bookmarkStart w:id="302" w:name="_GoBack"/>
      <w:bookmarkEnd w:id="302"/>
      <w:r w:rsidRPr="004F2B4F">
        <w:rPr>
          <w:lang w:val="en-US"/>
        </w:rPr>
        <w:t xml:space="preserve"> </w:t>
      </w:r>
      <w:r w:rsidR="0058269A" w:rsidRPr="004F2B4F">
        <w:rPr>
          <w:lang w:val="en-US"/>
        </w:rPr>
        <w:t>a subsequent</w:t>
      </w:r>
      <w:r w:rsidRPr="004F2B4F">
        <w:rPr>
          <w:lang w:val="en-US"/>
        </w:rPr>
        <w:t xml:space="preserve"> file with the name of the species. This properties file defines the vegetation parameters </w:t>
      </w:r>
      <w:r w:rsidRPr="004F2B4F">
        <w:rPr>
          <w:i/>
          <w:lang w:val="en-US"/>
        </w:rPr>
        <w:t>ah</w:t>
      </w:r>
      <w:r w:rsidRPr="004F2B4F">
        <w:rPr>
          <w:lang w:val="en-US"/>
        </w:rPr>
        <w:t xml:space="preserve">, </w:t>
      </w:r>
      <w:r w:rsidRPr="004F2B4F">
        <w:rPr>
          <w:i/>
          <w:lang w:val="en-US"/>
        </w:rPr>
        <w:t>Cd</w:t>
      </w:r>
      <w:r w:rsidRPr="004F2B4F">
        <w:rPr>
          <w:lang w:val="en-US"/>
        </w:rPr>
        <w:t xml:space="preserve">, </w:t>
      </w:r>
      <w:proofErr w:type="gramStart"/>
      <w:r w:rsidRPr="004F2B4F">
        <w:rPr>
          <w:i/>
          <w:lang w:val="en-US"/>
        </w:rPr>
        <w:t>bv</w:t>
      </w:r>
      <w:proofErr w:type="gramEnd"/>
      <w:r w:rsidRPr="004F2B4F">
        <w:rPr>
          <w:lang w:val="en-US"/>
        </w:rPr>
        <w:t xml:space="preserve"> and </w:t>
      </w:r>
      <w:r w:rsidRPr="004F2B4F">
        <w:rPr>
          <w:i/>
          <w:lang w:val="en-US"/>
        </w:rPr>
        <w:t>N</w:t>
      </w:r>
      <w:r w:rsidRPr="004F2B4F">
        <w:rPr>
          <w:lang w:val="en-US"/>
        </w:rPr>
        <w:t xml:space="preserve"> that represent the vegetation height, drag coefficient, stem diameter and vegetation density</w:t>
      </w:r>
      <w:r w:rsidR="0058269A" w:rsidRPr="004F2B4F">
        <w:rPr>
          <w:lang w:val="en-US"/>
        </w:rPr>
        <w:t>,</w:t>
      </w:r>
      <w:r w:rsidRPr="004F2B4F">
        <w:rPr>
          <w:lang w:val="en-US"/>
        </w:rPr>
        <w:t xml:space="preserve"> respectively. An example of vegetation definition files is:</w:t>
      </w:r>
    </w:p>
    <w:p w:rsidR="00620A54" w:rsidRPr="004F2B4F" w:rsidRDefault="00620A54" w:rsidP="002603CC">
      <w:pPr>
        <w:pStyle w:val="Codeheader"/>
        <w:rPr>
          <w:lang w:val="en-US"/>
        </w:rPr>
      </w:pPr>
      <w:r w:rsidRPr="004F2B4F">
        <w:rPr>
          <w:lang w:val="en-US"/>
        </w:rPr>
        <w:t>veggiefile.txt</w:t>
      </w:r>
    </w:p>
    <w:p w:rsidR="00620A54" w:rsidRPr="004F2B4F" w:rsidRDefault="00B620FF" w:rsidP="002603CC">
      <w:pPr>
        <w:pStyle w:val="Code"/>
        <w:jc w:val="both"/>
      </w:pPr>
      <w:ins w:id="303" w:author="Arnold van Rooijen" w:date="2015-03-05T12:20:00Z">
        <w:r>
          <w:t>seagrass.txt</w:t>
        </w:r>
      </w:ins>
      <w:del w:id="304" w:author="Arnold van Rooijen" w:date="2015-03-05T12:20:00Z">
        <w:r w:rsidR="00620A54" w:rsidRPr="004F2B4F" w:rsidDel="00B620FF">
          <w:delText>cauliflo</w:delText>
        </w:r>
        <w:r w:rsidR="0058269A" w:rsidRPr="004F2B4F" w:rsidDel="00B620FF">
          <w:delText>wer</w:delText>
        </w:r>
      </w:del>
    </w:p>
    <w:p w:rsidR="00620A54" w:rsidRPr="004F2B4F" w:rsidRDefault="00B620FF" w:rsidP="002603CC">
      <w:pPr>
        <w:pStyle w:val="Code"/>
        <w:jc w:val="both"/>
      </w:pPr>
      <w:ins w:id="305" w:author="Arnold van Rooijen" w:date="2015-03-05T12:20:00Z">
        <w:r>
          <w:t>mangrove.txt</w:t>
        </w:r>
      </w:ins>
      <w:del w:id="306" w:author="Arnold van Rooijen" w:date="2015-03-05T12:20:00Z">
        <w:r w:rsidR="00620A54" w:rsidRPr="004F2B4F" w:rsidDel="00B620FF">
          <w:delText>corn</w:delText>
        </w:r>
      </w:del>
    </w:p>
    <w:p w:rsidR="00620A54" w:rsidRPr="004F2B4F" w:rsidRDefault="00620A54" w:rsidP="002603CC">
      <w:pPr>
        <w:pStyle w:val="Codeheader"/>
        <w:rPr>
          <w:lang w:val="en-US"/>
        </w:rPr>
      </w:pPr>
      <w:del w:id="307" w:author="Arnold van Rooijen" w:date="2015-03-05T12:20:00Z">
        <w:r w:rsidRPr="004F2B4F" w:rsidDel="00B620FF">
          <w:rPr>
            <w:lang w:val="en-US"/>
          </w:rPr>
          <w:delText>cauliflower</w:delText>
        </w:r>
      </w:del>
      <w:ins w:id="308" w:author="Arnold van Rooijen" w:date="2015-03-05T12:20:00Z">
        <w:r w:rsidR="00B620FF">
          <w:rPr>
            <w:lang w:val="en-US"/>
          </w:rPr>
          <w:t>seagrass.txt</w:t>
        </w:r>
      </w:ins>
    </w:p>
    <w:p w:rsidR="00620A54" w:rsidRPr="004F2B4F" w:rsidRDefault="00620A54" w:rsidP="002603CC">
      <w:pPr>
        <w:pStyle w:val="Code"/>
        <w:jc w:val="both"/>
      </w:pPr>
      <w:proofErr w:type="gramStart"/>
      <w:r w:rsidRPr="004F2B4F">
        <w:t>ah</w:t>
      </w:r>
      <w:proofErr w:type="gramEnd"/>
      <w:r w:rsidRPr="004F2B4F">
        <w:t xml:space="preserve"> = 0.2</w:t>
      </w:r>
    </w:p>
    <w:p w:rsidR="00620A54" w:rsidRPr="004F2B4F" w:rsidRDefault="00620A54" w:rsidP="002603CC">
      <w:pPr>
        <w:pStyle w:val="Code"/>
        <w:jc w:val="both"/>
      </w:pPr>
      <w:r w:rsidRPr="004F2B4F">
        <w:t>Cd = 1.0</w:t>
      </w:r>
    </w:p>
    <w:p w:rsidR="00620A54" w:rsidRPr="004F2B4F" w:rsidRDefault="00620A54" w:rsidP="002603CC">
      <w:pPr>
        <w:pStyle w:val="Code"/>
        <w:jc w:val="both"/>
      </w:pPr>
      <w:proofErr w:type="gramStart"/>
      <w:r w:rsidRPr="004F2B4F">
        <w:t>bv</w:t>
      </w:r>
      <w:proofErr w:type="gramEnd"/>
      <w:r w:rsidRPr="004F2B4F">
        <w:t xml:space="preserve"> = 0.3</w:t>
      </w:r>
    </w:p>
    <w:p w:rsidR="00620A54" w:rsidRPr="004F2B4F" w:rsidRDefault="00620A54" w:rsidP="002603CC">
      <w:pPr>
        <w:pStyle w:val="Code"/>
        <w:jc w:val="both"/>
      </w:pPr>
      <w:r w:rsidRPr="004F2B4F">
        <w:t>N = 10</w:t>
      </w:r>
    </w:p>
    <w:p w:rsidR="00620A54" w:rsidRPr="004F2B4F" w:rsidRDefault="00B620FF" w:rsidP="002603CC">
      <w:pPr>
        <w:pStyle w:val="Codeheader"/>
        <w:rPr>
          <w:lang w:val="en-US"/>
        </w:rPr>
      </w:pPr>
      <w:ins w:id="309" w:author="Arnold van Rooijen" w:date="2015-03-05T12:21:00Z">
        <w:r>
          <w:rPr>
            <w:lang w:val="en-US"/>
          </w:rPr>
          <w:t>m</w:t>
        </w:r>
      </w:ins>
      <w:ins w:id="310" w:author="Arnold van Rooijen" w:date="2015-03-05T12:20:00Z">
        <w:r>
          <w:rPr>
            <w:lang w:val="en-US"/>
          </w:rPr>
          <w:t>angrove.txt</w:t>
        </w:r>
      </w:ins>
      <w:del w:id="311" w:author="Arnold van Rooijen" w:date="2015-03-05T12:20:00Z">
        <w:r w:rsidR="00620A54" w:rsidRPr="004F2B4F" w:rsidDel="00B620FF">
          <w:rPr>
            <w:lang w:val="en-US"/>
          </w:rPr>
          <w:delText>corn</w:delText>
        </w:r>
      </w:del>
    </w:p>
    <w:p w:rsidR="00620A54" w:rsidRPr="004F2B4F" w:rsidRDefault="00620A54" w:rsidP="002603CC">
      <w:pPr>
        <w:pStyle w:val="Code"/>
        <w:jc w:val="both"/>
      </w:pPr>
      <w:proofErr w:type="gramStart"/>
      <w:r w:rsidRPr="004F2B4F">
        <w:t>nsec</w:t>
      </w:r>
      <w:proofErr w:type="gramEnd"/>
      <w:r w:rsidRPr="004F2B4F">
        <w:t xml:space="preserve"> = 3</w:t>
      </w:r>
    </w:p>
    <w:p w:rsidR="00620A54" w:rsidRPr="004F2B4F" w:rsidRDefault="00620A54" w:rsidP="002603CC">
      <w:pPr>
        <w:pStyle w:val="Code"/>
        <w:jc w:val="both"/>
      </w:pPr>
      <w:proofErr w:type="gramStart"/>
      <w:r w:rsidRPr="004F2B4F">
        <w:t>ah</w:t>
      </w:r>
      <w:proofErr w:type="gramEnd"/>
      <w:r w:rsidRPr="004F2B4F">
        <w:t xml:space="preserve"> = 1.0 0.4 0.3</w:t>
      </w:r>
    </w:p>
    <w:p w:rsidR="00620A54" w:rsidRPr="004F2B4F" w:rsidRDefault="00620A54" w:rsidP="002603CC">
      <w:pPr>
        <w:pStyle w:val="Code"/>
        <w:jc w:val="both"/>
      </w:pPr>
      <w:r w:rsidRPr="004F2B4F">
        <w:t xml:space="preserve">Cd = 2.0 </w:t>
      </w:r>
      <w:del w:id="312" w:author="Arnold van Rooijen" w:date="2015-03-05T12:20:00Z">
        <w:r w:rsidRPr="004F2B4F" w:rsidDel="00B620FF">
          <w:delText>2</w:delText>
        </w:r>
      </w:del>
      <w:ins w:id="313" w:author="Arnold van Rooijen" w:date="2015-03-05T12:20:00Z">
        <w:r w:rsidR="00B620FF">
          <w:t>1</w:t>
        </w:r>
      </w:ins>
      <w:r w:rsidRPr="004F2B4F">
        <w:t>.0 2.0</w:t>
      </w:r>
    </w:p>
    <w:p w:rsidR="00620A54" w:rsidRPr="004F2B4F" w:rsidRDefault="00620A54" w:rsidP="002603CC">
      <w:pPr>
        <w:pStyle w:val="Code"/>
        <w:jc w:val="both"/>
      </w:pPr>
      <w:proofErr w:type="gramStart"/>
      <w:r w:rsidRPr="004F2B4F">
        <w:t>bv</w:t>
      </w:r>
      <w:proofErr w:type="gramEnd"/>
      <w:r w:rsidRPr="004F2B4F">
        <w:t xml:space="preserve"> = 0.05 0.05 0.1</w:t>
      </w:r>
    </w:p>
    <w:p w:rsidR="00620A54" w:rsidRPr="004F2B4F" w:rsidRDefault="00620A54" w:rsidP="002603CC">
      <w:pPr>
        <w:pStyle w:val="Code"/>
        <w:jc w:val="both"/>
      </w:pPr>
      <w:r w:rsidRPr="004F2B4F">
        <w:t xml:space="preserve">N = </w:t>
      </w:r>
      <w:del w:id="314" w:author="Arnold van Rooijen" w:date="2015-03-05T12:20:00Z">
        <w:r w:rsidRPr="004F2B4F" w:rsidDel="00B620FF">
          <w:delText xml:space="preserve">150 </w:delText>
        </w:r>
      </w:del>
      <w:ins w:id="315" w:author="Arnold van Rooijen" w:date="2015-03-05T12:20:00Z">
        <w:r w:rsidR="00B620FF">
          <w:t>80</w:t>
        </w:r>
        <w:r w:rsidR="00B620FF" w:rsidRPr="004F2B4F">
          <w:t xml:space="preserve">0 </w:t>
        </w:r>
      </w:ins>
      <w:r w:rsidRPr="004F2B4F">
        <w:t xml:space="preserve">150 </w:t>
      </w:r>
      <w:del w:id="316" w:author="Arnold van Rooijen" w:date="2015-03-05T12:21:00Z">
        <w:r w:rsidRPr="004F2B4F" w:rsidDel="00B620FF">
          <w:delText>150</w:delText>
        </w:r>
      </w:del>
      <w:ins w:id="317" w:author="Arnold van Rooijen" w:date="2015-03-05T12:21:00Z">
        <w:r w:rsidR="00B620FF">
          <w:t>50</w:t>
        </w:r>
        <w:r w:rsidR="00B620FF" w:rsidRPr="004F2B4F">
          <w:t>0</w:t>
        </w:r>
      </w:ins>
    </w:p>
    <w:p w:rsidR="00620A54" w:rsidRPr="004F2B4F" w:rsidRDefault="00620A54" w:rsidP="002603CC">
      <w:pPr>
        <w:pStyle w:val="BodyText"/>
        <w:rPr>
          <w:lang w:val="en-US"/>
        </w:rPr>
      </w:pPr>
      <w:commentRangeStart w:id="318"/>
      <w:r w:rsidRPr="004F2B4F">
        <w:rPr>
          <w:lang w:val="en-US"/>
        </w:rPr>
        <w:t xml:space="preserve">The </w:t>
      </w:r>
      <w:r w:rsidRPr="004F2B4F">
        <w:rPr>
          <w:i/>
          <w:lang w:val="en-US"/>
        </w:rPr>
        <w:t>nsec</w:t>
      </w:r>
      <w:r w:rsidRPr="004F2B4F">
        <w:rPr>
          <w:lang w:val="en-US"/>
        </w:rPr>
        <w:t xml:space="preserve"> keyword in the species property file allows the user to define multiple height segments of the species with different properties. The total height of the species is the sum of all </w:t>
      </w:r>
      <w:r w:rsidRPr="004F2B4F">
        <w:rPr>
          <w:i/>
          <w:lang w:val="en-US"/>
        </w:rPr>
        <w:t>ah</w:t>
      </w:r>
      <w:r w:rsidRPr="004F2B4F">
        <w:rPr>
          <w:lang w:val="en-US"/>
        </w:rPr>
        <w:t xml:space="preserve"> values </w:t>
      </w:r>
      <w:r w:rsidRPr="004F2B4F">
        <w:rPr>
          <w:highlight w:val="yellow"/>
          <w:lang w:val="en-US"/>
        </w:rPr>
        <w:t>where the first value corresponds to the lowest segment</w:t>
      </w:r>
      <w:r w:rsidRPr="004F2B4F">
        <w:rPr>
          <w:lang w:val="en-US"/>
        </w:rPr>
        <w:t xml:space="preserve">. Another file referenced by the </w:t>
      </w:r>
      <w:r w:rsidRPr="004F2B4F">
        <w:rPr>
          <w:i/>
          <w:lang w:val="en-US"/>
        </w:rPr>
        <w:t>veggiemapfile</w:t>
      </w:r>
      <w:r w:rsidRPr="004F2B4F">
        <w:rPr>
          <w:lang w:val="en-US"/>
        </w:rPr>
        <w:t xml:space="preserve"> keyword indicates in what grid cell which vegetation species can be found. The format of this file is similar to the bathymetry files described in </w:t>
      </w:r>
      <w:r w:rsidRPr="004F2B4F">
        <w:rPr>
          <w:lang w:val="en-US"/>
        </w:rPr>
        <w:fldChar w:fldCharType="begin"/>
      </w:r>
      <w:r w:rsidRPr="004F2B4F">
        <w:rPr>
          <w:lang w:val="en-US"/>
        </w:rPr>
        <w:instrText xml:space="preserve"> REF _Ref285440913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_Ref285440915 \h </w:instrText>
      </w:r>
      <w:r w:rsidR="004D7B46" w:rsidRPr="004F2B4F">
        <w:rPr>
          <w:lang w:val="en-US"/>
        </w:rPr>
        <w:instrText xml:space="preserve"> \* MERGEFORMAT </w:instrText>
      </w:r>
      <w:r w:rsidRPr="004F2B4F">
        <w:rPr>
          <w:lang w:val="en-US"/>
        </w:rPr>
      </w:r>
      <w:r w:rsidRPr="004F2B4F">
        <w:rPr>
          <w:lang w:val="en-US"/>
        </w:rPr>
        <w:fldChar w:fldCharType="separate"/>
      </w:r>
      <w:r w:rsidR="000C1056" w:rsidRPr="004F2B4F">
        <w:rPr>
          <w:lang w:val="en-US"/>
        </w:rPr>
        <w:t>Grid and bathymetry</w:t>
      </w:r>
      <w:r w:rsidRPr="004F2B4F">
        <w:rPr>
          <w:lang w:val="en-US"/>
        </w:rPr>
        <w:fldChar w:fldCharType="end"/>
      </w:r>
      <w:r w:rsidRPr="004F2B4F">
        <w:rPr>
          <w:lang w:val="en-US"/>
        </w:rPr>
        <w:t>, but the values are integers referring to a species where 1 refers to the first listed species, 2 to the second, et cetera. A zero indicates no vegetation.</w:t>
      </w:r>
      <w:commentRangeEnd w:id="318"/>
      <w:r w:rsidR="00664C37" w:rsidRPr="004F2B4F">
        <w:rPr>
          <w:rStyle w:val="CommentReference"/>
          <w:lang w:val="en-US"/>
        </w:rPr>
        <w:commentReference w:id="318"/>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nveg</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vegetation species</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-123</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veggiefile</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vegetation species list file</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veggiemapfile</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vegetation species map file</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20A54" w:rsidRPr="004F2B4F" w:rsidRDefault="00620A54" w:rsidP="002603CC">
      <w:pPr>
        <w:pStyle w:val="Heading2"/>
        <w:spacing w:line="240" w:lineRule="auto"/>
        <w:jc w:val="both"/>
        <w:rPr>
          <w:lang w:val="en-US"/>
        </w:rPr>
      </w:pPr>
      <w:bookmarkStart w:id="319" w:name="_Toc285701680"/>
      <w:bookmarkStart w:id="320" w:name="_Toc412623870"/>
      <w:r w:rsidRPr="004F2B4F">
        <w:rPr>
          <w:lang w:val="en-US"/>
        </w:rPr>
        <w:t>Discharge input</w:t>
      </w:r>
      <w:bookmarkEnd w:id="319"/>
      <w:bookmarkEnd w:id="320"/>
    </w:p>
    <w:p w:rsidR="00620A54" w:rsidRPr="004F2B4F" w:rsidRDefault="00620A54" w:rsidP="002603CC">
      <w:pPr>
        <w:pStyle w:val="BodyText"/>
        <w:rPr>
          <w:lang w:val="en-US"/>
        </w:rPr>
      </w:pPr>
      <w:r w:rsidRPr="004F2B4F">
        <w:rPr>
          <w:lang w:val="en-US"/>
        </w:rPr>
        <w:t xml:space="preserve">Discharge of water at the model boundaries or directly in the model domain is defined along specific grid sections. The keywords </w:t>
      </w:r>
      <w:r w:rsidRPr="004F2B4F">
        <w:rPr>
          <w:i/>
          <w:lang w:val="en-US"/>
        </w:rPr>
        <w:t>ndischarge</w:t>
      </w:r>
      <w:r w:rsidRPr="004F2B4F">
        <w:rPr>
          <w:lang w:val="en-US"/>
        </w:rPr>
        <w:t xml:space="preserve"> and </w:t>
      </w:r>
      <w:r w:rsidRPr="004F2B4F">
        <w:rPr>
          <w:i/>
          <w:lang w:val="en-US"/>
        </w:rPr>
        <w:t>ntdischarge</w:t>
      </w:r>
      <w:r w:rsidRPr="004F2B4F">
        <w:rPr>
          <w:lang w:val="en-US"/>
        </w:rPr>
        <w:t xml:space="preserve"> define the number of discharge sections and the length of the discharge time series respectively. The </w:t>
      </w:r>
      <w:r w:rsidRPr="004F2B4F">
        <w:rPr>
          <w:i/>
          <w:lang w:val="en-US"/>
        </w:rPr>
        <w:t xml:space="preserve">disch_loc_file </w:t>
      </w:r>
      <w:r w:rsidRPr="004F2B4F">
        <w:rPr>
          <w:lang w:val="en-US"/>
        </w:rPr>
        <w:t xml:space="preserve">keyword references a file that defines the discharge sections. Each line in this file corresponds to a grid section and each line contains four numbers being the start and end coordinates of the section. The file is formatted as follows, where </w:t>
      </w:r>
      <w:r w:rsidRPr="004F2B4F">
        <w:rPr>
          <w:i/>
          <w:lang w:val="en-US"/>
        </w:rPr>
        <w:t>ndisch</w:t>
      </w:r>
      <w:r w:rsidRPr="004F2B4F">
        <w:rPr>
          <w:lang w:val="en-US"/>
        </w:rPr>
        <w:t xml:space="preserve"> refers to the keyword </w:t>
      </w:r>
      <w:r w:rsidRPr="004F2B4F">
        <w:rPr>
          <w:i/>
          <w:lang w:val="en-US"/>
        </w:rPr>
        <w:t>ndischarge</w:t>
      </w:r>
      <w:r w:rsidRPr="004F2B4F">
        <w:rPr>
          <w:lang w:val="en-US"/>
        </w:rPr>
        <w:t>:</w:t>
      </w:r>
    </w:p>
    <w:p w:rsidR="00620A54" w:rsidRPr="004F2B4F" w:rsidRDefault="00620A54" w:rsidP="002603CC">
      <w:pPr>
        <w:pStyle w:val="Codeheader"/>
        <w:rPr>
          <w:lang w:val="en-US"/>
        </w:rPr>
      </w:pPr>
      <w:r w:rsidRPr="004F2B4F">
        <w:rPr>
          <w:lang w:val="en-US"/>
        </w:rPr>
        <w:t>disch_loc.txt</w:t>
      </w:r>
    </w:p>
    <w:p w:rsidR="00620A54" w:rsidRPr="004F2B4F" w:rsidRDefault="00620A54" w:rsidP="002603CC">
      <w:pPr>
        <w:pStyle w:val="Code"/>
        <w:jc w:val="both"/>
      </w:pPr>
      <w:r w:rsidRPr="004F2B4F">
        <w:t>&lt;x_start 1&gt; &lt;y_start 1&gt; &lt;x_end 1&gt; &lt;y_end 1&gt;</w:t>
      </w:r>
    </w:p>
    <w:p w:rsidR="00620A54" w:rsidRPr="004F2B4F" w:rsidRDefault="00620A54" w:rsidP="002603CC">
      <w:pPr>
        <w:pStyle w:val="Code"/>
        <w:jc w:val="both"/>
      </w:pPr>
      <w:r w:rsidRPr="004F2B4F">
        <w:t>&lt;x_start 2&gt; &lt;y_start 2&gt; &lt;x_end 2&gt; &lt;y_end 2&gt;</w:t>
      </w:r>
    </w:p>
    <w:p w:rsidR="00620A54" w:rsidRPr="004F2B4F" w:rsidRDefault="00620A54" w:rsidP="002603CC">
      <w:pPr>
        <w:pStyle w:val="Code"/>
        <w:jc w:val="both"/>
      </w:pPr>
      <w:r w:rsidRPr="004F2B4F">
        <w:t>&lt;x_start 3&gt; &lt;y_start 3&gt; &lt;x_end 3&gt; &lt;y_end 3&gt;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w:t>
      </w:r>
      <w:proofErr w:type="gramStart"/>
      <w:r w:rsidRPr="004F2B4F">
        <w:t>x_start</w:t>
      </w:r>
      <w:proofErr w:type="gramEnd"/>
      <w:r w:rsidRPr="004F2B4F">
        <w:t xml:space="preserve"> ndisch&gt; &lt;y_start ndisch&gt; &lt;x_end ndisch&gt; &lt;y_end ndisch&gt;</w:t>
      </w:r>
    </w:p>
    <w:p w:rsidR="00620A54" w:rsidRPr="004F2B4F" w:rsidRDefault="00620A54" w:rsidP="002603CC">
      <w:pPr>
        <w:pStyle w:val="BodyText"/>
        <w:rPr>
          <w:lang w:val="en-US"/>
        </w:rPr>
      </w:pPr>
      <w:r w:rsidRPr="004F2B4F">
        <w:rPr>
          <w:lang w:val="en-US"/>
        </w:rPr>
        <w:t xml:space="preserve">The world coordinates specified in this file must be chosen such that they are close to the desired grid cell borders, since the grid cell borders are eventually used as discharge section. </w:t>
      </w:r>
      <w:commentRangeStart w:id="321"/>
      <w:r w:rsidRPr="004F2B4F">
        <w:rPr>
          <w:lang w:val="en-US"/>
        </w:rPr>
        <w:t xml:space="preserve">Discharge sections can be located along grid cell borders that are either oriented cross-shore or alongshore, but not a combination of the two. In a regular grid this implies that </w:t>
      </w:r>
      <w:proofErr w:type="gramStart"/>
      <w:r w:rsidR="00C87E94" w:rsidRPr="004F2B4F">
        <w:rPr>
          <w:lang w:val="en-US"/>
        </w:rPr>
        <w:t>either the start and</w:t>
      </w:r>
      <w:proofErr w:type="gramEnd"/>
      <w:r w:rsidRPr="004F2B4F">
        <w:rPr>
          <w:lang w:val="en-US"/>
        </w:rPr>
        <w:t xml:space="preserve"> end x-coordinates are equal</w:t>
      </w:r>
      <w:r w:rsidR="00C87E94" w:rsidRPr="004F2B4F">
        <w:rPr>
          <w:lang w:val="en-US"/>
        </w:rPr>
        <w:t>,</w:t>
      </w:r>
      <w:r w:rsidRPr="004F2B4F">
        <w:rPr>
          <w:lang w:val="en-US"/>
        </w:rPr>
        <w:t xml:space="preserve"> or the start and end y-coordinates are equal. Alternatively, both are equal. In this case a vertical discharge from above is assumed, rather than a horizontal discharge. Vertical discharges only add mass and no momentum to the water body.</w:t>
      </w:r>
      <w:commentRangeEnd w:id="321"/>
      <w:r w:rsidR="00664C37" w:rsidRPr="004F2B4F">
        <w:rPr>
          <w:rStyle w:val="CommentReference"/>
          <w:lang w:val="en-US"/>
        </w:rPr>
        <w:commentReference w:id="321"/>
      </w:r>
    </w:p>
    <w:p w:rsidR="00620A54" w:rsidRPr="004F2B4F" w:rsidRDefault="00620A54" w:rsidP="002603CC">
      <w:pPr>
        <w:pStyle w:val="BodyText"/>
        <w:rPr>
          <w:lang w:val="en-US"/>
        </w:rPr>
      </w:pPr>
      <w:r w:rsidRPr="004F2B4F">
        <w:rPr>
          <w:lang w:val="en-US"/>
        </w:rPr>
        <w:t xml:space="preserve">The keyword </w:t>
      </w:r>
      <w:r w:rsidRPr="004F2B4F">
        <w:rPr>
          <w:i/>
          <w:lang w:val="en-US"/>
        </w:rPr>
        <w:t>disch_timeseries_file</w:t>
      </w:r>
      <w:r w:rsidRPr="004F2B4F">
        <w:rPr>
          <w:lang w:val="en-US"/>
        </w:rPr>
        <w:t xml:space="preserve"> references a file defining the time series imposed on the discharge locations. The file lists the timings in the first column and a discharge value in m</w:t>
      </w:r>
      <w:r w:rsidRPr="004F2B4F">
        <w:rPr>
          <w:vertAlign w:val="superscript"/>
          <w:lang w:val="en-US"/>
        </w:rPr>
        <w:t>3</w:t>
      </w:r>
      <w:r w:rsidRPr="004F2B4F">
        <w:rPr>
          <w:lang w:val="en-US"/>
        </w:rPr>
        <w:t xml:space="preserve">/s for each discharge section as follows, where </w:t>
      </w:r>
      <w:r w:rsidRPr="004F2B4F">
        <w:rPr>
          <w:i/>
          <w:lang w:val="en-US"/>
        </w:rPr>
        <w:t>ntdisch</w:t>
      </w:r>
      <w:r w:rsidRPr="004F2B4F">
        <w:rPr>
          <w:lang w:val="en-US"/>
        </w:rPr>
        <w:t xml:space="preserve"> refers to the keyword </w:t>
      </w:r>
      <w:r w:rsidRPr="004F2B4F">
        <w:rPr>
          <w:i/>
          <w:lang w:val="en-US"/>
        </w:rPr>
        <w:t>ntdischarge</w:t>
      </w:r>
      <w:r w:rsidRPr="004F2B4F">
        <w:rPr>
          <w:lang w:val="en-US"/>
        </w:rPr>
        <w:t>:</w:t>
      </w:r>
    </w:p>
    <w:p w:rsidR="00620A54" w:rsidRPr="00844679" w:rsidRDefault="00620A54" w:rsidP="002603CC">
      <w:pPr>
        <w:pStyle w:val="Codeheader"/>
        <w:rPr>
          <w:lang w:val="de-DE"/>
        </w:rPr>
      </w:pPr>
      <w:r w:rsidRPr="00844679">
        <w:rPr>
          <w:lang w:val="de-DE"/>
        </w:rPr>
        <w:t>disch_timeseries.txt</w:t>
      </w:r>
    </w:p>
    <w:p w:rsidR="00620A54" w:rsidRPr="00844679" w:rsidRDefault="00620A54" w:rsidP="002603CC">
      <w:pPr>
        <w:pStyle w:val="Code"/>
        <w:jc w:val="both"/>
        <w:rPr>
          <w:lang w:val="de-DE"/>
        </w:rPr>
      </w:pPr>
      <w:r w:rsidRPr="00844679">
        <w:rPr>
          <w:lang w:val="de-DE"/>
        </w:rPr>
        <w:t>&lt;t 1&gt; &lt;Q 1,1&gt; &lt;Q 2,1&gt; ... &lt;Q ndisch</w:t>
      </w:r>
      <w:proofErr w:type="gramStart"/>
      <w:r w:rsidRPr="00844679">
        <w:rPr>
          <w:lang w:val="de-DE"/>
        </w:rPr>
        <w:t>,1</w:t>
      </w:r>
      <w:proofErr w:type="gramEnd"/>
      <w:r w:rsidRPr="00844679">
        <w:rPr>
          <w:lang w:val="de-DE"/>
        </w:rPr>
        <w:t>&gt;</w:t>
      </w:r>
    </w:p>
    <w:p w:rsidR="00620A54" w:rsidRPr="00844679" w:rsidRDefault="00620A54" w:rsidP="002603CC">
      <w:pPr>
        <w:pStyle w:val="Code"/>
        <w:jc w:val="both"/>
        <w:rPr>
          <w:lang w:val="de-DE"/>
        </w:rPr>
      </w:pPr>
      <w:r w:rsidRPr="00844679">
        <w:rPr>
          <w:lang w:val="de-DE"/>
        </w:rPr>
        <w:t>&lt;t 2&gt; &lt;Q 1,2&gt; &lt;Q 2,2&gt; ... &lt;Q ndisch</w:t>
      </w:r>
      <w:proofErr w:type="gramStart"/>
      <w:r w:rsidRPr="00844679">
        <w:rPr>
          <w:lang w:val="de-DE"/>
        </w:rPr>
        <w:t>,2</w:t>
      </w:r>
      <w:proofErr w:type="gramEnd"/>
      <w:r w:rsidRPr="00844679">
        <w:rPr>
          <w:lang w:val="de-DE"/>
        </w:rPr>
        <w:t>&gt;</w:t>
      </w:r>
    </w:p>
    <w:p w:rsidR="00620A54" w:rsidRPr="00844679" w:rsidRDefault="00620A54" w:rsidP="002603CC">
      <w:pPr>
        <w:pStyle w:val="Code"/>
        <w:jc w:val="both"/>
        <w:rPr>
          <w:lang w:val="de-DE"/>
        </w:rPr>
      </w:pPr>
      <w:r w:rsidRPr="00844679">
        <w:rPr>
          <w:lang w:val="de-DE"/>
        </w:rPr>
        <w:t>&lt;t 3&gt; &lt;Q 1,3&gt; &lt;Q 2,3&gt; ... &lt;Q ndisch</w:t>
      </w:r>
      <w:proofErr w:type="gramStart"/>
      <w:r w:rsidRPr="00844679">
        <w:rPr>
          <w:lang w:val="de-DE"/>
        </w:rPr>
        <w:t>,3</w:t>
      </w:r>
      <w:proofErr w:type="gramEnd"/>
      <w:r w:rsidRPr="00844679">
        <w:rPr>
          <w:lang w:val="de-DE"/>
        </w:rPr>
        <w:t>&gt;</w:t>
      </w:r>
    </w:p>
    <w:p w:rsidR="00620A54" w:rsidRPr="00844679" w:rsidRDefault="00620A54" w:rsidP="002603CC">
      <w:pPr>
        <w:pStyle w:val="Code"/>
        <w:jc w:val="both"/>
        <w:rPr>
          <w:lang w:val="de-DE"/>
        </w:rPr>
      </w:pPr>
      <w:r w:rsidRPr="00844679">
        <w:rPr>
          <w:lang w:val="de-DE"/>
        </w:rPr>
        <w:t>...</w:t>
      </w:r>
    </w:p>
    <w:p w:rsidR="00620A54" w:rsidRPr="004F2B4F" w:rsidRDefault="00620A54" w:rsidP="002603CC">
      <w:pPr>
        <w:pStyle w:val="Code"/>
        <w:jc w:val="both"/>
      </w:pPr>
      <w:r w:rsidRPr="00844679">
        <w:rPr>
          <w:lang w:val="de-DE"/>
        </w:rPr>
        <w:t>&lt;t ntdisch&gt; &lt;Q 1</w:t>
      </w:r>
      <w:proofErr w:type="gramStart"/>
      <w:r w:rsidRPr="00844679">
        <w:rPr>
          <w:lang w:val="de-DE"/>
        </w:rPr>
        <w:t>,ntdisch</w:t>
      </w:r>
      <w:proofErr w:type="gramEnd"/>
      <w:r w:rsidRPr="00844679">
        <w:rPr>
          <w:lang w:val="de-DE"/>
        </w:rPr>
        <w:t xml:space="preserve">&gt; &lt;Q 2,ntdisch&gt; ... </w:t>
      </w:r>
      <w:r w:rsidRPr="004F2B4F">
        <w:t>&lt;Q ndisch,ntdisch&gt;</w:t>
      </w:r>
    </w:p>
    <w:p w:rsidR="00620A54" w:rsidRPr="004F2B4F" w:rsidRDefault="00620A54" w:rsidP="002603CC">
      <w:pPr>
        <w:pStyle w:val="BodyText"/>
        <w:rPr>
          <w:lang w:val="en-US"/>
        </w:rPr>
      </w:pPr>
      <w:r w:rsidRPr="004F2B4F">
        <w:rPr>
          <w:lang w:val="en-US"/>
        </w:rPr>
        <w:t>Discharges defined at the domain borders are positive in direction towards the domain (influx). Discharges defined in the domain itself are positive in direction of the positive x or y direction. Vertical discharges are positive into the domain (influx).</w:t>
      </w:r>
    </w:p>
    <w:p w:rsidR="00620A54" w:rsidRPr="004F2B4F" w:rsidRDefault="00620A54" w:rsidP="002603CC">
      <w:pPr>
        <w:pStyle w:val="BodyText"/>
        <w:rPr>
          <w:lang w:val="en-US"/>
        </w:rPr>
      </w:pPr>
      <w:r w:rsidRPr="004F2B4F">
        <w:rPr>
          <w:lang w:val="en-US"/>
        </w:rPr>
        <w:t>The table below gives an overview of all keywords related to discharges:</w:t>
      </w:r>
    </w:p>
    <w:tbl>
      <w:tblPr>
        <w:tblStyle w:val="LightShading-Accent1"/>
        <w:tblW w:w="0" w:type="auto"/>
        <w:tblLook w:val="04A0" w:firstRow="1" w:lastRow="0" w:firstColumn="1" w:lastColumn="0" w:noHBand="0" w:noVBand="1"/>
      </w:tblPr>
      <w:tblGrid>
        <w:gridCol w:w="2799"/>
        <w:gridCol w:w="1508"/>
        <w:gridCol w:w="1977"/>
        <w:gridCol w:w="804"/>
        <w:gridCol w:w="921"/>
        <w:gridCol w:w="921"/>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disch_loc_file*</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discharge locations file</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disch_timeseries_file*</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discharge timeseries file</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ndischarge*</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discharge locations</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4F2B4F">
              <w:rPr>
                <w:highlight w:val="yellow"/>
              </w:rPr>
              <w:t>par%ndischarge</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0 - 100</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ntdischarge*</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Length of discharge time series</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4F2B4F">
              <w:rPr>
                <w:highlight w:val="yellow"/>
              </w:rPr>
              <w:t>par%ntdischarge</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0 - 100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20A54" w:rsidRPr="004F2B4F" w:rsidRDefault="00620A54" w:rsidP="002603CC">
      <w:pPr>
        <w:pStyle w:val="Heading2"/>
        <w:spacing w:line="240" w:lineRule="auto"/>
        <w:jc w:val="both"/>
        <w:rPr>
          <w:lang w:val="en-US"/>
        </w:rPr>
      </w:pPr>
      <w:bookmarkStart w:id="322" w:name="_Toc285701681"/>
      <w:bookmarkStart w:id="323" w:name="_Toc412623871"/>
      <w:r w:rsidRPr="004F2B4F">
        <w:rPr>
          <w:lang w:val="en-US"/>
        </w:rPr>
        <w:t>Drifters input</w:t>
      </w:r>
      <w:bookmarkEnd w:id="322"/>
      <w:bookmarkEnd w:id="323"/>
    </w:p>
    <w:p w:rsidR="00620A54" w:rsidRPr="004F2B4F" w:rsidRDefault="00620A54" w:rsidP="002603CC">
      <w:pPr>
        <w:pStyle w:val="BodyText"/>
        <w:rPr>
          <w:lang w:val="en-US"/>
        </w:rPr>
      </w:pPr>
      <w:r w:rsidRPr="004F2B4F">
        <w:rPr>
          <w:lang w:val="en-US"/>
        </w:rPr>
        <w:t xml:space="preserve">Drifters can be deployed during the model simulation by specifying the number of drifters using the keyword </w:t>
      </w:r>
      <w:r w:rsidRPr="004F2B4F">
        <w:rPr>
          <w:i/>
          <w:lang w:val="en-US"/>
        </w:rPr>
        <w:t>ndrifter</w:t>
      </w:r>
      <w:r w:rsidRPr="004F2B4F">
        <w:rPr>
          <w:lang w:val="en-US"/>
        </w:rPr>
        <w:t xml:space="preserve"> and the location, start and end time of the drifter deployment in a separate file referenced by the </w:t>
      </w:r>
      <w:r w:rsidRPr="004F2B4F">
        <w:rPr>
          <w:i/>
          <w:lang w:val="en-US"/>
        </w:rPr>
        <w:t>drifterfile</w:t>
      </w:r>
      <w:r w:rsidRPr="004F2B4F">
        <w:rPr>
          <w:lang w:val="en-US"/>
        </w:rPr>
        <w:t xml:space="preserve"> keyword. The file format is as follows:</w:t>
      </w:r>
    </w:p>
    <w:p w:rsidR="00620A54" w:rsidRPr="004F2B4F" w:rsidRDefault="00620A54" w:rsidP="002603CC">
      <w:pPr>
        <w:pStyle w:val="Codeheader"/>
        <w:rPr>
          <w:lang w:val="en-US"/>
        </w:rPr>
      </w:pPr>
      <w:r w:rsidRPr="004F2B4F">
        <w:rPr>
          <w:lang w:val="en-US"/>
        </w:rPr>
        <w:t>drifter.txt</w:t>
      </w:r>
    </w:p>
    <w:p w:rsidR="00620A54" w:rsidRPr="004F2B4F" w:rsidRDefault="00620A54" w:rsidP="002603CC">
      <w:pPr>
        <w:pStyle w:val="Code"/>
        <w:jc w:val="both"/>
      </w:pPr>
      <w:r w:rsidRPr="004F2B4F">
        <w:t>&lt;</w:t>
      </w:r>
      <w:proofErr w:type="gramStart"/>
      <w:r w:rsidRPr="004F2B4F">
        <w:t>x</w:t>
      </w:r>
      <w:proofErr w:type="gramEnd"/>
      <w:r w:rsidRPr="004F2B4F">
        <w:t xml:space="preserve"> 1&gt; &lt;y 1&gt; &lt;t_start 1&gt; &lt;t_end 1&gt;</w:t>
      </w:r>
    </w:p>
    <w:p w:rsidR="00620A54" w:rsidRPr="00681E02" w:rsidRDefault="00620A54" w:rsidP="002603CC">
      <w:pPr>
        <w:pStyle w:val="Code"/>
        <w:jc w:val="both"/>
        <w:rPr>
          <w:lang w:val="fr-FR"/>
        </w:rPr>
      </w:pPr>
      <w:r w:rsidRPr="00681E02">
        <w:rPr>
          <w:lang w:val="fr-FR"/>
        </w:rPr>
        <w:t>&lt;x 2&gt; &lt;y 2&gt; &lt;t_start 2&gt; &lt;t_end 2&gt;</w:t>
      </w:r>
    </w:p>
    <w:p w:rsidR="00620A54" w:rsidRPr="00681E02" w:rsidRDefault="00620A54" w:rsidP="002603CC">
      <w:pPr>
        <w:pStyle w:val="Code"/>
        <w:jc w:val="both"/>
        <w:rPr>
          <w:lang w:val="fr-FR"/>
        </w:rPr>
      </w:pPr>
      <w:r w:rsidRPr="00681E02">
        <w:rPr>
          <w:lang w:val="fr-FR"/>
        </w:rPr>
        <w:t>&lt;x 3&gt; &lt;y 3&gt; &lt;t_start 3&gt; &lt;t_end 3&gt;</w:t>
      </w:r>
    </w:p>
    <w:p w:rsidR="00620A54" w:rsidRPr="00681E02" w:rsidRDefault="00620A54" w:rsidP="002603CC">
      <w:pPr>
        <w:pStyle w:val="Code"/>
        <w:jc w:val="both"/>
        <w:rPr>
          <w:lang w:val="de-DE"/>
        </w:rPr>
      </w:pPr>
      <w:r w:rsidRPr="00681E02">
        <w:rPr>
          <w:lang w:val="de-DE"/>
        </w:rPr>
        <w:t>...</w:t>
      </w:r>
    </w:p>
    <w:p w:rsidR="00620A54" w:rsidRPr="00681E02" w:rsidRDefault="00620A54" w:rsidP="002603CC">
      <w:pPr>
        <w:pStyle w:val="Code"/>
        <w:jc w:val="both"/>
        <w:rPr>
          <w:lang w:val="de-DE"/>
        </w:rPr>
      </w:pPr>
      <w:r w:rsidRPr="00681E02">
        <w:rPr>
          <w:lang w:val="de-DE"/>
        </w:rPr>
        <w:t>&lt;x ndrifter&gt; &lt;y ndrifter&gt; &lt;t_start ndrifter&gt; &lt;t_end ndrifter&gt;</w:t>
      </w:r>
    </w:p>
    <w:p w:rsidR="00620A54" w:rsidRPr="004F2B4F" w:rsidRDefault="00620A54" w:rsidP="002603CC">
      <w:pPr>
        <w:pStyle w:val="BodyText"/>
        <w:rPr>
          <w:lang w:val="en-US"/>
        </w:rPr>
      </w:pPr>
      <w:r w:rsidRPr="004F2B4F">
        <w:rPr>
          <w:lang w:val="en-US"/>
        </w:rPr>
        <w:t>The table below gives an overview of all keywords related to drifters:</w:t>
      </w:r>
    </w:p>
    <w:tbl>
      <w:tblPr>
        <w:tblStyle w:val="LightShading-Accent1"/>
        <w:tblW w:w="0" w:type="auto"/>
        <w:tblLook w:val="04A0" w:firstRow="1" w:lastRow="0" w:firstColumn="1" w:lastColumn="0" w:noHBand="0" w:noVBand="1"/>
      </w:tblPr>
      <w:tblGrid>
        <w:gridCol w:w="1735"/>
        <w:gridCol w:w="2029"/>
        <w:gridCol w:w="1729"/>
        <w:gridCol w:w="1240"/>
        <w:gridCol w:w="973"/>
        <w:gridCol w:w="1224"/>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4F2B4F">
              <w:t>description</w:t>
            </w:r>
          </w:p>
        </w:tc>
        <w:tc>
          <w:tcPr>
            <w:tcW w:w="1417"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drifterfile</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drifter data file</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ndrifter</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drifers</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par%ndrifter</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0 - 50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20A54" w:rsidRPr="004F2B4F" w:rsidRDefault="00620A54" w:rsidP="002603CC">
      <w:pPr>
        <w:pStyle w:val="Heading2"/>
        <w:spacing w:line="240" w:lineRule="auto"/>
        <w:jc w:val="both"/>
        <w:rPr>
          <w:lang w:val="en-US"/>
        </w:rPr>
      </w:pPr>
      <w:bookmarkStart w:id="324" w:name="_Toc285701682"/>
      <w:bookmarkStart w:id="325" w:name="_Toc412623872"/>
      <w:r w:rsidRPr="004F2B4F">
        <w:rPr>
          <w:lang w:val="en-US"/>
        </w:rPr>
        <w:t>Ship</w:t>
      </w:r>
      <w:ins w:id="326" w:author="Arnold van Rooijen" w:date="2015-03-05T11:46:00Z">
        <w:r w:rsidR="00C67788">
          <w:rPr>
            <w:lang w:val="en-US"/>
          </w:rPr>
          <w:t>-induced</w:t>
        </w:r>
      </w:ins>
      <w:r w:rsidRPr="004F2B4F">
        <w:rPr>
          <w:lang w:val="en-US"/>
        </w:rPr>
        <w:t xml:space="preserve"> </w:t>
      </w:r>
      <w:r w:rsidR="000E2A0A" w:rsidRPr="004F2B4F">
        <w:rPr>
          <w:lang w:val="en-US"/>
        </w:rPr>
        <w:t>waves</w:t>
      </w:r>
      <w:bookmarkEnd w:id="324"/>
      <w:bookmarkEnd w:id="325"/>
    </w:p>
    <w:p w:rsidR="00306E8A" w:rsidRDefault="00620A54" w:rsidP="002603CC">
      <w:pPr>
        <w:pStyle w:val="BodyText"/>
        <w:rPr>
          <w:ins w:id="327" w:author="Arnold van Rooijen" w:date="2015-03-05T11:56:00Z"/>
          <w:lang w:val="en-US"/>
        </w:rPr>
      </w:pPr>
      <w:r w:rsidRPr="004F2B4F">
        <w:rPr>
          <w:lang w:val="en-US"/>
        </w:rPr>
        <w:t xml:space="preserve">Ship waves can be simulated by defining the ships geometries and trajectories in a collection of files. The user can define multiple ships. The number of ships is set by the keyword </w:t>
      </w:r>
      <w:r w:rsidRPr="004F2B4F">
        <w:rPr>
          <w:i/>
          <w:lang w:val="en-US"/>
        </w:rPr>
        <w:t>nship</w:t>
      </w:r>
      <w:r w:rsidRPr="004F2B4F">
        <w:rPr>
          <w:lang w:val="en-US"/>
        </w:rPr>
        <w:t xml:space="preserve">. In the file referenced by the keyword </w:t>
      </w:r>
      <w:r w:rsidRPr="004F2B4F">
        <w:rPr>
          <w:i/>
          <w:lang w:val="en-US"/>
        </w:rPr>
        <w:t>shipfile</w:t>
      </w:r>
      <w:r w:rsidRPr="004F2B4F">
        <w:rPr>
          <w:lang w:val="en-US"/>
        </w:rPr>
        <w:t xml:space="preserve"> each ship is given a name. The properties of each ship are summarized in </w:t>
      </w:r>
      <w:del w:id="328" w:author="Arnold van Rooijen" w:date="2015-03-05T11:48:00Z">
        <w:r w:rsidRPr="004F2B4F" w:rsidDel="00C67788">
          <w:rPr>
            <w:lang w:val="en-US"/>
          </w:rPr>
          <w:delText xml:space="preserve">yet </w:delText>
        </w:r>
      </w:del>
      <w:r w:rsidRPr="004F2B4F">
        <w:rPr>
          <w:lang w:val="en-US"/>
        </w:rPr>
        <w:t xml:space="preserve">another </w:t>
      </w:r>
      <w:ins w:id="329" w:author="Arnold van Rooijen" w:date="2015-03-05T11:50:00Z">
        <w:r w:rsidR="00157CCB">
          <w:rPr>
            <w:lang w:val="en-US"/>
          </w:rPr>
          <w:t>text</w:t>
        </w:r>
      </w:ins>
      <w:r w:rsidRPr="004F2B4F">
        <w:rPr>
          <w:lang w:val="en-US"/>
        </w:rPr>
        <w:t>file with the name of the ship</w:t>
      </w:r>
      <w:ins w:id="330" w:author="Arnold van Rooijen" w:date="2015-03-05T11:53:00Z">
        <w:r w:rsidR="00306E8A">
          <w:rPr>
            <w:lang w:val="en-US"/>
          </w:rPr>
          <w:t xml:space="preserve"> (</w:t>
        </w:r>
        <w:r w:rsidR="00306E8A">
          <w:rPr>
            <w:i/>
            <w:lang w:val="en-US"/>
          </w:rPr>
          <w:t>shipname.txt</w:t>
        </w:r>
        <w:r w:rsidR="00306E8A">
          <w:rPr>
            <w:lang w:val="en-US"/>
          </w:rPr>
          <w:t>)</w:t>
        </w:r>
      </w:ins>
      <w:r w:rsidRPr="004F2B4F">
        <w:rPr>
          <w:lang w:val="en-US"/>
        </w:rPr>
        <w:t>. This properties file defines the parameters discretization of the ships geometry</w:t>
      </w:r>
      <w:ins w:id="331" w:author="Arnold van Rooijen" w:date="2015-03-05T11:50:00Z">
        <w:r w:rsidR="00157CCB">
          <w:rPr>
            <w:lang w:val="en-US"/>
          </w:rPr>
          <w:t xml:space="preserve">. The ship grid is determined by the keywords </w:t>
        </w:r>
      </w:ins>
      <w:ins w:id="332" w:author="Arnold van Rooijen" w:date="2015-03-05T11:51:00Z">
        <w:r w:rsidR="00157CCB">
          <w:rPr>
            <w:i/>
            <w:lang w:val="en-US"/>
          </w:rPr>
          <w:t xml:space="preserve">dx, </w:t>
        </w:r>
        <w:proofErr w:type="gramStart"/>
        <w:r w:rsidR="00157CCB">
          <w:rPr>
            <w:i/>
            <w:lang w:val="en-US"/>
          </w:rPr>
          <w:t>dy</w:t>
        </w:r>
        <w:proofErr w:type="gramEnd"/>
        <w:r w:rsidR="00157CCB">
          <w:rPr>
            <w:i/>
            <w:lang w:val="en-US"/>
          </w:rPr>
          <w:t>, nx</w:t>
        </w:r>
        <w:r w:rsidR="00157CCB">
          <w:rPr>
            <w:lang w:val="en-US"/>
          </w:rPr>
          <w:t xml:space="preserve">, and </w:t>
        </w:r>
        <w:r w:rsidR="00157CCB">
          <w:rPr>
            <w:i/>
            <w:lang w:val="en-US"/>
          </w:rPr>
          <w:t>ny</w:t>
        </w:r>
        <w:r w:rsidR="00157CCB">
          <w:rPr>
            <w:lang w:val="en-US"/>
          </w:rPr>
          <w:t>, and the ship geometry itself is given in a separate file, referenced by</w:t>
        </w:r>
      </w:ins>
      <w:del w:id="333" w:author="Arnold van Rooijen" w:date="2015-03-05T11:51:00Z">
        <w:r w:rsidRPr="004F2B4F" w:rsidDel="00157CCB">
          <w:rPr>
            <w:lang w:val="en-US"/>
          </w:rPr>
          <w:delText xml:space="preserve"> The geometry is then defined in a separate file referenced by </w:delText>
        </w:r>
      </w:del>
      <w:r w:rsidRPr="004F2B4F">
        <w:rPr>
          <w:lang w:val="en-US"/>
        </w:rPr>
        <w:t xml:space="preserve">the keyword </w:t>
      </w:r>
      <w:r w:rsidRPr="004F2B4F">
        <w:rPr>
          <w:i/>
          <w:lang w:val="en-US"/>
        </w:rPr>
        <w:t>shipgeom</w:t>
      </w:r>
      <w:del w:id="334" w:author="Arnold van Rooijen" w:date="2015-03-05T11:51:00Z">
        <w:r w:rsidRPr="004F2B4F" w:rsidDel="00157CCB">
          <w:rPr>
            <w:i/>
            <w:lang w:val="en-US"/>
          </w:rPr>
          <w:delText xml:space="preserve"> </w:delText>
        </w:r>
        <w:r w:rsidRPr="004F2B4F" w:rsidDel="00157CCB">
          <w:rPr>
            <w:lang w:val="en-US"/>
          </w:rPr>
          <w:delText>from the ship properties file</w:delText>
        </w:r>
      </w:del>
      <w:r w:rsidRPr="004F2B4F">
        <w:rPr>
          <w:lang w:val="en-US"/>
        </w:rPr>
        <w:t>.</w:t>
      </w:r>
      <w:del w:id="335" w:author="Arnold van Rooijen" w:date="2015-03-05T11:50:00Z">
        <w:r w:rsidRPr="004F2B4F" w:rsidDel="00157CCB">
          <w:rPr>
            <w:lang w:val="en-US"/>
          </w:rPr>
          <w:delText xml:space="preserve"> This file contains depth values of the hull discretized by the </w:delText>
        </w:r>
        <w:r w:rsidRPr="004F2B4F" w:rsidDel="00157CCB">
          <w:rPr>
            <w:i/>
            <w:lang w:val="en-US"/>
          </w:rPr>
          <w:delText xml:space="preserve">dx, dy, nx, </w:delText>
        </w:r>
        <w:r w:rsidRPr="004F2B4F" w:rsidDel="00157CCB">
          <w:rPr>
            <w:lang w:val="en-US"/>
          </w:rPr>
          <w:delText xml:space="preserve">and </w:delText>
        </w:r>
        <w:r w:rsidRPr="004F2B4F" w:rsidDel="00157CCB">
          <w:rPr>
            <w:i/>
            <w:lang w:val="en-US"/>
          </w:rPr>
          <w:delText>ny</w:delText>
        </w:r>
        <w:r w:rsidRPr="004F2B4F" w:rsidDel="00157CCB">
          <w:rPr>
            <w:lang w:val="en-US"/>
          </w:rPr>
          <w:delText xml:space="preserve"> parameters</w:delText>
        </w:r>
        <w:r w:rsidR="00664C37" w:rsidRPr="004F2B4F" w:rsidDel="00157CCB">
          <w:rPr>
            <w:lang w:val="en-US"/>
          </w:rPr>
          <w:delText xml:space="preserve"> for the ship</w:delText>
        </w:r>
      </w:del>
      <w:r w:rsidRPr="004F2B4F">
        <w:rPr>
          <w:lang w:val="en-US"/>
        </w:rPr>
        <w:t xml:space="preserve">. </w:t>
      </w:r>
      <w:ins w:id="336" w:author="Arnold van Rooijen" w:date="2015-03-05T12:06:00Z">
        <w:r w:rsidR="00B07054">
          <w:rPr>
            <w:lang w:val="en-US"/>
          </w:rPr>
          <w:t xml:space="preserve">This file contains the ship draft per ship grid point, and should have a size of </w:t>
        </w:r>
        <w:r w:rsidR="00B07054" w:rsidRPr="00B07054">
          <w:rPr>
            <w:i/>
            <w:lang w:val="en-US"/>
            <w:rPrChange w:id="337" w:author="Arnold van Rooijen" w:date="2015-03-05T12:06:00Z">
              <w:rPr>
                <w:lang w:val="en-US"/>
              </w:rPr>
            </w:rPrChange>
          </w:rPr>
          <w:t>nx</w:t>
        </w:r>
      </w:ins>
      <w:ins w:id="338" w:author="Arnold van Rooijen" w:date="2015-03-05T12:07:00Z">
        <w:r w:rsidR="00B1090B">
          <w:rPr>
            <w:lang w:val="en-US"/>
          </w:rPr>
          <w:t>+1</w:t>
        </w:r>
      </w:ins>
      <w:ins w:id="339" w:author="Arnold van Rooijen" w:date="2015-03-05T12:06:00Z">
        <w:r w:rsidR="00B07054">
          <w:rPr>
            <w:lang w:val="en-US"/>
          </w:rPr>
          <w:t xml:space="preserve"> by </w:t>
        </w:r>
        <w:proofErr w:type="gramStart"/>
        <w:r w:rsidR="00B07054" w:rsidRPr="00B07054">
          <w:rPr>
            <w:i/>
            <w:lang w:val="en-US"/>
            <w:rPrChange w:id="340" w:author="Arnold van Rooijen" w:date="2015-03-05T12:06:00Z">
              <w:rPr>
                <w:lang w:val="en-US"/>
              </w:rPr>
            </w:rPrChange>
          </w:rPr>
          <w:t>ny</w:t>
        </w:r>
      </w:ins>
      <w:ins w:id="341" w:author="Arnold van Rooijen" w:date="2015-03-05T12:07:00Z">
        <w:r w:rsidR="00B1090B">
          <w:rPr>
            <w:lang w:val="en-US"/>
          </w:rPr>
          <w:t>+</w:t>
        </w:r>
        <w:proofErr w:type="gramEnd"/>
        <w:r w:rsidR="00B1090B">
          <w:rPr>
            <w:lang w:val="en-US"/>
          </w:rPr>
          <w:t>1</w:t>
        </w:r>
      </w:ins>
      <w:ins w:id="342" w:author="Arnold van Rooijen" w:date="2015-03-05T12:06:00Z">
        <w:r w:rsidR="00B07054">
          <w:rPr>
            <w:lang w:val="en-US"/>
          </w:rPr>
          <w:t xml:space="preserve">. </w:t>
        </w:r>
      </w:ins>
      <w:commentRangeStart w:id="343"/>
      <w:r w:rsidRPr="004F2B4F">
        <w:rPr>
          <w:lang w:val="en-US"/>
        </w:rPr>
        <w:t xml:space="preserve">The center of gravity of the ship is also defined in the ship properties file using the keywords </w:t>
      </w:r>
      <w:r w:rsidRPr="004F2B4F">
        <w:rPr>
          <w:i/>
          <w:lang w:val="en-US"/>
        </w:rPr>
        <w:t>xCG, yCG</w:t>
      </w:r>
      <w:r w:rsidRPr="004F2B4F">
        <w:rPr>
          <w:lang w:val="en-US"/>
        </w:rPr>
        <w:t xml:space="preserve"> and </w:t>
      </w:r>
      <w:r w:rsidRPr="004F2B4F">
        <w:rPr>
          <w:i/>
          <w:lang w:val="en-US"/>
        </w:rPr>
        <w:t>zCG</w:t>
      </w:r>
      <w:r w:rsidRPr="004F2B4F">
        <w:rPr>
          <w:lang w:val="en-US"/>
        </w:rPr>
        <w:t xml:space="preserve">. </w:t>
      </w:r>
      <w:commentRangeEnd w:id="343"/>
      <w:r w:rsidR="00C44610">
        <w:rPr>
          <w:rStyle w:val="CommentReference"/>
        </w:rPr>
        <w:commentReference w:id="343"/>
      </w:r>
      <w:r w:rsidRPr="004F2B4F">
        <w:rPr>
          <w:lang w:val="en-US"/>
        </w:rPr>
        <w:t>The ships trajectory is defined in a file referenced from the ship properties file by the keyword</w:t>
      </w:r>
      <w:r w:rsidRPr="004F2B4F">
        <w:rPr>
          <w:i/>
          <w:lang w:val="en-US"/>
        </w:rPr>
        <w:t xml:space="preserve"> shiptrack</w:t>
      </w:r>
      <w:r w:rsidRPr="004F2B4F">
        <w:rPr>
          <w:lang w:val="en-US"/>
        </w:rPr>
        <w:t xml:space="preserve">. Each </w:t>
      </w:r>
      <w:r w:rsidR="000E2A0A" w:rsidRPr="004F2B4F">
        <w:rPr>
          <w:lang w:val="en-US"/>
        </w:rPr>
        <w:t>row</w:t>
      </w:r>
      <w:r w:rsidRPr="004F2B4F">
        <w:rPr>
          <w:lang w:val="en-US"/>
        </w:rPr>
        <w:t xml:space="preserve"> in this file contains a time, x- and y-coordinate indicating the ships </w:t>
      </w:r>
      <w:del w:id="344" w:author="Arnold van Rooijen" w:date="2015-03-05T11:55:00Z">
        <w:r w:rsidRPr="004F2B4F" w:rsidDel="00306E8A">
          <w:rPr>
            <w:lang w:val="en-US"/>
          </w:rPr>
          <w:delText>trajectory</w:delText>
        </w:r>
      </w:del>
      <w:ins w:id="345" w:author="Arnold van Rooijen" w:date="2015-03-05T11:55:00Z">
        <w:r w:rsidR="00306E8A">
          <w:rPr>
            <w:lang w:val="en-US"/>
          </w:rPr>
          <w:t xml:space="preserve"> position as function of time</w:t>
        </w:r>
      </w:ins>
      <w:r w:rsidRPr="004F2B4F">
        <w:rPr>
          <w:lang w:val="en-US"/>
        </w:rPr>
        <w:t>.</w:t>
      </w:r>
      <w:ins w:id="346" w:author="Arnold van Rooijen" w:date="2015-03-05T11:55:00Z">
        <w:r w:rsidR="00653662">
          <w:rPr>
            <w:lang w:val="en-US"/>
          </w:rPr>
          <w:t xml:space="preserve"> </w:t>
        </w:r>
      </w:ins>
      <w:r w:rsidRPr="004F2B4F">
        <w:rPr>
          <w:lang w:val="en-US"/>
        </w:rPr>
        <w:t xml:space="preserve"> </w:t>
      </w:r>
    </w:p>
    <w:p w:rsidR="00653662" w:rsidRDefault="00653662" w:rsidP="002603CC">
      <w:pPr>
        <w:pStyle w:val="BodyText"/>
        <w:rPr>
          <w:ins w:id="347" w:author="Arnold van Rooijen" w:date="2015-03-05T11:55:00Z"/>
          <w:lang w:val="en-US"/>
        </w:rPr>
      </w:pPr>
      <w:ins w:id="348" w:author="Arnold van Rooijen" w:date="2015-03-05T11:56:00Z">
        <w:r>
          <w:rPr>
            <w:lang w:val="en-US"/>
          </w:rPr>
          <w:t xml:space="preserve">To avoid </w:t>
        </w:r>
      </w:ins>
      <w:ins w:id="349" w:author="Arnold van Rooijen" w:date="2015-03-05T11:57:00Z">
        <w:r>
          <w:rPr>
            <w:lang w:val="en-US"/>
          </w:rPr>
          <w:t xml:space="preserve">numerical problems, the full ship track should be within the model domain (i.e. a vessel cannot sail through the model boundary). </w:t>
        </w:r>
      </w:ins>
      <w:ins w:id="350" w:author="Arnold van Rooijen" w:date="2015-03-05T11:58:00Z">
        <w:r>
          <w:rPr>
            <w:lang w:val="en-US"/>
          </w:rPr>
          <w:t xml:space="preserve">Furthermore, it is advised to start the ship track with a very low velocity and gradually increase the sailings speed. </w:t>
        </w:r>
      </w:ins>
      <w:proofErr w:type="gramStart"/>
      <w:ins w:id="351" w:author="Arnold van Rooijen" w:date="2015-03-05T11:59:00Z">
        <w:r>
          <w:rPr>
            <w:lang w:val="en-US"/>
          </w:rPr>
          <w:t>When not taking into account such spin up period, the impact of the ship on the water level can be too abrupt, resulting in unrealistic wave patterns.</w:t>
        </w:r>
        <w:proofErr w:type="gramEnd"/>
        <w:r>
          <w:rPr>
            <w:lang w:val="en-US"/>
          </w:rPr>
          <w:t xml:space="preserve"> In addition, it is </w:t>
        </w:r>
      </w:ins>
      <w:ins w:id="352" w:author="Arnold van Rooijen" w:date="2015-03-05T12:00:00Z">
        <w:r>
          <w:rPr>
            <w:lang w:val="en-US"/>
          </w:rPr>
          <w:t>advised</w:t>
        </w:r>
      </w:ins>
      <w:ins w:id="353" w:author="Arnold van Rooijen" w:date="2015-03-05T11:59:00Z">
        <w:r>
          <w:rPr>
            <w:lang w:val="en-US"/>
          </w:rPr>
          <w:t xml:space="preserve"> to maintain a relatively deep edge of a few grid cells at both model boundaries (i.e. </w:t>
        </w:r>
      </w:ins>
      <w:ins w:id="354" w:author="Arnold van Rooijen" w:date="2015-03-05T12:00:00Z">
        <w:r>
          <w:rPr>
            <w:lang w:val="en-US"/>
          </w:rPr>
          <w:t>front and back side).</w:t>
        </w:r>
      </w:ins>
    </w:p>
    <w:p w:rsidR="00653662" w:rsidRDefault="00653662" w:rsidP="002603CC">
      <w:pPr>
        <w:pStyle w:val="BodyText"/>
        <w:rPr>
          <w:ins w:id="355" w:author="Arnold van Rooijen" w:date="2015-03-05T12:02:00Z"/>
          <w:lang w:val="en-US"/>
        </w:rPr>
      </w:pPr>
      <w:ins w:id="356" w:author="Arnold van Rooijen" w:date="2015-03-05T12:00:00Z">
        <w:r>
          <w:rPr>
            <w:lang w:val="en-US"/>
          </w:rPr>
          <w:t>Another way to avoid numerical issues at the initialization of a ship simulation is to use the flying option</w:t>
        </w:r>
      </w:ins>
      <w:ins w:id="357" w:author="Arnold van Rooijen" w:date="2015-03-05T12:01:00Z">
        <w:r>
          <w:rPr>
            <w:lang w:val="en-US"/>
          </w:rPr>
          <w:t>, which can be specified in the ship file</w:t>
        </w:r>
      </w:ins>
      <w:ins w:id="358" w:author="Arnold van Rooijen" w:date="2015-03-05T12:00:00Z">
        <w:r>
          <w:rPr>
            <w:lang w:val="en-US"/>
          </w:rPr>
          <w:t xml:space="preserve"> (</w:t>
        </w:r>
        <w:r>
          <w:rPr>
            <w:i/>
            <w:lang w:val="en-US"/>
          </w:rPr>
          <w:t xml:space="preserve">flying </w:t>
        </w:r>
        <w:r>
          <w:rPr>
            <w:lang w:val="en-US"/>
          </w:rPr>
          <w:t xml:space="preserve">= 1). </w:t>
        </w:r>
      </w:ins>
      <w:r w:rsidR="00620A54" w:rsidRPr="004F2B4F">
        <w:rPr>
          <w:lang w:val="en-US"/>
        </w:rPr>
        <w:t xml:space="preserve">In case the option </w:t>
      </w:r>
      <w:r w:rsidR="00620A54" w:rsidRPr="004F2B4F">
        <w:rPr>
          <w:i/>
          <w:lang w:val="en-US"/>
        </w:rPr>
        <w:t>flying</w:t>
      </w:r>
      <w:r w:rsidR="00620A54" w:rsidRPr="004F2B4F">
        <w:rPr>
          <w:lang w:val="en-US"/>
        </w:rPr>
        <w:t xml:space="preserve"> is enabled, also a z-coordinate is defined</w:t>
      </w:r>
      <w:ins w:id="359" w:author="Arnold van Rooijen" w:date="2015-03-05T12:01:00Z">
        <w:r>
          <w:rPr>
            <w:lang w:val="en-US"/>
          </w:rPr>
          <w:t xml:space="preserve"> in the shiptrack-file</w:t>
        </w:r>
      </w:ins>
      <w:r w:rsidR="00620A54" w:rsidRPr="004F2B4F">
        <w:rPr>
          <w:lang w:val="en-US"/>
        </w:rPr>
        <w:t xml:space="preserve"> indicating the vertical position of the ship</w:t>
      </w:r>
      <w:r w:rsidR="000E2A0A" w:rsidRPr="004F2B4F">
        <w:rPr>
          <w:lang w:val="en-US"/>
        </w:rPr>
        <w:t xml:space="preserve">. </w:t>
      </w:r>
      <w:del w:id="360" w:author="Arnold van Rooijen" w:date="2015-03-05T12:01:00Z">
        <w:r w:rsidR="000E2A0A" w:rsidRPr="004F2B4F" w:rsidDel="00653662">
          <w:rPr>
            <w:lang w:val="en-US"/>
          </w:rPr>
          <w:delText xml:space="preserve">This keyword is used to propagate a ship through a boundary with minimal boundary effects. </w:delText>
        </w:r>
      </w:del>
      <w:del w:id="361" w:author="Arnold van Rooijen" w:date="2015-03-05T12:02:00Z">
        <w:r w:rsidR="000E2A0A" w:rsidRPr="004F2B4F" w:rsidDel="00653662">
          <w:rPr>
            <w:lang w:val="en-US"/>
          </w:rPr>
          <w:delText>The ship “flies” through the boundary not touching the water and “lands” gradually in the water</w:delText>
        </w:r>
        <w:r w:rsidR="00620A54" w:rsidRPr="004F2B4F" w:rsidDel="00653662">
          <w:rPr>
            <w:lang w:val="en-US"/>
          </w:rPr>
          <w:delText xml:space="preserve">. </w:delText>
        </w:r>
      </w:del>
      <w:ins w:id="362" w:author="Arnold van Rooijen" w:date="2015-03-05T12:02:00Z">
        <w:r>
          <w:rPr>
            <w:lang w:val="en-US"/>
          </w:rPr>
          <w:t>In this way, the vessel can ‘land’ on the water with its correct sailing speed, ther</w:t>
        </w:r>
      </w:ins>
      <w:ins w:id="363" w:author="Arnold van Rooijen" w:date="2015-03-05T12:03:00Z">
        <w:r>
          <w:rPr>
            <w:lang w:val="en-US"/>
          </w:rPr>
          <w:t>eby avoiding unwanted disturbance to the water level. Also, the ship can ‘fly out’ of the model domain before reaching the back boundary</w:t>
        </w:r>
      </w:ins>
      <w:ins w:id="364" w:author="Arnold van Rooijen" w:date="2015-03-05T12:04:00Z">
        <w:r w:rsidR="00FD0197">
          <w:rPr>
            <w:lang w:val="en-US"/>
          </w:rPr>
          <w:t>. By using this method the spin-up time can be reduced considerably.</w:t>
        </w:r>
      </w:ins>
    </w:p>
    <w:p w:rsidR="00620A54" w:rsidRPr="004F2B4F" w:rsidRDefault="00620A54" w:rsidP="002603CC">
      <w:pPr>
        <w:pStyle w:val="BodyText"/>
        <w:rPr>
          <w:lang w:val="en-US"/>
        </w:rPr>
      </w:pPr>
      <w:commentRangeStart w:id="365"/>
      <w:r w:rsidRPr="004F2B4F">
        <w:rPr>
          <w:lang w:val="en-US"/>
        </w:rPr>
        <w:t>The two keywords</w:t>
      </w:r>
      <w:r w:rsidRPr="004F2B4F">
        <w:rPr>
          <w:i/>
          <w:lang w:val="en-US"/>
        </w:rPr>
        <w:t xml:space="preserve"> compute_force</w:t>
      </w:r>
      <w:r w:rsidRPr="004F2B4F">
        <w:rPr>
          <w:lang w:val="en-US"/>
        </w:rPr>
        <w:t xml:space="preserve"> and</w:t>
      </w:r>
      <w:r w:rsidRPr="004F2B4F">
        <w:rPr>
          <w:i/>
          <w:lang w:val="en-US"/>
        </w:rPr>
        <w:t xml:space="preserve"> compute_motion </w:t>
      </w:r>
      <w:r w:rsidRPr="004F2B4F">
        <w:rPr>
          <w:lang w:val="en-US"/>
        </w:rPr>
        <w:t xml:space="preserve">enable the computation of forces </w:t>
      </w:r>
      <w:commentRangeEnd w:id="365"/>
      <w:r w:rsidR="005075DE">
        <w:rPr>
          <w:rStyle w:val="CommentReference"/>
        </w:rPr>
        <w:commentReference w:id="365"/>
      </w:r>
      <w:r w:rsidRPr="004F2B4F">
        <w:rPr>
          <w:lang w:val="en-US"/>
        </w:rPr>
        <w:t>on the ship and the ships motions due to wave forcing respectively. An example of ship definition files is:</w:t>
      </w:r>
    </w:p>
    <w:p w:rsidR="00620A54" w:rsidRPr="004F2B4F" w:rsidRDefault="00620A54" w:rsidP="002603CC">
      <w:pPr>
        <w:pStyle w:val="Codeheader"/>
        <w:rPr>
          <w:lang w:val="en-US"/>
        </w:rPr>
      </w:pPr>
      <w:r w:rsidRPr="004F2B4F">
        <w:rPr>
          <w:lang w:val="en-US"/>
        </w:rPr>
        <w:t>shipfile.txt</w:t>
      </w:r>
    </w:p>
    <w:p w:rsidR="00620A54" w:rsidRPr="004F2B4F" w:rsidRDefault="00620A54" w:rsidP="002603CC">
      <w:pPr>
        <w:pStyle w:val="Code"/>
        <w:jc w:val="both"/>
      </w:pPr>
      <w:del w:id="366" w:author="Arnold van Rooijen" w:date="2015-03-05T11:48:00Z">
        <w:r w:rsidRPr="004F2B4F" w:rsidDel="00C67788">
          <w:delText>pannamax</w:delText>
        </w:r>
      </w:del>
      <w:ins w:id="367" w:author="Arnold van Rooijen" w:date="2015-03-05T11:48:00Z">
        <w:r w:rsidR="00C67788">
          <w:t>container</w:t>
        </w:r>
      </w:ins>
      <w:ins w:id="368" w:author="Arnold van Rooijen" w:date="2015-03-05T11:49:00Z">
        <w:r w:rsidR="00C67788">
          <w:t>ship</w:t>
        </w:r>
      </w:ins>
      <w:ins w:id="369" w:author="Arnold van Rooijen" w:date="2015-03-05T11:48:00Z">
        <w:r w:rsidR="00C67788">
          <w:t>.txt</w:t>
        </w:r>
      </w:ins>
    </w:p>
    <w:p w:rsidR="00620A54" w:rsidRPr="004F2B4F" w:rsidRDefault="00620A54" w:rsidP="002603CC">
      <w:pPr>
        <w:pStyle w:val="Code"/>
        <w:jc w:val="both"/>
      </w:pPr>
      <w:del w:id="370" w:author="Arnold van Rooijen" w:date="2015-03-05T11:49:00Z">
        <w:r w:rsidRPr="004F2B4F" w:rsidDel="00C67788">
          <w:delText>small</w:delText>
        </w:r>
      </w:del>
      <w:ins w:id="371" w:author="Arnold van Rooijen" w:date="2015-03-05T11:49:00Z">
        <w:r w:rsidR="00C67788">
          <w:t>oiltanker.txt</w:t>
        </w:r>
      </w:ins>
    </w:p>
    <w:p w:rsidR="00620A54" w:rsidRPr="004F2B4F" w:rsidRDefault="00620A54" w:rsidP="002603CC">
      <w:pPr>
        <w:pStyle w:val="Codeheader"/>
        <w:rPr>
          <w:lang w:val="en-US"/>
        </w:rPr>
      </w:pPr>
      <w:del w:id="372" w:author="Arnold van Rooijen" w:date="2015-03-05T11:49:00Z">
        <w:r w:rsidRPr="004F2B4F" w:rsidDel="00C67788">
          <w:rPr>
            <w:lang w:val="en-US"/>
          </w:rPr>
          <w:delText>pannamax</w:delText>
        </w:r>
      </w:del>
      <w:ins w:id="373" w:author="Arnold van Rooijen" w:date="2015-03-05T11:49:00Z">
        <w:r w:rsidR="00C67788">
          <w:rPr>
            <w:lang w:val="en-US"/>
          </w:rPr>
          <w:t>containership.txt</w:t>
        </w:r>
      </w:ins>
    </w:p>
    <w:p w:rsidR="00620A54" w:rsidRPr="004F2B4F" w:rsidRDefault="00620A54" w:rsidP="002603CC">
      <w:pPr>
        <w:pStyle w:val="Code"/>
        <w:jc w:val="both"/>
      </w:pPr>
      <w:proofErr w:type="gramStart"/>
      <w:r w:rsidRPr="004F2B4F">
        <w:t>dx</w:t>
      </w:r>
      <w:proofErr w:type="gramEnd"/>
      <w:r w:rsidRPr="004F2B4F">
        <w:t xml:space="preserve"> = 10</w:t>
      </w:r>
    </w:p>
    <w:p w:rsidR="00620A54" w:rsidRPr="004F2B4F" w:rsidRDefault="00620A54" w:rsidP="002603CC">
      <w:pPr>
        <w:pStyle w:val="Code"/>
        <w:jc w:val="both"/>
      </w:pPr>
      <w:proofErr w:type="gramStart"/>
      <w:r w:rsidRPr="004F2B4F">
        <w:t>dy</w:t>
      </w:r>
      <w:proofErr w:type="gramEnd"/>
      <w:r w:rsidRPr="004F2B4F">
        <w:t xml:space="preserve"> = 10</w:t>
      </w:r>
    </w:p>
    <w:p w:rsidR="00620A54" w:rsidRPr="004F2B4F" w:rsidRDefault="00620A54" w:rsidP="002603CC">
      <w:pPr>
        <w:pStyle w:val="Code"/>
        <w:jc w:val="both"/>
      </w:pPr>
      <w:proofErr w:type="gramStart"/>
      <w:r w:rsidRPr="004F2B4F">
        <w:t>nx</w:t>
      </w:r>
      <w:proofErr w:type="gramEnd"/>
      <w:r w:rsidRPr="004F2B4F">
        <w:t xml:space="preserve"> = 30</w:t>
      </w:r>
    </w:p>
    <w:p w:rsidR="00620A54" w:rsidRPr="004F2B4F" w:rsidRDefault="00620A54" w:rsidP="002603CC">
      <w:pPr>
        <w:pStyle w:val="Code"/>
        <w:jc w:val="both"/>
      </w:pPr>
      <w:proofErr w:type="gramStart"/>
      <w:r w:rsidRPr="004F2B4F">
        <w:t>ny</w:t>
      </w:r>
      <w:proofErr w:type="gramEnd"/>
      <w:r w:rsidRPr="004F2B4F">
        <w:t xml:space="preserve"> = 10</w:t>
      </w:r>
    </w:p>
    <w:p w:rsidR="00620A54" w:rsidRPr="004F2B4F" w:rsidRDefault="00620A54" w:rsidP="002603CC">
      <w:pPr>
        <w:pStyle w:val="Code"/>
        <w:jc w:val="both"/>
      </w:pPr>
      <w:proofErr w:type="gramStart"/>
      <w:r w:rsidRPr="004F2B4F">
        <w:t>shipgeom</w:t>
      </w:r>
      <w:proofErr w:type="gramEnd"/>
      <w:r w:rsidRPr="004F2B4F">
        <w:t xml:space="preserve"> = </w:t>
      </w:r>
      <w:del w:id="374" w:author="Arnold van Rooijen" w:date="2015-03-05T12:05:00Z">
        <w:r w:rsidRPr="004F2B4F" w:rsidDel="00B07054">
          <w:delText>pannamax</w:delText>
        </w:r>
      </w:del>
      <w:ins w:id="375" w:author="Arnold van Rooijen" w:date="2015-03-05T12:05:00Z">
        <w:r w:rsidR="00B07054">
          <w:t>container</w:t>
        </w:r>
      </w:ins>
      <w:r w:rsidRPr="004F2B4F">
        <w:t>_geom.</w:t>
      </w:r>
      <w:del w:id="376" w:author="Arnold van Rooijen" w:date="2015-03-05T12:05:00Z">
        <w:r w:rsidRPr="004F2B4F" w:rsidDel="00B07054">
          <w:delText>txt</w:delText>
        </w:r>
      </w:del>
      <w:proofErr w:type="gramStart"/>
      <w:ins w:id="377" w:author="Arnold van Rooijen" w:date="2015-03-05T12:05:00Z">
        <w:r w:rsidR="00B07054">
          <w:t>dep</w:t>
        </w:r>
      </w:ins>
      <w:proofErr w:type="gramEnd"/>
    </w:p>
    <w:p w:rsidR="00620A54" w:rsidRPr="004F2B4F" w:rsidRDefault="00620A54" w:rsidP="002603CC">
      <w:pPr>
        <w:pStyle w:val="Code"/>
        <w:jc w:val="both"/>
      </w:pPr>
      <w:proofErr w:type="gramStart"/>
      <w:r w:rsidRPr="004F2B4F">
        <w:t>xCG</w:t>
      </w:r>
      <w:proofErr w:type="gramEnd"/>
      <w:r w:rsidRPr="004F2B4F">
        <w:t xml:space="preserve"> = 120</w:t>
      </w:r>
    </w:p>
    <w:p w:rsidR="00620A54" w:rsidRPr="004F2B4F" w:rsidRDefault="00620A54" w:rsidP="002603CC">
      <w:pPr>
        <w:pStyle w:val="Code"/>
        <w:jc w:val="both"/>
      </w:pPr>
      <w:proofErr w:type="gramStart"/>
      <w:r w:rsidRPr="004F2B4F">
        <w:t>yCG</w:t>
      </w:r>
      <w:proofErr w:type="gramEnd"/>
      <w:r w:rsidRPr="004F2B4F">
        <w:t xml:space="preserve"> = 50</w:t>
      </w:r>
    </w:p>
    <w:p w:rsidR="00620A54" w:rsidRPr="004F2B4F" w:rsidRDefault="00620A54" w:rsidP="002603CC">
      <w:pPr>
        <w:pStyle w:val="Code"/>
        <w:jc w:val="both"/>
      </w:pPr>
      <w:proofErr w:type="gramStart"/>
      <w:r w:rsidRPr="004F2B4F">
        <w:t>zCG</w:t>
      </w:r>
      <w:proofErr w:type="gramEnd"/>
      <w:r w:rsidRPr="004F2B4F">
        <w:t xml:space="preserve"> = 30</w:t>
      </w:r>
    </w:p>
    <w:p w:rsidR="00620A54" w:rsidRPr="004F2B4F" w:rsidRDefault="00620A54" w:rsidP="002603CC">
      <w:pPr>
        <w:pStyle w:val="Code"/>
        <w:jc w:val="both"/>
      </w:pPr>
      <w:proofErr w:type="gramStart"/>
      <w:r w:rsidRPr="004F2B4F">
        <w:t>shiptrack</w:t>
      </w:r>
      <w:proofErr w:type="gramEnd"/>
      <w:r w:rsidRPr="004F2B4F">
        <w:t xml:space="preserve"> = </w:t>
      </w:r>
      <w:del w:id="378" w:author="Arnold van Rooijen" w:date="2015-03-05T12:05:00Z">
        <w:r w:rsidRPr="004F2B4F" w:rsidDel="00B07054">
          <w:delText>pannamax</w:delText>
        </w:r>
      </w:del>
      <w:ins w:id="379" w:author="Arnold van Rooijen" w:date="2015-03-05T12:05:00Z">
        <w:r w:rsidR="00B07054">
          <w:t>container</w:t>
        </w:r>
      </w:ins>
      <w:r w:rsidRPr="004F2B4F">
        <w:t>_track.txt</w:t>
      </w:r>
    </w:p>
    <w:p w:rsidR="00620A54" w:rsidRPr="004F2B4F" w:rsidRDefault="00620A54" w:rsidP="002603CC">
      <w:pPr>
        <w:pStyle w:val="Code"/>
        <w:jc w:val="both"/>
      </w:pPr>
      <w:proofErr w:type="gramStart"/>
      <w:r w:rsidRPr="004F2B4F">
        <w:t>flying</w:t>
      </w:r>
      <w:proofErr w:type="gramEnd"/>
      <w:r w:rsidRPr="004F2B4F">
        <w:t xml:space="preserve"> = 1</w:t>
      </w:r>
    </w:p>
    <w:p w:rsidR="00620A54" w:rsidRPr="004F2B4F" w:rsidRDefault="00620A54" w:rsidP="002603CC">
      <w:pPr>
        <w:pStyle w:val="Code"/>
        <w:jc w:val="both"/>
      </w:pPr>
      <w:r w:rsidRPr="004F2B4F">
        <w:t>compute_force = 1</w:t>
      </w:r>
    </w:p>
    <w:p w:rsidR="00620A54" w:rsidRPr="004F2B4F" w:rsidRDefault="00620A54" w:rsidP="002603CC">
      <w:pPr>
        <w:pStyle w:val="Code"/>
        <w:jc w:val="both"/>
      </w:pPr>
      <w:r w:rsidRPr="004F2B4F">
        <w:t>compute_motion = 1</w:t>
      </w:r>
    </w:p>
    <w:p w:rsidR="00620A54" w:rsidRPr="004F2B4F" w:rsidRDefault="00620A54" w:rsidP="002603CC">
      <w:pPr>
        <w:pStyle w:val="Codeheader"/>
        <w:rPr>
          <w:lang w:val="en-US"/>
        </w:rPr>
      </w:pPr>
      <w:r w:rsidRPr="004F2B4F">
        <w:rPr>
          <w:lang w:val="en-US"/>
        </w:rPr>
        <w:t>pannamax_geom.txt</w:t>
      </w:r>
    </w:p>
    <w:p w:rsidR="00620A54" w:rsidRPr="004F2B4F" w:rsidRDefault="00620A54" w:rsidP="002603CC">
      <w:pPr>
        <w:pStyle w:val="Code"/>
        <w:jc w:val="both"/>
      </w:pPr>
      <w:r w:rsidRPr="004F2B4F">
        <w:t>&lt;</w:t>
      </w:r>
      <w:proofErr w:type="gramStart"/>
      <w:r w:rsidRPr="004F2B4F">
        <w:t>z</w:t>
      </w:r>
      <w:proofErr w:type="gramEnd"/>
      <w:r w:rsidRPr="004F2B4F">
        <w:t xml:space="preserve"> 0,0&gt; &lt;z 1,0&gt; &lt;z 2,0&gt; &lt;z 3,0&gt; ... &lt;z nx,0&gt; &lt;z nx+1,0&gt;</w:t>
      </w:r>
    </w:p>
    <w:p w:rsidR="00620A54" w:rsidRPr="004F2B4F" w:rsidRDefault="00620A54" w:rsidP="002603CC">
      <w:pPr>
        <w:pStyle w:val="Code"/>
        <w:jc w:val="both"/>
      </w:pPr>
      <w:r w:rsidRPr="004F2B4F">
        <w:t>&lt;</w:t>
      </w:r>
      <w:proofErr w:type="gramStart"/>
      <w:r w:rsidRPr="004F2B4F">
        <w:t>z</w:t>
      </w:r>
      <w:proofErr w:type="gramEnd"/>
      <w:r w:rsidRPr="004F2B4F">
        <w:t xml:space="preserve"> 0,1&gt; &lt;z 1,1&gt; &lt;z 2,1&gt; &lt;z 3,1&gt; ... &lt;z nx,1&gt; &lt;z nx+1,1&gt;</w:t>
      </w:r>
    </w:p>
    <w:p w:rsidR="00620A54" w:rsidRPr="004F2B4F" w:rsidRDefault="00620A54" w:rsidP="002603CC">
      <w:pPr>
        <w:pStyle w:val="Code"/>
        <w:jc w:val="both"/>
      </w:pPr>
      <w:r w:rsidRPr="004F2B4F">
        <w:t>...</w:t>
      </w:r>
    </w:p>
    <w:p w:rsidR="00620A54" w:rsidRPr="004F2B4F" w:rsidRDefault="00620A54" w:rsidP="002603CC">
      <w:pPr>
        <w:pStyle w:val="Code"/>
        <w:jc w:val="both"/>
      </w:pPr>
      <w:r w:rsidRPr="004F2B4F">
        <w:t>&lt;z 0,ny&gt; &lt;z 1,ny&gt; &lt;z 2,ny&gt; &lt;z 3,ny&gt; ... &lt;z nx,ny&gt; &lt;z nx+1,ny&gt;</w:t>
      </w:r>
    </w:p>
    <w:p w:rsidR="00620A54" w:rsidRPr="004F2B4F" w:rsidRDefault="00620A54" w:rsidP="002603CC">
      <w:pPr>
        <w:pStyle w:val="Code"/>
        <w:jc w:val="both"/>
      </w:pPr>
      <w:r w:rsidRPr="004F2B4F">
        <w:t>&lt;z 0,ny+1&gt; &lt;z 1,ny+1&gt; &lt;z 2,ny+1&gt; &lt;z 3,ny+1&gt; ... &lt;z nx,ny+1&gt; &lt;z nx+1,ny+1&gt;</w:t>
      </w:r>
    </w:p>
    <w:p w:rsidR="00620A54" w:rsidRPr="00844679" w:rsidRDefault="00620A54" w:rsidP="002603CC">
      <w:pPr>
        <w:pStyle w:val="Codeheader"/>
        <w:rPr>
          <w:lang w:val="fr-FR"/>
        </w:rPr>
      </w:pPr>
      <w:r w:rsidRPr="00844679">
        <w:rPr>
          <w:lang w:val="fr-FR"/>
        </w:rPr>
        <w:t>pannamax_track.txt</w:t>
      </w:r>
    </w:p>
    <w:p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1&gt; &lt;x 1&gt; &lt;y 1&gt; &lt;z 1&gt;</w:t>
      </w:r>
    </w:p>
    <w:p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2&gt; &lt;x 2&gt; &lt;y 2&gt; &lt;z 2&gt;</w:t>
      </w:r>
    </w:p>
    <w:p w:rsidR="00620A54" w:rsidRPr="00844679" w:rsidRDefault="00620A54" w:rsidP="002603CC">
      <w:pPr>
        <w:pStyle w:val="Code"/>
        <w:jc w:val="both"/>
        <w:rPr>
          <w:lang w:val="fr-FR"/>
        </w:rPr>
      </w:pPr>
      <w:r w:rsidRPr="00844679">
        <w:rPr>
          <w:lang w:val="fr-FR"/>
        </w:rPr>
        <w:t>&lt;</w:t>
      </w:r>
      <w:proofErr w:type="gramStart"/>
      <w:r w:rsidRPr="00844679">
        <w:rPr>
          <w:lang w:val="fr-FR"/>
        </w:rPr>
        <w:t>t</w:t>
      </w:r>
      <w:proofErr w:type="gramEnd"/>
      <w:r w:rsidRPr="00844679">
        <w:rPr>
          <w:lang w:val="fr-FR"/>
        </w:rPr>
        <w:t xml:space="preserve"> 3&gt; &lt;x 3&gt; &lt;y 3&gt; &lt;z 3&gt;</w:t>
      </w:r>
    </w:p>
    <w:p w:rsidR="00620A54" w:rsidRPr="00844679" w:rsidRDefault="00620A54" w:rsidP="002603CC">
      <w:pPr>
        <w:pStyle w:val="Code"/>
        <w:jc w:val="both"/>
        <w:rPr>
          <w:lang w:val="fr-FR"/>
        </w:rPr>
      </w:pPr>
      <w:r w:rsidRPr="00844679">
        <w:rPr>
          <w:lang w:val="fr-FR"/>
        </w:rPr>
        <w:t>...</w:t>
      </w:r>
    </w:p>
    <w:p w:rsidR="00620A54" w:rsidRPr="00681E02" w:rsidRDefault="00C67788" w:rsidP="002603CC">
      <w:pPr>
        <w:pStyle w:val="Codeheader"/>
        <w:rPr>
          <w:lang w:val="fr-FR"/>
        </w:rPr>
      </w:pPr>
      <w:del w:id="380" w:author="Arnold van Rooijen" w:date="2015-03-05T11:49:00Z">
        <w:r w:rsidRPr="00681E02" w:rsidDel="00C67788">
          <w:rPr>
            <w:lang w:val="fr-FR"/>
          </w:rPr>
          <w:delText>S</w:delText>
        </w:r>
        <w:r w:rsidR="00620A54" w:rsidRPr="00681E02" w:rsidDel="00C67788">
          <w:rPr>
            <w:lang w:val="fr-FR"/>
          </w:rPr>
          <w:delText>mall</w:delText>
        </w:r>
      </w:del>
      <w:ins w:id="381" w:author="Arnold van Rooijen" w:date="2015-03-05T11:49:00Z">
        <w:r>
          <w:rPr>
            <w:lang w:val="fr-FR"/>
          </w:rPr>
          <w:t>oiltanker.txt</w:t>
        </w:r>
      </w:ins>
    </w:p>
    <w:p w:rsidR="00620A54" w:rsidRPr="004F2B4F" w:rsidRDefault="00620A54" w:rsidP="002603CC">
      <w:pPr>
        <w:pStyle w:val="Code"/>
        <w:jc w:val="both"/>
      </w:pPr>
      <w:proofErr w:type="gramStart"/>
      <w:r w:rsidRPr="004F2B4F">
        <w:t>dx</w:t>
      </w:r>
      <w:proofErr w:type="gramEnd"/>
      <w:r w:rsidRPr="004F2B4F">
        <w:t xml:space="preserve"> = 2</w:t>
      </w:r>
    </w:p>
    <w:p w:rsidR="00620A54" w:rsidRPr="004F2B4F" w:rsidRDefault="00620A54" w:rsidP="002603CC">
      <w:pPr>
        <w:pStyle w:val="Code"/>
        <w:jc w:val="both"/>
      </w:pPr>
      <w:proofErr w:type="gramStart"/>
      <w:r w:rsidRPr="004F2B4F">
        <w:t>dy</w:t>
      </w:r>
      <w:proofErr w:type="gramEnd"/>
      <w:r w:rsidRPr="004F2B4F">
        <w:t xml:space="preserve"> = 2</w:t>
      </w:r>
    </w:p>
    <w:p w:rsidR="00620A54" w:rsidRPr="004F2B4F" w:rsidRDefault="00620A54" w:rsidP="002603CC">
      <w:pPr>
        <w:pStyle w:val="Code"/>
        <w:jc w:val="both"/>
      </w:pPr>
      <w:proofErr w:type="gramStart"/>
      <w:r w:rsidRPr="004F2B4F">
        <w:t>nx</w:t>
      </w:r>
      <w:proofErr w:type="gramEnd"/>
      <w:r w:rsidRPr="004F2B4F">
        <w:t xml:space="preserve"> = 20</w:t>
      </w:r>
    </w:p>
    <w:p w:rsidR="00620A54" w:rsidRPr="004F2B4F" w:rsidRDefault="00620A54" w:rsidP="002603CC">
      <w:pPr>
        <w:pStyle w:val="Code"/>
        <w:jc w:val="both"/>
      </w:pPr>
      <w:proofErr w:type="gramStart"/>
      <w:r w:rsidRPr="004F2B4F">
        <w:t>ny</w:t>
      </w:r>
      <w:proofErr w:type="gramEnd"/>
      <w:r w:rsidRPr="004F2B4F">
        <w:t xml:space="preserve"> = 4</w:t>
      </w:r>
    </w:p>
    <w:p w:rsidR="00620A54" w:rsidRPr="004F2B4F" w:rsidRDefault="00620A54" w:rsidP="002603CC">
      <w:pPr>
        <w:pStyle w:val="Code"/>
        <w:jc w:val="both"/>
      </w:pPr>
      <w:proofErr w:type="gramStart"/>
      <w:r w:rsidRPr="004F2B4F">
        <w:t>shipgeom</w:t>
      </w:r>
      <w:proofErr w:type="gramEnd"/>
      <w:r w:rsidRPr="004F2B4F">
        <w:t xml:space="preserve"> = </w:t>
      </w:r>
      <w:ins w:id="382" w:author="Arnold van Rooijen" w:date="2015-03-05T12:05:00Z">
        <w:r w:rsidR="00B07054">
          <w:t>tanker</w:t>
        </w:r>
      </w:ins>
      <w:del w:id="383" w:author="Arnold van Rooijen" w:date="2015-03-05T12:05:00Z">
        <w:r w:rsidRPr="004F2B4F" w:rsidDel="00B07054">
          <w:delText>small</w:delText>
        </w:r>
      </w:del>
      <w:r w:rsidRPr="004F2B4F">
        <w:t>_geom.</w:t>
      </w:r>
      <w:del w:id="384" w:author="Arnold van Rooijen" w:date="2015-03-05T12:05:00Z">
        <w:r w:rsidRPr="004F2B4F" w:rsidDel="00B07054">
          <w:delText>txt</w:delText>
        </w:r>
      </w:del>
      <w:proofErr w:type="gramStart"/>
      <w:ins w:id="385" w:author="Arnold van Rooijen" w:date="2015-03-05T12:05:00Z">
        <w:r w:rsidR="00B07054">
          <w:t>dep</w:t>
        </w:r>
      </w:ins>
      <w:proofErr w:type="gramEnd"/>
    </w:p>
    <w:p w:rsidR="00620A54" w:rsidRPr="004F2B4F" w:rsidRDefault="00620A54" w:rsidP="002603CC">
      <w:pPr>
        <w:pStyle w:val="Code"/>
        <w:jc w:val="both"/>
      </w:pPr>
      <w:proofErr w:type="gramStart"/>
      <w:r w:rsidRPr="004F2B4F">
        <w:t>xCG</w:t>
      </w:r>
      <w:proofErr w:type="gramEnd"/>
      <w:r w:rsidRPr="004F2B4F">
        <w:t xml:space="preserve"> = 20</w:t>
      </w:r>
    </w:p>
    <w:p w:rsidR="00620A54" w:rsidRPr="004F2B4F" w:rsidRDefault="00620A54" w:rsidP="002603CC">
      <w:pPr>
        <w:pStyle w:val="Code"/>
        <w:jc w:val="both"/>
      </w:pPr>
      <w:proofErr w:type="gramStart"/>
      <w:r w:rsidRPr="004F2B4F">
        <w:t>yCG</w:t>
      </w:r>
      <w:proofErr w:type="gramEnd"/>
      <w:r w:rsidRPr="004F2B4F">
        <w:t xml:space="preserve"> = 40</w:t>
      </w:r>
    </w:p>
    <w:p w:rsidR="00620A54" w:rsidRPr="004F2B4F" w:rsidRDefault="00620A54" w:rsidP="002603CC">
      <w:pPr>
        <w:pStyle w:val="Code"/>
        <w:jc w:val="both"/>
      </w:pPr>
      <w:proofErr w:type="gramStart"/>
      <w:r w:rsidRPr="004F2B4F">
        <w:t>zCG</w:t>
      </w:r>
      <w:proofErr w:type="gramEnd"/>
      <w:r w:rsidRPr="004F2B4F">
        <w:t xml:space="preserve"> = 1.5</w:t>
      </w:r>
    </w:p>
    <w:p w:rsidR="00620A54" w:rsidRPr="004F2B4F" w:rsidRDefault="00620A54" w:rsidP="002603CC">
      <w:pPr>
        <w:pStyle w:val="Code"/>
        <w:jc w:val="both"/>
      </w:pPr>
      <w:proofErr w:type="gramStart"/>
      <w:r w:rsidRPr="004F2B4F">
        <w:t>shiptrack</w:t>
      </w:r>
      <w:proofErr w:type="gramEnd"/>
      <w:r w:rsidRPr="004F2B4F">
        <w:t xml:space="preserve"> = </w:t>
      </w:r>
      <w:del w:id="386" w:author="Arnold van Rooijen" w:date="2015-03-05T12:05:00Z">
        <w:r w:rsidRPr="004F2B4F" w:rsidDel="00B07054">
          <w:delText>small</w:delText>
        </w:r>
      </w:del>
      <w:ins w:id="387" w:author="Arnold van Rooijen" w:date="2015-03-05T12:05:00Z">
        <w:r w:rsidR="00B07054">
          <w:t>tanker</w:t>
        </w:r>
      </w:ins>
      <w:r w:rsidRPr="004F2B4F">
        <w:t>_track.txt</w:t>
      </w:r>
    </w:p>
    <w:p w:rsidR="00620A54" w:rsidRPr="004F2B4F" w:rsidRDefault="00620A54" w:rsidP="002603CC">
      <w:pPr>
        <w:pStyle w:val="Code"/>
        <w:jc w:val="both"/>
      </w:pPr>
      <w:proofErr w:type="gramStart"/>
      <w:r w:rsidRPr="004F2B4F">
        <w:t>flying</w:t>
      </w:r>
      <w:proofErr w:type="gramEnd"/>
      <w:r w:rsidRPr="004F2B4F">
        <w:t xml:space="preserve"> = 0</w:t>
      </w:r>
    </w:p>
    <w:p w:rsidR="00620A54" w:rsidRPr="004F2B4F" w:rsidRDefault="00620A54" w:rsidP="002603CC">
      <w:pPr>
        <w:pStyle w:val="Codeheader"/>
        <w:rPr>
          <w:lang w:val="en-US"/>
        </w:rPr>
      </w:pPr>
      <w:del w:id="388" w:author="Arnold van Rooijen" w:date="2015-03-05T12:05:00Z">
        <w:r w:rsidRPr="004F2B4F" w:rsidDel="00B07054">
          <w:rPr>
            <w:lang w:val="en-US"/>
          </w:rPr>
          <w:delText>small</w:delText>
        </w:r>
      </w:del>
      <w:ins w:id="389" w:author="Arnold van Rooijen" w:date="2015-03-05T12:05:00Z">
        <w:r w:rsidR="00B07054">
          <w:rPr>
            <w:lang w:val="en-US"/>
          </w:rPr>
          <w:t>tanker</w:t>
        </w:r>
      </w:ins>
      <w:r w:rsidRPr="004F2B4F">
        <w:rPr>
          <w:lang w:val="en-US"/>
        </w:rPr>
        <w:t>_track.txt</w:t>
      </w:r>
    </w:p>
    <w:p w:rsidR="00620A54" w:rsidRPr="004F2B4F" w:rsidRDefault="00620A54" w:rsidP="002603CC">
      <w:pPr>
        <w:pStyle w:val="Code"/>
        <w:jc w:val="both"/>
      </w:pPr>
      <w:r w:rsidRPr="004F2B4F">
        <w:t>&lt;</w:t>
      </w:r>
      <w:proofErr w:type="gramStart"/>
      <w:r w:rsidRPr="004F2B4F">
        <w:t>t</w:t>
      </w:r>
      <w:proofErr w:type="gramEnd"/>
      <w:r w:rsidRPr="004F2B4F">
        <w:t xml:space="preserve"> 1&gt; &lt;x 1&gt; &lt;y 1&gt;</w:t>
      </w:r>
    </w:p>
    <w:p w:rsidR="00620A54" w:rsidRPr="004F2B4F" w:rsidRDefault="00620A54" w:rsidP="002603CC">
      <w:pPr>
        <w:pStyle w:val="Code"/>
        <w:jc w:val="both"/>
      </w:pPr>
      <w:r w:rsidRPr="004F2B4F">
        <w:t>&lt;</w:t>
      </w:r>
      <w:proofErr w:type="gramStart"/>
      <w:r w:rsidRPr="004F2B4F">
        <w:t>t</w:t>
      </w:r>
      <w:proofErr w:type="gramEnd"/>
      <w:r w:rsidRPr="004F2B4F">
        <w:t xml:space="preserve"> 2&gt; &lt;x 2&gt; &lt;y 2&gt;</w:t>
      </w:r>
    </w:p>
    <w:p w:rsidR="00620A54" w:rsidRPr="004F2B4F" w:rsidRDefault="00620A54" w:rsidP="002603CC">
      <w:pPr>
        <w:pStyle w:val="Code"/>
        <w:jc w:val="both"/>
      </w:pPr>
      <w:r w:rsidRPr="004F2B4F">
        <w:t>&lt;</w:t>
      </w:r>
      <w:proofErr w:type="gramStart"/>
      <w:r w:rsidRPr="004F2B4F">
        <w:t>t</w:t>
      </w:r>
      <w:proofErr w:type="gramEnd"/>
      <w:r w:rsidRPr="004F2B4F">
        <w:t xml:space="preserve"> 3&gt; &lt;x 3&gt; &lt;y 3&gt;</w:t>
      </w:r>
    </w:p>
    <w:p w:rsidR="00620A54" w:rsidRPr="004F2B4F" w:rsidRDefault="00620A54" w:rsidP="002603CC">
      <w:pPr>
        <w:pStyle w:val="Code"/>
        <w:jc w:val="both"/>
      </w:pPr>
      <w:r w:rsidRPr="004F2B4F">
        <w:t>...</w:t>
      </w:r>
    </w:p>
    <w:tbl>
      <w:tblPr>
        <w:tblStyle w:val="LightShading-Accent1"/>
        <w:tblW w:w="0" w:type="auto"/>
        <w:tblLook w:val="04A0" w:firstRow="1" w:lastRow="0" w:firstColumn="1" w:lastColumn="0" w:noHBand="0" w:noVBand="1"/>
      </w:tblPr>
      <w:tblGrid>
        <w:gridCol w:w="1628"/>
        <w:gridCol w:w="2255"/>
        <w:gridCol w:w="1267"/>
        <w:gridCol w:w="1449"/>
        <w:gridCol w:w="973"/>
        <w:gridCol w:w="1358"/>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nship*</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ships</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-123</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shipfile</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ship data file</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20A54" w:rsidRPr="004F2B4F" w:rsidRDefault="00620A54" w:rsidP="002603CC">
      <w:pPr>
        <w:pStyle w:val="Heading2"/>
        <w:spacing w:line="240" w:lineRule="auto"/>
        <w:jc w:val="both"/>
        <w:rPr>
          <w:lang w:val="en-US"/>
        </w:rPr>
      </w:pPr>
      <w:bookmarkStart w:id="390" w:name="_Ref285455080"/>
      <w:bookmarkStart w:id="391" w:name="_Ref285455082"/>
      <w:bookmarkStart w:id="392" w:name="_Toc285701683"/>
      <w:bookmarkStart w:id="393" w:name="_Toc412623873"/>
      <w:r w:rsidRPr="004F2B4F">
        <w:rPr>
          <w:lang w:val="en-US"/>
        </w:rPr>
        <w:t>Output selection</w:t>
      </w:r>
      <w:bookmarkEnd w:id="390"/>
      <w:bookmarkEnd w:id="391"/>
      <w:bookmarkEnd w:id="392"/>
      <w:bookmarkEnd w:id="393"/>
    </w:p>
    <w:p w:rsidR="00620A54" w:rsidRPr="004F2B4F" w:rsidRDefault="00620A54" w:rsidP="002603CC">
      <w:pPr>
        <w:pStyle w:val="BodyText"/>
        <w:rPr>
          <w:lang w:val="en-US"/>
        </w:rPr>
      </w:pPr>
      <w:r w:rsidRPr="004F2B4F">
        <w:rPr>
          <w:lang w:val="en-US"/>
        </w:rPr>
        <w:t>Output selection determines what data computed by XBeach is written to a file in terms of location and time and in what format. The output types, output times and output formats supported by XBeach are explained in more detail in the following subsections. The table below gives an overview of all keywords related to model output:</w:t>
      </w:r>
    </w:p>
    <w:tbl>
      <w:tblPr>
        <w:tblStyle w:val="LightShading-Accent1"/>
        <w:tblW w:w="0" w:type="auto"/>
        <w:tblLook w:val="04A0" w:firstRow="1" w:lastRow="0" w:firstColumn="1" w:lastColumn="0" w:noHBand="0" w:noVBand="1"/>
      </w:tblPr>
      <w:tblGrid>
        <w:gridCol w:w="1742"/>
        <w:gridCol w:w="1743"/>
        <w:gridCol w:w="1391"/>
        <w:gridCol w:w="2212"/>
        <w:gridCol w:w="921"/>
        <w:gridCol w:w="921"/>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4F2B4F">
              <w:t>description</w:t>
            </w:r>
          </w:p>
        </w:tc>
        <w:tc>
          <w:tcPr>
            <w:tcW w:w="1417"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globalvars*</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Mnems of global output variables, not per se the same size as nglobalvar (invalid variables, defaults)</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'abc'</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meanvars*</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Mnems of mean output variables (by variables)</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'abc'</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ncfilename*</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Xbeach netcdf output file name</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ncross*</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output cross sections</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0 - 50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nglobalvar</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global output variables (as specified by user)</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-1 - 20</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nmeanvar</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mean, min, max, var output variables</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0 - 15</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npoints</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output point locations</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0 - 50</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npointvar</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point output variables</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0 - 50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nrugauge</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Number of output runup gauge locations</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0 - 50</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nrugdepth*</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Number of depths to compute runup in runup gauge</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1 - 10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outputformat*</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Output file format</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fortran</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fortran, netcdf, debug</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pointtypes*</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Point types (0 = point, 1 = rugauge)</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&gt; NULL()</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pointvars*</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Mnems of point output variables (by variables)</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'abc'</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rugdepth*</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Minimum depth for determination of last wet point in runup gauge</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size(par%rugdepth - None</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timings*</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Switch enable progress output to screen</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tintc*</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Interval time of cross section output</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0.01 - 100000.0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tintg</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Interval time of global output</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0.01 - 100000.0</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tintm</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Interval time of mean, var, max, min output</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par%tstop-par%tstart</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par%tstop-par%tstart</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tintp</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Interval time of point and runup gauge output</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0.01 - 100000.0</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tscross*</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file containing timings of cross section output</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 None</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tsglobal*</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file containing timings of global output</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 None</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tsmean*</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Name of file containing timings of mean, max, min and var output</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 None</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tspoints*</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4F2B4F">
              <w:t>Name of file containing timings of point output</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 None</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tstart</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4F2B4F">
              <w:t>Start time of output, in morphological time</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0.0 - 1000000.0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20A54" w:rsidRPr="004F2B4F" w:rsidRDefault="00620A54" w:rsidP="002603CC">
      <w:pPr>
        <w:pStyle w:val="Heading3"/>
        <w:jc w:val="both"/>
        <w:rPr>
          <w:lang w:val="en-US"/>
        </w:rPr>
      </w:pPr>
      <w:bookmarkStart w:id="394" w:name="_Toc285701684"/>
      <w:bookmarkStart w:id="395" w:name="_Toc412623874"/>
      <w:r w:rsidRPr="004F2B4F">
        <w:rPr>
          <w:lang w:val="en-US"/>
        </w:rPr>
        <w:t>Output types</w:t>
      </w:r>
      <w:bookmarkEnd w:id="394"/>
      <w:bookmarkEnd w:id="395"/>
    </w:p>
    <w:p w:rsidR="00620A54" w:rsidRPr="004F2B4F" w:rsidRDefault="00620A54" w:rsidP="002603CC">
      <w:pPr>
        <w:pStyle w:val="BodyText"/>
        <w:rPr>
          <w:lang w:val="en-US"/>
        </w:rPr>
      </w:pPr>
      <w:r w:rsidRPr="004F2B4F">
        <w:rPr>
          <w:lang w:val="en-US"/>
        </w:rPr>
        <w:t xml:space="preserve">XBeach supports four different types of output: 1) instantaneous spatial output 2) time-averaged spatial output 3) fixed point output or 4) run-up gauge output. In principle any variable in XBeach can be outputted as long as it is part of the </w:t>
      </w:r>
      <w:r w:rsidRPr="004F2B4F">
        <w:rPr>
          <w:i/>
          <w:lang w:val="en-US"/>
        </w:rPr>
        <w:t>spaceparams</w:t>
      </w:r>
      <w:r w:rsidRPr="004F2B4F">
        <w:rPr>
          <w:lang w:val="en-US"/>
        </w:rPr>
        <w:t xml:space="preserve"> structure defined in </w:t>
      </w:r>
      <w:r w:rsidRPr="004F2B4F">
        <w:rPr>
          <w:i/>
          <w:lang w:val="en-US"/>
        </w:rPr>
        <w:t>spaceparams.tmpl</w:t>
      </w:r>
      <w:r w:rsidRPr="004F2B4F">
        <w:rPr>
          <w:lang w:val="en-US"/>
        </w:rPr>
        <w:t xml:space="preserve"> in the XBeach source code. An overview of all currently supported parameters in this file is presented in </w:t>
      </w:r>
      <w:r w:rsidRPr="004F2B4F">
        <w:rPr>
          <w:highlight w:val="yellow"/>
          <w:lang w:val="en-US"/>
        </w:rPr>
        <w:t>REF</w:t>
      </w:r>
      <w:r w:rsidRPr="004F2B4F">
        <w:rPr>
          <w:lang w:val="en-US"/>
        </w:rPr>
        <w:t>.</w:t>
      </w:r>
    </w:p>
    <w:p w:rsidR="00620A54" w:rsidRPr="004F2B4F" w:rsidRDefault="00620A54" w:rsidP="002603CC">
      <w:pPr>
        <w:pStyle w:val="BodyText"/>
        <w:rPr>
          <w:lang w:val="en-US"/>
        </w:rPr>
      </w:pPr>
      <w:r w:rsidRPr="004F2B4F">
        <w:rPr>
          <w:lang w:val="en-US"/>
        </w:rPr>
        <w:t xml:space="preserve">The amount of output variables used for each type is determined by the keywords </w:t>
      </w:r>
      <w:r w:rsidRPr="004F2B4F">
        <w:rPr>
          <w:i/>
          <w:lang w:val="en-US"/>
        </w:rPr>
        <w:t>nglobalvar</w:t>
      </w:r>
      <w:r w:rsidRPr="004F2B4F">
        <w:rPr>
          <w:lang w:val="en-US"/>
        </w:rPr>
        <w:t xml:space="preserve">, </w:t>
      </w:r>
      <w:r w:rsidRPr="004F2B4F">
        <w:rPr>
          <w:i/>
          <w:lang w:val="en-US"/>
        </w:rPr>
        <w:t>nmeanvar</w:t>
      </w:r>
      <w:r w:rsidRPr="004F2B4F">
        <w:rPr>
          <w:lang w:val="en-US"/>
        </w:rPr>
        <w:t xml:space="preserve">, </w:t>
      </w:r>
      <w:r w:rsidRPr="004F2B4F">
        <w:rPr>
          <w:i/>
          <w:lang w:val="en-US"/>
        </w:rPr>
        <w:t>npoints</w:t>
      </w:r>
      <w:r w:rsidRPr="004F2B4F">
        <w:rPr>
          <w:lang w:val="en-US"/>
        </w:rPr>
        <w:t xml:space="preserve"> and </w:t>
      </w:r>
      <w:r w:rsidRPr="004F2B4F">
        <w:rPr>
          <w:i/>
          <w:lang w:val="en-US"/>
        </w:rPr>
        <w:t>nrugauge</w:t>
      </w:r>
      <w:r w:rsidRPr="004F2B4F">
        <w:rPr>
          <w:lang w:val="en-US"/>
        </w:rPr>
        <w:t xml:space="preserve">. Each of these keywords takes a number indicating the number of parameters or locations that should be written to file. If any of the keywords is set to zero, the output type is effectively disabled. If </w:t>
      </w:r>
      <w:r w:rsidRPr="004F2B4F">
        <w:rPr>
          <w:i/>
          <w:lang w:val="en-US"/>
        </w:rPr>
        <w:t>nglovalvar</w:t>
      </w:r>
      <w:r w:rsidRPr="004F2B4F">
        <w:rPr>
          <w:lang w:val="en-US"/>
        </w:rPr>
        <w:t xml:space="preserve"> is set to </w:t>
      </w:r>
      <w:r w:rsidRPr="004F2B4F">
        <w:rPr>
          <w:i/>
          <w:lang w:val="en-US"/>
        </w:rPr>
        <w:t>-1</w:t>
      </w:r>
      <w:r w:rsidRPr="004F2B4F">
        <w:rPr>
          <w:lang w:val="en-US"/>
        </w:rPr>
        <w:t xml:space="preserve"> then a standard set of output variables is used, being </w:t>
      </w:r>
      <w:r w:rsidRPr="004F2B4F">
        <w:rPr>
          <w:i/>
          <w:lang w:val="en-US"/>
        </w:rPr>
        <w:t>H, zs, zs0, zb, hh, u, v, ue, ve, urms, Fc, Fy, ccg, ceqsg, ceqbg, Susg, Svsg, E, R, D</w:t>
      </w:r>
      <w:r w:rsidRPr="004F2B4F">
        <w:rPr>
          <w:lang w:val="en-US"/>
        </w:rPr>
        <w:t xml:space="preserve"> and </w:t>
      </w:r>
      <w:r w:rsidRPr="004F2B4F">
        <w:rPr>
          <w:i/>
          <w:lang w:val="en-US"/>
        </w:rPr>
        <w:t>DR</w:t>
      </w:r>
      <w:r w:rsidRPr="004F2B4F">
        <w:rPr>
          <w:lang w:val="en-US"/>
        </w:rPr>
        <w:t xml:space="preserve">. If </w:t>
      </w:r>
      <w:r w:rsidRPr="004F2B4F">
        <w:rPr>
          <w:i/>
          <w:lang w:val="en-US"/>
        </w:rPr>
        <w:t>nglobalvar</w:t>
      </w:r>
      <w:r w:rsidRPr="004F2B4F">
        <w:rPr>
          <w:lang w:val="en-US"/>
        </w:rPr>
        <w:t xml:space="preserve"> is not set it defaults to </w:t>
      </w:r>
      <w:r w:rsidRPr="004F2B4F">
        <w:rPr>
          <w:i/>
          <w:lang w:val="en-US"/>
        </w:rPr>
        <w:t>-1</w:t>
      </w:r>
      <w:r w:rsidRPr="004F2B4F">
        <w:rPr>
          <w:lang w:val="en-US"/>
        </w:rPr>
        <w:t xml:space="preserve">. The lines in the </w:t>
      </w:r>
      <w:r w:rsidRPr="004F2B4F">
        <w:rPr>
          <w:i/>
          <w:lang w:val="en-US"/>
        </w:rPr>
        <w:t>params.txt</w:t>
      </w:r>
      <w:r w:rsidRPr="004F2B4F">
        <w:rPr>
          <w:lang w:val="en-US"/>
        </w:rPr>
        <w:t xml:space="preserve"> file immediately following these keywords determine what parameters or locations are used, as will be explained in more detail in the following subsections.</w:t>
      </w:r>
    </w:p>
    <w:p w:rsidR="00620A54" w:rsidRPr="004F2B4F" w:rsidRDefault="00620A54" w:rsidP="002603CC">
      <w:pPr>
        <w:pStyle w:val="Heading4"/>
        <w:jc w:val="both"/>
        <w:rPr>
          <w:lang w:val="en-US"/>
        </w:rPr>
      </w:pPr>
      <w:r w:rsidRPr="004F2B4F">
        <w:rPr>
          <w:lang w:val="en-US"/>
        </w:rPr>
        <w:t>Instantaneous spatial output</w:t>
      </w:r>
    </w:p>
    <w:p w:rsidR="00620A54" w:rsidRPr="004F2B4F" w:rsidRDefault="00620A54" w:rsidP="002603CC">
      <w:pPr>
        <w:pStyle w:val="BodyText"/>
        <w:rPr>
          <w:lang w:val="en-US"/>
        </w:rPr>
      </w:pPr>
      <w:r w:rsidRPr="004F2B4F">
        <w:rPr>
          <w:lang w:val="en-US"/>
        </w:rPr>
        <w:t xml:space="preserve">Instantaneous spatial output describes the instantaneous state of variables across the entire model domain at various points in time. To make use of this option the user must specify the number of output variables required using the </w:t>
      </w:r>
      <w:r w:rsidRPr="004F2B4F">
        <w:rPr>
          <w:i/>
          <w:lang w:val="en-US"/>
        </w:rPr>
        <w:t>nglobalvar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three instantaneous grids can look as follows:</w:t>
      </w:r>
    </w:p>
    <w:p w:rsidR="00620A54" w:rsidRPr="00844679" w:rsidRDefault="00620A54" w:rsidP="002603CC">
      <w:pPr>
        <w:pStyle w:val="Codeheader"/>
        <w:rPr>
          <w:lang w:val="es-ES"/>
        </w:rPr>
      </w:pPr>
      <w:r w:rsidRPr="00844679">
        <w:rPr>
          <w:lang w:val="es-ES"/>
        </w:rPr>
        <w:t>params.txt</w:t>
      </w:r>
    </w:p>
    <w:p w:rsidR="00620A54" w:rsidRPr="00844679" w:rsidRDefault="00620A54" w:rsidP="002603CC">
      <w:pPr>
        <w:pStyle w:val="Code"/>
        <w:jc w:val="both"/>
        <w:rPr>
          <w:lang w:val="es-ES"/>
        </w:rPr>
      </w:pPr>
      <w:proofErr w:type="gramStart"/>
      <w:r w:rsidRPr="00844679">
        <w:rPr>
          <w:lang w:val="es-ES"/>
        </w:rPr>
        <w:t>nglobalvar</w:t>
      </w:r>
      <w:proofErr w:type="gramEnd"/>
      <w:r w:rsidRPr="00844679">
        <w:rPr>
          <w:lang w:val="es-ES"/>
        </w:rPr>
        <w:t xml:space="preserve"> = 3</w:t>
      </w:r>
    </w:p>
    <w:p w:rsidR="00620A54" w:rsidRPr="00844679" w:rsidRDefault="00620A54" w:rsidP="002603CC">
      <w:pPr>
        <w:pStyle w:val="Code"/>
        <w:jc w:val="both"/>
        <w:rPr>
          <w:lang w:val="es-ES"/>
        </w:rPr>
      </w:pPr>
      <w:proofErr w:type="gramStart"/>
      <w:r w:rsidRPr="00844679">
        <w:rPr>
          <w:lang w:val="es-ES"/>
        </w:rPr>
        <w:t>zs</w:t>
      </w:r>
      <w:proofErr w:type="gramEnd"/>
    </w:p>
    <w:p w:rsidR="00620A54" w:rsidRPr="00844679" w:rsidRDefault="00620A54" w:rsidP="002603CC">
      <w:pPr>
        <w:pStyle w:val="Code"/>
        <w:jc w:val="both"/>
        <w:rPr>
          <w:lang w:val="es-ES"/>
        </w:rPr>
      </w:pPr>
      <w:proofErr w:type="gramStart"/>
      <w:r w:rsidRPr="00844679">
        <w:rPr>
          <w:lang w:val="es-ES"/>
        </w:rPr>
        <w:t>zb</w:t>
      </w:r>
      <w:proofErr w:type="gramEnd"/>
    </w:p>
    <w:p w:rsidR="00620A54" w:rsidRPr="00844679" w:rsidRDefault="00620A54" w:rsidP="002603CC">
      <w:pPr>
        <w:pStyle w:val="Code"/>
        <w:jc w:val="both"/>
        <w:rPr>
          <w:lang w:val="es-ES"/>
        </w:rPr>
      </w:pPr>
      <w:r w:rsidRPr="00844679">
        <w:rPr>
          <w:lang w:val="es-ES"/>
        </w:rPr>
        <w:t>H</w:t>
      </w:r>
    </w:p>
    <w:p w:rsidR="00620A54" w:rsidRPr="004F2B4F" w:rsidRDefault="00620A54" w:rsidP="002603CC">
      <w:pPr>
        <w:pStyle w:val="Heading4"/>
        <w:jc w:val="both"/>
        <w:rPr>
          <w:lang w:val="en-US"/>
        </w:rPr>
      </w:pPr>
      <w:r w:rsidRPr="004F2B4F">
        <w:rPr>
          <w:lang w:val="en-US"/>
        </w:rPr>
        <w:t>Time-averaged spatial output</w:t>
      </w:r>
    </w:p>
    <w:p w:rsidR="00620A54" w:rsidRPr="004F2B4F" w:rsidRDefault="00620A54" w:rsidP="002603CC">
      <w:pPr>
        <w:pStyle w:val="BodyText"/>
        <w:rPr>
          <w:lang w:val="en-US"/>
        </w:rPr>
      </w:pPr>
      <w:r w:rsidRPr="004F2B4F">
        <w:rPr>
          <w:lang w:val="en-US"/>
        </w:rPr>
        <w:t xml:space="preserve">Time-averaged spatial output describes the time-averaged state of variables across the entire model domain at various points in time. The user can define the averaging period in </w:t>
      </w:r>
      <w:r w:rsidRPr="004F2B4F">
        <w:rPr>
          <w:i/>
          <w:lang w:val="en-US"/>
        </w:rPr>
        <w:t>params.txt</w:t>
      </w:r>
      <w:r w:rsidRPr="004F2B4F">
        <w:rPr>
          <w:lang w:val="en-US"/>
        </w:rPr>
        <w:t xml:space="preserve"> (see </w:t>
      </w:r>
      <w:r w:rsidRPr="004F2B4F">
        <w:rPr>
          <w:lang w:val="en-US"/>
        </w:rPr>
        <w:fldChar w:fldCharType="begin"/>
      </w:r>
      <w:r w:rsidRPr="004F2B4F">
        <w:rPr>
          <w:lang w:val="en-US"/>
        </w:rPr>
        <w:instrText xml:space="preserve"> REF _Ref285459027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4.13.2</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_Ref285459027 \h </w:instrText>
      </w:r>
      <w:r w:rsidR="004D7B46" w:rsidRPr="004F2B4F">
        <w:rPr>
          <w:lang w:val="en-US"/>
        </w:rPr>
        <w:instrText xml:space="preserve"> \* MERGEFORMAT </w:instrText>
      </w:r>
      <w:r w:rsidRPr="004F2B4F">
        <w:rPr>
          <w:lang w:val="en-US"/>
        </w:rPr>
      </w:r>
      <w:r w:rsidRPr="004F2B4F">
        <w:rPr>
          <w:lang w:val="en-US"/>
        </w:rPr>
        <w:fldChar w:fldCharType="separate"/>
      </w:r>
      <w:r w:rsidR="000C1056" w:rsidRPr="004F2B4F">
        <w:rPr>
          <w:lang w:val="en-US"/>
        </w:rPr>
        <w:t>Output times</w:t>
      </w:r>
      <w:r w:rsidRPr="004F2B4F">
        <w:rPr>
          <w:lang w:val="en-US"/>
        </w:rPr>
        <w:fldChar w:fldCharType="end"/>
      </w:r>
      <w:r w:rsidRPr="004F2B4F">
        <w:rPr>
          <w:lang w:val="en-US"/>
        </w:rPr>
        <w:t xml:space="preserve">). To make use of this option the user must specify the number of output variables required using the </w:t>
      </w:r>
      <w:r w:rsidRPr="004F2B4F">
        <w:rPr>
          <w:i/>
          <w:lang w:val="en-US"/>
        </w:rPr>
        <w:t>nmeanvar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two time-averaged grids may look as follows:</w:t>
      </w:r>
    </w:p>
    <w:p w:rsidR="00620A54" w:rsidRPr="004F2B4F" w:rsidRDefault="00620A54" w:rsidP="002603CC">
      <w:pPr>
        <w:pStyle w:val="Codeheader"/>
        <w:rPr>
          <w:lang w:val="en-US"/>
        </w:rPr>
      </w:pPr>
      <w:r w:rsidRPr="004F2B4F">
        <w:rPr>
          <w:lang w:val="en-US"/>
        </w:rPr>
        <w:t>params.txt</w:t>
      </w:r>
    </w:p>
    <w:p w:rsidR="00620A54" w:rsidRPr="004F2B4F" w:rsidRDefault="00620A54" w:rsidP="002603CC">
      <w:pPr>
        <w:pStyle w:val="Code"/>
        <w:jc w:val="both"/>
      </w:pPr>
      <w:proofErr w:type="gramStart"/>
      <w:r w:rsidRPr="004F2B4F">
        <w:t>nmeanvar</w:t>
      </w:r>
      <w:proofErr w:type="gramEnd"/>
      <w:r w:rsidRPr="004F2B4F">
        <w:t xml:space="preserve"> = 2</w:t>
      </w:r>
    </w:p>
    <w:p w:rsidR="00620A54" w:rsidRPr="004F2B4F" w:rsidRDefault="00620A54" w:rsidP="002603CC">
      <w:pPr>
        <w:pStyle w:val="Code"/>
        <w:jc w:val="both"/>
      </w:pPr>
      <w:proofErr w:type="gramStart"/>
      <w:r w:rsidRPr="004F2B4F">
        <w:t>u</w:t>
      </w:r>
      <w:proofErr w:type="gramEnd"/>
    </w:p>
    <w:p w:rsidR="00620A54" w:rsidRPr="004F2B4F" w:rsidRDefault="00620A54" w:rsidP="002603CC">
      <w:pPr>
        <w:pStyle w:val="Code"/>
        <w:jc w:val="both"/>
      </w:pPr>
      <w:proofErr w:type="gramStart"/>
      <w:r w:rsidRPr="004F2B4F">
        <w:t>v</w:t>
      </w:r>
      <w:proofErr w:type="gramEnd"/>
    </w:p>
    <w:p w:rsidR="00620A54" w:rsidRPr="004F2B4F" w:rsidRDefault="00620A54" w:rsidP="002603CC">
      <w:pPr>
        <w:pStyle w:val="Heading4"/>
        <w:jc w:val="both"/>
        <w:rPr>
          <w:lang w:val="en-US"/>
        </w:rPr>
      </w:pPr>
      <w:commentRangeStart w:id="396"/>
      <w:r w:rsidRPr="004F2B4F">
        <w:rPr>
          <w:lang w:val="en-US"/>
        </w:rPr>
        <w:t>Fixed point output</w:t>
      </w:r>
    </w:p>
    <w:p w:rsidR="00620A54" w:rsidRPr="004F2B4F" w:rsidRDefault="00620A54" w:rsidP="002603CC">
      <w:pPr>
        <w:pStyle w:val="BodyText"/>
        <w:rPr>
          <w:lang w:val="en-US"/>
        </w:rPr>
      </w:pPr>
      <w:r w:rsidRPr="004F2B4F">
        <w:rPr>
          <w:lang w:val="en-US"/>
        </w:rPr>
        <w:t xml:space="preserve">Fixed point output allows the user to select one or more locations for which a time series of data is stored. This output describes a time-series of one or more variables at one point in the model domain. To make use of this option, the user must specify the number of output locations using the </w:t>
      </w:r>
      <w:r w:rsidRPr="004F2B4F">
        <w:rPr>
          <w:i/>
          <w:lang w:val="en-US"/>
        </w:rPr>
        <w:t>npoints</w:t>
      </w:r>
      <w:r w:rsidRPr="004F2B4F">
        <w:rPr>
          <w:lang w:val="en-US"/>
        </w:rPr>
        <w:t xml:space="preserve"> keyword in </w:t>
      </w:r>
      <w:r w:rsidRPr="004F2B4F">
        <w:rPr>
          <w:i/>
          <w:lang w:val="en-US"/>
        </w:rPr>
        <w:t>params.txt</w:t>
      </w:r>
      <w:r w:rsidRPr="004F2B4F">
        <w:rPr>
          <w:lang w:val="en-US"/>
        </w:rPr>
        <w:t>, immediately followed by one line per output location describing the location coordinates, the number of output variables requested at that location and the names of the output variables to be included. The location coordinates are given separately as x-coordinate and y-coordinate and in world coordinates. XBeach will link the output location to the nearest computational point. The variable names, including the last name, must be followed by a hash symbol (#). Fixed point output significantly reduces the amount of data written to file in each time step and is therefore particularly suitable for high temporal resolution output.</w:t>
      </w:r>
    </w:p>
    <w:p w:rsidR="00620A54" w:rsidRPr="004F2B4F" w:rsidRDefault="00620A54" w:rsidP="002603CC">
      <w:pPr>
        <w:pStyle w:val="BodyText"/>
        <w:rPr>
          <w:lang w:val="en-US"/>
        </w:rPr>
      </w:pPr>
      <w:r w:rsidRPr="004F2B4F">
        <w:rPr>
          <w:lang w:val="en-US"/>
        </w:rPr>
        <w:t xml:space="preserve">An example with two output locations is given below. The first point is located on the offshore boundary (x = 0.0) and somewhere in the middle of the model domain in y-direction (y = 800.0). This location has two output variables, </w:t>
      </w:r>
      <w:r w:rsidRPr="004F2B4F">
        <w:rPr>
          <w:i/>
          <w:lang w:val="en-US"/>
        </w:rPr>
        <w:t>u</w:t>
      </w:r>
      <w:r w:rsidRPr="004F2B4F">
        <w:rPr>
          <w:lang w:val="en-US"/>
        </w:rPr>
        <w:t xml:space="preserve"> and </w:t>
      </w:r>
      <w:r w:rsidRPr="004F2B4F">
        <w:rPr>
          <w:i/>
          <w:lang w:val="en-US"/>
        </w:rPr>
        <w:t>v</w:t>
      </w:r>
      <w:r w:rsidRPr="004F2B4F">
        <w:rPr>
          <w:lang w:val="en-US"/>
        </w:rPr>
        <w:t xml:space="preserve">. The second point is located on the lateral boundary (y = 1600.0) and somewhere in the middle of the domain in x-direction (x = 2000.0). This location has four output variables: </w:t>
      </w:r>
      <w:r w:rsidRPr="004F2B4F">
        <w:rPr>
          <w:i/>
          <w:lang w:val="en-US"/>
        </w:rPr>
        <w:t xml:space="preserve">H, zs, zb </w:t>
      </w:r>
      <w:r w:rsidRPr="004F2B4F">
        <w:rPr>
          <w:lang w:val="en-US"/>
        </w:rPr>
        <w:t>and</w:t>
      </w:r>
      <w:r w:rsidRPr="004F2B4F">
        <w:rPr>
          <w:i/>
          <w:lang w:val="en-US"/>
        </w:rPr>
        <w:t xml:space="preserve"> D</w:t>
      </w:r>
      <w:r w:rsidRPr="004F2B4F">
        <w:rPr>
          <w:lang w:val="en-US"/>
        </w:rPr>
        <w:t>.</w:t>
      </w:r>
    </w:p>
    <w:p w:rsidR="00620A54" w:rsidRPr="00844679" w:rsidRDefault="00620A54" w:rsidP="002603CC">
      <w:pPr>
        <w:pStyle w:val="Codeheader"/>
        <w:rPr>
          <w:lang w:val="nl-NL"/>
        </w:rPr>
      </w:pPr>
      <w:r w:rsidRPr="00844679">
        <w:rPr>
          <w:lang w:val="nl-NL"/>
        </w:rPr>
        <w:t>params.txt</w:t>
      </w:r>
    </w:p>
    <w:p w:rsidR="00620A54" w:rsidRPr="00844679" w:rsidRDefault="00620A54" w:rsidP="002603CC">
      <w:pPr>
        <w:pStyle w:val="Code"/>
        <w:jc w:val="both"/>
        <w:rPr>
          <w:lang w:val="nl-NL"/>
        </w:rPr>
      </w:pPr>
      <w:proofErr w:type="gramStart"/>
      <w:r w:rsidRPr="00844679">
        <w:rPr>
          <w:lang w:val="nl-NL"/>
        </w:rPr>
        <w:t>npoints</w:t>
      </w:r>
      <w:proofErr w:type="gramEnd"/>
      <w:r w:rsidRPr="00844679">
        <w:rPr>
          <w:lang w:val="nl-NL"/>
        </w:rPr>
        <w:t xml:space="preserve"> = 2</w:t>
      </w:r>
    </w:p>
    <w:p w:rsidR="00620A54" w:rsidRPr="00844679" w:rsidRDefault="00620A54" w:rsidP="002603CC">
      <w:pPr>
        <w:pStyle w:val="Code"/>
        <w:jc w:val="both"/>
        <w:rPr>
          <w:lang w:val="nl-NL"/>
        </w:rPr>
      </w:pPr>
      <w:r w:rsidRPr="00844679">
        <w:rPr>
          <w:lang w:val="nl-NL"/>
        </w:rPr>
        <w:t>0. 800. 6 H#zs#zb#D#u#v#</w:t>
      </w:r>
    </w:p>
    <w:p w:rsidR="00620A54" w:rsidRPr="00844679" w:rsidRDefault="00620A54" w:rsidP="002603CC">
      <w:pPr>
        <w:pStyle w:val="Code"/>
        <w:jc w:val="both"/>
        <w:rPr>
          <w:lang w:val="nl-NL"/>
        </w:rPr>
      </w:pPr>
      <w:r w:rsidRPr="00844679">
        <w:rPr>
          <w:lang w:val="nl-NL"/>
        </w:rPr>
        <w:t>2000. 1600. 6 H#zs#zb#D#u#v#</w:t>
      </w:r>
    </w:p>
    <w:p w:rsidR="00620A54" w:rsidRPr="004F2B4F" w:rsidRDefault="00620A54" w:rsidP="002603CC">
      <w:pPr>
        <w:pStyle w:val="Heading4"/>
        <w:jc w:val="both"/>
        <w:rPr>
          <w:lang w:val="en-US"/>
        </w:rPr>
      </w:pPr>
      <w:r w:rsidRPr="004F2B4F">
        <w:rPr>
          <w:lang w:val="en-US"/>
        </w:rPr>
        <w:t>Run-up gauge output</w:t>
      </w:r>
    </w:p>
    <w:p w:rsidR="00620A54" w:rsidRPr="004F2B4F" w:rsidRDefault="00620A54" w:rsidP="002603CC">
      <w:pPr>
        <w:pStyle w:val="BodyText"/>
        <w:rPr>
          <w:lang w:val="en-US"/>
        </w:rPr>
      </w:pPr>
      <w:r w:rsidRPr="004F2B4F">
        <w:rPr>
          <w:lang w:val="en-US"/>
        </w:rPr>
        <w:t xml:space="preserve">Run-up gauge output describes a time-series of a number of variables at the (moving) waterline. In this case XBeach scans in an x-directional transect defined by the user for the location of the waterline. Output information is recorded for this </w:t>
      </w:r>
      <w:r w:rsidR="00D3517B" w:rsidRPr="004F2B4F">
        <w:rPr>
          <w:lang w:val="en-US"/>
        </w:rPr>
        <w:t xml:space="preserve">moving </w:t>
      </w:r>
      <w:r w:rsidRPr="004F2B4F">
        <w:rPr>
          <w:lang w:val="en-US"/>
        </w:rPr>
        <w:t>point. This is particularly useful to keep track of run-up levels in cross-shore transects.</w:t>
      </w:r>
    </w:p>
    <w:p w:rsidR="00620A54" w:rsidRPr="004F2B4F" w:rsidRDefault="00620A54" w:rsidP="002603CC">
      <w:pPr>
        <w:pStyle w:val="BodyText"/>
        <w:rPr>
          <w:lang w:val="en-US"/>
        </w:rPr>
      </w:pPr>
      <w:r w:rsidRPr="004F2B4F">
        <w:rPr>
          <w:lang w:val="en-US"/>
        </w:rPr>
        <w:t xml:space="preserve">The definition of run-up gauges is similar to the definition of fixed point output. The user needs to specify the number of run-up gauges using the </w:t>
      </w:r>
      <w:r w:rsidRPr="004F2B4F">
        <w:rPr>
          <w:i/>
          <w:lang w:val="en-US"/>
        </w:rPr>
        <w:t>nrugauge</w:t>
      </w:r>
      <w:r w:rsidRPr="004F2B4F">
        <w:rPr>
          <w:lang w:val="en-US"/>
        </w:rPr>
        <w:t xml:space="preserve"> keyword in </w:t>
      </w:r>
      <w:r w:rsidRPr="004F2B4F">
        <w:rPr>
          <w:i/>
          <w:lang w:val="en-US"/>
        </w:rPr>
        <w:t>params.txt</w:t>
      </w:r>
      <w:r w:rsidRPr="004F2B4F">
        <w:rPr>
          <w:lang w:val="en-US"/>
        </w:rPr>
        <w:t>, immediately followed by one line per output location describing the location coordinates, the number of output variables requested at that location and the names of the output variable to be included as with fixed point output. The only difference is that XBeach will link the output location to the nearest computational cross-shore transect rather than just the nearest computational point.</w:t>
      </w:r>
      <w:commentRangeEnd w:id="396"/>
      <w:r w:rsidR="00891C5C" w:rsidRPr="004F2B4F">
        <w:rPr>
          <w:rStyle w:val="CommentReference"/>
          <w:lang w:val="en-US"/>
        </w:rPr>
        <w:commentReference w:id="396"/>
      </w:r>
    </w:p>
    <w:p w:rsidR="00620A54" w:rsidRPr="004F2B4F" w:rsidRDefault="00620A54" w:rsidP="002603CC">
      <w:pPr>
        <w:pStyle w:val="Heading3"/>
        <w:jc w:val="both"/>
        <w:rPr>
          <w:lang w:val="en-US"/>
        </w:rPr>
      </w:pPr>
      <w:bookmarkStart w:id="397" w:name="_Ref285459027"/>
      <w:bookmarkStart w:id="398" w:name="_Toc285701685"/>
      <w:bookmarkStart w:id="399" w:name="_Toc412623875"/>
      <w:r w:rsidRPr="004F2B4F">
        <w:rPr>
          <w:lang w:val="en-US"/>
        </w:rPr>
        <w:t>Output times</w:t>
      </w:r>
      <w:bookmarkEnd w:id="397"/>
      <w:bookmarkEnd w:id="398"/>
      <w:bookmarkEnd w:id="399"/>
    </w:p>
    <w:p w:rsidR="00620A54" w:rsidRPr="004F2B4F" w:rsidRDefault="00620A54" w:rsidP="002603CC">
      <w:pPr>
        <w:pStyle w:val="BodyText"/>
        <w:rPr>
          <w:lang w:val="en-US"/>
        </w:rPr>
      </w:pPr>
      <w:r w:rsidRPr="004F2B4F">
        <w:rPr>
          <w:lang w:val="en-US"/>
        </w:rPr>
        <w:t xml:space="preserve">The user may determine the output times for regular spatial output </w:t>
      </w:r>
      <w:proofErr w:type="gramStart"/>
      <w:r w:rsidRPr="004F2B4F">
        <w:rPr>
          <w:lang w:val="en-US"/>
        </w:rPr>
        <w:t>variables,</w:t>
      </w:r>
      <w:proofErr w:type="gramEnd"/>
      <w:r w:rsidRPr="004F2B4F">
        <w:rPr>
          <w:lang w:val="en-US"/>
        </w:rPr>
        <w:t xml:space="preserve"> time averaged spatial variables and point location variables individually. Run-up gauge output and fixed point output are given at the same moments in time. For all three types of output the user may choose to either state a fixed interval time at which output is given or supply an external file containing times at which output should be given or a combination of both. </w:t>
      </w:r>
    </w:p>
    <w:p w:rsidR="00620A54" w:rsidRPr="004F2B4F" w:rsidRDefault="00620A54" w:rsidP="002603CC">
      <w:pPr>
        <w:pStyle w:val="Heading4"/>
        <w:jc w:val="both"/>
        <w:rPr>
          <w:lang w:val="en-US"/>
        </w:rPr>
      </w:pPr>
      <w:r w:rsidRPr="004F2B4F">
        <w:rPr>
          <w:lang w:val="en-US"/>
        </w:rPr>
        <w:t>Output at fixed intervals</w:t>
      </w:r>
    </w:p>
    <w:p w:rsidR="00620A54" w:rsidRPr="004F2B4F" w:rsidRDefault="00620A54" w:rsidP="002603CC">
      <w:pPr>
        <w:pStyle w:val="BodyText"/>
        <w:rPr>
          <w:lang w:val="en-US"/>
        </w:rPr>
      </w:pPr>
      <w:r w:rsidRPr="004F2B4F">
        <w:rPr>
          <w:lang w:val="en-US"/>
        </w:rPr>
        <w:t xml:space="preserve">The user should define a point in time after the start of the simulation at which the first output is generated for fixed interval output. The user can do this by using the </w:t>
      </w:r>
      <w:r w:rsidRPr="004F2B4F">
        <w:rPr>
          <w:i/>
          <w:lang w:val="en-US"/>
        </w:rPr>
        <w:t>tstart</w:t>
      </w:r>
      <w:r w:rsidRPr="004F2B4F">
        <w:rPr>
          <w:lang w:val="en-US"/>
        </w:rPr>
        <w:t xml:space="preserve"> keyword in </w:t>
      </w:r>
      <w:r w:rsidRPr="004F2B4F">
        <w:rPr>
          <w:i/>
          <w:lang w:val="en-US"/>
        </w:rPr>
        <w:t>params.txt</w:t>
      </w:r>
      <w:r w:rsidRPr="004F2B4F">
        <w:rPr>
          <w:lang w:val="en-US"/>
        </w:rPr>
        <w:t xml:space="preserve">. All output that is being generated at fixed intervals uses </w:t>
      </w:r>
      <w:r w:rsidRPr="004F2B4F">
        <w:rPr>
          <w:i/>
          <w:lang w:val="en-US"/>
        </w:rPr>
        <w:t>tstart</w:t>
      </w:r>
      <w:r w:rsidRPr="004F2B4F">
        <w:rPr>
          <w:lang w:val="en-US"/>
        </w:rPr>
        <w:t xml:space="preserve"> as their base. The interval for instantaneous spatial output is given by the </w:t>
      </w:r>
      <w:r w:rsidRPr="004F2B4F">
        <w:rPr>
          <w:i/>
          <w:lang w:val="en-US"/>
        </w:rPr>
        <w:t>tintg</w:t>
      </w:r>
      <w:r w:rsidRPr="004F2B4F">
        <w:rPr>
          <w:lang w:val="en-US"/>
        </w:rPr>
        <w:t xml:space="preserve"> keyword. The keywords for the interval of time-averaged spatial output and point output are </w:t>
      </w:r>
      <w:r w:rsidRPr="004F2B4F">
        <w:rPr>
          <w:i/>
          <w:lang w:val="en-US"/>
        </w:rPr>
        <w:t>tintm</w:t>
      </w:r>
      <w:r w:rsidRPr="004F2B4F">
        <w:rPr>
          <w:lang w:val="en-US"/>
        </w:rPr>
        <w:t xml:space="preserve"> and </w:t>
      </w:r>
      <w:r w:rsidRPr="004F2B4F">
        <w:rPr>
          <w:i/>
          <w:lang w:val="en-US"/>
        </w:rPr>
        <w:t>tintp</w:t>
      </w:r>
      <w:r w:rsidRPr="004F2B4F">
        <w:rPr>
          <w:lang w:val="en-US"/>
        </w:rPr>
        <w:t xml:space="preserve"> respectively, where </w:t>
      </w:r>
      <w:r w:rsidRPr="004F2B4F">
        <w:rPr>
          <w:i/>
          <w:lang w:val="en-US"/>
        </w:rPr>
        <w:t>tintp</w:t>
      </w:r>
      <w:r w:rsidRPr="004F2B4F">
        <w:rPr>
          <w:lang w:val="en-US"/>
        </w:rPr>
        <w:t xml:space="preserve"> is used both for fixed point and run-up gauge output. Note that </w:t>
      </w:r>
      <w:r w:rsidRPr="004F2B4F">
        <w:rPr>
          <w:i/>
          <w:lang w:val="en-US"/>
        </w:rPr>
        <w:t>tintg</w:t>
      </w:r>
      <w:r w:rsidRPr="004F2B4F">
        <w:rPr>
          <w:lang w:val="en-US"/>
        </w:rPr>
        <w:t xml:space="preserve">, </w:t>
      </w:r>
      <w:r w:rsidRPr="004F2B4F">
        <w:rPr>
          <w:i/>
          <w:lang w:val="en-US"/>
        </w:rPr>
        <w:t>tintm</w:t>
      </w:r>
      <w:r w:rsidRPr="004F2B4F">
        <w:rPr>
          <w:lang w:val="en-US"/>
        </w:rPr>
        <w:t xml:space="preserve"> and </w:t>
      </w:r>
      <w:r w:rsidRPr="004F2B4F">
        <w:rPr>
          <w:i/>
          <w:lang w:val="en-US"/>
        </w:rPr>
        <w:t>tintp</w:t>
      </w:r>
      <w:r w:rsidRPr="004F2B4F">
        <w:rPr>
          <w:lang w:val="en-US"/>
        </w:rPr>
        <w:t xml:space="preserve"> supersede the older </w:t>
      </w:r>
      <w:r w:rsidRPr="004F2B4F">
        <w:rPr>
          <w:i/>
          <w:lang w:val="en-US"/>
        </w:rPr>
        <w:t>tint</w:t>
      </w:r>
      <w:r w:rsidRPr="004F2B4F">
        <w:rPr>
          <w:lang w:val="en-US"/>
        </w:rPr>
        <w:t xml:space="preserve"> parameter that is valid for all types of output. The default value of </w:t>
      </w:r>
      <w:r w:rsidRPr="004F2B4F">
        <w:rPr>
          <w:i/>
          <w:lang w:val="en-US"/>
        </w:rPr>
        <w:t>tintg</w:t>
      </w:r>
      <w:r w:rsidRPr="004F2B4F">
        <w:rPr>
          <w:lang w:val="en-US"/>
        </w:rPr>
        <w:t xml:space="preserve"> is one second. If </w:t>
      </w:r>
      <w:r w:rsidRPr="004F2B4F">
        <w:rPr>
          <w:i/>
          <w:lang w:val="en-US"/>
        </w:rPr>
        <w:t>tintp</w:t>
      </w:r>
      <w:r w:rsidRPr="004F2B4F">
        <w:rPr>
          <w:lang w:val="en-US"/>
        </w:rPr>
        <w:t xml:space="preserve"> or </w:t>
      </w:r>
      <w:r w:rsidRPr="004F2B4F">
        <w:rPr>
          <w:i/>
          <w:lang w:val="en-US"/>
        </w:rPr>
        <w:t>tintm</w:t>
      </w:r>
      <w:r w:rsidRPr="004F2B4F">
        <w:rPr>
          <w:lang w:val="en-US"/>
        </w:rPr>
        <w:t xml:space="preserve"> is not stated, but output is declared (</w:t>
      </w:r>
      <w:r w:rsidRPr="004F2B4F">
        <w:rPr>
          <w:i/>
          <w:lang w:val="en-US"/>
        </w:rPr>
        <w:t>npoints</w:t>
      </w:r>
      <w:r w:rsidRPr="004F2B4F">
        <w:rPr>
          <w:lang w:val="en-US"/>
        </w:rPr>
        <w:t xml:space="preserve">, </w:t>
      </w:r>
      <w:r w:rsidRPr="004F2B4F">
        <w:rPr>
          <w:i/>
          <w:lang w:val="en-US"/>
        </w:rPr>
        <w:t>nrugauge</w:t>
      </w:r>
      <w:r w:rsidRPr="004F2B4F">
        <w:rPr>
          <w:lang w:val="en-US"/>
        </w:rPr>
        <w:t xml:space="preserve"> or </w:t>
      </w:r>
      <w:r w:rsidRPr="004F2B4F">
        <w:rPr>
          <w:i/>
          <w:lang w:val="en-US"/>
        </w:rPr>
        <w:t>nmeanvar</w:t>
      </w:r>
      <w:r w:rsidRPr="004F2B4F">
        <w:rPr>
          <w:lang w:val="en-US"/>
        </w:rPr>
        <w:t xml:space="preserve"> is stated larger than zero), XBeach assumes the same output interval as </w:t>
      </w:r>
      <w:r w:rsidRPr="004F2B4F">
        <w:rPr>
          <w:i/>
          <w:lang w:val="en-US"/>
        </w:rPr>
        <w:t>tintg</w:t>
      </w:r>
      <w:r w:rsidRPr="004F2B4F">
        <w:rPr>
          <w:lang w:val="en-US"/>
        </w:rPr>
        <w:t>. An example of the definition of fixed intervals is given below.</w:t>
      </w:r>
    </w:p>
    <w:p w:rsidR="00620A54" w:rsidRPr="004F2B4F" w:rsidRDefault="00620A54" w:rsidP="002603CC">
      <w:pPr>
        <w:pStyle w:val="Codeheader"/>
        <w:rPr>
          <w:lang w:val="en-US"/>
        </w:rPr>
      </w:pPr>
      <w:r w:rsidRPr="004F2B4F">
        <w:rPr>
          <w:lang w:val="en-US"/>
        </w:rPr>
        <w:t>params.txt</w:t>
      </w:r>
    </w:p>
    <w:p w:rsidR="00620A54" w:rsidRPr="004F2B4F" w:rsidRDefault="00620A54" w:rsidP="002603CC">
      <w:pPr>
        <w:pStyle w:val="Code"/>
        <w:jc w:val="both"/>
      </w:pPr>
      <w:proofErr w:type="gramStart"/>
      <w:r w:rsidRPr="004F2B4F">
        <w:t>tstart</w:t>
      </w:r>
      <w:proofErr w:type="gramEnd"/>
      <w:r w:rsidRPr="004F2B4F">
        <w:t xml:space="preserve"> = 100.</w:t>
      </w:r>
    </w:p>
    <w:p w:rsidR="00620A54" w:rsidRPr="004F2B4F" w:rsidRDefault="00620A54" w:rsidP="002603CC">
      <w:pPr>
        <w:pStyle w:val="Code"/>
        <w:jc w:val="both"/>
      </w:pPr>
      <w:proofErr w:type="gramStart"/>
      <w:r w:rsidRPr="004F2B4F">
        <w:t>tintg</w:t>
      </w:r>
      <w:proofErr w:type="gramEnd"/>
      <w:r w:rsidRPr="004F2B4F">
        <w:t xml:space="preserve"> = 100.</w:t>
      </w:r>
    </w:p>
    <w:p w:rsidR="00620A54" w:rsidRPr="004F2B4F" w:rsidRDefault="00620A54" w:rsidP="002603CC">
      <w:pPr>
        <w:pStyle w:val="Code"/>
        <w:jc w:val="both"/>
      </w:pPr>
      <w:proofErr w:type="gramStart"/>
      <w:r w:rsidRPr="004F2B4F">
        <w:t>tintp</w:t>
      </w:r>
      <w:proofErr w:type="gramEnd"/>
      <w:r w:rsidRPr="004F2B4F">
        <w:t xml:space="preserve"> = 2.</w:t>
      </w:r>
    </w:p>
    <w:p w:rsidR="00620A54" w:rsidRPr="004F2B4F" w:rsidRDefault="00620A54" w:rsidP="002603CC">
      <w:pPr>
        <w:pStyle w:val="Code"/>
        <w:jc w:val="both"/>
      </w:pPr>
      <w:proofErr w:type="gramStart"/>
      <w:r w:rsidRPr="004F2B4F">
        <w:t>tintm</w:t>
      </w:r>
      <w:proofErr w:type="gramEnd"/>
      <w:r w:rsidRPr="004F2B4F">
        <w:t xml:space="preserve"> = 3600.</w:t>
      </w:r>
    </w:p>
    <w:p w:rsidR="00620A54" w:rsidRPr="004F2B4F" w:rsidRDefault="00620A54" w:rsidP="002603CC">
      <w:pPr>
        <w:pStyle w:val="BodyText"/>
        <w:rPr>
          <w:lang w:val="en-US"/>
        </w:rPr>
      </w:pPr>
      <w:r w:rsidRPr="004F2B4F">
        <w:rPr>
          <w:lang w:val="en-US"/>
        </w:rPr>
        <w:t xml:space="preserve">In the case of instantaneous spatial output and point output, the first output is given at </w:t>
      </w:r>
      <w:r w:rsidRPr="004F2B4F">
        <w:rPr>
          <w:i/>
          <w:lang w:val="en-US"/>
        </w:rPr>
        <w:t>tstart</w:t>
      </w:r>
      <w:r w:rsidRPr="004F2B4F">
        <w:rPr>
          <w:lang w:val="en-US"/>
        </w:rPr>
        <w:t xml:space="preserve">. In the case of time-averaged spatial variables, the first output is given at </w:t>
      </w:r>
      <w:r w:rsidRPr="004F2B4F">
        <w:rPr>
          <w:i/>
          <w:lang w:val="en-US"/>
        </w:rPr>
        <w:t>tstart</w:t>
      </w:r>
      <w:r w:rsidRPr="004F2B4F">
        <w:rPr>
          <w:lang w:val="en-US"/>
        </w:rPr>
        <w:t>+</w:t>
      </w:r>
      <w:r w:rsidRPr="004F2B4F">
        <w:rPr>
          <w:i/>
          <w:lang w:val="en-US"/>
        </w:rPr>
        <w:t>tintm</w:t>
      </w:r>
      <w:r w:rsidRPr="004F2B4F">
        <w:rPr>
          <w:lang w:val="en-US"/>
        </w:rPr>
        <w:t xml:space="preserve">. This output represents the average condition over the interval between </w:t>
      </w:r>
      <w:r w:rsidRPr="004F2B4F">
        <w:rPr>
          <w:i/>
          <w:lang w:val="en-US"/>
        </w:rPr>
        <w:t>tstart</w:t>
      </w:r>
      <w:r w:rsidRPr="004F2B4F">
        <w:rPr>
          <w:lang w:val="en-US"/>
        </w:rPr>
        <w:t xml:space="preserve"> and </w:t>
      </w:r>
      <w:r w:rsidRPr="004F2B4F">
        <w:rPr>
          <w:i/>
          <w:lang w:val="en-US"/>
        </w:rPr>
        <w:t>tstart</w:t>
      </w:r>
      <w:r w:rsidRPr="004F2B4F">
        <w:rPr>
          <w:lang w:val="en-US"/>
        </w:rPr>
        <w:t>+</w:t>
      </w:r>
      <w:r w:rsidRPr="004F2B4F">
        <w:rPr>
          <w:i/>
          <w:lang w:val="en-US"/>
        </w:rPr>
        <w:t>tintm</w:t>
      </w:r>
      <w:r w:rsidRPr="004F2B4F">
        <w:rPr>
          <w:lang w:val="en-US"/>
        </w:rPr>
        <w:t xml:space="preserve">. </w:t>
      </w:r>
    </w:p>
    <w:p w:rsidR="00620A54" w:rsidRPr="004F2B4F" w:rsidRDefault="00620A54" w:rsidP="002603CC">
      <w:pPr>
        <w:pStyle w:val="Heading4"/>
        <w:jc w:val="both"/>
        <w:rPr>
          <w:lang w:val="en-US"/>
        </w:rPr>
      </w:pPr>
      <w:r w:rsidRPr="004F2B4F">
        <w:rPr>
          <w:lang w:val="en-US"/>
        </w:rPr>
        <w:t>Output times defined by external file</w:t>
      </w:r>
    </w:p>
    <w:p w:rsidR="00620A54" w:rsidRPr="004F2B4F" w:rsidRDefault="00620A54" w:rsidP="002603CC">
      <w:pPr>
        <w:pStyle w:val="BodyText"/>
        <w:rPr>
          <w:lang w:val="en-US"/>
        </w:rPr>
      </w:pPr>
      <w:r w:rsidRPr="004F2B4F">
        <w:rPr>
          <w:lang w:val="en-US"/>
        </w:rPr>
        <w:t xml:space="preserve">The user is given the option to have output at a set of points in time that are not separated by regular intervals. In this case the user must supply an additional file for each output type. The user specifies the name of the output time series file for instantaneous spatial output using the </w:t>
      </w:r>
      <w:r w:rsidRPr="004F2B4F">
        <w:rPr>
          <w:i/>
          <w:lang w:val="en-US"/>
        </w:rPr>
        <w:t>tsglobal</w:t>
      </w:r>
      <w:r w:rsidRPr="004F2B4F">
        <w:rPr>
          <w:lang w:val="en-US"/>
        </w:rPr>
        <w:t xml:space="preserve"> keyword. The keywords for time series files for time-averaged spatial output and point output are </w:t>
      </w:r>
      <w:r w:rsidRPr="004F2B4F">
        <w:rPr>
          <w:i/>
          <w:lang w:val="en-US"/>
        </w:rPr>
        <w:t>tsmean</w:t>
      </w:r>
      <w:r w:rsidRPr="004F2B4F">
        <w:rPr>
          <w:lang w:val="en-US"/>
        </w:rPr>
        <w:t xml:space="preserve"> and </w:t>
      </w:r>
      <w:r w:rsidRPr="004F2B4F">
        <w:rPr>
          <w:i/>
          <w:lang w:val="en-US"/>
        </w:rPr>
        <w:t>tspoint</w:t>
      </w:r>
      <w:r w:rsidRPr="004F2B4F">
        <w:rPr>
          <w:lang w:val="en-US"/>
        </w:rPr>
        <w:t xml:space="preserve"> respectively, where </w:t>
      </w:r>
      <w:r w:rsidRPr="004F2B4F">
        <w:rPr>
          <w:i/>
          <w:lang w:val="en-US"/>
        </w:rPr>
        <w:t>tspoint</w:t>
      </w:r>
      <w:r w:rsidRPr="004F2B4F">
        <w:rPr>
          <w:lang w:val="en-US"/>
        </w:rPr>
        <w:t xml:space="preserve"> is again used for both fixed point and run-up gauge output. All time series files must contain on the first line the number of output times followed by every output time on a new line. An example of such irregular output time definition is given below.</w:t>
      </w:r>
    </w:p>
    <w:p w:rsidR="00620A54" w:rsidRPr="004F2B4F" w:rsidRDefault="00620A54" w:rsidP="002603CC">
      <w:pPr>
        <w:pStyle w:val="Codeheader"/>
        <w:rPr>
          <w:lang w:val="en-US"/>
        </w:rPr>
      </w:pPr>
      <w:r w:rsidRPr="004F2B4F">
        <w:rPr>
          <w:lang w:val="en-US"/>
        </w:rPr>
        <w:t>params.txt</w:t>
      </w:r>
    </w:p>
    <w:p w:rsidR="00620A54" w:rsidRPr="004F2B4F" w:rsidRDefault="00620A54" w:rsidP="002603CC">
      <w:pPr>
        <w:pStyle w:val="Code"/>
        <w:jc w:val="both"/>
      </w:pPr>
      <w:proofErr w:type="gramStart"/>
      <w:r w:rsidRPr="004F2B4F">
        <w:t>tsglobal</w:t>
      </w:r>
      <w:proofErr w:type="gramEnd"/>
      <w:r w:rsidRPr="004F2B4F">
        <w:t>= timeseries1.txt</w:t>
      </w:r>
    </w:p>
    <w:p w:rsidR="00620A54" w:rsidRPr="004F2B4F" w:rsidRDefault="00620A54" w:rsidP="002603CC">
      <w:pPr>
        <w:pStyle w:val="Code"/>
        <w:jc w:val="both"/>
      </w:pPr>
      <w:proofErr w:type="gramStart"/>
      <w:r w:rsidRPr="004F2B4F">
        <w:t>tspoints</w:t>
      </w:r>
      <w:proofErr w:type="gramEnd"/>
      <w:r w:rsidRPr="004F2B4F">
        <w:t xml:space="preserve"> = timeseries2.txt</w:t>
      </w:r>
    </w:p>
    <w:p w:rsidR="00620A54" w:rsidRPr="004F2B4F" w:rsidRDefault="00620A54" w:rsidP="002603CC">
      <w:pPr>
        <w:pStyle w:val="Code"/>
        <w:jc w:val="both"/>
      </w:pPr>
      <w:proofErr w:type="gramStart"/>
      <w:r w:rsidRPr="004F2B4F">
        <w:t>tsmean</w:t>
      </w:r>
      <w:proofErr w:type="gramEnd"/>
      <w:r w:rsidRPr="004F2B4F">
        <w:t>= timeseries3.txt</w:t>
      </w:r>
    </w:p>
    <w:p w:rsidR="00620A54" w:rsidRPr="004F2B4F" w:rsidRDefault="00620A54" w:rsidP="002603CC">
      <w:pPr>
        <w:pStyle w:val="Codeheader"/>
        <w:rPr>
          <w:lang w:val="en-US"/>
        </w:rPr>
      </w:pPr>
      <w:r w:rsidRPr="004F2B4F">
        <w:rPr>
          <w:lang w:val="en-US"/>
        </w:rPr>
        <w:t>timeseries1.txt</w:t>
      </w:r>
    </w:p>
    <w:p w:rsidR="00620A54" w:rsidRPr="004F2B4F" w:rsidRDefault="00620A54" w:rsidP="002603CC">
      <w:pPr>
        <w:pStyle w:val="Code"/>
        <w:jc w:val="both"/>
      </w:pPr>
      <w:r w:rsidRPr="004F2B4F">
        <w:t>18</w:t>
      </w:r>
    </w:p>
    <w:p w:rsidR="00620A54" w:rsidRPr="004F2B4F" w:rsidRDefault="00620A54" w:rsidP="002603CC">
      <w:pPr>
        <w:pStyle w:val="Code"/>
        <w:jc w:val="both"/>
      </w:pPr>
      <w:r w:rsidRPr="004F2B4F">
        <w:t>0.05</w:t>
      </w:r>
    </w:p>
    <w:p w:rsidR="00620A54" w:rsidRPr="004F2B4F" w:rsidRDefault="00620A54" w:rsidP="002603CC">
      <w:pPr>
        <w:pStyle w:val="Code"/>
        <w:jc w:val="both"/>
      </w:pPr>
      <w:r w:rsidRPr="004F2B4F">
        <w:t>0.15</w:t>
      </w:r>
    </w:p>
    <w:p w:rsidR="00620A54" w:rsidRPr="004F2B4F" w:rsidRDefault="00620A54" w:rsidP="002603CC">
      <w:pPr>
        <w:pStyle w:val="Code"/>
        <w:jc w:val="both"/>
      </w:pPr>
      <w:r w:rsidRPr="004F2B4F">
        <w:t>0.2</w:t>
      </w:r>
    </w:p>
    <w:p w:rsidR="00620A54" w:rsidRPr="004F2B4F" w:rsidRDefault="00620A54" w:rsidP="002603CC">
      <w:pPr>
        <w:pStyle w:val="Code"/>
        <w:jc w:val="both"/>
      </w:pPr>
      <w:r w:rsidRPr="004F2B4F">
        <w:t>0.8</w:t>
      </w:r>
    </w:p>
    <w:p w:rsidR="00620A54" w:rsidRPr="004F2B4F" w:rsidRDefault="00620A54" w:rsidP="002603CC">
      <w:pPr>
        <w:pStyle w:val="Code"/>
        <w:jc w:val="both"/>
      </w:pPr>
      <w:r w:rsidRPr="004F2B4F">
        <w:t>12.0</w:t>
      </w:r>
    </w:p>
    <w:p w:rsidR="00620A54" w:rsidRPr="004F2B4F" w:rsidRDefault="00620A54" w:rsidP="002603CC">
      <w:pPr>
        <w:pStyle w:val="Code"/>
        <w:jc w:val="both"/>
      </w:pPr>
      <w:r w:rsidRPr="004F2B4F">
        <w:t>12.5</w:t>
      </w:r>
    </w:p>
    <w:p w:rsidR="00620A54" w:rsidRPr="004F2B4F" w:rsidRDefault="00620A54" w:rsidP="002603CC">
      <w:pPr>
        <w:pStyle w:val="Code"/>
        <w:jc w:val="both"/>
      </w:pPr>
      <w:r w:rsidRPr="004F2B4F">
        <w:t>19.124</w:t>
      </w:r>
    </w:p>
    <w:p w:rsidR="00620A54" w:rsidRPr="004F2B4F" w:rsidRDefault="00620A54" w:rsidP="002603CC">
      <w:pPr>
        <w:pStyle w:val="Code"/>
        <w:jc w:val="both"/>
      </w:pPr>
      <w:r w:rsidRPr="004F2B4F">
        <w:t>30.</w:t>
      </w:r>
    </w:p>
    <w:p w:rsidR="00620A54" w:rsidRPr="004F2B4F" w:rsidRDefault="00620A54" w:rsidP="002603CC">
      <w:pPr>
        <w:pStyle w:val="Code"/>
        <w:jc w:val="both"/>
      </w:pPr>
      <w:r w:rsidRPr="004F2B4F">
        <w:t>60.</w:t>
      </w:r>
    </w:p>
    <w:p w:rsidR="00620A54" w:rsidRPr="004F2B4F" w:rsidRDefault="00620A54" w:rsidP="002603CC">
      <w:pPr>
        <w:pStyle w:val="Code"/>
        <w:jc w:val="both"/>
      </w:pPr>
      <w:r w:rsidRPr="004F2B4F">
        <w:t>90.</w:t>
      </w:r>
    </w:p>
    <w:p w:rsidR="00620A54" w:rsidRPr="004F2B4F" w:rsidRDefault="00620A54" w:rsidP="002603CC">
      <w:pPr>
        <w:pStyle w:val="Code"/>
        <w:jc w:val="both"/>
      </w:pPr>
      <w:r w:rsidRPr="004F2B4F">
        <w:t>120.</w:t>
      </w:r>
    </w:p>
    <w:p w:rsidR="00620A54" w:rsidRPr="004F2B4F" w:rsidRDefault="00620A54" w:rsidP="002603CC">
      <w:pPr>
        <w:pStyle w:val="Code"/>
        <w:jc w:val="both"/>
      </w:pPr>
      <w:r w:rsidRPr="004F2B4F">
        <w:t>150.</w:t>
      </w:r>
    </w:p>
    <w:p w:rsidR="00620A54" w:rsidRPr="004F2B4F" w:rsidRDefault="00620A54" w:rsidP="002603CC">
      <w:pPr>
        <w:pStyle w:val="Code"/>
        <w:jc w:val="both"/>
      </w:pPr>
      <w:r w:rsidRPr="004F2B4F">
        <w:t>160.</w:t>
      </w:r>
    </w:p>
    <w:p w:rsidR="00620A54" w:rsidRPr="004F2B4F" w:rsidRDefault="00620A54" w:rsidP="002603CC">
      <w:pPr>
        <w:pStyle w:val="Code"/>
        <w:jc w:val="both"/>
      </w:pPr>
      <w:r w:rsidRPr="004F2B4F">
        <w:t>170.</w:t>
      </w:r>
    </w:p>
    <w:p w:rsidR="00620A54" w:rsidRPr="004F2B4F" w:rsidRDefault="00620A54" w:rsidP="002603CC">
      <w:pPr>
        <w:pStyle w:val="Code"/>
        <w:jc w:val="both"/>
      </w:pPr>
      <w:r w:rsidRPr="004F2B4F">
        <w:t>177.</w:t>
      </w:r>
    </w:p>
    <w:p w:rsidR="00620A54" w:rsidRPr="004F2B4F" w:rsidRDefault="00620A54" w:rsidP="002603CC">
      <w:pPr>
        <w:pStyle w:val="Code"/>
        <w:jc w:val="both"/>
      </w:pPr>
      <w:r w:rsidRPr="004F2B4F">
        <w:t>178.</w:t>
      </w:r>
    </w:p>
    <w:p w:rsidR="00620A54" w:rsidRPr="004F2B4F" w:rsidRDefault="00620A54" w:rsidP="002603CC">
      <w:pPr>
        <w:pStyle w:val="Code"/>
        <w:jc w:val="both"/>
      </w:pPr>
      <w:r w:rsidRPr="004F2B4F">
        <w:t>179.</w:t>
      </w:r>
    </w:p>
    <w:p w:rsidR="00620A54" w:rsidRPr="004F2B4F" w:rsidRDefault="00620A54" w:rsidP="002603CC">
      <w:pPr>
        <w:pStyle w:val="Code"/>
        <w:jc w:val="both"/>
      </w:pPr>
      <w:r w:rsidRPr="004F2B4F">
        <w:t>180.</w:t>
      </w:r>
    </w:p>
    <w:p w:rsidR="00620A54" w:rsidRPr="004F2B4F" w:rsidRDefault="00620A54" w:rsidP="002603CC">
      <w:pPr>
        <w:pStyle w:val="BodyText"/>
        <w:rPr>
          <w:lang w:val="en-US"/>
        </w:rPr>
      </w:pPr>
      <w:r w:rsidRPr="004F2B4F">
        <w:rPr>
          <w:lang w:val="en-US"/>
        </w:rPr>
        <w:t>In the case of instantaneous spatial output and point output, the first output is given at the first stated point in time. In the case of time-averaged spatial variables, the first output is given at the second stated point in time. This output represents the average condition over the interval between first and second stated point in time. Subsequent averaging is done over every interval.</w:t>
      </w:r>
    </w:p>
    <w:p w:rsidR="00620A54" w:rsidRPr="004F2B4F" w:rsidRDefault="00620A54" w:rsidP="002603CC">
      <w:pPr>
        <w:pStyle w:val="Heading4"/>
        <w:jc w:val="both"/>
        <w:rPr>
          <w:lang w:val="en-US"/>
        </w:rPr>
      </w:pPr>
      <w:r w:rsidRPr="004F2B4F">
        <w:rPr>
          <w:lang w:val="en-US"/>
        </w:rPr>
        <w:t>Combinations of fixed interval and external files</w:t>
      </w:r>
    </w:p>
    <w:p w:rsidR="00620A54" w:rsidRPr="004F2B4F" w:rsidRDefault="00620A54" w:rsidP="002603CC">
      <w:pPr>
        <w:pStyle w:val="BodyText"/>
        <w:rPr>
          <w:lang w:val="en-US"/>
        </w:rPr>
      </w:pPr>
      <w:r w:rsidRPr="004F2B4F">
        <w:rPr>
          <w:lang w:val="en-US"/>
        </w:rPr>
        <w:t xml:space="preserve">The user is allowed to define certain types of output using fixed intervals and others using external files. The use of an external file supersedes the use of fixed intervals. Note that </w:t>
      </w:r>
      <w:r w:rsidRPr="004F2B4F">
        <w:rPr>
          <w:i/>
          <w:lang w:val="en-US"/>
        </w:rPr>
        <w:t>tstart</w:t>
      </w:r>
      <w:r w:rsidRPr="004F2B4F">
        <w:rPr>
          <w:lang w:val="en-US"/>
        </w:rPr>
        <w:t xml:space="preserve"> will only apply to output of fixed interval type. An example of mixing fixed and varying output time intervals is given below.</w:t>
      </w:r>
    </w:p>
    <w:p w:rsidR="00620A54" w:rsidRPr="004F2B4F" w:rsidRDefault="00620A54" w:rsidP="002603CC">
      <w:pPr>
        <w:pStyle w:val="Codeheader"/>
        <w:rPr>
          <w:lang w:val="en-US"/>
        </w:rPr>
      </w:pPr>
      <w:r w:rsidRPr="004F2B4F">
        <w:rPr>
          <w:lang w:val="en-US"/>
        </w:rPr>
        <w:t>param.txt</w:t>
      </w:r>
    </w:p>
    <w:p w:rsidR="00620A54" w:rsidRPr="004F2B4F" w:rsidRDefault="00620A54" w:rsidP="002603CC">
      <w:pPr>
        <w:pStyle w:val="Code"/>
        <w:jc w:val="both"/>
      </w:pPr>
      <w:proofErr w:type="gramStart"/>
      <w:r w:rsidRPr="004F2B4F">
        <w:t>tstart</w:t>
      </w:r>
      <w:proofErr w:type="gramEnd"/>
      <w:r w:rsidRPr="004F2B4F">
        <w:t xml:space="preserve"> = 100.</w:t>
      </w:r>
    </w:p>
    <w:p w:rsidR="00620A54" w:rsidRPr="004F2B4F" w:rsidRDefault="00620A54" w:rsidP="002603CC">
      <w:pPr>
        <w:pStyle w:val="Code"/>
        <w:jc w:val="both"/>
      </w:pPr>
      <w:proofErr w:type="gramStart"/>
      <w:r w:rsidRPr="004F2B4F">
        <w:t>tintg</w:t>
      </w:r>
      <w:proofErr w:type="gramEnd"/>
      <w:r w:rsidRPr="004F2B4F">
        <w:t xml:space="preserve"> = 100.</w:t>
      </w:r>
    </w:p>
    <w:p w:rsidR="00620A54" w:rsidRPr="004F2B4F" w:rsidRDefault="00620A54" w:rsidP="002603CC">
      <w:pPr>
        <w:pStyle w:val="Code"/>
        <w:jc w:val="both"/>
      </w:pPr>
      <w:proofErr w:type="gramStart"/>
      <w:r w:rsidRPr="004F2B4F">
        <w:t>tspoints</w:t>
      </w:r>
      <w:proofErr w:type="gramEnd"/>
      <w:r w:rsidRPr="004F2B4F">
        <w:t xml:space="preserve"> = timeseries2.txt</w:t>
      </w:r>
    </w:p>
    <w:p w:rsidR="00620A54" w:rsidRPr="004F2B4F" w:rsidRDefault="00620A54" w:rsidP="002603CC">
      <w:pPr>
        <w:pStyle w:val="Code"/>
        <w:jc w:val="both"/>
      </w:pPr>
      <w:proofErr w:type="gramStart"/>
      <w:r w:rsidRPr="004F2B4F">
        <w:t>tintm</w:t>
      </w:r>
      <w:proofErr w:type="gramEnd"/>
      <w:r w:rsidRPr="004F2B4F">
        <w:t xml:space="preserve"> = 3600.</w:t>
      </w:r>
    </w:p>
    <w:p w:rsidR="00620A54" w:rsidRPr="004F2B4F" w:rsidRDefault="00620A54" w:rsidP="002603CC">
      <w:pPr>
        <w:pStyle w:val="Heading3"/>
        <w:jc w:val="both"/>
        <w:rPr>
          <w:lang w:val="en-US"/>
        </w:rPr>
      </w:pPr>
      <w:bookmarkStart w:id="400" w:name="_Toc285701686"/>
      <w:bookmarkStart w:id="401" w:name="_Toc412623876"/>
      <w:r w:rsidRPr="004F2B4F">
        <w:rPr>
          <w:lang w:val="en-US"/>
        </w:rPr>
        <w:t>Output format</w:t>
      </w:r>
      <w:bookmarkEnd w:id="400"/>
      <w:bookmarkEnd w:id="401"/>
    </w:p>
    <w:p w:rsidR="00620A54" w:rsidRPr="004F2B4F" w:rsidRDefault="00620A54" w:rsidP="002603CC">
      <w:pPr>
        <w:pStyle w:val="BodyText"/>
        <w:rPr>
          <w:lang w:val="en-US"/>
        </w:rPr>
      </w:pPr>
      <w:r w:rsidRPr="004F2B4F">
        <w:rPr>
          <w:lang w:val="en-US"/>
        </w:rPr>
        <w:t>XBeach supports two types of output:</w:t>
      </w:r>
      <w:proofErr w:type="gramStart"/>
      <w:r w:rsidRPr="004F2B4F">
        <w:rPr>
          <w:lang w:val="en-US"/>
        </w:rPr>
        <w:t xml:space="preserve"> 1) Fortran</w:t>
      </w:r>
      <w:proofErr w:type="gramEnd"/>
      <w:r w:rsidRPr="004F2B4F">
        <w:rPr>
          <w:lang w:val="en-US"/>
        </w:rPr>
        <w:t xml:space="preserve"> binary and 2) netCDF. The output format used is determined by the keyword </w:t>
      </w:r>
      <w:r w:rsidRPr="004F2B4F">
        <w:rPr>
          <w:i/>
          <w:lang w:val="en-US"/>
        </w:rPr>
        <w:t>outputformat</w:t>
      </w:r>
      <w:r w:rsidRPr="004F2B4F">
        <w:rPr>
          <w:lang w:val="en-US"/>
        </w:rPr>
        <w:t xml:space="preserve">. The use of netCDF output </w:t>
      </w:r>
      <w:r w:rsidR="00EC32E0" w:rsidRPr="004F2B4F">
        <w:rPr>
          <w:lang w:val="en-US"/>
        </w:rPr>
        <w:t xml:space="preserve">is </w:t>
      </w:r>
      <w:r w:rsidRPr="004F2B4F">
        <w:rPr>
          <w:lang w:val="en-US"/>
        </w:rPr>
        <w:t>more convenient since all output (and input) is stored in a single, easy accessible file. Also the netCDF file format is compatible with many programming languages (e.g. Matlab, Python) as well as many visualisation tools (e.g. QuickPlot, Morphan). It should be noted that the support for output types in netCDF could be limited for recent functionalities of the XBeach model.</w:t>
      </w:r>
    </w:p>
    <w:p w:rsidR="00620A54" w:rsidRPr="004F2B4F" w:rsidRDefault="00620A54" w:rsidP="002603CC">
      <w:pPr>
        <w:pStyle w:val="Heading4"/>
        <w:jc w:val="both"/>
        <w:rPr>
          <w:lang w:val="en-US"/>
        </w:rPr>
      </w:pPr>
      <w:proofErr w:type="gramStart"/>
      <w:r w:rsidRPr="004F2B4F">
        <w:rPr>
          <w:lang w:val="en-US"/>
        </w:rPr>
        <w:t>Fortran</w:t>
      </w:r>
      <w:proofErr w:type="gramEnd"/>
      <w:r w:rsidRPr="004F2B4F">
        <w:rPr>
          <w:lang w:val="en-US"/>
        </w:rPr>
        <w:t xml:space="preserve"> binary</w:t>
      </w:r>
    </w:p>
    <w:p w:rsidR="00620A54" w:rsidRPr="004F2B4F" w:rsidRDefault="00620A54" w:rsidP="002603CC">
      <w:pPr>
        <w:pStyle w:val="BodyText"/>
        <w:rPr>
          <w:lang w:val="en-US"/>
        </w:rPr>
      </w:pPr>
      <w:r w:rsidRPr="004F2B4F">
        <w:rPr>
          <w:lang w:val="en-US"/>
        </w:rPr>
        <w:t xml:space="preserve">Output files in </w:t>
      </w:r>
      <w:proofErr w:type="gramStart"/>
      <w:r w:rsidRPr="004F2B4F">
        <w:rPr>
          <w:lang w:val="en-US"/>
        </w:rPr>
        <w:t>Fortran</w:t>
      </w:r>
      <w:proofErr w:type="gramEnd"/>
      <w:r w:rsidRPr="004F2B4F">
        <w:rPr>
          <w:lang w:val="en-US"/>
        </w:rPr>
        <w:t xml:space="preserve"> binary format are bare matrix dumps of XBeach’ computational matrices. At each output time, one such matrix block is added to the output file. These files can generally be read by binary read functions, like </w:t>
      </w:r>
      <w:r w:rsidRPr="004F2B4F">
        <w:rPr>
          <w:i/>
          <w:lang w:val="en-US"/>
        </w:rPr>
        <w:t>fread</w:t>
      </w:r>
      <w:r w:rsidRPr="004F2B4F">
        <w:rPr>
          <w:lang w:val="en-US"/>
        </w:rPr>
        <w:t xml:space="preserve"> in Matlab and the </w:t>
      </w:r>
      <w:r w:rsidRPr="004F2B4F">
        <w:rPr>
          <w:i/>
          <w:lang w:val="en-US"/>
        </w:rPr>
        <w:t>struct</w:t>
      </w:r>
      <w:r w:rsidRPr="004F2B4F">
        <w:rPr>
          <w:lang w:val="en-US"/>
        </w:rPr>
        <w:t xml:space="preserve"> package in Python.</w:t>
      </w:r>
    </w:p>
    <w:p w:rsidR="00620A54" w:rsidRPr="004F2B4F" w:rsidRDefault="00620A54" w:rsidP="002603CC">
      <w:pPr>
        <w:pStyle w:val="BodyText"/>
        <w:rPr>
          <w:lang w:val="en-US"/>
        </w:rPr>
      </w:pPr>
      <w:r w:rsidRPr="004F2B4F">
        <w:rPr>
          <w:lang w:val="en-US"/>
        </w:rPr>
        <w:t xml:space="preserve">Output files written in </w:t>
      </w:r>
      <w:proofErr w:type="gramStart"/>
      <w:r w:rsidRPr="004F2B4F">
        <w:rPr>
          <w:lang w:val="en-US"/>
        </w:rPr>
        <w:t>Fortran</w:t>
      </w:r>
      <w:proofErr w:type="gramEnd"/>
      <w:r w:rsidRPr="004F2B4F">
        <w:rPr>
          <w:lang w:val="en-US"/>
        </w:rPr>
        <w:t xml:space="preserve"> binary format are given the name </w:t>
      </w:r>
      <w:r w:rsidRPr="004F2B4F">
        <w:rPr>
          <w:i/>
          <w:lang w:val="en-US"/>
        </w:rPr>
        <w:t>&lt;variable&gt;.dat</w:t>
      </w:r>
      <w:r w:rsidRPr="004F2B4F">
        <w:rPr>
          <w:lang w:val="en-US"/>
        </w:rPr>
        <w:t xml:space="preserve">, for example </w:t>
      </w:r>
      <w:r w:rsidRPr="004F2B4F">
        <w:rPr>
          <w:i/>
          <w:lang w:val="en-US"/>
        </w:rPr>
        <w:t>zs.dat</w:t>
      </w:r>
      <w:r w:rsidRPr="004F2B4F">
        <w:rPr>
          <w:lang w:val="en-US"/>
        </w:rPr>
        <w:t xml:space="preserve">, for instantaneous spatial output. The only exception is that files containing information about the wave height of the short waves are called </w:t>
      </w:r>
      <w:r w:rsidRPr="004F2B4F">
        <w:rPr>
          <w:i/>
          <w:lang w:val="en-US"/>
        </w:rPr>
        <w:t>hrms.dat</w:t>
      </w:r>
      <w:r w:rsidRPr="004F2B4F">
        <w:rPr>
          <w:lang w:val="en-US"/>
        </w:rPr>
        <w:t xml:space="preserve"> instead of </w:t>
      </w:r>
      <w:r w:rsidRPr="004F2B4F">
        <w:rPr>
          <w:i/>
          <w:lang w:val="en-US"/>
        </w:rPr>
        <w:t>H.dat</w:t>
      </w:r>
      <w:r w:rsidRPr="004F2B4F">
        <w:rPr>
          <w:lang w:val="en-US"/>
        </w:rPr>
        <w:t xml:space="preserve"> to maintain backward compatibility. Time-averaged spatial output is stored similarly, but the file names have a suffix indicating the type of averaging </w:t>
      </w:r>
      <w:r w:rsidRPr="004F2B4F">
        <w:rPr>
          <w:i/>
          <w:lang w:val="en-US"/>
        </w:rPr>
        <w:t>&lt;variable&gt;_mean.dat</w:t>
      </w:r>
      <w:r w:rsidRPr="004F2B4F">
        <w:rPr>
          <w:lang w:val="en-US"/>
        </w:rPr>
        <w:t>. For time-averaged spatial output also the variance, minimum and maximum values are stored using the suffixes _</w:t>
      </w:r>
      <w:r w:rsidRPr="004F2B4F">
        <w:rPr>
          <w:i/>
          <w:lang w:val="en-US"/>
        </w:rPr>
        <w:t>var</w:t>
      </w:r>
      <w:r w:rsidRPr="004F2B4F">
        <w:rPr>
          <w:lang w:val="en-US"/>
        </w:rPr>
        <w:t>, _</w:t>
      </w:r>
      <w:r w:rsidRPr="004F2B4F">
        <w:rPr>
          <w:i/>
          <w:lang w:val="en-US"/>
        </w:rPr>
        <w:t>min</w:t>
      </w:r>
      <w:r w:rsidRPr="004F2B4F">
        <w:rPr>
          <w:lang w:val="en-US"/>
        </w:rPr>
        <w:t xml:space="preserve"> and _</w:t>
      </w:r>
      <w:r w:rsidRPr="004F2B4F">
        <w:rPr>
          <w:i/>
          <w:lang w:val="en-US"/>
        </w:rPr>
        <w:t>max</w:t>
      </w:r>
      <w:r w:rsidRPr="004F2B4F">
        <w:rPr>
          <w:lang w:val="en-US"/>
        </w:rPr>
        <w:t xml:space="preserve"> respectively.</w:t>
      </w:r>
    </w:p>
    <w:p w:rsidR="00620A54" w:rsidRPr="004F2B4F" w:rsidRDefault="00620A54" w:rsidP="002603CC">
      <w:pPr>
        <w:pStyle w:val="BodyText"/>
        <w:rPr>
          <w:lang w:val="en-US"/>
        </w:rPr>
      </w:pPr>
      <w:r w:rsidRPr="004F2B4F">
        <w:rPr>
          <w:lang w:val="en-US"/>
        </w:rPr>
        <w:t xml:space="preserve">All data corresponding to fixed point locations will be stored in files called </w:t>
      </w:r>
      <w:r w:rsidRPr="004F2B4F">
        <w:rPr>
          <w:i/>
          <w:lang w:val="en-US"/>
        </w:rPr>
        <w:t>point&lt;NNN&gt;.dat</w:t>
      </w:r>
      <w:r w:rsidRPr="004F2B4F">
        <w:rPr>
          <w:lang w:val="en-US"/>
        </w:rPr>
        <w:t xml:space="preserve">. </w:t>
      </w:r>
      <w:r w:rsidRPr="004F2B4F">
        <w:rPr>
          <w:i/>
          <w:lang w:val="en-US"/>
        </w:rPr>
        <w:t>&lt;NNN&gt;</w:t>
      </w:r>
      <w:r w:rsidRPr="004F2B4F">
        <w:rPr>
          <w:lang w:val="en-US"/>
        </w:rPr>
        <w:t xml:space="preserve"> represents a number between 001 and 999 corresponding to the order in which the points are declared in </w:t>
      </w:r>
      <w:r w:rsidRPr="004F2B4F">
        <w:rPr>
          <w:i/>
          <w:lang w:val="en-US"/>
        </w:rPr>
        <w:t>params.txt</w:t>
      </w:r>
      <w:r w:rsidRPr="004F2B4F">
        <w:rPr>
          <w:lang w:val="en-US"/>
        </w:rPr>
        <w:t xml:space="preserve">. The data files are plain text and contain one row for each output time step. The first position on each row is the time at which the output is given. The subsequent positions in the row are the instantaneous values of the variables at the given point. The order of the variables is equal to the order in which they are defined for that point in </w:t>
      </w:r>
      <w:r w:rsidRPr="004F2B4F">
        <w:rPr>
          <w:i/>
          <w:lang w:val="en-US"/>
        </w:rPr>
        <w:t>params.txt</w:t>
      </w:r>
      <w:r w:rsidRPr="004F2B4F">
        <w:rPr>
          <w:lang w:val="en-US"/>
        </w:rPr>
        <w:t xml:space="preserve">. Data corresponding to run-up gauge locations are stored in the same format as fixed point output, but the files are named </w:t>
      </w:r>
      <w:r w:rsidRPr="004F2B4F">
        <w:rPr>
          <w:i/>
          <w:lang w:val="en-US"/>
        </w:rPr>
        <w:t>rugau&lt;NNN&gt;.dat</w:t>
      </w:r>
      <w:r w:rsidRPr="004F2B4F">
        <w:rPr>
          <w:lang w:val="en-US"/>
        </w:rPr>
        <w:t>.</w:t>
      </w:r>
    </w:p>
    <w:p w:rsidR="00620A54" w:rsidRPr="004F2B4F" w:rsidRDefault="00620A54" w:rsidP="002603CC">
      <w:pPr>
        <w:pStyle w:val="BodyText"/>
        <w:rPr>
          <w:lang w:val="en-US"/>
        </w:rPr>
      </w:pPr>
      <w:r w:rsidRPr="004F2B4F">
        <w:rPr>
          <w:lang w:val="en-US"/>
        </w:rPr>
        <w:t xml:space="preserve">An extra file called </w:t>
      </w:r>
      <w:r w:rsidRPr="004F2B4F">
        <w:rPr>
          <w:i/>
          <w:lang w:val="en-US"/>
        </w:rPr>
        <w:t>dims.dat</w:t>
      </w:r>
      <w:r w:rsidRPr="004F2B4F">
        <w:rPr>
          <w:lang w:val="en-US"/>
        </w:rPr>
        <w:t xml:space="preserve"> is always written at the start of the simulation in </w:t>
      </w:r>
      <w:proofErr w:type="gramStart"/>
      <w:r w:rsidRPr="004F2B4F">
        <w:rPr>
          <w:lang w:val="en-US"/>
        </w:rPr>
        <w:t>Fortran</w:t>
      </w:r>
      <w:proofErr w:type="gramEnd"/>
      <w:r w:rsidRPr="004F2B4F">
        <w:rPr>
          <w:lang w:val="en-US"/>
        </w:rPr>
        <w:t xml:space="preserve"> binary output mode. This file contains the dimensions of the XBeach model. It simply states the following dimensions in order: </w:t>
      </w:r>
      <w:r w:rsidRPr="004F2B4F">
        <w:rPr>
          <w:i/>
          <w:lang w:val="en-US"/>
        </w:rPr>
        <w:t xml:space="preserve">nt </w:t>
      </w:r>
      <w:r w:rsidRPr="004F2B4F">
        <w:rPr>
          <w:lang w:val="en-US"/>
        </w:rPr>
        <w:t>(number of output time steps)</w:t>
      </w:r>
      <w:r w:rsidRPr="004F2B4F">
        <w:rPr>
          <w:i/>
          <w:lang w:val="en-US"/>
        </w:rPr>
        <w:t xml:space="preserve">, nx </w:t>
      </w:r>
      <w:r w:rsidRPr="004F2B4F">
        <w:rPr>
          <w:lang w:val="en-US"/>
        </w:rPr>
        <w:t>(number of grid cells in x-direction)</w:t>
      </w:r>
      <w:r w:rsidRPr="004F2B4F">
        <w:rPr>
          <w:i/>
          <w:lang w:val="en-US"/>
        </w:rPr>
        <w:t xml:space="preserve">, ny </w:t>
      </w:r>
      <w:r w:rsidRPr="004F2B4F">
        <w:rPr>
          <w:lang w:val="en-US"/>
        </w:rPr>
        <w:t>(number of grid cells in y-direction)</w:t>
      </w:r>
      <w:r w:rsidRPr="004F2B4F">
        <w:rPr>
          <w:i/>
          <w:lang w:val="en-US"/>
        </w:rPr>
        <w:t>, ngd</w:t>
      </w:r>
      <w:r w:rsidRPr="004F2B4F">
        <w:rPr>
          <w:lang w:val="en-US"/>
        </w:rPr>
        <w:t xml:space="preserve"> (number of sediment fractions)</w:t>
      </w:r>
      <w:r w:rsidRPr="004F2B4F">
        <w:rPr>
          <w:i/>
          <w:lang w:val="en-US"/>
        </w:rPr>
        <w:t xml:space="preserve">, nd </w:t>
      </w:r>
      <w:r w:rsidRPr="004F2B4F">
        <w:rPr>
          <w:lang w:val="en-US"/>
        </w:rPr>
        <w:t>(number of bed layers)</w:t>
      </w:r>
      <w:r w:rsidRPr="004F2B4F">
        <w:rPr>
          <w:i/>
          <w:lang w:val="en-US"/>
        </w:rPr>
        <w:t xml:space="preserve">, ntp </w:t>
      </w:r>
      <w:r w:rsidRPr="004F2B4F">
        <w:rPr>
          <w:lang w:val="en-US"/>
        </w:rPr>
        <w:t>(number of point output time steps)</w:t>
      </w:r>
      <w:r w:rsidRPr="004F2B4F">
        <w:rPr>
          <w:i/>
          <w:lang w:val="en-US"/>
        </w:rPr>
        <w:t xml:space="preserve">, ntm </w:t>
      </w:r>
      <w:r w:rsidRPr="004F2B4F">
        <w:rPr>
          <w:lang w:val="en-US"/>
        </w:rPr>
        <w:t>(number of time-averaged output time steps). Subsequently, the irregular time series are stored, if applicable:</w:t>
      </w:r>
      <w:r w:rsidRPr="004F2B4F">
        <w:rPr>
          <w:i/>
          <w:lang w:val="en-US"/>
        </w:rPr>
        <w:t xml:space="preserve"> tsglobal </w:t>
      </w:r>
      <w:r w:rsidRPr="004F2B4F">
        <w:rPr>
          <w:lang w:val="en-US"/>
        </w:rPr>
        <w:t>(irregular output times)</w:t>
      </w:r>
      <w:r w:rsidRPr="004F2B4F">
        <w:rPr>
          <w:i/>
          <w:lang w:val="en-US"/>
        </w:rPr>
        <w:t xml:space="preserve">, tspoints </w:t>
      </w:r>
      <w:r w:rsidRPr="004F2B4F">
        <w:rPr>
          <w:lang w:val="en-US"/>
        </w:rPr>
        <w:t>(irregular point output times)</w:t>
      </w:r>
      <w:r w:rsidRPr="004F2B4F">
        <w:rPr>
          <w:i/>
          <w:lang w:val="en-US"/>
        </w:rPr>
        <w:t xml:space="preserve"> </w:t>
      </w:r>
      <w:r w:rsidRPr="004F2B4F">
        <w:rPr>
          <w:lang w:val="en-US"/>
        </w:rPr>
        <w:t>and</w:t>
      </w:r>
      <w:r w:rsidRPr="004F2B4F">
        <w:rPr>
          <w:i/>
          <w:lang w:val="en-US"/>
        </w:rPr>
        <w:t xml:space="preserve"> tsmean </w:t>
      </w:r>
      <w:r w:rsidRPr="004F2B4F">
        <w:rPr>
          <w:lang w:val="en-US"/>
        </w:rPr>
        <w:t xml:space="preserve">(irregular time-averaged output times). Similarly, a file </w:t>
      </w:r>
      <w:r w:rsidRPr="004F2B4F">
        <w:rPr>
          <w:i/>
          <w:lang w:val="en-US"/>
        </w:rPr>
        <w:t>xy.dat</w:t>
      </w:r>
      <w:r w:rsidRPr="004F2B4F">
        <w:rPr>
          <w:lang w:val="en-US"/>
        </w:rPr>
        <w:t xml:space="preserve"> is written containing the x- and y- coordinates of the full computational grid.</w:t>
      </w:r>
    </w:p>
    <w:p w:rsidR="00620A54" w:rsidRPr="004F2B4F" w:rsidRDefault="00620A54" w:rsidP="002603CC">
      <w:pPr>
        <w:pStyle w:val="Heading4"/>
        <w:jc w:val="both"/>
        <w:rPr>
          <w:lang w:val="en-US"/>
        </w:rPr>
      </w:pPr>
      <w:proofErr w:type="gramStart"/>
      <w:r w:rsidRPr="004F2B4F">
        <w:rPr>
          <w:lang w:val="en-US"/>
        </w:rPr>
        <w:t>netCDF</w:t>
      </w:r>
      <w:proofErr w:type="gramEnd"/>
    </w:p>
    <w:p w:rsidR="00620A54" w:rsidRPr="004F2B4F" w:rsidRDefault="00620A54" w:rsidP="002603CC">
      <w:pPr>
        <w:pStyle w:val="BodyText"/>
        <w:rPr>
          <w:lang w:val="en-US"/>
        </w:rPr>
      </w:pPr>
      <w:r w:rsidRPr="004F2B4F">
        <w:rPr>
          <w:lang w:val="en-US"/>
        </w:rPr>
        <w:t xml:space="preserve">All data in netCDF output is stored in a single output file. By default this file is named </w:t>
      </w:r>
      <w:r w:rsidRPr="004F2B4F">
        <w:rPr>
          <w:i/>
          <w:lang w:val="en-US"/>
        </w:rPr>
        <w:t>xboutput.nc</w:t>
      </w:r>
      <w:r w:rsidRPr="004F2B4F">
        <w:rPr>
          <w:lang w:val="en-US"/>
        </w:rPr>
        <w:t xml:space="preserve">, but this name can be chosen freely using the keyword </w:t>
      </w:r>
      <w:r w:rsidRPr="004F2B4F">
        <w:rPr>
          <w:i/>
          <w:lang w:val="en-US"/>
        </w:rPr>
        <w:t>ncfilename</w:t>
      </w:r>
      <w:r w:rsidRPr="004F2B4F">
        <w:rPr>
          <w:lang w:val="en-US"/>
        </w:rPr>
        <w:t>. The netCDF file holds all output data, dimensions and input data in a single file. It should be noted that netCDF files</w:t>
      </w:r>
      <w:r w:rsidR="0004283C" w:rsidRPr="004F2B4F">
        <w:rPr>
          <w:lang w:val="en-US"/>
        </w:rPr>
        <w:t xml:space="preserve"> can</w:t>
      </w:r>
      <w:r w:rsidRPr="004F2B4F">
        <w:rPr>
          <w:lang w:val="en-US"/>
        </w:rPr>
        <w:t xml:space="preserve"> hold a </w:t>
      </w:r>
      <w:r w:rsidR="0004283C" w:rsidRPr="004F2B4F">
        <w:rPr>
          <w:lang w:val="en-US"/>
        </w:rPr>
        <w:t>multiple time axe</w:t>
      </w:r>
      <w:r w:rsidRPr="004F2B4F">
        <w:rPr>
          <w:lang w:val="en-US"/>
        </w:rPr>
        <w:t xml:space="preserve">s. The temporal unit can be specified in the </w:t>
      </w:r>
      <w:r w:rsidRPr="004F2B4F">
        <w:rPr>
          <w:i/>
          <w:lang w:val="en-US"/>
        </w:rPr>
        <w:t>params.txt</w:t>
      </w:r>
      <w:r w:rsidRPr="004F2B4F">
        <w:rPr>
          <w:lang w:val="en-US"/>
        </w:rPr>
        <w:t xml:space="preserve"> file using the keyword </w:t>
      </w:r>
      <w:r w:rsidRPr="004F2B4F">
        <w:rPr>
          <w:i/>
          <w:lang w:val="en-US"/>
        </w:rPr>
        <w:t>tunits</w:t>
      </w:r>
      <w:r w:rsidRPr="004F2B4F">
        <w:rPr>
          <w:lang w:val="en-US"/>
        </w:rPr>
        <w:t>. This unit does not affect calculations and is only used for output. An example of the layout of the netcdf file is given below:</w:t>
      </w:r>
    </w:p>
    <w:p w:rsidR="00620A54" w:rsidRPr="004F2B4F" w:rsidRDefault="00620A54" w:rsidP="002603CC">
      <w:pPr>
        <w:pStyle w:val="Codeheader"/>
        <w:rPr>
          <w:lang w:val="en-US"/>
        </w:rPr>
      </w:pPr>
      <w:r w:rsidRPr="004F2B4F">
        <w:rPr>
          <w:lang w:val="en-US"/>
        </w:rPr>
        <w:t>xboutput.nc (structure only, no real contents)</w:t>
      </w:r>
    </w:p>
    <w:p w:rsidR="00620A54" w:rsidRPr="00844679" w:rsidRDefault="00620A54" w:rsidP="002603CC">
      <w:pPr>
        <w:pStyle w:val="Code"/>
        <w:jc w:val="both"/>
        <w:rPr>
          <w:lang w:val="fr-FR"/>
        </w:rPr>
      </w:pPr>
      <w:proofErr w:type="gramStart"/>
      <w:r w:rsidRPr="00844679">
        <w:rPr>
          <w:lang w:val="fr-FR"/>
        </w:rPr>
        <w:t>netcdf</w:t>
      </w:r>
      <w:proofErr w:type="gramEnd"/>
      <w:r w:rsidRPr="00844679">
        <w:rPr>
          <w:lang w:val="fr-FR"/>
        </w:rPr>
        <w:t xml:space="preserve"> xboutput {</w:t>
      </w:r>
    </w:p>
    <w:p w:rsidR="00620A54" w:rsidRPr="00844679" w:rsidRDefault="00620A54" w:rsidP="002603CC">
      <w:pPr>
        <w:pStyle w:val="Code"/>
        <w:jc w:val="both"/>
        <w:rPr>
          <w:lang w:val="fr-FR"/>
        </w:rPr>
      </w:pPr>
      <w:proofErr w:type="gramStart"/>
      <w:r w:rsidRPr="00844679">
        <w:rPr>
          <w:lang w:val="fr-FR"/>
        </w:rPr>
        <w:t>dimensions</w:t>
      </w:r>
      <w:proofErr w:type="gramEnd"/>
      <w:r w:rsidRPr="00844679">
        <w:rPr>
          <w:lang w:val="fr-FR"/>
        </w:rPr>
        <w:t>:</w:t>
      </w:r>
    </w:p>
    <w:p w:rsidR="00620A54" w:rsidRPr="00844679" w:rsidRDefault="00620A54" w:rsidP="002603CC">
      <w:pPr>
        <w:pStyle w:val="Code"/>
        <w:jc w:val="both"/>
        <w:rPr>
          <w:lang w:val="fr-FR"/>
        </w:rPr>
      </w:pPr>
      <w:r w:rsidRPr="00844679">
        <w:rPr>
          <w:lang w:val="fr-FR"/>
        </w:rPr>
        <w:tab/>
        <w:t>x = 565 ;</w:t>
      </w:r>
    </w:p>
    <w:p w:rsidR="00620A54" w:rsidRPr="00844679" w:rsidRDefault="00620A54" w:rsidP="002603CC">
      <w:pPr>
        <w:pStyle w:val="Code"/>
        <w:jc w:val="both"/>
        <w:rPr>
          <w:lang w:val="fr-FR"/>
        </w:rPr>
      </w:pPr>
      <w:r w:rsidRPr="00844679">
        <w:rPr>
          <w:lang w:val="fr-FR"/>
        </w:rPr>
        <w:tab/>
        <w:t>y = 101 ;</w:t>
      </w:r>
    </w:p>
    <w:p w:rsidR="00620A54" w:rsidRPr="004F2B4F" w:rsidRDefault="00620A54" w:rsidP="002603CC">
      <w:pPr>
        <w:pStyle w:val="Code"/>
        <w:jc w:val="both"/>
      </w:pPr>
      <w:r w:rsidRPr="00844679">
        <w:rPr>
          <w:lang w:val="fr-FR"/>
        </w:rPr>
        <w:tab/>
      </w:r>
      <w:r w:rsidRPr="004F2B4F">
        <w:t xml:space="preserve">wave_angle = </w:t>
      </w:r>
      <w:proofErr w:type="gramStart"/>
      <w:r w:rsidRPr="004F2B4F">
        <w:t>9 ;</w:t>
      </w:r>
      <w:proofErr w:type="gramEnd"/>
    </w:p>
    <w:p w:rsidR="00620A54" w:rsidRPr="004F2B4F" w:rsidRDefault="00620A54" w:rsidP="002603CC">
      <w:pPr>
        <w:pStyle w:val="Code"/>
        <w:jc w:val="both"/>
      </w:pPr>
      <w:r w:rsidRPr="004F2B4F">
        <w:tab/>
        <w:t xml:space="preserve">bed_layers = </w:t>
      </w:r>
      <w:proofErr w:type="gramStart"/>
      <w:r w:rsidRPr="004F2B4F">
        <w:t>3 ;</w:t>
      </w:r>
      <w:proofErr w:type="gramEnd"/>
    </w:p>
    <w:p w:rsidR="00620A54" w:rsidRPr="004F2B4F" w:rsidRDefault="00620A54" w:rsidP="002603CC">
      <w:pPr>
        <w:pStyle w:val="Code"/>
        <w:jc w:val="both"/>
      </w:pPr>
      <w:r w:rsidRPr="004F2B4F">
        <w:tab/>
        <w:t xml:space="preserve">sediment_classes = </w:t>
      </w:r>
      <w:proofErr w:type="gramStart"/>
      <w:r w:rsidRPr="004F2B4F">
        <w:t>1 ;</w:t>
      </w:r>
      <w:proofErr w:type="gramEnd"/>
    </w:p>
    <w:p w:rsidR="00620A54" w:rsidRPr="004F2B4F" w:rsidRDefault="00620A54" w:rsidP="002603CC">
      <w:pPr>
        <w:pStyle w:val="Code"/>
        <w:jc w:val="both"/>
      </w:pPr>
      <w:r w:rsidRPr="004F2B4F">
        <w:tab/>
      </w:r>
      <w:proofErr w:type="gramStart"/>
      <w:r w:rsidRPr="004F2B4F">
        <w:t>inout</w:t>
      </w:r>
      <w:proofErr w:type="gramEnd"/>
      <w:r w:rsidRPr="004F2B4F">
        <w:t xml:space="preserve"> = 2 ;</w:t>
      </w:r>
    </w:p>
    <w:p w:rsidR="00620A54" w:rsidRPr="004F2B4F" w:rsidRDefault="00620A54" w:rsidP="002603CC">
      <w:pPr>
        <w:pStyle w:val="Code"/>
        <w:jc w:val="both"/>
      </w:pPr>
      <w:r w:rsidRPr="004F2B4F">
        <w:tab/>
      </w:r>
      <w:proofErr w:type="gramStart"/>
      <w:r w:rsidRPr="004F2B4F">
        <w:t>globaltime</w:t>
      </w:r>
      <w:proofErr w:type="gramEnd"/>
      <w:r w:rsidRPr="004F2B4F">
        <w:t xml:space="preserve"> = 2 ;</w:t>
      </w:r>
    </w:p>
    <w:p w:rsidR="00620A54" w:rsidRPr="004F2B4F" w:rsidRDefault="00620A54" w:rsidP="002603CC">
      <w:pPr>
        <w:pStyle w:val="Code"/>
        <w:jc w:val="both"/>
      </w:pPr>
      <w:r w:rsidRPr="004F2B4F">
        <w:tab/>
      </w:r>
      <w:proofErr w:type="gramStart"/>
      <w:r w:rsidRPr="004F2B4F">
        <w:t>tidetime</w:t>
      </w:r>
      <w:proofErr w:type="gramEnd"/>
      <w:r w:rsidRPr="004F2B4F">
        <w:t xml:space="preserve"> = 435 ;</w:t>
      </w:r>
    </w:p>
    <w:p w:rsidR="00620A54" w:rsidRPr="004F2B4F" w:rsidRDefault="00620A54" w:rsidP="002603CC">
      <w:pPr>
        <w:pStyle w:val="Code"/>
        <w:jc w:val="both"/>
      </w:pPr>
      <w:r w:rsidRPr="004F2B4F">
        <w:tab/>
      </w:r>
      <w:proofErr w:type="gramStart"/>
      <w:r w:rsidRPr="004F2B4F">
        <w:t>tidecorners</w:t>
      </w:r>
      <w:proofErr w:type="gramEnd"/>
      <w:r w:rsidRPr="004F2B4F">
        <w:t xml:space="preserve"> = 2 ;</w:t>
      </w:r>
    </w:p>
    <w:p w:rsidR="00620A54" w:rsidRPr="004F2B4F" w:rsidRDefault="00620A54" w:rsidP="002603CC">
      <w:pPr>
        <w:pStyle w:val="Code"/>
        <w:jc w:val="both"/>
      </w:pPr>
      <w:r w:rsidRPr="004F2B4F">
        <w:tab/>
      </w:r>
      <w:proofErr w:type="gramStart"/>
      <w:r w:rsidRPr="004F2B4F">
        <w:t>windtime</w:t>
      </w:r>
      <w:proofErr w:type="gramEnd"/>
      <w:r w:rsidRPr="004F2B4F">
        <w:t xml:space="preserve"> = 2 ;</w:t>
      </w:r>
    </w:p>
    <w:p w:rsidR="00620A54" w:rsidRPr="00844679" w:rsidRDefault="00620A54" w:rsidP="002603CC">
      <w:pPr>
        <w:pStyle w:val="Code"/>
        <w:jc w:val="both"/>
        <w:rPr>
          <w:lang w:val="fr-FR"/>
        </w:rPr>
      </w:pPr>
      <w:proofErr w:type="gramStart"/>
      <w:r w:rsidRPr="00844679">
        <w:rPr>
          <w:lang w:val="fr-FR"/>
        </w:rPr>
        <w:t>variables</w:t>
      </w:r>
      <w:proofErr w:type="gramEnd"/>
      <w:r w:rsidRPr="00844679">
        <w:rPr>
          <w:lang w:val="fr-FR"/>
        </w:rPr>
        <w:t>:</w:t>
      </w:r>
    </w:p>
    <w:p w:rsidR="00620A54" w:rsidRPr="00844679" w:rsidRDefault="00620A54" w:rsidP="002603CC">
      <w:pPr>
        <w:pStyle w:val="Code"/>
        <w:jc w:val="both"/>
        <w:rPr>
          <w:lang w:val="fr-FR"/>
        </w:rPr>
      </w:pPr>
      <w:r w:rsidRPr="00844679">
        <w:rPr>
          <w:lang w:val="fr-FR"/>
        </w:rPr>
        <w:tab/>
      </w:r>
      <w:proofErr w:type="gramStart"/>
      <w:r w:rsidRPr="00844679">
        <w:rPr>
          <w:lang w:val="fr-FR"/>
        </w:rPr>
        <w:t>double</w:t>
      </w:r>
      <w:proofErr w:type="gramEnd"/>
      <w:r w:rsidRPr="00844679">
        <w:rPr>
          <w:lang w:val="fr-FR"/>
        </w:rPr>
        <w:t xml:space="preserve"> x(x) ;</w:t>
      </w:r>
    </w:p>
    <w:p w:rsidR="00620A54" w:rsidRPr="00844679" w:rsidRDefault="00620A54" w:rsidP="002603CC">
      <w:pPr>
        <w:pStyle w:val="Code"/>
        <w:jc w:val="both"/>
        <w:rPr>
          <w:lang w:val="fr-FR"/>
        </w:rPr>
      </w:pPr>
      <w:r w:rsidRPr="00844679">
        <w:rPr>
          <w:lang w:val="fr-FR"/>
        </w:rPr>
        <w:tab/>
      </w:r>
      <w:r w:rsidRPr="00844679">
        <w:rPr>
          <w:lang w:val="fr-FR"/>
        </w:rPr>
        <w:tab/>
        <w:t>x:units = "m" ;</w:t>
      </w:r>
    </w:p>
    <w:p w:rsidR="00620A54" w:rsidRPr="004F2B4F" w:rsidRDefault="00620A54" w:rsidP="002603CC">
      <w:pPr>
        <w:pStyle w:val="Code"/>
        <w:jc w:val="both"/>
      </w:pPr>
      <w:r w:rsidRPr="00844679">
        <w:rPr>
          <w:lang w:val="fr-FR"/>
        </w:rPr>
        <w:tab/>
      </w:r>
      <w:r w:rsidRPr="00844679">
        <w:rPr>
          <w:lang w:val="fr-FR"/>
        </w:rPr>
        <w:tab/>
      </w:r>
      <w:proofErr w:type="gramStart"/>
      <w:r w:rsidRPr="004F2B4F">
        <w:t>x:</w:t>
      </w:r>
      <w:proofErr w:type="gramEnd"/>
      <w:r w:rsidRPr="004F2B4F">
        <w:t>long_name = "local x coordinate" ;</w:t>
      </w:r>
    </w:p>
    <w:p w:rsidR="00620A54" w:rsidRPr="00844679" w:rsidRDefault="00620A54" w:rsidP="002603CC">
      <w:pPr>
        <w:pStyle w:val="Code"/>
        <w:jc w:val="both"/>
        <w:rPr>
          <w:lang w:val="es-ES"/>
        </w:rPr>
      </w:pPr>
      <w:r w:rsidRPr="004F2B4F">
        <w:tab/>
      </w:r>
      <w:proofErr w:type="gramStart"/>
      <w:r w:rsidRPr="00844679">
        <w:rPr>
          <w:lang w:val="es-ES"/>
        </w:rPr>
        <w:t>double</w:t>
      </w:r>
      <w:proofErr w:type="gramEnd"/>
      <w:r w:rsidRPr="00844679">
        <w:rPr>
          <w:lang w:val="es-ES"/>
        </w:rPr>
        <w:t xml:space="preserve"> y(y) ;</w:t>
      </w:r>
    </w:p>
    <w:p w:rsidR="00620A54" w:rsidRPr="00844679" w:rsidRDefault="00620A54" w:rsidP="002603CC">
      <w:pPr>
        <w:pStyle w:val="Code"/>
        <w:jc w:val="both"/>
        <w:rPr>
          <w:lang w:val="es-ES"/>
        </w:rPr>
      </w:pPr>
      <w:r w:rsidRPr="00844679">
        <w:rPr>
          <w:lang w:val="es-ES"/>
        </w:rPr>
        <w:tab/>
      </w:r>
      <w:r w:rsidRPr="00844679">
        <w:rPr>
          <w:lang w:val="es-ES"/>
        </w:rPr>
        <w:tab/>
      </w:r>
      <w:proofErr w:type="gramStart"/>
      <w:r w:rsidRPr="00844679">
        <w:rPr>
          <w:lang w:val="es-ES"/>
        </w:rPr>
        <w:t>y:</w:t>
      </w:r>
      <w:proofErr w:type="gramEnd"/>
      <w:r w:rsidRPr="00844679">
        <w:rPr>
          <w:lang w:val="es-ES"/>
        </w:rPr>
        <w:t>units = "m" ;</w:t>
      </w:r>
    </w:p>
    <w:p w:rsidR="00620A54" w:rsidRPr="004F2B4F" w:rsidRDefault="00620A54" w:rsidP="002603CC">
      <w:pPr>
        <w:pStyle w:val="Code"/>
        <w:jc w:val="both"/>
      </w:pPr>
      <w:r w:rsidRPr="00844679">
        <w:rPr>
          <w:lang w:val="es-ES"/>
        </w:rPr>
        <w:tab/>
      </w:r>
      <w:r w:rsidRPr="00844679">
        <w:rPr>
          <w:lang w:val="es-ES"/>
        </w:rPr>
        <w:tab/>
      </w:r>
      <w:proofErr w:type="gramStart"/>
      <w:r w:rsidRPr="004F2B4F">
        <w:t>y:</w:t>
      </w:r>
      <w:proofErr w:type="gramEnd"/>
      <w:r w:rsidRPr="004F2B4F">
        <w:t>long_name = "local y coordinate" ;</w:t>
      </w:r>
    </w:p>
    <w:p w:rsidR="00620A54" w:rsidRPr="004F2B4F" w:rsidRDefault="00620A54" w:rsidP="002603CC">
      <w:pPr>
        <w:pStyle w:val="Code"/>
        <w:jc w:val="both"/>
      </w:pPr>
      <w:r w:rsidRPr="004F2B4F">
        <w:tab/>
      </w:r>
      <w:proofErr w:type="gramStart"/>
      <w:r w:rsidRPr="004F2B4F">
        <w:t>double</w:t>
      </w:r>
      <w:proofErr w:type="gramEnd"/>
      <w:r w:rsidRPr="004F2B4F">
        <w:t xml:space="preserve"> globaltime(globaltime) ;</w:t>
      </w:r>
    </w:p>
    <w:p w:rsidR="00620A54" w:rsidRPr="004F2B4F" w:rsidRDefault="00620A54" w:rsidP="002603CC">
      <w:pPr>
        <w:pStyle w:val="Code"/>
        <w:jc w:val="both"/>
      </w:pPr>
      <w:r w:rsidRPr="004F2B4F">
        <w:tab/>
      </w:r>
      <w:r w:rsidRPr="004F2B4F">
        <w:tab/>
      </w:r>
      <w:proofErr w:type="gramStart"/>
      <w:r w:rsidRPr="004F2B4F">
        <w:t>globaltime:</w:t>
      </w:r>
      <w:proofErr w:type="gramEnd"/>
      <w:r w:rsidRPr="004F2B4F">
        <w:t>units = "s" ;</w:t>
      </w:r>
    </w:p>
    <w:p w:rsidR="00620A54" w:rsidRPr="004F2B4F" w:rsidRDefault="00620A54" w:rsidP="002603CC">
      <w:pPr>
        <w:pStyle w:val="Code"/>
        <w:jc w:val="both"/>
      </w:pPr>
      <w:r w:rsidRPr="004F2B4F">
        <w:tab/>
      </w:r>
      <w:proofErr w:type="gramStart"/>
      <w:r w:rsidRPr="004F2B4F">
        <w:t>double</w:t>
      </w:r>
      <w:proofErr w:type="gramEnd"/>
      <w:r w:rsidRPr="004F2B4F">
        <w:t xml:space="preserve"> H(globaltime, y, x) ;</w:t>
      </w:r>
    </w:p>
    <w:p w:rsidR="00620A54" w:rsidRPr="004F2B4F" w:rsidRDefault="00620A54" w:rsidP="002603CC">
      <w:pPr>
        <w:pStyle w:val="Code"/>
        <w:jc w:val="both"/>
      </w:pPr>
      <w:r w:rsidRPr="004F2B4F">
        <w:tab/>
      </w:r>
      <w:r w:rsidRPr="004F2B4F">
        <w:tab/>
        <w:t>H</w:t>
      </w:r>
      <w:proofErr w:type="gramStart"/>
      <w:r w:rsidRPr="004F2B4F">
        <w:t>:units</w:t>
      </w:r>
      <w:proofErr w:type="gramEnd"/>
      <w:r w:rsidRPr="004F2B4F">
        <w:t xml:space="preserve"> = "m" ;</w:t>
      </w:r>
    </w:p>
    <w:p w:rsidR="00620A54" w:rsidRPr="004F2B4F" w:rsidRDefault="00620A54" w:rsidP="002603CC">
      <w:pPr>
        <w:pStyle w:val="Code"/>
        <w:jc w:val="both"/>
      </w:pPr>
      <w:r w:rsidRPr="004F2B4F">
        <w:tab/>
      </w:r>
      <w:r w:rsidRPr="004F2B4F">
        <w:tab/>
        <w:t>H</w:t>
      </w:r>
      <w:proofErr w:type="gramStart"/>
      <w:r w:rsidRPr="004F2B4F">
        <w:t>:long</w:t>
      </w:r>
      <w:proofErr w:type="gramEnd"/>
      <w:r w:rsidRPr="004F2B4F">
        <w:t>_name = "wave height" ;</w:t>
      </w:r>
    </w:p>
    <w:p w:rsidR="00620A54" w:rsidRPr="00844679" w:rsidRDefault="00620A54" w:rsidP="002603CC">
      <w:pPr>
        <w:pStyle w:val="Code"/>
        <w:jc w:val="both"/>
        <w:rPr>
          <w:lang w:val="fr-FR"/>
        </w:rPr>
      </w:pPr>
      <w:r w:rsidRPr="004F2B4F">
        <w:tab/>
      </w:r>
      <w:r w:rsidRPr="00844679">
        <w:rPr>
          <w:lang w:val="fr-FR"/>
        </w:rPr>
        <w:t xml:space="preserve">double </w:t>
      </w:r>
      <w:proofErr w:type="gramStart"/>
      <w:r w:rsidRPr="00844679">
        <w:rPr>
          <w:lang w:val="fr-FR"/>
        </w:rPr>
        <w:t>zs(</w:t>
      </w:r>
      <w:proofErr w:type="gramEnd"/>
      <w:r w:rsidRPr="00844679">
        <w:rPr>
          <w:lang w:val="fr-FR"/>
        </w:rPr>
        <w:t>globaltime, y, x) ;</w:t>
      </w:r>
    </w:p>
    <w:p w:rsidR="00620A54" w:rsidRPr="004F2B4F" w:rsidRDefault="00620A54" w:rsidP="002603CC">
      <w:pPr>
        <w:pStyle w:val="Code"/>
        <w:jc w:val="both"/>
      </w:pPr>
      <w:r w:rsidRPr="00844679">
        <w:rPr>
          <w:lang w:val="fr-FR"/>
        </w:rPr>
        <w:tab/>
      </w:r>
      <w:r w:rsidRPr="00844679">
        <w:rPr>
          <w:lang w:val="fr-FR"/>
        </w:rPr>
        <w:tab/>
      </w:r>
      <w:proofErr w:type="gramStart"/>
      <w:r w:rsidRPr="004F2B4F">
        <w:t>zs:</w:t>
      </w:r>
      <w:proofErr w:type="gramEnd"/>
      <w:r w:rsidRPr="004F2B4F">
        <w:t>units = "m" ;</w:t>
      </w:r>
    </w:p>
    <w:p w:rsidR="00620A54" w:rsidRPr="004F2B4F" w:rsidRDefault="00620A54" w:rsidP="002603CC">
      <w:pPr>
        <w:pStyle w:val="Code"/>
        <w:jc w:val="both"/>
      </w:pPr>
      <w:r w:rsidRPr="004F2B4F">
        <w:tab/>
      </w:r>
      <w:r w:rsidRPr="004F2B4F">
        <w:tab/>
      </w:r>
      <w:proofErr w:type="gramStart"/>
      <w:r w:rsidRPr="004F2B4F">
        <w:t>zs:</w:t>
      </w:r>
      <w:proofErr w:type="gramEnd"/>
      <w:r w:rsidRPr="004F2B4F">
        <w:t>long_name = "water level" ;</w:t>
      </w:r>
    </w:p>
    <w:p w:rsidR="00620A54" w:rsidRPr="00844679" w:rsidRDefault="00620A54" w:rsidP="002603CC">
      <w:pPr>
        <w:pStyle w:val="Code"/>
        <w:jc w:val="both"/>
        <w:rPr>
          <w:lang w:val="fr-FR"/>
        </w:rPr>
      </w:pPr>
      <w:r w:rsidRPr="004F2B4F">
        <w:tab/>
      </w:r>
      <w:r w:rsidRPr="00844679">
        <w:rPr>
          <w:lang w:val="fr-FR"/>
        </w:rPr>
        <w:t xml:space="preserve">double </w:t>
      </w:r>
      <w:proofErr w:type="gramStart"/>
      <w:r w:rsidRPr="00844679">
        <w:rPr>
          <w:lang w:val="fr-FR"/>
        </w:rPr>
        <w:t>zb(</w:t>
      </w:r>
      <w:proofErr w:type="gramEnd"/>
      <w:r w:rsidRPr="00844679">
        <w:rPr>
          <w:lang w:val="fr-FR"/>
        </w:rPr>
        <w:t>globaltime, y, x) ;</w:t>
      </w:r>
    </w:p>
    <w:p w:rsidR="00620A54" w:rsidRPr="004F2B4F" w:rsidRDefault="00620A54" w:rsidP="002603CC">
      <w:pPr>
        <w:pStyle w:val="Code"/>
        <w:jc w:val="both"/>
      </w:pPr>
      <w:r w:rsidRPr="00844679">
        <w:rPr>
          <w:lang w:val="fr-FR"/>
        </w:rPr>
        <w:tab/>
      </w:r>
      <w:r w:rsidRPr="00844679">
        <w:rPr>
          <w:lang w:val="fr-FR"/>
        </w:rPr>
        <w:tab/>
      </w:r>
      <w:proofErr w:type="gramStart"/>
      <w:r w:rsidRPr="004F2B4F">
        <w:t>zb:</w:t>
      </w:r>
      <w:proofErr w:type="gramEnd"/>
      <w:r w:rsidRPr="004F2B4F">
        <w:t>units = "m" ;</w:t>
      </w:r>
    </w:p>
    <w:p w:rsidR="00620A54" w:rsidRPr="004F2B4F" w:rsidRDefault="00620A54" w:rsidP="002603CC">
      <w:pPr>
        <w:pStyle w:val="Code"/>
        <w:jc w:val="both"/>
      </w:pPr>
      <w:r w:rsidRPr="004F2B4F">
        <w:tab/>
      </w:r>
      <w:r w:rsidRPr="004F2B4F">
        <w:tab/>
      </w:r>
      <w:proofErr w:type="gramStart"/>
      <w:r w:rsidRPr="004F2B4F">
        <w:t>zb:</w:t>
      </w:r>
      <w:proofErr w:type="gramEnd"/>
      <w:r w:rsidRPr="004F2B4F">
        <w:t>long_name = "bed level" ;</w:t>
      </w:r>
    </w:p>
    <w:p w:rsidR="00620A54" w:rsidRPr="004F2B4F" w:rsidRDefault="00620A54" w:rsidP="002603CC">
      <w:pPr>
        <w:pStyle w:val="Code"/>
        <w:jc w:val="both"/>
      </w:pPr>
      <w:r w:rsidRPr="004F2B4F">
        <w:tab/>
      </w:r>
      <w:proofErr w:type="gramStart"/>
      <w:r w:rsidRPr="004F2B4F">
        <w:t>double</w:t>
      </w:r>
      <w:proofErr w:type="gramEnd"/>
      <w:r w:rsidRPr="004F2B4F">
        <w:t xml:space="preserve"> ue(globaltime, y, x) ;</w:t>
      </w:r>
    </w:p>
    <w:p w:rsidR="00620A54" w:rsidRPr="004F2B4F" w:rsidRDefault="00620A54" w:rsidP="002603CC">
      <w:pPr>
        <w:pStyle w:val="Code"/>
        <w:jc w:val="both"/>
      </w:pPr>
      <w:r w:rsidRPr="004F2B4F">
        <w:tab/>
      </w:r>
      <w:r w:rsidRPr="004F2B4F">
        <w:tab/>
      </w:r>
      <w:proofErr w:type="gramStart"/>
      <w:r w:rsidRPr="004F2B4F">
        <w:t>ue:</w:t>
      </w:r>
      <w:proofErr w:type="gramEnd"/>
      <w:r w:rsidRPr="004F2B4F">
        <w:t>units = "m/s" ;</w:t>
      </w:r>
    </w:p>
    <w:p w:rsidR="00620A54" w:rsidRPr="004F2B4F" w:rsidRDefault="00620A54" w:rsidP="002603CC">
      <w:pPr>
        <w:pStyle w:val="Heading2"/>
        <w:spacing w:line="240" w:lineRule="auto"/>
        <w:jc w:val="both"/>
        <w:rPr>
          <w:lang w:val="en-US"/>
        </w:rPr>
      </w:pPr>
      <w:bookmarkStart w:id="402" w:name="_Toc285701687"/>
      <w:bookmarkStart w:id="403" w:name="_Toc412623877"/>
      <w:r w:rsidRPr="004F2B4F">
        <w:rPr>
          <w:lang w:val="en-US"/>
        </w:rPr>
        <w:t>Time parameters</w:t>
      </w:r>
      <w:bookmarkEnd w:id="402"/>
      <w:bookmarkEnd w:id="403"/>
    </w:p>
    <w:p w:rsidR="00620A54" w:rsidRPr="004F2B4F" w:rsidRDefault="00620A54" w:rsidP="002603CC">
      <w:pPr>
        <w:pStyle w:val="BodyText"/>
        <w:rPr>
          <w:lang w:val="en-US"/>
        </w:rPr>
      </w:pPr>
      <w:r w:rsidRPr="004F2B4F">
        <w:rPr>
          <w:lang w:val="en-US"/>
        </w:rPr>
        <w:t xml:space="preserve">In all XBeach simulations the hydrodynamic simulation starts at time 0. Model output can be postponed until the time specified by the keyword </w:t>
      </w:r>
      <w:r w:rsidRPr="004F2B4F">
        <w:rPr>
          <w:i/>
          <w:lang w:val="en-US"/>
        </w:rPr>
        <w:t xml:space="preserve">tstart </w:t>
      </w:r>
      <w:r w:rsidRPr="004F2B4F">
        <w:rPr>
          <w:lang w:val="en-US"/>
        </w:rPr>
        <w:t xml:space="preserve">(see </w:t>
      </w:r>
      <w:r w:rsidRPr="004F2B4F">
        <w:rPr>
          <w:lang w:val="en-US"/>
        </w:rPr>
        <w:fldChar w:fldCharType="begin"/>
      </w:r>
      <w:r w:rsidRPr="004F2B4F">
        <w:rPr>
          <w:lang w:val="en-US"/>
        </w:rPr>
        <w:instrText xml:space="preserve"> REF _Ref285455080 \w \h </w:instrText>
      </w:r>
      <w:r w:rsidR="004D7B46" w:rsidRPr="004F2B4F">
        <w:rPr>
          <w:lang w:val="en-US"/>
        </w:rPr>
        <w:instrText xml:space="preserve"> \* MERGEFORMAT </w:instrText>
      </w:r>
      <w:r w:rsidRPr="004F2B4F">
        <w:rPr>
          <w:lang w:val="en-US"/>
        </w:rPr>
      </w:r>
      <w:r w:rsidRPr="004F2B4F">
        <w:rPr>
          <w:lang w:val="en-US"/>
        </w:rPr>
        <w:fldChar w:fldCharType="separate"/>
      </w:r>
      <w:r w:rsidR="000C1056">
        <w:rPr>
          <w:lang w:val="en-US"/>
        </w:rPr>
        <w:t>4.13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_Ref285455082 \h </w:instrText>
      </w:r>
      <w:r w:rsidR="004D7B46" w:rsidRPr="004F2B4F">
        <w:rPr>
          <w:lang w:val="en-US"/>
        </w:rPr>
        <w:instrText xml:space="preserve"> \* MERGEFORMAT </w:instrText>
      </w:r>
      <w:r w:rsidRPr="004F2B4F">
        <w:rPr>
          <w:lang w:val="en-US"/>
        </w:rPr>
      </w:r>
      <w:r w:rsidRPr="004F2B4F">
        <w:rPr>
          <w:lang w:val="en-US"/>
        </w:rPr>
        <w:fldChar w:fldCharType="separate"/>
      </w:r>
      <w:r w:rsidR="000C1056" w:rsidRPr="004F2B4F">
        <w:rPr>
          <w:lang w:val="en-US"/>
        </w:rPr>
        <w:t>Output selection</w:t>
      </w:r>
      <w:r w:rsidRPr="004F2B4F">
        <w:rPr>
          <w:lang w:val="en-US"/>
        </w:rPr>
        <w:fldChar w:fldCharType="end"/>
      </w:r>
      <w:r w:rsidRPr="004F2B4F">
        <w:rPr>
          <w:lang w:val="en-US"/>
        </w:rPr>
        <w:t xml:space="preserve">). The simulation stops at the time specified by </w:t>
      </w:r>
      <w:r w:rsidRPr="004F2B4F">
        <w:rPr>
          <w:i/>
          <w:lang w:val="en-US"/>
        </w:rPr>
        <w:t>tstop</w:t>
      </w:r>
      <w:r w:rsidRPr="004F2B4F">
        <w:rPr>
          <w:lang w:val="en-US"/>
        </w:rPr>
        <w:t xml:space="preserve">. The time step used in the hydrodynamic simulation is determined based on a given maximum Courant number using the keyword </w:t>
      </w:r>
      <w:r w:rsidRPr="004F2B4F">
        <w:rPr>
          <w:i/>
          <w:lang w:val="en-US"/>
        </w:rPr>
        <w:t>CFL</w:t>
      </w:r>
      <w:r w:rsidRPr="004F2B4F">
        <w:rPr>
          <w:lang w:val="en-US"/>
        </w:rPr>
        <w:t>. The table below gives an overview of all keywords related to time management:</w:t>
      </w:r>
    </w:p>
    <w:tbl>
      <w:tblPr>
        <w:tblStyle w:val="LightShading-Accent1"/>
        <w:tblW w:w="0" w:type="auto"/>
        <w:tblLook w:val="04A0" w:firstRow="1" w:lastRow="0" w:firstColumn="1" w:lastColumn="0" w:noHBand="0" w:noVBand="1"/>
      </w:tblPr>
      <w:tblGrid>
        <w:gridCol w:w="1525"/>
        <w:gridCol w:w="2326"/>
        <w:gridCol w:w="1252"/>
        <w:gridCol w:w="1656"/>
        <w:gridCol w:w="848"/>
        <w:gridCol w:w="1323"/>
      </w:tblGrid>
      <w:tr w:rsidR="00620A54" w:rsidRPr="004F2B4F"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keyword</w:t>
            </w:r>
          </w:p>
        </w:tc>
        <w:tc>
          <w:tcPr>
            <w:tcW w:w="283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20A54" w:rsidRPr="004F2B4F"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CFL</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Courant-Friedrichs-Lewy number</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0.7</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0.1 - 0.9</w:t>
            </w: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4F2B4F" w:rsidTr="00883631">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tstop</w:t>
            </w:r>
          </w:p>
        </w:tc>
        <w:tc>
          <w:tcPr>
            <w:tcW w:w="283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Stop time of simulation, in morphological time</w:t>
            </w:r>
          </w:p>
        </w:tc>
        <w:tc>
          <w:tcPr>
            <w:tcW w:w="1417"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2000.0</w:t>
            </w:r>
          </w:p>
        </w:tc>
        <w:tc>
          <w:tcPr>
            <w:tcW w:w="1984"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1.0 - 1000000.0</w:t>
            </w:r>
          </w:p>
        </w:tc>
        <w:tc>
          <w:tcPr>
            <w:tcW w:w="85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rsidR="00620A54" w:rsidRPr="004F2B4F"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4F2B4F"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20A54" w:rsidRPr="004F2B4F" w:rsidRDefault="00620A54" w:rsidP="002603CC">
            <w:pPr>
              <w:pStyle w:val="PlainText"/>
              <w:jc w:val="both"/>
            </w:pPr>
            <w:r w:rsidRPr="004F2B4F">
              <w:t>tunits*</w:t>
            </w:r>
          </w:p>
        </w:tc>
        <w:tc>
          <w:tcPr>
            <w:tcW w:w="283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Time units in udunits format (seconds since 1970-01-01 00:00:00.00 +1:00)</w:t>
            </w:r>
          </w:p>
        </w:tc>
        <w:tc>
          <w:tcPr>
            <w:tcW w:w="1417"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984"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20A54" w:rsidRPr="004F2B4F"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20A54" w:rsidRPr="004F2B4F" w:rsidRDefault="00620A54" w:rsidP="002603CC">
      <w:pPr>
        <w:spacing w:line="240" w:lineRule="auto"/>
        <w:rPr>
          <w:b/>
          <w:bCs/>
          <w:sz w:val="30"/>
          <w:szCs w:val="32"/>
          <w:lang w:val="en-US"/>
        </w:rPr>
      </w:pPr>
      <w:r w:rsidRPr="004F2B4F">
        <w:rPr>
          <w:lang w:val="en-US"/>
        </w:rPr>
        <w:br w:type="page"/>
      </w:r>
    </w:p>
    <w:p w:rsidR="00620A54" w:rsidRPr="004F2B4F" w:rsidRDefault="00620A54" w:rsidP="002603CC">
      <w:pPr>
        <w:pStyle w:val="Heading1"/>
        <w:jc w:val="both"/>
        <w:rPr>
          <w:lang w:val="en-US"/>
        </w:rPr>
      </w:pPr>
      <w:bookmarkStart w:id="404" w:name="_Toc412623878"/>
      <w:r w:rsidRPr="004F2B4F">
        <w:rPr>
          <w:lang w:val="en-US"/>
        </w:rPr>
        <w:t>Bibliography</w:t>
      </w:r>
      <w:bookmarkEnd w:id="404"/>
    </w:p>
    <w:p w:rsidR="001C33F8" w:rsidRPr="004F2B4F" w:rsidRDefault="001C33F8" w:rsidP="001C33F8">
      <w:pPr>
        <w:pStyle w:val="NormalWeb"/>
        <w:ind w:left="480" w:hanging="480"/>
        <w:jc w:val="both"/>
        <w:rPr>
          <w:rFonts w:ascii="Arial" w:hAnsi="Arial" w:cs="Arial"/>
          <w:sz w:val="21"/>
          <w:lang w:val="en-US" w:eastAsia="en-US"/>
        </w:rPr>
      </w:pPr>
      <w:r w:rsidRPr="00844679">
        <w:rPr>
          <w:rFonts w:ascii="Arial" w:hAnsi="Arial" w:cs="Arial"/>
          <w:sz w:val="21"/>
          <w:lang w:val="nl-NL" w:eastAsia="en-US"/>
        </w:rPr>
        <w:t xml:space="preserve">Van Dongeren, A.R. and I.A. Svendsen (1997). </w:t>
      </w:r>
      <w:proofErr w:type="gramStart"/>
      <w:r w:rsidRPr="004F2B4F">
        <w:rPr>
          <w:rFonts w:ascii="Arial" w:hAnsi="Arial" w:cs="Arial"/>
          <w:sz w:val="21"/>
          <w:lang w:val="en-US" w:eastAsia="en-US"/>
        </w:rPr>
        <w:t>An Absorbing-Generating Boundary condition for Shallow Water Models.</w:t>
      </w:r>
      <w:proofErr w:type="gramEnd"/>
      <w:r w:rsidRPr="004F2B4F">
        <w:rPr>
          <w:rFonts w:ascii="Arial" w:hAnsi="Arial" w:cs="Arial"/>
          <w:sz w:val="21"/>
          <w:lang w:val="en-US" w:eastAsia="en-US"/>
        </w:rPr>
        <w:t xml:space="preserve"> J. of Waterways, Ports, Coastal and Ocean Engineering, vol. 123, no. 6, pp. 303-313.</w:t>
      </w:r>
    </w:p>
    <w:p w:rsidR="001C33F8" w:rsidRPr="004F2B4F" w:rsidRDefault="001C33F8" w:rsidP="001C33F8">
      <w:pPr>
        <w:pStyle w:val="NormalWeb"/>
        <w:ind w:left="480" w:hanging="480"/>
        <w:jc w:val="both"/>
        <w:rPr>
          <w:rFonts w:ascii="Arial" w:hAnsi="Arial" w:cs="Arial"/>
          <w:sz w:val="21"/>
          <w:lang w:val="en-US" w:eastAsia="en-US"/>
        </w:rPr>
      </w:pPr>
      <w:r w:rsidRPr="00844679">
        <w:rPr>
          <w:rFonts w:ascii="Arial" w:hAnsi="Arial" w:cs="Arial"/>
          <w:sz w:val="21"/>
          <w:lang w:val="nl-NL" w:eastAsia="en-US"/>
        </w:rPr>
        <w:t xml:space="preserve">Verboom, G.K., G.S. Stelling and M.J. Officier (1981). </w:t>
      </w:r>
      <w:proofErr w:type="gramStart"/>
      <w:r w:rsidRPr="004F2B4F">
        <w:rPr>
          <w:rFonts w:ascii="Arial" w:hAnsi="Arial" w:cs="Arial"/>
          <w:sz w:val="21"/>
          <w:lang w:val="en-US" w:eastAsia="en-US"/>
        </w:rPr>
        <w:t>Boundary conditions for the shallow water equations.</w:t>
      </w:r>
      <w:proofErr w:type="gramEnd"/>
      <w:r w:rsidRPr="004F2B4F">
        <w:rPr>
          <w:rFonts w:ascii="Arial" w:hAnsi="Arial" w:cs="Arial"/>
          <w:sz w:val="21"/>
          <w:lang w:val="en-US" w:eastAsia="en-US"/>
        </w:rPr>
        <w:t xml:space="preserve"> In: Abbott, M.B. and J.A. Cung, eds. Engineering Applications of Computational Hydraulics, vol. </w:t>
      </w:r>
      <w:proofErr w:type="gramStart"/>
      <w:r w:rsidRPr="004F2B4F">
        <w:rPr>
          <w:rFonts w:ascii="Arial" w:hAnsi="Arial" w:cs="Arial"/>
          <w:sz w:val="21"/>
          <w:lang w:val="en-US" w:eastAsia="en-US"/>
        </w:rPr>
        <w:t>1.,</w:t>
      </w:r>
      <w:proofErr w:type="gramEnd"/>
      <w:r w:rsidRPr="004F2B4F">
        <w:rPr>
          <w:rFonts w:ascii="Arial" w:hAnsi="Arial" w:cs="Arial"/>
          <w:sz w:val="21"/>
          <w:lang w:val="en-US" w:eastAsia="en-US"/>
        </w:rPr>
        <w:t xml:space="preserve"> pp. 230-262.</w:t>
      </w:r>
    </w:p>
    <w:p w:rsidR="001C33F8" w:rsidRPr="004F2B4F" w:rsidRDefault="001C33F8" w:rsidP="001C33F8">
      <w:pPr>
        <w:rPr>
          <w:lang w:val="en-US"/>
        </w:rPr>
      </w:pPr>
      <w:r w:rsidRPr="004F2B4F">
        <w:rPr>
          <w:lang w:val="en-US"/>
        </w:rPr>
        <w:t>Svendsen, 2003</w:t>
      </w:r>
    </w:p>
    <w:p w:rsidR="00F35B5D" w:rsidRPr="004F2B4F" w:rsidRDefault="001C33F8" w:rsidP="001C33F8">
      <w:pPr>
        <w:rPr>
          <w:lang w:val="en-US"/>
        </w:rPr>
      </w:pPr>
      <w:r w:rsidRPr="004F2B4F">
        <w:rPr>
          <w:lang w:val="en-US"/>
        </w:rPr>
        <w:t>Dalrymple et al., 1984</w:t>
      </w:r>
    </w:p>
    <w:p w:rsidR="001C33F8" w:rsidRPr="004F2B4F" w:rsidRDefault="001C33F8" w:rsidP="00F35B5D">
      <w:pPr>
        <w:rPr>
          <w:lang w:val="en-US"/>
        </w:rPr>
      </w:pPr>
    </w:p>
    <w:p w:rsidR="001C33F8" w:rsidRPr="004F2B4F" w:rsidRDefault="001C33F8" w:rsidP="00F35B5D">
      <w:pPr>
        <w:rPr>
          <w:szCs w:val="21"/>
          <w:lang w:val="en-US"/>
        </w:rPr>
      </w:pPr>
      <w:r w:rsidRPr="004F2B4F">
        <w:rPr>
          <w:szCs w:val="21"/>
          <w:lang w:val="en-US"/>
        </w:rPr>
        <w:t>--</w:t>
      </w:r>
    </w:p>
    <w:p w:rsidR="001C33F8" w:rsidRPr="004F2B4F" w:rsidRDefault="001C33F8" w:rsidP="001C33F8">
      <w:pPr>
        <w:pStyle w:val="NormalWeb"/>
        <w:ind w:left="480" w:hanging="480"/>
        <w:rPr>
          <w:rFonts w:ascii="Arial" w:hAnsi="Arial" w:cs="Arial"/>
          <w:sz w:val="21"/>
          <w:szCs w:val="21"/>
          <w:lang w:val="en-US"/>
        </w:rPr>
      </w:pPr>
      <w:bookmarkStart w:id="405" w:name="_Toc412623879"/>
      <w:r w:rsidRPr="004F2B4F">
        <w:rPr>
          <w:rFonts w:ascii="Arial" w:hAnsi="Arial" w:cs="Arial"/>
          <w:sz w:val="21"/>
          <w:szCs w:val="21"/>
          <w:lang w:val="en-US"/>
        </w:rPr>
        <w:t xml:space="preserve">Andrews, D. G., &amp; Mcintyre, M. E. (1978). </w:t>
      </w:r>
      <w:proofErr w:type="gramStart"/>
      <w:r w:rsidRPr="004F2B4F">
        <w:rPr>
          <w:rFonts w:ascii="Arial" w:hAnsi="Arial" w:cs="Arial"/>
          <w:sz w:val="21"/>
          <w:szCs w:val="21"/>
          <w:lang w:val="en-US"/>
        </w:rPr>
        <w:t>An exact theory of nonlinear waves on a Lagrangian-mean flow.</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89</w:t>
      </w:r>
      <w:r w:rsidRPr="004F2B4F">
        <w:rPr>
          <w:rFonts w:ascii="Arial" w:hAnsi="Arial" w:cs="Arial"/>
          <w:sz w:val="21"/>
          <w:szCs w:val="21"/>
          <w:lang w:val="en-US"/>
        </w:rPr>
        <w:t>, 609.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10.1017/S0022112078002773</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Baldock, T. E., Holmes, P., Bunker, S., &amp; van Weert, P. (1998). </w:t>
      </w:r>
      <w:proofErr w:type="gramStart"/>
      <w:r w:rsidRPr="004F2B4F">
        <w:rPr>
          <w:rFonts w:ascii="Arial" w:hAnsi="Arial" w:cs="Arial"/>
          <w:sz w:val="21"/>
          <w:szCs w:val="21"/>
          <w:lang w:val="en-US"/>
        </w:rPr>
        <w:t>Cross-shore hydrodynamics within an unsaturated surfzone.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34</w:t>
      </w:r>
      <w:r w:rsidRPr="004F2B4F">
        <w:rPr>
          <w:rFonts w:ascii="Arial" w:hAnsi="Arial" w:cs="Arial"/>
          <w:sz w:val="21"/>
          <w:szCs w:val="21"/>
          <w:lang w:val="en-US"/>
        </w:rPr>
        <w:t>, 173–196.</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Battjes, J. A. (1975). </w:t>
      </w:r>
      <w:proofErr w:type="gramStart"/>
      <w:r w:rsidRPr="004F2B4F">
        <w:rPr>
          <w:rFonts w:ascii="Arial" w:hAnsi="Arial" w:cs="Arial"/>
          <w:sz w:val="21"/>
          <w:szCs w:val="21"/>
          <w:lang w:val="en-US"/>
        </w:rPr>
        <w:t>Modelling of turbulence in the surfzone.</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Symposium on Modelling Techniques, San Francisco,</w:t>
      </w:r>
      <w:r w:rsidRPr="004F2B4F">
        <w:rPr>
          <w:rFonts w:ascii="Arial" w:hAnsi="Arial" w:cs="Arial"/>
          <w:sz w:val="21"/>
          <w:szCs w:val="21"/>
          <w:lang w:val="en-US"/>
        </w:rPr>
        <w:t xml:space="preserve"> 1050–1061.</w:t>
      </w:r>
      <w:proofErr w:type="gramEnd"/>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Daly, C., Roelvink, J. A., </w:t>
      </w:r>
      <w:proofErr w:type="gramStart"/>
      <w:r w:rsidRPr="00844679">
        <w:rPr>
          <w:rFonts w:ascii="Arial" w:hAnsi="Arial" w:cs="Arial"/>
          <w:sz w:val="21"/>
          <w:szCs w:val="21"/>
          <w:lang w:val="nl-NL"/>
        </w:rPr>
        <w:t>van</w:t>
      </w:r>
      <w:proofErr w:type="gramEnd"/>
      <w:r w:rsidRPr="00844679">
        <w:rPr>
          <w:rFonts w:ascii="Arial" w:hAnsi="Arial" w:cs="Arial"/>
          <w:sz w:val="21"/>
          <w:szCs w:val="21"/>
          <w:lang w:val="nl-NL"/>
        </w:rPr>
        <w:t xml:space="preserve"> Dongeren, A. R., &amp; McCall, R. T. (2010). </w:t>
      </w:r>
      <w:r w:rsidRPr="004F2B4F">
        <w:rPr>
          <w:rFonts w:ascii="Arial" w:hAnsi="Arial" w:cs="Arial"/>
          <w:sz w:val="21"/>
          <w:szCs w:val="21"/>
          <w:lang w:val="en-US"/>
        </w:rPr>
        <w:t xml:space="preserve">Short wave breaking effects on law frequency waves. </w:t>
      </w:r>
      <w:r w:rsidRPr="004F2B4F">
        <w:rPr>
          <w:rFonts w:ascii="Arial" w:hAnsi="Arial" w:cs="Arial"/>
          <w:i/>
          <w:iCs/>
          <w:sz w:val="21"/>
          <w:szCs w:val="21"/>
          <w:lang w:val="en-US"/>
        </w:rPr>
        <w:t>Proceedings 30th International Conference on Coastal Engineering, San Diego</w:t>
      </w:r>
      <w:r w:rsidRPr="004F2B4F">
        <w:rPr>
          <w:rFonts w:ascii="Arial" w:hAnsi="Arial" w:cs="Arial"/>
          <w:sz w:val="21"/>
          <w:szCs w:val="21"/>
          <w:lang w:val="en-US"/>
        </w:rPr>
        <w:t>, (1), 1–13.</w:t>
      </w:r>
    </w:p>
    <w:p w:rsidR="001C33F8" w:rsidRPr="00844679" w:rsidRDefault="001C33F8" w:rsidP="001C33F8">
      <w:pPr>
        <w:pStyle w:val="NormalWeb"/>
        <w:ind w:left="480" w:hanging="480"/>
        <w:rPr>
          <w:rFonts w:ascii="Arial" w:hAnsi="Arial" w:cs="Arial"/>
          <w:sz w:val="21"/>
          <w:szCs w:val="21"/>
          <w:lang w:val="fr-FR"/>
        </w:rPr>
      </w:pPr>
      <w:r w:rsidRPr="00844679">
        <w:rPr>
          <w:rFonts w:ascii="Arial" w:hAnsi="Arial" w:cs="Arial"/>
          <w:sz w:val="21"/>
          <w:szCs w:val="21"/>
          <w:lang w:val="nl-NL"/>
        </w:rPr>
        <w:t xml:space="preserve">Daly, C., Roelvink, J. A., </w:t>
      </w:r>
      <w:proofErr w:type="gramStart"/>
      <w:r w:rsidRPr="00844679">
        <w:rPr>
          <w:rFonts w:ascii="Arial" w:hAnsi="Arial" w:cs="Arial"/>
          <w:sz w:val="21"/>
          <w:szCs w:val="21"/>
          <w:lang w:val="nl-NL"/>
        </w:rPr>
        <w:t>van</w:t>
      </w:r>
      <w:proofErr w:type="gramEnd"/>
      <w:r w:rsidRPr="00844679">
        <w:rPr>
          <w:rFonts w:ascii="Arial" w:hAnsi="Arial" w:cs="Arial"/>
          <w:sz w:val="21"/>
          <w:szCs w:val="21"/>
          <w:lang w:val="nl-NL"/>
        </w:rPr>
        <w:t xml:space="preserve"> Dongeren, A. R., </w:t>
      </w:r>
      <w:proofErr w:type="gramStart"/>
      <w:r w:rsidRPr="00844679">
        <w:rPr>
          <w:rFonts w:ascii="Arial" w:hAnsi="Arial" w:cs="Arial"/>
          <w:sz w:val="21"/>
          <w:szCs w:val="21"/>
          <w:lang w:val="nl-NL"/>
        </w:rPr>
        <w:t>van</w:t>
      </w:r>
      <w:proofErr w:type="gramEnd"/>
      <w:r w:rsidRPr="00844679">
        <w:rPr>
          <w:rFonts w:ascii="Arial" w:hAnsi="Arial" w:cs="Arial"/>
          <w:sz w:val="21"/>
          <w:szCs w:val="21"/>
          <w:lang w:val="nl-NL"/>
        </w:rPr>
        <w:t xml:space="preserve"> Thiel de Vries, J. S. M., &amp; McCall, R. T. (2012). </w:t>
      </w:r>
      <w:proofErr w:type="gramStart"/>
      <w:r w:rsidRPr="004F2B4F">
        <w:rPr>
          <w:rFonts w:ascii="Arial" w:hAnsi="Arial" w:cs="Arial"/>
          <w:sz w:val="21"/>
          <w:szCs w:val="21"/>
          <w:lang w:val="en-US"/>
        </w:rPr>
        <w:t>Validation of an advective-deterministic approach to short wave breaking in a surf-beat model.</w:t>
      </w:r>
      <w:proofErr w:type="gramEnd"/>
      <w:r w:rsidRPr="004F2B4F">
        <w:rPr>
          <w:rFonts w:ascii="Arial" w:hAnsi="Arial" w:cs="Arial"/>
          <w:sz w:val="21"/>
          <w:szCs w:val="21"/>
          <w:lang w:val="en-US"/>
        </w:rPr>
        <w:t xml:space="preserve"> </w:t>
      </w:r>
      <w:r w:rsidRPr="00844679">
        <w:rPr>
          <w:rFonts w:ascii="Arial" w:hAnsi="Arial" w:cs="Arial"/>
          <w:i/>
          <w:iCs/>
          <w:sz w:val="21"/>
          <w:szCs w:val="21"/>
          <w:lang w:val="fr-FR"/>
        </w:rPr>
        <w:t>Coastal Engineering</w:t>
      </w:r>
      <w:r w:rsidRPr="00844679">
        <w:rPr>
          <w:rFonts w:ascii="Arial" w:hAnsi="Arial" w:cs="Arial"/>
          <w:sz w:val="21"/>
          <w:szCs w:val="21"/>
          <w:lang w:val="fr-FR"/>
        </w:rPr>
        <w:t xml:space="preserve">, </w:t>
      </w:r>
      <w:r w:rsidRPr="00844679">
        <w:rPr>
          <w:rFonts w:ascii="Arial" w:hAnsi="Arial" w:cs="Arial"/>
          <w:i/>
          <w:iCs/>
          <w:sz w:val="21"/>
          <w:szCs w:val="21"/>
          <w:lang w:val="fr-FR"/>
        </w:rPr>
        <w:t>60</w:t>
      </w:r>
      <w:r w:rsidRPr="00844679">
        <w:rPr>
          <w:rFonts w:ascii="Arial" w:hAnsi="Arial" w:cs="Arial"/>
          <w:sz w:val="21"/>
          <w:szCs w:val="21"/>
          <w:lang w:val="fr-FR"/>
        </w:rPr>
        <w:t>, 69–83. doi:10.1016/j.coastaleng.2011.08.001</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fr-FR"/>
        </w:rPr>
        <w:t xml:space="preserve">Darcy, H. (1856). Les fontaines publiques de la ville de dijon. </w:t>
      </w:r>
      <w:r w:rsidRPr="004F2B4F">
        <w:rPr>
          <w:rFonts w:ascii="Arial" w:hAnsi="Arial" w:cs="Arial"/>
          <w:i/>
          <w:iCs/>
          <w:sz w:val="21"/>
          <w:szCs w:val="21"/>
          <w:lang w:val="en-US"/>
        </w:rPr>
        <w:t>Tech. Rep., Dalmont, Paris</w:t>
      </w:r>
      <w:r w:rsidRPr="004F2B4F">
        <w:rPr>
          <w:rFonts w:ascii="Arial" w:hAnsi="Arial" w:cs="Arial"/>
          <w:sz w:val="21"/>
          <w:szCs w:val="21"/>
          <w:lang w:val="en-US"/>
        </w:rPr>
        <w:t>.</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Deigaard, R. (1993). </w:t>
      </w:r>
      <w:proofErr w:type="gramStart"/>
      <w:r w:rsidRPr="004F2B4F">
        <w:rPr>
          <w:rFonts w:ascii="Arial" w:hAnsi="Arial" w:cs="Arial"/>
          <w:sz w:val="21"/>
          <w:szCs w:val="21"/>
          <w:lang w:val="en-US"/>
        </w:rPr>
        <w:t>A note on the three-dimensional shear stress distribution in a surf 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20</w:t>
      </w:r>
      <w:r w:rsidRPr="004F2B4F">
        <w:rPr>
          <w:rFonts w:ascii="Arial" w:hAnsi="Arial" w:cs="Arial"/>
          <w:sz w:val="21"/>
          <w:szCs w:val="21"/>
          <w:lang w:val="en-US"/>
        </w:rPr>
        <w:t xml:space="preserve">, 157–171.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10.1016/0378-3839(93)90059-H</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Galappatti, R., &amp; Vreugdenhill, C. B. (1985).</w:t>
      </w:r>
      <w:proofErr w:type="gramEnd"/>
      <w:r w:rsidRPr="004F2B4F">
        <w:rPr>
          <w:rFonts w:ascii="Arial" w:hAnsi="Arial" w:cs="Arial"/>
          <w:sz w:val="21"/>
          <w:szCs w:val="21"/>
          <w:lang w:val="en-US"/>
        </w:rPr>
        <w:t xml:space="preserve"> A depth integrated model for suspended transport. </w:t>
      </w:r>
      <w:r w:rsidRPr="004F2B4F">
        <w:rPr>
          <w:rFonts w:ascii="Arial" w:hAnsi="Arial" w:cs="Arial"/>
          <w:i/>
          <w:iCs/>
          <w:sz w:val="21"/>
          <w:szCs w:val="21"/>
          <w:lang w:val="en-US"/>
        </w:rPr>
        <w:t>Journal for Hydraulic Research</w:t>
      </w:r>
      <w:r w:rsidRPr="004F2B4F">
        <w:rPr>
          <w:rFonts w:ascii="Arial" w:hAnsi="Arial" w:cs="Arial"/>
          <w:sz w:val="21"/>
          <w:szCs w:val="21"/>
          <w:lang w:val="en-US"/>
        </w:rPr>
        <w:t xml:space="preserve">, </w:t>
      </w:r>
      <w:r w:rsidRPr="004F2B4F">
        <w:rPr>
          <w:rFonts w:ascii="Arial" w:hAnsi="Arial" w:cs="Arial"/>
          <w:i/>
          <w:iCs/>
          <w:sz w:val="21"/>
          <w:szCs w:val="21"/>
          <w:lang w:val="en-US"/>
        </w:rPr>
        <w:t>23</w:t>
      </w:r>
      <w:r w:rsidRPr="004F2B4F">
        <w:rPr>
          <w:rFonts w:ascii="Arial" w:hAnsi="Arial" w:cs="Arial"/>
          <w:sz w:val="21"/>
          <w:szCs w:val="21"/>
          <w:lang w:val="en-US"/>
        </w:rPr>
        <w:t>(4), 359–377.</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Guza, R. T., &amp; Thornton, E. B. (1985).</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Velocity moments in the nearshore.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111</w:t>
      </w:r>
      <w:r w:rsidRPr="004F2B4F">
        <w:rPr>
          <w:rFonts w:ascii="Arial" w:hAnsi="Arial" w:cs="Arial"/>
          <w:sz w:val="21"/>
          <w:szCs w:val="21"/>
          <w:lang w:val="en-US"/>
        </w:rPr>
        <w:t>(2), 235–256.</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Halford, K. (2000). </w:t>
      </w:r>
      <w:proofErr w:type="gramStart"/>
      <w:r w:rsidRPr="004F2B4F">
        <w:rPr>
          <w:rFonts w:ascii="Arial" w:hAnsi="Arial" w:cs="Arial"/>
          <w:sz w:val="21"/>
          <w:szCs w:val="21"/>
          <w:lang w:val="en-US"/>
        </w:rPr>
        <w:t>Simulation and interpretation of borehole flowmeter results under laminar and turbulent flow conditions.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 xml:space="preserve">Proceedings of the Seventh International Symposium on Logging for Minerals and Geotechnical Applications, Golden, Colorado, </w:t>
      </w:r>
      <w:proofErr w:type="gramStart"/>
      <w:r w:rsidRPr="004F2B4F">
        <w:rPr>
          <w:rFonts w:ascii="Arial" w:hAnsi="Arial" w:cs="Arial"/>
          <w:i/>
          <w:iCs/>
          <w:sz w:val="21"/>
          <w:szCs w:val="21"/>
          <w:lang w:val="en-US"/>
        </w:rPr>
        <w:t>The</w:t>
      </w:r>
      <w:proofErr w:type="gramEnd"/>
      <w:r w:rsidRPr="004F2B4F">
        <w:rPr>
          <w:rFonts w:ascii="Arial" w:hAnsi="Arial" w:cs="Arial"/>
          <w:i/>
          <w:iCs/>
          <w:sz w:val="21"/>
          <w:szCs w:val="21"/>
          <w:lang w:val="en-US"/>
        </w:rPr>
        <w:t xml:space="preserve"> Minerals and Geotechnical Logging Society</w:t>
      </w:r>
      <w:r w:rsidRPr="004F2B4F">
        <w:rPr>
          <w:rFonts w:ascii="Arial" w:hAnsi="Arial" w:cs="Arial"/>
          <w:sz w:val="21"/>
          <w:szCs w:val="21"/>
          <w:lang w:val="en-US"/>
        </w:rPr>
        <w:t>, 157–168.</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Harbaugh, A. W. (2005). MODFLOW-</w:t>
      </w:r>
      <w:proofErr w:type="gramStart"/>
      <w:r w:rsidRPr="004F2B4F">
        <w:rPr>
          <w:rFonts w:ascii="Arial" w:hAnsi="Arial" w:cs="Arial"/>
          <w:sz w:val="21"/>
          <w:szCs w:val="21"/>
          <w:lang w:val="en-US"/>
        </w:rPr>
        <w:t>2005 ,</w:t>
      </w:r>
      <w:proofErr w:type="gramEnd"/>
      <w:r w:rsidRPr="004F2B4F">
        <w:rPr>
          <w:rFonts w:ascii="Arial" w:hAnsi="Arial" w:cs="Arial"/>
          <w:sz w:val="21"/>
          <w:szCs w:val="21"/>
          <w:lang w:val="en-US"/>
        </w:rPr>
        <w:t xml:space="preserve"> The USGS Modular Ground-Water Model. </w:t>
      </w:r>
      <w:proofErr w:type="gramStart"/>
      <w:r w:rsidRPr="004F2B4F">
        <w:rPr>
          <w:rFonts w:ascii="Arial" w:hAnsi="Arial" w:cs="Arial"/>
          <w:i/>
          <w:iCs/>
          <w:sz w:val="21"/>
          <w:szCs w:val="21"/>
          <w:lang w:val="en-US"/>
        </w:rPr>
        <w:t>U.S. Geological Survey Techniques and Methods</w:t>
      </w:r>
      <w:r w:rsidRPr="004F2B4F">
        <w:rPr>
          <w:rFonts w:ascii="Arial" w:hAnsi="Arial" w:cs="Arial"/>
          <w:sz w:val="21"/>
          <w:szCs w:val="21"/>
          <w:lang w:val="en-US"/>
        </w:rPr>
        <w:t>, 253.</w:t>
      </w:r>
      <w:proofErr w:type="gramEnd"/>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Holthuijsen, L. H., Booij, N., &amp; Herbers, T. H. C. (1989).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A prediction model for stationary, short-crested waves in shallow water with ambient currents.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13</w:t>
      </w:r>
      <w:r w:rsidRPr="004F2B4F">
        <w:rPr>
          <w:rFonts w:ascii="Arial" w:hAnsi="Arial" w:cs="Arial"/>
          <w:sz w:val="21"/>
          <w:szCs w:val="21"/>
          <w:lang w:val="en-US"/>
        </w:rPr>
        <w:t xml:space="preserve">(1), 23–54.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10.1016/0378-3839(89)90031-8</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Janssen, T. T., &amp; Battjes, J. A. (2007).</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A note on wave energy dissipation over steep beaches.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54</w:t>
      </w:r>
      <w:r w:rsidRPr="004F2B4F">
        <w:rPr>
          <w:rFonts w:ascii="Arial" w:hAnsi="Arial" w:cs="Arial"/>
          <w:sz w:val="21"/>
          <w:szCs w:val="21"/>
          <w:lang w:val="en-US"/>
        </w:rPr>
        <w:t>, 711–716. doi:10.1016/j.coastaleng.2007.05.006</w:t>
      </w:r>
    </w:p>
    <w:p w:rsidR="001C33F8" w:rsidRPr="004F2B4F" w:rsidRDefault="001C33F8" w:rsidP="001C33F8">
      <w:pPr>
        <w:pStyle w:val="NormalWeb"/>
        <w:ind w:left="480" w:hanging="480"/>
        <w:rPr>
          <w:rFonts w:ascii="Arial" w:hAnsi="Arial" w:cs="Arial"/>
          <w:sz w:val="21"/>
          <w:szCs w:val="21"/>
          <w:lang w:val="en-US"/>
        </w:rPr>
      </w:pPr>
      <w:proofErr w:type="gramStart"/>
      <w:r w:rsidRPr="00681E02">
        <w:rPr>
          <w:rFonts w:ascii="Arial" w:hAnsi="Arial" w:cs="Arial"/>
          <w:sz w:val="21"/>
          <w:szCs w:val="21"/>
        </w:rPr>
        <w:t>Komar, P. D., &amp; Miller, M. C. (1975).</w:t>
      </w:r>
      <w:proofErr w:type="gramEnd"/>
      <w:r w:rsidRPr="00681E02">
        <w:rPr>
          <w:rFonts w:ascii="Arial" w:hAnsi="Arial" w:cs="Arial"/>
          <w:sz w:val="21"/>
          <w:szCs w:val="21"/>
        </w:rPr>
        <w:t xml:space="preserve"> </w:t>
      </w:r>
      <w:proofErr w:type="gramStart"/>
      <w:r w:rsidRPr="004F2B4F">
        <w:rPr>
          <w:rFonts w:ascii="Arial" w:hAnsi="Arial" w:cs="Arial"/>
          <w:sz w:val="21"/>
          <w:szCs w:val="21"/>
          <w:lang w:val="en-US"/>
        </w:rPr>
        <w:t>On the comparison between the threshold of sediment motion under waves under unidirectional currents with a discussion of the practical evaluation of the threshold.</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Sedimentary Research</w:t>
      </w:r>
      <w:r w:rsidRPr="004F2B4F">
        <w:rPr>
          <w:rFonts w:ascii="Arial" w:hAnsi="Arial" w:cs="Arial"/>
          <w:sz w:val="21"/>
          <w:szCs w:val="21"/>
          <w:lang w:val="en-US"/>
        </w:rPr>
        <w:t>, 362–367.</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Lam, D. C. L., &amp; Simpson, R. B. (1976). Centered differencing and the box scheme for diffusion convection problems. </w:t>
      </w:r>
      <w:r w:rsidRPr="004F2B4F">
        <w:rPr>
          <w:rFonts w:ascii="Arial" w:hAnsi="Arial" w:cs="Arial"/>
          <w:i/>
          <w:iCs/>
          <w:sz w:val="21"/>
          <w:szCs w:val="21"/>
          <w:lang w:val="en-US"/>
        </w:rPr>
        <w:t>Journal of Computational Physics</w:t>
      </w:r>
      <w:r w:rsidRPr="004F2B4F">
        <w:rPr>
          <w:rFonts w:ascii="Arial" w:hAnsi="Arial" w:cs="Arial"/>
          <w:sz w:val="21"/>
          <w:szCs w:val="21"/>
          <w:lang w:val="en-US"/>
        </w:rPr>
        <w:t xml:space="preserve">, </w:t>
      </w:r>
      <w:r w:rsidRPr="004F2B4F">
        <w:rPr>
          <w:rFonts w:ascii="Arial" w:hAnsi="Arial" w:cs="Arial"/>
          <w:i/>
          <w:iCs/>
          <w:sz w:val="21"/>
          <w:szCs w:val="21"/>
          <w:lang w:val="en-US"/>
        </w:rPr>
        <w:t>22</w:t>
      </w:r>
      <w:r w:rsidRPr="004F2B4F">
        <w:rPr>
          <w:rFonts w:ascii="Arial" w:hAnsi="Arial" w:cs="Arial"/>
          <w:sz w:val="21"/>
          <w:szCs w:val="21"/>
          <w:lang w:val="en-US"/>
        </w:rPr>
        <w:t>, 486–500.</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Lee, K. H., Mizutani, N., Hur, D. S., &amp; Kamiya, A. (2007).</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The effect of groundwater on topographic changes in a gravel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Ocean Engineering</w:t>
      </w:r>
      <w:r w:rsidRPr="004F2B4F">
        <w:rPr>
          <w:rFonts w:ascii="Arial" w:hAnsi="Arial" w:cs="Arial"/>
          <w:sz w:val="21"/>
          <w:szCs w:val="21"/>
          <w:lang w:val="en-US"/>
        </w:rPr>
        <w:t xml:space="preserve">, </w:t>
      </w:r>
      <w:r w:rsidRPr="004F2B4F">
        <w:rPr>
          <w:rFonts w:ascii="Arial" w:hAnsi="Arial" w:cs="Arial"/>
          <w:i/>
          <w:iCs/>
          <w:sz w:val="21"/>
          <w:szCs w:val="21"/>
          <w:lang w:val="en-US"/>
        </w:rPr>
        <w:t>34</w:t>
      </w:r>
      <w:r w:rsidRPr="004F2B4F">
        <w:rPr>
          <w:rFonts w:ascii="Arial" w:hAnsi="Arial" w:cs="Arial"/>
          <w:sz w:val="21"/>
          <w:szCs w:val="21"/>
          <w:lang w:val="en-US"/>
        </w:rPr>
        <w:t>, 605–615. doi:10.1016/j.oceaneng.2005.10.026</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Li, L., &amp; Barry, D. A. (2000).</w:t>
      </w:r>
      <w:proofErr w:type="gramEnd"/>
      <w:r w:rsidRPr="004F2B4F">
        <w:rPr>
          <w:rFonts w:ascii="Arial" w:hAnsi="Arial" w:cs="Arial"/>
          <w:sz w:val="21"/>
          <w:szCs w:val="21"/>
          <w:lang w:val="en-US"/>
        </w:rPr>
        <w:t xml:space="preserve"> Wave-induced beach groundwater flow. </w:t>
      </w:r>
      <w:r w:rsidRPr="004F2B4F">
        <w:rPr>
          <w:rFonts w:ascii="Arial" w:hAnsi="Arial" w:cs="Arial"/>
          <w:i/>
          <w:iCs/>
          <w:sz w:val="21"/>
          <w:szCs w:val="21"/>
          <w:lang w:val="en-US"/>
        </w:rPr>
        <w:t>Advances in Water Resources</w:t>
      </w:r>
      <w:r w:rsidRPr="004F2B4F">
        <w:rPr>
          <w:rFonts w:ascii="Arial" w:hAnsi="Arial" w:cs="Arial"/>
          <w:sz w:val="21"/>
          <w:szCs w:val="21"/>
          <w:lang w:val="en-US"/>
        </w:rPr>
        <w:t xml:space="preserve">, </w:t>
      </w:r>
      <w:r w:rsidRPr="004F2B4F">
        <w:rPr>
          <w:rFonts w:ascii="Arial" w:hAnsi="Arial" w:cs="Arial"/>
          <w:i/>
          <w:iCs/>
          <w:sz w:val="21"/>
          <w:szCs w:val="21"/>
          <w:lang w:val="en-US"/>
        </w:rPr>
        <w:t>23</w:t>
      </w:r>
      <w:r w:rsidRPr="004F2B4F">
        <w:rPr>
          <w:rFonts w:ascii="Arial" w:hAnsi="Arial" w:cs="Arial"/>
          <w:sz w:val="21"/>
          <w:szCs w:val="21"/>
          <w:lang w:val="en-US"/>
        </w:rPr>
        <w:t xml:space="preserve">, 325–337.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10.1016/S0309-1708(99)00032-9</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Longuet-Higgins, M. S., &amp; Stewart, R. W. (1962).</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Radiation stress and mass transport in gravity waves, with application to “surf beats.”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13</w:t>
      </w:r>
      <w:r w:rsidRPr="004F2B4F">
        <w:rPr>
          <w:rFonts w:ascii="Arial" w:hAnsi="Arial" w:cs="Arial"/>
          <w:sz w:val="21"/>
          <w:szCs w:val="21"/>
          <w:lang w:val="en-US"/>
        </w:rPr>
        <w:t>, 481–504.</w:t>
      </w:r>
    </w:p>
    <w:p w:rsidR="001C33F8" w:rsidRPr="004F2B4F" w:rsidRDefault="001C33F8" w:rsidP="001C33F8">
      <w:pPr>
        <w:pStyle w:val="NormalWeb"/>
        <w:ind w:left="480" w:hanging="480"/>
        <w:rPr>
          <w:rFonts w:ascii="Arial" w:hAnsi="Arial" w:cs="Arial"/>
          <w:sz w:val="21"/>
          <w:szCs w:val="21"/>
          <w:lang w:val="en-US"/>
        </w:rPr>
      </w:pPr>
      <w:proofErr w:type="gramStart"/>
      <w:r w:rsidRPr="00681E02">
        <w:rPr>
          <w:rFonts w:ascii="Arial" w:hAnsi="Arial" w:cs="Arial"/>
          <w:sz w:val="21"/>
          <w:szCs w:val="21"/>
        </w:rPr>
        <w:t>Longuet-Higgins, M. S., &amp; Stewart, R. W. (1964).</w:t>
      </w:r>
      <w:proofErr w:type="gramEnd"/>
      <w:r w:rsidRPr="00681E02">
        <w:rPr>
          <w:rFonts w:ascii="Arial" w:hAnsi="Arial" w:cs="Arial"/>
          <w:sz w:val="21"/>
          <w:szCs w:val="21"/>
        </w:rPr>
        <w:t xml:space="preserve"> </w:t>
      </w:r>
      <w:r w:rsidRPr="004F2B4F">
        <w:rPr>
          <w:rFonts w:ascii="Arial" w:hAnsi="Arial" w:cs="Arial"/>
          <w:sz w:val="21"/>
          <w:szCs w:val="21"/>
          <w:lang w:val="en-US"/>
        </w:rPr>
        <w:t xml:space="preserve">Radiation stress in water waves: a physical discussion with applications. </w:t>
      </w:r>
      <w:r w:rsidRPr="004F2B4F">
        <w:rPr>
          <w:rFonts w:ascii="Arial" w:hAnsi="Arial" w:cs="Arial"/>
          <w:i/>
          <w:iCs/>
          <w:sz w:val="21"/>
          <w:szCs w:val="21"/>
          <w:lang w:val="en-US"/>
        </w:rPr>
        <w:t>Deep-Sea Research</w:t>
      </w:r>
      <w:r w:rsidRPr="004F2B4F">
        <w:rPr>
          <w:rFonts w:ascii="Arial" w:hAnsi="Arial" w:cs="Arial"/>
          <w:sz w:val="21"/>
          <w:szCs w:val="21"/>
          <w:lang w:val="en-US"/>
        </w:rPr>
        <w:t>, 529–562.</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Longuet-Higgins, M. S., &amp; Turner, J. S. (1974).</w:t>
      </w:r>
      <w:proofErr w:type="gramEnd"/>
      <w:r w:rsidRPr="004F2B4F">
        <w:rPr>
          <w:rFonts w:ascii="Arial" w:hAnsi="Arial" w:cs="Arial"/>
          <w:sz w:val="21"/>
          <w:szCs w:val="21"/>
          <w:lang w:val="en-US"/>
        </w:rPr>
        <w:t xml:space="preserve"> An “entraining plume” model of a spilling breaker. </w:t>
      </w:r>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63</w:t>
      </w:r>
      <w:r w:rsidRPr="004F2B4F">
        <w:rPr>
          <w:rFonts w:ascii="Arial" w:hAnsi="Arial" w:cs="Arial"/>
          <w:sz w:val="21"/>
          <w:szCs w:val="21"/>
          <w:lang w:val="en-US"/>
        </w:rPr>
        <w:t>(01), 1–20.</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Lowe, R. J., Falter, J. L., Koseff, J. R., Monismith, S. G., &amp; Atkinson, M. J. (2007). Spectral wave flow attenuation within submerged canopies: Implications for wave energy dissipation. </w:t>
      </w:r>
      <w:r w:rsidRPr="004F2B4F">
        <w:rPr>
          <w:rFonts w:ascii="Arial" w:hAnsi="Arial" w:cs="Arial"/>
          <w:i/>
          <w:iCs/>
          <w:sz w:val="21"/>
          <w:szCs w:val="21"/>
          <w:lang w:val="en-US"/>
        </w:rPr>
        <w:t>Journal of Geophysical Research: Oceans</w:t>
      </w:r>
      <w:r w:rsidRPr="004F2B4F">
        <w:rPr>
          <w:rFonts w:ascii="Arial" w:hAnsi="Arial" w:cs="Arial"/>
          <w:sz w:val="21"/>
          <w:szCs w:val="21"/>
          <w:lang w:val="en-US"/>
        </w:rPr>
        <w:t xml:space="preserve">, </w:t>
      </w:r>
      <w:r w:rsidRPr="004F2B4F">
        <w:rPr>
          <w:rFonts w:ascii="Arial" w:hAnsi="Arial" w:cs="Arial"/>
          <w:i/>
          <w:iCs/>
          <w:sz w:val="21"/>
          <w:szCs w:val="21"/>
          <w:lang w:val="en-US"/>
        </w:rPr>
        <w:t>112</w:t>
      </w:r>
      <w:r w:rsidRPr="004F2B4F">
        <w:rPr>
          <w:rFonts w:ascii="Arial" w:hAnsi="Arial" w:cs="Arial"/>
          <w:sz w:val="21"/>
          <w:szCs w:val="21"/>
          <w:lang w:val="en-US"/>
        </w:rPr>
        <w:t xml:space="preserve">, 1–14.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10.1029/2006JC003605</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McCall, R. T., Masselink, G., Poate, T. G., Roelvink, J. a., Almeida, L. P., Davidson, M., &amp; Russell, P. E. (2014). </w:t>
      </w:r>
      <w:proofErr w:type="gramStart"/>
      <w:r w:rsidRPr="004F2B4F">
        <w:rPr>
          <w:rFonts w:ascii="Arial" w:hAnsi="Arial" w:cs="Arial"/>
          <w:sz w:val="21"/>
          <w:szCs w:val="21"/>
          <w:lang w:val="en-US"/>
        </w:rPr>
        <w:t>Modelling storm hydrodynamics on gravel beaches with XBeach-G.</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91</w:t>
      </w:r>
      <w:r w:rsidRPr="004F2B4F">
        <w:rPr>
          <w:rFonts w:ascii="Arial" w:hAnsi="Arial" w:cs="Arial"/>
          <w:sz w:val="21"/>
          <w:szCs w:val="21"/>
          <w:lang w:val="en-US"/>
        </w:rPr>
        <w:t>, 231–250. doi:10.1016/j.coastaleng.2014.06.007</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es-ES"/>
        </w:rPr>
        <w:t xml:space="preserve">Mendez, F. J., &amp; Losada, I. J. (2004). </w:t>
      </w:r>
      <w:proofErr w:type="gramStart"/>
      <w:r w:rsidRPr="004F2B4F">
        <w:rPr>
          <w:rFonts w:ascii="Arial" w:hAnsi="Arial" w:cs="Arial"/>
          <w:sz w:val="21"/>
          <w:szCs w:val="21"/>
          <w:lang w:val="en-US"/>
        </w:rPr>
        <w:t>An empirical model to estimate the propagation of random breaking and nonbreaking waves over vegetation fields.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51</w:t>
      </w:r>
      <w:r w:rsidRPr="004F2B4F">
        <w:rPr>
          <w:rFonts w:ascii="Arial" w:hAnsi="Arial" w:cs="Arial"/>
          <w:sz w:val="21"/>
          <w:szCs w:val="21"/>
          <w:lang w:val="en-US"/>
        </w:rPr>
        <w:t>, 103–118. doi:10.1016/j.coastaleng.2003.11.003</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Nairn, R. B., Roelvink, J. A., &amp; Southgate, H. N. (1990).</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Transition zone width and implications for modeling surfzone hydrodynamics.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Proceedings 22th International Conference on Coastal Engineering</w:t>
      </w:r>
      <w:r w:rsidRPr="004F2B4F">
        <w:rPr>
          <w:rFonts w:ascii="Arial" w:hAnsi="Arial" w:cs="Arial"/>
          <w:sz w:val="21"/>
          <w:szCs w:val="21"/>
          <w:lang w:val="en-US"/>
        </w:rPr>
        <w:t>, 68–81. doi:10.9753/icce.v22.</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Nederhoff, C. M., Lodder, Q. J., Boers, M., Den Bieman, J. P., &amp; Miller, J. K. (2015). </w:t>
      </w:r>
      <w:proofErr w:type="gramStart"/>
      <w:r w:rsidRPr="004F2B4F">
        <w:rPr>
          <w:rFonts w:ascii="Arial" w:hAnsi="Arial" w:cs="Arial"/>
          <w:sz w:val="21"/>
          <w:szCs w:val="21"/>
          <w:lang w:val="en-US"/>
        </w:rPr>
        <w:t>Modeling the effects of hard structures on dune erosion and overwash - a case study of the impact of Hurricane Sandy on the New Jersey coast.</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Proceedings Coastal Sediments, San Diego, CA</w:t>
      </w:r>
      <w:r w:rsidRPr="004F2B4F">
        <w:rPr>
          <w:rFonts w:ascii="Arial" w:hAnsi="Arial" w:cs="Arial"/>
          <w:sz w:val="21"/>
          <w:szCs w:val="21"/>
          <w:lang w:val="en-US"/>
        </w:rPr>
        <w:t>.</w:t>
      </w:r>
      <w:proofErr w:type="gramEnd"/>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Phillips, O. M. (1977). </w:t>
      </w:r>
      <w:proofErr w:type="gramStart"/>
      <w:r w:rsidRPr="004F2B4F">
        <w:rPr>
          <w:rFonts w:ascii="Arial" w:hAnsi="Arial" w:cs="Arial"/>
          <w:sz w:val="21"/>
          <w:szCs w:val="21"/>
          <w:lang w:val="en-US"/>
        </w:rPr>
        <w:t>The dynamics of the upper ocean.</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Cambridge University Press</w:t>
      </w:r>
      <w:r w:rsidRPr="004F2B4F">
        <w:rPr>
          <w:rFonts w:ascii="Arial" w:hAnsi="Arial" w:cs="Arial"/>
          <w:sz w:val="21"/>
          <w:szCs w:val="21"/>
          <w:lang w:val="en-US"/>
        </w:rPr>
        <w:t>, 366.</w:t>
      </w:r>
      <w:proofErr w:type="gramEnd"/>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Raubenheimer, B., Guza, R. T., &amp; Elgar, S. (1999). </w:t>
      </w:r>
      <w:proofErr w:type="gramStart"/>
      <w:r w:rsidRPr="004F2B4F">
        <w:rPr>
          <w:rFonts w:ascii="Arial" w:hAnsi="Arial" w:cs="Arial"/>
          <w:sz w:val="21"/>
          <w:szCs w:val="21"/>
          <w:lang w:val="en-US"/>
        </w:rPr>
        <w:t>Tidal water table fluctuations in a sandy ocean beach.</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Water Resources Research</w:t>
      </w:r>
      <w:r w:rsidRPr="004F2B4F">
        <w:rPr>
          <w:rFonts w:ascii="Arial" w:hAnsi="Arial" w:cs="Arial"/>
          <w:sz w:val="21"/>
          <w:szCs w:val="21"/>
          <w:lang w:val="en-US"/>
        </w:rPr>
        <w:t xml:space="preserve">, </w:t>
      </w:r>
      <w:r w:rsidRPr="004F2B4F">
        <w:rPr>
          <w:rFonts w:ascii="Arial" w:hAnsi="Arial" w:cs="Arial"/>
          <w:i/>
          <w:iCs/>
          <w:sz w:val="21"/>
          <w:szCs w:val="21"/>
          <w:lang w:val="en-US"/>
        </w:rPr>
        <w:t>35</w:t>
      </w:r>
      <w:r w:rsidRPr="004F2B4F">
        <w:rPr>
          <w:rFonts w:ascii="Arial" w:hAnsi="Arial" w:cs="Arial"/>
          <w:sz w:val="21"/>
          <w:szCs w:val="21"/>
          <w:lang w:val="en-US"/>
        </w:rPr>
        <w:t>(8), 2313.</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10.1029/1999WR900105</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Reniers, A. J. H. M., Roelvink, J. A., &amp; Thornton, E. B. (2004).</w:t>
      </w:r>
      <w:proofErr w:type="gramEnd"/>
      <w:r w:rsidRPr="004F2B4F">
        <w:rPr>
          <w:rFonts w:ascii="Arial" w:hAnsi="Arial" w:cs="Arial"/>
          <w:sz w:val="21"/>
          <w:szCs w:val="21"/>
          <w:lang w:val="en-US"/>
        </w:rPr>
        <w:t xml:space="preserve"> Morphodynamic modeling of an embayed beach under wave group forcing.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109</w:t>
      </w:r>
      <w:r w:rsidRPr="004F2B4F">
        <w:rPr>
          <w:rFonts w:ascii="Arial" w:hAnsi="Arial" w:cs="Arial"/>
          <w:sz w:val="21"/>
          <w:szCs w:val="21"/>
          <w:lang w:val="en-US"/>
        </w:rPr>
        <w:t xml:space="preserve">, 1–22.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10.1029/2002JC001586</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Rienecker, M. M., &amp; Fenton, J. D. (1981).</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A Fourier approximation method for steady water waves.</w:t>
      </w:r>
      <w:proofErr w:type="gramEnd"/>
      <w:r w:rsidRPr="004F2B4F">
        <w:rPr>
          <w:rFonts w:ascii="Arial" w:hAnsi="Arial" w:cs="Arial"/>
          <w:sz w:val="21"/>
          <w:szCs w:val="21"/>
          <w:lang w:val="en-US"/>
        </w:rPr>
        <w:t xml:space="preserve"> </w:t>
      </w:r>
      <w:proofErr w:type="gramStart"/>
      <w:r w:rsidRPr="004F2B4F">
        <w:rPr>
          <w:rFonts w:ascii="Arial" w:hAnsi="Arial" w:cs="Arial"/>
          <w:i/>
          <w:iCs/>
          <w:sz w:val="21"/>
          <w:szCs w:val="21"/>
          <w:lang w:val="en-US"/>
        </w:rPr>
        <w:t>Journal of Fluid Mechanics</w:t>
      </w:r>
      <w:r w:rsidRPr="004F2B4F">
        <w:rPr>
          <w:rFonts w:ascii="Arial" w:hAnsi="Arial" w:cs="Arial"/>
          <w:sz w:val="21"/>
          <w:szCs w:val="21"/>
          <w:lang w:val="en-US"/>
        </w:rPr>
        <w:t xml:space="preserve">, </w:t>
      </w:r>
      <w:r w:rsidRPr="004F2B4F">
        <w:rPr>
          <w:rFonts w:ascii="Arial" w:hAnsi="Arial" w:cs="Arial"/>
          <w:i/>
          <w:iCs/>
          <w:sz w:val="21"/>
          <w:szCs w:val="21"/>
          <w:lang w:val="en-US"/>
        </w:rPr>
        <w:t>104</w:t>
      </w:r>
      <w:r w:rsidRPr="004F2B4F">
        <w:rPr>
          <w:rFonts w:ascii="Arial" w:hAnsi="Arial" w:cs="Arial"/>
          <w:sz w:val="21"/>
          <w:szCs w:val="21"/>
          <w:lang w:val="en-US"/>
        </w:rPr>
        <w:t>, 119.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doi:</w:t>
      </w:r>
      <w:proofErr w:type="gramEnd"/>
      <w:r w:rsidRPr="004F2B4F">
        <w:rPr>
          <w:rFonts w:ascii="Arial" w:hAnsi="Arial" w:cs="Arial"/>
          <w:sz w:val="21"/>
          <w:szCs w:val="21"/>
          <w:lang w:val="en-US"/>
        </w:rPr>
        <w:t>10.1017/S0022112081002851</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(1993a). </w:t>
      </w:r>
      <w:proofErr w:type="gramStart"/>
      <w:r w:rsidRPr="004F2B4F">
        <w:rPr>
          <w:rFonts w:ascii="Arial" w:hAnsi="Arial" w:cs="Arial"/>
          <w:sz w:val="21"/>
          <w:szCs w:val="21"/>
          <w:lang w:val="en-US"/>
        </w:rPr>
        <w:t>Dissipation in random wave group incident on a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19</w:t>
      </w:r>
      <w:r w:rsidRPr="004F2B4F">
        <w:rPr>
          <w:rFonts w:ascii="Arial" w:hAnsi="Arial" w:cs="Arial"/>
          <w:sz w:val="21"/>
          <w:szCs w:val="21"/>
          <w:lang w:val="en-US"/>
        </w:rPr>
        <w:t>, 127–150.</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(1993b). </w:t>
      </w:r>
      <w:r w:rsidRPr="004F2B4F">
        <w:rPr>
          <w:rFonts w:ascii="Arial" w:hAnsi="Arial" w:cs="Arial"/>
          <w:i/>
          <w:iCs/>
          <w:sz w:val="21"/>
          <w:szCs w:val="21"/>
          <w:lang w:val="en-US"/>
        </w:rPr>
        <w:t>Surf beat and its effect on cross-shore profiles</w:t>
      </w:r>
      <w:r w:rsidRPr="004F2B4F">
        <w:rPr>
          <w:rFonts w:ascii="Arial" w:hAnsi="Arial" w:cs="Arial"/>
          <w:sz w:val="21"/>
          <w:szCs w:val="21"/>
          <w:lang w:val="en-US"/>
        </w:rPr>
        <w:t xml:space="preserve">. </w:t>
      </w:r>
      <w:proofErr w:type="gramStart"/>
      <w:r w:rsidRPr="004F2B4F">
        <w:rPr>
          <w:rFonts w:ascii="Arial" w:hAnsi="Arial" w:cs="Arial"/>
          <w:sz w:val="21"/>
          <w:szCs w:val="21"/>
          <w:lang w:val="en-US"/>
        </w:rPr>
        <w:t>Delft Unversity of Technology, Delft.</w:t>
      </w:r>
      <w:proofErr w:type="gramEnd"/>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Roelvink, J. A. (2006). </w:t>
      </w:r>
      <w:proofErr w:type="gramStart"/>
      <w:r w:rsidRPr="004F2B4F">
        <w:rPr>
          <w:rFonts w:ascii="Arial" w:hAnsi="Arial" w:cs="Arial"/>
          <w:sz w:val="21"/>
          <w:szCs w:val="21"/>
          <w:lang w:val="en-US"/>
        </w:rPr>
        <w:t>Coastal morphodynamic evolution techniques.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53</w:t>
      </w:r>
      <w:r w:rsidRPr="004F2B4F">
        <w:rPr>
          <w:rFonts w:ascii="Arial" w:hAnsi="Arial" w:cs="Arial"/>
          <w:sz w:val="21"/>
          <w:szCs w:val="21"/>
          <w:lang w:val="en-US"/>
        </w:rPr>
        <w:t>, 277–287. doi:10.1016/j.coastaleng.2005.10.015</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Roelvink, J. A., &amp; Stive, M. J. F. (1989).</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Bar-generating cross-shore flow mechanisms on a beach.</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94</w:t>
      </w:r>
      <w:r w:rsidRPr="004F2B4F">
        <w:rPr>
          <w:rFonts w:ascii="Arial" w:hAnsi="Arial" w:cs="Arial"/>
          <w:sz w:val="21"/>
          <w:szCs w:val="21"/>
          <w:lang w:val="en-US"/>
        </w:rPr>
        <w:t>, 4785–4800.</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Ruessink, B. G., Miles, J. R., Feddersen, F., Guza, R. T., &amp; Elgar, S. (2001). </w:t>
      </w:r>
      <w:proofErr w:type="gramStart"/>
      <w:r w:rsidRPr="004F2B4F">
        <w:rPr>
          <w:rFonts w:ascii="Arial" w:hAnsi="Arial" w:cs="Arial"/>
          <w:sz w:val="21"/>
          <w:szCs w:val="21"/>
          <w:lang w:val="en-US"/>
        </w:rPr>
        <w:t>Modeling the alongshore current on barred beaches.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Journal of Geophysical Research</w:t>
      </w:r>
      <w:r w:rsidRPr="004F2B4F">
        <w:rPr>
          <w:rFonts w:ascii="Arial" w:hAnsi="Arial" w:cs="Arial"/>
          <w:sz w:val="21"/>
          <w:szCs w:val="21"/>
          <w:lang w:val="en-US"/>
        </w:rPr>
        <w:t xml:space="preserve">, </w:t>
      </w:r>
      <w:r w:rsidRPr="004F2B4F">
        <w:rPr>
          <w:rFonts w:ascii="Arial" w:hAnsi="Arial" w:cs="Arial"/>
          <w:i/>
          <w:iCs/>
          <w:sz w:val="21"/>
          <w:szCs w:val="21"/>
          <w:lang w:val="en-US"/>
        </w:rPr>
        <w:t>106</w:t>
      </w:r>
      <w:r w:rsidRPr="004F2B4F">
        <w:rPr>
          <w:rFonts w:ascii="Arial" w:hAnsi="Arial" w:cs="Arial"/>
          <w:sz w:val="21"/>
          <w:szCs w:val="21"/>
          <w:lang w:val="en-US"/>
        </w:rPr>
        <w:t>(22), 451–463.</w:t>
      </w:r>
    </w:p>
    <w:p w:rsidR="001C33F8" w:rsidRPr="00844679" w:rsidRDefault="001C33F8" w:rsidP="001C33F8">
      <w:pPr>
        <w:pStyle w:val="NormalWeb"/>
        <w:ind w:left="480" w:hanging="480"/>
        <w:rPr>
          <w:rFonts w:ascii="Arial" w:hAnsi="Arial" w:cs="Arial"/>
          <w:sz w:val="21"/>
          <w:szCs w:val="21"/>
          <w:lang w:val="de-DE"/>
        </w:rPr>
      </w:pPr>
      <w:r w:rsidRPr="00844679">
        <w:rPr>
          <w:rFonts w:ascii="Arial" w:hAnsi="Arial" w:cs="Arial"/>
          <w:sz w:val="21"/>
          <w:szCs w:val="21"/>
          <w:lang w:val="nl-NL"/>
        </w:rPr>
        <w:t xml:space="preserve">Ruessink, B. G., Ramaekers, G., &amp; </w:t>
      </w:r>
      <w:proofErr w:type="gramStart"/>
      <w:r w:rsidRPr="00844679">
        <w:rPr>
          <w:rFonts w:ascii="Arial" w:hAnsi="Arial" w:cs="Arial"/>
          <w:sz w:val="21"/>
          <w:szCs w:val="21"/>
          <w:lang w:val="nl-NL"/>
        </w:rPr>
        <w:t>van</w:t>
      </w:r>
      <w:proofErr w:type="gramEnd"/>
      <w:r w:rsidRPr="00844679">
        <w:rPr>
          <w:rFonts w:ascii="Arial" w:hAnsi="Arial" w:cs="Arial"/>
          <w:sz w:val="21"/>
          <w:szCs w:val="21"/>
          <w:lang w:val="nl-NL"/>
        </w:rPr>
        <w:t xml:space="preserve"> Rijn, L. C. (2012). </w:t>
      </w:r>
      <w:proofErr w:type="gramStart"/>
      <w:r w:rsidRPr="004F2B4F">
        <w:rPr>
          <w:rFonts w:ascii="Arial" w:hAnsi="Arial" w:cs="Arial"/>
          <w:sz w:val="21"/>
          <w:szCs w:val="21"/>
          <w:lang w:val="en-US"/>
        </w:rPr>
        <w:t>On the parameterization of the free-stream non-linear wave orbital motion in nearshore morphodynamic models.</w:t>
      </w:r>
      <w:proofErr w:type="gramEnd"/>
      <w:r w:rsidRPr="004F2B4F">
        <w:rPr>
          <w:rFonts w:ascii="Arial" w:hAnsi="Arial" w:cs="Arial"/>
          <w:sz w:val="21"/>
          <w:szCs w:val="21"/>
          <w:lang w:val="en-US"/>
        </w:rPr>
        <w:t xml:space="preserve"> </w:t>
      </w:r>
      <w:r w:rsidRPr="00844679">
        <w:rPr>
          <w:rFonts w:ascii="Arial" w:hAnsi="Arial" w:cs="Arial"/>
          <w:i/>
          <w:iCs/>
          <w:sz w:val="21"/>
          <w:szCs w:val="21"/>
          <w:lang w:val="de-DE"/>
        </w:rPr>
        <w:t>Coastal Engineering</w:t>
      </w:r>
      <w:r w:rsidRPr="00844679">
        <w:rPr>
          <w:rFonts w:ascii="Arial" w:hAnsi="Arial" w:cs="Arial"/>
          <w:sz w:val="21"/>
          <w:szCs w:val="21"/>
          <w:lang w:val="de-DE"/>
        </w:rPr>
        <w:t xml:space="preserve">, </w:t>
      </w:r>
      <w:r w:rsidRPr="00844679">
        <w:rPr>
          <w:rFonts w:ascii="Arial" w:hAnsi="Arial" w:cs="Arial"/>
          <w:i/>
          <w:iCs/>
          <w:sz w:val="21"/>
          <w:szCs w:val="21"/>
          <w:lang w:val="de-DE"/>
        </w:rPr>
        <w:t>65</w:t>
      </w:r>
      <w:r w:rsidRPr="00844679">
        <w:rPr>
          <w:rFonts w:ascii="Arial" w:hAnsi="Arial" w:cs="Arial"/>
          <w:sz w:val="21"/>
          <w:szCs w:val="21"/>
          <w:lang w:val="de-DE"/>
        </w:rPr>
        <w:t>, 56–63. doi:10.1016/j.coastaleng.2012.03.006</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de-DE"/>
        </w:rPr>
        <w:t xml:space="preserve">Shields, A. (1936). Anwendung der Aehnlichkeitsmechanik under der Turbulenzforschung auf die Geschiebebewegung. </w:t>
      </w:r>
      <w:r w:rsidRPr="004F2B4F">
        <w:rPr>
          <w:rFonts w:ascii="Arial" w:hAnsi="Arial" w:cs="Arial"/>
          <w:i/>
          <w:iCs/>
          <w:sz w:val="21"/>
          <w:szCs w:val="21"/>
          <w:lang w:val="en-US"/>
        </w:rPr>
        <w:t>Preussischen Versuchsanstalt Fur Wasserbau and Schiffbau</w:t>
      </w:r>
      <w:r w:rsidRPr="004F2B4F">
        <w:rPr>
          <w:rFonts w:ascii="Arial" w:hAnsi="Arial" w:cs="Arial"/>
          <w:sz w:val="21"/>
          <w:szCs w:val="21"/>
          <w:lang w:val="en-US"/>
        </w:rPr>
        <w:t xml:space="preserve">, </w:t>
      </w:r>
      <w:r w:rsidRPr="004F2B4F">
        <w:rPr>
          <w:rFonts w:ascii="Arial" w:hAnsi="Arial" w:cs="Arial"/>
          <w:i/>
          <w:iCs/>
          <w:sz w:val="21"/>
          <w:szCs w:val="21"/>
          <w:lang w:val="en-US"/>
        </w:rPr>
        <w:t>26</w:t>
      </w:r>
      <w:r w:rsidRPr="004F2B4F">
        <w:rPr>
          <w:rFonts w:ascii="Arial" w:hAnsi="Arial" w:cs="Arial"/>
          <w:sz w:val="21"/>
          <w:szCs w:val="21"/>
          <w:lang w:val="en-US"/>
        </w:rPr>
        <w:t>, 524–526.</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Smagorinsky, J. (1963). General circulation experiments wiht the primitive equations I. </w:t>
      </w:r>
      <w:proofErr w:type="gramStart"/>
      <w:r w:rsidRPr="004F2B4F">
        <w:rPr>
          <w:rFonts w:ascii="Arial" w:hAnsi="Arial" w:cs="Arial"/>
          <w:sz w:val="21"/>
          <w:szCs w:val="21"/>
          <w:lang w:val="en-US"/>
        </w:rPr>
        <w:t>The basic experiment.</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Monthly Weather Review</w:t>
      </w:r>
      <w:r w:rsidRPr="004F2B4F">
        <w:rPr>
          <w:rFonts w:ascii="Arial" w:hAnsi="Arial" w:cs="Arial"/>
          <w:sz w:val="21"/>
          <w:szCs w:val="21"/>
          <w:lang w:val="en-US"/>
        </w:rPr>
        <w:t xml:space="preserve">, </w:t>
      </w:r>
      <w:r w:rsidRPr="004F2B4F">
        <w:rPr>
          <w:rFonts w:ascii="Arial" w:hAnsi="Arial" w:cs="Arial"/>
          <w:i/>
          <w:iCs/>
          <w:sz w:val="21"/>
          <w:szCs w:val="21"/>
          <w:lang w:val="en-US"/>
        </w:rPr>
        <w:t>91</w:t>
      </w:r>
      <w:r w:rsidRPr="004F2B4F">
        <w:rPr>
          <w:rFonts w:ascii="Arial" w:hAnsi="Arial" w:cs="Arial"/>
          <w:sz w:val="21"/>
          <w:szCs w:val="21"/>
          <w:lang w:val="en-US"/>
        </w:rPr>
        <w:t>, 99–164. doi:10.1126/science.27.693.594</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Smit, P. B., Janssen, T., Holthuijsen, L. H., &amp; Smith, J. (2014). </w:t>
      </w:r>
      <w:proofErr w:type="gramStart"/>
      <w:r w:rsidRPr="004F2B4F">
        <w:rPr>
          <w:rFonts w:ascii="Arial" w:hAnsi="Arial" w:cs="Arial"/>
          <w:sz w:val="21"/>
          <w:szCs w:val="21"/>
          <w:lang w:val="en-US"/>
        </w:rPr>
        <w:t>Non-hydrostatic modeling of surf zone wave dynamics.</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83</w:t>
      </w:r>
      <w:r w:rsidRPr="004F2B4F">
        <w:rPr>
          <w:rFonts w:ascii="Arial" w:hAnsi="Arial" w:cs="Arial"/>
          <w:sz w:val="21"/>
          <w:szCs w:val="21"/>
          <w:lang w:val="en-US"/>
        </w:rPr>
        <w:t>, 36–48. doi:10.1016/j.coastaleng.2013.09.005</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Soulsby, R. L. (1997). </w:t>
      </w:r>
      <w:proofErr w:type="gramStart"/>
      <w:r w:rsidRPr="004F2B4F">
        <w:rPr>
          <w:rFonts w:ascii="Arial" w:hAnsi="Arial" w:cs="Arial"/>
          <w:i/>
          <w:iCs/>
          <w:sz w:val="21"/>
          <w:szCs w:val="21"/>
          <w:lang w:val="en-US"/>
        </w:rPr>
        <w:t>Dynamics of Marine Sands</w:t>
      </w:r>
      <w:r w:rsidRPr="004F2B4F">
        <w:rPr>
          <w:rFonts w:ascii="Arial" w:hAnsi="Arial" w:cs="Arial"/>
          <w:sz w:val="21"/>
          <w:szCs w:val="21"/>
          <w:lang w:val="en-US"/>
        </w:rPr>
        <w:t>.</w:t>
      </w:r>
      <w:proofErr w:type="gramEnd"/>
      <w:r w:rsidRPr="004F2B4F">
        <w:rPr>
          <w:rFonts w:ascii="Arial" w:hAnsi="Arial" w:cs="Arial"/>
          <w:sz w:val="21"/>
          <w:szCs w:val="21"/>
          <w:lang w:val="en-US"/>
        </w:rPr>
        <w:t xml:space="preserve"> London: Thomas Telford Publications.</w:t>
      </w:r>
    </w:p>
    <w:p w:rsidR="001C33F8" w:rsidRPr="004F2B4F" w:rsidRDefault="001C33F8" w:rsidP="001C33F8">
      <w:pPr>
        <w:pStyle w:val="NormalWeb"/>
        <w:ind w:left="480" w:hanging="480"/>
        <w:rPr>
          <w:rFonts w:ascii="Arial" w:hAnsi="Arial" w:cs="Arial"/>
          <w:sz w:val="21"/>
          <w:szCs w:val="21"/>
          <w:lang w:val="en-US"/>
        </w:rPr>
      </w:pPr>
      <w:proofErr w:type="gramStart"/>
      <w:r w:rsidRPr="00681E02">
        <w:rPr>
          <w:rFonts w:ascii="Arial" w:hAnsi="Arial" w:cs="Arial"/>
          <w:sz w:val="21"/>
          <w:szCs w:val="21"/>
        </w:rPr>
        <w:t>Stelling, G. S., &amp; Zijlema, M. (2003).</w:t>
      </w:r>
      <w:proofErr w:type="gramEnd"/>
      <w:r w:rsidRPr="00681E02">
        <w:rPr>
          <w:rFonts w:ascii="Arial" w:hAnsi="Arial" w:cs="Arial"/>
          <w:sz w:val="21"/>
          <w:szCs w:val="21"/>
        </w:rPr>
        <w:t xml:space="preserve"> </w:t>
      </w:r>
      <w:proofErr w:type="gramStart"/>
      <w:r w:rsidRPr="004F2B4F">
        <w:rPr>
          <w:rFonts w:ascii="Arial" w:hAnsi="Arial" w:cs="Arial"/>
          <w:sz w:val="21"/>
          <w:szCs w:val="21"/>
          <w:lang w:val="en-US"/>
        </w:rPr>
        <w:t>An accurate and efficient finite-difference algorithm for non-hydrostatic free-surface flow with application to wave propagation.</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International Journal for Numerical Methods in Fluids</w:t>
      </w:r>
      <w:r w:rsidRPr="004F2B4F">
        <w:rPr>
          <w:rFonts w:ascii="Arial" w:hAnsi="Arial" w:cs="Arial"/>
          <w:sz w:val="21"/>
          <w:szCs w:val="21"/>
          <w:lang w:val="en-US"/>
        </w:rPr>
        <w:t xml:space="preserve">, </w:t>
      </w:r>
      <w:r w:rsidRPr="004F2B4F">
        <w:rPr>
          <w:rFonts w:ascii="Arial" w:hAnsi="Arial" w:cs="Arial"/>
          <w:i/>
          <w:iCs/>
          <w:sz w:val="21"/>
          <w:szCs w:val="21"/>
          <w:lang w:val="en-US"/>
        </w:rPr>
        <w:t>43</w:t>
      </w:r>
      <w:r w:rsidRPr="004F2B4F">
        <w:rPr>
          <w:rFonts w:ascii="Arial" w:hAnsi="Arial" w:cs="Arial"/>
          <w:sz w:val="21"/>
          <w:szCs w:val="21"/>
          <w:lang w:val="en-US"/>
        </w:rPr>
        <w:t>(1), 1–23.</w:t>
      </w:r>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Stive, M. J. F., &amp; De Vriend, H. J. (1994).</w:t>
      </w:r>
      <w:proofErr w:type="gramEnd"/>
      <w:r w:rsidRPr="004F2B4F">
        <w:rPr>
          <w:rFonts w:ascii="Arial" w:hAnsi="Arial" w:cs="Arial"/>
          <w:sz w:val="21"/>
          <w:szCs w:val="21"/>
          <w:lang w:val="en-US"/>
        </w:rPr>
        <w:t xml:space="preserve"> Shear stresses and mean flow in shoaling and breaking waves. </w:t>
      </w:r>
      <w:r w:rsidRPr="004F2B4F">
        <w:rPr>
          <w:rFonts w:ascii="Arial" w:hAnsi="Arial" w:cs="Arial"/>
          <w:i/>
          <w:iCs/>
          <w:sz w:val="21"/>
          <w:szCs w:val="21"/>
          <w:lang w:val="en-US"/>
        </w:rPr>
        <w:t>Proceedings 24th International Conference on Coastal Engineering</w:t>
      </w:r>
      <w:r w:rsidRPr="004F2B4F">
        <w:rPr>
          <w:rFonts w:ascii="Arial" w:hAnsi="Arial" w:cs="Arial"/>
          <w:sz w:val="21"/>
          <w:szCs w:val="21"/>
          <w:lang w:val="en-US"/>
        </w:rPr>
        <w:t>, 594–608. doi:10.9753/icce.v24.</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es-ES"/>
        </w:rPr>
        <w:t xml:space="preserve">Suzuki, T., Zijlema, M., Burger, B., Meijer, M. C., &amp; Narayan, S. (2012). </w:t>
      </w:r>
      <w:proofErr w:type="gramStart"/>
      <w:r w:rsidRPr="004F2B4F">
        <w:rPr>
          <w:rFonts w:ascii="Arial" w:hAnsi="Arial" w:cs="Arial"/>
          <w:sz w:val="21"/>
          <w:szCs w:val="21"/>
          <w:lang w:val="en-US"/>
        </w:rPr>
        <w:t>Wave dissipation by vegetation with layer schematization in SWAN.</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59</w:t>
      </w:r>
      <w:r w:rsidRPr="004F2B4F">
        <w:rPr>
          <w:rFonts w:ascii="Arial" w:hAnsi="Arial" w:cs="Arial"/>
          <w:sz w:val="21"/>
          <w:szCs w:val="21"/>
          <w:lang w:val="en-US"/>
        </w:rPr>
        <w:t>(1), 64–71. doi:10.1016/j.coastaleng.2011.07.006</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Svendsen, I</w:t>
      </w:r>
      <w:proofErr w:type="gramStart"/>
      <w:r w:rsidRPr="004F2B4F">
        <w:rPr>
          <w:rFonts w:ascii="Arial" w:hAnsi="Arial" w:cs="Arial"/>
          <w:sz w:val="21"/>
          <w:szCs w:val="21"/>
          <w:lang w:val="en-US"/>
        </w:rPr>
        <w:t>. .</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(1984). Mass flux and undertow in a surf zone.</w:t>
      </w:r>
      <w:proofErr w:type="gramEnd"/>
      <w:r w:rsidRPr="004F2B4F">
        <w:rPr>
          <w:rFonts w:ascii="Arial" w:hAnsi="Arial" w:cs="Arial"/>
          <w:sz w:val="21"/>
          <w:szCs w:val="21"/>
          <w:lang w:val="en-US"/>
        </w:rPr>
        <w:t xml:space="preserve">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8</w:t>
      </w:r>
      <w:r w:rsidRPr="004F2B4F">
        <w:rPr>
          <w:rFonts w:ascii="Arial" w:hAnsi="Arial" w:cs="Arial"/>
          <w:sz w:val="21"/>
          <w:szCs w:val="21"/>
          <w:lang w:val="en-US"/>
        </w:rPr>
        <w:t>, 347–365.</w:t>
      </w:r>
    </w:p>
    <w:p w:rsidR="001C33F8" w:rsidRPr="00844679" w:rsidRDefault="001C33F8" w:rsidP="001C33F8">
      <w:pPr>
        <w:pStyle w:val="NormalWeb"/>
        <w:ind w:left="480" w:hanging="480"/>
        <w:rPr>
          <w:rFonts w:ascii="Arial" w:hAnsi="Arial" w:cs="Arial"/>
          <w:sz w:val="21"/>
          <w:szCs w:val="21"/>
          <w:lang w:val="nl-NL"/>
        </w:rPr>
      </w:pPr>
      <w:proofErr w:type="gramStart"/>
      <w:r w:rsidRPr="004F2B4F">
        <w:rPr>
          <w:rFonts w:ascii="Arial" w:hAnsi="Arial" w:cs="Arial"/>
          <w:sz w:val="21"/>
          <w:szCs w:val="21"/>
          <w:lang w:val="en-US"/>
        </w:rPr>
        <w:t>Svendsen, I. A. (1984).</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Wave heights and set-up in a surf zone.</w:t>
      </w:r>
      <w:proofErr w:type="gramEnd"/>
      <w:r w:rsidRPr="004F2B4F">
        <w:rPr>
          <w:rFonts w:ascii="Arial" w:hAnsi="Arial" w:cs="Arial"/>
          <w:sz w:val="21"/>
          <w:szCs w:val="21"/>
          <w:lang w:val="en-US"/>
        </w:rPr>
        <w:t xml:space="preserve"> </w:t>
      </w:r>
      <w:r w:rsidRPr="00844679">
        <w:rPr>
          <w:rFonts w:ascii="Arial" w:hAnsi="Arial" w:cs="Arial"/>
          <w:i/>
          <w:iCs/>
          <w:sz w:val="21"/>
          <w:szCs w:val="21"/>
          <w:lang w:val="nl-NL"/>
        </w:rPr>
        <w:t>Coastal Engineering</w:t>
      </w:r>
      <w:r w:rsidRPr="00844679">
        <w:rPr>
          <w:rFonts w:ascii="Arial" w:hAnsi="Arial" w:cs="Arial"/>
          <w:sz w:val="21"/>
          <w:szCs w:val="21"/>
          <w:lang w:val="nl-NL"/>
        </w:rPr>
        <w:t xml:space="preserve">, </w:t>
      </w:r>
      <w:r w:rsidRPr="00844679">
        <w:rPr>
          <w:rFonts w:ascii="Arial" w:hAnsi="Arial" w:cs="Arial"/>
          <w:i/>
          <w:iCs/>
          <w:sz w:val="21"/>
          <w:szCs w:val="21"/>
          <w:lang w:val="nl-NL"/>
        </w:rPr>
        <w:t>8</w:t>
      </w:r>
      <w:r w:rsidRPr="00844679">
        <w:rPr>
          <w:rFonts w:ascii="Arial" w:hAnsi="Arial" w:cs="Arial"/>
          <w:sz w:val="21"/>
          <w:szCs w:val="21"/>
          <w:lang w:val="nl-NL"/>
        </w:rPr>
        <w:t>, 303–329. doi:10.1016/0378-3839(84)90028-0</w:t>
      </w:r>
    </w:p>
    <w:p w:rsidR="001C33F8" w:rsidRPr="004F2B4F" w:rsidRDefault="001C33F8" w:rsidP="001C33F8">
      <w:pPr>
        <w:pStyle w:val="NormalWeb"/>
        <w:ind w:left="480" w:hanging="480"/>
        <w:rPr>
          <w:rFonts w:ascii="Arial" w:hAnsi="Arial" w:cs="Arial"/>
          <w:sz w:val="21"/>
          <w:szCs w:val="21"/>
          <w:lang w:val="en-US"/>
        </w:rPr>
      </w:pPr>
      <w:r w:rsidRPr="00681E02">
        <w:rPr>
          <w:rFonts w:ascii="Arial" w:hAnsi="Arial" w:cs="Arial"/>
          <w:sz w:val="21"/>
          <w:szCs w:val="21"/>
          <w:lang w:val="nl-NL"/>
        </w:rPr>
        <w:t xml:space="preserve">Van der Zwaag, J. (2014). </w:t>
      </w:r>
      <w:r w:rsidRPr="004F2B4F">
        <w:rPr>
          <w:rFonts w:ascii="Arial" w:hAnsi="Arial" w:cs="Arial"/>
          <w:sz w:val="21"/>
          <w:szCs w:val="21"/>
          <w:lang w:val="en-US"/>
        </w:rPr>
        <w:t xml:space="preserve">Modelling sediment sorting near the large scale </w:t>
      </w:r>
      <w:proofErr w:type="gramStart"/>
      <w:r w:rsidRPr="004F2B4F">
        <w:rPr>
          <w:rFonts w:ascii="Arial" w:hAnsi="Arial" w:cs="Arial"/>
          <w:sz w:val="21"/>
          <w:szCs w:val="21"/>
          <w:lang w:val="en-US"/>
        </w:rPr>
        <w:t>nourishment ’</w:t>
      </w:r>
      <w:proofErr w:type="gramEnd"/>
      <w:r w:rsidRPr="004F2B4F">
        <w:rPr>
          <w:rFonts w:ascii="Arial" w:hAnsi="Arial" w:cs="Arial"/>
          <w:sz w:val="21"/>
          <w:szCs w:val="21"/>
          <w:lang w:val="en-US"/>
        </w:rPr>
        <w:t xml:space="preserve"> The Sand Motor ’.</w:t>
      </w:r>
    </w:p>
    <w:p w:rsidR="001C33F8" w:rsidRPr="004F2B4F" w:rsidRDefault="001C33F8" w:rsidP="001C33F8">
      <w:pPr>
        <w:pStyle w:val="NormalWeb"/>
        <w:ind w:left="480" w:hanging="480"/>
        <w:rPr>
          <w:rFonts w:ascii="Arial" w:hAnsi="Arial" w:cs="Arial"/>
          <w:sz w:val="21"/>
          <w:szCs w:val="21"/>
          <w:lang w:val="en-US"/>
        </w:rPr>
      </w:pPr>
      <w:r w:rsidRPr="004F2B4F">
        <w:rPr>
          <w:rFonts w:ascii="Arial" w:hAnsi="Arial" w:cs="Arial"/>
          <w:sz w:val="21"/>
          <w:szCs w:val="21"/>
          <w:lang w:val="en-US"/>
        </w:rPr>
        <w:t xml:space="preserve">Van Rijn, L. C. (1985). Sediment transport, part III: bed forms and alluvial roughness. </w:t>
      </w:r>
      <w:r w:rsidRPr="004F2B4F">
        <w:rPr>
          <w:rFonts w:ascii="Arial" w:hAnsi="Arial" w:cs="Arial"/>
          <w:i/>
          <w:iCs/>
          <w:sz w:val="21"/>
          <w:szCs w:val="21"/>
          <w:lang w:val="en-US"/>
        </w:rPr>
        <w:t>Journal of Hydraulic Engineering</w:t>
      </w:r>
      <w:r w:rsidRPr="004F2B4F">
        <w:rPr>
          <w:rFonts w:ascii="Arial" w:hAnsi="Arial" w:cs="Arial"/>
          <w:sz w:val="21"/>
          <w:szCs w:val="21"/>
          <w:lang w:val="en-US"/>
        </w:rPr>
        <w:t xml:space="preserve">, </w:t>
      </w:r>
      <w:r w:rsidRPr="004F2B4F">
        <w:rPr>
          <w:rFonts w:ascii="Arial" w:hAnsi="Arial" w:cs="Arial"/>
          <w:i/>
          <w:iCs/>
          <w:sz w:val="21"/>
          <w:szCs w:val="21"/>
          <w:lang w:val="en-US"/>
        </w:rPr>
        <w:t>110</w:t>
      </w:r>
      <w:r w:rsidRPr="004F2B4F">
        <w:rPr>
          <w:rFonts w:ascii="Arial" w:hAnsi="Arial" w:cs="Arial"/>
          <w:sz w:val="21"/>
          <w:szCs w:val="21"/>
          <w:lang w:val="en-US"/>
        </w:rPr>
        <w:t>(12), 1733–1754.</w:t>
      </w:r>
    </w:p>
    <w:p w:rsidR="001C33F8" w:rsidRPr="00844679" w:rsidRDefault="001C33F8" w:rsidP="001C33F8">
      <w:pPr>
        <w:pStyle w:val="NormalWeb"/>
        <w:ind w:left="480" w:hanging="480"/>
        <w:rPr>
          <w:rFonts w:ascii="Arial" w:hAnsi="Arial" w:cs="Arial"/>
          <w:sz w:val="21"/>
          <w:szCs w:val="21"/>
          <w:lang w:val="nl-NL"/>
        </w:rPr>
      </w:pPr>
      <w:r w:rsidRPr="004F2B4F">
        <w:rPr>
          <w:rFonts w:ascii="Arial" w:hAnsi="Arial" w:cs="Arial"/>
          <w:sz w:val="21"/>
          <w:szCs w:val="21"/>
          <w:lang w:val="en-US"/>
        </w:rPr>
        <w:t xml:space="preserve">Van Rijn, L. C. (2007). Unified View of Sediment Transport by Currents and Waves: part I and II. </w:t>
      </w:r>
      <w:r w:rsidRPr="00844679">
        <w:rPr>
          <w:rFonts w:ascii="Arial" w:hAnsi="Arial" w:cs="Arial"/>
          <w:i/>
          <w:iCs/>
          <w:sz w:val="21"/>
          <w:szCs w:val="21"/>
          <w:lang w:val="nl-NL"/>
        </w:rPr>
        <w:t>Journal of Hydraulic Engineering</w:t>
      </w:r>
      <w:r w:rsidRPr="00844679">
        <w:rPr>
          <w:rFonts w:ascii="Arial" w:hAnsi="Arial" w:cs="Arial"/>
          <w:sz w:val="21"/>
          <w:szCs w:val="21"/>
          <w:lang w:val="nl-NL"/>
        </w:rPr>
        <w:t>, (June), 649–667.</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Van Rooijen, A. A., Van Thiel de Vries, J. S. M., McCall, R. T., van Dongeren, A. R., Roelvink, J. A., &amp; Reniers, A. J. H. . </w:t>
      </w:r>
      <w:r w:rsidRPr="004F2B4F">
        <w:rPr>
          <w:rFonts w:ascii="Arial" w:hAnsi="Arial" w:cs="Arial"/>
          <w:sz w:val="21"/>
          <w:szCs w:val="21"/>
          <w:lang w:val="en-US"/>
        </w:rPr>
        <w:t xml:space="preserve">(2015). Modeling of wave attenuation by vegetation with XBeach. </w:t>
      </w:r>
      <w:r w:rsidRPr="004F2B4F">
        <w:rPr>
          <w:rFonts w:ascii="Arial" w:hAnsi="Arial" w:cs="Arial"/>
          <w:i/>
          <w:iCs/>
          <w:sz w:val="21"/>
          <w:szCs w:val="21"/>
          <w:lang w:val="en-US"/>
        </w:rPr>
        <w:t xml:space="preserve">E-Proceedings of the 36th IAHR World Congress 28 June – 3 July, 2015, The Hague, </w:t>
      </w:r>
      <w:proofErr w:type="gramStart"/>
      <w:r w:rsidRPr="004F2B4F">
        <w:rPr>
          <w:rFonts w:ascii="Arial" w:hAnsi="Arial" w:cs="Arial"/>
          <w:i/>
          <w:iCs/>
          <w:sz w:val="21"/>
          <w:szCs w:val="21"/>
          <w:lang w:val="en-US"/>
        </w:rPr>
        <w:t>The</w:t>
      </w:r>
      <w:proofErr w:type="gramEnd"/>
      <w:r w:rsidRPr="004F2B4F">
        <w:rPr>
          <w:rFonts w:ascii="Arial" w:hAnsi="Arial" w:cs="Arial"/>
          <w:i/>
          <w:iCs/>
          <w:sz w:val="21"/>
          <w:szCs w:val="21"/>
          <w:lang w:val="en-US"/>
        </w:rPr>
        <w:t xml:space="preserve"> Netherlands.</w:t>
      </w:r>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Van Thiel de Vries, J. S. M. (2009). </w:t>
      </w:r>
      <w:r w:rsidRPr="004F2B4F">
        <w:rPr>
          <w:rFonts w:ascii="Arial" w:hAnsi="Arial" w:cs="Arial"/>
          <w:i/>
          <w:iCs/>
          <w:sz w:val="21"/>
          <w:szCs w:val="21"/>
          <w:lang w:val="en-US"/>
        </w:rPr>
        <w:t>Dune erosion during storm surges</w:t>
      </w:r>
      <w:r w:rsidRPr="004F2B4F">
        <w:rPr>
          <w:rFonts w:ascii="Arial" w:hAnsi="Arial" w:cs="Arial"/>
          <w:sz w:val="21"/>
          <w:szCs w:val="21"/>
          <w:lang w:val="en-US"/>
        </w:rPr>
        <w:t xml:space="preserve">. </w:t>
      </w:r>
      <w:proofErr w:type="gramStart"/>
      <w:r w:rsidRPr="004F2B4F">
        <w:rPr>
          <w:rFonts w:ascii="Arial" w:hAnsi="Arial" w:cs="Arial"/>
          <w:sz w:val="21"/>
          <w:szCs w:val="21"/>
          <w:lang w:val="en-US"/>
        </w:rPr>
        <w:t>Delft University of Technology, Delft.</w:t>
      </w:r>
      <w:proofErr w:type="gramEnd"/>
    </w:p>
    <w:p w:rsidR="001C33F8" w:rsidRPr="004F2B4F" w:rsidRDefault="001C33F8" w:rsidP="001C33F8">
      <w:pPr>
        <w:pStyle w:val="NormalWeb"/>
        <w:ind w:left="480" w:hanging="480"/>
        <w:rPr>
          <w:rFonts w:ascii="Arial" w:hAnsi="Arial" w:cs="Arial"/>
          <w:sz w:val="21"/>
          <w:szCs w:val="21"/>
          <w:lang w:val="en-US"/>
        </w:rPr>
      </w:pPr>
      <w:r w:rsidRPr="00844679">
        <w:rPr>
          <w:rFonts w:ascii="Arial" w:hAnsi="Arial" w:cs="Arial"/>
          <w:sz w:val="21"/>
          <w:szCs w:val="21"/>
          <w:lang w:val="nl-NL"/>
        </w:rPr>
        <w:t xml:space="preserve">Walstra, D. J. R., Roelvink, J. A., &amp; Groeneweg, J. (2000). </w:t>
      </w:r>
      <w:proofErr w:type="gramStart"/>
      <w:r w:rsidRPr="004F2B4F">
        <w:rPr>
          <w:rFonts w:ascii="Arial" w:hAnsi="Arial" w:cs="Arial"/>
          <w:sz w:val="21"/>
          <w:szCs w:val="21"/>
          <w:lang w:val="en-US"/>
        </w:rPr>
        <w:t>Calculation of wave-driven currents in a 3D mean flow model.</w:t>
      </w:r>
      <w:proofErr w:type="gramEnd"/>
      <w:r w:rsidRPr="004F2B4F">
        <w:rPr>
          <w:rFonts w:ascii="Arial" w:hAnsi="Arial" w:cs="Arial"/>
          <w:sz w:val="21"/>
          <w:szCs w:val="21"/>
          <w:lang w:val="en-US"/>
        </w:rPr>
        <w:t xml:space="preserve"> </w:t>
      </w:r>
      <w:proofErr w:type="gramStart"/>
      <w:r w:rsidRPr="004F2B4F">
        <w:rPr>
          <w:rFonts w:ascii="Arial" w:hAnsi="Arial" w:cs="Arial"/>
          <w:sz w:val="21"/>
          <w:szCs w:val="21"/>
          <w:lang w:val="en-US"/>
        </w:rPr>
        <w:t xml:space="preserve">In </w:t>
      </w:r>
      <w:r w:rsidRPr="004F2B4F">
        <w:rPr>
          <w:rFonts w:ascii="Arial" w:hAnsi="Arial" w:cs="Arial"/>
          <w:i/>
          <w:iCs/>
          <w:sz w:val="21"/>
          <w:szCs w:val="21"/>
          <w:lang w:val="en-US"/>
        </w:rPr>
        <w:t>Proceedings 27th International Conference on Coastal Engineering</w:t>
      </w:r>
      <w:r w:rsidRPr="004F2B4F">
        <w:rPr>
          <w:rFonts w:ascii="Arial" w:hAnsi="Arial" w:cs="Arial"/>
          <w:sz w:val="21"/>
          <w:szCs w:val="21"/>
          <w:lang w:val="en-US"/>
        </w:rPr>
        <w:t xml:space="preserve"> (pp. 1050–1063).</w:t>
      </w:r>
      <w:proofErr w:type="gramEnd"/>
    </w:p>
    <w:p w:rsidR="001C33F8" w:rsidRPr="004F2B4F" w:rsidRDefault="001C33F8" w:rsidP="001C33F8">
      <w:pPr>
        <w:pStyle w:val="NormalWeb"/>
        <w:ind w:left="480" w:hanging="480"/>
        <w:rPr>
          <w:rFonts w:ascii="Arial" w:hAnsi="Arial" w:cs="Arial"/>
          <w:sz w:val="21"/>
          <w:szCs w:val="21"/>
          <w:lang w:val="en-US"/>
        </w:rPr>
      </w:pPr>
      <w:proofErr w:type="gramStart"/>
      <w:r w:rsidRPr="004F2B4F">
        <w:rPr>
          <w:rFonts w:ascii="Arial" w:hAnsi="Arial" w:cs="Arial"/>
          <w:sz w:val="21"/>
          <w:szCs w:val="21"/>
          <w:lang w:val="en-US"/>
        </w:rPr>
        <w:t>Zijlema, M., Stelling, G. S., &amp; Smit, P. B. (2011).</w:t>
      </w:r>
      <w:proofErr w:type="gramEnd"/>
      <w:r w:rsidRPr="004F2B4F">
        <w:rPr>
          <w:rFonts w:ascii="Arial" w:hAnsi="Arial" w:cs="Arial"/>
          <w:sz w:val="21"/>
          <w:szCs w:val="21"/>
          <w:lang w:val="en-US"/>
        </w:rPr>
        <w:t xml:space="preserve"> SWASH: An operational public domain code for simulating wave fields and rapidly varied flows in coastal waters. </w:t>
      </w:r>
      <w:r w:rsidRPr="004F2B4F">
        <w:rPr>
          <w:rFonts w:ascii="Arial" w:hAnsi="Arial" w:cs="Arial"/>
          <w:i/>
          <w:iCs/>
          <w:sz w:val="21"/>
          <w:szCs w:val="21"/>
          <w:lang w:val="en-US"/>
        </w:rPr>
        <w:t>Coastal Engineering</w:t>
      </w:r>
      <w:r w:rsidRPr="004F2B4F">
        <w:rPr>
          <w:rFonts w:ascii="Arial" w:hAnsi="Arial" w:cs="Arial"/>
          <w:sz w:val="21"/>
          <w:szCs w:val="21"/>
          <w:lang w:val="en-US"/>
        </w:rPr>
        <w:t xml:space="preserve">, </w:t>
      </w:r>
      <w:r w:rsidRPr="004F2B4F">
        <w:rPr>
          <w:rFonts w:ascii="Arial" w:hAnsi="Arial" w:cs="Arial"/>
          <w:i/>
          <w:iCs/>
          <w:sz w:val="21"/>
          <w:szCs w:val="21"/>
          <w:lang w:val="en-US"/>
        </w:rPr>
        <w:t>58</w:t>
      </w:r>
      <w:r w:rsidRPr="004F2B4F">
        <w:rPr>
          <w:rFonts w:ascii="Arial" w:hAnsi="Arial" w:cs="Arial"/>
          <w:sz w:val="21"/>
          <w:szCs w:val="21"/>
          <w:lang w:val="en-US"/>
        </w:rPr>
        <w:t>(10), 992–1012. doi:10.1016/j.coastaleng.2011.05.015</w:t>
      </w:r>
    </w:p>
    <w:p w:rsidR="001C33F8" w:rsidRPr="004F2B4F" w:rsidRDefault="001C33F8" w:rsidP="001C33F8">
      <w:pPr>
        <w:spacing w:line="240" w:lineRule="auto"/>
        <w:jc w:val="left"/>
        <w:rPr>
          <w:b/>
          <w:bCs/>
          <w:sz w:val="30"/>
          <w:szCs w:val="32"/>
          <w:lang w:val="en-US"/>
        </w:rPr>
      </w:pPr>
      <w:r w:rsidRPr="004F2B4F">
        <w:rPr>
          <w:lang w:val="en-US"/>
        </w:rPr>
        <w:t xml:space="preserve"> </w:t>
      </w:r>
      <w:r w:rsidRPr="004F2B4F">
        <w:rPr>
          <w:lang w:val="en-US"/>
        </w:rPr>
        <w:br w:type="page"/>
      </w:r>
    </w:p>
    <w:p w:rsidR="00C170C9" w:rsidRPr="004F2B4F" w:rsidRDefault="00ED3482" w:rsidP="002603CC">
      <w:pPr>
        <w:pStyle w:val="Heading1"/>
        <w:jc w:val="both"/>
        <w:rPr>
          <w:lang w:val="en-US"/>
        </w:rPr>
      </w:pPr>
      <w:r w:rsidRPr="004F2B4F">
        <w:rPr>
          <w:lang w:val="en-US"/>
        </w:rPr>
        <w:t>Appendices</w:t>
      </w:r>
      <w:bookmarkEnd w:id="405"/>
    </w:p>
    <w:p w:rsidR="00691D3B" w:rsidRPr="004F2B4F" w:rsidRDefault="00691D3B" w:rsidP="002603CC">
      <w:pPr>
        <w:pStyle w:val="Heading2"/>
        <w:jc w:val="both"/>
        <w:rPr>
          <w:lang w:val="en-US"/>
        </w:rPr>
      </w:pPr>
      <w:bookmarkStart w:id="406" w:name="_Toc412196416"/>
      <w:bookmarkStart w:id="407" w:name="_Toc412623880"/>
      <w:commentRangeStart w:id="408"/>
      <w:r w:rsidRPr="004F2B4F">
        <w:rPr>
          <w:lang w:val="en-US"/>
        </w:rPr>
        <w:t>Hands on exercises</w:t>
      </w:r>
      <w:commentRangeEnd w:id="408"/>
      <w:r w:rsidRPr="004F2B4F">
        <w:rPr>
          <w:rStyle w:val="CommentReference"/>
          <w:b w:val="0"/>
          <w:iCs w:val="0"/>
          <w:lang w:val="en-US"/>
        </w:rPr>
        <w:commentReference w:id="408"/>
      </w:r>
      <w:r w:rsidRPr="004F2B4F">
        <w:rPr>
          <w:lang w:val="en-US"/>
        </w:rPr>
        <w:t xml:space="preserve"> (based on basic XBeach exercises)</w:t>
      </w:r>
      <w:bookmarkEnd w:id="406"/>
      <w:bookmarkEnd w:id="407"/>
    </w:p>
    <w:p w:rsidR="00691D3B" w:rsidRPr="004F2B4F" w:rsidRDefault="00691D3B" w:rsidP="002603CC">
      <w:pPr>
        <w:rPr>
          <w:lang w:val="en-US"/>
        </w:rPr>
      </w:pPr>
      <w:proofErr w:type="gramStart"/>
      <w:r w:rsidRPr="004F2B4F">
        <w:rPr>
          <w:lang w:val="en-US"/>
        </w:rPr>
        <w:t>xxx</w:t>
      </w:r>
      <w:proofErr w:type="gramEnd"/>
    </w:p>
    <w:p w:rsidR="00691D3B" w:rsidRPr="004F2B4F" w:rsidRDefault="00691D3B" w:rsidP="002603CC">
      <w:pPr>
        <w:pStyle w:val="Heading3"/>
        <w:jc w:val="both"/>
        <w:rPr>
          <w:lang w:val="en-US"/>
        </w:rPr>
      </w:pPr>
      <w:bookmarkStart w:id="409" w:name="_Toc412196417"/>
      <w:bookmarkStart w:id="410" w:name="_Toc412623881"/>
      <w:r w:rsidRPr="004F2B4F">
        <w:rPr>
          <w:lang w:val="en-US"/>
        </w:rPr>
        <w:t>Dune erosion at Delfland, Netherlands (1D)</w:t>
      </w:r>
      <w:bookmarkEnd w:id="409"/>
      <w:bookmarkEnd w:id="410"/>
    </w:p>
    <w:p w:rsidR="00691D3B" w:rsidRPr="004F2B4F" w:rsidRDefault="00691D3B" w:rsidP="002603CC">
      <w:pPr>
        <w:rPr>
          <w:lang w:val="en-US"/>
        </w:rPr>
      </w:pPr>
      <w:r w:rsidRPr="004F2B4F">
        <w:rPr>
          <w:lang w:val="en-US"/>
        </w:rPr>
        <w:t xml:space="preserve">The first case we will run is a relative simple 1D case. It concerns a profile along the Dutch coast and the hydraulic boundary conditions are based on the 1953 storm surge that caused substantial flooding in the Netherlands. </w:t>
      </w:r>
    </w:p>
    <w:p w:rsidR="00691D3B" w:rsidRPr="004F2B4F" w:rsidRDefault="00691D3B" w:rsidP="002603CC">
      <w:pPr>
        <w:rPr>
          <w:lang w:val="en-US"/>
        </w:rPr>
      </w:pPr>
    </w:p>
    <w:p w:rsidR="00691D3B" w:rsidRPr="004F2B4F" w:rsidRDefault="00691D3B" w:rsidP="002603CC">
      <w:pPr>
        <w:rPr>
          <w:lang w:val="en-US"/>
        </w:rPr>
      </w:pPr>
      <w:r w:rsidRPr="004F2B4F">
        <w:rPr>
          <w:lang w:val="en-US"/>
        </w:rPr>
        <w:t>You can work on the following assignments:</w:t>
      </w:r>
    </w:p>
    <w:p w:rsidR="00691D3B" w:rsidRPr="004F2B4F" w:rsidRDefault="00691D3B" w:rsidP="002603CC">
      <w:pPr>
        <w:rPr>
          <w:lang w:val="en-US"/>
        </w:rPr>
      </w:pPr>
    </w:p>
    <w:p w:rsidR="00691D3B" w:rsidRPr="004F2B4F" w:rsidRDefault="00691D3B" w:rsidP="002603CC">
      <w:pPr>
        <w:numPr>
          <w:ilvl w:val="0"/>
          <w:numId w:val="6"/>
        </w:numPr>
        <w:rPr>
          <w:lang w:val="en-US"/>
        </w:rPr>
      </w:pPr>
      <w:r w:rsidRPr="004F2B4F">
        <w:rPr>
          <w:lang w:val="en-US"/>
        </w:rPr>
        <w:t>Go to the folder “Examples\DelflandStorm” and double click the file “run_model.bat”. The simulation will start. The model will run for a few minutes, but in the meantime you can already work on question 2 to 5.</w:t>
      </w:r>
    </w:p>
    <w:p w:rsidR="00691D3B" w:rsidRPr="004F2B4F" w:rsidRDefault="00691D3B" w:rsidP="002603CC">
      <w:pPr>
        <w:numPr>
          <w:ilvl w:val="0"/>
          <w:numId w:val="6"/>
        </w:numPr>
        <w:rPr>
          <w:lang w:val="en-US"/>
        </w:rPr>
      </w:pPr>
      <w:r w:rsidRPr="004F2B4F">
        <w:rPr>
          <w:lang w:val="en-US"/>
        </w:rPr>
        <w:t xml:space="preserve">Open params.txt in which you specify the model input files and settings. Check the number of grid-points in x-direction (keyword: </w:t>
      </w:r>
      <w:r w:rsidRPr="004F2B4F">
        <w:rPr>
          <w:i/>
          <w:lang w:val="en-US"/>
        </w:rPr>
        <w:t>nx</w:t>
      </w:r>
      <w:r w:rsidRPr="004F2B4F">
        <w:rPr>
          <w:lang w:val="en-US"/>
        </w:rPr>
        <w:t xml:space="preserve">) and y-direction (keyword: </w:t>
      </w:r>
      <w:proofErr w:type="gramStart"/>
      <w:r w:rsidRPr="004F2B4F">
        <w:rPr>
          <w:i/>
          <w:lang w:val="en-US"/>
        </w:rPr>
        <w:t>ny</w:t>
      </w:r>
      <w:proofErr w:type="gramEnd"/>
      <w:r w:rsidRPr="004F2B4F">
        <w:rPr>
          <w:lang w:val="en-US"/>
        </w:rPr>
        <w:t xml:space="preserve">). Check the filenames in which you specify the wave conditions (keyword: </w:t>
      </w:r>
      <w:r w:rsidRPr="004F2B4F">
        <w:rPr>
          <w:i/>
          <w:lang w:val="en-US"/>
        </w:rPr>
        <w:t>bcfile</w:t>
      </w:r>
      <w:r w:rsidRPr="004F2B4F">
        <w:rPr>
          <w:lang w:val="en-US"/>
        </w:rPr>
        <w:t xml:space="preserve">) and the storm surge level (SSL) (keyword: </w:t>
      </w:r>
      <w:r w:rsidRPr="004F2B4F">
        <w:rPr>
          <w:i/>
          <w:lang w:val="en-US"/>
        </w:rPr>
        <w:t>zs0file</w:t>
      </w:r>
      <w:r w:rsidRPr="004F2B4F">
        <w:rPr>
          <w:lang w:val="en-US"/>
        </w:rPr>
        <w:t xml:space="preserve">). </w:t>
      </w:r>
    </w:p>
    <w:p w:rsidR="00691D3B" w:rsidRPr="004F2B4F" w:rsidRDefault="00691D3B" w:rsidP="002603CC">
      <w:pPr>
        <w:numPr>
          <w:ilvl w:val="0"/>
          <w:numId w:val="6"/>
        </w:numPr>
        <w:rPr>
          <w:lang w:val="en-US"/>
        </w:rPr>
      </w:pPr>
      <w:r w:rsidRPr="004F2B4F">
        <w:rPr>
          <w:lang w:val="en-US"/>
        </w:rPr>
        <w:t>Do the wave conditions change during the simulation? What is/are the wave height(s) and wave period(s) applied in the simulation?</w:t>
      </w:r>
    </w:p>
    <w:p w:rsidR="00691D3B" w:rsidRPr="004F2B4F" w:rsidRDefault="00691D3B" w:rsidP="002603CC">
      <w:pPr>
        <w:numPr>
          <w:ilvl w:val="0"/>
          <w:numId w:val="6"/>
        </w:numPr>
        <w:rPr>
          <w:lang w:val="en-US"/>
        </w:rPr>
      </w:pPr>
      <w:r w:rsidRPr="004F2B4F">
        <w:rPr>
          <w:lang w:val="en-US"/>
        </w:rPr>
        <w:t>Does the storm surge level change during the simulation? What is the maximum surge height in the simulation.Surge height is defined with respect to the mean sea level (MSL)?</w:t>
      </w:r>
    </w:p>
    <w:p w:rsidR="00691D3B" w:rsidRPr="004F2B4F" w:rsidRDefault="00691D3B" w:rsidP="002603CC">
      <w:pPr>
        <w:numPr>
          <w:ilvl w:val="0"/>
          <w:numId w:val="6"/>
        </w:numPr>
        <w:rPr>
          <w:lang w:val="en-US"/>
        </w:rPr>
      </w:pPr>
      <w:r w:rsidRPr="004F2B4F">
        <w:rPr>
          <w:lang w:val="en-US"/>
        </w:rPr>
        <w:t xml:space="preserve">What is the simulation time (keyword: </w:t>
      </w:r>
      <w:r w:rsidRPr="004F2B4F">
        <w:rPr>
          <w:i/>
          <w:lang w:val="en-US"/>
        </w:rPr>
        <w:t>tstop</w:t>
      </w:r>
      <w:r w:rsidRPr="004F2B4F">
        <w:rPr>
          <w:lang w:val="en-US"/>
        </w:rPr>
        <w:t xml:space="preserve">)? Do we apply a morphological acceleration factor (keyword: </w:t>
      </w:r>
      <w:r w:rsidRPr="004F2B4F">
        <w:rPr>
          <w:i/>
          <w:lang w:val="en-US"/>
        </w:rPr>
        <w:t>morfac</w:t>
      </w:r>
      <w:r w:rsidRPr="004F2B4F">
        <w:rPr>
          <w:lang w:val="en-US"/>
        </w:rPr>
        <w:t>)? What variables are stored as output and with what time interval? How much hydrodynamic time is simulated?</w:t>
      </w:r>
    </w:p>
    <w:p w:rsidR="00691D3B" w:rsidRPr="004F2B4F" w:rsidRDefault="00691D3B" w:rsidP="002603CC">
      <w:pPr>
        <w:numPr>
          <w:ilvl w:val="0"/>
          <w:numId w:val="6"/>
        </w:numPr>
        <w:rPr>
          <w:lang w:val="en-US"/>
        </w:rPr>
      </w:pPr>
      <w:r w:rsidRPr="004F2B4F">
        <w:rPr>
          <w:lang w:val="en-US"/>
        </w:rPr>
        <w:t>Probably the simulation has finished. When you start the model, it generates a file named XBlog.txt. Open this file and check what is stored in the file. What was the total simulation time?</w:t>
      </w:r>
    </w:p>
    <w:p w:rsidR="00691D3B" w:rsidRPr="004F2B4F" w:rsidRDefault="00691D3B" w:rsidP="002603CC">
      <w:pPr>
        <w:numPr>
          <w:ilvl w:val="0"/>
          <w:numId w:val="6"/>
        </w:numPr>
        <w:rPr>
          <w:lang w:val="en-US"/>
        </w:rPr>
      </w:pPr>
      <w:r w:rsidRPr="004F2B4F">
        <w:rPr>
          <w:lang w:val="en-US"/>
        </w:rPr>
        <w:t xml:space="preserve">To check out the simulation results we make use of the Quickplot tool (A brief tutorial is attached to this document). You can start Quickplot via the Delft3D environment we installed (Start </w:t>
      </w:r>
      <w:r w:rsidRPr="004F2B4F">
        <w:rPr>
          <w:lang w:val="en-US"/>
        </w:rPr>
        <w:sym w:font="Wingdings" w:char="F0E0"/>
      </w:r>
      <w:r w:rsidRPr="004F2B4F">
        <w:rPr>
          <w:lang w:val="en-US"/>
        </w:rPr>
        <w:t xml:space="preserve"> Programs </w:t>
      </w:r>
      <w:r w:rsidRPr="004F2B4F">
        <w:rPr>
          <w:lang w:val="en-US"/>
        </w:rPr>
        <w:sym w:font="Wingdings" w:char="F0E0"/>
      </w:r>
      <w:r w:rsidRPr="004F2B4F">
        <w:rPr>
          <w:lang w:val="en-US"/>
        </w:rPr>
        <w:t xml:space="preserve"> Deltares </w:t>
      </w:r>
      <w:r w:rsidRPr="004F2B4F">
        <w:rPr>
          <w:lang w:val="en-US"/>
        </w:rPr>
        <w:sym w:font="Wingdings" w:char="F0E0"/>
      </w:r>
      <w:r w:rsidRPr="004F2B4F">
        <w:rPr>
          <w:lang w:val="en-US"/>
        </w:rPr>
        <w:t xml:space="preserve"> Delft3D </w:t>
      </w:r>
      <w:r w:rsidRPr="004F2B4F">
        <w:rPr>
          <w:lang w:val="en-US"/>
        </w:rPr>
        <w:sym w:font="Wingdings" w:char="F0E0"/>
      </w:r>
      <w:r w:rsidRPr="004F2B4F">
        <w:rPr>
          <w:lang w:val="en-US"/>
        </w:rPr>
        <w:t xml:space="preserve"> Delft3D). In the Delft 3D menu choose Utilities </w:t>
      </w:r>
      <w:r w:rsidRPr="004F2B4F">
        <w:rPr>
          <w:lang w:val="en-US"/>
        </w:rPr>
        <w:sym w:font="Wingdings" w:char="F0E0"/>
      </w:r>
      <w:r w:rsidRPr="004F2B4F">
        <w:rPr>
          <w:lang w:val="en-US"/>
        </w:rPr>
        <w:t xml:space="preserve"> Quickplot. Choose Files of type “NetCDF files and GRIB files” and open “xboutput.nc” in the simulation folder. </w:t>
      </w:r>
    </w:p>
    <w:p w:rsidR="00691D3B" w:rsidRPr="004F2B4F" w:rsidRDefault="00691D3B" w:rsidP="002603CC">
      <w:pPr>
        <w:numPr>
          <w:ilvl w:val="0"/>
          <w:numId w:val="6"/>
        </w:numPr>
        <w:rPr>
          <w:lang w:val="en-US"/>
        </w:rPr>
      </w:pPr>
      <w:r w:rsidRPr="004F2B4F">
        <w:rPr>
          <w:lang w:val="en-US"/>
        </w:rPr>
        <w:t>Use the Quickplot tutorial and try to make an animation in which you plot short wave height (H), water level (including long wave variations, zs) and bed level (zb) as function of time.</w:t>
      </w:r>
    </w:p>
    <w:p w:rsidR="00691D3B" w:rsidRPr="004F2B4F" w:rsidRDefault="00691D3B" w:rsidP="002603CC">
      <w:pPr>
        <w:numPr>
          <w:ilvl w:val="0"/>
          <w:numId w:val="6"/>
        </w:numPr>
        <w:rPr>
          <w:lang w:val="en-US"/>
        </w:rPr>
      </w:pPr>
      <w:r w:rsidRPr="004F2B4F">
        <w:rPr>
          <w:lang w:val="en-US"/>
        </w:rPr>
        <w:t>Plot the offshore water level as function of time. Also open the file “tide.tek” (Tekal data files format), which contains the imposed surge level. Did the model correctly simulate the imposed surge level?</w:t>
      </w:r>
    </w:p>
    <w:p w:rsidR="00691D3B" w:rsidRPr="004F2B4F" w:rsidRDefault="00691D3B" w:rsidP="002603CC">
      <w:pPr>
        <w:numPr>
          <w:ilvl w:val="0"/>
          <w:numId w:val="6"/>
        </w:numPr>
        <w:rPr>
          <w:lang w:val="en-US"/>
        </w:rPr>
      </w:pPr>
      <w:r w:rsidRPr="004F2B4F">
        <w:rPr>
          <w:lang w:val="en-US"/>
        </w:rPr>
        <w:t xml:space="preserve">Copy all model files to a new folder named “superfast”. Edit params.txt and set </w:t>
      </w:r>
      <w:proofErr w:type="gramStart"/>
      <w:r w:rsidRPr="004F2B4F">
        <w:rPr>
          <w:lang w:val="en-US"/>
        </w:rPr>
        <w:t>ny=</w:t>
      </w:r>
      <w:proofErr w:type="gramEnd"/>
      <w:r w:rsidRPr="004F2B4F">
        <w:rPr>
          <w:lang w:val="en-US"/>
        </w:rPr>
        <w:t>0 (instead of ny=2), and run the model. What is the simulation time compare to the original simulation?</w:t>
      </w:r>
    </w:p>
    <w:p w:rsidR="00691D3B" w:rsidRPr="004F2B4F" w:rsidRDefault="00691D3B" w:rsidP="002603CC">
      <w:pPr>
        <w:numPr>
          <w:ilvl w:val="0"/>
          <w:numId w:val="6"/>
        </w:numPr>
        <w:rPr>
          <w:lang w:val="en-US"/>
        </w:rPr>
      </w:pPr>
      <w:r w:rsidRPr="004F2B4F">
        <w:rPr>
          <w:lang w:val="en-US"/>
        </w:rPr>
        <w:t xml:space="preserve">Compare simulation results for the “superfast” and “default” simulation. Are these the same? What option will you use in the future?  </w:t>
      </w:r>
    </w:p>
    <w:p w:rsidR="00691D3B" w:rsidRPr="004F2B4F" w:rsidRDefault="00691D3B" w:rsidP="002603CC">
      <w:pPr>
        <w:rPr>
          <w:lang w:val="en-US"/>
        </w:rPr>
      </w:pPr>
    </w:p>
    <w:p w:rsidR="00691D3B" w:rsidRPr="004F2B4F" w:rsidRDefault="00691D3B" w:rsidP="002603CC">
      <w:pPr>
        <w:spacing w:line="240" w:lineRule="auto"/>
        <w:rPr>
          <w:b/>
          <w:bCs/>
          <w:iCs/>
          <w:szCs w:val="26"/>
          <w:lang w:val="en-US"/>
        </w:rPr>
      </w:pPr>
      <w:r w:rsidRPr="004F2B4F">
        <w:rPr>
          <w:b/>
          <w:lang w:val="en-US"/>
        </w:rPr>
        <w:br w:type="page"/>
      </w:r>
    </w:p>
    <w:p w:rsidR="00691D3B" w:rsidRPr="004F2B4F" w:rsidRDefault="00691D3B" w:rsidP="002603CC">
      <w:pPr>
        <w:pStyle w:val="Heading3"/>
        <w:jc w:val="both"/>
        <w:rPr>
          <w:lang w:val="en-US"/>
        </w:rPr>
      </w:pPr>
      <w:bookmarkStart w:id="411" w:name="_Toc412196418"/>
      <w:bookmarkStart w:id="412" w:name="_Toc412623882"/>
      <w:r w:rsidRPr="004F2B4F">
        <w:rPr>
          <w:lang w:val="en-US"/>
        </w:rPr>
        <w:t>Nourishment scenarios near Kijkduin, Holland (1D)</w:t>
      </w:r>
      <w:bookmarkEnd w:id="411"/>
      <w:bookmarkEnd w:id="412"/>
      <w:r w:rsidRPr="004F2B4F">
        <w:rPr>
          <w:lang w:val="en-US"/>
        </w:rPr>
        <w:t xml:space="preserve"> </w:t>
      </w:r>
    </w:p>
    <w:p w:rsidR="00691D3B" w:rsidRPr="004F2B4F" w:rsidRDefault="00691D3B" w:rsidP="002603CC">
      <w:pPr>
        <w:rPr>
          <w:lang w:val="en-US"/>
        </w:rPr>
      </w:pPr>
      <w:r w:rsidRPr="004F2B4F">
        <w:rPr>
          <w:lang w:val="en-US"/>
        </w:rPr>
        <w:t>This case concerns the exploration of a nourishment strategy near Kijkduin along the Holland coast in the Netherlands. At this location a mega nourishment of 21 Mm</w:t>
      </w:r>
      <w:r w:rsidRPr="004F2B4F">
        <w:rPr>
          <w:vertAlign w:val="superscript"/>
          <w:lang w:val="en-US"/>
        </w:rPr>
        <w:t>3</w:t>
      </w:r>
      <w:r w:rsidRPr="004F2B4F">
        <w:rPr>
          <w:lang w:val="en-US"/>
        </w:rPr>
        <w:t xml:space="preserve"> named the Sand Engine was constructed. In this case we will explore to what extent nourishments can reduce the (dune and beach) erosion during a storm event. </w:t>
      </w:r>
    </w:p>
    <w:p w:rsidR="00691D3B" w:rsidRPr="004F2B4F" w:rsidRDefault="00691D3B" w:rsidP="002603CC">
      <w:pPr>
        <w:rPr>
          <w:lang w:val="en-US"/>
        </w:rPr>
      </w:pPr>
    </w:p>
    <w:p w:rsidR="00691D3B" w:rsidRPr="004F2B4F" w:rsidRDefault="00691D3B" w:rsidP="002603CC">
      <w:pPr>
        <w:rPr>
          <w:lang w:val="en-US"/>
        </w:rPr>
      </w:pPr>
      <w:r w:rsidRPr="004F2B4F">
        <w:rPr>
          <w:lang w:val="en-US"/>
        </w:rPr>
        <w:t>You can work on the following assignments:</w:t>
      </w:r>
    </w:p>
    <w:p w:rsidR="00691D3B" w:rsidRPr="004F2B4F" w:rsidRDefault="00691D3B" w:rsidP="002603CC">
      <w:pPr>
        <w:rPr>
          <w:lang w:val="en-US"/>
        </w:rPr>
      </w:pPr>
    </w:p>
    <w:p w:rsidR="00691D3B" w:rsidRPr="004F2B4F" w:rsidRDefault="00691D3B" w:rsidP="002603CC">
      <w:pPr>
        <w:numPr>
          <w:ilvl w:val="0"/>
          <w:numId w:val="14"/>
        </w:numPr>
        <w:spacing w:line="240" w:lineRule="auto"/>
        <w:rPr>
          <w:lang w:val="en-US"/>
        </w:rPr>
      </w:pPr>
      <w:r w:rsidRPr="004F2B4F">
        <w:rPr>
          <w:lang w:val="en-US"/>
        </w:rPr>
        <w:t>Go to the folder “Examples\Nourishment case” and double click on the file “runall.bat”. This batch file will run three simulations sequentially in which the profile configuration varies and corresponds with the undisturbed profile (folder reference), a shoreface nourishment (folder shoreface) and a beach nourishment (folder beach) respectively. Each model will run for a few minutes. While running you can already answer question 2 to 6.</w:t>
      </w:r>
    </w:p>
    <w:p w:rsidR="00691D3B" w:rsidRPr="004F2B4F" w:rsidRDefault="00691D3B" w:rsidP="002603CC">
      <w:pPr>
        <w:numPr>
          <w:ilvl w:val="0"/>
          <w:numId w:val="14"/>
        </w:numPr>
        <w:spacing w:line="240" w:lineRule="auto"/>
        <w:rPr>
          <w:lang w:val="en-US"/>
        </w:rPr>
      </w:pPr>
      <w:r w:rsidRPr="004F2B4F">
        <w:rPr>
          <w:lang w:val="en-US"/>
        </w:rPr>
        <w:t xml:space="preserve">For the reference case open the params.txt in which you specify model input files and settings. Check the number of grid-points in x-direction (keyword: </w:t>
      </w:r>
      <w:r w:rsidRPr="004F2B4F">
        <w:rPr>
          <w:i/>
          <w:lang w:val="en-US"/>
        </w:rPr>
        <w:t>nx</w:t>
      </w:r>
      <w:r w:rsidRPr="004F2B4F">
        <w:rPr>
          <w:lang w:val="en-US"/>
        </w:rPr>
        <w:t xml:space="preserve">) and y-direction (keyword: </w:t>
      </w:r>
      <w:proofErr w:type="gramStart"/>
      <w:r w:rsidRPr="004F2B4F">
        <w:rPr>
          <w:i/>
          <w:lang w:val="en-US"/>
        </w:rPr>
        <w:t>ny</w:t>
      </w:r>
      <w:proofErr w:type="gramEnd"/>
      <w:r w:rsidRPr="004F2B4F">
        <w:rPr>
          <w:lang w:val="en-US"/>
        </w:rPr>
        <w:t xml:space="preserve">). How many directional wave bins are defined and what is their width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w:t>
      </w:r>
      <w:r w:rsidRPr="004F2B4F">
        <w:rPr>
          <w:i/>
          <w:lang w:val="en-US"/>
        </w:rPr>
        <w:t>dtheta</w:t>
      </w:r>
      <w:r w:rsidRPr="004F2B4F">
        <w:rPr>
          <w:lang w:val="en-US"/>
        </w:rPr>
        <w:t>).</w:t>
      </w:r>
    </w:p>
    <w:p w:rsidR="00691D3B" w:rsidRPr="004F2B4F" w:rsidRDefault="00691D3B" w:rsidP="002603CC">
      <w:pPr>
        <w:numPr>
          <w:ilvl w:val="0"/>
          <w:numId w:val="14"/>
        </w:numPr>
        <w:rPr>
          <w:lang w:val="en-US"/>
        </w:rPr>
      </w:pPr>
      <w:r w:rsidRPr="004F2B4F">
        <w:rPr>
          <w:lang w:val="en-US"/>
        </w:rPr>
        <w:t>Do the wave conditions change during the simulation? What is/are the wave height(s) and wave period(s) applied in the simulation?</w:t>
      </w:r>
    </w:p>
    <w:p w:rsidR="00691D3B" w:rsidRPr="004F2B4F" w:rsidRDefault="00691D3B" w:rsidP="002603CC">
      <w:pPr>
        <w:numPr>
          <w:ilvl w:val="0"/>
          <w:numId w:val="14"/>
        </w:numPr>
        <w:rPr>
          <w:lang w:val="en-US"/>
        </w:rPr>
      </w:pPr>
      <w:r w:rsidRPr="004F2B4F">
        <w:rPr>
          <w:lang w:val="en-US"/>
        </w:rPr>
        <w:t>Does the storm surge level change during the simulation? What is the maximum surge height in the simulation.Surge height is defined with respect to the mean sea level (MSL)?</w:t>
      </w:r>
    </w:p>
    <w:p w:rsidR="00691D3B" w:rsidRPr="004F2B4F" w:rsidRDefault="00691D3B" w:rsidP="002603CC">
      <w:pPr>
        <w:numPr>
          <w:ilvl w:val="0"/>
          <w:numId w:val="14"/>
        </w:numPr>
        <w:rPr>
          <w:lang w:val="en-US"/>
        </w:rPr>
      </w:pPr>
      <w:r w:rsidRPr="004F2B4F">
        <w:rPr>
          <w:lang w:val="en-US"/>
        </w:rPr>
        <w:t xml:space="preserve">What is the simulation time (keyword: </w:t>
      </w:r>
      <w:r w:rsidRPr="004F2B4F">
        <w:rPr>
          <w:i/>
          <w:lang w:val="en-US"/>
        </w:rPr>
        <w:t>tstop</w:t>
      </w:r>
      <w:r w:rsidRPr="004F2B4F">
        <w:rPr>
          <w:lang w:val="en-US"/>
        </w:rPr>
        <w:t xml:space="preserve">)? Do we apply a morphological acceleration factor (keyword: </w:t>
      </w:r>
      <w:r w:rsidRPr="004F2B4F">
        <w:rPr>
          <w:i/>
          <w:lang w:val="en-US"/>
        </w:rPr>
        <w:t>morfac</w:t>
      </w:r>
      <w:r w:rsidRPr="004F2B4F">
        <w:rPr>
          <w:lang w:val="en-US"/>
        </w:rPr>
        <w:t>)? What variables are stored as output and with what time interval? How much hydrodynamic time is simulated?</w:t>
      </w:r>
    </w:p>
    <w:p w:rsidR="00691D3B" w:rsidRPr="004F2B4F" w:rsidRDefault="00691D3B" w:rsidP="002603CC">
      <w:pPr>
        <w:numPr>
          <w:ilvl w:val="0"/>
          <w:numId w:val="14"/>
        </w:numPr>
        <w:rPr>
          <w:lang w:val="en-US"/>
        </w:rPr>
      </w:pPr>
      <w:r w:rsidRPr="004F2B4F">
        <w:rPr>
          <w:lang w:val="en-US"/>
        </w:rPr>
        <w:t>Probably the simulation has finished. When you start the model, it generates a file named XBlog.txt. Open this file and check what is stored in the file. What was the total simulation time?</w:t>
      </w:r>
    </w:p>
    <w:p w:rsidR="00691D3B" w:rsidRPr="004F2B4F" w:rsidRDefault="00691D3B" w:rsidP="002603CC">
      <w:pPr>
        <w:numPr>
          <w:ilvl w:val="0"/>
          <w:numId w:val="14"/>
        </w:numPr>
        <w:spacing w:line="240" w:lineRule="auto"/>
        <w:rPr>
          <w:lang w:val="en-US"/>
        </w:rPr>
      </w:pPr>
      <w:r w:rsidRPr="004F2B4F">
        <w:rPr>
          <w:lang w:val="en-US"/>
        </w:rPr>
        <w:t xml:space="preserve">Inspect the initial bathymetries of each simulation with QUICKPLOT. Choose Files of type “NetCDF files and GRIB files” and open “xboutput.nc” in the simulation folder). </w:t>
      </w:r>
    </w:p>
    <w:p w:rsidR="00691D3B" w:rsidRPr="004F2B4F" w:rsidRDefault="00691D3B" w:rsidP="002603CC">
      <w:pPr>
        <w:numPr>
          <w:ilvl w:val="1"/>
          <w:numId w:val="14"/>
        </w:numPr>
        <w:spacing w:line="240" w:lineRule="auto"/>
        <w:rPr>
          <w:lang w:val="en-US"/>
        </w:rPr>
      </w:pPr>
      <w:r w:rsidRPr="004F2B4F">
        <w:rPr>
          <w:lang w:val="en-US"/>
        </w:rPr>
        <w:t xml:space="preserve">At what cross-shore position were the shoreface nourishment and beach nourishment placed? </w:t>
      </w:r>
    </w:p>
    <w:p w:rsidR="00691D3B" w:rsidRPr="004F2B4F" w:rsidRDefault="00691D3B" w:rsidP="002603CC">
      <w:pPr>
        <w:numPr>
          <w:ilvl w:val="1"/>
          <w:numId w:val="14"/>
        </w:numPr>
        <w:spacing w:line="240" w:lineRule="auto"/>
        <w:rPr>
          <w:lang w:val="en-US"/>
        </w:rPr>
      </w:pPr>
      <w:r w:rsidRPr="004F2B4F">
        <w:rPr>
          <w:lang w:val="en-US"/>
        </w:rPr>
        <w:t xml:space="preserve">What is the (average) thickness of the nourishments? </w:t>
      </w:r>
    </w:p>
    <w:p w:rsidR="00691D3B" w:rsidRPr="004F2B4F" w:rsidRDefault="00691D3B" w:rsidP="002603CC">
      <w:pPr>
        <w:numPr>
          <w:ilvl w:val="1"/>
          <w:numId w:val="14"/>
        </w:numPr>
        <w:spacing w:line="240" w:lineRule="auto"/>
        <w:rPr>
          <w:lang w:val="en-US"/>
        </w:rPr>
      </w:pPr>
      <w:r w:rsidRPr="004F2B4F">
        <w:rPr>
          <w:lang w:val="en-US"/>
        </w:rPr>
        <w:t xml:space="preserve">Is the volume of the nourishments comparable? </w:t>
      </w:r>
    </w:p>
    <w:p w:rsidR="00691D3B" w:rsidRPr="004F2B4F" w:rsidRDefault="00691D3B" w:rsidP="002603CC">
      <w:pPr>
        <w:numPr>
          <w:ilvl w:val="1"/>
          <w:numId w:val="14"/>
        </w:numPr>
        <w:spacing w:line="240" w:lineRule="auto"/>
        <w:rPr>
          <w:lang w:val="en-US"/>
        </w:rPr>
      </w:pPr>
      <w:r w:rsidRPr="004F2B4F">
        <w:rPr>
          <w:lang w:val="en-US"/>
        </w:rPr>
        <w:t xml:space="preserve">Plot the reference profile with markers; does the grid resolution vary in cross-shore direction?    </w:t>
      </w:r>
    </w:p>
    <w:p w:rsidR="00691D3B" w:rsidRPr="004F2B4F" w:rsidRDefault="00691D3B" w:rsidP="002603CC">
      <w:pPr>
        <w:numPr>
          <w:ilvl w:val="0"/>
          <w:numId w:val="14"/>
        </w:numPr>
        <w:spacing w:line="240" w:lineRule="auto"/>
        <w:rPr>
          <w:lang w:val="en-US"/>
        </w:rPr>
      </w:pPr>
      <w:r w:rsidRPr="004F2B4F">
        <w:rPr>
          <w:lang w:val="en-US"/>
        </w:rPr>
        <w:t>Use the Quickplot tutorial and try to make an animation in which you plot short wave height (H), water level (including long wave variations, zs) and bed level (zb) as function of time.</w:t>
      </w:r>
    </w:p>
    <w:p w:rsidR="00691D3B" w:rsidRPr="004F2B4F" w:rsidRDefault="00691D3B" w:rsidP="002603CC">
      <w:pPr>
        <w:numPr>
          <w:ilvl w:val="0"/>
          <w:numId w:val="14"/>
        </w:numPr>
        <w:spacing w:line="240" w:lineRule="auto"/>
        <w:rPr>
          <w:lang w:val="en-US"/>
        </w:rPr>
      </w:pPr>
      <w:r w:rsidRPr="004F2B4F">
        <w:rPr>
          <w:lang w:val="en-US"/>
        </w:rPr>
        <w:t>Plot the offshore water level as function of time. Also open the file “tide.tek” (Tekal data files format), which contains the imposed surge level. Did the model correctly simulate the imposed surge level?</w:t>
      </w:r>
    </w:p>
    <w:p w:rsidR="00691D3B" w:rsidRPr="004F2B4F" w:rsidRDefault="00691D3B" w:rsidP="002603CC">
      <w:pPr>
        <w:numPr>
          <w:ilvl w:val="0"/>
          <w:numId w:val="14"/>
        </w:numPr>
        <w:spacing w:line="240" w:lineRule="auto"/>
        <w:rPr>
          <w:lang w:val="en-US"/>
        </w:rPr>
      </w:pPr>
      <w:r w:rsidRPr="004F2B4F">
        <w:rPr>
          <w:lang w:val="en-US"/>
        </w:rPr>
        <w:t>Inspect the final bathymetries of each simulation.</w:t>
      </w:r>
    </w:p>
    <w:p w:rsidR="00691D3B" w:rsidRPr="004F2B4F" w:rsidRDefault="00691D3B" w:rsidP="002603CC">
      <w:pPr>
        <w:numPr>
          <w:ilvl w:val="1"/>
          <w:numId w:val="14"/>
        </w:numPr>
        <w:spacing w:line="240" w:lineRule="auto"/>
        <w:rPr>
          <w:lang w:val="en-US"/>
        </w:rPr>
      </w:pPr>
      <w:r w:rsidRPr="004F2B4F">
        <w:rPr>
          <w:lang w:val="en-US"/>
        </w:rPr>
        <w:t>What is the dune face retreat in the three simulations you have carried out?</w:t>
      </w:r>
    </w:p>
    <w:p w:rsidR="00691D3B" w:rsidRPr="004F2B4F" w:rsidRDefault="00691D3B" w:rsidP="002603CC">
      <w:pPr>
        <w:numPr>
          <w:ilvl w:val="1"/>
          <w:numId w:val="14"/>
        </w:numPr>
        <w:spacing w:line="240" w:lineRule="auto"/>
        <w:rPr>
          <w:lang w:val="en-US"/>
        </w:rPr>
      </w:pPr>
      <w:r w:rsidRPr="004F2B4F">
        <w:rPr>
          <w:lang w:val="en-US"/>
        </w:rPr>
        <w:t>Where does the eroded sediment form the dunes deposit?</w:t>
      </w:r>
    </w:p>
    <w:p w:rsidR="00691D3B" w:rsidRPr="004F2B4F" w:rsidRDefault="00691D3B" w:rsidP="002603CC">
      <w:pPr>
        <w:numPr>
          <w:ilvl w:val="1"/>
          <w:numId w:val="14"/>
        </w:numPr>
        <w:spacing w:line="240" w:lineRule="auto"/>
        <w:rPr>
          <w:lang w:val="en-US"/>
        </w:rPr>
      </w:pPr>
      <w:r w:rsidRPr="004F2B4F">
        <w:rPr>
          <w:lang w:val="en-US"/>
        </w:rPr>
        <w:t>What nourishment type is most effective in reducing the impact of a storm and do you have an explanation for this?</w:t>
      </w:r>
    </w:p>
    <w:p w:rsidR="00691D3B" w:rsidRPr="004F2B4F" w:rsidRDefault="00691D3B" w:rsidP="002603CC">
      <w:pPr>
        <w:numPr>
          <w:ilvl w:val="0"/>
          <w:numId w:val="14"/>
        </w:numPr>
        <w:spacing w:line="240" w:lineRule="auto"/>
        <w:rPr>
          <w:lang w:val="en-US"/>
        </w:rPr>
      </w:pPr>
      <w:r w:rsidRPr="004F2B4F">
        <w:rPr>
          <w:lang w:val="en-US"/>
        </w:rPr>
        <w:t>In the folder “banquette” you find a final simulation in which a special beach nourishment type is evaluated named a banquette. This beach nourishment has a highly elevated flat area that connects to the dune foot on which beach restaurants can be build.</w:t>
      </w:r>
    </w:p>
    <w:p w:rsidR="00691D3B" w:rsidRPr="004F2B4F" w:rsidRDefault="00691D3B" w:rsidP="002603CC">
      <w:pPr>
        <w:numPr>
          <w:ilvl w:val="1"/>
          <w:numId w:val="14"/>
        </w:numPr>
        <w:spacing w:line="240" w:lineRule="auto"/>
        <w:rPr>
          <w:lang w:val="en-US"/>
        </w:rPr>
      </w:pPr>
      <w:r w:rsidRPr="004F2B4F">
        <w:rPr>
          <w:lang w:val="en-US"/>
        </w:rPr>
        <w:t>Run the model and compare in Quickplot the banquette design with the beach nourishment design we have evaluated before. Do you expect more or less erosion?</w:t>
      </w:r>
    </w:p>
    <w:p w:rsidR="00691D3B" w:rsidRPr="004F2B4F" w:rsidRDefault="00691D3B" w:rsidP="002603CC">
      <w:pPr>
        <w:numPr>
          <w:ilvl w:val="1"/>
          <w:numId w:val="14"/>
        </w:numPr>
        <w:spacing w:line="240" w:lineRule="auto"/>
        <w:rPr>
          <w:lang w:val="en-US"/>
        </w:rPr>
      </w:pPr>
      <w:r w:rsidRPr="004F2B4F">
        <w:rPr>
          <w:lang w:val="en-US"/>
        </w:rPr>
        <w:t>Check your hypothesis by comparing the final profile of the banquette simulation to the other simulations.</w:t>
      </w:r>
    </w:p>
    <w:p w:rsidR="00691D3B" w:rsidRPr="004F2B4F" w:rsidRDefault="00691D3B" w:rsidP="002603CC">
      <w:pPr>
        <w:numPr>
          <w:ilvl w:val="1"/>
          <w:numId w:val="14"/>
        </w:numPr>
        <w:spacing w:line="240" w:lineRule="auto"/>
        <w:rPr>
          <w:lang w:val="en-US"/>
        </w:rPr>
      </w:pPr>
      <w:r w:rsidRPr="004F2B4F">
        <w:rPr>
          <w:lang w:val="en-US"/>
        </w:rPr>
        <w:t xml:space="preserve">What would be your approach to further reduce beach and dune erosion? </w:t>
      </w:r>
    </w:p>
    <w:p w:rsidR="00691D3B" w:rsidRPr="004F2B4F" w:rsidRDefault="00691D3B" w:rsidP="002603CC">
      <w:pPr>
        <w:rPr>
          <w:b/>
          <w:lang w:val="en-US"/>
        </w:rPr>
      </w:pPr>
    </w:p>
    <w:p w:rsidR="00691D3B" w:rsidRPr="004F2B4F" w:rsidRDefault="00691D3B" w:rsidP="002603CC">
      <w:pPr>
        <w:pStyle w:val="Heading3"/>
        <w:jc w:val="both"/>
        <w:rPr>
          <w:lang w:val="en-US"/>
        </w:rPr>
      </w:pPr>
      <w:bookmarkStart w:id="413" w:name="_Toc412196419"/>
      <w:bookmarkStart w:id="414" w:name="_Toc412623883"/>
      <w:r w:rsidRPr="004F2B4F">
        <w:rPr>
          <w:lang w:val="en-US"/>
        </w:rPr>
        <w:t xml:space="preserve">Overwash at Santa Rosa </w:t>
      </w:r>
      <w:proofErr w:type="gramStart"/>
      <w:r w:rsidRPr="004F2B4F">
        <w:rPr>
          <w:lang w:val="en-US"/>
        </w:rPr>
        <w:t>Island ,</w:t>
      </w:r>
      <w:proofErr w:type="gramEnd"/>
      <w:r w:rsidRPr="004F2B4F">
        <w:rPr>
          <w:lang w:val="en-US"/>
        </w:rPr>
        <w:t xml:space="preserve"> USA (2DH)</w:t>
      </w:r>
      <w:bookmarkEnd w:id="413"/>
      <w:bookmarkEnd w:id="414"/>
      <w:r w:rsidRPr="004F2B4F">
        <w:rPr>
          <w:lang w:val="en-US"/>
        </w:rPr>
        <w:t xml:space="preserve"> </w:t>
      </w:r>
    </w:p>
    <w:p w:rsidR="00691D3B" w:rsidRPr="004F2B4F" w:rsidRDefault="00691D3B" w:rsidP="002603CC">
      <w:pPr>
        <w:rPr>
          <w:lang w:val="en-US"/>
        </w:rPr>
      </w:pPr>
      <w:r w:rsidRPr="004F2B4F">
        <w:rPr>
          <w:lang w:val="en-US"/>
        </w:rPr>
        <w:t xml:space="preserve">This case concerns overwash at Santa Rosa </w:t>
      </w:r>
      <w:proofErr w:type="gramStart"/>
      <w:r w:rsidRPr="004F2B4F">
        <w:rPr>
          <w:lang w:val="en-US"/>
        </w:rPr>
        <w:t>island</w:t>
      </w:r>
      <w:proofErr w:type="gramEnd"/>
      <w:r w:rsidRPr="004F2B4F">
        <w:rPr>
          <w:lang w:val="en-US"/>
        </w:rPr>
        <w:t xml:space="preserve"> in the Gulf of Mexico during hurricane Ivan in 2004. </w:t>
      </w:r>
    </w:p>
    <w:p w:rsidR="00691D3B" w:rsidRPr="004F2B4F" w:rsidRDefault="00691D3B" w:rsidP="002603CC">
      <w:pPr>
        <w:rPr>
          <w:lang w:val="en-US"/>
        </w:rPr>
      </w:pPr>
    </w:p>
    <w:p w:rsidR="00691D3B" w:rsidRPr="004F2B4F" w:rsidRDefault="00691D3B" w:rsidP="002603CC">
      <w:pPr>
        <w:rPr>
          <w:lang w:val="en-US"/>
        </w:rPr>
      </w:pPr>
      <w:r w:rsidRPr="004F2B4F">
        <w:rPr>
          <w:lang w:val="en-US"/>
        </w:rPr>
        <w:t>You can work on the following assignments.</w:t>
      </w:r>
    </w:p>
    <w:p w:rsidR="00691D3B" w:rsidRPr="004F2B4F" w:rsidRDefault="00691D3B" w:rsidP="002603CC">
      <w:pPr>
        <w:rPr>
          <w:b/>
          <w:lang w:val="en-US"/>
        </w:rPr>
      </w:pPr>
    </w:p>
    <w:p w:rsidR="00691D3B" w:rsidRPr="004F2B4F" w:rsidRDefault="00691D3B" w:rsidP="002603CC">
      <w:pPr>
        <w:numPr>
          <w:ilvl w:val="0"/>
          <w:numId w:val="6"/>
        </w:numPr>
        <w:spacing w:line="240" w:lineRule="auto"/>
        <w:rPr>
          <w:lang w:val="en-US"/>
        </w:rPr>
      </w:pPr>
      <w:r w:rsidRPr="004F2B4F">
        <w:rPr>
          <w:lang w:val="en-US"/>
        </w:rPr>
        <w:t xml:space="preserve">For the reference case open the params.txt in which you specify model input files and settings. Check the number of grid-points in x-direction (keyword: </w:t>
      </w:r>
      <w:r w:rsidRPr="004F2B4F">
        <w:rPr>
          <w:i/>
          <w:lang w:val="en-US"/>
        </w:rPr>
        <w:t>nx</w:t>
      </w:r>
      <w:r w:rsidRPr="004F2B4F">
        <w:rPr>
          <w:lang w:val="en-US"/>
        </w:rPr>
        <w:t xml:space="preserve">) and y-direction (keyword: </w:t>
      </w:r>
      <w:proofErr w:type="gramStart"/>
      <w:r w:rsidRPr="004F2B4F">
        <w:rPr>
          <w:i/>
          <w:lang w:val="en-US"/>
        </w:rPr>
        <w:t>ny</w:t>
      </w:r>
      <w:proofErr w:type="gramEnd"/>
      <w:r w:rsidRPr="004F2B4F">
        <w:rPr>
          <w:lang w:val="en-US"/>
        </w:rPr>
        <w:t xml:space="preserve">). How many directional wave bins are defined and what is their width (keywords: </w:t>
      </w:r>
      <w:r w:rsidRPr="004F2B4F">
        <w:rPr>
          <w:i/>
          <w:lang w:val="en-US"/>
        </w:rPr>
        <w:t>thetamin</w:t>
      </w:r>
      <w:r w:rsidRPr="004F2B4F">
        <w:rPr>
          <w:lang w:val="en-US"/>
        </w:rPr>
        <w:t xml:space="preserve">, </w:t>
      </w:r>
      <w:r w:rsidRPr="004F2B4F">
        <w:rPr>
          <w:i/>
          <w:lang w:val="en-US"/>
        </w:rPr>
        <w:t>thetamax</w:t>
      </w:r>
      <w:r w:rsidRPr="004F2B4F">
        <w:rPr>
          <w:lang w:val="en-US"/>
        </w:rPr>
        <w:t xml:space="preserve">, </w:t>
      </w:r>
      <w:r w:rsidRPr="004F2B4F">
        <w:rPr>
          <w:i/>
          <w:lang w:val="en-US"/>
        </w:rPr>
        <w:t>dtheta</w:t>
      </w:r>
      <w:r w:rsidRPr="004F2B4F">
        <w:rPr>
          <w:lang w:val="en-US"/>
        </w:rPr>
        <w:t>).</w:t>
      </w:r>
    </w:p>
    <w:p w:rsidR="00691D3B" w:rsidRPr="004F2B4F" w:rsidRDefault="00691D3B" w:rsidP="002603CC">
      <w:pPr>
        <w:numPr>
          <w:ilvl w:val="0"/>
          <w:numId w:val="6"/>
        </w:numPr>
        <w:rPr>
          <w:lang w:val="en-US"/>
        </w:rPr>
      </w:pPr>
      <w:r w:rsidRPr="004F2B4F">
        <w:rPr>
          <w:lang w:val="en-US"/>
        </w:rPr>
        <w:t xml:space="preserve">In this simulation the grid is specified in Delft3D format. Open Quickin in the Delft 3D menu (Grid </w:t>
      </w:r>
      <w:r w:rsidRPr="004F2B4F">
        <w:rPr>
          <w:lang w:val="en-US"/>
        </w:rPr>
        <w:sym w:font="Wingdings" w:char="F0E0"/>
      </w:r>
      <w:r w:rsidRPr="004F2B4F">
        <w:rPr>
          <w:lang w:val="en-US"/>
        </w:rPr>
        <w:t xml:space="preserve"> Quickin) and use the brief tutorial to read in the grid and bathymetry. Does the grid resolution vary in cross-shore direction? And in longshore direction? What are the minimum dx and </w:t>
      </w:r>
      <w:proofErr w:type="gramStart"/>
      <w:r w:rsidRPr="004F2B4F">
        <w:rPr>
          <w:lang w:val="en-US"/>
        </w:rPr>
        <w:t>dy</w:t>
      </w:r>
      <w:proofErr w:type="gramEnd"/>
      <w:r w:rsidRPr="004F2B4F">
        <w:rPr>
          <w:lang w:val="en-US"/>
        </w:rPr>
        <w:t>? Why can the grid be coarse offshore?</w:t>
      </w:r>
    </w:p>
    <w:p w:rsidR="00691D3B" w:rsidRPr="004F2B4F" w:rsidRDefault="00691D3B" w:rsidP="002603CC">
      <w:pPr>
        <w:numPr>
          <w:ilvl w:val="0"/>
          <w:numId w:val="6"/>
        </w:numPr>
        <w:rPr>
          <w:lang w:val="en-US"/>
        </w:rPr>
      </w:pPr>
      <w:r w:rsidRPr="004F2B4F">
        <w:rPr>
          <w:lang w:val="en-US"/>
        </w:rPr>
        <w:t>How many wave conditions do we apply in this simulation? What is the offshore mean wave direction? Does the surge level change in the simulation?</w:t>
      </w:r>
    </w:p>
    <w:p w:rsidR="00691D3B" w:rsidRPr="004F2B4F" w:rsidRDefault="00691D3B" w:rsidP="002603CC">
      <w:pPr>
        <w:numPr>
          <w:ilvl w:val="0"/>
          <w:numId w:val="6"/>
        </w:numPr>
        <w:rPr>
          <w:lang w:val="en-US"/>
        </w:rPr>
      </w:pPr>
      <w:r w:rsidRPr="004F2B4F">
        <w:rPr>
          <w:lang w:val="en-US"/>
        </w:rPr>
        <w:t>What is the simulation time (hydrodynamic and morphologic)?</w:t>
      </w:r>
    </w:p>
    <w:p w:rsidR="00691D3B" w:rsidRPr="004F2B4F" w:rsidRDefault="00691D3B" w:rsidP="002603CC">
      <w:pPr>
        <w:numPr>
          <w:ilvl w:val="0"/>
          <w:numId w:val="6"/>
        </w:numPr>
        <w:rPr>
          <w:lang w:val="en-US"/>
        </w:rPr>
      </w:pPr>
      <w:r w:rsidRPr="004F2B4F">
        <w:rPr>
          <w:lang w:val="en-US"/>
        </w:rPr>
        <w:t>Inspect the model results and make an animation of the short wave height (H) and the water levels (including long wave, zs). Describe what is happening.</w:t>
      </w:r>
    </w:p>
    <w:p w:rsidR="00691D3B" w:rsidRPr="004F2B4F" w:rsidRDefault="00691D3B" w:rsidP="002603CC">
      <w:pPr>
        <w:pStyle w:val="ListParagraph"/>
        <w:numPr>
          <w:ilvl w:val="0"/>
          <w:numId w:val="20"/>
        </w:numPr>
        <w:rPr>
          <w:lang w:val="en-US"/>
        </w:rPr>
      </w:pPr>
      <w:r w:rsidRPr="004F2B4F">
        <w:rPr>
          <w:lang w:val="en-US"/>
        </w:rPr>
        <w:t>For the water levels set the color limits manual between -0.5 and 3.5.</w:t>
      </w:r>
    </w:p>
    <w:p w:rsidR="00691D3B" w:rsidRPr="004F2B4F" w:rsidRDefault="00691D3B" w:rsidP="002603CC">
      <w:pPr>
        <w:numPr>
          <w:ilvl w:val="0"/>
          <w:numId w:val="6"/>
        </w:numPr>
        <w:rPr>
          <w:lang w:val="en-US"/>
        </w:rPr>
      </w:pPr>
      <w:r w:rsidRPr="004F2B4F">
        <w:rPr>
          <w:lang w:val="en-US"/>
        </w:rPr>
        <w:t>Make an animation of cumulative sedimentation/erosion. Describe what is happening.</w:t>
      </w:r>
    </w:p>
    <w:p w:rsidR="00691D3B" w:rsidRPr="004F2B4F" w:rsidRDefault="00691D3B" w:rsidP="002603CC">
      <w:pPr>
        <w:pStyle w:val="ListParagraph"/>
        <w:numPr>
          <w:ilvl w:val="0"/>
          <w:numId w:val="20"/>
        </w:numPr>
        <w:rPr>
          <w:lang w:val="en-US"/>
        </w:rPr>
      </w:pPr>
      <w:r w:rsidRPr="004F2B4F">
        <w:rPr>
          <w:lang w:val="en-US"/>
        </w:rPr>
        <w:t>For the sedimentation/erosion set the color limits manual between -3 and 3</w:t>
      </w:r>
    </w:p>
    <w:p w:rsidR="00691D3B" w:rsidRPr="004F2B4F" w:rsidRDefault="00691D3B" w:rsidP="002603CC">
      <w:pPr>
        <w:numPr>
          <w:ilvl w:val="0"/>
          <w:numId w:val="6"/>
        </w:numPr>
        <w:rPr>
          <w:lang w:val="en-US"/>
        </w:rPr>
      </w:pPr>
      <w:r w:rsidRPr="004F2B4F">
        <w:rPr>
          <w:lang w:val="en-US"/>
        </w:rPr>
        <w:t>Look at the mean flow field. Plot the flow field in colored vectors. Where are the flow velocities highest and what is the direction of the flow (cross-shore or longshore)? Is there (also) a longshore current present and what is its intensity?</w:t>
      </w:r>
    </w:p>
    <w:p w:rsidR="00691D3B" w:rsidRPr="004F2B4F" w:rsidRDefault="00691D3B" w:rsidP="002603CC">
      <w:pPr>
        <w:rPr>
          <w:lang w:val="en-US"/>
        </w:rPr>
      </w:pPr>
    </w:p>
    <w:p w:rsidR="00691D3B" w:rsidRPr="004F2B4F" w:rsidRDefault="00691D3B" w:rsidP="002603CC">
      <w:pPr>
        <w:rPr>
          <w:lang w:val="en-US"/>
        </w:rPr>
      </w:pPr>
      <w:r w:rsidRPr="004F2B4F">
        <w:rPr>
          <w:lang w:val="en-US"/>
        </w:rPr>
        <w:t xml:space="preserve">If you have time left feel free to: </w:t>
      </w:r>
    </w:p>
    <w:p w:rsidR="00691D3B" w:rsidRPr="004F2B4F" w:rsidRDefault="00691D3B" w:rsidP="002603CC">
      <w:pPr>
        <w:pStyle w:val="ListParagraph"/>
        <w:numPr>
          <w:ilvl w:val="0"/>
          <w:numId w:val="20"/>
        </w:numPr>
        <w:rPr>
          <w:lang w:val="en-US"/>
        </w:rPr>
      </w:pPr>
      <w:r w:rsidRPr="004F2B4F">
        <w:rPr>
          <w:lang w:val="en-US"/>
        </w:rPr>
        <w:t>Narrow or broaden the imposed spectrum by changing the parameter directional spreading (</w:t>
      </w:r>
      <w:r w:rsidRPr="004F2B4F">
        <w:rPr>
          <w:i/>
          <w:lang w:val="en-US"/>
        </w:rPr>
        <w:t>s</w:t>
      </w:r>
      <w:r w:rsidRPr="004F2B4F">
        <w:rPr>
          <w:lang w:val="en-US"/>
        </w:rPr>
        <w:t xml:space="preserve">) in ‘jonswap.inp’ (you could for example set s = 100 and s = 2 respectively). Make animations of the instantaneous short wave height to see what is happening to the size of the wave groups.  </w:t>
      </w:r>
    </w:p>
    <w:p w:rsidR="00691D3B" w:rsidRPr="004F2B4F" w:rsidRDefault="00691D3B" w:rsidP="002603CC">
      <w:pPr>
        <w:pStyle w:val="ListParagraph"/>
        <w:numPr>
          <w:ilvl w:val="0"/>
          <w:numId w:val="20"/>
        </w:numPr>
        <w:rPr>
          <w:lang w:val="en-US"/>
        </w:rPr>
      </w:pPr>
      <w:r w:rsidRPr="004F2B4F">
        <w:rPr>
          <w:lang w:val="en-US"/>
        </w:rPr>
        <w:t xml:space="preserve">Design </w:t>
      </w:r>
      <w:proofErr w:type="gramStart"/>
      <w:r w:rsidRPr="004F2B4F">
        <w:rPr>
          <w:lang w:val="en-US"/>
        </w:rPr>
        <w:t>a nourishment</w:t>
      </w:r>
      <w:proofErr w:type="gramEnd"/>
      <w:r w:rsidRPr="004F2B4F">
        <w:rPr>
          <w:lang w:val="en-US"/>
        </w:rPr>
        <w:t xml:space="preserve"> in Quickin to reduce the impact of the storm on Santa Rosa Island. Change the depth file in params.txt to make a simulation with the updated bathymetry.</w:t>
      </w:r>
    </w:p>
    <w:p w:rsidR="00691D3B" w:rsidRPr="004F2B4F" w:rsidRDefault="00691D3B" w:rsidP="002603CC">
      <w:pPr>
        <w:rPr>
          <w:b/>
          <w:lang w:val="en-US"/>
        </w:rPr>
      </w:pPr>
    </w:p>
    <w:p w:rsidR="00691D3B" w:rsidRPr="004F2B4F" w:rsidRDefault="00691D3B" w:rsidP="002603CC">
      <w:pPr>
        <w:pStyle w:val="Heading3"/>
        <w:jc w:val="both"/>
        <w:rPr>
          <w:lang w:val="en-US"/>
        </w:rPr>
      </w:pPr>
      <w:r w:rsidRPr="004F2B4F">
        <w:rPr>
          <w:lang w:val="en-US"/>
        </w:rPr>
        <w:br w:type="page"/>
      </w:r>
      <w:bookmarkStart w:id="415" w:name="_Toc412196420"/>
      <w:bookmarkStart w:id="416" w:name="_Toc412623884"/>
      <w:r w:rsidRPr="004F2B4F">
        <w:rPr>
          <w:lang w:val="en-US"/>
        </w:rPr>
        <w:t>Yanchep perched beach and natural breakwater (2DH)</w:t>
      </w:r>
      <w:bookmarkEnd w:id="415"/>
      <w:bookmarkEnd w:id="416"/>
      <w:r w:rsidRPr="004F2B4F">
        <w:rPr>
          <w:lang w:val="en-US"/>
        </w:rPr>
        <w:t xml:space="preserve"> </w:t>
      </w:r>
    </w:p>
    <w:p w:rsidR="00691D3B" w:rsidRPr="004F2B4F" w:rsidRDefault="00691D3B" w:rsidP="002603CC">
      <w:pPr>
        <w:rPr>
          <w:lang w:val="en-US"/>
        </w:rPr>
      </w:pPr>
      <w:r w:rsidRPr="004F2B4F">
        <w:rPr>
          <w:lang w:val="en-US"/>
        </w:rPr>
        <w:t xml:space="preserve">This case is an example of a beach 60km north of Perth most commonly known as Yanchep lagoon. Many beaches in WA like Yanchep are fronted by shallow reef and here we are investigating the effects of the reef on the morphodynamics. </w:t>
      </w:r>
    </w:p>
    <w:p w:rsidR="00691D3B" w:rsidRPr="004F2B4F" w:rsidRDefault="00691D3B" w:rsidP="002603CC">
      <w:pPr>
        <w:rPr>
          <w:lang w:val="en-US"/>
        </w:rPr>
      </w:pPr>
    </w:p>
    <w:p w:rsidR="00691D3B" w:rsidRPr="004F2B4F" w:rsidRDefault="00691D3B" w:rsidP="002603CC">
      <w:pPr>
        <w:rPr>
          <w:lang w:val="en-US"/>
        </w:rPr>
      </w:pPr>
      <w:r w:rsidRPr="004F2B4F">
        <w:rPr>
          <w:lang w:val="en-US"/>
        </w:rPr>
        <w:t>You can work on the following assignments:</w:t>
      </w:r>
    </w:p>
    <w:p w:rsidR="00691D3B" w:rsidRPr="004F2B4F" w:rsidRDefault="00691D3B" w:rsidP="002603CC">
      <w:pPr>
        <w:rPr>
          <w:b/>
          <w:lang w:val="en-US"/>
        </w:rPr>
      </w:pPr>
    </w:p>
    <w:p w:rsidR="00691D3B" w:rsidRPr="004F2B4F" w:rsidRDefault="00691D3B" w:rsidP="002603CC">
      <w:pPr>
        <w:pStyle w:val="ListParagraph"/>
        <w:numPr>
          <w:ilvl w:val="0"/>
          <w:numId w:val="21"/>
        </w:numPr>
        <w:rPr>
          <w:lang w:val="en-US"/>
        </w:rPr>
      </w:pPr>
      <w:r w:rsidRPr="004F2B4F">
        <w:rPr>
          <w:lang w:val="en-US"/>
        </w:rPr>
        <w:t>Go to the folder “Examples\YanchepBeach” and double click the file “run_model.bat”. The simulation will start (and will run about 15 minutes).</w:t>
      </w:r>
    </w:p>
    <w:p w:rsidR="00691D3B" w:rsidRPr="004F2B4F" w:rsidRDefault="00691D3B" w:rsidP="002603CC">
      <w:pPr>
        <w:pStyle w:val="ListParagraph"/>
        <w:numPr>
          <w:ilvl w:val="0"/>
          <w:numId w:val="21"/>
        </w:numPr>
        <w:rPr>
          <w:lang w:val="en-US"/>
        </w:rPr>
      </w:pPr>
      <w:r w:rsidRPr="004F2B4F">
        <w:rPr>
          <w:lang w:val="en-US"/>
        </w:rPr>
        <w:t>Meanwhile, inspect the bathymetry file and the structure file (using Quickin). What is the depth in the lagoon? Is the reef enclosing the lagoon below or above the model initial water level? What is the wave height at the boundary condition?</w:t>
      </w:r>
    </w:p>
    <w:p w:rsidR="00691D3B" w:rsidRPr="004F2B4F" w:rsidRDefault="00691D3B" w:rsidP="002603CC">
      <w:pPr>
        <w:pStyle w:val="ListParagraph"/>
        <w:numPr>
          <w:ilvl w:val="0"/>
          <w:numId w:val="21"/>
        </w:numPr>
        <w:rPr>
          <w:lang w:val="en-US"/>
        </w:rPr>
      </w:pPr>
      <w:proofErr w:type="gramStart"/>
      <w:r w:rsidRPr="004F2B4F">
        <w:rPr>
          <w:lang w:val="en-US"/>
        </w:rPr>
        <w:t>Use  Quickplot</w:t>
      </w:r>
      <w:proofErr w:type="gramEnd"/>
      <w:r w:rsidRPr="004F2B4F">
        <w:rPr>
          <w:lang w:val="en-US"/>
        </w:rPr>
        <w:t xml:space="preserve"> and try to make an animation in which you plot short wave height (H), water level (including long wave variations) (zs) and Eulerian velocities (ue and ve) as function of time.What happens in the lagoon?</w:t>
      </w:r>
    </w:p>
    <w:p w:rsidR="00691D3B" w:rsidRPr="004F2B4F" w:rsidRDefault="00691D3B" w:rsidP="002603CC">
      <w:pPr>
        <w:pStyle w:val="ListParagraph"/>
        <w:numPr>
          <w:ilvl w:val="0"/>
          <w:numId w:val="21"/>
        </w:numPr>
        <w:rPr>
          <w:lang w:val="en-US"/>
        </w:rPr>
      </w:pPr>
      <w:proofErr w:type="gramStart"/>
      <w:r w:rsidRPr="004F2B4F">
        <w:rPr>
          <w:lang w:val="en-US"/>
        </w:rPr>
        <w:t>Use  Quickplot</w:t>
      </w:r>
      <w:proofErr w:type="gramEnd"/>
      <w:r w:rsidRPr="004F2B4F">
        <w:rPr>
          <w:lang w:val="en-US"/>
        </w:rPr>
        <w:t xml:space="preserve"> and try to make</w:t>
      </w:r>
      <w:r w:rsidRPr="004F2B4F" w:rsidDel="005A2E1E">
        <w:rPr>
          <w:lang w:val="en-US"/>
        </w:rPr>
        <w:t xml:space="preserve"> </w:t>
      </w:r>
      <w:r w:rsidRPr="004F2B4F">
        <w:rPr>
          <w:lang w:val="en-US"/>
        </w:rPr>
        <w:t>an animation of cumulative sedimentation/erosion. What happens in the lagoon?</w:t>
      </w:r>
    </w:p>
    <w:p w:rsidR="00691D3B" w:rsidRPr="004F2B4F" w:rsidRDefault="00691D3B" w:rsidP="002603CC">
      <w:pPr>
        <w:pStyle w:val="ListParagraph"/>
        <w:numPr>
          <w:ilvl w:val="0"/>
          <w:numId w:val="21"/>
        </w:numPr>
        <w:rPr>
          <w:lang w:val="en-US"/>
        </w:rPr>
      </w:pPr>
      <w:r w:rsidRPr="004F2B4F">
        <w:rPr>
          <w:lang w:val="en-US"/>
        </w:rPr>
        <w:t xml:space="preserve">How is the lagoon affected by the mean water level? Increase or decrease the mean water level condition (‘tide.tx’), run the model again (maybe for a shorter time by reducing keyword: </w:t>
      </w:r>
      <w:r w:rsidRPr="004F2B4F">
        <w:rPr>
          <w:i/>
          <w:lang w:val="en-US"/>
        </w:rPr>
        <w:t>tstop</w:t>
      </w:r>
      <w:r w:rsidRPr="004F2B4F">
        <w:rPr>
          <w:lang w:val="en-US"/>
        </w:rPr>
        <w:t>). How are the circulation and sediment transport affected?</w:t>
      </w:r>
    </w:p>
    <w:p w:rsidR="00691D3B" w:rsidRPr="004F2B4F" w:rsidRDefault="00691D3B" w:rsidP="002603CC">
      <w:pPr>
        <w:pStyle w:val="ListParagraph"/>
        <w:numPr>
          <w:ilvl w:val="0"/>
          <w:numId w:val="21"/>
        </w:numPr>
        <w:rPr>
          <w:lang w:val="en-US"/>
        </w:rPr>
      </w:pPr>
      <w:r w:rsidRPr="004F2B4F">
        <w:rPr>
          <w:lang w:val="en-US"/>
        </w:rPr>
        <w:t xml:space="preserve">What would happen if the lagoon was open at the southern end? Open the structure file (keyword: ne_layer=’reef.dep’) with the Quickin tool and modify it to allow the southern end of the lagoon to be eroded. Modify the param.txt file to use this new structure file and run the model. Alternatively, remove the reef from the bathymetry and rerun the model without the structure file, by setting the keyword </w:t>
      </w:r>
      <w:r w:rsidRPr="004F2B4F">
        <w:rPr>
          <w:i/>
          <w:lang w:val="en-US"/>
        </w:rPr>
        <w:t>struct=0</w:t>
      </w:r>
      <w:r w:rsidRPr="004F2B4F">
        <w:rPr>
          <w:lang w:val="en-US"/>
        </w:rPr>
        <w:t>.</w:t>
      </w:r>
    </w:p>
    <w:p w:rsidR="00691D3B" w:rsidRPr="004F2B4F" w:rsidRDefault="00691D3B" w:rsidP="002603CC">
      <w:pPr>
        <w:rPr>
          <w:lang w:val="en-US"/>
        </w:rPr>
      </w:pPr>
    </w:p>
    <w:p w:rsidR="00691D3B" w:rsidRPr="004F2B4F" w:rsidRDefault="00691D3B" w:rsidP="002603CC">
      <w:pPr>
        <w:rPr>
          <w:lang w:val="en-US"/>
        </w:rPr>
      </w:pPr>
      <w:r w:rsidRPr="004F2B4F">
        <w:rPr>
          <w:lang w:val="en-US"/>
        </w:rPr>
        <w:t>If you still have time;</w:t>
      </w:r>
    </w:p>
    <w:p w:rsidR="00691D3B" w:rsidRPr="004F2B4F" w:rsidRDefault="00691D3B" w:rsidP="002603CC">
      <w:pPr>
        <w:pStyle w:val="ListParagraph"/>
        <w:numPr>
          <w:ilvl w:val="0"/>
          <w:numId w:val="22"/>
        </w:numPr>
        <w:rPr>
          <w:lang w:val="en-US"/>
        </w:rPr>
      </w:pPr>
      <w:r w:rsidRPr="004F2B4F">
        <w:rPr>
          <w:lang w:val="en-US"/>
        </w:rPr>
        <w:t xml:space="preserve">Reefs are very rough what happens in the model when the friction is increased? Reduce the Chezy roughness and increase the value of </w:t>
      </w:r>
      <w:r w:rsidRPr="004F2B4F">
        <w:rPr>
          <w:i/>
          <w:lang w:val="en-US"/>
        </w:rPr>
        <w:t>f</w:t>
      </w:r>
      <w:r w:rsidRPr="004F2B4F">
        <w:rPr>
          <w:i/>
          <w:vertAlign w:val="subscript"/>
          <w:lang w:val="en-US"/>
        </w:rPr>
        <w:t>w</w:t>
      </w:r>
      <w:r w:rsidRPr="004F2B4F">
        <w:rPr>
          <w:lang w:val="en-US"/>
        </w:rPr>
        <w:t>. Rerun the model what do you observe?</w:t>
      </w:r>
    </w:p>
    <w:p w:rsidR="00691D3B" w:rsidRPr="004F2B4F" w:rsidRDefault="00691D3B" w:rsidP="002603CC">
      <w:pPr>
        <w:pStyle w:val="ListParagraph"/>
        <w:numPr>
          <w:ilvl w:val="0"/>
          <w:numId w:val="22"/>
        </w:numPr>
        <w:rPr>
          <w:lang w:val="en-US"/>
        </w:rPr>
      </w:pPr>
      <w:r w:rsidRPr="004F2B4F">
        <w:rPr>
          <w:lang w:val="en-US"/>
        </w:rPr>
        <w:t xml:space="preserve">Is wave/current interaction (keyword: </w:t>
      </w:r>
      <w:r w:rsidRPr="004F2B4F">
        <w:rPr>
          <w:i/>
          <w:lang w:val="en-US"/>
        </w:rPr>
        <w:t>wci=1</w:t>
      </w:r>
      <w:r w:rsidRPr="004F2B4F">
        <w:rPr>
          <w:lang w:val="en-US"/>
        </w:rPr>
        <w:t>) switched on? Rerun the model with the wave/current switch on/off. Compare the output with model you ran previously. How much effect do you see on the morphology?</w:t>
      </w:r>
    </w:p>
    <w:p w:rsidR="00691D3B" w:rsidRPr="004F2B4F" w:rsidRDefault="00691D3B" w:rsidP="002603CC">
      <w:pPr>
        <w:rPr>
          <w:b/>
          <w:iCs/>
          <w:szCs w:val="28"/>
          <w:lang w:val="en-US"/>
        </w:rPr>
      </w:pPr>
      <w:r w:rsidRPr="004F2B4F">
        <w:rPr>
          <w:lang w:val="en-US"/>
        </w:rPr>
        <w:br w:type="page"/>
      </w:r>
    </w:p>
    <w:p w:rsidR="00691D3B" w:rsidRPr="004F2B4F" w:rsidRDefault="00691D3B" w:rsidP="002603CC">
      <w:pPr>
        <w:pStyle w:val="Heading2"/>
        <w:jc w:val="both"/>
        <w:rPr>
          <w:lang w:val="en-US"/>
        </w:rPr>
      </w:pPr>
      <w:bookmarkStart w:id="417" w:name="_Toc412196421"/>
      <w:bookmarkStart w:id="418" w:name="_Toc412623885"/>
      <w:r w:rsidRPr="004F2B4F">
        <w:rPr>
          <w:lang w:val="en-US"/>
        </w:rPr>
        <w:t>Advanced model coefficients</w:t>
      </w:r>
      <w:bookmarkEnd w:id="417"/>
      <w:bookmarkEnd w:id="418"/>
    </w:p>
    <w:p w:rsidR="00691D3B" w:rsidRPr="004F2B4F" w:rsidRDefault="00691D3B" w:rsidP="002603CC">
      <w:pPr>
        <w:spacing w:line="240" w:lineRule="auto"/>
        <w:rPr>
          <w:b/>
          <w:iCs/>
          <w:szCs w:val="28"/>
          <w:lang w:val="en-US"/>
        </w:rPr>
      </w:pPr>
    </w:p>
    <w:p w:rsidR="00691D3B" w:rsidRPr="004F2B4F" w:rsidRDefault="00691D3B" w:rsidP="002603CC">
      <w:pPr>
        <w:pStyle w:val="BodyText"/>
        <w:rPr>
          <w:lang w:val="en-US"/>
        </w:rPr>
      </w:pPr>
      <w:r w:rsidRPr="004F2B4F">
        <w:rPr>
          <w:lang w:val="en-US"/>
        </w:rPr>
        <w:t>In @ the main input parameters and files required by XBeach to start a simulation are explained. It explained how the user can switch on and off specific processes and how the user can define the model initial and boundary conditions. XBeach offers, however, many more parameters to fine-tune the simulation of different processes. These parameters are listed in the following subsections grouped by process. Most parameters are not relevant for the average XBeach user. Parameters marked with an asterix (*) are considered advanced options that are recommended to stay untouched unless you know what you are doing.</w:t>
      </w:r>
    </w:p>
    <w:p w:rsidR="00691D3B" w:rsidRPr="004F2B4F" w:rsidRDefault="00691D3B" w:rsidP="002603CC">
      <w:pPr>
        <w:pStyle w:val="Heading3"/>
        <w:jc w:val="both"/>
        <w:rPr>
          <w:lang w:val="en-US"/>
        </w:rPr>
      </w:pPr>
      <w:bookmarkStart w:id="419" w:name="_Toc412196422"/>
      <w:bookmarkStart w:id="420" w:name="_Toc412623886"/>
      <w:r w:rsidRPr="004F2B4F">
        <w:rPr>
          <w:lang w:val="en-US"/>
        </w:rPr>
        <w:t>Wave numerics</w:t>
      </w:r>
      <w:bookmarkEnd w:id="419"/>
      <w:bookmarkEnd w:id="420"/>
    </w:p>
    <w:p w:rsidR="00691D3B" w:rsidRPr="004F2B4F" w:rsidRDefault="00691D3B" w:rsidP="002603CC">
      <w:pPr>
        <w:pStyle w:val="BodyText"/>
        <w:rPr>
          <w:lang w:val="en-US"/>
        </w:rPr>
      </w:pPr>
      <w:r w:rsidRPr="004F2B4F">
        <w:rPr>
          <w:lang w:val="en-US"/>
        </w:rPr>
        <w:t xml:space="preserve">The parameters listed in the table below involve the numerical aspects of the wave action balance that solves the wave propagation in the model. The keyword </w:t>
      </w:r>
      <w:r w:rsidRPr="004F2B4F">
        <w:rPr>
          <w:i/>
          <w:lang w:val="en-US"/>
        </w:rPr>
        <w:t xml:space="preserve">scheme </w:t>
      </w:r>
      <w:r w:rsidRPr="004F2B4F">
        <w:rPr>
          <w:lang w:val="en-US"/>
        </w:rPr>
        <w:t>can be used to set the numerical scheme. By default a higher-order upwind scheme is used to minimize numerical dissipation.</w:t>
      </w:r>
    </w:p>
    <w:tbl>
      <w:tblPr>
        <w:tblStyle w:val="LightShading-Accent1"/>
        <w:tblW w:w="0" w:type="auto"/>
        <w:tblLook w:val="04A0" w:firstRow="1" w:lastRow="0" w:firstColumn="1" w:lastColumn="0" w:noHBand="0" w:noVBand="1"/>
      </w:tblPr>
      <w:tblGrid>
        <w:gridCol w:w="1585"/>
        <w:gridCol w:w="2057"/>
        <w:gridCol w:w="1296"/>
        <w:gridCol w:w="1903"/>
        <w:gridCol w:w="848"/>
        <w:gridCol w:w="1241"/>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maxerror*</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wave height error in wave stationary iteration</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5e-05</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1e-05 - 0.001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maxiter*</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number of iterations in wave stationary</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2 - 1000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scheme*</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Numerical scheme for wave propagation</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upwind_2</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upwind_1, lax_wendroff, upwind_2</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wavint</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Interval between wave module calls (only in stationary wave mode)</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60.0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1.0 - 3600.0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91D3B" w:rsidRPr="004F2B4F" w:rsidRDefault="00691D3B" w:rsidP="002603CC">
      <w:pPr>
        <w:pStyle w:val="Heading3"/>
        <w:jc w:val="both"/>
        <w:rPr>
          <w:lang w:val="en-US"/>
        </w:rPr>
      </w:pPr>
      <w:bookmarkStart w:id="421" w:name="_Toc412196423"/>
      <w:bookmarkStart w:id="422" w:name="_Toc412623887"/>
      <w:r w:rsidRPr="004F2B4F">
        <w:rPr>
          <w:lang w:val="en-US"/>
        </w:rPr>
        <w:t>Wave dissipation</w:t>
      </w:r>
      <w:bookmarkEnd w:id="421"/>
      <w:bookmarkEnd w:id="422"/>
    </w:p>
    <w:p w:rsidR="00691D3B" w:rsidRPr="004F2B4F" w:rsidRDefault="00691D3B" w:rsidP="002603CC">
      <w:pPr>
        <w:pStyle w:val="BodyText"/>
        <w:rPr>
          <w:lang w:val="en-US"/>
        </w:rPr>
      </w:pPr>
      <w:r w:rsidRPr="004F2B4F">
        <w:rPr>
          <w:lang w:val="en-US"/>
        </w:rPr>
        <w:t xml:space="preserve">The parameters listed in the table below involve the wave dissipation process. For instationary model runs use either </w:t>
      </w:r>
      <w:r w:rsidRPr="004F2B4F">
        <w:rPr>
          <w:i/>
          <w:lang w:val="en-US"/>
        </w:rPr>
        <w:t>break=roelvink1</w:t>
      </w:r>
      <w:r w:rsidRPr="004F2B4F">
        <w:rPr>
          <w:lang w:val="en-US"/>
        </w:rPr>
        <w:t>,</w:t>
      </w:r>
      <w:r w:rsidRPr="004F2B4F">
        <w:rPr>
          <w:i/>
          <w:lang w:val="en-US"/>
        </w:rPr>
        <w:t xml:space="preserve"> roelvink2</w:t>
      </w:r>
      <w:r w:rsidRPr="004F2B4F">
        <w:rPr>
          <w:lang w:val="en-US"/>
        </w:rPr>
        <w:t xml:space="preserve"> or</w:t>
      </w:r>
      <w:r w:rsidRPr="004F2B4F">
        <w:rPr>
          <w:i/>
          <w:lang w:val="en-US"/>
        </w:rPr>
        <w:t xml:space="preserve"> roelvink_daly.</w:t>
      </w:r>
      <w:r w:rsidRPr="004F2B4F">
        <w:rPr>
          <w:lang w:val="en-US"/>
        </w:rPr>
        <w:t xml:space="preserve"> Note that the standard value </w:t>
      </w:r>
      <w:r w:rsidRPr="004F2B4F">
        <w:rPr>
          <w:i/>
          <w:lang w:val="en-US"/>
        </w:rPr>
        <w:t>gamma=0.55</w:t>
      </w:r>
      <w:r w:rsidRPr="004F2B4F">
        <w:rPr>
          <w:lang w:val="en-US"/>
        </w:rPr>
        <w:t xml:space="preserve"> and </w:t>
      </w:r>
      <w:r w:rsidRPr="004F2B4F">
        <w:rPr>
          <w:i/>
          <w:lang w:val="en-US"/>
        </w:rPr>
        <w:t>n=10</w:t>
      </w:r>
      <w:r w:rsidRPr="004F2B4F">
        <w:rPr>
          <w:lang w:val="en-US"/>
        </w:rPr>
        <w:t xml:space="preserve"> was calibrated for option </w:t>
      </w:r>
      <w:r w:rsidRPr="004F2B4F">
        <w:rPr>
          <w:i/>
          <w:lang w:val="en-US"/>
        </w:rPr>
        <w:t>break=roelvink1</w:t>
      </w:r>
      <w:r w:rsidRPr="004F2B4F">
        <w:rPr>
          <w:lang w:val="en-US"/>
        </w:rPr>
        <w:t xml:space="preserve">. For </w:t>
      </w:r>
      <w:r w:rsidRPr="004F2B4F">
        <w:rPr>
          <w:i/>
          <w:lang w:val="en-US"/>
        </w:rPr>
        <w:t>break=roelvink2</w:t>
      </w:r>
      <w:r w:rsidRPr="004F2B4F">
        <w:rPr>
          <w:lang w:val="en-US"/>
        </w:rPr>
        <w:t xml:space="preserve"> the wave dissipation is proportional to H</w:t>
      </w:r>
      <w:r w:rsidRPr="004F2B4F">
        <w:rPr>
          <w:vertAlign w:val="superscript"/>
          <w:lang w:val="en-US"/>
        </w:rPr>
        <w:t>3</w:t>
      </w:r>
      <w:r w:rsidRPr="004F2B4F">
        <w:rPr>
          <w:lang w:val="en-US"/>
        </w:rPr>
        <w:t>/h instead of H</w:t>
      </w:r>
      <w:r w:rsidRPr="004F2B4F">
        <w:rPr>
          <w:vertAlign w:val="superscript"/>
          <w:lang w:val="en-US"/>
        </w:rPr>
        <w:t>2</w:t>
      </w:r>
      <w:r w:rsidRPr="004F2B4F">
        <w:rPr>
          <w:lang w:val="en-US"/>
        </w:rPr>
        <w:t xml:space="preserve">; this affects the calibration. For stationary runs the </w:t>
      </w:r>
      <w:r w:rsidRPr="004F2B4F">
        <w:rPr>
          <w:i/>
          <w:lang w:val="en-US"/>
        </w:rPr>
        <w:t>break=baldock</w:t>
      </w:r>
      <w:r w:rsidRPr="004F2B4F">
        <w:rPr>
          <w:lang w:val="en-US"/>
        </w:rPr>
        <w:t xml:space="preserve"> option is suitable. The </w:t>
      </w:r>
      <w:r w:rsidRPr="004F2B4F">
        <w:rPr>
          <w:i/>
          <w:lang w:val="en-US"/>
        </w:rPr>
        <w:t>break=roelvink_daly</w:t>
      </w:r>
      <w:r w:rsidRPr="004F2B4F">
        <w:rPr>
          <w:lang w:val="en-US"/>
        </w:rPr>
        <w:t xml:space="preserve"> option is a model in which waves start and stop breaking. Reducing </w:t>
      </w:r>
      <w:r w:rsidRPr="004F2B4F">
        <w:rPr>
          <w:i/>
          <w:lang w:val="en-US"/>
        </w:rPr>
        <w:t>gammax</w:t>
      </w:r>
      <w:r w:rsidRPr="004F2B4F">
        <w:rPr>
          <w:lang w:val="en-US"/>
        </w:rPr>
        <w:t xml:space="preserve"> will reduce wave heights in very shallow water, probably 2 is a reasonable value.</w:t>
      </w:r>
    </w:p>
    <w:tbl>
      <w:tblPr>
        <w:tblStyle w:val="LightShading-Accent1"/>
        <w:tblW w:w="0" w:type="auto"/>
        <w:tblLook w:val="04A0" w:firstRow="1" w:lastRow="0" w:firstColumn="1" w:lastColumn="0" w:noHBand="0" w:noVBand="1"/>
      </w:tblPr>
      <w:tblGrid>
        <w:gridCol w:w="1875"/>
        <w:gridCol w:w="1785"/>
        <w:gridCol w:w="1361"/>
        <w:gridCol w:w="1981"/>
        <w:gridCol w:w="847"/>
        <w:gridCol w:w="1081"/>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alpha*</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dissipation coefficient in Roelvink formulation</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0.5 - 2.0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8F37A9"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break</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Type of breaker formulation</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roelvink2</w:t>
            </w:r>
          </w:p>
        </w:tc>
        <w:tc>
          <w:tcPr>
            <w:tcW w:w="1984" w:type="dxa"/>
          </w:tcPr>
          <w:p w:rsidR="00691D3B" w:rsidRPr="00844679"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rPr>
                <w:lang w:val="nl-NL"/>
              </w:rPr>
            </w:pPr>
            <w:r w:rsidRPr="00844679">
              <w:rPr>
                <w:lang w:val="nl-NL"/>
              </w:rPr>
              <w:t xml:space="preserve">roelvink1, baldock, roelvink2, roelvink_daly, </w:t>
            </w:r>
            <w:proofErr w:type="gramStart"/>
            <w:r w:rsidRPr="00844679">
              <w:rPr>
                <w:lang w:val="nl-NL"/>
              </w:rPr>
              <w:t>janssen</w:t>
            </w:r>
            <w:proofErr w:type="gramEnd"/>
          </w:p>
        </w:tc>
        <w:tc>
          <w:tcPr>
            <w:tcW w:w="850" w:type="dxa"/>
          </w:tcPr>
          <w:p w:rsidR="00691D3B" w:rsidRPr="00844679"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rPr>
                <w:lang w:val="nl-NL"/>
              </w:rPr>
            </w:pPr>
          </w:p>
        </w:tc>
        <w:tc>
          <w:tcPr>
            <w:tcW w:w="1700" w:type="dxa"/>
          </w:tcPr>
          <w:p w:rsidR="00691D3B" w:rsidRPr="00844679"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rPr>
                <w:lang w:val="nl-NL"/>
              </w:rPr>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breakerdelay*</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breaker delay model</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delta*</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Fraction of wave height to add to water depth</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facrun*</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Calibration coefficient for short wave runup</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0.0 - 2.0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facsd*</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Fraction of the local wave length to use for shoaling delay depth</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0.0 - 2.0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fw*</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Bed friction factor</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fwcutoff</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Depth greater than which the bed friction factor is not applied</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1000.0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gamma</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Breaker parameter in Baldock or Roelvink formulation</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0.55</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0.4 - 0.9</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gamma2</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End of breaking parameter in Roelvink Daly formulation</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0.0 - 0.5</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gammax*</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ratio wave height to water depth</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0.4 - 5.0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n*</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Power in Roelvink dissipation model</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5.0 - 20.0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shoaldelay*</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shoaling delay</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91D3B" w:rsidRPr="004F2B4F" w:rsidRDefault="00691D3B" w:rsidP="002603CC">
      <w:pPr>
        <w:pStyle w:val="Heading3"/>
        <w:jc w:val="both"/>
        <w:rPr>
          <w:lang w:val="en-US"/>
        </w:rPr>
      </w:pPr>
      <w:bookmarkStart w:id="423" w:name="_Toc412196424"/>
      <w:bookmarkStart w:id="424" w:name="_Toc412623888"/>
      <w:r w:rsidRPr="004F2B4F">
        <w:rPr>
          <w:lang w:val="en-US"/>
        </w:rPr>
        <w:t>Rollers</w:t>
      </w:r>
      <w:bookmarkEnd w:id="423"/>
      <w:bookmarkEnd w:id="424"/>
    </w:p>
    <w:p w:rsidR="00691D3B" w:rsidRPr="004F2B4F" w:rsidRDefault="00691D3B" w:rsidP="002603CC">
      <w:pPr>
        <w:pStyle w:val="BodyText"/>
        <w:rPr>
          <w:lang w:val="en-US"/>
        </w:rPr>
      </w:pPr>
      <w:r w:rsidRPr="004F2B4F">
        <w:rPr>
          <w:lang w:val="en-US"/>
        </w:rPr>
        <w:t xml:space="preserve">The parameters listed in the table below involve the wave roller model. Using the roller model will give a shoreward shift in wave-induced setup, return flow and alongshore current. This shift becomes greater for lower </w:t>
      </w:r>
      <w:r w:rsidRPr="004F2B4F">
        <w:rPr>
          <w:i/>
          <w:lang w:val="en-US"/>
        </w:rPr>
        <w:t>beta</w:t>
      </w:r>
      <w:r w:rsidRPr="004F2B4F">
        <w:rPr>
          <w:lang w:val="en-US"/>
        </w:rPr>
        <w:t xml:space="preserve"> values.</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beta*</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Breaker slope coefficient in roller model</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0.05 - 0.3</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rfb*</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feed back maximum wave surface slope in roller energy balance, otherwise rfb = par%Beta</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roller*</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roller model</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91D3B" w:rsidRPr="004F2B4F" w:rsidRDefault="00691D3B" w:rsidP="002603CC">
      <w:pPr>
        <w:pStyle w:val="Heading3"/>
        <w:jc w:val="both"/>
        <w:rPr>
          <w:lang w:val="en-US"/>
        </w:rPr>
      </w:pPr>
      <w:bookmarkStart w:id="425" w:name="_Toc412196425"/>
      <w:bookmarkStart w:id="426" w:name="_Toc412623889"/>
      <w:r w:rsidRPr="004F2B4F">
        <w:rPr>
          <w:lang w:val="en-US"/>
        </w:rPr>
        <w:t>Wave-current interaction</w:t>
      </w:r>
      <w:bookmarkEnd w:id="425"/>
      <w:bookmarkEnd w:id="426"/>
    </w:p>
    <w:p w:rsidR="00691D3B" w:rsidRPr="004F2B4F" w:rsidRDefault="00691D3B" w:rsidP="002603CC">
      <w:pPr>
        <w:pStyle w:val="BodyText"/>
        <w:rPr>
          <w:lang w:val="en-US"/>
        </w:rPr>
      </w:pPr>
      <w:r w:rsidRPr="004F2B4F">
        <w:rPr>
          <w:lang w:val="en-US"/>
        </w:rPr>
        <w:t xml:space="preserve">The parameters listed in the table below involve the process of wave-current interaction. With the switch </w:t>
      </w:r>
      <w:r w:rsidRPr="004F2B4F">
        <w:rPr>
          <w:i/>
          <w:lang w:val="en-US"/>
        </w:rPr>
        <w:t>wci</w:t>
      </w:r>
      <w:r w:rsidRPr="004F2B4F">
        <w:rPr>
          <w:lang w:val="en-US"/>
        </w:rPr>
        <w:t xml:space="preserve"> one can turn off or on the wave-current interaction, </w:t>
      </w:r>
      <w:proofErr w:type="gramStart"/>
      <w:r w:rsidRPr="004F2B4F">
        <w:rPr>
          <w:lang w:val="en-US"/>
        </w:rPr>
        <w:t>The</w:t>
      </w:r>
      <w:proofErr w:type="gramEnd"/>
      <w:r w:rsidRPr="004F2B4F">
        <w:rPr>
          <w:lang w:val="en-US"/>
        </w:rPr>
        <w:t xml:space="preserve"> wave current interation will result in a feedback of currents on the wave propagation. </w:t>
      </w:r>
      <w:proofErr w:type="gramStart"/>
      <w:r w:rsidRPr="004F2B4F">
        <w:rPr>
          <w:i/>
          <w:lang w:val="en-US"/>
        </w:rPr>
        <w:t>hwci</w:t>
      </w:r>
      <w:proofErr w:type="gramEnd"/>
      <w:r w:rsidRPr="004F2B4F">
        <w:rPr>
          <w:lang w:val="en-US"/>
        </w:rPr>
        <w:t xml:space="preserve"> limits the computation of wave-current interaction in very shallow water where the procedure may not converge.</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cats*</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Current averaging time scale for wci, in terms of mean wave periods</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4.0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1.0 - 50.0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Trep</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hwci*</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Minimum depth until which wave-current interaction is used</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0.001 - 1.0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wci</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Turns on wave-current interaction</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91D3B" w:rsidRPr="004F2B4F" w:rsidRDefault="00691D3B" w:rsidP="002603CC">
      <w:pPr>
        <w:pStyle w:val="Heading3"/>
        <w:jc w:val="both"/>
        <w:rPr>
          <w:lang w:val="en-US"/>
        </w:rPr>
      </w:pPr>
      <w:bookmarkStart w:id="427" w:name="_Toc412196426"/>
      <w:bookmarkStart w:id="428" w:name="_Toc412623890"/>
      <w:r w:rsidRPr="004F2B4F">
        <w:rPr>
          <w:lang w:val="en-US"/>
        </w:rPr>
        <w:t>Bed friction and viscosity</w:t>
      </w:r>
      <w:bookmarkEnd w:id="427"/>
      <w:bookmarkEnd w:id="428"/>
    </w:p>
    <w:p w:rsidR="00691D3B" w:rsidRPr="004F2B4F" w:rsidRDefault="00691D3B" w:rsidP="002603CC">
      <w:pPr>
        <w:pStyle w:val="BodyText"/>
        <w:rPr>
          <w:lang w:val="en-US"/>
        </w:rPr>
      </w:pPr>
      <w:r w:rsidRPr="004F2B4F">
        <w:rPr>
          <w:lang w:val="en-US"/>
        </w:rPr>
        <w:t xml:space="preserve">The parameters listed in the table below involve the settings for bed friction and viscosity influencing the flow in XBeach. The bed friction is influenced by the dimensionless friction coefficient </w:t>
      </w:r>
      <w:r w:rsidRPr="004F2B4F">
        <w:rPr>
          <w:i/>
          <w:lang w:val="en-US"/>
        </w:rPr>
        <w:t>cf</w:t>
      </w:r>
      <w:r w:rsidRPr="004F2B4F">
        <w:rPr>
          <w:lang w:val="en-US"/>
        </w:rPr>
        <w:t xml:space="preserve"> or other formulation like the dimensional Ch</w:t>
      </w:r>
      <w:r w:rsidRPr="004F2B4F">
        <w:rPr>
          <w:color w:val="000000"/>
          <w:lang w:val="en-US"/>
        </w:rPr>
        <w:t>é</w:t>
      </w:r>
      <w:r w:rsidRPr="004F2B4F">
        <w:rPr>
          <w:lang w:val="en-US"/>
        </w:rPr>
        <w:t xml:space="preserve">zy or Manning. The bed friction formulation applied needs to be determined with the keyword </w:t>
      </w:r>
      <w:r w:rsidRPr="004F2B4F">
        <w:rPr>
          <w:i/>
          <w:lang w:val="en-US"/>
        </w:rPr>
        <w:t>bedfriction</w:t>
      </w:r>
      <w:r w:rsidRPr="004F2B4F">
        <w:rPr>
          <w:lang w:val="en-US"/>
        </w:rPr>
        <w:t xml:space="preserve">. It is possible both the define one value (keyword: bedfriccoef) or to </w:t>
      </w:r>
      <w:proofErr w:type="gramStart"/>
      <w:r w:rsidRPr="004F2B4F">
        <w:rPr>
          <w:lang w:val="en-US"/>
        </w:rPr>
        <w:t>apply ,</w:t>
      </w:r>
      <w:proofErr w:type="gramEnd"/>
      <w:r w:rsidRPr="004F2B4F">
        <w:rPr>
          <w:lang w:val="en-US"/>
        </w:rPr>
        <w:t xml:space="preserve"> spatially varying values for the bed friction. A spatial varying friction can be provided through an external file referenced via the keyword </w:t>
      </w:r>
      <w:r w:rsidRPr="004F2B4F">
        <w:rPr>
          <w:i/>
          <w:lang w:val="en-US"/>
        </w:rPr>
        <w:t>bedfricfile</w:t>
      </w:r>
      <w:r w:rsidRPr="004F2B4F">
        <w:rPr>
          <w:lang w:val="en-US"/>
        </w:rPr>
        <w:t xml:space="preserve">. The file has the same format as the bathymetry file explained in </w:t>
      </w:r>
      <w:r w:rsidRPr="004F2B4F">
        <w:rPr>
          <w:lang w:val="en-US"/>
        </w:rPr>
        <w:fldChar w:fldCharType="begin"/>
      </w:r>
      <w:r w:rsidRPr="004F2B4F">
        <w:rPr>
          <w:lang w:val="en-US"/>
        </w:rPr>
        <w:instrText xml:space="preserve"> REF _Ref285465495 \w \h  \* MERGEFORMAT </w:instrText>
      </w:r>
      <w:r w:rsidRPr="004F2B4F">
        <w:rPr>
          <w:lang w:val="en-US"/>
        </w:rPr>
      </w:r>
      <w:r w:rsidRPr="004F2B4F">
        <w:rPr>
          <w:lang w:val="en-US"/>
        </w:rPr>
        <w:fldChar w:fldCharType="separate"/>
      </w:r>
      <w:r w:rsidR="000C1056">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_Ref285465497 \h  \* MERGEFORMAT </w:instrText>
      </w:r>
      <w:r w:rsidRPr="004F2B4F">
        <w:rPr>
          <w:lang w:val="en-US"/>
        </w:rPr>
      </w:r>
      <w:r w:rsidRPr="004F2B4F">
        <w:rPr>
          <w:lang w:val="en-US"/>
        </w:rPr>
        <w:fldChar w:fldCharType="separate"/>
      </w:r>
      <w:r w:rsidR="000C1056" w:rsidRPr="004F2B4F">
        <w:rPr>
          <w:lang w:val="en-US"/>
        </w:rPr>
        <w:t>Grid and bathymetry</w:t>
      </w:r>
      <w:r w:rsidRPr="004F2B4F">
        <w:rPr>
          <w:lang w:val="en-US"/>
        </w:rPr>
        <w:fldChar w:fldCharType="end"/>
      </w:r>
      <w:r w:rsidRPr="004F2B4F">
        <w:rPr>
          <w:lang w:val="en-US"/>
        </w:rPr>
        <w:t>).</w:t>
      </w:r>
    </w:p>
    <w:p w:rsidR="00691D3B" w:rsidRPr="004F2B4F" w:rsidRDefault="00691D3B" w:rsidP="002603CC">
      <w:pPr>
        <w:pStyle w:val="BodyText"/>
        <w:rPr>
          <w:lang w:val="en-US"/>
        </w:rPr>
      </w:pPr>
      <w:r w:rsidRPr="004F2B4F">
        <w:rPr>
          <w:lang w:val="en-US"/>
        </w:rPr>
        <w:t xml:space="preserve">The horizontal viscosity is composed of an overall background viscosity </w:t>
      </w:r>
      <w:r w:rsidRPr="004F2B4F">
        <w:rPr>
          <w:i/>
          <w:lang w:val="en-US"/>
        </w:rPr>
        <w:t>nuh</w:t>
      </w:r>
      <w:r w:rsidRPr="004F2B4F">
        <w:rPr>
          <w:lang w:val="en-US"/>
        </w:rPr>
        <w:t xml:space="preserve"> and a viscosity depending on the roller dissipation tuned by </w:t>
      </w:r>
      <w:r w:rsidRPr="004F2B4F">
        <w:rPr>
          <w:i/>
          <w:lang w:val="en-US"/>
        </w:rPr>
        <w:t>nuhfac</w:t>
      </w:r>
      <w:r w:rsidRPr="004F2B4F">
        <w:rPr>
          <w:lang w:val="en-US"/>
        </w:rPr>
        <w:t xml:space="preserve">. In the alongshore direction the viscosity may be multiplied by a factor </w:t>
      </w:r>
      <w:r w:rsidRPr="004F2B4F">
        <w:rPr>
          <w:i/>
          <w:lang w:val="en-US"/>
        </w:rPr>
        <w:t>nuhv</w:t>
      </w:r>
      <w:r w:rsidRPr="004F2B4F">
        <w:rPr>
          <w:lang w:val="en-US"/>
        </w:rPr>
        <w:t xml:space="preserve"> to account for additional advective mixing. It is also possible to use a user-defined value for the horizontal viscosity (keyword </w:t>
      </w:r>
      <w:r w:rsidRPr="004F2B4F">
        <w:rPr>
          <w:i/>
          <w:lang w:val="en-US"/>
        </w:rPr>
        <w:t>smag = 0</w:t>
      </w:r>
      <w:r w:rsidRPr="004F2B4F">
        <w:rPr>
          <w:lang w:val="en-US"/>
        </w:rPr>
        <w:t>)</w:t>
      </w:r>
    </w:p>
    <w:tbl>
      <w:tblPr>
        <w:tblStyle w:val="LightShading-Accent1"/>
        <w:tblW w:w="0" w:type="auto"/>
        <w:tblLook w:val="04A0" w:firstRow="1" w:lastRow="0" w:firstColumn="1" w:lastColumn="0" w:noHBand="0" w:noVBand="1"/>
      </w:tblPr>
      <w:tblGrid>
        <w:gridCol w:w="1718"/>
        <w:gridCol w:w="1973"/>
        <w:gridCol w:w="1194"/>
        <w:gridCol w:w="1629"/>
        <w:gridCol w:w="1225"/>
        <w:gridCol w:w="1191"/>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C</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Chezy coefficient</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55.0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20.0 - 100.0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m^0.5s^-1</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bedfriccoef</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Bed friction coefficient</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3.5e-05 - 0.9</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bedfricfile</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Bed friction file (only valid with values of C)</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bedfriction</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Bed friction formulation</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chezy</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chezy, cf, white-colebrook, manning, white-colebrook-grainsize</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cf*</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Friction coefficient flow</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0.003</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0.001 - 0.1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nuh</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Horizontal background viscosity</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m^2s^-1</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nuhfac*</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Viscosity switch for roller induced turbulent horizontal viscosity</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nuhv*</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Longshore viscosity enhancement factor, following Svendsen (?)</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1.0 - 20.0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smag*</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for smagorinsky subgrid model for viscocity</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91D3B" w:rsidRPr="004F2B4F" w:rsidRDefault="00691D3B" w:rsidP="002603CC">
      <w:pPr>
        <w:pStyle w:val="Heading3"/>
        <w:jc w:val="both"/>
        <w:rPr>
          <w:lang w:val="en-US"/>
        </w:rPr>
      </w:pPr>
      <w:bookmarkStart w:id="429" w:name="_Toc412196427"/>
      <w:bookmarkStart w:id="430" w:name="_Toc412623891"/>
      <w:r w:rsidRPr="004F2B4F">
        <w:rPr>
          <w:lang w:val="en-US"/>
        </w:rPr>
        <w:t>Flow numerics</w:t>
      </w:r>
      <w:bookmarkEnd w:id="429"/>
      <w:bookmarkEnd w:id="430"/>
    </w:p>
    <w:p w:rsidR="00691D3B" w:rsidRPr="004F2B4F" w:rsidRDefault="00691D3B" w:rsidP="002603CC">
      <w:pPr>
        <w:pStyle w:val="BodyText"/>
        <w:rPr>
          <w:lang w:val="en-US"/>
        </w:rPr>
      </w:pPr>
      <w:r w:rsidRPr="004F2B4F">
        <w:rPr>
          <w:lang w:val="en-US"/>
        </w:rPr>
        <w:t xml:space="preserve">The parameters listed in the table below involve the numerical aspects of the shallow water equations that solve the water motions in the model. Especially in very shallow water some processes need to be limited to avoid unrealistic behavior. For example </w:t>
      </w:r>
      <w:r w:rsidRPr="004F2B4F">
        <w:rPr>
          <w:i/>
          <w:lang w:val="en-US"/>
        </w:rPr>
        <w:t>hmin</w:t>
      </w:r>
      <w:r w:rsidRPr="004F2B4F">
        <w:rPr>
          <w:lang w:val="en-US"/>
        </w:rPr>
        <w:t xml:space="preserve"> prevents very strong return flows or high concentrations and the</w:t>
      </w:r>
      <w:r w:rsidRPr="004F2B4F">
        <w:rPr>
          <w:i/>
          <w:lang w:val="en-US"/>
        </w:rPr>
        <w:t>eps</w:t>
      </w:r>
      <w:r w:rsidRPr="004F2B4F">
        <w:rPr>
          <w:lang w:val="en-US"/>
        </w:rPr>
        <w:t xml:space="preserve"> determines whether points are dry or wet and can be taken quite small. </w:t>
      </w:r>
    </w:p>
    <w:tbl>
      <w:tblPr>
        <w:tblStyle w:val="LightShading-Accent1"/>
        <w:tblW w:w="0" w:type="auto"/>
        <w:tblLook w:val="04A0" w:firstRow="1" w:lastRow="0" w:firstColumn="1" w:lastColumn="0" w:noHBand="0" w:noVBand="1"/>
      </w:tblPr>
      <w:tblGrid>
        <w:gridCol w:w="1667"/>
        <w:gridCol w:w="2407"/>
        <w:gridCol w:w="1258"/>
        <w:gridCol w:w="1414"/>
        <w:gridCol w:w="848"/>
        <w:gridCol w:w="1336"/>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eps</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Threshold water depth above which cells are considered wet</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0.005</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0.001 - 0.1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eps_sd</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Threshold velocity difference to determine conservation of energy head versus momentum</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0.5</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hmin</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Threshold water depth above which Stokes drift is included</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0.2</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0.001 - 1.0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oldhu*</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old hu calculation</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secorder*</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Use second order corrections to advection/non-linear terms based on MacCormack scheme</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umin</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Threshold velocity for upwind velocity detection and for vmag2 in equilibrium sediment concentration</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0.0 - 0.2</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91D3B" w:rsidRPr="004F2B4F" w:rsidRDefault="00691D3B" w:rsidP="002603CC">
      <w:pPr>
        <w:pStyle w:val="Heading3"/>
        <w:jc w:val="both"/>
        <w:rPr>
          <w:lang w:val="en-US"/>
        </w:rPr>
      </w:pPr>
      <w:bookmarkStart w:id="431" w:name="_Toc412196428"/>
      <w:bookmarkStart w:id="432" w:name="_Toc412623892"/>
      <w:r w:rsidRPr="004F2B4F">
        <w:rPr>
          <w:lang w:val="en-US"/>
        </w:rPr>
        <w:t>Sediment transport</w:t>
      </w:r>
      <w:bookmarkEnd w:id="431"/>
      <w:bookmarkEnd w:id="432"/>
    </w:p>
    <w:p w:rsidR="00691D3B" w:rsidRPr="004F2B4F" w:rsidRDefault="00691D3B" w:rsidP="002603CC">
      <w:pPr>
        <w:pStyle w:val="BodyText"/>
        <w:rPr>
          <w:lang w:val="en-US"/>
        </w:rPr>
      </w:pPr>
      <w:r w:rsidRPr="004F2B4F">
        <w:rPr>
          <w:lang w:val="en-US"/>
        </w:rPr>
        <w:t xml:space="preserve">The parameters listed in the table below involve the process of sediment transport. The keywords </w:t>
      </w:r>
      <w:r w:rsidRPr="004F2B4F">
        <w:rPr>
          <w:i/>
          <w:lang w:val="en-US"/>
        </w:rPr>
        <w:t xml:space="preserve">facAs </w:t>
      </w:r>
      <w:r w:rsidRPr="004F2B4F">
        <w:rPr>
          <w:lang w:val="en-US"/>
        </w:rPr>
        <w:t xml:space="preserve">and </w:t>
      </w:r>
      <w:r w:rsidRPr="004F2B4F">
        <w:rPr>
          <w:i/>
          <w:lang w:val="en-US"/>
        </w:rPr>
        <w:t>facSk</w:t>
      </w:r>
      <w:r w:rsidRPr="004F2B4F">
        <w:rPr>
          <w:lang w:val="en-US"/>
        </w:rPr>
        <w:t xml:space="preserve"> determine the effect of the wave form on the sediment transport, this is especially important in the nearshore. The </w:t>
      </w:r>
      <w:r w:rsidRPr="004F2B4F">
        <w:rPr>
          <w:i/>
          <w:lang w:val="en-US"/>
        </w:rPr>
        <w:t xml:space="preserve">facua </w:t>
      </w:r>
      <w:r w:rsidRPr="004F2B4F">
        <w:rPr>
          <w:lang w:val="en-US"/>
        </w:rPr>
        <w:t xml:space="preserve">is an alias setting in which both parameters can be varied at once. The wave form model itself is selected using the keyword </w:t>
      </w:r>
      <w:r w:rsidRPr="004F2B4F">
        <w:rPr>
          <w:i/>
          <w:lang w:val="en-US"/>
        </w:rPr>
        <w:t>waveform</w:t>
      </w:r>
      <w:r w:rsidRPr="004F2B4F">
        <w:rPr>
          <w:lang w:val="en-US"/>
        </w:rPr>
        <w:t xml:space="preserve">. Processes like short- and long-wave stirring and turbulence can be switched on or off using the keywords </w:t>
      </w:r>
      <w:r w:rsidRPr="004F2B4F">
        <w:rPr>
          <w:i/>
          <w:lang w:val="en-US"/>
        </w:rPr>
        <w:t xml:space="preserve">sws, </w:t>
      </w:r>
      <w:proofErr w:type="gramStart"/>
      <w:r w:rsidRPr="004F2B4F">
        <w:rPr>
          <w:i/>
          <w:lang w:val="en-US"/>
        </w:rPr>
        <w:t xml:space="preserve">lws </w:t>
      </w:r>
      <w:r w:rsidRPr="004F2B4F">
        <w:rPr>
          <w:lang w:val="en-US"/>
        </w:rPr>
        <w:t xml:space="preserve"> and</w:t>
      </w:r>
      <w:proofErr w:type="gramEnd"/>
      <w:r w:rsidRPr="004F2B4F">
        <w:rPr>
          <w:lang w:val="en-US"/>
        </w:rPr>
        <w:t xml:space="preserve"> </w:t>
      </w:r>
      <w:r w:rsidRPr="004F2B4F">
        <w:rPr>
          <w:i/>
          <w:lang w:val="en-US"/>
        </w:rPr>
        <w:t>lwt</w:t>
      </w:r>
      <w:r w:rsidRPr="004F2B4F">
        <w:rPr>
          <w:lang w:val="en-US"/>
        </w:rPr>
        <w:t>. Several options for calibrating the sediment transport formulations are available as well as keywords to incorporate the bed slope effect.</w:t>
      </w:r>
    </w:p>
    <w:tbl>
      <w:tblPr>
        <w:tblStyle w:val="LightShading-Accent1"/>
        <w:tblW w:w="0" w:type="auto"/>
        <w:tblLook w:val="04A0" w:firstRow="1" w:lastRow="0" w:firstColumn="1" w:lastColumn="0" w:noHBand="0" w:noVBand="1"/>
      </w:tblPr>
      <w:tblGrid>
        <w:gridCol w:w="1700"/>
        <w:gridCol w:w="1700"/>
        <w:gridCol w:w="1912"/>
        <w:gridCol w:w="2018"/>
        <w:gridCol w:w="747"/>
        <w:gridCol w:w="853"/>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keyword</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912"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2018"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74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853"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BRfac*</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Calibration factor surface slope</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Tbfac*</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for bore interval Tbore: Tbore = Tbfac*Tbore</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Tsmin*</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Minimum adaptation time scale in advection diffusion equation sediment</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0.01 - 10.0</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bdslpeffdir</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Modify the direction of the sediment transport based on the bed slope</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talmon</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bdslpeffdirfac</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Calibration factor in the modification of the direction</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0.0 - 2.0</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bdslpeffini</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Modify the critical shields parameter based on the bed slope</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total, bed</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bdslpeffmag</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Modify the magnitude of the sediment transport based on the bed slope, uses facsl</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roelvink_total</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roelvink_total, roelvink_bed, soulsby_total, soulsby_bed</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bed*</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for bed transports</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betad*</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Dissipation parameter long wave breaking turbulence</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bulk*</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compute bulk transport rather than bed and suspended load separately</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dilatancy</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reduce critical shields number due dilatancy</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facAs*</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time averaged flows due to wave asymmetry</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facDc*</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Option to control sediment diffusion coefficient</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facSk*</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time averaged flows due to wave skewness</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facsl*</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Factor bedslope effect</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1.6</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0.0 - 1.6</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facua*</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time averaged flows due to wave skewness and asymmetry</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fallvelred</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reduce fall velocity for high concentrations</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form</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Equilibrium sediment concentration formulation</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vanthiel_vanrijn</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soulsby_vanrijn, vanthiel_vanrijn</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jetfac*</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Option to mimic turbulence production near revetments</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lws*</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long wave stirring</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lwt*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long wave turbulence</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pormax</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 porosity used in the experession of Van Rhee</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0.5</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0.3 - 0.6</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reposeangle</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Angle of internal friction</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30.0</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0.0 - 45.0</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rheeA</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 xml:space="preserve">A parameter in the Van Rhee expression </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0.75</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0.75 - 2.0</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smax*</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Shields parameter for equillibrium sediment concentration acc. Diane Foster</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-1.0 - 3.0</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sus*</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Calibration factor for suspensions transports</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sws*</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enable short wave and roller stirring and undertow</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tsfac*</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Coefficient determining Ts = tsfac * h/ws in sediment source term</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turb*</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include short wave turbulence</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bore_averaged</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none, wave_averaged, bore_averaged</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turbadv*</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activate turbulence advection model for short and or long wave turbulence</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none, lagrangian, eulerian</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waveform</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Wave shape model</w:t>
            </w:r>
          </w:p>
        </w:tc>
        <w:tc>
          <w:tcPr>
            <w:tcW w:w="1912"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vanthiel</w:t>
            </w:r>
          </w:p>
        </w:tc>
        <w:tc>
          <w:tcPr>
            <w:tcW w:w="2018"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ruessink_vanrijn, vanthiel</w:t>
            </w:r>
          </w:p>
        </w:tc>
        <w:tc>
          <w:tcPr>
            <w:tcW w:w="74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700" w:type="dxa"/>
          </w:tcPr>
          <w:p w:rsidR="00691D3B" w:rsidRPr="004F2B4F" w:rsidRDefault="00691D3B" w:rsidP="002603CC">
            <w:pPr>
              <w:pStyle w:val="PlainText"/>
              <w:jc w:val="both"/>
            </w:pPr>
            <w:r w:rsidRPr="004F2B4F">
              <w:t>z0*</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Zero flow velocity level in Soulsby and van Rijn (1997) sediment concentration</w:t>
            </w:r>
          </w:p>
        </w:tc>
        <w:tc>
          <w:tcPr>
            <w:tcW w:w="1912"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0.006</w:t>
            </w:r>
          </w:p>
        </w:tc>
        <w:tc>
          <w:tcPr>
            <w:tcW w:w="2018"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0.0001 - 0.05</w:t>
            </w:r>
          </w:p>
        </w:tc>
        <w:tc>
          <w:tcPr>
            <w:tcW w:w="74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85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91D3B" w:rsidRPr="004F2B4F" w:rsidRDefault="00691D3B" w:rsidP="002603CC">
      <w:pPr>
        <w:pStyle w:val="Heading3"/>
        <w:jc w:val="both"/>
        <w:rPr>
          <w:lang w:val="en-US"/>
        </w:rPr>
      </w:pPr>
      <w:bookmarkStart w:id="433" w:name="_Toc412196429"/>
      <w:bookmarkStart w:id="434" w:name="_Toc412623893"/>
      <w:r w:rsidRPr="004F2B4F">
        <w:rPr>
          <w:lang w:val="en-US"/>
        </w:rPr>
        <w:t>Sediment transport numerics</w:t>
      </w:r>
      <w:bookmarkEnd w:id="433"/>
      <w:bookmarkEnd w:id="434"/>
    </w:p>
    <w:p w:rsidR="00691D3B" w:rsidRPr="004F2B4F" w:rsidRDefault="00691D3B" w:rsidP="002603CC">
      <w:pPr>
        <w:pStyle w:val="BodyText"/>
        <w:rPr>
          <w:lang w:val="en-US"/>
        </w:rPr>
      </w:pPr>
      <w:r w:rsidRPr="004F2B4F">
        <w:rPr>
          <w:lang w:val="en-US"/>
        </w:rPr>
        <w:t xml:space="preserve">The parameters listed in the table below involve the numerical aspects of sediment transport that are all considered advanced options. For example the maximum allowed sediment concentration can be varied with the keyword cmax. It is however not recommend </w:t>
      </w:r>
      <w:proofErr w:type="gramStart"/>
      <w:r w:rsidRPr="004F2B4F">
        <w:rPr>
          <w:lang w:val="en-US"/>
        </w:rPr>
        <w:t>to vary</w:t>
      </w:r>
      <w:proofErr w:type="gramEnd"/>
      <w:r w:rsidRPr="004F2B4F">
        <w:rPr>
          <w:lang w:val="en-US"/>
        </w:rPr>
        <w:t xml:space="preserve"> these settings.</w:t>
      </w:r>
    </w:p>
    <w:tbl>
      <w:tblPr>
        <w:tblStyle w:val="LightShading-Accent1"/>
        <w:tblW w:w="0" w:type="auto"/>
        <w:tblLook w:val="04A0" w:firstRow="1" w:lastRow="0" w:firstColumn="1" w:lastColumn="0" w:noHBand="0" w:noVBand="1"/>
      </w:tblPr>
      <w:tblGrid>
        <w:gridCol w:w="1787"/>
        <w:gridCol w:w="2326"/>
        <w:gridCol w:w="1252"/>
        <w:gridCol w:w="1394"/>
        <w:gridCol w:w="848"/>
        <w:gridCol w:w="1323"/>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cmax*</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Maximum allowed sediment concentration</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sourcesink*</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enable source-sink terms to calculate bed level change rather than suspended transport gradients</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thetanum*</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Coefficient determining whether upwind (1) or central scheme (0.5) is used.</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0.5 - 1.0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91D3B" w:rsidRPr="004F2B4F" w:rsidRDefault="00691D3B" w:rsidP="002603CC">
      <w:pPr>
        <w:pStyle w:val="Heading3"/>
        <w:jc w:val="both"/>
        <w:rPr>
          <w:lang w:val="en-US"/>
        </w:rPr>
      </w:pPr>
      <w:bookmarkStart w:id="435" w:name="_Toc412196430"/>
      <w:bookmarkStart w:id="436" w:name="_Toc412623894"/>
      <w:r w:rsidRPr="004F2B4F">
        <w:rPr>
          <w:lang w:val="en-US"/>
        </w:rPr>
        <w:t>Quasi-3D sediment transport</w:t>
      </w:r>
      <w:bookmarkEnd w:id="435"/>
      <w:bookmarkEnd w:id="436"/>
    </w:p>
    <w:p w:rsidR="00691D3B" w:rsidRPr="004F2B4F" w:rsidRDefault="00691D3B" w:rsidP="002603CC">
      <w:pPr>
        <w:pStyle w:val="BodyText"/>
        <w:rPr>
          <w:lang w:val="en-US"/>
        </w:rPr>
      </w:pPr>
      <w:r w:rsidRPr="004F2B4F">
        <w:rPr>
          <w:lang w:val="en-US"/>
        </w:rPr>
        <w:t>The parameters listed in the table below involve the tuning of quasi-3D sediment transport, if enabled. The most important setting is the kmax in which the user specifies the number of layers used in the quasi 3D sediment model.</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kmax*</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sigma layers in Quasi-3D model; kmax = 1 is without vertical structure of flow and suspensions</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1 - 1000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sigfac*</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Dsig scales with log(sigfac)</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1.3</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vicmol*</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Molecular viscosity</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1e-06</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0.0 - 0.001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vonkar*</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Von Karman constant</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0.4</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0.01 - 1.0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91D3B" w:rsidRPr="004F2B4F" w:rsidRDefault="00691D3B" w:rsidP="002603CC">
      <w:pPr>
        <w:pStyle w:val="Heading3"/>
        <w:jc w:val="both"/>
        <w:rPr>
          <w:lang w:val="en-US"/>
        </w:rPr>
      </w:pPr>
      <w:bookmarkStart w:id="437" w:name="_Toc412196431"/>
      <w:bookmarkStart w:id="438" w:name="_Toc412623895"/>
      <w:r w:rsidRPr="004F2B4F">
        <w:rPr>
          <w:lang w:val="en-US"/>
        </w:rPr>
        <w:t>Morphology</w:t>
      </w:r>
      <w:bookmarkEnd w:id="437"/>
      <w:bookmarkEnd w:id="438"/>
    </w:p>
    <w:p w:rsidR="00691D3B" w:rsidRPr="004F2B4F" w:rsidRDefault="00691D3B" w:rsidP="002603CC">
      <w:pPr>
        <w:pStyle w:val="BodyText"/>
        <w:rPr>
          <w:lang w:val="en-US"/>
        </w:rPr>
      </w:pPr>
      <w:r w:rsidRPr="004F2B4F">
        <w:rPr>
          <w:lang w:val="en-US"/>
        </w:rPr>
        <w:t xml:space="preserve">The parameters listed in the table below involve the morphological processes. The </w:t>
      </w:r>
      <w:r w:rsidRPr="004F2B4F">
        <w:rPr>
          <w:i/>
          <w:lang w:val="en-US"/>
        </w:rPr>
        <w:t>dryslp</w:t>
      </w:r>
      <w:r w:rsidRPr="004F2B4F">
        <w:rPr>
          <w:lang w:val="en-US"/>
        </w:rPr>
        <w:t xml:space="preserve"> and </w:t>
      </w:r>
      <w:r w:rsidRPr="004F2B4F">
        <w:rPr>
          <w:i/>
          <w:lang w:val="en-US"/>
        </w:rPr>
        <w:t>wetslp</w:t>
      </w:r>
      <w:r w:rsidRPr="004F2B4F">
        <w:rPr>
          <w:lang w:val="en-US"/>
        </w:rPr>
        <w:t xml:space="preserve"> keyword define the critical avalanching slope above and below water respectively. If the bed exceeds the relevant critical slope it collapses and slides downward (avalanching). To reduce the impact of these land slides the maximum bed level change due to avalanching is limited by the </w:t>
      </w:r>
      <w:r w:rsidRPr="004F2B4F">
        <w:rPr>
          <w:i/>
          <w:lang w:val="en-US"/>
        </w:rPr>
        <w:t>dzmax</w:t>
      </w:r>
      <w:r w:rsidRPr="004F2B4F">
        <w:rPr>
          <w:lang w:val="en-US"/>
        </w:rPr>
        <w:t xml:space="preserve"> value. Which of the two slopes is applied to a grid cell is determined by the </w:t>
      </w:r>
      <w:r w:rsidRPr="004F2B4F">
        <w:rPr>
          <w:i/>
          <w:lang w:val="en-US"/>
        </w:rPr>
        <w:t>hswitch</w:t>
      </w:r>
      <w:r w:rsidRPr="004F2B4F">
        <w:rPr>
          <w:lang w:val="en-US"/>
        </w:rPr>
        <w:t xml:space="preserve"> keyword.</w:t>
      </w:r>
    </w:p>
    <w:p w:rsidR="00691D3B" w:rsidRPr="004F2B4F" w:rsidRDefault="00691D3B" w:rsidP="002603CC">
      <w:pPr>
        <w:pStyle w:val="BodyText"/>
        <w:rPr>
          <w:lang w:val="en-US"/>
        </w:rPr>
      </w:pPr>
      <w:r w:rsidRPr="004F2B4F">
        <w:rPr>
          <w:lang w:val="en-US"/>
        </w:rPr>
        <w:t xml:space="preserve">The keyword </w:t>
      </w:r>
      <w:r w:rsidRPr="004F2B4F">
        <w:rPr>
          <w:i/>
          <w:lang w:val="en-US"/>
        </w:rPr>
        <w:t>morfac</w:t>
      </w:r>
      <w:r w:rsidRPr="004F2B4F">
        <w:rPr>
          <w:lang w:val="en-US"/>
        </w:rPr>
        <w:t xml:space="preserve"> enables the user to decouple the hydrodynamical and the morphological time. This is suitable for situations where the morphological process is much slower than the hydrodynamic process. The factor defined by the </w:t>
      </w:r>
      <w:r w:rsidRPr="004F2B4F">
        <w:rPr>
          <w:i/>
          <w:lang w:val="en-US"/>
        </w:rPr>
        <w:t xml:space="preserve">morfac </w:t>
      </w:r>
      <w:r w:rsidRPr="004F2B4F">
        <w:rPr>
          <w:lang w:val="en-US"/>
        </w:rPr>
        <w:t xml:space="preserve">keyword is applied to all morphological change. A </w:t>
      </w:r>
      <w:r w:rsidRPr="004F2B4F">
        <w:rPr>
          <w:i/>
          <w:lang w:val="en-US"/>
        </w:rPr>
        <w:t>morfac=10</w:t>
      </w:r>
      <w:r w:rsidRPr="004F2B4F">
        <w:rPr>
          <w:lang w:val="en-US"/>
        </w:rPr>
        <w:t xml:space="preserve"> therefore results in 10 times more erosion and deposition in a given time step than usual. The simulation time is however then shortened with the same factor to obtain an approximate result more quickly. The user can prevent the simulation time to be adapted to the </w:t>
      </w:r>
      <w:r w:rsidRPr="004F2B4F">
        <w:rPr>
          <w:i/>
          <w:lang w:val="en-US"/>
        </w:rPr>
        <w:t>morfac</w:t>
      </w:r>
      <w:r w:rsidRPr="004F2B4F">
        <w:rPr>
          <w:lang w:val="en-US"/>
        </w:rPr>
        <w:t xml:space="preserve"> value by setting </w:t>
      </w:r>
      <w:r w:rsidRPr="004F2B4F">
        <w:rPr>
          <w:i/>
          <w:lang w:val="en-US"/>
        </w:rPr>
        <w:t>morfacopt</w:t>
      </w:r>
      <w:r w:rsidRPr="004F2B4F">
        <w:rPr>
          <w:lang w:val="en-US"/>
        </w:rPr>
        <w:t xml:space="preserve"> to zero. The keywords </w:t>
      </w:r>
      <w:r w:rsidRPr="004F2B4F">
        <w:rPr>
          <w:i/>
          <w:lang w:val="en-US"/>
        </w:rPr>
        <w:t>morstart</w:t>
      </w:r>
      <w:r w:rsidRPr="004F2B4F">
        <w:rPr>
          <w:lang w:val="en-US"/>
        </w:rPr>
        <w:t xml:space="preserve"> and </w:t>
      </w:r>
      <w:r w:rsidRPr="004F2B4F">
        <w:rPr>
          <w:i/>
          <w:lang w:val="en-US"/>
        </w:rPr>
        <w:t>morstop</w:t>
      </w:r>
      <w:r w:rsidRPr="004F2B4F">
        <w:rPr>
          <w:lang w:val="en-US"/>
        </w:rPr>
        <w:t xml:space="preserve"> let the user enable the morphological processes in XBeach only for a particular period during the (hydrodynamic) simulation. These options can beuseful if a spin-up time is needed for the hydrodynamics.</w:t>
      </w:r>
    </w:p>
    <w:p w:rsidR="00691D3B" w:rsidRPr="004F2B4F" w:rsidRDefault="00691D3B" w:rsidP="002603CC">
      <w:pPr>
        <w:pStyle w:val="BodyText"/>
        <w:rPr>
          <w:lang w:val="en-US"/>
        </w:rPr>
      </w:pPr>
      <w:r w:rsidRPr="004F2B4F">
        <w:rPr>
          <w:lang w:val="en-US"/>
        </w:rPr>
        <w:t xml:space="preserve">The </w:t>
      </w:r>
      <w:r w:rsidRPr="004F2B4F">
        <w:rPr>
          <w:i/>
          <w:lang w:val="en-US"/>
        </w:rPr>
        <w:t xml:space="preserve">struct </w:t>
      </w:r>
      <w:r w:rsidRPr="004F2B4F">
        <w:rPr>
          <w:lang w:val="en-US"/>
        </w:rPr>
        <w:t xml:space="preserve">and </w:t>
      </w:r>
      <w:r w:rsidRPr="004F2B4F">
        <w:rPr>
          <w:i/>
          <w:lang w:val="en-US"/>
        </w:rPr>
        <w:t>ne_layer</w:t>
      </w:r>
      <w:r w:rsidRPr="004F2B4F">
        <w:rPr>
          <w:lang w:val="en-US"/>
        </w:rPr>
        <w:t xml:space="preserve"> keywords enable the user to specify non-erodible structures in the model. To switch on non-erodible structures use </w:t>
      </w:r>
      <w:r w:rsidRPr="004F2B4F">
        <w:rPr>
          <w:i/>
          <w:lang w:val="en-US"/>
        </w:rPr>
        <w:t>struct=1</w:t>
      </w:r>
      <w:r w:rsidRPr="004F2B4F">
        <w:rPr>
          <w:lang w:val="en-US"/>
        </w:rPr>
        <w:t xml:space="preserve">. The location of the structures is specified in an external file referenced by the </w:t>
      </w:r>
      <w:r w:rsidRPr="004F2B4F">
        <w:rPr>
          <w:i/>
          <w:lang w:val="en-US"/>
        </w:rPr>
        <w:t xml:space="preserve">ne_layer </w:t>
      </w:r>
      <w:r w:rsidRPr="004F2B4F">
        <w:rPr>
          <w:lang w:val="en-US"/>
        </w:rPr>
        <w:t xml:space="preserve">keyword. The file has the same format as the bathymetry file explained in </w:t>
      </w:r>
      <w:r w:rsidRPr="004F2B4F">
        <w:rPr>
          <w:lang w:val="en-US"/>
        </w:rPr>
        <w:fldChar w:fldCharType="begin"/>
      </w:r>
      <w:r w:rsidRPr="004F2B4F">
        <w:rPr>
          <w:lang w:val="en-US"/>
        </w:rPr>
        <w:instrText xml:space="preserve"> REF _Ref285465495 \w \h  \* MERGEFORMAT </w:instrText>
      </w:r>
      <w:r w:rsidRPr="004F2B4F">
        <w:rPr>
          <w:lang w:val="en-US"/>
        </w:rPr>
      </w:r>
      <w:r w:rsidRPr="004F2B4F">
        <w:rPr>
          <w:lang w:val="en-US"/>
        </w:rPr>
        <w:fldChar w:fldCharType="separate"/>
      </w:r>
      <w:r w:rsidR="000C1056">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_Ref285465497 \h  \* MERGEFORMAT </w:instrText>
      </w:r>
      <w:r w:rsidRPr="004F2B4F">
        <w:rPr>
          <w:lang w:val="en-US"/>
        </w:rPr>
      </w:r>
      <w:r w:rsidRPr="004F2B4F">
        <w:rPr>
          <w:lang w:val="en-US"/>
        </w:rPr>
        <w:fldChar w:fldCharType="separate"/>
      </w:r>
      <w:r w:rsidR="000C1056" w:rsidRPr="004F2B4F">
        <w:rPr>
          <w:lang w:val="en-US"/>
        </w:rPr>
        <w:t>Grid and bathymetry</w:t>
      </w:r>
      <w:r w:rsidRPr="004F2B4F">
        <w:rPr>
          <w:lang w:val="en-US"/>
        </w:rPr>
        <w:fldChar w:fldCharType="end"/>
      </w:r>
      <w:r w:rsidRPr="004F2B4F">
        <w:rPr>
          <w:lang w:val="en-US"/>
        </w:rPr>
        <w:t xml:space="preserve">). The values of the file define the thickness of the erodible layer on top of the non-erodible layer. A </w:t>
      </w:r>
      <w:r w:rsidRPr="004F2B4F">
        <w:rPr>
          <w:i/>
          <w:lang w:val="en-US"/>
        </w:rPr>
        <w:t>ne_layer</w:t>
      </w:r>
      <w:r w:rsidRPr="004F2B4F">
        <w:rPr>
          <w:lang w:val="en-US"/>
        </w:rPr>
        <w:t xml:space="preserve"> file with only zeros therefore defines a fully non-erodible bathymetry and a file with only tens means </w:t>
      </w:r>
      <w:proofErr w:type="gramStart"/>
      <w:r w:rsidRPr="004F2B4F">
        <w:rPr>
          <w:lang w:val="en-US"/>
        </w:rPr>
        <w:t>a</w:t>
      </w:r>
      <w:proofErr w:type="gramEnd"/>
      <w:r w:rsidRPr="004F2B4F">
        <w:rPr>
          <w:lang w:val="en-US"/>
        </w:rPr>
        <w:t xml:space="preserve"> erodible layer of 10 meters. Only at the grid cells where the value in the </w:t>
      </w:r>
      <w:r w:rsidRPr="004F2B4F">
        <w:rPr>
          <w:i/>
          <w:lang w:val="en-US"/>
        </w:rPr>
        <w:t xml:space="preserve">ne_layer </w:t>
      </w:r>
      <w:r w:rsidRPr="004F2B4F">
        <w:rPr>
          <w:lang w:val="en-US"/>
        </w:rPr>
        <w:t>file is larger than zero erosion can occur. Non-erodible layers are infinitely deep and thus no erosion underneath these layers can occur.</w:t>
      </w:r>
    </w:p>
    <w:tbl>
      <w:tblPr>
        <w:tblStyle w:val="LightShading-Accent1"/>
        <w:tblW w:w="0" w:type="auto"/>
        <w:tblLook w:val="04A0" w:firstRow="1" w:lastRow="0" w:firstColumn="1" w:lastColumn="0" w:noHBand="0" w:noVBand="1"/>
      </w:tblPr>
      <w:tblGrid>
        <w:gridCol w:w="1656"/>
        <w:gridCol w:w="2202"/>
        <w:gridCol w:w="1212"/>
        <w:gridCol w:w="1657"/>
        <w:gridCol w:w="973"/>
        <w:gridCol w:w="1230"/>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dryslp</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Critical avalanching slope above water (dz/dx and dz/dy)</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0.1 - 2.0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dzmax*</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bed level change due to avalanching</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0.05</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m/s/m</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hswitch*</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Water depth at which is switched from wetslp to dryslp</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morfac</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Morphological acceleration factor</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morfacopt*</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adjusting output times for morfac</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morstart</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Start time morphology, in morphological time</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120.0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0.0 - 10000000.0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morstop</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Stop time morphology, in morphological time</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2000.0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0.0 - 10000000.0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ne_layer</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file containing depth of hard structure</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struct</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for enabling hard structures</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wetslp</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Critical avalanching slope under water (dz/dx and dz/dy)</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0.1 - 1.0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91D3B" w:rsidRPr="004F2B4F" w:rsidRDefault="00691D3B" w:rsidP="002603CC">
      <w:pPr>
        <w:pStyle w:val="Heading3"/>
        <w:jc w:val="both"/>
        <w:rPr>
          <w:lang w:val="en-US"/>
        </w:rPr>
      </w:pPr>
      <w:bookmarkStart w:id="439" w:name="_Toc412196432"/>
      <w:bookmarkStart w:id="440" w:name="_Toc412623896"/>
      <w:r w:rsidRPr="004F2B4F">
        <w:rPr>
          <w:lang w:val="en-US"/>
        </w:rPr>
        <w:t>Bed update</w:t>
      </w:r>
      <w:bookmarkEnd w:id="439"/>
      <w:bookmarkEnd w:id="440"/>
    </w:p>
    <w:p w:rsidR="00691D3B" w:rsidRPr="004F2B4F" w:rsidRDefault="00691D3B" w:rsidP="002603CC">
      <w:pPr>
        <w:pStyle w:val="BodyText"/>
        <w:rPr>
          <w:lang w:val="en-US"/>
        </w:rPr>
      </w:pPr>
      <w:r w:rsidRPr="004F2B4F">
        <w:rPr>
          <w:lang w:val="en-US"/>
        </w:rPr>
        <w:t xml:space="preserve">The parameters listed in the table below involve the settings for the bed update process especially in the case multiple sediment fractions and bed layers are involved. The </w:t>
      </w:r>
      <w:r w:rsidRPr="004F2B4F">
        <w:rPr>
          <w:i/>
          <w:lang w:val="en-US"/>
        </w:rPr>
        <w:t>frac_dz, split</w:t>
      </w:r>
      <w:r w:rsidRPr="004F2B4F">
        <w:rPr>
          <w:lang w:val="en-US"/>
        </w:rPr>
        <w:t xml:space="preserve"> and </w:t>
      </w:r>
      <w:r w:rsidRPr="004F2B4F">
        <w:rPr>
          <w:i/>
          <w:lang w:val="en-US"/>
        </w:rPr>
        <w:t>merge</w:t>
      </w:r>
      <w:r w:rsidRPr="004F2B4F">
        <w:rPr>
          <w:lang w:val="en-US"/>
        </w:rPr>
        <w:t xml:space="preserve"> keywords determine the fraction of the variable bed layer thickness at which the layer is split or merged respectively with the surrounding bottom layers. The variable layer is chosen using the </w:t>
      </w:r>
      <w:r w:rsidRPr="004F2B4F">
        <w:rPr>
          <w:i/>
          <w:lang w:val="en-US"/>
        </w:rPr>
        <w:t>nd_var</w:t>
      </w:r>
      <w:r w:rsidRPr="004F2B4F">
        <w:rPr>
          <w:lang w:val="en-US"/>
        </w:rPr>
        <w:t xml:space="preserve"> keyword.</w:t>
      </w:r>
    </w:p>
    <w:p w:rsidR="00691D3B" w:rsidRPr="004F2B4F" w:rsidRDefault="00691D3B" w:rsidP="002603CC">
      <w:pPr>
        <w:pStyle w:val="BodyText"/>
        <w:rPr>
          <w:lang w:val="en-US"/>
        </w:rPr>
      </w:pPr>
      <w:r w:rsidRPr="004F2B4F">
        <w:rPr>
          <w:lang w:val="en-US"/>
        </w:rPr>
        <w:t xml:space="preserve">Pre-defined bed updates can be used with the keywords </w:t>
      </w:r>
      <w:r w:rsidRPr="004F2B4F">
        <w:rPr>
          <w:i/>
          <w:lang w:val="en-US"/>
        </w:rPr>
        <w:t>nsetbathy</w:t>
      </w:r>
      <w:r w:rsidRPr="004F2B4F">
        <w:rPr>
          <w:lang w:val="en-US"/>
        </w:rPr>
        <w:t xml:space="preserve"> that determines the number of updates and </w:t>
      </w:r>
      <w:r w:rsidRPr="004F2B4F">
        <w:rPr>
          <w:i/>
          <w:lang w:val="en-US"/>
        </w:rPr>
        <w:t>setbathyfile</w:t>
      </w:r>
      <w:r w:rsidRPr="004F2B4F">
        <w:rPr>
          <w:lang w:val="en-US"/>
        </w:rPr>
        <w:t xml:space="preserve"> that references a file that determines what beds are used for each update. The format of the </w:t>
      </w:r>
      <w:r w:rsidRPr="004F2B4F">
        <w:rPr>
          <w:i/>
          <w:lang w:val="en-US"/>
        </w:rPr>
        <w:t>setbathyfile</w:t>
      </w:r>
      <w:r w:rsidRPr="004F2B4F">
        <w:rPr>
          <w:lang w:val="en-US"/>
        </w:rPr>
        <w:t xml:space="preserve"> file is as follows:</w:t>
      </w:r>
    </w:p>
    <w:p w:rsidR="00691D3B" w:rsidRPr="004F2B4F" w:rsidRDefault="00691D3B" w:rsidP="002603CC">
      <w:pPr>
        <w:pStyle w:val="Codeheader"/>
        <w:rPr>
          <w:lang w:val="en-US"/>
        </w:rPr>
      </w:pPr>
      <w:r w:rsidRPr="004F2B4F">
        <w:rPr>
          <w:lang w:val="en-US"/>
        </w:rPr>
        <w:t>bathy.txt</w:t>
      </w:r>
    </w:p>
    <w:p w:rsidR="00691D3B" w:rsidRPr="004F2B4F" w:rsidRDefault="00691D3B" w:rsidP="002603CC">
      <w:pPr>
        <w:pStyle w:val="Code"/>
        <w:jc w:val="both"/>
      </w:pPr>
      <w:r w:rsidRPr="004F2B4F">
        <w:rPr>
          <w:highlight w:val="yellow"/>
        </w:rPr>
        <w:t>???</w:t>
      </w:r>
    </w:p>
    <w:tbl>
      <w:tblPr>
        <w:tblStyle w:val="LightShading-Accent1"/>
        <w:tblW w:w="0" w:type="auto"/>
        <w:tblLook w:val="04A0" w:firstRow="1" w:lastRow="0" w:firstColumn="1" w:lastColumn="0" w:noHBand="0" w:noVBand="1"/>
      </w:tblPr>
      <w:tblGrid>
        <w:gridCol w:w="1911"/>
        <w:gridCol w:w="2127"/>
        <w:gridCol w:w="1234"/>
        <w:gridCol w:w="1403"/>
        <w:gridCol w:w="973"/>
        <w:gridCol w:w="1282"/>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frac_dz*</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Relative thickness to split time step for bed updating</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0.7</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0.5 - 0.98</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merge*</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Merge threshold for variable sediment layer (ratio to nominal thickness)</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0.01</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0.005 - 0.1</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nd_var*</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Index of layer with variable thickness</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2 - par%nd</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nsetbathy*</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Number of prescribed bed updates</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1 - 1000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setbathyfile*</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prescribed bed update file</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split*</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Split threshold for variable sediment layer (ratio to nominal thickness)</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1.01</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1.005 - 1.1</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91D3B" w:rsidRPr="004F2B4F" w:rsidRDefault="00691D3B" w:rsidP="002603CC">
      <w:pPr>
        <w:pStyle w:val="Heading3"/>
        <w:jc w:val="both"/>
        <w:rPr>
          <w:lang w:val="en-US"/>
        </w:rPr>
      </w:pPr>
      <w:bookmarkStart w:id="441" w:name="_Toc412196433"/>
      <w:bookmarkStart w:id="442" w:name="_Toc412623897"/>
      <w:r w:rsidRPr="004F2B4F">
        <w:rPr>
          <w:lang w:val="en-US"/>
        </w:rPr>
        <w:t>Groundwater flow</w:t>
      </w:r>
      <w:bookmarkEnd w:id="441"/>
      <w:bookmarkEnd w:id="442"/>
    </w:p>
    <w:p w:rsidR="00691D3B" w:rsidRPr="004F2B4F" w:rsidRDefault="00691D3B" w:rsidP="002603CC">
      <w:pPr>
        <w:pStyle w:val="BodyText"/>
        <w:rPr>
          <w:lang w:val="en-US"/>
        </w:rPr>
      </w:pPr>
      <w:r w:rsidRPr="004F2B4F">
        <w:rPr>
          <w:lang w:val="en-US"/>
        </w:rPr>
        <w:t xml:space="preserve">The parameters listed in the table below involve the process of groundwater flow. The vertical permeability coefficient in the vertical can be set differently than that of the horizontal using the keywords </w:t>
      </w:r>
      <w:r w:rsidRPr="004F2B4F">
        <w:rPr>
          <w:i/>
          <w:lang w:val="en-US"/>
        </w:rPr>
        <w:t xml:space="preserve">kz </w:t>
      </w:r>
      <w:r w:rsidRPr="004F2B4F">
        <w:rPr>
          <w:lang w:val="en-US"/>
        </w:rPr>
        <w:t xml:space="preserve">and </w:t>
      </w:r>
      <w:r w:rsidRPr="004F2B4F">
        <w:rPr>
          <w:i/>
          <w:lang w:val="en-US"/>
        </w:rPr>
        <w:t>kz</w:t>
      </w:r>
      <w:r w:rsidRPr="004F2B4F">
        <w:rPr>
          <w:lang w:val="en-US"/>
        </w:rPr>
        <w:t xml:space="preserve"> respectively. The initial bed level of the aquifer is read from an external file referenced by the </w:t>
      </w:r>
      <w:r w:rsidRPr="004F2B4F">
        <w:rPr>
          <w:i/>
          <w:lang w:val="en-US"/>
        </w:rPr>
        <w:t>aquiferbotfile</w:t>
      </w:r>
      <w:r w:rsidRPr="004F2B4F">
        <w:rPr>
          <w:lang w:val="en-US"/>
        </w:rPr>
        <w:t xml:space="preserve"> keyword and the initial groundwater head can be set to either a uniform value using the </w:t>
      </w:r>
      <w:r w:rsidRPr="004F2B4F">
        <w:rPr>
          <w:i/>
          <w:lang w:val="en-US"/>
        </w:rPr>
        <w:t>gw0</w:t>
      </w:r>
      <w:r w:rsidRPr="004F2B4F">
        <w:rPr>
          <w:lang w:val="en-US"/>
        </w:rPr>
        <w:t xml:space="preserve"> keyword or to spatially varying values using an external file referenced by the </w:t>
      </w:r>
      <w:r w:rsidRPr="004F2B4F">
        <w:rPr>
          <w:i/>
          <w:lang w:val="en-US"/>
        </w:rPr>
        <w:t xml:space="preserve">gw0file </w:t>
      </w:r>
      <w:r w:rsidRPr="004F2B4F">
        <w:rPr>
          <w:lang w:val="en-US"/>
        </w:rPr>
        <w:t xml:space="preserve">keyword. Both files have the same format as the bathymetry file explained in </w:t>
      </w:r>
      <w:r w:rsidRPr="004F2B4F">
        <w:rPr>
          <w:lang w:val="en-US"/>
        </w:rPr>
        <w:fldChar w:fldCharType="begin"/>
      </w:r>
      <w:r w:rsidRPr="004F2B4F">
        <w:rPr>
          <w:lang w:val="en-US"/>
        </w:rPr>
        <w:instrText xml:space="preserve"> REF _Ref285465495 \w \h  \* MERGEFORMAT </w:instrText>
      </w:r>
      <w:r w:rsidRPr="004F2B4F">
        <w:rPr>
          <w:lang w:val="en-US"/>
        </w:rPr>
      </w:r>
      <w:r w:rsidRPr="004F2B4F">
        <w:rPr>
          <w:lang w:val="en-US"/>
        </w:rPr>
        <w:fldChar w:fldCharType="separate"/>
      </w:r>
      <w:r w:rsidR="000C1056">
        <w:rPr>
          <w:lang w:val="en-US"/>
        </w:rPr>
        <w:t>4.3</w:t>
      </w:r>
      <w:r w:rsidRPr="004F2B4F">
        <w:rPr>
          <w:lang w:val="en-US"/>
        </w:rPr>
        <w:fldChar w:fldCharType="end"/>
      </w:r>
      <w:r w:rsidRPr="004F2B4F">
        <w:rPr>
          <w:lang w:val="en-US"/>
        </w:rPr>
        <w:t xml:space="preserve"> (</w:t>
      </w:r>
      <w:r w:rsidRPr="004F2B4F">
        <w:rPr>
          <w:lang w:val="en-US"/>
        </w:rPr>
        <w:fldChar w:fldCharType="begin"/>
      </w:r>
      <w:r w:rsidRPr="004F2B4F">
        <w:rPr>
          <w:lang w:val="en-US"/>
        </w:rPr>
        <w:instrText xml:space="preserve"> REF _Ref285465497 \h  \* MERGEFORMAT </w:instrText>
      </w:r>
      <w:r w:rsidRPr="004F2B4F">
        <w:rPr>
          <w:lang w:val="en-US"/>
        </w:rPr>
      </w:r>
      <w:r w:rsidRPr="004F2B4F">
        <w:rPr>
          <w:lang w:val="en-US"/>
        </w:rPr>
        <w:fldChar w:fldCharType="separate"/>
      </w:r>
      <w:r w:rsidR="000C1056" w:rsidRPr="004F2B4F">
        <w:rPr>
          <w:lang w:val="en-US"/>
        </w:rPr>
        <w:t>Grid and bathymetry</w:t>
      </w:r>
      <w:r w:rsidRPr="004F2B4F">
        <w:rPr>
          <w:lang w:val="en-US"/>
        </w:rPr>
        <w:fldChar w:fldCharType="end"/>
      </w:r>
      <w:r w:rsidRPr="004F2B4F">
        <w:rPr>
          <w:lang w:val="en-US"/>
        </w:rPr>
        <w:t>).</w:t>
      </w:r>
    </w:p>
    <w:tbl>
      <w:tblPr>
        <w:tblStyle w:val="LightShading-Accent1"/>
        <w:tblW w:w="0" w:type="auto"/>
        <w:tblLook w:val="04A0" w:firstRow="1" w:lastRow="0" w:firstColumn="1" w:lastColumn="0" w:noHBand="0" w:noVBand="1"/>
      </w:tblPr>
      <w:tblGrid>
        <w:gridCol w:w="2107"/>
        <w:gridCol w:w="1823"/>
        <w:gridCol w:w="1357"/>
        <w:gridCol w:w="1635"/>
        <w:gridCol w:w="973"/>
        <w:gridCol w:w="1035"/>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aquiferbot*</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Level of uniform aquifer bottom</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-100.0 - 100.0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aquiferbotfile*</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Name of the aquifer bottom file</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&lt;file&gt;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dwetlayer*</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Thickness of the top soil layer interacting more freely with the surface water</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0.1</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0.01 - 1.0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gw0*</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Level initial groundwater level</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-5.0 - 5.0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gw0file*</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Name of initial groundwater level file</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&lt;file&gt;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gwReturb*</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Reynolds number for start of turbulent flow in case of gwscheme = turbulent</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100.0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1.0 - 600.0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gwfastsolve*</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Reduce full 2D non-hydrostatic solution to quasi-explicit in longshore direction</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gwheadmodel*</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Model to use for vertical groundwater head</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parabolic</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parabolic, exponential</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gwhorinfil*</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Switch to include horizontal infiltration from surface water to groundwater</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gwnonh*</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Switch to turn on or off non-hydrostatic pressure for groundwater</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gwscheme*</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Scheme for momentum equation</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laminar</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laminar, turbulent</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kx*</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Darcy-flow permeability coefficient in x-direction</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0.0001</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1e-05 - 0.1</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ms^-1</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ky*</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Darcy-flow permeability coefficient in y-direction</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0.0001</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1e-05 - 0.1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ms^-1</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kz*</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Darcy-flow permeability coefficient in z-direction</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0.0001</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1e-05 - 0.1</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ms^-1</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91D3B" w:rsidRPr="004F2B4F" w:rsidRDefault="00691D3B" w:rsidP="002603CC">
      <w:pPr>
        <w:pStyle w:val="Heading3"/>
        <w:jc w:val="both"/>
        <w:rPr>
          <w:lang w:val="en-US"/>
        </w:rPr>
      </w:pPr>
      <w:bookmarkStart w:id="443" w:name="_Toc412196434"/>
      <w:bookmarkStart w:id="444" w:name="_Toc412623898"/>
      <w:r w:rsidRPr="004F2B4F">
        <w:rPr>
          <w:lang w:val="en-US"/>
        </w:rPr>
        <w:t>Non-hydrostatic correction</w:t>
      </w:r>
      <w:bookmarkEnd w:id="443"/>
      <w:bookmarkEnd w:id="444"/>
    </w:p>
    <w:p w:rsidR="00691D3B" w:rsidRPr="004F2B4F" w:rsidRDefault="00691D3B" w:rsidP="002603CC">
      <w:pPr>
        <w:pStyle w:val="BodyText"/>
        <w:rPr>
          <w:lang w:val="en-US"/>
        </w:rPr>
      </w:pPr>
      <w:r w:rsidRPr="004F2B4F">
        <w:rPr>
          <w:lang w:val="en-US"/>
        </w:rPr>
        <w:t>The parameters listed in the table below involve the settings for the non-hydrostatic option (</w:t>
      </w:r>
      <w:r w:rsidR="001635AB" w:rsidRPr="004F2B4F">
        <w:rPr>
          <w:lang w:val="en-US"/>
        </w:rPr>
        <w:t>keyword: wavemodel=nonh</w:t>
      </w:r>
      <w:r w:rsidRPr="004F2B4F">
        <w:rPr>
          <w:lang w:val="en-US"/>
        </w:rPr>
        <w:t>). These are all considered advanced options and it is thus recommended not to change these</w:t>
      </w:r>
    </w:p>
    <w:tbl>
      <w:tblPr>
        <w:tblStyle w:val="LightShading-Accent1"/>
        <w:tblW w:w="0" w:type="auto"/>
        <w:tblLook w:val="04A0" w:firstRow="1" w:lastRow="0" w:firstColumn="1" w:lastColumn="0" w:noHBand="0" w:noVBand="1"/>
      </w:tblPr>
      <w:tblGrid>
        <w:gridCol w:w="1519"/>
        <w:gridCol w:w="1612"/>
        <w:gridCol w:w="2171"/>
        <w:gridCol w:w="2171"/>
        <w:gridCol w:w="682"/>
        <w:gridCol w:w="775"/>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Topt*</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Absolute period to optimize coefficient</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1.0 - 20.0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breakviscfac*</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Factor to increase viscosity during breaking</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1.5</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1.0 - 3.0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breakvisclen*</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Ratio between local depth and length scale in extra breaking viscosity</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0.75 - 3.0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dispc*</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Coefficient in front of the vertical pressure gradient</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0.1 - 2.0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kdmin*</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Minimum value of kd (pi/dx &gt; min(kd))</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0.0 - 0.05</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maxbrsteep*</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wave steepness criterium</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0.6</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0.3 - 0.8</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nhbreaker*</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Non-hydrostatic breaker model</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0 - 3</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reformsteep*</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Wave steepness criterium to reform after breaking</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0.25d0*par%maxbrsteep</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0.0 - 0.95d0*par%maxbrsteep</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secbrsteep*</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Secondary maximum wave steepness criterium</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0.5d0*par%maxbrsteep</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0.0 - 0.95d0*par%maxbrsteep</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solver*</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Solver used to solve the linear system</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tridiag</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sip, tridiag</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solver_acc*</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xml:space="preserve">Accuracy with respect to the right-hand side usedin the following termination criterion: ||b-Ax || &lt; acc*||b|| </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0.005</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1e-05 - 0.1</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solver_maxit*</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Maximum number of iterations in the linear sip solver</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30</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1 - 1000</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solver_urelax*</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Underrelaxation parameter</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0.92</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0.5 - 0.99</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91D3B" w:rsidRPr="004F2B4F" w:rsidRDefault="00691D3B" w:rsidP="002603CC">
      <w:pPr>
        <w:pStyle w:val="Heading3"/>
        <w:jc w:val="both"/>
        <w:rPr>
          <w:lang w:val="en-US"/>
        </w:rPr>
      </w:pPr>
      <w:bookmarkStart w:id="445" w:name="_Toc412196435"/>
      <w:bookmarkStart w:id="446" w:name="_Toc412623899"/>
      <w:r w:rsidRPr="004F2B4F">
        <w:rPr>
          <w:lang w:val="en-US"/>
        </w:rPr>
        <w:t>Physical constants</w:t>
      </w:r>
      <w:bookmarkEnd w:id="445"/>
      <w:bookmarkEnd w:id="446"/>
    </w:p>
    <w:p w:rsidR="00691D3B" w:rsidRPr="004F2B4F" w:rsidRDefault="00691D3B" w:rsidP="002603CC">
      <w:pPr>
        <w:pStyle w:val="BodyText"/>
        <w:rPr>
          <w:lang w:val="en-US"/>
        </w:rPr>
      </w:pPr>
      <w:r w:rsidRPr="004F2B4F">
        <w:rPr>
          <w:lang w:val="en-US"/>
        </w:rPr>
        <w:t xml:space="preserve">The parameters listed in the table below involve physical constants used by XBeach. The gravitational acceleration and density of water are universally used coefficient. The depthscale is a factor in order to set different cut-off values like eps and hswitch. A value of the depthscale lower than one means the cut-off values will increase. </w:t>
      </w:r>
    </w:p>
    <w:tbl>
      <w:tblPr>
        <w:tblStyle w:val="LightShading-Accent1"/>
        <w:tblW w:w="0" w:type="auto"/>
        <w:tblLook w:val="04A0" w:firstRow="1" w:lastRow="0" w:firstColumn="1" w:lastColumn="0" w:noHBand="0" w:noVBand="1"/>
      </w:tblPr>
      <w:tblGrid>
        <w:gridCol w:w="1780"/>
        <w:gridCol w:w="2307"/>
        <w:gridCol w:w="1246"/>
        <w:gridCol w:w="1440"/>
        <w:gridCol w:w="848"/>
        <w:gridCol w:w="1309"/>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depthscale*</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Depthscale of (lab)test simulated, affects eps, hmin, hswitch and dzmax</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1.0 - 200.0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g</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Gravitational acceleration</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9.81</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9.7 - 9.9</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ms^-2</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rho</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Density of water</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1025.0</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1000.0 - 1040.0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kgm^-3</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91D3B" w:rsidRPr="004F2B4F" w:rsidRDefault="00691D3B" w:rsidP="002603CC">
      <w:pPr>
        <w:pStyle w:val="Heading3"/>
        <w:jc w:val="both"/>
        <w:rPr>
          <w:lang w:val="en-US"/>
        </w:rPr>
      </w:pPr>
      <w:bookmarkStart w:id="447" w:name="_Toc412196436"/>
      <w:bookmarkStart w:id="448" w:name="_Toc412623900"/>
      <w:r w:rsidRPr="004F2B4F">
        <w:rPr>
          <w:lang w:val="en-US"/>
        </w:rPr>
        <w:t>Coriolis force</w:t>
      </w:r>
      <w:bookmarkEnd w:id="447"/>
      <w:bookmarkEnd w:id="448"/>
    </w:p>
    <w:p w:rsidR="00691D3B" w:rsidRPr="004F2B4F" w:rsidRDefault="00691D3B" w:rsidP="002603CC">
      <w:pPr>
        <w:pStyle w:val="BodyText"/>
        <w:rPr>
          <w:lang w:val="en-US"/>
        </w:rPr>
      </w:pPr>
      <w:r w:rsidRPr="004F2B4F">
        <w:rPr>
          <w:lang w:val="en-US"/>
        </w:rPr>
        <w:t>The parameters listed in the table below involve the settings for incorporating the effect of Coriolis on the shallow water equations. The keywords are universally used coefficients.</w:t>
      </w:r>
    </w:p>
    <w:tbl>
      <w:tblPr>
        <w:tblStyle w:val="LightShading-Accent1"/>
        <w:tblW w:w="0" w:type="auto"/>
        <w:tblLook w:val="04A0" w:firstRow="1" w:lastRow="0" w:firstColumn="1" w:lastColumn="0" w:noHBand="0" w:noVBand="1"/>
      </w:tblPr>
      <w:tblGrid>
        <w:gridCol w:w="1469"/>
        <w:gridCol w:w="2411"/>
        <w:gridCol w:w="1477"/>
        <w:gridCol w:w="1323"/>
        <w:gridCol w:w="973"/>
        <w:gridCol w:w="1277"/>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69" w:type="dxa"/>
          </w:tcPr>
          <w:p w:rsidR="00691D3B" w:rsidRPr="004F2B4F" w:rsidRDefault="00691D3B" w:rsidP="002603CC">
            <w:pPr>
              <w:pStyle w:val="PlainText"/>
              <w:jc w:val="both"/>
            </w:pPr>
            <w:r w:rsidRPr="004F2B4F">
              <w:t>keyword</w:t>
            </w:r>
          </w:p>
        </w:tc>
        <w:tc>
          <w:tcPr>
            <w:tcW w:w="2411"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7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323"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973"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27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rsidR="00691D3B" w:rsidRPr="004F2B4F" w:rsidRDefault="00691D3B" w:rsidP="002603CC">
            <w:pPr>
              <w:pStyle w:val="PlainText"/>
              <w:jc w:val="both"/>
            </w:pPr>
            <w:r w:rsidRPr="004F2B4F">
              <w:t>lat*</w:t>
            </w:r>
          </w:p>
        </w:tc>
        <w:tc>
          <w:tcPr>
            <w:tcW w:w="2411"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Latitude at model location  for computing Coriolis</w:t>
            </w:r>
          </w:p>
        </w:tc>
        <w:tc>
          <w:tcPr>
            <w:tcW w:w="147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0.0</w:t>
            </w:r>
          </w:p>
        </w:tc>
        <w:tc>
          <w:tcPr>
            <w:tcW w:w="132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-90.0 - 90.0</w:t>
            </w:r>
          </w:p>
        </w:tc>
        <w:tc>
          <w:tcPr>
            <w:tcW w:w="973"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deg</w:t>
            </w:r>
          </w:p>
        </w:tc>
        <w:tc>
          <w:tcPr>
            <w:tcW w:w="127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469" w:type="dxa"/>
          </w:tcPr>
          <w:p w:rsidR="00691D3B" w:rsidRPr="004F2B4F" w:rsidRDefault="00691D3B" w:rsidP="002603CC">
            <w:pPr>
              <w:pStyle w:val="PlainText"/>
              <w:jc w:val="both"/>
            </w:pPr>
            <w:r w:rsidRPr="004F2B4F">
              <w:t>wearth*</w:t>
            </w:r>
          </w:p>
        </w:tc>
        <w:tc>
          <w:tcPr>
            <w:tcW w:w="2411"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Angular velocity of earth calculated as: 1/rotation_time (in hours)</w:t>
            </w:r>
          </w:p>
        </w:tc>
        <w:tc>
          <w:tcPr>
            <w:tcW w:w="147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1.d0/24.d0</w:t>
            </w:r>
          </w:p>
        </w:tc>
        <w:tc>
          <w:tcPr>
            <w:tcW w:w="132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0.0 - 1.0</w:t>
            </w:r>
          </w:p>
        </w:tc>
        <w:tc>
          <w:tcPr>
            <w:tcW w:w="973"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hour^-1</w:t>
            </w:r>
          </w:p>
        </w:tc>
        <w:tc>
          <w:tcPr>
            <w:tcW w:w="127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rsidR="00691D3B" w:rsidRPr="004F2B4F" w:rsidRDefault="00691D3B" w:rsidP="002603CC">
      <w:pPr>
        <w:pStyle w:val="Heading3"/>
        <w:jc w:val="both"/>
        <w:rPr>
          <w:lang w:val="en-US"/>
        </w:rPr>
      </w:pPr>
      <w:bookmarkStart w:id="449" w:name="_Toc412196437"/>
      <w:bookmarkStart w:id="450" w:name="_Toc412623901"/>
      <w:r w:rsidRPr="004F2B4F">
        <w:rPr>
          <w:lang w:val="en-US"/>
        </w:rPr>
        <w:t>MPI</w:t>
      </w:r>
      <w:bookmarkEnd w:id="449"/>
      <w:bookmarkEnd w:id="450"/>
    </w:p>
    <w:p w:rsidR="00691D3B" w:rsidRPr="004F2B4F" w:rsidRDefault="00691D3B" w:rsidP="002603CC">
      <w:pPr>
        <w:pStyle w:val="BodyText"/>
        <w:rPr>
          <w:lang w:val="en-US"/>
        </w:rPr>
      </w:pPr>
      <w:r w:rsidRPr="004F2B4F">
        <w:rPr>
          <w:lang w:val="en-US"/>
        </w:rPr>
        <w:t xml:space="preserve">The parameters listed in the table below involve the settings for parallelization of XBeach. A full description of the parallelization of XBeach can be found in </w:t>
      </w:r>
      <w:r w:rsidRPr="004F2B4F">
        <w:rPr>
          <w:highlight w:val="yellow"/>
          <w:lang w:val="en-US"/>
        </w:rPr>
        <w:t>REF</w:t>
      </w:r>
      <w:r w:rsidRPr="004F2B4F">
        <w:rPr>
          <w:lang w:val="en-US"/>
        </w:rPr>
        <w:t xml:space="preserve">. When running XBeach in parallel mode, the model domain is subdivided in submodels and each submodel is then computed on a separate core. </w:t>
      </w:r>
      <w:proofErr w:type="gramStart"/>
      <w:r w:rsidRPr="004F2B4F">
        <w:rPr>
          <w:lang w:val="en-US"/>
        </w:rPr>
        <w:t>This will</w:t>
      </w:r>
      <w:proofErr w:type="gramEnd"/>
      <w:r w:rsidRPr="004F2B4F">
        <w:rPr>
          <w:lang w:val="en-US"/>
        </w:rPr>
        <w:t xml:space="preserve"> increasethe computational speed of the model. The submodels only exchange information over their boundaries when necessary. The MPI parameters determine how the model domain is subdivided. The keyword </w:t>
      </w:r>
      <w:r w:rsidRPr="004F2B4F">
        <w:rPr>
          <w:i/>
          <w:lang w:val="en-US"/>
        </w:rPr>
        <w:t>mpiboundary</w:t>
      </w:r>
      <w:r w:rsidRPr="004F2B4F">
        <w:rPr>
          <w:lang w:val="en-US"/>
        </w:rPr>
        <w:t xml:space="preserve"> can be set to </w:t>
      </w:r>
      <w:r w:rsidRPr="004F2B4F">
        <w:rPr>
          <w:i/>
          <w:lang w:val="en-US"/>
        </w:rPr>
        <w:t xml:space="preserve">auto, x, y </w:t>
      </w:r>
      <w:r w:rsidRPr="004F2B4F">
        <w:rPr>
          <w:lang w:val="en-US"/>
        </w:rPr>
        <w:t xml:space="preserve">or </w:t>
      </w:r>
      <w:r w:rsidRPr="004F2B4F">
        <w:rPr>
          <w:i/>
          <w:lang w:val="en-US"/>
        </w:rPr>
        <w:t>man</w:t>
      </w:r>
      <w:r w:rsidRPr="004F2B4F">
        <w:rPr>
          <w:lang w:val="en-US"/>
        </w:rPr>
        <w:t xml:space="preserve">. In </w:t>
      </w:r>
      <w:r w:rsidRPr="004F2B4F">
        <w:rPr>
          <w:i/>
          <w:lang w:val="en-US"/>
        </w:rPr>
        <w:t>auto</w:t>
      </w:r>
      <w:r w:rsidRPr="004F2B4F">
        <w:rPr>
          <w:lang w:val="en-US"/>
        </w:rPr>
        <w:t xml:space="preserve"> mode the model domain is subdivided such that the internal boundary is smallest. In </w:t>
      </w:r>
      <w:r w:rsidRPr="004F2B4F">
        <w:rPr>
          <w:i/>
          <w:lang w:val="en-US"/>
        </w:rPr>
        <w:t>x</w:t>
      </w:r>
      <w:r w:rsidRPr="004F2B4F">
        <w:rPr>
          <w:lang w:val="en-US"/>
        </w:rPr>
        <w:t xml:space="preserve"> or </w:t>
      </w:r>
      <w:r w:rsidRPr="004F2B4F">
        <w:rPr>
          <w:i/>
          <w:lang w:val="en-US"/>
        </w:rPr>
        <w:t>y</w:t>
      </w:r>
      <w:r w:rsidRPr="004F2B4F">
        <w:rPr>
          <w:lang w:val="en-US"/>
        </w:rPr>
        <w:t xml:space="preserve"> mode the model domain is subdivided in submodels extending to either the full alongshore or the full cross-shore extent of the model domain. In </w:t>
      </w:r>
      <w:r w:rsidRPr="004F2B4F">
        <w:rPr>
          <w:i/>
          <w:lang w:val="en-US"/>
        </w:rPr>
        <w:t>man</w:t>
      </w:r>
      <w:r w:rsidRPr="004F2B4F">
        <w:rPr>
          <w:lang w:val="en-US"/>
        </w:rPr>
        <w:t xml:space="preserve"> mode the model domain is manually subdivided using the values specified with the </w:t>
      </w:r>
      <w:proofErr w:type="gramStart"/>
      <w:r w:rsidRPr="004F2B4F">
        <w:rPr>
          <w:i/>
          <w:lang w:val="en-US"/>
        </w:rPr>
        <w:t>mmpi</w:t>
      </w:r>
      <w:proofErr w:type="gramEnd"/>
      <w:r w:rsidRPr="004F2B4F">
        <w:rPr>
          <w:lang w:val="en-US"/>
        </w:rPr>
        <w:t xml:space="preserve"> and </w:t>
      </w:r>
      <w:r w:rsidRPr="004F2B4F">
        <w:rPr>
          <w:i/>
          <w:lang w:val="en-US"/>
        </w:rPr>
        <w:t>nmpi</w:t>
      </w:r>
      <w:r w:rsidRPr="004F2B4F">
        <w:rPr>
          <w:lang w:val="en-US"/>
        </w:rPr>
        <w:t xml:space="preserve"> keywords. The number of submodels is not determined by XBeach itself, but by the MPI wrapper (e.g. MPICH2 or OpenMPI). It is important to note that information about slopes isn’t exchanged over the bounadries. Therefore the avalanching algorithm will not function over MPI boundaries.</w:t>
      </w:r>
    </w:p>
    <w:tbl>
      <w:tblPr>
        <w:tblStyle w:val="LightShading-Accent1"/>
        <w:tblW w:w="0" w:type="auto"/>
        <w:tblLook w:val="04A0" w:firstRow="1" w:lastRow="0" w:firstColumn="1" w:lastColumn="0" w:noHBand="0" w:noVBand="1"/>
      </w:tblPr>
      <w:tblGrid>
        <w:gridCol w:w="1848"/>
        <w:gridCol w:w="2307"/>
        <w:gridCol w:w="1246"/>
        <w:gridCol w:w="1372"/>
        <w:gridCol w:w="848"/>
        <w:gridCol w:w="1309"/>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mmpi*</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domains in cross-shore direction when manually specifying mpi domains</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2</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1 - 100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mpiboundary*</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Fix mpi boundaries along y-lines, x-lines, use manual defined domains or find shortest boundary automatically</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auto</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auto, x, y, man</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nmpi*</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Number of domains in alongshore direction when manually specifying mpi domains</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4</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1 - 100</w:t>
            </w: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691D3B" w:rsidRPr="004F2B4F" w:rsidRDefault="00691D3B" w:rsidP="002603CC">
      <w:pPr>
        <w:pStyle w:val="Heading3"/>
        <w:jc w:val="both"/>
        <w:rPr>
          <w:lang w:val="en-US"/>
        </w:rPr>
      </w:pPr>
      <w:bookmarkStart w:id="451" w:name="_Toc412196438"/>
      <w:bookmarkStart w:id="452" w:name="_Toc412623902"/>
      <w:r w:rsidRPr="004F2B4F">
        <w:rPr>
          <w:lang w:val="en-US"/>
        </w:rPr>
        <w:t>Output projection</w:t>
      </w:r>
      <w:bookmarkEnd w:id="451"/>
      <w:bookmarkEnd w:id="452"/>
    </w:p>
    <w:p w:rsidR="00691D3B" w:rsidRPr="004F2B4F" w:rsidRDefault="00691D3B" w:rsidP="002603CC">
      <w:pPr>
        <w:pStyle w:val="BodyText"/>
        <w:rPr>
          <w:lang w:val="en-US"/>
        </w:rPr>
      </w:pPr>
      <w:r w:rsidRPr="004F2B4F">
        <w:rPr>
          <w:lang w:val="en-US"/>
        </w:rPr>
        <w:t xml:space="preserve">The parameters listed in the table below involve the projection of the model output. These settings do not influence the model results in anyway. The </w:t>
      </w:r>
      <w:r w:rsidRPr="004F2B4F">
        <w:rPr>
          <w:i/>
          <w:lang w:val="en-US"/>
        </w:rPr>
        <w:t>rotate</w:t>
      </w:r>
      <w:r w:rsidRPr="004F2B4F">
        <w:rPr>
          <w:lang w:val="en-US"/>
        </w:rPr>
        <w:t xml:space="preserve"> keyword can be used to rotate the model output with an angle specified by the keyword </w:t>
      </w:r>
      <w:r w:rsidRPr="004F2B4F">
        <w:rPr>
          <w:i/>
          <w:lang w:val="en-US"/>
        </w:rPr>
        <w:t>alfa</w:t>
      </w:r>
      <w:r w:rsidRPr="004F2B4F">
        <w:rPr>
          <w:lang w:val="en-US"/>
        </w:rPr>
        <w:t xml:space="preserve">. The </w:t>
      </w:r>
      <w:r w:rsidRPr="004F2B4F">
        <w:rPr>
          <w:i/>
          <w:lang w:val="en-US"/>
        </w:rPr>
        <w:t>projection</w:t>
      </w:r>
      <w:r w:rsidRPr="004F2B4F">
        <w:rPr>
          <w:lang w:val="en-US"/>
        </w:rPr>
        <w:t xml:space="preserve"> string can hold a string specifying the coordinate reference system used and is stored in the netCDF output file as </w:t>
      </w:r>
      <w:proofErr w:type="gramStart"/>
      <w:r w:rsidRPr="004F2B4F">
        <w:rPr>
          <w:lang w:val="en-US"/>
        </w:rPr>
        <w:t>meta</w:t>
      </w:r>
      <w:proofErr w:type="gramEnd"/>
      <w:r w:rsidRPr="004F2B4F">
        <w:rPr>
          <w:lang w:val="en-US"/>
        </w:rPr>
        <w:t xml:space="preserve"> data.</w:t>
      </w:r>
    </w:p>
    <w:tbl>
      <w:tblPr>
        <w:tblStyle w:val="LightShading-Accent1"/>
        <w:tblW w:w="0" w:type="auto"/>
        <w:tblLook w:val="04A0" w:firstRow="1" w:lastRow="0" w:firstColumn="1" w:lastColumn="0" w:noHBand="0" w:noVBand="1"/>
      </w:tblPr>
      <w:tblGrid>
        <w:gridCol w:w="1780"/>
        <w:gridCol w:w="2375"/>
        <w:gridCol w:w="1246"/>
        <w:gridCol w:w="1372"/>
        <w:gridCol w:w="848"/>
        <w:gridCol w:w="1309"/>
      </w:tblGrid>
      <w:tr w:rsidR="00691D3B" w:rsidRPr="004F2B4F"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keyword</w:t>
            </w:r>
          </w:p>
        </w:tc>
        <w:tc>
          <w:tcPr>
            <w:tcW w:w="283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description</w:t>
            </w:r>
          </w:p>
        </w:tc>
        <w:tc>
          <w:tcPr>
            <w:tcW w:w="1417"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default</w:t>
            </w:r>
          </w:p>
        </w:tc>
        <w:tc>
          <w:tcPr>
            <w:tcW w:w="1984"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range</w:t>
            </w:r>
          </w:p>
        </w:tc>
        <w:tc>
          <w:tcPr>
            <w:tcW w:w="85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units</w:t>
            </w:r>
          </w:p>
        </w:tc>
        <w:tc>
          <w:tcPr>
            <w:tcW w:w="1700" w:type="dxa"/>
          </w:tcPr>
          <w:p w:rsidR="00691D3B" w:rsidRPr="004F2B4F"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4F2B4F">
              <w:t>remark</w:t>
            </w: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projection*</w:t>
            </w: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Projection string</w:t>
            </w: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 '</w:t>
            </w: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4F2B4F" w:rsidTr="008245B0">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r w:rsidRPr="004F2B4F">
              <w:t>rotate</w:t>
            </w:r>
          </w:p>
        </w:tc>
        <w:tc>
          <w:tcPr>
            <w:tcW w:w="283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Rotate output as postprocessing with given angle</w:t>
            </w:r>
          </w:p>
        </w:tc>
        <w:tc>
          <w:tcPr>
            <w:tcW w:w="1417"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1</w:t>
            </w:r>
          </w:p>
        </w:tc>
        <w:tc>
          <w:tcPr>
            <w:tcW w:w="1984"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0 - 1</w:t>
            </w:r>
          </w:p>
        </w:tc>
        <w:tc>
          <w:tcPr>
            <w:tcW w:w="85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4F2B4F">
              <w:t>-</w:t>
            </w:r>
          </w:p>
        </w:tc>
        <w:tc>
          <w:tcPr>
            <w:tcW w:w="1700" w:type="dxa"/>
          </w:tcPr>
          <w:p w:rsidR="00691D3B" w:rsidRPr="004F2B4F"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4F2B4F"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rsidR="00691D3B" w:rsidRPr="004F2B4F" w:rsidRDefault="00691D3B" w:rsidP="002603CC">
            <w:pPr>
              <w:pStyle w:val="PlainText"/>
              <w:jc w:val="both"/>
            </w:pPr>
          </w:p>
        </w:tc>
        <w:tc>
          <w:tcPr>
            <w:tcW w:w="283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417"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rsidR="00691D3B" w:rsidRPr="004F2B4F"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rsidR="00A52150" w:rsidRPr="004F2B4F" w:rsidRDefault="00734E22" w:rsidP="002603CC">
      <w:pPr>
        <w:pStyle w:val="Heading2"/>
        <w:jc w:val="both"/>
        <w:rPr>
          <w:lang w:val="en-US"/>
        </w:rPr>
      </w:pPr>
      <w:bookmarkStart w:id="453" w:name="_Toc412623903"/>
      <w:r w:rsidRPr="004F2B4F">
        <w:rPr>
          <w:lang w:val="en-US"/>
        </w:rPr>
        <w:t>Numerical implementation</w:t>
      </w:r>
      <w:bookmarkEnd w:id="453"/>
      <w:r w:rsidRPr="004F2B4F">
        <w:rPr>
          <w:lang w:val="en-US"/>
        </w:rPr>
        <w:t xml:space="preserve"> </w:t>
      </w:r>
    </w:p>
    <w:p w:rsidR="00AF4A36" w:rsidRPr="004F2B4F" w:rsidRDefault="00AF4A36" w:rsidP="002603CC">
      <w:pPr>
        <w:spacing w:line="240" w:lineRule="auto"/>
        <w:rPr>
          <w:b/>
          <w:iCs/>
          <w:szCs w:val="28"/>
          <w:lang w:val="en-US"/>
        </w:rPr>
      </w:pPr>
    </w:p>
    <w:p w:rsidR="00CA2484" w:rsidRPr="004F2B4F" w:rsidRDefault="00CA2484" w:rsidP="002603CC">
      <w:pPr>
        <w:pStyle w:val="Heading3"/>
        <w:jc w:val="both"/>
        <w:rPr>
          <w:lang w:val="en-US"/>
        </w:rPr>
      </w:pPr>
      <w:bookmarkStart w:id="454" w:name="_Toc412623904"/>
      <w:r w:rsidRPr="004F2B4F">
        <w:rPr>
          <w:lang w:val="en-US"/>
        </w:rPr>
        <w:t>Grid types</w:t>
      </w:r>
      <w:bookmarkEnd w:id="454"/>
    </w:p>
    <w:p w:rsidR="00CA2484" w:rsidRPr="004F2B4F" w:rsidRDefault="00CA2484" w:rsidP="002603CC">
      <w:pPr>
        <w:pStyle w:val="Heading4"/>
        <w:jc w:val="both"/>
        <w:rPr>
          <w:lang w:val="en-US"/>
        </w:rPr>
      </w:pPr>
      <w:r w:rsidRPr="004F2B4F">
        <w:rPr>
          <w:lang w:val="en-US"/>
        </w:rPr>
        <w:t>1D</w:t>
      </w:r>
    </w:p>
    <w:p w:rsidR="00CA2484" w:rsidRPr="004F2B4F" w:rsidRDefault="00CA2484" w:rsidP="002603CC">
      <w:pPr>
        <w:pStyle w:val="Heading4"/>
        <w:jc w:val="both"/>
        <w:rPr>
          <w:lang w:val="en-US"/>
        </w:rPr>
      </w:pPr>
      <w:r w:rsidRPr="004F2B4F">
        <w:rPr>
          <w:lang w:val="en-US"/>
        </w:rPr>
        <w:t>Rectilinear</w:t>
      </w:r>
    </w:p>
    <w:p w:rsidR="00CA2484" w:rsidRPr="004F2B4F" w:rsidRDefault="00CA2484" w:rsidP="002603CC">
      <w:pPr>
        <w:pStyle w:val="Heading4"/>
        <w:jc w:val="both"/>
        <w:rPr>
          <w:lang w:val="en-US"/>
        </w:rPr>
      </w:pPr>
      <w:r w:rsidRPr="004F2B4F">
        <w:rPr>
          <w:lang w:val="en-US"/>
        </w:rPr>
        <w:t>Curvilinear</w:t>
      </w:r>
    </w:p>
    <w:p w:rsidR="00313B40" w:rsidRPr="004F2B4F" w:rsidRDefault="00313B40" w:rsidP="002603CC">
      <w:pPr>
        <w:rPr>
          <w:lang w:val="en-US"/>
        </w:rPr>
      </w:pPr>
    </w:p>
    <w:p w:rsidR="00313B40" w:rsidRPr="004F2B4F" w:rsidRDefault="00313B40" w:rsidP="002603CC">
      <w:pPr>
        <w:pStyle w:val="Heading3"/>
        <w:jc w:val="both"/>
        <w:rPr>
          <w:lang w:val="en-US"/>
        </w:rPr>
      </w:pPr>
      <w:bookmarkStart w:id="455" w:name="_Toc412623905"/>
      <w:r w:rsidRPr="004F2B4F">
        <w:rPr>
          <w:lang w:val="en-US"/>
        </w:rPr>
        <w:t>Grid set-up</w:t>
      </w:r>
      <w:bookmarkEnd w:id="455"/>
    </w:p>
    <w:p w:rsidR="00313B40" w:rsidRPr="004F2B4F" w:rsidRDefault="00313B40" w:rsidP="002603CC">
      <w:pPr>
        <w:tabs>
          <w:tab w:val="left" w:pos="7200"/>
          <w:tab w:val="left" w:pos="7470"/>
        </w:tabs>
        <w:spacing w:line="240" w:lineRule="exact"/>
        <w:rPr>
          <w:lang w:val="en-US"/>
        </w:rPr>
      </w:pPr>
      <w:r w:rsidRPr="004F2B4F">
        <w:rPr>
          <w:lang w:val="en-US"/>
        </w:rPr>
        <w:t xml:space="preserve">The new implementation utilises a curvilinear, staggered grid where depths, water levels, wave action and sediment concentrations are given in the cell centres (denoted by subscript z) and velocities and sediment fluxes at the cell interfaces (denoted by subscript u or v). In </w:t>
      </w:r>
      <w:r w:rsidRPr="004F2B4F">
        <w:rPr>
          <w:lang w:val="en-US"/>
        </w:rPr>
        <w:fldChar w:fldCharType="begin"/>
      </w:r>
      <w:r w:rsidRPr="004F2B4F">
        <w:rPr>
          <w:lang w:val="en-US"/>
        </w:rPr>
        <w:instrText xml:space="preserve"> REF _Ref411936920 \h </w:instrText>
      </w:r>
      <w:r w:rsidR="004D7B46" w:rsidRPr="004F2B4F">
        <w:rPr>
          <w:lang w:val="en-US"/>
        </w:rPr>
        <w:instrText xml:space="preserve"> \* MERGEFORMAT </w:instrText>
      </w:r>
      <w:r w:rsidRPr="004F2B4F">
        <w:rPr>
          <w:lang w:val="en-US"/>
        </w:rPr>
      </w:r>
      <w:r w:rsidRPr="004F2B4F">
        <w:rPr>
          <w:lang w:val="en-US"/>
        </w:rPr>
        <w:fldChar w:fldCharType="separate"/>
      </w:r>
      <w:r w:rsidR="000C1056" w:rsidRPr="004F2B4F">
        <w:rPr>
          <w:lang w:val="en-US"/>
        </w:rPr>
        <w:t xml:space="preserve">Figure </w:t>
      </w:r>
      <w:r w:rsidR="000C1056">
        <w:rPr>
          <w:noProof/>
          <w:lang w:val="en-US"/>
        </w:rPr>
        <w:t>6.1</w:t>
      </w:r>
      <w:r w:rsidRPr="004F2B4F">
        <w:rPr>
          <w:lang w:val="en-US"/>
        </w:rPr>
        <w:fldChar w:fldCharType="end"/>
      </w:r>
      <w:r w:rsidRPr="004F2B4F">
        <w:rPr>
          <w:lang w:val="en-US"/>
        </w:rPr>
        <w:t xml:space="preserve"> the z, u, v and c (corner) points with the same numbering are shown. The grid directions are named s and n; grid distances are denoted by </w:t>
      </w:r>
      <w:r w:rsidRPr="004F2B4F">
        <w:rPr>
          <w:position w:val="-6"/>
          <w:lang w:val="en-US"/>
        </w:rPr>
        <w:object w:dxaOrig="320" w:dyaOrig="279">
          <v:shape id="_x0000_i1138" type="#_x0000_t75" style="width:15.8pt;height:14.75pt" o:ole="">
            <v:imagedata r:id="rId268" o:title=""/>
          </v:shape>
          <o:OLEObject Type="Embed" ProgID="Equation.DSMT4" ShapeID="_x0000_i1138" DrawAspect="Content" ObjectID="_1487070964" r:id="rId269"/>
        </w:object>
      </w:r>
      <w:proofErr w:type="gramStart"/>
      <w:r w:rsidRPr="004F2B4F">
        <w:rPr>
          <w:lang w:val="en-US"/>
        </w:rPr>
        <w:t xml:space="preserve">and </w:t>
      </w:r>
      <w:proofErr w:type="gramEnd"/>
      <w:r w:rsidRPr="004F2B4F">
        <w:rPr>
          <w:position w:val="-6"/>
          <w:lang w:val="en-US"/>
        </w:rPr>
        <w:object w:dxaOrig="340" w:dyaOrig="279">
          <v:shape id="_x0000_i1139" type="#_x0000_t75" style="width:17.45pt;height:14.75pt" o:ole="">
            <v:imagedata r:id="rId270" o:title=""/>
          </v:shape>
          <o:OLEObject Type="Embed" ProgID="Equation.DSMT4" ShapeID="_x0000_i1139" DrawAspect="Content" ObjectID="_1487070965" r:id="rId271"/>
        </w:object>
      </w:r>
      <w:r w:rsidRPr="004F2B4F">
        <w:rPr>
          <w:lang w:val="en-US"/>
        </w:rPr>
        <w:t xml:space="preserve">, with subscripts referring to the point where they are defined. A finite-volume approach is utilized where mass, momentum and wave action are strictly conserved.  In </w:t>
      </w:r>
      <w:proofErr w:type="gramStart"/>
      <w:r w:rsidRPr="004F2B4F">
        <w:rPr>
          <w:lang w:val="en-US"/>
        </w:rPr>
        <w:t>the  middle</w:t>
      </w:r>
      <w:proofErr w:type="gramEnd"/>
      <w:r w:rsidRPr="004F2B4F">
        <w:rPr>
          <w:lang w:val="en-US"/>
        </w:rPr>
        <w:t xml:space="preserve"> panel of </w:t>
      </w:r>
      <w:r w:rsidRPr="004F2B4F">
        <w:rPr>
          <w:lang w:val="en-US"/>
        </w:rPr>
        <w:fldChar w:fldCharType="begin"/>
      </w:r>
      <w:r w:rsidRPr="004F2B4F">
        <w:rPr>
          <w:lang w:val="en-US"/>
        </w:rPr>
        <w:instrText xml:space="preserve"> REF _Ref411936920 \h </w:instrText>
      </w:r>
      <w:r w:rsidR="004D7B46" w:rsidRPr="004F2B4F">
        <w:rPr>
          <w:lang w:val="en-US"/>
        </w:rPr>
        <w:instrText xml:space="preserve"> \* MERGEFORMAT </w:instrText>
      </w:r>
      <w:r w:rsidRPr="004F2B4F">
        <w:rPr>
          <w:lang w:val="en-US"/>
        </w:rPr>
      </w:r>
      <w:r w:rsidRPr="004F2B4F">
        <w:rPr>
          <w:lang w:val="en-US"/>
        </w:rPr>
        <w:fldChar w:fldCharType="separate"/>
      </w:r>
      <w:r w:rsidR="000C1056" w:rsidRPr="004F2B4F">
        <w:rPr>
          <w:lang w:val="en-US"/>
        </w:rPr>
        <w:t xml:space="preserve">Figure </w:t>
      </w:r>
      <w:r w:rsidR="000C1056">
        <w:rPr>
          <w:noProof/>
          <w:lang w:val="en-US"/>
        </w:rPr>
        <w:t>6.1</w:t>
      </w:r>
      <w:r w:rsidRPr="004F2B4F">
        <w:rPr>
          <w:lang w:val="en-US"/>
        </w:rPr>
        <w:fldChar w:fldCharType="end"/>
      </w:r>
      <w:r w:rsidRPr="004F2B4F">
        <w:rPr>
          <w:lang w:val="en-US"/>
        </w:rPr>
        <w:t xml:space="preserve">, the control volume for the mass balance is shown with the corresponding grid distances around the </w:t>
      </w:r>
      <w:r w:rsidRPr="004F2B4F">
        <w:rPr>
          <w:i/>
          <w:lang w:val="en-US"/>
        </w:rPr>
        <w:t>u-</w:t>
      </w:r>
      <w:r w:rsidRPr="004F2B4F">
        <w:rPr>
          <w:lang w:val="en-US"/>
        </w:rPr>
        <w:t xml:space="preserve"> and </w:t>
      </w:r>
      <w:r w:rsidRPr="004F2B4F">
        <w:rPr>
          <w:i/>
          <w:lang w:val="en-US"/>
        </w:rPr>
        <w:t>v-</w:t>
      </w:r>
      <w:r w:rsidRPr="004F2B4F">
        <w:rPr>
          <w:lang w:val="en-US"/>
        </w:rPr>
        <w:t xml:space="preserve">points. The right panel explains the numbering of the fluxes </w:t>
      </w:r>
      <w:r w:rsidRPr="004F2B4F">
        <w:rPr>
          <w:i/>
          <w:lang w:val="en-US"/>
        </w:rPr>
        <w:t xml:space="preserve">Q </w:t>
      </w:r>
      <w:r w:rsidRPr="004F2B4F">
        <w:rPr>
          <w:lang w:val="en-US"/>
        </w:rPr>
        <w:t xml:space="preserve">and the volume </w:t>
      </w:r>
      <w:r w:rsidRPr="004F2B4F">
        <w:rPr>
          <w:i/>
          <w:lang w:val="en-US"/>
        </w:rPr>
        <w:t>V</w:t>
      </w:r>
      <w:r w:rsidRPr="004F2B4F">
        <w:rPr>
          <w:lang w:val="en-US"/>
        </w:rPr>
        <w:t>.</w:t>
      </w:r>
    </w:p>
    <w:p w:rsidR="00313B40" w:rsidRPr="004F2B4F" w:rsidRDefault="00313B40" w:rsidP="002603CC">
      <w:pPr>
        <w:keepNext/>
        <w:tabs>
          <w:tab w:val="left" w:pos="7200"/>
          <w:tab w:val="left" w:pos="7470"/>
        </w:tabs>
        <w:rPr>
          <w:lang w:val="en-US"/>
        </w:rPr>
      </w:pPr>
      <w:r w:rsidRPr="004F2B4F">
        <w:rPr>
          <w:noProof/>
          <w:lang w:eastAsia="zh-CN"/>
        </w:rPr>
        <w:drawing>
          <wp:inline distT="0" distB="0" distL="0" distR="0" wp14:anchorId="0131DA1C" wp14:editId="70891ED7">
            <wp:extent cx="6086656" cy="1387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2" cstate="print"/>
                    <a:srcRect/>
                    <a:stretch>
                      <a:fillRect/>
                    </a:stretch>
                  </pic:blipFill>
                  <pic:spPr bwMode="auto">
                    <a:xfrm>
                      <a:off x="0" y="0"/>
                      <a:ext cx="6086865" cy="1387976"/>
                    </a:xfrm>
                    <a:prstGeom prst="rect">
                      <a:avLst/>
                    </a:prstGeom>
                    <a:noFill/>
                    <a:ln w="9525">
                      <a:noFill/>
                      <a:miter lim="800000"/>
                      <a:headEnd/>
                      <a:tailEnd/>
                    </a:ln>
                  </pic:spPr>
                </pic:pic>
              </a:graphicData>
            </a:graphic>
          </wp:inline>
        </w:drawing>
      </w:r>
    </w:p>
    <w:p w:rsidR="00313B40" w:rsidRPr="004F2B4F" w:rsidRDefault="00313B40" w:rsidP="002603CC">
      <w:pPr>
        <w:pStyle w:val="Caption"/>
        <w:jc w:val="both"/>
        <w:rPr>
          <w:lang w:val="en-US"/>
        </w:rPr>
      </w:pPr>
      <w:bookmarkStart w:id="456" w:name="_Ref411936920"/>
      <w:bookmarkStart w:id="457" w:name="_Ref411935479"/>
      <w:proofErr w:type="gramStart"/>
      <w:r w:rsidRPr="004F2B4F">
        <w:rPr>
          <w:lang w:val="en-US"/>
        </w:rPr>
        <w:t xml:space="preserve">Figure </w:t>
      </w:r>
      <w:r w:rsidR="000C1056">
        <w:rPr>
          <w:lang w:val="en-US"/>
        </w:rPr>
        <w:fldChar w:fldCharType="begin"/>
      </w:r>
      <w:r w:rsidR="000C1056">
        <w:rPr>
          <w:lang w:val="en-US"/>
        </w:rPr>
        <w:instrText xml:space="preserve"> STYLEREF 1 \s </w:instrText>
      </w:r>
      <w:r w:rsidR="000C1056">
        <w:rPr>
          <w:lang w:val="en-US"/>
        </w:rPr>
        <w:fldChar w:fldCharType="separate"/>
      </w:r>
      <w:r w:rsidR="000C1056">
        <w:rPr>
          <w:noProof/>
          <w:lang w:val="en-US"/>
        </w:rPr>
        <w:t>6</w:t>
      </w:r>
      <w:r w:rsidR="000C1056">
        <w:rPr>
          <w:lang w:val="en-US"/>
        </w:rPr>
        <w:fldChar w:fldCharType="end"/>
      </w:r>
      <w:r w:rsidR="000C1056">
        <w:rPr>
          <w:lang w:val="en-US"/>
        </w:rPr>
        <w:t>.</w:t>
      </w:r>
      <w:proofErr w:type="gramEnd"/>
      <w:r w:rsidR="000C1056">
        <w:rPr>
          <w:lang w:val="en-US"/>
        </w:rPr>
        <w:fldChar w:fldCharType="begin"/>
      </w:r>
      <w:r w:rsidR="000C1056">
        <w:rPr>
          <w:lang w:val="en-US"/>
        </w:rPr>
        <w:instrText xml:space="preserve"> SEQ Figure \* ARABIC \s 1 </w:instrText>
      </w:r>
      <w:r w:rsidR="000C1056">
        <w:rPr>
          <w:lang w:val="en-US"/>
        </w:rPr>
        <w:fldChar w:fldCharType="separate"/>
      </w:r>
      <w:r w:rsidR="000C1056">
        <w:rPr>
          <w:noProof/>
          <w:lang w:val="en-US"/>
        </w:rPr>
        <w:t>1</w:t>
      </w:r>
      <w:r w:rsidR="000C1056">
        <w:rPr>
          <w:lang w:val="en-US"/>
        </w:rPr>
        <w:fldChar w:fldCharType="end"/>
      </w:r>
      <w:bookmarkEnd w:id="456"/>
      <w:r w:rsidRPr="004F2B4F">
        <w:rPr>
          <w:lang w:val="en-US"/>
        </w:rPr>
        <w:t xml:space="preserve"> Location of staggered grid points (left panel); definition of grid distances (middle) and terms in volume balance (right)</w:t>
      </w:r>
      <w:bookmarkEnd w:id="457"/>
    </w:p>
    <w:p w:rsidR="00313B40" w:rsidRPr="004F2B4F" w:rsidRDefault="00313B40" w:rsidP="002603CC">
      <w:pPr>
        <w:pStyle w:val="Caption"/>
        <w:tabs>
          <w:tab w:val="left" w:pos="7200"/>
          <w:tab w:val="left" w:pos="7470"/>
        </w:tabs>
        <w:spacing w:after="120"/>
        <w:ind w:left="0" w:firstLine="0"/>
        <w:jc w:val="both"/>
        <w:rPr>
          <w:b/>
          <w:bCs w:val="0"/>
          <w:lang w:val="en-US"/>
        </w:rPr>
      </w:pPr>
    </w:p>
    <w:p w:rsidR="00313B40" w:rsidRPr="004F2B4F" w:rsidRDefault="00313B40" w:rsidP="002603CC">
      <w:pPr>
        <w:rPr>
          <w:lang w:val="en-US"/>
        </w:rPr>
      </w:pPr>
    </w:p>
    <w:p w:rsidR="00313B40" w:rsidRPr="004F2B4F" w:rsidRDefault="00313B40" w:rsidP="002603CC">
      <w:pPr>
        <w:pStyle w:val="Heading3"/>
        <w:jc w:val="both"/>
        <w:rPr>
          <w:lang w:val="en-US"/>
        </w:rPr>
      </w:pPr>
      <w:bookmarkStart w:id="458" w:name="_Toc410145831"/>
      <w:bookmarkStart w:id="459" w:name="_Toc412623906"/>
      <w:r w:rsidRPr="004F2B4F">
        <w:rPr>
          <w:lang w:val="en-US"/>
        </w:rPr>
        <w:t>Shallow water equations</w:t>
      </w:r>
      <w:bookmarkEnd w:id="458"/>
      <w:bookmarkEnd w:id="459"/>
    </w:p>
    <w:p w:rsidR="00313B40" w:rsidRPr="004F2B4F" w:rsidRDefault="00313B40" w:rsidP="002603CC">
      <w:pPr>
        <w:pStyle w:val="Heading4"/>
        <w:jc w:val="both"/>
        <w:rPr>
          <w:lang w:val="en-US"/>
        </w:rPr>
      </w:pPr>
      <w:r w:rsidRPr="004F2B4F">
        <w:rPr>
          <w:lang w:val="en-US"/>
        </w:rPr>
        <w:t>Mass balance equation</w:t>
      </w:r>
    </w:p>
    <w:p w:rsidR="00313B40" w:rsidRPr="004F2B4F" w:rsidRDefault="00313B40" w:rsidP="002603CC">
      <w:pPr>
        <w:tabs>
          <w:tab w:val="left" w:pos="7200"/>
          <w:tab w:val="left" w:pos="7470"/>
        </w:tabs>
        <w:spacing w:line="240" w:lineRule="exact"/>
        <w:rPr>
          <w:lang w:val="en-US"/>
        </w:rPr>
      </w:pPr>
      <w:r w:rsidRPr="004F2B4F">
        <w:rPr>
          <w:lang w:val="en-US"/>
        </w:rPr>
        <w:t>The mass balance reads as follows:</w:t>
      </w:r>
      <w:r w:rsidRPr="004F2B4F">
        <w:rPr>
          <w:lang w:val="en-US"/>
        </w:rPr>
        <w:tab/>
      </w:r>
    </w:p>
    <w:p w:rsidR="00313B40" w:rsidRPr="004F2B4F" w:rsidRDefault="00313B40" w:rsidP="002603CC">
      <w:pPr>
        <w:pStyle w:val="MTDisplayEquation"/>
        <w:tabs>
          <w:tab w:val="left" w:pos="90"/>
          <w:tab w:val="left" w:pos="7200"/>
          <w:tab w:val="left" w:pos="7470"/>
          <w:tab w:val="left" w:pos="7650"/>
        </w:tabs>
        <w:rPr>
          <w:lang w:val="en-US"/>
        </w:rPr>
      </w:pPr>
    </w:p>
    <w:p w:rsidR="00313B40" w:rsidRPr="004F2B4F" w:rsidRDefault="00313B40" w:rsidP="002603CC">
      <w:pPr>
        <w:pStyle w:val="MTDisplayEquation"/>
        <w:tabs>
          <w:tab w:val="left" w:pos="90"/>
          <w:tab w:val="left" w:pos="7200"/>
          <w:tab w:val="left" w:pos="7470"/>
          <w:tab w:val="left" w:pos="7650"/>
        </w:tabs>
        <w:rPr>
          <w:lang w:val="en-US"/>
        </w:rPr>
      </w:pPr>
      <w:r w:rsidRPr="004F2B4F">
        <w:rPr>
          <w:position w:val="-24"/>
          <w:lang w:val="en-US"/>
        </w:rPr>
        <w:object w:dxaOrig="2980" w:dyaOrig="620">
          <v:shape id="_x0000_i1140" type="#_x0000_t75" style="width:150pt;height:30pt" o:ole="">
            <v:imagedata r:id="rId273" o:title=""/>
          </v:shape>
          <o:OLEObject Type="Embed" ProgID="Equation.DSMT4" ShapeID="_x0000_i1140" DrawAspect="Content" ObjectID="_1487070966" r:id="rId274"/>
        </w:object>
      </w:r>
      <w:r w:rsidRPr="004F2B4F">
        <w:rPr>
          <w:lang w:val="en-US"/>
        </w:rPr>
        <w:t xml:space="preserve">           </w:t>
      </w:r>
      <w:r w:rsidRPr="004F2B4F">
        <w:rPr>
          <w:lang w:val="en-US"/>
        </w:rPr>
        <w:tab/>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99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This is discretized according to:</w:t>
      </w:r>
    </w:p>
    <w:p w:rsidR="00313B40" w:rsidRPr="004F2B4F" w:rsidRDefault="00313B40" w:rsidP="002603CC">
      <w:pPr>
        <w:pStyle w:val="MTDisplayEquation"/>
        <w:tabs>
          <w:tab w:val="left" w:pos="90"/>
          <w:tab w:val="left" w:pos="7200"/>
          <w:tab w:val="left" w:pos="7470"/>
          <w:tab w:val="left" w:pos="7650"/>
        </w:tabs>
        <w:rPr>
          <w:lang w:val="en-US"/>
        </w:rPr>
      </w:pPr>
      <w:r w:rsidRPr="004F2B4F">
        <w:rPr>
          <w:lang w:val="en-US"/>
        </w:rPr>
        <w:tab/>
      </w:r>
      <w:r w:rsidRPr="004F2B4F">
        <w:rPr>
          <w:lang w:val="en-US"/>
        </w:rPr>
        <w:tab/>
      </w:r>
      <w:r w:rsidRPr="004F2B4F">
        <w:rPr>
          <w:lang w:val="en-US"/>
        </w:rPr>
        <w:tab/>
      </w:r>
    </w:p>
    <w:p w:rsidR="00313B40" w:rsidRPr="004F2B4F" w:rsidRDefault="00313B40" w:rsidP="002603CC">
      <w:pPr>
        <w:pStyle w:val="MTDisplayEquation"/>
        <w:tabs>
          <w:tab w:val="left" w:pos="7200"/>
          <w:tab w:val="left" w:pos="7470"/>
        </w:tabs>
        <w:rPr>
          <w:lang w:val="en-US"/>
        </w:rPr>
      </w:pPr>
      <w:r w:rsidRPr="004F2B4F">
        <w:rPr>
          <w:position w:val="-46"/>
          <w:lang w:val="en-US"/>
        </w:rPr>
        <w:object w:dxaOrig="5640" w:dyaOrig="1040">
          <v:shape id="_x0000_i1141" type="#_x0000_t75" style="width:283.1pt;height:51.8pt" o:ole="">
            <v:imagedata r:id="rId275" o:title=""/>
          </v:shape>
          <o:OLEObject Type="Embed" ProgID="Equation.DSMT4" ShapeID="_x0000_i1141" DrawAspect="Content" ObjectID="_1487070967" r:id="rId276"/>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100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tabs>
          <w:tab w:val="left" w:pos="7200"/>
          <w:tab w:val="left" w:pos="7470"/>
        </w:tabs>
        <w:spacing w:line="240" w:lineRule="exact"/>
        <w:rPr>
          <w:lang w:val="en-US"/>
        </w:rPr>
      </w:pPr>
    </w:p>
    <w:p w:rsidR="00313B40" w:rsidRPr="004F2B4F" w:rsidRDefault="00313B40" w:rsidP="002603CC">
      <w:pPr>
        <w:tabs>
          <w:tab w:val="left" w:pos="7200"/>
          <w:tab w:val="left" w:pos="7470"/>
        </w:tabs>
        <w:spacing w:line="240" w:lineRule="exact"/>
        <w:rPr>
          <w:lang w:val="en-US"/>
        </w:rPr>
      </w:pPr>
      <w:r w:rsidRPr="004F2B4F">
        <w:rPr>
          <w:lang w:val="en-US"/>
        </w:rPr>
        <w:t xml:space="preserve">Here, </w:t>
      </w:r>
      <w:r w:rsidRPr="004F2B4F">
        <w:rPr>
          <w:i/>
          <w:lang w:val="en-US"/>
        </w:rPr>
        <w:t>A</w:t>
      </w:r>
      <w:r w:rsidRPr="004F2B4F">
        <w:rPr>
          <w:i/>
          <w:vertAlign w:val="subscript"/>
          <w:lang w:val="en-US"/>
        </w:rPr>
        <w:t>z</w:t>
      </w:r>
      <w:r w:rsidRPr="004F2B4F">
        <w:rPr>
          <w:i/>
          <w:lang w:val="en-US"/>
        </w:rPr>
        <w:t xml:space="preserve"> </w:t>
      </w:r>
      <w:r w:rsidRPr="004F2B4F">
        <w:rPr>
          <w:lang w:val="en-US"/>
        </w:rPr>
        <w:t xml:space="preserve">is the area of the cell </w:t>
      </w:r>
      <w:proofErr w:type="gramStart"/>
      <w:r w:rsidRPr="004F2B4F">
        <w:rPr>
          <w:lang w:val="en-US"/>
        </w:rPr>
        <w:t>around  the</w:t>
      </w:r>
      <w:proofErr w:type="gramEnd"/>
      <w:r w:rsidRPr="004F2B4F">
        <w:rPr>
          <w:lang w:val="en-US"/>
        </w:rPr>
        <w:t xml:space="preserve"> cell centre, </w:t>
      </w:r>
      <w:r w:rsidRPr="004F2B4F">
        <w:rPr>
          <w:i/>
          <w:lang w:val="en-US"/>
        </w:rPr>
        <w:t>z</w:t>
      </w:r>
      <w:r w:rsidRPr="004F2B4F">
        <w:rPr>
          <w:i/>
          <w:vertAlign w:val="subscript"/>
          <w:lang w:val="en-US"/>
        </w:rPr>
        <w:t>s</w:t>
      </w:r>
      <w:r w:rsidRPr="004F2B4F">
        <w:rPr>
          <w:i/>
          <w:lang w:val="en-US"/>
        </w:rPr>
        <w:t xml:space="preserve"> </w:t>
      </w:r>
      <w:r w:rsidRPr="004F2B4F">
        <w:rPr>
          <w:lang w:val="en-US"/>
        </w:rPr>
        <w:t xml:space="preserve">is the surface elevation, </w:t>
      </w:r>
      <w:r w:rsidRPr="004F2B4F">
        <w:rPr>
          <w:i/>
          <w:lang w:val="en-US"/>
        </w:rPr>
        <w:t>u</w:t>
      </w:r>
      <w:r w:rsidRPr="004F2B4F">
        <w:rPr>
          <w:i/>
          <w:vertAlign w:val="subscript"/>
          <w:lang w:val="en-US"/>
        </w:rPr>
        <w:t>u</w:t>
      </w:r>
      <w:r w:rsidRPr="004F2B4F">
        <w:rPr>
          <w:lang w:val="en-US"/>
        </w:rPr>
        <w:t xml:space="preserve"> is the u-velocity in the u-point, </w:t>
      </w:r>
      <w:r w:rsidRPr="004F2B4F">
        <w:rPr>
          <w:i/>
          <w:lang w:val="en-US"/>
        </w:rPr>
        <w:t>h</w:t>
      </w:r>
      <w:r w:rsidRPr="004F2B4F">
        <w:rPr>
          <w:i/>
          <w:vertAlign w:val="subscript"/>
          <w:lang w:val="en-US"/>
        </w:rPr>
        <w:t>u</w:t>
      </w:r>
      <w:r w:rsidRPr="004F2B4F">
        <w:rPr>
          <w:lang w:val="en-US"/>
        </w:rPr>
        <w:t xml:space="preserve"> the water depth in the u-point and </w:t>
      </w:r>
      <w:r w:rsidRPr="004F2B4F">
        <w:rPr>
          <w:i/>
          <w:lang w:val="en-US"/>
        </w:rPr>
        <w:t>v</w:t>
      </w:r>
      <w:r w:rsidRPr="004F2B4F">
        <w:rPr>
          <w:i/>
          <w:vertAlign w:val="subscript"/>
          <w:lang w:val="en-US"/>
        </w:rPr>
        <w:t>v</w:t>
      </w:r>
      <w:r w:rsidRPr="004F2B4F">
        <w:rPr>
          <w:lang w:val="en-US"/>
        </w:rPr>
        <w:t xml:space="preserve"> the v-velocity in the v-point. The indices </w:t>
      </w:r>
      <w:r w:rsidRPr="004F2B4F">
        <w:rPr>
          <w:i/>
          <w:lang w:val="en-US"/>
        </w:rPr>
        <w:t>i</w:t>
      </w:r>
      <w:proofErr w:type="gramStart"/>
      <w:r w:rsidRPr="004F2B4F">
        <w:rPr>
          <w:i/>
          <w:lang w:val="en-US"/>
        </w:rPr>
        <w:t>,j</w:t>
      </w:r>
      <w:proofErr w:type="gramEnd"/>
      <w:r w:rsidRPr="004F2B4F">
        <w:rPr>
          <w:lang w:val="en-US"/>
        </w:rPr>
        <w:t xml:space="preserve"> refer to the grid number in u resp. v direction; the index </w:t>
      </w:r>
      <w:r w:rsidRPr="004F2B4F">
        <w:rPr>
          <w:i/>
          <w:lang w:val="en-US"/>
        </w:rPr>
        <w:t>n</w:t>
      </w:r>
      <w:r w:rsidRPr="004F2B4F">
        <w:rPr>
          <w:lang w:val="en-US"/>
        </w:rPr>
        <w:t xml:space="preserve"> refers to the time step.</w:t>
      </w:r>
    </w:p>
    <w:p w:rsidR="00313B40" w:rsidRPr="004F2B4F" w:rsidRDefault="00313B40" w:rsidP="002603CC">
      <w:pPr>
        <w:pStyle w:val="Heading4"/>
        <w:jc w:val="both"/>
        <w:rPr>
          <w:lang w:val="en-US"/>
        </w:rPr>
      </w:pPr>
      <w:r w:rsidRPr="004F2B4F">
        <w:rPr>
          <w:lang w:val="en-US"/>
        </w:rPr>
        <w:t>Momentum balance equation</w:t>
      </w:r>
    </w:p>
    <w:p w:rsidR="00313B40" w:rsidRPr="004F2B4F" w:rsidRDefault="00313B40" w:rsidP="002603CC">
      <w:pPr>
        <w:tabs>
          <w:tab w:val="left" w:pos="7200"/>
          <w:tab w:val="left" w:pos="7470"/>
        </w:tabs>
        <w:spacing w:line="240" w:lineRule="exact"/>
        <w:rPr>
          <w:lang w:val="en-US"/>
        </w:rPr>
      </w:pPr>
      <w:r w:rsidRPr="004F2B4F">
        <w:rPr>
          <w:lang w:val="en-US"/>
        </w:rPr>
        <w:t xml:space="preserve">Second, we will outline the derivation of the u-momentum balance. The control volume is given in </w:t>
      </w:r>
      <w:r w:rsidRPr="004F2B4F">
        <w:rPr>
          <w:lang w:val="en-US"/>
        </w:rPr>
        <w:fldChar w:fldCharType="begin"/>
      </w:r>
      <w:r w:rsidRPr="004F2B4F">
        <w:rPr>
          <w:lang w:val="en-US"/>
        </w:rPr>
        <w:instrText xml:space="preserve"> REF _Ref336832911  \* MERGEFORMAT </w:instrText>
      </w:r>
      <w:r w:rsidRPr="004F2B4F">
        <w:rPr>
          <w:lang w:val="en-US"/>
        </w:rPr>
        <w:fldChar w:fldCharType="separate"/>
      </w:r>
      <w:r w:rsidR="000C1056" w:rsidRPr="000C1056">
        <w:rPr>
          <w:lang w:val="en-US"/>
        </w:rPr>
        <w:t>Figure 6.2</w:t>
      </w:r>
      <w:r w:rsidRPr="004F2B4F">
        <w:rPr>
          <w:lang w:val="en-US"/>
        </w:rPr>
        <w:fldChar w:fldCharType="end"/>
      </w:r>
      <w:r w:rsidRPr="004F2B4F">
        <w:rPr>
          <w:lang w:val="en-US"/>
        </w:rPr>
        <w:t xml:space="preserve">.  It is centered </w:t>
      </w:r>
      <w:proofErr w:type="gramStart"/>
      <w:r w:rsidRPr="004F2B4F">
        <w:rPr>
          <w:lang w:val="en-US"/>
        </w:rPr>
        <w:t>around</w:t>
      </w:r>
      <w:proofErr w:type="gramEnd"/>
      <w:r w:rsidRPr="004F2B4F">
        <w:rPr>
          <w:lang w:val="en-US"/>
        </w:rPr>
        <w:t xml:space="preserve"> the u-point. We now consider the rate of change of the momentum in the local u-direction as follows:</w:t>
      </w:r>
    </w:p>
    <w:p w:rsidR="00313B40" w:rsidRPr="004F2B4F" w:rsidRDefault="00313B40" w:rsidP="002603CC">
      <w:pPr>
        <w:pStyle w:val="MTDisplayEquation"/>
        <w:tabs>
          <w:tab w:val="left" w:pos="7200"/>
          <w:tab w:val="left" w:pos="7470"/>
          <w:tab w:val="left" w:pos="7560"/>
        </w:tabs>
        <w:rPr>
          <w:position w:val="-28"/>
          <w:lang w:val="en-US"/>
        </w:rPr>
      </w:pPr>
    </w:p>
    <w:p w:rsidR="00313B40" w:rsidRPr="004F2B4F" w:rsidRDefault="00313B40" w:rsidP="002603CC">
      <w:pPr>
        <w:pStyle w:val="MTDisplayEquation"/>
        <w:tabs>
          <w:tab w:val="left" w:pos="7200"/>
          <w:tab w:val="left" w:pos="7470"/>
          <w:tab w:val="left" w:pos="7560"/>
        </w:tabs>
        <w:rPr>
          <w:lang w:val="en-US"/>
        </w:rPr>
      </w:pPr>
      <w:r w:rsidRPr="004F2B4F">
        <w:rPr>
          <w:position w:val="-28"/>
          <w:lang w:val="en-US"/>
        </w:rPr>
        <w:object w:dxaOrig="5780" w:dyaOrig="700">
          <v:shape id="_x0000_i1142" type="#_x0000_t75" style="width:4in;height:34.9pt" o:ole="">
            <v:imagedata r:id="rId277" o:title=""/>
          </v:shape>
          <o:OLEObject Type="Embed" ProgID="Equation.DSMT4" ShapeID="_x0000_i1142" DrawAspect="Content" ObjectID="_1487070968" r:id="rId278"/>
        </w:object>
      </w:r>
      <w:r w:rsidRPr="004F2B4F">
        <w:rPr>
          <w:lang w:val="en-US"/>
        </w:rPr>
        <w:t xml:space="preserve">                 </w:t>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101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tabs>
          <w:tab w:val="left" w:pos="7200"/>
          <w:tab w:val="left" w:pos="7470"/>
        </w:tabs>
        <w:spacing w:line="240" w:lineRule="exact"/>
        <w:rPr>
          <w:lang w:val="en-US"/>
        </w:rPr>
      </w:pPr>
    </w:p>
    <w:p w:rsidR="00313B40" w:rsidRPr="004F2B4F" w:rsidRDefault="00313B40" w:rsidP="002603CC">
      <w:pPr>
        <w:tabs>
          <w:tab w:val="left" w:pos="7200"/>
          <w:tab w:val="left" w:pos="7470"/>
        </w:tabs>
        <w:spacing w:line="240" w:lineRule="exact"/>
        <w:ind w:firstLine="720"/>
        <w:rPr>
          <w:lang w:val="en-US"/>
        </w:rPr>
      </w:pPr>
      <w:proofErr w:type="gramStart"/>
      <w:r w:rsidRPr="004F2B4F">
        <w:rPr>
          <w:lang w:val="en-US"/>
        </w:rPr>
        <w:t>where</w:t>
      </w:r>
      <w:proofErr w:type="gramEnd"/>
      <w:r w:rsidRPr="004F2B4F">
        <w:rPr>
          <w:lang w:val="en-US"/>
        </w:rPr>
        <w:t xml:space="preserve"> V is the cell volume, u the velocity in local grid direction, Q the fluxes,</w:t>
      </w:r>
      <w:r w:rsidRPr="004F2B4F">
        <w:rPr>
          <w:position w:val="-10"/>
          <w:lang w:val="en-US"/>
        </w:rPr>
        <w:object w:dxaOrig="240" w:dyaOrig="260">
          <v:shape id="_x0000_i1143" type="#_x0000_t75" style="width:12pt;height:12pt" o:ole="">
            <v:imagedata r:id="rId279" o:title=""/>
          </v:shape>
          <o:OLEObject Type="Embed" ProgID="Equation.DSMT4" ShapeID="_x0000_i1143" DrawAspect="Content" ObjectID="_1487070969" r:id="rId280"/>
        </w:object>
      </w:r>
      <w:r w:rsidRPr="004F2B4F">
        <w:rPr>
          <w:lang w:val="en-US"/>
        </w:rPr>
        <w:t xml:space="preserve"> the density, g acceleration of gravity, </w:t>
      </w:r>
      <w:r w:rsidRPr="004F2B4F">
        <w:rPr>
          <w:position w:val="-14"/>
          <w:lang w:val="en-US"/>
        </w:rPr>
        <w:object w:dxaOrig="1100" w:dyaOrig="380">
          <v:shape id="_x0000_i1144" type="#_x0000_t75" style="width:54.55pt;height:19.1pt" o:ole="">
            <v:imagedata r:id="rId281" o:title=""/>
          </v:shape>
          <o:OLEObject Type="Embed" ProgID="Equation.DSMT4" ShapeID="_x0000_i1144" DrawAspect="Content" ObjectID="_1487070970" r:id="rId282"/>
        </w:object>
      </w:r>
      <w:r w:rsidRPr="004F2B4F">
        <w:rPr>
          <w:lang w:val="en-US"/>
        </w:rPr>
        <w:t xml:space="preserve"> the bed shear stress, wind shear stress and wave force in u-direction. We consider that the outgoing fluxes carry the velocity inside the cell, </w:t>
      </w:r>
      <w:r w:rsidRPr="004F2B4F">
        <w:rPr>
          <w:i/>
          <w:lang w:val="en-US"/>
        </w:rPr>
        <w:t xml:space="preserve">u </w:t>
      </w:r>
      <w:r w:rsidRPr="004F2B4F">
        <w:rPr>
          <w:lang w:val="en-US"/>
        </w:rPr>
        <w:t xml:space="preserve">and that </w:t>
      </w:r>
      <w:r w:rsidRPr="004F2B4F">
        <w:rPr>
          <w:i/>
          <w:lang w:val="en-US"/>
        </w:rPr>
        <w:t>u</w:t>
      </w:r>
      <w:r w:rsidRPr="004F2B4F">
        <w:rPr>
          <w:i/>
          <w:vertAlign w:val="subscript"/>
          <w:lang w:val="en-US"/>
        </w:rPr>
        <w:t>in</w:t>
      </w:r>
      <w:r w:rsidRPr="004F2B4F">
        <w:rPr>
          <w:i/>
          <w:lang w:val="en-US"/>
        </w:rPr>
        <w:t xml:space="preserve"> </w:t>
      </w:r>
      <w:r w:rsidRPr="004F2B4F">
        <w:rPr>
          <w:lang w:val="en-US"/>
        </w:rPr>
        <w:t xml:space="preserve">is determined at each inflow boundary by interpolation, reconstructing the component in the same direction as </w:t>
      </w:r>
      <w:r w:rsidRPr="004F2B4F">
        <w:rPr>
          <w:i/>
          <w:lang w:val="en-US"/>
        </w:rPr>
        <w:t>u</w:t>
      </w:r>
      <w:r w:rsidRPr="004F2B4F">
        <w:rPr>
          <w:lang w:val="en-US"/>
        </w:rPr>
        <w:t>.</w:t>
      </w:r>
    </w:p>
    <w:p w:rsidR="00313B40" w:rsidRPr="004F2B4F" w:rsidRDefault="00313B40" w:rsidP="002603CC">
      <w:pPr>
        <w:tabs>
          <w:tab w:val="left" w:pos="7200"/>
          <w:tab w:val="left" w:pos="7470"/>
        </w:tabs>
        <w:spacing w:line="240" w:lineRule="exact"/>
        <w:ind w:firstLine="720"/>
        <w:rPr>
          <w:lang w:val="en-US"/>
        </w:rPr>
      </w:pPr>
      <w:r w:rsidRPr="004F2B4F">
        <w:rPr>
          <w:lang w:val="en-US"/>
        </w:rPr>
        <w:t xml:space="preserve">The </w:t>
      </w:r>
      <w:proofErr w:type="gramStart"/>
      <w:r w:rsidRPr="004F2B4F">
        <w:rPr>
          <w:lang w:val="en-US"/>
        </w:rPr>
        <w:t>volume  balance</w:t>
      </w:r>
      <w:proofErr w:type="gramEnd"/>
      <w:r w:rsidRPr="004F2B4F">
        <w:rPr>
          <w:lang w:val="en-US"/>
        </w:rPr>
        <w:t xml:space="preserve"> for the same volume reads:</w:t>
      </w:r>
    </w:p>
    <w:p w:rsidR="00313B40" w:rsidRPr="004F2B4F" w:rsidRDefault="00313B40" w:rsidP="002603CC">
      <w:pPr>
        <w:tabs>
          <w:tab w:val="left" w:pos="7200"/>
          <w:tab w:val="left" w:pos="7470"/>
        </w:tabs>
        <w:spacing w:line="240" w:lineRule="exact"/>
        <w:rPr>
          <w:lang w:val="en-US"/>
        </w:rPr>
      </w:pPr>
    </w:p>
    <w:p w:rsidR="00313B40" w:rsidRPr="004F2B4F" w:rsidRDefault="00313B40" w:rsidP="002603CC">
      <w:pPr>
        <w:pStyle w:val="MTDisplayEquation"/>
        <w:tabs>
          <w:tab w:val="left" w:pos="7200"/>
          <w:tab w:val="left" w:pos="7470"/>
        </w:tabs>
        <w:rPr>
          <w:lang w:val="en-US"/>
        </w:rPr>
      </w:pPr>
      <w:r w:rsidRPr="004F2B4F">
        <w:rPr>
          <w:position w:val="-24"/>
          <w:lang w:val="en-US"/>
        </w:rPr>
        <w:object w:dxaOrig="2400" w:dyaOrig="620">
          <v:shape id="_x0000_i1145" type="#_x0000_t75" style="width:121.1pt;height:30pt" o:ole="">
            <v:imagedata r:id="rId283" o:title=""/>
          </v:shape>
          <o:OLEObject Type="Embed" ProgID="Equation.DSMT4" ShapeID="_x0000_i1145" DrawAspect="Content" ObjectID="_1487070971" r:id="rId284"/>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102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p>
    <w:p w:rsidR="00313B40" w:rsidRPr="004F2B4F" w:rsidRDefault="00313B40" w:rsidP="002603CC">
      <w:pPr>
        <w:tabs>
          <w:tab w:val="left" w:pos="7200"/>
          <w:tab w:val="left" w:pos="7470"/>
        </w:tabs>
        <w:spacing w:line="240" w:lineRule="exact"/>
        <w:rPr>
          <w:lang w:val="en-US"/>
        </w:rPr>
      </w:pPr>
      <w:r w:rsidRPr="004F2B4F">
        <w:rPr>
          <w:lang w:val="en-US"/>
        </w:rPr>
        <w:t xml:space="preserve">By multiplying the volume balance by </w:t>
      </w:r>
      <w:r w:rsidRPr="004F2B4F">
        <w:rPr>
          <w:i/>
          <w:lang w:val="en-US"/>
        </w:rPr>
        <w:t>u</w:t>
      </w:r>
      <w:r w:rsidRPr="004F2B4F">
        <w:rPr>
          <w:lang w:val="en-US"/>
        </w:rPr>
        <w:t xml:space="preserve">, subtracting it from the momentum balance and dividing the result by </w:t>
      </w:r>
      <w:proofErr w:type="gramStart"/>
      <w:r w:rsidRPr="004F2B4F">
        <w:rPr>
          <w:i/>
          <w:lang w:val="en-US"/>
        </w:rPr>
        <w:t xml:space="preserve">V </w:t>
      </w:r>
      <w:r w:rsidRPr="004F2B4F">
        <w:rPr>
          <w:lang w:val="en-US"/>
        </w:rPr>
        <w:t xml:space="preserve"> we</w:t>
      </w:r>
      <w:proofErr w:type="gramEnd"/>
      <w:r w:rsidRPr="004F2B4F">
        <w:rPr>
          <w:lang w:val="en-US"/>
        </w:rPr>
        <w:t xml:space="preserve"> arrive at the following equation:</w:t>
      </w:r>
    </w:p>
    <w:p w:rsidR="00313B40" w:rsidRPr="004F2B4F" w:rsidRDefault="00313B40" w:rsidP="002603CC">
      <w:pPr>
        <w:tabs>
          <w:tab w:val="left" w:pos="7200"/>
          <w:tab w:val="left" w:pos="7470"/>
        </w:tabs>
        <w:spacing w:line="240" w:lineRule="exact"/>
        <w:rPr>
          <w:lang w:val="en-US"/>
        </w:rPr>
      </w:pPr>
    </w:p>
    <w:p w:rsidR="00313B40" w:rsidRPr="004F2B4F" w:rsidRDefault="00313B40" w:rsidP="002603CC">
      <w:pPr>
        <w:pStyle w:val="MTDisplayEquation"/>
        <w:tabs>
          <w:tab w:val="left" w:pos="7200"/>
          <w:tab w:val="left" w:pos="7470"/>
        </w:tabs>
        <w:rPr>
          <w:lang w:val="en-US"/>
        </w:rPr>
      </w:pPr>
      <w:r w:rsidRPr="004F2B4F">
        <w:rPr>
          <w:position w:val="-30"/>
          <w:lang w:val="en-US"/>
        </w:rPr>
        <w:object w:dxaOrig="4880" w:dyaOrig="740">
          <v:shape id="_x0000_i1146" type="#_x0000_t75" style="width:243.8pt;height:37.1pt" o:ole="">
            <v:imagedata r:id="rId285" o:title=""/>
          </v:shape>
          <o:OLEObject Type="Embed" ProgID="Equation.DSMT4" ShapeID="_x0000_i1146" DrawAspect="Content" ObjectID="_1487070972" r:id="rId286"/>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103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p>
    <w:p w:rsidR="00313B40" w:rsidRPr="004F2B4F" w:rsidRDefault="00313B40" w:rsidP="002603CC">
      <w:pPr>
        <w:tabs>
          <w:tab w:val="left" w:pos="7200"/>
          <w:tab w:val="left" w:pos="7470"/>
        </w:tabs>
        <w:rPr>
          <w:lang w:val="en-US"/>
        </w:rPr>
      </w:pPr>
      <w:proofErr w:type="gramStart"/>
      <w:r w:rsidRPr="004F2B4F">
        <w:rPr>
          <w:lang w:val="en-US"/>
        </w:rPr>
        <w:t>where</w:t>
      </w:r>
      <w:proofErr w:type="gramEnd"/>
      <w:r w:rsidRPr="004F2B4F">
        <w:rPr>
          <w:lang w:val="en-US"/>
        </w:rPr>
        <w:t xml:space="preserve"> </w:t>
      </w:r>
      <w:r w:rsidRPr="004F2B4F">
        <w:rPr>
          <w:i/>
          <w:lang w:val="en-US"/>
        </w:rPr>
        <w:t xml:space="preserve">A </w:t>
      </w:r>
      <w:r w:rsidRPr="004F2B4F">
        <w:rPr>
          <w:lang w:val="en-US"/>
        </w:rPr>
        <w:t xml:space="preserve"> is the cell area and </w:t>
      </w:r>
      <w:r w:rsidRPr="004F2B4F">
        <w:rPr>
          <w:i/>
          <w:lang w:val="en-US"/>
        </w:rPr>
        <w:t>h</w:t>
      </w:r>
      <w:r w:rsidRPr="004F2B4F">
        <w:rPr>
          <w:i/>
          <w:vertAlign w:val="subscript"/>
          <w:lang w:val="en-US"/>
        </w:rPr>
        <w:t>um</w:t>
      </w:r>
      <w:r w:rsidRPr="004F2B4F">
        <w:rPr>
          <w:lang w:val="en-US"/>
        </w:rPr>
        <w:t xml:space="preserve"> is the average depth of the cell around the </w:t>
      </w:r>
      <w:r w:rsidRPr="004F2B4F">
        <w:rPr>
          <w:i/>
          <w:lang w:val="en-US"/>
        </w:rPr>
        <w:t>u</w:t>
      </w:r>
      <w:r w:rsidRPr="004F2B4F">
        <w:rPr>
          <w:lang w:val="en-US"/>
        </w:rPr>
        <w:t xml:space="preserve">-point. The procedure for the second term (the others are straightforward) now boils down to integrating (only) the incoming fluxes over the interfaces and multiplying them with the difference between </w:t>
      </w:r>
      <w:r w:rsidRPr="004F2B4F">
        <w:rPr>
          <w:i/>
          <w:lang w:val="en-US"/>
        </w:rPr>
        <w:t xml:space="preserve">u </w:t>
      </w:r>
      <w:r w:rsidRPr="004F2B4F">
        <w:rPr>
          <w:lang w:val="en-US"/>
        </w:rPr>
        <w:t xml:space="preserve">in the cell and the component of velocity in the same direction at the upwind cell. </w:t>
      </w:r>
    </w:p>
    <w:p w:rsidR="00313B40" w:rsidRPr="004F2B4F" w:rsidRDefault="00313B40" w:rsidP="002603CC">
      <w:pPr>
        <w:keepNext/>
        <w:tabs>
          <w:tab w:val="left" w:pos="7200"/>
          <w:tab w:val="left" w:pos="7470"/>
        </w:tabs>
        <w:rPr>
          <w:lang w:val="en-US"/>
        </w:rPr>
      </w:pPr>
      <w:r w:rsidRPr="004F2B4F">
        <w:rPr>
          <w:noProof/>
          <w:lang w:eastAsia="zh-CN"/>
        </w:rPr>
        <w:drawing>
          <wp:inline distT="0" distB="0" distL="0" distR="0" wp14:anchorId="57710090" wp14:editId="252F6D41">
            <wp:extent cx="2569210" cy="2078990"/>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7" cstate="print"/>
                    <a:srcRect l="28110" t="8829" b="26454"/>
                    <a:stretch>
                      <a:fillRect/>
                    </a:stretch>
                  </pic:blipFill>
                  <pic:spPr bwMode="auto">
                    <a:xfrm>
                      <a:off x="0" y="0"/>
                      <a:ext cx="2569210" cy="2078990"/>
                    </a:xfrm>
                    <a:prstGeom prst="rect">
                      <a:avLst/>
                    </a:prstGeom>
                    <a:noFill/>
                    <a:ln w="9525">
                      <a:noFill/>
                      <a:miter lim="800000"/>
                      <a:headEnd/>
                      <a:tailEnd/>
                    </a:ln>
                  </pic:spPr>
                </pic:pic>
              </a:graphicData>
            </a:graphic>
          </wp:inline>
        </w:drawing>
      </w:r>
    </w:p>
    <w:p w:rsidR="00313B40" w:rsidRPr="004F2B4F" w:rsidRDefault="00313B40" w:rsidP="002603CC">
      <w:pPr>
        <w:pStyle w:val="Caption"/>
        <w:jc w:val="both"/>
        <w:rPr>
          <w:b/>
          <w:bCs w:val="0"/>
          <w:lang w:val="en-US"/>
        </w:rPr>
      </w:pPr>
      <w:bookmarkStart w:id="460" w:name="_Ref336832911"/>
      <w:proofErr w:type="gramStart"/>
      <w:r w:rsidRPr="004F2B4F">
        <w:rPr>
          <w:b/>
          <w:bCs w:val="0"/>
          <w:lang w:val="en-US"/>
        </w:rPr>
        <w:t xml:space="preserve">Figure </w:t>
      </w:r>
      <w:r w:rsidR="000C1056">
        <w:rPr>
          <w:b/>
          <w:bCs w:val="0"/>
          <w:lang w:val="en-US"/>
        </w:rPr>
        <w:fldChar w:fldCharType="begin"/>
      </w:r>
      <w:r w:rsidR="000C1056">
        <w:rPr>
          <w:b/>
          <w:bCs w:val="0"/>
          <w:lang w:val="en-US"/>
        </w:rPr>
        <w:instrText xml:space="preserve"> STYLEREF 1 \s </w:instrText>
      </w:r>
      <w:r w:rsidR="000C1056">
        <w:rPr>
          <w:b/>
          <w:bCs w:val="0"/>
          <w:lang w:val="en-US"/>
        </w:rPr>
        <w:fldChar w:fldCharType="separate"/>
      </w:r>
      <w:r w:rsidR="000C1056">
        <w:rPr>
          <w:b/>
          <w:bCs w:val="0"/>
          <w:noProof/>
          <w:lang w:val="en-US"/>
        </w:rPr>
        <w:t>6</w:t>
      </w:r>
      <w:r w:rsidR="000C1056">
        <w:rPr>
          <w:b/>
          <w:bCs w:val="0"/>
          <w:lang w:val="en-US"/>
        </w:rPr>
        <w:fldChar w:fldCharType="end"/>
      </w:r>
      <w:r w:rsidR="000C1056">
        <w:rPr>
          <w:b/>
          <w:bCs w:val="0"/>
          <w:lang w:val="en-US"/>
        </w:rPr>
        <w:t>.</w:t>
      </w:r>
      <w:proofErr w:type="gramEnd"/>
      <w:r w:rsidR="000C1056">
        <w:rPr>
          <w:b/>
          <w:bCs w:val="0"/>
          <w:lang w:val="en-US"/>
        </w:rPr>
        <w:fldChar w:fldCharType="begin"/>
      </w:r>
      <w:r w:rsidR="000C1056">
        <w:rPr>
          <w:b/>
          <w:bCs w:val="0"/>
          <w:lang w:val="en-US"/>
        </w:rPr>
        <w:instrText xml:space="preserve"> SEQ Figure \* ARABIC \s 1 </w:instrText>
      </w:r>
      <w:r w:rsidR="000C1056">
        <w:rPr>
          <w:b/>
          <w:bCs w:val="0"/>
          <w:lang w:val="en-US"/>
        </w:rPr>
        <w:fldChar w:fldCharType="separate"/>
      </w:r>
      <w:r w:rsidR="000C1056">
        <w:rPr>
          <w:b/>
          <w:bCs w:val="0"/>
          <w:noProof/>
          <w:lang w:val="en-US"/>
        </w:rPr>
        <w:t>2</w:t>
      </w:r>
      <w:r w:rsidR="000C1056">
        <w:rPr>
          <w:b/>
          <w:bCs w:val="0"/>
          <w:lang w:val="en-US"/>
        </w:rPr>
        <w:fldChar w:fldCharType="end"/>
      </w:r>
      <w:bookmarkEnd w:id="460"/>
      <w:r w:rsidRPr="004F2B4F">
        <w:rPr>
          <w:b/>
          <w:bCs w:val="0"/>
          <w:lang w:val="en-US"/>
        </w:rPr>
        <w:t xml:space="preserve"> Control volume u-momentum balance and definition of fluxes</w:t>
      </w:r>
    </w:p>
    <w:p w:rsidR="00313B40" w:rsidRPr="004F2B4F" w:rsidRDefault="00313B40" w:rsidP="002603CC">
      <w:pPr>
        <w:tabs>
          <w:tab w:val="left" w:pos="7200"/>
          <w:tab w:val="left" w:pos="7470"/>
        </w:tabs>
        <w:rPr>
          <w:lang w:val="en-US"/>
        </w:rPr>
      </w:pPr>
    </w:p>
    <w:p w:rsidR="00313B40" w:rsidRPr="004F2B4F" w:rsidRDefault="00313B40" w:rsidP="002603CC">
      <w:pPr>
        <w:tabs>
          <w:tab w:val="left" w:pos="7200"/>
          <w:tab w:val="left" w:pos="7470"/>
        </w:tabs>
        <w:rPr>
          <w:lang w:val="en-US"/>
        </w:rPr>
      </w:pPr>
      <w:r w:rsidRPr="004F2B4F">
        <w:rPr>
          <w:lang w:val="en-US"/>
        </w:rPr>
        <w:t xml:space="preserve">In equations </w:t>
      </w:r>
      <w:r w:rsidRPr="004F2B4F">
        <w:rPr>
          <w:lang w:val="en-US"/>
        </w:rPr>
        <w:fldChar w:fldCharType="begin"/>
      </w:r>
      <w:r w:rsidRPr="004F2B4F">
        <w:rPr>
          <w:lang w:val="en-US"/>
        </w:rPr>
        <w:instrText xml:space="preserve"> GOTOBUTTON ZEqnNum256620  \* MERGEFORMAT </w:instrText>
      </w:r>
      <w:r w:rsidRPr="004F2B4F">
        <w:rPr>
          <w:lang w:val="en-US"/>
        </w:rPr>
        <w:fldChar w:fldCharType="begin"/>
      </w:r>
      <w:r w:rsidRPr="004F2B4F">
        <w:rPr>
          <w:lang w:val="en-US"/>
        </w:rPr>
        <w:instrText xml:space="preserve"> REF ZEqnNum256620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104</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w:t>
      </w:r>
      <w:r w:rsidRPr="004F2B4F">
        <w:rPr>
          <w:lang w:val="en-US"/>
        </w:rPr>
        <w:fldChar w:fldCharType="begin"/>
      </w:r>
      <w:r w:rsidRPr="004F2B4F">
        <w:rPr>
          <w:lang w:val="en-US"/>
        </w:rPr>
        <w:instrText xml:space="preserve"> GOTOBUTTON ZEqnNum823991  \* MERGEFORMAT </w:instrText>
      </w:r>
      <w:r w:rsidRPr="004F2B4F">
        <w:rPr>
          <w:lang w:val="en-US"/>
        </w:rPr>
        <w:fldChar w:fldCharType="begin"/>
      </w:r>
      <w:r w:rsidRPr="004F2B4F">
        <w:rPr>
          <w:lang w:val="en-US"/>
        </w:rPr>
        <w:instrText xml:space="preserve"> REF ZEqnNum823991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105</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w:t>
      </w:r>
      <w:r w:rsidRPr="004F2B4F">
        <w:rPr>
          <w:lang w:val="en-US"/>
        </w:rPr>
        <w:fldChar w:fldCharType="begin"/>
      </w:r>
      <w:r w:rsidRPr="004F2B4F">
        <w:rPr>
          <w:lang w:val="en-US"/>
        </w:rPr>
        <w:instrText xml:space="preserve"> GOTOBUTTON ZEqnNum473828  \* MERGEFORMAT </w:instrText>
      </w:r>
      <w:r w:rsidRPr="004F2B4F">
        <w:rPr>
          <w:lang w:val="en-US"/>
        </w:rPr>
        <w:fldChar w:fldCharType="begin"/>
      </w:r>
      <w:r w:rsidRPr="004F2B4F">
        <w:rPr>
          <w:lang w:val="en-US"/>
        </w:rPr>
        <w:instrText xml:space="preserve"> REF ZEqnNum473828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106</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procedure for computing the u-momentum balance is outlined. The discharges in the u-points are computed by multiplying the velocity in the u- or v-</w:t>
      </w:r>
      <w:proofErr w:type="gramStart"/>
      <w:r w:rsidRPr="004F2B4F">
        <w:rPr>
          <w:lang w:val="en-US"/>
        </w:rPr>
        <w:t>point  by</w:t>
      </w:r>
      <w:proofErr w:type="gramEnd"/>
      <w:r w:rsidRPr="004F2B4F">
        <w:rPr>
          <w:lang w:val="en-US"/>
        </w:rPr>
        <w:t xml:space="preserve"> the water depth at that point. These discharges are then interpolated to the borders of the control volume around the u-point. The difference </w:t>
      </w:r>
      <w:r w:rsidRPr="004F2B4F">
        <w:rPr>
          <w:position w:val="-6"/>
          <w:lang w:val="en-US"/>
        </w:rPr>
        <w:object w:dxaOrig="400" w:dyaOrig="279">
          <v:shape id="_x0000_i1147" type="#_x0000_t75" style="width:20.2pt;height:14.75pt" o:ole="">
            <v:imagedata r:id="rId288" o:title=""/>
          </v:shape>
          <o:OLEObject Type="Embed" ProgID="Equation.DSMT4" ShapeID="_x0000_i1147" DrawAspect="Content" ObjectID="_1487070973" r:id="rId289"/>
        </w:object>
      </w:r>
      <w:r w:rsidRPr="004F2B4F">
        <w:rPr>
          <w:lang w:val="en-US"/>
        </w:rPr>
        <w:t>in grid orientation between the incoming cell and the u-point is computed and used to compute the component of the incoming velocity in the local u-direction, from the left and right side of the control volume.</w:t>
      </w:r>
    </w:p>
    <w:p w:rsidR="00313B40" w:rsidRPr="004F2B4F" w:rsidRDefault="00313B40" w:rsidP="002603CC">
      <w:pPr>
        <w:pStyle w:val="MTDisplayEquation"/>
        <w:tabs>
          <w:tab w:val="left" w:pos="7200"/>
          <w:tab w:val="left" w:pos="7470"/>
        </w:tabs>
        <w:rPr>
          <w:lang w:val="en-US"/>
        </w:rPr>
      </w:pPr>
      <w:r w:rsidRPr="004F2B4F">
        <w:rPr>
          <w:position w:val="-86"/>
          <w:lang w:val="en-US"/>
        </w:rPr>
        <w:object w:dxaOrig="7839" w:dyaOrig="1840">
          <v:shape id="_x0000_i1148" type="#_x0000_t75" style="width:392.75pt;height:92.2pt" o:ole="">
            <v:imagedata r:id="rId290" o:title=""/>
          </v:shape>
          <o:OLEObject Type="Embed" ProgID="Equation.DSMT4" ShapeID="_x0000_i1148" DrawAspect="Content" ObjectID="_1487070974" r:id="rId291"/>
        </w:objec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61" w:name="ZEqnNum25662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104</w:instrText>
      </w:r>
      <w:r w:rsidR="00801832" w:rsidRPr="004F2B4F">
        <w:rPr>
          <w:lang w:val="en-US"/>
        </w:rPr>
        <w:fldChar w:fldCharType="end"/>
      </w:r>
      <w:r w:rsidR="00801832" w:rsidRPr="004F2B4F">
        <w:rPr>
          <w:lang w:val="en-US"/>
        </w:rPr>
        <w:instrText>)</w:instrText>
      </w:r>
      <w:bookmarkEnd w:id="461"/>
      <w:r w:rsidR="00801832" w:rsidRPr="004F2B4F">
        <w:rPr>
          <w:lang w:val="en-US"/>
        </w:rPr>
        <w:fldChar w:fldCharType="end"/>
      </w:r>
    </w:p>
    <w:p w:rsidR="00313B40" w:rsidRPr="004F2B4F" w:rsidRDefault="00313B40" w:rsidP="002603CC">
      <w:pPr>
        <w:tabs>
          <w:tab w:val="left" w:pos="7200"/>
          <w:tab w:val="left" w:pos="7470"/>
        </w:tabs>
        <w:rPr>
          <w:lang w:val="en-US"/>
        </w:rPr>
      </w:pPr>
    </w:p>
    <w:p w:rsidR="00313B40" w:rsidRPr="004F2B4F" w:rsidRDefault="00313B40" w:rsidP="002603CC">
      <w:pPr>
        <w:tabs>
          <w:tab w:val="left" w:pos="7200"/>
          <w:tab w:val="left" w:pos="7470"/>
        </w:tabs>
        <w:rPr>
          <w:lang w:val="en-US"/>
        </w:rPr>
      </w:pPr>
      <w:r w:rsidRPr="004F2B4F">
        <w:rPr>
          <w:lang w:val="en-US"/>
        </w:rPr>
        <w:t>The same is done for the top and bottom of the control volume, based on the discharges in v-direction:</w:t>
      </w:r>
    </w:p>
    <w:p w:rsidR="00313B40" w:rsidRPr="004F2B4F" w:rsidRDefault="00313B40" w:rsidP="002603CC">
      <w:pPr>
        <w:pStyle w:val="MTDisplayEquation"/>
        <w:tabs>
          <w:tab w:val="left" w:pos="7200"/>
          <w:tab w:val="left" w:pos="7470"/>
        </w:tabs>
        <w:rPr>
          <w:lang w:val="en-US"/>
        </w:rPr>
      </w:pPr>
      <w:r w:rsidRPr="004F2B4F">
        <w:rPr>
          <w:position w:val="-84"/>
          <w:lang w:val="en-US"/>
        </w:rPr>
        <w:object w:dxaOrig="7720" w:dyaOrig="2140">
          <v:shape id="_x0000_i1149" type="#_x0000_t75" style="width:385.1pt;height:106.9pt" o:ole="">
            <v:imagedata r:id="rId292" o:title=""/>
          </v:shape>
          <o:OLEObject Type="Embed" ProgID="Equation.DSMT4" ShapeID="_x0000_i1149" DrawAspect="Content" ObjectID="_1487070975" r:id="rId293"/>
        </w:objec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62" w:name="ZEqnNum82399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105</w:instrText>
      </w:r>
      <w:r w:rsidR="00801832" w:rsidRPr="004F2B4F">
        <w:rPr>
          <w:lang w:val="en-US"/>
        </w:rPr>
        <w:fldChar w:fldCharType="end"/>
      </w:r>
      <w:r w:rsidR="00801832" w:rsidRPr="004F2B4F">
        <w:rPr>
          <w:lang w:val="en-US"/>
        </w:rPr>
        <w:instrText>)</w:instrText>
      </w:r>
      <w:bookmarkEnd w:id="462"/>
      <w:r w:rsidR="00801832" w:rsidRPr="004F2B4F">
        <w:rPr>
          <w:lang w:val="en-US"/>
        </w:rPr>
        <w:fldChar w:fldCharType="end"/>
      </w:r>
    </w:p>
    <w:p w:rsidR="00313B40" w:rsidRPr="004F2B4F" w:rsidRDefault="00313B40" w:rsidP="002603CC">
      <w:pPr>
        <w:rPr>
          <w:lang w:val="en-US"/>
        </w:rPr>
      </w:pPr>
      <w:r w:rsidRPr="004F2B4F">
        <w:rPr>
          <w:lang w:val="en-US"/>
        </w:rPr>
        <w:t xml:space="preserve">Finally, the advective term in the momentum balance is given in </w:t>
      </w:r>
      <w:proofErr w:type="gramStart"/>
      <w:r w:rsidRPr="004F2B4F">
        <w:rPr>
          <w:lang w:val="en-US"/>
        </w:rPr>
        <w:t xml:space="preserve">equation </w:t>
      </w:r>
      <w:proofErr w:type="gramEnd"/>
      <w:r w:rsidRPr="004F2B4F">
        <w:rPr>
          <w:lang w:val="en-US"/>
        </w:rPr>
        <w:fldChar w:fldCharType="begin"/>
      </w:r>
      <w:r w:rsidRPr="004F2B4F">
        <w:rPr>
          <w:lang w:val="en-US"/>
        </w:rPr>
        <w:instrText xml:space="preserve"> GOTOBUTTON ZEqnNum473828  \* MERGEFORMAT </w:instrText>
      </w:r>
      <w:r w:rsidRPr="004F2B4F">
        <w:rPr>
          <w:lang w:val="en-US"/>
        </w:rPr>
        <w:fldChar w:fldCharType="begin"/>
      </w:r>
      <w:r w:rsidRPr="004F2B4F">
        <w:rPr>
          <w:lang w:val="en-US"/>
        </w:rPr>
        <w:instrText xml:space="preserve"> REF ZEqnNum473828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106</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p>
    <w:p w:rsidR="00313B40" w:rsidRPr="004F2B4F" w:rsidRDefault="00313B40" w:rsidP="002603CC">
      <w:pPr>
        <w:pStyle w:val="MTDisplayEquation"/>
        <w:rPr>
          <w:lang w:val="en-US"/>
        </w:rPr>
      </w:pPr>
      <w:r w:rsidRPr="004F2B4F">
        <w:rPr>
          <w:position w:val="-146"/>
          <w:lang w:val="en-US"/>
        </w:rPr>
        <w:object w:dxaOrig="5220" w:dyaOrig="3040">
          <v:shape id="_x0000_i1150" type="#_x0000_t75" style="width:261.25pt;height:153.8pt" o:ole="">
            <v:imagedata r:id="rId294" o:title=""/>
          </v:shape>
          <o:OLEObject Type="Embed" ProgID="Equation.DSMT4" ShapeID="_x0000_i1150" DrawAspect="Content" ObjectID="_1487070976" r:id="rId295"/>
        </w:object>
      </w:r>
      <w:r w:rsidRPr="004F2B4F">
        <w:rPr>
          <w:lang w:val="en-US"/>
        </w:rPr>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63" w:name="ZEqnNum47382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106</w:instrText>
      </w:r>
      <w:r w:rsidR="00801832" w:rsidRPr="004F2B4F">
        <w:rPr>
          <w:lang w:val="en-US"/>
        </w:rPr>
        <w:fldChar w:fldCharType="end"/>
      </w:r>
      <w:r w:rsidR="00801832" w:rsidRPr="004F2B4F">
        <w:rPr>
          <w:lang w:val="en-US"/>
        </w:rPr>
        <w:instrText>)</w:instrText>
      </w:r>
      <w:bookmarkEnd w:id="463"/>
      <w:r w:rsidR="00801832" w:rsidRPr="004F2B4F">
        <w:rPr>
          <w:lang w:val="en-US"/>
        </w:rPr>
        <w:fldChar w:fldCharType="end"/>
      </w:r>
    </w:p>
    <w:p w:rsidR="00313B40" w:rsidRPr="004F2B4F" w:rsidRDefault="00313B40" w:rsidP="002603CC">
      <w:pPr>
        <w:tabs>
          <w:tab w:val="left" w:pos="7200"/>
          <w:tab w:val="left" w:pos="7470"/>
        </w:tabs>
        <w:rPr>
          <w:lang w:val="en-US"/>
        </w:rPr>
      </w:pPr>
    </w:p>
    <w:p w:rsidR="00313B40" w:rsidRPr="004F2B4F" w:rsidRDefault="00313B40" w:rsidP="002603CC">
      <w:pPr>
        <w:pStyle w:val="Heading4"/>
        <w:jc w:val="both"/>
        <w:rPr>
          <w:noProof/>
          <w:lang w:val="en-US"/>
        </w:rPr>
      </w:pPr>
      <w:r w:rsidRPr="004F2B4F">
        <w:rPr>
          <w:noProof/>
          <w:lang w:val="en-US"/>
        </w:rPr>
        <w:t>Time integration scheme</w:t>
      </w:r>
    </w:p>
    <w:p w:rsidR="00313B40" w:rsidRPr="004F2B4F" w:rsidRDefault="00313B40" w:rsidP="002603CC">
      <w:pPr>
        <w:rPr>
          <w:lang w:val="en-US"/>
        </w:rPr>
      </w:pPr>
      <w:r w:rsidRPr="004F2B4F">
        <w:rPr>
          <w:lang w:val="en-US"/>
        </w:rPr>
        <w:t xml:space="preserve">The time integration of the mass and momentum balance equations is combined in an explicit leap-frog scheme, as depicted in </w:t>
      </w:r>
      <w:r w:rsidRPr="004F2B4F">
        <w:rPr>
          <w:lang w:val="en-US"/>
        </w:rPr>
        <w:fldChar w:fldCharType="begin"/>
      </w:r>
      <w:r w:rsidRPr="004F2B4F">
        <w:rPr>
          <w:lang w:val="en-US"/>
        </w:rPr>
        <w:instrText xml:space="preserve"> REF _Ref336835302  \* MERGEFORMAT </w:instrText>
      </w:r>
      <w:r w:rsidRPr="004F2B4F">
        <w:rPr>
          <w:lang w:val="en-US"/>
        </w:rPr>
        <w:fldChar w:fldCharType="separate"/>
      </w:r>
      <w:r w:rsidR="000C1056" w:rsidRPr="000C1056">
        <w:rPr>
          <w:lang w:val="en-US"/>
        </w:rPr>
        <w:t>Figure 6.3</w:t>
      </w:r>
      <w:r w:rsidRPr="004F2B4F">
        <w:rPr>
          <w:lang w:val="en-US"/>
        </w:rPr>
        <w:fldChar w:fldCharType="end"/>
      </w:r>
      <w:r w:rsidRPr="004F2B4F">
        <w:rPr>
          <w:lang w:val="en-US"/>
        </w:rPr>
        <w:t xml:space="preserve">. The velocities (in the '-' points) are updated using the momentum </w:t>
      </w:r>
      <w:proofErr w:type="gramStart"/>
      <w:r w:rsidRPr="004F2B4F">
        <w:rPr>
          <w:lang w:val="en-US"/>
        </w:rPr>
        <w:t>balance,</w:t>
      </w:r>
      <w:proofErr w:type="gramEnd"/>
      <w:r w:rsidRPr="004F2B4F">
        <w:rPr>
          <w:lang w:val="en-US"/>
        </w:rPr>
        <w:t xml:space="preserve"> the water levels are updated using the mass balance. The water level gradients influence the momentum balance and the velocities and derived discharges affect the mass balance. Because of the leap-frog scheme these influences are always computed at the half time step level, </w:t>
      </w:r>
      <w:proofErr w:type="gramStart"/>
      <w:r w:rsidRPr="004F2B4F">
        <w:rPr>
          <w:lang w:val="en-US"/>
        </w:rPr>
        <w:t>which  makes</w:t>
      </w:r>
      <w:proofErr w:type="gramEnd"/>
      <w:r w:rsidRPr="004F2B4F">
        <w:rPr>
          <w:lang w:val="en-US"/>
        </w:rPr>
        <w:t xml:space="preserve"> the scheme second order accurate.</w:t>
      </w:r>
    </w:p>
    <w:p w:rsidR="00313B40" w:rsidRPr="004F2B4F" w:rsidRDefault="00313B40" w:rsidP="002603CC">
      <w:pPr>
        <w:rPr>
          <w:lang w:val="en-US"/>
        </w:rPr>
      </w:pPr>
    </w:p>
    <w:p w:rsidR="00313B40" w:rsidRPr="004F2B4F" w:rsidRDefault="00313B40" w:rsidP="002603CC">
      <w:pPr>
        <w:keepNext/>
        <w:tabs>
          <w:tab w:val="left" w:pos="7200"/>
          <w:tab w:val="left" w:pos="7470"/>
        </w:tabs>
        <w:rPr>
          <w:lang w:val="en-US"/>
        </w:rPr>
      </w:pPr>
      <w:r w:rsidRPr="004F2B4F">
        <w:rPr>
          <w:noProof/>
          <w:lang w:eastAsia="zh-CN"/>
        </w:rPr>
        <w:drawing>
          <wp:inline distT="0" distB="0" distL="0" distR="0" wp14:anchorId="277F2165" wp14:editId="5330DDCE">
            <wp:extent cx="2204085" cy="1311910"/>
            <wp:effectExtent l="0" t="0" r="0" b="0"/>
            <wp:docPr id="3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6" cstate="print"/>
                    <a:srcRect b="46306"/>
                    <a:stretch>
                      <a:fillRect/>
                    </a:stretch>
                  </pic:blipFill>
                  <pic:spPr bwMode="auto">
                    <a:xfrm>
                      <a:off x="0" y="0"/>
                      <a:ext cx="2204085" cy="1311910"/>
                    </a:xfrm>
                    <a:prstGeom prst="rect">
                      <a:avLst/>
                    </a:prstGeom>
                    <a:noFill/>
                    <a:ln w="9525">
                      <a:noFill/>
                      <a:miter lim="800000"/>
                      <a:headEnd/>
                      <a:tailEnd/>
                    </a:ln>
                  </pic:spPr>
                </pic:pic>
              </a:graphicData>
            </a:graphic>
          </wp:inline>
        </w:drawing>
      </w:r>
    </w:p>
    <w:p w:rsidR="00313B40" w:rsidRPr="004F2B4F" w:rsidRDefault="00313B40" w:rsidP="002603CC">
      <w:pPr>
        <w:pStyle w:val="Caption"/>
        <w:tabs>
          <w:tab w:val="left" w:pos="7200"/>
          <w:tab w:val="left" w:pos="7470"/>
        </w:tabs>
        <w:spacing w:after="120"/>
        <w:jc w:val="both"/>
        <w:rPr>
          <w:b/>
          <w:bCs w:val="0"/>
          <w:lang w:val="en-US"/>
        </w:rPr>
      </w:pPr>
      <w:bookmarkStart w:id="464" w:name="_Ref336835302"/>
      <w:proofErr w:type="gramStart"/>
      <w:r w:rsidRPr="004F2B4F">
        <w:rPr>
          <w:b/>
          <w:bCs w:val="0"/>
          <w:lang w:val="en-US"/>
        </w:rPr>
        <w:t xml:space="preserve">Figure </w:t>
      </w:r>
      <w:r w:rsidR="000C1056">
        <w:rPr>
          <w:b/>
          <w:bCs w:val="0"/>
          <w:lang w:val="en-US"/>
        </w:rPr>
        <w:fldChar w:fldCharType="begin"/>
      </w:r>
      <w:r w:rsidR="000C1056">
        <w:rPr>
          <w:b/>
          <w:bCs w:val="0"/>
          <w:lang w:val="en-US"/>
        </w:rPr>
        <w:instrText xml:space="preserve"> STYLEREF 1 \s </w:instrText>
      </w:r>
      <w:r w:rsidR="000C1056">
        <w:rPr>
          <w:b/>
          <w:bCs w:val="0"/>
          <w:lang w:val="en-US"/>
        </w:rPr>
        <w:fldChar w:fldCharType="separate"/>
      </w:r>
      <w:r w:rsidR="000C1056">
        <w:rPr>
          <w:b/>
          <w:bCs w:val="0"/>
          <w:noProof/>
          <w:lang w:val="en-US"/>
        </w:rPr>
        <w:t>6</w:t>
      </w:r>
      <w:r w:rsidR="000C1056">
        <w:rPr>
          <w:b/>
          <w:bCs w:val="0"/>
          <w:lang w:val="en-US"/>
        </w:rPr>
        <w:fldChar w:fldCharType="end"/>
      </w:r>
      <w:r w:rsidR="000C1056">
        <w:rPr>
          <w:b/>
          <w:bCs w:val="0"/>
          <w:lang w:val="en-US"/>
        </w:rPr>
        <w:t>.</w:t>
      </w:r>
      <w:proofErr w:type="gramEnd"/>
      <w:r w:rsidR="000C1056">
        <w:rPr>
          <w:b/>
          <w:bCs w:val="0"/>
          <w:lang w:val="en-US"/>
        </w:rPr>
        <w:fldChar w:fldCharType="begin"/>
      </w:r>
      <w:r w:rsidR="000C1056">
        <w:rPr>
          <w:b/>
          <w:bCs w:val="0"/>
          <w:lang w:val="en-US"/>
        </w:rPr>
        <w:instrText xml:space="preserve"> SEQ Figure \* ARABIC \s 1 </w:instrText>
      </w:r>
      <w:r w:rsidR="000C1056">
        <w:rPr>
          <w:b/>
          <w:bCs w:val="0"/>
          <w:lang w:val="en-US"/>
        </w:rPr>
        <w:fldChar w:fldCharType="separate"/>
      </w:r>
      <w:proofErr w:type="gramStart"/>
      <w:r w:rsidR="000C1056">
        <w:rPr>
          <w:b/>
          <w:bCs w:val="0"/>
          <w:noProof/>
          <w:lang w:val="en-US"/>
        </w:rPr>
        <w:t>3</w:t>
      </w:r>
      <w:r w:rsidR="000C1056">
        <w:rPr>
          <w:b/>
          <w:bCs w:val="0"/>
          <w:lang w:val="en-US"/>
        </w:rPr>
        <w:fldChar w:fldCharType="end"/>
      </w:r>
      <w:bookmarkEnd w:id="464"/>
      <w:r w:rsidRPr="004F2B4F">
        <w:rPr>
          <w:b/>
          <w:bCs w:val="0"/>
          <w:lang w:val="en-US"/>
        </w:rPr>
        <w:t xml:space="preserve"> Leap-frog time integration scheme</w:t>
      </w:r>
      <w:proofErr w:type="gramEnd"/>
    </w:p>
    <w:p w:rsidR="00313B40" w:rsidRPr="004F2B4F" w:rsidRDefault="00313B40" w:rsidP="002603CC">
      <w:pPr>
        <w:tabs>
          <w:tab w:val="left" w:pos="7200"/>
          <w:tab w:val="left" w:pos="7470"/>
        </w:tabs>
        <w:rPr>
          <w:lang w:val="en-US"/>
        </w:rPr>
      </w:pPr>
      <w:r w:rsidRPr="004F2B4F">
        <w:rPr>
          <w:lang w:val="en-US"/>
        </w:rPr>
        <w:t>Using this straightforward finite volume approach, complicated transformations of the equations are avoided and the solution scheme remains transparent. It is also completely compatible with the original rectilinear implementation and is even slightly more efficient.</w:t>
      </w:r>
    </w:p>
    <w:p w:rsidR="00313B40" w:rsidRPr="004F2B4F" w:rsidRDefault="00313B40" w:rsidP="002603CC">
      <w:pPr>
        <w:rPr>
          <w:lang w:val="en-US"/>
        </w:rPr>
      </w:pPr>
    </w:p>
    <w:p w:rsidR="00313B40" w:rsidRPr="004F2B4F" w:rsidRDefault="00313B40" w:rsidP="002603CC">
      <w:pPr>
        <w:pStyle w:val="Heading3"/>
        <w:jc w:val="both"/>
        <w:rPr>
          <w:lang w:val="en-US"/>
        </w:rPr>
      </w:pPr>
      <w:bookmarkStart w:id="465" w:name="_Toc412623907"/>
      <w:r w:rsidRPr="004F2B4F">
        <w:rPr>
          <w:lang w:val="en-US"/>
        </w:rPr>
        <w:t>Wave action balance</w:t>
      </w:r>
      <w:bookmarkEnd w:id="465"/>
    </w:p>
    <w:p w:rsidR="00313B40" w:rsidRPr="004F2B4F" w:rsidRDefault="00313B40" w:rsidP="002603CC">
      <w:pPr>
        <w:pStyle w:val="Heading4"/>
        <w:jc w:val="both"/>
        <w:rPr>
          <w:lang w:val="en-US"/>
        </w:rPr>
      </w:pPr>
      <w:bookmarkStart w:id="466" w:name="_Toc410145830"/>
      <w:r w:rsidRPr="004F2B4F">
        <w:rPr>
          <w:lang w:val="en-US"/>
        </w:rPr>
        <w:t>Nonstationary solver</w:t>
      </w:r>
      <w:bookmarkEnd w:id="466"/>
    </w:p>
    <w:p w:rsidR="00313B40" w:rsidRPr="004F2B4F" w:rsidRDefault="00313B40" w:rsidP="002603CC">
      <w:pPr>
        <w:rPr>
          <w:lang w:val="en-US"/>
        </w:rPr>
      </w:pPr>
      <w:r w:rsidRPr="004F2B4F">
        <w:rPr>
          <w:lang w:val="en-US"/>
        </w:rPr>
        <w:t>The time-varying wave action balance solved in XBeach is as follows:</w:t>
      </w:r>
    </w:p>
    <w:p w:rsidR="00313B40" w:rsidRPr="004F2B4F" w:rsidRDefault="00313B40" w:rsidP="002603CC">
      <w:pPr>
        <w:rPr>
          <w:lang w:val="en-US"/>
        </w:rPr>
      </w:pPr>
    </w:p>
    <w:p w:rsidR="00313B40" w:rsidRPr="004F2B4F" w:rsidRDefault="00313B40" w:rsidP="002603CC">
      <w:pPr>
        <w:pStyle w:val="MTDisplayEquation"/>
        <w:tabs>
          <w:tab w:val="left" w:pos="7200"/>
          <w:tab w:val="left" w:pos="7470"/>
        </w:tabs>
        <w:rPr>
          <w:lang w:val="en-US"/>
        </w:rPr>
      </w:pPr>
      <w:r w:rsidRPr="004F2B4F">
        <w:rPr>
          <w:position w:val="-24"/>
          <w:lang w:val="en-US"/>
        </w:rPr>
        <w:object w:dxaOrig="3780" w:dyaOrig="660">
          <v:shape id="_x0000_i1151" type="#_x0000_t75" style="width:189.8pt;height:34.35pt" o:ole="">
            <v:imagedata r:id="rId297" o:title=""/>
          </v:shape>
          <o:OLEObject Type="Embed" ProgID="Equation.DSMT4" ShapeID="_x0000_i1151" DrawAspect="Content" ObjectID="_1487070977" r:id="rId298"/>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107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 xml:space="preserve">Where </w:t>
      </w:r>
      <w:r w:rsidRPr="004F2B4F">
        <w:rPr>
          <w:i/>
          <w:lang w:val="en-US"/>
        </w:rPr>
        <w:t>E</w:t>
      </w:r>
      <w:r w:rsidRPr="004F2B4F">
        <w:rPr>
          <w:lang w:val="en-US"/>
        </w:rPr>
        <w:t xml:space="preserve"> is the wave energy or wave action, Cg is the group velocity, </w:t>
      </w:r>
      <w:r w:rsidRPr="004F2B4F">
        <w:rPr>
          <w:position w:val="-12"/>
          <w:lang w:val="en-US"/>
        </w:rPr>
        <w:object w:dxaOrig="320" w:dyaOrig="360">
          <v:shape id="_x0000_i1152" type="#_x0000_t75" style="width:15.8pt;height:19.1pt" o:ole="">
            <v:imagedata r:id="rId299" o:title=""/>
          </v:shape>
          <o:OLEObject Type="Embed" ProgID="Equation.DSMT4" ShapeID="_x0000_i1152" DrawAspect="Content" ObjectID="_1487070978" r:id="rId300"/>
        </w:object>
      </w:r>
      <w:r w:rsidRPr="004F2B4F">
        <w:rPr>
          <w:lang w:val="en-US"/>
        </w:rPr>
        <w:t xml:space="preserve">the refraction speed in theta-space and </w:t>
      </w:r>
      <w:r w:rsidRPr="004F2B4F">
        <w:rPr>
          <w:i/>
          <w:lang w:val="en-US"/>
        </w:rPr>
        <w:t>Sink</w:t>
      </w:r>
      <w:r w:rsidRPr="004F2B4F">
        <w:rPr>
          <w:lang w:val="en-US"/>
        </w:rPr>
        <w:t xml:space="preserve"> refers to effects of wave breaking and bottom friction.</w:t>
      </w:r>
    </w:p>
    <w:p w:rsidR="00313B40" w:rsidRPr="004F2B4F" w:rsidRDefault="00313B40" w:rsidP="002603CC">
      <w:pPr>
        <w:rPr>
          <w:lang w:val="en-US"/>
        </w:rPr>
      </w:pPr>
      <w:r w:rsidRPr="004F2B4F">
        <w:rPr>
          <w:lang w:val="en-US"/>
        </w:rPr>
        <w:t>Again, the advection terms are the only ones affected by the curvilinear scheme so we will discuss their treatment in detail. The control volume is the same as for the mass balance. In equation</w:t>
      </w:r>
      <w:r w:rsidRPr="004F2B4F">
        <w:rPr>
          <w:lang w:val="en-US"/>
        </w:rPr>
        <w:fldChar w:fldCharType="begin"/>
      </w:r>
      <w:r w:rsidRPr="004F2B4F">
        <w:rPr>
          <w:lang w:val="en-US"/>
        </w:rPr>
        <w:instrText xml:space="preserve"> GOTOBUTTON ZEqnNum633932  \* MERGEFORMAT </w:instrText>
      </w:r>
      <w:r w:rsidRPr="004F2B4F">
        <w:rPr>
          <w:lang w:val="en-US"/>
        </w:rPr>
        <w:fldChar w:fldCharType="begin"/>
      </w:r>
      <w:r w:rsidRPr="004F2B4F">
        <w:rPr>
          <w:lang w:val="en-US"/>
        </w:rPr>
        <w:instrText xml:space="preserve"> REF ZEqnNum633932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108</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procedure to compute the wave energy fluxes across the cell boundaries is outlined. All variables should also have an index </w:t>
      </w:r>
      <w:r w:rsidRPr="004F2B4F">
        <w:rPr>
          <w:i/>
          <w:lang w:val="en-US"/>
        </w:rPr>
        <w:t>itheta</w:t>
      </w:r>
      <w:r w:rsidRPr="004F2B4F">
        <w:rPr>
          <w:lang w:val="en-US"/>
        </w:rPr>
        <w:t xml:space="preserve"> referring to the directional grid, but for brevity these are omitted here. </w:t>
      </w:r>
    </w:p>
    <w:p w:rsidR="00313B40" w:rsidRPr="004F2B4F" w:rsidRDefault="00313B40" w:rsidP="002603CC">
      <w:pPr>
        <w:rPr>
          <w:lang w:val="en-US"/>
        </w:rPr>
      </w:pPr>
    </w:p>
    <w:p w:rsidR="00313B40" w:rsidRPr="004F2B4F" w:rsidRDefault="00313B40" w:rsidP="002603CC">
      <w:pPr>
        <w:rPr>
          <w:lang w:val="en-US"/>
        </w:rPr>
      </w:pPr>
      <w:r w:rsidRPr="004F2B4F">
        <w:rPr>
          <w:lang w:val="en-US"/>
        </w:rPr>
        <w:t>The component of the group velocity normal to the cell boundary, at the cell boundary, is interpolated from the two adjacent cell center points. Depending on the direction of this component, the wave energy at the cell boundary is computed using linear extrapolation based on the two upwind points, taking into account their grid distances. This second order upwind discretization preserves the propagation of wave groups with little numerical diffusion.</w:t>
      </w:r>
    </w:p>
    <w:p w:rsidR="00313B40" w:rsidRPr="004F2B4F" w:rsidRDefault="00313B40" w:rsidP="002603CC">
      <w:pPr>
        <w:pStyle w:val="MTDisplayEquation"/>
        <w:tabs>
          <w:tab w:val="left" w:pos="7200"/>
          <w:tab w:val="left" w:pos="7470"/>
        </w:tabs>
        <w:rPr>
          <w:lang w:val="en-US"/>
        </w:rPr>
      </w:pPr>
    </w:p>
    <w:p w:rsidR="00313B40" w:rsidRPr="004F2B4F" w:rsidRDefault="00313B40" w:rsidP="002603CC">
      <w:pPr>
        <w:pStyle w:val="MTDisplayEquation"/>
        <w:tabs>
          <w:tab w:val="left" w:pos="7200"/>
          <w:tab w:val="left" w:pos="7470"/>
        </w:tabs>
        <w:rPr>
          <w:lang w:val="en-US"/>
        </w:rPr>
      </w:pPr>
      <w:r w:rsidRPr="004F2B4F">
        <w:rPr>
          <w:position w:val="-182"/>
          <w:lang w:val="en-US"/>
        </w:rPr>
        <w:object w:dxaOrig="5880" w:dyaOrig="4360">
          <v:shape id="_x0000_i1153" type="#_x0000_t75" style="width:292.9pt;height:217.1pt" o:ole="">
            <v:imagedata r:id="rId301" o:title=""/>
          </v:shape>
          <o:OLEObject Type="Embed" ProgID="Equation.DSMT4" ShapeID="_x0000_i1153" DrawAspect="Content" ObjectID="_1487070979" r:id="rId30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67" w:name="ZEqnNum63393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108</w:instrText>
      </w:r>
      <w:r w:rsidR="00801832" w:rsidRPr="004F2B4F">
        <w:rPr>
          <w:lang w:val="en-US"/>
        </w:rPr>
        <w:fldChar w:fldCharType="end"/>
      </w:r>
      <w:r w:rsidR="00801832" w:rsidRPr="004F2B4F">
        <w:rPr>
          <w:lang w:val="en-US"/>
        </w:rPr>
        <w:instrText>)</w:instrText>
      </w:r>
      <w:bookmarkEnd w:id="467"/>
      <w:r w:rsidR="00801832"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The other three fluxes are computed in a similar way; for brevity we will not present all formulations.</w:t>
      </w:r>
    </w:p>
    <w:p w:rsidR="00313B40" w:rsidRPr="004F2B4F" w:rsidRDefault="00313B40" w:rsidP="002603CC">
      <w:pPr>
        <w:rPr>
          <w:lang w:val="en-US"/>
        </w:rPr>
      </w:pPr>
    </w:p>
    <w:p w:rsidR="00313B40" w:rsidRPr="004F2B4F" w:rsidRDefault="00313B40" w:rsidP="002603CC">
      <w:pPr>
        <w:rPr>
          <w:lang w:val="en-US"/>
        </w:rPr>
      </w:pPr>
      <w:r w:rsidRPr="004F2B4F">
        <w:rPr>
          <w:lang w:val="en-US"/>
        </w:rPr>
        <w:t>The time integration is explicit and the same as in the original implementation. The advection in u- and v-direction is computed simply by adding the four fluxes and dividing by the cell area. This procedure guarantees conservation of wave energy.</w:t>
      </w:r>
    </w:p>
    <w:p w:rsidR="00313B40" w:rsidRPr="004F2B4F" w:rsidRDefault="00313B40" w:rsidP="002603CC">
      <w:pPr>
        <w:tabs>
          <w:tab w:val="left" w:pos="7200"/>
          <w:tab w:val="left" w:pos="7470"/>
        </w:tabs>
        <w:rPr>
          <w:lang w:val="en-US"/>
        </w:rPr>
      </w:pPr>
    </w:p>
    <w:p w:rsidR="00313B40" w:rsidRPr="004F2B4F" w:rsidRDefault="00313B40" w:rsidP="002603CC">
      <w:pPr>
        <w:pStyle w:val="MTDisplayEquation"/>
        <w:tabs>
          <w:tab w:val="left" w:pos="7200"/>
          <w:tab w:val="left" w:pos="7470"/>
        </w:tabs>
        <w:rPr>
          <w:lang w:val="en-US"/>
        </w:rPr>
      </w:pPr>
      <w:r w:rsidRPr="004F2B4F">
        <w:rPr>
          <w:position w:val="-30"/>
          <w:lang w:val="en-US"/>
        </w:rPr>
        <w:object w:dxaOrig="8040" w:dyaOrig="760">
          <v:shape id="_x0000_i1154" type="#_x0000_t75" style="width:402pt;height:37.65pt" o:ole="">
            <v:imagedata r:id="rId303" o:title=""/>
          </v:shape>
          <o:OLEObject Type="Embed" ProgID="Equation.DSMT4" ShapeID="_x0000_i1154" DrawAspect="Content" ObjectID="_1487070980" r:id="rId304"/>
        </w:object>
      </w:r>
    </w:p>
    <w:p w:rsidR="00313B40" w:rsidRPr="004F2B4F" w:rsidRDefault="00313B40" w:rsidP="002603CC">
      <w:pPr>
        <w:pStyle w:val="MTDisplayEquation"/>
        <w:tabs>
          <w:tab w:val="left" w:pos="7200"/>
          <w:tab w:val="left" w:pos="7470"/>
        </w:tabs>
        <w:rPr>
          <w:lang w:val="en-US"/>
        </w:rPr>
      </w:pP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68" w:name="ZEqnNum72316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109</w:instrText>
      </w:r>
      <w:r w:rsidR="00801832" w:rsidRPr="004F2B4F">
        <w:rPr>
          <w:lang w:val="en-US"/>
        </w:rPr>
        <w:fldChar w:fldCharType="end"/>
      </w:r>
      <w:r w:rsidR="00801832" w:rsidRPr="004F2B4F">
        <w:rPr>
          <w:lang w:val="en-US"/>
        </w:rPr>
        <w:instrText>)</w:instrText>
      </w:r>
      <w:bookmarkEnd w:id="468"/>
      <w:r w:rsidR="00801832" w:rsidRPr="004F2B4F">
        <w:rPr>
          <w:lang w:val="en-US"/>
        </w:rPr>
        <w:fldChar w:fldCharType="end"/>
      </w:r>
    </w:p>
    <w:p w:rsidR="00313B40" w:rsidRPr="004F2B4F" w:rsidRDefault="00313B40" w:rsidP="002603CC">
      <w:pPr>
        <w:tabs>
          <w:tab w:val="left" w:pos="7200"/>
          <w:tab w:val="left" w:pos="7470"/>
        </w:tabs>
        <w:rPr>
          <w:lang w:val="en-US"/>
        </w:rPr>
      </w:pPr>
      <w:r w:rsidRPr="004F2B4F">
        <w:rPr>
          <w:lang w:val="en-US"/>
        </w:rPr>
        <w:t>The procedure for the roller energy balance is identical to that for the wave energy balance and will not be repeated here.</w:t>
      </w:r>
    </w:p>
    <w:p w:rsidR="00313B40" w:rsidRPr="004F2B4F" w:rsidRDefault="00313B40" w:rsidP="002603CC">
      <w:pPr>
        <w:tabs>
          <w:tab w:val="left" w:pos="7200"/>
          <w:tab w:val="left" w:pos="7470"/>
        </w:tabs>
        <w:rPr>
          <w:lang w:val="en-US"/>
        </w:rPr>
      </w:pPr>
    </w:p>
    <w:p w:rsidR="00313B40" w:rsidRPr="004F2B4F" w:rsidRDefault="00313B40" w:rsidP="002603CC">
      <w:pPr>
        <w:pStyle w:val="Heading4"/>
        <w:jc w:val="both"/>
        <w:rPr>
          <w:lang w:val="en-US"/>
        </w:rPr>
      </w:pPr>
      <w:bookmarkStart w:id="469" w:name="_Toc410145829"/>
      <w:r w:rsidRPr="004F2B4F">
        <w:rPr>
          <w:lang w:val="en-US"/>
        </w:rPr>
        <w:t>Stationary solver</w:t>
      </w:r>
      <w:bookmarkEnd w:id="469"/>
    </w:p>
    <w:p w:rsidR="00313B40" w:rsidRPr="004F2B4F" w:rsidRDefault="00313B40" w:rsidP="002603CC">
      <w:pPr>
        <w:rPr>
          <w:lang w:val="en-US"/>
        </w:rPr>
      </w:pPr>
    </w:p>
    <w:p w:rsidR="00313B40" w:rsidRPr="004F2B4F" w:rsidRDefault="00313B40" w:rsidP="002603CC">
      <w:pPr>
        <w:rPr>
          <w:lang w:val="en-US"/>
        </w:rPr>
      </w:pPr>
      <w:r w:rsidRPr="004F2B4F">
        <w:rPr>
          <w:lang w:val="en-US"/>
        </w:rPr>
        <w:t xml:space="preserve">In the stationary solver the wave energy and roller energy balances are solved line by line, from the seaward boundary landward. For each line the automatic timestep is computed and the quasi-time-dependent balance according to equation </w:t>
      </w:r>
      <w:r w:rsidRPr="004F2B4F">
        <w:rPr>
          <w:lang w:val="en-US"/>
        </w:rPr>
        <w:fldChar w:fldCharType="begin"/>
      </w:r>
      <w:r w:rsidRPr="004F2B4F">
        <w:rPr>
          <w:lang w:val="en-US"/>
        </w:rPr>
        <w:instrText xml:space="preserve"> GOTOBUTTON ZEqnNum723168  \* MERGEFORMAT </w:instrText>
      </w:r>
      <w:r w:rsidRPr="004F2B4F">
        <w:rPr>
          <w:lang w:val="en-US"/>
        </w:rPr>
        <w:fldChar w:fldCharType="begin"/>
      </w:r>
      <w:r w:rsidRPr="004F2B4F">
        <w:rPr>
          <w:lang w:val="en-US"/>
        </w:rPr>
        <w:instrText xml:space="preserve"> REF ZEqnNum723168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109</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is solved until convergence or the maximum number of iterations is reached, after which the solver moves to the next line. </w:t>
      </w:r>
    </w:p>
    <w:p w:rsidR="00313B40" w:rsidRPr="004F2B4F" w:rsidRDefault="00313B40" w:rsidP="002603CC">
      <w:pPr>
        <w:rPr>
          <w:i/>
          <w:lang w:val="en-US"/>
        </w:rPr>
      </w:pPr>
      <w:r w:rsidRPr="004F2B4F">
        <w:rPr>
          <w:lang w:val="en-US"/>
        </w:rPr>
        <w:t xml:space="preserve">The iteration is controlled by the parameters </w:t>
      </w:r>
      <w:proofErr w:type="gramStart"/>
      <w:r w:rsidRPr="004F2B4F">
        <w:rPr>
          <w:i/>
          <w:lang w:val="en-US"/>
        </w:rPr>
        <w:t xml:space="preserve">maxiter </w:t>
      </w:r>
      <w:r w:rsidRPr="004F2B4F">
        <w:rPr>
          <w:lang w:val="en-US"/>
        </w:rPr>
        <w:t xml:space="preserve"> and</w:t>
      </w:r>
      <w:proofErr w:type="gramEnd"/>
      <w:r w:rsidRPr="004F2B4F">
        <w:rPr>
          <w:lang w:val="en-US"/>
        </w:rPr>
        <w:t xml:space="preserve"> </w:t>
      </w:r>
      <w:r w:rsidRPr="004F2B4F">
        <w:rPr>
          <w:i/>
          <w:lang w:val="en-US"/>
        </w:rPr>
        <w:t>maxerror.</w:t>
      </w:r>
    </w:p>
    <w:p w:rsidR="00CA2484" w:rsidRPr="004F2B4F" w:rsidRDefault="00CA2484" w:rsidP="002603CC">
      <w:pPr>
        <w:pStyle w:val="Heading3"/>
        <w:jc w:val="both"/>
        <w:rPr>
          <w:lang w:val="en-US"/>
        </w:rPr>
      </w:pPr>
      <w:bookmarkStart w:id="470" w:name="_Toc412623908"/>
      <w:r w:rsidRPr="004F2B4F">
        <w:rPr>
          <w:lang w:val="en-US"/>
        </w:rPr>
        <w:t>Shallow water equations</w:t>
      </w:r>
      <w:bookmarkEnd w:id="470"/>
    </w:p>
    <w:p w:rsidR="00CA2484" w:rsidRPr="004F2B4F" w:rsidRDefault="00CA2484" w:rsidP="002603CC">
      <w:pPr>
        <w:spacing w:line="240" w:lineRule="auto"/>
        <w:rPr>
          <w:b/>
          <w:iCs/>
          <w:szCs w:val="28"/>
          <w:lang w:val="en-US"/>
        </w:rPr>
      </w:pPr>
    </w:p>
    <w:p w:rsidR="003D1543" w:rsidRPr="004F2B4F" w:rsidRDefault="003D1543" w:rsidP="002603CC">
      <w:pPr>
        <w:pStyle w:val="Heading3"/>
        <w:jc w:val="both"/>
        <w:rPr>
          <w:lang w:val="en-US"/>
        </w:rPr>
      </w:pPr>
      <w:bookmarkStart w:id="471" w:name="_Toc412623909"/>
      <w:r w:rsidRPr="004F2B4F">
        <w:rPr>
          <w:lang w:val="en-US"/>
        </w:rPr>
        <w:t>Groundwater flow</w:t>
      </w:r>
      <w:bookmarkEnd w:id="471"/>
    </w:p>
    <w:p w:rsidR="003D1543" w:rsidRPr="004F2B4F" w:rsidRDefault="003D1543" w:rsidP="002603CC">
      <w:pPr>
        <w:rPr>
          <w:lang w:val="en-US"/>
        </w:rPr>
      </w:pPr>
      <w:r w:rsidRPr="004F2B4F">
        <w:rPr>
          <w:lang w:val="en-US"/>
        </w:rPr>
        <w:t>In order to solve the equations in xx, the spatial and temporal domain of the groundwater system is split into the same spatial grid and time steps as the XBeach surface water model it is coupled to. At each time step in the numerical model, the depth average groundwater head is calculated in the centre of the groundwater cells, and the fluxes (specific discharge, submarine exchange, infiltration and exfiltration) are calculated on the cell interfaces</w:t>
      </w:r>
    </w:p>
    <w:p w:rsidR="003D1543" w:rsidRPr="004F2B4F" w:rsidRDefault="003D1543" w:rsidP="002603CC">
      <w:pPr>
        <w:rPr>
          <w:lang w:val="en-US"/>
        </w:rPr>
      </w:pPr>
    </w:p>
    <w:p w:rsidR="003D1543" w:rsidRPr="004F2B4F" w:rsidRDefault="003D1543" w:rsidP="002603CC">
      <w:pPr>
        <w:rPr>
          <w:lang w:val="en-US"/>
        </w:rPr>
      </w:pPr>
      <w:r w:rsidRPr="004F2B4F">
        <w:rPr>
          <w:lang w:val="en-US"/>
        </w:rPr>
        <w:t>At the start of the time step, every cell is evaluated whether the groundwater and surface water are connected:</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14"/>
          <w:lang w:val="en-US"/>
        </w:rPr>
        <w:object w:dxaOrig="3400" w:dyaOrig="380">
          <v:shape id="_x0000_i1155" type="#_x0000_t75" style="width:171.25pt;height:19.1pt" o:ole="">
            <v:imagedata r:id="rId305" o:title=""/>
          </v:shape>
          <o:OLEObject Type="Embed" ProgID="Equation.DSMT4" ShapeID="_x0000_i1155" DrawAspect="Content" ObjectID="_1487070981" r:id="rId30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72" w:name="ZEqnNum22275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110</w:instrText>
      </w:r>
      <w:r w:rsidR="00801832" w:rsidRPr="004F2B4F">
        <w:rPr>
          <w:lang w:val="en-US"/>
        </w:rPr>
        <w:fldChar w:fldCharType="end"/>
      </w:r>
      <w:r w:rsidR="00801832" w:rsidRPr="004F2B4F">
        <w:rPr>
          <w:lang w:val="en-US"/>
        </w:rPr>
        <w:instrText>)</w:instrText>
      </w:r>
      <w:bookmarkEnd w:id="472"/>
      <w:r w:rsidR="00801832"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ZEqnNum222755  \* MERGEFORMAT </w:instrText>
      </w:r>
      <w:r w:rsidRPr="004F2B4F">
        <w:rPr>
          <w:lang w:val="en-US"/>
        </w:rPr>
        <w:fldChar w:fldCharType="begin"/>
      </w:r>
      <w:r w:rsidRPr="004F2B4F">
        <w:rPr>
          <w:lang w:val="en-US"/>
        </w:rPr>
        <w:instrText xml:space="preserve"> REF ZEqnNum222755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110</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r w:rsidRPr="004F2B4F">
        <w:rPr>
          <w:i/>
          <w:lang w:val="en-US"/>
        </w:rPr>
        <w:t>ε</w:t>
      </w:r>
      <w:r w:rsidRPr="004F2B4F">
        <w:rPr>
          <w:lang w:val="en-US"/>
        </w:rPr>
        <w:t xml:space="preserve"> is a numerical smoothing constant used to deal with numerical round off errors near the bed, and </w:t>
      </w:r>
      <w:r w:rsidRPr="004F2B4F">
        <w:rPr>
          <w:i/>
          <w:lang w:val="en-US"/>
        </w:rPr>
        <w:t>i</w:t>
      </w:r>
      <w:r w:rsidRPr="004F2B4F">
        <w:rPr>
          <w:lang w:val="en-US"/>
        </w:rPr>
        <w:t xml:space="preserve"> and </w:t>
      </w:r>
      <w:r w:rsidRPr="004F2B4F">
        <w:rPr>
          <w:i/>
          <w:lang w:val="en-US"/>
        </w:rPr>
        <w:t>j</w:t>
      </w:r>
      <w:r w:rsidRPr="004F2B4F">
        <w:rPr>
          <w:lang w:val="en-US"/>
        </w:rPr>
        <w:t xml:space="preserve"> represent cross-shore and longshore coordinates in the numerical solution grid, respectively. Infiltration is calculated in cells where the groundwater and surface water are not connected and there exists surface water. As shown in </w:t>
      </w:r>
      <w:r w:rsidRPr="004F2B4F">
        <w:rPr>
          <w:lang w:val="en-US"/>
        </w:rPr>
        <w:fldChar w:fldCharType="begin"/>
      </w:r>
      <w:r w:rsidRPr="004F2B4F">
        <w:rPr>
          <w:lang w:val="en-US"/>
        </w:rPr>
        <w:instrText xml:space="preserve"> GOTOBUTTON ZEqnNum418429  \* MERGEFORMAT </w:instrText>
      </w:r>
      <w:r w:rsidRPr="004F2B4F">
        <w:rPr>
          <w:lang w:val="en-US"/>
        </w:rPr>
        <w:fldChar w:fldCharType="begin"/>
      </w:r>
      <w:r w:rsidRPr="004F2B4F">
        <w:rPr>
          <w:lang w:val="en-US"/>
        </w:rPr>
        <w:instrText xml:space="preserve"> REF ZEqnNum418429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70</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infiltration rate is a function of the thickness of the wetting front, which is zero at the start of infiltration, and increases as a function of the infiltration rate. The equations for the infiltration rate and the thickness of the wetting front are approximated by first-order schemes, in which the wetting front is updated using a backward-Euler scheme, which ensures numerical stability:</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80"/>
          <w:lang w:val="en-US"/>
        </w:rPr>
        <w:object w:dxaOrig="2640" w:dyaOrig="1719">
          <v:shape id="_x0000_i1156" type="#_x0000_t75" style="width:132pt;height:86.2pt" o:ole="">
            <v:imagedata r:id="rId307" o:title=""/>
          </v:shape>
          <o:OLEObject Type="Embed" ProgID="Equation.DSMT4" ShapeID="_x0000_i1156" DrawAspect="Content" ObjectID="_1487070982" r:id="rId30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73" w:name="ZEqnNum75369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111</w:instrText>
      </w:r>
      <w:r w:rsidR="00801832" w:rsidRPr="004F2B4F">
        <w:rPr>
          <w:lang w:val="en-US"/>
        </w:rPr>
        <w:fldChar w:fldCharType="end"/>
      </w:r>
      <w:r w:rsidR="00801832" w:rsidRPr="004F2B4F">
        <w:rPr>
          <w:lang w:val="en-US"/>
        </w:rPr>
        <w:instrText>)</w:instrText>
      </w:r>
      <w:bookmarkEnd w:id="473"/>
      <w:r w:rsidR="00801832"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 xml:space="preserve">In </w:t>
      </w:r>
      <w:r w:rsidRPr="004F2B4F">
        <w:rPr>
          <w:lang w:val="en-US"/>
        </w:rPr>
        <w:fldChar w:fldCharType="begin"/>
      </w:r>
      <w:r w:rsidRPr="004F2B4F">
        <w:rPr>
          <w:lang w:val="en-US"/>
        </w:rPr>
        <w:instrText xml:space="preserve"> GOTOBUTTON ZEqnNum753693  \* MERGEFORMAT </w:instrText>
      </w:r>
      <w:r w:rsidRPr="004F2B4F">
        <w:rPr>
          <w:lang w:val="en-US"/>
        </w:rPr>
        <w:fldChar w:fldCharType="begin"/>
      </w:r>
      <w:r w:rsidRPr="004F2B4F">
        <w:rPr>
          <w:lang w:val="en-US"/>
        </w:rPr>
        <w:instrText xml:space="preserve"> REF ZEqnNum753693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111</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superscript </w:t>
      </w:r>
      <w:r w:rsidRPr="004F2B4F">
        <w:rPr>
          <w:i/>
          <w:lang w:val="en-US"/>
        </w:rPr>
        <w:t>n</w:t>
      </w:r>
      <w:r w:rsidRPr="004F2B4F">
        <w:rPr>
          <w:lang w:val="en-US"/>
        </w:rPr>
        <w:t xml:space="preserve"> corresponds to the time step number and</w:t>
      </w:r>
      <w:r w:rsidRPr="004F2B4F">
        <w:rPr>
          <w:i/>
          <w:lang w:val="en-US"/>
        </w:rPr>
        <w:t xml:space="preserve"> </w:t>
      </w:r>
      <w:proofErr w:type="gramStart"/>
      <w:r w:rsidRPr="004F2B4F">
        <w:rPr>
          <w:i/>
          <w:lang w:val="en-US"/>
        </w:rPr>
        <w:t>Δt</w:t>
      </w:r>
      <w:proofErr w:type="gramEnd"/>
      <w:r w:rsidRPr="004F2B4F">
        <w:rPr>
          <w:i/>
          <w:lang w:val="en-US"/>
        </w:rPr>
        <w:t xml:space="preserve"> </w:t>
      </w:r>
      <w:r w:rsidRPr="004F2B4F">
        <w:rPr>
          <w:lang w:val="en-US"/>
        </w:rPr>
        <w:t>is the size of the time step. The infiltration rate in the coupled relationship can be solved through substitution:</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62"/>
          <w:lang w:val="en-US"/>
        </w:rPr>
        <w:object w:dxaOrig="7620" w:dyaOrig="1500">
          <v:shape id="_x0000_i1157" type="#_x0000_t75" style="width:380.2pt;height:74.75pt" o:ole="">
            <v:imagedata r:id="rId309" o:title=""/>
          </v:shape>
          <o:OLEObject Type="Embed" ProgID="Equation.DSMT4" ShapeID="_x0000_i1157" DrawAspect="Content" ObjectID="_1487070983" r:id="rId31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74" w:name="ZEqnNum91891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112</w:instrText>
      </w:r>
      <w:r w:rsidR="00801832" w:rsidRPr="004F2B4F">
        <w:rPr>
          <w:lang w:val="en-US"/>
        </w:rPr>
        <w:fldChar w:fldCharType="end"/>
      </w:r>
      <w:r w:rsidR="00801832" w:rsidRPr="004F2B4F">
        <w:rPr>
          <w:lang w:val="en-US"/>
        </w:rPr>
        <w:instrText>)</w:instrText>
      </w:r>
      <w:bookmarkEnd w:id="474"/>
      <w:r w:rsidR="00801832" w:rsidRPr="004F2B4F">
        <w:rPr>
          <w:lang w:val="en-US"/>
        </w:rPr>
        <w:fldChar w:fldCharType="end"/>
      </w:r>
    </w:p>
    <w:p w:rsidR="003D1543" w:rsidRPr="004F2B4F" w:rsidRDefault="003D1543" w:rsidP="002603CC">
      <w:pPr>
        <w:rPr>
          <w:lang w:val="en-US"/>
        </w:rPr>
      </w:pPr>
      <w:r w:rsidRPr="004F2B4F">
        <w:rPr>
          <w:lang w:val="en-US"/>
        </w:rPr>
        <w:t>At the end of infiltration, i.e. when the groundwater and surface water become connected or there is no surface water left, the wetting front thickness is reset to zero. If the infiltration rate exceeds the Reynolds number for the start of turbulence, the local hydraulic conductivity is updated using the local Reynolds number:</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34"/>
          <w:lang w:val="en-US"/>
        </w:rPr>
        <w:object w:dxaOrig="2940" w:dyaOrig="780">
          <v:shape id="_x0000_i1158" type="#_x0000_t75" style="width:146.75pt;height:39.25pt" o:ole="">
            <v:imagedata r:id="rId311" o:title=""/>
          </v:shape>
          <o:OLEObject Type="Embed" ProgID="Equation.DSMT4" ShapeID="_x0000_i1158" DrawAspect="Content" ObjectID="_1487070984" r:id="rId31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75" w:name="ZEqnNum94065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113</w:instrText>
      </w:r>
      <w:r w:rsidR="00801832" w:rsidRPr="004F2B4F">
        <w:rPr>
          <w:lang w:val="en-US"/>
        </w:rPr>
        <w:fldChar w:fldCharType="end"/>
      </w:r>
      <w:r w:rsidR="00801832" w:rsidRPr="004F2B4F">
        <w:rPr>
          <w:lang w:val="en-US"/>
        </w:rPr>
        <w:instrText>)</w:instrText>
      </w:r>
      <w:bookmarkEnd w:id="475"/>
      <w:r w:rsidR="00801832"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 xml:space="preserve">Xbeach iterates until a minimum threshold difference between iterations is found for </w:t>
      </w:r>
      <w:r w:rsidRPr="004F2B4F">
        <w:rPr>
          <w:lang w:val="en-US"/>
        </w:rPr>
        <w:fldChar w:fldCharType="begin"/>
      </w:r>
      <w:r w:rsidRPr="004F2B4F">
        <w:rPr>
          <w:lang w:val="en-US"/>
        </w:rPr>
        <w:instrText xml:space="preserve"> GOTOBUTTON ZEqnNum918911  \* MERGEFORMAT </w:instrText>
      </w:r>
      <w:r w:rsidRPr="004F2B4F">
        <w:rPr>
          <w:lang w:val="en-US"/>
        </w:rPr>
        <w:fldChar w:fldCharType="begin"/>
      </w:r>
      <w:r w:rsidRPr="004F2B4F">
        <w:rPr>
          <w:lang w:val="en-US"/>
        </w:rPr>
        <w:instrText xml:space="preserve"> REF ZEqnNum918911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112</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proofErr w:type="gramStart"/>
      <w:r w:rsidRPr="004F2B4F">
        <w:rPr>
          <w:lang w:val="en-US"/>
        </w:rPr>
        <w:t xml:space="preserve">and </w:t>
      </w:r>
      <w:proofErr w:type="gramEnd"/>
      <w:r w:rsidRPr="004F2B4F">
        <w:rPr>
          <w:lang w:val="en-US"/>
        </w:rPr>
        <w:fldChar w:fldCharType="begin"/>
      </w:r>
      <w:r w:rsidRPr="004F2B4F">
        <w:rPr>
          <w:lang w:val="en-US"/>
        </w:rPr>
        <w:instrText xml:space="preserve"> GOTOBUTTON ZEqnNum940656  \* MERGEFORMAT </w:instrText>
      </w:r>
      <w:r w:rsidRPr="004F2B4F">
        <w:rPr>
          <w:lang w:val="en-US"/>
        </w:rPr>
        <w:fldChar w:fldCharType="begin"/>
      </w:r>
      <w:r w:rsidRPr="004F2B4F">
        <w:rPr>
          <w:lang w:val="en-US"/>
        </w:rPr>
        <w:instrText xml:space="preserve"> REF ZEqnNum940656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113</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Infiltration in one time step is limited to the amount of surface </w:t>
      </w:r>
      <w:proofErr w:type="gramStart"/>
      <w:r w:rsidRPr="004F2B4F">
        <w:rPr>
          <w:lang w:val="en-US"/>
        </w:rPr>
        <w:t>water  available</w:t>
      </w:r>
      <w:proofErr w:type="gramEnd"/>
      <w:r w:rsidRPr="004F2B4F">
        <w:rPr>
          <w:lang w:val="en-US"/>
        </w:rPr>
        <w:t xml:space="preserve"> in the cell and to the amount of water required to raise the groundwater level to the level of the bed:</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34"/>
          <w:lang w:val="en-US"/>
        </w:rPr>
        <w:object w:dxaOrig="4120" w:dyaOrig="800">
          <v:shape id="_x0000_i1159" type="#_x0000_t75" style="width:205.65pt;height:40.35pt" o:ole="">
            <v:imagedata r:id="rId313" o:title=""/>
          </v:shape>
          <o:OLEObject Type="Embed" ProgID="Equation.DSMT4" ShapeID="_x0000_i1159" DrawAspect="Content" ObjectID="_1487070985" r:id="rId31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114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If during infiltration the groundwater level reaches the bed level, the fraction of the time step required to do so is estimated (x) and the remaining fraction is used in the submarine exchange.</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50"/>
          <w:lang w:val="en-US"/>
        </w:rPr>
        <w:object w:dxaOrig="3460" w:dyaOrig="2120">
          <v:shape id="_x0000_i1160" type="#_x0000_t75" style="width:173.45pt;height:106.35pt" o:ole="">
            <v:imagedata r:id="rId315" o:title=""/>
          </v:shape>
          <o:OLEObject Type="Embed" ProgID="Equation.DSMT4" ShapeID="_x0000_i1160" DrawAspect="Content" ObjectID="_1487070986" r:id="rId31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115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Exfiltration is calculated in cells where the groundwater and surface water are not connected and the groundwater level exceeds the bed level:</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24"/>
          <w:lang w:val="en-US"/>
        </w:rPr>
        <w:object w:dxaOrig="2200" w:dyaOrig="660">
          <v:shape id="_x0000_i1161" type="#_x0000_t75" style="width:109.65pt;height:32.75pt" o:ole="">
            <v:imagedata r:id="rId317" o:title=""/>
          </v:shape>
          <o:OLEObject Type="Embed" ProgID="Equation.DSMT4" ShapeID="_x0000_i1161" DrawAspect="Content" ObjectID="_1487070987" r:id="rId31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116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After infiltration and exfiltration have been calculated, the groundwater level and surface water level are updated:</w:t>
      </w:r>
    </w:p>
    <w:p w:rsidR="003D1543" w:rsidRPr="004F2B4F" w:rsidRDefault="003D1543" w:rsidP="002603CC">
      <w:pPr>
        <w:rPr>
          <w:lang w:val="en-US"/>
        </w:rPr>
      </w:pPr>
    </w:p>
    <w:p w:rsidR="003D1543" w:rsidRPr="004F2B4F" w:rsidRDefault="003D1543" w:rsidP="002603CC">
      <w:pPr>
        <w:pStyle w:val="MTDisplayEquation"/>
        <w:rPr>
          <w:lang w:val="en-US"/>
        </w:rPr>
      </w:pPr>
      <w:r w:rsidRPr="004F2B4F">
        <w:rPr>
          <w:lang w:val="en-US"/>
        </w:rPr>
        <w:tab/>
      </w:r>
      <w:r w:rsidRPr="004F2B4F">
        <w:rPr>
          <w:position w:val="-62"/>
          <w:lang w:val="en-US"/>
        </w:rPr>
        <w:object w:dxaOrig="2920" w:dyaOrig="1359">
          <v:shape id="_x0000_i1162" type="#_x0000_t75" style="width:145.65pt;height:67.65pt" o:ole="">
            <v:imagedata r:id="rId319" o:title=""/>
          </v:shape>
          <o:OLEObject Type="Embed" ProgID="Equation.DSMT4" ShapeID="_x0000_i1162" DrawAspect="Content" ObjectID="_1487070988" r:id="rId32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117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D1543" w:rsidRPr="004F2B4F" w:rsidRDefault="003D1543" w:rsidP="002603CC">
      <w:pPr>
        <w:rPr>
          <w:lang w:val="en-US"/>
        </w:rPr>
      </w:pPr>
    </w:p>
    <w:p w:rsidR="003D1543" w:rsidRPr="004F2B4F" w:rsidRDefault="003D1543" w:rsidP="002603CC">
      <w:pPr>
        <w:rPr>
          <w:lang w:val="en-US"/>
        </w:rPr>
      </w:pPr>
      <w:r w:rsidRPr="004F2B4F">
        <w:rPr>
          <w:lang w:val="en-US"/>
        </w:rPr>
        <w:t>All updated cells are subsequently re-evaluated on whether the surface water and groundwater are connected or unconnected</w:t>
      </w:r>
    </w:p>
    <w:p w:rsidR="003D1543" w:rsidRPr="004F2B4F" w:rsidRDefault="003D1543" w:rsidP="002603CC">
      <w:pPr>
        <w:spacing w:line="240" w:lineRule="auto"/>
        <w:rPr>
          <w:i/>
          <w:iCs/>
          <w:szCs w:val="28"/>
          <w:lang w:val="en-US"/>
        </w:rPr>
      </w:pPr>
      <w:r w:rsidRPr="004F2B4F">
        <w:rPr>
          <w:lang w:val="en-US"/>
        </w:rPr>
        <w:br w:type="page"/>
      </w:r>
    </w:p>
    <w:p w:rsidR="003D1543" w:rsidRPr="004F2B4F" w:rsidRDefault="003D1543" w:rsidP="002603CC">
      <w:pPr>
        <w:spacing w:line="240" w:lineRule="auto"/>
        <w:rPr>
          <w:lang w:val="en-US"/>
        </w:rPr>
      </w:pPr>
      <w:r w:rsidRPr="004F2B4F">
        <w:rPr>
          <w:lang w:val="en-US"/>
        </w:rPr>
        <w:t>The horizontal specific discharge on each cell interface can be found through an approximation of the groundwater head gradient:</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94"/>
          <w:lang w:val="en-US"/>
        </w:rPr>
        <w:object w:dxaOrig="8640" w:dyaOrig="2000">
          <v:shape id="_x0000_i1163" type="#_x0000_t75" style="width:6in;height:99.8pt" o:ole="">
            <v:imagedata r:id="rId321" o:title=""/>
          </v:shape>
          <o:OLEObject Type="Embed" ProgID="Equation.DSMT4" ShapeID="_x0000_i1163" DrawAspect="Content" ObjectID="_1487070989" r:id="rId32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76" w:name="ZEqnNum46445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118</w:instrText>
      </w:r>
      <w:r w:rsidR="00801832" w:rsidRPr="004F2B4F">
        <w:rPr>
          <w:lang w:val="en-US"/>
        </w:rPr>
        <w:fldChar w:fldCharType="end"/>
      </w:r>
      <w:r w:rsidR="00801832" w:rsidRPr="004F2B4F">
        <w:rPr>
          <w:lang w:val="en-US"/>
        </w:rPr>
        <w:instrText>)</w:instrText>
      </w:r>
      <w:bookmarkEnd w:id="476"/>
      <w:r w:rsidR="00801832"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 xml:space="preserve">In </w:t>
      </w:r>
      <w:r w:rsidRPr="004F2B4F">
        <w:rPr>
          <w:lang w:val="en-US"/>
        </w:rPr>
        <w:fldChar w:fldCharType="begin"/>
      </w:r>
      <w:r w:rsidRPr="004F2B4F">
        <w:rPr>
          <w:lang w:val="en-US"/>
        </w:rPr>
        <w:instrText xml:space="preserve"> GOTOBUTTON ZEqnNum464450  \* MERGEFORMAT </w:instrText>
      </w:r>
      <w:r w:rsidRPr="004F2B4F">
        <w:rPr>
          <w:lang w:val="en-US"/>
        </w:rPr>
        <w:fldChar w:fldCharType="begin"/>
      </w:r>
      <w:r w:rsidRPr="004F2B4F">
        <w:rPr>
          <w:lang w:val="en-US"/>
        </w:rPr>
        <w:instrText xml:space="preserve"> REF ZEqnNum464450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118</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superscripts </w:t>
      </w:r>
      <w:r w:rsidRPr="004F2B4F">
        <w:rPr>
          <w:i/>
          <w:lang w:val="en-US"/>
        </w:rPr>
        <w:t>x</w:t>
      </w:r>
      <w:r w:rsidRPr="004F2B4F">
        <w:rPr>
          <w:lang w:val="en-US"/>
        </w:rPr>
        <w:t xml:space="preserve"> and </w:t>
      </w:r>
      <w:r w:rsidRPr="004F2B4F">
        <w:rPr>
          <w:i/>
          <w:lang w:val="en-US"/>
        </w:rPr>
        <w:t>y</w:t>
      </w:r>
      <w:r w:rsidRPr="004F2B4F">
        <w:rPr>
          <w:lang w:val="en-US"/>
        </w:rPr>
        <w:t xml:space="preserve"> refer to the components of the variable in the crossshore and longshore direction, respectively, the subscripts </w:t>
      </w:r>
      <w:r w:rsidRPr="004F2B4F">
        <w:rPr>
          <w:i/>
          <w:lang w:val="en-US"/>
        </w:rPr>
        <w:t>u</w:t>
      </w:r>
      <w:r w:rsidRPr="004F2B4F">
        <w:rPr>
          <w:lang w:val="en-US"/>
        </w:rPr>
        <w:t xml:space="preserve"> and </w:t>
      </w:r>
      <w:r w:rsidRPr="004F2B4F">
        <w:rPr>
          <w:i/>
          <w:lang w:val="en-US"/>
        </w:rPr>
        <w:t>v</w:t>
      </w:r>
      <w:r w:rsidRPr="004F2B4F">
        <w:rPr>
          <w:lang w:val="en-US"/>
        </w:rPr>
        <w:t xml:space="preserve"> refer to variables approximated at the horizontal cell interfaces in the cross-shore and longshore direction, respectively, and the subscript </w:t>
      </w:r>
      <w:r w:rsidRPr="004F2B4F">
        <w:rPr>
          <w:i/>
          <w:lang w:val="en-US"/>
        </w:rPr>
        <w:t>H</w:t>
      </w:r>
      <w:r w:rsidRPr="004F2B4F">
        <w:rPr>
          <w:lang w:val="en-US"/>
        </w:rPr>
        <w:t xml:space="preserve"> refers to variables approximated at the cell centers. The hydraulic conductivity may be different at each cell interface and is therefore computed at every interface where every K is calculated separately. The cell height at the centre of the groundwater cells (</w:t>
      </w:r>
      <w:r w:rsidRPr="004F2B4F">
        <w:rPr>
          <w:i/>
          <w:lang w:val="en-US"/>
        </w:rPr>
        <w:t>Δz</w:t>
      </w:r>
      <w:r w:rsidRPr="004F2B4F">
        <w:rPr>
          <w:i/>
          <w:vertAlign w:val="subscript"/>
          <w:lang w:val="en-US"/>
        </w:rPr>
        <w:t>H</w:t>
      </w:r>
      <w:proofErr w:type="gramStart"/>
      <w:r w:rsidRPr="004F2B4F">
        <w:rPr>
          <w:i/>
          <w:vertAlign w:val="subscript"/>
          <w:lang w:val="en-US"/>
        </w:rPr>
        <w:t>,i,j</w:t>
      </w:r>
      <w:proofErr w:type="gramEnd"/>
      <w:r w:rsidRPr="004F2B4F">
        <w:rPr>
          <w:lang w:val="en-US"/>
        </w:rPr>
        <w:t>) is calculated from the groundwater level and the bottom of the aquifer in the centre of the cell, whereas the cell heights at the horizontal cell interfaces are calculated using an upwind procedure:</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120"/>
          <w:lang w:val="en-US"/>
        </w:rPr>
        <w:object w:dxaOrig="3200" w:dyaOrig="2520">
          <v:shape id="_x0000_i1164" type="#_x0000_t75" style="width:159.25pt;height:126pt" o:ole="">
            <v:imagedata r:id="rId323" o:title=""/>
          </v:shape>
          <o:OLEObject Type="Embed" ProgID="Equation.DSMT4" ShapeID="_x0000_i1164" DrawAspect="Content" ObjectID="_1487070990" r:id="rId32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119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As described in Section 3.3.6, the head applied on the top boundary of the groundwater domain (</w:t>
      </w:r>
      <w:r w:rsidRPr="004F2B4F">
        <w:rPr>
          <w:i/>
          <w:lang w:val="en-US"/>
        </w:rPr>
        <w:t>H</w:t>
      </w:r>
      <w:r w:rsidRPr="004F2B4F">
        <w:rPr>
          <w:i/>
          <w:vertAlign w:val="subscript"/>
          <w:lang w:val="en-US"/>
        </w:rPr>
        <w:t>bc</w:t>
      </w:r>
      <w:r w:rsidRPr="004F2B4F">
        <w:rPr>
          <w:lang w:val="en-US"/>
        </w:rPr>
        <w:t>) depends on whether the groundwater and surface water are connected or unconnected:</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56"/>
          <w:lang w:val="en-US"/>
        </w:rPr>
        <w:object w:dxaOrig="2720" w:dyaOrig="1240">
          <v:shape id="_x0000_i1165" type="#_x0000_t75" style="width:134.75pt;height:61.65pt" o:ole="">
            <v:imagedata r:id="rId325" o:title=""/>
          </v:shape>
          <o:OLEObject Type="Embed" ProgID="Equation.DSMT4" ShapeID="_x0000_i1165" DrawAspect="Content" ObjectID="_1487070991" r:id="rId32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120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The vertical submarine exchange at the top of the numerical groundwater cell, is found with</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14"/>
          <w:lang w:val="en-US"/>
        </w:rPr>
        <w:object w:dxaOrig="3840" w:dyaOrig="400">
          <v:shape id="_x0000_i1166" type="#_x0000_t75" style="width:192pt;height:20.2pt" o:ole="">
            <v:imagedata r:id="rId327" o:title=""/>
          </v:shape>
          <o:OLEObject Type="Embed" ProgID="Equation.DSMT4" ShapeID="_x0000_i1166" DrawAspect="Content" ObjectID="_1487070992" r:id="rId328"/>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77" w:name="ZEqnNum29480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121</w:instrText>
      </w:r>
      <w:r w:rsidR="00801832" w:rsidRPr="004F2B4F">
        <w:rPr>
          <w:lang w:val="en-US"/>
        </w:rPr>
        <w:fldChar w:fldCharType="end"/>
      </w:r>
      <w:r w:rsidR="00801832" w:rsidRPr="004F2B4F">
        <w:rPr>
          <w:lang w:val="en-US"/>
        </w:rPr>
        <w:instrText>)</w:instrText>
      </w:r>
      <w:bookmarkEnd w:id="477"/>
      <w:r w:rsidR="00801832"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 xml:space="preserve">In </w:t>
      </w:r>
      <w:r w:rsidRPr="004F2B4F">
        <w:rPr>
          <w:lang w:val="en-US"/>
        </w:rPr>
        <w:fldChar w:fldCharType="begin"/>
      </w:r>
      <w:r w:rsidRPr="004F2B4F">
        <w:rPr>
          <w:lang w:val="en-US"/>
        </w:rPr>
        <w:instrText xml:space="preserve"> GOTOBUTTON ZEqnNum294806  \* MERGEFORMAT </w:instrText>
      </w:r>
      <w:r w:rsidRPr="004F2B4F">
        <w:rPr>
          <w:lang w:val="en-US"/>
        </w:rPr>
        <w:fldChar w:fldCharType="begin"/>
      </w:r>
      <w:r w:rsidRPr="004F2B4F">
        <w:rPr>
          <w:lang w:val="en-US"/>
        </w:rPr>
        <w:instrText xml:space="preserve"> REF ZEqnNum294806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121</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the superscript</w:t>
      </w:r>
      <w:r w:rsidRPr="004F2B4F">
        <w:rPr>
          <w:i/>
          <w:lang w:val="en-US"/>
        </w:rPr>
        <w:t xml:space="preserve"> z</w:t>
      </w:r>
      <w:r w:rsidRPr="004F2B4F">
        <w:rPr>
          <w:lang w:val="en-US"/>
        </w:rPr>
        <w:t xml:space="preserve"> refers to the vertical component of the variable, the subscript </w:t>
      </w:r>
      <w:r w:rsidRPr="004F2B4F">
        <w:rPr>
          <w:i/>
          <w:lang w:val="en-US"/>
        </w:rPr>
        <w:t>w</w:t>
      </w:r>
      <w:r w:rsidRPr="004F2B4F">
        <w:rPr>
          <w:lang w:val="en-US"/>
        </w:rPr>
        <w:t xml:space="preserve"> refers to a numerical approximation at the vertical cell interfaces.</w:t>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Continuity in the groundwater cell is found following</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14"/>
          <w:lang w:val="en-US"/>
        </w:rPr>
        <w:object w:dxaOrig="3960" w:dyaOrig="400">
          <v:shape id="_x0000_i1167" type="#_x0000_t75" style="width:198pt;height:20.2pt" o:ole="">
            <v:imagedata r:id="rId329" o:title=""/>
          </v:shape>
          <o:OLEObject Type="Embed" ProgID="Equation.DSMT4" ShapeID="_x0000_i1167" DrawAspect="Content" ObjectID="_1487070993" r:id="rId330"/>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78" w:name="ZEqnNum29982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122</w:instrText>
      </w:r>
      <w:r w:rsidR="00801832" w:rsidRPr="004F2B4F">
        <w:rPr>
          <w:lang w:val="en-US"/>
        </w:rPr>
        <w:fldChar w:fldCharType="end"/>
      </w:r>
      <w:r w:rsidR="00801832" w:rsidRPr="004F2B4F">
        <w:rPr>
          <w:lang w:val="en-US"/>
        </w:rPr>
        <w:instrText>)</w:instrText>
      </w:r>
      <w:bookmarkEnd w:id="478"/>
      <w:r w:rsidR="00801832"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 xml:space="preserve">All variables in </w:t>
      </w:r>
      <w:r w:rsidRPr="004F2B4F">
        <w:rPr>
          <w:lang w:val="en-US"/>
        </w:rPr>
        <w:fldChar w:fldCharType="begin"/>
      </w:r>
      <w:r w:rsidRPr="004F2B4F">
        <w:rPr>
          <w:lang w:val="en-US"/>
        </w:rPr>
        <w:instrText xml:space="preserve"> GOTOBUTTON ZEqnNum299822  \* MERGEFORMAT </w:instrText>
      </w:r>
      <w:r w:rsidRPr="004F2B4F">
        <w:rPr>
          <w:lang w:val="en-US"/>
        </w:rPr>
        <w:fldChar w:fldCharType="begin"/>
      </w:r>
      <w:r w:rsidRPr="004F2B4F">
        <w:rPr>
          <w:lang w:val="en-US"/>
        </w:rPr>
        <w:instrText xml:space="preserve"> REF ZEqnNum299822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122</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contain an unknown value for the groundwater pressure head, described in terms of a known head at the surface of the groundwater (</w:t>
      </w:r>
      <w:r w:rsidRPr="004F2B4F">
        <w:rPr>
          <w:i/>
          <w:lang w:val="en-US"/>
        </w:rPr>
        <w:t>H</w:t>
      </w:r>
      <w:r w:rsidRPr="004F2B4F">
        <w:rPr>
          <w:i/>
          <w:vertAlign w:val="subscript"/>
          <w:lang w:val="en-US"/>
        </w:rPr>
        <w:t>bc</w:t>
      </w:r>
      <w:r w:rsidRPr="004F2B4F">
        <w:rPr>
          <w:lang w:val="en-US"/>
        </w:rPr>
        <w:t>) and the unknown curvature of the vertical groundwater head function (</w:t>
      </w:r>
      <w:r w:rsidRPr="004F2B4F">
        <w:rPr>
          <w:i/>
          <w:lang w:val="en-US"/>
        </w:rPr>
        <w:t>β</w:t>
      </w:r>
      <w:r w:rsidRPr="004F2B4F">
        <w:rPr>
          <w:lang w:val="en-US"/>
        </w:rPr>
        <w:t>). Since water is incompressible, the groundwater pressure must be solved for all cells simultaneously using matrix algebra:</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6"/>
          <w:lang w:val="en-US"/>
        </w:rPr>
        <w:object w:dxaOrig="1040" w:dyaOrig="279">
          <v:shape id="_x0000_i1168" type="#_x0000_t75" style="width:51.8pt;height:14.75pt" o:ole="">
            <v:imagedata r:id="rId331" o:title=""/>
          </v:shape>
          <o:OLEObject Type="Embed" ProgID="Equation.DSMT4" ShapeID="_x0000_i1168" DrawAspect="Content" ObjectID="_1487070994" r:id="rId332"/>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79" w:name="ZEqnNum73415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123</w:instrText>
      </w:r>
      <w:r w:rsidR="00801832" w:rsidRPr="004F2B4F">
        <w:rPr>
          <w:lang w:val="en-US"/>
        </w:rPr>
        <w:fldChar w:fldCharType="end"/>
      </w:r>
      <w:r w:rsidR="00801832" w:rsidRPr="004F2B4F">
        <w:rPr>
          <w:lang w:val="en-US"/>
        </w:rPr>
        <w:instrText>)</w:instrText>
      </w:r>
      <w:bookmarkEnd w:id="479"/>
      <w:r w:rsidR="00801832"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 xml:space="preserve">In </w:t>
      </w:r>
      <w:r w:rsidRPr="004F2B4F">
        <w:rPr>
          <w:lang w:val="en-US"/>
        </w:rPr>
        <w:fldChar w:fldCharType="begin"/>
      </w:r>
      <w:r w:rsidRPr="004F2B4F">
        <w:rPr>
          <w:lang w:val="en-US"/>
        </w:rPr>
        <w:instrText xml:space="preserve"> GOTOBUTTON ZEqnNum734155  \* MERGEFORMAT </w:instrText>
      </w:r>
      <w:r w:rsidRPr="004F2B4F">
        <w:rPr>
          <w:lang w:val="en-US"/>
        </w:rPr>
        <w:fldChar w:fldCharType="begin"/>
      </w:r>
      <w:r w:rsidRPr="004F2B4F">
        <w:rPr>
          <w:lang w:val="en-US"/>
        </w:rPr>
        <w:instrText xml:space="preserve"> REF ZEqnNum734155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123</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A is a matrix containing coefficients for the horizontal and vertical specific discharge, x is a vector containing the unknown groundwater head curvature, and b contains the known forcing terms. For a one dimensional cross-shore case, A is reduced to a tridiagonal matrix. The vector of known forcing consists of the numerical gradients in the contribution of the head applied on the top boundary of the groundwater domain to the horizontal specific discharge.</w:t>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In the one dimensional case, the solution to the tridiagonal matrix A can be computed using the efficient Thomas algorithm (Thomas 1949). In the two dimensional case, matrix A contains two additional diagonals that are not placed along the main diagonal, and vector b contains additional forcing terms from the alongshore contribution. The solution to the two dimensional case requires a more complex and less computationally efficient matrix solver. In this case the Strongly Implicit Procedure (Stone 1968) is used in a manner similar to Zijlema et al. (2011).</w:t>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The horizontal and vertical groundwater fluxes are calculated using the solution of</w:t>
      </w:r>
      <w:r w:rsidRPr="004F2B4F">
        <w:rPr>
          <w:i/>
          <w:lang w:val="en-US"/>
        </w:rPr>
        <w:t xml:space="preserve"> x</w:t>
      </w:r>
      <w:r w:rsidRPr="004F2B4F">
        <w:rPr>
          <w:lang w:val="en-US"/>
        </w:rPr>
        <w:t xml:space="preserve"> plus </w:t>
      </w:r>
      <w:r w:rsidRPr="004F2B4F">
        <w:rPr>
          <w:lang w:val="en-US"/>
        </w:rPr>
        <w:fldChar w:fldCharType="begin"/>
      </w:r>
      <w:r w:rsidRPr="004F2B4F">
        <w:rPr>
          <w:lang w:val="en-US"/>
        </w:rPr>
        <w:instrText xml:space="preserve"> GOTOBUTTON ZEqnNum464450  \* MERGEFORMAT </w:instrText>
      </w:r>
      <w:r w:rsidRPr="004F2B4F">
        <w:rPr>
          <w:lang w:val="en-US"/>
        </w:rPr>
        <w:fldChar w:fldCharType="begin"/>
      </w:r>
      <w:r w:rsidRPr="004F2B4F">
        <w:rPr>
          <w:lang w:val="en-US"/>
        </w:rPr>
        <w:instrText xml:space="preserve"> REF ZEqnNum464450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118</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proofErr w:type="gramStart"/>
      <w:r w:rsidRPr="004F2B4F">
        <w:rPr>
          <w:lang w:val="en-US"/>
        </w:rPr>
        <w:t xml:space="preserve">and </w:t>
      </w:r>
      <w:proofErr w:type="gramEnd"/>
      <w:r w:rsidRPr="004F2B4F">
        <w:rPr>
          <w:lang w:val="en-US"/>
        </w:rPr>
        <w:fldChar w:fldCharType="begin"/>
      </w:r>
      <w:r w:rsidRPr="004F2B4F">
        <w:rPr>
          <w:lang w:val="en-US"/>
        </w:rPr>
        <w:instrText xml:space="preserve"> GOTOBUTTON ZEqnNum294806  \* MERGEFORMAT </w:instrText>
      </w:r>
      <w:r w:rsidRPr="004F2B4F">
        <w:rPr>
          <w:lang w:val="en-US"/>
        </w:rPr>
        <w:fldChar w:fldCharType="begin"/>
      </w:r>
      <w:r w:rsidRPr="004F2B4F">
        <w:rPr>
          <w:lang w:val="en-US"/>
        </w:rPr>
        <w:instrText xml:space="preserve"> REF ZEqnNum294806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121</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Since some local velocities may exceed the critical Reynolds number for the start of turbulence (</w:t>
      </w:r>
      <w:r w:rsidRPr="004F2B4F">
        <w:rPr>
          <w:i/>
          <w:lang w:val="en-US"/>
        </w:rPr>
        <w:t>Re</w:t>
      </w:r>
      <w:r w:rsidRPr="004F2B4F">
        <w:rPr>
          <w:i/>
          <w:vertAlign w:val="subscript"/>
          <w:lang w:val="en-US"/>
        </w:rPr>
        <w:t>crit</w:t>
      </w:r>
      <w:r w:rsidRPr="004F2B4F">
        <w:rPr>
          <w:lang w:val="en-US"/>
        </w:rPr>
        <w:t>), the turbulent hydraulic conductivity (</w:t>
      </w:r>
      <w:r w:rsidRPr="004F2B4F">
        <w:rPr>
          <w:i/>
          <w:lang w:val="en-US"/>
        </w:rPr>
        <w:t>K</w:t>
      </w:r>
      <w:r w:rsidRPr="004F2B4F">
        <w:rPr>
          <w:lang w:val="en-US"/>
        </w:rPr>
        <w:t xml:space="preserve">) is updated using the local Reynolds number. The solution to </w:t>
      </w:r>
      <w:r w:rsidRPr="004F2B4F">
        <w:rPr>
          <w:lang w:val="en-US"/>
        </w:rPr>
        <w:fldChar w:fldCharType="begin"/>
      </w:r>
      <w:r w:rsidRPr="004F2B4F">
        <w:rPr>
          <w:lang w:val="en-US"/>
        </w:rPr>
        <w:instrText xml:space="preserve"> GOTOBUTTON ZEqnNum734155  \* MERGEFORMAT </w:instrText>
      </w:r>
      <w:r w:rsidRPr="004F2B4F">
        <w:rPr>
          <w:lang w:val="en-US"/>
        </w:rPr>
        <w:fldChar w:fldCharType="begin"/>
      </w:r>
      <w:r w:rsidRPr="004F2B4F">
        <w:rPr>
          <w:lang w:val="en-US"/>
        </w:rPr>
        <w:instrText xml:space="preserve"> REF ZEqnNum734155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123</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the update of the turbulent hydraulic conductivity are iterated until a minimum threshold difference between iterations is found. </w:t>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The iterated solution for the specific vertical discharge is used to update the groundwater level and surface water level:</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138"/>
          <w:lang w:val="en-US"/>
        </w:rPr>
        <w:object w:dxaOrig="3400" w:dyaOrig="2880">
          <v:shape id="_x0000_i1169" type="#_x0000_t75" style="width:171.25pt;height:2in" o:ole="">
            <v:imagedata r:id="rId333" o:title=""/>
          </v:shape>
          <o:OLEObject Type="Embed" ProgID="Equation.DSMT4" ShapeID="_x0000_i1169" DrawAspect="Content" ObjectID="_1487070995" r:id="rId334"/>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124</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D1543" w:rsidRPr="004F2B4F" w:rsidRDefault="003D1543" w:rsidP="002603CC">
      <w:pPr>
        <w:spacing w:line="240" w:lineRule="auto"/>
        <w:rPr>
          <w:lang w:val="en-US"/>
        </w:rPr>
      </w:pPr>
    </w:p>
    <w:p w:rsidR="003D1543" w:rsidRPr="004F2B4F" w:rsidRDefault="003D1543" w:rsidP="002603CC">
      <w:pPr>
        <w:spacing w:line="240" w:lineRule="auto"/>
        <w:rPr>
          <w:lang w:val="en-US"/>
        </w:rPr>
      </w:pPr>
      <w:r w:rsidRPr="004F2B4F">
        <w:rPr>
          <w:lang w:val="en-US"/>
        </w:rPr>
        <w:t xml:space="preserve">If the groundwater and surface water are connected, and the submarine exchange from the surface water to the groundwater estimated in </w:t>
      </w:r>
      <w:r w:rsidRPr="004F2B4F">
        <w:rPr>
          <w:lang w:val="en-US"/>
        </w:rPr>
        <w:fldChar w:fldCharType="begin"/>
      </w:r>
      <w:r w:rsidRPr="004F2B4F">
        <w:rPr>
          <w:lang w:val="en-US"/>
        </w:rPr>
        <w:instrText xml:space="preserve"> GOTOBUTTON ZEqnNum734155  \* MERGEFORMAT </w:instrText>
      </w:r>
      <w:r w:rsidRPr="004F2B4F">
        <w:rPr>
          <w:lang w:val="en-US"/>
        </w:rPr>
        <w:fldChar w:fldCharType="begin"/>
      </w:r>
      <w:r w:rsidRPr="004F2B4F">
        <w:rPr>
          <w:lang w:val="en-US"/>
        </w:rPr>
        <w:instrText xml:space="preserve"> REF ZEqnNum734155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123</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is greater than the amount of surface water available in the cell, continuity is enforced by lowering the groundwater level to compensate for the lack of permeating water:</w:t>
      </w:r>
    </w:p>
    <w:p w:rsidR="003D1543" w:rsidRPr="004F2B4F" w:rsidRDefault="003D1543" w:rsidP="002603CC">
      <w:pPr>
        <w:spacing w:line="240" w:lineRule="auto"/>
        <w:rPr>
          <w:lang w:val="en-US"/>
        </w:rPr>
      </w:pPr>
    </w:p>
    <w:p w:rsidR="003D1543" w:rsidRPr="004F2B4F" w:rsidRDefault="003D1543" w:rsidP="002603CC">
      <w:pPr>
        <w:pStyle w:val="MTDisplayEquation"/>
        <w:rPr>
          <w:lang w:val="en-US"/>
        </w:rPr>
      </w:pPr>
      <w:r w:rsidRPr="004F2B4F">
        <w:rPr>
          <w:lang w:val="en-US"/>
        </w:rPr>
        <w:tab/>
      </w:r>
      <w:r w:rsidRPr="004F2B4F">
        <w:rPr>
          <w:position w:val="-34"/>
          <w:lang w:val="en-US"/>
        </w:rPr>
        <w:object w:dxaOrig="7000" w:dyaOrig="800">
          <v:shape id="_x0000_i1170" type="#_x0000_t75" style="width:349.65pt;height:40.35pt" o:ole="">
            <v:imagedata r:id="rId335" o:title=""/>
          </v:shape>
          <o:OLEObject Type="Embed" ProgID="Equation.DSMT4" ShapeID="_x0000_i1170" DrawAspect="Content" ObjectID="_1487070996" r:id="rId336"/>
        </w:object>
      </w:r>
      <w:r w:rsidRPr="004F2B4F">
        <w:rPr>
          <w:lang w:val="en-US"/>
        </w:rPr>
        <w:t xml:space="preserve"> </w: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125</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D1543" w:rsidRPr="004F2B4F" w:rsidRDefault="00313B40" w:rsidP="002603CC">
      <w:pPr>
        <w:pStyle w:val="Heading3"/>
        <w:jc w:val="both"/>
        <w:rPr>
          <w:lang w:val="en-US"/>
        </w:rPr>
      </w:pPr>
      <w:bookmarkStart w:id="480" w:name="_Toc412623910"/>
      <w:r w:rsidRPr="004F2B4F">
        <w:rPr>
          <w:lang w:val="en-US"/>
        </w:rPr>
        <w:t>Sediment transport</w:t>
      </w:r>
      <w:bookmarkEnd w:id="480"/>
    </w:p>
    <w:p w:rsidR="00313B40" w:rsidRPr="004F2B4F" w:rsidRDefault="00313B40" w:rsidP="002603CC">
      <w:pPr>
        <w:rPr>
          <w:lang w:val="en-US"/>
        </w:rPr>
      </w:pPr>
      <w:r w:rsidRPr="004F2B4F">
        <w:rPr>
          <w:lang w:val="en-US"/>
        </w:rPr>
        <w:t>The advection-diffusion equation for suspended sediment is the basis for the sediment transport computations in XBeach. The partial differential equation to solve is:</w:t>
      </w:r>
    </w:p>
    <w:p w:rsidR="00313B40" w:rsidRPr="004F2B4F" w:rsidRDefault="00313B40" w:rsidP="002603CC">
      <w:pPr>
        <w:rPr>
          <w:lang w:val="en-US"/>
        </w:rPr>
      </w:pPr>
    </w:p>
    <w:p w:rsidR="00313B40" w:rsidRPr="004F2B4F" w:rsidRDefault="00313B40" w:rsidP="002603CC">
      <w:pPr>
        <w:rPr>
          <w:lang w:val="en-US"/>
        </w:rPr>
      </w:pPr>
      <w:r w:rsidRPr="004F2B4F">
        <w:rPr>
          <w:position w:val="-30"/>
          <w:lang w:val="en-US"/>
        </w:rPr>
        <w:object w:dxaOrig="3420" w:dyaOrig="720">
          <v:shape id="_x0000_i1171" type="#_x0000_t75" style="width:170.75pt;height:37.1pt" o:ole="">
            <v:imagedata r:id="rId337" o:title=""/>
          </v:shape>
          <o:OLEObject Type="Embed" ProgID="Equation.DSMT4" ShapeID="_x0000_i1171" DrawAspect="Content" ObjectID="_1487070997" r:id="rId338"/>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126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r w:rsidRPr="004F2B4F">
        <w:rPr>
          <w:lang w:val="en-US"/>
        </w:rPr>
        <w:t xml:space="preserve">Here </w:t>
      </w:r>
      <w:r w:rsidRPr="004F2B4F">
        <w:rPr>
          <w:i/>
          <w:lang w:val="en-US"/>
        </w:rPr>
        <w:t xml:space="preserve">c </w:t>
      </w:r>
      <w:r w:rsidRPr="004F2B4F">
        <w:rPr>
          <w:lang w:val="en-US"/>
        </w:rPr>
        <w:t xml:space="preserve">is the depth-averaged concentration, </w:t>
      </w:r>
      <w:r w:rsidRPr="004F2B4F">
        <w:rPr>
          <w:i/>
          <w:lang w:val="en-US"/>
        </w:rPr>
        <w:t>c</w:t>
      </w:r>
      <w:r w:rsidRPr="004F2B4F">
        <w:rPr>
          <w:i/>
          <w:vertAlign w:val="subscript"/>
          <w:lang w:val="en-US"/>
        </w:rPr>
        <w:t>eq</w:t>
      </w:r>
      <w:r w:rsidRPr="004F2B4F">
        <w:rPr>
          <w:lang w:val="en-US"/>
        </w:rPr>
        <w:t xml:space="preserve"> the equilibrium concentration, </w:t>
      </w:r>
      <w:r w:rsidRPr="004F2B4F">
        <w:rPr>
          <w:i/>
          <w:lang w:val="en-US"/>
        </w:rPr>
        <w:t>Ts</w:t>
      </w:r>
      <w:r w:rsidRPr="004F2B4F">
        <w:rPr>
          <w:lang w:val="en-US"/>
        </w:rPr>
        <w:t xml:space="preserve"> a typical timescale proportional to water depth divided by fall velocity. As is often done to increase robustness, we treat the erosion term explicitly but take an implicit scheme for the sedimentation term:</w:t>
      </w:r>
    </w:p>
    <w:p w:rsidR="00313B40" w:rsidRPr="004F2B4F" w:rsidRDefault="00313B40" w:rsidP="002603CC">
      <w:pPr>
        <w:rPr>
          <w:lang w:val="en-US"/>
        </w:rPr>
      </w:pPr>
    </w:p>
    <w:p w:rsidR="00313B40" w:rsidRPr="004F2B4F" w:rsidRDefault="00313B40" w:rsidP="002603CC">
      <w:pPr>
        <w:rPr>
          <w:lang w:val="en-US"/>
        </w:rPr>
      </w:pPr>
      <w:r w:rsidRPr="004F2B4F">
        <w:rPr>
          <w:position w:val="-30"/>
          <w:lang w:val="en-US"/>
        </w:rPr>
        <w:object w:dxaOrig="5740" w:dyaOrig="720">
          <v:shape id="_x0000_i1172" type="#_x0000_t75" style="width:4in;height:37.1pt" o:ole="">
            <v:imagedata r:id="rId339" o:title=""/>
          </v:shape>
          <o:OLEObject Type="Embed" ProgID="Equation.DSMT4" ShapeID="_x0000_i1172" DrawAspect="Content" ObjectID="_1487070998" r:id="rId340"/>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127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r w:rsidRPr="004F2B4F">
        <w:rPr>
          <w:lang w:val="en-US"/>
        </w:rPr>
        <w:t>This can be rewritten as:</w:t>
      </w:r>
    </w:p>
    <w:p w:rsidR="00313B40" w:rsidRPr="004F2B4F" w:rsidRDefault="00313B40" w:rsidP="002603CC">
      <w:pPr>
        <w:rPr>
          <w:lang w:val="en-US"/>
        </w:rPr>
      </w:pPr>
      <w:r w:rsidRPr="004F2B4F">
        <w:rPr>
          <w:lang w:val="en-US"/>
        </w:rPr>
        <w:tab/>
      </w:r>
    </w:p>
    <w:p w:rsidR="00313B40" w:rsidRPr="004F2B4F" w:rsidRDefault="00313B40" w:rsidP="002603CC">
      <w:pPr>
        <w:rPr>
          <w:lang w:val="en-US"/>
        </w:rPr>
      </w:pPr>
      <w:r w:rsidRPr="004F2B4F">
        <w:rPr>
          <w:position w:val="-36"/>
          <w:lang w:val="en-US"/>
        </w:rPr>
        <w:object w:dxaOrig="5400" w:dyaOrig="800">
          <v:shape id="_x0000_i1173" type="#_x0000_t75" style="width:270pt;height:40.35pt" o:ole="">
            <v:imagedata r:id="rId341" o:title=""/>
          </v:shape>
          <o:OLEObject Type="Embed" ProgID="Equation.DSMT4" ShapeID="_x0000_i1173" DrawAspect="Content" ObjectID="_1487070999" r:id="rId34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128</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The sediment transport gradient is discretized in a similar way as the mass balance:</w:t>
      </w:r>
    </w:p>
    <w:p w:rsidR="00313B40" w:rsidRPr="004F2B4F" w:rsidRDefault="00313B40" w:rsidP="002603CC">
      <w:pPr>
        <w:rPr>
          <w:lang w:val="en-US"/>
        </w:rPr>
      </w:pPr>
      <w:r w:rsidRPr="004F2B4F">
        <w:rPr>
          <w:position w:val="-30"/>
          <w:lang w:val="en-US"/>
        </w:rPr>
        <w:object w:dxaOrig="5539" w:dyaOrig="780">
          <v:shape id="_x0000_i1174" type="#_x0000_t75" style="width:276.55pt;height:37.65pt" o:ole="">
            <v:imagedata r:id="rId343" o:title=""/>
          </v:shape>
          <o:OLEObject Type="Embed" ProgID="Equation.DSMT4" ShapeID="_x0000_i1174" DrawAspect="Content" ObjectID="_1487071000" r:id="rId34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129</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r w:rsidRPr="004F2B4F">
        <w:rPr>
          <w:lang w:val="en-US"/>
        </w:rPr>
        <w:t>The sediment transports in the u- points contain an advective term, a diffusive term and a bed slope term:</w:t>
      </w:r>
    </w:p>
    <w:p w:rsidR="00313B40" w:rsidRPr="004F2B4F" w:rsidRDefault="00313B40" w:rsidP="002603CC">
      <w:pPr>
        <w:rPr>
          <w:lang w:val="en-US"/>
        </w:rPr>
      </w:pPr>
    </w:p>
    <w:p w:rsidR="00313B40" w:rsidRPr="004F2B4F" w:rsidRDefault="00313B40" w:rsidP="002603CC">
      <w:pPr>
        <w:rPr>
          <w:lang w:val="en-US"/>
        </w:rPr>
      </w:pPr>
      <w:r w:rsidRPr="004F2B4F">
        <w:rPr>
          <w:position w:val="-24"/>
          <w:lang w:val="en-US"/>
        </w:rPr>
        <w:object w:dxaOrig="4020" w:dyaOrig="620">
          <v:shape id="_x0000_i1175" type="#_x0000_t75" style="width:201.25pt;height:30pt" o:ole="">
            <v:imagedata r:id="rId345" o:title=""/>
          </v:shape>
          <o:OLEObject Type="Embed" ProgID="Equation.DSMT4" ShapeID="_x0000_i1175" DrawAspect="Content" ObjectID="_1487071001" r:id="rId346"/>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130</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 xml:space="preserve">Here </w:t>
      </w:r>
      <w:r w:rsidRPr="004F2B4F">
        <w:rPr>
          <w:i/>
          <w:lang w:val="en-US"/>
        </w:rPr>
        <w:t>u</w:t>
      </w:r>
      <w:r w:rsidRPr="004F2B4F">
        <w:rPr>
          <w:i/>
          <w:vertAlign w:val="subscript"/>
          <w:lang w:val="en-US"/>
        </w:rPr>
        <w:t>rep</w:t>
      </w:r>
      <w:proofErr w:type="gramStart"/>
      <w:r w:rsidRPr="004F2B4F">
        <w:rPr>
          <w:i/>
          <w:vertAlign w:val="subscript"/>
          <w:lang w:val="en-US"/>
        </w:rPr>
        <w:t>,s</w:t>
      </w:r>
      <w:proofErr w:type="gramEnd"/>
      <w:r w:rsidRPr="004F2B4F">
        <w:rPr>
          <w:lang w:val="en-US"/>
        </w:rPr>
        <w:t xml:space="preserve"> is a representative velocity for suspended transport, which contains contributions due to return flow, wave skewness and wave asymmetry; </w:t>
      </w:r>
      <w:r w:rsidRPr="004F2B4F">
        <w:rPr>
          <w:i/>
          <w:lang w:val="en-US"/>
        </w:rPr>
        <w:t>D</w:t>
      </w:r>
      <w:r w:rsidRPr="004F2B4F">
        <w:rPr>
          <w:i/>
          <w:vertAlign w:val="subscript"/>
          <w:lang w:val="en-US"/>
        </w:rPr>
        <w:t>c</w:t>
      </w:r>
      <w:r w:rsidRPr="004F2B4F">
        <w:rPr>
          <w:lang w:val="en-US"/>
        </w:rPr>
        <w:t xml:space="preserve"> is a horizontal diffusion coefficient and </w:t>
      </w:r>
      <w:r w:rsidRPr="004F2B4F">
        <w:rPr>
          <w:i/>
          <w:lang w:val="en-US"/>
        </w:rPr>
        <w:t>f</w:t>
      </w:r>
      <w:r w:rsidRPr="004F2B4F">
        <w:rPr>
          <w:i/>
          <w:vertAlign w:val="subscript"/>
          <w:lang w:val="en-US"/>
        </w:rPr>
        <w:t>slope</w:t>
      </w:r>
      <w:r w:rsidRPr="004F2B4F">
        <w:rPr>
          <w:lang w:val="en-US"/>
        </w:rPr>
        <w:t xml:space="preserve"> a coefficient. </w:t>
      </w:r>
      <w:proofErr w:type="gramStart"/>
      <w:r w:rsidRPr="004F2B4F">
        <w:rPr>
          <w:lang w:val="en-US"/>
        </w:rPr>
        <w:t>In  discretized</w:t>
      </w:r>
      <w:proofErr w:type="gramEnd"/>
      <w:r w:rsidRPr="004F2B4F">
        <w:rPr>
          <w:lang w:val="en-US"/>
        </w:rPr>
        <w:t xml:space="preserve"> form the expression for the suspended transport in the u-point is:</w:t>
      </w:r>
    </w:p>
    <w:p w:rsidR="00313B40" w:rsidRPr="004F2B4F" w:rsidRDefault="00313B40" w:rsidP="002603CC">
      <w:pPr>
        <w:rPr>
          <w:lang w:val="en-US"/>
        </w:rPr>
      </w:pPr>
    </w:p>
    <w:p w:rsidR="00313B40" w:rsidRPr="004F2B4F" w:rsidRDefault="00313B40" w:rsidP="002603CC">
      <w:pPr>
        <w:rPr>
          <w:lang w:val="en-US"/>
        </w:rPr>
      </w:pPr>
      <w:r w:rsidRPr="004F2B4F">
        <w:rPr>
          <w:position w:val="-30"/>
          <w:lang w:val="en-US"/>
        </w:rPr>
        <w:object w:dxaOrig="6300" w:dyaOrig="720">
          <v:shape id="_x0000_i1176" type="#_x0000_t75" style="width:314.2pt;height:37.1pt" o:ole="">
            <v:imagedata r:id="rId347" o:title=""/>
          </v:shape>
          <o:OLEObject Type="Embed" ProgID="Equation.DSMT4" ShapeID="_x0000_i1176" DrawAspect="Content" ObjectID="_1487071002" r:id="rId34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131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 xml:space="preserve">The concentrations in the u-points are computed with a </w:t>
      </w:r>
      <w:r w:rsidRPr="004F2B4F">
        <w:rPr>
          <w:position w:val="-6"/>
          <w:lang w:val="en-US"/>
        </w:rPr>
        <w:object w:dxaOrig="200" w:dyaOrig="279">
          <v:shape id="_x0000_i1177" type="#_x0000_t75" style="width:10.35pt;height:14.75pt" o:ole="">
            <v:imagedata r:id="rId349" o:title=""/>
          </v:shape>
          <o:OLEObject Type="Embed" ProgID="Equation.DSMT4" ShapeID="_x0000_i1177" DrawAspect="Content" ObjectID="_1487071003" r:id="rId350"/>
        </w:object>
      </w:r>
      <w:r w:rsidRPr="004F2B4F">
        <w:rPr>
          <w:lang w:val="en-US"/>
        </w:rPr>
        <w:t xml:space="preserve">-method, where </w:t>
      </w:r>
      <w:r w:rsidRPr="004F2B4F">
        <w:rPr>
          <w:position w:val="-6"/>
          <w:lang w:val="en-US"/>
        </w:rPr>
        <w:object w:dxaOrig="520" w:dyaOrig="279">
          <v:shape id="_x0000_i1178" type="#_x0000_t75" style="width:26.75pt;height:14.75pt" o:ole="">
            <v:imagedata r:id="rId351" o:title=""/>
          </v:shape>
          <o:OLEObject Type="Embed" ProgID="Equation.DSMT4" ShapeID="_x0000_i1178" DrawAspect="Content" ObjectID="_1487071004" r:id="rId352"/>
        </w:object>
      </w:r>
      <w:r w:rsidRPr="004F2B4F">
        <w:rPr>
          <w:lang w:val="en-US"/>
        </w:rPr>
        <w:t xml:space="preserve"> means a fully upwind approximation, and </w:t>
      </w:r>
      <w:r w:rsidRPr="004F2B4F">
        <w:rPr>
          <w:position w:val="-6"/>
          <w:lang w:val="en-US"/>
        </w:rPr>
        <w:object w:dxaOrig="740" w:dyaOrig="279">
          <v:shape id="_x0000_i1179" type="#_x0000_t75" style="width:37.1pt;height:14.75pt" o:ole="">
            <v:imagedata r:id="rId353" o:title=""/>
          </v:shape>
          <o:OLEObject Type="Embed" ProgID="Equation.DSMT4" ShapeID="_x0000_i1179" DrawAspect="Content" ObjectID="_1487071005" r:id="rId354"/>
        </w:object>
      </w:r>
      <w:r w:rsidRPr="004F2B4F">
        <w:rPr>
          <w:lang w:val="en-US"/>
        </w:rPr>
        <w:t xml:space="preserve"> a central scheme. In practice, we mostly use the upwind approximation for its robustness.</w:t>
      </w:r>
    </w:p>
    <w:p w:rsidR="00313B40" w:rsidRPr="004F2B4F" w:rsidRDefault="00313B40" w:rsidP="002603CC">
      <w:pPr>
        <w:rPr>
          <w:lang w:val="en-US"/>
        </w:rPr>
      </w:pPr>
    </w:p>
    <w:p w:rsidR="00313B40" w:rsidRPr="004F2B4F" w:rsidRDefault="00313B40" w:rsidP="002603CC">
      <w:pPr>
        <w:rPr>
          <w:lang w:val="en-US"/>
        </w:rPr>
      </w:pPr>
      <w:r w:rsidRPr="004F2B4F">
        <w:rPr>
          <w:position w:val="-36"/>
          <w:lang w:val="en-US"/>
        </w:rPr>
        <w:object w:dxaOrig="3500" w:dyaOrig="840">
          <v:shape id="_x0000_i1180" type="#_x0000_t75" style="width:174pt;height:42pt" o:ole="">
            <v:imagedata r:id="rId355" o:title=""/>
          </v:shape>
          <o:OLEObject Type="Embed" ProgID="Equation.DSMT4" ShapeID="_x0000_i1180" DrawAspect="Content" ObjectID="_1487071006" r:id="rId356"/>
        </w:object>
      </w:r>
      <w:r w:rsidRPr="004F2B4F">
        <w:rPr>
          <w:lang w:val="en-US"/>
        </w:rPr>
        <w:tab/>
      </w:r>
      <w:r w:rsidRPr="004F2B4F">
        <w:rPr>
          <w:lang w:val="en-US"/>
        </w:rPr>
        <w:tab/>
        <w:t xml:space="preserve"> </w:t>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132</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The erosion and deposition terms, which may also be used in the bed updating, are finally computed from:</w:t>
      </w:r>
    </w:p>
    <w:p w:rsidR="00313B40" w:rsidRPr="004F2B4F" w:rsidRDefault="00313B40" w:rsidP="002603CC">
      <w:pPr>
        <w:rPr>
          <w:lang w:val="en-US"/>
        </w:rPr>
      </w:pPr>
    </w:p>
    <w:p w:rsidR="00313B40" w:rsidRPr="004F2B4F" w:rsidRDefault="00313B40" w:rsidP="002603CC">
      <w:pPr>
        <w:rPr>
          <w:lang w:val="en-US"/>
        </w:rPr>
      </w:pPr>
      <w:r w:rsidRPr="004F2B4F">
        <w:rPr>
          <w:position w:val="-34"/>
          <w:lang w:val="en-US"/>
        </w:rPr>
        <w:object w:dxaOrig="2420" w:dyaOrig="800">
          <v:shape id="_x0000_i1181" type="#_x0000_t75" style="width:120.55pt;height:40.35pt" o:ole="">
            <v:imagedata r:id="rId357" o:title=""/>
          </v:shape>
          <o:OLEObject Type="Embed" ProgID="Equation.DSMT4" ShapeID="_x0000_i1181" DrawAspect="Content" ObjectID="_1487071007" r:id="rId358"/>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133</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The evaluation of the bedload transport takes place in the same way as in the previous versions of XBeach, except for the fact that the directions are taken in local grid direction, and will not be repeated here.</w:t>
      </w:r>
    </w:p>
    <w:p w:rsidR="00313B40" w:rsidRPr="004F2B4F" w:rsidRDefault="00313B40" w:rsidP="002603CC">
      <w:pPr>
        <w:rPr>
          <w:lang w:val="en-US"/>
        </w:rPr>
      </w:pPr>
    </w:p>
    <w:p w:rsidR="003D1543" w:rsidRPr="004F2B4F" w:rsidRDefault="003D1543" w:rsidP="002603CC">
      <w:pPr>
        <w:pStyle w:val="Heading3"/>
        <w:jc w:val="both"/>
        <w:rPr>
          <w:lang w:val="en-US"/>
        </w:rPr>
      </w:pPr>
      <w:bookmarkStart w:id="481" w:name="_Toc412623911"/>
      <w:r w:rsidRPr="004F2B4F">
        <w:rPr>
          <w:lang w:val="en-US"/>
        </w:rPr>
        <w:t>Bottom updating schemes</w:t>
      </w:r>
      <w:bookmarkEnd w:id="481"/>
    </w:p>
    <w:p w:rsidR="00313B40" w:rsidRPr="004F2B4F" w:rsidRDefault="00313B40" w:rsidP="002603CC">
      <w:pPr>
        <w:rPr>
          <w:lang w:val="en-US"/>
        </w:rPr>
      </w:pPr>
      <w:r w:rsidRPr="004F2B4F">
        <w:rPr>
          <w:lang w:val="en-US"/>
        </w:rPr>
        <w:t xml:space="preserve">Two alternative formulations are available for the bed updating: one where the bottom changes are computed based on the gradients of suspended and bed load transport, equation </w:t>
      </w:r>
      <w:r w:rsidRPr="004F2B4F">
        <w:rPr>
          <w:lang w:val="en-US"/>
        </w:rPr>
        <w:fldChar w:fldCharType="begin"/>
      </w:r>
      <w:r w:rsidRPr="004F2B4F">
        <w:rPr>
          <w:lang w:val="en-US"/>
        </w:rPr>
        <w:instrText xml:space="preserve"> GOTOBUTTON ZEqnNum990933  \* MERGEFORMAT </w:instrText>
      </w:r>
      <w:r w:rsidRPr="004F2B4F">
        <w:rPr>
          <w:lang w:val="en-US"/>
        </w:rPr>
        <w:fldChar w:fldCharType="begin"/>
      </w:r>
      <w:r w:rsidRPr="004F2B4F">
        <w:rPr>
          <w:lang w:val="en-US"/>
        </w:rPr>
        <w:instrText xml:space="preserve"> REF ZEqnNum990933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134</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and one where the changes due to suspended transport are accounted for through the erosion and deposition terms, equation </w:t>
      </w:r>
      <w:r w:rsidRPr="004F2B4F">
        <w:rPr>
          <w:lang w:val="en-US"/>
        </w:rPr>
        <w:fldChar w:fldCharType="begin"/>
      </w:r>
      <w:r w:rsidRPr="004F2B4F">
        <w:rPr>
          <w:lang w:val="en-US"/>
        </w:rPr>
        <w:instrText xml:space="preserve"> GOTOBUTTON ZEqnNum346072  \* MERGEFORMAT </w:instrText>
      </w:r>
      <w:r w:rsidRPr="004F2B4F">
        <w:rPr>
          <w:lang w:val="en-US"/>
        </w:rPr>
        <w:fldChar w:fldCharType="begin"/>
      </w:r>
      <w:r w:rsidRPr="004F2B4F">
        <w:rPr>
          <w:lang w:val="en-US"/>
        </w:rPr>
        <w:instrText xml:space="preserve"> REF ZEqnNum346072 \* Charformat \! \* MERGEFORMAT </w:instrText>
      </w:r>
      <w:r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135</w:instrText>
      </w:r>
      <w:r w:rsidR="000C1056" w:rsidRPr="004F2B4F">
        <w:rPr>
          <w:lang w:val="en-US"/>
        </w:rPr>
        <w:instrText>)</w:instrText>
      </w:r>
      <w:r w:rsidRPr="004F2B4F">
        <w:rPr>
          <w:lang w:val="en-US"/>
        </w:rPr>
        <w:fldChar w:fldCharType="end"/>
      </w:r>
      <w:r w:rsidRPr="004F2B4F">
        <w:rPr>
          <w:lang w:val="en-US"/>
        </w:rPr>
        <w:fldChar w:fldCharType="end"/>
      </w:r>
      <w:r w:rsidRPr="004F2B4F">
        <w:rPr>
          <w:lang w:val="en-US"/>
        </w:rPr>
        <w:t xml:space="preserve">.  </w:t>
      </w:r>
    </w:p>
    <w:p w:rsidR="00313B40" w:rsidRPr="004F2B4F" w:rsidRDefault="00313B40" w:rsidP="002603CC">
      <w:pPr>
        <w:pStyle w:val="MTDisplayEquation"/>
        <w:tabs>
          <w:tab w:val="left" w:pos="7200"/>
          <w:tab w:val="left" w:pos="7470"/>
        </w:tabs>
        <w:rPr>
          <w:lang w:val="en-US"/>
        </w:rPr>
      </w:pPr>
    </w:p>
    <w:p w:rsidR="00313B40" w:rsidRPr="004F2B4F" w:rsidRDefault="00313B40" w:rsidP="002603CC">
      <w:pPr>
        <w:pStyle w:val="MTDisplayEquation"/>
        <w:tabs>
          <w:tab w:val="left" w:pos="7200"/>
          <w:tab w:val="left" w:pos="7470"/>
        </w:tabs>
        <w:rPr>
          <w:lang w:val="en-US"/>
        </w:rPr>
      </w:pPr>
      <w:r w:rsidRPr="004F2B4F">
        <w:rPr>
          <w:position w:val="-24"/>
          <w:lang w:val="en-US"/>
        </w:rPr>
        <w:object w:dxaOrig="3280" w:dyaOrig="620">
          <v:shape id="_x0000_i1182" type="#_x0000_t75" style="width:164.2pt;height:30pt" o:ole="">
            <v:imagedata r:id="rId359" o:title=""/>
          </v:shape>
          <o:OLEObject Type="Embed" ProgID="Equation.DSMT4" ShapeID="_x0000_i1182" DrawAspect="Content" ObjectID="_1487071008" r:id="rId360"/>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82" w:name="ZEqnNum99093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134</w:instrText>
      </w:r>
      <w:r w:rsidR="00801832" w:rsidRPr="004F2B4F">
        <w:rPr>
          <w:lang w:val="en-US"/>
        </w:rPr>
        <w:fldChar w:fldCharType="end"/>
      </w:r>
      <w:r w:rsidR="00801832" w:rsidRPr="004F2B4F">
        <w:rPr>
          <w:lang w:val="en-US"/>
        </w:rPr>
        <w:instrText>)</w:instrText>
      </w:r>
      <w:bookmarkEnd w:id="482"/>
      <w:r w:rsidR="00801832" w:rsidRPr="004F2B4F">
        <w:rPr>
          <w:lang w:val="en-US"/>
        </w:rPr>
        <w:fldChar w:fldCharType="end"/>
      </w:r>
    </w:p>
    <w:p w:rsidR="00313B40" w:rsidRPr="004F2B4F" w:rsidRDefault="00313B40" w:rsidP="002603CC">
      <w:pPr>
        <w:pStyle w:val="MTDisplayEquation"/>
        <w:tabs>
          <w:tab w:val="left" w:pos="7200"/>
          <w:tab w:val="left" w:pos="7470"/>
        </w:tabs>
        <w:rPr>
          <w:lang w:val="en-US"/>
        </w:rPr>
      </w:pPr>
      <w:r w:rsidRPr="004F2B4F">
        <w:rPr>
          <w:position w:val="-24"/>
          <w:lang w:val="en-US"/>
        </w:rPr>
        <w:object w:dxaOrig="3980" w:dyaOrig="620">
          <v:shape id="_x0000_i1183" type="#_x0000_t75" style="width:200.2pt;height:30pt" o:ole="">
            <v:imagedata r:id="rId361" o:title=""/>
          </v:shape>
          <o:OLEObject Type="Embed" ProgID="Equation.DSMT4" ShapeID="_x0000_i1183" DrawAspect="Content" ObjectID="_1487071009" r:id="rId362"/>
        </w:object>
      </w:r>
      <w:r w:rsidRPr="004F2B4F">
        <w:rPr>
          <w:lang w:val="en-US"/>
        </w:rPr>
        <w:tab/>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83" w:name="ZEqnNum34607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135</w:instrText>
      </w:r>
      <w:r w:rsidR="00801832" w:rsidRPr="004F2B4F">
        <w:rPr>
          <w:lang w:val="en-US"/>
        </w:rPr>
        <w:fldChar w:fldCharType="end"/>
      </w:r>
      <w:r w:rsidR="00801832" w:rsidRPr="004F2B4F">
        <w:rPr>
          <w:lang w:val="en-US"/>
        </w:rPr>
        <w:instrText>)</w:instrText>
      </w:r>
      <w:bookmarkEnd w:id="483"/>
      <w:r w:rsidR="00801832" w:rsidRPr="004F2B4F">
        <w:rPr>
          <w:lang w:val="en-US"/>
        </w:rPr>
        <w:fldChar w:fldCharType="end"/>
      </w:r>
    </w:p>
    <w:p w:rsidR="00313B40" w:rsidRPr="004F2B4F" w:rsidRDefault="00313B40" w:rsidP="002603CC">
      <w:pPr>
        <w:rPr>
          <w:lang w:val="en-US"/>
        </w:rPr>
      </w:pPr>
    </w:p>
    <w:p w:rsidR="00313B40" w:rsidRPr="004F2B4F" w:rsidRDefault="00313B40" w:rsidP="002603CC">
      <w:pPr>
        <w:rPr>
          <w:lang w:val="en-US"/>
        </w:rPr>
      </w:pPr>
      <w:r w:rsidRPr="004F2B4F">
        <w:rPr>
          <w:lang w:val="en-US"/>
        </w:rPr>
        <w:t xml:space="preserve">In both cases </w:t>
      </w:r>
      <w:r w:rsidRPr="004F2B4F">
        <w:rPr>
          <w:i/>
          <w:lang w:val="en-US"/>
        </w:rPr>
        <w:t xml:space="preserve">MF </w:t>
      </w:r>
      <w:r w:rsidRPr="004F2B4F">
        <w:rPr>
          <w:lang w:val="en-US"/>
        </w:rPr>
        <w:t xml:space="preserve">is the morphological factor used to accelerate morphological changes. In the first case, the sediment in the bottom is conserved in all cases, but changes in the amount of sediment in the water are not considered; one can also say that the sediment in suspension is added to the bottom sediment. In the second case, the storage of sediment in the water is accounted for, but will be distorted in cases of high </w:t>
      </w:r>
      <w:r w:rsidRPr="004F2B4F">
        <w:rPr>
          <w:i/>
          <w:lang w:val="en-US"/>
        </w:rPr>
        <w:t>MF</w:t>
      </w:r>
      <w:r w:rsidRPr="004F2B4F">
        <w:rPr>
          <w:lang w:val="en-US"/>
        </w:rPr>
        <w:t>. Since under most circumstances the real effect of the storage in the water phase is small we prefer the first formulation which guarantees mass conservation in the bottom.</w:t>
      </w:r>
    </w:p>
    <w:p w:rsidR="003D1543" w:rsidRPr="004F2B4F" w:rsidRDefault="003D1543" w:rsidP="002603CC">
      <w:pPr>
        <w:pStyle w:val="Heading4"/>
        <w:jc w:val="both"/>
        <w:rPr>
          <w:lang w:val="en-US"/>
        </w:rPr>
      </w:pPr>
      <w:r w:rsidRPr="004F2B4F">
        <w:rPr>
          <w:lang w:val="en-US"/>
        </w:rPr>
        <w:t>Avalanching</w:t>
      </w:r>
    </w:p>
    <w:p w:rsidR="003D1543" w:rsidRPr="004F2B4F" w:rsidRDefault="003D1543" w:rsidP="002603CC">
      <w:pPr>
        <w:pStyle w:val="Heading4"/>
        <w:jc w:val="both"/>
        <w:rPr>
          <w:lang w:val="en-US"/>
        </w:rPr>
      </w:pPr>
      <w:commentRangeStart w:id="484"/>
      <w:r w:rsidRPr="004F2B4F">
        <w:rPr>
          <w:lang w:val="en-US"/>
        </w:rPr>
        <w:t>Bed composition</w:t>
      </w:r>
    </w:p>
    <w:p w:rsidR="00FE461F" w:rsidRPr="004F2B4F" w:rsidRDefault="00FE461F" w:rsidP="002603CC">
      <w:pPr>
        <w:pStyle w:val="BodyText"/>
        <w:rPr>
          <w:lang w:val="en-US"/>
        </w:rPr>
      </w:pPr>
      <w:r w:rsidRPr="004F2B4F">
        <w:rPr>
          <w:lang w:val="en-US"/>
        </w:rPr>
        <w:t>If the effect of different sediment fractions, sorting and armouring are of importance, a bed composition constituting multiple sediment fractions can be defined. Each sediment fraction is characterized by a median grain size (D50) and possible a D15 and D90 as well. When using multiple sediment fractions, multiple bed layers are needed as well to describe the vertical distribution of the sediment fractions in the bed.</w:t>
      </w:r>
    </w:p>
    <w:p w:rsidR="00FE461F" w:rsidRPr="004F2B4F" w:rsidRDefault="00FE461F" w:rsidP="002603CC">
      <w:pPr>
        <w:pStyle w:val="BodyText"/>
        <w:rPr>
          <w:lang w:val="en-US"/>
        </w:rPr>
      </w:pPr>
      <w:r w:rsidRPr="004F2B4F">
        <w:rPr>
          <w:lang w:val="en-US"/>
        </w:rPr>
        <w:t xml:space="preserve">By specifying multiple bed layers, XBeach can keep track of the different sediment fractions both in the horizontal and in the vertical. Coarse sediments may be deposited on top of fine sediment after which erosion of the </w:t>
      </w:r>
      <w:proofErr w:type="gramStart"/>
      <w:r w:rsidRPr="004F2B4F">
        <w:rPr>
          <w:lang w:val="en-US"/>
        </w:rPr>
        <w:t>coarse</w:t>
      </w:r>
      <w:proofErr w:type="gramEnd"/>
      <w:r w:rsidRPr="004F2B4F">
        <w:rPr>
          <w:lang w:val="en-US"/>
        </w:rPr>
        <w:t xml:space="preserve"> sediment is needed to expose the fine sediment again, effectively armouring the bed. Three types of bed layers are distinguished: 1) the top layer 2) the variable or “breathing” layer and 3) the bottom layers. The top layer is the only layer that interacts with the water column and can be eroded, but preserves it thickness. The bottom layers are layers of constant thickness that move with the top layer. A single variable or “breathing” layer is defined that adapts its thickness to the erosion and sedimentation of the bed. At least one of each type of bed layer is needed, which makes that at least three bed layers are required.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bottom layer, the thickness is preserved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w:t>
      </w:r>
    </w:p>
    <w:p w:rsidR="00FE461F" w:rsidRPr="004F2B4F" w:rsidRDefault="00FE461F" w:rsidP="002603CC">
      <w:pPr>
        <w:pStyle w:val="BodyText"/>
        <w:rPr>
          <w:lang w:val="en-US"/>
        </w:rPr>
      </w:pPr>
      <w:r w:rsidRPr="004F2B4F">
        <w:rPr>
          <w:lang w:val="en-US"/>
        </w:rPr>
        <w:t>Each grid cell in XBeach holds its own sediment distribution and the sediment transport formulations used differentiate between fractions. Therefore the distribution of sediment may change over time and processes like armouring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behaviour, while a bed layer thickness that is too small will result in a lot of shifting and thus numerical mixing.</w:t>
      </w:r>
      <w:commentRangeEnd w:id="484"/>
      <w:r w:rsidR="00587AD5" w:rsidRPr="004F2B4F">
        <w:rPr>
          <w:rStyle w:val="CommentReference"/>
          <w:lang w:val="en-US"/>
        </w:rPr>
        <w:commentReference w:id="484"/>
      </w:r>
    </w:p>
    <w:p w:rsidR="00A52150" w:rsidRPr="004F2B4F" w:rsidRDefault="00734E22" w:rsidP="002603CC">
      <w:pPr>
        <w:pStyle w:val="Heading3"/>
        <w:jc w:val="both"/>
        <w:rPr>
          <w:lang w:val="en-US"/>
        </w:rPr>
      </w:pPr>
      <w:bookmarkStart w:id="485" w:name="_Toc412623912"/>
      <w:r w:rsidRPr="004F2B4F">
        <w:rPr>
          <w:lang w:val="en-US"/>
        </w:rPr>
        <w:t>Non-hydrostatic</w:t>
      </w:r>
      <w:bookmarkEnd w:id="485"/>
    </w:p>
    <w:p w:rsidR="00A52150" w:rsidRPr="004F2B4F" w:rsidRDefault="00A52150" w:rsidP="002603CC">
      <w:pPr>
        <w:pStyle w:val="Heading4"/>
        <w:jc w:val="both"/>
        <w:rPr>
          <w:lang w:val="en-US"/>
        </w:rPr>
      </w:pPr>
      <w:bookmarkStart w:id="486" w:name="_Ref207199275"/>
      <w:bookmarkStart w:id="487" w:name="_Toc211006490"/>
      <w:bookmarkStart w:id="488" w:name="_Toc211933742"/>
      <w:bookmarkStart w:id="489" w:name="_Toc212190842"/>
      <w:bookmarkStart w:id="490" w:name="_Toc249984915"/>
      <w:bookmarkStart w:id="491" w:name="_Toc249985008"/>
      <w:r w:rsidRPr="004F2B4F">
        <w:rPr>
          <w:lang w:val="en-US"/>
        </w:rPr>
        <w:t>Global continuity equation</w:t>
      </w:r>
      <w:bookmarkEnd w:id="486"/>
      <w:bookmarkEnd w:id="487"/>
      <w:bookmarkEnd w:id="488"/>
      <w:bookmarkEnd w:id="489"/>
      <w:bookmarkEnd w:id="490"/>
      <w:bookmarkEnd w:id="491"/>
    </w:p>
    <w:p w:rsidR="00A52150" w:rsidRPr="004F2B4F" w:rsidRDefault="00A52150" w:rsidP="002603CC">
      <w:pPr>
        <w:rPr>
          <w:lang w:val="en-US"/>
        </w:rPr>
      </w:pPr>
      <w:r w:rsidRPr="004F2B4F">
        <w:rPr>
          <w:lang w:val="en-US"/>
        </w:rPr>
        <w:t>As was outlined in the previous chapter the global continuity equation, which describes the relation between the free surface and the depth averaged discharge, is given by</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2"/>
          <w:lang w:val="en-US"/>
        </w:rPr>
        <w:object w:dxaOrig="2540" w:dyaOrig="560">
          <v:shape id="_x0000_i1184" type="#_x0000_t75" style="width:128.2pt;height:27.8pt" o:ole="">
            <v:imagedata r:id="rId363" o:title=""/>
          </v:shape>
          <o:OLEObject Type="Embed" ProgID="Equation.DSMT4" ShapeID="_x0000_i1184" DrawAspect="Content" ObjectID="_1487071010" r:id="rId36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92" w:name="ZEqnNum98379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136</w:instrText>
      </w:r>
      <w:r w:rsidR="00801832" w:rsidRPr="004F2B4F">
        <w:rPr>
          <w:lang w:val="en-US"/>
        </w:rPr>
        <w:fldChar w:fldCharType="end"/>
      </w:r>
      <w:r w:rsidR="00801832" w:rsidRPr="004F2B4F">
        <w:rPr>
          <w:lang w:val="en-US"/>
        </w:rPr>
        <w:instrText>)</w:instrText>
      </w:r>
      <w:bookmarkEnd w:id="492"/>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A simple semi-discretisation of </w:t>
      </w:r>
      <w:r w:rsidRPr="004F2B4F">
        <w:rPr>
          <w:rFonts w:cs="Tahoma"/>
          <w:lang w:val="en-US"/>
        </w:rPr>
        <w:fldChar w:fldCharType="begin"/>
      </w:r>
      <w:r w:rsidRPr="004F2B4F">
        <w:rPr>
          <w:rFonts w:cs="Tahoma"/>
          <w:lang w:val="en-US"/>
        </w:rPr>
        <w:instrText xml:space="preserve"> GOTOBUTTON ZEqnNum983791  \* MERGEFORMAT </w:instrText>
      </w:r>
      <w:r w:rsidRPr="004F2B4F">
        <w:rPr>
          <w:rFonts w:cs="Tahoma"/>
          <w:lang w:val="en-US"/>
        </w:rPr>
        <w:fldChar w:fldCharType="begin"/>
      </w:r>
      <w:r w:rsidRPr="004F2B4F">
        <w:rPr>
          <w:rFonts w:cs="Tahoma"/>
          <w:lang w:val="en-US"/>
        </w:rPr>
        <w:instrText xml:space="preserve"> REF ZEqnNum983791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136</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using central differences for the space derivative and using the Hansen scheme for the coupling between velocity and free surface results in</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4140" w:dyaOrig="600">
          <v:shape id="_x0000_i1185" type="#_x0000_t75" style="width:206.75pt;height:30pt" o:ole="">
            <v:imagedata r:id="rId365" o:title=""/>
          </v:shape>
          <o:OLEObject Type="Embed" ProgID="Equation.DSMT4" ShapeID="_x0000_i1185" DrawAspect="Content" ObjectID="_1487071011" r:id="rId36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93" w:name="ZEqnNum57083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137</w:instrText>
      </w:r>
      <w:r w:rsidR="00801832" w:rsidRPr="004F2B4F">
        <w:rPr>
          <w:lang w:val="en-US"/>
        </w:rPr>
        <w:fldChar w:fldCharType="end"/>
      </w:r>
      <w:r w:rsidR="00801832" w:rsidRPr="004F2B4F">
        <w:rPr>
          <w:lang w:val="en-US"/>
        </w:rPr>
        <w:instrText>)</w:instrText>
      </w:r>
      <w:bookmarkEnd w:id="493"/>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proofErr w:type="gramStart"/>
      <w:r w:rsidRPr="004F2B4F">
        <w:rPr>
          <w:rFonts w:cs="Tahoma"/>
          <w:lang w:val="en-US"/>
        </w:rPr>
        <w:t xml:space="preserve">With </w:t>
      </w:r>
      <w:proofErr w:type="gramEnd"/>
      <w:r w:rsidRPr="004F2B4F">
        <w:rPr>
          <w:rFonts w:cs="Tahoma"/>
          <w:position w:val="-12"/>
          <w:lang w:val="en-US"/>
        </w:rPr>
        <w:object w:dxaOrig="1620" w:dyaOrig="340">
          <v:shape id="_x0000_i1186" type="#_x0000_t75" style="width:80.75pt;height:17.45pt" o:ole="">
            <v:imagedata r:id="rId367" o:title=""/>
          </v:shape>
          <o:OLEObject Type="Embed" ProgID="Equation.DSMT4" ShapeID="_x0000_i1186" DrawAspect="Content" ObjectID="_1487071012" r:id="rId368"/>
        </w:object>
      </w:r>
      <w:r w:rsidRPr="004F2B4F">
        <w:rPr>
          <w:rFonts w:cs="Tahoma"/>
          <w:lang w:val="en-US"/>
        </w:rPr>
        <w:t>,</w:t>
      </w:r>
      <w:r w:rsidRPr="004F2B4F">
        <w:rPr>
          <w:rFonts w:cs="Tahoma"/>
          <w:position w:val="-12"/>
          <w:lang w:val="en-US"/>
        </w:rPr>
        <w:object w:dxaOrig="1579" w:dyaOrig="340">
          <v:shape id="_x0000_i1187" type="#_x0000_t75" style="width:79.65pt;height:17.45pt" o:ole="">
            <v:imagedata r:id="rId369" o:title=""/>
          </v:shape>
          <o:OLEObject Type="Embed" ProgID="Equation.DSMT4" ShapeID="_x0000_i1187" DrawAspect="Content" ObjectID="_1487071013" r:id="rId370"/>
        </w:object>
      </w:r>
      <w:r w:rsidRPr="004F2B4F">
        <w:rPr>
          <w:rFonts w:cs="Tahoma"/>
          <w:lang w:val="en-US"/>
        </w:rPr>
        <w:t xml:space="preserve"> and the water depth is defined by a first order accurate upwind interpolation </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006F77BC" w:rsidRPr="004F2B4F">
        <w:rPr>
          <w:position w:val="-50"/>
          <w:lang w:val="en-US"/>
        </w:rPr>
        <w:object w:dxaOrig="4840" w:dyaOrig="1100">
          <v:shape id="_x0000_i1188" type="#_x0000_t75" style="width:242.75pt;height:54.55pt" o:ole="">
            <v:imagedata r:id="rId371" o:title=""/>
          </v:shape>
          <o:OLEObject Type="Embed" ProgID="Equation.DSMT4" ShapeID="_x0000_i1188" DrawAspect="Content" ObjectID="_1487071014" r:id="rId37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94" w:name="ZEqnNum55903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138</w:instrText>
      </w:r>
      <w:r w:rsidR="00801832" w:rsidRPr="004F2B4F">
        <w:rPr>
          <w:lang w:val="en-US"/>
        </w:rPr>
        <w:fldChar w:fldCharType="end"/>
      </w:r>
      <w:r w:rsidR="00801832" w:rsidRPr="004F2B4F">
        <w:rPr>
          <w:lang w:val="en-US"/>
        </w:rPr>
        <w:instrText>)</w:instrText>
      </w:r>
      <w:bookmarkEnd w:id="494"/>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r w:rsidRPr="004F2B4F">
        <w:rPr>
          <w:lang w:val="en-US"/>
        </w:rPr>
        <w:t xml:space="preserve">The resulting scheme is only first order accurate by virtue of the upwind interpolations and mass conservative. When first order computations are considered accurate enough </w:t>
      </w:r>
      <w:r w:rsidRPr="004F2B4F">
        <w:rPr>
          <w:position w:val="-10"/>
          <w:lang w:val="en-US"/>
        </w:rPr>
        <w:object w:dxaOrig="380" w:dyaOrig="320">
          <v:shape id="_x0000_i1189" type="#_x0000_t75" style="width:19.1pt;height:15.8pt" o:ole="">
            <v:imagedata r:id="rId373" o:title=""/>
          </v:shape>
          <o:OLEObject Type="Embed" ProgID="Equation.DSMT4" ShapeID="_x0000_i1189" DrawAspect="Content" ObjectID="_1487071015" r:id="rId374"/>
        </w:object>
      </w:r>
      <w:r w:rsidRPr="004F2B4F">
        <w:rPr>
          <w:lang w:val="en-US"/>
        </w:rPr>
        <w:t xml:space="preserve"> is set </w:t>
      </w:r>
      <w:proofErr w:type="gramStart"/>
      <w:r w:rsidRPr="004F2B4F">
        <w:rPr>
          <w:lang w:val="en-US"/>
        </w:rPr>
        <w:t xml:space="preserve">to </w:t>
      </w:r>
      <w:proofErr w:type="gramEnd"/>
      <w:r w:rsidRPr="004F2B4F">
        <w:rPr>
          <w:position w:val="-10"/>
          <w:lang w:val="en-US"/>
        </w:rPr>
        <w:object w:dxaOrig="340" w:dyaOrig="320">
          <v:shape id="_x0000_i1190" type="#_x0000_t75" style="width:17.45pt;height:15.8pt" o:ole="">
            <v:imagedata r:id="rId375" o:title=""/>
          </v:shape>
          <o:OLEObject Type="Embed" ProgID="Equation.DSMT4" ShapeID="_x0000_i1190" DrawAspect="Content" ObjectID="_1487071016" r:id="rId376"/>
        </w:object>
      </w:r>
      <w:r w:rsidRPr="004F2B4F">
        <w:rPr>
          <w:lang w:val="en-US"/>
        </w:rPr>
        <w:t>. For higher order accuracy the first order prediction is corrected using a limited version of the McCormack scheme. The corrector step reads</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4800" w:dyaOrig="600">
          <v:shape id="_x0000_i1191" type="#_x0000_t75" style="width:240.55pt;height:30pt" o:ole="">
            <v:imagedata r:id="rId377" o:title=""/>
          </v:shape>
          <o:OLEObject Type="Embed" ProgID="Equation.DSMT4" ShapeID="_x0000_i1191" DrawAspect="Content" ObjectID="_1487071017" r:id="rId37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95" w:name="ZEqnNum452818"/>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139</w:instrText>
      </w:r>
      <w:r w:rsidR="00801832" w:rsidRPr="004F2B4F">
        <w:rPr>
          <w:lang w:val="en-US"/>
        </w:rPr>
        <w:fldChar w:fldCharType="end"/>
      </w:r>
      <w:r w:rsidR="00801832" w:rsidRPr="004F2B4F">
        <w:rPr>
          <w:lang w:val="en-US"/>
        </w:rPr>
        <w:instrText>)</w:instrText>
      </w:r>
      <w:bookmarkEnd w:id="495"/>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With </w:t>
      </w:r>
      <w:r w:rsidRPr="004F2B4F">
        <w:rPr>
          <w:rFonts w:cs="Tahoma"/>
          <w:position w:val="-12"/>
          <w:lang w:val="en-US"/>
        </w:rPr>
        <w:object w:dxaOrig="1920" w:dyaOrig="340">
          <v:shape id="_x0000_i1192" type="#_x0000_t75" style="width:96.55pt;height:17.45pt" o:ole="">
            <v:imagedata r:id="rId379" o:title=""/>
          </v:shape>
          <o:OLEObject Type="Embed" ProgID="Equation.DSMT4" ShapeID="_x0000_i1192" DrawAspect="Content" ObjectID="_1487071018" r:id="rId380"/>
        </w:object>
      </w:r>
      <w:r w:rsidRPr="004F2B4F">
        <w:rPr>
          <w:rFonts w:cs="Tahoma"/>
          <w:lang w:val="en-US"/>
        </w:rPr>
        <w:t xml:space="preserve"> and </w:t>
      </w:r>
      <w:r w:rsidRPr="004F2B4F">
        <w:rPr>
          <w:rFonts w:cs="Tahoma"/>
          <w:position w:val="-8"/>
          <w:lang w:val="en-US"/>
        </w:rPr>
        <w:object w:dxaOrig="620" w:dyaOrig="300">
          <v:shape id="_x0000_i1193" type="#_x0000_t75" style="width:30pt;height:15.25pt" o:ole="">
            <v:imagedata r:id="rId381" o:title=""/>
          </v:shape>
          <o:OLEObject Type="Embed" ProgID="Equation.DSMT4" ShapeID="_x0000_i1193" DrawAspect="Content" ObjectID="_1487071019" r:id="rId382"/>
        </w:object>
      </w:r>
      <w:r w:rsidRPr="004F2B4F">
        <w:rPr>
          <w:rFonts w:cs="Tahoma"/>
          <w:lang w:val="en-US"/>
        </w:rPr>
        <w:t xml:space="preserve"> is given for positive flow as</w:t>
      </w:r>
    </w:p>
    <w:p w:rsidR="00A52150" w:rsidRPr="004F2B4F" w:rsidRDefault="00A52150" w:rsidP="002603CC">
      <w:pPr>
        <w:pStyle w:val="MTDisplayEquation"/>
        <w:rPr>
          <w:lang w:val="en-US"/>
        </w:rPr>
      </w:pPr>
      <w:r w:rsidRPr="004F2B4F">
        <w:rPr>
          <w:lang w:val="en-US"/>
        </w:rPr>
        <w:tab/>
      </w:r>
      <w:r w:rsidRPr="004F2B4F">
        <w:rPr>
          <w:position w:val="-24"/>
          <w:lang w:val="en-US"/>
        </w:rPr>
        <w:object w:dxaOrig="7800" w:dyaOrig="600">
          <v:shape id="_x0000_i1194" type="#_x0000_t75" style="width:390pt;height:30pt" o:ole="">
            <v:imagedata r:id="rId383" o:title=""/>
          </v:shape>
          <o:OLEObject Type="Embed" ProgID="Equation.DSMT4" ShapeID="_x0000_i1194" DrawAspect="Content" ObjectID="_1487071020" r:id="rId38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96" w:name="ZEqnNum654284"/>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140</w:instrText>
      </w:r>
      <w:r w:rsidR="00801832" w:rsidRPr="004F2B4F">
        <w:rPr>
          <w:lang w:val="en-US"/>
        </w:rPr>
        <w:fldChar w:fldCharType="end"/>
      </w:r>
      <w:r w:rsidR="00801832" w:rsidRPr="004F2B4F">
        <w:rPr>
          <w:lang w:val="en-US"/>
        </w:rPr>
        <w:instrText>)</w:instrText>
      </w:r>
      <w:bookmarkEnd w:id="496"/>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r w:rsidRPr="004F2B4F">
        <w:rPr>
          <w:lang w:val="en-US"/>
        </w:rPr>
        <w:t xml:space="preserve">Here </w:t>
      </w:r>
      <w:r w:rsidRPr="004F2B4F">
        <w:rPr>
          <w:position w:val="-12"/>
          <w:lang w:val="en-US"/>
        </w:rPr>
        <w:object w:dxaOrig="520" w:dyaOrig="340">
          <v:shape id="_x0000_i1195" type="#_x0000_t75" style="width:26.75pt;height:17.45pt" o:ole="">
            <v:imagedata r:id="rId385" o:title=""/>
          </v:shape>
          <o:OLEObject Type="Embed" ProgID="Equation.DSMT4" ShapeID="_x0000_i1195" DrawAspect="Content" ObjectID="_1487071021" r:id="rId386"/>
        </w:object>
      </w:r>
      <w:r w:rsidRPr="004F2B4F">
        <w:rPr>
          <w:lang w:val="en-US"/>
        </w:rPr>
        <w:t xml:space="preserve"> denotes the minmod limiter. Similar expression can be constructed for negative flow. The expression for </w:t>
      </w:r>
      <w:r w:rsidRPr="004F2B4F">
        <w:rPr>
          <w:position w:val="-10"/>
          <w:lang w:val="en-US"/>
        </w:rPr>
        <w:object w:dxaOrig="700" w:dyaOrig="320">
          <v:shape id="_x0000_i1196" type="#_x0000_t75" style="width:34.35pt;height:15.8pt" o:ole="">
            <v:imagedata r:id="rId387" o:title=""/>
          </v:shape>
          <o:OLEObject Type="Embed" ProgID="Equation.DSMT4" ShapeID="_x0000_i1196" DrawAspect="Content" ObjectID="_1487071022" r:id="rId388"/>
        </w:object>
      </w:r>
      <w:r w:rsidRPr="004F2B4F">
        <w:rPr>
          <w:lang w:val="en-US"/>
        </w:rPr>
        <w:t xml:space="preserve"> and </w:t>
      </w:r>
      <w:r w:rsidRPr="004F2B4F">
        <w:rPr>
          <w:position w:val="-8"/>
          <w:lang w:val="en-US"/>
        </w:rPr>
        <w:object w:dxaOrig="639" w:dyaOrig="300">
          <v:shape id="_x0000_i1197" type="#_x0000_t75" style="width:31.65pt;height:15.25pt" o:ole="">
            <v:imagedata r:id="rId389" o:title=""/>
          </v:shape>
          <o:OLEObject Type="Embed" ProgID="Equation.DSMT4" ShapeID="_x0000_i1197" DrawAspect="Content" ObjectID="_1487071023" r:id="rId390"/>
        </w:object>
      </w:r>
      <w:r w:rsidRPr="004F2B4F">
        <w:rPr>
          <w:lang w:val="en-US"/>
        </w:rPr>
        <w:t xml:space="preserve"> are obtained in a similar manner. Note that the total flux </w:t>
      </w:r>
      <w:r w:rsidRPr="004F2B4F">
        <w:rPr>
          <w:position w:val="-12"/>
          <w:lang w:val="en-US"/>
        </w:rPr>
        <w:object w:dxaOrig="540" w:dyaOrig="340">
          <v:shape id="_x0000_i1198" type="#_x0000_t75" style="width:26.75pt;height:17.45pt" o:ole="">
            <v:imagedata r:id="rId391" o:title=""/>
          </v:shape>
          <o:OLEObject Type="Embed" ProgID="Equation.DSMT4" ShapeID="_x0000_i1198" DrawAspect="Content" ObjectID="_1487071024" r:id="rId392"/>
        </w:object>
      </w:r>
      <w:r w:rsidRPr="004F2B4F">
        <w:rPr>
          <w:lang w:val="en-US"/>
        </w:rPr>
        <w:t>at the cell boundaries thus reads</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12"/>
          <w:lang w:val="en-US"/>
        </w:rPr>
        <w:object w:dxaOrig="4700" w:dyaOrig="340">
          <v:shape id="_x0000_i1199" type="#_x0000_t75" style="width:235.1pt;height:17.45pt" o:ole="">
            <v:imagedata r:id="rId393" o:title=""/>
          </v:shape>
          <o:OLEObject Type="Embed" ProgID="Equation.DSMT4" ShapeID="_x0000_i1199" DrawAspect="Content" ObjectID="_1487071025" r:id="rId39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497" w:name="ZEqnNum67335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141</w:instrText>
      </w:r>
      <w:r w:rsidR="00801832" w:rsidRPr="004F2B4F">
        <w:rPr>
          <w:lang w:val="en-US"/>
        </w:rPr>
        <w:fldChar w:fldCharType="end"/>
      </w:r>
      <w:r w:rsidR="00801832" w:rsidRPr="004F2B4F">
        <w:rPr>
          <w:lang w:val="en-US"/>
        </w:rPr>
        <w:instrText>)</w:instrText>
      </w:r>
      <w:bookmarkEnd w:id="497"/>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The predictor-corrector set is second order accurate in regions where the solution is smooth, and reduces locally to first order accuracy near discontinuities. Furthermore, the method remains mass conservative. Note that other flux limiters can be used instead of the minmod limiter. However, as the minmod limiter performed adequately, this has not been investigated. ( For an overview of flux limiters see </w:t>
      </w:r>
      <w:r w:rsidRPr="004F2B4F">
        <w:rPr>
          <w:rFonts w:cs="Tahoma"/>
          <w:lang w:val="en-US"/>
        </w:rPr>
        <w:fldChar w:fldCharType="begin"/>
      </w:r>
      <w:r w:rsidRPr="004F2B4F">
        <w:rPr>
          <w:rFonts w:cs="Tahoma"/>
          <w:lang w:val="en-US"/>
        </w:rPr>
        <w:instrText xml:space="preserve"> ADDIN EN.CITE &lt;EndNote&gt;&lt;Cite ExcludeYear="1"&gt;&lt;Author&gt;Hirsch&lt;/Author&gt;&lt;Year&gt;2007&lt;/Year&gt;&lt;RecNum&gt;12&lt;/RecNum&gt;&lt;Suffix&gt;`, 2007&lt;/Suffix&gt;&lt;record&gt;&lt;rec-number&gt;12&lt;/rec-number&gt;&lt;foreign-keys&gt;&lt;key app="EN" db-id="e0d0xdee5dreeper2s75zpxuw0fwfp209fva"&gt;12&lt;/key&gt;&lt;/foreign-keys&gt;&lt;ref-type name="Book"&gt;6&lt;/ref-type&gt;&lt;contributors&gt;&lt;authors&gt;&lt;author&gt;Hirsch, Charles&lt;/author&gt;&lt;/authors&gt;&lt;/contributors&gt;&lt;titles&gt;&lt;title&gt;Numerical computation of internal &amp;amp; external flows&lt;/title&gt;&lt;/titles&gt;&lt;pages&gt;656&lt;/pages&gt;&lt;edition&gt;2nd&lt;/edition&gt;&lt;section&gt;456-458&lt;/section&gt;&lt;dates&gt;&lt;year&gt;2007&lt;/year&gt;&lt;/dates&gt;&lt;pub-location&gt;New York&lt;/pub-location&gt;&lt;publisher&gt;John Wiley &amp;amp; Sons&lt;/publisher&gt;&lt;isbn&gt;978-0-7506-6594-0&lt;/isbn&gt;&lt;urls&gt;&lt;/urls&gt;&lt;/record&gt;&lt;/Cite&gt;&lt;/EndNote&gt;</w:instrText>
      </w:r>
      <w:r w:rsidRPr="004F2B4F">
        <w:rPr>
          <w:rFonts w:cs="Tahoma"/>
          <w:lang w:val="en-US"/>
        </w:rPr>
        <w:fldChar w:fldCharType="separate"/>
      </w:r>
      <w:r w:rsidRPr="004F2B4F">
        <w:rPr>
          <w:rFonts w:cs="Tahoma"/>
          <w:noProof/>
          <w:lang w:val="en-US"/>
        </w:rPr>
        <w:t>Hirsch, 2007)</w:t>
      </w:r>
      <w:r w:rsidRPr="004F2B4F">
        <w:rPr>
          <w:rFonts w:cs="Tahoma"/>
          <w:lang w:val="en-US"/>
        </w:rPr>
        <w:fldChar w:fldCharType="end"/>
      </w:r>
    </w:p>
    <w:p w:rsidR="00A52150" w:rsidRPr="004F2B4F" w:rsidRDefault="00A52150" w:rsidP="002603CC">
      <w:pPr>
        <w:pStyle w:val="Heading4"/>
        <w:jc w:val="both"/>
        <w:rPr>
          <w:lang w:val="en-US"/>
        </w:rPr>
      </w:pPr>
      <w:bookmarkStart w:id="498" w:name="_Toc249984916"/>
      <w:bookmarkStart w:id="499" w:name="_Toc249985009"/>
      <w:r w:rsidRPr="004F2B4F">
        <w:rPr>
          <w:lang w:val="en-US"/>
        </w:rPr>
        <w:t>Local continuity equation</w:t>
      </w:r>
      <w:bookmarkEnd w:id="498"/>
      <w:bookmarkEnd w:id="499"/>
    </w:p>
    <w:p w:rsidR="00A52150" w:rsidRPr="004F2B4F" w:rsidRDefault="00A52150" w:rsidP="002603CC">
      <w:pPr>
        <w:rPr>
          <w:lang w:val="en-US"/>
        </w:rPr>
      </w:pPr>
      <w:r w:rsidRPr="004F2B4F">
        <w:rPr>
          <w:lang w:val="en-US"/>
        </w:rPr>
        <w:t>The depth averaged local continuity equation is given by</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8"/>
          <w:lang w:val="en-US"/>
        </w:rPr>
        <w:object w:dxaOrig="4060" w:dyaOrig="639">
          <v:shape id="_x0000_i1200" type="#_x0000_t75" style="width:202.35pt;height:31.65pt" o:ole="">
            <v:imagedata r:id="rId395" o:title=""/>
          </v:shape>
          <o:OLEObject Type="Embed" ProgID="Equation.DSMT4" ShapeID="_x0000_i1200" DrawAspect="Content" ObjectID="_1487071026" r:id="rId39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00" w:name="ZEqnNum686131"/>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142</w:instrText>
      </w:r>
      <w:r w:rsidR="00801832" w:rsidRPr="004F2B4F">
        <w:rPr>
          <w:lang w:val="en-US"/>
        </w:rPr>
        <w:fldChar w:fldCharType="end"/>
      </w:r>
      <w:r w:rsidR="00801832" w:rsidRPr="004F2B4F">
        <w:rPr>
          <w:lang w:val="en-US"/>
        </w:rPr>
        <w:instrText>)</w:instrText>
      </w:r>
      <w:bookmarkEnd w:id="500"/>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This equation is discretized using central differences</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8480" w:dyaOrig="620">
          <v:shape id="_x0000_i1201" type="#_x0000_t75" style="width:423.8pt;height:30pt" o:ole="">
            <v:imagedata r:id="rId397" o:title=""/>
          </v:shape>
          <o:OLEObject Type="Embed" ProgID="Equation.DSMT4" ShapeID="_x0000_i1201" DrawAspect="Content" ObjectID="_1487071027" r:id="rId39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01" w:name="ZEqnNum86361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143</w:instrText>
      </w:r>
      <w:r w:rsidR="00801832" w:rsidRPr="004F2B4F">
        <w:rPr>
          <w:lang w:val="en-US"/>
        </w:rPr>
        <w:fldChar w:fldCharType="end"/>
      </w:r>
      <w:r w:rsidR="00801832" w:rsidRPr="004F2B4F">
        <w:rPr>
          <w:lang w:val="en-US"/>
        </w:rPr>
        <w:instrText>)</w:instrText>
      </w:r>
      <w:bookmarkEnd w:id="501"/>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Missing grid variables</w:t>
      </w:r>
      <w:r w:rsidRPr="004F2B4F">
        <w:rPr>
          <w:rFonts w:cs="Tahoma"/>
          <w:position w:val="-10"/>
          <w:lang w:val="en-US"/>
        </w:rPr>
        <w:object w:dxaOrig="940" w:dyaOrig="320">
          <v:shape id="_x0000_i1202" type="#_x0000_t75" style="width:46.9pt;height:15.8pt" o:ole="">
            <v:imagedata r:id="rId399" o:title=""/>
          </v:shape>
          <o:OLEObject Type="Embed" ProgID="Equation.DSMT4" ShapeID="_x0000_i1202" DrawAspect="Content" ObjectID="_1487071028" r:id="rId400"/>
        </w:object>
      </w:r>
      <w:r w:rsidRPr="004F2B4F">
        <w:rPr>
          <w:rFonts w:cs="Tahoma"/>
          <w:lang w:val="en-US"/>
        </w:rPr>
        <w:t xml:space="preserve"> are approximated with upwind interpolation. Because there is no separate time evolution equation for the pressure the local continuity equation will be used to setup a discrete set of poison type equations in which the pressures are the only unknown quantities.</w:t>
      </w:r>
    </w:p>
    <w:p w:rsidR="00A52150" w:rsidRPr="004F2B4F" w:rsidRDefault="00A52150" w:rsidP="002603CC">
      <w:pPr>
        <w:pStyle w:val="Heading4"/>
        <w:jc w:val="both"/>
        <w:rPr>
          <w:lang w:val="en-US"/>
        </w:rPr>
      </w:pPr>
      <w:bookmarkStart w:id="502" w:name="_Toc249984917"/>
      <w:bookmarkStart w:id="503" w:name="_Toc249985010"/>
      <w:r w:rsidRPr="004F2B4F">
        <w:rPr>
          <w:lang w:val="en-US"/>
        </w:rPr>
        <w:t>Horizontal Momentum</w:t>
      </w:r>
      <w:bookmarkEnd w:id="502"/>
      <w:bookmarkEnd w:id="503"/>
    </w:p>
    <w:p w:rsidR="00A52150" w:rsidRPr="004F2B4F" w:rsidRDefault="00A52150" w:rsidP="002603CC">
      <w:pPr>
        <w:rPr>
          <w:lang w:val="en-US"/>
        </w:rPr>
      </w:pPr>
      <w:r w:rsidRPr="004F2B4F">
        <w:rPr>
          <w:lang w:val="en-US"/>
        </w:rPr>
        <w:t xml:space="preserve">To obtain a conservative discretisation of the momentum equation the approach from </w:t>
      </w:r>
      <w:r w:rsidRPr="004F2B4F">
        <w:rPr>
          <w:lang w:val="en-US"/>
        </w:rPr>
        <w:fldChar w:fldCharType="begin"/>
      </w:r>
      <w:r w:rsidRPr="004F2B4F">
        <w:rPr>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4F2B4F">
        <w:rPr>
          <w:lang w:val="en-US"/>
        </w:rPr>
        <w:fldChar w:fldCharType="separate"/>
      </w:r>
      <w:r w:rsidRPr="004F2B4F">
        <w:rPr>
          <w:noProof/>
          <w:lang w:val="en-US"/>
        </w:rPr>
        <w:t>Stelling and Duinmeijer (2003)</w:t>
      </w:r>
      <w:r w:rsidRPr="004F2B4F">
        <w:rPr>
          <w:lang w:val="en-US"/>
        </w:rPr>
        <w:fldChar w:fldCharType="end"/>
      </w:r>
      <w:r w:rsidRPr="004F2B4F">
        <w:rPr>
          <w:lang w:val="en-US"/>
        </w:rPr>
        <w:t xml:space="preserve"> is followed. However, to improve the accuracy of the method the combined space-time discretisation of the advection is done using a variant of the </w:t>
      </w:r>
      <w:r w:rsidRPr="004F2B4F">
        <w:rPr>
          <w:lang w:val="en-US"/>
        </w:rPr>
        <w:fldChar w:fldCharType="begin"/>
      </w:r>
      <w:r w:rsidRPr="004F2B4F">
        <w:rPr>
          <w:lang w:val="en-US"/>
        </w:rPr>
        <w:instrText xml:space="preserve"> ADDIN EN.CITE &lt;EndNote&gt;&lt;Cite&gt;&lt;Author&gt;MacCormack&lt;/Author&gt;&lt;Year&gt;1969&lt;/Year&gt;&lt;RecNum&gt;31&lt;/RecNum&gt;&lt;record&gt;&lt;rec-number&gt;31&lt;/rec-number&gt;&lt;foreign-keys&gt;&lt;key app="EN" db-id="e0d0xdee5dreeper2s75zpxuw0fwfp209fva"&gt;31&lt;/key&gt;&lt;/foreign-keys&gt;&lt;ref-type name="Conference Paper"&gt;47&lt;/ref-type&gt;&lt;contributors&gt;&lt;authors&gt;&lt;author&gt;MacCormack, R.W.&lt;/author&gt;&lt;/authors&gt;&lt;/contributors&gt;&lt;titles&gt;&lt;title&gt;The Effect of viscosity in hypervelocity impact cratering&lt;/title&gt;&lt;secondary-title&gt;AIAA Hyper velocity Impact Conference&lt;/secondary-title&gt;&lt;/titles&gt;&lt;volume&gt;Paper 69-354&lt;/volume&gt;&lt;dates&gt;&lt;year&gt;1969&lt;/year&gt;&lt;/dates&gt;&lt;urls&gt;&lt;/urls&gt;&lt;/record&gt;&lt;/Cite&gt;&lt;/EndNote&gt;</w:instrText>
      </w:r>
      <w:r w:rsidRPr="004F2B4F">
        <w:rPr>
          <w:lang w:val="en-US"/>
        </w:rPr>
        <w:fldChar w:fldCharType="separate"/>
      </w:r>
      <w:r w:rsidRPr="004F2B4F">
        <w:rPr>
          <w:noProof/>
          <w:lang w:val="en-US"/>
        </w:rPr>
        <w:t>MacCormack (1969)</w:t>
      </w:r>
      <w:r w:rsidRPr="004F2B4F">
        <w:rPr>
          <w:lang w:val="en-US"/>
        </w:rPr>
        <w:fldChar w:fldCharType="end"/>
      </w:r>
      <w:r w:rsidRPr="004F2B4F">
        <w:rPr>
          <w:lang w:val="en-US"/>
        </w:rPr>
        <w:t xml:space="preserve"> is used. This scheme consists of a first order predictor step and a flux limited corrector step. The hydrostatic pressure is integrated using the midpoint rule and central differences, while the source terms and the turbulent stresses are integrated using an explicit Euler time integration. Formally the time integration is therefore first order accurate, but in regions where the turbulent stresses are negligible the scheme is of almost second order accuracy.</w:t>
      </w:r>
    </w:p>
    <w:p w:rsidR="00734E22" w:rsidRPr="004F2B4F" w:rsidRDefault="00734E22" w:rsidP="002603CC">
      <w:pPr>
        <w:rPr>
          <w:lang w:val="en-US"/>
        </w:rPr>
      </w:pPr>
    </w:p>
    <w:p w:rsidR="00A52150" w:rsidRPr="004F2B4F" w:rsidRDefault="00A52150" w:rsidP="002603CC">
      <w:pPr>
        <w:rPr>
          <w:lang w:val="en-US"/>
        </w:rPr>
      </w:pPr>
      <w:r w:rsidRPr="004F2B4F">
        <w:rPr>
          <w:lang w:val="en-US"/>
        </w:rPr>
        <w:t xml:space="preserve">The depth averaged horizontal momentum equation for </w:t>
      </w:r>
      <w:r w:rsidRPr="004F2B4F">
        <w:rPr>
          <w:position w:val="-6"/>
          <w:lang w:val="en-US"/>
        </w:rPr>
        <w:object w:dxaOrig="380" w:dyaOrig="260">
          <v:shape id="_x0000_i1203" type="#_x0000_t75" style="width:19.1pt;height:12pt" o:ole="">
            <v:imagedata r:id="rId401" o:title=""/>
          </v:shape>
          <o:OLEObject Type="Embed" ProgID="Equation.DSMT4" ShapeID="_x0000_i1203" DrawAspect="Content" ObjectID="_1487071029" r:id="rId402"/>
        </w:object>
      </w:r>
      <w:r w:rsidRPr="004F2B4F">
        <w:rPr>
          <w:lang w:val="en-US"/>
        </w:rPr>
        <w:t>is given by</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6900" w:dyaOrig="580">
          <v:shape id="_x0000_i1204" type="#_x0000_t75" style="width:345.25pt;height:29.45pt" o:ole="">
            <v:imagedata r:id="rId403" o:title=""/>
          </v:shape>
          <o:OLEObject Type="Embed" ProgID="Equation.DSMT4" ShapeID="_x0000_i1204" DrawAspect="Content" ObjectID="_1487071030" r:id="rId40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04" w:name="ZEqnNum973790"/>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144</w:instrText>
      </w:r>
      <w:r w:rsidR="00801832" w:rsidRPr="004F2B4F">
        <w:rPr>
          <w:lang w:val="en-US"/>
        </w:rPr>
        <w:fldChar w:fldCharType="end"/>
      </w:r>
      <w:r w:rsidR="00801832" w:rsidRPr="004F2B4F">
        <w:rPr>
          <w:lang w:val="en-US"/>
        </w:rPr>
        <w:instrText>)</w:instrText>
      </w:r>
      <w:bookmarkEnd w:id="504"/>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A first order accurate predictor step in time and space is then given as</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64"/>
          <w:lang w:val="en-US"/>
        </w:rPr>
        <w:object w:dxaOrig="6800" w:dyaOrig="1380">
          <v:shape id="_x0000_i1205" type="#_x0000_t75" style="width:340.9pt;height:69.25pt" o:ole="">
            <v:imagedata r:id="rId405" o:title=""/>
          </v:shape>
          <o:OLEObject Type="Embed" ProgID="Equation.DSMT4" ShapeID="_x0000_i1205" DrawAspect="Content" ObjectID="_1487071031" r:id="rId40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05" w:name="ZEqnNum94713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145</w:instrText>
      </w:r>
      <w:r w:rsidR="00801832" w:rsidRPr="004F2B4F">
        <w:rPr>
          <w:lang w:val="en-US"/>
        </w:rPr>
        <w:fldChar w:fldCharType="end"/>
      </w:r>
      <w:r w:rsidR="00801832" w:rsidRPr="004F2B4F">
        <w:rPr>
          <w:lang w:val="en-US"/>
        </w:rPr>
        <w:instrText>)</w:instrText>
      </w:r>
      <w:bookmarkEnd w:id="505"/>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r w:rsidRPr="004F2B4F">
        <w:rPr>
          <w:lang w:val="en-US"/>
        </w:rPr>
        <w:t xml:space="preserve">Here Pr represents a discretisation of the dynamic pressure; T the effect of (turbulent) viscosity and S </w:t>
      </w:r>
      <w:proofErr w:type="gramStart"/>
      <w:r w:rsidRPr="004F2B4F">
        <w:rPr>
          <w:lang w:val="en-US"/>
        </w:rPr>
        <w:t>includes</w:t>
      </w:r>
      <w:proofErr w:type="gramEnd"/>
      <w:r w:rsidRPr="004F2B4F">
        <w:rPr>
          <w:lang w:val="en-US"/>
        </w:rPr>
        <w:t xml:space="preserve"> all other source terms. The discretisation of the (turbulent) viscous terms is given by central differences:</w:t>
      </w:r>
    </w:p>
    <w:p w:rsidR="00A52150" w:rsidRPr="004F2B4F" w:rsidRDefault="00A52150" w:rsidP="002603CC">
      <w:pPr>
        <w:pStyle w:val="MTDisplayEquation"/>
        <w:rPr>
          <w:lang w:val="en-US"/>
        </w:rPr>
      </w:pPr>
      <w:r w:rsidRPr="004F2B4F">
        <w:rPr>
          <w:lang w:val="en-US"/>
        </w:rPr>
        <w:tab/>
      </w:r>
      <w:r w:rsidRPr="004F2B4F">
        <w:rPr>
          <w:position w:val="-96"/>
          <w:lang w:val="en-US"/>
        </w:rPr>
        <w:object w:dxaOrig="6180" w:dyaOrig="2020">
          <v:shape id="_x0000_i1206" type="#_x0000_t75" style="width:308.75pt;height:101.45pt" o:ole="">
            <v:imagedata r:id="rId407" o:title=""/>
          </v:shape>
          <o:OLEObject Type="Embed" ProgID="Equation.DSMT4" ShapeID="_x0000_i1206" DrawAspect="Content" ObjectID="_1487071032" r:id="rId40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146</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Here </w:t>
      </w:r>
      <w:r w:rsidRPr="004F2B4F">
        <w:rPr>
          <w:rFonts w:cs="Tahoma"/>
          <w:position w:val="-12"/>
          <w:lang w:val="en-US"/>
        </w:rPr>
        <w:object w:dxaOrig="560" w:dyaOrig="340">
          <v:shape id="_x0000_i1207" type="#_x0000_t75" style="width:27.8pt;height:17.45pt" o:ole="">
            <v:imagedata r:id="rId409" o:title=""/>
          </v:shape>
          <o:OLEObject Type="Embed" ProgID="Equation.DSMT4" ShapeID="_x0000_i1207" DrawAspect="Content" ObjectID="_1487071033" r:id="rId410"/>
        </w:object>
      </w:r>
      <w:r w:rsidRPr="004F2B4F">
        <w:rPr>
          <w:rFonts w:cs="Tahoma"/>
          <w:lang w:val="en-US"/>
        </w:rPr>
        <w:t xml:space="preserve"> and </w:t>
      </w:r>
      <w:r w:rsidRPr="004F2B4F">
        <w:rPr>
          <w:rFonts w:cs="Tahoma"/>
          <w:position w:val="-12"/>
          <w:lang w:val="en-US"/>
        </w:rPr>
        <w:object w:dxaOrig="660" w:dyaOrig="400">
          <v:shape id="_x0000_i1208" type="#_x0000_t75" style="width:32.75pt;height:20.2pt" o:ole="">
            <v:imagedata r:id="rId411" o:title=""/>
          </v:shape>
          <o:OLEObject Type="Embed" ProgID="Equation.DSMT4" ShapeID="_x0000_i1208" DrawAspect="Content" ObjectID="_1487071034" r:id="rId412"/>
        </w:object>
      </w:r>
      <w:r w:rsidRPr="004F2B4F">
        <w:rPr>
          <w:rFonts w:cs="Tahoma"/>
          <w:lang w:val="en-US"/>
        </w:rPr>
        <w:t xml:space="preserve"> are obtained from the surrounding points by simple linear interpolation.</w:t>
      </w:r>
    </w:p>
    <w:p w:rsidR="00A52150" w:rsidRPr="004F2B4F" w:rsidRDefault="00A52150" w:rsidP="002603CC">
      <w:pPr>
        <w:rPr>
          <w:rFonts w:cs="Tahoma"/>
          <w:lang w:val="en-US"/>
        </w:rPr>
      </w:pPr>
    </w:p>
    <w:p w:rsidR="00A52150" w:rsidRPr="004F2B4F" w:rsidRDefault="00A52150" w:rsidP="002603CC">
      <w:pPr>
        <w:rPr>
          <w:lang w:val="en-US"/>
        </w:rPr>
      </w:pPr>
      <w:r w:rsidRPr="004F2B4F">
        <w:rPr>
          <w:lang w:val="en-US"/>
        </w:rPr>
        <w:t>Due to the incompressible flow assumption the dynamic pressure does not have a separate time evolution equation, but instead it satisfies an elliptical equation in space. As such its effect cannot be calculated explicitly using values at the previous time level. However to improve the accuracy of the predictor step the effect of the dynamic pressure is included explicitly. To do this first the unknown pressure is decomposed as:</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10"/>
          <w:lang w:val="en-US"/>
        </w:rPr>
        <w:object w:dxaOrig="1780" w:dyaOrig="320">
          <v:shape id="_x0000_i1209" type="#_x0000_t75" style="width:89.45pt;height:15.8pt" o:ole="">
            <v:imagedata r:id="rId413" o:title=""/>
          </v:shape>
          <o:OLEObject Type="Embed" ProgID="Equation.DSMT4" ShapeID="_x0000_i1209" DrawAspect="Content" ObjectID="_1487071035" r:id="rId41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06" w:name="ZEqnNum786367"/>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147</w:instrText>
      </w:r>
      <w:r w:rsidR="00801832" w:rsidRPr="004F2B4F">
        <w:rPr>
          <w:lang w:val="en-US"/>
        </w:rPr>
        <w:fldChar w:fldCharType="end"/>
      </w:r>
      <w:r w:rsidR="00801832" w:rsidRPr="004F2B4F">
        <w:rPr>
          <w:lang w:val="en-US"/>
        </w:rPr>
        <w:instrText>)</w:instrText>
      </w:r>
      <w:bookmarkEnd w:id="506"/>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proofErr w:type="gramStart"/>
      <w:r w:rsidRPr="004F2B4F">
        <w:rPr>
          <w:rFonts w:cs="Tahoma"/>
          <w:lang w:val="en-US"/>
        </w:rPr>
        <w:t>where</w:t>
      </w:r>
      <w:proofErr w:type="gramEnd"/>
      <w:r w:rsidRPr="004F2B4F">
        <w:rPr>
          <w:rFonts w:cs="Tahoma"/>
          <w:lang w:val="en-US"/>
        </w:rPr>
        <w:t xml:space="preserve"> the difference in pressure</w:t>
      </w:r>
      <w:r w:rsidRPr="004F2B4F">
        <w:rPr>
          <w:rFonts w:cs="Tahoma"/>
          <w:position w:val="-10"/>
          <w:lang w:val="en-US"/>
        </w:rPr>
        <w:object w:dxaOrig="580" w:dyaOrig="320">
          <v:shape id="_x0000_i1210" type="#_x0000_t75" style="width:29.45pt;height:15.8pt" o:ole="">
            <v:imagedata r:id="rId415" o:title=""/>
          </v:shape>
          <o:OLEObject Type="Embed" ProgID="Equation.DSMT4" ShapeID="_x0000_i1210" DrawAspect="Content" ObjectID="_1487071036" r:id="rId416"/>
        </w:object>
      </w:r>
      <w:r w:rsidRPr="004F2B4F">
        <w:rPr>
          <w:rFonts w:cs="Tahoma"/>
          <w:lang w:val="en-US"/>
        </w:rPr>
        <w:t xml:space="preserve"> is generally small. </w:t>
      </w:r>
      <w:r w:rsidRPr="004F2B4F">
        <w:rPr>
          <w:lang w:val="en-US"/>
        </w:rPr>
        <w:t>In the predictor step the effect of the pressure is included explicitly using</w:t>
      </w:r>
      <w:r w:rsidRPr="004F2B4F">
        <w:rPr>
          <w:position w:val="-10"/>
          <w:lang w:val="en-US"/>
        </w:rPr>
        <w:object w:dxaOrig="420" w:dyaOrig="320">
          <v:shape id="_x0000_i1211" type="#_x0000_t75" style="width:20.2pt;height:15.8pt" o:ole="">
            <v:imagedata r:id="rId417" o:title=""/>
          </v:shape>
          <o:OLEObject Type="Embed" ProgID="Equation.DSMT4" ShapeID="_x0000_i1211" DrawAspect="Content" ObjectID="_1487071037" r:id="rId418"/>
        </w:object>
      </w:r>
      <w:r w:rsidRPr="004F2B4F">
        <w:rPr>
          <w:lang w:val="en-US"/>
        </w:rPr>
        <w:t xml:space="preserve">. In the corrector step the full Poisson equation is then solved </w:t>
      </w:r>
      <w:proofErr w:type="gramStart"/>
      <w:r w:rsidRPr="004F2B4F">
        <w:rPr>
          <w:lang w:val="en-US"/>
        </w:rPr>
        <w:t xml:space="preserve">for </w:t>
      </w:r>
      <w:proofErr w:type="gramEnd"/>
      <w:r w:rsidRPr="004F2B4F">
        <w:rPr>
          <w:position w:val="-10"/>
          <w:lang w:val="en-US"/>
        </w:rPr>
        <w:object w:dxaOrig="580" w:dyaOrig="320">
          <v:shape id="_x0000_i1212" type="#_x0000_t75" style="width:29.45pt;height:15.8pt" o:ole="">
            <v:imagedata r:id="rId419" o:title=""/>
          </v:shape>
          <o:OLEObject Type="Embed" ProgID="Equation.DSMT4" ShapeID="_x0000_i1212" DrawAspect="Content" ObjectID="_1487071038" r:id="rId420"/>
        </w:object>
      </w:r>
      <w:r w:rsidRPr="004F2B4F">
        <w:rPr>
          <w:lang w:val="en-US"/>
        </w:rPr>
        <w:t xml:space="preserve">. The pressure term in the predictor step is thus given as </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position w:val="-20"/>
          <w:lang w:val="en-US"/>
        </w:rPr>
        <w:object w:dxaOrig="7820" w:dyaOrig="620">
          <v:shape id="_x0000_i1213" type="#_x0000_t75" style="width:391.1pt;height:30pt" o:ole="">
            <v:imagedata r:id="rId421" o:title=""/>
          </v:shape>
          <o:OLEObject Type="Embed" ProgID="Equation.DSMT4" ShapeID="_x0000_i1213" DrawAspect="Content" ObjectID="_1487071039" r:id="rId42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148</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r w:rsidRPr="004F2B4F">
        <w:rPr>
          <w:lang w:val="en-US"/>
        </w:rPr>
        <w:t xml:space="preserve">Here </w:t>
      </w:r>
      <w:r w:rsidRPr="004F2B4F">
        <w:rPr>
          <w:position w:val="-10"/>
          <w:lang w:val="en-US"/>
        </w:rPr>
        <w:object w:dxaOrig="480" w:dyaOrig="320">
          <v:shape id="_x0000_i1214" type="#_x0000_t75" style="width:24pt;height:15.8pt" o:ole="">
            <v:imagedata r:id="rId423" o:title=""/>
          </v:shape>
          <o:OLEObject Type="Embed" ProgID="Equation.DSMT4" ShapeID="_x0000_i1214" DrawAspect="Content" ObjectID="_1487071040" r:id="rId424"/>
        </w:object>
      </w:r>
      <w:r w:rsidRPr="004F2B4F">
        <w:rPr>
          <w:lang w:val="en-US"/>
        </w:rPr>
        <w:t>represents the average pressure over the vertical which is approximated with</w:t>
      </w:r>
      <w:r w:rsidRPr="004F2B4F">
        <w:rPr>
          <w:position w:val="-10"/>
          <w:lang w:val="en-US"/>
        </w:rPr>
        <w:object w:dxaOrig="1240" w:dyaOrig="320">
          <v:shape id="_x0000_i1215" type="#_x0000_t75" style="width:61.65pt;height:15.8pt" o:ole="">
            <v:imagedata r:id="rId425" o:title=""/>
          </v:shape>
          <o:OLEObject Type="Embed" ProgID="Equation.DSMT4" ShapeID="_x0000_i1215" DrawAspect="Content" ObjectID="_1487071041" r:id="rId426"/>
        </w:object>
      </w:r>
      <w:r w:rsidRPr="004F2B4F">
        <w:rPr>
          <w:lang w:val="en-US"/>
        </w:rPr>
        <w:t xml:space="preserve">, in which </w:t>
      </w:r>
      <w:r w:rsidRPr="004F2B4F">
        <w:rPr>
          <w:position w:val="-10"/>
          <w:lang w:val="en-US"/>
        </w:rPr>
        <w:object w:dxaOrig="480" w:dyaOrig="320">
          <v:shape id="_x0000_i1216" type="#_x0000_t75" style="width:24pt;height:15.8pt" o:ole="">
            <v:imagedata r:id="rId427" o:title=""/>
          </v:shape>
          <o:OLEObject Type="Embed" ProgID="Equation.DSMT4" ShapeID="_x0000_i1216" DrawAspect="Content" ObjectID="_1487071042" r:id="rId428"/>
        </w:object>
      </w:r>
      <w:r w:rsidRPr="004F2B4F">
        <w:rPr>
          <w:lang w:val="en-US"/>
        </w:rPr>
        <w:t xml:space="preserve"> is the pressure at the bottom. Furthermore </w:t>
      </w:r>
      <w:r w:rsidRPr="004F2B4F">
        <w:rPr>
          <w:position w:val="-12"/>
          <w:lang w:val="en-US"/>
        </w:rPr>
        <w:object w:dxaOrig="480" w:dyaOrig="340">
          <v:shape id="_x0000_i1217" type="#_x0000_t75" style="width:24pt;height:17.45pt" o:ole="">
            <v:imagedata r:id="rId429" o:title=""/>
          </v:shape>
          <o:OLEObject Type="Embed" ProgID="Equation.DSMT4" ShapeID="_x0000_i1217" DrawAspect="Content" ObjectID="_1487071043" r:id="rId430"/>
        </w:object>
      </w:r>
      <w:r w:rsidRPr="004F2B4F">
        <w:rPr>
          <w:lang w:val="en-US"/>
        </w:rPr>
        <w:t xml:space="preserve"> is given as</w:t>
      </w:r>
      <w:r w:rsidRPr="004F2B4F">
        <w:rPr>
          <w:position w:val="-14"/>
          <w:lang w:val="en-US"/>
        </w:rPr>
        <w:object w:dxaOrig="1980" w:dyaOrig="380">
          <v:shape id="_x0000_i1218" type="#_x0000_t75" style="width:98.75pt;height:19.1pt" o:ole="">
            <v:imagedata r:id="rId431" o:title=""/>
          </v:shape>
          <o:OLEObject Type="Embed" ProgID="Equation.DSMT4" ShapeID="_x0000_i1218" DrawAspect="Content" ObjectID="_1487071044" r:id="rId432"/>
        </w:object>
      </w:r>
      <w:r w:rsidRPr="004F2B4F">
        <w:rPr>
          <w:lang w:val="en-US"/>
        </w:rPr>
        <w:t>.</w:t>
      </w:r>
    </w:p>
    <w:p w:rsidR="00A52150" w:rsidRPr="004F2B4F" w:rsidRDefault="00A52150" w:rsidP="002603CC">
      <w:pPr>
        <w:rPr>
          <w:rFonts w:cs="Tahoma"/>
          <w:lang w:val="en-US"/>
        </w:rPr>
      </w:pPr>
    </w:p>
    <w:p w:rsidR="00A52150" w:rsidRPr="004F2B4F" w:rsidRDefault="00A52150" w:rsidP="002603CC">
      <w:pPr>
        <w:rPr>
          <w:rFonts w:cs="Tahoma"/>
          <w:lang w:val="en-US"/>
        </w:rPr>
      </w:pPr>
      <w:r w:rsidRPr="004F2B4F">
        <w:rPr>
          <w:rFonts w:cs="Tahoma"/>
          <w:lang w:val="en-US"/>
        </w:rPr>
        <w:t xml:space="preserve">Currently </w:t>
      </w:r>
      <w:r w:rsidRPr="004F2B4F">
        <w:rPr>
          <w:rFonts w:cs="Tahoma"/>
          <w:lang w:val="en-US"/>
        </w:rPr>
        <w:fldChar w:fldCharType="begin"/>
      </w:r>
      <w:r w:rsidRPr="004F2B4F">
        <w:rPr>
          <w:rFonts w:cs="Tahoma"/>
          <w:lang w:val="en-US"/>
        </w:rPr>
        <w:instrText xml:space="preserve"> GOTOBUTTON ZEqnNum947132  \* MERGEFORMAT </w:instrText>
      </w:r>
      <w:r w:rsidRPr="004F2B4F">
        <w:rPr>
          <w:rFonts w:cs="Tahoma"/>
          <w:lang w:val="en-US"/>
        </w:rPr>
        <w:fldChar w:fldCharType="begin"/>
      </w:r>
      <w:r w:rsidRPr="004F2B4F">
        <w:rPr>
          <w:rFonts w:cs="Tahoma"/>
          <w:lang w:val="en-US"/>
        </w:rPr>
        <w:instrText xml:space="preserve"> REF ZEqnNum947132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145</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is formulated with the depth integrated momentum as the primitive variable, and not the depth averaged velocity. To reformulate </w:t>
      </w:r>
      <w:r w:rsidRPr="004F2B4F">
        <w:rPr>
          <w:rFonts w:cs="Tahoma"/>
          <w:lang w:val="en-US"/>
        </w:rPr>
        <w:fldChar w:fldCharType="begin"/>
      </w:r>
      <w:r w:rsidRPr="004F2B4F">
        <w:rPr>
          <w:rFonts w:cs="Tahoma"/>
          <w:lang w:val="en-US"/>
        </w:rPr>
        <w:instrText xml:space="preserve"> GOTOBUTTON ZEqnNum947132  \* MERGEFORMAT </w:instrText>
      </w:r>
      <w:r w:rsidRPr="004F2B4F">
        <w:rPr>
          <w:rFonts w:cs="Tahoma"/>
          <w:lang w:val="en-US"/>
        </w:rPr>
        <w:fldChar w:fldCharType="begin"/>
      </w:r>
      <w:r w:rsidRPr="004F2B4F">
        <w:rPr>
          <w:rFonts w:cs="Tahoma"/>
          <w:lang w:val="en-US"/>
        </w:rPr>
        <w:instrText xml:space="preserve"> REF ZEqnNum947132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145</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in terms of </w:t>
      </w:r>
      <w:r w:rsidRPr="004F2B4F">
        <w:rPr>
          <w:rFonts w:cs="Tahoma"/>
          <w:position w:val="-6"/>
          <w:lang w:val="en-US"/>
        </w:rPr>
        <w:object w:dxaOrig="240" w:dyaOrig="260">
          <v:shape id="_x0000_i1219" type="#_x0000_t75" style="width:12pt;height:12pt" o:ole="">
            <v:imagedata r:id="rId433" o:title=""/>
          </v:shape>
          <o:OLEObject Type="Embed" ProgID="Equation.DSMT4" ShapeID="_x0000_i1219" DrawAspect="Content" ObjectID="_1487071045" r:id="rId434"/>
        </w:object>
      </w:r>
      <w:r w:rsidRPr="004F2B4F">
        <w:rPr>
          <w:rFonts w:cs="Tahoma"/>
          <w:lang w:val="en-US"/>
        </w:rPr>
        <w:t xml:space="preserve">we use the method by </w:t>
      </w:r>
      <w:r w:rsidRPr="004F2B4F">
        <w:rPr>
          <w:rFonts w:cs="Tahoma"/>
          <w:lang w:val="en-US"/>
        </w:rPr>
        <w:fldChar w:fldCharType="begin"/>
      </w:r>
      <w:r w:rsidRPr="004F2B4F">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4F2B4F">
        <w:rPr>
          <w:rFonts w:cs="Tahoma"/>
          <w:lang w:val="en-US"/>
        </w:rPr>
        <w:fldChar w:fldCharType="separate"/>
      </w:r>
      <w:r w:rsidRPr="004F2B4F">
        <w:rPr>
          <w:rFonts w:cs="Tahoma"/>
          <w:noProof/>
          <w:lang w:val="en-US"/>
        </w:rPr>
        <w:t>Stelling and Duinmeijer (2003)</w:t>
      </w:r>
      <w:r w:rsidRPr="004F2B4F">
        <w:rPr>
          <w:rFonts w:cs="Tahoma"/>
          <w:lang w:val="en-US"/>
        </w:rPr>
        <w:fldChar w:fldCharType="end"/>
      </w:r>
      <w:r w:rsidRPr="004F2B4F">
        <w:rPr>
          <w:rFonts w:cs="Tahoma"/>
          <w:lang w:val="en-US"/>
        </w:rPr>
        <w:t xml:space="preserve">. First note that </w:t>
      </w:r>
      <w:r w:rsidRPr="004F2B4F">
        <w:rPr>
          <w:rFonts w:cs="Tahoma"/>
          <w:position w:val="-16"/>
          <w:lang w:val="en-US"/>
        </w:rPr>
        <w:object w:dxaOrig="800" w:dyaOrig="420">
          <v:shape id="_x0000_i1220" type="#_x0000_t75" style="width:40.35pt;height:20.2pt" o:ole="">
            <v:imagedata r:id="rId435" o:title=""/>
          </v:shape>
          <o:OLEObject Type="Embed" ProgID="Equation.DSMT4" ShapeID="_x0000_i1220" DrawAspect="Content" ObjectID="_1487071046" r:id="rId436"/>
        </w:object>
      </w:r>
      <w:r w:rsidRPr="004F2B4F">
        <w:rPr>
          <w:rFonts w:cs="Tahoma"/>
          <w:lang w:val="en-US"/>
        </w:rPr>
        <w:t xml:space="preserve"> and </w:t>
      </w:r>
      <w:r w:rsidRPr="004F2B4F">
        <w:rPr>
          <w:rFonts w:cs="Tahoma"/>
          <w:position w:val="-16"/>
          <w:lang w:val="en-US"/>
        </w:rPr>
        <w:object w:dxaOrig="800" w:dyaOrig="420">
          <v:shape id="_x0000_i1221" type="#_x0000_t75" style="width:40.35pt;height:20.2pt" o:ole="">
            <v:imagedata r:id="rId437" o:title=""/>
          </v:shape>
          <o:OLEObject Type="Embed" ProgID="Equation.DSMT4" ShapeID="_x0000_i1221" DrawAspect="Content" ObjectID="_1487071047" r:id="rId438"/>
        </w:object>
      </w:r>
      <w:r w:rsidRPr="004F2B4F">
        <w:rPr>
          <w:rFonts w:cs="Tahoma"/>
          <w:lang w:val="en-US"/>
        </w:rPr>
        <w:t xml:space="preserve"> are approximated as </w:t>
      </w:r>
      <w:r w:rsidRPr="004F2B4F">
        <w:rPr>
          <w:rFonts w:cs="Tahoma"/>
          <w:position w:val="-12"/>
          <w:lang w:val="en-US"/>
        </w:rPr>
        <w:object w:dxaOrig="920" w:dyaOrig="360">
          <v:shape id="_x0000_i1222" type="#_x0000_t75" style="width:45.25pt;height:19.1pt" o:ole="">
            <v:imagedata r:id="rId439" o:title=""/>
          </v:shape>
          <o:OLEObject Type="Embed" ProgID="Equation.DSMT4" ShapeID="_x0000_i1222" DrawAspect="Content" ObjectID="_1487071048" r:id="rId440"/>
        </w:object>
      </w:r>
      <w:r w:rsidRPr="004F2B4F">
        <w:rPr>
          <w:rFonts w:cs="Tahoma"/>
          <w:lang w:val="en-US"/>
        </w:rPr>
        <w:t xml:space="preserve"> </w:t>
      </w:r>
      <w:proofErr w:type="gramStart"/>
      <w:r w:rsidRPr="004F2B4F">
        <w:rPr>
          <w:rFonts w:cs="Tahoma"/>
          <w:lang w:val="en-US"/>
        </w:rPr>
        <w:t xml:space="preserve">and </w:t>
      </w:r>
      <w:proofErr w:type="gramEnd"/>
      <w:r w:rsidRPr="004F2B4F">
        <w:rPr>
          <w:rFonts w:cs="Tahoma"/>
          <w:position w:val="-8"/>
          <w:lang w:val="en-US"/>
        </w:rPr>
        <w:object w:dxaOrig="920" w:dyaOrig="320">
          <v:shape id="_x0000_i1223" type="#_x0000_t75" style="width:45.25pt;height:15.8pt" o:ole="">
            <v:imagedata r:id="rId441" o:title=""/>
          </v:shape>
          <o:OLEObject Type="Embed" ProgID="Equation.DSMT4" ShapeID="_x0000_i1223" DrawAspect="Content" ObjectID="_1487071049" r:id="rId442"/>
        </w:object>
      </w:r>
      <w:r w:rsidRPr="004F2B4F">
        <w:rPr>
          <w:rFonts w:cs="Tahoma"/>
          <w:lang w:val="en-US"/>
        </w:rPr>
        <w:t xml:space="preserve">. Now using </w:t>
      </w:r>
      <w:r w:rsidRPr="004F2B4F">
        <w:rPr>
          <w:rFonts w:cs="Tahoma"/>
          <w:lang w:val="en-US"/>
        </w:rPr>
        <w:fldChar w:fldCharType="begin"/>
      </w:r>
      <w:r w:rsidRPr="004F2B4F">
        <w:rPr>
          <w:rFonts w:cs="Tahoma"/>
          <w:lang w:val="en-US"/>
        </w:rPr>
        <w:instrText xml:space="preserve"> GOTOBUTTON ZEqnNum570839  \* MERGEFORMAT </w:instrText>
      </w:r>
      <w:r w:rsidRPr="004F2B4F">
        <w:rPr>
          <w:rFonts w:cs="Tahoma"/>
          <w:lang w:val="en-US"/>
        </w:rPr>
        <w:fldChar w:fldCharType="begin"/>
      </w:r>
      <w:r w:rsidRPr="004F2B4F">
        <w:rPr>
          <w:rFonts w:cs="Tahoma"/>
          <w:lang w:val="en-US"/>
        </w:rPr>
        <w:instrText xml:space="preserve"> REF ZEqnNum570839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137</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w:t>
      </w:r>
      <w:r w:rsidRPr="004F2B4F">
        <w:rPr>
          <w:rFonts w:cs="Tahoma"/>
          <w:position w:val="-16"/>
          <w:lang w:val="en-US"/>
        </w:rPr>
        <w:object w:dxaOrig="800" w:dyaOrig="420">
          <v:shape id="_x0000_i1224" type="#_x0000_t75" style="width:40.35pt;height:20.2pt" o:ole="">
            <v:imagedata r:id="rId443" o:title=""/>
          </v:shape>
          <o:OLEObject Type="Embed" ProgID="Equation.DSMT4" ShapeID="_x0000_i1224" DrawAspect="Content" ObjectID="_1487071050" r:id="rId444"/>
        </w:object>
      </w:r>
      <w:r w:rsidRPr="004F2B4F">
        <w:rPr>
          <w:rFonts w:cs="Tahoma"/>
          <w:lang w:val="en-US"/>
        </w:rPr>
        <w:t xml:space="preserve"> is equivalent to:</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6399" w:dyaOrig="620">
          <v:shape id="_x0000_i1225" type="#_x0000_t75" style="width:319.65pt;height:30pt" o:ole="">
            <v:imagedata r:id="rId445" o:title=""/>
          </v:shape>
          <o:OLEObject Type="Embed" ProgID="Equation.DSMT4" ShapeID="_x0000_i1225" DrawAspect="Content" ObjectID="_1487071051" r:id="rId446"/>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07" w:name="ZEqnNum191993"/>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149</w:instrText>
      </w:r>
      <w:r w:rsidR="00801832" w:rsidRPr="004F2B4F">
        <w:rPr>
          <w:lang w:val="en-US"/>
        </w:rPr>
        <w:fldChar w:fldCharType="end"/>
      </w:r>
      <w:r w:rsidR="00801832" w:rsidRPr="004F2B4F">
        <w:rPr>
          <w:lang w:val="en-US"/>
        </w:rPr>
        <w:instrText>)</w:instrText>
      </w:r>
      <w:bookmarkEnd w:id="507"/>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14"/>
          <w:lang w:val="en-US"/>
        </w:rPr>
        <w:object w:dxaOrig="7339" w:dyaOrig="380">
          <v:shape id="_x0000_i1226" type="#_x0000_t75" style="width:367.1pt;height:19.1pt" o:ole="">
            <v:imagedata r:id="rId447" o:title=""/>
          </v:shape>
          <o:OLEObject Type="Embed" ProgID="Equation.DSMT4" ShapeID="_x0000_i1226" DrawAspect="Content" ObjectID="_1487071052" r:id="rId448"/>
        </w:object>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Substituting </w:t>
      </w:r>
      <w:r w:rsidRPr="004F2B4F">
        <w:rPr>
          <w:rFonts w:cs="Tahoma"/>
          <w:lang w:val="en-US"/>
        </w:rPr>
        <w:fldChar w:fldCharType="begin"/>
      </w:r>
      <w:r w:rsidRPr="004F2B4F">
        <w:rPr>
          <w:rFonts w:cs="Tahoma"/>
          <w:lang w:val="en-US"/>
        </w:rPr>
        <w:instrText xml:space="preserve"> GOTOBUTTON ZEqnNum191993  \* MERGEFORMAT </w:instrText>
      </w:r>
      <w:r w:rsidRPr="004F2B4F">
        <w:rPr>
          <w:rFonts w:cs="Tahoma"/>
          <w:lang w:val="en-US"/>
        </w:rPr>
        <w:fldChar w:fldCharType="begin"/>
      </w:r>
      <w:r w:rsidRPr="004F2B4F">
        <w:rPr>
          <w:rFonts w:cs="Tahoma"/>
          <w:lang w:val="en-US"/>
        </w:rPr>
        <w:instrText xml:space="preserve"> REF ZEqnNum191993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149</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into </w:t>
      </w:r>
      <w:r w:rsidRPr="004F2B4F">
        <w:rPr>
          <w:rFonts w:cs="Tahoma"/>
          <w:lang w:val="en-US"/>
        </w:rPr>
        <w:fldChar w:fldCharType="begin"/>
      </w:r>
      <w:r w:rsidRPr="004F2B4F">
        <w:rPr>
          <w:rFonts w:cs="Tahoma"/>
          <w:lang w:val="en-US"/>
        </w:rPr>
        <w:instrText xml:space="preserve"> GOTOBUTTON ZEqnNum947132  \* MERGEFORMAT </w:instrText>
      </w:r>
      <w:r w:rsidRPr="004F2B4F">
        <w:rPr>
          <w:rFonts w:cs="Tahoma"/>
          <w:lang w:val="en-US"/>
        </w:rPr>
        <w:fldChar w:fldCharType="begin"/>
      </w:r>
      <w:r w:rsidRPr="004F2B4F">
        <w:rPr>
          <w:rFonts w:cs="Tahoma"/>
          <w:lang w:val="en-US"/>
        </w:rPr>
        <w:instrText xml:space="preserve"> REF ZEqnNum947132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145</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the full expressions (including those </w:t>
      </w:r>
      <w:proofErr w:type="gramStart"/>
      <w:r w:rsidRPr="004F2B4F">
        <w:rPr>
          <w:rFonts w:cs="Tahoma"/>
          <w:lang w:val="en-US"/>
        </w:rPr>
        <w:t xml:space="preserve">for </w:t>
      </w:r>
      <w:proofErr w:type="gramEnd"/>
      <w:r w:rsidRPr="004F2B4F">
        <w:rPr>
          <w:rFonts w:cs="Tahoma"/>
          <w:position w:val="-8"/>
          <w:lang w:val="en-US"/>
        </w:rPr>
        <w:object w:dxaOrig="440" w:dyaOrig="300">
          <v:shape id="_x0000_i1227" type="#_x0000_t75" style="width:21.8pt;height:15.25pt" o:ole="">
            <v:imagedata r:id="rId449" o:title=""/>
          </v:shape>
          <o:OLEObject Type="Embed" ProgID="Equation.DSMT4" ShapeID="_x0000_i1227" DrawAspect="Content" ObjectID="_1487071053" r:id="rId450"/>
        </w:object>
      </w:r>
      <w:r w:rsidRPr="004F2B4F">
        <w:rPr>
          <w:rFonts w:cs="Tahoma"/>
          <w:lang w:val="en-US"/>
        </w:rPr>
        <w:t>) become:</w:t>
      </w:r>
    </w:p>
    <w:p w:rsidR="00A52150" w:rsidRPr="004F2B4F" w:rsidRDefault="00A52150" w:rsidP="002603CC">
      <w:pPr>
        <w:pStyle w:val="MTDisplayEquation"/>
        <w:rPr>
          <w:lang w:val="en-US"/>
        </w:rPr>
      </w:pPr>
      <w:r w:rsidRPr="004F2B4F">
        <w:rPr>
          <w:lang w:val="en-US"/>
        </w:rPr>
        <w:tab/>
      </w:r>
      <w:r w:rsidRPr="004F2B4F">
        <w:rPr>
          <w:position w:val="-120"/>
          <w:lang w:val="en-US"/>
        </w:rPr>
        <w:object w:dxaOrig="7460" w:dyaOrig="2500">
          <v:shape id="_x0000_i1228" type="#_x0000_t75" style="width:373.65pt;height:124.9pt" o:ole="">
            <v:imagedata r:id="rId451" o:title=""/>
          </v:shape>
          <o:OLEObject Type="Embed" ProgID="Equation.DSMT4" ShapeID="_x0000_i1228" DrawAspect="Content" ObjectID="_1487071054" r:id="rId45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08" w:name="ZEqnNum18417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150</w:instrText>
      </w:r>
      <w:r w:rsidR="00801832" w:rsidRPr="004F2B4F">
        <w:rPr>
          <w:lang w:val="en-US"/>
        </w:rPr>
        <w:fldChar w:fldCharType="end"/>
      </w:r>
      <w:r w:rsidR="00801832" w:rsidRPr="004F2B4F">
        <w:rPr>
          <w:lang w:val="en-US"/>
        </w:rPr>
        <w:instrText>)</w:instrText>
      </w:r>
      <w:bookmarkEnd w:id="508"/>
      <w:r w:rsidR="00801832" w:rsidRPr="004F2B4F">
        <w:rPr>
          <w:lang w:val="en-US"/>
        </w:rPr>
        <w:fldChar w:fldCharType="end"/>
      </w:r>
    </w:p>
    <w:p w:rsidR="00A52150" w:rsidRPr="004F2B4F" w:rsidRDefault="00A52150" w:rsidP="002603CC">
      <w:pPr>
        <w:rPr>
          <w:rFonts w:cs="Tahoma"/>
          <w:lang w:val="en-US"/>
        </w:rPr>
      </w:pPr>
      <w:r w:rsidRPr="004F2B4F">
        <w:rPr>
          <w:rFonts w:cs="Tahoma"/>
          <w:lang w:val="en-US"/>
        </w:rPr>
        <w:t xml:space="preserve">Where we again use a first order upwind interpolation for </w:t>
      </w:r>
      <w:r w:rsidRPr="004F2B4F">
        <w:rPr>
          <w:rFonts w:cs="Tahoma"/>
          <w:position w:val="-10"/>
          <w:lang w:val="en-US"/>
        </w:rPr>
        <w:object w:dxaOrig="480" w:dyaOrig="320">
          <v:shape id="_x0000_i1229" type="#_x0000_t75" style="width:24pt;height:15.8pt" o:ole="">
            <v:imagedata r:id="rId453" o:title=""/>
          </v:shape>
          <o:OLEObject Type="Embed" ProgID="Equation.DSMT4" ShapeID="_x0000_i1229" DrawAspect="Content" ObjectID="_1487071055" r:id="rId454"/>
        </w:object>
      </w:r>
      <w:r w:rsidRPr="004F2B4F">
        <w:rPr>
          <w:rFonts w:cs="Tahoma"/>
          <w:lang w:val="en-US"/>
        </w:rPr>
        <w:t>and</w:t>
      </w:r>
      <w:r w:rsidRPr="004F2B4F">
        <w:rPr>
          <w:rFonts w:cs="Tahoma"/>
          <w:position w:val="-10"/>
          <w:lang w:val="en-US"/>
        </w:rPr>
        <w:object w:dxaOrig="480" w:dyaOrig="320">
          <v:shape id="_x0000_i1230" type="#_x0000_t75" style="width:24pt;height:15.8pt" o:ole="">
            <v:imagedata r:id="rId455" o:title=""/>
          </v:shape>
          <o:OLEObject Type="Embed" ProgID="Equation.DSMT4" ShapeID="_x0000_i1230" DrawAspect="Content" ObjectID="_1487071056" r:id="rId456"/>
        </w:object>
      </w:r>
      <w:r w:rsidRPr="004F2B4F">
        <w:rPr>
          <w:rFonts w:cs="Tahoma"/>
          <w:lang w:val="en-US"/>
        </w:rPr>
        <w:t xml:space="preserve">. This is exactly the approximation used by </w:t>
      </w:r>
      <w:r w:rsidRPr="004F2B4F">
        <w:rPr>
          <w:rFonts w:cs="Tahoma"/>
          <w:lang w:val="en-US"/>
        </w:rPr>
        <w:fldChar w:fldCharType="begin"/>
      </w:r>
      <w:r w:rsidRPr="004F2B4F">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4F2B4F">
        <w:rPr>
          <w:rFonts w:cs="Tahoma"/>
          <w:lang w:val="en-US"/>
        </w:rPr>
        <w:fldChar w:fldCharType="separate"/>
      </w:r>
      <w:r w:rsidRPr="004F2B4F">
        <w:rPr>
          <w:rFonts w:cs="Tahoma"/>
          <w:noProof/>
          <w:lang w:val="en-US"/>
        </w:rPr>
        <w:t>Stelling and Duinmeijer (2003)</w:t>
      </w:r>
      <w:r w:rsidRPr="004F2B4F">
        <w:rPr>
          <w:rFonts w:cs="Tahoma"/>
          <w:lang w:val="en-US"/>
        </w:rPr>
        <w:fldChar w:fldCharType="end"/>
      </w:r>
      <w:r w:rsidRPr="004F2B4F">
        <w:rPr>
          <w:rFonts w:cs="Tahoma"/>
          <w:lang w:val="en-US"/>
        </w:rPr>
        <w:t xml:space="preserve"> and is fully momentum conservative. </w:t>
      </w:r>
    </w:p>
    <w:p w:rsidR="00A52150" w:rsidRPr="004F2B4F" w:rsidRDefault="00A52150" w:rsidP="002603CC">
      <w:pPr>
        <w:rPr>
          <w:lang w:val="en-US"/>
        </w:rPr>
      </w:pPr>
      <w:r w:rsidRPr="004F2B4F">
        <w:rPr>
          <w:lang w:val="en-US"/>
        </w:rPr>
        <w:t xml:space="preserve">The predictor step </w:t>
      </w:r>
      <w:r w:rsidRPr="004F2B4F">
        <w:rPr>
          <w:lang w:val="en-US"/>
        </w:rPr>
        <w:fldChar w:fldCharType="begin"/>
      </w:r>
      <w:r w:rsidRPr="004F2B4F">
        <w:rPr>
          <w:lang w:val="en-US"/>
        </w:rPr>
        <w:instrText xml:space="preserve"> GOTOBUTTON ZEqnNum184179  \* MERGEFORMAT </w:instrText>
      </w:r>
      <w:r w:rsidR="00883631" w:rsidRPr="004F2B4F">
        <w:rPr>
          <w:lang w:val="en-US"/>
        </w:rPr>
        <w:fldChar w:fldCharType="begin"/>
      </w:r>
      <w:r w:rsidR="00883631" w:rsidRPr="004F2B4F">
        <w:rPr>
          <w:lang w:val="en-US"/>
        </w:rPr>
        <w:instrText xml:space="preserve"> REF ZEqnNum184179 \! \* MERGEFORMAT </w:instrText>
      </w:r>
      <w:r w:rsidR="00883631" w:rsidRPr="004F2B4F">
        <w:rPr>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150</w:instrText>
      </w:r>
      <w:r w:rsidR="000C1056" w:rsidRPr="004F2B4F">
        <w:rPr>
          <w:lang w:val="en-US"/>
        </w:rPr>
        <w:instrText>)</w:instrText>
      </w:r>
      <w:r w:rsidR="00883631" w:rsidRPr="004F2B4F">
        <w:rPr>
          <w:lang w:val="en-US"/>
        </w:rPr>
        <w:fldChar w:fldCharType="end"/>
      </w:r>
      <w:r w:rsidRPr="004F2B4F">
        <w:rPr>
          <w:lang w:val="en-US"/>
        </w:rPr>
        <w:fldChar w:fldCharType="end"/>
      </w:r>
      <w:r w:rsidRPr="004F2B4F">
        <w:rPr>
          <w:lang w:val="en-US"/>
        </w:rPr>
        <w:t xml:space="preserve"> is first order accurate in both space and time due to the use of upwind approximations for and Euler explicit time integration for the advective terms, and first order time integration for the source/viscous terms. This level of accuracy is acceptable near shore, where strong non-linearity (wave breaking, flooding and drying) will force the use of small steps in space and time anyway. However, in the region where waves only slowly change (e.g. shoaling/refraction on mild slopes), the first order approximations suffer from significant numerical damping. To improve the accuracy of the numerical model in these regions a corrector step is implemented after the predictor step. </w:t>
      </w:r>
    </w:p>
    <w:p w:rsidR="00A52150" w:rsidRPr="004F2B4F" w:rsidRDefault="00A52150" w:rsidP="002603CC">
      <w:pPr>
        <w:rPr>
          <w:lang w:val="en-US"/>
        </w:rPr>
      </w:pPr>
    </w:p>
    <w:p w:rsidR="00A52150" w:rsidRPr="004F2B4F" w:rsidRDefault="00A52150" w:rsidP="002603CC">
      <w:pPr>
        <w:rPr>
          <w:lang w:val="en-US"/>
        </w:rPr>
      </w:pPr>
      <w:r w:rsidRPr="004F2B4F">
        <w:rPr>
          <w:lang w:val="en-US"/>
        </w:rPr>
        <w:t>The corrector step is given by:</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62"/>
          <w:lang w:val="en-US"/>
        </w:rPr>
        <w:object w:dxaOrig="6820" w:dyaOrig="1340">
          <v:shape id="_x0000_i1231" type="#_x0000_t75" style="width:341.45pt;height:67.65pt" o:ole="">
            <v:imagedata r:id="rId457" o:title=""/>
          </v:shape>
          <o:OLEObject Type="Embed" ProgID="Equation.DSMT4" ShapeID="_x0000_i1231" DrawAspect="Content" ObjectID="_1487071057" r:id="rId45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151</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Or, when formulated in terms of the depth averaged velocity</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126"/>
          <w:lang w:val="en-US"/>
        </w:rPr>
        <w:object w:dxaOrig="7020" w:dyaOrig="2620">
          <v:shape id="_x0000_i1232" type="#_x0000_t75" style="width:350.75pt;height:131.45pt" o:ole="">
            <v:imagedata r:id="rId459" o:title=""/>
          </v:shape>
          <o:OLEObject Type="Embed" ProgID="Equation.DSMT4" ShapeID="_x0000_i1232" DrawAspect="Content" ObjectID="_1487071058" r:id="rId460"/>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09" w:name="ZEqnNum382659"/>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152</w:instrText>
      </w:r>
      <w:r w:rsidR="00801832" w:rsidRPr="004F2B4F">
        <w:rPr>
          <w:lang w:val="en-US"/>
        </w:rPr>
        <w:fldChar w:fldCharType="end"/>
      </w:r>
      <w:r w:rsidR="00801832" w:rsidRPr="004F2B4F">
        <w:rPr>
          <w:lang w:val="en-US"/>
        </w:rPr>
        <w:instrText>)</w:instrText>
      </w:r>
      <w:bookmarkEnd w:id="509"/>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lang w:val="en-US"/>
        </w:rPr>
      </w:pPr>
      <w:r w:rsidRPr="004F2B4F">
        <w:rPr>
          <w:lang w:val="en-US"/>
        </w:rPr>
        <w:t xml:space="preserve">The values of </w:t>
      </w:r>
      <w:r w:rsidRPr="004F2B4F">
        <w:rPr>
          <w:position w:val="-8"/>
          <w:lang w:val="en-US"/>
        </w:rPr>
        <w:object w:dxaOrig="620" w:dyaOrig="300">
          <v:shape id="_x0000_i1233" type="#_x0000_t75" style="width:30pt;height:15.25pt" o:ole="">
            <v:imagedata r:id="rId461" o:title=""/>
          </v:shape>
          <o:OLEObject Type="Embed" ProgID="Equation.DSMT4" ShapeID="_x0000_i1233" DrawAspect="Content" ObjectID="_1487071059" r:id="rId462"/>
        </w:object>
      </w:r>
      <w:r w:rsidRPr="004F2B4F">
        <w:rPr>
          <w:lang w:val="en-US"/>
        </w:rPr>
        <w:t xml:space="preserve"> are obtained from slope limited expressions. For positive flow these read:</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6140" w:dyaOrig="600">
          <v:shape id="_x0000_i1234" type="#_x0000_t75" style="width:307.1pt;height:30pt" o:ole="">
            <v:imagedata r:id="rId463" o:title=""/>
          </v:shape>
          <o:OLEObject Type="Embed" ProgID="Equation.DSMT4" ShapeID="_x0000_i1234" DrawAspect="Content" ObjectID="_1487071060" r:id="rId46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10" w:name="ZEqnNum771022"/>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153</w:instrText>
      </w:r>
      <w:r w:rsidR="00801832" w:rsidRPr="004F2B4F">
        <w:rPr>
          <w:lang w:val="en-US"/>
        </w:rPr>
        <w:fldChar w:fldCharType="end"/>
      </w:r>
      <w:r w:rsidR="00801832" w:rsidRPr="004F2B4F">
        <w:rPr>
          <w:lang w:val="en-US"/>
        </w:rPr>
        <w:instrText>)</w:instrText>
      </w:r>
      <w:bookmarkEnd w:id="510"/>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Where </w:t>
      </w:r>
      <w:r w:rsidRPr="004F2B4F">
        <w:rPr>
          <w:rFonts w:cs="Tahoma"/>
          <w:position w:val="-10"/>
          <w:lang w:val="en-US"/>
        </w:rPr>
        <w:object w:dxaOrig="220" w:dyaOrig="240">
          <v:shape id="_x0000_i1235" type="#_x0000_t75" style="width:10.35pt;height:12pt" o:ole="">
            <v:imagedata r:id="rId465" o:title=""/>
          </v:shape>
          <o:OLEObject Type="Embed" ProgID="Equation.DSMT4" ShapeID="_x0000_i1235" DrawAspect="Content" ObjectID="_1487071061" r:id="rId466"/>
        </w:object>
      </w:r>
      <w:r w:rsidRPr="004F2B4F">
        <w:rPr>
          <w:rFonts w:cs="Tahoma"/>
          <w:lang w:val="en-US"/>
        </w:rPr>
        <w:t xml:space="preserve"> again denotes the minmod limiter. Similar expressions can be constructed for</w:t>
      </w:r>
      <w:r w:rsidRPr="004F2B4F">
        <w:rPr>
          <w:rFonts w:cs="Tahoma"/>
          <w:position w:val="-8"/>
          <w:lang w:val="en-US"/>
        </w:rPr>
        <w:object w:dxaOrig="740" w:dyaOrig="300">
          <v:shape id="_x0000_i1236" type="#_x0000_t75" style="width:37.65pt;height:15.25pt" o:ole="">
            <v:imagedata r:id="rId467" o:title=""/>
          </v:shape>
          <o:OLEObject Type="Embed" ProgID="Equation.DSMT4" ShapeID="_x0000_i1236" DrawAspect="Content" ObjectID="_1487071062" r:id="rId468"/>
        </w:object>
      </w:r>
      <w:r w:rsidRPr="004F2B4F">
        <w:rPr>
          <w:rFonts w:cs="Tahoma"/>
          <w:lang w:val="en-US"/>
        </w:rPr>
        <w:t>,</w:t>
      </w:r>
      <w:r w:rsidRPr="004F2B4F">
        <w:rPr>
          <w:rFonts w:cs="Tahoma"/>
          <w:position w:val="-8"/>
          <w:lang w:val="en-US"/>
        </w:rPr>
        <w:object w:dxaOrig="480" w:dyaOrig="300">
          <v:shape id="_x0000_i1237" type="#_x0000_t75" style="width:24pt;height:15.25pt" o:ole="">
            <v:imagedata r:id="rId469" o:title=""/>
          </v:shape>
          <o:OLEObject Type="Embed" ProgID="Equation.DSMT4" ShapeID="_x0000_i1237" DrawAspect="Content" ObjectID="_1487071063" r:id="rId470"/>
        </w:object>
      </w:r>
      <w:r w:rsidRPr="004F2B4F">
        <w:rPr>
          <w:rFonts w:cs="Tahoma"/>
          <w:lang w:val="en-US"/>
        </w:rPr>
        <w:t xml:space="preserve"> and</w:t>
      </w:r>
      <w:r w:rsidRPr="004F2B4F">
        <w:rPr>
          <w:rFonts w:cs="Tahoma"/>
          <w:position w:val="-8"/>
          <w:lang w:val="en-US"/>
        </w:rPr>
        <w:object w:dxaOrig="720" w:dyaOrig="300">
          <v:shape id="_x0000_i1238" type="#_x0000_t75" style="width:37.1pt;height:15.25pt" o:ole="">
            <v:imagedata r:id="rId471" o:title=""/>
          </v:shape>
          <o:OLEObject Type="Embed" ProgID="Equation.DSMT4" ShapeID="_x0000_i1238" DrawAspect="Content" ObjectID="_1487071064" r:id="rId472"/>
        </w:object>
      </w:r>
      <w:r w:rsidRPr="004F2B4F">
        <w:rPr>
          <w:rFonts w:cs="Tahoma"/>
          <w:lang w:val="en-US"/>
        </w:rPr>
        <w:t>.</w:t>
      </w:r>
    </w:p>
    <w:p w:rsidR="00A52150" w:rsidRPr="004F2B4F" w:rsidRDefault="00A52150" w:rsidP="002603CC">
      <w:pPr>
        <w:rPr>
          <w:rFonts w:cs="Tahoma"/>
          <w:lang w:val="en-US"/>
        </w:rPr>
      </w:pPr>
    </w:p>
    <w:p w:rsidR="00A52150" w:rsidRPr="004F2B4F" w:rsidRDefault="00A52150" w:rsidP="002603CC">
      <w:pPr>
        <w:rPr>
          <w:rFonts w:cs="Tahoma"/>
          <w:lang w:val="en-US"/>
        </w:rPr>
      </w:pPr>
      <w:r w:rsidRPr="004F2B4F">
        <w:rPr>
          <w:rFonts w:cs="Tahoma"/>
          <w:lang w:val="en-US"/>
        </w:rPr>
        <w:t>The predictor-corrector set is second order accurate in regions where the solution is smooth, and reduces to first order accuracy near sharp gradients in the solutions to avoid unwanted oscillations. Furthermore, the method remains momentum conservative.</w:t>
      </w:r>
    </w:p>
    <w:p w:rsidR="00A52150" w:rsidRPr="004F2B4F" w:rsidRDefault="00A52150" w:rsidP="002603CC">
      <w:pPr>
        <w:pStyle w:val="Heading4"/>
        <w:jc w:val="both"/>
        <w:rPr>
          <w:lang w:val="en-US"/>
        </w:rPr>
      </w:pPr>
      <w:bookmarkStart w:id="511" w:name="_Toc249984918"/>
      <w:bookmarkStart w:id="512" w:name="_Toc249985011"/>
      <w:r w:rsidRPr="004F2B4F">
        <w:rPr>
          <w:lang w:val="en-US"/>
        </w:rPr>
        <w:t>Vertical momentum equation</w:t>
      </w:r>
      <w:bookmarkEnd w:id="511"/>
      <w:bookmarkEnd w:id="512"/>
      <w:r w:rsidRPr="004F2B4F">
        <w:rPr>
          <w:lang w:val="en-US"/>
        </w:rPr>
        <w:t>s</w:t>
      </w:r>
    </w:p>
    <w:p w:rsidR="00A52150" w:rsidRPr="004F2B4F" w:rsidRDefault="00A52150" w:rsidP="002603CC">
      <w:pPr>
        <w:rPr>
          <w:lang w:val="en-US"/>
        </w:rPr>
      </w:pPr>
      <w:r w:rsidRPr="004F2B4F">
        <w:rPr>
          <w:lang w:val="en-US"/>
        </w:rPr>
        <w:t xml:space="preserve">The vertical momentum equation </w:t>
      </w:r>
      <w:r w:rsidRPr="004F2B4F">
        <w:rPr>
          <w:lang w:val="en-US"/>
        </w:rPr>
        <w:fldChar w:fldCharType="begin"/>
      </w:r>
      <w:r w:rsidRPr="004F2B4F">
        <w:rPr>
          <w:lang w:val="en-US"/>
        </w:rPr>
        <w:instrText xml:space="preserve"> GOTOBUTTON ZEqnNum279142  \* MERGEFORMAT </w:instrText>
      </w:r>
      <w:r w:rsidR="00F02F5A" w:rsidRPr="004F2B4F">
        <w:rPr>
          <w:lang w:val="en-US"/>
        </w:rPr>
        <w:fldChar w:fldCharType="begin"/>
      </w:r>
      <w:r w:rsidR="00F02F5A" w:rsidRPr="004F2B4F">
        <w:rPr>
          <w:lang w:val="en-US"/>
        </w:rPr>
        <w:instrText xml:space="preserve"> REF ZEqnNum279142 \! \* MERGEFORMAT </w:instrText>
      </w:r>
      <w:r w:rsidR="00F02F5A" w:rsidRPr="004F2B4F">
        <w:rPr>
          <w:lang w:val="en-US"/>
        </w:rPr>
        <w:fldChar w:fldCharType="separate"/>
      </w:r>
      <w:r w:rsidR="000C1056">
        <w:rPr>
          <w:b/>
          <w:bCs/>
          <w:lang w:val="en-US"/>
        </w:rPr>
        <w:instrText>Error! Reference source not found.</w:instrText>
      </w:r>
      <w:r w:rsidR="00F02F5A" w:rsidRPr="004F2B4F">
        <w:rPr>
          <w:lang w:val="en-US"/>
        </w:rPr>
        <w:fldChar w:fldCharType="end"/>
      </w:r>
      <w:r w:rsidRPr="004F2B4F">
        <w:rPr>
          <w:lang w:val="en-US"/>
        </w:rPr>
        <w:fldChar w:fldCharType="end"/>
      </w:r>
      <w:r w:rsidRPr="004F2B4F">
        <w:rPr>
          <w:lang w:val="en-US"/>
        </w:rPr>
        <w:t xml:space="preserve"> is discretized in a similar manner to the horizontal momentum equations using the McCormack scheme. In terms of the depth averaged vertical velocity the predictor step is:</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58"/>
          <w:lang w:val="en-US"/>
        </w:rPr>
        <w:object w:dxaOrig="7680" w:dyaOrig="1260">
          <v:shape id="_x0000_i1239" type="#_x0000_t75" style="width:384.55pt;height:62.2pt" o:ole="">
            <v:imagedata r:id="rId473" o:title=""/>
          </v:shape>
          <o:OLEObject Type="Embed" ProgID="Equation.DSMT4" ShapeID="_x0000_i1239" DrawAspect="Content" ObjectID="_1487071065" r:id="rId47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13" w:name="ZEqnNum52399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154</w:instrText>
      </w:r>
      <w:r w:rsidR="00801832" w:rsidRPr="004F2B4F">
        <w:rPr>
          <w:lang w:val="en-US"/>
        </w:rPr>
        <w:fldChar w:fldCharType="end"/>
      </w:r>
      <w:r w:rsidR="00801832" w:rsidRPr="004F2B4F">
        <w:rPr>
          <w:lang w:val="en-US"/>
        </w:rPr>
        <w:instrText>)</w:instrText>
      </w:r>
      <w:bookmarkEnd w:id="513"/>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The pressures are defined on the cell faces and therefore do not have to be interpolated. Furthermore, we can exactly set the dynamic pressure at the free surface </w:t>
      </w:r>
      <w:r w:rsidRPr="004F2B4F">
        <w:rPr>
          <w:rFonts w:cs="Tahoma"/>
          <w:position w:val="-10"/>
          <w:lang w:val="en-US"/>
        </w:rPr>
        <w:object w:dxaOrig="440" w:dyaOrig="320">
          <v:shape id="_x0000_i1240" type="#_x0000_t75" style="width:21.8pt;height:15.8pt" o:ole="">
            <v:imagedata r:id="rId475" o:title=""/>
          </v:shape>
          <o:OLEObject Type="Embed" ProgID="Equation.DSMT4" ShapeID="_x0000_i1240" DrawAspect="Content" ObjectID="_1487071066" r:id="rId476"/>
        </w:object>
      </w:r>
      <w:r w:rsidRPr="004F2B4F">
        <w:rPr>
          <w:rFonts w:cs="Tahoma"/>
          <w:lang w:val="en-US"/>
        </w:rPr>
        <w:t xml:space="preserve"> to zero. The vertical velocities are defined on the cell faces and therefore the depth averaged velocity </w:t>
      </w:r>
      <w:r w:rsidRPr="004F2B4F">
        <w:rPr>
          <w:rFonts w:cs="Tahoma"/>
          <w:position w:val="-10"/>
          <w:lang w:val="en-US"/>
        </w:rPr>
        <w:object w:dxaOrig="480" w:dyaOrig="340">
          <v:shape id="_x0000_i1241" type="#_x0000_t75" style="width:24pt;height:17.45pt" o:ole="">
            <v:imagedata r:id="rId477" o:title=""/>
          </v:shape>
          <o:OLEObject Type="Embed" ProgID="Equation.DSMT4" ShapeID="_x0000_i1241" DrawAspect="Content" ObjectID="_1487071067" r:id="rId478"/>
        </w:object>
      </w:r>
      <w:r w:rsidRPr="004F2B4F">
        <w:rPr>
          <w:rFonts w:cs="Tahoma"/>
          <w:lang w:val="en-US"/>
        </w:rPr>
        <w:t xml:space="preserve"> needs to be expressed in terms of the bottom and surface velocities. Using a simple central approximation gives</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14"/>
          <w:lang w:val="en-US"/>
        </w:rPr>
        <w:object w:dxaOrig="4440" w:dyaOrig="380">
          <v:shape id="_x0000_i1242" type="#_x0000_t75" style="width:222pt;height:19.1pt" o:ole="">
            <v:imagedata r:id="rId479" o:title=""/>
          </v:shape>
          <o:OLEObject Type="Embed" ProgID="Equation.DSMT4" ShapeID="_x0000_i1242" DrawAspect="Content" ObjectID="_1487071068" r:id="rId480"/>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14" w:name="ZEqnNum28770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155</w:instrText>
      </w:r>
      <w:r w:rsidR="00801832" w:rsidRPr="004F2B4F">
        <w:rPr>
          <w:lang w:val="en-US"/>
        </w:rPr>
        <w:fldChar w:fldCharType="end"/>
      </w:r>
      <w:r w:rsidR="00801832" w:rsidRPr="004F2B4F">
        <w:rPr>
          <w:lang w:val="en-US"/>
        </w:rPr>
        <w:instrText>)</w:instrText>
      </w:r>
      <w:bookmarkEnd w:id="514"/>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At the bottom the kinematic boundary condition is used for the vertical velocity:</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5720" w:dyaOrig="580">
          <v:shape id="_x0000_i1243" type="#_x0000_t75" style="width:286.35pt;height:29.45pt" o:ole="">
            <v:imagedata r:id="rId481" o:title=""/>
          </v:shape>
          <o:OLEObject Type="Embed" ProgID="Equation.DSMT4" ShapeID="_x0000_i1243" DrawAspect="Content" ObjectID="_1487071069" r:id="rId482"/>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15" w:name="ZEqnNum183135"/>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156</w:instrText>
      </w:r>
      <w:r w:rsidR="00801832" w:rsidRPr="004F2B4F">
        <w:rPr>
          <w:lang w:val="en-US"/>
        </w:rPr>
        <w:fldChar w:fldCharType="end"/>
      </w:r>
      <w:r w:rsidR="00801832" w:rsidRPr="004F2B4F">
        <w:rPr>
          <w:lang w:val="en-US"/>
        </w:rPr>
        <w:instrText>)</w:instrText>
      </w:r>
      <w:bookmarkEnd w:id="515"/>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 xml:space="preserve">Horizontal interpolation of </w:t>
      </w:r>
      <w:r w:rsidRPr="004F2B4F">
        <w:rPr>
          <w:rFonts w:cs="Tahoma"/>
          <w:position w:val="-12"/>
          <w:lang w:val="en-US"/>
        </w:rPr>
        <w:object w:dxaOrig="499" w:dyaOrig="360">
          <v:shape id="_x0000_i1244" type="#_x0000_t75" style="width:24pt;height:19.1pt" o:ole="">
            <v:imagedata r:id="rId483" o:title=""/>
          </v:shape>
          <o:OLEObject Type="Embed" ProgID="Equation.DSMT4" ShapeID="_x0000_i1244" DrawAspect="Content" ObjectID="_1487071070" r:id="rId484"/>
        </w:object>
      </w:r>
      <w:r w:rsidRPr="004F2B4F">
        <w:rPr>
          <w:rFonts w:cs="Tahoma"/>
          <w:lang w:val="en-US"/>
        </w:rPr>
        <w:t xml:space="preserve"> and </w:t>
      </w:r>
      <w:r w:rsidRPr="004F2B4F">
        <w:rPr>
          <w:rFonts w:cs="Tahoma"/>
          <w:position w:val="-12"/>
          <w:lang w:val="en-US"/>
        </w:rPr>
        <w:object w:dxaOrig="499" w:dyaOrig="360">
          <v:shape id="_x0000_i1245" type="#_x0000_t75" style="width:24pt;height:19.1pt" o:ole="">
            <v:imagedata r:id="rId485" o:title=""/>
          </v:shape>
          <o:OLEObject Type="Embed" ProgID="Equation.DSMT4" ShapeID="_x0000_i1245" DrawAspect="Content" ObjectID="_1487071071" r:id="rId486"/>
        </w:object>
      </w:r>
      <w:r w:rsidRPr="004F2B4F">
        <w:rPr>
          <w:rFonts w:cs="Tahoma"/>
          <w:lang w:val="en-US"/>
        </w:rPr>
        <w:t xml:space="preserve"> is done using first order upwind similar </w:t>
      </w:r>
      <w:proofErr w:type="gramStart"/>
      <w:r w:rsidRPr="004F2B4F">
        <w:rPr>
          <w:rFonts w:cs="Tahoma"/>
          <w:lang w:val="en-US"/>
        </w:rPr>
        <w:t xml:space="preserve">to </w:t>
      </w:r>
      <w:proofErr w:type="gramEnd"/>
      <w:r w:rsidRPr="004F2B4F">
        <w:rPr>
          <w:rFonts w:cs="Tahoma"/>
          <w:lang w:val="en-US"/>
        </w:rPr>
        <w:fldChar w:fldCharType="begin"/>
      </w:r>
      <w:r w:rsidRPr="004F2B4F">
        <w:rPr>
          <w:rFonts w:cs="Tahoma"/>
          <w:lang w:val="en-US"/>
        </w:rPr>
        <w:instrText xml:space="preserve"> GOTOBUTTON ZEqnNum559032  \* MERGEFORMAT </w:instrText>
      </w:r>
      <w:r w:rsidRPr="004F2B4F">
        <w:rPr>
          <w:rFonts w:cs="Tahoma"/>
          <w:lang w:val="en-US"/>
        </w:rPr>
        <w:fldChar w:fldCharType="begin"/>
      </w:r>
      <w:r w:rsidRPr="004F2B4F">
        <w:rPr>
          <w:rFonts w:cs="Tahoma"/>
          <w:lang w:val="en-US"/>
        </w:rPr>
        <w:instrText xml:space="preserve"> REF ZEqnNum559032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138</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The turbulent stresses are again approximated using a central scheme as</w:t>
      </w:r>
    </w:p>
    <w:p w:rsidR="00A52150" w:rsidRPr="004F2B4F" w:rsidRDefault="00A52150" w:rsidP="002603CC">
      <w:pPr>
        <w:rPr>
          <w:rFonts w:cs="Tahoma"/>
          <w:lang w:val="en-US"/>
        </w:rPr>
      </w:pPr>
    </w:p>
    <w:p w:rsidR="00A52150" w:rsidRPr="004F2B4F" w:rsidRDefault="00A52150" w:rsidP="002603CC">
      <w:pPr>
        <w:pStyle w:val="MTDisplayEquation"/>
        <w:rPr>
          <w:lang w:val="en-US"/>
        </w:rPr>
      </w:pPr>
      <w:r w:rsidRPr="004F2B4F">
        <w:rPr>
          <w:lang w:val="en-US"/>
        </w:rPr>
        <w:tab/>
      </w:r>
      <w:r w:rsidRPr="004F2B4F">
        <w:rPr>
          <w:position w:val="-60"/>
          <w:lang w:val="en-US"/>
        </w:rPr>
        <w:object w:dxaOrig="5920" w:dyaOrig="1300">
          <v:shape id="_x0000_i1246" type="#_x0000_t75" style="width:296.2pt;height:64.9pt" o:ole="">
            <v:imagedata r:id="rId487" o:title=""/>
          </v:shape>
          <o:OLEObject Type="Embed" ProgID="Equation.DSMT4" ShapeID="_x0000_i1246" DrawAspect="Content" ObjectID="_1487071072" r:id="rId488"/>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157</w:instrText>
      </w:r>
      <w:r w:rsidR="00801832" w:rsidRPr="004F2B4F">
        <w:rPr>
          <w:lang w:val="en-US"/>
        </w:rPr>
        <w:fldChar w:fldCharType="end"/>
      </w:r>
      <w:r w:rsidR="00801832" w:rsidRPr="004F2B4F">
        <w:rPr>
          <w:lang w:val="en-US"/>
        </w:rPr>
        <w:instrText>)</w:instrText>
      </w:r>
      <w:r w:rsidR="00801832" w:rsidRPr="004F2B4F">
        <w:rPr>
          <w:lang w:val="en-US"/>
        </w:rPr>
        <w:fldChar w:fldCharType="end"/>
      </w:r>
    </w:p>
    <w:p w:rsidR="00A52150" w:rsidRPr="004F2B4F" w:rsidRDefault="00A52150" w:rsidP="002603CC">
      <w:pPr>
        <w:rPr>
          <w:lang w:val="en-US"/>
        </w:rPr>
      </w:pPr>
    </w:p>
    <w:p w:rsidR="00A52150" w:rsidRPr="004F2B4F" w:rsidRDefault="00A52150" w:rsidP="002603CC">
      <w:pPr>
        <w:rPr>
          <w:rFonts w:cs="Tahoma"/>
          <w:lang w:val="en-US"/>
        </w:rPr>
      </w:pPr>
      <w:r w:rsidRPr="004F2B4F">
        <w:rPr>
          <w:rFonts w:cs="Tahoma"/>
          <w:lang w:val="en-US"/>
        </w:rPr>
        <w:t>Thus combining</w:t>
      </w:r>
      <w:r w:rsidRPr="004F2B4F">
        <w:rPr>
          <w:rFonts w:cs="Tahoma"/>
          <w:lang w:val="en-US"/>
        </w:rPr>
        <w:fldChar w:fldCharType="begin"/>
      </w:r>
      <w:r w:rsidRPr="004F2B4F">
        <w:rPr>
          <w:rFonts w:cs="Tahoma"/>
          <w:lang w:val="en-US"/>
        </w:rPr>
        <w:instrText xml:space="preserve"> GOTOBUTTON ZEqnNum523996  \* MERGEFORMAT </w:instrText>
      </w:r>
      <w:r w:rsidRPr="004F2B4F">
        <w:rPr>
          <w:rFonts w:cs="Tahoma"/>
          <w:lang w:val="en-US"/>
        </w:rPr>
        <w:fldChar w:fldCharType="begin"/>
      </w:r>
      <w:r w:rsidRPr="004F2B4F">
        <w:rPr>
          <w:rFonts w:cs="Tahoma"/>
          <w:lang w:val="en-US"/>
        </w:rPr>
        <w:instrText xml:space="preserve"> REF ZEqnNum523996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154</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w:t>
      </w:r>
      <w:r w:rsidRPr="004F2B4F">
        <w:rPr>
          <w:rFonts w:cs="Tahoma"/>
          <w:lang w:val="en-US"/>
        </w:rPr>
        <w:fldChar w:fldCharType="begin"/>
      </w:r>
      <w:r w:rsidRPr="004F2B4F">
        <w:rPr>
          <w:rFonts w:cs="Tahoma"/>
          <w:lang w:val="en-US"/>
        </w:rPr>
        <w:instrText xml:space="preserve"> GOTOBUTTON ZEqnNum287705  \* MERGEFORMAT </w:instrText>
      </w:r>
      <w:r w:rsidRPr="004F2B4F">
        <w:rPr>
          <w:rFonts w:cs="Tahoma"/>
          <w:lang w:val="en-US"/>
        </w:rPr>
        <w:fldChar w:fldCharType="begin"/>
      </w:r>
      <w:r w:rsidRPr="004F2B4F">
        <w:rPr>
          <w:rFonts w:cs="Tahoma"/>
          <w:lang w:val="en-US"/>
        </w:rPr>
        <w:instrText xml:space="preserve"> REF ZEqnNum287705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155</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and </w:t>
      </w:r>
      <w:r w:rsidRPr="004F2B4F">
        <w:rPr>
          <w:rFonts w:cs="Tahoma"/>
          <w:lang w:val="en-US"/>
        </w:rPr>
        <w:fldChar w:fldCharType="begin"/>
      </w:r>
      <w:r w:rsidRPr="004F2B4F">
        <w:rPr>
          <w:rFonts w:cs="Tahoma"/>
          <w:lang w:val="en-US"/>
        </w:rPr>
        <w:instrText xml:space="preserve"> GOTOBUTTON ZEqnNum183135  \* MERGEFORMAT </w:instrText>
      </w:r>
      <w:r w:rsidRPr="004F2B4F">
        <w:rPr>
          <w:rFonts w:cs="Tahoma"/>
          <w:lang w:val="en-US"/>
        </w:rPr>
        <w:fldChar w:fldCharType="begin"/>
      </w:r>
      <w:r w:rsidRPr="004F2B4F">
        <w:rPr>
          <w:rFonts w:cs="Tahoma"/>
          <w:lang w:val="en-US"/>
        </w:rPr>
        <w:instrText xml:space="preserve"> REF ZEqnNum183135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156</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explicit expressions for </w:t>
      </w:r>
      <w:r w:rsidRPr="004F2B4F">
        <w:rPr>
          <w:rFonts w:cs="Tahoma"/>
          <w:position w:val="-8"/>
          <w:lang w:val="en-US"/>
        </w:rPr>
        <w:object w:dxaOrig="460" w:dyaOrig="300">
          <v:shape id="_x0000_i1247" type="#_x0000_t75" style="width:23.45pt;height:15.25pt" o:ole="">
            <v:imagedata r:id="rId489" o:title=""/>
          </v:shape>
          <o:OLEObject Type="Embed" ProgID="Equation.DSMT4" ShapeID="_x0000_i1247" DrawAspect="Content" ObjectID="_1487071073" r:id="rId490"/>
        </w:object>
      </w:r>
      <w:r w:rsidRPr="004F2B4F">
        <w:rPr>
          <w:rFonts w:cs="Tahoma"/>
          <w:lang w:val="en-US"/>
        </w:rPr>
        <w:t xml:space="preserve"> and </w:t>
      </w:r>
      <w:r w:rsidRPr="004F2B4F">
        <w:rPr>
          <w:rFonts w:cs="Tahoma"/>
          <w:position w:val="-8"/>
          <w:lang w:val="en-US"/>
        </w:rPr>
        <w:object w:dxaOrig="480" w:dyaOrig="300">
          <v:shape id="_x0000_i1248" type="#_x0000_t75" style="width:24pt;height:15.25pt" o:ole="">
            <v:imagedata r:id="rId491" o:title=""/>
          </v:shape>
          <o:OLEObject Type="Embed" ProgID="Equation.DSMT4" ShapeID="_x0000_i1248" DrawAspect="Content" ObjectID="_1487071074" r:id="rId492"/>
        </w:object>
      </w:r>
      <w:r w:rsidRPr="004F2B4F">
        <w:rPr>
          <w:rFonts w:cs="Tahoma"/>
          <w:lang w:val="en-US"/>
        </w:rPr>
        <w:t xml:space="preserve"> are obtained. </w:t>
      </w:r>
    </w:p>
    <w:p w:rsidR="00A52150" w:rsidRPr="004F2B4F" w:rsidRDefault="00A52150" w:rsidP="002603CC">
      <w:pPr>
        <w:rPr>
          <w:lang w:val="en-US"/>
        </w:rPr>
      </w:pPr>
      <w:r w:rsidRPr="004F2B4F">
        <w:rPr>
          <w:lang w:val="en-US"/>
        </w:rPr>
        <w:t>The predicted values are again corrected using a variant of the McCormack scheme and including the pressure difference implicitly gives the corrector step:</w:t>
      </w:r>
    </w:p>
    <w:p w:rsidR="00A52150" w:rsidRPr="004F2B4F" w:rsidRDefault="00A52150" w:rsidP="002603CC">
      <w:pPr>
        <w:rPr>
          <w:lang w:val="en-US"/>
        </w:rPr>
      </w:pPr>
    </w:p>
    <w:p w:rsidR="00A52150" w:rsidRPr="004F2B4F" w:rsidRDefault="00A52150" w:rsidP="002603CC">
      <w:pPr>
        <w:pStyle w:val="MTDisplayEquation"/>
        <w:rPr>
          <w:lang w:val="en-US"/>
        </w:rPr>
      </w:pPr>
      <w:r w:rsidRPr="004F2B4F">
        <w:rPr>
          <w:lang w:val="en-US"/>
        </w:rPr>
        <w:tab/>
      </w:r>
      <w:r w:rsidRPr="004F2B4F">
        <w:rPr>
          <w:position w:val="-24"/>
          <w:lang w:val="en-US"/>
        </w:rPr>
        <w:object w:dxaOrig="7600" w:dyaOrig="620">
          <v:shape id="_x0000_i1249" type="#_x0000_t75" style="width:379.1pt;height:30pt" o:ole="">
            <v:imagedata r:id="rId493" o:title=""/>
          </v:shape>
          <o:OLEObject Type="Embed" ProgID="Equation.DSMT4" ShapeID="_x0000_i1249" DrawAspect="Content" ObjectID="_1487071075" r:id="rId494"/>
        </w:object>
      </w:r>
      <w:r w:rsidRPr="004F2B4F">
        <w:rPr>
          <w:lang w:val="en-US"/>
        </w:rPr>
        <w:tab/>
      </w:r>
      <w:r w:rsidR="00801832" w:rsidRPr="004F2B4F">
        <w:rPr>
          <w:lang w:val="en-US"/>
        </w:rPr>
        <w:fldChar w:fldCharType="begin"/>
      </w:r>
      <w:r w:rsidR="00801832" w:rsidRPr="004F2B4F">
        <w:rPr>
          <w:lang w:val="en-US"/>
        </w:rPr>
        <w:instrText xml:space="preserve"> MACROBUTTON MTPlaceRef \* MERGEFORMAT </w:instrText>
      </w:r>
      <w:r w:rsidR="00801832" w:rsidRPr="004F2B4F">
        <w:rPr>
          <w:lang w:val="en-US"/>
        </w:rPr>
        <w:fldChar w:fldCharType="begin"/>
      </w:r>
      <w:r w:rsidR="00801832" w:rsidRPr="004F2B4F">
        <w:rPr>
          <w:lang w:val="en-US"/>
        </w:rPr>
        <w:instrText xml:space="preserve"> SEQ MTEqn \h \* MERGEFORMAT </w:instrText>
      </w:r>
      <w:r w:rsidR="00801832" w:rsidRPr="004F2B4F">
        <w:rPr>
          <w:lang w:val="en-US"/>
        </w:rPr>
        <w:fldChar w:fldCharType="end"/>
      </w:r>
      <w:bookmarkStart w:id="516" w:name="ZEqnNum858516"/>
      <w:r w:rsidR="00801832" w:rsidRPr="004F2B4F">
        <w:rPr>
          <w:lang w:val="en-US"/>
        </w:rPr>
        <w:instrText>(</w:instrText>
      </w:r>
      <w:r w:rsidR="00801832" w:rsidRPr="004F2B4F">
        <w:rPr>
          <w:lang w:val="en-US"/>
        </w:rPr>
        <w:fldChar w:fldCharType="begin"/>
      </w:r>
      <w:r w:rsidR="00801832" w:rsidRPr="004F2B4F">
        <w:rPr>
          <w:lang w:val="en-US"/>
        </w:rPr>
        <w:instrText xml:space="preserve"> SEQ MTSec \c \* Arabic \* MERGEFORMAT </w:instrText>
      </w:r>
      <w:r w:rsidR="00801832" w:rsidRPr="004F2B4F">
        <w:rPr>
          <w:lang w:val="en-US"/>
        </w:rPr>
        <w:fldChar w:fldCharType="separate"/>
      </w:r>
      <w:r w:rsidR="000C1056">
        <w:rPr>
          <w:noProof/>
          <w:lang w:val="en-US"/>
        </w:rPr>
        <w:instrText>2</w:instrText>
      </w:r>
      <w:r w:rsidR="00801832" w:rsidRPr="004F2B4F">
        <w:rPr>
          <w:lang w:val="en-US"/>
        </w:rPr>
        <w:fldChar w:fldCharType="end"/>
      </w:r>
      <w:r w:rsidR="00801832" w:rsidRPr="004F2B4F">
        <w:rPr>
          <w:lang w:val="en-US"/>
        </w:rPr>
        <w:instrText>.</w:instrText>
      </w:r>
      <w:r w:rsidR="00801832" w:rsidRPr="004F2B4F">
        <w:rPr>
          <w:lang w:val="en-US"/>
        </w:rPr>
        <w:fldChar w:fldCharType="begin"/>
      </w:r>
      <w:r w:rsidR="00801832" w:rsidRPr="004F2B4F">
        <w:rPr>
          <w:lang w:val="en-US"/>
        </w:rPr>
        <w:instrText xml:space="preserve"> SEQ MTEqn \c \* Arabic \* MERGEFORMAT </w:instrText>
      </w:r>
      <w:r w:rsidR="00801832" w:rsidRPr="004F2B4F">
        <w:rPr>
          <w:lang w:val="en-US"/>
        </w:rPr>
        <w:fldChar w:fldCharType="separate"/>
      </w:r>
      <w:r w:rsidR="000C1056">
        <w:rPr>
          <w:noProof/>
          <w:lang w:val="en-US"/>
        </w:rPr>
        <w:instrText>158</w:instrText>
      </w:r>
      <w:r w:rsidR="00801832" w:rsidRPr="004F2B4F">
        <w:rPr>
          <w:lang w:val="en-US"/>
        </w:rPr>
        <w:fldChar w:fldCharType="end"/>
      </w:r>
      <w:r w:rsidR="00801832" w:rsidRPr="004F2B4F">
        <w:rPr>
          <w:lang w:val="en-US"/>
        </w:rPr>
        <w:instrText>)</w:instrText>
      </w:r>
      <w:bookmarkEnd w:id="516"/>
      <w:r w:rsidR="00801832" w:rsidRPr="004F2B4F">
        <w:rPr>
          <w:lang w:val="en-US"/>
        </w:rPr>
        <w:fldChar w:fldCharType="end"/>
      </w:r>
    </w:p>
    <w:p w:rsidR="00A52150" w:rsidRPr="004F2B4F" w:rsidRDefault="00A52150" w:rsidP="002603CC">
      <w:pPr>
        <w:rPr>
          <w:rFonts w:cs="Tahoma"/>
          <w:lang w:val="en-US"/>
        </w:rPr>
      </w:pPr>
      <w:r w:rsidRPr="004F2B4F">
        <w:rPr>
          <w:rFonts w:cs="Tahoma"/>
          <w:lang w:val="en-US"/>
        </w:rPr>
        <w:t xml:space="preserve">Where </w:t>
      </w:r>
      <w:r w:rsidRPr="004F2B4F">
        <w:rPr>
          <w:rFonts w:cs="Tahoma"/>
          <w:position w:val="-8"/>
          <w:lang w:val="en-US"/>
        </w:rPr>
        <w:object w:dxaOrig="660" w:dyaOrig="320">
          <v:shape id="_x0000_i1250" type="#_x0000_t75" style="width:32.75pt;height:15.8pt" o:ole="">
            <v:imagedata r:id="rId495" o:title=""/>
          </v:shape>
          <o:OLEObject Type="Embed" ProgID="Equation.DSMT4" ShapeID="_x0000_i1250" DrawAspect="Content" ObjectID="_1487071076" r:id="rId496"/>
        </w:object>
      </w:r>
      <w:r w:rsidRPr="004F2B4F">
        <w:rPr>
          <w:rFonts w:cs="Tahoma"/>
          <w:lang w:val="en-US"/>
        </w:rPr>
        <w:t xml:space="preserve"> and </w:t>
      </w:r>
      <w:r w:rsidRPr="004F2B4F">
        <w:rPr>
          <w:rFonts w:cs="Tahoma"/>
          <w:position w:val="-8"/>
          <w:lang w:val="en-US"/>
        </w:rPr>
        <w:object w:dxaOrig="660" w:dyaOrig="320">
          <v:shape id="_x0000_i1251" type="#_x0000_t75" style="width:32.75pt;height:15.8pt" o:ole="">
            <v:imagedata r:id="rId497" o:title=""/>
          </v:shape>
          <o:OLEObject Type="Embed" ProgID="Equation.DSMT4" ShapeID="_x0000_i1251" DrawAspect="Content" ObjectID="_1487071077" r:id="rId498"/>
        </w:object>
      </w:r>
      <w:r w:rsidRPr="004F2B4F">
        <w:rPr>
          <w:rFonts w:cs="Tahoma"/>
          <w:lang w:val="en-US"/>
        </w:rPr>
        <w:t xml:space="preserve"> are obtained using relations similar </w:t>
      </w:r>
      <w:proofErr w:type="gramStart"/>
      <w:r w:rsidRPr="004F2B4F">
        <w:rPr>
          <w:rFonts w:cs="Tahoma"/>
          <w:lang w:val="en-US"/>
        </w:rPr>
        <w:t xml:space="preserve">to </w:t>
      </w:r>
      <w:proofErr w:type="gramEnd"/>
      <w:r w:rsidRPr="004F2B4F">
        <w:rPr>
          <w:rFonts w:cs="Tahoma"/>
          <w:lang w:val="en-US"/>
        </w:rPr>
        <w:fldChar w:fldCharType="begin"/>
      </w:r>
      <w:r w:rsidRPr="004F2B4F">
        <w:rPr>
          <w:rFonts w:cs="Tahoma"/>
          <w:lang w:val="en-US"/>
        </w:rPr>
        <w:instrText xml:space="preserve"> GOTOBUTTON ZEqnNum771022  \* MERGEFORMAT </w:instrText>
      </w:r>
      <w:r w:rsidRPr="004F2B4F">
        <w:rPr>
          <w:rFonts w:cs="Tahoma"/>
          <w:lang w:val="en-US"/>
        </w:rPr>
        <w:fldChar w:fldCharType="begin"/>
      </w:r>
      <w:r w:rsidRPr="004F2B4F">
        <w:rPr>
          <w:rFonts w:cs="Tahoma"/>
          <w:lang w:val="en-US"/>
        </w:rPr>
        <w:instrText xml:space="preserve"> REF ZEqnNum771022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153</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Note that similar to </w:t>
      </w:r>
      <w:r w:rsidRPr="004F2B4F">
        <w:rPr>
          <w:rFonts w:cs="Tahoma"/>
          <w:lang w:val="en-US"/>
        </w:rPr>
        <w:fldChar w:fldCharType="begin"/>
      </w:r>
      <w:r w:rsidRPr="004F2B4F">
        <w:rPr>
          <w:rFonts w:cs="Tahoma"/>
          <w:lang w:val="en-US"/>
        </w:rPr>
        <w:instrText xml:space="preserve"> GOTOBUTTON ZEqnNum287705  \* MERGEFORMAT </w:instrText>
      </w:r>
      <w:r w:rsidRPr="004F2B4F">
        <w:rPr>
          <w:rFonts w:cs="Tahoma"/>
          <w:lang w:val="en-US"/>
        </w:rPr>
        <w:fldChar w:fldCharType="begin"/>
      </w:r>
      <w:r w:rsidRPr="004F2B4F">
        <w:rPr>
          <w:rFonts w:cs="Tahoma"/>
          <w:lang w:val="en-US"/>
        </w:rPr>
        <w:instrText xml:space="preserve"> REF ZEqnNum287705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155</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w:t>
      </w:r>
      <w:r w:rsidRPr="004F2B4F">
        <w:rPr>
          <w:rFonts w:cs="Tahoma"/>
          <w:position w:val="-14"/>
          <w:lang w:val="en-US"/>
        </w:rPr>
        <w:object w:dxaOrig="2120" w:dyaOrig="380">
          <v:shape id="_x0000_i1252" type="#_x0000_t75" style="width:106.35pt;height:19.1pt" o:ole="">
            <v:imagedata r:id="rId499" o:title=""/>
          </v:shape>
          <o:OLEObject Type="Embed" ProgID="Equation.DSMT4" ShapeID="_x0000_i1252" DrawAspect="Content" ObjectID="_1487071078" r:id="rId500"/>
        </w:object>
      </w:r>
      <w:r w:rsidRPr="004F2B4F">
        <w:rPr>
          <w:rFonts w:cs="Tahoma"/>
          <w:lang w:val="en-US"/>
        </w:rPr>
        <w:t xml:space="preserve">and again the kinematic boundary conditions is substituted </w:t>
      </w:r>
      <w:proofErr w:type="gramStart"/>
      <w:r w:rsidRPr="004F2B4F">
        <w:rPr>
          <w:rFonts w:cs="Tahoma"/>
          <w:lang w:val="en-US"/>
        </w:rPr>
        <w:t xml:space="preserve">for </w:t>
      </w:r>
      <w:proofErr w:type="gramEnd"/>
      <w:r w:rsidRPr="004F2B4F">
        <w:rPr>
          <w:rFonts w:cs="Tahoma"/>
          <w:position w:val="-10"/>
          <w:lang w:val="en-US"/>
        </w:rPr>
        <w:object w:dxaOrig="480" w:dyaOrig="320">
          <v:shape id="_x0000_i1253" type="#_x0000_t75" style="width:24pt;height:15.8pt" o:ole="">
            <v:imagedata r:id="rId501" o:title=""/>
          </v:shape>
          <o:OLEObject Type="Embed" ProgID="Equation.DSMT4" ShapeID="_x0000_i1253" DrawAspect="Content" ObjectID="_1487071079" r:id="rId502"/>
        </w:object>
      </w:r>
      <w:r w:rsidRPr="004F2B4F">
        <w:rPr>
          <w:rFonts w:cs="Tahoma"/>
          <w:lang w:val="en-US"/>
        </w:rPr>
        <w:t>.</w:t>
      </w:r>
    </w:p>
    <w:p w:rsidR="00A52150" w:rsidRPr="004F2B4F" w:rsidRDefault="00A52150" w:rsidP="002603CC">
      <w:pPr>
        <w:rPr>
          <w:rFonts w:cs="Tahoma"/>
          <w:lang w:val="en-US"/>
        </w:rPr>
      </w:pPr>
    </w:p>
    <w:p w:rsidR="00A52150" w:rsidRPr="004F2B4F" w:rsidRDefault="00A52150" w:rsidP="002603CC">
      <w:pPr>
        <w:rPr>
          <w:rFonts w:cs="Tahoma"/>
          <w:lang w:val="en-US"/>
        </w:rPr>
      </w:pPr>
      <w:r w:rsidRPr="004F2B4F">
        <w:rPr>
          <w:rFonts w:cs="Tahoma"/>
          <w:lang w:val="en-US"/>
        </w:rPr>
        <w:t xml:space="preserve">The discrete vertical momentum balance of </w:t>
      </w:r>
      <w:r w:rsidRPr="004F2B4F">
        <w:rPr>
          <w:rFonts w:cs="Tahoma"/>
          <w:lang w:val="en-US"/>
        </w:rPr>
        <w:fldChar w:fldCharType="begin"/>
      </w:r>
      <w:r w:rsidRPr="004F2B4F">
        <w:rPr>
          <w:rFonts w:cs="Tahoma"/>
          <w:lang w:val="en-US"/>
        </w:rPr>
        <w:instrText xml:space="preserve"> GOTOBUTTON ZEqnNum523996  \* MERGEFORMAT </w:instrText>
      </w:r>
      <w:r w:rsidRPr="004F2B4F">
        <w:rPr>
          <w:rFonts w:cs="Tahoma"/>
          <w:lang w:val="en-US"/>
        </w:rPr>
        <w:fldChar w:fldCharType="begin"/>
      </w:r>
      <w:r w:rsidRPr="004F2B4F">
        <w:rPr>
          <w:rFonts w:cs="Tahoma"/>
          <w:lang w:val="en-US"/>
        </w:rPr>
        <w:instrText xml:space="preserve"> REF ZEqnNum523996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154</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and </w:t>
      </w:r>
      <w:r w:rsidRPr="004F2B4F">
        <w:rPr>
          <w:rFonts w:cs="Tahoma"/>
          <w:lang w:val="en-US"/>
        </w:rPr>
        <w:fldChar w:fldCharType="begin"/>
      </w:r>
      <w:r w:rsidRPr="004F2B4F">
        <w:rPr>
          <w:rFonts w:cs="Tahoma"/>
          <w:lang w:val="en-US"/>
        </w:rPr>
        <w:instrText xml:space="preserve"> GOTOBUTTON ZEqnNum858516  \* MERGEFORMAT </w:instrText>
      </w:r>
      <w:r w:rsidRPr="004F2B4F">
        <w:rPr>
          <w:rFonts w:cs="Tahoma"/>
          <w:lang w:val="en-US"/>
        </w:rPr>
        <w:fldChar w:fldCharType="begin"/>
      </w:r>
      <w:r w:rsidRPr="004F2B4F">
        <w:rPr>
          <w:rFonts w:cs="Tahoma"/>
          <w:lang w:val="en-US"/>
        </w:rPr>
        <w:instrText xml:space="preserve"> REF ZEqnNum858516 \! \* MERGEFORMAT </w:instrText>
      </w:r>
      <w:r w:rsidRPr="004F2B4F">
        <w:rPr>
          <w:rFonts w:cs="Tahoma"/>
          <w:lang w:val="en-US"/>
        </w:rPr>
        <w:fldChar w:fldCharType="separate"/>
      </w:r>
      <w:r w:rsidR="000C1056" w:rsidRPr="004F2B4F">
        <w:rPr>
          <w:lang w:val="en-US"/>
        </w:rPr>
        <w:instrText>(</w:instrText>
      </w:r>
      <w:r w:rsidR="000C1056">
        <w:rPr>
          <w:lang w:val="en-US"/>
        </w:rPr>
        <w:instrText>2</w:instrText>
      </w:r>
      <w:r w:rsidR="000C1056" w:rsidRPr="004F2B4F">
        <w:rPr>
          <w:lang w:val="en-US"/>
        </w:rPr>
        <w:instrText>.</w:instrText>
      </w:r>
      <w:r w:rsidR="000C1056">
        <w:rPr>
          <w:lang w:val="en-US"/>
        </w:rPr>
        <w:instrText>158</w:instrText>
      </w:r>
      <w:r w:rsidR="000C1056" w:rsidRPr="004F2B4F">
        <w:rPr>
          <w:lang w:val="en-US"/>
        </w:rPr>
        <w:instrText>)</w:instrText>
      </w:r>
      <w:r w:rsidRPr="004F2B4F">
        <w:rPr>
          <w:rFonts w:cs="Tahoma"/>
          <w:lang w:val="en-US"/>
        </w:rPr>
        <w:fldChar w:fldCharType="end"/>
      </w:r>
      <w:r w:rsidRPr="004F2B4F">
        <w:rPr>
          <w:rFonts w:cs="Tahoma"/>
          <w:lang w:val="en-US"/>
        </w:rPr>
        <w:fldChar w:fldCharType="end"/>
      </w:r>
      <w:r w:rsidRPr="004F2B4F">
        <w:rPr>
          <w:rFonts w:cs="Tahoma"/>
          <w:lang w:val="en-US"/>
        </w:rPr>
        <w:t xml:space="preserve"> looks very different from the relations found in </w:t>
      </w:r>
      <w:r w:rsidRPr="004F2B4F">
        <w:rPr>
          <w:rFonts w:cs="Tahoma"/>
          <w:lang w:val="en-US"/>
        </w:rPr>
        <w:fldChar w:fldCharType="begin"/>
      </w:r>
      <w:r w:rsidRPr="004F2B4F">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4F2B4F">
        <w:rPr>
          <w:rFonts w:cs="Tahoma"/>
          <w:lang w:val="en-US"/>
        </w:rPr>
        <w:fldChar w:fldCharType="separate"/>
      </w:r>
      <w:r w:rsidRPr="004F2B4F">
        <w:rPr>
          <w:rFonts w:cs="Tahoma"/>
          <w:noProof/>
          <w:lang w:val="en-US"/>
        </w:rPr>
        <w:t>Zijlema and Stelling (2005)</w:t>
      </w:r>
      <w:r w:rsidRPr="004F2B4F">
        <w:rPr>
          <w:rFonts w:cs="Tahoma"/>
          <w:lang w:val="en-US"/>
        </w:rPr>
        <w:fldChar w:fldCharType="end"/>
      </w:r>
      <w:r w:rsidRPr="004F2B4F">
        <w:rPr>
          <w:rFonts w:cs="Tahoma"/>
          <w:lang w:val="en-US"/>
        </w:rPr>
        <w:t xml:space="preserve">, </w:t>
      </w:r>
      <w:r w:rsidRPr="004F2B4F">
        <w:rPr>
          <w:rFonts w:cs="Tahoma"/>
          <w:lang w:val="en-US"/>
        </w:rPr>
        <w:fldChar w:fldCharType="begin"/>
      </w:r>
      <w:r w:rsidRPr="004F2B4F">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4F2B4F">
        <w:rPr>
          <w:rFonts w:cs="Tahoma"/>
          <w:lang w:val="en-US"/>
        </w:rPr>
        <w:fldChar w:fldCharType="separate"/>
      </w:r>
      <w:r w:rsidRPr="004F2B4F">
        <w:rPr>
          <w:rFonts w:cs="Tahoma"/>
          <w:noProof/>
          <w:lang w:val="en-US"/>
        </w:rPr>
        <w:t>Zijlema and Stelling (2008)</w:t>
      </w:r>
      <w:r w:rsidRPr="004F2B4F">
        <w:rPr>
          <w:rFonts w:cs="Tahoma"/>
          <w:lang w:val="en-US"/>
        </w:rPr>
        <w:fldChar w:fldCharType="end"/>
      </w:r>
      <w:r w:rsidRPr="004F2B4F">
        <w:rPr>
          <w:rFonts w:cs="Tahoma"/>
          <w:lang w:val="en-US"/>
        </w:rPr>
        <w:t xml:space="preserve">  and </w:t>
      </w:r>
      <w:r w:rsidRPr="004F2B4F">
        <w:rPr>
          <w:rFonts w:cs="Tahoma"/>
          <w:lang w:val="en-US"/>
        </w:rPr>
        <w:fldChar w:fldCharType="begin"/>
      </w:r>
      <w:r w:rsidRPr="004F2B4F">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4F2B4F">
        <w:rPr>
          <w:rFonts w:cs="Tahoma"/>
          <w:lang w:val="en-US"/>
        </w:rPr>
        <w:fldChar w:fldCharType="separate"/>
      </w:r>
      <w:r w:rsidRPr="004F2B4F">
        <w:rPr>
          <w:rFonts w:cs="Tahoma"/>
          <w:noProof/>
          <w:lang w:val="en-US"/>
        </w:rPr>
        <w:t>Smit (2008)</w:t>
      </w:r>
      <w:r w:rsidRPr="004F2B4F">
        <w:rPr>
          <w:rFonts w:cs="Tahoma"/>
          <w:lang w:val="en-US"/>
        </w:rPr>
        <w:fldChar w:fldCharType="end"/>
      </w:r>
      <w:r w:rsidRPr="004F2B4F">
        <w:rPr>
          <w:rFonts w:cs="Tahoma"/>
          <w:lang w:val="en-US"/>
        </w:rPr>
        <w:t xml:space="preserve">. This is mainly due to the application of the McCormack scheme for the advection. The discretisation of the pressure term is numerically fully equivalent to either the Keller box scheme as used in </w:t>
      </w:r>
      <w:r w:rsidRPr="004F2B4F">
        <w:rPr>
          <w:rFonts w:cs="Tahoma"/>
          <w:lang w:val="en-US"/>
        </w:rPr>
        <w:fldChar w:fldCharType="begin"/>
      </w:r>
      <w:r w:rsidRPr="004F2B4F">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4F2B4F">
        <w:rPr>
          <w:rFonts w:cs="Tahoma"/>
          <w:lang w:val="en-US"/>
        </w:rPr>
        <w:fldChar w:fldCharType="separate"/>
      </w:r>
      <w:r w:rsidRPr="004F2B4F">
        <w:rPr>
          <w:rFonts w:cs="Tahoma"/>
          <w:noProof/>
          <w:lang w:val="en-US"/>
        </w:rPr>
        <w:t>Zijlema and Stelling (2005)</w:t>
      </w:r>
      <w:r w:rsidRPr="004F2B4F">
        <w:rPr>
          <w:rFonts w:cs="Tahoma"/>
          <w:lang w:val="en-US"/>
        </w:rPr>
        <w:fldChar w:fldCharType="end"/>
      </w:r>
      <w:r w:rsidRPr="004F2B4F">
        <w:rPr>
          <w:rFonts w:cs="Tahoma"/>
          <w:lang w:val="en-US"/>
        </w:rPr>
        <w:t xml:space="preserve">, </w:t>
      </w:r>
      <w:r w:rsidRPr="004F2B4F">
        <w:rPr>
          <w:rFonts w:cs="Tahoma"/>
          <w:lang w:val="en-US"/>
        </w:rPr>
        <w:fldChar w:fldCharType="begin"/>
      </w:r>
      <w:r w:rsidRPr="004F2B4F">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4F2B4F">
        <w:rPr>
          <w:rFonts w:cs="Tahoma"/>
          <w:lang w:val="en-US"/>
        </w:rPr>
        <w:fldChar w:fldCharType="separate"/>
      </w:r>
      <w:r w:rsidRPr="004F2B4F">
        <w:rPr>
          <w:rFonts w:cs="Tahoma"/>
          <w:noProof/>
          <w:lang w:val="en-US"/>
        </w:rPr>
        <w:t>Zijlema and Stelling (2008)</w:t>
      </w:r>
      <w:r w:rsidRPr="004F2B4F">
        <w:rPr>
          <w:rFonts w:cs="Tahoma"/>
          <w:lang w:val="en-US"/>
        </w:rPr>
        <w:fldChar w:fldCharType="end"/>
      </w:r>
      <w:r w:rsidRPr="004F2B4F">
        <w:rPr>
          <w:rFonts w:cs="Tahoma"/>
          <w:lang w:val="en-US"/>
        </w:rPr>
        <w:t xml:space="preserve"> or the Hermetian relation used in </w:t>
      </w:r>
      <w:r w:rsidRPr="004F2B4F">
        <w:rPr>
          <w:rFonts w:cs="Tahoma"/>
          <w:lang w:val="en-US"/>
        </w:rPr>
        <w:fldChar w:fldCharType="begin"/>
      </w:r>
      <w:r w:rsidRPr="004F2B4F">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4F2B4F">
        <w:rPr>
          <w:rFonts w:cs="Tahoma"/>
          <w:lang w:val="en-US"/>
        </w:rPr>
        <w:fldChar w:fldCharType="separate"/>
      </w:r>
      <w:r w:rsidRPr="004F2B4F">
        <w:rPr>
          <w:rFonts w:cs="Tahoma"/>
          <w:noProof/>
          <w:lang w:val="en-US"/>
        </w:rPr>
        <w:t>Smit (2008)</w:t>
      </w:r>
      <w:r w:rsidRPr="004F2B4F">
        <w:rPr>
          <w:rFonts w:cs="Tahoma"/>
          <w:lang w:val="en-US"/>
        </w:rPr>
        <w:fldChar w:fldCharType="end"/>
      </w:r>
      <w:r w:rsidRPr="004F2B4F">
        <w:rPr>
          <w:rFonts w:cs="Tahoma"/>
          <w:lang w:val="en-US"/>
        </w:rPr>
        <w:t>.</w:t>
      </w:r>
    </w:p>
    <w:sectPr w:rsidR="00A52150" w:rsidRPr="004F2B4F" w:rsidSect="003363CC">
      <w:headerReference w:type="even" r:id="rId503"/>
      <w:headerReference w:type="default" r:id="rId504"/>
      <w:footerReference w:type="even" r:id="rId505"/>
      <w:footerReference w:type="default" r:id="rId506"/>
      <w:type w:val="oddPage"/>
      <w:pgSz w:w="11906" w:h="16838" w:code="9"/>
      <w:pgMar w:top="2552" w:right="1094" w:bottom="1077" w:left="2098" w:header="822" w:footer="199" w:gutter="0"/>
      <w:paperSrc w:first="1" w:other="1"/>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0" w:author="Kees Nederhoff" w:date="2015-03-05T11:32:00Z" w:initials="KN">
    <w:p w:rsidR="000C1056" w:rsidRPr="00B826A5" w:rsidRDefault="000C1056">
      <w:pPr>
        <w:pStyle w:val="CommentText"/>
        <w:rPr>
          <w:lang w:val="nl-NL"/>
        </w:rPr>
      </w:pPr>
      <w:r>
        <w:rPr>
          <w:rStyle w:val="CommentReference"/>
        </w:rPr>
        <w:annotationRef/>
      </w:r>
      <w:r>
        <w:rPr>
          <w:lang w:val="nl-NL"/>
        </w:rPr>
        <w:t xml:space="preserve">Dit schrjft Ap. </w:t>
      </w:r>
      <w:r w:rsidRPr="00B826A5">
        <w:rPr>
          <w:lang w:val="nl-NL"/>
        </w:rPr>
        <w:t>Funding ook vermelden + testers</w:t>
      </w:r>
    </w:p>
  </w:comment>
  <w:comment w:id="43" w:author="Kees Nederhoff" w:date="2015-03-05T11:32:00Z" w:initials="KN">
    <w:p w:rsidR="000C1056" w:rsidRPr="00F41BBE" w:rsidRDefault="000C1056">
      <w:pPr>
        <w:pStyle w:val="CommentText"/>
        <w:rPr>
          <w:lang w:val="nl-NL"/>
        </w:rPr>
      </w:pPr>
      <w:r>
        <w:rPr>
          <w:rStyle w:val="CommentReference"/>
        </w:rPr>
        <w:annotationRef/>
      </w:r>
      <w:r w:rsidRPr="00F41BBE">
        <w:rPr>
          <w:lang w:val="nl-NL"/>
        </w:rPr>
        <w:t>Assen zijn niet netjes</w:t>
      </w:r>
    </w:p>
  </w:comment>
  <w:comment w:id="49" w:author="Kees Nederhoff" w:date="2015-03-05T11:32:00Z" w:initials="KN">
    <w:p w:rsidR="000C1056" w:rsidRPr="00F41BBE" w:rsidRDefault="000C1056">
      <w:pPr>
        <w:pStyle w:val="CommentText"/>
        <w:rPr>
          <w:lang w:val="nl-NL"/>
        </w:rPr>
      </w:pPr>
      <w:r>
        <w:rPr>
          <w:rStyle w:val="CommentReference"/>
        </w:rPr>
        <w:annotationRef/>
      </w:r>
      <w:r w:rsidRPr="00F41BBE">
        <w:rPr>
          <w:lang w:val="nl-NL"/>
        </w:rPr>
        <w:t xml:space="preserve">Plaatjes kunnen beter. </w:t>
      </w:r>
      <w:r>
        <w:rPr>
          <w:lang w:val="nl-NL"/>
        </w:rPr>
        <w:t>Contact Dano?</w:t>
      </w:r>
    </w:p>
  </w:comment>
  <w:comment w:id="90" w:author="Kees Nederhoff" w:date="2015-03-05T11:32:00Z" w:initials="KN">
    <w:p w:rsidR="000C1056" w:rsidRPr="00F41BBE" w:rsidRDefault="000C1056">
      <w:pPr>
        <w:pStyle w:val="CommentText"/>
        <w:rPr>
          <w:lang w:val="nl-NL"/>
        </w:rPr>
      </w:pPr>
      <w:r>
        <w:rPr>
          <w:rStyle w:val="CommentReference"/>
        </w:rPr>
        <w:annotationRef/>
      </w:r>
      <w:r w:rsidRPr="00F41BBE">
        <w:rPr>
          <w:lang w:val="nl-NL"/>
        </w:rPr>
        <w:t>Dit schrijft Ap op basis van het werk van Leo Sembiring</w:t>
      </w:r>
    </w:p>
  </w:comment>
  <w:comment w:id="92" w:author="Kees Nederhoff" w:date="2015-03-05T11:32:00Z" w:initials="KN">
    <w:p w:rsidR="000C1056" w:rsidRPr="004B0568" w:rsidRDefault="000C1056">
      <w:pPr>
        <w:pStyle w:val="CommentText"/>
        <w:rPr>
          <w:lang w:val="nl-NL"/>
        </w:rPr>
      </w:pPr>
      <w:r>
        <w:rPr>
          <w:rStyle w:val="CommentReference"/>
        </w:rPr>
        <w:annotationRef/>
      </w:r>
      <w:r w:rsidRPr="004B0568">
        <w:rPr>
          <w:lang w:val="nl-NL"/>
        </w:rPr>
        <w:t>Zou het niet logisch zijn als dit automatisch het geval is?</w:t>
      </w:r>
    </w:p>
  </w:comment>
  <w:comment w:id="113" w:author="Kees Nederhoff" w:date="2015-03-05T11:32:00Z" w:initials="KN">
    <w:p w:rsidR="000C1056" w:rsidRPr="00460A04" w:rsidRDefault="000C1056" w:rsidP="00460A04">
      <w:pPr>
        <w:pStyle w:val="CommentText"/>
        <w:rPr>
          <w:lang w:val="nl-NL"/>
        </w:rPr>
      </w:pPr>
      <w:r>
        <w:rPr>
          <w:rStyle w:val="CommentReference"/>
        </w:rPr>
        <w:annotationRef/>
      </w:r>
      <w:r w:rsidRPr="00460A04">
        <w:rPr>
          <w:lang w:val="nl-NL"/>
        </w:rPr>
        <w:t>Aan Lodewijk vragen om te beschrijven</w:t>
      </w:r>
      <w:r>
        <w:rPr>
          <w:lang w:val="nl-NL"/>
        </w:rPr>
        <w:t xml:space="preserve">. </w:t>
      </w:r>
      <w:r w:rsidRPr="00460A04">
        <w:rPr>
          <w:lang w:val="nl-NL"/>
        </w:rPr>
        <w:t>Ook met</w:t>
      </w:r>
      <w:r>
        <w:rPr>
          <w:lang w:val="nl-NL"/>
        </w:rPr>
        <w:t xml:space="preserve"> relevante keywords</w:t>
      </w:r>
      <w:r w:rsidRPr="00460A04">
        <w:rPr>
          <w:lang w:val="nl-NL"/>
        </w:rPr>
        <w:t xml:space="preserve"> </w:t>
      </w:r>
      <w:r>
        <w:rPr>
          <w:lang w:val="nl-NL"/>
        </w:rPr>
        <w:t xml:space="preserve">zoals </w:t>
      </w:r>
      <w:r w:rsidRPr="00460A04">
        <w:rPr>
          <w:lang w:val="nl-NL"/>
        </w:rPr>
        <w:t xml:space="preserve">fallvelred en </w:t>
      </w:r>
      <w:r>
        <w:rPr>
          <w:lang w:val="nl-NL"/>
        </w:rPr>
        <w:t xml:space="preserve">dilatancy. </w:t>
      </w:r>
      <w:r w:rsidRPr="001477A5">
        <w:rPr>
          <w:lang w:val="nl-NL"/>
        </w:rPr>
        <w:sym w:font="Wingdings" w:char="F04A"/>
      </w:r>
    </w:p>
  </w:comment>
  <w:comment w:id="120" w:author="Kees Nederhoff" w:date="2015-03-05T11:32:00Z" w:initials="KN">
    <w:p w:rsidR="000C1056" w:rsidRPr="00801832" w:rsidRDefault="000C1056" w:rsidP="00763C58">
      <w:pPr>
        <w:autoSpaceDE w:val="0"/>
        <w:autoSpaceDN w:val="0"/>
        <w:adjustRightInd w:val="0"/>
        <w:spacing w:line="240" w:lineRule="auto"/>
        <w:jc w:val="left"/>
        <w:rPr>
          <w:lang w:val="nl-NL"/>
        </w:rPr>
      </w:pPr>
      <w:r>
        <w:rPr>
          <w:rStyle w:val="CommentReference"/>
        </w:rPr>
        <w:annotationRef/>
      </w:r>
      <w:r w:rsidRPr="00801832">
        <w:rPr>
          <w:lang w:val="nl-NL"/>
        </w:rPr>
        <w:t>Lodewijk zijn bed slope effect</w:t>
      </w:r>
      <w:r>
        <w:rPr>
          <w:lang w:val="nl-NL"/>
        </w:rPr>
        <w:t xml:space="preserve"> inclusief </w:t>
      </w:r>
      <w:r>
        <w:rPr>
          <w:rFonts w:ascii="Consolas" w:hAnsi="Consolas" w:cs="Consolas"/>
          <w:sz w:val="19"/>
          <w:szCs w:val="19"/>
          <w:lang w:val="nl-NL" w:eastAsia="nl-NL"/>
        </w:rPr>
        <w:t>relevante keywords</w:t>
      </w:r>
      <w:r>
        <w:rPr>
          <w:lang w:val="nl-NL"/>
        </w:rPr>
        <w:t xml:space="preserve"> </w:t>
      </w:r>
    </w:p>
  </w:comment>
  <w:comment w:id="125" w:author="Kees Nederhoff" w:date="2015-03-05T11:32:00Z" w:initials="KN">
    <w:p w:rsidR="000C1056" w:rsidRDefault="000C1056">
      <w:pPr>
        <w:pStyle w:val="CommentText"/>
        <w:rPr>
          <w:lang w:val="nl-NL"/>
        </w:rPr>
      </w:pPr>
      <w:r>
        <w:rPr>
          <w:rStyle w:val="CommentReference"/>
        </w:rPr>
        <w:annotationRef/>
      </w:r>
      <w:r w:rsidRPr="00355D5D">
        <w:rPr>
          <w:lang w:val="nl-NL"/>
        </w:rPr>
        <w:t>Pieter ging hier iets aan doen</w:t>
      </w:r>
      <w:r>
        <w:rPr>
          <w:lang w:val="nl-NL"/>
        </w:rPr>
        <w:t>?</w:t>
      </w:r>
    </w:p>
    <w:p w:rsidR="000C1056" w:rsidRDefault="000C1056">
      <w:pPr>
        <w:pStyle w:val="CommentText"/>
        <w:rPr>
          <w:lang w:val="nl-NL"/>
        </w:rPr>
      </w:pPr>
    </w:p>
    <w:p w:rsidR="000C1056" w:rsidRPr="00B92B3A" w:rsidRDefault="000C1056">
      <w:pPr>
        <w:pStyle w:val="CommentText"/>
      </w:pPr>
      <w:r w:rsidRPr="00B92B3A">
        <w:t>Kees: actie uitgezet naar Pieter</w:t>
      </w:r>
    </w:p>
  </w:comment>
  <w:comment w:id="128" w:author="Arnold van Rooijen" w:date="2015-03-05T11:32:00Z" w:initials="AvR">
    <w:p w:rsidR="000C1056" w:rsidRDefault="000C1056" w:rsidP="00E34418">
      <w:pPr>
        <w:pStyle w:val="CommentText"/>
      </w:pPr>
      <w:r>
        <w:rPr>
          <w:rStyle w:val="CommentReference"/>
        </w:rPr>
        <w:annotationRef/>
      </w:r>
      <w:r w:rsidRPr="005956C7">
        <w:t xml:space="preserve">This needs some explanatory figures (from oss-website?) Perhaps some reference to Ad’s 2013 </w:t>
      </w:r>
      <w:proofErr w:type="gramStart"/>
      <w:r w:rsidRPr="005956C7">
        <w:t>paper ?</w:t>
      </w:r>
      <w:proofErr w:type="gramEnd"/>
      <w:r>
        <w:t xml:space="preserve"> </w:t>
      </w:r>
    </w:p>
    <w:p w:rsidR="000C1056" w:rsidRDefault="000C1056" w:rsidP="00E34418">
      <w:pPr>
        <w:pStyle w:val="CommentText"/>
      </w:pPr>
    </w:p>
    <w:p w:rsidR="000C1056" w:rsidRPr="001D1117" w:rsidRDefault="000C1056" w:rsidP="00E34418">
      <w:pPr>
        <w:pStyle w:val="CommentText"/>
        <w:rPr>
          <w:lang w:val="nl-NL"/>
        </w:rPr>
      </w:pPr>
      <w:r w:rsidRPr="001D1117">
        <w:rPr>
          <w:lang w:val="nl-NL"/>
        </w:rPr>
        <w:t>Kees: actie uitgezet naar Ad m</w:t>
      </w:r>
      <w:r>
        <w:rPr>
          <w:lang w:val="nl-NL"/>
        </w:rPr>
        <w:t>et voorstel Jelle zijn MSc thesis te gebruiken</w:t>
      </w:r>
    </w:p>
  </w:comment>
  <w:comment w:id="129" w:author="Arnold van Rooijen" w:date="2015-03-05T12:09:00Z" w:initials="AvR">
    <w:p w:rsidR="00BB51A1" w:rsidRDefault="00BB51A1">
      <w:pPr>
        <w:pStyle w:val="CommentText"/>
      </w:pPr>
      <w:r>
        <w:rPr>
          <w:rStyle w:val="CommentReference"/>
        </w:rPr>
        <w:annotationRef/>
      </w:r>
      <w:r>
        <w:t>Maybe move to chapter 3?</w:t>
      </w:r>
    </w:p>
  </w:comment>
  <w:comment w:id="137" w:author="Arnold van Rooijen" w:date="2015-03-05T11:32:00Z" w:initials="AvR">
    <w:p w:rsidR="000C1056" w:rsidRDefault="000C1056">
      <w:pPr>
        <w:pStyle w:val="CommentText"/>
        <w:rPr>
          <w:lang w:val="nl-NL"/>
        </w:rPr>
      </w:pPr>
      <w:r>
        <w:rPr>
          <w:rStyle w:val="CommentReference"/>
        </w:rPr>
        <w:annotationRef/>
      </w:r>
      <w:r w:rsidRPr="006C35E2">
        <w:rPr>
          <w:lang w:val="nl-NL"/>
        </w:rPr>
        <w:t xml:space="preserve">Dano, waar kunnen we het beste naar refereren? </w:t>
      </w:r>
      <w:r>
        <w:rPr>
          <w:lang w:val="nl-NL"/>
        </w:rPr>
        <w:t xml:space="preserve">Thesis van Zhou? Ik kan geen journal </w:t>
      </w:r>
      <w:proofErr w:type="gramStart"/>
      <w:r>
        <w:rPr>
          <w:lang w:val="nl-NL"/>
        </w:rPr>
        <w:t>papers</w:t>
      </w:r>
      <w:proofErr w:type="gramEnd"/>
      <w:r>
        <w:rPr>
          <w:lang w:val="nl-NL"/>
        </w:rPr>
        <w:t xml:space="preserve"> van hem vinden, wel twee conferentie papers:</w:t>
      </w:r>
    </w:p>
    <w:p w:rsidR="000C1056" w:rsidRDefault="000C1056">
      <w:pPr>
        <w:pStyle w:val="CommentText"/>
        <w:rPr>
          <w:lang w:val="nl-NL"/>
        </w:rPr>
      </w:pPr>
    </w:p>
    <w:p w:rsidR="000C1056" w:rsidRDefault="000C1056">
      <w:pPr>
        <w:pStyle w:val="CommentText"/>
        <w:rPr>
          <w:color w:val="222222"/>
          <w:shd w:val="clear" w:color="auto" w:fill="FFFFFF"/>
        </w:rPr>
      </w:pPr>
      <w:r w:rsidRPr="00D71306">
        <w:rPr>
          <w:color w:val="222222"/>
          <w:shd w:val="clear" w:color="auto" w:fill="FFFFFF"/>
          <w:lang w:val="nl-NL"/>
        </w:rPr>
        <w:t xml:space="preserve">Zhou, Minggui, Dano Roelvink, Zaojian Zou, and Herm Jan van Wijhe. </w:t>
      </w:r>
      <w:r>
        <w:rPr>
          <w:color w:val="222222"/>
          <w:shd w:val="clear" w:color="auto" w:fill="FFFFFF"/>
        </w:rPr>
        <w:t>"Effects of Passing Ship With a Drift Angle on a Moored Ship." In</w:t>
      </w:r>
      <w:r>
        <w:rPr>
          <w:rStyle w:val="apple-converted-space"/>
          <w:color w:val="222222"/>
          <w:shd w:val="clear" w:color="auto" w:fill="FFFFFF"/>
        </w:rPr>
        <w:t> </w:t>
      </w:r>
      <w:r>
        <w:rPr>
          <w:i/>
          <w:iCs/>
          <w:color w:val="222222"/>
          <w:shd w:val="clear" w:color="auto" w:fill="FFFFFF"/>
        </w:rPr>
        <w:t>ASME 2014 33rd International Conference on Ocean, Offshore and Arctic Engineering</w:t>
      </w:r>
      <w:r>
        <w:rPr>
          <w:color w:val="222222"/>
          <w:shd w:val="clear" w:color="auto" w:fill="FFFFFF"/>
        </w:rPr>
        <w:t>, pp. V08BT06A057-V08BT06A057. American Society of Mechanical Engineers, 2014.</w:t>
      </w:r>
    </w:p>
    <w:p w:rsidR="000C1056" w:rsidRDefault="000C1056">
      <w:pPr>
        <w:pStyle w:val="CommentText"/>
        <w:rPr>
          <w:color w:val="222222"/>
          <w:shd w:val="clear" w:color="auto" w:fill="FFFFFF"/>
        </w:rPr>
      </w:pPr>
    </w:p>
    <w:p w:rsidR="000C1056" w:rsidRDefault="000C1056">
      <w:pPr>
        <w:pStyle w:val="CommentText"/>
        <w:rPr>
          <w:color w:val="222222"/>
          <w:shd w:val="clear" w:color="auto" w:fill="FFFFFF"/>
          <w:lang w:val="nl-NL"/>
        </w:rPr>
      </w:pPr>
      <w:r w:rsidRPr="00D71306">
        <w:rPr>
          <w:color w:val="222222"/>
          <w:shd w:val="clear" w:color="auto" w:fill="FFFFFF"/>
          <w:lang w:val="nl-NL"/>
        </w:rPr>
        <w:t xml:space="preserve">Zhou, Minggui, J. A. Roelvink, H. J. Verheij, and Han Ligteringen. </w:t>
      </w:r>
      <w:r>
        <w:rPr>
          <w:color w:val="222222"/>
          <w:shd w:val="clear" w:color="auto" w:fill="FFFFFF"/>
        </w:rPr>
        <w:t>"Study of Passing Ship Effects along a Bank by Delft3D-FLOW and XBeach." In</w:t>
      </w:r>
      <w:r>
        <w:rPr>
          <w:i/>
          <w:iCs/>
          <w:color w:val="222222"/>
          <w:shd w:val="clear" w:color="auto" w:fill="FFFFFF"/>
        </w:rPr>
        <w:t>IWNTM13: International Workshop on Nautical Traffic Models 2013, Delft, The Netherlands, July 5-7, 2013</w:t>
      </w:r>
      <w:r>
        <w:rPr>
          <w:color w:val="222222"/>
          <w:shd w:val="clear" w:color="auto" w:fill="FFFFFF"/>
        </w:rPr>
        <w:t>. Delft University of Technology, 2013.</w:t>
      </w:r>
    </w:p>
    <w:p w:rsidR="000C1056" w:rsidRDefault="000C1056">
      <w:pPr>
        <w:pStyle w:val="CommentText"/>
        <w:rPr>
          <w:color w:val="222222"/>
          <w:shd w:val="clear" w:color="auto" w:fill="FFFFFF"/>
          <w:lang w:val="nl-NL"/>
        </w:rPr>
      </w:pPr>
    </w:p>
    <w:p w:rsidR="000C1056" w:rsidRPr="008B3BDC" w:rsidRDefault="000C1056">
      <w:pPr>
        <w:pStyle w:val="CommentText"/>
        <w:rPr>
          <w:color w:val="222222"/>
          <w:shd w:val="clear" w:color="auto" w:fill="FFFFFF"/>
        </w:rPr>
      </w:pPr>
      <w:r w:rsidRPr="008B3BDC">
        <w:rPr>
          <w:color w:val="222222"/>
          <w:shd w:val="clear" w:color="auto" w:fill="FFFFFF"/>
        </w:rPr>
        <w:t>Or should we refer to Ma (2012)?</w:t>
      </w:r>
    </w:p>
  </w:comment>
  <w:comment w:id="144" w:author="Arnold van Rooijen" w:date="2015-03-05T11:32:00Z" w:initials="AvR">
    <w:p w:rsidR="000C1056" w:rsidRDefault="000C1056">
      <w:pPr>
        <w:pStyle w:val="CommentText"/>
      </w:pPr>
      <w:r>
        <w:rPr>
          <w:rStyle w:val="CommentReference"/>
        </w:rPr>
        <w:annotationRef/>
      </w:r>
      <w:r w:rsidRPr="00D71306">
        <w:rPr>
          <w:color w:val="222222"/>
          <w:shd w:val="clear" w:color="auto" w:fill="FFFFFF"/>
          <w:lang w:val="nl-NL"/>
        </w:rPr>
        <w:t xml:space="preserve">De Jong, M. P. C., D. Roelvink, S. P. Reijmerink, and C. Breederveld. </w:t>
      </w:r>
      <w:r>
        <w:rPr>
          <w:color w:val="222222"/>
          <w:shd w:val="clear" w:color="auto" w:fill="FFFFFF"/>
        </w:rPr>
        <w:t>"Numerical modelling of passing-ship effects in complex geometries and on shallow water." In</w:t>
      </w:r>
      <w:r>
        <w:rPr>
          <w:rStyle w:val="apple-converted-space"/>
          <w:color w:val="222222"/>
          <w:shd w:val="clear" w:color="auto" w:fill="FFFFFF"/>
        </w:rPr>
        <w:t> </w:t>
      </w:r>
      <w:r>
        <w:rPr>
          <w:i/>
          <w:iCs/>
          <w:color w:val="222222"/>
          <w:shd w:val="clear" w:color="auto" w:fill="FFFFFF"/>
        </w:rPr>
        <w:t>Pianc Smart Rivers 2013</w:t>
      </w:r>
      <w:r>
        <w:rPr>
          <w:color w:val="222222"/>
          <w:shd w:val="clear" w:color="auto" w:fill="FFFFFF"/>
        </w:rPr>
        <w:t>. 2013.</w:t>
      </w:r>
    </w:p>
  </w:comment>
  <w:comment w:id="148" w:author="Arnold van Rooijen" w:date="2015-03-05T11:32:00Z" w:initials="AvR">
    <w:p w:rsidR="000C1056" w:rsidRDefault="000C1056">
      <w:pPr>
        <w:pStyle w:val="CommentText"/>
      </w:pPr>
      <w:r>
        <w:rPr>
          <w:rStyle w:val="CommentReference"/>
        </w:rPr>
        <w:annotationRef/>
      </w:r>
      <w:r>
        <w:t>Dano?</w:t>
      </w:r>
    </w:p>
  </w:comment>
  <w:comment w:id="201" w:author="Arnold van Rooijen" w:date="2015-03-05T11:32:00Z" w:initials="AvR">
    <w:p w:rsidR="000C1056" w:rsidRDefault="000C1056">
      <w:pPr>
        <w:pStyle w:val="CommentText"/>
      </w:pPr>
      <w:r>
        <w:rPr>
          <w:rStyle w:val="CommentReference"/>
        </w:rPr>
        <w:annotationRef/>
      </w:r>
      <w:r w:rsidRPr="002C1EBF">
        <w:rPr>
          <w:color w:val="222222"/>
          <w:shd w:val="clear" w:color="auto" w:fill="FFFFFF"/>
          <w:lang w:val="nl-NL"/>
        </w:rPr>
        <w:t xml:space="preserve">Schroevers, M., Huisman, B. J. A., Van der Wal, M., &amp; Terwindt, J. (2011, March). </w:t>
      </w:r>
      <w:r>
        <w:rPr>
          <w:color w:val="222222"/>
          <w:shd w:val="clear" w:color="auto" w:fill="FFFFFF"/>
        </w:rPr>
        <w:t>Measuring ship induced waves and currents on a tidal flat in the Western Scheldt Estuary. In</w:t>
      </w:r>
      <w:r>
        <w:rPr>
          <w:rStyle w:val="apple-converted-space"/>
          <w:color w:val="222222"/>
          <w:shd w:val="clear" w:color="auto" w:fill="FFFFFF"/>
        </w:rPr>
        <w:t> </w:t>
      </w:r>
      <w:r>
        <w:rPr>
          <w:i/>
          <w:iCs/>
          <w:color w:val="222222"/>
          <w:shd w:val="clear" w:color="auto" w:fill="FFFFFF"/>
        </w:rPr>
        <w:t>Current, Waves and Turbulence Measurements (CWTM), 2011 IEEE/OES 10th</w:t>
      </w:r>
      <w:r>
        <w:rPr>
          <w:rStyle w:val="apple-converted-space"/>
          <w:color w:val="222222"/>
          <w:shd w:val="clear" w:color="auto" w:fill="FFFFFF"/>
        </w:rPr>
        <w:t> </w:t>
      </w:r>
      <w:r>
        <w:rPr>
          <w:color w:val="222222"/>
          <w:shd w:val="clear" w:color="auto" w:fill="FFFFFF"/>
        </w:rPr>
        <w:t>(pp. 123-129). IEEE.</w:t>
      </w:r>
    </w:p>
  </w:comment>
  <w:comment w:id="207" w:author="Arnold van Rooijen" w:date="2015-03-05T11:32:00Z" w:initials="AvR">
    <w:p w:rsidR="00B531FB" w:rsidRDefault="00B531FB">
      <w:pPr>
        <w:pStyle w:val="CommentText"/>
      </w:pPr>
      <w:r>
        <w:rPr>
          <w:rStyle w:val="CommentReference"/>
        </w:rPr>
        <w:annotationRef/>
      </w:r>
      <w:r>
        <w:t>Phd thesis Minggui Zhou</w:t>
      </w:r>
      <w:r w:rsidR="00854962">
        <w:t>?</w:t>
      </w:r>
    </w:p>
  </w:comment>
  <w:comment w:id="208" w:author="Arnold van Rooijen" w:date="2015-03-05T11:32:00Z" w:initials="AvR">
    <w:p w:rsidR="00EC266D" w:rsidRDefault="00EC266D">
      <w:pPr>
        <w:pStyle w:val="CommentText"/>
      </w:pPr>
      <w:r>
        <w:rPr>
          <w:rStyle w:val="CommentReference"/>
        </w:rPr>
        <w:annotationRef/>
      </w:r>
      <w:r>
        <w:t>Add equations?</w:t>
      </w:r>
    </w:p>
  </w:comment>
  <w:comment w:id="214" w:author="Kees Nederhoff" w:date="2015-03-05T11:32:00Z" w:initials="KN">
    <w:p w:rsidR="000C1056" w:rsidRPr="007816D9" w:rsidRDefault="000C1056" w:rsidP="00235CE0">
      <w:pPr>
        <w:pStyle w:val="CommentText"/>
        <w:rPr>
          <w:lang w:val="nl-NL"/>
        </w:rPr>
      </w:pPr>
      <w:r>
        <w:rPr>
          <w:rStyle w:val="CommentReference"/>
        </w:rPr>
        <w:annotationRef/>
      </w:r>
      <w:r>
        <w:rPr>
          <w:lang w:val="nl-NL"/>
        </w:rPr>
        <w:t>Aanpassen: meerwaarde tov input hoofdstuk over golven</w:t>
      </w:r>
    </w:p>
  </w:comment>
  <w:comment w:id="224" w:author="Kees Nederhoff" w:date="2015-03-05T11:32:00Z" w:initials="KN">
    <w:p w:rsidR="000C1056" w:rsidRPr="00CE645D" w:rsidRDefault="000C1056">
      <w:pPr>
        <w:pStyle w:val="CommentText"/>
        <w:rPr>
          <w:lang w:val="nl-NL"/>
        </w:rPr>
      </w:pPr>
      <w:r>
        <w:rPr>
          <w:rStyle w:val="CommentReference"/>
        </w:rPr>
        <w:annotationRef/>
      </w:r>
      <w:r w:rsidRPr="00E34418">
        <w:rPr>
          <w:rStyle w:val="CommentReference"/>
          <w:lang w:val="nl-NL"/>
        </w:rPr>
        <w:t>Goede waveflume beschrijvinging toevoegen; idee behoud van massa (vraag Robert)</w:t>
      </w:r>
    </w:p>
  </w:comment>
  <w:comment w:id="226" w:author="Kees Nederhoff" w:date="2015-03-05T11:32:00Z" w:initials="KN">
    <w:p w:rsidR="000C1056" w:rsidRPr="00E34418" w:rsidRDefault="000C1056">
      <w:pPr>
        <w:pStyle w:val="CommentText"/>
        <w:rPr>
          <w:lang w:val="nl-NL"/>
        </w:rPr>
      </w:pPr>
      <w:r>
        <w:rPr>
          <w:rStyle w:val="CommentReference"/>
        </w:rPr>
        <w:annotationRef/>
      </w:r>
      <w:r w:rsidRPr="00E34418">
        <w:rPr>
          <w:lang w:val="nl-NL"/>
        </w:rPr>
        <w:t>Advec omschrijving maken</w:t>
      </w:r>
    </w:p>
  </w:comment>
  <w:comment w:id="227" w:author="Kees Nederhoff" w:date="2015-03-05T11:32:00Z" w:initials="KN">
    <w:p w:rsidR="000C1056" w:rsidRPr="00194960" w:rsidRDefault="000C1056" w:rsidP="00691D3B">
      <w:pPr>
        <w:pStyle w:val="CommentText"/>
        <w:rPr>
          <w:lang w:val="nl-NL"/>
        </w:rPr>
      </w:pPr>
      <w:r>
        <w:rPr>
          <w:rStyle w:val="CommentReference"/>
        </w:rPr>
        <w:annotationRef/>
      </w:r>
      <w:r>
        <w:rPr>
          <w:lang w:val="nl-NL"/>
        </w:rPr>
        <w:t>Neumann_v beschrijving. (</w:t>
      </w:r>
      <w:r w:rsidRPr="00194960">
        <w:rPr>
          <w:lang w:val="nl-NL"/>
        </w:rPr>
        <w:t>Boundary zonder snelheid op rand</w:t>
      </w:r>
      <w:r>
        <w:rPr>
          <w:lang w:val="nl-NL"/>
        </w:rPr>
        <w:t>)</w:t>
      </w:r>
      <w:r w:rsidRPr="00194960">
        <w:rPr>
          <w:lang w:val="nl-NL"/>
        </w:rPr>
        <w:t xml:space="preserve">. </w:t>
      </w:r>
      <w:r>
        <w:rPr>
          <w:lang w:val="nl-NL"/>
        </w:rPr>
        <w:t>Vraag Robert</w:t>
      </w:r>
    </w:p>
  </w:comment>
  <w:comment w:id="237" w:author="Ap van Dongeren" w:date="2015-03-05T11:32:00Z" w:initials="AvD">
    <w:p w:rsidR="000C1056" w:rsidRPr="00C20BC3" w:rsidRDefault="000C1056">
      <w:pPr>
        <w:pStyle w:val="CommentText"/>
        <w:rPr>
          <w:lang w:val="nl-NL"/>
        </w:rPr>
      </w:pPr>
      <w:r>
        <w:rPr>
          <w:rStyle w:val="CommentReference"/>
        </w:rPr>
        <w:annotationRef/>
      </w:r>
      <w:r w:rsidRPr="00C20BC3">
        <w:rPr>
          <w:lang w:val="nl-NL"/>
        </w:rPr>
        <w:t>Ik zou ook een opsomming maken van de minimale set aan parameters die opgegeven moeten worden, bijvoorbeeld een eenvoudige som 2D met jonswap golven.</w:t>
      </w:r>
    </w:p>
  </w:comment>
  <w:comment w:id="240" w:author="Ap van Dongeren" w:date="2015-03-05T11:32:00Z" w:initials="AvD">
    <w:p w:rsidR="000C1056" w:rsidRPr="00E064E8" w:rsidRDefault="000C1056">
      <w:pPr>
        <w:pStyle w:val="CommentText"/>
        <w:rPr>
          <w:lang w:val="nl-NL"/>
        </w:rPr>
      </w:pPr>
      <w:r>
        <w:rPr>
          <w:rStyle w:val="CommentReference"/>
        </w:rPr>
        <w:annotationRef/>
      </w:r>
      <w:r w:rsidRPr="00E064E8">
        <w:rPr>
          <w:lang w:val="nl-NL"/>
        </w:rPr>
        <w:t>Zullen we aangeven welke essentieel zijn voor een 2D jonswap som?</w:t>
      </w:r>
    </w:p>
  </w:comment>
  <w:comment w:id="247" w:author="Ap van Dongeren" w:date="2015-03-05T11:32:00Z" w:initials="AvD">
    <w:p w:rsidR="000C1056" w:rsidRDefault="000C1056">
      <w:pPr>
        <w:pStyle w:val="CommentText"/>
      </w:pPr>
      <w:r>
        <w:rPr>
          <w:rStyle w:val="CommentReference"/>
        </w:rPr>
        <w:annotationRef/>
      </w:r>
      <w:r>
        <w:t>Refer to the chapter where this is discussed.</w:t>
      </w:r>
    </w:p>
  </w:comment>
  <w:comment w:id="248" w:author="Ap van Dongeren" w:date="2015-03-05T11:32:00Z" w:initials="AvD">
    <w:p w:rsidR="000C1056" w:rsidRPr="00907C45" w:rsidRDefault="000C1056">
      <w:pPr>
        <w:pStyle w:val="CommentText"/>
        <w:rPr>
          <w:lang w:val="nl-NL"/>
        </w:rPr>
      </w:pPr>
      <w:r>
        <w:rPr>
          <w:rStyle w:val="CommentReference"/>
        </w:rPr>
        <w:annotationRef/>
      </w:r>
      <w:r w:rsidRPr="00907C45">
        <w:rPr>
          <w:lang w:val="nl-NL"/>
        </w:rPr>
        <w:t>source</w:t>
      </w:r>
    </w:p>
  </w:comment>
  <w:comment w:id="249" w:author="Ap van Dongeren" w:date="2015-03-05T11:32:00Z" w:initials="AvD">
    <w:p w:rsidR="000C1056" w:rsidRDefault="000C1056">
      <w:pPr>
        <w:pStyle w:val="CommentText"/>
        <w:rPr>
          <w:lang w:val="nl-NL"/>
        </w:rPr>
      </w:pPr>
      <w:r>
        <w:rPr>
          <w:rStyle w:val="CommentReference"/>
        </w:rPr>
        <w:annotationRef/>
      </w:r>
      <w:r w:rsidRPr="00907C45">
        <w:rPr>
          <w:lang w:val="nl-NL"/>
        </w:rPr>
        <w:t xml:space="preserve">hier begint de bodem bij nul, dus dat is het strand. </w:t>
      </w:r>
      <w:r>
        <w:rPr>
          <w:lang w:val="nl-NL"/>
        </w:rPr>
        <w:t>Ik neem aan dat je dat regelt via de xgrid, maar hoe weet xbeach wat de golfrand is?</w:t>
      </w:r>
    </w:p>
    <w:p w:rsidR="000C1056" w:rsidRDefault="000C1056">
      <w:pPr>
        <w:pStyle w:val="CommentText"/>
        <w:rPr>
          <w:lang w:val="nl-NL"/>
        </w:rPr>
      </w:pPr>
    </w:p>
    <w:p w:rsidR="000C1056" w:rsidRPr="00907C45" w:rsidRDefault="000C1056">
      <w:pPr>
        <w:pStyle w:val="CommentText"/>
        <w:rPr>
          <w:lang w:val="nl-NL"/>
        </w:rPr>
      </w:pPr>
      <w:r>
        <w:rPr>
          <w:lang w:val="nl-NL"/>
        </w:rPr>
        <w:t>Wellicht beter om een klassieke params te specificeren die begint bij diep water en op het strand eindigt?</w:t>
      </w:r>
    </w:p>
  </w:comment>
  <w:comment w:id="250" w:author="Kees Nederhoff" w:date="2015-03-05T11:32:00Z" w:initials="KN">
    <w:p w:rsidR="000C1056" w:rsidRPr="00484A57" w:rsidRDefault="000C1056">
      <w:pPr>
        <w:pStyle w:val="CommentText"/>
        <w:rPr>
          <w:lang w:val="nl-NL"/>
        </w:rPr>
      </w:pPr>
      <w:r>
        <w:rPr>
          <w:rStyle w:val="CommentReference"/>
        </w:rPr>
        <w:annotationRef/>
      </w:r>
      <w:r w:rsidRPr="00484A57">
        <w:rPr>
          <w:lang w:val="nl-NL"/>
        </w:rPr>
        <w:t xml:space="preserve">Contact Robert over het fixen van de y-file (me </w:t>
      </w:r>
      <w:r>
        <w:rPr>
          <w:lang w:val="nl-NL"/>
        </w:rPr>
        <w:t>goede</w:t>
      </w:r>
      <w:r w:rsidRPr="00484A57">
        <w:rPr>
          <w:lang w:val="nl-NL"/>
        </w:rPr>
        <w:t xml:space="preserve"> richting)</w:t>
      </w:r>
    </w:p>
  </w:comment>
  <w:comment w:id="251" w:author="Ap van Dongeren" w:date="2015-03-05T11:32:00Z" w:initials="AvD">
    <w:p w:rsidR="000C1056" w:rsidRPr="00782FCD" w:rsidRDefault="000C1056">
      <w:pPr>
        <w:pStyle w:val="CommentText"/>
        <w:rPr>
          <w:lang w:val="nl-NL"/>
        </w:rPr>
      </w:pPr>
      <w:r>
        <w:rPr>
          <w:rStyle w:val="CommentReference"/>
        </w:rPr>
        <w:annotationRef/>
      </w:r>
      <w:r w:rsidRPr="00782FCD">
        <w:rPr>
          <w:lang w:val="nl-NL"/>
        </w:rPr>
        <w:t>Required parameters in bold?</w:t>
      </w:r>
      <w:r>
        <w:rPr>
          <w:lang w:val="nl-NL"/>
        </w:rPr>
        <w:t xml:space="preserve"> Maak er een sterretje van en + voor advanced</w:t>
      </w:r>
    </w:p>
  </w:comment>
  <w:comment w:id="254" w:author="Kees Nederhoff" w:date="2015-03-05T11:32:00Z" w:initials="KN">
    <w:p w:rsidR="000C1056" w:rsidRPr="003245CF" w:rsidRDefault="000C1056">
      <w:pPr>
        <w:pStyle w:val="CommentText"/>
        <w:rPr>
          <w:lang w:val="nl-NL"/>
        </w:rPr>
      </w:pPr>
      <w:r>
        <w:rPr>
          <w:rStyle w:val="CommentReference"/>
        </w:rPr>
        <w:annotationRef/>
      </w:r>
      <w:r w:rsidRPr="003245CF">
        <w:rPr>
          <w:lang w:val="nl-NL"/>
        </w:rPr>
        <w:t xml:space="preserve">Overal waar </w:t>
      </w:r>
      <w:proofErr w:type="gramStart"/>
      <w:r w:rsidRPr="003245CF">
        <w:rPr>
          <w:lang w:val="nl-NL"/>
        </w:rPr>
        <w:t>instat</w:t>
      </w:r>
      <w:proofErr w:type="gramEnd"/>
      <w:r w:rsidRPr="003245CF">
        <w:rPr>
          <w:lang w:val="nl-NL"/>
        </w:rPr>
        <w:t xml:space="preserve">= staat wordt het </w:t>
      </w:r>
      <w:r>
        <w:rPr>
          <w:lang w:val="nl-NL"/>
        </w:rPr>
        <w:t>wbctype</w:t>
      </w:r>
    </w:p>
  </w:comment>
  <w:comment w:id="260" w:author="Kees Nederhoff" w:date="2015-03-05T11:32:00Z" w:initials="KN">
    <w:p w:rsidR="000C1056" w:rsidRPr="00890816" w:rsidRDefault="000C1056">
      <w:pPr>
        <w:pStyle w:val="CommentText"/>
        <w:rPr>
          <w:lang w:val="nl-NL"/>
        </w:rPr>
      </w:pPr>
      <w:r>
        <w:rPr>
          <w:rStyle w:val="CommentReference"/>
        </w:rPr>
        <w:annotationRef/>
      </w:r>
      <w:r w:rsidRPr="00890816">
        <w:rPr>
          <w:lang w:val="nl-NL"/>
        </w:rPr>
        <w:t>Contact Robert over schaalbaarheid met H</w:t>
      </w:r>
    </w:p>
  </w:comment>
  <w:comment w:id="258" w:author="Kees Nederhoff" w:date="2015-03-05T11:32:00Z" w:initials="KN">
    <w:p w:rsidR="000C1056" w:rsidRPr="003245CF" w:rsidRDefault="000C1056">
      <w:pPr>
        <w:pStyle w:val="CommentText"/>
        <w:rPr>
          <w:lang w:val="nl-NL"/>
        </w:rPr>
      </w:pPr>
      <w:r>
        <w:rPr>
          <w:rStyle w:val="CommentReference"/>
        </w:rPr>
        <w:annotationRef/>
      </w:r>
      <w:r w:rsidRPr="003245CF">
        <w:rPr>
          <w:lang w:val="nl-NL"/>
        </w:rPr>
        <w:t>Onderverdeling maken tussen 4.4.1 en 4.4.2</w:t>
      </w:r>
    </w:p>
  </w:comment>
  <w:comment w:id="263" w:author="Kees Nederhoff" w:date="2015-03-05T11:32:00Z" w:initials="KN">
    <w:p w:rsidR="000C1056" w:rsidRPr="00EB6E3B" w:rsidRDefault="000C1056">
      <w:pPr>
        <w:pStyle w:val="CommentText"/>
        <w:rPr>
          <w:lang w:val="nl-NL"/>
        </w:rPr>
      </w:pPr>
      <w:r>
        <w:rPr>
          <w:rStyle w:val="CommentReference"/>
        </w:rPr>
        <w:annotationRef/>
      </w:r>
      <w:r w:rsidRPr="00EB6E3B">
        <w:rPr>
          <w:lang w:val="nl-NL"/>
        </w:rPr>
        <w:t>Check in rapport Pieter Smit</w:t>
      </w:r>
    </w:p>
  </w:comment>
  <w:comment w:id="267" w:author="Kees Nederhoff" w:date="2015-03-05T11:32:00Z" w:initials="KN">
    <w:p w:rsidR="000C1056" w:rsidRPr="00B826A5" w:rsidRDefault="000C1056">
      <w:pPr>
        <w:pStyle w:val="CommentText"/>
        <w:rPr>
          <w:lang w:val="nl-NL"/>
        </w:rPr>
      </w:pPr>
      <w:r>
        <w:rPr>
          <w:rStyle w:val="CommentReference"/>
        </w:rPr>
        <w:annotationRef/>
      </w:r>
      <w:r w:rsidRPr="00B826A5">
        <w:rPr>
          <w:lang w:val="nl-NL"/>
        </w:rPr>
        <w:t>Schrijven</w:t>
      </w:r>
    </w:p>
  </w:comment>
  <w:comment w:id="273" w:author="Ap van Dongeren" w:date="2015-03-05T11:32:00Z" w:initials="AvD">
    <w:p w:rsidR="000C1056" w:rsidRPr="005802B7" w:rsidRDefault="000C1056">
      <w:pPr>
        <w:pStyle w:val="CommentText"/>
        <w:rPr>
          <w:lang w:val="nl-NL"/>
        </w:rPr>
      </w:pPr>
      <w:r>
        <w:rPr>
          <w:rStyle w:val="CommentReference"/>
        </w:rPr>
        <w:annotationRef/>
      </w:r>
      <w:r w:rsidRPr="005802B7">
        <w:rPr>
          <w:lang w:val="nl-NL"/>
        </w:rPr>
        <w:t>add</w:t>
      </w:r>
    </w:p>
  </w:comment>
  <w:comment w:id="277" w:author="Ap van Dongeren" w:date="2015-03-05T11:32:00Z" w:initials="AvD">
    <w:p w:rsidR="000C1056" w:rsidRPr="005802B7" w:rsidRDefault="000C1056">
      <w:pPr>
        <w:pStyle w:val="CommentText"/>
        <w:rPr>
          <w:lang w:val="nl-NL"/>
        </w:rPr>
      </w:pPr>
      <w:r>
        <w:rPr>
          <w:rStyle w:val="CommentReference"/>
        </w:rPr>
        <w:annotationRef/>
      </w:r>
      <w:r w:rsidRPr="005802B7">
        <w:rPr>
          <w:lang w:val="nl-NL"/>
        </w:rPr>
        <w:t xml:space="preserve">dit is een beschrijving van hoe xbeach onder water werkt. </w:t>
      </w:r>
      <w:r>
        <w:rPr>
          <w:lang w:val="nl-NL"/>
        </w:rPr>
        <w:t>Is dit nodig?</w:t>
      </w:r>
    </w:p>
  </w:comment>
  <w:comment w:id="278" w:author="Ap van Dongeren" w:date="2015-03-05T11:32:00Z" w:initials="AvD">
    <w:p w:rsidR="000C1056" w:rsidRPr="000032BA" w:rsidRDefault="000C1056">
      <w:pPr>
        <w:pStyle w:val="CommentText"/>
        <w:rPr>
          <w:lang w:val="nl-NL"/>
        </w:rPr>
      </w:pPr>
      <w:r>
        <w:rPr>
          <w:rStyle w:val="CommentReference"/>
        </w:rPr>
        <w:annotationRef/>
      </w:r>
      <w:r w:rsidRPr="000032BA">
        <w:rPr>
          <w:lang w:val="nl-NL"/>
        </w:rPr>
        <w:t xml:space="preserve">Hoe krijg je dat te weten? </w:t>
      </w:r>
      <w:r>
        <w:rPr>
          <w:lang w:val="nl-NL"/>
        </w:rPr>
        <w:t>Komt er een foutmelding?</w:t>
      </w:r>
    </w:p>
  </w:comment>
  <w:comment w:id="276" w:author="Kees Nederhoff" w:date="2015-03-05T11:32:00Z" w:initials="KN">
    <w:p w:rsidR="000C1056" w:rsidRPr="009D4808" w:rsidRDefault="000C1056">
      <w:pPr>
        <w:pStyle w:val="CommentText"/>
        <w:rPr>
          <w:lang w:val="nl-NL"/>
        </w:rPr>
      </w:pPr>
      <w:r>
        <w:rPr>
          <w:rStyle w:val="CommentReference"/>
        </w:rPr>
        <w:annotationRef/>
      </w:r>
      <w:r w:rsidRPr="009D4808">
        <w:rPr>
          <w:lang w:val="nl-NL"/>
        </w:rPr>
        <w:t>Eruit: laatste 2 delen verpalatsen naar betere locatie</w:t>
      </w:r>
    </w:p>
  </w:comment>
  <w:comment w:id="281" w:author="Ap van Dongeren" w:date="2015-03-05T11:32:00Z" w:initials="AvD">
    <w:p w:rsidR="000C1056" w:rsidRPr="000032BA" w:rsidRDefault="000C1056">
      <w:pPr>
        <w:pStyle w:val="CommentText"/>
        <w:rPr>
          <w:lang w:val="nl-NL"/>
        </w:rPr>
      </w:pPr>
      <w:r>
        <w:rPr>
          <w:rStyle w:val="CommentReference"/>
        </w:rPr>
        <w:annotationRef/>
      </w:r>
      <w:r w:rsidRPr="000032BA">
        <w:rPr>
          <w:lang w:val="nl-NL"/>
        </w:rPr>
        <w:t xml:space="preserve">Dat is vreemd. </w:t>
      </w:r>
      <w:r>
        <w:rPr>
          <w:lang w:val="nl-NL"/>
        </w:rPr>
        <w:t>Waarom?</w:t>
      </w:r>
    </w:p>
  </w:comment>
  <w:comment w:id="282" w:author="Kees Nederhoff" w:date="2015-03-05T11:32:00Z" w:initials="KN">
    <w:p w:rsidR="000C1056" w:rsidRPr="009D4808" w:rsidRDefault="000C1056">
      <w:pPr>
        <w:pStyle w:val="CommentText"/>
        <w:rPr>
          <w:lang w:val="nl-NL"/>
        </w:rPr>
      </w:pPr>
      <w:r>
        <w:rPr>
          <w:rStyle w:val="CommentReference"/>
        </w:rPr>
        <w:annotationRef/>
      </w:r>
      <w:r w:rsidRPr="009D4808">
        <w:rPr>
          <w:lang w:val="nl-NL"/>
        </w:rPr>
        <w:t>Aanpassen van verwijzing</w:t>
      </w:r>
    </w:p>
  </w:comment>
  <w:comment w:id="286" w:author="Kees Nederhoff" w:date="2015-03-05T11:32:00Z" w:initials="KN">
    <w:p w:rsidR="000C1056" w:rsidRPr="00C06EDA" w:rsidRDefault="000C1056">
      <w:pPr>
        <w:pStyle w:val="CommentText"/>
        <w:rPr>
          <w:lang w:val="nl-NL"/>
        </w:rPr>
      </w:pPr>
      <w:r>
        <w:rPr>
          <w:rStyle w:val="CommentReference"/>
        </w:rPr>
        <w:annotationRef/>
      </w:r>
      <w:r w:rsidRPr="00C06EDA">
        <w:rPr>
          <w:lang w:val="nl-NL"/>
        </w:rPr>
        <w:t xml:space="preserve">Aanpassen / </w:t>
      </w:r>
      <w:proofErr w:type="gramStart"/>
      <w:r w:rsidRPr="00C06EDA">
        <w:rPr>
          <w:lang w:val="nl-NL"/>
        </w:rPr>
        <w:t>updaten</w:t>
      </w:r>
      <w:proofErr w:type="gramEnd"/>
    </w:p>
  </w:comment>
  <w:comment w:id="296" w:author="Ap van Dongeren" w:date="2015-03-05T11:32:00Z" w:initials="AvD">
    <w:p w:rsidR="000C1056" w:rsidRPr="00FB79C4" w:rsidRDefault="000C1056">
      <w:pPr>
        <w:pStyle w:val="CommentText"/>
        <w:rPr>
          <w:lang w:val="nl-NL"/>
        </w:rPr>
      </w:pPr>
      <w:r>
        <w:rPr>
          <w:rStyle w:val="CommentReference"/>
        </w:rPr>
        <w:annotationRef/>
      </w:r>
      <w:r w:rsidRPr="00FB79C4">
        <w:rPr>
          <w:lang w:val="nl-NL"/>
        </w:rPr>
        <w:t>Fix.</w:t>
      </w:r>
    </w:p>
  </w:comment>
  <w:comment w:id="297" w:author="Kees Nederhoff" w:date="2015-03-05T11:32:00Z" w:initials="KN">
    <w:p w:rsidR="000C1056" w:rsidRPr="00B826A5" w:rsidRDefault="000C1056">
      <w:pPr>
        <w:pStyle w:val="CommentText"/>
        <w:rPr>
          <w:lang w:val="nl-NL"/>
        </w:rPr>
      </w:pPr>
      <w:r>
        <w:rPr>
          <w:rStyle w:val="CommentReference"/>
        </w:rPr>
        <w:annotationRef/>
      </w:r>
      <w:r w:rsidRPr="00B826A5">
        <w:rPr>
          <w:lang w:val="nl-NL"/>
        </w:rPr>
        <w:t>Scirpt aanpassen Bas</w:t>
      </w:r>
    </w:p>
  </w:comment>
  <w:comment w:id="298" w:author="Kees Nederhoff" w:date="2015-03-05T11:32:00Z" w:initials="KN">
    <w:p w:rsidR="000C1056" w:rsidRPr="00664C37" w:rsidRDefault="000C1056">
      <w:pPr>
        <w:pStyle w:val="CommentText"/>
        <w:rPr>
          <w:lang w:val="nl-NL"/>
        </w:rPr>
      </w:pPr>
      <w:r>
        <w:rPr>
          <w:rStyle w:val="CommentReference"/>
        </w:rPr>
        <w:annotationRef/>
      </w:r>
      <w:r w:rsidRPr="00664C37">
        <w:rPr>
          <w:lang w:val="nl-NL"/>
        </w:rPr>
        <w:t>Code aanpassing Robert</w:t>
      </w:r>
    </w:p>
  </w:comment>
  <w:comment w:id="318" w:author="Kees Nederhoff" w:date="2015-03-05T11:32:00Z" w:initials="KN">
    <w:p w:rsidR="000C1056" w:rsidRPr="00664C37" w:rsidRDefault="000C1056">
      <w:pPr>
        <w:pStyle w:val="CommentText"/>
        <w:rPr>
          <w:lang w:val="nl-NL"/>
        </w:rPr>
      </w:pPr>
      <w:r>
        <w:rPr>
          <w:rStyle w:val="CommentReference"/>
        </w:rPr>
        <w:annotationRef/>
      </w:r>
      <w:r w:rsidRPr="00664C37">
        <w:rPr>
          <w:lang w:val="nl-NL"/>
        </w:rPr>
        <w:t>Actie Arnold</w:t>
      </w:r>
      <w:r>
        <w:rPr>
          <w:lang w:val="nl-NL"/>
        </w:rPr>
        <w:t xml:space="preserve">, want </w:t>
      </w:r>
      <w:r w:rsidRPr="000E2A0A">
        <w:rPr>
          <w:lang w:val="nl-NL"/>
        </w:rPr>
        <w:t>Onbegrijpelijk zonder definitie plaatje</w:t>
      </w:r>
    </w:p>
  </w:comment>
  <w:comment w:id="321" w:author="Kees Nederhoff" w:date="2015-03-05T11:32:00Z" w:initials="KN">
    <w:p w:rsidR="000C1056" w:rsidRPr="00664C37" w:rsidRDefault="000C1056">
      <w:pPr>
        <w:pStyle w:val="CommentText"/>
        <w:rPr>
          <w:lang w:val="nl-NL"/>
        </w:rPr>
      </w:pPr>
      <w:r>
        <w:rPr>
          <w:rStyle w:val="CommentReference"/>
        </w:rPr>
        <w:annotationRef/>
      </w:r>
      <w:r w:rsidRPr="00664C37">
        <w:rPr>
          <w:lang w:val="nl-NL"/>
        </w:rPr>
        <w:t xml:space="preserve">Plaatje erbij. </w:t>
      </w:r>
      <w:r>
        <w:rPr>
          <w:lang w:val="nl-NL"/>
        </w:rPr>
        <w:t>Actie Bas. Anders niet te volgen</w:t>
      </w:r>
    </w:p>
  </w:comment>
  <w:comment w:id="343" w:author="Arnold van Rooijen" w:date="2015-03-05T11:52:00Z" w:initials="AvR">
    <w:p w:rsidR="00C44610" w:rsidRDefault="00C44610">
      <w:pPr>
        <w:pStyle w:val="CommentText"/>
      </w:pPr>
      <w:r>
        <w:rPr>
          <w:rStyle w:val="CommentReference"/>
        </w:rPr>
        <w:annotationRef/>
      </w:r>
      <w:r>
        <w:t>This is optional, right?</w:t>
      </w:r>
    </w:p>
  </w:comment>
  <w:comment w:id="365" w:author="Arnold van Rooijen" w:date="2015-03-05T12:05:00Z" w:initials="AvR">
    <w:p w:rsidR="005075DE" w:rsidRDefault="005075DE">
      <w:pPr>
        <w:pStyle w:val="CommentText"/>
      </w:pPr>
      <w:r>
        <w:rPr>
          <w:rStyle w:val="CommentReference"/>
        </w:rPr>
        <w:annotationRef/>
      </w:r>
      <w:r>
        <w:t>By default off?</w:t>
      </w:r>
    </w:p>
  </w:comment>
  <w:comment w:id="396" w:author="Kees Nederhoff" w:date="2015-03-05T11:32:00Z" w:initials="KN">
    <w:p w:rsidR="000C1056" w:rsidRPr="00807B24" w:rsidRDefault="000C1056">
      <w:pPr>
        <w:pStyle w:val="CommentText"/>
        <w:rPr>
          <w:lang w:val="nl-NL"/>
        </w:rPr>
      </w:pPr>
      <w:r>
        <w:rPr>
          <w:rStyle w:val="CommentReference"/>
        </w:rPr>
        <w:annotationRef/>
      </w:r>
      <w:r w:rsidRPr="00653662">
        <w:t xml:space="preserve">Robert past dit aan. </w:t>
      </w:r>
      <w:r>
        <w:rPr>
          <w:lang w:val="nl-NL"/>
        </w:rPr>
        <w:t>Want, h</w:t>
      </w:r>
      <w:r w:rsidRPr="00D3517B">
        <w:rPr>
          <w:lang w:val="nl-NL"/>
        </w:rPr>
        <w:t xml:space="preserve">ier is altijd veel verwarring over omdat de manual iets anders zei, dan de code, die veranderd was. </w:t>
      </w:r>
      <w:r>
        <w:rPr>
          <w:lang w:val="nl-NL"/>
        </w:rPr>
        <w:t>Kan je een regel opnemen met de syntax?</w:t>
      </w:r>
    </w:p>
  </w:comment>
  <w:comment w:id="408" w:author="Kees Nederhoff" w:date="2015-03-05T11:32:00Z" w:initials="KN">
    <w:p w:rsidR="000C1056" w:rsidRPr="004D7B46" w:rsidRDefault="000C1056" w:rsidP="00691D3B">
      <w:pPr>
        <w:pStyle w:val="CommentText"/>
        <w:rPr>
          <w:lang w:val="nl-NL"/>
        </w:rPr>
      </w:pPr>
      <w:r>
        <w:rPr>
          <w:rStyle w:val="CommentReference"/>
        </w:rPr>
        <w:annotationRef/>
      </w:r>
      <w:r w:rsidRPr="004D7B46">
        <w:rPr>
          <w:lang w:val="nl-NL"/>
        </w:rPr>
        <w:t>Informatie moet ergens online staan</w:t>
      </w:r>
    </w:p>
  </w:comment>
  <w:comment w:id="484" w:author="Kees Nederhoff" w:date="2015-03-05T11:32:00Z" w:initials="KN">
    <w:p w:rsidR="000C1056" w:rsidRPr="00587AD5" w:rsidRDefault="000C1056">
      <w:pPr>
        <w:pStyle w:val="CommentText"/>
        <w:rPr>
          <w:lang w:val="nl-NL"/>
        </w:rPr>
      </w:pPr>
      <w:r>
        <w:rPr>
          <w:rStyle w:val="CommentReference"/>
        </w:rPr>
        <w:annotationRef/>
      </w:r>
      <w:r w:rsidRPr="00587AD5">
        <w:rPr>
          <w:lang w:val="nl-NL"/>
        </w:rPr>
        <w:t xml:space="preserve">Weghalen? Dit deel is </w:t>
      </w:r>
      <w:proofErr w:type="gramStart"/>
      <w:r w:rsidRPr="00587AD5">
        <w:rPr>
          <w:lang w:val="nl-NL"/>
        </w:rPr>
        <w:t>reeds</w:t>
      </w:r>
      <w:proofErr w:type="gramEnd"/>
      <w:r w:rsidRPr="00587AD5">
        <w:rPr>
          <w:lang w:val="nl-NL"/>
        </w:rPr>
        <w:t xml:space="preserve"> beschreven onder processes</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1056" w:rsidRDefault="000C1056">
      <w:r>
        <w:separator/>
      </w:r>
    </w:p>
  </w:endnote>
  <w:endnote w:type="continuationSeparator" w:id="0">
    <w:p w:rsidR="000C1056" w:rsidRDefault="000C10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Lucida Grande">
    <w:charset w:val="00"/>
    <w:family w:val="auto"/>
    <w:pitch w:val="variable"/>
    <w:sig w:usb0="E1000AEF" w:usb1="5000A1FF" w:usb2="00000000" w:usb3="00000000" w:csb0="000001B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13" w:type="dxa"/>
      <w:tblLayout w:type="fixed"/>
      <w:tblCellMar>
        <w:left w:w="0" w:type="dxa"/>
        <w:right w:w="0" w:type="dxa"/>
      </w:tblCellMar>
      <w:tblLook w:val="0000" w:firstRow="0" w:lastRow="0" w:firstColumn="0" w:lastColumn="0" w:noHBand="0" w:noVBand="0"/>
    </w:tblPr>
    <w:tblGrid>
      <w:gridCol w:w="8413"/>
    </w:tblGrid>
    <w:tr w:rsidR="000C1056">
      <w:tc>
        <w:tcPr>
          <w:tcW w:w="8413" w:type="dxa"/>
          <w:shd w:val="clear" w:color="auto" w:fill="auto"/>
        </w:tcPr>
        <w:p w:rsidR="000C1056" w:rsidRDefault="000C1056" w:rsidP="00817CCC">
          <w:pPr>
            <w:pStyle w:val="Huisstijl-Gegeven"/>
          </w:pPr>
          <w:bookmarkStart w:id="5" w:name="bmProject1" w:colFirst="0" w:colLast="0"/>
        </w:p>
      </w:tc>
    </w:tr>
    <w:bookmarkEnd w:id="5"/>
  </w:tbl>
  <w:p w:rsidR="000C1056" w:rsidRDefault="000C1056" w:rsidP="00E43C26"/>
  <w:p w:rsidR="000C1056" w:rsidRDefault="000C1056" w:rsidP="00E43C26"/>
  <w:p w:rsidR="000C1056" w:rsidRDefault="000C1056" w:rsidP="00E43C26"/>
  <w:p w:rsidR="000C1056" w:rsidRDefault="000C1056" w:rsidP="00E43C26"/>
  <w:tbl>
    <w:tblPr>
      <w:tblW w:w="8420" w:type="dxa"/>
      <w:tblLayout w:type="fixed"/>
      <w:tblCellMar>
        <w:left w:w="0" w:type="dxa"/>
        <w:right w:w="0" w:type="dxa"/>
      </w:tblCellMar>
      <w:tblLook w:val="0000" w:firstRow="0" w:lastRow="0" w:firstColumn="0" w:lastColumn="0" w:noHBand="0" w:noVBand="0"/>
    </w:tblPr>
    <w:tblGrid>
      <w:gridCol w:w="8420"/>
    </w:tblGrid>
    <w:tr w:rsidR="000C1056">
      <w:tc>
        <w:tcPr>
          <w:tcW w:w="8420" w:type="dxa"/>
          <w:shd w:val="clear" w:color="auto" w:fill="auto"/>
        </w:tcPr>
        <w:p w:rsidR="000C1056" w:rsidRPr="000B5D5D" w:rsidRDefault="000C1056" w:rsidP="00E43C26">
          <w:pPr>
            <w:pStyle w:val="Huisstijl-Voettekst"/>
          </w:pPr>
          <w:bookmarkStart w:id="6" w:name="bmCopyrightSectie1_1" w:colFirst="0" w:colLast="0"/>
          <w:bookmarkStart w:id="7" w:name="bmReportCmdVersion" w:colFirst="0" w:colLast="0"/>
          <w:r>
            <w:t>© Deltares, 2015, B</w:t>
          </w:r>
        </w:p>
      </w:tc>
    </w:tr>
    <w:bookmarkEnd w:id="6"/>
    <w:bookmarkEnd w:id="7"/>
  </w:tbl>
  <w:p w:rsidR="000C1056" w:rsidRDefault="000C1056" w:rsidP="00E43C26">
    <w:pPr>
      <w:pStyle w:val="Footer"/>
    </w:pPr>
  </w:p>
  <w:p w:rsidR="000C1056" w:rsidRDefault="000C1056" w:rsidP="00E43C26">
    <w:pPr>
      <w:pStyle w:val="Footer"/>
    </w:pPr>
  </w:p>
  <w:p w:rsidR="000C1056" w:rsidRDefault="000C1056" w:rsidP="00E43C26">
    <w:pPr>
      <w:pStyle w:val="Footer"/>
    </w:pPr>
  </w:p>
  <w:p w:rsidR="000C1056" w:rsidRPr="008F1D52" w:rsidRDefault="000C1056" w:rsidP="00E43C26">
    <w:pPr>
      <w:pStyle w:val="Footer"/>
    </w:pPr>
    <w:r w:rsidRPr="000E1715">
      <w:fldChar w:fldCharType="begin"/>
    </w:r>
    <w:r w:rsidRPr="000E1715">
      <w:instrText xml:space="preserve"> set Seq</w:instrText>
    </w:r>
    <w:r>
      <w:instrText>1</w:instrText>
    </w:r>
    <w:r w:rsidRPr="000E1715">
      <w:instrText xml:space="preserve"> "</w:instrText>
    </w:r>
    <w:r>
      <w:fldChar w:fldCharType="begin"/>
    </w:r>
    <w:r>
      <w:instrText xml:space="preserve"> SECTIONPAGES  </w:instrText>
    </w:r>
    <w:r>
      <w:fldChar w:fldCharType="separate"/>
    </w:r>
    <w:r w:rsidR="00135D58">
      <w:rPr>
        <w:noProof/>
      </w:rPr>
      <w:instrText>1</w:instrText>
    </w:r>
    <w:r>
      <w:rPr>
        <w:noProof/>
      </w:rPr>
      <w:fldChar w:fldCharType="end"/>
    </w:r>
    <w:r w:rsidRPr="000E1715">
      <w:instrText>"</w:instrText>
    </w:r>
    <w:r w:rsidRPr="000E1715">
      <w:fldChar w:fldCharType="separate"/>
    </w:r>
    <w:bookmarkStart w:id="8" w:name="Seq1"/>
    <w:r w:rsidR="00135D58">
      <w:rPr>
        <w:noProof/>
      </w:rPr>
      <w:t>1</w:t>
    </w:r>
    <w:bookmarkEnd w:id="8"/>
    <w:r w:rsidRPr="000E1715">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E43C26">
    <w:pPr>
      <w:pStyle w:val="Footer"/>
    </w:pPr>
  </w:p>
  <w:p w:rsidR="000C1056" w:rsidRDefault="000C1056" w:rsidP="00E43C26">
    <w:pPr>
      <w:pStyle w:val="Footer"/>
    </w:pPr>
  </w:p>
  <w:p w:rsidR="000C1056" w:rsidRDefault="000C1056" w:rsidP="00E43C26">
    <w:pPr>
      <w:pStyle w:val="Footer"/>
    </w:pPr>
  </w:p>
  <w:p w:rsidR="000C1056" w:rsidRDefault="000C1056" w:rsidP="00E43C26">
    <w:pPr>
      <w:pStyle w:val="Footer"/>
    </w:pPr>
  </w:p>
  <w:p w:rsidR="000C1056" w:rsidRPr="00E43C26" w:rsidRDefault="000C1056" w:rsidP="00E43C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0C1056" w:rsidRPr="004C2206">
      <w:tc>
        <w:tcPr>
          <w:tcW w:w="7656" w:type="dxa"/>
          <w:shd w:val="clear" w:color="auto" w:fill="auto"/>
        </w:tcPr>
        <w:p w:rsidR="000C1056" w:rsidRPr="004C2206" w:rsidRDefault="000C1056" w:rsidP="00A22DA3">
          <w:pPr>
            <w:pStyle w:val="Huisstijl-Koptekst"/>
          </w:pPr>
          <w:bookmarkStart w:id="23" w:name="bmVoettekstSectie2_2" w:colFirst="0" w:colLast="0"/>
          <w:r>
            <w:t>XBeach Manual</w:t>
          </w:r>
        </w:p>
      </w:tc>
      <w:tc>
        <w:tcPr>
          <w:tcW w:w="766" w:type="dxa"/>
        </w:tcPr>
        <w:p w:rsidR="000C1056" w:rsidRPr="00B32B0E" w:rsidRDefault="000C1056" w:rsidP="00A22DA3">
          <w:pPr>
            <w:pStyle w:val="Huisstijl-Pagina"/>
          </w:pPr>
        </w:p>
      </w:tc>
    </w:tr>
    <w:bookmarkEnd w:id="23"/>
  </w:tbl>
  <w:p w:rsidR="000C1056" w:rsidRPr="00A22DA3" w:rsidRDefault="000C1056" w:rsidP="00A22DA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6A0A14">
    <w:pPr>
      <w:pStyle w:val="Footer"/>
      <w:ind w:right="360"/>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0C1056" w:rsidRPr="004C2206">
      <w:tc>
        <w:tcPr>
          <w:tcW w:w="7656" w:type="dxa"/>
          <w:shd w:val="clear" w:color="auto" w:fill="auto"/>
        </w:tcPr>
        <w:p w:rsidR="000C1056" w:rsidRPr="004C2206" w:rsidRDefault="000C1056" w:rsidP="000C5FE2">
          <w:pPr>
            <w:pStyle w:val="Huisstijl-Koptekst"/>
          </w:pPr>
          <w:bookmarkStart w:id="24" w:name="bmVoettekstSectie2_1" w:colFirst="0" w:colLast="0"/>
          <w:r>
            <w:t>XBeach Manual</w:t>
          </w:r>
        </w:p>
      </w:tc>
      <w:tc>
        <w:tcPr>
          <w:tcW w:w="766" w:type="dxa"/>
        </w:tcPr>
        <w:p w:rsidR="000C1056" w:rsidRPr="00B32B0E" w:rsidRDefault="000C1056" w:rsidP="00E43C26">
          <w:pPr>
            <w:pStyle w:val="Huisstijl-Pagina"/>
          </w:pPr>
        </w:p>
      </w:tc>
    </w:tr>
  </w:tbl>
  <w:bookmarkEnd w:id="24"/>
  <w:p w:rsidR="000C1056" w:rsidRPr="00EB7C9E" w:rsidRDefault="000C1056" w:rsidP="00E43C26">
    <w:pPr>
      <w:pStyle w:val="Footer"/>
    </w:pPr>
    <w:r w:rsidRPr="000E1715">
      <w:fldChar w:fldCharType="begin"/>
    </w:r>
    <w:r w:rsidRPr="000E1715">
      <w:instrText xml:space="preserve"> set Seq</w:instrText>
    </w:r>
    <w:r>
      <w:instrText>2</w:instrText>
    </w:r>
    <w:r w:rsidRPr="000E1715">
      <w:instrText xml:space="preserve"> "</w:instrText>
    </w:r>
    <w:r>
      <w:fldChar w:fldCharType="begin"/>
    </w:r>
    <w:r>
      <w:instrText xml:space="preserve"> SECTIONPAGES  </w:instrText>
    </w:r>
    <w:r>
      <w:fldChar w:fldCharType="separate"/>
    </w:r>
    <w:r w:rsidR="00135D58">
      <w:rPr>
        <w:noProof/>
      </w:rPr>
      <w:instrText>1</w:instrText>
    </w:r>
    <w:r>
      <w:rPr>
        <w:noProof/>
      </w:rPr>
      <w:fldChar w:fldCharType="end"/>
    </w:r>
    <w:r w:rsidRPr="000E1715">
      <w:instrText>"</w:instrText>
    </w:r>
    <w:r w:rsidRPr="000E1715">
      <w:fldChar w:fldCharType="separate"/>
    </w:r>
    <w:bookmarkStart w:id="25" w:name="Seq2"/>
    <w:r w:rsidR="00135D58">
      <w:rPr>
        <w:noProof/>
      </w:rPr>
      <w:t>1</w:t>
    </w:r>
    <w:bookmarkEnd w:id="25"/>
    <w:r w:rsidRPr="000E1715">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E43C26">
    <w:pPr>
      <w:pStyle w:val="Footer"/>
    </w:pPr>
  </w:p>
  <w:tbl>
    <w:tblPr>
      <w:tblW w:w="0" w:type="auto"/>
      <w:tblLayout w:type="fixed"/>
      <w:tblCellMar>
        <w:left w:w="0" w:type="dxa"/>
        <w:right w:w="0" w:type="dxa"/>
      </w:tblCellMar>
      <w:tblLook w:val="0000" w:firstRow="0" w:lastRow="0" w:firstColumn="0" w:lastColumn="0" w:noHBand="0" w:noVBand="0"/>
    </w:tblPr>
    <w:tblGrid>
      <w:gridCol w:w="7656"/>
      <w:gridCol w:w="766"/>
    </w:tblGrid>
    <w:tr w:rsidR="000C1056" w:rsidRPr="004C2206">
      <w:tc>
        <w:tcPr>
          <w:tcW w:w="7656" w:type="dxa"/>
          <w:shd w:val="clear" w:color="auto" w:fill="auto"/>
        </w:tcPr>
        <w:p w:rsidR="000C1056" w:rsidRPr="004C2206" w:rsidRDefault="000C1056" w:rsidP="00E43C26">
          <w:pPr>
            <w:pStyle w:val="Huisstijl-Koptekst"/>
          </w:pPr>
        </w:p>
      </w:tc>
      <w:tc>
        <w:tcPr>
          <w:tcW w:w="766" w:type="dxa"/>
        </w:tcPr>
        <w:p w:rsidR="000C1056" w:rsidRPr="00B32B0E" w:rsidRDefault="000C1056" w:rsidP="00E43C26">
          <w:pPr>
            <w:pStyle w:val="Huisstijl-Pagina"/>
          </w:pPr>
        </w:p>
      </w:tc>
    </w:tr>
  </w:tbl>
  <w:p w:rsidR="000C1056" w:rsidRPr="00EB7C9E" w:rsidRDefault="000C1056" w:rsidP="00E43C2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4E27A9">
    <w:pPr>
      <w:pStyle w:val="Footer"/>
      <w:ind w:right="360"/>
    </w:pPr>
    <w:r>
      <w:rPr>
        <w:noProof/>
        <w:lang w:eastAsia="zh-CN"/>
      </w:rPr>
      <mc:AlternateContent>
        <mc:Choice Requires="wps">
          <w:drawing>
            <wp:anchor distT="0" distB="0" distL="114300" distR="114300" simplePos="0" relativeHeight="251664384" behindDoc="0" locked="0" layoutInCell="1" allowOverlap="1" wp14:anchorId="6D0170A4" wp14:editId="6B4B3FBB">
              <wp:simplePos x="0" y="0"/>
              <wp:positionH relativeFrom="margin">
                <wp:posOffset>568960</wp:posOffset>
              </wp:positionH>
              <wp:positionV relativeFrom="paragraph">
                <wp:posOffset>118745</wp:posOffset>
              </wp:positionV>
              <wp:extent cx="4982845" cy="273050"/>
              <wp:effectExtent l="0" t="4445" r="1270" b="0"/>
              <wp:wrapNone/>
              <wp:docPr id="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2845"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7784" w:type="dxa"/>
                            <w:tblInd w:w="-84" w:type="dxa"/>
                            <w:tblLayout w:type="fixed"/>
                            <w:tblCellMar>
                              <w:left w:w="0" w:type="dxa"/>
                              <w:right w:w="0" w:type="dxa"/>
                            </w:tblCellMar>
                            <w:tblLook w:val="0000" w:firstRow="0" w:lastRow="0" w:firstColumn="0" w:lastColumn="0" w:noHBand="0" w:noVBand="0"/>
                          </w:tblPr>
                          <w:tblGrid>
                            <w:gridCol w:w="7784"/>
                          </w:tblGrid>
                          <w:tr w:rsidR="000C1056">
                            <w:tc>
                              <w:tcPr>
                                <w:tcW w:w="7784" w:type="dxa"/>
                                <w:shd w:val="clear" w:color="auto" w:fill="auto"/>
                              </w:tcPr>
                              <w:p w:rsidR="000C1056" w:rsidRDefault="000C1056" w:rsidP="001220C3">
                                <w:pPr>
                                  <w:pStyle w:val="Huisstijl-Koptekst"/>
                                  <w:jc w:val="right"/>
                                </w:pPr>
                                <w:bookmarkStart w:id="34" w:name="bmVoettekstSectie3_2" w:colFirst="0" w:colLast="0"/>
                                <w:r>
                                  <w:t>XBeach Manual</w:t>
                                </w:r>
                              </w:p>
                            </w:tc>
                          </w:tr>
                          <w:bookmarkEnd w:id="34"/>
                        </w:tbl>
                        <w:p w:rsidR="000C1056" w:rsidRDefault="000C1056" w:rsidP="00A45B9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 o:spid="_x0000_s1049" type="#_x0000_t202" style="position:absolute;left:0;text-align:left;margin-left:44.8pt;margin-top:9.35pt;width:392.35pt;height:21.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" filled="f" stroked="f">
              <v:textbox>
                <w:txbxContent>
                  <w:tbl>
                    <w:tblPr>
                      <w:tblW w:w="7784" w:type="dxa"/>
                      <w:tblInd w:w="-84" w:type="dxa"/>
                      <w:tblLayout w:type="fixed"/>
                      <w:tblCellMar>
                        <w:left w:w="0" w:type="dxa"/>
                        <w:right w:w="0" w:type="dxa"/>
                      </w:tblCellMar>
                      <w:tblLook w:val="0000" w:firstRow="0" w:lastRow="0" w:firstColumn="0" w:lastColumn="0" w:noHBand="0" w:noVBand="0"/>
                    </w:tblPr>
                    <w:tblGrid>
                      <w:gridCol w:w="7784"/>
                    </w:tblGrid>
                    <w:tr w:rsidR="000C1056">
                      <w:tc>
                        <w:tcPr>
                          <w:tcW w:w="7784" w:type="dxa"/>
                          <w:shd w:val="clear" w:color="auto" w:fill="auto"/>
                        </w:tcPr>
                        <w:p w:rsidR="000C1056" w:rsidRDefault="000C1056" w:rsidP="001220C3">
                          <w:pPr>
                            <w:pStyle w:val="Huisstijl-Koptekst"/>
                            <w:jc w:val="right"/>
                          </w:pPr>
                          <w:bookmarkStart w:id="35" w:name="bmVoettekstSectie3_2" w:colFirst="0" w:colLast="0"/>
                          <w:r>
                            <w:t>XBeach Manual</w:t>
                          </w:r>
                        </w:p>
                      </w:tc>
                    </w:tr>
                    <w:bookmarkEnd w:id="35"/>
                  </w:tbl>
                  <w:p w:rsidR="000C1056" w:rsidRDefault="000C1056" w:rsidP="00A45B92"/>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854"/>
    </w:tblGrid>
    <w:tr w:rsidR="000C1056" w:rsidRPr="004C2206">
      <w:tc>
        <w:tcPr>
          <w:tcW w:w="854" w:type="dxa"/>
        </w:tcPr>
        <w:p w:rsidR="000C1056" w:rsidRPr="00A21DE8" w:rsidRDefault="000C1056" w:rsidP="00A45B92">
          <w:pPr>
            <w:pStyle w:val="Huisstijl-Pagina"/>
            <w:jc w:val="left"/>
          </w:pPr>
          <w:r w:rsidRPr="007D5040">
            <w:fldChar w:fldCharType="begin"/>
          </w:r>
          <w:r w:rsidRPr="007D5040">
            <w:instrText xml:space="preserve"> PAGE</w:instrText>
          </w:r>
          <w:r w:rsidRPr="007D5040">
            <w:fldChar w:fldCharType="separate"/>
          </w:r>
          <w:r w:rsidR="00135D58">
            <w:t>ii</w:t>
          </w:r>
          <w:r w:rsidRPr="007D5040">
            <w:fldChar w:fldCharType="end"/>
          </w:r>
        </w:p>
      </w:tc>
    </w:tr>
  </w:tbl>
  <w:p w:rsidR="000C1056" w:rsidRPr="00B24026" w:rsidRDefault="000C1056" w:rsidP="00A45B92">
    <w:pPr>
      <w:pStyle w:val="Footer"/>
      <w:ind w:right="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8B1324">
    <w:pPr>
      <w:pStyle w:val="Footer"/>
      <w:ind w:right="360"/>
    </w:pPr>
    <w:r>
      <w:rPr>
        <w:noProof/>
        <w:lang w:eastAsia="zh-CN"/>
      </w:rPr>
      <mc:AlternateContent>
        <mc:Choice Requires="wps">
          <w:drawing>
            <wp:anchor distT="0" distB="0" distL="114300" distR="114300" simplePos="0" relativeHeight="251663360" behindDoc="0" locked="0" layoutInCell="1" allowOverlap="1" wp14:anchorId="7A2E4105" wp14:editId="5B814F28">
              <wp:simplePos x="0" y="0"/>
              <wp:positionH relativeFrom="margin">
                <wp:align>right</wp:align>
              </wp:positionH>
              <wp:positionV relativeFrom="paragraph">
                <wp:posOffset>114935</wp:posOffset>
              </wp:positionV>
              <wp:extent cx="814705" cy="260350"/>
              <wp:effectExtent l="4445" t="635" r="0" b="0"/>
              <wp:wrapNone/>
              <wp:docPr id="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0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0C1056">
                            <w:tc>
                              <w:tcPr>
                                <w:tcW w:w="1094" w:type="dxa"/>
                                <w:shd w:val="clear" w:color="auto" w:fill="auto"/>
                                <w:tcMar>
                                  <w:right w:w="85" w:type="dxa"/>
                                </w:tcMar>
                              </w:tcPr>
                              <w:p w:rsidR="000C1056" w:rsidRPr="007D5040" w:rsidRDefault="000C1056" w:rsidP="004E27A9">
                                <w:pPr>
                                  <w:pStyle w:val="Huisstijl-Pagina"/>
                                </w:pPr>
                                <w:r w:rsidRPr="007D5040">
                                  <w:fldChar w:fldCharType="begin"/>
                                </w:r>
                                <w:r w:rsidRPr="007D5040">
                                  <w:instrText xml:space="preserve"> PAGE</w:instrText>
                                </w:r>
                                <w:r w:rsidRPr="007D5040">
                                  <w:fldChar w:fldCharType="separate"/>
                                </w:r>
                                <w:r w:rsidR="00135D58">
                                  <w:t>iii</w:t>
                                </w:r>
                                <w:r w:rsidRPr="007D5040">
                                  <w:fldChar w:fldCharType="end"/>
                                </w:r>
                              </w:p>
                            </w:tc>
                          </w:tr>
                        </w:tbl>
                        <w:p w:rsidR="000C1056" w:rsidRDefault="000C1056" w:rsidP="006A0A14"/>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2" o:spid="_x0000_s1050" type="#_x0000_t202" style="position:absolute;left:0;text-align:left;margin-left:12.95pt;margin-top:9.05pt;width:64.15pt;height:20.5pt;z-index:251663360;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0C1056">
                      <w:tc>
                        <w:tcPr>
                          <w:tcW w:w="1094" w:type="dxa"/>
                          <w:shd w:val="clear" w:color="auto" w:fill="auto"/>
                          <w:tcMar>
                            <w:right w:w="85" w:type="dxa"/>
                          </w:tcMar>
                        </w:tcPr>
                        <w:p w:rsidR="000C1056" w:rsidRPr="007D5040" w:rsidRDefault="000C1056" w:rsidP="004E27A9">
                          <w:pPr>
                            <w:pStyle w:val="Huisstijl-Pagina"/>
                          </w:pPr>
                          <w:r w:rsidRPr="007D5040">
                            <w:fldChar w:fldCharType="begin"/>
                          </w:r>
                          <w:r w:rsidRPr="007D5040">
                            <w:instrText xml:space="preserve"> PAGE</w:instrText>
                          </w:r>
                          <w:r w:rsidRPr="007D5040">
                            <w:fldChar w:fldCharType="separate"/>
                          </w:r>
                          <w:r w:rsidR="00135D58">
                            <w:t>iii</w:t>
                          </w:r>
                          <w:r w:rsidRPr="007D5040">
                            <w:fldChar w:fldCharType="end"/>
                          </w:r>
                        </w:p>
                      </w:tc>
                    </w:tr>
                  </w:tbl>
                  <w:p w:rsidR="000C1056" w:rsidRDefault="000C1056" w:rsidP="006A0A14"/>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0C1056" w:rsidRPr="004C2206">
      <w:tc>
        <w:tcPr>
          <w:tcW w:w="7371" w:type="dxa"/>
          <w:shd w:val="clear" w:color="auto" w:fill="auto"/>
        </w:tcPr>
        <w:p w:rsidR="000C1056" w:rsidRPr="004C2206" w:rsidRDefault="000C1056" w:rsidP="006A0A14">
          <w:pPr>
            <w:pStyle w:val="Huisstijl-Koptekst"/>
          </w:pPr>
          <w:bookmarkStart w:id="36" w:name="bmVoettekstSectie3_1" w:colFirst="0" w:colLast="0"/>
          <w:r>
            <w:t>XBeach Manual</w:t>
          </w:r>
        </w:p>
      </w:tc>
    </w:tr>
  </w:tbl>
  <w:bookmarkEnd w:id="36"/>
  <w:p w:rsidR="000C1056" w:rsidRPr="000E1715" w:rsidRDefault="000C1056" w:rsidP="001220C3">
    <w:pPr>
      <w:pStyle w:val="Footer"/>
    </w:pPr>
    <w:r w:rsidRPr="000E1715">
      <w:fldChar w:fldCharType="begin"/>
    </w:r>
    <w:r w:rsidRPr="000E1715">
      <w:instrText xml:space="preserve"> set Seq</w:instrText>
    </w:r>
    <w:r>
      <w:instrText>3</w:instrText>
    </w:r>
    <w:r w:rsidRPr="000E1715">
      <w:instrText xml:space="preserve"> "</w:instrText>
    </w:r>
    <w:r>
      <w:fldChar w:fldCharType="begin"/>
    </w:r>
    <w:r>
      <w:instrText xml:space="preserve"> SECTIONPAGES  </w:instrText>
    </w:r>
    <w:r>
      <w:fldChar w:fldCharType="separate"/>
    </w:r>
    <w:r w:rsidR="00135D58">
      <w:rPr>
        <w:noProof/>
      </w:rPr>
      <w:instrText>3</w:instrText>
    </w:r>
    <w:r>
      <w:rPr>
        <w:noProof/>
      </w:rPr>
      <w:fldChar w:fldCharType="end"/>
    </w:r>
    <w:r w:rsidRPr="000E1715">
      <w:instrText>"</w:instrText>
    </w:r>
    <w:r w:rsidRPr="000E1715">
      <w:fldChar w:fldCharType="separate"/>
    </w:r>
    <w:bookmarkStart w:id="37" w:name="Seq3"/>
    <w:r w:rsidR="00135D58">
      <w:rPr>
        <w:noProof/>
      </w:rPr>
      <w:t>3</w:t>
    </w:r>
    <w:bookmarkEnd w:id="37"/>
    <w:r w:rsidRPr="000E1715">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6C06A2">
    <w:pPr>
      <w:pStyle w:val="Footer"/>
    </w:pPr>
    <w:r>
      <w:rPr>
        <w:noProof/>
        <w:lang w:eastAsia="zh-CN"/>
      </w:rPr>
      <mc:AlternateContent>
        <mc:Choice Requires="wps">
          <w:drawing>
            <wp:anchor distT="0" distB="0" distL="114300" distR="114300" simplePos="0" relativeHeight="251665408" behindDoc="0" locked="0" layoutInCell="1" allowOverlap="1" wp14:anchorId="39CCDA65" wp14:editId="02E32D1C">
              <wp:simplePos x="0" y="0"/>
              <wp:positionH relativeFrom="margin">
                <wp:posOffset>-128270</wp:posOffset>
              </wp:positionH>
              <wp:positionV relativeFrom="paragraph">
                <wp:posOffset>114935</wp:posOffset>
              </wp:positionV>
              <wp:extent cx="1143000" cy="273050"/>
              <wp:effectExtent l="0" t="635" r="4445" b="2540"/>
              <wp:wrapNone/>
              <wp:docPr id="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0C1056" w:rsidRPr="004C2206" w:rsidTr="00426356">
                            <w:tc>
                              <w:tcPr>
                                <w:tcW w:w="1176" w:type="dxa"/>
                              </w:tcPr>
                              <w:bookmarkStart w:id="524" w:name="bmPagina2" w:colFirst="0" w:colLast="0"/>
                              <w:p w:rsidR="000C1056" w:rsidRPr="00A21DE8" w:rsidRDefault="000C1056" w:rsidP="00F3579D">
                                <w:pPr>
                                  <w:pStyle w:val="Huisstijl-Pagina"/>
                                  <w:jc w:val="left"/>
                                </w:pPr>
                                <w:r>
                                  <w:fldChar w:fldCharType="begin"/>
                                </w:r>
                                <w:r>
                                  <w:instrText xml:space="preserve"> PAGE  \* MERGEFORMAT </w:instrText>
                                </w:r>
                                <w:r>
                                  <w:fldChar w:fldCharType="separate"/>
                                </w:r>
                                <w:r w:rsidR="004055C3">
                                  <w:t>70</w:t>
                                </w:r>
                                <w:r>
                                  <w:fldChar w:fldCharType="end"/>
                                </w:r>
                                <w:r>
                                  <w:t xml:space="preserve"> of 105</w:t>
                                </w:r>
                              </w:p>
                            </w:tc>
                          </w:tr>
                          <w:bookmarkEnd w:id="524"/>
                        </w:tbl>
                        <w:p w:rsidR="000C1056" w:rsidRDefault="000C1056" w:rsidP="006C06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54" type="#_x0000_t202" style="position:absolute;left:0;text-align:left;margin-left:-10.1pt;margin-top:9.05pt;width:90pt;height:2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" filled="f" stroked="f">
              <v:textbo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0C1056" w:rsidRPr="004C2206" w:rsidTr="00426356">
                      <w:tc>
                        <w:tcPr>
                          <w:tcW w:w="1176" w:type="dxa"/>
                        </w:tcPr>
                        <w:bookmarkStart w:id="525" w:name="bmPagina2" w:colFirst="0" w:colLast="0"/>
                        <w:p w:rsidR="000C1056" w:rsidRPr="00A21DE8" w:rsidRDefault="000C1056" w:rsidP="00F3579D">
                          <w:pPr>
                            <w:pStyle w:val="Huisstijl-Pagina"/>
                            <w:jc w:val="left"/>
                          </w:pPr>
                          <w:r>
                            <w:fldChar w:fldCharType="begin"/>
                          </w:r>
                          <w:r>
                            <w:instrText xml:space="preserve"> PAGE  \* MERGEFORMAT </w:instrText>
                          </w:r>
                          <w:r>
                            <w:fldChar w:fldCharType="separate"/>
                          </w:r>
                          <w:r w:rsidR="004055C3">
                            <w:t>70</w:t>
                          </w:r>
                          <w:r>
                            <w:fldChar w:fldCharType="end"/>
                          </w:r>
                          <w:r>
                            <w:t xml:space="preserve"> of 105</w:t>
                          </w:r>
                        </w:p>
                      </w:tc>
                    </w:tr>
                    <w:bookmarkEnd w:id="525"/>
                  </w:tbl>
                  <w:p w:rsidR="000C1056" w:rsidRDefault="000C1056" w:rsidP="006C06A2"/>
                </w:txbxContent>
              </v:textbox>
              <w10:wrap anchorx="margin"/>
            </v:shape>
          </w:pict>
        </mc:Fallback>
      </mc:AlternateContent>
    </w:r>
  </w:p>
  <w:tbl>
    <w:tblPr>
      <w:tblW w:w="0" w:type="auto"/>
      <w:jc w:val="right"/>
      <w:tblLayout w:type="fixed"/>
      <w:tblCellMar>
        <w:left w:w="0" w:type="dxa"/>
        <w:right w:w="0" w:type="dxa"/>
      </w:tblCellMar>
      <w:tblLook w:val="0000" w:firstRow="0" w:lastRow="0" w:firstColumn="0" w:lastColumn="0" w:noHBand="0" w:noVBand="0"/>
    </w:tblPr>
    <w:tblGrid>
      <w:gridCol w:w="7371"/>
    </w:tblGrid>
    <w:tr w:rsidR="000C1056" w:rsidRPr="004C2206" w:rsidTr="009E3CFF">
      <w:trPr>
        <w:jc w:val="right"/>
      </w:trPr>
      <w:tc>
        <w:tcPr>
          <w:tcW w:w="7371" w:type="dxa"/>
          <w:shd w:val="clear" w:color="auto" w:fill="auto"/>
          <w:tcMar>
            <w:right w:w="28" w:type="dxa"/>
          </w:tcMar>
        </w:tcPr>
        <w:p w:rsidR="000C1056" w:rsidRPr="004C2206" w:rsidRDefault="000C1056" w:rsidP="00C20E72">
          <w:pPr>
            <w:pStyle w:val="Huisstijl-Koptekst"/>
            <w:jc w:val="right"/>
          </w:pPr>
          <w:bookmarkStart w:id="526" w:name="bmVoettekstSectie4_2" w:colFirst="0" w:colLast="0"/>
          <w:r>
            <w:t>XBeach Manual</w:t>
          </w:r>
        </w:p>
      </w:tc>
    </w:tr>
    <w:bookmarkEnd w:id="526"/>
  </w:tbl>
  <w:p w:rsidR="000C1056" w:rsidRPr="006C06A2" w:rsidRDefault="000C1056" w:rsidP="006C06A2">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1220C3">
    <w:pPr>
      <w:pStyle w:val="Footer"/>
    </w:pPr>
    <w:r>
      <w:rPr>
        <w:noProof/>
        <w:lang w:eastAsia="zh-CN"/>
      </w:rPr>
      <mc:AlternateContent>
        <mc:Choice Requires="wps">
          <w:drawing>
            <wp:anchor distT="0" distB="0" distL="114300" distR="114300" simplePos="0" relativeHeight="251660288" behindDoc="0" locked="0" layoutInCell="1" allowOverlap="1" wp14:anchorId="60464B89" wp14:editId="03CCA1BD">
              <wp:simplePos x="0" y="0"/>
              <wp:positionH relativeFrom="margin">
                <wp:align>right</wp:align>
              </wp:positionH>
              <wp:positionV relativeFrom="paragraph">
                <wp:posOffset>114935</wp:posOffset>
              </wp:positionV>
              <wp:extent cx="814705" cy="260350"/>
              <wp:effectExtent l="4445" t="635" r="0" b="0"/>
              <wp:wrapNone/>
              <wp:docPr id="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470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0C1056">
                            <w:trPr>
                              <w:trHeight w:val="568"/>
                            </w:trPr>
                            <w:tc>
                              <w:tcPr>
                                <w:tcW w:w="1094" w:type="dxa"/>
                                <w:shd w:val="clear" w:color="auto" w:fill="auto"/>
                                <w:tcMar>
                                  <w:right w:w="85" w:type="dxa"/>
                                </w:tcMar>
                              </w:tcPr>
                              <w:bookmarkStart w:id="527" w:name="bmPagina1" w:colFirst="0" w:colLast="0"/>
                              <w:bookmarkStart w:id="528" w:name="bmTotPag" w:colFirst="0" w:colLast="0"/>
                              <w:p w:rsidR="000C1056" w:rsidRPr="007D5040" w:rsidRDefault="000C1056" w:rsidP="00F3579D">
                                <w:pPr>
                                  <w:pStyle w:val="Huisstijl-Pagina"/>
                                </w:pPr>
                                <w:r>
                                  <w:fldChar w:fldCharType="begin"/>
                                </w:r>
                                <w:r>
                                  <w:instrText xml:space="preserve"> PAGE  \* MERGEFORMAT </w:instrText>
                                </w:r>
                                <w:r>
                                  <w:fldChar w:fldCharType="separate"/>
                                </w:r>
                                <w:r w:rsidR="004055C3">
                                  <w:t>69</w:t>
                                </w:r>
                                <w:r>
                                  <w:fldChar w:fldCharType="end"/>
                                </w:r>
                                <w:r>
                                  <w:t xml:space="preserve"> of 105</w:t>
                                </w:r>
                              </w:p>
                            </w:tc>
                          </w:tr>
                          <w:bookmarkEnd w:id="527"/>
                          <w:bookmarkEnd w:id="528"/>
                        </w:tbl>
                        <w:p w:rsidR="000C1056" w:rsidRDefault="000C1056" w:rsidP="001220C3"/>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55" type="#_x0000_t202" style="position:absolute;left:0;text-align:left;margin-left:12.95pt;margin-top:9.05pt;width:64.15pt;height:20.5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0C1056">
                      <w:trPr>
                        <w:trHeight w:val="568"/>
                      </w:trPr>
                      <w:tc>
                        <w:tcPr>
                          <w:tcW w:w="1094" w:type="dxa"/>
                          <w:shd w:val="clear" w:color="auto" w:fill="auto"/>
                          <w:tcMar>
                            <w:right w:w="85" w:type="dxa"/>
                          </w:tcMar>
                        </w:tcPr>
                        <w:bookmarkStart w:id="529" w:name="bmPagina1" w:colFirst="0" w:colLast="0"/>
                        <w:bookmarkStart w:id="530" w:name="bmTotPag" w:colFirst="0" w:colLast="0"/>
                        <w:p w:rsidR="000C1056" w:rsidRPr="007D5040" w:rsidRDefault="000C1056" w:rsidP="00F3579D">
                          <w:pPr>
                            <w:pStyle w:val="Huisstijl-Pagina"/>
                          </w:pPr>
                          <w:r>
                            <w:fldChar w:fldCharType="begin"/>
                          </w:r>
                          <w:r>
                            <w:instrText xml:space="preserve"> PAGE  \* MERGEFORMAT </w:instrText>
                          </w:r>
                          <w:r>
                            <w:fldChar w:fldCharType="separate"/>
                          </w:r>
                          <w:r w:rsidR="004055C3">
                            <w:t>69</w:t>
                          </w:r>
                          <w:r>
                            <w:fldChar w:fldCharType="end"/>
                          </w:r>
                          <w:r>
                            <w:t xml:space="preserve"> of 105</w:t>
                          </w:r>
                        </w:p>
                      </w:tc>
                    </w:tr>
                    <w:bookmarkEnd w:id="529"/>
                    <w:bookmarkEnd w:id="530"/>
                  </w:tbl>
                  <w:p w:rsidR="000C1056" w:rsidRDefault="000C1056" w:rsidP="001220C3"/>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0C1056" w:rsidRPr="004C2206">
      <w:tc>
        <w:tcPr>
          <w:tcW w:w="7371" w:type="dxa"/>
          <w:shd w:val="clear" w:color="auto" w:fill="auto"/>
        </w:tcPr>
        <w:p w:rsidR="000C1056" w:rsidRPr="004C2206" w:rsidRDefault="000C1056" w:rsidP="000C5FE2">
          <w:pPr>
            <w:pStyle w:val="Huisstijl-Koptekst"/>
          </w:pPr>
          <w:bookmarkStart w:id="531" w:name="bmVoettekstSectie4_1" w:colFirst="0" w:colLast="0"/>
          <w:r>
            <w:t>XBeach Manual</w:t>
          </w:r>
        </w:p>
      </w:tc>
    </w:tr>
    <w:bookmarkEnd w:id="531"/>
  </w:tbl>
  <w:p w:rsidR="000C1056" w:rsidRPr="00EB7C9E" w:rsidRDefault="000C1056" w:rsidP="00941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1056" w:rsidRDefault="000C1056">
      <w:r>
        <w:separator/>
      </w:r>
    </w:p>
  </w:footnote>
  <w:footnote w:type="continuationSeparator" w:id="0">
    <w:p w:rsidR="000C1056" w:rsidRDefault="000C1056">
      <w:r>
        <w:continuationSeparator/>
      </w:r>
    </w:p>
  </w:footnote>
  <w:footnote w:id="1">
    <w:p w:rsidR="000C1056" w:rsidRPr="00BE0D9D" w:rsidRDefault="000C1056">
      <w:pPr>
        <w:pStyle w:val="FootnoteText"/>
        <w:rPr>
          <w:lang w:val="en-US"/>
        </w:rPr>
      </w:pPr>
      <w:r>
        <w:rPr>
          <w:rStyle w:val="FootnoteReference"/>
        </w:rPr>
        <w:footnoteRef/>
      </w:r>
      <w:r>
        <w:t xml:space="preserve"> </w:t>
      </w:r>
      <w:r w:rsidRPr="00BE0D9D">
        <w:rPr>
          <w:lang w:val="en-US"/>
        </w:rPr>
        <w:t>Currently, this formulation is only possible when the wave shape formulation of Van Thiel de Vries (2009)</w:t>
      </w:r>
      <w:r>
        <w:rPr>
          <w:lang w:val="en-US"/>
        </w:rPr>
        <w:t xml:space="preserve"> is applied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580167">
    <w:r>
      <w:rPr>
        <w:noProof/>
        <w:lang w:eastAsia="zh-CN"/>
      </w:rPr>
      <mc:AlternateContent>
        <mc:Choice Requires="wps">
          <w:drawing>
            <wp:anchor distT="0" distB="0" distL="114300" distR="114300" simplePos="0" relativeHeight="251656192" behindDoc="0" locked="0" layoutInCell="1" allowOverlap="1" wp14:anchorId="361EBA24" wp14:editId="53D7C920">
              <wp:simplePos x="0" y="0"/>
              <wp:positionH relativeFrom="page">
                <wp:posOffset>1605915</wp:posOffset>
              </wp:positionH>
              <wp:positionV relativeFrom="page">
                <wp:posOffset>5013325</wp:posOffset>
              </wp:positionV>
              <wp:extent cx="4787900" cy="2063750"/>
              <wp:effectExtent l="0" t="3175" r="0" b="0"/>
              <wp:wrapNone/>
              <wp:docPr id="1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0" cy="206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6237"/>
                          </w:tblGrid>
                          <w:tr w:rsidR="000C1056">
                            <w:tc>
                              <w:tcPr>
                                <w:tcW w:w="6237" w:type="dxa"/>
                                <w:shd w:val="clear" w:color="auto" w:fill="auto"/>
                              </w:tcPr>
                              <w:p w:rsidR="000C1056" w:rsidRPr="00564E53" w:rsidRDefault="000C1056" w:rsidP="00564E53">
                                <w:pPr>
                                  <w:pStyle w:val="Huisstijl-Gegeven"/>
                                </w:pPr>
                                <w:bookmarkStart w:id="0" w:name="bmAuteurs1" w:colFirst="0" w:colLast="0"/>
                              </w:p>
                            </w:tc>
                          </w:tr>
                          <w:bookmarkEnd w:id="0"/>
                        </w:tbl>
                        <w:p w:rsidR="000C1056" w:rsidRDefault="000C1056" w:rsidP="000369FA">
                          <w:pPr>
                            <w:pStyle w:val="Header"/>
                          </w:pPr>
                        </w:p>
                        <w:p w:rsidR="000C1056" w:rsidRDefault="000C10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40" type="#_x0000_t202" style="position:absolute;left:0;text-align:left;margin-left:126.45pt;margin-top:394.75pt;width:377pt;height:16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" filled="f" stroked="f">
              <v:textbox>
                <w:txbxContent>
                  <w:tbl>
                    <w:tblPr>
                      <w:tblW w:w="0" w:type="auto"/>
                      <w:tblLayout w:type="fixed"/>
                      <w:tblCellMar>
                        <w:left w:w="0" w:type="dxa"/>
                        <w:right w:w="0" w:type="dxa"/>
                      </w:tblCellMar>
                      <w:tblLook w:val="0000" w:firstRow="0" w:lastRow="0" w:firstColumn="0" w:lastColumn="0" w:noHBand="0" w:noVBand="0"/>
                    </w:tblPr>
                    <w:tblGrid>
                      <w:gridCol w:w="6237"/>
                    </w:tblGrid>
                    <w:tr w:rsidR="000C1056">
                      <w:tc>
                        <w:tcPr>
                          <w:tcW w:w="6237" w:type="dxa"/>
                          <w:shd w:val="clear" w:color="auto" w:fill="auto"/>
                        </w:tcPr>
                        <w:p w:rsidR="000C1056" w:rsidRPr="00564E53" w:rsidRDefault="000C1056" w:rsidP="00564E53">
                          <w:pPr>
                            <w:pStyle w:val="Huisstijl-Gegeven"/>
                          </w:pPr>
                          <w:bookmarkStart w:id="1" w:name="bmAuteurs1" w:colFirst="0" w:colLast="0"/>
                        </w:p>
                      </w:tc>
                    </w:tr>
                    <w:bookmarkEnd w:id="1"/>
                  </w:tbl>
                  <w:p w:rsidR="000C1056" w:rsidRDefault="000C1056" w:rsidP="000369FA">
                    <w:pPr>
                      <w:pStyle w:val="Header"/>
                    </w:pPr>
                  </w:p>
                  <w:p w:rsidR="000C1056" w:rsidRDefault="000C1056"/>
                </w:txbxContent>
              </v:textbox>
              <w10:wrap anchorx="page" anchory="page"/>
            </v:shape>
          </w:pict>
        </mc:Fallback>
      </mc:AlternateContent>
    </w:r>
    <w:r>
      <w:rPr>
        <w:noProof/>
        <w:lang w:eastAsia="zh-CN"/>
      </w:rPr>
      <mc:AlternateContent>
        <mc:Choice Requires="wps">
          <w:drawing>
            <wp:anchor distT="0" distB="0" distL="114300" distR="114300" simplePos="0" relativeHeight="251650048" behindDoc="1" locked="0" layoutInCell="1" allowOverlap="1" wp14:anchorId="184BA67F" wp14:editId="293F0FC2">
              <wp:simplePos x="0" y="0"/>
              <wp:positionH relativeFrom="page">
                <wp:posOffset>4212590</wp:posOffset>
              </wp:positionH>
              <wp:positionV relativeFrom="page">
                <wp:posOffset>467995</wp:posOffset>
              </wp:positionV>
              <wp:extent cx="3239770" cy="1259840"/>
              <wp:effectExtent l="0" t="0" r="17780" b="16510"/>
              <wp:wrapNone/>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pPr>
                                  <w:jc w:val="right"/>
                                </w:pPr>
                                <w:bookmarkStart w:id="2" w:name="bmLogoSectie1_1" w:colFirst="0" w:colLast="0"/>
                                <w:r>
                                  <w:rPr>
                                    <w:noProof/>
                                    <w:lang w:eastAsia="zh-CN"/>
                                  </w:rPr>
                                  <w:drawing>
                                    <wp:inline distT="0" distB="0" distL="0" distR="0" wp14:anchorId="0F8996C7" wp14:editId="2C6A04AB">
                                      <wp:extent cx="1225296" cy="352044"/>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
                        </w:tbl>
                        <w:p w:rsidR="000C1056" w:rsidRDefault="000C1056" w:rsidP="0058016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41" type="#_x0000_t202" style="position:absolute;left:0;text-align:left;margin-left:331.7pt;margin-top:36.85pt;width:255.1pt;height:99.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o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pPr>
                            <w:jc w:val="right"/>
                          </w:pPr>
                          <w:bookmarkStart w:id="3" w:name="bmLogoSectie1_1" w:colFirst="0" w:colLast="0"/>
                          <w:r>
                            <w:rPr>
                              <w:noProof/>
                              <w:lang w:eastAsia="zh-CN"/>
                            </w:rPr>
                            <w:drawing>
                              <wp:inline distT="0" distB="0" distL="0" distR="0" wp14:anchorId="0F8996C7" wp14:editId="2C6A04AB">
                                <wp:extent cx="1225296" cy="352044"/>
                                <wp:effectExtent l="0" t="0" r="0" b="0"/>
                                <wp:docPr id="1147" name="Picture 1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
                  </w:tbl>
                  <w:p w:rsidR="000C1056" w:rsidRDefault="000C1056" w:rsidP="00580167"/>
                </w:txbxContent>
              </v:textbox>
              <w10:wrap anchorx="page" anchory="page"/>
            </v:shape>
          </w:pict>
        </mc:Fallback>
      </mc:AlternateContent>
    </w:r>
  </w:p>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p w:rsidR="000C1056" w:rsidRDefault="000C1056" w:rsidP="00580167"/>
  <w:tbl>
    <w:tblPr>
      <w:tblW w:w="0" w:type="auto"/>
      <w:tblInd w:w="567" w:type="dxa"/>
      <w:tblLayout w:type="fixed"/>
      <w:tblCellMar>
        <w:left w:w="0" w:type="dxa"/>
        <w:right w:w="0" w:type="dxa"/>
      </w:tblCellMar>
      <w:tblLook w:val="0000" w:firstRow="0" w:lastRow="0" w:firstColumn="0" w:lastColumn="0" w:noHBand="0" w:noVBand="0"/>
    </w:tblPr>
    <w:tblGrid>
      <w:gridCol w:w="6237"/>
    </w:tblGrid>
    <w:tr w:rsidR="000C1056" w:rsidRPr="004C2206">
      <w:trPr>
        <w:trHeight w:hRule="exact" w:val="2041"/>
      </w:trPr>
      <w:tc>
        <w:tcPr>
          <w:tcW w:w="6237" w:type="dxa"/>
          <w:shd w:val="clear" w:color="auto" w:fill="auto"/>
        </w:tcPr>
        <w:p w:rsidR="000C1056" w:rsidRDefault="000C1056" w:rsidP="003363CC">
          <w:pPr>
            <w:pStyle w:val="Huisstijl-Titel"/>
          </w:pPr>
          <w:bookmarkStart w:id="4" w:name="bmTitel1" w:colFirst="0" w:colLast="0"/>
          <w:r>
            <w:t>XBeach Manual</w:t>
          </w:r>
        </w:p>
        <w:p w:rsidR="000C1056" w:rsidRDefault="000C1056" w:rsidP="003363CC">
          <w:pPr>
            <w:pStyle w:val="Huisstijl-Subtitel"/>
          </w:pPr>
        </w:p>
        <w:p w:rsidR="000C1056" w:rsidRDefault="000C1056" w:rsidP="003363CC">
          <w:pPr>
            <w:pStyle w:val="Huisstijl-Subtitel"/>
          </w:pPr>
        </w:p>
      </w:tc>
    </w:tr>
    <w:bookmarkEnd w:id="4"/>
  </w:tbl>
  <w:p w:rsidR="000C1056" w:rsidRDefault="000C1056" w:rsidP="00580167">
    <w:pPr>
      <w:rPr>
        <w:lang w:val="en-US"/>
      </w:rPr>
    </w:pPr>
  </w:p>
  <w:p w:rsidR="000C1056" w:rsidRDefault="000C1056" w:rsidP="00580167">
    <w:pPr>
      <w:rPr>
        <w:lang w:val="en-US"/>
      </w:rPr>
    </w:pPr>
  </w:p>
  <w:p w:rsidR="000C1056" w:rsidRDefault="000C1056" w:rsidP="00580167">
    <w:pPr>
      <w:rPr>
        <w:lang w:val="en-US"/>
      </w:rPr>
    </w:pPr>
  </w:p>
  <w:p w:rsidR="000C1056" w:rsidRPr="00580167" w:rsidRDefault="000C1056" w:rsidP="0058016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4C2206">
    <w:r>
      <w:rPr>
        <w:noProof/>
        <w:lang w:eastAsia="zh-CN"/>
      </w:rPr>
      <mc:AlternateContent>
        <mc:Choice Requires="wps">
          <w:drawing>
            <wp:anchor distT="0" distB="0" distL="114300" distR="114300" simplePos="0" relativeHeight="251655168" behindDoc="1" locked="0" layoutInCell="1" allowOverlap="1" wp14:anchorId="734C5319" wp14:editId="521CED2D">
              <wp:simplePos x="0" y="0"/>
              <wp:positionH relativeFrom="page">
                <wp:posOffset>25400</wp:posOffset>
              </wp:positionH>
              <wp:positionV relativeFrom="page">
                <wp:posOffset>25400</wp:posOffset>
              </wp:positionV>
              <wp:extent cx="7505700" cy="10674350"/>
              <wp:effectExtent l="0" t="0" r="3175" b="0"/>
              <wp:wrapNone/>
              <wp:docPr id="1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1067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1E0" w:firstRow="1" w:lastRow="1" w:firstColumn="1" w:lastColumn="1" w:noHBand="0" w:noVBand="0"/>
                          </w:tblPr>
                          <w:tblGrid>
                            <w:gridCol w:w="11732"/>
                          </w:tblGrid>
                          <w:tr w:rsidR="000C1056" w:rsidTr="00426356">
                            <w:tc>
                              <w:tcPr>
                                <w:tcW w:w="11732" w:type="dxa"/>
                              </w:tcPr>
                              <w:p w:rsidR="000C1056" w:rsidRDefault="000C1056">
                                <w:bookmarkStart w:id="9" w:name="bmLogo0" w:colFirst="0" w:colLast="0"/>
                              </w:p>
                            </w:tc>
                          </w:tr>
                          <w:bookmarkEnd w:id="9"/>
                        </w:tbl>
                        <w:p w:rsidR="000C1056" w:rsidRDefault="000C10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42" type="#_x0000_t202" style="position:absolute;left:0;text-align:left;margin-left:2pt;margin-top:2pt;width:591pt;height:84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e77iAIAABo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" stroked="f">
              <v:textbox>
                <w:txbxContent>
                  <w:tbl>
                    <w:tblPr>
                      <w:tblW w:w="0" w:type="auto"/>
                      <w:tblLook w:val="01E0" w:firstRow="1" w:lastRow="1" w:firstColumn="1" w:lastColumn="1" w:noHBand="0" w:noVBand="0"/>
                    </w:tblPr>
                    <w:tblGrid>
                      <w:gridCol w:w="11732"/>
                    </w:tblGrid>
                    <w:tr w:rsidR="000C1056" w:rsidTr="00426356">
                      <w:tc>
                        <w:tcPr>
                          <w:tcW w:w="11732" w:type="dxa"/>
                        </w:tcPr>
                        <w:p w:rsidR="000C1056" w:rsidRDefault="000C1056">
                          <w:bookmarkStart w:id="10" w:name="bmLogo0" w:colFirst="0" w:colLast="0"/>
                        </w:p>
                      </w:tc>
                    </w:tr>
                    <w:bookmarkEnd w:id="10"/>
                  </w:tbl>
                  <w:p w:rsidR="000C1056" w:rsidRDefault="000C1056"/>
                </w:txbxContent>
              </v:textbox>
              <w10:wrap anchorx="page" anchory="page"/>
            </v:shape>
          </w:pict>
        </mc:Fallback>
      </mc:AlternateContent>
    </w:r>
  </w:p>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p w:rsidR="000C1056" w:rsidRDefault="000C1056" w:rsidP="004C2206"/>
  <w:tbl>
    <w:tblPr>
      <w:tblW w:w="5245" w:type="dxa"/>
      <w:tblInd w:w="1276" w:type="dxa"/>
      <w:tblLayout w:type="fixed"/>
      <w:tblCellMar>
        <w:left w:w="0" w:type="dxa"/>
        <w:right w:w="0" w:type="dxa"/>
      </w:tblCellMar>
      <w:tblLook w:val="0000" w:firstRow="0" w:lastRow="0" w:firstColumn="0" w:lastColumn="0" w:noHBand="0" w:noVBand="0"/>
    </w:tblPr>
    <w:tblGrid>
      <w:gridCol w:w="5245"/>
    </w:tblGrid>
    <w:tr w:rsidR="000C1056" w:rsidRPr="004C2206">
      <w:trPr>
        <w:trHeight w:hRule="exact" w:val="2041"/>
      </w:trPr>
      <w:tc>
        <w:tcPr>
          <w:tcW w:w="5245" w:type="dxa"/>
          <w:shd w:val="clear" w:color="auto" w:fill="auto"/>
        </w:tcPr>
        <w:p w:rsidR="000C1056" w:rsidRDefault="000C1056" w:rsidP="003363CC">
          <w:pPr>
            <w:pStyle w:val="Huisstijl-Titel"/>
          </w:pPr>
          <w:bookmarkStart w:id="11" w:name="bmTitel0" w:colFirst="0" w:colLast="0"/>
          <w:r>
            <w:t>XBeach Manual</w:t>
          </w:r>
        </w:p>
        <w:p w:rsidR="000C1056" w:rsidRDefault="000C1056" w:rsidP="003363CC">
          <w:pPr>
            <w:pStyle w:val="Huisstijl-Subtitel"/>
          </w:pPr>
        </w:p>
        <w:p w:rsidR="000C1056" w:rsidRDefault="000C1056" w:rsidP="003363CC">
          <w:pPr>
            <w:pStyle w:val="Huisstijl-Subtitel"/>
          </w:pPr>
        </w:p>
      </w:tc>
    </w:tr>
    <w:bookmarkEnd w:id="11"/>
  </w:tbl>
  <w:p w:rsidR="000C1056" w:rsidRDefault="000C1056" w:rsidP="00A1473F">
    <w:pPr>
      <w:rPr>
        <w:lang w:val="en-US"/>
      </w:rPr>
    </w:pPr>
  </w:p>
  <w:p w:rsidR="000C1056" w:rsidRDefault="000C1056" w:rsidP="00A1473F">
    <w:pPr>
      <w:rPr>
        <w:lang w:val="en-US"/>
      </w:rPr>
    </w:pPr>
  </w:p>
  <w:p w:rsidR="000C1056" w:rsidRDefault="000C1056" w:rsidP="00A1473F">
    <w:pPr>
      <w:rPr>
        <w:lang w:val="en-US"/>
      </w:rPr>
    </w:pPr>
  </w:p>
  <w:p w:rsidR="000C1056" w:rsidRDefault="000C1056" w:rsidP="00A1473F">
    <w:pPr>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672ACD">
    <w:pPr>
      <w:pStyle w:val="Header"/>
    </w:pPr>
  </w:p>
  <w:p w:rsidR="000C1056" w:rsidRDefault="000C1056" w:rsidP="00672ACD">
    <w:pPr>
      <w:pStyle w:val="Header"/>
    </w:pPr>
  </w:p>
  <w:p w:rsidR="000C1056" w:rsidRDefault="000C1056" w:rsidP="00672ACD">
    <w:pPr>
      <w:pStyle w:val="Header"/>
    </w:pPr>
  </w:p>
  <w:p w:rsidR="000C1056" w:rsidRDefault="000C1056" w:rsidP="00672ACD">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1310"/>
      <w:gridCol w:w="1242"/>
      <w:gridCol w:w="2552"/>
      <w:gridCol w:w="951"/>
    </w:tblGrid>
    <w:tr w:rsidR="000C1056" w:rsidRPr="004C2206">
      <w:tc>
        <w:tcPr>
          <w:tcW w:w="4004" w:type="dxa"/>
          <w:gridSpan w:val="2"/>
          <w:shd w:val="clear" w:color="auto" w:fill="auto"/>
        </w:tcPr>
        <w:p w:rsidR="000C1056" w:rsidRPr="00EF1CDD" w:rsidRDefault="000C1056" w:rsidP="003363CC">
          <w:pPr>
            <w:pStyle w:val="Huisstijl-Gegeven"/>
          </w:pPr>
          <w:bookmarkStart w:id="17" w:name="tblGegevensSectie2b" w:colFirst="0" w:colLast="3"/>
        </w:p>
      </w:tc>
      <w:tc>
        <w:tcPr>
          <w:tcW w:w="4745" w:type="dxa"/>
          <w:gridSpan w:val="3"/>
          <w:tcBorders>
            <w:left w:val="nil"/>
          </w:tcBorders>
          <w:shd w:val="clear" w:color="auto" w:fill="auto"/>
        </w:tcPr>
        <w:p w:rsidR="000C1056" w:rsidRDefault="000C1056" w:rsidP="003363CC">
          <w:pPr>
            <w:pStyle w:val="Huisstijl-Kopje"/>
          </w:pPr>
          <w:r>
            <w:t>Title</w:t>
          </w:r>
        </w:p>
        <w:p w:rsidR="000C1056" w:rsidRPr="00EF1CDD" w:rsidRDefault="000C1056" w:rsidP="003363CC">
          <w:pPr>
            <w:pStyle w:val="Huisstijl-Gegeven"/>
          </w:pPr>
          <w:r>
            <w:t>XBeach Manual</w:t>
          </w:r>
        </w:p>
      </w:tc>
    </w:tr>
    <w:tr w:rsidR="000C1056" w:rsidRPr="004C2206">
      <w:tc>
        <w:tcPr>
          <w:tcW w:w="5246" w:type="dxa"/>
          <w:gridSpan w:val="3"/>
          <w:shd w:val="clear" w:color="auto" w:fill="auto"/>
        </w:tcPr>
        <w:p w:rsidR="000C1056" w:rsidRPr="004C2206" w:rsidRDefault="000C1056" w:rsidP="003363CC">
          <w:pPr>
            <w:pStyle w:val="Huisstijl-Gegeven"/>
          </w:pPr>
        </w:p>
      </w:tc>
      <w:tc>
        <w:tcPr>
          <w:tcW w:w="3503" w:type="dxa"/>
          <w:gridSpan w:val="2"/>
        </w:tcPr>
        <w:p w:rsidR="000C1056" w:rsidRPr="004C2206" w:rsidRDefault="000C1056" w:rsidP="003363CC">
          <w:pPr>
            <w:pStyle w:val="Huisstijl-Gegeven"/>
          </w:pPr>
        </w:p>
      </w:tc>
    </w:tr>
    <w:tr w:rsidR="000C1056" w:rsidRPr="004C2206">
      <w:tc>
        <w:tcPr>
          <w:tcW w:w="2694" w:type="dxa"/>
          <w:shd w:val="clear" w:color="auto" w:fill="auto"/>
        </w:tcPr>
        <w:p w:rsidR="000C1056" w:rsidRDefault="000C1056" w:rsidP="003363CC">
          <w:pPr>
            <w:pStyle w:val="Huisstijl-Kopje"/>
          </w:pPr>
          <w:r>
            <w:t>Pages</w:t>
          </w:r>
        </w:p>
        <w:p w:rsidR="000C1056" w:rsidRPr="004C2206" w:rsidRDefault="000C1056" w:rsidP="003363CC">
          <w:pPr>
            <w:pStyle w:val="Huisstijl-Gegeven"/>
          </w:pPr>
          <w:fldSimple w:instr=" DOCVARIABLE  TotAantalPag  \* MERGEFORMAT ">
            <w:r>
              <w:t>8</w:t>
            </w:r>
          </w:fldSimple>
        </w:p>
      </w:tc>
      <w:tc>
        <w:tcPr>
          <w:tcW w:w="2552" w:type="dxa"/>
          <w:gridSpan w:val="2"/>
          <w:shd w:val="clear" w:color="auto" w:fill="auto"/>
        </w:tcPr>
        <w:p w:rsidR="000C1056" w:rsidRPr="004C2206" w:rsidRDefault="000C1056" w:rsidP="00A22DA3">
          <w:pPr>
            <w:tabs>
              <w:tab w:val="left" w:pos="1680"/>
            </w:tabs>
            <w:ind w:left="1680" w:hanging="1680"/>
          </w:pPr>
        </w:p>
      </w:tc>
      <w:tc>
        <w:tcPr>
          <w:tcW w:w="2552" w:type="dxa"/>
        </w:tcPr>
        <w:p w:rsidR="000C1056" w:rsidRPr="004C2206" w:rsidRDefault="000C1056" w:rsidP="00A22DA3">
          <w:pPr>
            <w:pStyle w:val="Huisstijl-Gegeven"/>
            <w:tabs>
              <w:tab w:val="left" w:pos="2552"/>
            </w:tabs>
          </w:pPr>
        </w:p>
      </w:tc>
      <w:tc>
        <w:tcPr>
          <w:tcW w:w="951" w:type="dxa"/>
        </w:tcPr>
        <w:p w:rsidR="000C1056" w:rsidRPr="004C2206" w:rsidRDefault="000C1056" w:rsidP="00A22DA3">
          <w:pPr>
            <w:pStyle w:val="Huisstijl-Gegeven"/>
            <w:tabs>
              <w:tab w:val="left" w:pos="2552"/>
            </w:tabs>
          </w:pPr>
        </w:p>
      </w:tc>
    </w:tr>
    <w:tr w:rsidR="000C1056" w:rsidRPr="004C2206">
      <w:tc>
        <w:tcPr>
          <w:tcW w:w="8749" w:type="dxa"/>
          <w:gridSpan w:val="5"/>
          <w:shd w:val="clear" w:color="auto" w:fill="auto"/>
        </w:tcPr>
        <w:p w:rsidR="000C1056" w:rsidRPr="004C2206" w:rsidRDefault="000C1056" w:rsidP="00A22DA3">
          <w:pPr>
            <w:pStyle w:val="Huisstijl-Gegeven"/>
            <w:tabs>
              <w:tab w:val="left" w:pos="2552"/>
            </w:tabs>
          </w:pPr>
        </w:p>
      </w:tc>
    </w:tr>
  </w:tbl>
  <w:bookmarkEnd w:id="17"/>
  <w:p w:rsidR="000C1056" w:rsidRPr="00672ACD" w:rsidRDefault="000C1056" w:rsidP="00672ACD">
    <w:pPr>
      <w:pStyle w:val="Header"/>
    </w:pPr>
    <w:r>
      <w:rPr>
        <w:noProof/>
        <w:lang w:eastAsia="zh-CN"/>
      </w:rPr>
      <mc:AlternateContent>
        <mc:Choice Requires="wps">
          <w:drawing>
            <wp:anchor distT="0" distB="0" distL="114300" distR="114300" simplePos="0" relativeHeight="251657216" behindDoc="1" locked="1" layoutInCell="1" allowOverlap="1" wp14:anchorId="3AC3C45E" wp14:editId="03512F02">
              <wp:simplePos x="0" y="0"/>
              <wp:positionH relativeFrom="margin">
                <wp:align>left</wp:align>
              </wp:positionH>
              <wp:positionV relativeFrom="page">
                <wp:posOffset>457200</wp:posOffset>
              </wp:positionV>
              <wp:extent cx="3352800" cy="1259840"/>
              <wp:effectExtent l="0" t="0" r="0" b="16510"/>
              <wp:wrapNone/>
              <wp:docPr id="1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bookmarkStart w:id="18" w:name="bmLogoSectie2_2" w:colFirst="0" w:colLast="0"/>
                                <w:r>
                                  <w:rPr>
                                    <w:noProof/>
                                    <w:lang w:eastAsia="zh-CN"/>
                                  </w:rPr>
                                  <w:drawing>
                                    <wp:inline distT="0" distB="0" distL="0" distR="0" wp14:anchorId="53B879BA" wp14:editId="6722AEA2">
                                      <wp:extent cx="1225296" cy="3520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8"/>
                        </w:tbl>
                        <w:p w:rsidR="000C1056" w:rsidRDefault="000C1056" w:rsidP="00672ACD"/>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2" o:spid="_x0000_s1043" type="#_x0000_t202" style="position:absolute;left:0;text-align:left;margin-left:0;margin-top:36pt;width:264pt;height:99.2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gJ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AfDagJ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bookmarkStart w:id="19" w:name="bmLogoSectie2_2" w:colFirst="0" w:colLast="0"/>
                          <w:r>
                            <w:rPr>
                              <w:noProof/>
                              <w:lang w:eastAsia="zh-CN"/>
                            </w:rPr>
                            <w:drawing>
                              <wp:inline distT="0" distB="0" distL="0" distR="0" wp14:anchorId="53B879BA" wp14:editId="6722AEA2">
                                <wp:extent cx="1225296" cy="3520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19"/>
                  </w:tbl>
                  <w:p w:rsidR="000C1056" w:rsidRDefault="000C1056" w:rsidP="00672ACD"/>
                </w:txbxContent>
              </v:textbox>
              <w10:wrap anchorx="margin" anchory="page"/>
              <w10:anchorlock/>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5C6157">
    <w:pPr>
      <w:pStyle w:val="Header"/>
    </w:pPr>
    <w:r>
      <w:rPr>
        <w:noProof/>
        <w:lang w:eastAsia="zh-CN"/>
      </w:rPr>
      <mc:AlternateContent>
        <mc:Choice Requires="wps">
          <w:drawing>
            <wp:anchor distT="0" distB="0" distL="114300" distR="114300" simplePos="0" relativeHeight="251652096" behindDoc="1" locked="1" layoutInCell="1" allowOverlap="1" wp14:anchorId="5C84FF92" wp14:editId="754D6572">
              <wp:simplePos x="0" y="0"/>
              <wp:positionH relativeFrom="page">
                <wp:align>right</wp:align>
              </wp:positionH>
              <wp:positionV relativeFrom="page">
                <wp:posOffset>458470</wp:posOffset>
              </wp:positionV>
              <wp:extent cx="3352800" cy="1259840"/>
              <wp:effectExtent l="0" t="0" r="0" b="16510"/>
              <wp:wrapNone/>
              <wp:docPr id="1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pPr>
                                  <w:jc w:val="right"/>
                                </w:pPr>
                                <w:bookmarkStart w:id="20" w:name="bmLogoSectie2_1" w:colFirst="0" w:colLast="0"/>
                                <w:r>
                                  <w:rPr>
                                    <w:noProof/>
                                    <w:lang w:eastAsia="zh-CN"/>
                                  </w:rPr>
                                  <w:drawing>
                                    <wp:inline distT="0" distB="0" distL="0" distR="0" wp14:anchorId="5E1D50EE" wp14:editId="25B6A0F7">
                                      <wp:extent cx="1225296" cy="35204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0"/>
                        </w:tbl>
                        <w:p w:rsidR="000C1056" w:rsidRDefault="000C1056" w:rsidP="001A6A5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44" type="#_x0000_t202" style="position:absolute;left:0;text-align:left;margin-left:212.8pt;margin-top:36.1pt;width:264pt;height:99.2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pPr>
                            <w:jc w:val="right"/>
                          </w:pPr>
                          <w:bookmarkStart w:id="21" w:name="bmLogoSectie2_1" w:colFirst="0" w:colLast="0"/>
                          <w:r>
                            <w:rPr>
                              <w:noProof/>
                              <w:lang w:eastAsia="zh-CN"/>
                            </w:rPr>
                            <w:drawing>
                              <wp:inline distT="0" distB="0" distL="0" distR="0" wp14:anchorId="5E1D50EE" wp14:editId="25B6A0F7">
                                <wp:extent cx="1225296" cy="35204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1"/>
                  </w:tbl>
                  <w:p w:rsidR="000C1056" w:rsidRDefault="000C1056" w:rsidP="001A6A5C"/>
                </w:txbxContent>
              </v:textbox>
              <w10:wrap anchorx="page" anchory="page"/>
              <w10:anchorlock/>
            </v:shape>
          </w:pict>
        </mc:Fallback>
      </mc:AlternateContent>
    </w:r>
  </w:p>
  <w:p w:rsidR="000C1056" w:rsidRDefault="000C1056" w:rsidP="005C6157">
    <w:pPr>
      <w:pStyle w:val="Header"/>
    </w:pPr>
  </w:p>
  <w:p w:rsidR="000C1056" w:rsidRDefault="000C1056" w:rsidP="005C6157">
    <w:pPr>
      <w:pStyle w:val="Header"/>
    </w:pPr>
  </w:p>
  <w:p w:rsidR="000C1056" w:rsidRDefault="000C1056" w:rsidP="005C6157">
    <w:pPr>
      <w:pStyle w:val="Header"/>
    </w:pPr>
  </w:p>
  <w:tbl>
    <w:tblPr>
      <w:tblW w:w="8749" w:type="dxa"/>
      <w:tblLayout w:type="fixed"/>
      <w:tblCellMar>
        <w:left w:w="0" w:type="dxa"/>
        <w:right w:w="0" w:type="dxa"/>
      </w:tblCellMar>
      <w:tblLook w:val="0000" w:firstRow="0" w:lastRow="0" w:firstColumn="0" w:lastColumn="0" w:noHBand="0" w:noVBand="0"/>
    </w:tblPr>
    <w:tblGrid>
      <w:gridCol w:w="2694"/>
      <w:gridCol w:w="2552"/>
      <w:gridCol w:w="2552"/>
      <w:gridCol w:w="951"/>
    </w:tblGrid>
    <w:tr w:rsidR="000C1056" w:rsidRPr="004C2206">
      <w:tc>
        <w:tcPr>
          <w:tcW w:w="8749" w:type="dxa"/>
          <w:gridSpan w:val="4"/>
          <w:shd w:val="clear" w:color="auto" w:fill="auto"/>
        </w:tcPr>
        <w:p w:rsidR="000C1056" w:rsidRDefault="000C1056" w:rsidP="003363CC">
          <w:pPr>
            <w:pStyle w:val="Huisstijl-Kopje"/>
          </w:pPr>
          <w:bookmarkStart w:id="22" w:name="tblGegevensSectie2a" w:colFirst="0" w:colLast="3"/>
          <w:r>
            <w:t>Title</w:t>
          </w:r>
        </w:p>
        <w:p w:rsidR="000C1056" w:rsidRPr="00EF1CDD" w:rsidRDefault="000C1056" w:rsidP="003363CC">
          <w:pPr>
            <w:pStyle w:val="Huisstijl-Gegeven"/>
          </w:pPr>
          <w:r>
            <w:t>XBeach Manual</w:t>
          </w:r>
        </w:p>
      </w:tc>
    </w:tr>
    <w:tr w:rsidR="000C1056" w:rsidRPr="004C2206">
      <w:tc>
        <w:tcPr>
          <w:tcW w:w="5246" w:type="dxa"/>
          <w:gridSpan w:val="2"/>
          <w:shd w:val="clear" w:color="auto" w:fill="auto"/>
        </w:tcPr>
        <w:p w:rsidR="000C1056" w:rsidRPr="004C2206" w:rsidRDefault="000C1056" w:rsidP="003363CC">
          <w:pPr>
            <w:pStyle w:val="Huisstijl-Gegeven"/>
          </w:pPr>
        </w:p>
      </w:tc>
      <w:tc>
        <w:tcPr>
          <w:tcW w:w="3503" w:type="dxa"/>
          <w:gridSpan w:val="2"/>
        </w:tcPr>
        <w:p w:rsidR="000C1056" w:rsidRPr="004C2206" w:rsidRDefault="000C1056" w:rsidP="003363CC">
          <w:pPr>
            <w:pStyle w:val="Huisstijl-Gegeven"/>
          </w:pPr>
        </w:p>
      </w:tc>
    </w:tr>
    <w:tr w:rsidR="000C1056" w:rsidRPr="004C2206">
      <w:tc>
        <w:tcPr>
          <w:tcW w:w="2694" w:type="dxa"/>
          <w:shd w:val="clear" w:color="auto" w:fill="auto"/>
        </w:tcPr>
        <w:p w:rsidR="000C1056" w:rsidRDefault="000C1056" w:rsidP="003363CC">
          <w:pPr>
            <w:pStyle w:val="Huisstijl-Kopje"/>
          </w:pPr>
          <w:r>
            <w:t>Pages</w:t>
          </w:r>
        </w:p>
        <w:p w:rsidR="000C1056" w:rsidRPr="004C2206" w:rsidRDefault="000C1056" w:rsidP="003363CC">
          <w:pPr>
            <w:pStyle w:val="Huisstijl-Gegeven"/>
          </w:pPr>
          <w:r>
            <w:t>105</w:t>
          </w:r>
        </w:p>
      </w:tc>
      <w:tc>
        <w:tcPr>
          <w:tcW w:w="2552" w:type="dxa"/>
          <w:shd w:val="clear" w:color="auto" w:fill="auto"/>
        </w:tcPr>
        <w:p w:rsidR="000C1056" w:rsidRPr="004C2206" w:rsidRDefault="000C1056" w:rsidP="005C6157">
          <w:pPr>
            <w:tabs>
              <w:tab w:val="left" w:pos="1680"/>
            </w:tabs>
            <w:ind w:left="1680" w:hanging="1680"/>
          </w:pPr>
        </w:p>
      </w:tc>
      <w:tc>
        <w:tcPr>
          <w:tcW w:w="2552" w:type="dxa"/>
        </w:tcPr>
        <w:p w:rsidR="000C1056" w:rsidRPr="004C2206" w:rsidRDefault="000C1056" w:rsidP="005C6157">
          <w:pPr>
            <w:pStyle w:val="Huisstijl-Gegeven"/>
            <w:tabs>
              <w:tab w:val="left" w:pos="2552"/>
            </w:tabs>
          </w:pPr>
        </w:p>
      </w:tc>
      <w:tc>
        <w:tcPr>
          <w:tcW w:w="951" w:type="dxa"/>
        </w:tcPr>
        <w:p w:rsidR="000C1056" w:rsidRPr="004C2206" w:rsidRDefault="000C1056" w:rsidP="005C6157">
          <w:pPr>
            <w:pStyle w:val="Huisstijl-Gegeven"/>
            <w:tabs>
              <w:tab w:val="left" w:pos="2552"/>
            </w:tabs>
          </w:pPr>
        </w:p>
      </w:tc>
    </w:tr>
    <w:tr w:rsidR="000C1056" w:rsidRPr="004C2206">
      <w:tc>
        <w:tcPr>
          <w:tcW w:w="8749" w:type="dxa"/>
          <w:gridSpan w:val="4"/>
          <w:shd w:val="clear" w:color="auto" w:fill="auto"/>
        </w:tcPr>
        <w:p w:rsidR="000C1056" w:rsidRPr="004C2206" w:rsidRDefault="000C1056" w:rsidP="005C6157">
          <w:pPr>
            <w:pStyle w:val="Huisstijl-Gegeven"/>
            <w:tabs>
              <w:tab w:val="left" w:pos="2552"/>
            </w:tabs>
          </w:pPr>
        </w:p>
      </w:tc>
    </w:tr>
    <w:bookmarkEnd w:id="22"/>
  </w:tbl>
  <w:p w:rsidR="000C1056" w:rsidRPr="005C6157" w:rsidRDefault="000C1056" w:rsidP="005C615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5C6157">
    <w:pPr>
      <w:pStyle w:val="Header"/>
    </w:pPr>
    <w:r>
      <w:rPr>
        <w:noProof/>
        <w:lang w:eastAsia="zh-CN"/>
      </w:rPr>
      <mc:AlternateContent>
        <mc:Choice Requires="wps">
          <w:drawing>
            <wp:anchor distT="0" distB="0" distL="114300" distR="114300" simplePos="0" relativeHeight="251651072" behindDoc="1" locked="0" layoutInCell="1" allowOverlap="1" wp14:anchorId="3539BC5A" wp14:editId="02FB9ECB">
              <wp:simplePos x="0" y="0"/>
              <wp:positionH relativeFrom="margin">
                <wp:align>left</wp:align>
              </wp:positionH>
              <wp:positionV relativeFrom="page">
                <wp:posOffset>467995</wp:posOffset>
              </wp:positionV>
              <wp:extent cx="3239770" cy="1259840"/>
              <wp:effectExtent l="2540" t="1270" r="0" b="0"/>
              <wp:wrapNone/>
              <wp:docPr id="11"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5103"/>
                          </w:tblGrid>
                          <w:tr w:rsidR="000C1056">
                            <w:trPr>
                              <w:trHeight w:val="1701"/>
                            </w:trPr>
                            <w:tc>
                              <w:tcPr>
                                <w:tcW w:w="5103" w:type="dxa"/>
                                <w:shd w:val="clear" w:color="auto" w:fill="auto"/>
                              </w:tcPr>
                              <w:p w:rsidR="000C1056" w:rsidRDefault="000C1056" w:rsidP="00A2242F"/>
                            </w:tc>
                          </w:tr>
                        </w:tbl>
                        <w:p w:rsidR="000C1056" w:rsidRDefault="000C1056" w:rsidP="005C615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45" type="#_x0000_t202" style="position:absolute;left:0;text-align:left;margin-left:0;margin-top:36.85pt;width:255.1pt;height:99.2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6aOtQIAALM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5103"/>
                    </w:tblGrid>
                    <w:tr w:rsidR="000C1056">
                      <w:trPr>
                        <w:trHeight w:val="1701"/>
                      </w:trPr>
                      <w:tc>
                        <w:tcPr>
                          <w:tcW w:w="5103" w:type="dxa"/>
                          <w:shd w:val="clear" w:color="auto" w:fill="auto"/>
                        </w:tcPr>
                        <w:p w:rsidR="000C1056" w:rsidRDefault="000C1056" w:rsidP="00A2242F"/>
                      </w:tc>
                    </w:tr>
                  </w:tbl>
                  <w:p w:rsidR="000C1056" w:rsidRDefault="000C1056" w:rsidP="005C6157"/>
                </w:txbxContent>
              </v:textbox>
              <w10:wrap anchorx="margin" anchory="page"/>
            </v:shape>
          </w:pict>
        </mc:Fallback>
      </mc:AlternateContent>
    </w:r>
  </w:p>
  <w:p w:rsidR="000C1056" w:rsidRDefault="000C1056" w:rsidP="005C6157">
    <w:pPr>
      <w:pStyle w:val="Header"/>
    </w:pPr>
  </w:p>
  <w:p w:rsidR="000C1056" w:rsidRDefault="000C1056" w:rsidP="005C6157">
    <w:pPr>
      <w:pStyle w:val="Header"/>
    </w:pPr>
  </w:p>
  <w:p w:rsidR="000C1056" w:rsidRDefault="000C1056" w:rsidP="005C6157">
    <w:pPr>
      <w:pStyle w:val="Header"/>
    </w:pPr>
  </w:p>
  <w:tbl>
    <w:tblPr>
      <w:tblW w:w="8735" w:type="dxa"/>
      <w:tblLayout w:type="fixed"/>
      <w:tblCellMar>
        <w:left w:w="0" w:type="dxa"/>
        <w:right w:w="0" w:type="dxa"/>
      </w:tblCellMar>
      <w:tblLook w:val="0000" w:firstRow="0" w:lastRow="0" w:firstColumn="0" w:lastColumn="0" w:noHBand="0" w:noVBand="0"/>
    </w:tblPr>
    <w:tblGrid>
      <w:gridCol w:w="2552"/>
      <w:gridCol w:w="2552"/>
      <w:gridCol w:w="2552"/>
      <w:gridCol w:w="1079"/>
    </w:tblGrid>
    <w:tr w:rsidR="000C1056" w:rsidRPr="004C2206">
      <w:tc>
        <w:tcPr>
          <w:tcW w:w="8735" w:type="dxa"/>
          <w:gridSpan w:val="4"/>
          <w:shd w:val="clear" w:color="auto" w:fill="auto"/>
        </w:tcPr>
        <w:p w:rsidR="000C1056" w:rsidRPr="00EF1CDD" w:rsidRDefault="000C1056" w:rsidP="005C6157">
          <w:pPr>
            <w:pStyle w:val="Huisstijl-Gegeven"/>
          </w:pPr>
        </w:p>
      </w:tc>
    </w:tr>
    <w:tr w:rsidR="000C1056" w:rsidRPr="004C2206">
      <w:tc>
        <w:tcPr>
          <w:tcW w:w="5104" w:type="dxa"/>
          <w:gridSpan w:val="2"/>
          <w:shd w:val="clear" w:color="auto" w:fill="auto"/>
        </w:tcPr>
        <w:p w:rsidR="000C1056" w:rsidRPr="004C2206" w:rsidRDefault="000C1056" w:rsidP="005C6157">
          <w:pPr>
            <w:tabs>
              <w:tab w:val="left" w:pos="1680"/>
            </w:tabs>
            <w:ind w:left="1680" w:hanging="1680"/>
          </w:pPr>
        </w:p>
      </w:tc>
      <w:tc>
        <w:tcPr>
          <w:tcW w:w="3631" w:type="dxa"/>
          <w:gridSpan w:val="2"/>
        </w:tcPr>
        <w:p w:rsidR="000C1056" w:rsidRPr="004C2206" w:rsidRDefault="000C1056" w:rsidP="005C6157">
          <w:pPr>
            <w:pStyle w:val="Huisstijl-Gegeven"/>
            <w:tabs>
              <w:tab w:val="left" w:pos="2552"/>
            </w:tabs>
          </w:pPr>
        </w:p>
      </w:tc>
    </w:tr>
    <w:tr w:rsidR="000C1056" w:rsidRPr="004C2206">
      <w:tc>
        <w:tcPr>
          <w:tcW w:w="2552" w:type="dxa"/>
          <w:shd w:val="clear" w:color="auto" w:fill="auto"/>
        </w:tcPr>
        <w:p w:rsidR="000C1056" w:rsidRPr="004C2206" w:rsidRDefault="000C1056" w:rsidP="005C6157">
          <w:pPr>
            <w:pStyle w:val="Huisstijl-Gegeven"/>
          </w:pPr>
        </w:p>
      </w:tc>
      <w:tc>
        <w:tcPr>
          <w:tcW w:w="2552" w:type="dxa"/>
          <w:shd w:val="clear" w:color="auto" w:fill="auto"/>
        </w:tcPr>
        <w:p w:rsidR="000C1056" w:rsidRPr="004C2206" w:rsidRDefault="000C1056" w:rsidP="005C6157">
          <w:pPr>
            <w:tabs>
              <w:tab w:val="left" w:pos="1680"/>
            </w:tabs>
            <w:ind w:left="1680" w:hanging="1680"/>
          </w:pPr>
        </w:p>
      </w:tc>
      <w:tc>
        <w:tcPr>
          <w:tcW w:w="2552" w:type="dxa"/>
        </w:tcPr>
        <w:p w:rsidR="000C1056" w:rsidRPr="004C2206" w:rsidRDefault="000C1056" w:rsidP="005C6157">
          <w:pPr>
            <w:pStyle w:val="Huisstijl-Gegeven"/>
            <w:tabs>
              <w:tab w:val="left" w:pos="2552"/>
            </w:tabs>
          </w:pPr>
        </w:p>
      </w:tc>
      <w:tc>
        <w:tcPr>
          <w:tcW w:w="1079" w:type="dxa"/>
        </w:tcPr>
        <w:p w:rsidR="000C1056" w:rsidRPr="004C2206" w:rsidRDefault="000C1056" w:rsidP="005C6157">
          <w:pPr>
            <w:pStyle w:val="Huisstijl-Gegeven"/>
            <w:tabs>
              <w:tab w:val="left" w:pos="2552"/>
            </w:tabs>
          </w:pPr>
        </w:p>
      </w:tc>
    </w:tr>
  </w:tbl>
  <w:p w:rsidR="000C1056" w:rsidRPr="00B170CC" w:rsidRDefault="000C1056" w:rsidP="005C615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B24026">
    <w:pPr>
      <w:pStyle w:val="Header"/>
    </w:pPr>
    <w:r>
      <w:rPr>
        <w:noProof/>
        <w:lang w:eastAsia="zh-CN"/>
      </w:rPr>
      <mc:AlternateContent>
        <mc:Choice Requires="wps">
          <w:drawing>
            <wp:anchor distT="0" distB="0" distL="114300" distR="114300" simplePos="0" relativeHeight="251662336" behindDoc="0" locked="0" layoutInCell="1" allowOverlap="1" wp14:anchorId="0A0779E9" wp14:editId="5BDCA0E8">
              <wp:simplePos x="0" y="0"/>
              <wp:positionH relativeFrom="margin">
                <wp:align>right</wp:align>
              </wp:positionH>
              <wp:positionV relativeFrom="paragraph">
                <wp:posOffset>134620</wp:posOffset>
              </wp:positionV>
              <wp:extent cx="3733800" cy="279400"/>
              <wp:effectExtent l="0" t="1270" r="635" b="0"/>
              <wp:wrapNone/>
              <wp:docPr id="10"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0C1056">
                            <w:tc>
                              <w:tcPr>
                                <w:tcW w:w="5501" w:type="dxa"/>
                                <w:shd w:val="clear" w:color="auto" w:fill="auto"/>
                              </w:tcPr>
                              <w:p w:rsidR="000C1056" w:rsidRDefault="000C1056" w:rsidP="001220C3">
                                <w:pPr>
                                  <w:pStyle w:val="Huisstijl-Koptekst"/>
                                  <w:jc w:val="right"/>
                                </w:pPr>
                                <w:bookmarkStart w:id="27" w:name="bmKoptekstSectie3_2" w:colFirst="0" w:colLast="0"/>
                                <w:r>
                                  <w:t>27 January 2015, draft</w:t>
                                </w:r>
                              </w:p>
                            </w:tc>
                          </w:tr>
                          <w:bookmarkEnd w:id="27"/>
                        </w:tbl>
                        <w:p w:rsidR="000C1056" w:rsidRDefault="000C1056"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1" o:spid="_x0000_s1046" type="#_x0000_t202" style="position:absolute;left:0;text-align:left;margin-left:242.8pt;margin-top:10.6pt;width:294pt;height:22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0C1056">
                      <w:tc>
                        <w:tcPr>
                          <w:tcW w:w="5501" w:type="dxa"/>
                          <w:shd w:val="clear" w:color="auto" w:fill="auto"/>
                        </w:tcPr>
                        <w:p w:rsidR="000C1056" w:rsidRDefault="000C1056" w:rsidP="001220C3">
                          <w:pPr>
                            <w:pStyle w:val="Huisstijl-Koptekst"/>
                            <w:jc w:val="right"/>
                          </w:pPr>
                          <w:bookmarkStart w:id="28" w:name="bmKoptekstSectie3_2" w:colFirst="0" w:colLast="0"/>
                          <w:r>
                            <w:t>27 January 2015, draft</w:t>
                          </w:r>
                        </w:p>
                      </w:tc>
                    </w:tr>
                    <w:bookmarkEnd w:id="28"/>
                  </w:tbl>
                  <w:p w:rsidR="000C1056" w:rsidRDefault="000C1056" w:rsidP="001220C3"/>
                </w:txbxContent>
              </v:textbox>
              <w10:wrap anchorx="margin"/>
            </v:shape>
          </w:pict>
        </mc:Fallback>
      </mc:AlternateContent>
    </w:r>
  </w:p>
  <w:p w:rsidR="000C1056" w:rsidRPr="00982765" w:rsidRDefault="000C1056" w:rsidP="00B24026">
    <w:pPr>
      <w:pStyle w:val="Header"/>
    </w:pPr>
    <w:r>
      <w:rPr>
        <w:noProof/>
        <w:lang w:eastAsia="zh-CN"/>
      </w:rPr>
      <mc:AlternateContent>
        <mc:Choice Requires="wps">
          <w:drawing>
            <wp:anchor distT="0" distB="0" distL="114300" distR="114300" simplePos="0" relativeHeight="251658240" behindDoc="1" locked="1" layoutInCell="1" allowOverlap="1" wp14:anchorId="3A15DD22" wp14:editId="73D12B61">
              <wp:simplePos x="0" y="0"/>
              <wp:positionH relativeFrom="margin">
                <wp:align>left</wp:align>
              </wp:positionH>
              <wp:positionV relativeFrom="page">
                <wp:posOffset>457200</wp:posOffset>
              </wp:positionV>
              <wp:extent cx="3352800" cy="1259840"/>
              <wp:effectExtent l="0" t="0" r="0" b="1651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bookmarkStart w:id="29" w:name="bmLogoSectie3_2" w:colFirst="0" w:colLast="0"/>
                                <w:r>
                                  <w:rPr>
                                    <w:noProof/>
                                    <w:lang w:eastAsia="zh-CN"/>
                                  </w:rPr>
                                  <w:drawing>
                                    <wp:inline distT="0" distB="0" distL="0" distR="0" wp14:anchorId="599B0132" wp14:editId="2A89C7F6">
                                      <wp:extent cx="1225296" cy="352044"/>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9"/>
                        </w:tbl>
                        <w:p w:rsidR="000C1056" w:rsidRDefault="000C1056"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47" type="#_x0000_t202" style="position:absolute;left:0;text-align:left;margin-left:0;margin-top:36pt;width:264pt;height:99.2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C5oy3m1AgAAsg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bookmarkStart w:id="30" w:name="bmLogoSectie3_2" w:colFirst="0" w:colLast="0"/>
                          <w:r>
                            <w:rPr>
                              <w:noProof/>
                              <w:lang w:eastAsia="zh-CN"/>
                            </w:rPr>
                            <w:drawing>
                              <wp:inline distT="0" distB="0" distL="0" distR="0" wp14:anchorId="599B0132" wp14:editId="2A89C7F6">
                                <wp:extent cx="1225296" cy="352044"/>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0"/>
                  </w:tbl>
                  <w:p w:rsidR="000C1056" w:rsidRDefault="000C1056" w:rsidP="00B24026"/>
                </w:txbxContent>
              </v:textbox>
              <w10:wrap anchorx="margin" anchory="page"/>
              <w10:anchorlock/>
            </v:shape>
          </w:pict>
        </mc:Fallback>
      </mc:AlternateContent>
    </w:r>
  </w:p>
  <w:p w:rsidR="000C1056" w:rsidRPr="00672ACD" w:rsidRDefault="000C1056" w:rsidP="00B24026">
    <w:pPr>
      <w:pStyle w:val="Header"/>
    </w:pPr>
  </w:p>
  <w:p w:rsidR="000C1056" w:rsidRPr="00B24026" w:rsidRDefault="000C1056" w:rsidP="00B2402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982765">
    <w:pPr>
      <w:pStyle w:val="Header"/>
    </w:pPr>
  </w:p>
  <w:tbl>
    <w:tblPr>
      <w:tblW w:w="0" w:type="auto"/>
      <w:tblLayout w:type="fixed"/>
      <w:tblCellMar>
        <w:left w:w="0" w:type="dxa"/>
        <w:right w:w="0" w:type="dxa"/>
      </w:tblCellMar>
      <w:tblLook w:val="0000" w:firstRow="0" w:lastRow="0" w:firstColumn="0" w:lastColumn="0" w:noHBand="0" w:noVBand="0"/>
    </w:tblPr>
    <w:tblGrid>
      <w:gridCol w:w="5529"/>
    </w:tblGrid>
    <w:tr w:rsidR="000C1056" w:rsidRPr="004C2206">
      <w:tc>
        <w:tcPr>
          <w:tcW w:w="5529" w:type="dxa"/>
          <w:shd w:val="clear" w:color="auto" w:fill="auto"/>
        </w:tcPr>
        <w:p w:rsidR="000C1056" w:rsidRPr="004C2206" w:rsidRDefault="000C1056" w:rsidP="00A00A21">
          <w:pPr>
            <w:pStyle w:val="Huisstijl-Koptekst"/>
          </w:pPr>
          <w:bookmarkStart w:id="31" w:name="bmKoptekstSectie3_1" w:colFirst="0" w:colLast="0"/>
          <w:r>
            <w:t>27 January 2015, draft</w:t>
          </w:r>
        </w:p>
      </w:tc>
    </w:tr>
  </w:tbl>
  <w:bookmarkEnd w:id="31"/>
  <w:p w:rsidR="000C1056" w:rsidRPr="00982765" w:rsidRDefault="000C1056" w:rsidP="00A00A21">
    <w:pPr>
      <w:pStyle w:val="Header"/>
    </w:pPr>
    <w:r>
      <w:rPr>
        <w:noProof/>
        <w:lang w:eastAsia="zh-CN"/>
      </w:rPr>
      <mc:AlternateContent>
        <mc:Choice Requires="wps">
          <w:drawing>
            <wp:anchor distT="0" distB="0" distL="114300" distR="114300" simplePos="0" relativeHeight="251653120" behindDoc="1" locked="1" layoutInCell="1" allowOverlap="1" wp14:anchorId="3A7A13C3" wp14:editId="7854EC7D">
              <wp:simplePos x="0" y="0"/>
              <wp:positionH relativeFrom="page">
                <wp:align>right</wp:align>
              </wp:positionH>
              <wp:positionV relativeFrom="page">
                <wp:posOffset>457200</wp:posOffset>
              </wp:positionV>
              <wp:extent cx="3352800" cy="1259840"/>
              <wp:effectExtent l="0" t="0" r="0" b="16510"/>
              <wp:wrapNone/>
              <wp:docPr id="8"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pPr>
                                  <w:jc w:val="right"/>
                                </w:pPr>
                                <w:bookmarkStart w:id="32" w:name="bmLogoSectie3_1" w:colFirst="0" w:colLast="0"/>
                                <w:r>
                                  <w:rPr>
                                    <w:noProof/>
                                    <w:lang w:eastAsia="zh-CN"/>
                                  </w:rPr>
                                  <w:drawing>
                                    <wp:inline distT="0" distB="0" distL="0" distR="0" wp14:anchorId="37F5DA8F" wp14:editId="6DCE68DA">
                                      <wp:extent cx="1225296" cy="352044"/>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2"/>
                        </w:tbl>
                        <w:p w:rsidR="000C1056" w:rsidRDefault="000C1056" w:rsidP="001A6A5C"/>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 o:spid="_x0000_s1048" type="#_x0000_t202" style="position:absolute;left:0;text-align:left;margin-left:212.8pt;margin-top:36pt;width:264pt;height:99.2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pPr>
                            <w:jc w:val="right"/>
                          </w:pPr>
                          <w:bookmarkStart w:id="33" w:name="bmLogoSectie3_1" w:colFirst="0" w:colLast="0"/>
                          <w:r>
                            <w:rPr>
                              <w:noProof/>
                              <w:lang w:eastAsia="zh-CN"/>
                            </w:rPr>
                            <w:drawing>
                              <wp:inline distT="0" distB="0" distL="0" distR="0" wp14:anchorId="37F5DA8F" wp14:editId="6DCE68DA">
                                <wp:extent cx="1225296" cy="352044"/>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3"/>
                  </w:tbl>
                  <w:p w:rsidR="000C1056" w:rsidRDefault="000C1056" w:rsidP="001A6A5C"/>
                </w:txbxContent>
              </v:textbox>
              <w10:wrap anchorx="page" anchory="page"/>
              <w10:anchorlock/>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B24026">
    <w:pPr>
      <w:pStyle w:val="Header"/>
    </w:pPr>
    <w:r>
      <w:rPr>
        <w:noProof/>
        <w:lang w:eastAsia="zh-CN"/>
      </w:rPr>
      <mc:AlternateContent>
        <mc:Choice Requires="wps">
          <w:drawing>
            <wp:anchor distT="0" distB="0" distL="114300" distR="114300" simplePos="0" relativeHeight="251661312" behindDoc="0" locked="0" layoutInCell="1" allowOverlap="1" wp14:anchorId="3177A652" wp14:editId="56346FC1">
              <wp:simplePos x="0" y="0"/>
              <wp:positionH relativeFrom="margin">
                <wp:align>right</wp:align>
              </wp:positionH>
              <wp:positionV relativeFrom="paragraph">
                <wp:posOffset>144145</wp:posOffset>
              </wp:positionV>
              <wp:extent cx="3733800" cy="279400"/>
              <wp:effectExtent l="0" t="1270" r="635" b="0"/>
              <wp:wrapNone/>
              <wp:docPr id="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0C1056">
                            <w:tc>
                              <w:tcPr>
                                <w:tcW w:w="5501" w:type="dxa"/>
                                <w:shd w:val="clear" w:color="auto" w:fill="auto"/>
                                <w:tcMar>
                                  <w:right w:w="85" w:type="dxa"/>
                                </w:tcMar>
                              </w:tcPr>
                              <w:p w:rsidR="000C1056" w:rsidRDefault="000C1056" w:rsidP="001220C3">
                                <w:pPr>
                                  <w:pStyle w:val="Huisstijl-Koptekst"/>
                                  <w:jc w:val="right"/>
                                </w:pPr>
                                <w:bookmarkStart w:id="517" w:name="bmKoptekstSectie4_2" w:colFirst="0" w:colLast="0"/>
                                <w:r>
                                  <w:t>27 January 2015, draft</w:t>
                                </w:r>
                              </w:p>
                            </w:tc>
                          </w:tr>
                          <w:bookmarkEnd w:id="517"/>
                        </w:tbl>
                        <w:p w:rsidR="000C1056" w:rsidRDefault="000C1056"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51" type="#_x0000_t202" style="position:absolute;left:0;text-align:left;margin-left:242.8pt;margin-top:11.35pt;width:294pt;height:22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0C1056">
                      <w:tc>
                        <w:tcPr>
                          <w:tcW w:w="5501" w:type="dxa"/>
                          <w:shd w:val="clear" w:color="auto" w:fill="auto"/>
                          <w:tcMar>
                            <w:right w:w="85" w:type="dxa"/>
                          </w:tcMar>
                        </w:tcPr>
                        <w:p w:rsidR="000C1056" w:rsidRDefault="000C1056" w:rsidP="001220C3">
                          <w:pPr>
                            <w:pStyle w:val="Huisstijl-Koptekst"/>
                            <w:jc w:val="right"/>
                          </w:pPr>
                          <w:bookmarkStart w:id="518" w:name="bmKoptekstSectie4_2" w:colFirst="0" w:colLast="0"/>
                          <w:r>
                            <w:t>27 January 2015, draft</w:t>
                          </w:r>
                        </w:p>
                      </w:tc>
                    </w:tr>
                    <w:bookmarkEnd w:id="518"/>
                  </w:tbl>
                  <w:p w:rsidR="000C1056" w:rsidRDefault="000C1056" w:rsidP="001220C3"/>
                </w:txbxContent>
              </v:textbox>
              <w10:wrap anchorx="margin"/>
            </v:shape>
          </w:pict>
        </mc:Fallback>
      </mc:AlternateContent>
    </w:r>
  </w:p>
  <w:p w:rsidR="000C1056" w:rsidRPr="00982765" w:rsidRDefault="000C1056" w:rsidP="00B24026">
    <w:pPr>
      <w:pStyle w:val="Header"/>
    </w:pPr>
    <w:r>
      <w:rPr>
        <w:noProof/>
        <w:lang w:eastAsia="zh-CN"/>
      </w:rPr>
      <mc:AlternateContent>
        <mc:Choice Requires="wps">
          <w:drawing>
            <wp:anchor distT="0" distB="0" distL="114300" distR="114300" simplePos="0" relativeHeight="251659264" behindDoc="1" locked="1" layoutInCell="1" allowOverlap="1" wp14:anchorId="34B02265" wp14:editId="64244A04">
              <wp:simplePos x="0" y="0"/>
              <wp:positionH relativeFrom="margin">
                <wp:align>left</wp:align>
              </wp:positionH>
              <wp:positionV relativeFrom="page">
                <wp:posOffset>457200</wp:posOffset>
              </wp:positionV>
              <wp:extent cx="3352800" cy="1259840"/>
              <wp:effectExtent l="0" t="0" r="0" b="16510"/>
              <wp:wrapNone/>
              <wp:docPr id="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bookmarkStart w:id="519" w:name="bmLogoSectie4_2" w:colFirst="0" w:colLast="0"/>
                                <w:r>
                                  <w:rPr>
                                    <w:noProof/>
                                    <w:lang w:eastAsia="zh-CN"/>
                                  </w:rPr>
                                  <w:drawing>
                                    <wp:inline distT="0" distB="0" distL="0" distR="0" wp14:anchorId="6DE167C8" wp14:editId="7B575086">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519"/>
                        </w:tbl>
                        <w:p w:rsidR="000C1056" w:rsidRDefault="000C1056"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52" type="#_x0000_t202" style="position:absolute;left:0;text-align:left;margin-left:0;margin-top:36pt;width:264pt;height:99.2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jitgIAALM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bookmarkStart w:id="520" w:name="bmLogoSectie4_2" w:colFirst="0" w:colLast="0"/>
                          <w:r>
                            <w:rPr>
                              <w:noProof/>
                              <w:lang w:eastAsia="zh-CN"/>
                            </w:rPr>
                            <w:drawing>
                              <wp:inline distT="0" distB="0" distL="0" distR="0" wp14:anchorId="6DE167C8" wp14:editId="7B575086">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520"/>
                  </w:tbl>
                  <w:p w:rsidR="000C1056" w:rsidRDefault="000C1056" w:rsidP="00B24026"/>
                </w:txbxContent>
              </v:textbox>
              <w10:wrap anchorx="margin" anchory="page"/>
              <w10:anchorlock/>
            </v:shape>
          </w:pict>
        </mc:Fallback>
      </mc:AlternateContent>
    </w:r>
  </w:p>
  <w:p w:rsidR="000C1056" w:rsidRPr="00672ACD" w:rsidRDefault="000C1056" w:rsidP="00B24026">
    <w:pPr>
      <w:pStyle w:val="Header"/>
    </w:pPr>
  </w:p>
  <w:p w:rsidR="000C1056" w:rsidRPr="00B24026" w:rsidRDefault="000C1056" w:rsidP="00B24026">
    <w:pPr>
      <w:pStyle w:val="Header"/>
    </w:pPr>
  </w:p>
  <w:p w:rsidR="000C1056" w:rsidRPr="00B24026" w:rsidRDefault="000C1056" w:rsidP="00B2402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1056" w:rsidRDefault="000C1056" w:rsidP="00982765">
    <w:pPr>
      <w:pStyle w:val="Header"/>
    </w:pPr>
    <w:r>
      <w:rPr>
        <w:noProof/>
        <w:lang w:eastAsia="zh-CN"/>
      </w:rPr>
      <mc:AlternateContent>
        <mc:Choice Requires="wps">
          <w:drawing>
            <wp:anchor distT="0" distB="0" distL="114300" distR="114300" simplePos="0" relativeHeight="251654144" behindDoc="1" locked="1" layoutInCell="1" allowOverlap="1" wp14:anchorId="5F3866AD" wp14:editId="11C7D1EB">
              <wp:simplePos x="0" y="0"/>
              <wp:positionH relativeFrom="page">
                <wp:align>right</wp:align>
              </wp:positionH>
              <wp:positionV relativeFrom="page">
                <wp:posOffset>457200</wp:posOffset>
              </wp:positionV>
              <wp:extent cx="3352800" cy="1259840"/>
              <wp:effectExtent l="0" t="0" r="0" b="16510"/>
              <wp:wrapNone/>
              <wp:docPr id="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pPr>
                                  <w:jc w:val="right"/>
                                </w:pPr>
                                <w:bookmarkStart w:id="521" w:name="bmLogoSectie4_1" w:colFirst="0" w:colLast="0"/>
                                <w:r>
                                  <w:rPr>
                                    <w:noProof/>
                                    <w:lang w:eastAsia="zh-CN"/>
                                  </w:rPr>
                                  <w:drawing>
                                    <wp:inline distT="0" distB="0" distL="0" distR="0" wp14:anchorId="08FEB164" wp14:editId="2DE7FB28">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521"/>
                        </w:tbl>
                        <w:p w:rsidR="000C1056" w:rsidRDefault="000C1056" w:rsidP="00E84D1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53" type="#_x0000_t202" style="position:absolute;left:0;text-align:left;margin-left:212.8pt;margin-top:36pt;width:264pt;height:99.2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FYBY9u1AgAAsw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0C1056">
                      <w:trPr>
                        <w:trHeight w:val="1701"/>
                      </w:trPr>
                      <w:tc>
                        <w:tcPr>
                          <w:tcW w:w="4560" w:type="dxa"/>
                          <w:shd w:val="clear" w:color="auto" w:fill="auto"/>
                        </w:tcPr>
                        <w:p w:rsidR="000C1056" w:rsidRDefault="000C1056" w:rsidP="003363CC">
                          <w:pPr>
                            <w:jc w:val="right"/>
                          </w:pPr>
                          <w:bookmarkStart w:id="522" w:name="bmLogoSectie4_1" w:colFirst="0" w:colLast="0"/>
                          <w:r>
                            <w:rPr>
                              <w:noProof/>
                              <w:lang w:eastAsia="zh-CN"/>
                            </w:rPr>
                            <w:drawing>
                              <wp:inline distT="0" distB="0" distL="0" distR="0" wp14:anchorId="08FEB164" wp14:editId="2DE7FB28">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522"/>
                  </w:tbl>
                  <w:p w:rsidR="000C1056" w:rsidRDefault="000C1056" w:rsidP="00E84D1E"/>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5812"/>
    </w:tblGrid>
    <w:tr w:rsidR="000C1056" w:rsidRPr="004C2206">
      <w:tc>
        <w:tcPr>
          <w:tcW w:w="5812" w:type="dxa"/>
          <w:shd w:val="clear" w:color="auto" w:fill="auto"/>
        </w:tcPr>
        <w:p w:rsidR="000C1056" w:rsidRPr="004C2206" w:rsidRDefault="000C1056" w:rsidP="00A00A21">
          <w:pPr>
            <w:pStyle w:val="Huisstijl-Koptekst"/>
          </w:pPr>
          <w:bookmarkStart w:id="523" w:name="bmKoptekstSectie4_1" w:colFirst="0" w:colLast="0"/>
          <w:r>
            <w:t>27 January 2015, draft</w:t>
          </w:r>
        </w:p>
      </w:tc>
    </w:tr>
    <w:bookmarkEnd w:id="523"/>
  </w:tbl>
  <w:p w:rsidR="000C1056" w:rsidRPr="00982765" w:rsidRDefault="000C1056" w:rsidP="00A00A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6">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7">
    <w:nsid w:val="13E1473E"/>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8">
    <w:nsid w:val="15F50A8E"/>
    <w:multiLevelType w:val="hybridMultilevel"/>
    <w:tmpl w:val="53543F1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nsid w:val="19EE03CF"/>
    <w:multiLevelType w:val="hybridMultilevel"/>
    <w:tmpl w:val="95B840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C64695C"/>
    <w:multiLevelType w:val="hybridMultilevel"/>
    <w:tmpl w:val="94C00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12">
    <w:nsid w:val="1F594C1C"/>
    <w:multiLevelType w:val="hybridMultilevel"/>
    <w:tmpl w:val="33D623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25A73318"/>
    <w:multiLevelType w:val="multilevel"/>
    <w:tmpl w:val="6298F500"/>
    <w:numStyleLink w:val="Huisstijl-LijstNummering"/>
  </w:abstractNum>
  <w:abstractNum w:abstractNumId="14">
    <w:nsid w:val="26CB72A1"/>
    <w:multiLevelType w:val="hybridMultilevel"/>
    <w:tmpl w:val="A364A8B6"/>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5">
    <w:nsid w:val="27883A90"/>
    <w:multiLevelType w:val="hybridMultilevel"/>
    <w:tmpl w:val="C9042F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285C0DFD"/>
    <w:multiLevelType w:val="multilevel"/>
    <w:tmpl w:val="5C989744"/>
    <w:lvl w:ilvl="0">
      <w:start w:val="1"/>
      <w:numFmt w:val="upperLetter"/>
      <w:lvlText w:val="%1."/>
      <w:lvlJc w:val="left"/>
      <w:pPr>
        <w:tabs>
          <w:tab w:val="num" w:pos="360"/>
        </w:tabs>
        <w:ind w:left="360" w:hanging="360"/>
      </w:pPr>
      <w:rPr>
        <w:rFonts w:hint="default"/>
        <w:lang w:val="en-GB"/>
      </w:rPr>
    </w:lvl>
    <w:lvl w:ilvl="1">
      <w:start w:val="1"/>
      <w:numFmt w:val="decimal"/>
      <w:pStyle w:val="appkop2"/>
      <w:lvlText w:val="%1.%2."/>
      <w:lvlJc w:val="left"/>
      <w:pPr>
        <w:tabs>
          <w:tab w:val="num" w:pos="1080"/>
        </w:tabs>
        <w:ind w:left="792" w:hanging="432"/>
      </w:pPr>
      <w:rPr>
        <w:rFonts w:hint="default"/>
        <w:lang w:val="en-GB"/>
      </w:rPr>
    </w:lvl>
    <w:lvl w:ilvl="2">
      <w:start w:val="1"/>
      <w:numFmt w:val="decimal"/>
      <w:pStyle w:val="appkop3"/>
      <w:suff w:val="nothing"/>
      <w:lvlText w:val="%1.%2.%3."/>
      <w:lvlJc w:val="left"/>
      <w:pPr>
        <w:ind w:left="360" w:firstLine="0"/>
      </w:pPr>
      <w:rPr>
        <w:rFonts w:hint="default"/>
      </w:rPr>
    </w:lvl>
    <w:lvl w:ilvl="3">
      <w:start w:val="1"/>
      <w:numFmt w:val="none"/>
      <w:lvlText w:val=""/>
      <w:lvlJc w:val="left"/>
      <w:pPr>
        <w:tabs>
          <w:tab w:val="num" w:pos="1080"/>
        </w:tabs>
        <w:ind w:left="1080" w:firstLine="0"/>
      </w:pPr>
      <w:rPr>
        <w:rFonts w:hint="default"/>
      </w:rPr>
    </w:lvl>
    <w:lvl w:ilvl="4">
      <w:start w:val="1"/>
      <w:numFmt w:val="none"/>
      <w:lvlText w:val=""/>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17">
    <w:nsid w:val="31571D0F"/>
    <w:multiLevelType w:val="hybridMultilevel"/>
    <w:tmpl w:val="96CEE2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9F073EE"/>
    <w:multiLevelType w:val="hybridMultilevel"/>
    <w:tmpl w:val="80AE0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21">
    <w:nsid w:val="3E7C63EC"/>
    <w:multiLevelType w:val="hybridMultilevel"/>
    <w:tmpl w:val="2820A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2394900"/>
    <w:multiLevelType w:val="hybridMultilevel"/>
    <w:tmpl w:val="DC6CC45A"/>
    <w:lvl w:ilvl="0" w:tplc="3D843CE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5CD4FE2"/>
    <w:multiLevelType w:val="hybridMultilevel"/>
    <w:tmpl w:val="92C043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26">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27">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nsid w:val="67630F16"/>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29">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0">
    <w:nsid w:val="6C8F6840"/>
    <w:multiLevelType w:val="hybridMultilevel"/>
    <w:tmpl w:val="78AAA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6F17178D"/>
    <w:multiLevelType w:val="hybridMultilevel"/>
    <w:tmpl w:val="602E235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33">
    <w:nsid w:val="7343125D"/>
    <w:multiLevelType w:val="hybridMultilevel"/>
    <w:tmpl w:val="47829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D97902"/>
    <w:multiLevelType w:val="hybridMultilevel"/>
    <w:tmpl w:val="4AE810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26"/>
  </w:num>
  <w:num w:numId="2">
    <w:abstractNumId w:val="25"/>
  </w:num>
  <w:num w:numId="3">
    <w:abstractNumId w:val="35"/>
  </w:num>
  <w:num w:numId="4">
    <w:abstractNumId w:val="11"/>
  </w:num>
  <w:num w:numId="5">
    <w:abstractNumId w:val="6"/>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num>
  <w:num w:numId="8">
    <w:abstractNumId w:val="7"/>
  </w:num>
  <w:num w:numId="9">
    <w:abstractNumId w:val="28"/>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14"/>
  </w:num>
  <w:num w:numId="13">
    <w:abstractNumId w:val="10"/>
  </w:num>
  <w:num w:numId="14">
    <w:abstractNumId w:val="8"/>
  </w:num>
  <w:num w:numId="15">
    <w:abstractNumId w:val="21"/>
  </w:num>
  <w:num w:numId="16">
    <w:abstractNumId w:val="13"/>
    <w:lvlOverride w:ilvl="1">
      <w:lvl w:ilvl="1">
        <w:start w:val="1"/>
        <w:numFmt w:val="decimal"/>
        <w:lvlText w:val="%1.%2"/>
        <w:lvlJc w:val="left"/>
        <w:pPr>
          <w:tabs>
            <w:tab w:val="num" w:pos="510"/>
          </w:tabs>
          <w:ind w:left="510" w:hanging="510"/>
        </w:pPr>
        <w:rPr>
          <w:rFonts w:hint="default"/>
        </w:rPr>
      </w:lvl>
    </w:lvlOverride>
  </w:num>
  <w:num w:numId="17">
    <w:abstractNumId w:val="12"/>
  </w:num>
  <w:num w:numId="18">
    <w:abstractNumId w:val="33"/>
  </w:num>
  <w:num w:numId="19">
    <w:abstractNumId w:val="22"/>
  </w:num>
  <w:num w:numId="20">
    <w:abstractNumId w:val="31"/>
  </w:num>
  <w:num w:numId="21">
    <w:abstractNumId w:val="9"/>
  </w:num>
  <w:num w:numId="22">
    <w:abstractNumId w:val="23"/>
  </w:num>
  <w:num w:numId="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3"/>
  </w:num>
  <w:num w:numId="27">
    <w:abstractNumId w:val="34"/>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2"/>
  </w:num>
  <w:num w:numId="30">
    <w:abstractNumId w:val="3"/>
  </w:num>
  <w:num w:numId="31">
    <w:abstractNumId w:val="4"/>
  </w:num>
  <w:num w:numId="32">
    <w:abstractNumId w:val="2"/>
  </w:num>
  <w:num w:numId="33">
    <w:abstractNumId w:val="1"/>
  </w:num>
  <w:num w:numId="34">
    <w:abstractNumId w:val="0"/>
  </w:num>
  <w:num w:numId="35">
    <w:abstractNumId w:val="24"/>
  </w:num>
  <w:num w:numId="36">
    <w:abstractNumId w:val="29"/>
  </w:num>
  <w:num w:numId="37">
    <w:abstractNumId w:val="20"/>
  </w:num>
  <w:num w:numId="38">
    <w:abstractNumId w:val="30"/>
  </w:num>
  <w:num w:numId="39">
    <w:abstractNumId w:val="1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7577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ReportCmdVersion" w:val=", B"/>
    <w:docVar w:name="*DocWijzigingenBijhoudenStondAan" w:val="1"/>
    <w:docVar w:name="_AanmaakDatum" w:val="27-01-2015"/>
    <w:docVar w:name="_AanmaakGebruiker" w:val="nederhof"/>
    <w:docVar w:name="_KlantCode" w:val="Deltares"/>
    <w:docVar w:name="_LicCode" w:val="Deltares"/>
    <w:docVar w:name="_Versie" w:val="2014.1.4"/>
    <w:docVar w:name="Aanhef" w:val="Dear"/>
    <w:docVar w:name="AfdelingID" w:val="0"/>
    <w:docVar w:name="Bedrijf" w:val="Deltares"/>
    <w:docVar w:name="BedrijfID" w:val="7"/>
    <w:docVar w:name="BedrijfStatutair" w:val="Stichting Deltares"/>
    <w:docVar w:name="BijlageCC" w:val="0"/>
    <w:docVar w:name="CapIndex" w:val="0"/>
    <w:docVar w:name="CapsInChap" w:val="-32765"/>
    <w:docVar w:name="Classificatie" w:val="none"/>
    <w:docVar w:name="ClassificatieIndex" w:val="0"/>
    <w:docVar w:name="Contactpersoon" w:val="nederhof"/>
    <w:docVar w:name="ContactpersoonID" w:val="3564"/>
    <w:docVar w:name="ContactpersoonVoluit" w:val="Kees Nederhoff"/>
    <w:docVar w:name="Datum" w:val="27-01-2015"/>
    <w:docVar w:name="DocPubliceerStatus" w:val="0"/>
    <w:docVar w:name="Doorkiesfaxnummer" w:val="+31(0)88 335 8582"/>
    <w:docVar w:name="DubbelzijdigPrinten" w:val="1"/>
    <w:docVar w:name="Email" w:val="kees.nederhoff@deltares.nl"/>
    <w:docVar w:name="Expiratie" w:val="0"/>
    <w:docVar w:name="InclBijlage" w:val="ja"/>
    <w:docVar w:name="Initialen" w:val="0"/>
    <w:docVar w:name="Kaft" w:val="0"/>
    <w:docVar w:name="KaftGeplaatst" w:val="0"/>
    <w:docVar w:name="MergeLayout" w:val="RelatieBeheer"/>
    <w:docVar w:name="MergeStatus" w:val="-1"/>
    <w:docVar w:name="Mobielnummer" w:val="+31(0)6 1582 0403"/>
    <w:docVar w:name="Onderwerp" w:val="XBeach Manual"/>
    <w:docVar w:name="Sjabloon" w:val="Rapport"/>
    <w:docVar w:name="SjabloonID" w:val="35"/>
    <w:docVar w:name="SjabloonType" w:val="RAPPORT"/>
    <w:docVar w:name="Status_Disclamer" w:val="This is a draft report, intended for discussion purposes only. No part of this report may be relied upon by either principals or third parties."/>
    <w:docVar w:name="Status_Kaft" w:val="Kaft_Draft.jpg"/>
    <w:docVar w:name="StatusRapport" w:val="draft"/>
    <w:docVar w:name="SubTitelPlaatsen" w:val="0"/>
    <w:docVar w:name="Taal" w:val="EN"/>
    <w:docVar w:name="TotAantalPag" w:val="8"/>
    <w:docVar w:name="TotNaderOrder" w:val="0"/>
    <w:docVar w:name="Vestiging" w:val="Delft-Boussinesqweg 1"/>
    <w:docVar w:name="VestigingID" w:val="3"/>
    <w:docVar w:name="VestigingOmschr" w:val="Delft-Boussinesqweg 1"/>
    <w:docVar w:name="VoettekstBijlage" w:val="XBeach Manual"/>
    <w:docVar w:name="VoorAkkoordNaam_Status" w:val="0"/>
    <w:docVar w:name="Wijzig" w:val="1"/>
  </w:docVars>
  <w:rsids>
    <w:rsidRoot w:val="000C5FE2"/>
    <w:rsid w:val="00000DFA"/>
    <w:rsid w:val="00003097"/>
    <w:rsid w:val="000032BA"/>
    <w:rsid w:val="00005EA8"/>
    <w:rsid w:val="00013D53"/>
    <w:rsid w:val="00023E40"/>
    <w:rsid w:val="000245AF"/>
    <w:rsid w:val="00030F5C"/>
    <w:rsid w:val="000369FA"/>
    <w:rsid w:val="0004283C"/>
    <w:rsid w:val="00042E48"/>
    <w:rsid w:val="0004754A"/>
    <w:rsid w:val="00053B55"/>
    <w:rsid w:val="00055E5F"/>
    <w:rsid w:val="00055E64"/>
    <w:rsid w:val="00057AD8"/>
    <w:rsid w:val="00066D6F"/>
    <w:rsid w:val="00080512"/>
    <w:rsid w:val="000824BE"/>
    <w:rsid w:val="00084901"/>
    <w:rsid w:val="00085956"/>
    <w:rsid w:val="000921A6"/>
    <w:rsid w:val="0009480C"/>
    <w:rsid w:val="000A1E8D"/>
    <w:rsid w:val="000A6AE5"/>
    <w:rsid w:val="000A7F85"/>
    <w:rsid w:val="000B0735"/>
    <w:rsid w:val="000B5D5D"/>
    <w:rsid w:val="000B656E"/>
    <w:rsid w:val="000C1056"/>
    <w:rsid w:val="000C1C79"/>
    <w:rsid w:val="000C3280"/>
    <w:rsid w:val="000C5FE2"/>
    <w:rsid w:val="000D24FB"/>
    <w:rsid w:val="000D3C82"/>
    <w:rsid w:val="000D68B7"/>
    <w:rsid w:val="000D6C53"/>
    <w:rsid w:val="000D75E6"/>
    <w:rsid w:val="000E0ACE"/>
    <w:rsid w:val="000E1715"/>
    <w:rsid w:val="000E2A0A"/>
    <w:rsid w:val="000E2FAB"/>
    <w:rsid w:val="000F2627"/>
    <w:rsid w:val="000F2B61"/>
    <w:rsid w:val="000F7560"/>
    <w:rsid w:val="000F7986"/>
    <w:rsid w:val="000F7CB2"/>
    <w:rsid w:val="000F7E89"/>
    <w:rsid w:val="00105BFA"/>
    <w:rsid w:val="00110011"/>
    <w:rsid w:val="00116131"/>
    <w:rsid w:val="001163BC"/>
    <w:rsid w:val="001220C3"/>
    <w:rsid w:val="00126332"/>
    <w:rsid w:val="00127085"/>
    <w:rsid w:val="00127086"/>
    <w:rsid w:val="00127E17"/>
    <w:rsid w:val="0013413E"/>
    <w:rsid w:val="00135D58"/>
    <w:rsid w:val="001477A5"/>
    <w:rsid w:val="00151657"/>
    <w:rsid w:val="00151E27"/>
    <w:rsid w:val="00153E68"/>
    <w:rsid w:val="00154BE2"/>
    <w:rsid w:val="00157CCB"/>
    <w:rsid w:val="001635AB"/>
    <w:rsid w:val="001640D7"/>
    <w:rsid w:val="00166E5E"/>
    <w:rsid w:val="0016728A"/>
    <w:rsid w:val="00172C83"/>
    <w:rsid w:val="00181100"/>
    <w:rsid w:val="00183A8A"/>
    <w:rsid w:val="00190628"/>
    <w:rsid w:val="00191AAD"/>
    <w:rsid w:val="00191AD8"/>
    <w:rsid w:val="00194960"/>
    <w:rsid w:val="0019563F"/>
    <w:rsid w:val="001963AF"/>
    <w:rsid w:val="001A0293"/>
    <w:rsid w:val="001A6A5C"/>
    <w:rsid w:val="001B088D"/>
    <w:rsid w:val="001B2D67"/>
    <w:rsid w:val="001B541A"/>
    <w:rsid w:val="001C0446"/>
    <w:rsid w:val="001C1750"/>
    <w:rsid w:val="001C33F8"/>
    <w:rsid w:val="001C34D5"/>
    <w:rsid w:val="001D1117"/>
    <w:rsid w:val="001D604B"/>
    <w:rsid w:val="001E0A45"/>
    <w:rsid w:val="001F0D75"/>
    <w:rsid w:val="001F0D99"/>
    <w:rsid w:val="002052BF"/>
    <w:rsid w:val="00214827"/>
    <w:rsid w:val="00214DE6"/>
    <w:rsid w:val="00215B8C"/>
    <w:rsid w:val="002177F1"/>
    <w:rsid w:val="0022695A"/>
    <w:rsid w:val="002276CB"/>
    <w:rsid w:val="00235CE0"/>
    <w:rsid w:val="0023629B"/>
    <w:rsid w:val="00241B94"/>
    <w:rsid w:val="0024380D"/>
    <w:rsid w:val="00250E5A"/>
    <w:rsid w:val="00254B06"/>
    <w:rsid w:val="002576AE"/>
    <w:rsid w:val="002603CC"/>
    <w:rsid w:val="0026108D"/>
    <w:rsid w:val="002779CC"/>
    <w:rsid w:val="0028539C"/>
    <w:rsid w:val="002909C4"/>
    <w:rsid w:val="00292C6D"/>
    <w:rsid w:val="00292F2E"/>
    <w:rsid w:val="00293815"/>
    <w:rsid w:val="00295890"/>
    <w:rsid w:val="002A5C76"/>
    <w:rsid w:val="002B2DDB"/>
    <w:rsid w:val="002B7A45"/>
    <w:rsid w:val="002C1907"/>
    <w:rsid w:val="002C1EBF"/>
    <w:rsid w:val="002C7AE0"/>
    <w:rsid w:val="002D554C"/>
    <w:rsid w:val="002D5858"/>
    <w:rsid w:val="002E540D"/>
    <w:rsid w:val="002E67AF"/>
    <w:rsid w:val="002F0371"/>
    <w:rsid w:val="002F08C7"/>
    <w:rsid w:val="002F1A3A"/>
    <w:rsid w:val="002F71D5"/>
    <w:rsid w:val="00300122"/>
    <w:rsid w:val="00301CB2"/>
    <w:rsid w:val="0030268F"/>
    <w:rsid w:val="00302A3C"/>
    <w:rsid w:val="00306E8A"/>
    <w:rsid w:val="003126C9"/>
    <w:rsid w:val="00313B40"/>
    <w:rsid w:val="003245CF"/>
    <w:rsid w:val="00324829"/>
    <w:rsid w:val="00334A78"/>
    <w:rsid w:val="00335622"/>
    <w:rsid w:val="003363CC"/>
    <w:rsid w:val="00346078"/>
    <w:rsid w:val="0034637D"/>
    <w:rsid w:val="003518EF"/>
    <w:rsid w:val="0035275D"/>
    <w:rsid w:val="00354EC7"/>
    <w:rsid w:val="00355D5D"/>
    <w:rsid w:val="00362414"/>
    <w:rsid w:val="0036457F"/>
    <w:rsid w:val="0037416E"/>
    <w:rsid w:val="0037613D"/>
    <w:rsid w:val="00380784"/>
    <w:rsid w:val="0038340E"/>
    <w:rsid w:val="00386EDA"/>
    <w:rsid w:val="0039110F"/>
    <w:rsid w:val="00394891"/>
    <w:rsid w:val="003A3138"/>
    <w:rsid w:val="003A481D"/>
    <w:rsid w:val="003A4857"/>
    <w:rsid w:val="003A6419"/>
    <w:rsid w:val="003B0006"/>
    <w:rsid w:val="003B16D2"/>
    <w:rsid w:val="003B4B11"/>
    <w:rsid w:val="003C2156"/>
    <w:rsid w:val="003D1543"/>
    <w:rsid w:val="003D2292"/>
    <w:rsid w:val="003D22D1"/>
    <w:rsid w:val="003D4FCE"/>
    <w:rsid w:val="003F2996"/>
    <w:rsid w:val="003F5691"/>
    <w:rsid w:val="003F7760"/>
    <w:rsid w:val="00400C7D"/>
    <w:rsid w:val="004055C3"/>
    <w:rsid w:val="00417C0D"/>
    <w:rsid w:val="00426356"/>
    <w:rsid w:val="00427213"/>
    <w:rsid w:val="00440D74"/>
    <w:rsid w:val="00443A14"/>
    <w:rsid w:val="00445A1A"/>
    <w:rsid w:val="00450C44"/>
    <w:rsid w:val="00451CD8"/>
    <w:rsid w:val="004609B8"/>
    <w:rsid w:val="00460A04"/>
    <w:rsid w:val="00462763"/>
    <w:rsid w:val="0046323E"/>
    <w:rsid w:val="00467FE2"/>
    <w:rsid w:val="004707FE"/>
    <w:rsid w:val="004734A1"/>
    <w:rsid w:val="00475AAD"/>
    <w:rsid w:val="00484A57"/>
    <w:rsid w:val="00485C72"/>
    <w:rsid w:val="0048627D"/>
    <w:rsid w:val="00486BDF"/>
    <w:rsid w:val="004951FC"/>
    <w:rsid w:val="00497015"/>
    <w:rsid w:val="004A5502"/>
    <w:rsid w:val="004B0568"/>
    <w:rsid w:val="004B3D36"/>
    <w:rsid w:val="004C00DD"/>
    <w:rsid w:val="004C2206"/>
    <w:rsid w:val="004C33FD"/>
    <w:rsid w:val="004C437C"/>
    <w:rsid w:val="004C5AA7"/>
    <w:rsid w:val="004D3AE5"/>
    <w:rsid w:val="004D7B46"/>
    <w:rsid w:val="004E0C77"/>
    <w:rsid w:val="004E27A9"/>
    <w:rsid w:val="004E5E65"/>
    <w:rsid w:val="004F2B4F"/>
    <w:rsid w:val="004F347F"/>
    <w:rsid w:val="004F5F5C"/>
    <w:rsid w:val="00503BBE"/>
    <w:rsid w:val="00504E55"/>
    <w:rsid w:val="005075DE"/>
    <w:rsid w:val="00507680"/>
    <w:rsid w:val="005149BD"/>
    <w:rsid w:val="00523377"/>
    <w:rsid w:val="00526BA1"/>
    <w:rsid w:val="00532742"/>
    <w:rsid w:val="005412DC"/>
    <w:rsid w:val="00541B22"/>
    <w:rsid w:val="00543743"/>
    <w:rsid w:val="00543B00"/>
    <w:rsid w:val="0054650C"/>
    <w:rsid w:val="005517B6"/>
    <w:rsid w:val="00561A7A"/>
    <w:rsid w:val="005636C0"/>
    <w:rsid w:val="00564E53"/>
    <w:rsid w:val="00572157"/>
    <w:rsid w:val="00580167"/>
    <w:rsid w:val="005802B7"/>
    <w:rsid w:val="00581079"/>
    <w:rsid w:val="0058269A"/>
    <w:rsid w:val="00585E95"/>
    <w:rsid w:val="00587AD5"/>
    <w:rsid w:val="005956C7"/>
    <w:rsid w:val="005A1AEF"/>
    <w:rsid w:val="005A226E"/>
    <w:rsid w:val="005A4C3A"/>
    <w:rsid w:val="005A6455"/>
    <w:rsid w:val="005B259B"/>
    <w:rsid w:val="005B6B63"/>
    <w:rsid w:val="005B799C"/>
    <w:rsid w:val="005C0002"/>
    <w:rsid w:val="005C300C"/>
    <w:rsid w:val="005C6157"/>
    <w:rsid w:val="005D783A"/>
    <w:rsid w:val="005E72EC"/>
    <w:rsid w:val="005F0535"/>
    <w:rsid w:val="005F0E58"/>
    <w:rsid w:val="005F18CA"/>
    <w:rsid w:val="005F191E"/>
    <w:rsid w:val="00600772"/>
    <w:rsid w:val="0060323D"/>
    <w:rsid w:val="00612845"/>
    <w:rsid w:val="00620A54"/>
    <w:rsid w:val="006240FD"/>
    <w:rsid w:val="00634651"/>
    <w:rsid w:val="0063604D"/>
    <w:rsid w:val="006437F3"/>
    <w:rsid w:val="00643B6B"/>
    <w:rsid w:val="006511EC"/>
    <w:rsid w:val="006517FF"/>
    <w:rsid w:val="00653662"/>
    <w:rsid w:val="00654BE9"/>
    <w:rsid w:val="0065776D"/>
    <w:rsid w:val="00661216"/>
    <w:rsid w:val="00664C37"/>
    <w:rsid w:val="00667874"/>
    <w:rsid w:val="00672ACD"/>
    <w:rsid w:val="006735C2"/>
    <w:rsid w:val="0067431E"/>
    <w:rsid w:val="00677F09"/>
    <w:rsid w:val="00677F3C"/>
    <w:rsid w:val="00681291"/>
    <w:rsid w:val="00681E02"/>
    <w:rsid w:val="006868B9"/>
    <w:rsid w:val="00691D3B"/>
    <w:rsid w:val="00693549"/>
    <w:rsid w:val="00694D36"/>
    <w:rsid w:val="006A0A14"/>
    <w:rsid w:val="006C06A2"/>
    <w:rsid w:val="006C35E2"/>
    <w:rsid w:val="006C73D5"/>
    <w:rsid w:val="006E48B8"/>
    <w:rsid w:val="006E7349"/>
    <w:rsid w:val="006F074A"/>
    <w:rsid w:val="006F77BC"/>
    <w:rsid w:val="00710CB9"/>
    <w:rsid w:val="00715418"/>
    <w:rsid w:val="007250D0"/>
    <w:rsid w:val="00727EAA"/>
    <w:rsid w:val="00730D21"/>
    <w:rsid w:val="00734E22"/>
    <w:rsid w:val="00742DB2"/>
    <w:rsid w:val="00750606"/>
    <w:rsid w:val="00751572"/>
    <w:rsid w:val="0076281C"/>
    <w:rsid w:val="00763C58"/>
    <w:rsid w:val="00764EF6"/>
    <w:rsid w:val="007651C6"/>
    <w:rsid w:val="00767D0D"/>
    <w:rsid w:val="00782DC5"/>
    <w:rsid w:val="00782FCD"/>
    <w:rsid w:val="007863D5"/>
    <w:rsid w:val="007937F7"/>
    <w:rsid w:val="007A2CEB"/>
    <w:rsid w:val="007A5F50"/>
    <w:rsid w:val="007B5F9A"/>
    <w:rsid w:val="007C1889"/>
    <w:rsid w:val="007C234C"/>
    <w:rsid w:val="007C2623"/>
    <w:rsid w:val="007C3E6B"/>
    <w:rsid w:val="007D124F"/>
    <w:rsid w:val="007D5040"/>
    <w:rsid w:val="007D6712"/>
    <w:rsid w:val="007E11C1"/>
    <w:rsid w:val="007E32CB"/>
    <w:rsid w:val="007E3909"/>
    <w:rsid w:val="00801832"/>
    <w:rsid w:val="00805223"/>
    <w:rsid w:val="00807B24"/>
    <w:rsid w:val="008144E5"/>
    <w:rsid w:val="00817CCC"/>
    <w:rsid w:val="0082322E"/>
    <w:rsid w:val="008245B0"/>
    <w:rsid w:val="008258F5"/>
    <w:rsid w:val="00840330"/>
    <w:rsid w:val="00844679"/>
    <w:rsid w:val="00844954"/>
    <w:rsid w:val="00845F81"/>
    <w:rsid w:val="008468BA"/>
    <w:rsid w:val="00852810"/>
    <w:rsid w:val="00852E44"/>
    <w:rsid w:val="00854962"/>
    <w:rsid w:val="00854C84"/>
    <w:rsid w:val="00860042"/>
    <w:rsid w:val="00861D5C"/>
    <w:rsid w:val="00864C9E"/>
    <w:rsid w:val="00864F21"/>
    <w:rsid w:val="008657B6"/>
    <w:rsid w:val="00867999"/>
    <w:rsid w:val="0087712B"/>
    <w:rsid w:val="00880F74"/>
    <w:rsid w:val="00883631"/>
    <w:rsid w:val="00884B8A"/>
    <w:rsid w:val="00884F59"/>
    <w:rsid w:val="00890816"/>
    <w:rsid w:val="00891C5C"/>
    <w:rsid w:val="0089534E"/>
    <w:rsid w:val="008A157B"/>
    <w:rsid w:val="008A23A1"/>
    <w:rsid w:val="008A3C5F"/>
    <w:rsid w:val="008A4FDE"/>
    <w:rsid w:val="008A7576"/>
    <w:rsid w:val="008A7684"/>
    <w:rsid w:val="008B1324"/>
    <w:rsid w:val="008B3BDC"/>
    <w:rsid w:val="008B5A31"/>
    <w:rsid w:val="008C0875"/>
    <w:rsid w:val="008C2325"/>
    <w:rsid w:val="008C4282"/>
    <w:rsid w:val="008E05D9"/>
    <w:rsid w:val="008E2CEB"/>
    <w:rsid w:val="008F1625"/>
    <w:rsid w:val="008F1D52"/>
    <w:rsid w:val="008F31AE"/>
    <w:rsid w:val="008F37A9"/>
    <w:rsid w:val="008F7845"/>
    <w:rsid w:val="00907C45"/>
    <w:rsid w:val="00910B7C"/>
    <w:rsid w:val="00911D95"/>
    <w:rsid w:val="00914CDA"/>
    <w:rsid w:val="00920BE7"/>
    <w:rsid w:val="00924EF5"/>
    <w:rsid w:val="00925A4D"/>
    <w:rsid w:val="00927335"/>
    <w:rsid w:val="00934A6B"/>
    <w:rsid w:val="00940823"/>
    <w:rsid w:val="009416E3"/>
    <w:rsid w:val="009576CC"/>
    <w:rsid w:val="009578F4"/>
    <w:rsid w:val="00964EA6"/>
    <w:rsid w:val="00967114"/>
    <w:rsid w:val="00970DED"/>
    <w:rsid w:val="00972803"/>
    <w:rsid w:val="00974E57"/>
    <w:rsid w:val="00976E65"/>
    <w:rsid w:val="00982765"/>
    <w:rsid w:val="009843B6"/>
    <w:rsid w:val="00986109"/>
    <w:rsid w:val="00987353"/>
    <w:rsid w:val="009951BB"/>
    <w:rsid w:val="0099628C"/>
    <w:rsid w:val="009970A9"/>
    <w:rsid w:val="009A3845"/>
    <w:rsid w:val="009A7268"/>
    <w:rsid w:val="009B6FA8"/>
    <w:rsid w:val="009C0A08"/>
    <w:rsid w:val="009C335D"/>
    <w:rsid w:val="009C4C27"/>
    <w:rsid w:val="009C6702"/>
    <w:rsid w:val="009C7811"/>
    <w:rsid w:val="009D285C"/>
    <w:rsid w:val="009D4808"/>
    <w:rsid w:val="009D498C"/>
    <w:rsid w:val="009E3CFF"/>
    <w:rsid w:val="009E3EB0"/>
    <w:rsid w:val="009E5515"/>
    <w:rsid w:val="009F110A"/>
    <w:rsid w:val="009F1C66"/>
    <w:rsid w:val="009F3192"/>
    <w:rsid w:val="009F4534"/>
    <w:rsid w:val="009F47E9"/>
    <w:rsid w:val="009F7703"/>
    <w:rsid w:val="00A00A21"/>
    <w:rsid w:val="00A02016"/>
    <w:rsid w:val="00A02AD3"/>
    <w:rsid w:val="00A1366F"/>
    <w:rsid w:val="00A1473F"/>
    <w:rsid w:val="00A21DE8"/>
    <w:rsid w:val="00A2242F"/>
    <w:rsid w:val="00A22DA3"/>
    <w:rsid w:val="00A23104"/>
    <w:rsid w:val="00A23B40"/>
    <w:rsid w:val="00A37D9C"/>
    <w:rsid w:val="00A45B92"/>
    <w:rsid w:val="00A47D82"/>
    <w:rsid w:val="00A52150"/>
    <w:rsid w:val="00A527B3"/>
    <w:rsid w:val="00A56564"/>
    <w:rsid w:val="00A65370"/>
    <w:rsid w:val="00A673B7"/>
    <w:rsid w:val="00A730A0"/>
    <w:rsid w:val="00A74B63"/>
    <w:rsid w:val="00A77411"/>
    <w:rsid w:val="00A93064"/>
    <w:rsid w:val="00A97110"/>
    <w:rsid w:val="00AA01CC"/>
    <w:rsid w:val="00AA055D"/>
    <w:rsid w:val="00AA20F1"/>
    <w:rsid w:val="00AA68D5"/>
    <w:rsid w:val="00AC30F3"/>
    <w:rsid w:val="00AD1317"/>
    <w:rsid w:val="00AD3787"/>
    <w:rsid w:val="00AD6A78"/>
    <w:rsid w:val="00AD6D59"/>
    <w:rsid w:val="00AE08CB"/>
    <w:rsid w:val="00AF11DB"/>
    <w:rsid w:val="00AF4A36"/>
    <w:rsid w:val="00AF57A5"/>
    <w:rsid w:val="00AF659F"/>
    <w:rsid w:val="00B011B1"/>
    <w:rsid w:val="00B01818"/>
    <w:rsid w:val="00B038D6"/>
    <w:rsid w:val="00B055A9"/>
    <w:rsid w:val="00B07054"/>
    <w:rsid w:val="00B1090B"/>
    <w:rsid w:val="00B110F9"/>
    <w:rsid w:val="00B170CC"/>
    <w:rsid w:val="00B17785"/>
    <w:rsid w:val="00B2095E"/>
    <w:rsid w:val="00B21768"/>
    <w:rsid w:val="00B24026"/>
    <w:rsid w:val="00B3216C"/>
    <w:rsid w:val="00B32B0E"/>
    <w:rsid w:val="00B34A16"/>
    <w:rsid w:val="00B34D5D"/>
    <w:rsid w:val="00B4092B"/>
    <w:rsid w:val="00B47D26"/>
    <w:rsid w:val="00B502EC"/>
    <w:rsid w:val="00B531FB"/>
    <w:rsid w:val="00B5487A"/>
    <w:rsid w:val="00B54BCC"/>
    <w:rsid w:val="00B54FB5"/>
    <w:rsid w:val="00B6140B"/>
    <w:rsid w:val="00B620FF"/>
    <w:rsid w:val="00B6711C"/>
    <w:rsid w:val="00B67AE0"/>
    <w:rsid w:val="00B71295"/>
    <w:rsid w:val="00B71B53"/>
    <w:rsid w:val="00B74FE3"/>
    <w:rsid w:val="00B81B0E"/>
    <w:rsid w:val="00B826A5"/>
    <w:rsid w:val="00B91E8A"/>
    <w:rsid w:val="00B92B3A"/>
    <w:rsid w:val="00B93D55"/>
    <w:rsid w:val="00B95924"/>
    <w:rsid w:val="00BA307F"/>
    <w:rsid w:val="00BA4F8F"/>
    <w:rsid w:val="00BA628F"/>
    <w:rsid w:val="00BA6CF5"/>
    <w:rsid w:val="00BB3879"/>
    <w:rsid w:val="00BB51A1"/>
    <w:rsid w:val="00BC3325"/>
    <w:rsid w:val="00BC7D41"/>
    <w:rsid w:val="00BD3CC9"/>
    <w:rsid w:val="00BE0D9D"/>
    <w:rsid w:val="00BE65B5"/>
    <w:rsid w:val="00BF5D29"/>
    <w:rsid w:val="00C0086C"/>
    <w:rsid w:val="00C032DC"/>
    <w:rsid w:val="00C044DA"/>
    <w:rsid w:val="00C06EDA"/>
    <w:rsid w:val="00C170C9"/>
    <w:rsid w:val="00C20BC3"/>
    <w:rsid w:val="00C20E72"/>
    <w:rsid w:val="00C220C6"/>
    <w:rsid w:val="00C2364B"/>
    <w:rsid w:val="00C330D4"/>
    <w:rsid w:val="00C35C5F"/>
    <w:rsid w:val="00C407FF"/>
    <w:rsid w:val="00C4115F"/>
    <w:rsid w:val="00C42E30"/>
    <w:rsid w:val="00C44610"/>
    <w:rsid w:val="00C4554D"/>
    <w:rsid w:val="00C460FC"/>
    <w:rsid w:val="00C50CBA"/>
    <w:rsid w:val="00C5403C"/>
    <w:rsid w:val="00C57871"/>
    <w:rsid w:val="00C60F1A"/>
    <w:rsid w:val="00C62831"/>
    <w:rsid w:val="00C6292D"/>
    <w:rsid w:val="00C653A8"/>
    <w:rsid w:val="00C67788"/>
    <w:rsid w:val="00C72885"/>
    <w:rsid w:val="00C72F8C"/>
    <w:rsid w:val="00C77BA7"/>
    <w:rsid w:val="00C77D61"/>
    <w:rsid w:val="00C87E94"/>
    <w:rsid w:val="00C92B4E"/>
    <w:rsid w:val="00C944FA"/>
    <w:rsid w:val="00C96BC8"/>
    <w:rsid w:val="00C96DCC"/>
    <w:rsid w:val="00C97713"/>
    <w:rsid w:val="00CA08DE"/>
    <w:rsid w:val="00CA0E00"/>
    <w:rsid w:val="00CA197A"/>
    <w:rsid w:val="00CA2484"/>
    <w:rsid w:val="00CA2D32"/>
    <w:rsid w:val="00CA43AA"/>
    <w:rsid w:val="00CA54E5"/>
    <w:rsid w:val="00CA7EE5"/>
    <w:rsid w:val="00CB00A3"/>
    <w:rsid w:val="00CB073A"/>
    <w:rsid w:val="00CB2064"/>
    <w:rsid w:val="00CB254C"/>
    <w:rsid w:val="00CB3C11"/>
    <w:rsid w:val="00CB6372"/>
    <w:rsid w:val="00CC0454"/>
    <w:rsid w:val="00CC2416"/>
    <w:rsid w:val="00CC4573"/>
    <w:rsid w:val="00CC50A5"/>
    <w:rsid w:val="00CD2B70"/>
    <w:rsid w:val="00CD5551"/>
    <w:rsid w:val="00CE37D0"/>
    <w:rsid w:val="00CE645D"/>
    <w:rsid w:val="00CE6A72"/>
    <w:rsid w:val="00CF01AB"/>
    <w:rsid w:val="00CF6402"/>
    <w:rsid w:val="00D02D06"/>
    <w:rsid w:val="00D07DFF"/>
    <w:rsid w:val="00D108BA"/>
    <w:rsid w:val="00D17071"/>
    <w:rsid w:val="00D231D2"/>
    <w:rsid w:val="00D301C2"/>
    <w:rsid w:val="00D316EC"/>
    <w:rsid w:val="00D31B0A"/>
    <w:rsid w:val="00D3517B"/>
    <w:rsid w:val="00D56AD1"/>
    <w:rsid w:val="00D575A5"/>
    <w:rsid w:val="00D616FB"/>
    <w:rsid w:val="00D71306"/>
    <w:rsid w:val="00D745C1"/>
    <w:rsid w:val="00D74933"/>
    <w:rsid w:val="00D81269"/>
    <w:rsid w:val="00D86807"/>
    <w:rsid w:val="00D91068"/>
    <w:rsid w:val="00D93787"/>
    <w:rsid w:val="00D94EAE"/>
    <w:rsid w:val="00D96A86"/>
    <w:rsid w:val="00DA06EF"/>
    <w:rsid w:val="00DA4079"/>
    <w:rsid w:val="00DB0FE7"/>
    <w:rsid w:val="00DB4E5D"/>
    <w:rsid w:val="00DC55D8"/>
    <w:rsid w:val="00DC6DF1"/>
    <w:rsid w:val="00DC705B"/>
    <w:rsid w:val="00DD107B"/>
    <w:rsid w:val="00DD5E03"/>
    <w:rsid w:val="00DD70B9"/>
    <w:rsid w:val="00DE0458"/>
    <w:rsid w:val="00DE0FCB"/>
    <w:rsid w:val="00DE10C9"/>
    <w:rsid w:val="00DE4870"/>
    <w:rsid w:val="00DE5857"/>
    <w:rsid w:val="00DE6E72"/>
    <w:rsid w:val="00DF7E2E"/>
    <w:rsid w:val="00E000C1"/>
    <w:rsid w:val="00E00681"/>
    <w:rsid w:val="00E05966"/>
    <w:rsid w:val="00E064E8"/>
    <w:rsid w:val="00E07BFB"/>
    <w:rsid w:val="00E12D88"/>
    <w:rsid w:val="00E13FCF"/>
    <w:rsid w:val="00E15765"/>
    <w:rsid w:val="00E178EC"/>
    <w:rsid w:val="00E20897"/>
    <w:rsid w:val="00E23841"/>
    <w:rsid w:val="00E266CF"/>
    <w:rsid w:val="00E32292"/>
    <w:rsid w:val="00E34418"/>
    <w:rsid w:val="00E34952"/>
    <w:rsid w:val="00E43C26"/>
    <w:rsid w:val="00E465ED"/>
    <w:rsid w:val="00E47F63"/>
    <w:rsid w:val="00E5143D"/>
    <w:rsid w:val="00E51961"/>
    <w:rsid w:val="00E644CB"/>
    <w:rsid w:val="00E67307"/>
    <w:rsid w:val="00E71C76"/>
    <w:rsid w:val="00E728B8"/>
    <w:rsid w:val="00E74725"/>
    <w:rsid w:val="00E75CB0"/>
    <w:rsid w:val="00E76FBA"/>
    <w:rsid w:val="00E82392"/>
    <w:rsid w:val="00E84D1E"/>
    <w:rsid w:val="00E850E3"/>
    <w:rsid w:val="00E900F6"/>
    <w:rsid w:val="00E910D7"/>
    <w:rsid w:val="00E94C7B"/>
    <w:rsid w:val="00EA7570"/>
    <w:rsid w:val="00EB2594"/>
    <w:rsid w:val="00EB6E3B"/>
    <w:rsid w:val="00EB76FC"/>
    <w:rsid w:val="00EB7AC6"/>
    <w:rsid w:val="00EB7C9E"/>
    <w:rsid w:val="00EC266D"/>
    <w:rsid w:val="00EC2706"/>
    <w:rsid w:val="00EC2F6D"/>
    <w:rsid w:val="00EC32E0"/>
    <w:rsid w:val="00EC7A1A"/>
    <w:rsid w:val="00ED3482"/>
    <w:rsid w:val="00EE1A48"/>
    <w:rsid w:val="00EE1B16"/>
    <w:rsid w:val="00EE76BB"/>
    <w:rsid w:val="00EF1CDD"/>
    <w:rsid w:val="00F02F5A"/>
    <w:rsid w:val="00F03DB4"/>
    <w:rsid w:val="00F0598D"/>
    <w:rsid w:val="00F07219"/>
    <w:rsid w:val="00F128D8"/>
    <w:rsid w:val="00F15B77"/>
    <w:rsid w:val="00F317B0"/>
    <w:rsid w:val="00F3579D"/>
    <w:rsid w:val="00F35B5D"/>
    <w:rsid w:val="00F41BBE"/>
    <w:rsid w:val="00F421FD"/>
    <w:rsid w:val="00F43A2C"/>
    <w:rsid w:val="00F43BE9"/>
    <w:rsid w:val="00F561AE"/>
    <w:rsid w:val="00F638E8"/>
    <w:rsid w:val="00F7036A"/>
    <w:rsid w:val="00F74A5C"/>
    <w:rsid w:val="00F812C3"/>
    <w:rsid w:val="00F82B93"/>
    <w:rsid w:val="00F83598"/>
    <w:rsid w:val="00F85264"/>
    <w:rsid w:val="00F93FCA"/>
    <w:rsid w:val="00F96306"/>
    <w:rsid w:val="00F96AF3"/>
    <w:rsid w:val="00FA63F1"/>
    <w:rsid w:val="00FB0F87"/>
    <w:rsid w:val="00FB3C01"/>
    <w:rsid w:val="00FB79C4"/>
    <w:rsid w:val="00FD0197"/>
    <w:rsid w:val="00FD0F3F"/>
    <w:rsid w:val="00FE3E69"/>
    <w:rsid w:val="00FE461F"/>
    <w:rsid w:val="00FE71BC"/>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577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37A9"/>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8F37A9"/>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8F37A9"/>
    <w:pPr>
      <w:numPr>
        <w:ilvl w:val="1"/>
      </w:numPr>
      <w:spacing w:after="0" w:line="255" w:lineRule="exact"/>
      <w:outlineLvl w:val="1"/>
    </w:pPr>
    <w:rPr>
      <w:bCs w:val="0"/>
      <w:iCs/>
      <w:sz w:val="21"/>
      <w:szCs w:val="28"/>
    </w:rPr>
  </w:style>
  <w:style w:type="paragraph" w:styleId="Heading3">
    <w:name w:val="heading 3"/>
    <w:basedOn w:val="Heading2"/>
    <w:next w:val="Normal"/>
    <w:qFormat/>
    <w:rsid w:val="008F37A9"/>
    <w:pPr>
      <w:numPr>
        <w:ilvl w:val="2"/>
      </w:numPr>
      <w:outlineLvl w:val="2"/>
    </w:pPr>
    <w:rPr>
      <w:b w:val="0"/>
      <w:bCs/>
      <w:szCs w:val="26"/>
    </w:rPr>
  </w:style>
  <w:style w:type="paragraph" w:styleId="Heading4">
    <w:name w:val="heading 4"/>
    <w:basedOn w:val="Heading3"/>
    <w:next w:val="Normal"/>
    <w:qFormat/>
    <w:rsid w:val="008F37A9"/>
    <w:pPr>
      <w:numPr>
        <w:ilvl w:val="3"/>
      </w:numPr>
      <w:outlineLvl w:val="3"/>
    </w:pPr>
    <w:rPr>
      <w:bCs w:val="0"/>
      <w:i/>
      <w:szCs w:val="28"/>
    </w:rPr>
  </w:style>
  <w:style w:type="paragraph" w:styleId="Heading5">
    <w:name w:val="heading 5"/>
    <w:basedOn w:val="Heading4"/>
    <w:next w:val="Normal"/>
    <w:qFormat/>
    <w:rsid w:val="008F37A9"/>
    <w:pPr>
      <w:numPr>
        <w:ilvl w:val="4"/>
      </w:numPr>
      <w:outlineLvl w:val="4"/>
    </w:pPr>
    <w:rPr>
      <w:bCs/>
      <w:iCs w:val="0"/>
      <w:szCs w:val="26"/>
    </w:rPr>
  </w:style>
  <w:style w:type="paragraph" w:styleId="Heading6">
    <w:name w:val="heading 6"/>
    <w:basedOn w:val="Heading1"/>
    <w:next w:val="Normal"/>
    <w:qFormat/>
    <w:rsid w:val="008F37A9"/>
    <w:pPr>
      <w:numPr>
        <w:ilvl w:val="5"/>
      </w:numPr>
      <w:outlineLvl w:val="5"/>
    </w:pPr>
    <w:rPr>
      <w:bCs w:val="0"/>
      <w:szCs w:val="22"/>
    </w:rPr>
  </w:style>
  <w:style w:type="paragraph" w:styleId="Heading7">
    <w:name w:val="heading 7"/>
    <w:basedOn w:val="Heading2"/>
    <w:next w:val="Normal"/>
    <w:qFormat/>
    <w:rsid w:val="008F37A9"/>
    <w:pPr>
      <w:numPr>
        <w:ilvl w:val="6"/>
      </w:numPr>
      <w:outlineLvl w:val="6"/>
    </w:pPr>
  </w:style>
  <w:style w:type="paragraph" w:styleId="Heading8">
    <w:name w:val="heading 8"/>
    <w:basedOn w:val="Heading3"/>
    <w:next w:val="Normal"/>
    <w:qFormat/>
    <w:rsid w:val="008F37A9"/>
    <w:pPr>
      <w:numPr>
        <w:ilvl w:val="7"/>
      </w:numPr>
      <w:outlineLvl w:val="7"/>
    </w:pPr>
    <w:rPr>
      <w:iCs w:val="0"/>
    </w:rPr>
  </w:style>
  <w:style w:type="paragraph" w:styleId="Heading9">
    <w:name w:val="heading 9"/>
    <w:basedOn w:val="Heading4"/>
    <w:next w:val="Normal"/>
    <w:qFormat/>
    <w:rsid w:val="008F37A9"/>
    <w:pPr>
      <w:numPr>
        <w:ilvl w:val="8"/>
      </w:numPr>
      <w:outlineLvl w:val="8"/>
    </w:pPr>
    <w:rPr>
      <w:szCs w:val="22"/>
    </w:rPr>
  </w:style>
  <w:style w:type="character" w:default="1" w:styleId="DefaultParagraphFont">
    <w:name w:val="Default Paragraph Font"/>
    <w:uiPriority w:val="1"/>
    <w:unhideWhenUsed/>
    <w:rsid w:val="008F37A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F37A9"/>
  </w:style>
  <w:style w:type="paragraph" w:styleId="Header">
    <w:name w:val="header"/>
    <w:basedOn w:val="Normal"/>
    <w:rsid w:val="008F37A9"/>
    <w:pPr>
      <w:tabs>
        <w:tab w:val="center" w:pos="4153"/>
        <w:tab w:val="right" w:pos="8306"/>
      </w:tabs>
    </w:pPr>
  </w:style>
  <w:style w:type="paragraph" w:styleId="Footer">
    <w:name w:val="footer"/>
    <w:basedOn w:val="Normal"/>
    <w:link w:val="FooterChar"/>
    <w:rsid w:val="008F37A9"/>
    <w:pPr>
      <w:tabs>
        <w:tab w:val="center" w:pos="4153"/>
        <w:tab w:val="right" w:pos="8306"/>
      </w:tabs>
    </w:pPr>
  </w:style>
  <w:style w:type="paragraph" w:customStyle="1" w:styleId="Huisstijl-Sjabloonnaam">
    <w:name w:val="Huisstijl-Sjabloonnaam"/>
    <w:basedOn w:val="Huisstijl-Naw"/>
    <w:rsid w:val="008F37A9"/>
    <w:pPr>
      <w:spacing w:before="255" w:after="255" w:line="255" w:lineRule="exact"/>
      <w:jc w:val="left"/>
    </w:pPr>
    <w:rPr>
      <w:b/>
      <w:sz w:val="36"/>
    </w:rPr>
  </w:style>
  <w:style w:type="paragraph" w:customStyle="1" w:styleId="Huisstijl-Adres">
    <w:name w:val="Huisstijl-Adres"/>
    <w:basedOn w:val="Huisstijl-Naw"/>
    <w:rsid w:val="008F37A9"/>
  </w:style>
  <w:style w:type="paragraph" w:styleId="ListBullet">
    <w:name w:val="List Bullet"/>
    <w:basedOn w:val="Normal"/>
    <w:rsid w:val="008F37A9"/>
    <w:pPr>
      <w:numPr>
        <w:numId w:val="4"/>
      </w:numPr>
    </w:pPr>
  </w:style>
  <w:style w:type="paragraph" w:customStyle="1" w:styleId="Huisstijl-Naw">
    <w:name w:val="Huisstijl-Naw"/>
    <w:basedOn w:val="Normal"/>
    <w:rsid w:val="008F37A9"/>
    <w:rPr>
      <w:noProof/>
    </w:rPr>
  </w:style>
  <w:style w:type="paragraph" w:customStyle="1" w:styleId="Huisstijl-Kopje">
    <w:name w:val="Huisstijl-Kopje"/>
    <w:basedOn w:val="Huisstijl-Naw"/>
    <w:rsid w:val="008F37A9"/>
    <w:rPr>
      <w:b/>
      <w:sz w:val="17"/>
    </w:rPr>
  </w:style>
  <w:style w:type="paragraph" w:customStyle="1" w:styleId="Huisstijl-Gegeven">
    <w:name w:val="Huisstijl-Gegeven"/>
    <w:basedOn w:val="Huisstijl-Naw"/>
    <w:rsid w:val="008F37A9"/>
    <w:pPr>
      <w:jc w:val="left"/>
    </w:pPr>
  </w:style>
  <w:style w:type="paragraph" w:styleId="ListBullet2">
    <w:name w:val="List Bullet 2"/>
    <w:basedOn w:val="ListBullet"/>
    <w:rsid w:val="008F37A9"/>
    <w:pPr>
      <w:numPr>
        <w:ilvl w:val="1"/>
      </w:numPr>
    </w:pPr>
  </w:style>
  <w:style w:type="paragraph" w:customStyle="1" w:styleId="Huisstijl-Voettekst">
    <w:name w:val="Huisstijl-Voettekst"/>
    <w:basedOn w:val="Huisstijl-Naw"/>
    <w:rsid w:val="008F37A9"/>
    <w:rPr>
      <w:sz w:val="17"/>
    </w:rPr>
  </w:style>
  <w:style w:type="paragraph" w:customStyle="1" w:styleId="Kop1zondernummer">
    <w:name w:val="Kop 1 zonder nummer"/>
    <w:basedOn w:val="Heading1"/>
    <w:next w:val="Normal"/>
    <w:rsid w:val="008F37A9"/>
    <w:pPr>
      <w:numPr>
        <w:numId w:val="0"/>
      </w:numPr>
    </w:pPr>
  </w:style>
  <w:style w:type="paragraph" w:customStyle="1" w:styleId="Kop2zondernummer">
    <w:name w:val="Kop 2 zonder nummer"/>
    <w:basedOn w:val="Heading2"/>
    <w:next w:val="Normal"/>
    <w:rsid w:val="008F37A9"/>
    <w:pPr>
      <w:numPr>
        <w:ilvl w:val="0"/>
        <w:numId w:val="0"/>
      </w:numPr>
    </w:pPr>
  </w:style>
  <w:style w:type="paragraph" w:customStyle="1" w:styleId="Kop3zondernummer">
    <w:name w:val="Kop 3 zonder nummer"/>
    <w:basedOn w:val="Heading3"/>
    <w:next w:val="Normal"/>
    <w:rsid w:val="008F37A9"/>
    <w:pPr>
      <w:numPr>
        <w:ilvl w:val="0"/>
        <w:numId w:val="0"/>
      </w:numPr>
    </w:pPr>
  </w:style>
  <w:style w:type="paragraph" w:customStyle="1" w:styleId="Huisstijl-Titel">
    <w:name w:val="Huisstijl-Titel"/>
    <w:basedOn w:val="Huisstijl-Naw"/>
    <w:rsid w:val="008F37A9"/>
    <w:pPr>
      <w:spacing w:line="510" w:lineRule="atLeast"/>
      <w:jc w:val="left"/>
    </w:pPr>
    <w:rPr>
      <w:b/>
      <w:sz w:val="36"/>
    </w:rPr>
  </w:style>
  <w:style w:type="paragraph" w:customStyle="1" w:styleId="Kop4zondernummer">
    <w:name w:val="Kop 4 zonder nummer"/>
    <w:basedOn w:val="Heading4"/>
    <w:next w:val="Normal"/>
    <w:rsid w:val="008F37A9"/>
    <w:pPr>
      <w:numPr>
        <w:ilvl w:val="0"/>
        <w:numId w:val="0"/>
      </w:numPr>
    </w:pPr>
  </w:style>
  <w:style w:type="paragraph" w:styleId="TOC1">
    <w:name w:val="toc 1"/>
    <w:basedOn w:val="Normal"/>
    <w:next w:val="Normal"/>
    <w:rsid w:val="008F37A9"/>
    <w:pPr>
      <w:tabs>
        <w:tab w:val="right" w:pos="8419"/>
      </w:tabs>
      <w:spacing w:before="255"/>
      <w:ind w:hanging="255"/>
      <w:jc w:val="left"/>
    </w:pPr>
    <w:rPr>
      <w:b/>
    </w:rPr>
  </w:style>
  <w:style w:type="paragraph" w:styleId="TOC2">
    <w:name w:val="toc 2"/>
    <w:basedOn w:val="Normal"/>
    <w:next w:val="Normal"/>
    <w:rsid w:val="008F37A9"/>
    <w:pPr>
      <w:tabs>
        <w:tab w:val="right" w:pos="8419"/>
      </w:tabs>
      <w:ind w:left="510" w:hanging="510"/>
      <w:jc w:val="left"/>
    </w:pPr>
  </w:style>
  <w:style w:type="paragraph" w:styleId="TOC3">
    <w:name w:val="toc 3"/>
    <w:basedOn w:val="Normal"/>
    <w:next w:val="Normal"/>
    <w:rsid w:val="008F37A9"/>
    <w:pPr>
      <w:tabs>
        <w:tab w:val="right" w:pos="8419"/>
      </w:tabs>
      <w:ind w:left="1276" w:hanging="765"/>
      <w:jc w:val="left"/>
    </w:pPr>
  </w:style>
  <w:style w:type="paragraph" w:customStyle="1" w:styleId="Huisstijl-Koptekst">
    <w:name w:val="Huisstijl-Koptekst"/>
    <w:basedOn w:val="Huisstijl-Naw"/>
    <w:rsid w:val="008F37A9"/>
    <w:rPr>
      <w:i/>
      <w:sz w:val="17"/>
    </w:rPr>
  </w:style>
  <w:style w:type="paragraph" w:customStyle="1" w:styleId="Huisstijl-Pagina">
    <w:name w:val="Huisstijl-Pagina"/>
    <w:basedOn w:val="Huisstijl-Gegeven"/>
    <w:rsid w:val="008F37A9"/>
    <w:pPr>
      <w:jc w:val="right"/>
    </w:pPr>
    <w:rPr>
      <w:sz w:val="17"/>
    </w:rPr>
  </w:style>
  <w:style w:type="character" w:styleId="PageNumber">
    <w:name w:val="page number"/>
    <w:basedOn w:val="DefaultParagraphFont"/>
    <w:rsid w:val="008F37A9"/>
  </w:style>
  <w:style w:type="paragraph" w:customStyle="1" w:styleId="Huisstijl-Subtitel">
    <w:name w:val="Huisstijl-Subtitel"/>
    <w:basedOn w:val="Huisstijl-Naw"/>
    <w:rsid w:val="008F37A9"/>
    <w:pPr>
      <w:jc w:val="left"/>
    </w:pPr>
    <w:rPr>
      <w:b/>
    </w:rPr>
  </w:style>
  <w:style w:type="table" w:customStyle="1" w:styleId="dTable">
    <w:name w:val="d_Table"/>
    <w:basedOn w:val="TableGrid"/>
    <w:rsid w:val="008F37A9"/>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8F37A9"/>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8F37A9"/>
    <w:pPr>
      <w:tabs>
        <w:tab w:val="right" w:pos="8419"/>
      </w:tabs>
      <w:spacing w:before="255"/>
      <w:ind w:hanging="255"/>
      <w:jc w:val="left"/>
    </w:pPr>
    <w:rPr>
      <w:b/>
    </w:rPr>
  </w:style>
  <w:style w:type="paragraph" w:styleId="TOC7">
    <w:name w:val="toc 7"/>
    <w:basedOn w:val="Normal"/>
    <w:next w:val="Normal"/>
    <w:semiHidden/>
    <w:rsid w:val="008F37A9"/>
    <w:pPr>
      <w:tabs>
        <w:tab w:val="right" w:pos="8419"/>
      </w:tabs>
      <w:ind w:left="510" w:hanging="510"/>
      <w:jc w:val="left"/>
    </w:pPr>
  </w:style>
  <w:style w:type="paragraph" w:styleId="TOC8">
    <w:name w:val="toc 8"/>
    <w:basedOn w:val="Normal"/>
    <w:next w:val="Normal"/>
    <w:semiHidden/>
    <w:rsid w:val="008F37A9"/>
    <w:pPr>
      <w:tabs>
        <w:tab w:val="right" w:pos="8419"/>
      </w:tabs>
      <w:ind w:left="1276" w:hanging="765"/>
      <w:jc w:val="left"/>
    </w:pPr>
  </w:style>
  <w:style w:type="paragraph" w:styleId="Caption">
    <w:name w:val="caption"/>
    <w:basedOn w:val="Normal"/>
    <w:next w:val="Normal"/>
    <w:qFormat/>
    <w:rsid w:val="008F37A9"/>
    <w:pPr>
      <w:tabs>
        <w:tab w:val="left" w:pos="907"/>
      </w:tabs>
      <w:ind w:left="567" w:hanging="567"/>
      <w:jc w:val="left"/>
    </w:pPr>
    <w:rPr>
      <w:bCs/>
      <w:i/>
      <w:sz w:val="17"/>
      <w:szCs w:val="20"/>
    </w:rPr>
  </w:style>
  <w:style w:type="paragraph" w:styleId="FootnoteText">
    <w:name w:val="footnote text"/>
    <w:basedOn w:val="Normal"/>
    <w:next w:val="FootnoteTextnormal"/>
    <w:rsid w:val="008F37A9"/>
    <w:pPr>
      <w:ind w:hanging="340"/>
      <w:jc w:val="left"/>
    </w:pPr>
    <w:rPr>
      <w:i/>
      <w:sz w:val="17"/>
      <w:szCs w:val="20"/>
    </w:rPr>
  </w:style>
  <w:style w:type="paragraph" w:customStyle="1" w:styleId="HeadNoTOC">
    <w:name w:val="HeadNoTOC"/>
    <w:basedOn w:val="Normal"/>
    <w:next w:val="Normal"/>
    <w:rsid w:val="008F37A9"/>
    <w:pPr>
      <w:spacing w:before="255" w:after="510"/>
      <w:jc w:val="left"/>
    </w:pPr>
    <w:rPr>
      <w:b/>
      <w:sz w:val="30"/>
    </w:rPr>
  </w:style>
  <w:style w:type="paragraph" w:customStyle="1" w:styleId="ListofReferences">
    <w:name w:val="List of References"/>
    <w:basedOn w:val="Normal"/>
    <w:next w:val="Normal"/>
    <w:rsid w:val="008F37A9"/>
    <w:pPr>
      <w:spacing w:after="255"/>
      <w:ind w:left="765" w:hanging="765"/>
    </w:pPr>
  </w:style>
  <w:style w:type="paragraph" w:customStyle="1" w:styleId="Heading10">
    <w:name w:val="Heading 10"/>
    <w:basedOn w:val="Heading6"/>
    <w:next w:val="Normal"/>
    <w:rsid w:val="008F37A9"/>
    <w:pPr>
      <w:numPr>
        <w:ilvl w:val="0"/>
        <w:numId w:val="0"/>
      </w:numPr>
    </w:pPr>
  </w:style>
  <w:style w:type="paragraph" w:customStyle="1" w:styleId="FootnoteTextnormal">
    <w:name w:val="Footnote Text normal"/>
    <w:basedOn w:val="FootnoteText"/>
    <w:rsid w:val="008F37A9"/>
    <w:pPr>
      <w:ind w:firstLine="0"/>
    </w:pPr>
  </w:style>
  <w:style w:type="paragraph" w:styleId="ListBullet3">
    <w:name w:val="List Bullet 3"/>
    <w:basedOn w:val="ListNumber2"/>
    <w:rsid w:val="008F37A9"/>
    <w:pPr>
      <w:numPr>
        <w:ilvl w:val="2"/>
        <w:numId w:val="4"/>
      </w:numPr>
    </w:pPr>
  </w:style>
  <w:style w:type="paragraph" w:styleId="ListBullet4">
    <w:name w:val="List Bullet 4"/>
    <w:basedOn w:val="Normal"/>
    <w:rsid w:val="008F37A9"/>
    <w:pPr>
      <w:numPr>
        <w:ilvl w:val="3"/>
        <w:numId w:val="2"/>
      </w:numPr>
    </w:pPr>
  </w:style>
  <w:style w:type="paragraph" w:styleId="ListBullet5">
    <w:name w:val="List Bullet 5"/>
    <w:basedOn w:val="Normal"/>
    <w:rsid w:val="008F37A9"/>
    <w:pPr>
      <w:numPr>
        <w:ilvl w:val="4"/>
        <w:numId w:val="2"/>
      </w:numPr>
    </w:pPr>
  </w:style>
  <w:style w:type="paragraph" w:customStyle="1" w:styleId="dTableBodytext">
    <w:name w:val="d_Table_Body_text"/>
    <w:basedOn w:val="BodyText"/>
    <w:next w:val="BodyText"/>
    <w:rsid w:val="008F37A9"/>
    <w:pPr>
      <w:spacing w:after="0"/>
      <w:jc w:val="left"/>
    </w:pPr>
    <w:rPr>
      <w:sz w:val="18"/>
    </w:rPr>
  </w:style>
  <w:style w:type="paragraph" w:styleId="ListNumber2">
    <w:name w:val="List Number 2"/>
    <w:basedOn w:val="Normal"/>
    <w:rsid w:val="008F37A9"/>
    <w:pPr>
      <w:numPr>
        <w:ilvl w:val="1"/>
        <w:numId w:val="5"/>
      </w:numPr>
    </w:pPr>
  </w:style>
  <w:style w:type="paragraph" w:styleId="TableofFigures">
    <w:name w:val="table of figures"/>
    <w:basedOn w:val="Normal"/>
    <w:next w:val="Normal"/>
    <w:rsid w:val="008F37A9"/>
    <w:pPr>
      <w:spacing w:after="120"/>
      <w:ind w:left="1276" w:hanging="1276"/>
    </w:pPr>
  </w:style>
  <w:style w:type="paragraph" w:styleId="BodyText">
    <w:name w:val="Body Text"/>
    <w:aliases w:val="Body Textn,Body Text Char1 Char"/>
    <w:basedOn w:val="Normal"/>
    <w:link w:val="BodyTextChar"/>
    <w:rsid w:val="008F37A9"/>
    <w:pPr>
      <w:spacing w:after="120"/>
    </w:pPr>
  </w:style>
  <w:style w:type="paragraph" w:styleId="ListNumber">
    <w:name w:val="List Number"/>
    <w:basedOn w:val="Normal"/>
    <w:rsid w:val="008F37A9"/>
    <w:pPr>
      <w:numPr>
        <w:numId w:val="5"/>
      </w:numPr>
    </w:pPr>
  </w:style>
  <w:style w:type="paragraph" w:styleId="ListNumber3">
    <w:name w:val="List Number 3"/>
    <w:basedOn w:val="Normal"/>
    <w:rsid w:val="008F37A9"/>
    <w:pPr>
      <w:numPr>
        <w:ilvl w:val="2"/>
        <w:numId w:val="5"/>
      </w:numPr>
    </w:pPr>
  </w:style>
  <w:style w:type="paragraph" w:styleId="ListNumber4">
    <w:name w:val="List Number 4"/>
    <w:basedOn w:val="Normal"/>
    <w:rsid w:val="008F37A9"/>
    <w:pPr>
      <w:numPr>
        <w:ilvl w:val="3"/>
        <w:numId w:val="3"/>
      </w:numPr>
    </w:pPr>
  </w:style>
  <w:style w:type="paragraph" w:styleId="ListNumber5">
    <w:name w:val="List Number 5"/>
    <w:basedOn w:val="Normal"/>
    <w:rsid w:val="008F37A9"/>
    <w:pPr>
      <w:numPr>
        <w:ilvl w:val="4"/>
        <w:numId w:val="3"/>
      </w:numPr>
    </w:pPr>
  </w:style>
  <w:style w:type="character" w:customStyle="1" w:styleId="FooterChar">
    <w:name w:val="Footer Char"/>
    <w:link w:val="Footer"/>
    <w:rsid w:val="008F37A9"/>
    <w:rPr>
      <w:rFonts w:ascii="Arial" w:hAnsi="Arial" w:cs="Arial"/>
      <w:sz w:val="21"/>
      <w:szCs w:val="24"/>
      <w:lang w:eastAsia="en-US"/>
    </w:rPr>
  </w:style>
  <w:style w:type="numbering" w:customStyle="1" w:styleId="Huisstijl-LijstOpsomming">
    <w:name w:val="Huisstijl-LijstOpsomming"/>
    <w:uiPriority w:val="99"/>
    <w:rsid w:val="008F37A9"/>
    <w:pPr>
      <w:numPr>
        <w:numId w:val="4"/>
      </w:numPr>
    </w:pPr>
  </w:style>
  <w:style w:type="numbering" w:customStyle="1" w:styleId="Huisstijl-LijstNummering">
    <w:name w:val="Huisstijl-LijstNummering"/>
    <w:uiPriority w:val="99"/>
    <w:rsid w:val="008F37A9"/>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F37A9"/>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qFormat/>
    <w:rsid w:val="008F37A9"/>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8F37A9"/>
    <w:pPr>
      <w:numPr>
        <w:ilvl w:val="1"/>
      </w:numPr>
      <w:spacing w:after="0" w:line="255" w:lineRule="exact"/>
      <w:outlineLvl w:val="1"/>
    </w:pPr>
    <w:rPr>
      <w:bCs w:val="0"/>
      <w:iCs/>
      <w:sz w:val="21"/>
      <w:szCs w:val="28"/>
    </w:rPr>
  </w:style>
  <w:style w:type="paragraph" w:styleId="Heading3">
    <w:name w:val="heading 3"/>
    <w:basedOn w:val="Heading2"/>
    <w:next w:val="Normal"/>
    <w:qFormat/>
    <w:rsid w:val="008F37A9"/>
    <w:pPr>
      <w:numPr>
        <w:ilvl w:val="2"/>
      </w:numPr>
      <w:outlineLvl w:val="2"/>
    </w:pPr>
    <w:rPr>
      <w:b w:val="0"/>
      <w:bCs/>
      <w:szCs w:val="26"/>
    </w:rPr>
  </w:style>
  <w:style w:type="paragraph" w:styleId="Heading4">
    <w:name w:val="heading 4"/>
    <w:basedOn w:val="Heading3"/>
    <w:next w:val="Normal"/>
    <w:qFormat/>
    <w:rsid w:val="008F37A9"/>
    <w:pPr>
      <w:numPr>
        <w:ilvl w:val="3"/>
      </w:numPr>
      <w:outlineLvl w:val="3"/>
    </w:pPr>
    <w:rPr>
      <w:bCs w:val="0"/>
      <w:i/>
      <w:szCs w:val="28"/>
    </w:rPr>
  </w:style>
  <w:style w:type="paragraph" w:styleId="Heading5">
    <w:name w:val="heading 5"/>
    <w:basedOn w:val="Heading4"/>
    <w:next w:val="Normal"/>
    <w:qFormat/>
    <w:rsid w:val="008F37A9"/>
    <w:pPr>
      <w:numPr>
        <w:ilvl w:val="4"/>
      </w:numPr>
      <w:outlineLvl w:val="4"/>
    </w:pPr>
    <w:rPr>
      <w:bCs/>
      <w:iCs w:val="0"/>
      <w:szCs w:val="26"/>
    </w:rPr>
  </w:style>
  <w:style w:type="paragraph" w:styleId="Heading6">
    <w:name w:val="heading 6"/>
    <w:basedOn w:val="Heading1"/>
    <w:next w:val="Normal"/>
    <w:qFormat/>
    <w:rsid w:val="008F37A9"/>
    <w:pPr>
      <w:numPr>
        <w:ilvl w:val="5"/>
      </w:numPr>
      <w:outlineLvl w:val="5"/>
    </w:pPr>
    <w:rPr>
      <w:bCs w:val="0"/>
      <w:szCs w:val="22"/>
    </w:rPr>
  </w:style>
  <w:style w:type="paragraph" w:styleId="Heading7">
    <w:name w:val="heading 7"/>
    <w:basedOn w:val="Heading2"/>
    <w:next w:val="Normal"/>
    <w:qFormat/>
    <w:rsid w:val="008F37A9"/>
    <w:pPr>
      <w:numPr>
        <w:ilvl w:val="6"/>
      </w:numPr>
      <w:outlineLvl w:val="6"/>
    </w:pPr>
  </w:style>
  <w:style w:type="paragraph" w:styleId="Heading8">
    <w:name w:val="heading 8"/>
    <w:basedOn w:val="Heading3"/>
    <w:next w:val="Normal"/>
    <w:qFormat/>
    <w:rsid w:val="008F37A9"/>
    <w:pPr>
      <w:numPr>
        <w:ilvl w:val="7"/>
      </w:numPr>
      <w:outlineLvl w:val="7"/>
    </w:pPr>
    <w:rPr>
      <w:iCs w:val="0"/>
    </w:rPr>
  </w:style>
  <w:style w:type="paragraph" w:styleId="Heading9">
    <w:name w:val="heading 9"/>
    <w:basedOn w:val="Heading4"/>
    <w:next w:val="Normal"/>
    <w:qFormat/>
    <w:rsid w:val="008F37A9"/>
    <w:pPr>
      <w:numPr>
        <w:ilvl w:val="8"/>
      </w:numPr>
      <w:outlineLvl w:val="8"/>
    </w:pPr>
    <w:rPr>
      <w:szCs w:val="22"/>
    </w:rPr>
  </w:style>
  <w:style w:type="character" w:default="1" w:styleId="DefaultParagraphFont">
    <w:name w:val="Default Paragraph Font"/>
    <w:uiPriority w:val="1"/>
    <w:unhideWhenUsed/>
    <w:rsid w:val="008F37A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F37A9"/>
  </w:style>
  <w:style w:type="paragraph" w:styleId="Header">
    <w:name w:val="header"/>
    <w:basedOn w:val="Normal"/>
    <w:rsid w:val="008F37A9"/>
    <w:pPr>
      <w:tabs>
        <w:tab w:val="center" w:pos="4153"/>
        <w:tab w:val="right" w:pos="8306"/>
      </w:tabs>
    </w:pPr>
  </w:style>
  <w:style w:type="paragraph" w:styleId="Footer">
    <w:name w:val="footer"/>
    <w:basedOn w:val="Normal"/>
    <w:link w:val="FooterChar"/>
    <w:rsid w:val="008F37A9"/>
    <w:pPr>
      <w:tabs>
        <w:tab w:val="center" w:pos="4153"/>
        <w:tab w:val="right" w:pos="8306"/>
      </w:tabs>
    </w:pPr>
  </w:style>
  <w:style w:type="paragraph" w:customStyle="1" w:styleId="Huisstijl-Sjabloonnaam">
    <w:name w:val="Huisstijl-Sjabloonnaam"/>
    <w:basedOn w:val="Huisstijl-Naw"/>
    <w:rsid w:val="008F37A9"/>
    <w:pPr>
      <w:spacing w:before="255" w:after="255" w:line="255" w:lineRule="exact"/>
      <w:jc w:val="left"/>
    </w:pPr>
    <w:rPr>
      <w:b/>
      <w:sz w:val="36"/>
    </w:rPr>
  </w:style>
  <w:style w:type="paragraph" w:customStyle="1" w:styleId="Huisstijl-Adres">
    <w:name w:val="Huisstijl-Adres"/>
    <w:basedOn w:val="Huisstijl-Naw"/>
    <w:rsid w:val="008F37A9"/>
  </w:style>
  <w:style w:type="paragraph" w:styleId="ListBullet">
    <w:name w:val="List Bullet"/>
    <w:basedOn w:val="Normal"/>
    <w:rsid w:val="008F37A9"/>
    <w:pPr>
      <w:numPr>
        <w:numId w:val="4"/>
      </w:numPr>
    </w:pPr>
  </w:style>
  <w:style w:type="paragraph" w:customStyle="1" w:styleId="Huisstijl-Naw">
    <w:name w:val="Huisstijl-Naw"/>
    <w:basedOn w:val="Normal"/>
    <w:rsid w:val="008F37A9"/>
    <w:rPr>
      <w:noProof/>
    </w:rPr>
  </w:style>
  <w:style w:type="paragraph" w:customStyle="1" w:styleId="Huisstijl-Kopje">
    <w:name w:val="Huisstijl-Kopje"/>
    <w:basedOn w:val="Huisstijl-Naw"/>
    <w:rsid w:val="008F37A9"/>
    <w:rPr>
      <w:b/>
      <w:sz w:val="17"/>
    </w:rPr>
  </w:style>
  <w:style w:type="paragraph" w:customStyle="1" w:styleId="Huisstijl-Gegeven">
    <w:name w:val="Huisstijl-Gegeven"/>
    <w:basedOn w:val="Huisstijl-Naw"/>
    <w:rsid w:val="008F37A9"/>
    <w:pPr>
      <w:jc w:val="left"/>
    </w:pPr>
  </w:style>
  <w:style w:type="paragraph" w:styleId="ListBullet2">
    <w:name w:val="List Bullet 2"/>
    <w:basedOn w:val="ListBullet"/>
    <w:rsid w:val="008F37A9"/>
    <w:pPr>
      <w:numPr>
        <w:ilvl w:val="1"/>
      </w:numPr>
    </w:pPr>
  </w:style>
  <w:style w:type="paragraph" w:customStyle="1" w:styleId="Huisstijl-Voettekst">
    <w:name w:val="Huisstijl-Voettekst"/>
    <w:basedOn w:val="Huisstijl-Naw"/>
    <w:rsid w:val="008F37A9"/>
    <w:rPr>
      <w:sz w:val="17"/>
    </w:rPr>
  </w:style>
  <w:style w:type="paragraph" w:customStyle="1" w:styleId="Kop1zondernummer">
    <w:name w:val="Kop 1 zonder nummer"/>
    <w:basedOn w:val="Heading1"/>
    <w:next w:val="Normal"/>
    <w:rsid w:val="008F37A9"/>
    <w:pPr>
      <w:numPr>
        <w:numId w:val="0"/>
      </w:numPr>
    </w:pPr>
  </w:style>
  <w:style w:type="paragraph" w:customStyle="1" w:styleId="Kop2zondernummer">
    <w:name w:val="Kop 2 zonder nummer"/>
    <w:basedOn w:val="Heading2"/>
    <w:next w:val="Normal"/>
    <w:rsid w:val="008F37A9"/>
    <w:pPr>
      <w:numPr>
        <w:ilvl w:val="0"/>
        <w:numId w:val="0"/>
      </w:numPr>
    </w:pPr>
  </w:style>
  <w:style w:type="paragraph" w:customStyle="1" w:styleId="Kop3zondernummer">
    <w:name w:val="Kop 3 zonder nummer"/>
    <w:basedOn w:val="Heading3"/>
    <w:next w:val="Normal"/>
    <w:rsid w:val="008F37A9"/>
    <w:pPr>
      <w:numPr>
        <w:ilvl w:val="0"/>
        <w:numId w:val="0"/>
      </w:numPr>
    </w:pPr>
  </w:style>
  <w:style w:type="paragraph" w:customStyle="1" w:styleId="Huisstijl-Titel">
    <w:name w:val="Huisstijl-Titel"/>
    <w:basedOn w:val="Huisstijl-Naw"/>
    <w:rsid w:val="008F37A9"/>
    <w:pPr>
      <w:spacing w:line="510" w:lineRule="atLeast"/>
      <w:jc w:val="left"/>
    </w:pPr>
    <w:rPr>
      <w:b/>
      <w:sz w:val="36"/>
    </w:rPr>
  </w:style>
  <w:style w:type="paragraph" w:customStyle="1" w:styleId="Kop4zondernummer">
    <w:name w:val="Kop 4 zonder nummer"/>
    <w:basedOn w:val="Heading4"/>
    <w:next w:val="Normal"/>
    <w:rsid w:val="008F37A9"/>
    <w:pPr>
      <w:numPr>
        <w:ilvl w:val="0"/>
        <w:numId w:val="0"/>
      </w:numPr>
    </w:pPr>
  </w:style>
  <w:style w:type="paragraph" w:styleId="TOC1">
    <w:name w:val="toc 1"/>
    <w:basedOn w:val="Normal"/>
    <w:next w:val="Normal"/>
    <w:rsid w:val="008F37A9"/>
    <w:pPr>
      <w:tabs>
        <w:tab w:val="right" w:pos="8419"/>
      </w:tabs>
      <w:spacing w:before="255"/>
      <w:ind w:hanging="255"/>
      <w:jc w:val="left"/>
    </w:pPr>
    <w:rPr>
      <w:b/>
    </w:rPr>
  </w:style>
  <w:style w:type="paragraph" w:styleId="TOC2">
    <w:name w:val="toc 2"/>
    <w:basedOn w:val="Normal"/>
    <w:next w:val="Normal"/>
    <w:rsid w:val="008F37A9"/>
    <w:pPr>
      <w:tabs>
        <w:tab w:val="right" w:pos="8419"/>
      </w:tabs>
      <w:ind w:left="510" w:hanging="510"/>
      <w:jc w:val="left"/>
    </w:pPr>
  </w:style>
  <w:style w:type="paragraph" w:styleId="TOC3">
    <w:name w:val="toc 3"/>
    <w:basedOn w:val="Normal"/>
    <w:next w:val="Normal"/>
    <w:rsid w:val="008F37A9"/>
    <w:pPr>
      <w:tabs>
        <w:tab w:val="right" w:pos="8419"/>
      </w:tabs>
      <w:ind w:left="1276" w:hanging="765"/>
      <w:jc w:val="left"/>
    </w:pPr>
  </w:style>
  <w:style w:type="paragraph" w:customStyle="1" w:styleId="Huisstijl-Koptekst">
    <w:name w:val="Huisstijl-Koptekst"/>
    <w:basedOn w:val="Huisstijl-Naw"/>
    <w:rsid w:val="008F37A9"/>
    <w:rPr>
      <w:i/>
      <w:sz w:val="17"/>
    </w:rPr>
  </w:style>
  <w:style w:type="paragraph" w:customStyle="1" w:styleId="Huisstijl-Pagina">
    <w:name w:val="Huisstijl-Pagina"/>
    <w:basedOn w:val="Huisstijl-Gegeven"/>
    <w:rsid w:val="008F37A9"/>
    <w:pPr>
      <w:jc w:val="right"/>
    </w:pPr>
    <w:rPr>
      <w:sz w:val="17"/>
    </w:rPr>
  </w:style>
  <w:style w:type="character" w:styleId="PageNumber">
    <w:name w:val="page number"/>
    <w:basedOn w:val="DefaultParagraphFont"/>
    <w:rsid w:val="008F37A9"/>
  </w:style>
  <w:style w:type="paragraph" w:customStyle="1" w:styleId="Huisstijl-Subtitel">
    <w:name w:val="Huisstijl-Subtitel"/>
    <w:basedOn w:val="Huisstijl-Naw"/>
    <w:rsid w:val="008F37A9"/>
    <w:pPr>
      <w:jc w:val="left"/>
    </w:pPr>
    <w:rPr>
      <w:b/>
    </w:rPr>
  </w:style>
  <w:style w:type="table" w:customStyle="1" w:styleId="dTable">
    <w:name w:val="d_Table"/>
    <w:basedOn w:val="TableGrid"/>
    <w:rsid w:val="008F37A9"/>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8F37A9"/>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semiHidden/>
    <w:rsid w:val="008F37A9"/>
    <w:pPr>
      <w:tabs>
        <w:tab w:val="right" w:pos="8419"/>
      </w:tabs>
      <w:spacing w:before="255"/>
      <w:ind w:hanging="255"/>
      <w:jc w:val="left"/>
    </w:pPr>
    <w:rPr>
      <w:b/>
    </w:rPr>
  </w:style>
  <w:style w:type="paragraph" w:styleId="TOC7">
    <w:name w:val="toc 7"/>
    <w:basedOn w:val="Normal"/>
    <w:next w:val="Normal"/>
    <w:semiHidden/>
    <w:rsid w:val="008F37A9"/>
    <w:pPr>
      <w:tabs>
        <w:tab w:val="right" w:pos="8419"/>
      </w:tabs>
      <w:ind w:left="510" w:hanging="510"/>
      <w:jc w:val="left"/>
    </w:pPr>
  </w:style>
  <w:style w:type="paragraph" w:styleId="TOC8">
    <w:name w:val="toc 8"/>
    <w:basedOn w:val="Normal"/>
    <w:next w:val="Normal"/>
    <w:semiHidden/>
    <w:rsid w:val="008F37A9"/>
    <w:pPr>
      <w:tabs>
        <w:tab w:val="right" w:pos="8419"/>
      </w:tabs>
      <w:ind w:left="1276" w:hanging="765"/>
      <w:jc w:val="left"/>
    </w:pPr>
  </w:style>
  <w:style w:type="paragraph" w:styleId="Caption">
    <w:name w:val="caption"/>
    <w:basedOn w:val="Normal"/>
    <w:next w:val="Normal"/>
    <w:qFormat/>
    <w:rsid w:val="008F37A9"/>
    <w:pPr>
      <w:tabs>
        <w:tab w:val="left" w:pos="907"/>
      </w:tabs>
      <w:ind w:left="567" w:hanging="567"/>
      <w:jc w:val="left"/>
    </w:pPr>
    <w:rPr>
      <w:bCs/>
      <w:i/>
      <w:sz w:val="17"/>
      <w:szCs w:val="20"/>
    </w:rPr>
  </w:style>
  <w:style w:type="paragraph" w:styleId="FootnoteText">
    <w:name w:val="footnote text"/>
    <w:basedOn w:val="Normal"/>
    <w:next w:val="FootnoteTextnormal"/>
    <w:rsid w:val="008F37A9"/>
    <w:pPr>
      <w:ind w:hanging="340"/>
      <w:jc w:val="left"/>
    </w:pPr>
    <w:rPr>
      <w:i/>
      <w:sz w:val="17"/>
      <w:szCs w:val="20"/>
    </w:rPr>
  </w:style>
  <w:style w:type="paragraph" w:customStyle="1" w:styleId="HeadNoTOC">
    <w:name w:val="HeadNoTOC"/>
    <w:basedOn w:val="Normal"/>
    <w:next w:val="Normal"/>
    <w:rsid w:val="008F37A9"/>
    <w:pPr>
      <w:spacing w:before="255" w:after="510"/>
      <w:jc w:val="left"/>
    </w:pPr>
    <w:rPr>
      <w:b/>
      <w:sz w:val="30"/>
    </w:rPr>
  </w:style>
  <w:style w:type="paragraph" w:customStyle="1" w:styleId="ListofReferences">
    <w:name w:val="List of References"/>
    <w:basedOn w:val="Normal"/>
    <w:next w:val="Normal"/>
    <w:rsid w:val="008F37A9"/>
    <w:pPr>
      <w:spacing w:after="255"/>
      <w:ind w:left="765" w:hanging="765"/>
    </w:pPr>
  </w:style>
  <w:style w:type="paragraph" w:customStyle="1" w:styleId="Heading10">
    <w:name w:val="Heading 10"/>
    <w:basedOn w:val="Heading6"/>
    <w:next w:val="Normal"/>
    <w:rsid w:val="008F37A9"/>
    <w:pPr>
      <w:numPr>
        <w:ilvl w:val="0"/>
        <w:numId w:val="0"/>
      </w:numPr>
    </w:pPr>
  </w:style>
  <w:style w:type="paragraph" w:customStyle="1" w:styleId="FootnoteTextnormal">
    <w:name w:val="Footnote Text normal"/>
    <w:basedOn w:val="FootnoteText"/>
    <w:rsid w:val="008F37A9"/>
    <w:pPr>
      <w:ind w:firstLine="0"/>
    </w:pPr>
  </w:style>
  <w:style w:type="paragraph" w:styleId="ListBullet3">
    <w:name w:val="List Bullet 3"/>
    <w:basedOn w:val="ListNumber2"/>
    <w:rsid w:val="008F37A9"/>
    <w:pPr>
      <w:numPr>
        <w:ilvl w:val="2"/>
        <w:numId w:val="4"/>
      </w:numPr>
    </w:pPr>
  </w:style>
  <w:style w:type="paragraph" w:styleId="ListBullet4">
    <w:name w:val="List Bullet 4"/>
    <w:basedOn w:val="Normal"/>
    <w:rsid w:val="008F37A9"/>
    <w:pPr>
      <w:numPr>
        <w:ilvl w:val="3"/>
        <w:numId w:val="2"/>
      </w:numPr>
    </w:pPr>
  </w:style>
  <w:style w:type="paragraph" w:styleId="ListBullet5">
    <w:name w:val="List Bullet 5"/>
    <w:basedOn w:val="Normal"/>
    <w:rsid w:val="008F37A9"/>
    <w:pPr>
      <w:numPr>
        <w:ilvl w:val="4"/>
        <w:numId w:val="2"/>
      </w:numPr>
    </w:pPr>
  </w:style>
  <w:style w:type="paragraph" w:customStyle="1" w:styleId="dTableBodytext">
    <w:name w:val="d_Table_Body_text"/>
    <w:basedOn w:val="BodyText"/>
    <w:next w:val="BodyText"/>
    <w:rsid w:val="008F37A9"/>
    <w:pPr>
      <w:spacing w:after="0"/>
      <w:jc w:val="left"/>
    </w:pPr>
    <w:rPr>
      <w:sz w:val="18"/>
    </w:rPr>
  </w:style>
  <w:style w:type="paragraph" w:styleId="ListNumber2">
    <w:name w:val="List Number 2"/>
    <w:basedOn w:val="Normal"/>
    <w:rsid w:val="008F37A9"/>
    <w:pPr>
      <w:numPr>
        <w:ilvl w:val="1"/>
        <w:numId w:val="5"/>
      </w:numPr>
    </w:pPr>
  </w:style>
  <w:style w:type="paragraph" w:styleId="TableofFigures">
    <w:name w:val="table of figures"/>
    <w:basedOn w:val="Normal"/>
    <w:next w:val="Normal"/>
    <w:rsid w:val="008F37A9"/>
    <w:pPr>
      <w:spacing w:after="120"/>
      <w:ind w:left="1276" w:hanging="1276"/>
    </w:pPr>
  </w:style>
  <w:style w:type="paragraph" w:styleId="BodyText">
    <w:name w:val="Body Text"/>
    <w:aliases w:val="Body Textn,Body Text Char1 Char"/>
    <w:basedOn w:val="Normal"/>
    <w:link w:val="BodyTextChar"/>
    <w:rsid w:val="008F37A9"/>
    <w:pPr>
      <w:spacing w:after="120"/>
    </w:pPr>
  </w:style>
  <w:style w:type="paragraph" w:styleId="ListNumber">
    <w:name w:val="List Number"/>
    <w:basedOn w:val="Normal"/>
    <w:rsid w:val="008F37A9"/>
    <w:pPr>
      <w:numPr>
        <w:numId w:val="5"/>
      </w:numPr>
    </w:pPr>
  </w:style>
  <w:style w:type="paragraph" w:styleId="ListNumber3">
    <w:name w:val="List Number 3"/>
    <w:basedOn w:val="Normal"/>
    <w:rsid w:val="008F37A9"/>
    <w:pPr>
      <w:numPr>
        <w:ilvl w:val="2"/>
        <w:numId w:val="5"/>
      </w:numPr>
    </w:pPr>
  </w:style>
  <w:style w:type="paragraph" w:styleId="ListNumber4">
    <w:name w:val="List Number 4"/>
    <w:basedOn w:val="Normal"/>
    <w:rsid w:val="008F37A9"/>
    <w:pPr>
      <w:numPr>
        <w:ilvl w:val="3"/>
        <w:numId w:val="3"/>
      </w:numPr>
    </w:pPr>
  </w:style>
  <w:style w:type="paragraph" w:styleId="ListNumber5">
    <w:name w:val="List Number 5"/>
    <w:basedOn w:val="Normal"/>
    <w:rsid w:val="008F37A9"/>
    <w:pPr>
      <w:numPr>
        <w:ilvl w:val="4"/>
        <w:numId w:val="3"/>
      </w:numPr>
    </w:pPr>
  </w:style>
  <w:style w:type="character" w:customStyle="1" w:styleId="FooterChar">
    <w:name w:val="Footer Char"/>
    <w:link w:val="Footer"/>
    <w:rsid w:val="008F37A9"/>
    <w:rPr>
      <w:rFonts w:ascii="Arial" w:hAnsi="Arial" w:cs="Arial"/>
      <w:sz w:val="21"/>
      <w:szCs w:val="24"/>
      <w:lang w:eastAsia="en-US"/>
    </w:rPr>
  </w:style>
  <w:style w:type="numbering" w:customStyle="1" w:styleId="Huisstijl-LijstOpsomming">
    <w:name w:val="Huisstijl-LijstOpsomming"/>
    <w:uiPriority w:val="99"/>
    <w:rsid w:val="008F37A9"/>
    <w:pPr>
      <w:numPr>
        <w:numId w:val="4"/>
      </w:numPr>
    </w:pPr>
  </w:style>
  <w:style w:type="numbering" w:customStyle="1" w:styleId="Huisstijl-LijstNummering">
    <w:name w:val="Huisstijl-LijstNummering"/>
    <w:uiPriority w:val="99"/>
    <w:rsid w:val="008F37A9"/>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51445">
      <w:bodyDiv w:val="1"/>
      <w:marLeft w:val="0"/>
      <w:marRight w:val="0"/>
      <w:marTop w:val="0"/>
      <w:marBottom w:val="0"/>
      <w:divBdr>
        <w:top w:val="none" w:sz="0" w:space="0" w:color="auto"/>
        <w:left w:val="none" w:sz="0" w:space="0" w:color="auto"/>
        <w:bottom w:val="none" w:sz="0" w:space="0" w:color="auto"/>
        <w:right w:val="none" w:sz="0" w:space="0" w:color="auto"/>
      </w:divBdr>
    </w:div>
    <w:div w:id="270936006">
      <w:bodyDiv w:val="1"/>
      <w:marLeft w:val="0"/>
      <w:marRight w:val="0"/>
      <w:marTop w:val="0"/>
      <w:marBottom w:val="0"/>
      <w:divBdr>
        <w:top w:val="none" w:sz="0" w:space="0" w:color="auto"/>
        <w:left w:val="none" w:sz="0" w:space="0" w:color="auto"/>
        <w:bottom w:val="none" w:sz="0" w:space="0" w:color="auto"/>
        <w:right w:val="none" w:sz="0" w:space="0" w:color="auto"/>
      </w:divBdr>
    </w:div>
    <w:div w:id="509955206">
      <w:bodyDiv w:val="1"/>
      <w:marLeft w:val="0"/>
      <w:marRight w:val="0"/>
      <w:marTop w:val="0"/>
      <w:marBottom w:val="0"/>
      <w:divBdr>
        <w:top w:val="none" w:sz="0" w:space="0" w:color="auto"/>
        <w:left w:val="none" w:sz="0" w:space="0" w:color="auto"/>
        <w:bottom w:val="none" w:sz="0" w:space="0" w:color="auto"/>
        <w:right w:val="none" w:sz="0" w:space="0" w:color="auto"/>
      </w:divBdr>
    </w:div>
    <w:div w:id="642735315">
      <w:bodyDiv w:val="1"/>
      <w:marLeft w:val="0"/>
      <w:marRight w:val="0"/>
      <w:marTop w:val="0"/>
      <w:marBottom w:val="0"/>
      <w:divBdr>
        <w:top w:val="none" w:sz="0" w:space="0" w:color="auto"/>
        <w:left w:val="none" w:sz="0" w:space="0" w:color="auto"/>
        <w:bottom w:val="none" w:sz="0" w:space="0" w:color="auto"/>
        <w:right w:val="none" w:sz="0" w:space="0" w:color="auto"/>
      </w:divBdr>
    </w:div>
    <w:div w:id="653727597">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1572426555">
      <w:bodyDiv w:val="1"/>
      <w:marLeft w:val="0"/>
      <w:marRight w:val="0"/>
      <w:marTop w:val="0"/>
      <w:marBottom w:val="0"/>
      <w:divBdr>
        <w:top w:val="none" w:sz="0" w:space="0" w:color="auto"/>
        <w:left w:val="none" w:sz="0" w:space="0" w:color="auto"/>
        <w:bottom w:val="none" w:sz="0" w:space="0" w:color="auto"/>
        <w:right w:val="none" w:sz="0" w:space="0" w:color="auto"/>
      </w:divBdr>
    </w:div>
    <w:div w:id="1888448177">
      <w:bodyDiv w:val="1"/>
      <w:marLeft w:val="0"/>
      <w:marRight w:val="0"/>
      <w:marTop w:val="0"/>
      <w:marBottom w:val="0"/>
      <w:divBdr>
        <w:top w:val="none" w:sz="0" w:space="0" w:color="auto"/>
        <w:left w:val="none" w:sz="0" w:space="0" w:color="auto"/>
        <w:bottom w:val="none" w:sz="0" w:space="0" w:color="auto"/>
        <w:right w:val="none" w:sz="0" w:space="0" w:color="auto"/>
      </w:divBdr>
    </w:div>
    <w:div w:id="198747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99" Type="http://schemas.openxmlformats.org/officeDocument/2006/relationships/image" Target="media/image150.wmf"/><Relationship Id="rId21" Type="http://schemas.openxmlformats.org/officeDocument/2006/relationships/footer" Target="footer6.xml"/><Relationship Id="rId63" Type="http://schemas.openxmlformats.org/officeDocument/2006/relationships/image" Target="media/image28.wmf"/><Relationship Id="rId159" Type="http://schemas.openxmlformats.org/officeDocument/2006/relationships/image" Target="media/image76.wmf"/><Relationship Id="rId324" Type="http://schemas.openxmlformats.org/officeDocument/2006/relationships/oleObject" Target="embeddings/oleObject140.bin"/><Relationship Id="rId366" Type="http://schemas.openxmlformats.org/officeDocument/2006/relationships/oleObject" Target="embeddings/oleObject161.bin"/><Relationship Id="rId170" Type="http://schemas.openxmlformats.org/officeDocument/2006/relationships/image" Target="media/image81.wmf"/><Relationship Id="rId226" Type="http://schemas.openxmlformats.org/officeDocument/2006/relationships/image" Target="media/image109.wmf"/><Relationship Id="rId433" Type="http://schemas.openxmlformats.org/officeDocument/2006/relationships/image" Target="media/image217.wmf"/><Relationship Id="rId268" Type="http://schemas.openxmlformats.org/officeDocument/2006/relationships/image" Target="media/image133.wmf"/><Relationship Id="rId475" Type="http://schemas.openxmlformats.org/officeDocument/2006/relationships/image" Target="media/image238.wmf"/><Relationship Id="rId32" Type="http://schemas.openxmlformats.org/officeDocument/2006/relationships/image" Target="media/image10.emf"/><Relationship Id="rId74" Type="http://schemas.openxmlformats.org/officeDocument/2006/relationships/oleObject" Target="embeddings/oleObject19.bin"/><Relationship Id="rId128" Type="http://schemas.openxmlformats.org/officeDocument/2006/relationships/oleObject" Target="embeddings/oleObject46.bin"/><Relationship Id="rId335" Type="http://schemas.openxmlformats.org/officeDocument/2006/relationships/image" Target="media/image168.wmf"/><Relationship Id="rId377" Type="http://schemas.openxmlformats.org/officeDocument/2006/relationships/image" Target="media/image189.wmf"/><Relationship Id="rId500" Type="http://schemas.openxmlformats.org/officeDocument/2006/relationships/oleObject" Target="embeddings/oleObject228.bin"/><Relationship Id="rId5" Type="http://schemas.openxmlformats.org/officeDocument/2006/relationships/settings" Target="settings.xml"/><Relationship Id="rId181" Type="http://schemas.openxmlformats.org/officeDocument/2006/relationships/oleObject" Target="embeddings/oleObject73.bin"/><Relationship Id="rId237" Type="http://schemas.openxmlformats.org/officeDocument/2006/relationships/oleObject" Target="embeddings/oleObject101.bin"/><Relationship Id="rId402" Type="http://schemas.openxmlformats.org/officeDocument/2006/relationships/oleObject" Target="embeddings/oleObject179.bin"/><Relationship Id="rId279" Type="http://schemas.openxmlformats.org/officeDocument/2006/relationships/image" Target="media/image139.wmf"/><Relationship Id="rId444" Type="http://schemas.openxmlformats.org/officeDocument/2006/relationships/oleObject" Target="embeddings/oleObject200.bin"/><Relationship Id="rId486" Type="http://schemas.openxmlformats.org/officeDocument/2006/relationships/oleObject" Target="embeddings/oleObject221.bin"/><Relationship Id="rId43" Type="http://schemas.openxmlformats.org/officeDocument/2006/relationships/image" Target="media/image18.wmf"/><Relationship Id="rId139" Type="http://schemas.openxmlformats.org/officeDocument/2006/relationships/image" Target="media/image66.wmf"/><Relationship Id="rId290" Type="http://schemas.openxmlformats.org/officeDocument/2006/relationships/image" Target="media/image145.wmf"/><Relationship Id="rId304" Type="http://schemas.openxmlformats.org/officeDocument/2006/relationships/oleObject" Target="embeddings/oleObject130.bin"/><Relationship Id="rId346" Type="http://schemas.openxmlformats.org/officeDocument/2006/relationships/oleObject" Target="embeddings/oleObject151.bin"/><Relationship Id="rId388" Type="http://schemas.openxmlformats.org/officeDocument/2006/relationships/oleObject" Target="embeddings/oleObject172.bin"/><Relationship Id="rId85" Type="http://schemas.openxmlformats.org/officeDocument/2006/relationships/image" Target="media/image39.wmf"/><Relationship Id="rId150" Type="http://schemas.openxmlformats.org/officeDocument/2006/relationships/oleObject" Target="embeddings/oleObject57.bin"/><Relationship Id="rId192" Type="http://schemas.openxmlformats.org/officeDocument/2006/relationships/image" Target="media/image92.wmf"/><Relationship Id="rId206" Type="http://schemas.openxmlformats.org/officeDocument/2006/relationships/image" Target="media/image99.wmf"/><Relationship Id="rId413" Type="http://schemas.openxmlformats.org/officeDocument/2006/relationships/image" Target="media/image207.wmf"/><Relationship Id="rId248" Type="http://schemas.openxmlformats.org/officeDocument/2006/relationships/image" Target="media/image120.wmf"/><Relationship Id="rId455" Type="http://schemas.openxmlformats.org/officeDocument/2006/relationships/image" Target="media/image228.wmf"/><Relationship Id="rId497" Type="http://schemas.openxmlformats.org/officeDocument/2006/relationships/image" Target="media/image249.wmf"/><Relationship Id="rId12" Type="http://schemas.openxmlformats.org/officeDocument/2006/relationships/footer" Target="footer2.xml"/><Relationship Id="rId108" Type="http://schemas.openxmlformats.org/officeDocument/2006/relationships/oleObject" Target="embeddings/oleObject36.bin"/><Relationship Id="rId315" Type="http://schemas.openxmlformats.org/officeDocument/2006/relationships/image" Target="media/image158.wmf"/><Relationship Id="rId357" Type="http://schemas.openxmlformats.org/officeDocument/2006/relationships/image" Target="media/image179.wmf"/><Relationship Id="rId54" Type="http://schemas.openxmlformats.org/officeDocument/2006/relationships/oleObject" Target="embeddings/oleObject9.bin"/><Relationship Id="rId96" Type="http://schemas.openxmlformats.org/officeDocument/2006/relationships/oleObject" Target="embeddings/oleObject30.bin"/><Relationship Id="rId161" Type="http://schemas.openxmlformats.org/officeDocument/2006/relationships/image" Target="media/image77.wmf"/><Relationship Id="rId217" Type="http://schemas.openxmlformats.org/officeDocument/2006/relationships/oleObject" Target="embeddings/oleObject91.bin"/><Relationship Id="rId399" Type="http://schemas.openxmlformats.org/officeDocument/2006/relationships/image" Target="media/image200.wmf"/><Relationship Id="rId259" Type="http://schemas.openxmlformats.org/officeDocument/2006/relationships/image" Target="media/image126.png"/><Relationship Id="rId424" Type="http://schemas.openxmlformats.org/officeDocument/2006/relationships/oleObject" Target="embeddings/oleObject190.bin"/><Relationship Id="rId466" Type="http://schemas.openxmlformats.org/officeDocument/2006/relationships/oleObject" Target="embeddings/oleObject211.bin"/><Relationship Id="rId23" Type="http://schemas.openxmlformats.org/officeDocument/2006/relationships/comments" Target="comments.xml"/><Relationship Id="rId119" Type="http://schemas.openxmlformats.org/officeDocument/2006/relationships/image" Target="media/image56.wmf"/><Relationship Id="rId270" Type="http://schemas.openxmlformats.org/officeDocument/2006/relationships/image" Target="media/image134.wmf"/><Relationship Id="rId326" Type="http://schemas.openxmlformats.org/officeDocument/2006/relationships/oleObject" Target="embeddings/oleObject141.bin"/><Relationship Id="rId65" Type="http://schemas.openxmlformats.org/officeDocument/2006/relationships/image" Target="media/image29.wmf"/><Relationship Id="rId130" Type="http://schemas.openxmlformats.org/officeDocument/2006/relationships/oleObject" Target="embeddings/oleObject47.bin"/><Relationship Id="rId368" Type="http://schemas.openxmlformats.org/officeDocument/2006/relationships/oleObject" Target="embeddings/oleObject162.bin"/><Relationship Id="rId172" Type="http://schemas.openxmlformats.org/officeDocument/2006/relationships/image" Target="media/image82.wmf"/><Relationship Id="rId228" Type="http://schemas.openxmlformats.org/officeDocument/2006/relationships/image" Target="media/image110.wmf"/><Relationship Id="rId435" Type="http://schemas.openxmlformats.org/officeDocument/2006/relationships/image" Target="media/image218.wmf"/><Relationship Id="rId477" Type="http://schemas.openxmlformats.org/officeDocument/2006/relationships/image" Target="media/image239.wmf"/><Relationship Id="rId281" Type="http://schemas.openxmlformats.org/officeDocument/2006/relationships/image" Target="media/image140.wmf"/><Relationship Id="rId337" Type="http://schemas.openxmlformats.org/officeDocument/2006/relationships/image" Target="media/image169.wmf"/><Relationship Id="rId502" Type="http://schemas.openxmlformats.org/officeDocument/2006/relationships/oleObject" Target="embeddings/oleObject229.bin"/><Relationship Id="rId34" Type="http://schemas.openxmlformats.org/officeDocument/2006/relationships/image" Target="media/image12.png"/><Relationship Id="rId76" Type="http://schemas.openxmlformats.org/officeDocument/2006/relationships/oleObject" Target="embeddings/oleObject20.bin"/><Relationship Id="rId141" Type="http://schemas.openxmlformats.org/officeDocument/2006/relationships/image" Target="media/image67.wmf"/><Relationship Id="rId379" Type="http://schemas.openxmlformats.org/officeDocument/2006/relationships/image" Target="media/image190.wmf"/><Relationship Id="rId7" Type="http://schemas.openxmlformats.org/officeDocument/2006/relationships/footnotes" Target="footnotes.xml"/><Relationship Id="rId183" Type="http://schemas.openxmlformats.org/officeDocument/2006/relationships/oleObject" Target="embeddings/oleObject74.bin"/><Relationship Id="rId239" Type="http://schemas.openxmlformats.org/officeDocument/2006/relationships/oleObject" Target="embeddings/oleObject102.bin"/><Relationship Id="rId390" Type="http://schemas.openxmlformats.org/officeDocument/2006/relationships/oleObject" Target="embeddings/oleObject173.bin"/><Relationship Id="rId404" Type="http://schemas.openxmlformats.org/officeDocument/2006/relationships/oleObject" Target="embeddings/oleObject180.bin"/><Relationship Id="rId446" Type="http://schemas.openxmlformats.org/officeDocument/2006/relationships/oleObject" Target="embeddings/oleObject201.bin"/><Relationship Id="rId250" Type="http://schemas.openxmlformats.org/officeDocument/2006/relationships/image" Target="media/image121.wmf"/><Relationship Id="rId292" Type="http://schemas.openxmlformats.org/officeDocument/2006/relationships/image" Target="media/image146.wmf"/><Relationship Id="rId306" Type="http://schemas.openxmlformats.org/officeDocument/2006/relationships/oleObject" Target="embeddings/oleObject131.bin"/><Relationship Id="rId488" Type="http://schemas.openxmlformats.org/officeDocument/2006/relationships/oleObject" Target="embeddings/oleObject222.bin"/><Relationship Id="rId45" Type="http://schemas.openxmlformats.org/officeDocument/2006/relationships/image" Target="media/image19.wmf"/><Relationship Id="rId87" Type="http://schemas.openxmlformats.org/officeDocument/2006/relationships/image" Target="media/image40.wmf"/><Relationship Id="rId110" Type="http://schemas.openxmlformats.org/officeDocument/2006/relationships/oleObject" Target="embeddings/oleObject37.bin"/><Relationship Id="rId348" Type="http://schemas.openxmlformats.org/officeDocument/2006/relationships/oleObject" Target="embeddings/oleObject152.bin"/><Relationship Id="rId152" Type="http://schemas.openxmlformats.org/officeDocument/2006/relationships/oleObject" Target="embeddings/oleObject58.bin"/><Relationship Id="rId173" Type="http://schemas.openxmlformats.org/officeDocument/2006/relationships/oleObject" Target="embeddings/oleObject69.bin"/><Relationship Id="rId194" Type="http://schemas.openxmlformats.org/officeDocument/2006/relationships/image" Target="media/image93.wmf"/><Relationship Id="rId208" Type="http://schemas.openxmlformats.org/officeDocument/2006/relationships/image" Target="media/image100.wmf"/><Relationship Id="rId229" Type="http://schemas.openxmlformats.org/officeDocument/2006/relationships/oleObject" Target="embeddings/oleObject97.bin"/><Relationship Id="rId380" Type="http://schemas.openxmlformats.org/officeDocument/2006/relationships/oleObject" Target="embeddings/oleObject168.bin"/><Relationship Id="rId415" Type="http://schemas.openxmlformats.org/officeDocument/2006/relationships/image" Target="media/image208.wmf"/><Relationship Id="rId436" Type="http://schemas.openxmlformats.org/officeDocument/2006/relationships/oleObject" Target="embeddings/oleObject196.bin"/><Relationship Id="rId457" Type="http://schemas.openxmlformats.org/officeDocument/2006/relationships/image" Target="media/image229.wmf"/><Relationship Id="rId240" Type="http://schemas.openxmlformats.org/officeDocument/2006/relationships/image" Target="media/image116.wmf"/><Relationship Id="rId261" Type="http://schemas.openxmlformats.org/officeDocument/2006/relationships/image" Target="media/image128.png"/><Relationship Id="rId478" Type="http://schemas.openxmlformats.org/officeDocument/2006/relationships/oleObject" Target="embeddings/oleObject217.bin"/><Relationship Id="rId499" Type="http://schemas.openxmlformats.org/officeDocument/2006/relationships/image" Target="media/image250.wmf"/><Relationship Id="rId14" Type="http://schemas.openxmlformats.org/officeDocument/2006/relationships/header" Target="header4.xml"/><Relationship Id="rId35" Type="http://schemas.openxmlformats.org/officeDocument/2006/relationships/image" Target="media/image13.png"/><Relationship Id="rId56" Type="http://schemas.openxmlformats.org/officeDocument/2006/relationships/oleObject" Target="embeddings/oleObject10.bin"/><Relationship Id="rId77" Type="http://schemas.openxmlformats.org/officeDocument/2006/relationships/image" Target="media/image35.wmf"/><Relationship Id="rId100" Type="http://schemas.openxmlformats.org/officeDocument/2006/relationships/oleObject" Target="embeddings/oleObject32.bin"/><Relationship Id="rId282" Type="http://schemas.openxmlformats.org/officeDocument/2006/relationships/oleObject" Target="embeddings/oleObject120.bin"/><Relationship Id="rId317" Type="http://schemas.openxmlformats.org/officeDocument/2006/relationships/image" Target="media/image159.wmf"/><Relationship Id="rId338" Type="http://schemas.openxmlformats.org/officeDocument/2006/relationships/oleObject" Target="embeddings/oleObject147.bin"/><Relationship Id="rId359" Type="http://schemas.openxmlformats.org/officeDocument/2006/relationships/image" Target="media/image180.wmf"/><Relationship Id="rId503" Type="http://schemas.openxmlformats.org/officeDocument/2006/relationships/header" Target="header8.xml"/><Relationship Id="rId8" Type="http://schemas.openxmlformats.org/officeDocument/2006/relationships/endnotes" Target="endnotes.xml"/><Relationship Id="rId98" Type="http://schemas.openxmlformats.org/officeDocument/2006/relationships/oleObject" Target="embeddings/oleObject31.bin"/><Relationship Id="rId121" Type="http://schemas.openxmlformats.org/officeDocument/2006/relationships/image" Target="media/image57.wmf"/><Relationship Id="rId142" Type="http://schemas.openxmlformats.org/officeDocument/2006/relationships/oleObject" Target="embeddings/oleObject53.bin"/><Relationship Id="rId163" Type="http://schemas.openxmlformats.org/officeDocument/2006/relationships/image" Target="media/image78.wmf"/><Relationship Id="rId184" Type="http://schemas.openxmlformats.org/officeDocument/2006/relationships/image" Target="media/image88.wmf"/><Relationship Id="rId219" Type="http://schemas.openxmlformats.org/officeDocument/2006/relationships/oleObject" Target="embeddings/oleObject92.bin"/><Relationship Id="rId370" Type="http://schemas.openxmlformats.org/officeDocument/2006/relationships/oleObject" Target="embeddings/oleObject163.bin"/><Relationship Id="rId391" Type="http://schemas.openxmlformats.org/officeDocument/2006/relationships/image" Target="media/image196.wmf"/><Relationship Id="rId405" Type="http://schemas.openxmlformats.org/officeDocument/2006/relationships/image" Target="media/image203.wmf"/><Relationship Id="rId426" Type="http://schemas.openxmlformats.org/officeDocument/2006/relationships/oleObject" Target="embeddings/oleObject191.bin"/><Relationship Id="rId447" Type="http://schemas.openxmlformats.org/officeDocument/2006/relationships/image" Target="media/image224.wmf"/><Relationship Id="rId230" Type="http://schemas.openxmlformats.org/officeDocument/2006/relationships/image" Target="media/image111.wmf"/><Relationship Id="rId251" Type="http://schemas.openxmlformats.org/officeDocument/2006/relationships/oleObject" Target="embeddings/oleObject108.bin"/><Relationship Id="rId468" Type="http://schemas.openxmlformats.org/officeDocument/2006/relationships/oleObject" Target="embeddings/oleObject212.bin"/><Relationship Id="rId489" Type="http://schemas.openxmlformats.org/officeDocument/2006/relationships/image" Target="media/image245.wmf"/><Relationship Id="rId25" Type="http://schemas.openxmlformats.org/officeDocument/2006/relationships/image" Target="media/image3.emf"/><Relationship Id="rId46" Type="http://schemas.openxmlformats.org/officeDocument/2006/relationships/oleObject" Target="embeddings/oleObject5.bin"/><Relationship Id="rId67" Type="http://schemas.openxmlformats.org/officeDocument/2006/relationships/image" Target="media/image30.wmf"/><Relationship Id="rId272" Type="http://schemas.openxmlformats.org/officeDocument/2006/relationships/image" Target="media/image135.emf"/><Relationship Id="rId293" Type="http://schemas.openxmlformats.org/officeDocument/2006/relationships/oleObject" Target="embeddings/oleObject125.bin"/><Relationship Id="rId307" Type="http://schemas.openxmlformats.org/officeDocument/2006/relationships/image" Target="media/image154.wmf"/><Relationship Id="rId328" Type="http://schemas.openxmlformats.org/officeDocument/2006/relationships/oleObject" Target="embeddings/oleObject142.bin"/><Relationship Id="rId349" Type="http://schemas.openxmlformats.org/officeDocument/2006/relationships/image" Target="media/image175.wmf"/><Relationship Id="rId88" Type="http://schemas.openxmlformats.org/officeDocument/2006/relationships/oleObject" Target="embeddings/oleObject26.bin"/><Relationship Id="rId111" Type="http://schemas.openxmlformats.org/officeDocument/2006/relationships/image" Target="media/image52.wmf"/><Relationship Id="rId132" Type="http://schemas.openxmlformats.org/officeDocument/2006/relationships/oleObject" Target="embeddings/oleObject48.bin"/><Relationship Id="rId153" Type="http://schemas.openxmlformats.org/officeDocument/2006/relationships/image" Target="media/image73.wmf"/><Relationship Id="rId174" Type="http://schemas.openxmlformats.org/officeDocument/2006/relationships/image" Target="media/image83.wmf"/><Relationship Id="rId195" Type="http://schemas.openxmlformats.org/officeDocument/2006/relationships/oleObject" Target="embeddings/oleObject80.bin"/><Relationship Id="rId209" Type="http://schemas.openxmlformats.org/officeDocument/2006/relationships/oleObject" Target="embeddings/oleObject87.bin"/><Relationship Id="rId360" Type="http://schemas.openxmlformats.org/officeDocument/2006/relationships/oleObject" Target="embeddings/oleObject158.bin"/><Relationship Id="rId381" Type="http://schemas.openxmlformats.org/officeDocument/2006/relationships/image" Target="media/image191.wmf"/><Relationship Id="rId416" Type="http://schemas.openxmlformats.org/officeDocument/2006/relationships/oleObject" Target="embeddings/oleObject186.bin"/><Relationship Id="rId220" Type="http://schemas.openxmlformats.org/officeDocument/2006/relationships/image" Target="media/image106.wmf"/><Relationship Id="rId241" Type="http://schemas.openxmlformats.org/officeDocument/2006/relationships/oleObject" Target="embeddings/oleObject103.bin"/><Relationship Id="rId437" Type="http://schemas.openxmlformats.org/officeDocument/2006/relationships/image" Target="media/image219.wmf"/><Relationship Id="rId458" Type="http://schemas.openxmlformats.org/officeDocument/2006/relationships/oleObject" Target="embeddings/oleObject207.bin"/><Relationship Id="rId479" Type="http://schemas.openxmlformats.org/officeDocument/2006/relationships/image" Target="media/image240.wmf"/><Relationship Id="rId15" Type="http://schemas.openxmlformats.org/officeDocument/2006/relationships/footer" Target="footer3.xml"/><Relationship Id="rId36" Type="http://schemas.openxmlformats.org/officeDocument/2006/relationships/image" Target="media/image14.emf"/><Relationship Id="rId57" Type="http://schemas.openxmlformats.org/officeDocument/2006/relationships/image" Target="media/image25.wmf"/><Relationship Id="rId262" Type="http://schemas.openxmlformats.org/officeDocument/2006/relationships/image" Target="media/image129.png"/><Relationship Id="rId283" Type="http://schemas.openxmlformats.org/officeDocument/2006/relationships/image" Target="media/image141.wmf"/><Relationship Id="rId318" Type="http://schemas.openxmlformats.org/officeDocument/2006/relationships/oleObject" Target="embeddings/oleObject137.bin"/><Relationship Id="rId339" Type="http://schemas.openxmlformats.org/officeDocument/2006/relationships/image" Target="media/image170.wmf"/><Relationship Id="rId490" Type="http://schemas.openxmlformats.org/officeDocument/2006/relationships/oleObject" Target="embeddings/oleObject223.bin"/><Relationship Id="rId504" Type="http://schemas.openxmlformats.org/officeDocument/2006/relationships/header" Target="header9.xml"/><Relationship Id="rId78" Type="http://schemas.openxmlformats.org/officeDocument/2006/relationships/oleObject" Target="embeddings/oleObject21.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43.bin"/><Relationship Id="rId143" Type="http://schemas.openxmlformats.org/officeDocument/2006/relationships/image" Target="media/image68.wmf"/><Relationship Id="rId164" Type="http://schemas.openxmlformats.org/officeDocument/2006/relationships/oleObject" Target="embeddings/oleObject64.bin"/><Relationship Id="rId185" Type="http://schemas.openxmlformats.org/officeDocument/2006/relationships/oleObject" Target="embeddings/oleObject75.bin"/><Relationship Id="rId350" Type="http://schemas.openxmlformats.org/officeDocument/2006/relationships/oleObject" Target="embeddings/oleObject153.bin"/><Relationship Id="rId371" Type="http://schemas.openxmlformats.org/officeDocument/2006/relationships/image" Target="media/image186.wmf"/><Relationship Id="rId406" Type="http://schemas.openxmlformats.org/officeDocument/2006/relationships/oleObject" Target="embeddings/oleObject181.bin"/><Relationship Id="rId9" Type="http://schemas.openxmlformats.org/officeDocument/2006/relationships/header" Target="header1.xml"/><Relationship Id="rId210" Type="http://schemas.openxmlformats.org/officeDocument/2006/relationships/image" Target="media/image101.wmf"/><Relationship Id="rId392" Type="http://schemas.openxmlformats.org/officeDocument/2006/relationships/oleObject" Target="embeddings/oleObject174.bin"/><Relationship Id="rId427" Type="http://schemas.openxmlformats.org/officeDocument/2006/relationships/image" Target="media/image214.wmf"/><Relationship Id="rId448" Type="http://schemas.openxmlformats.org/officeDocument/2006/relationships/oleObject" Target="embeddings/oleObject202.bin"/><Relationship Id="rId469" Type="http://schemas.openxmlformats.org/officeDocument/2006/relationships/image" Target="media/image235.wmf"/><Relationship Id="rId26" Type="http://schemas.openxmlformats.org/officeDocument/2006/relationships/image" Target="media/image4.wmf"/><Relationship Id="rId231" Type="http://schemas.openxmlformats.org/officeDocument/2006/relationships/oleObject" Target="embeddings/oleObject98.bin"/><Relationship Id="rId252" Type="http://schemas.openxmlformats.org/officeDocument/2006/relationships/image" Target="media/image122.wmf"/><Relationship Id="rId273" Type="http://schemas.openxmlformats.org/officeDocument/2006/relationships/image" Target="media/image136.wmf"/><Relationship Id="rId294" Type="http://schemas.openxmlformats.org/officeDocument/2006/relationships/image" Target="media/image147.wmf"/><Relationship Id="rId308" Type="http://schemas.openxmlformats.org/officeDocument/2006/relationships/oleObject" Target="embeddings/oleObject132.bin"/><Relationship Id="rId329" Type="http://schemas.openxmlformats.org/officeDocument/2006/relationships/image" Target="media/image165.wmf"/><Relationship Id="rId480" Type="http://schemas.openxmlformats.org/officeDocument/2006/relationships/oleObject" Target="embeddings/oleObject218.bin"/><Relationship Id="rId47" Type="http://schemas.openxmlformats.org/officeDocument/2006/relationships/image" Target="media/image20.wmf"/><Relationship Id="rId68" Type="http://schemas.openxmlformats.org/officeDocument/2006/relationships/oleObject" Target="embeddings/oleObject16.bin"/><Relationship Id="rId89" Type="http://schemas.openxmlformats.org/officeDocument/2006/relationships/image" Target="media/image41.wmf"/><Relationship Id="rId112" Type="http://schemas.openxmlformats.org/officeDocument/2006/relationships/oleObject" Target="embeddings/oleObject38.bin"/><Relationship Id="rId133" Type="http://schemas.openxmlformats.org/officeDocument/2006/relationships/image" Target="media/image63.wmf"/><Relationship Id="rId154" Type="http://schemas.openxmlformats.org/officeDocument/2006/relationships/oleObject" Target="embeddings/oleObject59.bin"/><Relationship Id="rId175" Type="http://schemas.openxmlformats.org/officeDocument/2006/relationships/oleObject" Target="embeddings/oleObject70.bin"/><Relationship Id="rId340" Type="http://schemas.openxmlformats.org/officeDocument/2006/relationships/oleObject" Target="embeddings/oleObject148.bin"/><Relationship Id="rId361" Type="http://schemas.openxmlformats.org/officeDocument/2006/relationships/image" Target="media/image181.wmf"/><Relationship Id="rId196" Type="http://schemas.openxmlformats.org/officeDocument/2006/relationships/image" Target="media/image94.wmf"/><Relationship Id="rId200" Type="http://schemas.openxmlformats.org/officeDocument/2006/relationships/image" Target="media/image96.wmf"/><Relationship Id="rId382" Type="http://schemas.openxmlformats.org/officeDocument/2006/relationships/oleObject" Target="embeddings/oleObject169.bin"/><Relationship Id="rId417" Type="http://schemas.openxmlformats.org/officeDocument/2006/relationships/image" Target="media/image209.wmf"/><Relationship Id="rId438" Type="http://schemas.openxmlformats.org/officeDocument/2006/relationships/oleObject" Target="embeddings/oleObject197.bin"/><Relationship Id="rId459" Type="http://schemas.openxmlformats.org/officeDocument/2006/relationships/image" Target="media/image230.wmf"/><Relationship Id="rId16" Type="http://schemas.openxmlformats.org/officeDocument/2006/relationships/footer" Target="footer4.xml"/><Relationship Id="rId221" Type="http://schemas.openxmlformats.org/officeDocument/2006/relationships/oleObject" Target="embeddings/oleObject93.bin"/><Relationship Id="rId242" Type="http://schemas.openxmlformats.org/officeDocument/2006/relationships/image" Target="media/image117.wmf"/><Relationship Id="rId263" Type="http://schemas.openxmlformats.org/officeDocument/2006/relationships/image" Target="media/image130.wmf"/><Relationship Id="rId284" Type="http://schemas.openxmlformats.org/officeDocument/2006/relationships/oleObject" Target="embeddings/oleObject121.bin"/><Relationship Id="rId319" Type="http://schemas.openxmlformats.org/officeDocument/2006/relationships/image" Target="media/image160.wmf"/><Relationship Id="rId470" Type="http://schemas.openxmlformats.org/officeDocument/2006/relationships/oleObject" Target="embeddings/oleObject213.bin"/><Relationship Id="rId491" Type="http://schemas.openxmlformats.org/officeDocument/2006/relationships/image" Target="media/image246.wmf"/><Relationship Id="rId505" Type="http://schemas.openxmlformats.org/officeDocument/2006/relationships/footer" Target="footer8.xml"/><Relationship Id="rId37" Type="http://schemas.openxmlformats.org/officeDocument/2006/relationships/image" Target="media/image15.wmf"/><Relationship Id="rId58" Type="http://schemas.openxmlformats.org/officeDocument/2006/relationships/oleObject" Target="embeddings/oleObject11.bin"/><Relationship Id="rId79" Type="http://schemas.openxmlformats.org/officeDocument/2006/relationships/image" Target="media/image36.wmf"/><Relationship Id="rId102" Type="http://schemas.openxmlformats.org/officeDocument/2006/relationships/oleObject" Target="embeddings/oleObject33.bin"/><Relationship Id="rId123" Type="http://schemas.openxmlformats.org/officeDocument/2006/relationships/image" Target="media/image58.wmf"/><Relationship Id="rId144" Type="http://schemas.openxmlformats.org/officeDocument/2006/relationships/oleObject" Target="embeddings/oleObject54.bin"/><Relationship Id="rId330" Type="http://schemas.openxmlformats.org/officeDocument/2006/relationships/oleObject" Target="embeddings/oleObject143.bin"/><Relationship Id="rId90" Type="http://schemas.openxmlformats.org/officeDocument/2006/relationships/oleObject" Target="embeddings/oleObject27.bin"/><Relationship Id="rId165" Type="http://schemas.openxmlformats.org/officeDocument/2006/relationships/image" Target="media/image79.wmf"/><Relationship Id="rId186" Type="http://schemas.openxmlformats.org/officeDocument/2006/relationships/image" Target="media/image89.wmf"/><Relationship Id="rId351" Type="http://schemas.openxmlformats.org/officeDocument/2006/relationships/image" Target="media/image176.wmf"/><Relationship Id="rId372" Type="http://schemas.openxmlformats.org/officeDocument/2006/relationships/oleObject" Target="embeddings/oleObject164.bin"/><Relationship Id="rId393" Type="http://schemas.openxmlformats.org/officeDocument/2006/relationships/image" Target="media/image197.wmf"/><Relationship Id="rId407" Type="http://schemas.openxmlformats.org/officeDocument/2006/relationships/image" Target="media/image204.wmf"/><Relationship Id="rId428" Type="http://schemas.openxmlformats.org/officeDocument/2006/relationships/oleObject" Target="embeddings/oleObject192.bin"/><Relationship Id="rId449" Type="http://schemas.openxmlformats.org/officeDocument/2006/relationships/image" Target="media/image225.wmf"/><Relationship Id="rId211" Type="http://schemas.openxmlformats.org/officeDocument/2006/relationships/oleObject" Target="embeddings/oleObject88.bin"/><Relationship Id="rId232" Type="http://schemas.openxmlformats.org/officeDocument/2006/relationships/image" Target="media/image112.wmf"/><Relationship Id="rId253" Type="http://schemas.openxmlformats.org/officeDocument/2006/relationships/oleObject" Target="embeddings/oleObject109.bin"/><Relationship Id="rId274" Type="http://schemas.openxmlformats.org/officeDocument/2006/relationships/oleObject" Target="embeddings/oleObject116.bin"/><Relationship Id="rId295" Type="http://schemas.openxmlformats.org/officeDocument/2006/relationships/oleObject" Target="embeddings/oleObject126.bin"/><Relationship Id="rId309" Type="http://schemas.openxmlformats.org/officeDocument/2006/relationships/image" Target="media/image155.wmf"/><Relationship Id="rId460" Type="http://schemas.openxmlformats.org/officeDocument/2006/relationships/oleObject" Target="embeddings/oleObject208.bin"/><Relationship Id="rId481" Type="http://schemas.openxmlformats.org/officeDocument/2006/relationships/image" Target="media/image241.wmf"/><Relationship Id="rId27" Type="http://schemas.openxmlformats.org/officeDocument/2006/relationships/image" Target="media/image5.wmf"/><Relationship Id="rId48" Type="http://schemas.openxmlformats.org/officeDocument/2006/relationships/oleObject" Target="embeddings/oleObject6.bin"/><Relationship Id="rId69" Type="http://schemas.openxmlformats.org/officeDocument/2006/relationships/image" Target="media/image31.wmf"/><Relationship Id="rId113" Type="http://schemas.openxmlformats.org/officeDocument/2006/relationships/image" Target="media/image53.wmf"/><Relationship Id="rId134" Type="http://schemas.openxmlformats.org/officeDocument/2006/relationships/oleObject" Target="embeddings/oleObject49.bin"/><Relationship Id="rId320" Type="http://schemas.openxmlformats.org/officeDocument/2006/relationships/oleObject" Target="embeddings/oleObject138.bin"/><Relationship Id="rId80" Type="http://schemas.openxmlformats.org/officeDocument/2006/relationships/oleObject" Target="embeddings/oleObject22.bin"/><Relationship Id="rId155" Type="http://schemas.openxmlformats.org/officeDocument/2006/relationships/image" Target="media/image74.wmf"/><Relationship Id="rId176" Type="http://schemas.openxmlformats.org/officeDocument/2006/relationships/image" Target="media/image84.wmf"/><Relationship Id="rId197" Type="http://schemas.openxmlformats.org/officeDocument/2006/relationships/oleObject" Target="embeddings/oleObject81.bin"/><Relationship Id="rId341" Type="http://schemas.openxmlformats.org/officeDocument/2006/relationships/image" Target="media/image171.wmf"/><Relationship Id="rId362" Type="http://schemas.openxmlformats.org/officeDocument/2006/relationships/oleObject" Target="embeddings/oleObject159.bin"/><Relationship Id="rId383" Type="http://schemas.openxmlformats.org/officeDocument/2006/relationships/image" Target="media/image192.wmf"/><Relationship Id="rId418" Type="http://schemas.openxmlformats.org/officeDocument/2006/relationships/oleObject" Target="embeddings/oleObject187.bin"/><Relationship Id="rId439" Type="http://schemas.openxmlformats.org/officeDocument/2006/relationships/image" Target="media/image220.wmf"/><Relationship Id="rId201" Type="http://schemas.openxmlformats.org/officeDocument/2006/relationships/oleObject" Target="embeddings/oleObject83.bin"/><Relationship Id="rId222" Type="http://schemas.openxmlformats.org/officeDocument/2006/relationships/image" Target="media/image107.wmf"/><Relationship Id="rId243" Type="http://schemas.openxmlformats.org/officeDocument/2006/relationships/oleObject" Target="embeddings/oleObject104.bin"/><Relationship Id="rId264" Type="http://schemas.openxmlformats.org/officeDocument/2006/relationships/oleObject" Target="embeddings/oleObject112.bin"/><Relationship Id="rId285" Type="http://schemas.openxmlformats.org/officeDocument/2006/relationships/image" Target="media/image142.wmf"/><Relationship Id="rId450" Type="http://schemas.openxmlformats.org/officeDocument/2006/relationships/oleObject" Target="embeddings/oleObject203.bin"/><Relationship Id="rId471" Type="http://schemas.openxmlformats.org/officeDocument/2006/relationships/image" Target="media/image236.wmf"/><Relationship Id="rId506" Type="http://schemas.openxmlformats.org/officeDocument/2006/relationships/footer" Target="footer9.xml"/><Relationship Id="rId17" Type="http://schemas.openxmlformats.org/officeDocument/2006/relationships/header" Target="header5.xml"/><Relationship Id="rId38" Type="http://schemas.openxmlformats.org/officeDocument/2006/relationships/oleObject" Target="embeddings/oleObject1.bin"/><Relationship Id="rId59" Type="http://schemas.openxmlformats.org/officeDocument/2006/relationships/image" Target="media/image26.wmf"/><Relationship Id="rId103" Type="http://schemas.openxmlformats.org/officeDocument/2006/relationships/image" Target="media/image48.wmf"/><Relationship Id="rId124" Type="http://schemas.openxmlformats.org/officeDocument/2006/relationships/oleObject" Target="embeddings/oleObject44.bin"/><Relationship Id="rId310" Type="http://schemas.openxmlformats.org/officeDocument/2006/relationships/oleObject" Target="embeddings/oleObject133.bin"/><Relationship Id="rId492" Type="http://schemas.openxmlformats.org/officeDocument/2006/relationships/oleObject" Target="embeddings/oleObject224.bin"/><Relationship Id="rId70" Type="http://schemas.openxmlformats.org/officeDocument/2006/relationships/oleObject" Target="embeddings/oleObject17.bin"/><Relationship Id="rId91" Type="http://schemas.openxmlformats.org/officeDocument/2006/relationships/image" Target="media/image42.wmf"/><Relationship Id="rId145" Type="http://schemas.openxmlformats.org/officeDocument/2006/relationships/image" Target="media/image69.wmf"/><Relationship Id="rId166" Type="http://schemas.openxmlformats.org/officeDocument/2006/relationships/oleObject" Target="embeddings/oleObject65.bin"/><Relationship Id="rId187" Type="http://schemas.openxmlformats.org/officeDocument/2006/relationships/oleObject" Target="embeddings/oleObject76.bin"/><Relationship Id="rId331" Type="http://schemas.openxmlformats.org/officeDocument/2006/relationships/image" Target="media/image166.wmf"/><Relationship Id="rId352" Type="http://schemas.openxmlformats.org/officeDocument/2006/relationships/oleObject" Target="embeddings/oleObject154.bin"/><Relationship Id="rId373" Type="http://schemas.openxmlformats.org/officeDocument/2006/relationships/image" Target="media/image187.wmf"/><Relationship Id="rId394" Type="http://schemas.openxmlformats.org/officeDocument/2006/relationships/oleObject" Target="embeddings/oleObject175.bin"/><Relationship Id="rId408" Type="http://schemas.openxmlformats.org/officeDocument/2006/relationships/oleObject" Target="embeddings/oleObject182.bin"/><Relationship Id="rId429" Type="http://schemas.openxmlformats.org/officeDocument/2006/relationships/image" Target="media/image215.wmf"/><Relationship Id="rId1" Type="http://schemas.openxmlformats.org/officeDocument/2006/relationships/customXml" Target="../customXml/item1.xml"/><Relationship Id="rId212" Type="http://schemas.openxmlformats.org/officeDocument/2006/relationships/image" Target="media/image102.wmf"/><Relationship Id="rId233" Type="http://schemas.openxmlformats.org/officeDocument/2006/relationships/oleObject" Target="embeddings/oleObject99.bin"/><Relationship Id="rId254" Type="http://schemas.openxmlformats.org/officeDocument/2006/relationships/image" Target="media/image123.wmf"/><Relationship Id="rId440" Type="http://schemas.openxmlformats.org/officeDocument/2006/relationships/oleObject" Target="embeddings/oleObject198.bin"/><Relationship Id="rId28" Type="http://schemas.openxmlformats.org/officeDocument/2006/relationships/image" Target="media/image6.wmf"/><Relationship Id="rId49" Type="http://schemas.openxmlformats.org/officeDocument/2006/relationships/image" Target="media/image21.wmf"/><Relationship Id="rId114" Type="http://schemas.openxmlformats.org/officeDocument/2006/relationships/oleObject" Target="embeddings/oleObject39.bin"/><Relationship Id="rId275" Type="http://schemas.openxmlformats.org/officeDocument/2006/relationships/image" Target="media/image137.wmf"/><Relationship Id="rId296" Type="http://schemas.openxmlformats.org/officeDocument/2006/relationships/image" Target="media/image148.emf"/><Relationship Id="rId300" Type="http://schemas.openxmlformats.org/officeDocument/2006/relationships/oleObject" Target="embeddings/oleObject128.bin"/><Relationship Id="rId461" Type="http://schemas.openxmlformats.org/officeDocument/2006/relationships/image" Target="media/image231.wmf"/><Relationship Id="rId482" Type="http://schemas.openxmlformats.org/officeDocument/2006/relationships/oleObject" Target="embeddings/oleObject219.bin"/><Relationship Id="rId60" Type="http://schemas.openxmlformats.org/officeDocument/2006/relationships/oleObject" Target="embeddings/oleObject12.bin"/><Relationship Id="rId81" Type="http://schemas.openxmlformats.org/officeDocument/2006/relationships/image" Target="media/image37.wmf"/><Relationship Id="rId135" Type="http://schemas.openxmlformats.org/officeDocument/2006/relationships/image" Target="media/image64.wmf"/><Relationship Id="rId156" Type="http://schemas.openxmlformats.org/officeDocument/2006/relationships/oleObject" Target="embeddings/oleObject60.bin"/><Relationship Id="rId177" Type="http://schemas.openxmlformats.org/officeDocument/2006/relationships/oleObject" Target="embeddings/oleObject71.bin"/><Relationship Id="rId198" Type="http://schemas.openxmlformats.org/officeDocument/2006/relationships/image" Target="media/image95.wmf"/><Relationship Id="rId321" Type="http://schemas.openxmlformats.org/officeDocument/2006/relationships/image" Target="media/image161.wmf"/><Relationship Id="rId342" Type="http://schemas.openxmlformats.org/officeDocument/2006/relationships/oleObject" Target="embeddings/oleObject149.bin"/><Relationship Id="rId363" Type="http://schemas.openxmlformats.org/officeDocument/2006/relationships/image" Target="media/image182.wmf"/><Relationship Id="rId384" Type="http://schemas.openxmlformats.org/officeDocument/2006/relationships/oleObject" Target="embeddings/oleObject170.bin"/><Relationship Id="rId419" Type="http://schemas.openxmlformats.org/officeDocument/2006/relationships/image" Target="media/image210.wmf"/><Relationship Id="rId202" Type="http://schemas.openxmlformats.org/officeDocument/2006/relationships/image" Target="media/image97.wmf"/><Relationship Id="rId223" Type="http://schemas.openxmlformats.org/officeDocument/2006/relationships/oleObject" Target="embeddings/oleObject94.bin"/><Relationship Id="rId244" Type="http://schemas.openxmlformats.org/officeDocument/2006/relationships/image" Target="media/image118.wmf"/><Relationship Id="rId430" Type="http://schemas.openxmlformats.org/officeDocument/2006/relationships/oleObject" Target="embeddings/oleObject193.bin"/><Relationship Id="rId18" Type="http://schemas.openxmlformats.org/officeDocument/2006/relationships/footer" Target="footer5.xml"/><Relationship Id="rId39" Type="http://schemas.openxmlformats.org/officeDocument/2006/relationships/image" Target="media/image16.wmf"/><Relationship Id="rId265" Type="http://schemas.openxmlformats.org/officeDocument/2006/relationships/image" Target="media/image131.wmf"/><Relationship Id="rId286" Type="http://schemas.openxmlformats.org/officeDocument/2006/relationships/oleObject" Target="embeddings/oleObject122.bin"/><Relationship Id="rId451" Type="http://schemas.openxmlformats.org/officeDocument/2006/relationships/image" Target="media/image226.wmf"/><Relationship Id="rId472" Type="http://schemas.openxmlformats.org/officeDocument/2006/relationships/oleObject" Target="embeddings/oleObject214.bin"/><Relationship Id="rId493" Type="http://schemas.openxmlformats.org/officeDocument/2006/relationships/image" Target="media/image247.wmf"/><Relationship Id="rId507" Type="http://schemas.openxmlformats.org/officeDocument/2006/relationships/fontTable" Target="fontTable.xml"/><Relationship Id="rId50" Type="http://schemas.openxmlformats.org/officeDocument/2006/relationships/oleObject" Target="embeddings/oleObject7.bin"/><Relationship Id="rId104" Type="http://schemas.openxmlformats.org/officeDocument/2006/relationships/oleObject" Target="embeddings/oleObject34.bin"/><Relationship Id="rId125" Type="http://schemas.openxmlformats.org/officeDocument/2006/relationships/image" Target="media/image59.wmf"/><Relationship Id="rId146" Type="http://schemas.openxmlformats.org/officeDocument/2006/relationships/oleObject" Target="embeddings/oleObject55.bin"/><Relationship Id="rId167" Type="http://schemas.openxmlformats.org/officeDocument/2006/relationships/image" Target="media/image80.wmf"/><Relationship Id="rId188" Type="http://schemas.openxmlformats.org/officeDocument/2006/relationships/image" Target="media/image90.wmf"/><Relationship Id="rId311" Type="http://schemas.openxmlformats.org/officeDocument/2006/relationships/image" Target="media/image156.wmf"/><Relationship Id="rId332" Type="http://schemas.openxmlformats.org/officeDocument/2006/relationships/oleObject" Target="embeddings/oleObject144.bin"/><Relationship Id="rId353" Type="http://schemas.openxmlformats.org/officeDocument/2006/relationships/image" Target="media/image177.wmf"/><Relationship Id="rId374" Type="http://schemas.openxmlformats.org/officeDocument/2006/relationships/oleObject" Target="embeddings/oleObject165.bin"/><Relationship Id="rId395" Type="http://schemas.openxmlformats.org/officeDocument/2006/relationships/image" Target="media/image198.wmf"/><Relationship Id="rId409" Type="http://schemas.openxmlformats.org/officeDocument/2006/relationships/image" Target="media/image205.wmf"/><Relationship Id="rId71" Type="http://schemas.openxmlformats.org/officeDocument/2006/relationships/image" Target="media/image32.wmf"/><Relationship Id="rId92" Type="http://schemas.openxmlformats.org/officeDocument/2006/relationships/oleObject" Target="embeddings/oleObject28.bin"/><Relationship Id="rId213" Type="http://schemas.openxmlformats.org/officeDocument/2006/relationships/oleObject" Target="embeddings/oleObject89.bin"/><Relationship Id="rId234" Type="http://schemas.openxmlformats.org/officeDocument/2006/relationships/image" Target="media/image113.wmf"/><Relationship Id="rId420" Type="http://schemas.openxmlformats.org/officeDocument/2006/relationships/oleObject" Target="embeddings/oleObject188.bin"/><Relationship Id="rId2" Type="http://schemas.openxmlformats.org/officeDocument/2006/relationships/numbering" Target="numbering.xml"/><Relationship Id="rId29" Type="http://schemas.openxmlformats.org/officeDocument/2006/relationships/image" Target="media/image7.wmf"/><Relationship Id="rId255" Type="http://schemas.openxmlformats.org/officeDocument/2006/relationships/oleObject" Target="embeddings/oleObject110.bin"/><Relationship Id="rId276" Type="http://schemas.openxmlformats.org/officeDocument/2006/relationships/oleObject" Target="embeddings/oleObject117.bin"/><Relationship Id="rId297" Type="http://schemas.openxmlformats.org/officeDocument/2006/relationships/image" Target="media/image149.wmf"/><Relationship Id="rId441" Type="http://schemas.openxmlformats.org/officeDocument/2006/relationships/image" Target="media/image221.wmf"/><Relationship Id="rId462" Type="http://schemas.openxmlformats.org/officeDocument/2006/relationships/oleObject" Target="embeddings/oleObject209.bin"/><Relationship Id="rId483" Type="http://schemas.openxmlformats.org/officeDocument/2006/relationships/image" Target="media/image242.wmf"/><Relationship Id="rId40" Type="http://schemas.openxmlformats.org/officeDocument/2006/relationships/oleObject" Target="embeddings/oleObject2.bin"/><Relationship Id="rId115" Type="http://schemas.openxmlformats.org/officeDocument/2006/relationships/image" Target="media/image54.wmf"/><Relationship Id="rId136" Type="http://schemas.openxmlformats.org/officeDocument/2006/relationships/oleObject" Target="embeddings/oleObject50.bin"/><Relationship Id="rId157" Type="http://schemas.openxmlformats.org/officeDocument/2006/relationships/image" Target="media/image75.wmf"/><Relationship Id="rId178" Type="http://schemas.openxmlformats.org/officeDocument/2006/relationships/image" Target="media/image85.wmf"/><Relationship Id="rId301" Type="http://schemas.openxmlformats.org/officeDocument/2006/relationships/image" Target="media/image151.wmf"/><Relationship Id="rId322" Type="http://schemas.openxmlformats.org/officeDocument/2006/relationships/oleObject" Target="embeddings/oleObject139.bin"/><Relationship Id="rId343" Type="http://schemas.openxmlformats.org/officeDocument/2006/relationships/image" Target="media/image172.wmf"/><Relationship Id="rId364" Type="http://schemas.openxmlformats.org/officeDocument/2006/relationships/oleObject" Target="embeddings/oleObject160.bin"/><Relationship Id="rId61" Type="http://schemas.openxmlformats.org/officeDocument/2006/relationships/image" Target="media/image27.wmf"/><Relationship Id="rId82" Type="http://schemas.openxmlformats.org/officeDocument/2006/relationships/oleObject" Target="embeddings/oleObject23.bin"/><Relationship Id="rId199" Type="http://schemas.openxmlformats.org/officeDocument/2006/relationships/oleObject" Target="embeddings/oleObject82.bin"/><Relationship Id="rId203" Type="http://schemas.openxmlformats.org/officeDocument/2006/relationships/oleObject" Target="embeddings/oleObject84.bin"/><Relationship Id="rId385" Type="http://schemas.openxmlformats.org/officeDocument/2006/relationships/image" Target="media/image193.wmf"/><Relationship Id="rId19" Type="http://schemas.openxmlformats.org/officeDocument/2006/relationships/header" Target="header6.xml"/><Relationship Id="rId224" Type="http://schemas.openxmlformats.org/officeDocument/2006/relationships/image" Target="media/image108.wmf"/><Relationship Id="rId245" Type="http://schemas.openxmlformats.org/officeDocument/2006/relationships/oleObject" Target="embeddings/oleObject105.bin"/><Relationship Id="rId266" Type="http://schemas.openxmlformats.org/officeDocument/2006/relationships/oleObject" Target="embeddings/oleObject113.bin"/><Relationship Id="rId287" Type="http://schemas.openxmlformats.org/officeDocument/2006/relationships/image" Target="media/image143.emf"/><Relationship Id="rId410" Type="http://schemas.openxmlformats.org/officeDocument/2006/relationships/oleObject" Target="embeddings/oleObject183.bin"/><Relationship Id="rId431" Type="http://schemas.openxmlformats.org/officeDocument/2006/relationships/image" Target="media/image216.wmf"/><Relationship Id="rId452" Type="http://schemas.openxmlformats.org/officeDocument/2006/relationships/oleObject" Target="embeddings/oleObject204.bin"/><Relationship Id="rId473" Type="http://schemas.openxmlformats.org/officeDocument/2006/relationships/image" Target="media/image237.wmf"/><Relationship Id="rId494" Type="http://schemas.openxmlformats.org/officeDocument/2006/relationships/oleObject" Target="embeddings/oleObject225.bin"/><Relationship Id="rId508" Type="http://schemas.openxmlformats.org/officeDocument/2006/relationships/theme" Target="theme/theme1.xml"/><Relationship Id="rId30" Type="http://schemas.openxmlformats.org/officeDocument/2006/relationships/image" Target="media/image8.wmf"/><Relationship Id="rId105" Type="http://schemas.openxmlformats.org/officeDocument/2006/relationships/image" Target="media/image49.wmf"/><Relationship Id="rId126" Type="http://schemas.openxmlformats.org/officeDocument/2006/relationships/oleObject" Target="embeddings/oleObject45.bin"/><Relationship Id="rId147" Type="http://schemas.openxmlformats.org/officeDocument/2006/relationships/image" Target="media/image70.wmf"/><Relationship Id="rId168" Type="http://schemas.openxmlformats.org/officeDocument/2006/relationships/oleObject" Target="embeddings/oleObject66.bin"/><Relationship Id="rId312" Type="http://schemas.openxmlformats.org/officeDocument/2006/relationships/oleObject" Target="embeddings/oleObject134.bin"/><Relationship Id="rId333" Type="http://schemas.openxmlformats.org/officeDocument/2006/relationships/image" Target="media/image167.wmf"/><Relationship Id="rId354" Type="http://schemas.openxmlformats.org/officeDocument/2006/relationships/oleObject" Target="embeddings/oleObject155.bin"/><Relationship Id="rId51" Type="http://schemas.openxmlformats.org/officeDocument/2006/relationships/image" Target="media/image22.wmf"/><Relationship Id="rId72" Type="http://schemas.openxmlformats.org/officeDocument/2006/relationships/oleObject" Target="embeddings/oleObject18.bin"/><Relationship Id="rId93" Type="http://schemas.openxmlformats.org/officeDocument/2006/relationships/image" Target="media/image43.wmf"/><Relationship Id="rId189" Type="http://schemas.openxmlformats.org/officeDocument/2006/relationships/oleObject" Target="embeddings/oleObject77.bin"/><Relationship Id="rId375" Type="http://schemas.openxmlformats.org/officeDocument/2006/relationships/image" Target="media/image188.wmf"/><Relationship Id="rId396" Type="http://schemas.openxmlformats.org/officeDocument/2006/relationships/oleObject" Target="embeddings/oleObject176.bin"/><Relationship Id="rId3" Type="http://schemas.openxmlformats.org/officeDocument/2006/relationships/styles" Target="styles.xml"/><Relationship Id="rId214" Type="http://schemas.openxmlformats.org/officeDocument/2006/relationships/image" Target="media/image103.wmf"/><Relationship Id="rId235" Type="http://schemas.openxmlformats.org/officeDocument/2006/relationships/oleObject" Target="embeddings/oleObject100.bin"/><Relationship Id="rId256" Type="http://schemas.openxmlformats.org/officeDocument/2006/relationships/image" Target="media/image124.wmf"/><Relationship Id="rId277" Type="http://schemas.openxmlformats.org/officeDocument/2006/relationships/image" Target="media/image138.wmf"/><Relationship Id="rId298" Type="http://schemas.openxmlformats.org/officeDocument/2006/relationships/oleObject" Target="embeddings/oleObject127.bin"/><Relationship Id="rId400" Type="http://schemas.openxmlformats.org/officeDocument/2006/relationships/oleObject" Target="embeddings/oleObject178.bin"/><Relationship Id="rId421" Type="http://schemas.openxmlformats.org/officeDocument/2006/relationships/image" Target="media/image211.wmf"/><Relationship Id="rId442" Type="http://schemas.openxmlformats.org/officeDocument/2006/relationships/oleObject" Target="embeddings/oleObject199.bin"/><Relationship Id="rId463" Type="http://schemas.openxmlformats.org/officeDocument/2006/relationships/image" Target="media/image232.wmf"/><Relationship Id="rId484" Type="http://schemas.openxmlformats.org/officeDocument/2006/relationships/oleObject" Target="embeddings/oleObject220.bin"/><Relationship Id="rId116" Type="http://schemas.openxmlformats.org/officeDocument/2006/relationships/oleObject" Target="embeddings/oleObject40.bin"/><Relationship Id="rId137" Type="http://schemas.openxmlformats.org/officeDocument/2006/relationships/image" Target="media/image65.wmf"/><Relationship Id="rId158" Type="http://schemas.openxmlformats.org/officeDocument/2006/relationships/oleObject" Target="embeddings/oleObject61.bin"/><Relationship Id="rId302" Type="http://schemas.openxmlformats.org/officeDocument/2006/relationships/oleObject" Target="embeddings/oleObject129.bin"/><Relationship Id="rId323" Type="http://schemas.openxmlformats.org/officeDocument/2006/relationships/image" Target="media/image162.wmf"/><Relationship Id="rId344" Type="http://schemas.openxmlformats.org/officeDocument/2006/relationships/oleObject" Target="embeddings/oleObject150.bin"/><Relationship Id="rId20" Type="http://schemas.openxmlformats.org/officeDocument/2006/relationships/header" Target="header7.xml"/><Relationship Id="rId41" Type="http://schemas.openxmlformats.org/officeDocument/2006/relationships/image" Target="media/image17.wmf"/><Relationship Id="rId62" Type="http://schemas.openxmlformats.org/officeDocument/2006/relationships/oleObject" Target="embeddings/oleObject13.bin"/><Relationship Id="rId83" Type="http://schemas.openxmlformats.org/officeDocument/2006/relationships/image" Target="media/image38.wmf"/><Relationship Id="rId179" Type="http://schemas.openxmlformats.org/officeDocument/2006/relationships/oleObject" Target="embeddings/oleObject72.bin"/><Relationship Id="rId365" Type="http://schemas.openxmlformats.org/officeDocument/2006/relationships/image" Target="media/image183.wmf"/><Relationship Id="rId386" Type="http://schemas.openxmlformats.org/officeDocument/2006/relationships/oleObject" Target="embeddings/oleObject171.bin"/><Relationship Id="rId190" Type="http://schemas.openxmlformats.org/officeDocument/2006/relationships/image" Target="media/image91.wmf"/><Relationship Id="rId204" Type="http://schemas.openxmlformats.org/officeDocument/2006/relationships/image" Target="media/image98.wmf"/><Relationship Id="rId225" Type="http://schemas.openxmlformats.org/officeDocument/2006/relationships/oleObject" Target="embeddings/oleObject95.bin"/><Relationship Id="rId246" Type="http://schemas.openxmlformats.org/officeDocument/2006/relationships/image" Target="media/image119.wmf"/><Relationship Id="rId267" Type="http://schemas.openxmlformats.org/officeDocument/2006/relationships/image" Target="media/image132.emf"/><Relationship Id="rId288" Type="http://schemas.openxmlformats.org/officeDocument/2006/relationships/image" Target="media/image144.wmf"/><Relationship Id="rId411" Type="http://schemas.openxmlformats.org/officeDocument/2006/relationships/image" Target="media/image206.wmf"/><Relationship Id="rId432" Type="http://schemas.openxmlformats.org/officeDocument/2006/relationships/oleObject" Target="embeddings/oleObject194.bin"/><Relationship Id="rId453" Type="http://schemas.openxmlformats.org/officeDocument/2006/relationships/image" Target="media/image227.wmf"/><Relationship Id="rId474" Type="http://schemas.openxmlformats.org/officeDocument/2006/relationships/oleObject" Target="embeddings/oleObject215.bin"/><Relationship Id="rId106" Type="http://schemas.openxmlformats.org/officeDocument/2006/relationships/oleObject" Target="embeddings/oleObject35.bin"/><Relationship Id="rId127" Type="http://schemas.openxmlformats.org/officeDocument/2006/relationships/image" Target="media/image60.wmf"/><Relationship Id="rId313" Type="http://schemas.openxmlformats.org/officeDocument/2006/relationships/image" Target="media/image157.wmf"/><Relationship Id="rId495" Type="http://schemas.openxmlformats.org/officeDocument/2006/relationships/image" Target="media/image248.wmf"/><Relationship Id="rId10" Type="http://schemas.openxmlformats.org/officeDocument/2006/relationships/footer" Target="footer1.xml"/><Relationship Id="rId31" Type="http://schemas.openxmlformats.org/officeDocument/2006/relationships/image" Target="media/image9.wmf"/><Relationship Id="rId52" Type="http://schemas.openxmlformats.org/officeDocument/2006/relationships/oleObject" Target="embeddings/oleObject8.bin"/><Relationship Id="rId73" Type="http://schemas.openxmlformats.org/officeDocument/2006/relationships/image" Target="media/image33.wmf"/><Relationship Id="rId94" Type="http://schemas.openxmlformats.org/officeDocument/2006/relationships/oleObject" Target="embeddings/oleObject29.bin"/><Relationship Id="rId148" Type="http://schemas.openxmlformats.org/officeDocument/2006/relationships/oleObject" Target="embeddings/oleObject56.bin"/><Relationship Id="rId169" Type="http://schemas.openxmlformats.org/officeDocument/2006/relationships/oleObject" Target="embeddings/oleObject67.bin"/><Relationship Id="rId334" Type="http://schemas.openxmlformats.org/officeDocument/2006/relationships/oleObject" Target="embeddings/oleObject145.bin"/><Relationship Id="rId355" Type="http://schemas.openxmlformats.org/officeDocument/2006/relationships/image" Target="media/image178.wmf"/><Relationship Id="rId376" Type="http://schemas.openxmlformats.org/officeDocument/2006/relationships/oleObject" Target="embeddings/oleObject166.bin"/><Relationship Id="rId397" Type="http://schemas.openxmlformats.org/officeDocument/2006/relationships/image" Target="media/image199.wmf"/><Relationship Id="rId4" Type="http://schemas.microsoft.com/office/2007/relationships/stylesWithEffects" Target="stylesWithEffects.xml"/><Relationship Id="rId180" Type="http://schemas.openxmlformats.org/officeDocument/2006/relationships/image" Target="media/image86.wmf"/><Relationship Id="rId215" Type="http://schemas.openxmlformats.org/officeDocument/2006/relationships/oleObject" Target="embeddings/oleObject90.bin"/><Relationship Id="rId236" Type="http://schemas.openxmlformats.org/officeDocument/2006/relationships/image" Target="media/image114.wmf"/><Relationship Id="rId257" Type="http://schemas.openxmlformats.org/officeDocument/2006/relationships/oleObject" Target="embeddings/oleObject111.bin"/><Relationship Id="rId278" Type="http://schemas.openxmlformats.org/officeDocument/2006/relationships/oleObject" Target="embeddings/oleObject118.bin"/><Relationship Id="rId401" Type="http://schemas.openxmlformats.org/officeDocument/2006/relationships/image" Target="media/image201.wmf"/><Relationship Id="rId422" Type="http://schemas.openxmlformats.org/officeDocument/2006/relationships/oleObject" Target="embeddings/oleObject189.bin"/><Relationship Id="rId443" Type="http://schemas.openxmlformats.org/officeDocument/2006/relationships/image" Target="media/image222.wmf"/><Relationship Id="rId464" Type="http://schemas.openxmlformats.org/officeDocument/2006/relationships/oleObject" Target="embeddings/oleObject210.bin"/><Relationship Id="rId303" Type="http://schemas.openxmlformats.org/officeDocument/2006/relationships/image" Target="media/image152.wmf"/><Relationship Id="rId485" Type="http://schemas.openxmlformats.org/officeDocument/2006/relationships/image" Target="media/image243.wmf"/><Relationship Id="rId42" Type="http://schemas.openxmlformats.org/officeDocument/2006/relationships/oleObject" Target="embeddings/oleObject3.bin"/><Relationship Id="rId84" Type="http://schemas.openxmlformats.org/officeDocument/2006/relationships/oleObject" Target="embeddings/oleObject24.bin"/><Relationship Id="rId138" Type="http://schemas.openxmlformats.org/officeDocument/2006/relationships/oleObject" Target="embeddings/oleObject51.bin"/><Relationship Id="rId345" Type="http://schemas.openxmlformats.org/officeDocument/2006/relationships/image" Target="media/image173.wmf"/><Relationship Id="rId387" Type="http://schemas.openxmlformats.org/officeDocument/2006/relationships/image" Target="media/image194.wmf"/><Relationship Id="rId191" Type="http://schemas.openxmlformats.org/officeDocument/2006/relationships/oleObject" Target="embeddings/oleObject78.bin"/><Relationship Id="rId205" Type="http://schemas.openxmlformats.org/officeDocument/2006/relationships/oleObject" Target="embeddings/oleObject85.bin"/><Relationship Id="rId247" Type="http://schemas.openxmlformats.org/officeDocument/2006/relationships/oleObject" Target="embeddings/oleObject106.bin"/><Relationship Id="rId412" Type="http://schemas.openxmlformats.org/officeDocument/2006/relationships/oleObject" Target="embeddings/oleObject184.bin"/><Relationship Id="rId107" Type="http://schemas.openxmlformats.org/officeDocument/2006/relationships/image" Target="media/image50.wmf"/><Relationship Id="rId289" Type="http://schemas.openxmlformats.org/officeDocument/2006/relationships/oleObject" Target="embeddings/oleObject123.bin"/><Relationship Id="rId454" Type="http://schemas.openxmlformats.org/officeDocument/2006/relationships/oleObject" Target="embeddings/oleObject205.bin"/><Relationship Id="rId496" Type="http://schemas.openxmlformats.org/officeDocument/2006/relationships/oleObject" Target="embeddings/oleObject226.bin"/><Relationship Id="rId11" Type="http://schemas.openxmlformats.org/officeDocument/2006/relationships/header" Target="header2.xml"/><Relationship Id="rId53" Type="http://schemas.openxmlformats.org/officeDocument/2006/relationships/image" Target="media/image23.wmf"/><Relationship Id="rId149" Type="http://schemas.openxmlformats.org/officeDocument/2006/relationships/image" Target="media/image71.wmf"/><Relationship Id="rId314" Type="http://schemas.openxmlformats.org/officeDocument/2006/relationships/oleObject" Target="embeddings/oleObject135.bin"/><Relationship Id="rId356" Type="http://schemas.openxmlformats.org/officeDocument/2006/relationships/oleObject" Target="embeddings/oleObject156.bin"/><Relationship Id="rId398" Type="http://schemas.openxmlformats.org/officeDocument/2006/relationships/oleObject" Target="embeddings/oleObject177.bin"/><Relationship Id="rId95" Type="http://schemas.openxmlformats.org/officeDocument/2006/relationships/image" Target="media/image44.wmf"/><Relationship Id="rId160" Type="http://schemas.openxmlformats.org/officeDocument/2006/relationships/oleObject" Target="embeddings/oleObject62.bin"/><Relationship Id="rId216" Type="http://schemas.openxmlformats.org/officeDocument/2006/relationships/image" Target="media/image104.wmf"/><Relationship Id="rId423" Type="http://schemas.openxmlformats.org/officeDocument/2006/relationships/image" Target="media/image212.wmf"/><Relationship Id="rId258" Type="http://schemas.openxmlformats.org/officeDocument/2006/relationships/image" Target="media/image125.png"/><Relationship Id="rId465" Type="http://schemas.openxmlformats.org/officeDocument/2006/relationships/image" Target="media/image233.wmf"/><Relationship Id="rId22" Type="http://schemas.openxmlformats.org/officeDocument/2006/relationships/footer" Target="footer7.xml"/><Relationship Id="rId64" Type="http://schemas.openxmlformats.org/officeDocument/2006/relationships/oleObject" Target="embeddings/oleObject14.bin"/><Relationship Id="rId118" Type="http://schemas.openxmlformats.org/officeDocument/2006/relationships/oleObject" Target="embeddings/oleObject41.bin"/><Relationship Id="rId325" Type="http://schemas.openxmlformats.org/officeDocument/2006/relationships/image" Target="media/image163.wmf"/><Relationship Id="rId367" Type="http://schemas.openxmlformats.org/officeDocument/2006/relationships/image" Target="media/image184.wmf"/><Relationship Id="rId171" Type="http://schemas.openxmlformats.org/officeDocument/2006/relationships/oleObject" Target="embeddings/oleObject68.bin"/><Relationship Id="rId227" Type="http://schemas.openxmlformats.org/officeDocument/2006/relationships/oleObject" Target="embeddings/oleObject96.bin"/><Relationship Id="rId269" Type="http://schemas.openxmlformats.org/officeDocument/2006/relationships/oleObject" Target="embeddings/oleObject114.bin"/><Relationship Id="rId434" Type="http://schemas.openxmlformats.org/officeDocument/2006/relationships/oleObject" Target="embeddings/oleObject195.bin"/><Relationship Id="rId476" Type="http://schemas.openxmlformats.org/officeDocument/2006/relationships/oleObject" Target="embeddings/oleObject216.bin"/><Relationship Id="rId33" Type="http://schemas.openxmlformats.org/officeDocument/2006/relationships/image" Target="media/image11.emf"/><Relationship Id="rId129" Type="http://schemas.openxmlformats.org/officeDocument/2006/relationships/image" Target="media/image61.wmf"/><Relationship Id="rId280" Type="http://schemas.openxmlformats.org/officeDocument/2006/relationships/oleObject" Target="embeddings/oleObject119.bin"/><Relationship Id="rId336" Type="http://schemas.openxmlformats.org/officeDocument/2006/relationships/oleObject" Target="embeddings/oleObject146.bin"/><Relationship Id="rId501" Type="http://schemas.openxmlformats.org/officeDocument/2006/relationships/image" Target="media/image251.wmf"/><Relationship Id="rId75" Type="http://schemas.openxmlformats.org/officeDocument/2006/relationships/image" Target="media/image34.wmf"/><Relationship Id="rId140" Type="http://schemas.openxmlformats.org/officeDocument/2006/relationships/oleObject" Target="embeddings/oleObject52.bin"/><Relationship Id="rId182" Type="http://schemas.openxmlformats.org/officeDocument/2006/relationships/image" Target="media/image87.wmf"/><Relationship Id="rId378" Type="http://schemas.openxmlformats.org/officeDocument/2006/relationships/oleObject" Target="embeddings/oleObject167.bin"/><Relationship Id="rId403" Type="http://schemas.openxmlformats.org/officeDocument/2006/relationships/image" Target="media/image202.wmf"/><Relationship Id="rId6" Type="http://schemas.openxmlformats.org/officeDocument/2006/relationships/webSettings" Target="webSettings.xml"/><Relationship Id="rId238" Type="http://schemas.openxmlformats.org/officeDocument/2006/relationships/image" Target="media/image115.wmf"/><Relationship Id="rId445" Type="http://schemas.openxmlformats.org/officeDocument/2006/relationships/image" Target="media/image223.wmf"/><Relationship Id="rId487" Type="http://schemas.openxmlformats.org/officeDocument/2006/relationships/image" Target="media/image244.wmf"/><Relationship Id="rId291" Type="http://schemas.openxmlformats.org/officeDocument/2006/relationships/oleObject" Target="embeddings/oleObject124.bin"/><Relationship Id="rId305" Type="http://schemas.openxmlformats.org/officeDocument/2006/relationships/image" Target="media/image153.wmf"/><Relationship Id="rId347" Type="http://schemas.openxmlformats.org/officeDocument/2006/relationships/image" Target="media/image174.wmf"/><Relationship Id="rId44" Type="http://schemas.openxmlformats.org/officeDocument/2006/relationships/oleObject" Target="embeddings/oleObject4.bin"/><Relationship Id="rId86" Type="http://schemas.openxmlformats.org/officeDocument/2006/relationships/oleObject" Target="embeddings/oleObject25.bin"/><Relationship Id="rId151" Type="http://schemas.openxmlformats.org/officeDocument/2006/relationships/image" Target="media/image72.wmf"/><Relationship Id="rId389" Type="http://schemas.openxmlformats.org/officeDocument/2006/relationships/image" Target="media/image195.wmf"/><Relationship Id="rId193" Type="http://schemas.openxmlformats.org/officeDocument/2006/relationships/oleObject" Target="embeddings/oleObject79.bin"/><Relationship Id="rId207" Type="http://schemas.openxmlformats.org/officeDocument/2006/relationships/oleObject" Target="embeddings/oleObject86.bin"/><Relationship Id="rId249" Type="http://schemas.openxmlformats.org/officeDocument/2006/relationships/oleObject" Target="embeddings/oleObject107.bin"/><Relationship Id="rId414" Type="http://schemas.openxmlformats.org/officeDocument/2006/relationships/oleObject" Target="embeddings/oleObject185.bin"/><Relationship Id="rId456" Type="http://schemas.openxmlformats.org/officeDocument/2006/relationships/oleObject" Target="embeddings/oleObject206.bin"/><Relationship Id="rId498" Type="http://schemas.openxmlformats.org/officeDocument/2006/relationships/oleObject" Target="embeddings/oleObject227.bin"/><Relationship Id="rId13" Type="http://schemas.openxmlformats.org/officeDocument/2006/relationships/header" Target="header3.xml"/><Relationship Id="rId109" Type="http://schemas.openxmlformats.org/officeDocument/2006/relationships/image" Target="media/image51.wmf"/><Relationship Id="rId260" Type="http://schemas.openxmlformats.org/officeDocument/2006/relationships/image" Target="media/image127.png"/><Relationship Id="rId316" Type="http://schemas.openxmlformats.org/officeDocument/2006/relationships/oleObject" Target="embeddings/oleObject136.bin"/><Relationship Id="rId55" Type="http://schemas.openxmlformats.org/officeDocument/2006/relationships/image" Target="media/image24.wmf"/><Relationship Id="rId97" Type="http://schemas.openxmlformats.org/officeDocument/2006/relationships/image" Target="media/image45.wmf"/><Relationship Id="rId120" Type="http://schemas.openxmlformats.org/officeDocument/2006/relationships/oleObject" Target="embeddings/oleObject42.bin"/><Relationship Id="rId358" Type="http://schemas.openxmlformats.org/officeDocument/2006/relationships/oleObject" Target="embeddings/oleObject157.bin"/><Relationship Id="rId162" Type="http://schemas.openxmlformats.org/officeDocument/2006/relationships/oleObject" Target="embeddings/oleObject63.bin"/><Relationship Id="rId218" Type="http://schemas.openxmlformats.org/officeDocument/2006/relationships/image" Target="media/image105.wmf"/><Relationship Id="rId425" Type="http://schemas.openxmlformats.org/officeDocument/2006/relationships/image" Target="media/image213.wmf"/><Relationship Id="rId467" Type="http://schemas.openxmlformats.org/officeDocument/2006/relationships/image" Target="media/image234.wmf"/><Relationship Id="rId271" Type="http://schemas.openxmlformats.org/officeDocument/2006/relationships/oleObject" Target="embeddings/oleObject115.bin"/><Relationship Id="rId24" Type="http://schemas.openxmlformats.org/officeDocument/2006/relationships/image" Target="media/image2.emf"/><Relationship Id="rId66" Type="http://schemas.openxmlformats.org/officeDocument/2006/relationships/oleObject" Target="embeddings/oleObject15.bin"/><Relationship Id="rId131" Type="http://schemas.openxmlformats.org/officeDocument/2006/relationships/image" Target="media/image62.wmf"/><Relationship Id="rId327" Type="http://schemas.openxmlformats.org/officeDocument/2006/relationships/image" Target="media/image164.wmf"/><Relationship Id="rId369" Type="http://schemas.openxmlformats.org/officeDocument/2006/relationships/image" Target="media/image185.wmf"/></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s>
</file>

<file path=word/_rels/header3.xml.rels><?xml version="1.0" encoding="UTF-8" standalone="yes"?>
<Relationships xmlns="http://schemas.openxmlformats.org/package/2006/relationships"><Relationship Id="rId1" Type="http://schemas.openxmlformats.org/officeDocument/2006/relationships/image" Target="media/image1.tif"/></Relationships>
</file>

<file path=word/_rels/header4.xml.rels><?xml version="1.0" encoding="UTF-8" standalone="yes"?>
<Relationships xmlns="http://schemas.openxmlformats.org/package/2006/relationships"><Relationship Id="rId1" Type="http://schemas.openxmlformats.org/officeDocument/2006/relationships/image" Target="media/image1.tif"/></Relationships>
</file>

<file path=word/_rels/header6.xml.rels><?xml version="1.0" encoding="UTF-8" standalone="yes"?>
<Relationships xmlns="http://schemas.openxmlformats.org/package/2006/relationships"><Relationship Id="rId1" Type="http://schemas.openxmlformats.org/officeDocument/2006/relationships/image" Target="media/image1.tif"/></Relationships>
</file>

<file path=word/_rels/header7.xml.rels><?xml version="1.0" encoding="UTF-8" standalone="yes"?>
<Relationships xmlns="http://schemas.openxmlformats.org/package/2006/relationships"><Relationship Id="rId1" Type="http://schemas.openxmlformats.org/officeDocument/2006/relationships/image" Target="media/image1.tif"/></Relationships>
</file>

<file path=word/_rels/header8.xml.rels><?xml version="1.0" encoding="UTF-8" standalone="yes"?>
<Relationships xmlns="http://schemas.openxmlformats.org/package/2006/relationships"><Relationship Id="rId1" Type="http://schemas.openxmlformats.org/officeDocument/2006/relationships/image" Target="media/image1.tif"/></Relationships>
</file>

<file path=word/_rels/header9.xml.rels><?xml version="1.0" encoding="UTF-8" standalone="yes"?>
<Relationships xmlns="http://schemas.openxmlformats.org/package/2006/relationships"><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Roe93</b:Tag>
    <b:SourceType>Report</b:SourceType>
    <b:Guid>{049A72FF-B604-494B-8074-541BFD6447AE}</b:Guid>
    <b:Author>
      <b:Author>
        <b:NameList>
          <b:Person>
            <b:Last>Roelvink</b:Last>
            <b:First>J.A.</b:First>
          </b:Person>
        </b:NameList>
      </b:Author>
    </b:Author>
    <b:Title>Surf beat and its effect on cross-shore profiles</b:Title>
    <b:Year>1993</b:Year>
    <b:Publisher>Ph.D. Thesis, Delft University of Technology</b:Publisher>
    <b:RefOrder>2</b:RefOrder>
  </b:Source>
  <b:Source>
    <b:Tag>Hol89</b:Tag>
    <b:SourceType>Report</b:SourceType>
    <b:Guid>{44C0FADA-3C0E-42D6-8675-76C86509B584}</b:Guid>
    <b:Author>
      <b:Author>
        <b:NameList>
          <b:Person>
            <b:Last>Holthuijsen</b:Last>
            <b:First>L</b:First>
          </b:Person>
          <b:Person>
            <b:Last>Booij</b:Last>
            <b:First>N</b:First>
          </b:Person>
          <b:Person>
            <b:Last>Herbers</b:Last>
            <b:First>T</b:First>
          </b:Person>
        </b:NameList>
      </b:Author>
    </b:Author>
    <b:Title>A prediction model for stationary, short-crested waves in shallow water with ambient currents</b:Title>
    <b:Year>1989</b:Year>
    <b:Publisher>Coastal Engineering, 13(1):23-54</b:Publisher>
    <b:RefOrder>1</b:RefOrder>
  </b:Source>
</b:Sources>
</file>

<file path=customXml/itemProps1.xml><?xml version="1.0" encoding="utf-8"?>
<ds:datastoreItem xmlns:ds="http://schemas.openxmlformats.org/officeDocument/2006/customXml" ds:itemID="{877A7044-5BE0-4160-939F-3B82E2A24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Template>
  <TotalTime>505</TotalTime>
  <Pages>128</Pages>
  <Words>35245</Words>
  <Characters>242743</Characters>
  <Application>Microsoft Office Word</Application>
  <DocSecurity>0</DocSecurity>
  <Lines>2022</Lines>
  <Paragraphs>554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XBeach Manual</vt:lpstr>
      <vt:lpstr/>
    </vt:vector>
  </TitlesOfParts>
  <Company>Deltares</Company>
  <LinksUpToDate>false</LinksUpToDate>
  <CharactersWithSpaces>277434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XBeach Manual</dc:title>
  <dc:creator>Kees Nederhoff</dc:creator>
  <dc:description>This document has been made using WhiteOffice version 2014.1.4</dc:description>
  <cp:lastModifiedBy>Arnold van Rooijen</cp:lastModifiedBy>
  <cp:revision>52</cp:revision>
  <cp:lastPrinted>2007-12-31T13:24:00Z</cp:lastPrinted>
  <dcterms:created xsi:type="dcterms:W3CDTF">2015-02-25T17:21:00Z</dcterms:created>
  <dcterms:modified xsi:type="dcterms:W3CDTF">2015-03-05T11:22:00Z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2015-01-26T23:00:00Z</vt:filetime>
  </property>
  <property fmtid="{D5CDD505-2E9C-101B-9397-08002B2CF9AE}" pid="4" name="_AanmaakGebruiker">
    <vt:lpwstr>nederhof</vt:lpwstr>
  </property>
  <property fmtid="{D5CDD505-2E9C-101B-9397-08002B2CF9AE}" pid="5" name="_Versie">
    <vt:lpwstr>2014.1.4</vt:lpwstr>
  </property>
  <property fmtid="{D5CDD505-2E9C-101B-9397-08002B2CF9AE}" pid="6" name="Aan">
    <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
  </property>
  <property fmtid="{D5CDD505-2E9C-101B-9397-08002B2CF9AE}" pid="11" name="Bedrijf">
    <vt:lpwstr>Deltares</vt:lpwstr>
  </property>
  <property fmtid="{D5CDD505-2E9C-101B-9397-08002B2CF9AE}" pid="12" name="Classificatie">
    <vt:lpwstr>none</vt:lpwstr>
  </property>
  <property fmtid="{D5CDD505-2E9C-101B-9397-08002B2CF9AE}" pid="13" name="ClassificatieIndex">
    <vt:lpwstr>0</vt:lpwstr>
  </property>
  <property fmtid="{D5CDD505-2E9C-101B-9397-08002B2CF9AE}" pid="14" name="ClassificatieTekst">
    <vt:lpwstr/>
  </property>
  <property fmtid="{D5CDD505-2E9C-101B-9397-08002B2CF9AE}" pid="15" name="Datum">
    <vt:filetime>2015-01-26T23:00:00Z</vt:filetime>
  </property>
  <property fmtid="{D5CDD505-2E9C-101B-9397-08002B2CF9AE}" pid="16" name="DatumRefOpgehaald">
    <vt:lpwstr/>
  </property>
  <property fmtid="{D5CDD505-2E9C-101B-9397-08002B2CF9AE}" pid="17" name="DocID">
    <vt:lpwstr/>
  </property>
  <property fmtid="{D5CDD505-2E9C-101B-9397-08002B2CF9AE}" pid="18" name="DocPubliceerStatus">
    <vt:lpwstr>0</vt:lpwstr>
  </property>
  <property fmtid="{D5CDD505-2E9C-101B-9397-08002B2CF9AE}" pid="19" name="DocRegFileName">
    <vt:lpwstr/>
  </property>
  <property fmtid="{D5CDD505-2E9C-101B-9397-08002B2CF9AE}" pid="20" name="DocRootDocID">
    <vt:lpwstr/>
  </property>
  <property fmtid="{D5CDD505-2E9C-101B-9397-08002B2CF9AE}" pid="21" name="EigenKenmerk">
    <vt:lpwstr/>
  </property>
  <property fmtid="{D5CDD505-2E9C-101B-9397-08002B2CF9AE}" pid="22" name="Expiratie">
    <vt:lpwstr>0</vt:lpwstr>
  </property>
  <property fmtid="{D5CDD505-2E9C-101B-9397-08002B2CF9AE}" pid="23" name="Geadresseerde">
    <vt:lpwstr/>
  </property>
  <property fmtid="{D5CDD505-2E9C-101B-9397-08002B2CF9AE}" pid="24" name="InclBijlage">
    <vt:lpwstr>ja</vt:lpwstr>
  </property>
  <property fmtid="{D5CDD505-2E9C-101B-9397-08002B2CF9AE}" pid="25" name="Initialen">
    <vt:lpwstr>0</vt:lpwstr>
  </property>
  <property fmtid="{D5CDD505-2E9C-101B-9397-08002B2CF9AE}" pid="26" name="Intern">
    <vt:lpwstr/>
  </property>
  <property fmtid="{D5CDD505-2E9C-101B-9397-08002B2CF9AE}" pid="27" name="Keywords">
    <vt:lpwstr/>
  </property>
  <property fmtid="{D5CDD505-2E9C-101B-9397-08002B2CF9AE}" pid="28" name="Land">
    <vt:lpwstr/>
  </property>
  <property fmtid="{D5CDD505-2E9C-101B-9397-08002B2CF9AE}" pid="29" name="Onderwerp">
    <vt:lpwstr>XBeach Manual</vt:lpwstr>
  </property>
  <property fmtid="{D5CDD505-2E9C-101B-9397-08002B2CF9AE}" pid="30" name="PcPlaats">
    <vt:lpwstr/>
  </property>
  <property fmtid="{D5CDD505-2E9C-101B-9397-08002B2CF9AE}" pid="31" name="Persoon">
    <vt:lpwstr/>
  </property>
  <property fmtid="{D5CDD505-2E9C-101B-9397-08002B2CF9AE}" pid="32" name="Postbus">
    <vt:lpwstr/>
  </property>
  <property fmtid="{D5CDD505-2E9C-101B-9397-08002B2CF9AE}" pid="33" name="Project">
    <vt:lpwstr/>
  </property>
  <property fmtid="{D5CDD505-2E9C-101B-9397-08002B2CF9AE}" pid="34" name="ProjNaam">
    <vt:lpwstr/>
  </property>
  <property fmtid="{D5CDD505-2E9C-101B-9397-08002B2CF9AE}" pid="35" name="ProjNr">
    <vt:lpwstr/>
  </property>
  <property fmtid="{D5CDD505-2E9C-101B-9397-08002B2CF9AE}" pid="36" name="Referentie">
    <vt:lpwstr/>
  </property>
  <property fmtid="{D5CDD505-2E9C-101B-9397-08002B2CF9AE}" pid="37" name="ReferentieGegenereerd">
    <vt:lpwstr/>
  </property>
  <property fmtid="{D5CDD505-2E9C-101B-9397-08002B2CF9AE}" pid="38" name="Relatie">
    <vt:lpwstr/>
  </property>
  <property fmtid="{D5CDD505-2E9C-101B-9397-08002B2CF9AE}" pid="39" name="Rubricering">
    <vt:lpwstr/>
  </property>
  <property fmtid="{D5CDD505-2E9C-101B-9397-08002B2CF9AE}" pid="40" name="Sjabloon">
    <vt:lpwstr>Rapport</vt:lpwstr>
  </property>
  <property fmtid="{D5CDD505-2E9C-101B-9397-08002B2CF9AE}" pid="41" name="SjabloonType">
    <vt:lpwstr>RAPPORT</vt:lpwstr>
  </property>
  <property fmtid="{D5CDD505-2E9C-101B-9397-08002B2CF9AE}" pid="42" name="Status">
    <vt:lpwstr/>
  </property>
  <property fmtid="{D5CDD505-2E9C-101B-9397-08002B2CF9AE}" pid="43" name="Status_Disclamer">
    <vt:lpwstr>This is a draft report, intended for discussion purposes only. No part of this report may be relied upon by either principals or third parties.</vt:lpwstr>
  </property>
  <property fmtid="{D5CDD505-2E9C-101B-9397-08002B2CF9AE}" pid="44" name="SubTitel">
    <vt:lpwstr/>
  </property>
  <property fmtid="{D5CDD505-2E9C-101B-9397-08002B2CF9AE}" pid="45" name="Taal">
    <vt:lpwstr>EN</vt:lpwstr>
  </property>
  <property fmtid="{D5CDD505-2E9C-101B-9397-08002B2CF9AE}" pid="46" name="Tav">
    <vt:lpwstr/>
  </property>
  <property fmtid="{D5CDD505-2E9C-101B-9397-08002B2CF9AE}" pid="47" name="UwReferentie">
    <vt:lpwstr/>
  </property>
  <property fmtid="{D5CDD505-2E9C-101B-9397-08002B2CF9AE}" pid="48" name="VergPlaats">
    <vt:lpwstr/>
  </property>
  <property fmtid="{D5CDD505-2E9C-101B-9397-08002B2CF9AE}" pid="49" name="VergTijd">
    <vt:lpwstr/>
  </property>
  <property fmtid="{D5CDD505-2E9C-101B-9397-08002B2CF9AE}" pid="50" name="Versienummer">
    <vt:lpwstr/>
  </property>
  <property fmtid="{D5CDD505-2E9C-101B-9397-08002B2CF9AE}" pid="51" name="Vestiging">
    <vt:lpwstr>Delft-Boussinesqweg 1</vt:lpwstr>
  </property>
  <property fmtid="{D5CDD505-2E9C-101B-9397-08002B2CF9AE}" pid="52" name="Voornaam">
    <vt:lpwstr/>
  </property>
  <property fmtid="{D5CDD505-2E9C-101B-9397-08002B2CF9AE}" pid="53" name="MTWinEqns">
    <vt:bool>true</vt:bool>
  </property>
  <property fmtid="{D5CDD505-2E9C-101B-9397-08002B2CF9AE}" pid="54" name="MTEquationNumber2">
    <vt:lpwstr>(#S1.#E1)</vt:lpwstr>
  </property>
  <property fmtid="{D5CDD505-2E9C-101B-9397-08002B2CF9AE}" pid="55" name="MTEquationSection">
    <vt:lpwstr>1</vt:lpwstr>
  </property>
</Properties>
</file>
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4E3001" w14:textId="77777777" w:rsidR="001A0293" w:rsidRPr="00752797" w:rsidRDefault="001A0293" w:rsidP="002603CC">
      <w:pPr>
        <w:rPr>
          <w:lang w:val="en-US"/>
        </w:rPr>
        <w:sectPr w:rsidR="001A0293" w:rsidRPr="00752797" w:rsidSect="003363CC">
          <w:headerReference w:type="default" r:id="rId9"/>
          <w:footerReference w:type="default" r:id="rId10"/>
          <w:headerReference w:type="first" r:id="rId11"/>
          <w:footerReference w:type="first" r:id="rId12"/>
          <w:type w:val="oddPage"/>
          <w:pgSz w:w="11906" w:h="16838" w:code="9"/>
          <w:pgMar w:top="2552" w:right="1094" w:bottom="1077" w:left="2098" w:header="822" w:footer="198" w:gutter="0"/>
          <w:paperSrc w:first="1" w:other="1"/>
          <w:cols w:space="708"/>
          <w:docGrid w:linePitch="360"/>
        </w:sectPr>
      </w:pPr>
    </w:p>
    <w:p w14:paraId="7F945034" w14:textId="77777777" w:rsidR="000C5FE2" w:rsidRPr="00752797" w:rsidRDefault="000C5FE2" w:rsidP="002603CC">
      <w:pPr>
        <w:pStyle w:val="Huisstijl-Kopje"/>
        <w:rPr>
          <w:noProof w:val="0"/>
          <w:lang w:val="en-US"/>
        </w:rPr>
      </w:pPr>
      <w:r w:rsidRPr="00752797">
        <w:rPr>
          <w:noProof w:val="0"/>
          <w:lang w:val="en-US"/>
        </w:rPr>
        <w:lastRenderedPageBreak/>
        <w:t>Keywords</w:t>
      </w:r>
    </w:p>
    <w:p w14:paraId="63906A76" w14:textId="67813C95" w:rsidR="000C5FE2" w:rsidRDefault="00B143B0" w:rsidP="002603CC">
      <w:pPr>
        <w:rPr>
          <w:lang w:val="en-US"/>
        </w:rPr>
      </w:pPr>
      <w:r w:rsidRPr="00B143B0">
        <w:rPr>
          <w:lang w:val="en-US"/>
        </w:rPr>
        <w:t>Hydrodynamic</w:t>
      </w:r>
      <w:r w:rsidR="002112DF">
        <w:rPr>
          <w:lang w:val="en-US"/>
        </w:rPr>
        <w:t>s</w:t>
      </w:r>
      <w:r w:rsidRPr="00B143B0">
        <w:rPr>
          <w:lang w:val="en-US"/>
        </w:rPr>
        <w:t>, infragravity waves, run-up, overtopping, hydrostatic, surfbeat, non-hydrostatic, morphodynamic</w:t>
      </w:r>
      <w:r w:rsidR="002112DF">
        <w:rPr>
          <w:lang w:val="en-US"/>
        </w:rPr>
        <w:t>s</w:t>
      </w:r>
      <w:r w:rsidRPr="00B143B0">
        <w:rPr>
          <w:lang w:val="en-US"/>
        </w:rPr>
        <w:t>, dune erosion, overwash, breaching, coral reefs, vegetation, ships</w:t>
      </w:r>
    </w:p>
    <w:p w14:paraId="2E6D1D69" w14:textId="77777777" w:rsidR="00B143B0" w:rsidRDefault="00B143B0" w:rsidP="00B143B0">
      <w:pPr>
        <w:rPr>
          <w:lang w:val="en-US"/>
        </w:rPr>
      </w:pPr>
    </w:p>
    <w:p w14:paraId="2ABF1649" w14:textId="77777777" w:rsidR="0070697E" w:rsidRPr="00752797" w:rsidRDefault="0070697E" w:rsidP="00B143B0">
      <w:pPr>
        <w:rPr>
          <w:lang w:val="en-US"/>
        </w:rPr>
      </w:pPr>
    </w:p>
    <w:p w14:paraId="2B0E0C07" w14:textId="326AAFB9" w:rsidR="00B143B0" w:rsidRPr="00752797" w:rsidRDefault="00B143B0" w:rsidP="00B143B0">
      <w:pPr>
        <w:pStyle w:val="Huisstijl-Kopje"/>
        <w:rPr>
          <w:noProof w:val="0"/>
          <w:lang w:val="en-US"/>
        </w:rPr>
      </w:pPr>
      <w:r>
        <w:rPr>
          <w:noProof w:val="0"/>
          <w:lang w:val="en-US"/>
        </w:rPr>
        <w:t>Organizations</w:t>
      </w:r>
    </w:p>
    <w:p w14:paraId="54F03BF0" w14:textId="56327EB4" w:rsidR="00B143B0" w:rsidRDefault="00B143B0" w:rsidP="00B143B0">
      <w:pPr>
        <w:rPr>
          <w:lang w:val="en-US"/>
        </w:rPr>
      </w:pPr>
      <w:r>
        <w:rPr>
          <w:lang w:val="en-US"/>
        </w:rPr>
        <w:t>Deltares, UNESCO-IHE Institute of Water Education and</w:t>
      </w:r>
      <w:r w:rsidR="002112DF">
        <w:rPr>
          <w:lang w:val="en-US"/>
        </w:rPr>
        <w:t xml:space="preserve"> Delft University of Technology</w:t>
      </w:r>
    </w:p>
    <w:p w14:paraId="41E42320" w14:textId="77777777" w:rsidR="00B143B0" w:rsidRDefault="00B143B0" w:rsidP="002603CC">
      <w:pPr>
        <w:rPr>
          <w:lang w:val="en-US"/>
        </w:rPr>
      </w:pPr>
    </w:p>
    <w:p w14:paraId="7FC6AD9B" w14:textId="77777777" w:rsidR="0070697E" w:rsidRPr="00752797" w:rsidRDefault="0070697E" w:rsidP="002603CC">
      <w:pPr>
        <w:rPr>
          <w:lang w:val="en-US"/>
        </w:rPr>
      </w:pPr>
    </w:p>
    <w:p w14:paraId="7852A4CB" w14:textId="54C169C5" w:rsidR="00B143B0" w:rsidRPr="000D1A07" w:rsidRDefault="00B143B0" w:rsidP="00B143B0">
      <w:pPr>
        <w:pStyle w:val="Huisstijl-Kopje"/>
        <w:rPr>
          <w:noProof w:val="0"/>
          <w:lang w:val="nl-NL"/>
        </w:rPr>
      </w:pPr>
      <w:r w:rsidRPr="000D1A07">
        <w:rPr>
          <w:noProof w:val="0"/>
          <w:lang w:val="nl-NL"/>
        </w:rPr>
        <w:t>Authors</w:t>
      </w:r>
    </w:p>
    <w:p w14:paraId="1588F8C2" w14:textId="6EB3BDAF" w:rsidR="00B143B0" w:rsidRPr="004778BC" w:rsidRDefault="00B143B0" w:rsidP="00B143B0">
      <w:pPr>
        <w:rPr>
          <w:lang w:val="nl-NL"/>
        </w:rPr>
      </w:pPr>
      <w:r w:rsidRPr="004778BC">
        <w:rPr>
          <w:lang w:val="nl-NL"/>
        </w:rPr>
        <w:t>Dano Roelvink, Ap van Dongeren, Robert McCall, Bas Hoonhout, Arnold van Rooijen, Pieter van Geer, Lodewijk de Vet,</w:t>
      </w:r>
      <w:r w:rsidR="002112DF" w:rsidRPr="004778BC">
        <w:rPr>
          <w:lang w:val="nl-NL"/>
        </w:rPr>
        <w:t xml:space="preserve"> Kees Nederhoff </w:t>
      </w:r>
    </w:p>
    <w:p w14:paraId="625DE336" w14:textId="77777777" w:rsidR="000C5FE2" w:rsidRPr="004778BC" w:rsidRDefault="000C5FE2" w:rsidP="002603CC">
      <w:pPr>
        <w:rPr>
          <w:lang w:val="nl-NL"/>
        </w:rPr>
      </w:pPr>
    </w:p>
    <w:p w14:paraId="409CCE7D" w14:textId="7911944A" w:rsidR="00B143B0" w:rsidRPr="004778BC" w:rsidRDefault="00B143B0" w:rsidP="002603CC">
      <w:pPr>
        <w:rPr>
          <w:lang w:val="nl-NL"/>
        </w:rPr>
      </w:pPr>
    </w:p>
    <w:tbl>
      <w:tblPr>
        <w:tblW w:w="8420" w:type="dxa"/>
        <w:tblLayout w:type="fixed"/>
        <w:tblCellMar>
          <w:left w:w="0" w:type="dxa"/>
          <w:right w:w="0" w:type="dxa"/>
        </w:tblCellMar>
        <w:tblLook w:val="0000" w:firstRow="0" w:lastRow="0" w:firstColumn="0" w:lastColumn="0" w:noHBand="0" w:noVBand="0"/>
      </w:tblPr>
      <w:tblGrid>
        <w:gridCol w:w="8420"/>
      </w:tblGrid>
      <w:tr w:rsidR="000C5FE2" w:rsidRPr="00752797" w14:paraId="72EF98FB" w14:textId="77777777" w:rsidTr="008E05D9">
        <w:tc>
          <w:tcPr>
            <w:tcW w:w="8420" w:type="dxa"/>
          </w:tcPr>
          <w:p w14:paraId="2B10119A" w14:textId="77777777" w:rsidR="0070697E" w:rsidRPr="003238DE" w:rsidRDefault="00DE36A3" w:rsidP="002603CC">
            <w:pPr>
              <w:pStyle w:val="Huisstijl-Kopje"/>
              <w:rPr>
                <w:noProof w:val="0"/>
              </w:rPr>
            </w:pPr>
            <w:bookmarkStart w:id="12" w:name="bmStatus" w:colFirst="0" w:colLast="0"/>
            <w:r w:rsidRPr="003238DE">
              <w:rPr>
                <w:noProof w:val="0"/>
              </w:rPr>
              <w:t>Summary</w:t>
            </w:r>
          </w:p>
          <w:p w14:paraId="23ADCF71" w14:textId="65F77702" w:rsidR="0070697E" w:rsidRPr="00393948" w:rsidRDefault="000D1A07" w:rsidP="00F51F66">
            <w:r w:rsidRPr="00393948">
              <w:t xml:space="preserve">XBeach is an open-source numerical model which originally was developed to simulate hydrodynamic and morphodynamic processes and impacts on sandy coasts with a domain size of kilometers and on the time scale of storms. Since then, the model has been applied to other types of coasts and purposes. This reference guide provides an overview of the model formulations and many functionalities, options and parameters in the model. This manual applies to XBeach version 1.22 (revision 4567) also known as the ‘Kingsday’ release. </w:t>
            </w:r>
          </w:p>
          <w:p w14:paraId="5DFBDB85" w14:textId="49622B01" w:rsidR="0070697E" w:rsidRPr="000D1A07" w:rsidRDefault="0070697E" w:rsidP="002603CC">
            <w:pPr>
              <w:pStyle w:val="Huisstijl-Kopje"/>
              <w:rPr>
                <w:noProof w:val="0"/>
              </w:rPr>
            </w:pPr>
          </w:p>
          <w:p w14:paraId="2221635F" w14:textId="1B67BA62" w:rsidR="0070697E" w:rsidRPr="000D1A07" w:rsidRDefault="0070697E" w:rsidP="002603CC">
            <w:pPr>
              <w:pStyle w:val="Huisstijl-Kopje"/>
              <w:rPr>
                <w:noProof w:val="0"/>
              </w:rPr>
            </w:pPr>
          </w:p>
          <w:tbl>
            <w:tblPr>
              <w:tblW w:w="0" w:type="auto"/>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737"/>
              <w:gridCol w:w="964"/>
              <w:gridCol w:w="1531"/>
              <w:gridCol w:w="680"/>
              <w:gridCol w:w="1531"/>
              <w:gridCol w:w="680"/>
              <w:gridCol w:w="1531"/>
              <w:gridCol w:w="680"/>
            </w:tblGrid>
            <w:tr w:rsidR="00DE36A3" w14:paraId="4C139947" w14:textId="77777777" w:rsidTr="003238DE">
              <w:tc>
                <w:tcPr>
                  <w:tcW w:w="737" w:type="dxa"/>
                  <w:tcBorders>
                    <w:top w:val="single" w:sz="4" w:space="0" w:color="auto"/>
                    <w:left w:val="nil"/>
                    <w:bottom w:val="single" w:sz="4" w:space="0" w:color="auto"/>
                    <w:right w:val="nil"/>
                  </w:tcBorders>
                  <w:shd w:val="clear" w:color="auto" w:fill="D9D9D9"/>
                </w:tcPr>
                <w:p w14:paraId="19D525D4" w14:textId="77777777" w:rsidR="00DE36A3" w:rsidRDefault="00DE36A3" w:rsidP="003238DE">
                  <w:pPr>
                    <w:pStyle w:val="Huisstijl-Kopje"/>
                  </w:pPr>
                  <w:bookmarkStart w:id="13" w:name="tblVersie"/>
                  <w:r>
                    <w:t>Version</w:t>
                  </w:r>
                </w:p>
              </w:tc>
              <w:tc>
                <w:tcPr>
                  <w:tcW w:w="964" w:type="dxa"/>
                  <w:tcBorders>
                    <w:top w:val="single" w:sz="4" w:space="0" w:color="auto"/>
                    <w:left w:val="nil"/>
                    <w:bottom w:val="single" w:sz="4" w:space="0" w:color="auto"/>
                    <w:right w:val="nil"/>
                  </w:tcBorders>
                  <w:shd w:val="clear" w:color="auto" w:fill="D9D9D9"/>
                </w:tcPr>
                <w:p w14:paraId="2118E719" w14:textId="77777777" w:rsidR="00DE36A3" w:rsidRDefault="00DE36A3" w:rsidP="003238DE">
                  <w:pPr>
                    <w:pStyle w:val="Huisstijl-Kopje"/>
                  </w:pPr>
                  <w:r>
                    <w:t>Date</w:t>
                  </w:r>
                </w:p>
              </w:tc>
              <w:tc>
                <w:tcPr>
                  <w:tcW w:w="1531" w:type="dxa"/>
                  <w:tcBorders>
                    <w:top w:val="single" w:sz="4" w:space="0" w:color="auto"/>
                    <w:left w:val="nil"/>
                    <w:bottom w:val="single" w:sz="4" w:space="0" w:color="auto"/>
                    <w:right w:val="nil"/>
                  </w:tcBorders>
                  <w:shd w:val="clear" w:color="auto" w:fill="D9D9D9"/>
                </w:tcPr>
                <w:p w14:paraId="53665C95" w14:textId="77777777" w:rsidR="00DE36A3" w:rsidRDefault="00DE36A3" w:rsidP="003238DE">
                  <w:pPr>
                    <w:pStyle w:val="Huisstijl-Kopje"/>
                  </w:pPr>
                  <w:r>
                    <w:t>Author</w:t>
                  </w:r>
                </w:p>
              </w:tc>
              <w:tc>
                <w:tcPr>
                  <w:tcW w:w="680" w:type="dxa"/>
                  <w:tcBorders>
                    <w:top w:val="single" w:sz="4" w:space="0" w:color="auto"/>
                    <w:left w:val="nil"/>
                    <w:bottom w:val="single" w:sz="4" w:space="0" w:color="auto"/>
                    <w:right w:val="nil"/>
                  </w:tcBorders>
                  <w:shd w:val="clear" w:color="auto" w:fill="D9D9D9"/>
                </w:tcPr>
                <w:p w14:paraId="18FAAA4E" w14:textId="77777777" w:rsidR="00DE36A3" w:rsidRDefault="00DE36A3" w:rsidP="003238DE">
                  <w:pPr>
                    <w:pStyle w:val="Huisstijl-Kopje"/>
                  </w:pPr>
                  <w:r>
                    <w:t>Initials</w:t>
                  </w:r>
                </w:p>
              </w:tc>
              <w:tc>
                <w:tcPr>
                  <w:tcW w:w="1531" w:type="dxa"/>
                  <w:tcBorders>
                    <w:top w:val="single" w:sz="4" w:space="0" w:color="auto"/>
                    <w:left w:val="nil"/>
                    <w:bottom w:val="single" w:sz="4" w:space="0" w:color="auto"/>
                    <w:right w:val="nil"/>
                  </w:tcBorders>
                  <w:shd w:val="clear" w:color="auto" w:fill="D9D9D9"/>
                </w:tcPr>
                <w:p w14:paraId="63643492" w14:textId="77777777" w:rsidR="00DE36A3" w:rsidRDefault="00DE36A3" w:rsidP="003238DE">
                  <w:pPr>
                    <w:pStyle w:val="Huisstijl-Kopje"/>
                  </w:pPr>
                  <w:r>
                    <w:t>Review</w:t>
                  </w:r>
                </w:p>
              </w:tc>
              <w:tc>
                <w:tcPr>
                  <w:tcW w:w="680" w:type="dxa"/>
                  <w:tcBorders>
                    <w:top w:val="single" w:sz="4" w:space="0" w:color="auto"/>
                    <w:left w:val="nil"/>
                    <w:bottom w:val="single" w:sz="4" w:space="0" w:color="auto"/>
                    <w:right w:val="nil"/>
                  </w:tcBorders>
                  <w:shd w:val="clear" w:color="auto" w:fill="D9D9D9"/>
                </w:tcPr>
                <w:p w14:paraId="1641B4C3" w14:textId="77777777" w:rsidR="00DE36A3" w:rsidRDefault="00DE36A3" w:rsidP="003238DE">
                  <w:pPr>
                    <w:pStyle w:val="Huisstijl-Kopje"/>
                  </w:pPr>
                  <w:r>
                    <w:t>Initials</w:t>
                  </w:r>
                </w:p>
              </w:tc>
              <w:tc>
                <w:tcPr>
                  <w:tcW w:w="1531" w:type="dxa"/>
                  <w:tcBorders>
                    <w:top w:val="single" w:sz="4" w:space="0" w:color="auto"/>
                    <w:left w:val="nil"/>
                    <w:bottom w:val="single" w:sz="4" w:space="0" w:color="auto"/>
                    <w:right w:val="nil"/>
                  </w:tcBorders>
                  <w:shd w:val="clear" w:color="auto" w:fill="D9D9D9"/>
                </w:tcPr>
                <w:p w14:paraId="71C049A5" w14:textId="77777777" w:rsidR="00DE36A3" w:rsidRDefault="00DE36A3" w:rsidP="003238DE">
                  <w:pPr>
                    <w:pStyle w:val="Huisstijl-Kopje"/>
                  </w:pPr>
                  <w:r>
                    <w:t>Approval</w:t>
                  </w:r>
                </w:p>
              </w:tc>
              <w:tc>
                <w:tcPr>
                  <w:tcW w:w="680" w:type="dxa"/>
                  <w:tcBorders>
                    <w:top w:val="single" w:sz="4" w:space="0" w:color="auto"/>
                    <w:left w:val="nil"/>
                    <w:bottom w:val="single" w:sz="4" w:space="0" w:color="auto"/>
                    <w:right w:val="nil"/>
                  </w:tcBorders>
                  <w:shd w:val="clear" w:color="auto" w:fill="D9D9D9"/>
                </w:tcPr>
                <w:p w14:paraId="78D6309B" w14:textId="77777777" w:rsidR="00DE36A3" w:rsidRDefault="00DE36A3" w:rsidP="003238DE">
                  <w:pPr>
                    <w:pStyle w:val="Huisstijl-Kopje"/>
                  </w:pPr>
                  <w:r>
                    <w:t>Initials</w:t>
                  </w:r>
                </w:p>
              </w:tc>
            </w:tr>
            <w:tr w:rsidR="00DE36A3" w14:paraId="42BA8F18" w14:textId="77777777" w:rsidTr="003238DE">
              <w:tc>
                <w:tcPr>
                  <w:tcW w:w="737" w:type="dxa"/>
                  <w:tcBorders>
                    <w:top w:val="single" w:sz="4" w:space="0" w:color="auto"/>
                    <w:left w:val="nil"/>
                    <w:bottom w:val="single" w:sz="4" w:space="0" w:color="auto"/>
                    <w:right w:val="nil"/>
                  </w:tcBorders>
                </w:tcPr>
                <w:p w14:paraId="26EC1315" w14:textId="2D24060E" w:rsidR="00DE36A3" w:rsidRDefault="00F51F66" w:rsidP="003238DE">
                  <w:pPr>
                    <w:pStyle w:val="Huisstijl-TabelStatus"/>
                  </w:pPr>
                  <w:bookmarkStart w:id="14" w:name="bmVersie" w:colFirst="0" w:colLast="0"/>
                  <w:bookmarkStart w:id="15" w:name="bmDatum" w:colFirst="1" w:colLast="1"/>
                  <w:r>
                    <w:t>4</w:t>
                  </w:r>
                </w:p>
              </w:tc>
              <w:tc>
                <w:tcPr>
                  <w:tcW w:w="964" w:type="dxa"/>
                  <w:tcBorders>
                    <w:top w:val="single" w:sz="4" w:space="0" w:color="auto"/>
                    <w:left w:val="nil"/>
                    <w:bottom w:val="single" w:sz="4" w:space="0" w:color="auto"/>
                    <w:right w:val="nil"/>
                  </w:tcBorders>
                </w:tcPr>
                <w:p w14:paraId="49A4E1BF" w14:textId="7A585990" w:rsidR="00DE36A3" w:rsidRDefault="00DE36A3" w:rsidP="003238DE">
                  <w:pPr>
                    <w:pStyle w:val="Huisstijl-TabelStatus"/>
                  </w:pPr>
                  <w:r>
                    <w:t>Jun 2015</w:t>
                  </w:r>
                </w:p>
              </w:tc>
              <w:tc>
                <w:tcPr>
                  <w:tcW w:w="1531" w:type="dxa"/>
                  <w:tcBorders>
                    <w:top w:val="single" w:sz="4" w:space="0" w:color="auto"/>
                    <w:left w:val="nil"/>
                    <w:bottom w:val="single" w:sz="4" w:space="0" w:color="auto"/>
                    <w:right w:val="nil"/>
                  </w:tcBorders>
                </w:tcPr>
                <w:p w14:paraId="5575436A" w14:textId="2A70E0AD" w:rsidR="00DE36A3" w:rsidRDefault="00DE36A3" w:rsidP="003238DE">
                  <w:pPr>
                    <w:pStyle w:val="Huisstijl-TabelStatus"/>
                  </w:pPr>
                  <w:r>
                    <w:t>Kees Nederhoff</w:t>
                  </w:r>
                </w:p>
              </w:tc>
              <w:tc>
                <w:tcPr>
                  <w:tcW w:w="680" w:type="dxa"/>
                  <w:tcBorders>
                    <w:top w:val="single" w:sz="4" w:space="0" w:color="auto"/>
                    <w:left w:val="nil"/>
                    <w:bottom w:val="single" w:sz="4" w:space="0" w:color="auto"/>
                    <w:right w:val="nil"/>
                  </w:tcBorders>
                </w:tcPr>
                <w:p w14:paraId="0EA809FC"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5F93BF2B"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4219BE6C"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70AAFAFD"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6A6BC03B" w14:textId="77777777" w:rsidR="00DE36A3" w:rsidRDefault="00DE36A3" w:rsidP="003238DE">
                  <w:pPr>
                    <w:pStyle w:val="Huisstijl-TabelStatus"/>
                  </w:pPr>
                </w:p>
              </w:tc>
            </w:tr>
            <w:bookmarkEnd w:id="14"/>
            <w:bookmarkEnd w:id="15"/>
            <w:tr w:rsidR="00DE36A3" w14:paraId="1EA31912" w14:textId="77777777" w:rsidTr="003238DE">
              <w:tc>
                <w:tcPr>
                  <w:tcW w:w="737" w:type="dxa"/>
                  <w:tcBorders>
                    <w:top w:val="single" w:sz="4" w:space="0" w:color="auto"/>
                    <w:left w:val="nil"/>
                    <w:bottom w:val="single" w:sz="4" w:space="0" w:color="auto"/>
                    <w:right w:val="nil"/>
                  </w:tcBorders>
                </w:tcPr>
                <w:p w14:paraId="0A1068A2" w14:textId="5A0910E4" w:rsidR="00DE36A3" w:rsidRDefault="00F51F66" w:rsidP="003238DE">
                  <w:pPr>
                    <w:pStyle w:val="Huisstijl-TabelStatus"/>
                  </w:pPr>
                  <w:r>
                    <w:t>5</w:t>
                  </w:r>
                </w:p>
              </w:tc>
              <w:tc>
                <w:tcPr>
                  <w:tcW w:w="964" w:type="dxa"/>
                  <w:tcBorders>
                    <w:top w:val="single" w:sz="4" w:space="0" w:color="auto"/>
                    <w:left w:val="nil"/>
                    <w:bottom w:val="single" w:sz="4" w:space="0" w:color="auto"/>
                    <w:right w:val="nil"/>
                  </w:tcBorders>
                </w:tcPr>
                <w:p w14:paraId="328ACB52" w14:textId="63C4D5D5" w:rsidR="00DE36A3" w:rsidRDefault="00DE36A3" w:rsidP="003238DE">
                  <w:pPr>
                    <w:pStyle w:val="Huisstijl-TabelStatus"/>
                  </w:pPr>
                  <w:r>
                    <w:t>oct. 2015</w:t>
                  </w:r>
                </w:p>
              </w:tc>
              <w:tc>
                <w:tcPr>
                  <w:tcW w:w="1531" w:type="dxa"/>
                  <w:tcBorders>
                    <w:top w:val="single" w:sz="4" w:space="0" w:color="auto"/>
                    <w:left w:val="nil"/>
                    <w:bottom w:val="single" w:sz="4" w:space="0" w:color="auto"/>
                    <w:right w:val="nil"/>
                  </w:tcBorders>
                </w:tcPr>
                <w:p w14:paraId="11A6D2AC" w14:textId="47680DF6" w:rsidR="00DE36A3" w:rsidRDefault="00DE36A3" w:rsidP="003238DE">
                  <w:pPr>
                    <w:pStyle w:val="Huisstijl-TabelStatus"/>
                  </w:pPr>
                  <w:r>
                    <w:t>Ellen Quataert</w:t>
                  </w:r>
                </w:p>
              </w:tc>
              <w:tc>
                <w:tcPr>
                  <w:tcW w:w="680" w:type="dxa"/>
                  <w:tcBorders>
                    <w:top w:val="single" w:sz="4" w:space="0" w:color="auto"/>
                    <w:left w:val="nil"/>
                    <w:bottom w:val="single" w:sz="4" w:space="0" w:color="auto"/>
                    <w:right w:val="nil"/>
                  </w:tcBorders>
                </w:tcPr>
                <w:p w14:paraId="47ECC7B5"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61B63F92"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27B1B58F"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678EE98B"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70A254FB" w14:textId="77777777" w:rsidR="00DE36A3" w:rsidRDefault="00DE36A3" w:rsidP="003238DE">
                  <w:pPr>
                    <w:pStyle w:val="Huisstijl-TabelStatus"/>
                  </w:pPr>
                </w:p>
              </w:tc>
            </w:tr>
            <w:tr w:rsidR="00DE36A3" w14:paraId="77CBC13E" w14:textId="77777777" w:rsidTr="003238DE">
              <w:tc>
                <w:tcPr>
                  <w:tcW w:w="737" w:type="dxa"/>
                  <w:tcBorders>
                    <w:top w:val="single" w:sz="4" w:space="0" w:color="auto"/>
                    <w:left w:val="nil"/>
                    <w:bottom w:val="single" w:sz="4" w:space="0" w:color="auto"/>
                    <w:right w:val="nil"/>
                  </w:tcBorders>
                </w:tcPr>
                <w:p w14:paraId="720592FD" w14:textId="77777777" w:rsidR="00DE36A3" w:rsidRDefault="00DE36A3" w:rsidP="003238DE">
                  <w:pPr>
                    <w:pStyle w:val="Huisstijl-TabelStatus"/>
                  </w:pPr>
                </w:p>
              </w:tc>
              <w:tc>
                <w:tcPr>
                  <w:tcW w:w="964" w:type="dxa"/>
                  <w:tcBorders>
                    <w:top w:val="single" w:sz="4" w:space="0" w:color="auto"/>
                    <w:left w:val="nil"/>
                    <w:bottom w:val="single" w:sz="4" w:space="0" w:color="auto"/>
                    <w:right w:val="nil"/>
                  </w:tcBorders>
                </w:tcPr>
                <w:p w14:paraId="5AE4F0BD"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1BF47407"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0C140391"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76D98F0A"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135169C6"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35537D10"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5EF1A820" w14:textId="77777777" w:rsidR="00DE36A3" w:rsidRDefault="00DE36A3" w:rsidP="003238DE">
                  <w:pPr>
                    <w:pStyle w:val="Huisstijl-TabelStatus"/>
                  </w:pPr>
                </w:p>
              </w:tc>
            </w:tr>
            <w:bookmarkEnd w:id="13"/>
          </w:tbl>
          <w:p w14:paraId="75EDF61F" w14:textId="77777777" w:rsidR="0070697E" w:rsidRPr="003238DE" w:rsidRDefault="0070697E" w:rsidP="002603CC">
            <w:pPr>
              <w:pStyle w:val="Huisstijl-Kopje"/>
              <w:rPr>
                <w:noProof w:val="0"/>
              </w:rPr>
            </w:pPr>
          </w:p>
          <w:p w14:paraId="4507EF75" w14:textId="77777777" w:rsidR="0070697E" w:rsidRPr="003238DE" w:rsidRDefault="0070697E" w:rsidP="002603CC">
            <w:pPr>
              <w:pStyle w:val="Huisstijl-Kopje"/>
              <w:rPr>
                <w:noProof w:val="0"/>
              </w:rPr>
            </w:pPr>
          </w:p>
          <w:p w14:paraId="5C7A406E" w14:textId="77777777" w:rsidR="0070697E" w:rsidRPr="003238DE" w:rsidRDefault="0070697E" w:rsidP="002603CC">
            <w:pPr>
              <w:pStyle w:val="Huisstijl-Kopje"/>
              <w:rPr>
                <w:noProof w:val="0"/>
              </w:rPr>
            </w:pPr>
          </w:p>
          <w:p w14:paraId="5906AF80" w14:textId="77777777" w:rsidR="0070697E" w:rsidRPr="003238DE" w:rsidRDefault="0070697E" w:rsidP="002603CC">
            <w:pPr>
              <w:pStyle w:val="Huisstijl-Kopje"/>
              <w:rPr>
                <w:noProof w:val="0"/>
              </w:rPr>
            </w:pPr>
          </w:p>
          <w:p w14:paraId="70879EC8" w14:textId="77777777" w:rsidR="0070697E" w:rsidRPr="003238DE" w:rsidRDefault="0070697E" w:rsidP="002603CC">
            <w:pPr>
              <w:pStyle w:val="Huisstijl-Kopje"/>
              <w:rPr>
                <w:noProof w:val="0"/>
              </w:rPr>
            </w:pPr>
          </w:p>
          <w:p w14:paraId="1DE36455" w14:textId="77777777" w:rsidR="0070697E" w:rsidRPr="003238DE" w:rsidRDefault="0070697E" w:rsidP="002603CC">
            <w:pPr>
              <w:pStyle w:val="Huisstijl-Kopje"/>
              <w:rPr>
                <w:noProof w:val="0"/>
              </w:rPr>
            </w:pPr>
          </w:p>
          <w:p w14:paraId="378CC627" w14:textId="77777777" w:rsidR="0070697E" w:rsidRPr="003238DE" w:rsidRDefault="0070697E" w:rsidP="002603CC">
            <w:pPr>
              <w:pStyle w:val="Huisstijl-Kopje"/>
              <w:rPr>
                <w:noProof w:val="0"/>
              </w:rPr>
            </w:pPr>
          </w:p>
          <w:p w14:paraId="2E9AA5A1" w14:textId="77777777" w:rsidR="0070697E" w:rsidRPr="003238DE" w:rsidRDefault="0070697E" w:rsidP="002603CC">
            <w:pPr>
              <w:pStyle w:val="Huisstijl-Kopje"/>
              <w:rPr>
                <w:noProof w:val="0"/>
              </w:rPr>
            </w:pPr>
          </w:p>
          <w:p w14:paraId="1A18B139" w14:textId="77777777" w:rsidR="00A43C31" w:rsidRPr="003238DE" w:rsidRDefault="00A43C31" w:rsidP="002603CC">
            <w:pPr>
              <w:pStyle w:val="Huisstijl-Kopje"/>
              <w:rPr>
                <w:noProof w:val="0"/>
              </w:rPr>
            </w:pPr>
          </w:p>
          <w:p w14:paraId="40538916" w14:textId="77777777" w:rsidR="00A43C31" w:rsidRPr="003238DE" w:rsidRDefault="00A43C31" w:rsidP="002603CC">
            <w:pPr>
              <w:pStyle w:val="Huisstijl-Kopje"/>
              <w:rPr>
                <w:noProof w:val="0"/>
              </w:rPr>
            </w:pPr>
          </w:p>
          <w:p w14:paraId="5FBEDF5E" w14:textId="77777777" w:rsidR="00A43C31" w:rsidRPr="003238DE" w:rsidRDefault="00A43C31" w:rsidP="002603CC">
            <w:pPr>
              <w:pStyle w:val="Huisstijl-Kopje"/>
              <w:rPr>
                <w:noProof w:val="0"/>
              </w:rPr>
            </w:pPr>
          </w:p>
          <w:p w14:paraId="46E2842E" w14:textId="3AA0ACCF" w:rsidR="003363CC" w:rsidRPr="00752797" w:rsidRDefault="003363CC" w:rsidP="002603CC">
            <w:pPr>
              <w:pStyle w:val="Huisstijl-Kopje"/>
              <w:rPr>
                <w:noProof w:val="0"/>
                <w:lang w:val="en-US"/>
              </w:rPr>
            </w:pPr>
            <w:r w:rsidRPr="00752797">
              <w:rPr>
                <w:noProof w:val="0"/>
                <w:lang w:val="en-US"/>
              </w:rPr>
              <w:t>State</w:t>
            </w:r>
          </w:p>
          <w:p w14:paraId="7AF5B252" w14:textId="4E848A9E" w:rsidR="003363CC" w:rsidRPr="00752797" w:rsidRDefault="003145C7" w:rsidP="002603CC">
            <w:pPr>
              <w:pStyle w:val="Huisstijl-Gegeven"/>
              <w:jc w:val="both"/>
              <w:rPr>
                <w:noProof w:val="0"/>
                <w:lang w:val="en-US"/>
              </w:rPr>
            </w:pPr>
            <w:r>
              <w:rPr>
                <w:noProof w:val="0"/>
                <w:lang w:val="en-US"/>
              </w:rPr>
              <w:t>final</w:t>
            </w:r>
          </w:p>
          <w:p w14:paraId="3EC6FD48" w14:textId="4DC6BAC5" w:rsidR="000C5FE2" w:rsidRPr="00752797" w:rsidRDefault="000C5FE2" w:rsidP="002603CC">
            <w:pPr>
              <w:pStyle w:val="Huisstijl-Gegeven"/>
              <w:jc w:val="both"/>
              <w:rPr>
                <w:noProof w:val="0"/>
                <w:lang w:val="en-US"/>
              </w:rPr>
            </w:pPr>
          </w:p>
        </w:tc>
      </w:tr>
    </w:tbl>
    <w:p w14:paraId="48A5E744" w14:textId="77777777" w:rsidR="00DE36A3" w:rsidRDefault="00DE36A3" w:rsidP="002603CC">
      <w:pPr>
        <w:pStyle w:val="Huisstijl-TitelInhoud"/>
        <w:jc w:val="both"/>
        <w:rPr>
          <w:lang w:val="en-US"/>
        </w:rPr>
      </w:pPr>
      <w:bookmarkStart w:id="16" w:name="bmTOC"/>
      <w:bookmarkEnd w:id="12"/>
      <w:bookmarkEnd w:id="16"/>
    </w:p>
    <w:p w14:paraId="3BE0D1A5" w14:textId="77777777" w:rsidR="00DE36A3" w:rsidRDefault="00DE36A3">
      <w:pPr>
        <w:spacing w:line="240" w:lineRule="auto"/>
        <w:jc w:val="left"/>
        <w:rPr>
          <w:rFonts w:cs="Times New Roman"/>
          <w:b/>
          <w:bCs/>
          <w:position w:val="20"/>
          <w:sz w:val="30"/>
          <w:szCs w:val="20"/>
          <w:lang w:val="en-US"/>
        </w:rPr>
      </w:pPr>
      <w:r>
        <w:rPr>
          <w:lang w:val="en-US"/>
        </w:rPr>
        <w:br w:type="page"/>
      </w:r>
    </w:p>
    <w:p w14:paraId="60175292" w14:textId="1FA5EF7A" w:rsidR="000C5FE2" w:rsidRPr="00752797" w:rsidRDefault="000C5FE2" w:rsidP="002603CC">
      <w:pPr>
        <w:pStyle w:val="Huisstijl-TitelInhoud"/>
        <w:jc w:val="both"/>
        <w:rPr>
          <w:lang w:val="en-US"/>
        </w:rPr>
      </w:pPr>
      <w:r w:rsidRPr="00752797">
        <w:rPr>
          <w:lang w:val="en-US"/>
        </w:rPr>
        <w:lastRenderedPageBreak/>
        <w:t>Contents</w:t>
      </w:r>
    </w:p>
    <w:p w14:paraId="1B6A7EFC" w14:textId="77777777" w:rsidR="00E32CB9" w:rsidRDefault="000C5FE2">
      <w:pPr>
        <w:pStyle w:val="TOC1"/>
        <w:rPr>
          <w:rFonts w:asciiTheme="minorHAnsi" w:eastAsiaTheme="minorEastAsia" w:hAnsiTheme="minorHAnsi" w:cstheme="minorBidi"/>
          <w:b w:val="0"/>
          <w:noProof/>
          <w:sz w:val="22"/>
          <w:szCs w:val="22"/>
          <w:lang w:eastAsia="zh-CN"/>
        </w:rPr>
      </w:pPr>
      <w:r w:rsidRPr="00752797">
        <w:rPr>
          <w:lang w:val="en-US"/>
        </w:rPr>
        <w:fldChar w:fldCharType="begin"/>
      </w:r>
      <w:r w:rsidRPr="00752797">
        <w:rPr>
          <w:lang w:val="en-US"/>
        </w:rPr>
        <w:instrText xml:space="preserve"> TOC \t "Heading 1;1;Heading 2;2;Heading 3;3" </w:instrText>
      </w:r>
      <w:r w:rsidRPr="00752797">
        <w:rPr>
          <w:lang w:val="en-US"/>
        </w:rPr>
        <w:fldChar w:fldCharType="separate"/>
      </w:r>
      <w:r w:rsidR="00E32CB9" w:rsidRPr="006C39EF">
        <w:rPr>
          <w:noProof/>
          <w:lang w:val="en-US"/>
        </w:rPr>
        <w:t>1</w:t>
      </w:r>
      <w:r w:rsidR="00E32CB9">
        <w:rPr>
          <w:rFonts w:asciiTheme="minorHAnsi" w:eastAsiaTheme="minorEastAsia" w:hAnsiTheme="minorHAnsi" w:cstheme="minorBidi"/>
          <w:b w:val="0"/>
          <w:noProof/>
          <w:sz w:val="22"/>
          <w:szCs w:val="22"/>
          <w:lang w:eastAsia="zh-CN"/>
        </w:rPr>
        <w:tab/>
      </w:r>
      <w:r w:rsidR="00E32CB9" w:rsidRPr="006C39EF">
        <w:rPr>
          <w:noProof/>
          <w:lang w:val="en-US"/>
        </w:rPr>
        <w:t>Introduction</w:t>
      </w:r>
      <w:r w:rsidR="00E32CB9">
        <w:rPr>
          <w:noProof/>
        </w:rPr>
        <w:tab/>
      </w:r>
      <w:r w:rsidR="00E32CB9">
        <w:rPr>
          <w:noProof/>
        </w:rPr>
        <w:fldChar w:fldCharType="begin"/>
      </w:r>
      <w:r w:rsidR="00E32CB9">
        <w:rPr>
          <w:noProof/>
        </w:rPr>
        <w:instrText xml:space="preserve"> PAGEREF _Toc431915598 \h </w:instrText>
      </w:r>
      <w:r w:rsidR="00E32CB9">
        <w:rPr>
          <w:noProof/>
        </w:rPr>
      </w:r>
      <w:r w:rsidR="00E32CB9">
        <w:rPr>
          <w:noProof/>
        </w:rPr>
        <w:fldChar w:fldCharType="separate"/>
      </w:r>
      <w:r w:rsidR="00E32CB9">
        <w:rPr>
          <w:noProof/>
        </w:rPr>
        <w:t>10</w:t>
      </w:r>
      <w:r w:rsidR="00E32CB9">
        <w:rPr>
          <w:noProof/>
        </w:rPr>
        <w:fldChar w:fldCharType="end"/>
      </w:r>
    </w:p>
    <w:p w14:paraId="5F9642A4"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1.1</w:t>
      </w:r>
      <w:r>
        <w:rPr>
          <w:rFonts w:asciiTheme="minorHAnsi" w:eastAsiaTheme="minorEastAsia" w:hAnsiTheme="minorHAnsi" w:cstheme="minorBidi"/>
          <w:noProof/>
          <w:sz w:val="22"/>
          <w:szCs w:val="22"/>
          <w:lang w:eastAsia="zh-CN"/>
        </w:rPr>
        <w:tab/>
      </w:r>
      <w:r w:rsidRPr="006C39EF">
        <w:rPr>
          <w:noProof/>
          <w:lang w:val="en-US"/>
        </w:rPr>
        <w:t>Description of the development of XBeach</w:t>
      </w:r>
      <w:r>
        <w:rPr>
          <w:noProof/>
        </w:rPr>
        <w:tab/>
      </w:r>
      <w:r>
        <w:rPr>
          <w:noProof/>
        </w:rPr>
        <w:fldChar w:fldCharType="begin"/>
      </w:r>
      <w:r>
        <w:rPr>
          <w:noProof/>
        </w:rPr>
        <w:instrText xml:space="preserve"> PAGEREF _Toc431915599 \h </w:instrText>
      </w:r>
      <w:r>
        <w:rPr>
          <w:noProof/>
        </w:rPr>
      </w:r>
      <w:r>
        <w:rPr>
          <w:noProof/>
        </w:rPr>
        <w:fldChar w:fldCharType="separate"/>
      </w:r>
      <w:r>
        <w:rPr>
          <w:noProof/>
        </w:rPr>
        <w:t>10</w:t>
      </w:r>
      <w:r>
        <w:rPr>
          <w:noProof/>
        </w:rPr>
        <w:fldChar w:fldCharType="end"/>
      </w:r>
    </w:p>
    <w:p w14:paraId="22877727"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1.2</w:t>
      </w:r>
      <w:r>
        <w:rPr>
          <w:rFonts w:asciiTheme="minorHAnsi" w:eastAsiaTheme="minorEastAsia" w:hAnsiTheme="minorHAnsi" w:cstheme="minorBidi"/>
          <w:noProof/>
          <w:sz w:val="22"/>
          <w:szCs w:val="22"/>
          <w:lang w:eastAsia="zh-CN"/>
        </w:rPr>
        <w:tab/>
      </w:r>
      <w:r w:rsidRPr="006C39EF">
        <w:rPr>
          <w:noProof/>
          <w:lang w:val="en-US"/>
        </w:rPr>
        <w:t>Scope</w:t>
      </w:r>
      <w:r>
        <w:rPr>
          <w:noProof/>
        </w:rPr>
        <w:tab/>
      </w:r>
      <w:r>
        <w:rPr>
          <w:noProof/>
        </w:rPr>
        <w:fldChar w:fldCharType="begin"/>
      </w:r>
      <w:r>
        <w:rPr>
          <w:noProof/>
        </w:rPr>
        <w:instrText xml:space="preserve"> PAGEREF _Toc431915600 \h </w:instrText>
      </w:r>
      <w:r>
        <w:rPr>
          <w:noProof/>
        </w:rPr>
      </w:r>
      <w:r>
        <w:rPr>
          <w:noProof/>
        </w:rPr>
        <w:fldChar w:fldCharType="separate"/>
      </w:r>
      <w:r>
        <w:rPr>
          <w:noProof/>
        </w:rPr>
        <w:t>11</w:t>
      </w:r>
      <w:r>
        <w:rPr>
          <w:noProof/>
        </w:rPr>
        <w:fldChar w:fldCharType="end"/>
      </w:r>
    </w:p>
    <w:p w14:paraId="41F2EA62"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1.3</w:t>
      </w:r>
      <w:r>
        <w:rPr>
          <w:rFonts w:asciiTheme="minorHAnsi" w:eastAsiaTheme="minorEastAsia" w:hAnsiTheme="minorHAnsi" w:cstheme="minorBidi"/>
          <w:noProof/>
          <w:sz w:val="22"/>
          <w:szCs w:val="22"/>
          <w:lang w:eastAsia="zh-CN"/>
        </w:rPr>
        <w:tab/>
      </w:r>
      <w:r w:rsidRPr="006C39EF">
        <w:rPr>
          <w:noProof/>
          <w:lang w:val="en-US"/>
        </w:rPr>
        <w:t>Readers guide</w:t>
      </w:r>
      <w:r>
        <w:rPr>
          <w:noProof/>
        </w:rPr>
        <w:tab/>
      </w:r>
      <w:r>
        <w:rPr>
          <w:noProof/>
        </w:rPr>
        <w:fldChar w:fldCharType="begin"/>
      </w:r>
      <w:r>
        <w:rPr>
          <w:noProof/>
        </w:rPr>
        <w:instrText xml:space="preserve"> PAGEREF _Toc431915601 \h </w:instrText>
      </w:r>
      <w:r>
        <w:rPr>
          <w:noProof/>
        </w:rPr>
      </w:r>
      <w:r>
        <w:rPr>
          <w:noProof/>
        </w:rPr>
        <w:fldChar w:fldCharType="separate"/>
      </w:r>
      <w:r>
        <w:rPr>
          <w:noProof/>
        </w:rPr>
        <w:t>11</w:t>
      </w:r>
      <w:r>
        <w:rPr>
          <w:noProof/>
        </w:rPr>
        <w:fldChar w:fldCharType="end"/>
      </w:r>
    </w:p>
    <w:p w14:paraId="1F169BED"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1.4</w:t>
      </w:r>
      <w:r>
        <w:rPr>
          <w:rFonts w:asciiTheme="minorHAnsi" w:eastAsiaTheme="minorEastAsia" w:hAnsiTheme="minorHAnsi" w:cstheme="minorBidi"/>
          <w:noProof/>
          <w:sz w:val="22"/>
          <w:szCs w:val="22"/>
          <w:lang w:eastAsia="zh-CN"/>
        </w:rPr>
        <w:tab/>
      </w:r>
      <w:r w:rsidRPr="006C39EF">
        <w:rPr>
          <w:noProof/>
          <w:lang w:val="en-US"/>
        </w:rPr>
        <w:t>Reference guide version and revisions</w:t>
      </w:r>
      <w:r>
        <w:rPr>
          <w:noProof/>
        </w:rPr>
        <w:tab/>
      </w:r>
      <w:r>
        <w:rPr>
          <w:noProof/>
        </w:rPr>
        <w:fldChar w:fldCharType="begin"/>
      </w:r>
      <w:r>
        <w:rPr>
          <w:noProof/>
        </w:rPr>
        <w:instrText xml:space="preserve"> PAGEREF _Toc431915602 \h </w:instrText>
      </w:r>
      <w:r>
        <w:rPr>
          <w:noProof/>
        </w:rPr>
      </w:r>
      <w:r>
        <w:rPr>
          <w:noProof/>
        </w:rPr>
        <w:fldChar w:fldCharType="separate"/>
      </w:r>
      <w:r>
        <w:rPr>
          <w:noProof/>
        </w:rPr>
        <w:t>11</w:t>
      </w:r>
      <w:r>
        <w:rPr>
          <w:noProof/>
        </w:rPr>
        <w:fldChar w:fldCharType="end"/>
      </w:r>
    </w:p>
    <w:p w14:paraId="4168A345" w14:textId="77777777" w:rsidR="00E32CB9" w:rsidRDefault="00E32CB9">
      <w:pPr>
        <w:pStyle w:val="TOC1"/>
        <w:rPr>
          <w:rFonts w:asciiTheme="minorHAnsi" w:eastAsiaTheme="minorEastAsia" w:hAnsiTheme="minorHAnsi" w:cstheme="minorBidi"/>
          <w:b w:val="0"/>
          <w:noProof/>
          <w:sz w:val="22"/>
          <w:szCs w:val="22"/>
          <w:lang w:eastAsia="zh-CN"/>
        </w:rPr>
      </w:pPr>
      <w:r w:rsidRPr="006C39EF">
        <w:rPr>
          <w:noProof/>
          <w:lang w:val="en-US"/>
        </w:rPr>
        <w:t>2</w:t>
      </w:r>
      <w:r>
        <w:rPr>
          <w:rFonts w:asciiTheme="minorHAnsi" w:eastAsiaTheme="minorEastAsia" w:hAnsiTheme="minorHAnsi" w:cstheme="minorBidi"/>
          <w:b w:val="0"/>
          <w:noProof/>
          <w:sz w:val="22"/>
          <w:szCs w:val="22"/>
          <w:lang w:eastAsia="zh-CN"/>
        </w:rPr>
        <w:tab/>
      </w:r>
      <w:r w:rsidRPr="006C39EF">
        <w:rPr>
          <w:noProof/>
          <w:lang w:val="en-US"/>
        </w:rPr>
        <w:t>Processes and model formulation</w:t>
      </w:r>
      <w:r>
        <w:rPr>
          <w:noProof/>
        </w:rPr>
        <w:tab/>
      </w:r>
      <w:r>
        <w:rPr>
          <w:noProof/>
        </w:rPr>
        <w:fldChar w:fldCharType="begin"/>
      </w:r>
      <w:r>
        <w:rPr>
          <w:noProof/>
        </w:rPr>
        <w:instrText xml:space="preserve"> PAGEREF _Toc431915603 \h </w:instrText>
      </w:r>
      <w:r>
        <w:rPr>
          <w:noProof/>
        </w:rPr>
      </w:r>
      <w:r>
        <w:rPr>
          <w:noProof/>
        </w:rPr>
        <w:fldChar w:fldCharType="separate"/>
      </w:r>
      <w:r>
        <w:rPr>
          <w:noProof/>
        </w:rPr>
        <w:t>13</w:t>
      </w:r>
      <w:r>
        <w:rPr>
          <w:noProof/>
        </w:rPr>
        <w:fldChar w:fldCharType="end"/>
      </w:r>
    </w:p>
    <w:p w14:paraId="664C758A"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2.1</w:t>
      </w:r>
      <w:r>
        <w:rPr>
          <w:rFonts w:asciiTheme="minorHAnsi" w:eastAsiaTheme="minorEastAsia" w:hAnsiTheme="minorHAnsi" w:cstheme="minorBidi"/>
          <w:noProof/>
          <w:sz w:val="22"/>
          <w:szCs w:val="22"/>
          <w:lang w:eastAsia="zh-CN"/>
        </w:rPr>
        <w:tab/>
      </w:r>
      <w:r w:rsidRPr="006C39EF">
        <w:rPr>
          <w:noProof/>
          <w:lang w:val="en-US"/>
        </w:rPr>
        <w:t>Domain and definitions</w:t>
      </w:r>
      <w:r>
        <w:rPr>
          <w:noProof/>
        </w:rPr>
        <w:tab/>
      </w:r>
      <w:r>
        <w:rPr>
          <w:noProof/>
        </w:rPr>
        <w:fldChar w:fldCharType="begin"/>
      </w:r>
      <w:r>
        <w:rPr>
          <w:noProof/>
        </w:rPr>
        <w:instrText xml:space="preserve"> PAGEREF _Toc431915604 \h </w:instrText>
      </w:r>
      <w:r>
        <w:rPr>
          <w:noProof/>
        </w:rPr>
      </w:r>
      <w:r>
        <w:rPr>
          <w:noProof/>
        </w:rPr>
        <w:fldChar w:fldCharType="separate"/>
      </w:r>
      <w:r>
        <w:rPr>
          <w:noProof/>
        </w:rPr>
        <w:t>13</w:t>
      </w:r>
      <w:r>
        <w:rPr>
          <w:noProof/>
        </w:rPr>
        <w:fldChar w:fldCharType="end"/>
      </w:r>
    </w:p>
    <w:p w14:paraId="1E46296B"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2.1.1</w:t>
      </w:r>
      <w:r>
        <w:rPr>
          <w:rFonts w:asciiTheme="minorHAnsi" w:eastAsiaTheme="minorEastAsia" w:hAnsiTheme="minorHAnsi" w:cstheme="minorBidi"/>
          <w:noProof/>
          <w:sz w:val="22"/>
          <w:szCs w:val="22"/>
          <w:lang w:eastAsia="zh-CN"/>
        </w:rPr>
        <w:tab/>
      </w:r>
      <w:r w:rsidRPr="006C39EF">
        <w:rPr>
          <w:noProof/>
          <w:lang w:val="en-US"/>
        </w:rPr>
        <w:t>Coordinate system</w:t>
      </w:r>
      <w:r>
        <w:rPr>
          <w:noProof/>
        </w:rPr>
        <w:tab/>
      </w:r>
      <w:r>
        <w:rPr>
          <w:noProof/>
        </w:rPr>
        <w:fldChar w:fldCharType="begin"/>
      </w:r>
      <w:r>
        <w:rPr>
          <w:noProof/>
        </w:rPr>
        <w:instrText xml:space="preserve"> PAGEREF _Toc431915605 \h </w:instrText>
      </w:r>
      <w:r>
        <w:rPr>
          <w:noProof/>
        </w:rPr>
      </w:r>
      <w:r>
        <w:rPr>
          <w:noProof/>
        </w:rPr>
        <w:fldChar w:fldCharType="separate"/>
      </w:r>
      <w:r>
        <w:rPr>
          <w:noProof/>
        </w:rPr>
        <w:t>13</w:t>
      </w:r>
      <w:r>
        <w:rPr>
          <w:noProof/>
        </w:rPr>
        <w:fldChar w:fldCharType="end"/>
      </w:r>
    </w:p>
    <w:p w14:paraId="04AFB222"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2.1.2</w:t>
      </w:r>
      <w:r>
        <w:rPr>
          <w:rFonts w:asciiTheme="minorHAnsi" w:eastAsiaTheme="minorEastAsia" w:hAnsiTheme="minorHAnsi" w:cstheme="minorBidi"/>
          <w:noProof/>
          <w:sz w:val="22"/>
          <w:szCs w:val="22"/>
          <w:lang w:eastAsia="zh-CN"/>
        </w:rPr>
        <w:tab/>
      </w:r>
      <w:r w:rsidRPr="006C39EF">
        <w:rPr>
          <w:noProof/>
          <w:lang w:val="en-US"/>
        </w:rPr>
        <w:t>Grid set-up</w:t>
      </w:r>
      <w:r>
        <w:rPr>
          <w:noProof/>
        </w:rPr>
        <w:tab/>
      </w:r>
      <w:r>
        <w:rPr>
          <w:noProof/>
        </w:rPr>
        <w:fldChar w:fldCharType="begin"/>
      </w:r>
      <w:r>
        <w:rPr>
          <w:noProof/>
        </w:rPr>
        <w:instrText xml:space="preserve"> PAGEREF _Toc431915606 \h </w:instrText>
      </w:r>
      <w:r>
        <w:rPr>
          <w:noProof/>
        </w:rPr>
      </w:r>
      <w:r>
        <w:rPr>
          <w:noProof/>
        </w:rPr>
        <w:fldChar w:fldCharType="separate"/>
      </w:r>
      <w:r>
        <w:rPr>
          <w:noProof/>
        </w:rPr>
        <w:t>13</w:t>
      </w:r>
      <w:r>
        <w:rPr>
          <w:noProof/>
        </w:rPr>
        <w:fldChar w:fldCharType="end"/>
      </w:r>
    </w:p>
    <w:p w14:paraId="63518808"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2.2</w:t>
      </w:r>
      <w:r>
        <w:rPr>
          <w:rFonts w:asciiTheme="minorHAnsi" w:eastAsiaTheme="minorEastAsia" w:hAnsiTheme="minorHAnsi" w:cstheme="minorBidi"/>
          <w:noProof/>
          <w:sz w:val="22"/>
          <w:szCs w:val="22"/>
          <w:lang w:eastAsia="zh-CN"/>
        </w:rPr>
        <w:tab/>
      </w:r>
      <w:r w:rsidRPr="006C39EF">
        <w:rPr>
          <w:noProof/>
          <w:lang w:val="en-US"/>
        </w:rPr>
        <w:t>Hydrodynamics options</w:t>
      </w:r>
      <w:r>
        <w:rPr>
          <w:noProof/>
        </w:rPr>
        <w:tab/>
      </w:r>
      <w:r>
        <w:rPr>
          <w:noProof/>
        </w:rPr>
        <w:fldChar w:fldCharType="begin"/>
      </w:r>
      <w:r>
        <w:rPr>
          <w:noProof/>
        </w:rPr>
        <w:instrText xml:space="preserve"> PAGEREF _Toc431915607 \h </w:instrText>
      </w:r>
      <w:r>
        <w:rPr>
          <w:noProof/>
        </w:rPr>
      </w:r>
      <w:r>
        <w:rPr>
          <w:noProof/>
        </w:rPr>
        <w:fldChar w:fldCharType="separate"/>
      </w:r>
      <w:r>
        <w:rPr>
          <w:noProof/>
        </w:rPr>
        <w:t>15</w:t>
      </w:r>
      <w:r>
        <w:rPr>
          <w:noProof/>
        </w:rPr>
        <w:fldChar w:fldCharType="end"/>
      </w:r>
    </w:p>
    <w:p w14:paraId="49DC9843"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2.2.1</w:t>
      </w:r>
      <w:r>
        <w:rPr>
          <w:rFonts w:asciiTheme="minorHAnsi" w:eastAsiaTheme="minorEastAsia" w:hAnsiTheme="minorHAnsi" w:cstheme="minorBidi"/>
          <w:noProof/>
          <w:sz w:val="22"/>
          <w:szCs w:val="22"/>
          <w:lang w:eastAsia="zh-CN"/>
        </w:rPr>
        <w:tab/>
      </w:r>
      <w:r w:rsidRPr="006C39EF">
        <w:rPr>
          <w:noProof/>
          <w:lang w:val="en-US"/>
        </w:rPr>
        <w:t>Stationary mode</w:t>
      </w:r>
      <w:r>
        <w:rPr>
          <w:noProof/>
        </w:rPr>
        <w:tab/>
      </w:r>
      <w:r>
        <w:rPr>
          <w:noProof/>
        </w:rPr>
        <w:fldChar w:fldCharType="begin"/>
      </w:r>
      <w:r>
        <w:rPr>
          <w:noProof/>
        </w:rPr>
        <w:instrText xml:space="preserve"> PAGEREF _Toc431915608 \h </w:instrText>
      </w:r>
      <w:r>
        <w:rPr>
          <w:noProof/>
        </w:rPr>
      </w:r>
      <w:r>
        <w:rPr>
          <w:noProof/>
        </w:rPr>
        <w:fldChar w:fldCharType="separate"/>
      </w:r>
      <w:r>
        <w:rPr>
          <w:noProof/>
        </w:rPr>
        <w:t>15</w:t>
      </w:r>
      <w:r>
        <w:rPr>
          <w:noProof/>
        </w:rPr>
        <w:fldChar w:fldCharType="end"/>
      </w:r>
    </w:p>
    <w:p w14:paraId="2ECA17C2"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2.2.2</w:t>
      </w:r>
      <w:r>
        <w:rPr>
          <w:rFonts w:asciiTheme="minorHAnsi" w:eastAsiaTheme="minorEastAsia" w:hAnsiTheme="minorHAnsi" w:cstheme="minorBidi"/>
          <w:noProof/>
          <w:sz w:val="22"/>
          <w:szCs w:val="22"/>
          <w:lang w:eastAsia="zh-CN"/>
        </w:rPr>
        <w:tab/>
      </w:r>
      <w:r w:rsidRPr="006C39EF">
        <w:rPr>
          <w:noProof/>
          <w:lang w:val="en-US"/>
        </w:rPr>
        <w:t>Surfbeat mode (instationary)</w:t>
      </w:r>
      <w:r>
        <w:rPr>
          <w:noProof/>
        </w:rPr>
        <w:tab/>
      </w:r>
      <w:r>
        <w:rPr>
          <w:noProof/>
        </w:rPr>
        <w:fldChar w:fldCharType="begin"/>
      </w:r>
      <w:r>
        <w:rPr>
          <w:noProof/>
        </w:rPr>
        <w:instrText xml:space="preserve"> PAGEREF _Toc431915609 \h </w:instrText>
      </w:r>
      <w:r>
        <w:rPr>
          <w:noProof/>
        </w:rPr>
      </w:r>
      <w:r>
        <w:rPr>
          <w:noProof/>
        </w:rPr>
        <w:fldChar w:fldCharType="separate"/>
      </w:r>
      <w:r>
        <w:rPr>
          <w:noProof/>
        </w:rPr>
        <w:t>17</w:t>
      </w:r>
      <w:r>
        <w:rPr>
          <w:noProof/>
        </w:rPr>
        <w:fldChar w:fldCharType="end"/>
      </w:r>
    </w:p>
    <w:p w14:paraId="19FE4A04"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2.2.3</w:t>
      </w:r>
      <w:r>
        <w:rPr>
          <w:rFonts w:asciiTheme="minorHAnsi" w:eastAsiaTheme="minorEastAsia" w:hAnsiTheme="minorHAnsi" w:cstheme="minorBidi"/>
          <w:noProof/>
          <w:sz w:val="22"/>
          <w:szCs w:val="22"/>
          <w:lang w:eastAsia="zh-CN"/>
        </w:rPr>
        <w:tab/>
      </w:r>
      <w:r w:rsidRPr="006C39EF">
        <w:rPr>
          <w:noProof/>
          <w:lang w:val="en-US"/>
        </w:rPr>
        <w:t>Non-hydrostatic mode (wave resolving)</w:t>
      </w:r>
      <w:r>
        <w:rPr>
          <w:noProof/>
        </w:rPr>
        <w:tab/>
      </w:r>
      <w:r>
        <w:rPr>
          <w:noProof/>
        </w:rPr>
        <w:fldChar w:fldCharType="begin"/>
      </w:r>
      <w:r>
        <w:rPr>
          <w:noProof/>
        </w:rPr>
        <w:instrText xml:space="preserve"> PAGEREF _Toc431915610 \h </w:instrText>
      </w:r>
      <w:r>
        <w:rPr>
          <w:noProof/>
        </w:rPr>
      </w:r>
      <w:r>
        <w:rPr>
          <w:noProof/>
        </w:rPr>
        <w:fldChar w:fldCharType="separate"/>
      </w:r>
      <w:r>
        <w:rPr>
          <w:noProof/>
        </w:rPr>
        <w:t>19</w:t>
      </w:r>
      <w:r>
        <w:rPr>
          <w:noProof/>
        </w:rPr>
        <w:fldChar w:fldCharType="end"/>
      </w:r>
    </w:p>
    <w:p w14:paraId="4B6A3B71"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2.3</w:t>
      </w:r>
      <w:r>
        <w:rPr>
          <w:rFonts w:asciiTheme="minorHAnsi" w:eastAsiaTheme="minorEastAsia" w:hAnsiTheme="minorHAnsi" w:cstheme="minorBidi"/>
          <w:noProof/>
          <w:sz w:val="22"/>
          <w:szCs w:val="22"/>
          <w:lang w:eastAsia="zh-CN"/>
        </w:rPr>
        <w:tab/>
      </w:r>
      <w:r w:rsidRPr="006C39EF">
        <w:rPr>
          <w:noProof/>
          <w:lang w:val="en-US"/>
        </w:rPr>
        <w:t>Short wave action</w:t>
      </w:r>
      <w:r>
        <w:rPr>
          <w:noProof/>
        </w:rPr>
        <w:tab/>
      </w:r>
      <w:r>
        <w:rPr>
          <w:noProof/>
        </w:rPr>
        <w:fldChar w:fldCharType="begin"/>
      </w:r>
      <w:r>
        <w:rPr>
          <w:noProof/>
        </w:rPr>
        <w:instrText xml:space="preserve"> PAGEREF _Toc431915611 \h </w:instrText>
      </w:r>
      <w:r>
        <w:rPr>
          <w:noProof/>
        </w:rPr>
      </w:r>
      <w:r>
        <w:rPr>
          <w:noProof/>
        </w:rPr>
        <w:fldChar w:fldCharType="separate"/>
      </w:r>
      <w:r>
        <w:rPr>
          <w:noProof/>
        </w:rPr>
        <w:t>21</w:t>
      </w:r>
      <w:r>
        <w:rPr>
          <w:noProof/>
        </w:rPr>
        <w:fldChar w:fldCharType="end"/>
      </w:r>
    </w:p>
    <w:p w14:paraId="45773C89"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2.3.1</w:t>
      </w:r>
      <w:r>
        <w:rPr>
          <w:rFonts w:asciiTheme="minorHAnsi" w:eastAsiaTheme="minorEastAsia" w:hAnsiTheme="minorHAnsi" w:cstheme="minorBidi"/>
          <w:noProof/>
          <w:sz w:val="22"/>
          <w:szCs w:val="22"/>
          <w:lang w:eastAsia="zh-CN"/>
        </w:rPr>
        <w:tab/>
      </w:r>
      <w:r w:rsidRPr="006C39EF">
        <w:rPr>
          <w:noProof/>
          <w:lang w:val="en-US"/>
        </w:rPr>
        <w:t>Short wave action balance</w:t>
      </w:r>
      <w:r>
        <w:rPr>
          <w:noProof/>
        </w:rPr>
        <w:tab/>
      </w:r>
      <w:r>
        <w:rPr>
          <w:noProof/>
        </w:rPr>
        <w:fldChar w:fldCharType="begin"/>
      </w:r>
      <w:r>
        <w:rPr>
          <w:noProof/>
        </w:rPr>
        <w:instrText xml:space="preserve"> PAGEREF _Toc431915612 \h </w:instrText>
      </w:r>
      <w:r>
        <w:rPr>
          <w:noProof/>
        </w:rPr>
      </w:r>
      <w:r>
        <w:rPr>
          <w:noProof/>
        </w:rPr>
        <w:fldChar w:fldCharType="separate"/>
      </w:r>
      <w:r>
        <w:rPr>
          <w:noProof/>
        </w:rPr>
        <w:t>21</w:t>
      </w:r>
      <w:r>
        <w:rPr>
          <w:noProof/>
        </w:rPr>
        <w:fldChar w:fldCharType="end"/>
      </w:r>
    </w:p>
    <w:p w14:paraId="0A5A2F7C"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2.3.2</w:t>
      </w:r>
      <w:r>
        <w:rPr>
          <w:rFonts w:asciiTheme="minorHAnsi" w:eastAsiaTheme="minorEastAsia" w:hAnsiTheme="minorHAnsi" w:cstheme="minorBidi"/>
          <w:noProof/>
          <w:sz w:val="22"/>
          <w:szCs w:val="22"/>
          <w:lang w:eastAsia="zh-CN"/>
        </w:rPr>
        <w:tab/>
      </w:r>
      <w:r w:rsidRPr="006C39EF">
        <w:rPr>
          <w:noProof/>
          <w:lang w:val="en-US"/>
        </w:rPr>
        <w:t>Dissipation</w:t>
      </w:r>
      <w:r>
        <w:rPr>
          <w:noProof/>
        </w:rPr>
        <w:tab/>
      </w:r>
      <w:r>
        <w:rPr>
          <w:noProof/>
        </w:rPr>
        <w:fldChar w:fldCharType="begin"/>
      </w:r>
      <w:r>
        <w:rPr>
          <w:noProof/>
        </w:rPr>
        <w:instrText xml:space="preserve"> PAGEREF _Toc431915613 \h </w:instrText>
      </w:r>
      <w:r>
        <w:rPr>
          <w:noProof/>
        </w:rPr>
      </w:r>
      <w:r>
        <w:rPr>
          <w:noProof/>
        </w:rPr>
        <w:fldChar w:fldCharType="separate"/>
      </w:r>
      <w:r>
        <w:rPr>
          <w:noProof/>
        </w:rPr>
        <w:t>22</w:t>
      </w:r>
      <w:r>
        <w:rPr>
          <w:noProof/>
        </w:rPr>
        <w:fldChar w:fldCharType="end"/>
      </w:r>
    </w:p>
    <w:p w14:paraId="40DC681C"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2.3.3</w:t>
      </w:r>
      <w:r>
        <w:rPr>
          <w:rFonts w:asciiTheme="minorHAnsi" w:eastAsiaTheme="minorEastAsia" w:hAnsiTheme="minorHAnsi" w:cstheme="minorBidi"/>
          <w:noProof/>
          <w:sz w:val="22"/>
          <w:szCs w:val="22"/>
          <w:lang w:eastAsia="zh-CN"/>
        </w:rPr>
        <w:tab/>
      </w:r>
      <w:r w:rsidRPr="006C39EF">
        <w:rPr>
          <w:noProof/>
          <w:lang w:val="en-US"/>
        </w:rPr>
        <w:t>Radiation stresses</w:t>
      </w:r>
      <w:r>
        <w:rPr>
          <w:noProof/>
        </w:rPr>
        <w:tab/>
      </w:r>
      <w:r>
        <w:rPr>
          <w:noProof/>
        </w:rPr>
        <w:fldChar w:fldCharType="begin"/>
      </w:r>
      <w:r>
        <w:rPr>
          <w:noProof/>
        </w:rPr>
        <w:instrText xml:space="preserve"> PAGEREF _Toc431915614 \h </w:instrText>
      </w:r>
      <w:r>
        <w:rPr>
          <w:noProof/>
        </w:rPr>
      </w:r>
      <w:r>
        <w:rPr>
          <w:noProof/>
        </w:rPr>
        <w:fldChar w:fldCharType="separate"/>
      </w:r>
      <w:r>
        <w:rPr>
          <w:noProof/>
        </w:rPr>
        <w:t>26</w:t>
      </w:r>
      <w:r>
        <w:rPr>
          <w:noProof/>
        </w:rPr>
        <w:fldChar w:fldCharType="end"/>
      </w:r>
    </w:p>
    <w:p w14:paraId="6292DF9F"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2.3.4</w:t>
      </w:r>
      <w:r>
        <w:rPr>
          <w:rFonts w:asciiTheme="minorHAnsi" w:eastAsiaTheme="minorEastAsia" w:hAnsiTheme="minorHAnsi" w:cstheme="minorBidi"/>
          <w:noProof/>
          <w:sz w:val="22"/>
          <w:szCs w:val="22"/>
          <w:lang w:eastAsia="zh-CN"/>
        </w:rPr>
        <w:tab/>
      </w:r>
      <w:r w:rsidRPr="006C39EF">
        <w:rPr>
          <w:noProof/>
          <w:lang w:val="en-US"/>
        </w:rPr>
        <w:t>Wave shape</w:t>
      </w:r>
      <w:r>
        <w:rPr>
          <w:noProof/>
        </w:rPr>
        <w:tab/>
      </w:r>
      <w:r>
        <w:rPr>
          <w:noProof/>
        </w:rPr>
        <w:fldChar w:fldCharType="begin"/>
      </w:r>
      <w:r>
        <w:rPr>
          <w:noProof/>
        </w:rPr>
        <w:instrText xml:space="preserve"> PAGEREF _Toc431915615 \h </w:instrText>
      </w:r>
      <w:r>
        <w:rPr>
          <w:noProof/>
        </w:rPr>
      </w:r>
      <w:r>
        <w:rPr>
          <w:noProof/>
        </w:rPr>
        <w:fldChar w:fldCharType="separate"/>
      </w:r>
      <w:r>
        <w:rPr>
          <w:noProof/>
        </w:rPr>
        <w:t>26</w:t>
      </w:r>
      <w:r>
        <w:rPr>
          <w:noProof/>
        </w:rPr>
        <w:fldChar w:fldCharType="end"/>
      </w:r>
    </w:p>
    <w:p w14:paraId="3799D4B8"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2.3.5</w:t>
      </w:r>
      <w:r>
        <w:rPr>
          <w:rFonts w:asciiTheme="minorHAnsi" w:eastAsiaTheme="minorEastAsia" w:hAnsiTheme="minorHAnsi" w:cstheme="minorBidi"/>
          <w:noProof/>
          <w:sz w:val="22"/>
          <w:szCs w:val="22"/>
          <w:lang w:eastAsia="zh-CN"/>
        </w:rPr>
        <w:tab/>
      </w:r>
      <w:r w:rsidRPr="006C39EF">
        <w:rPr>
          <w:noProof/>
          <w:lang w:val="en-US"/>
        </w:rPr>
        <w:t>Turbulence</w:t>
      </w:r>
      <w:r>
        <w:rPr>
          <w:noProof/>
        </w:rPr>
        <w:tab/>
      </w:r>
      <w:r>
        <w:rPr>
          <w:noProof/>
        </w:rPr>
        <w:fldChar w:fldCharType="begin"/>
      </w:r>
      <w:r>
        <w:rPr>
          <w:noProof/>
        </w:rPr>
        <w:instrText xml:space="preserve"> PAGEREF _Toc431915616 \h </w:instrText>
      </w:r>
      <w:r>
        <w:rPr>
          <w:noProof/>
        </w:rPr>
      </w:r>
      <w:r>
        <w:rPr>
          <w:noProof/>
        </w:rPr>
        <w:fldChar w:fldCharType="separate"/>
      </w:r>
      <w:r>
        <w:rPr>
          <w:noProof/>
        </w:rPr>
        <w:t>28</w:t>
      </w:r>
      <w:r>
        <w:rPr>
          <w:noProof/>
        </w:rPr>
        <w:fldChar w:fldCharType="end"/>
      </w:r>
    </w:p>
    <w:p w14:paraId="23825749"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2.3.6</w:t>
      </w:r>
      <w:r>
        <w:rPr>
          <w:rFonts w:asciiTheme="minorHAnsi" w:eastAsiaTheme="minorEastAsia" w:hAnsiTheme="minorHAnsi" w:cstheme="minorBidi"/>
          <w:noProof/>
          <w:sz w:val="22"/>
          <w:szCs w:val="22"/>
          <w:lang w:eastAsia="zh-CN"/>
        </w:rPr>
        <w:tab/>
      </w:r>
      <w:r w:rsidRPr="006C39EF">
        <w:rPr>
          <w:noProof/>
          <w:lang w:val="en-US"/>
        </w:rPr>
        <w:t>Roller energy balance</w:t>
      </w:r>
      <w:r>
        <w:rPr>
          <w:noProof/>
        </w:rPr>
        <w:tab/>
      </w:r>
      <w:r>
        <w:rPr>
          <w:noProof/>
        </w:rPr>
        <w:fldChar w:fldCharType="begin"/>
      </w:r>
      <w:r>
        <w:rPr>
          <w:noProof/>
        </w:rPr>
        <w:instrText xml:space="preserve"> PAGEREF _Toc431915617 \h </w:instrText>
      </w:r>
      <w:r>
        <w:rPr>
          <w:noProof/>
        </w:rPr>
      </w:r>
      <w:r>
        <w:rPr>
          <w:noProof/>
        </w:rPr>
        <w:fldChar w:fldCharType="separate"/>
      </w:r>
      <w:r>
        <w:rPr>
          <w:noProof/>
        </w:rPr>
        <w:t>29</w:t>
      </w:r>
      <w:r>
        <w:rPr>
          <w:noProof/>
        </w:rPr>
        <w:fldChar w:fldCharType="end"/>
      </w:r>
    </w:p>
    <w:p w14:paraId="5A5B4716"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2.4</w:t>
      </w:r>
      <w:r>
        <w:rPr>
          <w:rFonts w:asciiTheme="minorHAnsi" w:eastAsiaTheme="minorEastAsia" w:hAnsiTheme="minorHAnsi" w:cstheme="minorBidi"/>
          <w:noProof/>
          <w:sz w:val="22"/>
          <w:szCs w:val="22"/>
          <w:lang w:eastAsia="zh-CN"/>
        </w:rPr>
        <w:tab/>
      </w:r>
      <w:r w:rsidRPr="006C39EF">
        <w:rPr>
          <w:noProof/>
          <w:lang w:val="en-US"/>
        </w:rPr>
        <w:t>Shallow water equations</w:t>
      </w:r>
      <w:r>
        <w:rPr>
          <w:noProof/>
        </w:rPr>
        <w:tab/>
      </w:r>
      <w:r>
        <w:rPr>
          <w:noProof/>
        </w:rPr>
        <w:fldChar w:fldCharType="begin"/>
      </w:r>
      <w:r>
        <w:rPr>
          <w:noProof/>
        </w:rPr>
        <w:instrText xml:space="preserve"> PAGEREF _Toc431915618 \h </w:instrText>
      </w:r>
      <w:r>
        <w:rPr>
          <w:noProof/>
        </w:rPr>
      </w:r>
      <w:r>
        <w:rPr>
          <w:noProof/>
        </w:rPr>
        <w:fldChar w:fldCharType="separate"/>
      </w:r>
      <w:r>
        <w:rPr>
          <w:noProof/>
        </w:rPr>
        <w:t>29</w:t>
      </w:r>
      <w:r>
        <w:rPr>
          <w:noProof/>
        </w:rPr>
        <w:fldChar w:fldCharType="end"/>
      </w:r>
    </w:p>
    <w:p w14:paraId="7AC30057"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2.4.1</w:t>
      </w:r>
      <w:r>
        <w:rPr>
          <w:rFonts w:asciiTheme="minorHAnsi" w:eastAsiaTheme="minorEastAsia" w:hAnsiTheme="minorHAnsi" w:cstheme="minorBidi"/>
          <w:noProof/>
          <w:sz w:val="22"/>
          <w:szCs w:val="22"/>
          <w:lang w:eastAsia="zh-CN"/>
        </w:rPr>
        <w:tab/>
      </w:r>
      <w:r w:rsidRPr="006C39EF">
        <w:rPr>
          <w:noProof/>
          <w:lang w:val="en-US"/>
        </w:rPr>
        <w:t>Horizontal viscosity</w:t>
      </w:r>
      <w:r>
        <w:rPr>
          <w:noProof/>
        </w:rPr>
        <w:tab/>
      </w:r>
      <w:r>
        <w:rPr>
          <w:noProof/>
        </w:rPr>
        <w:fldChar w:fldCharType="begin"/>
      </w:r>
      <w:r>
        <w:rPr>
          <w:noProof/>
        </w:rPr>
        <w:instrText xml:space="preserve"> PAGEREF _Toc431915619 \h </w:instrText>
      </w:r>
      <w:r>
        <w:rPr>
          <w:noProof/>
        </w:rPr>
      </w:r>
      <w:r>
        <w:rPr>
          <w:noProof/>
        </w:rPr>
        <w:fldChar w:fldCharType="separate"/>
      </w:r>
      <w:r>
        <w:rPr>
          <w:noProof/>
        </w:rPr>
        <w:t>30</w:t>
      </w:r>
      <w:r>
        <w:rPr>
          <w:noProof/>
        </w:rPr>
        <w:fldChar w:fldCharType="end"/>
      </w:r>
    </w:p>
    <w:p w14:paraId="25F0F248"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2.4.2</w:t>
      </w:r>
      <w:r>
        <w:rPr>
          <w:rFonts w:asciiTheme="minorHAnsi" w:eastAsiaTheme="minorEastAsia" w:hAnsiTheme="minorHAnsi" w:cstheme="minorBidi"/>
          <w:noProof/>
          <w:sz w:val="22"/>
          <w:szCs w:val="22"/>
          <w:lang w:eastAsia="zh-CN"/>
        </w:rPr>
        <w:tab/>
      </w:r>
      <w:r w:rsidRPr="006C39EF">
        <w:rPr>
          <w:noProof/>
          <w:lang w:val="en-US"/>
        </w:rPr>
        <w:t>Bed shear stress</w:t>
      </w:r>
      <w:r>
        <w:rPr>
          <w:noProof/>
        </w:rPr>
        <w:tab/>
      </w:r>
      <w:r>
        <w:rPr>
          <w:noProof/>
        </w:rPr>
        <w:fldChar w:fldCharType="begin"/>
      </w:r>
      <w:r>
        <w:rPr>
          <w:noProof/>
        </w:rPr>
        <w:instrText xml:space="preserve"> PAGEREF _Toc431915620 \h </w:instrText>
      </w:r>
      <w:r>
        <w:rPr>
          <w:noProof/>
        </w:rPr>
      </w:r>
      <w:r>
        <w:rPr>
          <w:noProof/>
        </w:rPr>
        <w:fldChar w:fldCharType="separate"/>
      </w:r>
      <w:r>
        <w:rPr>
          <w:noProof/>
        </w:rPr>
        <w:t>30</w:t>
      </w:r>
      <w:r>
        <w:rPr>
          <w:noProof/>
        </w:rPr>
        <w:fldChar w:fldCharType="end"/>
      </w:r>
    </w:p>
    <w:p w14:paraId="278B848E"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2.4.3</w:t>
      </w:r>
      <w:r>
        <w:rPr>
          <w:rFonts w:asciiTheme="minorHAnsi" w:eastAsiaTheme="minorEastAsia" w:hAnsiTheme="minorHAnsi" w:cstheme="minorBidi"/>
          <w:noProof/>
          <w:sz w:val="22"/>
          <w:szCs w:val="22"/>
          <w:lang w:eastAsia="zh-CN"/>
        </w:rPr>
        <w:tab/>
      </w:r>
      <w:r w:rsidRPr="006C39EF">
        <w:rPr>
          <w:noProof/>
          <w:lang w:val="en-US"/>
        </w:rPr>
        <w:t>Damping by vegetation</w:t>
      </w:r>
      <w:r>
        <w:rPr>
          <w:noProof/>
        </w:rPr>
        <w:tab/>
      </w:r>
      <w:r>
        <w:rPr>
          <w:noProof/>
        </w:rPr>
        <w:fldChar w:fldCharType="begin"/>
      </w:r>
      <w:r>
        <w:rPr>
          <w:noProof/>
        </w:rPr>
        <w:instrText xml:space="preserve"> PAGEREF _Toc431915621 \h </w:instrText>
      </w:r>
      <w:r>
        <w:rPr>
          <w:noProof/>
        </w:rPr>
      </w:r>
      <w:r>
        <w:rPr>
          <w:noProof/>
        </w:rPr>
        <w:fldChar w:fldCharType="separate"/>
      </w:r>
      <w:r>
        <w:rPr>
          <w:noProof/>
        </w:rPr>
        <w:t>32</w:t>
      </w:r>
      <w:r>
        <w:rPr>
          <w:noProof/>
        </w:rPr>
        <w:fldChar w:fldCharType="end"/>
      </w:r>
    </w:p>
    <w:p w14:paraId="2E69119B"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2.4.4</w:t>
      </w:r>
      <w:r>
        <w:rPr>
          <w:rFonts w:asciiTheme="minorHAnsi" w:eastAsiaTheme="minorEastAsia" w:hAnsiTheme="minorHAnsi" w:cstheme="minorBidi"/>
          <w:noProof/>
          <w:sz w:val="22"/>
          <w:szCs w:val="22"/>
          <w:lang w:eastAsia="zh-CN"/>
        </w:rPr>
        <w:tab/>
      </w:r>
      <w:r w:rsidRPr="006C39EF">
        <w:rPr>
          <w:noProof/>
          <w:lang w:val="en-US"/>
        </w:rPr>
        <w:t>Wind</w:t>
      </w:r>
      <w:r>
        <w:rPr>
          <w:noProof/>
        </w:rPr>
        <w:tab/>
      </w:r>
      <w:r>
        <w:rPr>
          <w:noProof/>
        </w:rPr>
        <w:fldChar w:fldCharType="begin"/>
      </w:r>
      <w:r>
        <w:rPr>
          <w:noProof/>
        </w:rPr>
        <w:instrText xml:space="preserve"> PAGEREF _Toc431915622 \h </w:instrText>
      </w:r>
      <w:r>
        <w:rPr>
          <w:noProof/>
        </w:rPr>
      </w:r>
      <w:r>
        <w:rPr>
          <w:noProof/>
        </w:rPr>
        <w:fldChar w:fldCharType="separate"/>
      </w:r>
      <w:r>
        <w:rPr>
          <w:noProof/>
        </w:rPr>
        <w:t>32</w:t>
      </w:r>
      <w:r>
        <w:rPr>
          <w:noProof/>
        </w:rPr>
        <w:fldChar w:fldCharType="end"/>
      </w:r>
    </w:p>
    <w:p w14:paraId="0FD52EDE"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2.5</w:t>
      </w:r>
      <w:r>
        <w:rPr>
          <w:rFonts w:asciiTheme="minorHAnsi" w:eastAsiaTheme="minorEastAsia" w:hAnsiTheme="minorHAnsi" w:cstheme="minorBidi"/>
          <w:noProof/>
          <w:sz w:val="22"/>
          <w:szCs w:val="22"/>
          <w:lang w:eastAsia="zh-CN"/>
        </w:rPr>
        <w:tab/>
      </w:r>
      <w:r w:rsidRPr="006C39EF">
        <w:rPr>
          <w:noProof/>
          <w:lang w:val="en-US"/>
        </w:rPr>
        <w:t>Non-hydrostatic pressure correction</w:t>
      </w:r>
      <w:r>
        <w:rPr>
          <w:noProof/>
        </w:rPr>
        <w:tab/>
      </w:r>
      <w:r>
        <w:rPr>
          <w:noProof/>
        </w:rPr>
        <w:fldChar w:fldCharType="begin"/>
      </w:r>
      <w:r>
        <w:rPr>
          <w:noProof/>
        </w:rPr>
        <w:instrText xml:space="preserve"> PAGEREF _Toc431915623 \h </w:instrText>
      </w:r>
      <w:r>
        <w:rPr>
          <w:noProof/>
        </w:rPr>
      </w:r>
      <w:r>
        <w:rPr>
          <w:noProof/>
        </w:rPr>
        <w:fldChar w:fldCharType="separate"/>
      </w:r>
      <w:r>
        <w:rPr>
          <w:noProof/>
        </w:rPr>
        <w:t>33</w:t>
      </w:r>
      <w:r>
        <w:rPr>
          <w:noProof/>
        </w:rPr>
        <w:fldChar w:fldCharType="end"/>
      </w:r>
    </w:p>
    <w:p w14:paraId="0073C009"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2.6</w:t>
      </w:r>
      <w:r>
        <w:rPr>
          <w:rFonts w:asciiTheme="minorHAnsi" w:eastAsiaTheme="minorEastAsia" w:hAnsiTheme="minorHAnsi" w:cstheme="minorBidi"/>
          <w:noProof/>
          <w:sz w:val="22"/>
          <w:szCs w:val="22"/>
          <w:lang w:eastAsia="zh-CN"/>
        </w:rPr>
        <w:tab/>
      </w:r>
      <w:r w:rsidRPr="006C39EF">
        <w:rPr>
          <w:noProof/>
          <w:lang w:val="en-US"/>
        </w:rPr>
        <w:t>Groundwater flow</w:t>
      </w:r>
      <w:r>
        <w:rPr>
          <w:noProof/>
        </w:rPr>
        <w:tab/>
      </w:r>
      <w:r>
        <w:rPr>
          <w:noProof/>
        </w:rPr>
        <w:fldChar w:fldCharType="begin"/>
      </w:r>
      <w:r>
        <w:rPr>
          <w:noProof/>
        </w:rPr>
        <w:instrText xml:space="preserve"> PAGEREF _Toc431915624 \h </w:instrText>
      </w:r>
      <w:r>
        <w:rPr>
          <w:noProof/>
        </w:rPr>
      </w:r>
      <w:r>
        <w:rPr>
          <w:noProof/>
        </w:rPr>
        <w:fldChar w:fldCharType="separate"/>
      </w:r>
      <w:r>
        <w:rPr>
          <w:noProof/>
        </w:rPr>
        <w:t>34</w:t>
      </w:r>
      <w:r>
        <w:rPr>
          <w:noProof/>
        </w:rPr>
        <w:fldChar w:fldCharType="end"/>
      </w:r>
    </w:p>
    <w:p w14:paraId="739AD463"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2.6.1</w:t>
      </w:r>
      <w:r>
        <w:rPr>
          <w:rFonts w:asciiTheme="minorHAnsi" w:eastAsiaTheme="minorEastAsia" w:hAnsiTheme="minorHAnsi" w:cstheme="minorBidi"/>
          <w:noProof/>
          <w:sz w:val="22"/>
          <w:szCs w:val="22"/>
          <w:lang w:eastAsia="zh-CN"/>
        </w:rPr>
        <w:tab/>
      </w:r>
      <w:r w:rsidRPr="006C39EF">
        <w:rPr>
          <w:noProof/>
          <w:lang w:val="en-US"/>
        </w:rPr>
        <w:t>Continuity</w:t>
      </w:r>
      <w:r>
        <w:rPr>
          <w:noProof/>
        </w:rPr>
        <w:tab/>
      </w:r>
      <w:r>
        <w:rPr>
          <w:noProof/>
        </w:rPr>
        <w:fldChar w:fldCharType="begin"/>
      </w:r>
      <w:r>
        <w:rPr>
          <w:noProof/>
        </w:rPr>
        <w:instrText xml:space="preserve"> PAGEREF _Toc431915625 \h </w:instrText>
      </w:r>
      <w:r>
        <w:rPr>
          <w:noProof/>
        </w:rPr>
      </w:r>
      <w:r>
        <w:rPr>
          <w:noProof/>
        </w:rPr>
        <w:fldChar w:fldCharType="separate"/>
      </w:r>
      <w:r>
        <w:rPr>
          <w:noProof/>
        </w:rPr>
        <w:t>34</w:t>
      </w:r>
      <w:r>
        <w:rPr>
          <w:noProof/>
        </w:rPr>
        <w:fldChar w:fldCharType="end"/>
      </w:r>
    </w:p>
    <w:p w14:paraId="15D2BFDF"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2.6.2</w:t>
      </w:r>
      <w:r>
        <w:rPr>
          <w:rFonts w:asciiTheme="minorHAnsi" w:eastAsiaTheme="minorEastAsia" w:hAnsiTheme="minorHAnsi" w:cstheme="minorBidi"/>
          <w:noProof/>
          <w:sz w:val="22"/>
          <w:szCs w:val="22"/>
          <w:lang w:eastAsia="zh-CN"/>
        </w:rPr>
        <w:tab/>
      </w:r>
      <w:r w:rsidRPr="006C39EF">
        <w:rPr>
          <w:noProof/>
          <w:lang w:val="en-US"/>
        </w:rPr>
        <w:t>Equation of motions</w:t>
      </w:r>
      <w:r>
        <w:rPr>
          <w:noProof/>
        </w:rPr>
        <w:tab/>
      </w:r>
      <w:r>
        <w:rPr>
          <w:noProof/>
        </w:rPr>
        <w:fldChar w:fldCharType="begin"/>
      </w:r>
      <w:r>
        <w:rPr>
          <w:noProof/>
        </w:rPr>
        <w:instrText xml:space="preserve"> PAGEREF _Toc431915626 \h </w:instrText>
      </w:r>
      <w:r>
        <w:rPr>
          <w:noProof/>
        </w:rPr>
      </w:r>
      <w:r>
        <w:rPr>
          <w:noProof/>
        </w:rPr>
        <w:fldChar w:fldCharType="separate"/>
      </w:r>
      <w:r>
        <w:rPr>
          <w:noProof/>
        </w:rPr>
        <w:t>35</w:t>
      </w:r>
      <w:r>
        <w:rPr>
          <w:noProof/>
        </w:rPr>
        <w:fldChar w:fldCharType="end"/>
      </w:r>
    </w:p>
    <w:p w14:paraId="51178E39"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2.7</w:t>
      </w:r>
      <w:r>
        <w:rPr>
          <w:rFonts w:asciiTheme="minorHAnsi" w:eastAsiaTheme="minorEastAsia" w:hAnsiTheme="minorHAnsi" w:cstheme="minorBidi"/>
          <w:noProof/>
          <w:sz w:val="22"/>
          <w:szCs w:val="22"/>
          <w:lang w:eastAsia="zh-CN"/>
        </w:rPr>
        <w:tab/>
      </w:r>
      <w:r w:rsidRPr="006C39EF">
        <w:rPr>
          <w:noProof/>
          <w:lang w:val="en-US"/>
        </w:rPr>
        <w:t>Sediment transport</w:t>
      </w:r>
      <w:r>
        <w:rPr>
          <w:noProof/>
        </w:rPr>
        <w:tab/>
      </w:r>
      <w:r>
        <w:rPr>
          <w:noProof/>
        </w:rPr>
        <w:fldChar w:fldCharType="begin"/>
      </w:r>
      <w:r>
        <w:rPr>
          <w:noProof/>
        </w:rPr>
        <w:instrText xml:space="preserve"> PAGEREF _Toc431915627 \h </w:instrText>
      </w:r>
      <w:r>
        <w:rPr>
          <w:noProof/>
        </w:rPr>
      </w:r>
      <w:r>
        <w:rPr>
          <w:noProof/>
        </w:rPr>
        <w:fldChar w:fldCharType="separate"/>
      </w:r>
      <w:r>
        <w:rPr>
          <w:noProof/>
        </w:rPr>
        <w:t>39</w:t>
      </w:r>
      <w:r>
        <w:rPr>
          <w:noProof/>
        </w:rPr>
        <w:fldChar w:fldCharType="end"/>
      </w:r>
    </w:p>
    <w:p w14:paraId="0FB8141A"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2.7.1</w:t>
      </w:r>
      <w:r>
        <w:rPr>
          <w:rFonts w:asciiTheme="minorHAnsi" w:eastAsiaTheme="minorEastAsia" w:hAnsiTheme="minorHAnsi" w:cstheme="minorBidi"/>
          <w:noProof/>
          <w:sz w:val="22"/>
          <w:szCs w:val="22"/>
          <w:lang w:eastAsia="zh-CN"/>
        </w:rPr>
        <w:tab/>
      </w:r>
      <w:r w:rsidRPr="006C39EF">
        <w:rPr>
          <w:noProof/>
          <w:lang w:val="en-US"/>
        </w:rPr>
        <w:t>Advection-diffusion equation</w:t>
      </w:r>
      <w:r>
        <w:rPr>
          <w:noProof/>
        </w:rPr>
        <w:tab/>
      </w:r>
      <w:r>
        <w:rPr>
          <w:noProof/>
        </w:rPr>
        <w:fldChar w:fldCharType="begin"/>
      </w:r>
      <w:r>
        <w:rPr>
          <w:noProof/>
        </w:rPr>
        <w:instrText xml:space="preserve"> PAGEREF _Toc431915628 \h </w:instrText>
      </w:r>
      <w:r>
        <w:rPr>
          <w:noProof/>
        </w:rPr>
      </w:r>
      <w:r>
        <w:rPr>
          <w:noProof/>
        </w:rPr>
        <w:fldChar w:fldCharType="separate"/>
      </w:r>
      <w:r>
        <w:rPr>
          <w:noProof/>
        </w:rPr>
        <w:t>39</w:t>
      </w:r>
      <w:r>
        <w:rPr>
          <w:noProof/>
        </w:rPr>
        <w:fldChar w:fldCharType="end"/>
      </w:r>
    </w:p>
    <w:p w14:paraId="23E7D26F"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2.7.2</w:t>
      </w:r>
      <w:r>
        <w:rPr>
          <w:rFonts w:asciiTheme="minorHAnsi" w:eastAsiaTheme="minorEastAsia" w:hAnsiTheme="minorHAnsi" w:cstheme="minorBidi"/>
          <w:noProof/>
          <w:sz w:val="22"/>
          <w:szCs w:val="22"/>
          <w:lang w:eastAsia="zh-CN"/>
        </w:rPr>
        <w:tab/>
      </w:r>
      <w:r w:rsidRPr="006C39EF">
        <w:rPr>
          <w:noProof/>
          <w:lang w:val="en-US"/>
        </w:rPr>
        <w:t>General parameters</w:t>
      </w:r>
      <w:r>
        <w:rPr>
          <w:noProof/>
        </w:rPr>
        <w:tab/>
      </w:r>
      <w:r>
        <w:rPr>
          <w:noProof/>
        </w:rPr>
        <w:fldChar w:fldCharType="begin"/>
      </w:r>
      <w:r>
        <w:rPr>
          <w:noProof/>
        </w:rPr>
        <w:instrText xml:space="preserve"> PAGEREF _Toc431915629 \h </w:instrText>
      </w:r>
      <w:r>
        <w:rPr>
          <w:noProof/>
        </w:rPr>
      </w:r>
      <w:r>
        <w:rPr>
          <w:noProof/>
        </w:rPr>
        <w:fldChar w:fldCharType="separate"/>
      </w:r>
      <w:r>
        <w:rPr>
          <w:noProof/>
        </w:rPr>
        <w:t>39</w:t>
      </w:r>
      <w:r>
        <w:rPr>
          <w:noProof/>
        </w:rPr>
        <w:fldChar w:fldCharType="end"/>
      </w:r>
    </w:p>
    <w:p w14:paraId="0F80AD84"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2.7.3</w:t>
      </w:r>
      <w:r>
        <w:rPr>
          <w:rFonts w:asciiTheme="minorHAnsi" w:eastAsiaTheme="minorEastAsia" w:hAnsiTheme="minorHAnsi" w:cstheme="minorBidi"/>
          <w:noProof/>
          <w:sz w:val="22"/>
          <w:szCs w:val="22"/>
          <w:lang w:eastAsia="zh-CN"/>
        </w:rPr>
        <w:tab/>
      </w:r>
      <w:r w:rsidRPr="006C39EF">
        <w:rPr>
          <w:noProof/>
          <w:lang w:val="en-US"/>
        </w:rPr>
        <w:t>Transport formulations</w:t>
      </w:r>
      <w:r>
        <w:rPr>
          <w:noProof/>
        </w:rPr>
        <w:tab/>
      </w:r>
      <w:r>
        <w:rPr>
          <w:noProof/>
        </w:rPr>
        <w:fldChar w:fldCharType="begin"/>
      </w:r>
      <w:r>
        <w:rPr>
          <w:noProof/>
        </w:rPr>
        <w:instrText xml:space="preserve"> PAGEREF _Toc431915630 \h </w:instrText>
      </w:r>
      <w:r>
        <w:rPr>
          <w:noProof/>
        </w:rPr>
      </w:r>
      <w:r>
        <w:rPr>
          <w:noProof/>
        </w:rPr>
        <w:fldChar w:fldCharType="separate"/>
      </w:r>
      <w:r>
        <w:rPr>
          <w:noProof/>
        </w:rPr>
        <w:t>40</w:t>
      </w:r>
      <w:r>
        <w:rPr>
          <w:noProof/>
        </w:rPr>
        <w:fldChar w:fldCharType="end"/>
      </w:r>
    </w:p>
    <w:p w14:paraId="568D557A"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2.7.4</w:t>
      </w:r>
      <w:r>
        <w:rPr>
          <w:rFonts w:asciiTheme="minorHAnsi" w:eastAsiaTheme="minorEastAsia" w:hAnsiTheme="minorHAnsi" w:cstheme="minorBidi"/>
          <w:noProof/>
          <w:sz w:val="22"/>
          <w:szCs w:val="22"/>
          <w:lang w:eastAsia="zh-CN"/>
        </w:rPr>
        <w:tab/>
      </w:r>
      <w:r w:rsidRPr="006C39EF">
        <w:rPr>
          <w:noProof/>
          <w:lang w:val="en-US"/>
        </w:rPr>
        <w:t>Effects of wave nonlinearity</w:t>
      </w:r>
      <w:r>
        <w:rPr>
          <w:noProof/>
        </w:rPr>
        <w:tab/>
      </w:r>
      <w:r>
        <w:rPr>
          <w:noProof/>
        </w:rPr>
        <w:fldChar w:fldCharType="begin"/>
      </w:r>
      <w:r>
        <w:rPr>
          <w:noProof/>
        </w:rPr>
        <w:instrText xml:space="preserve"> PAGEREF _Toc431915631 \h </w:instrText>
      </w:r>
      <w:r>
        <w:rPr>
          <w:noProof/>
        </w:rPr>
      </w:r>
      <w:r>
        <w:rPr>
          <w:noProof/>
        </w:rPr>
        <w:fldChar w:fldCharType="separate"/>
      </w:r>
      <w:r>
        <w:rPr>
          <w:noProof/>
        </w:rPr>
        <w:t>43</w:t>
      </w:r>
      <w:r>
        <w:rPr>
          <w:noProof/>
        </w:rPr>
        <w:fldChar w:fldCharType="end"/>
      </w:r>
    </w:p>
    <w:p w14:paraId="07150FD3"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2.7.5</w:t>
      </w:r>
      <w:r>
        <w:rPr>
          <w:rFonts w:asciiTheme="minorHAnsi" w:eastAsiaTheme="minorEastAsia" w:hAnsiTheme="minorHAnsi" w:cstheme="minorBidi"/>
          <w:noProof/>
          <w:sz w:val="22"/>
          <w:szCs w:val="22"/>
          <w:lang w:eastAsia="zh-CN"/>
        </w:rPr>
        <w:tab/>
      </w:r>
      <w:r w:rsidRPr="006C39EF">
        <w:rPr>
          <w:noProof/>
          <w:lang w:val="en-US"/>
        </w:rPr>
        <w:t>Hindered erosion by dilatancy</w:t>
      </w:r>
      <w:r>
        <w:rPr>
          <w:noProof/>
        </w:rPr>
        <w:tab/>
      </w:r>
      <w:r>
        <w:rPr>
          <w:noProof/>
        </w:rPr>
        <w:fldChar w:fldCharType="begin"/>
      </w:r>
      <w:r>
        <w:rPr>
          <w:noProof/>
        </w:rPr>
        <w:instrText xml:space="preserve"> PAGEREF _Toc431915632 \h </w:instrText>
      </w:r>
      <w:r>
        <w:rPr>
          <w:noProof/>
        </w:rPr>
      </w:r>
      <w:r>
        <w:rPr>
          <w:noProof/>
        </w:rPr>
        <w:fldChar w:fldCharType="separate"/>
      </w:r>
      <w:r>
        <w:rPr>
          <w:noProof/>
        </w:rPr>
        <w:t>43</w:t>
      </w:r>
      <w:r>
        <w:rPr>
          <w:noProof/>
        </w:rPr>
        <w:fldChar w:fldCharType="end"/>
      </w:r>
    </w:p>
    <w:p w14:paraId="4E0CD7B6"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2.7.6</w:t>
      </w:r>
      <w:r>
        <w:rPr>
          <w:rFonts w:asciiTheme="minorHAnsi" w:eastAsiaTheme="minorEastAsia" w:hAnsiTheme="minorHAnsi" w:cstheme="minorBidi"/>
          <w:noProof/>
          <w:sz w:val="22"/>
          <w:szCs w:val="22"/>
          <w:lang w:eastAsia="zh-CN"/>
        </w:rPr>
        <w:tab/>
      </w:r>
      <w:r w:rsidRPr="006C39EF">
        <w:rPr>
          <w:noProof/>
          <w:lang w:val="en-US"/>
        </w:rPr>
        <w:t>Bed slope effect</w:t>
      </w:r>
      <w:r>
        <w:rPr>
          <w:noProof/>
        </w:rPr>
        <w:tab/>
      </w:r>
      <w:r>
        <w:rPr>
          <w:noProof/>
        </w:rPr>
        <w:fldChar w:fldCharType="begin"/>
      </w:r>
      <w:r>
        <w:rPr>
          <w:noProof/>
        </w:rPr>
        <w:instrText xml:space="preserve"> PAGEREF _Toc431915633 \h </w:instrText>
      </w:r>
      <w:r>
        <w:rPr>
          <w:noProof/>
        </w:rPr>
      </w:r>
      <w:r>
        <w:rPr>
          <w:noProof/>
        </w:rPr>
        <w:fldChar w:fldCharType="separate"/>
      </w:r>
      <w:r>
        <w:rPr>
          <w:noProof/>
        </w:rPr>
        <w:t>44</w:t>
      </w:r>
      <w:r>
        <w:rPr>
          <w:noProof/>
        </w:rPr>
        <w:fldChar w:fldCharType="end"/>
      </w:r>
    </w:p>
    <w:p w14:paraId="5DBC3496"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2.8</w:t>
      </w:r>
      <w:r>
        <w:rPr>
          <w:rFonts w:asciiTheme="minorHAnsi" w:eastAsiaTheme="minorEastAsia" w:hAnsiTheme="minorHAnsi" w:cstheme="minorBidi"/>
          <w:noProof/>
          <w:sz w:val="22"/>
          <w:szCs w:val="22"/>
          <w:lang w:eastAsia="zh-CN"/>
        </w:rPr>
        <w:tab/>
      </w:r>
      <w:r w:rsidRPr="006C39EF">
        <w:rPr>
          <w:noProof/>
          <w:lang w:val="en-US"/>
        </w:rPr>
        <w:t>Bottom updating</w:t>
      </w:r>
      <w:r>
        <w:rPr>
          <w:noProof/>
        </w:rPr>
        <w:tab/>
      </w:r>
      <w:r>
        <w:rPr>
          <w:noProof/>
        </w:rPr>
        <w:fldChar w:fldCharType="begin"/>
      </w:r>
      <w:r>
        <w:rPr>
          <w:noProof/>
        </w:rPr>
        <w:instrText xml:space="preserve"> PAGEREF _Toc431915634 \h </w:instrText>
      </w:r>
      <w:r>
        <w:rPr>
          <w:noProof/>
        </w:rPr>
      </w:r>
      <w:r>
        <w:rPr>
          <w:noProof/>
        </w:rPr>
        <w:fldChar w:fldCharType="separate"/>
      </w:r>
      <w:r>
        <w:rPr>
          <w:noProof/>
        </w:rPr>
        <w:t>45</w:t>
      </w:r>
      <w:r>
        <w:rPr>
          <w:noProof/>
        </w:rPr>
        <w:fldChar w:fldCharType="end"/>
      </w:r>
    </w:p>
    <w:p w14:paraId="183A45AC"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2.8.1</w:t>
      </w:r>
      <w:r>
        <w:rPr>
          <w:rFonts w:asciiTheme="minorHAnsi" w:eastAsiaTheme="minorEastAsia" w:hAnsiTheme="minorHAnsi" w:cstheme="minorBidi"/>
          <w:noProof/>
          <w:sz w:val="22"/>
          <w:szCs w:val="22"/>
          <w:lang w:eastAsia="zh-CN"/>
        </w:rPr>
        <w:tab/>
      </w:r>
      <w:r w:rsidRPr="006C39EF">
        <w:rPr>
          <w:noProof/>
          <w:lang w:val="en-US"/>
        </w:rPr>
        <w:t>Due to sediment fluxes</w:t>
      </w:r>
      <w:r>
        <w:rPr>
          <w:noProof/>
        </w:rPr>
        <w:tab/>
      </w:r>
      <w:r>
        <w:rPr>
          <w:noProof/>
        </w:rPr>
        <w:fldChar w:fldCharType="begin"/>
      </w:r>
      <w:r>
        <w:rPr>
          <w:noProof/>
        </w:rPr>
        <w:instrText xml:space="preserve"> PAGEREF _Toc431915635 \h </w:instrText>
      </w:r>
      <w:r>
        <w:rPr>
          <w:noProof/>
        </w:rPr>
      </w:r>
      <w:r>
        <w:rPr>
          <w:noProof/>
        </w:rPr>
        <w:fldChar w:fldCharType="separate"/>
      </w:r>
      <w:r>
        <w:rPr>
          <w:noProof/>
        </w:rPr>
        <w:t>45</w:t>
      </w:r>
      <w:r>
        <w:rPr>
          <w:noProof/>
        </w:rPr>
        <w:fldChar w:fldCharType="end"/>
      </w:r>
    </w:p>
    <w:p w14:paraId="0E8F8F89"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2.8.2</w:t>
      </w:r>
      <w:r>
        <w:rPr>
          <w:rFonts w:asciiTheme="minorHAnsi" w:eastAsiaTheme="minorEastAsia" w:hAnsiTheme="minorHAnsi" w:cstheme="minorBidi"/>
          <w:noProof/>
          <w:sz w:val="22"/>
          <w:szCs w:val="22"/>
          <w:lang w:eastAsia="zh-CN"/>
        </w:rPr>
        <w:tab/>
      </w:r>
      <w:r w:rsidRPr="006C39EF">
        <w:rPr>
          <w:noProof/>
          <w:lang w:val="en-US"/>
        </w:rPr>
        <w:t>Avalanching</w:t>
      </w:r>
      <w:r>
        <w:rPr>
          <w:noProof/>
        </w:rPr>
        <w:tab/>
      </w:r>
      <w:r>
        <w:rPr>
          <w:noProof/>
        </w:rPr>
        <w:fldChar w:fldCharType="begin"/>
      </w:r>
      <w:r>
        <w:rPr>
          <w:noProof/>
        </w:rPr>
        <w:instrText xml:space="preserve"> PAGEREF _Toc431915636 \h </w:instrText>
      </w:r>
      <w:r>
        <w:rPr>
          <w:noProof/>
        </w:rPr>
      </w:r>
      <w:r>
        <w:rPr>
          <w:noProof/>
        </w:rPr>
        <w:fldChar w:fldCharType="separate"/>
      </w:r>
      <w:r>
        <w:rPr>
          <w:noProof/>
        </w:rPr>
        <w:t>46</w:t>
      </w:r>
      <w:r>
        <w:rPr>
          <w:noProof/>
        </w:rPr>
        <w:fldChar w:fldCharType="end"/>
      </w:r>
    </w:p>
    <w:p w14:paraId="34822927"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2.8.3</w:t>
      </w:r>
      <w:r>
        <w:rPr>
          <w:rFonts w:asciiTheme="minorHAnsi" w:eastAsiaTheme="minorEastAsia" w:hAnsiTheme="minorHAnsi" w:cstheme="minorBidi"/>
          <w:noProof/>
          <w:sz w:val="22"/>
          <w:szCs w:val="22"/>
          <w:lang w:eastAsia="zh-CN"/>
        </w:rPr>
        <w:tab/>
      </w:r>
      <w:r w:rsidRPr="006C39EF">
        <w:rPr>
          <w:noProof/>
          <w:lang w:val="en-US"/>
        </w:rPr>
        <w:t>Bed composition</w:t>
      </w:r>
      <w:r>
        <w:rPr>
          <w:noProof/>
        </w:rPr>
        <w:tab/>
      </w:r>
      <w:r>
        <w:rPr>
          <w:noProof/>
        </w:rPr>
        <w:fldChar w:fldCharType="begin"/>
      </w:r>
      <w:r>
        <w:rPr>
          <w:noProof/>
        </w:rPr>
        <w:instrText xml:space="preserve"> PAGEREF _Toc431915637 \h </w:instrText>
      </w:r>
      <w:r>
        <w:rPr>
          <w:noProof/>
        </w:rPr>
      </w:r>
      <w:r>
        <w:rPr>
          <w:noProof/>
        </w:rPr>
        <w:fldChar w:fldCharType="separate"/>
      </w:r>
      <w:r>
        <w:rPr>
          <w:noProof/>
        </w:rPr>
        <w:t>46</w:t>
      </w:r>
      <w:r>
        <w:rPr>
          <w:noProof/>
        </w:rPr>
        <w:fldChar w:fldCharType="end"/>
      </w:r>
    </w:p>
    <w:p w14:paraId="0071815B"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2.9</w:t>
      </w:r>
      <w:r>
        <w:rPr>
          <w:rFonts w:asciiTheme="minorHAnsi" w:eastAsiaTheme="minorEastAsia" w:hAnsiTheme="minorHAnsi" w:cstheme="minorBidi"/>
          <w:noProof/>
          <w:sz w:val="22"/>
          <w:szCs w:val="22"/>
          <w:lang w:eastAsia="zh-CN"/>
        </w:rPr>
        <w:tab/>
      </w:r>
      <w:r w:rsidRPr="006C39EF">
        <w:rPr>
          <w:noProof/>
          <w:lang w:val="en-US"/>
        </w:rPr>
        <w:t>Ship-induced wave motions</w:t>
      </w:r>
      <w:r>
        <w:rPr>
          <w:noProof/>
        </w:rPr>
        <w:tab/>
      </w:r>
      <w:r>
        <w:rPr>
          <w:noProof/>
        </w:rPr>
        <w:fldChar w:fldCharType="begin"/>
      </w:r>
      <w:r>
        <w:rPr>
          <w:noProof/>
        </w:rPr>
        <w:instrText xml:space="preserve"> PAGEREF _Toc431915638 \h </w:instrText>
      </w:r>
      <w:r>
        <w:rPr>
          <w:noProof/>
        </w:rPr>
      </w:r>
      <w:r>
        <w:rPr>
          <w:noProof/>
        </w:rPr>
        <w:fldChar w:fldCharType="separate"/>
      </w:r>
      <w:r>
        <w:rPr>
          <w:noProof/>
        </w:rPr>
        <w:t>47</w:t>
      </w:r>
      <w:r>
        <w:rPr>
          <w:noProof/>
        </w:rPr>
        <w:fldChar w:fldCharType="end"/>
      </w:r>
    </w:p>
    <w:p w14:paraId="1D7C3EC7" w14:textId="77777777" w:rsidR="00E32CB9" w:rsidRDefault="00E32CB9">
      <w:pPr>
        <w:pStyle w:val="TOC1"/>
        <w:rPr>
          <w:rFonts w:asciiTheme="minorHAnsi" w:eastAsiaTheme="minorEastAsia" w:hAnsiTheme="minorHAnsi" w:cstheme="minorBidi"/>
          <w:b w:val="0"/>
          <w:noProof/>
          <w:sz w:val="22"/>
          <w:szCs w:val="22"/>
          <w:lang w:eastAsia="zh-CN"/>
        </w:rPr>
      </w:pPr>
      <w:r w:rsidRPr="006C39EF">
        <w:rPr>
          <w:noProof/>
          <w:lang w:val="en-US"/>
        </w:rPr>
        <w:t>3</w:t>
      </w:r>
      <w:r>
        <w:rPr>
          <w:rFonts w:asciiTheme="minorHAnsi" w:eastAsiaTheme="minorEastAsia" w:hAnsiTheme="minorHAnsi" w:cstheme="minorBidi"/>
          <w:b w:val="0"/>
          <w:noProof/>
          <w:sz w:val="22"/>
          <w:szCs w:val="22"/>
          <w:lang w:eastAsia="zh-CN"/>
        </w:rPr>
        <w:tab/>
      </w:r>
      <w:r w:rsidRPr="006C39EF">
        <w:rPr>
          <w:noProof/>
          <w:lang w:val="en-US"/>
        </w:rPr>
        <w:t>Boundary conditions</w:t>
      </w:r>
      <w:r>
        <w:rPr>
          <w:noProof/>
        </w:rPr>
        <w:tab/>
      </w:r>
      <w:r>
        <w:rPr>
          <w:noProof/>
        </w:rPr>
        <w:fldChar w:fldCharType="begin"/>
      </w:r>
      <w:r>
        <w:rPr>
          <w:noProof/>
        </w:rPr>
        <w:instrText xml:space="preserve"> PAGEREF _Toc431915639 \h </w:instrText>
      </w:r>
      <w:r>
        <w:rPr>
          <w:noProof/>
        </w:rPr>
      </w:r>
      <w:r>
        <w:rPr>
          <w:noProof/>
        </w:rPr>
        <w:fldChar w:fldCharType="separate"/>
      </w:r>
      <w:r>
        <w:rPr>
          <w:noProof/>
        </w:rPr>
        <w:t>49</w:t>
      </w:r>
      <w:r>
        <w:rPr>
          <w:noProof/>
        </w:rPr>
        <w:fldChar w:fldCharType="end"/>
      </w:r>
    </w:p>
    <w:p w14:paraId="42810D0B"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3.1</w:t>
      </w:r>
      <w:r>
        <w:rPr>
          <w:rFonts w:asciiTheme="minorHAnsi" w:eastAsiaTheme="minorEastAsia" w:hAnsiTheme="minorHAnsi" w:cstheme="minorBidi"/>
          <w:noProof/>
          <w:sz w:val="22"/>
          <w:szCs w:val="22"/>
          <w:lang w:eastAsia="zh-CN"/>
        </w:rPr>
        <w:tab/>
      </w:r>
      <w:r w:rsidRPr="006C39EF">
        <w:rPr>
          <w:noProof/>
          <w:lang w:val="en-US"/>
        </w:rPr>
        <w:t>Waves</w:t>
      </w:r>
      <w:r>
        <w:rPr>
          <w:noProof/>
        </w:rPr>
        <w:tab/>
      </w:r>
      <w:r>
        <w:rPr>
          <w:noProof/>
        </w:rPr>
        <w:fldChar w:fldCharType="begin"/>
      </w:r>
      <w:r>
        <w:rPr>
          <w:noProof/>
        </w:rPr>
        <w:instrText xml:space="preserve"> PAGEREF _Toc431915640 \h </w:instrText>
      </w:r>
      <w:r>
        <w:rPr>
          <w:noProof/>
        </w:rPr>
      </w:r>
      <w:r>
        <w:rPr>
          <w:noProof/>
        </w:rPr>
        <w:fldChar w:fldCharType="separate"/>
      </w:r>
      <w:r>
        <w:rPr>
          <w:noProof/>
        </w:rPr>
        <w:t>49</w:t>
      </w:r>
      <w:r>
        <w:rPr>
          <w:noProof/>
        </w:rPr>
        <w:fldChar w:fldCharType="end"/>
      </w:r>
    </w:p>
    <w:p w14:paraId="6BDE3F8A" w14:textId="77777777" w:rsidR="00E32CB9" w:rsidRPr="00F2418F" w:rsidRDefault="00E32CB9">
      <w:pPr>
        <w:pStyle w:val="TOC3"/>
        <w:tabs>
          <w:tab w:val="left" w:pos="1276"/>
        </w:tabs>
        <w:rPr>
          <w:rFonts w:asciiTheme="minorHAnsi" w:eastAsiaTheme="minorEastAsia" w:hAnsiTheme="minorHAnsi" w:cstheme="minorBidi"/>
          <w:noProof/>
          <w:sz w:val="22"/>
          <w:szCs w:val="22"/>
          <w:lang w:val="fr-FR" w:eastAsia="zh-CN"/>
        </w:rPr>
      </w:pPr>
      <w:r w:rsidRPr="00F2418F">
        <w:rPr>
          <w:noProof/>
          <w:lang w:val="fr-FR"/>
        </w:rPr>
        <w:t>3.1.1</w:t>
      </w:r>
      <w:r w:rsidRPr="00F2418F">
        <w:rPr>
          <w:rFonts w:asciiTheme="minorHAnsi" w:eastAsiaTheme="minorEastAsia" w:hAnsiTheme="minorHAnsi" w:cstheme="minorBidi"/>
          <w:noProof/>
          <w:sz w:val="22"/>
          <w:szCs w:val="22"/>
          <w:lang w:val="fr-FR" w:eastAsia="zh-CN"/>
        </w:rPr>
        <w:tab/>
      </w:r>
      <w:r w:rsidRPr="00F2418F">
        <w:rPr>
          <w:noProof/>
          <w:lang w:val="fr-FR"/>
        </w:rPr>
        <w:t>Spectral conditions</w:t>
      </w:r>
      <w:r w:rsidRPr="00F2418F">
        <w:rPr>
          <w:noProof/>
          <w:lang w:val="fr-FR"/>
        </w:rPr>
        <w:tab/>
      </w:r>
      <w:r>
        <w:rPr>
          <w:noProof/>
        </w:rPr>
        <w:fldChar w:fldCharType="begin"/>
      </w:r>
      <w:r w:rsidRPr="00F2418F">
        <w:rPr>
          <w:noProof/>
          <w:lang w:val="fr-FR"/>
        </w:rPr>
        <w:instrText xml:space="preserve"> PAGEREF _Toc431915641 \h </w:instrText>
      </w:r>
      <w:r>
        <w:rPr>
          <w:noProof/>
        </w:rPr>
      </w:r>
      <w:r>
        <w:rPr>
          <w:noProof/>
        </w:rPr>
        <w:fldChar w:fldCharType="separate"/>
      </w:r>
      <w:r w:rsidRPr="00F2418F">
        <w:rPr>
          <w:noProof/>
          <w:lang w:val="fr-FR"/>
        </w:rPr>
        <w:t>49</w:t>
      </w:r>
      <w:r>
        <w:rPr>
          <w:noProof/>
        </w:rPr>
        <w:fldChar w:fldCharType="end"/>
      </w:r>
    </w:p>
    <w:p w14:paraId="48387FE0" w14:textId="77777777" w:rsidR="00E32CB9" w:rsidRPr="00F2418F" w:rsidRDefault="00E32CB9">
      <w:pPr>
        <w:pStyle w:val="TOC3"/>
        <w:tabs>
          <w:tab w:val="left" w:pos="1276"/>
        </w:tabs>
        <w:rPr>
          <w:rFonts w:asciiTheme="minorHAnsi" w:eastAsiaTheme="minorEastAsia" w:hAnsiTheme="minorHAnsi" w:cstheme="minorBidi"/>
          <w:noProof/>
          <w:sz w:val="22"/>
          <w:szCs w:val="22"/>
          <w:lang w:val="fr-FR" w:eastAsia="zh-CN"/>
        </w:rPr>
      </w:pPr>
      <w:r w:rsidRPr="00F2418F">
        <w:rPr>
          <w:noProof/>
          <w:lang w:val="fr-FR"/>
        </w:rPr>
        <w:t>3.1.2</w:t>
      </w:r>
      <w:r w:rsidRPr="00F2418F">
        <w:rPr>
          <w:rFonts w:asciiTheme="minorHAnsi" w:eastAsiaTheme="minorEastAsia" w:hAnsiTheme="minorHAnsi" w:cstheme="minorBidi"/>
          <w:noProof/>
          <w:sz w:val="22"/>
          <w:szCs w:val="22"/>
          <w:lang w:val="fr-FR" w:eastAsia="zh-CN"/>
        </w:rPr>
        <w:tab/>
      </w:r>
      <w:r w:rsidRPr="00F2418F">
        <w:rPr>
          <w:noProof/>
          <w:lang w:val="fr-FR"/>
        </w:rPr>
        <w:t>Non-spectral conditions</w:t>
      </w:r>
      <w:r w:rsidRPr="00F2418F">
        <w:rPr>
          <w:noProof/>
          <w:lang w:val="fr-FR"/>
        </w:rPr>
        <w:tab/>
      </w:r>
      <w:r>
        <w:rPr>
          <w:noProof/>
        </w:rPr>
        <w:fldChar w:fldCharType="begin"/>
      </w:r>
      <w:r w:rsidRPr="00F2418F">
        <w:rPr>
          <w:noProof/>
          <w:lang w:val="fr-FR"/>
        </w:rPr>
        <w:instrText xml:space="preserve"> PAGEREF _Toc431915642 \h </w:instrText>
      </w:r>
      <w:r>
        <w:rPr>
          <w:noProof/>
        </w:rPr>
      </w:r>
      <w:r>
        <w:rPr>
          <w:noProof/>
        </w:rPr>
        <w:fldChar w:fldCharType="separate"/>
      </w:r>
      <w:r w:rsidRPr="00F2418F">
        <w:rPr>
          <w:noProof/>
          <w:lang w:val="fr-FR"/>
        </w:rPr>
        <w:t>49</w:t>
      </w:r>
      <w:r>
        <w:rPr>
          <w:noProof/>
        </w:rPr>
        <w:fldChar w:fldCharType="end"/>
      </w:r>
    </w:p>
    <w:p w14:paraId="3A8EA00C"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3.1.3</w:t>
      </w:r>
      <w:r>
        <w:rPr>
          <w:rFonts w:asciiTheme="minorHAnsi" w:eastAsiaTheme="minorEastAsia" w:hAnsiTheme="minorHAnsi" w:cstheme="minorBidi"/>
          <w:noProof/>
          <w:sz w:val="22"/>
          <w:szCs w:val="22"/>
          <w:lang w:eastAsia="zh-CN"/>
        </w:rPr>
        <w:tab/>
      </w:r>
      <w:r w:rsidRPr="006C39EF">
        <w:rPr>
          <w:noProof/>
          <w:lang w:val="en-US"/>
        </w:rPr>
        <w:t>Special conditions</w:t>
      </w:r>
      <w:r>
        <w:rPr>
          <w:noProof/>
        </w:rPr>
        <w:tab/>
      </w:r>
      <w:r>
        <w:rPr>
          <w:noProof/>
        </w:rPr>
        <w:fldChar w:fldCharType="begin"/>
      </w:r>
      <w:r>
        <w:rPr>
          <w:noProof/>
        </w:rPr>
        <w:instrText xml:space="preserve"> PAGEREF _Toc431915643 \h </w:instrText>
      </w:r>
      <w:r>
        <w:rPr>
          <w:noProof/>
        </w:rPr>
      </w:r>
      <w:r>
        <w:rPr>
          <w:noProof/>
        </w:rPr>
        <w:fldChar w:fldCharType="separate"/>
      </w:r>
      <w:r>
        <w:rPr>
          <w:noProof/>
        </w:rPr>
        <w:t>50</w:t>
      </w:r>
      <w:r>
        <w:rPr>
          <w:noProof/>
        </w:rPr>
        <w:fldChar w:fldCharType="end"/>
      </w:r>
    </w:p>
    <w:p w14:paraId="0C9EC6E0"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lastRenderedPageBreak/>
        <w:t>3.1.4</w:t>
      </w:r>
      <w:r>
        <w:rPr>
          <w:rFonts w:asciiTheme="minorHAnsi" w:eastAsiaTheme="minorEastAsia" w:hAnsiTheme="minorHAnsi" w:cstheme="minorBidi"/>
          <w:noProof/>
          <w:sz w:val="22"/>
          <w:szCs w:val="22"/>
          <w:lang w:eastAsia="zh-CN"/>
        </w:rPr>
        <w:tab/>
      </w:r>
      <w:r w:rsidRPr="006C39EF">
        <w:rPr>
          <w:noProof/>
          <w:lang w:val="en-US"/>
        </w:rPr>
        <w:t>Lateral boundary conditions</w:t>
      </w:r>
      <w:r>
        <w:rPr>
          <w:noProof/>
        </w:rPr>
        <w:tab/>
      </w:r>
      <w:r>
        <w:rPr>
          <w:noProof/>
        </w:rPr>
        <w:fldChar w:fldCharType="begin"/>
      </w:r>
      <w:r>
        <w:rPr>
          <w:noProof/>
        </w:rPr>
        <w:instrText xml:space="preserve"> PAGEREF _Toc431915644 \h </w:instrText>
      </w:r>
      <w:r>
        <w:rPr>
          <w:noProof/>
        </w:rPr>
      </w:r>
      <w:r>
        <w:rPr>
          <w:noProof/>
        </w:rPr>
        <w:fldChar w:fldCharType="separate"/>
      </w:r>
      <w:r>
        <w:rPr>
          <w:noProof/>
        </w:rPr>
        <w:t>50</w:t>
      </w:r>
      <w:r>
        <w:rPr>
          <w:noProof/>
        </w:rPr>
        <w:fldChar w:fldCharType="end"/>
      </w:r>
    </w:p>
    <w:p w14:paraId="42404309"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3.2</w:t>
      </w:r>
      <w:r>
        <w:rPr>
          <w:rFonts w:asciiTheme="minorHAnsi" w:eastAsiaTheme="minorEastAsia" w:hAnsiTheme="minorHAnsi" w:cstheme="minorBidi"/>
          <w:noProof/>
          <w:sz w:val="22"/>
          <w:szCs w:val="22"/>
          <w:lang w:eastAsia="zh-CN"/>
        </w:rPr>
        <w:tab/>
      </w:r>
      <w:r w:rsidRPr="006C39EF">
        <w:rPr>
          <w:noProof/>
          <w:lang w:val="en-US"/>
        </w:rPr>
        <w:t>Shallow water equations</w:t>
      </w:r>
      <w:r>
        <w:rPr>
          <w:noProof/>
        </w:rPr>
        <w:tab/>
      </w:r>
      <w:r>
        <w:rPr>
          <w:noProof/>
        </w:rPr>
        <w:fldChar w:fldCharType="begin"/>
      </w:r>
      <w:r>
        <w:rPr>
          <w:noProof/>
        </w:rPr>
        <w:instrText xml:space="preserve"> PAGEREF _Toc431915645 \h </w:instrText>
      </w:r>
      <w:r>
        <w:rPr>
          <w:noProof/>
        </w:rPr>
      </w:r>
      <w:r>
        <w:rPr>
          <w:noProof/>
        </w:rPr>
        <w:fldChar w:fldCharType="separate"/>
      </w:r>
      <w:r>
        <w:rPr>
          <w:noProof/>
        </w:rPr>
        <w:t>51</w:t>
      </w:r>
      <w:r>
        <w:rPr>
          <w:noProof/>
        </w:rPr>
        <w:fldChar w:fldCharType="end"/>
      </w:r>
    </w:p>
    <w:p w14:paraId="36588AEF"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3.2.1</w:t>
      </w:r>
      <w:r>
        <w:rPr>
          <w:rFonts w:asciiTheme="minorHAnsi" w:eastAsiaTheme="minorEastAsia" w:hAnsiTheme="minorHAnsi" w:cstheme="minorBidi"/>
          <w:noProof/>
          <w:sz w:val="22"/>
          <w:szCs w:val="22"/>
          <w:lang w:eastAsia="zh-CN"/>
        </w:rPr>
        <w:tab/>
      </w:r>
      <w:r w:rsidRPr="006C39EF">
        <w:rPr>
          <w:noProof/>
          <w:lang w:val="en-US"/>
        </w:rPr>
        <w:t>Offshore boundary</w:t>
      </w:r>
      <w:r>
        <w:rPr>
          <w:noProof/>
        </w:rPr>
        <w:tab/>
      </w:r>
      <w:r>
        <w:rPr>
          <w:noProof/>
        </w:rPr>
        <w:fldChar w:fldCharType="begin"/>
      </w:r>
      <w:r>
        <w:rPr>
          <w:noProof/>
        </w:rPr>
        <w:instrText xml:space="preserve"> PAGEREF _Toc431915646 \h </w:instrText>
      </w:r>
      <w:r>
        <w:rPr>
          <w:noProof/>
        </w:rPr>
      </w:r>
      <w:r>
        <w:rPr>
          <w:noProof/>
        </w:rPr>
        <w:fldChar w:fldCharType="separate"/>
      </w:r>
      <w:r>
        <w:rPr>
          <w:noProof/>
        </w:rPr>
        <w:t>51</w:t>
      </w:r>
      <w:r>
        <w:rPr>
          <w:noProof/>
        </w:rPr>
        <w:fldChar w:fldCharType="end"/>
      </w:r>
    </w:p>
    <w:p w14:paraId="7DD6C46B"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3.2.2</w:t>
      </w:r>
      <w:r>
        <w:rPr>
          <w:rFonts w:asciiTheme="minorHAnsi" w:eastAsiaTheme="minorEastAsia" w:hAnsiTheme="minorHAnsi" w:cstheme="minorBidi"/>
          <w:noProof/>
          <w:sz w:val="22"/>
          <w:szCs w:val="22"/>
          <w:lang w:eastAsia="zh-CN"/>
        </w:rPr>
        <w:tab/>
      </w:r>
      <w:r w:rsidRPr="006C39EF">
        <w:rPr>
          <w:noProof/>
          <w:lang w:val="en-US"/>
        </w:rPr>
        <w:t>Lateral boundaries</w:t>
      </w:r>
      <w:r>
        <w:rPr>
          <w:noProof/>
        </w:rPr>
        <w:tab/>
      </w:r>
      <w:r>
        <w:rPr>
          <w:noProof/>
        </w:rPr>
        <w:fldChar w:fldCharType="begin"/>
      </w:r>
      <w:r>
        <w:rPr>
          <w:noProof/>
        </w:rPr>
        <w:instrText xml:space="preserve"> PAGEREF _Toc431915647 \h </w:instrText>
      </w:r>
      <w:r>
        <w:rPr>
          <w:noProof/>
        </w:rPr>
      </w:r>
      <w:r>
        <w:rPr>
          <w:noProof/>
        </w:rPr>
        <w:fldChar w:fldCharType="separate"/>
      </w:r>
      <w:r>
        <w:rPr>
          <w:noProof/>
        </w:rPr>
        <w:t>51</w:t>
      </w:r>
      <w:r>
        <w:rPr>
          <w:noProof/>
        </w:rPr>
        <w:fldChar w:fldCharType="end"/>
      </w:r>
    </w:p>
    <w:p w14:paraId="333A35A8"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3.2.3</w:t>
      </w:r>
      <w:r>
        <w:rPr>
          <w:rFonts w:asciiTheme="minorHAnsi" w:eastAsiaTheme="minorEastAsia" w:hAnsiTheme="minorHAnsi" w:cstheme="minorBidi"/>
          <w:noProof/>
          <w:sz w:val="22"/>
          <w:szCs w:val="22"/>
          <w:lang w:eastAsia="zh-CN"/>
        </w:rPr>
        <w:tab/>
      </w:r>
      <w:r w:rsidRPr="006C39EF">
        <w:rPr>
          <w:noProof/>
          <w:lang w:val="en-US"/>
        </w:rPr>
        <w:t>Time varying water level</w:t>
      </w:r>
      <w:r>
        <w:rPr>
          <w:noProof/>
        </w:rPr>
        <w:tab/>
      </w:r>
      <w:r>
        <w:rPr>
          <w:noProof/>
        </w:rPr>
        <w:fldChar w:fldCharType="begin"/>
      </w:r>
      <w:r>
        <w:rPr>
          <w:noProof/>
        </w:rPr>
        <w:instrText xml:space="preserve"> PAGEREF _Toc431915648 \h </w:instrText>
      </w:r>
      <w:r>
        <w:rPr>
          <w:noProof/>
        </w:rPr>
      </w:r>
      <w:r>
        <w:rPr>
          <w:noProof/>
        </w:rPr>
        <w:fldChar w:fldCharType="separate"/>
      </w:r>
      <w:r>
        <w:rPr>
          <w:noProof/>
        </w:rPr>
        <w:t>53</w:t>
      </w:r>
      <w:r>
        <w:rPr>
          <w:noProof/>
        </w:rPr>
        <w:fldChar w:fldCharType="end"/>
      </w:r>
    </w:p>
    <w:p w14:paraId="5B294060"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3.2.4</w:t>
      </w:r>
      <w:r>
        <w:rPr>
          <w:rFonts w:asciiTheme="minorHAnsi" w:eastAsiaTheme="minorEastAsia" w:hAnsiTheme="minorHAnsi" w:cstheme="minorBidi"/>
          <w:noProof/>
          <w:sz w:val="22"/>
          <w:szCs w:val="22"/>
          <w:lang w:eastAsia="zh-CN"/>
        </w:rPr>
        <w:tab/>
      </w:r>
      <w:r w:rsidRPr="006C39EF">
        <w:rPr>
          <w:noProof/>
          <w:lang w:val="en-US"/>
        </w:rPr>
        <w:t>River and point discharge</w:t>
      </w:r>
      <w:r>
        <w:rPr>
          <w:noProof/>
        </w:rPr>
        <w:tab/>
      </w:r>
      <w:r>
        <w:rPr>
          <w:noProof/>
        </w:rPr>
        <w:fldChar w:fldCharType="begin"/>
      </w:r>
      <w:r>
        <w:rPr>
          <w:noProof/>
        </w:rPr>
        <w:instrText xml:space="preserve"> PAGEREF _Toc431915649 \h </w:instrText>
      </w:r>
      <w:r>
        <w:rPr>
          <w:noProof/>
        </w:rPr>
      </w:r>
      <w:r>
        <w:rPr>
          <w:noProof/>
        </w:rPr>
        <w:fldChar w:fldCharType="separate"/>
      </w:r>
      <w:r>
        <w:rPr>
          <w:noProof/>
        </w:rPr>
        <w:t>53</w:t>
      </w:r>
      <w:r>
        <w:rPr>
          <w:noProof/>
        </w:rPr>
        <w:fldChar w:fldCharType="end"/>
      </w:r>
    </w:p>
    <w:p w14:paraId="5897949D"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3.3</w:t>
      </w:r>
      <w:r>
        <w:rPr>
          <w:rFonts w:asciiTheme="minorHAnsi" w:eastAsiaTheme="minorEastAsia" w:hAnsiTheme="minorHAnsi" w:cstheme="minorBidi"/>
          <w:noProof/>
          <w:sz w:val="22"/>
          <w:szCs w:val="22"/>
          <w:lang w:eastAsia="zh-CN"/>
        </w:rPr>
        <w:tab/>
      </w:r>
      <w:r w:rsidRPr="006C39EF">
        <w:rPr>
          <w:noProof/>
          <w:lang w:val="en-US"/>
        </w:rPr>
        <w:t>Sediment transport</w:t>
      </w:r>
      <w:r>
        <w:rPr>
          <w:noProof/>
        </w:rPr>
        <w:tab/>
      </w:r>
      <w:r>
        <w:rPr>
          <w:noProof/>
        </w:rPr>
        <w:fldChar w:fldCharType="begin"/>
      </w:r>
      <w:r>
        <w:rPr>
          <w:noProof/>
        </w:rPr>
        <w:instrText xml:space="preserve"> PAGEREF _Toc431915650 \h </w:instrText>
      </w:r>
      <w:r>
        <w:rPr>
          <w:noProof/>
        </w:rPr>
      </w:r>
      <w:r>
        <w:rPr>
          <w:noProof/>
        </w:rPr>
        <w:fldChar w:fldCharType="separate"/>
      </w:r>
      <w:r>
        <w:rPr>
          <w:noProof/>
        </w:rPr>
        <w:t>53</w:t>
      </w:r>
      <w:r>
        <w:rPr>
          <w:noProof/>
        </w:rPr>
        <w:fldChar w:fldCharType="end"/>
      </w:r>
    </w:p>
    <w:p w14:paraId="4A2D40E6" w14:textId="77777777" w:rsidR="00E32CB9" w:rsidRDefault="00E32CB9">
      <w:pPr>
        <w:pStyle w:val="TOC1"/>
        <w:rPr>
          <w:rFonts w:asciiTheme="minorHAnsi" w:eastAsiaTheme="minorEastAsia" w:hAnsiTheme="minorHAnsi" w:cstheme="minorBidi"/>
          <w:b w:val="0"/>
          <w:noProof/>
          <w:sz w:val="22"/>
          <w:szCs w:val="22"/>
          <w:lang w:eastAsia="zh-CN"/>
        </w:rPr>
      </w:pPr>
      <w:r w:rsidRPr="006C39EF">
        <w:rPr>
          <w:noProof/>
          <w:lang w:val="en-US"/>
        </w:rPr>
        <w:t>4</w:t>
      </w:r>
      <w:r>
        <w:rPr>
          <w:rFonts w:asciiTheme="minorHAnsi" w:eastAsiaTheme="minorEastAsia" w:hAnsiTheme="minorHAnsi" w:cstheme="minorBidi"/>
          <w:b w:val="0"/>
          <w:noProof/>
          <w:sz w:val="22"/>
          <w:szCs w:val="22"/>
          <w:lang w:eastAsia="zh-CN"/>
        </w:rPr>
        <w:tab/>
      </w:r>
      <w:r w:rsidRPr="006C39EF">
        <w:rPr>
          <w:noProof/>
          <w:lang w:val="en-US"/>
        </w:rPr>
        <w:t>Input description</w:t>
      </w:r>
      <w:r>
        <w:rPr>
          <w:noProof/>
        </w:rPr>
        <w:tab/>
      </w:r>
      <w:r>
        <w:rPr>
          <w:noProof/>
        </w:rPr>
        <w:fldChar w:fldCharType="begin"/>
      </w:r>
      <w:r>
        <w:rPr>
          <w:noProof/>
        </w:rPr>
        <w:instrText xml:space="preserve"> PAGEREF _Toc431915651 \h </w:instrText>
      </w:r>
      <w:r>
        <w:rPr>
          <w:noProof/>
        </w:rPr>
      </w:r>
      <w:r>
        <w:rPr>
          <w:noProof/>
        </w:rPr>
        <w:fldChar w:fldCharType="separate"/>
      </w:r>
      <w:r>
        <w:rPr>
          <w:noProof/>
        </w:rPr>
        <w:t>55</w:t>
      </w:r>
      <w:r>
        <w:rPr>
          <w:noProof/>
        </w:rPr>
        <w:fldChar w:fldCharType="end"/>
      </w:r>
    </w:p>
    <w:p w14:paraId="451F86AE"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4.1</w:t>
      </w:r>
      <w:r>
        <w:rPr>
          <w:rFonts w:asciiTheme="minorHAnsi" w:eastAsiaTheme="minorEastAsia" w:hAnsiTheme="minorHAnsi" w:cstheme="minorBidi"/>
          <w:noProof/>
          <w:sz w:val="22"/>
          <w:szCs w:val="22"/>
          <w:lang w:eastAsia="zh-CN"/>
        </w:rPr>
        <w:tab/>
      </w:r>
      <w:r w:rsidRPr="006C39EF">
        <w:rPr>
          <w:noProof/>
          <w:lang w:val="en-US"/>
        </w:rPr>
        <w:t>General</w:t>
      </w:r>
      <w:r>
        <w:rPr>
          <w:noProof/>
        </w:rPr>
        <w:tab/>
      </w:r>
      <w:r>
        <w:rPr>
          <w:noProof/>
        </w:rPr>
        <w:fldChar w:fldCharType="begin"/>
      </w:r>
      <w:r>
        <w:rPr>
          <w:noProof/>
        </w:rPr>
        <w:instrText xml:space="preserve"> PAGEREF _Toc431915652 \h </w:instrText>
      </w:r>
      <w:r>
        <w:rPr>
          <w:noProof/>
        </w:rPr>
      </w:r>
      <w:r>
        <w:rPr>
          <w:noProof/>
        </w:rPr>
        <w:fldChar w:fldCharType="separate"/>
      </w:r>
      <w:r>
        <w:rPr>
          <w:noProof/>
        </w:rPr>
        <w:t>55</w:t>
      </w:r>
      <w:r>
        <w:rPr>
          <w:noProof/>
        </w:rPr>
        <w:fldChar w:fldCharType="end"/>
      </w:r>
    </w:p>
    <w:p w14:paraId="657E93DB"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4.2</w:t>
      </w:r>
      <w:r>
        <w:rPr>
          <w:rFonts w:asciiTheme="minorHAnsi" w:eastAsiaTheme="minorEastAsia" w:hAnsiTheme="minorHAnsi" w:cstheme="minorBidi"/>
          <w:noProof/>
          <w:sz w:val="22"/>
          <w:szCs w:val="22"/>
          <w:lang w:eastAsia="zh-CN"/>
        </w:rPr>
        <w:tab/>
      </w:r>
      <w:r w:rsidRPr="006C39EF">
        <w:rPr>
          <w:noProof/>
          <w:lang w:val="en-US"/>
        </w:rPr>
        <w:t>Physical processes</w:t>
      </w:r>
      <w:r>
        <w:rPr>
          <w:noProof/>
        </w:rPr>
        <w:tab/>
      </w:r>
      <w:r>
        <w:rPr>
          <w:noProof/>
        </w:rPr>
        <w:fldChar w:fldCharType="begin"/>
      </w:r>
      <w:r>
        <w:rPr>
          <w:noProof/>
        </w:rPr>
        <w:instrText xml:space="preserve"> PAGEREF _Toc431915653 \h </w:instrText>
      </w:r>
      <w:r>
        <w:rPr>
          <w:noProof/>
        </w:rPr>
      </w:r>
      <w:r>
        <w:rPr>
          <w:noProof/>
        </w:rPr>
        <w:fldChar w:fldCharType="separate"/>
      </w:r>
      <w:r>
        <w:rPr>
          <w:noProof/>
        </w:rPr>
        <w:t>56</w:t>
      </w:r>
      <w:r>
        <w:rPr>
          <w:noProof/>
        </w:rPr>
        <w:fldChar w:fldCharType="end"/>
      </w:r>
    </w:p>
    <w:p w14:paraId="43FB1FCF"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4.3</w:t>
      </w:r>
      <w:r>
        <w:rPr>
          <w:rFonts w:asciiTheme="minorHAnsi" w:eastAsiaTheme="minorEastAsia" w:hAnsiTheme="minorHAnsi" w:cstheme="minorBidi"/>
          <w:noProof/>
          <w:sz w:val="22"/>
          <w:szCs w:val="22"/>
          <w:lang w:eastAsia="zh-CN"/>
        </w:rPr>
        <w:tab/>
      </w:r>
      <w:r w:rsidRPr="006C39EF">
        <w:rPr>
          <w:noProof/>
          <w:lang w:val="en-US"/>
        </w:rPr>
        <w:t>Physical constants</w:t>
      </w:r>
      <w:r>
        <w:rPr>
          <w:noProof/>
        </w:rPr>
        <w:tab/>
      </w:r>
      <w:r>
        <w:rPr>
          <w:noProof/>
        </w:rPr>
        <w:fldChar w:fldCharType="begin"/>
      </w:r>
      <w:r>
        <w:rPr>
          <w:noProof/>
        </w:rPr>
        <w:instrText xml:space="preserve"> PAGEREF _Toc431915654 \h </w:instrText>
      </w:r>
      <w:r>
        <w:rPr>
          <w:noProof/>
        </w:rPr>
      </w:r>
      <w:r>
        <w:rPr>
          <w:noProof/>
        </w:rPr>
        <w:fldChar w:fldCharType="separate"/>
      </w:r>
      <w:r>
        <w:rPr>
          <w:noProof/>
        </w:rPr>
        <w:t>58</w:t>
      </w:r>
      <w:r>
        <w:rPr>
          <w:noProof/>
        </w:rPr>
        <w:fldChar w:fldCharType="end"/>
      </w:r>
    </w:p>
    <w:p w14:paraId="14002D95"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4.4</w:t>
      </w:r>
      <w:r>
        <w:rPr>
          <w:rFonts w:asciiTheme="minorHAnsi" w:eastAsiaTheme="minorEastAsia" w:hAnsiTheme="minorHAnsi" w:cstheme="minorBidi"/>
          <w:noProof/>
          <w:sz w:val="22"/>
          <w:szCs w:val="22"/>
          <w:lang w:eastAsia="zh-CN"/>
        </w:rPr>
        <w:tab/>
      </w:r>
      <w:r w:rsidRPr="006C39EF">
        <w:rPr>
          <w:noProof/>
          <w:lang w:val="en-US"/>
        </w:rPr>
        <w:t>Grid and bathymetry</w:t>
      </w:r>
      <w:r>
        <w:rPr>
          <w:noProof/>
        </w:rPr>
        <w:tab/>
      </w:r>
      <w:r>
        <w:rPr>
          <w:noProof/>
        </w:rPr>
        <w:fldChar w:fldCharType="begin"/>
      </w:r>
      <w:r>
        <w:rPr>
          <w:noProof/>
        </w:rPr>
        <w:instrText xml:space="preserve"> PAGEREF _Toc431915655 \h </w:instrText>
      </w:r>
      <w:r>
        <w:rPr>
          <w:noProof/>
        </w:rPr>
      </w:r>
      <w:r>
        <w:rPr>
          <w:noProof/>
        </w:rPr>
        <w:fldChar w:fldCharType="separate"/>
      </w:r>
      <w:r>
        <w:rPr>
          <w:noProof/>
        </w:rPr>
        <w:t>58</w:t>
      </w:r>
      <w:r>
        <w:rPr>
          <w:noProof/>
        </w:rPr>
        <w:fldChar w:fldCharType="end"/>
      </w:r>
    </w:p>
    <w:p w14:paraId="65E15763"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4.5</w:t>
      </w:r>
      <w:r>
        <w:rPr>
          <w:rFonts w:asciiTheme="minorHAnsi" w:eastAsiaTheme="minorEastAsia" w:hAnsiTheme="minorHAnsi" w:cstheme="minorBidi"/>
          <w:noProof/>
          <w:sz w:val="22"/>
          <w:szCs w:val="22"/>
          <w:lang w:eastAsia="zh-CN"/>
        </w:rPr>
        <w:tab/>
      </w:r>
      <w:r w:rsidRPr="006C39EF">
        <w:rPr>
          <w:noProof/>
          <w:lang w:val="en-US"/>
        </w:rPr>
        <w:t>Waves input</w:t>
      </w:r>
      <w:r>
        <w:rPr>
          <w:noProof/>
        </w:rPr>
        <w:tab/>
      </w:r>
      <w:r>
        <w:rPr>
          <w:noProof/>
        </w:rPr>
        <w:fldChar w:fldCharType="begin"/>
      </w:r>
      <w:r>
        <w:rPr>
          <w:noProof/>
        </w:rPr>
        <w:instrText xml:space="preserve"> PAGEREF _Toc431915656 \h </w:instrText>
      </w:r>
      <w:r>
        <w:rPr>
          <w:noProof/>
        </w:rPr>
      </w:r>
      <w:r>
        <w:rPr>
          <w:noProof/>
        </w:rPr>
        <w:fldChar w:fldCharType="separate"/>
      </w:r>
      <w:r>
        <w:rPr>
          <w:noProof/>
        </w:rPr>
        <w:t>61</w:t>
      </w:r>
      <w:r>
        <w:rPr>
          <w:noProof/>
        </w:rPr>
        <w:fldChar w:fldCharType="end"/>
      </w:r>
    </w:p>
    <w:p w14:paraId="10E25BE4"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4.5.1</w:t>
      </w:r>
      <w:r>
        <w:rPr>
          <w:rFonts w:asciiTheme="minorHAnsi" w:eastAsiaTheme="minorEastAsia" w:hAnsiTheme="minorHAnsi" w:cstheme="minorBidi"/>
          <w:noProof/>
          <w:sz w:val="22"/>
          <w:szCs w:val="22"/>
          <w:lang w:eastAsia="zh-CN"/>
        </w:rPr>
        <w:tab/>
      </w:r>
      <w:r w:rsidRPr="006C39EF">
        <w:rPr>
          <w:noProof/>
          <w:lang w:val="en-US"/>
        </w:rPr>
        <w:t>Spectral wave boundary conditions</w:t>
      </w:r>
      <w:r>
        <w:rPr>
          <w:noProof/>
        </w:rPr>
        <w:tab/>
      </w:r>
      <w:r>
        <w:rPr>
          <w:noProof/>
        </w:rPr>
        <w:fldChar w:fldCharType="begin"/>
      </w:r>
      <w:r>
        <w:rPr>
          <w:noProof/>
        </w:rPr>
        <w:instrText xml:space="preserve"> PAGEREF _Toc431915657 \h </w:instrText>
      </w:r>
      <w:r>
        <w:rPr>
          <w:noProof/>
        </w:rPr>
      </w:r>
      <w:r>
        <w:rPr>
          <w:noProof/>
        </w:rPr>
        <w:fldChar w:fldCharType="separate"/>
      </w:r>
      <w:r>
        <w:rPr>
          <w:noProof/>
        </w:rPr>
        <w:t>63</w:t>
      </w:r>
      <w:r>
        <w:rPr>
          <w:noProof/>
        </w:rPr>
        <w:fldChar w:fldCharType="end"/>
      </w:r>
    </w:p>
    <w:p w14:paraId="56EBF505"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4.5.2</w:t>
      </w:r>
      <w:r>
        <w:rPr>
          <w:rFonts w:asciiTheme="minorHAnsi" w:eastAsiaTheme="minorEastAsia" w:hAnsiTheme="minorHAnsi" w:cstheme="minorBidi"/>
          <w:noProof/>
          <w:sz w:val="22"/>
          <w:szCs w:val="22"/>
          <w:lang w:eastAsia="zh-CN"/>
        </w:rPr>
        <w:tab/>
      </w:r>
      <w:r w:rsidRPr="006C39EF">
        <w:rPr>
          <w:noProof/>
          <w:lang w:val="en-US"/>
        </w:rPr>
        <w:t>Non-spectral wave boundary conditions</w:t>
      </w:r>
      <w:r>
        <w:rPr>
          <w:noProof/>
        </w:rPr>
        <w:tab/>
      </w:r>
      <w:r>
        <w:rPr>
          <w:noProof/>
        </w:rPr>
        <w:fldChar w:fldCharType="begin"/>
      </w:r>
      <w:r>
        <w:rPr>
          <w:noProof/>
        </w:rPr>
        <w:instrText xml:space="preserve"> PAGEREF _Toc431915658 \h </w:instrText>
      </w:r>
      <w:r>
        <w:rPr>
          <w:noProof/>
        </w:rPr>
      </w:r>
      <w:r>
        <w:rPr>
          <w:noProof/>
        </w:rPr>
        <w:fldChar w:fldCharType="separate"/>
      </w:r>
      <w:r>
        <w:rPr>
          <w:noProof/>
        </w:rPr>
        <w:t>70</w:t>
      </w:r>
      <w:r>
        <w:rPr>
          <w:noProof/>
        </w:rPr>
        <w:fldChar w:fldCharType="end"/>
      </w:r>
    </w:p>
    <w:p w14:paraId="3523ADB0"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4.5.3</w:t>
      </w:r>
      <w:r>
        <w:rPr>
          <w:rFonts w:asciiTheme="minorHAnsi" w:eastAsiaTheme="minorEastAsia" w:hAnsiTheme="minorHAnsi" w:cstheme="minorBidi"/>
          <w:noProof/>
          <w:sz w:val="22"/>
          <w:szCs w:val="22"/>
          <w:lang w:eastAsia="zh-CN"/>
        </w:rPr>
        <w:tab/>
      </w:r>
      <w:r w:rsidRPr="006C39EF">
        <w:rPr>
          <w:noProof/>
          <w:lang w:val="en-US"/>
        </w:rPr>
        <w:t>Special types of wave boundary conditions</w:t>
      </w:r>
      <w:r>
        <w:rPr>
          <w:noProof/>
        </w:rPr>
        <w:tab/>
      </w:r>
      <w:r>
        <w:rPr>
          <w:noProof/>
        </w:rPr>
        <w:fldChar w:fldCharType="begin"/>
      </w:r>
      <w:r>
        <w:rPr>
          <w:noProof/>
        </w:rPr>
        <w:instrText xml:space="preserve"> PAGEREF _Toc431915659 \h </w:instrText>
      </w:r>
      <w:r>
        <w:rPr>
          <w:noProof/>
        </w:rPr>
      </w:r>
      <w:r>
        <w:rPr>
          <w:noProof/>
        </w:rPr>
        <w:fldChar w:fldCharType="separate"/>
      </w:r>
      <w:r>
        <w:rPr>
          <w:noProof/>
        </w:rPr>
        <w:t>72</w:t>
      </w:r>
      <w:r>
        <w:rPr>
          <w:noProof/>
        </w:rPr>
        <w:fldChar w:fldCharType="end"/>
      </w:r>
    </w:p>
    <w:p w14:paraId="34CB0FDB"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4.5.4</w:t>
      </w:r>
      <w:r>
        <w:rPr>
          <w:rFonts w:asciiTheme="minorHAnsi" w:eastAsiaTheme="minorEastAsia" w:hAnsiTheme="minorHAnsi" w:cstheme="minorBidi"/>
          <w:noProof/>
          <w:sz w:val="22"/>
          <w:szCs w:val="22"/>
          <w:lang w:eastAsia="zh-CN"/>
        </w:rPr>
        <w:tab/>
      </w:r>
      <w:r w:rsidRPr="006C39EF">
        <w:rPr>
          <w:noProof/>
          <w:lang w:val="en-US"/>
        </w:rPr>
        <w:t>Temporally and/or spatially varying wave boundary conditions</w:t>
      </w:r>
      <w:r>
        <w:rPr>
          <w:noProof/>
        </w:rPr>
        <w:tab/>
      </w:r>
      <w:r>
        <w:rPr>
          <w:noProof/>
        </w:rPr>
        <w:fldChar w:fldCharType="begin"/>
      </w:r>
      <w:r>
        <w:rPr>
          <w:noProof/>
        </w:rPr>
        <w:instrText xml:space="preserve"> PAGEREF _Toc431915660 \h </w:instrText>
      </w:r>
      <w:r>
        <w:rPr>
          <w:noProof/>
        </w:rPr>
      </w:r>
      <w:r>
        <w:rPr>
          <w:noProof/>
        </w:rPr>
        <w:fldChar w:fldCharType="separate"/>
      </w:r>
      <w:r>
        <w:rPr>
          <w:noProof/>
        </w:rPr>
        <w:t>72</w:t>
      </w:r>
      <w:r>
        <w:rPr>
          <w:noProof/>
        </w:rPr>
        <w:fldChar w:fldCharType="end"/>
      </w:r>
    </w:p>
    <w:p w14:paraId="6D2C1302"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4.6</w:t>
      </w:r>
      <w:r>
        <w:rPr>
          <w:rFonts w:asciiTheme="minorHAnsi" w:eastAsiaTheme="minorEastAsia" w:hAnsiTheme="minorHAnsi" w:cstheme="minorBidi"/>
          <w:noProof/>
          <w:sz w:val="22"/>
          <w:szCs w:val="22"/>
          <w:lang w:eastAsia="zh-CN"/>
        </w:rPr>
        <w:tab/>
      </w:r>
      <w:r w:rsidRPr="006C39EF">
        <w:rPr>
          <w:noProof/>
          <w:lang w:val="en-US"/>
        </w:rPr>
        <w:t>Flow, tide and surge input</w:t>
      </w:r>
      <w:r>
        <w:rPr>
          <w:noProof/>
        </w:rPr>
        <w:tab/>
      </w:r>
      <w:r>
        <w:rPr>
          <w:noProof/>
        </w:rPr>
        <w:fldChar w:fldCharType="begin"/>
      </w:r>
      <w:r>
        <w:rPr>
          <w:noProof/>
        </w:rPr>
        <w:instrText xml:space="preserve"> PAGEREF _Toc431915661 \h </w:instrText>
      </w:r>
      <w:r>
        <w:rPr>
          <w:noProof/>
        </w:rPr>
      </w:r>
      <w:r>
        <w:rPr>
          <w:noProof/>
        </w:rPr>
        <w:fldChar w:fldCharType="separate"/>
      </w:r>
      <w:r>
        <w:rPr>
          <w:noProof/>
        </w:rPr>
        <w:t>73</w:t>
      </w:r>
      <w:r>
        <w:rPr>
          <w:noProof/>
        </w:rPr>
        <w:fldChar w:fldCharType="end"/>
      </w:r>
    </w:p>
    <w:p w14:paraId="4EE21462"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4.6.1</w:t>
      </w:r>
      <w:r>
        <w:rPr>
          <w:rFonts w:asciiTheme="minorHAnsi" w:eastAsiaTheme="minorEastAsia" w:hAnsiTheme="minorHAnsi" w:cstheme="minorBidi"/>
          <w:noProof/>
          <w:sz w:val="22"/>
          <w:szCs w:val="22"/>
          <w:lang w:eastAsia="zh-CN"/>
        </w:rPr>
        <w:tab/>
      </w:r>
      <w:r w:rsidRPr="006C39EF">
        <w:rPr>
          <w:noProof/>
          <w:lang w:val="en-US"/>
        </w:rPr>
        <w:t>Flow boundary conditions</w:t>
      </w:r>
      <w:r>
        <w:rPr>
          <w:noProof/>
        </w:rPr>
        <w:tab/>
      </w:r>
      <w:r>
        <w:rPr>
          <w:noProof/>
        </w:rPr>
        <w:fldChar w:fldCharType="begin"/>
      </w:r>
      <w:r>
        <w:rPr>
          <w:noProof/>
        </w:rPr>
        <w:instrText xml:space="preserve"> PAGEREF _Toc431915662 \h </w:instrText>
      </w:r>
      <w:r>
        <w:rPr>
          <w:noProof/>
        </w:rPr>
      </w:r>
      <w:r>
        <w:rPr>
          <w:noProof/>
        </w:rPr>
        <w:fldChar w:fldCharType="separate"/>
      </w:r>
      <w:r>
        <w:rPr>
          <w:noProof/>
        </w:rPr>
        <w:t>73</w:t>
      </w:r>
      <w:r>
        <w:rPr>
          <w:noProof/>
        </w:rPr>
        <w:fldChar w:fldCharType="end"/>
      </w:r>
    </w:p>
    <w:p w14:paraId="5234D994"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r w:rsidRPr="006C39EF">
        <w:rPr>
          <w:noProof/>
          <w:lang w:val="en-US"/>
        </w:rPr>
        <w:t>4.6.2</w:t>
      </w:r>
      <w:r>
        <w:rPr>
          <w:rFonts w:asciiTheme="minorHAnsi" w:eastAsiaTheme="minorEastAsia" w:hAnsiTheme="minorHAnsi" w:cstheme="minorBidi"/>
          <w:noProof/>
          <w:sz w:val="22"/>
          <w:szCs w:val="22"/>
          <w:lang w:eastAsia="zh-CN"/>
        </w:rPr>
        <w:tab/>
      </w:r>
      <w:r w:rsidRPr="006C39EF">
        <w:rPr>
          <w:noProof/>
          <w:lang w:val="en-US"/>
        </w:rPr>
        <w:t>Time-varying water level</w:t>
      </w:r>
      <w:r>
        <w:rPr>
          <w:noProof/>
        </w:rPr>
        <w:tab/>
      </w:r>
      <w:r>
        <w:rPr>
          <w:noProof/>
        </w:rPr>
        <w:fldChar w:fldCharType="begin"/>
      </w:r>
      <w:r>
        <w:rPr>
          <w:noProof/>
        </w:rPr>
        <w:instrText xml:space="preserve"> PAGEREF _Toc431915663 \h </w:instrText>
      </w:r>
      <w:r>
        <w:rPr>
          <w:noProof/>
        </w:rPr>
      </w:r>
      <w:r>
        <w:rPr>
          <w:noProof/>
        </w:rPr>
        <w:fldChar w:fldCharType="separate"/>
      </w:r>
      <w:r>
        <w:rPr>
          <w:noProof/>
        </w:rPr>
        <w:t>75</w:t>
      </w:r>
      <w:r>
        <w:rPr>
          <w:noProof/>
        </w:rPr>
        <w:fldChar w:fldCharType="end"/>
      </w:r>
    </w:p>
    <w:p w14:paraId="508BE4C5"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4.7</w:t>
      </w:r>
      <w:r>
        <w:rPr>
          <w:rFonts w:asciiTheme="minorHAnsi" w:eastAsiaTheme="minorEastAsia" w:hAnsiTheme="minorHAnsi" w:cstheme="minorBidi"/>
          <w:noProof/>
          <w:sz w:val="22"/>
          <w:szCs w:val="22"/>
          <w:lang w:eastAsia="zh-CN"/>
        </w:rPr>
        <w:tab/>
      </w:r>
      <w:r w:rsidRPr="006C39EF">
        <w:rPr>
          <w:noProof/>
          <w:lang w:val="en-US"/>
        </w:rPr>
        <w:t>Water level (dam break)</w:t>
      </w:r>
      <w:r>
        <w:rPr>
          <w:noProof/>
        </w:rPr>
        <w:tab/>
      </w:r>
      <w:r>
        <w:rPr>
          <w:noProof/>
        </w:rPr>
        <w:fldChar w:fldCharType="begin"/>
      </w:r>
      <w:r>
        <w:rPr>
          <w:noProof/>
        </w:rPr>
        <w:instrText xml:space="preserve"> PAGEREF _Toc431915664 \h </w:instrText>
      </w:r>
      <w:r>
        <w:rPr>
          <w:noProof/>
        </w:rPr>
      </w:r>
      <w:r>
        <w:rPr>
          <w:noProof/>
        </w:rPr>
        <w:fldChar w:fldCharType="separate"/>
      </w:r>
      <w:r>
        <w:rPr>
          <w:noProof/>
        </w:rPr>
        <w:t>77</w:t>
      </w:r>
      <w:r>
        <w:rPr>
          <w:noProof/>
        </w:rPr>
        <w:fldChar w:fldCharType="end"/>
      </w:r>
    </w:p>
    <w:p w14:paraId="21D449E3"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4.8</w:t>
      </w:r>
      <w:r>
        <w:rPr>
          <w:rFonts w:asciiTheme="minorHAnsi" w:eastAsiaTheme="minorEastAsia" w:hAnsiTheme="minorHAnsi" w:cstheme="minorBidi"/>
          <w:noProof/>
          <w:sz w:val="22"/>
          <w:szCs w:val="22"/>
          <w:lang w:eastAsia="zh-CN"/>
        </w:rPr>
        <w:tab/>
      </w:r>
      <w:r w:rsidRPr="006C39EF">
        <w:rPr>
          <w:noProof/>
          <w:lang w:val="en-US"/>
        </w:rPr>
        <w:t>Wave dissipation</w:t>
      </w:r>
      <w:r>
        <w:rPr>
          <w:noProof/>
        </w:rPr>
        <w:tab/>
      </w:r>
      <w:r>
        <w:rPr>
          <w:noProof/>
        </w:rPr>
        <w:fldChar w:fldCharType="begin"/>
      </w:r>
      <w:r>
        <w:rPr>
          <w:noProof/>
        </w:rPr>
        <w:instrText xml:space="preserve"> PAGEREF _Toc431915665 \h </w:instrText>
      </w:r>
      <w:r>
        <w:rPr>
          <w:noProof/>
        </w:rPr>
      </w:r>
      <w:r>
        <w:rPr>
          <w:noProof/>
        </w:rPr>
        <w:fldChar w:fldCharType="separate"/>
      </w:r>
      <w:r>
        <w:rPr>
          <w:noProof/>
        </w:rPr>
        <w:t>77</w:t>
      </w:r>
      <w:r>
        <w:rPr>
          <w:noProof/>
        </w:rPr>
        <w:fldChar w:fldCharType="end"/>
      </w:r>
    </w:p>
    <w:p w14:paraId="682347A7"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4.9</w:t>
      </w:r>
      <w:r>
        <w:rPr>
          <w:rFonts w:asciiTheme="minorHAnsi" w:eastAsiaTheme="minorEastAsia" w:hAnsiTheme="minorHAnsi" w:cstheme="minorBidi"/>
          <w:noProof/>
          <w:sz w:val="22"/>
          <w:szCs w:val="22"/>
          <w:lang w:eastAsia="zh-CN"/>
        </w:rPr>
        <w:tab/>
      </w:r>
      <w:r w:rsidRPr="006C39EF">
        <w:rPr>
          <w:noProof/>
          <w:lang w:val="en-US"/>
        </w:rPr>
        <w:t>Bed friction and viscosity</w:t>
      </w:r>
      <w:r>
        <w:rPr>
          <w:noProof/>
        </w:rPr>
        <w:tab/>
      </w:r>
      <w:r>
        <w:rPr>
          <w:noProof/>
        </w:rPr>
        <w:fldChar w:fldCharType="begin"/>
      </w:r>
      <w:r>
        <w:rPr>
          <w:noProof/>
        </w:rPr>
        <w:instrText xml:space="preserve"> PAGEREF _Toc431915666 \h </w:instrText>
      </w:r>
      <w:r>
        <w:rPr>
          <w:noProof/>
        </w:rPr>
      </w:r>
      <w:r>
        <w:rPr>
          <w:noProof/>
        </w:rPr>
        <w:fldChar w:fldCharType="separate"/>
      </w:r>
      <w:r>
        <w:rPr>
          <w:noProof/>
        </w:rPr>
        <w:t>78</w:t>
      </w:r>
      <w:r>
        <w:rPr>
          <w:noProof/>
        </w:rPr>
        <w:fldChar w:fldCharType="end"/>
      </w:r>
    </w:p>
    <w:p w14:paraId="2C80C8BB"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4.10</w:t>
      </w:r>
      <w:r>
        <w:rPr>
          <w:rFonts w:asciiTheme="minorHAnsi" w:eastAsiaTheme="minorEastAsia" w:hAnsiTheme="minorHAnsi" w:cstheme="minorBidi"/>
          <w:noProof/>
          <w:sz w:val="22"/>
          <w:szCs w:val="22"/>
          <w:lang w:eastAsia="zh-CN"/>
        </w:rPr>
        <w:tab/>
      </w:r>
      <w:r w:rsidRPr="006C39EF">
        <w:rPr>
          <w:noProof/>
          <w:lang w:val="en-US"/>
        </w:rPr>
        <w:t>Wind input</w:t>
      </w:r>
      <w:r>
        <w:rPr>
          <w:noProof/>
        </w:rPr>
        <w:tab/>
      </w:r>
      <w:r>
        <w:rPr>
          <w:noProof/>
        </w:rPr>
        <w:fldChar w:fldCharType="begin"/>
      </w:r>
      <w:r>
        <w:rPr>
          <w:noProof/>
        </w:rPr>
        <w:instrText xml:space="preserve"> PAGEREF _Toc431915667 \h </w:instrText>
      </w:r>
      <w:r>
        <w:rPr>
          <w:noProof/>
        </w:rPr>
      </w:r>
      <w:r>
        <w:rPr>
          <w:noProof/>
        </w:rPr>
        <w:fldChar w:fldCharType="separate"/>
      </w:r>
      <w:r>
        <w:rPr>
          <w:noProof/>
        </w:rPr>
        <w:t>79</w:t>
      </w:r>
      <w:r>
        <w:rPr>
          <w:noProof/>
        </w:rPr>
        <w:fldChar w:fldCharType="end"/>
      </w:r>
    </w:p>
    <w:p w14:paraId="63A17976"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4.11</w:t>
      </w:r>
      <w:r>
        <w:rPr>
          <w:rFonts w:asciiTheme="minorHAnsi" w:eastAsiaTheme="minorEastAsia" w:hAnsiTheme="minorHAnsi" w:cstheme="minorBidi"/>
          <w:noProof/>
          <w:sz w:val="22"/>
          <w:szCs w:val="22"/>
          <w:lang w:eastAsia="zh-CN"/>
        </w:rPr>
        <w:tab/>
      </w:r>
      <w:r w:rsidRPr="006C39EF">
        <w:rPr>
          <w:noProof/>
          <w:lang w:val="en-US"/>
        </w:rPr>
        <w:t>Sediment input</w:t>
      </w:r>
      <w:r>
        <w:rPr>
          <w:noProof/>
        </w:rPr>
        <w:tab/>
      </w:r>
      <w:r>
        <w:rPr>
          <w:noProof/>
        </w:rPr>
        <w:fldChar w:fldCharType="begin"/>
      </w:r>
      <w:r>
        <w:rPr>
          <w:noProof/>
        </w:rPr>
        <w:instrText xml:space="preserve"> PAGEREF _Toc431915668 \h </w:instrText>
      </w:r>
      <w:r>
        <w:rPr>
          <w:noProof/>
        </w:rPr>
      </w:r>
      <w:r>
        <w:rPr>
          <w:noProof/>
        </w:rPr>
        <w:fldChar w:fldCharType="separate"/>
      </w:r>
      <w:r>
        <w:rPr>
          <w:noProof/>
        </w:rPr>
        <w:t>80</w:t>
      </w:r>
      <w:r>
        <w:rPr>
          <w:noProof/>
        </w:rPr>
        <w:fldChar w:fldCharType="end"/>
      </w:r>
    </w:p>
    <w:p w14:paraId="44BD814E"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4.12</w:t>
      </w:r>
      <w:r>
        <w:rPr>
          <w:rFonts w:asciiTheme="minorHAnsi" w:eastAsiaTheme="minorEastAsia" w:hAnsiTheme="minorHAnsi" w:cstheme="minorBidi"/>
          <w:noProof/>
          <w:sz w:val="22"/>
          <w:szCs w:val="22"/>
          <w:lang w:eastAsia="zh-CN"/>
        </w:rPr>
        <w:tab/>
      </w:r>
      <w:r w:rsidRPr="006C39EF">
        <w:rPr>
          <w:noProof/>
          <w:lang w:val="en-US"/>
        </w:rPr>
        <w:t>Morphology</w:t>
      </w:r>
      <w:r>
        <w:rPr>
          <w:noProof/>
        </w:rPr>
        <w:tab/>
      </w:r>
      <w:r>
        <w:rPr>
          <w:noProof/>
        </w:rPr>
        <w:fldChar w:fldCharType="begin"/>
      </w:r>
      <w:r>
        <w:rPr>
          <w:noProof/>
        </w:rPr>
        <w:instrText xml:space="preserve"> PAGEREF _Toc431915669 \h </w:instrText>
      </w:r>
      <w:r>
        <w:rPr>
          <w:noProof/>
        </w:rPr>
      </w:r>
      <w:r>
        <w:rPr>
          <w:noProof/>
        </w:rPr>
        <w:fldChar w:fldCharType="separate"/>
      </w:r>
      <w:r>
        <w:rPr>
          <w:noProof/>
        </w:rPr>
        <w:t>82</w:t>
      </w:r>
      <w:r>
        <w:rPr>
          <w:noProof/>
        </w:rPr>
        <w:fldChar w:fldCharType="end"/>
      </w:r>
    </w:p>
    <w:p w14:paraId="35165438"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4.13</w:t>
      </w:r>
      <w:r>
        <w:rPr>
          <w:rFonts w:asciiTheme="minorHAnsi" w:eastAsiaTheme="minorEastAsia" w:hAnsiTheme="minorHAnsi" w:cstheme="minorBidi"/>
          <w:noProof/>
          <w:sz w:val="22"/>
          <w:szCs w:val="22"/>
          <w:lang w:eastAsia="zh-CN"/>
        </w:rPr>
        <w:tab/>
      </w:r>
      <w:r w:rsidRPr="006C39EF">
        <w:rPr>
          <w:noProof/>
          <w:lang w:val="en-US"/>
        </w:rPr>
        <w:t>Vegetation input</w:t>
      </w:r>
      <w:r>
        <w:rPr>
          <w:noProof/>
        </w:rPr>
        <w:tab/>
      </w:r>
      <w:r>
        <w:rPr>
          <w:noProof/>
        </w:rPr>
        <w:fldChar w:fldCharType="begin"/>
      </w:r>
      <w:r>
        <w:rPr>
          <w:noProof/>
        </w:rPr>
        <w:instrText xml:space="preserve"> PAGEREF _Toc431915670 \h </w:instrText>
      </w:r>
      <w:r>
        <w:rPr>
          <w:noProof/>
        </w:rPr>
      </w:r>
      <w:r>
        <w:rPr>
          <w:noProof/>
        </w:rPr>
        <w:fldChar w:fldCharType="separate"/>
      </w:r>
      <w:r>
        <w:rPr>
          <w:noProof/>
        </w:rPr>
        <w:t>84</w:t>
      </w:r>
      <w:r>
        <w:rPr>
          <w:noProof/>
        </w:rPr>
        <w:fldChar w:fldCharType="end"/>
      </w:r>
    </w:p>
    <w:p w14:paraId="34A9BBBD"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4.14</w:t>
      </w:r>
      <w:r>
        <w:rPr>
          <w:rFonts w:asciiTheme="minorHAnsi" w:eastAsiaTheme="minorEastAsia" w:hAnsiTheme="minorHAnsi" w:cstheme="minorBidi"/>
          <w:noProof/>
          <w:sz w:val="22"/>
          <w:szCs w:val="22"/>
          <w:lang w:eastAsia="zh-CN"/>
        </w:rPr>
        <w:tab/>
      </w:r>
      <w:r w:rsidRPr="006C39EF">
        <w:rPr>
          <w:noProof/>
          <w:lang w:val="en-US"/>
        </w:rPr>
        <w:t>Discharge input</w:t>
      </w:r>
      <w:r>
        <w:rPr>
          <w:noProof/>
        </w:rPr>
        <w:tab/>
      </w:r>
      <w:r>
        <w:rPr>
          <w:noProof/>
        </w:rPr>
        <w:fldChar w:fldCharType="begin"/>
      </w:r>
      <w:r>
        <w:rPr>
          <w:noProof/>
        </w:rPr>
        <w:instrText xml:space="preserve"> PAGEREF _Toc431915671 \h </w:instrText>
      </w:r>
      <w:r>
        <w:rPr>
          <w:noProof/>
        </w:rPr>
      </w:r>
      <w:r>
        <w:rPr>
          <w:noProof/>
        </w:rPr>
        <w:fldChar w:fldCharType="separate"/>
      </w:r>
      <w:r>
        <w:rPr>
          <w:noProof/>
        </w:rPr>
        <w:t>85</w:t>
      </w:r>
      <w:r>
        <w:rPr>
          <w:noProof/>
        </w:rPr>
        <w:fldChar w:fldCharType="end"/>
      </w:r>
    </w:p>
    <w:p w14:paraId="6E9421DE"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4.15</w:t>
      </w:r>
      <w:r>
        <w:rPr>
          <w:rFonts w:asciiTheme="minorHAnsi" w:eastAsiaTheme="minorEastAsia" w:hAnsiTheme="minorHAnsi" w:cstheme="minorBidi"/>
          <w:noProof/>
          <w:sz w:val="22"/>
          <w:szCs w:val="22"/>
          <w:lang w:eastAsia="zh-CN"/>
        </w:rPr>
        <w:tab/>
      </w:r>
      <w:r w:rsidRPr="006C39EF">
        <w:rPr>
          <w:noProof/>
          <w:lang w:val="en-US"/>
        </w:rPr>
        <w:t>Drifters input</w:t>
      </w:r>
      <w:r>
        <w:rPr>
          <w:noProof/>
        </w:rPr>
        <w:tab/>
      </w:r>
      <w:r>
        <w:rPr>
          <w:noProof/>
        </w:rPr>
        <w:fldChar w:fldCharType="begin"/>
      </w:r>
      <w:r>
        <w:rPr>
          <w:noProof/>
        </w:rPr>
        <w:instrText xml:space="preserve"> PAGEREF _Toc431915672 \h </w:instrText>
      </w:r>
      <w:r>
        <w:rPr>
          <w:noProof/>
        </w:rPr>
      </w:r>
      <w:r>
        <w:rPr>
          <w:noProof/>
        </w:rPr>
        <w:fldChar w:fldCharType="separate"/>
      </w:r>
      <w:r>
        <w:rPr>
          <w:noProof/>
        </w:rPr>
        <w:t>87</w:t>
      </w:r>
      <w:r>
        <w:rPr>
          <w:noProof/>
        </w:rPr>
        <w:fldChar w:fldCharType="end"/>
      </w:r>
    </w:p>
    <w:p w14:paraId="43E4242E"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4.16</w:t>
      </w:r>
      <w:r>
        <w:rPr>
          <w:rFonts w:asciiTheme="minorHAnsi" w:eastAsiaTheme="minorEastAsia" w:hAnsiTheme="minorHAnsi" w:cstheme="minorBidi"/>
          <w:noProof/>
          <w:sz w:val="22"/>
          <w:szCs w:val="22"/>
          <w:lang w:eastAsia="zh-CN"/>
        </w:rPr>
        <w:tab/>
      </w:r>
      <w:r w:rsidRPr="006C39EF">
        <w:rPr>
          <w:noProof/>
          <w:lang w:val="en-US"/>
        </w:rPr>
        <w:t>Ship-induced wave motions</w:t>
      </w:r>
      <w:r>
        <w:rPr>
          <w:noProof/>
        </w:rPr>
        <w:tab/>
      </w:r>
      <w:r>
        <w:rPr>
          <w:noProof/>
        </w:rPr>
        <w:fldChar w:fldCharType="begin"/>
      </w:r>
      <w:r>
        <w:rPr>
          <w:noProof/>
        </w:rPr>
        <w:instrText xml:space="preserve"> PAGEREF _Toc431915673 \h </w:instrText>
      </w:r>
      <w:r>
        <w:rPr>
          <w:noProof/>
        </w:rPr>
      </w:r>
      <w:r>
        <w:rPr>
          <w:noProof/>
        </w:rPr>
        <w:fldChar w:fldCharType="separate"/>
      </w:r>
      <w:r>
        <w:rPr>
          <w:noProof/>
        </w:rPr>
        <w:t>87</w:t>
      </w:r>
      <w:r>
        <w:rPr>
          <w:noProof/>
        </w:rPr>
        <w:fldChar w:fldCharType="end"/>
      </w:r>
    </w:p>
    <w:p w14:paraId="224CCD28"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4.17</w:t>
      </w:r>
      <w:r>
        <w:rPr>
          <w:rFonts w:asciiTheme="minorHAnsi" w:eastAsiaTheme="minorEastAsia" w:hAnsiTheme="minorHAnsi" w:cstheme="minorBidi"/>
          <w:noProof/>
          <w:sz w:val="22"/>
          <w:szCs w:val="22"/>
          <w:lang w:eastAsia="zh-CN"/>
        </w:rPr>
        <w:tab/>
      </w:r>
      <w:r w:rsidRPr="006C39EF">
        <w:rPr>
          <w:noProof/>
          <w:lang w:val="en-US"/>
        </w:rPr>
        <w:t>Output selection</w:t>
      </w:r>
      <w:r>
        <w:rPr>
          <w:noProof/>
        </w:rPr>
        <w:tab/>
      </w:r>
      <w:r>
        <w:rPr>
          <w:noProof/>
        </w:rPr>
        <w:fldChar w:fldCharType="begin"/>
      </w:r>
      <w:r>
        <w:rPr>
          <w:noProof/>
        </w:rPr>
        <w:instrText xml:space="preserve"> PAGEREF _Toc431915674 \h </w:instrText>
      </w:r>
      <w:r>
        <w:rPr>
          <w:noProof/>
        </w:rPr>
      </w:r>
      <w:r>
        <w:rPr>
          <w:noProof/>
        </w:rPr>
        <w:fldChar w:fldCharType="separate"/>
      </w:r>
      <w:r>
        <w:rPr>
          <w:noProof/>
        </w:rPr>
        <w:t>89</w:t>
      </w:r>
      <w:r>
        <w:rPr>
          <w:noProof/>
        </w:rPr>
        <w:fldChar w:fldCharType="end"/>
      </w:r>
    </w:p>
    <w:p w14:paraId="77674634" w14:textId="77777777" w:rsidR="00E32CB9" w:rsidRDefault="00E32CB9">
      <w:pPr>
        <w:pStyle w:val="TOC3"/>
        <w:tabs>
          <w:tab w:val="left" w:pos="1760"/>
        </w:tabs>
        <w:rPr>
          <w:rFonts w:asciiTheme="minorHAnsi" w:eastAsiaTheme="minorEastAsia" w:hAnsiTheme="minorHAnsi" w:cstheme="minorBidi"/>
          <w:noProof/>
          <w:sz w:val="22"/>
          <w:szCs w:val="22"/>
          <w:lang w:eastAsia="zh-CN"/>
        </w:rPr>
      </w:pPr>
      <w:r w:rsidRPr="006C39EF">
        <w:rPr>
          <w:noProof/>
          <w:lang w:val="en-US"/>
        </w:rPr>
        <w:t>4.17.1</w:t>
      </w:r>
      <w:r>
        <w:rPr>
          <w:rFonts w:asciiTheme="minorHAnsi" w:eastAsiaTheme="minorEastAsia" w:hAnsiTheme="minorHAnsi" w:cstheme="minorBidi"/>
          <w:noProof/>
          <w:sz w:val="22"/>
          <w:szCs w:val="22"/>
          <w:lang w:eastAsia="zh-CN"/>
        </w:rPr>
        <w:tab/>
      </w:r>
      <w:r w:rsidRPr="006C39EF">
        <w:rPr>
          <w:noProof/>
          <w:lang w:val="en-US"/>
        </w:rPr>
        <w:t>Output types</w:t>
      </w:r>
      <w:r>
        <w:rPr>
          <w:noProof/>
        </w:rPr>
        <w:tab/>
      </w:r>
      <w:r>
        <w:rPr>
          <w:noProof/>
        </w:rPr>
        <w:fldChar w:fldCharType="begin"/>
      </w:r>
      <w:r>
        <w:rPr>
          <w:noProof/>
        </w:rPr>
        <w:instrText xml:space="preserve"> PAGEREF _Toc431915675 \h </w:instrText>
      </w:r>
      <w:r>
        <w:rPr>
          <w:noProof/>
        </w:rPr>
      </w:r>
      <w:r>
        <w:rPr>
          <w:noProof/>
        </w:rPr>
        <w:fldChar w:fldCharType="separate"/>
      </w:r>
      <w:r>
        <w:rPr>
          <w:noProof/>
        </w:rPr>
        <w:t>91</w:t>
      </w:r>
      <w:r>
        <w:rPr>
          <w:noProof/>
        </w:rPr>
        <w:fldChar w:fldCharType="end"/>
      </w:r>
    </w:p>
    <w:p w14:paraId="4FFD2E74" w14:textId="77777777" w:rsidR="00E32CB9" w:rsidRDefault="00E32CB9">
      <w:pPr>
        <w:pStyle w:val="TOC3"/>
        <w:tabs>
          <w:tab w:val="left" w:pos="1760"/>
        </w:tabs>
        <w:rPr>
          <w:rFonts w:asciiTheme="minorHAnsi" w:eastAsiaTheme="minorEastAsia" w:hAnsiTheme="minorHAnsi" w:cstheme="minorBidi"/>
          <w:noProof/>
          <w:sz w:val="22"/>
          <w:szCs w:val="22"/>
          <w:lang w:eastAsia="zh-CN"/>
        </w:rPr>
      </w:pPr>
      <w:r w:rsidRPr="006C39EF">
        <w:rPr>
          <w:noProof/>
          <w:lang w:val="en-US"/>
        </w:rPr>
        <w:t>4.17.2</w:t>
      </w:r>
      <w:r>
        <w:rPr>
          <w:rFonts w:asciiTheme="minorHAnsi" w:eastAsiaTheme="minorEastAsia" w:hAnsiTheme="minorHAnsi" w:cstheme="minorBidi"/>
          <w:noProof/>
          <w:sz w:val="22"/>
          <w:szCs w:val="22"/>
          <w:lang w:eastAsia="zh-CN"/>
        </w:rPr>
        <w:tab/>
      </w:r>
      <w:r w:rsidRPr="006C39EF">
        <w:rPr>
          <w:noProof/>
          <w:lang w:val="en-US"/>
        </w:rPr>
        <w:t>Output times</w:t>
      </w:r>
      <w:r>
        <w:rPr>
          <w:noProof/>
        </w:rPr>
        <w:tab/>
      </w:r>
      <w:r>
        <w:rPr>
          <w:noProof/>
        </w:rPr>
        <w:fldChar w:fldCharType="begin"/>
      </w:r>
      <w:r>
        <w:rPr>
          <w:noProof/>
        </w:rPr>
        <w:instrText xml:space="preserve"> PAGEREF _Toc431915676 \h </w:instrText>
      </w:r>
      <w:r>
        <w:rPr>
          <w:noProof/>
        </w:rPr>
      </w:r>
      <w:r>
        <w:rPr>
          <w:noProof/>
        </w:rPr>
        <w:fldChar w:fldCharType="separate"/>
      </w:r>
      <w:r>
        <w:rPr>
          <w:noProof/>
        </w:rPr>
        <w:t>99</w:t>
      </w:r>
      <w:r>
        <w:rPr>
          <w:noProof/>
        </w:rPr>
        <w:fldChar w:fldCharType="end"/>
      </w:r>
    </w:p>
    <w:p w14:paraId="3EEBF1D5" w14:textId="77777777" w:rsidR="00E32CB9" w:rsidRDefault="00E32CB9">
      <w:pPr>
        <w:pStyle w:val="TOC3"/>
        <w:tabs>
          <w:tab w:val="left" w:pos="1760"/>
        </w:tabs>
        <w:rPr>
          <w:rFonts w:asciiTheme="minorHAnsi" w:eastAsiaTheme="minorEastAsia" w:hAnsiTheme="minorHAnsi" w:cstheme="minorBidi"/>
          <w:noProof/>
          <w:sz w:val="22"/>
          <w:szCs w:val="22"/>
          <w:lang w:eastAsia="zh-CN"/>
        </w:rPr>
      </w:pPr>
      <w:r w:rsidRPr="006C39EF">
        <w:rPr>
          <w:noProof/>
          <w:lang w:val="en-US"/>
        </w:rPr>
        <w:t>4.17.3</w:t>
      </w:r>
      <w:r>
        <w:rPr>
          <w:rFonts w:asciiTheme="minorHAnsi" w:eastAsiaTheme="minorEastAsia" w:hAnsiTheme="minorHAnsi" w:cstheme="minorBidi"/>
          <w:noProof/>
          <w:sz w:val="22"/>
          <w:szCs w:val="22"/>
          <w:lang w:eastAsia="zh-CN"/>
        </w:rPr>
        <w:tab/>
      </w:r>
      <w:r w:rsidRPr="006C39EF">
        <w:rPr>
          <w:noProof/>
          <w:lang w:val="en-US"/>
        </w:rPr>
        <w:t>Output format</w:t>
      </w:r>
      <w:r>
        <w:rPr>
          <w:noProof/>
        </w:rPr>
        <w:tab/>
      </w:r>
      <w:r>
        <w:rPr>
          <w:noProof/>
        </w:rPr>
        <w:fldChar w:fldCharType="begin"/>
      </w:r>
      <w:r>
        <w:rPr>
          <w:noProof/>
        </w:rPr>
        <w:instrText xml:space="preserve"> PAGEREF _Toc431915677 \h </w:instrText>
      </w:r>
      <w:r>
        <w:rPr>
          <w:noProof/>
        </w:rPr>
      </w:r>
      <w:r>
        <w:rPr>
          <w:noProof/>
        </w:rPr>
        <w:fldChar w:fldCharType="separate"/>
      </w:r>
      <w:r>
        <w:rPr>
          <w:noProof/>
        </w:rPr>
        <w:t>100</w:t>
      </w:r>
      <w:r>
        <w:rPr>
          <w:noProof/>
        </w:rPr>
        <w:fldChar w:fldCharType="end"/>
      </w:r>
    </w:p>
    <w:p w14:paraId="7CA93C1C" w14:textId="77777777" w:rsidR="00E32CB9" w:rsidRDefault="00E32CB9">
      <w:pPr>
        <w:pStyle w:val="TOC2"/>
        <w:rPr>
          <w:rFonts w:asciiTheme="minorHAnsi" w:eastAsiaTheme="minorEastAsia" w:hAnsiTheme="minorHAnsi" w:cstheme="minorBidi"/>
          <w:noProof/>
          <w:sz w:val="22"/>
          <w:szCs w:val="22"/>
          <w:lang w:eastAsia="zh-CN"/>
        </w:rPr>
      </w:pPr>
      <w:r w:rsidRPr="006C39EF">
        <w:rPr>
          <w:noProof/>
          <w:lang w:val="en-US"/>
        </w:rPr>
        <w:t>4.18</w:t>
      </w:r>
      <w:r>
        <w:rPr>
          <w:rFonts w:asciiTheme="minorHAnsi" w:eastAsiaTheme="minorEastAsia" w:hAnsiTheme="minorHAnsi" w:cstheme="minorBidi"/>
          <w:noProof/>
          <w:sz w:val="22"/>
          <w:szCs w:val="22"/>
          <w:lang w:eastAsia="zh-CN"/>
        </w:rPr>
        <w:tab/>
      </w:r>
      <w:r w:rsidRPr="006C39EF">
        <w:rPr>
          <w:noProof/>
          <w:lang w:val="en-US"/>
        </w:rPr>
        <w:t>Time parameters</w:t>
      </w:r>
      <w:r>
        <w:rPr>
          <w:noProof/>
        </w:rPr>
        <w:tab/>
      </w:r>
      <w:r>
        <w:rPr>
          <w:noProof/>
        </w:rPr>
        <w:fldChar w:fldCharType="begin"/>
      </w:r>
      <w:r>
        <w:rPr>
          <w:noProof/>
        </w:rPr>
        <w:instrText xml:space="preserve"> PAGEREF _Toc431915678 \h </w:instrText>
      </w:r>
      <w:r>
        <w:rPr>
          <w:noProof/>
        </w:rPr>
      </w:r>
      <w:r>
        <w:rPr>
          <w:noProof/>
        </w:rPr>
        <w:fldChar w:fldCharType="separate"/>
      </w:r>
      <w:r>
        <w:rPr>
          <w:noProof/>
        </w:rPr>
        <w:t>102</w:t>
      </w:r>
      <w:r>
        <w:rPr>
          <w:noProof/>
        </w:rPr>
        <w:fldChar w:fldCharType="end"/>
      </w:r>
    </w:p>
    <w:p w14:paraId="0374062C" w14:textId="77777777" w:rsidR="00E32CB9" w:rsidRDefault="00E32CB9">
      <w:pPr>
        <w:pStyle w:val="TOC1"/>
        <w:rPr>
          <w:rFonts w:asciiTheme="minorHAnsi" w:eastAsiaTheme="minorEastAsia" w:hAnsiTheme="minorHAnsi" w:cstheme="minorBidi"/>
          <w:b w:val="0"/>
          <w:noProof/>
          <w:sz w:val="22"/>
          <w:szCs w:val="22"/>
          <w:lang w:eastAsia="zh-CN"/>
        </w:rPr>
      </w:pPr>
      <w:r w:rsidRPr="006C39EF">
        <w:rPr>
          <w:noProof/>
          <w:lang w:val="en-US"/>
        </w:rPr>
        <w:t>5</w:t>
      </w:r>
      <w:r>
        <w:rPr>
          <w:rFonts w:asciiTheme="minorHAnsi" w:eastAsiaTheme="minorEastAsia" w:hAnsiTheme="minorHAnsi" w:cstheme="minorBidi"/>
          <w:b w:val="0"/>
          <w:noProof/>
          <w:sz w:val="22"/>
          <w:szCs w:val="22"/>
          <w:lang w:eastAsia="zh-CN"/>
        </w:rPr>
        <w:tab/>
      </w:r>
      <w:r w:rsidRPr="006C39EF">
        <w:rPr>
          <w:noProof/>
          <w:lang w:val="en-US"/>
        </w:rPr>
        <w:t>References</w:t>
      </w:r>
      <w:r>
        <w:rPr>
          <w:noProof/>
        </w:rPr>
        <w:tab/>
      </w:r>
      <w:r>
        <w:rPr>
          <w:noProof/>
        </w:rPr>
        <w:fldChar w:fldCharType="begin"/>
      </w:r>
      <w:r>
        <w:rPr>
          <w:noProof/>
        </w:rPr>
        <w:instrText xml:space="preserve"> PAGEREF _Toc431915679 \h </w:instrText>
      </w:r>
      <w:r>
        <w:rPr>
          <w:noProof/>
        </w:rPr>
      </w:r>
      <w:r>
        <w:rPr>
          <w:noProof/>
        </w:rPr>
        <w:fldChar w:fldCharType="separate"/>
      </w:r>
      <w:r>
        <w:rPr>
          <w:noProof/>
        </w:rPr>
        <w:t>103</w:t>
      </w:r>
      <w:r>
        <w:rPr>
          <w:noProof/>
        </w:rPr>
        <w:fldChar w:fldCharType="end"/>
      </w:r>
    </w:p>
    <w:p w14:paraId="207CF8F1" w14:textId="77777777" w:rsidR="000C5FE2" w:rsidRPr="00752797" w:rsidRDefault="000C5FE2" w:rsidP="002603CC">
      <w:pPr>
        <w:rPr>
          <w:lang w:val="en-US"/>
        </w:rPr>
      </w:pPr>
      <w:r w:rsidRPr="00752797">
        <w:rPr>
          <w:lang w:val="en-US"/>
        </w:rPr>
        <w:fldChar w:fldCharType="end"/>
      </w:r>
    </w:p>
    <w:p w14:paraId="07B606D7" w14:textId="77777777" w:rsidR="004C33FD" w:rsidRDefault="004C33FD" w:rsidP="002603CC">
      <w:pPr>
        <w:rPr>
          <w:lang w:val="en-US"/>
        </w:rPr>
      </w:pPr>
    </w:p>
    <w:p w14:paraId="5A583D34" w14:textId="0630D154" w:rsidR="004F3331" w:rsidRDefault="004F3331">
      <w:pPr>
        <w:spacing w:line="240" w:lineRule="auto"/>
        <w:jc w:val="left"/>
        <w:rPr>
          <w:lang w:val="en-US"/>
        </w:rPr>
      </w:pPr>
      <w:r>
        <w:rPr>
          <w:lang w:val="en-US"/>
        </w:rPr>
        <w:br w:type="page"/>
      </w:r>
    </w:p>
    <w:p w14:paraId="2BFAE314" w14:textId="134C3598" w:rsidR="004F3331" w:rsidRPr="00262C56" w:rsidRDefault="00486C47" w:rsidP="002603CC">
      <w:pPr>
        <w:rPr>
          <w:b/>
          <w:sz w:val="24"/>
          <w:lang w:val="en-US"/>
        </w:rPr>
      </w:pPr>
      <w:r w:rsidRPr="00262C56">
        <w:rPr>
          <w:b/>
          <w:sz w:val="24"/>
          <w:lang w:val="en-US"/>
        </w:rPr>
        <w:lastRenderedPageBreak/>
        <w:t>Appendices</w:t>
      </w:r>
    </w:p>
    <w:commentRangeStart w:id="17"/>
    <w:p w14:paraId="65EB766A" w14:textId="77777777" w:rsidR="00E32CB9" w:rsidRDefault="00486C47">
      <w:pPr>
        <w:pStyle w:val="TOC1"/>
        <w:rPr>
          <w:rFonts w:asciiTheme="minorHAnsi" w:eastAsiaTheme="minorEastAsia" w:hAnsiTheme="minorHAnsi" w:cstheme="minorBidi"/>
          <w:b w:val="0"/>
          <w:noProof/>
          <w:sz w:val="22"/>
          <w:szCs w:val="22"/>
          <w:lang w:eastAsia="zh-CN"/>
        </w:rPr>
      </w:pPr>
      <w:r>
        <w:rPr>
          <w:lang w:val="en-US"/>
        </w:rPr>
        <w:fldChar w:fldCharType="begin"/>
      </w:r>
      <w:r>
        <w:rPr>
          <w:lang w:val="en-US"/>
        </w:rPr>
        <w:instrText xml:space="preserve"> TOC \o \h \z \u </w:instrText>
      </w:r>
      <w:r>
        <w:rPr>
          <w:lang w:val="en-US"/>
        </w:rPr>
        <w:fldChar w:fldCharType="separate"/>
      </w:r>
      <w:hyperlink w:anchor="_Toc431915680" w:history="1">
        <w:r w:rsidR="00E32CB9" w:rsidRPr="00924E02">
          <w:rPr>
            <w:rStyle w:val="Hyperlink"/>
            <w:noProof/>
            <w:lang w:val="en-US"/>
          </w:rPr>
          <w:t>1</w:t>
        </w:r>
        <w:r w:rsidR="00E32CB9">
          <w:rPr>
            <w:rFonts w:asciiTheme="minorHAnsi" w:eastAsiaTheme="minorEastAsia" w:hAnsiTheme="minorHAnsi" w:cstheme="minorBidi"/>
            <w:b w:val="0"/>
            <w:noProof/>
            <w:sz w:val="22"/>
            <w:szCs w:val="22"/>
            <w:lang w:eastAsia="zh-CN"/>
          </w:rPr>
          <w:tab/>
        </w:r>
        <w:r w:rsidR="00E32CB9" w:rsidRPr="00924E02">
          <w:rPr>
            <w:rStyle w:val="Hyperlink"/>
            <w:noProof/>
            <w:lang w:val="en-US"/>
          </w:rPr>
          <w:t>Introduction</w:t>
        </w:r>
        <w:r w:rsidR="00E32CB9">
          <w:rPr>
            <w:noProof/>
            <w:webHidden/>
          </w:rPr>
          <w:tab/>
        </w:r>
        <w:r w:rsidR="00E32CB9">
          <w:rPr>
            <w:noProof/>
            <w:webHidden/>
          </w:rPr>
          <w:fldChar w:fldCharType="begin"/>
        </w:r>
        <w:r w:rsidR="00E32CB9">
          <w:rPr>
            <w:noProof/>
            <w:webHidden/>
          </w:rPr>
          <w:instrText xml:space="preserve"> PAGEREF _Toc431915680 \h </w:instrText>
        </w:r>
        <w:r w:rsidR="00E32CB9">
          <w:rPr>
            <w:noProof/>
            <w:webHidden/>
          </w:rPr>
        </w:r>
        <w:r w:rsidR="00E32CB9">
          <w:rPr>
            <w:noProof/>
            <w:webHidden/>
          </w:rPr>
          <w:fldChar w:fldCharType="separate"/>
        </w:r>
        <w:r w:rsidR="00E32CB9">
          <w:rPr>
            <w:noProof/>
            <w:webHidden/>
          </w:rPr>
          <w:t>13</w:t>
        </w:r>
        <w:r w:rsidR="00E32CB9">
          <w:rPr>
            <w:noProof/>
            <w:webHidden/>
          </w:rPr>
          <w:fldChar w:fldCharType="end"/>
        </w:r>
      </w:hyperlink>
    </w:p>
    <w:p w14:paraId="152A9CF9" w14:textId="77777777" w:rsidR="00E32CB9" w:rsidRDefault="00E32CB9">
      <w:pPr>
        <w:pStyle w:val="TOC2"/>
        <w:rPr>
          <w:rFonts w:asciiTheme="minorHAnsi" w:eastAsiaTheme="minorEastAsia" w:hAnsiTheme="minorHAnsi" w:cstheme="minorBidi"/>
          <w:noProof/>
          <w:sz w:val="22"/>
          <w:szCs w:val="22"/>
          <w:lang w:eastAsia="zh-CN"/>
        </w:rPr>
      </w:pPr>
      <w:hyperlink w:anchor="_Toc431915681" w:history="1">
        <w:r w:rsidRPr="00924E02">
          <w:rPr>
            <w:rStyle w:val="Hyperlink"/>
            <w:noProof/>
            <w:lang w:val="en-US"/>
          </w:rPr>
          <w:t>1.1</w:t>
        </w:r>
        <w:r>
          <w:rPr>
            <w:rFonts w:asciiTheme="minorHAnsi" w:eastAsiaTheme="minorEastAsia" w:hAnsiTheme="minorHAnsi" w:cstheme="minorBidi"/>
            <w:noProof/>
            <w:sz w:val="22"/>
            <w:szCs w:val="22"/>
            <w:lang w:eastAsia="zh-CN"/>
          </w:rPr>
          <w:tab/>
        </w:r>
        <w:r w:rsidRPr="00924E02">
          <w:rPr>
            <w:rStyle w:val="Hyperlink"/>
            <w:noProof/>
            <w:lang w:val="en-US"/>
          </w:rPr>
          <w:t>Description of the development of XBeach</w:t>
        </w:r>
        <w:r>
          <w:rPr>
            <w:noProof/>
            <w:webHidden/>
          </w:rPr>
          <w:tab/>
        </w:r>
        <w:r>
          <w:rPr>
            <w:noProof/>
            <w:webHidden/>
          </w:rPr>
          <w:fldChar w:fldCharType="begin"/>
        </w:r>
        <w:r>
          <w:rPr>
            <w:noProof/>
            <w:webHidden/>
          </w:rPr>
          <w:instrText xml:space="preserve"> PAGEREF _Toc431915681 \h </w:instrText>
        </w:r>
        <w:r>
          <w:rPr>
            <w:noProof/>
            <w:webHidden/>
          </w:rPr>
        </w:r>
        <w:r>
          <w:rPr>
            <w:noProof/>
            <w:webHidden/>
          </w:rPr>
          <w:fldChar w:fldCharType="separate"/>
        </w:r>
        <w:r>
          <w:rPr>
            <w:noProof/>
            <w:webHidden/>
          </w:rPr>
          <w:t>13</w:t>
        </w:r>
        <w:r>
          <w:rPr>
            <w:noProof/>
            <w:webHidden/>
          </w:rPr>
          <w:fldChar w:fldCharType="end"/>
        </w:r>
      </w:hyperlink>
    </w:p>
    <w:p w14:paraId="1ED4B57B" w14:textId="77777777" w:rsidR="00E32CB9" w:rsidRDefault="00E32CB9">
      <w:pPr>
        <w:pStyle w:val="TOC2"/>
        <w:rPr>
          <w:rFonts w:asciiTheme="minorHAnsi" w:eastAsiaTheme="minorEastAsia" w:hAnsiTheme="minorHAnsi" w:cstheme="minorBidi"/>
          <w:noProof/>
          <w:sz w:val="22"/>
          <w:szCs w:val="22"/>
          <w:lang w:eastAsia="zh-CN"/>
        </w:rPr>
      </w:pPr>
      <w:hyperlink w:anchor="_Toc431915682" w:history="1">
        <w:r w:rsidRPr="00924E02">
          <w:rPr>
            <w:rStyle w:val="Hyperlink"/>
            <w:noProof/>
            <w:lang w:val="en-US"/>
          </w:rPr>
          <w:t>1.2</w:t>
        </w:r>
        <w:r>
          <w:rPr>
            <w:rFonts w:asciiTheme="minorHAnsi" w:eastAsiaTheme="minorEastAsia" w:hAnsiTheme="minorHAnsi" w:cstheme="minorBidi"/>
            <w:noProof/>
            <w:sz w:val="22"/>
            <w:szCs w:val="22"/>
            <w:lang w:eastAsia="zh-CN"/>
          </w:rPr>
          <w:tab/>
        </w:r>
        <w:r w:rsidRPr="00924E02">
          <w:rPr>
            <w:rStyle w:val="Hyperlink"/>
            <w:noProof/>
            <w:lang w:val="en-US"/>
          </w:rPr>
          <w:t>Scope</w:t>
        </w:r>
        <w:r>
          <w:rPr>
            <w:noProof/>
            <w:webHidden/>
          </w:rPr>
          <w:tab/>
        </w:r>
        <w:r>
          <w:rPr>
            <w:noProof/>
            <w:webHidden/>
          </w:rPr>
          <w:fldChar w:fldCharType="begin"/>
        </w:r>
        <w:r>
          <w:rPr>
            <w:noProof/>
            <w:webHidden/>
          </w:rPr>
          <w:instrText xml:space="preserve"> PAGEREF _Toc431915682 \h </w:instrText>
        </w:r>
        <w:r>
          <w:rPr>
            <w:noProof/>
            <w:webHidden/>
          </w:rPr>
        </w:r>
        <w:r>
          <w:rPr>
            <w:noProof/>
            <w:webHidden/>
          </w:rPr>
          <w:fldChar w:fldCharType="separate"/>
        </w:r>
        <w:r>
          <w:rPr>
            <w:noProof/>
            <w:webHidden/>
          </w:rPr>
          <w:t>14</w:t>
        </w:r>
        <w:r>
          <w:rPr>
            <w:noProof/>
            <w:webHidden/>
          </w:rPr>
          <w:fldChar w:fldCharType="end"/>
        </w:r>
      </w:hyperlink>
    </w:p>
    <w:p w14:paraId="6142EBED" w14:textId="77777777" w:rsidR="00E32CB9" w:rsidRDefault="00E32CB9">
      <w:pPr>
        <w:pStyle w:val="TOC2"/>
        <w:rPr>
          <w:rFonts w:asciiTheme="minorHAnsi" w:eastAsiaTheme="minorEastAsia" w:hAnsiTheme="minorHAnsi" w:cstheme="minorBidi"/>
          <w:noProof/>
          <w:sz w:val="22"/>
          <w:szCs w:val="22"/>
          <w:lang w:eastAsia="zh-CN"/>
        </w:rPr>
      </w:pPr>
      <w:hyperlink w:anchor="_Toc431915683" w:history="1">
        <w:r w:rsidRPr="00924E02">
          <w:rPr>
            <w:rStyle w:val="Hyperlink"/>
            <w:noProof/>
            <w:lang w:val="en-US"/>
          </w:rPr>
          <w:t>1.3</w:t>
        </w:r>
        <w:r>
          <w:rPr>
            <w:rFonts w:asciiTheme="minorHAnsi" w:eastAsiaTheme="minorEastAsia" w:hAnsiTheme="minorHAnsi" w:cstheme="minorBidi"/>
            <w:noProof/>
            <w:sz w:val="22"/>
            <w:szCs w:val="22"/>
            <w:lang w:eastAsia="zh-CN"/>
          </w:rPr>
          <w:tab/>
        </w:r>
        <w:r w:rsidRPr="00924E02">
          <w:rPr>
            <w:rStyle w:val="Hyperlink"/>
            <w:noProof/>
            <w:lang w:val="en-US"/>
          </w:rPr>
          <w:t>Readers guide</w:t>
        </w:r>
        <w:r>
          <w:rPr>
            <w:noProof/>
            <w:webHidden/>
          </w:rPr>
          <w:tab/>
        </w:r>
        <w:r>
          <w:rPr>
            <w:noProof/>
            <w:webHidden/>
          </w:rPr>
          <w:fldChar w:fldCharType="begin"/>
        </w:r>
        <w:r>
          <w:rPr>
            <w:noProof/>
            <w:webHidden/>
          </w:rPr>
          <w:instrText xml:space="preserve"> PAGEREF _Toc431915683 \h </w:instrText>
        </w:r>
        <w:r>
          <w:rPr>
            <w:noProof/>
            <w:webHidden/>
          </w:rPr>
        </w:r>
        <w:r>
          <w:rPr>
            <w:noProof/>
            <w:webHidden/>
          </w:rPr>
          <w:fldChar w:fldCharType="separate"/>
        </w:r>
        <w:r>
          <w:rPr>
            <w:noProof/>
            <w:webHidden/>
          </w:rPr>
          <w:t>14</w:t>
        </w:r>
        <w:r>
          <w:rPr>
            <w:noProof/>
            <w:webHidden/>
          </w:rPr>
          <w:fldChar w:fldCharType="end"/>
        </w:r>
      </w:hyperlink>
    </w:p>
    <w:p w14:paraId="5F61BE6F" w14:textId="77777777" w:rsidR="00E32CB9" w:rsidRDefault="00E32CB9">
      <w:pPr>
        <w:pStyle w:val="TOC2"/>
        <w:rPr>
          <w:rFonts w:asciiTheme="minorHAnsi" w:eastAsiaTheme="minorEastAsia" w:hAnsiTheme="minorHAnsi" w:cstheme="minorBidi"/>
          <w:noProof/>
          <w:sz w:val="22"/>
          <w:szCs w:val="22"/>
          <w:lang w:eastAsia="zh-CN"/>
        </w:rPr>
      </w:pPr>
      <w:hyperlink w:anchor="_Toc431915684" w:history="1">
        <w:r w:rsidRPr="00924E02">
          <w:rPr>
            <w:rStyle w:val="Hyperlink"/>
            <w:noProof/>
            <w:lang w:val="en-US"/>
          </w:rPr>
          <w:t>1.4</w:t>
        </w:r>
        <w:r>
          <w:rPr>
            <w:rFonts w:asciiTheme="minorHAnsi" w:eastAsiaTheme="minorEastAsia" w:hAnsiTheme="minorHAnsi" w:cstheme="minorBidi"/>
            <w:noProof/>
            <w:sz w:val="22"/>
            <w:szCs w:val="22"/>
            <w:lang w:eastAsia="zh-CN"/>
          </w:rPr>
          <w:tab/>
        </w:r>
        <w:r w:rsidRPr="00924E02">
          <w:rPr>
            <w:rStyle w:val="Hyperlink"/>
            <w:noProof/>
            <w:lang w:val="en-US"/>
          </w:rPr>
          <w:t>Reference guide version and revisions</w:t>
        </w:r>
        <w:r>
          <w:rPr>
            <w:noProof/>
            <w:webHidden/>
          </w:rPr>
          <w:tab/>
        </w:r>
        <w:r>
          <w:rPr>
            <w:noProof/>
            <w:webHidden/>
          </w:rPr>
          <w:fldChar w:fldCharType="begin"/>
        </w:r>
        <w:r>
          <w:rPr>
            <w:noProof/>
            <w:webHidden/>
          </w:rPr>
          <w:instrText xml:space="preserve"> PAGEREF _Toc431915684 \h </w:instrText>
        </w:r>
        <w:r>
          <w:rPr>
            <w:noProof/>
            <w:webHidden/>
          </w:rPr>
        </w:r>
        <w:r>
          <w:rPr>
            <w:noProof/>
            <w:webHidden/>
          </w:rPr>
          <w:fldChar w:fldCharType="separate"/>
        </w:r>
        <w:r>
          <w:rPr>
            <w:noProof/>
            <w:webHidden/>
          </w:rPr>
          <w:t>14</w:t>
        </w:r>
        <w:r>
          <w:rPr>
            <w:noProof/>
            <w:webHidden/>
          </w:rPr>
          <w:fldChar w:fldCharType="end"/>
        </w:r>
      </w:hyperlink>
    </w:p>
    <w:p w14:paraId="43D39246" w14:textId="77777777" w:rsidR="00E32CB9" w:rsidRDefault="00E32CB9">
      <w:pPr>
        <w:pStyle w:val="TOC1"/>
        <w:rPr>
          <w:rFonts w:asciiTheme="minorHAnsi" w:eastAsiaTheme="minorEastAsia" w:hAnsiTheme="minorHAnsi" w:cstheme="minorBidi"/>
          <w:b w:val="0"/>
          <w:noProof/>
          <w:sz w:val="22"/>
          <w:szCs w:val="22"/>
          <w:lang w:eastAsia="zh-CN"/>
        </w:rPr>
      </w:pPr>
      <w:hyperlink w:anchor="_Toc431915685" w:history="1">
        <w:r w:rsidRPr="00924E02">
          <w:rPr>
            <w:rStyle w:val="Hyperlink"/>
            <w:noProof/>
            <w:lang w:val="en-US"/>
          </w:rPr>
          <w:t>2</w:t>
        </w:r>
        <w:r>
          <w:rPr>
            <w:rFonts w:asciiTheme="minorHAnsi" w:eastAsiaTheme="minorEastAsia" w:hAnsiTheme="minorHAnsi" w:cstheme="minorBidi"/>
            <w:b w:val="0"/>
            <w:noProof/>
            <w:sz w:val="22"/>
            <w:szCs w:val="22"/>
            <w:lang w:eastAsia="zh-CN"/>
          </w:rPr>
          <w:tab/>
        </w:r>
        <w:r w:rsidRPr="00924E02">
          <w:rPr>
            <w:rStyle w:val="Hyperlink"/>
            <w:noProof/>
            <w:lang w:val="en-US"/>
          </w:rPr>
          <w:t>Processes and model formulation</w:t>
        </w:r>
        <w:r>
          <w:rPr>
            <w:noProof/>
            <w:webHidden/>
          </w:rPr>
          <w:tab/>
        </w:r>
        <w:r>
          <w:rPr>
            <w:noProof/>
            <w:webHidden/>
          </w:rPr>
          <w:fldChar w:fldCharType="begin"/>
        </w:r>
        <w:r>
          <w:rPr>
            <w:noProof/>
            <w:webHidden/>
          </w:rPr>
          <w:instrText xml:space="preserve"> PAGEREF _Toc431915685 \h </w:instrText>
        </w:r>
        <w:r>
          <w:rPr>
            <w:noProof/>
            <w:webHidden/>
          </w:rPr>
        </w:r>
        <w:r>
          <w:rPr>
            <w:noProof/>
            <w:webHidden/>
          </w:rPr>
          <w:fldChar w:fldCharType="separate"/>
        </w:r>
        <w:r>
          <w:rPr>
            <w:noProof/>
            <w:webHidden/>
          </w:rPr>
          <w:t>16</w:t>
        </w:r>
        <w:r>
          <w:rPr>
            <w:noProof/>
            <w:webHidden/>
          </w:rPr>
          <w:fldChar w:fldCharType="end"/>
        </w:r>
      </w:hyperlink>
    </w:p>
    <w:p w14:paraId="269F5B20" w14:textId="77777777" w:rsidR="00E32CB9" w:rsidRDefault="00E32CB9">
      <w:pPr>
        <w:pStyle w:val="TOC2"/>
        <w:rPr>
          <w:rFonts w:asciiTheme="minorHAnsi" w:eastAsiaTheme="minorEastAsia" w:hAnsiTheme="minorHAnsi" w:cstheme="minorBidi"/>
          <w:noProof/>
          <w:sz w:val="22"/>
          <w:szCs w:val="22"/>
          <w:lang w:eastAsia="zh-CN"/>
        </w:rPr>
      </w:pPr>
      <w:hyperlink w:anchor="_Toc431915686" w:history="1">
        <w:r w:rsidRPr="00924E02">
          <w:rPr>
            <w:rStyle w:val="Hyperlink"/>
            <w:noProof/>
            <w:lang w:val="en-US"/>
          </w:rPr>
          <w:t>2.1</w:t>
        </w:r>
        <w:r>
          <w:rPr>
            <w:rFonts w:asciiTheme="minorHAnsi" w:eastAsiaTheme="minorEastAsia" w:hAnsiTheme="minorHAnsi" w:cstheme="minorBidi"/>
            <w:noProof/>
            <w:sz w:val="22"/>
            <w:szCs w:val="22"/>
            <w:lang w:eastAsia="zh-CN"/>
          </w:rPr>
          <w:tab/>
        </w:r>
        <w:r w:rsidRPr="00924E02">
          <w:rPr>
            <w:rStyle w:val="Hyperlink"/>
            <w:noProof/>
            <w:lang w:val="en-US"/>
          </w:rPr>
          <w:t>Domain and definitions</w:t>
        </w:r>
        <w:r>
          <w:rPr>
            <w:noProof/>
            <w:webHidden/>
          </w:rPr>
          <w:tab/>
        </w:r>
        <w:r>
          <w:rPr>
            <w:noProof/>
            <w:webHidden/>
          </w:rPr>
          <w:fldChar w:fldCharType="begin"/>
        </w:r>
        <w:r>
          <w:rPr>
            <w:noProof/>
            <w:webHidden/>
          </w:rPr>
          <w:instrText xml:space="preserve"> PAGEREF _Toc431915686 \h </w:instrText>
        </w:r>
        <w:r>
          <w:rPr>
            <w:noProof/>
            <w:webHidden/>
          </w:rPr>
        </w:r>
        <w:r>
          <w:rPr>
            <w:noProof/>
            <w:webHidden/>
          </w:rPr>
          <w:fldChar w:fldCharType="separate"/>
        </w:r>
        <w:r>
          <w:rPr>
            <w:noProof/>
            <w:webHidden/>
          </w:rPr>
          <w:t>16</w:t>
        </w:r>
        <w:r>
          <w:rPr>
            <w:noProof/>
            <w:webHidden/>
          </w:rPr>
          <w:fldChar w:fldCharType="end"/>
        </w:r>
      </w:hyperlink>
    </w:p>
    <w:p w14:paraId="4A77B058"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687" w:history="1">
        <w:r w:rsidRPr="00924E02">
          <w:rPr>
            <w:rStyle w:val="Hyperlink"/>
            <w:noProof/>
            <w:lang w:val="en-US"/>
          </w:rPr>
          <w:t>2.1.1</w:t>
        </w:r>
        <w:r>
          <w:rPr>
            <w:rFonts w:asciiTheme="minorHAnsi" w:eastAsiaTheme="minorEastAsia" w:hAnsiTheme="minorHAnsi" w:cstheme="minorBidi"/>
            <w:noProof/>
            <w:sz w:val="22"/>
            <w:szCs w:val="22"/>
            <w:lang w:eastAsia="zh-CN"/>
          </w:rPr>
          <w:tab/>
        </w:r>
        <w:r w:rsidRPr="00924E02">
          <w:rPr>
            <w:rStyle w:val="Hyperlink"/>
            <w:noProof/>
            <w:lang w:val="en-US"/>
          </w:rPr>
          <w:t>Coordinate system</w:t>
        </w:r>
        <w:r>
          <w:rPr>
            <w:noProof/>
            <w:webHidden/>
          </w:rPr>
          <w:tab/>
        </w:r>
        <w:r>
          <w:rPr>
            <w:noProof/>
            <w:webHidden/>
          </w:rPr>
          <w:fldChar w:fldCharType="begin"/>
        </w:r>
        <w:r>
          <w:rPr>
            <w:noProof/>
            <w:webHidden/>
          </w:rPr>
          <w:instrText xml:space="preserve"> PAGEREF _Toc431915687 \h </w:instrText>
        </w:r>
        <w:r>
          <w:rPr>
            <w:noProof/>
            <w:webHidden/>
          </w:rPr>
        </w:r>
        <w:r>
          <w:rPr>
            <w:noProof/>
            <w:webHidden/>
          </w:rPr>
          <w:fldChar w:fldCharType="separate"/>
        </w:r>
        <w:r>
          <w:rPr>
            <w:noProof/>
            <w:webHidden/>
          </w:rPr>
          <w:t>16</w:t>
        </w:r>
        <w:r>
          <w:rPr>
            <w:noProof/>
            <w:webHidden/>
          </w:rPr>
          <w:fldChar w:fldCharType="end"/>
        </w:r>
      </w:hyperlink>
    </w:p>
    <w:p w14:paraId="6CB4F203"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688" w:history="1">
        <w:r w:rsidRPr="00924E02">
          <w:rPr>
            <w:rStyle w:val="Hyperlink"/>
            <w:noProof/>
            <w:lang w:val="en-US"/>
          </w:rPr>
          <w:t>2.1.2</w:t>
        </w:r>
        <w:r>
          <w:rPr>
            <w:rFonts w:asciiTheme="minorHAnsi" w:eastAsiaTheme="minorEastAsia" w:hAnsiTheme="minorHAnsi" w:cstheme="minorBidi"/>
            <w:noProof/>
            <w:sz w:val="22"/>
            <w:szCs w:val="22"/>
            <w:lang w:eastAsia="zh-CN"/>
          </w:rPr>
          <w:tab/>
        </w:r>
        <w:r w:rsidRPr="00924E02">
          <w:rPr>
            <w:rStyle w:val="Hyperlink"/>
            <w:noProof/>
            <w:lang w:val="en-US"/>
          </w:rPr>
          <w:t>Grid set-up</w:t>
        </w:r>
        <w:r>
          <w:rPr>
            <w:noProof/>
            <w:webHidden/>
          </w:rPr>
          <w:tab/>
        </w:r>
        <w:r>
          <w:rPr>
            <w:noProof/>
            <w:webHidden/>
          </w:rPr>
          <w:fldChar w:fldCharType="begin"/>
        </w:r>
        <w:r>
          <w:rPr>
            <w:noProof/>
            <w:webHidden/>
          </w:rPr>
          <w:instrText xml:space="preserve"> PAGEREF _Toc431915688 \h </w:instrText>
        </w:r>
        <w:r>
          <w:rPr>
            <w:noProof/>
            <w:webHidden/>
          </w:rPr>
        </w:r>
        <w:r>
          <w:rPr>
            <w:noProof/>
            <w:webHidden/>
          </w:rPr>
          <w:fldChar w:fldCharType="separate"/>
        </w:r>
        <w:r>
          <w:rPr>
            <w:noProof/>
            <w:webHidden/>
          </w:rPr>
          <w:t>16</w:t>
        </w:r>
        <w:r>
          <w:rPr>
            <w:noProof/>
            <w:webHidden/>
          </w:rPr>
          <w:fldChar w:fldCharType="end"/>
        </w:r>
      </w:hyperlink>
    </w:p>
    <w:p w14:paraId="74B55951" w14:textId="77777777" w:rsidR="00E32CB9" w:rsidRDefault="00E32CB9">
      <w:pPr>
        <w:pStyle w:val="TOC2"/>
        <w:rPr>
          <w:rFonts w:asciiTheme="minorHAnsi" w:eastAsiaTheme="minorEastAsia" w:hAnsiTheme="minorHAnsi" w:cstheme="minorBidi"/>
          <w:noProof/>
          <w:sz w:val="22"/>
          <w:szCs w:val="22"/>
          <w:lang w:eastAsia="zh-CN"/>
        </w:rPr>
      </w:pPr>
      <w:hyperlink w:anchor="_Toc431915689" w:history="1">
        <w:r w:rsidRPr="00924E02">
          <w:rPr>
            <w:rStyle w:val="Hyperlink"/>
            <w:noProof/>
            <w:lang w:val="en-US"/>
          </w:rPr>
          <w:t>2.2</w:t>
        </w:r>
        <w:r>
          <w:rPr>
            <w:rFonts w:asciiTheme="minorHAnsi" w:eastAsiaTheme="minorEastAsia" w:hAnsiTheme="minorHAnsi" w:cstheme="minorBidi"/>
            <w:noProof/>
            <w:sz w:val="22"/>
            <w:szCs w:val="22"/>
            <w:lang w:eastAsia="zh-CN"/>
          </w:rPr>
          <w:tab/>
        </w:r>
        <w:r w:rsidRPr="00924E02">
          <w:rPr>
            <w:rStyle w:val="Hyperlink"/>
            <w:noProof/>
            <w:lang w:val="en-US"/>
          </w:rPr>
          <w:t>Hydrodynamics options</w:t>
        </w:r>
        <w:r>
          <w:rPr>
            <w:noProof/>
            <w:webHidden/>
          </w:rPr>
          <w:tab/>
        </w:r>
        <w:r>
          <w:rPr>
            <w:noProof/>
            <w:webHidden/>
          </w:rPr>
          <w:fldChar w:fldCharType="begin"/>
        </w:r>
        <w:r>
          <w:rPr>
            <w:noProof/>
            <w:webHidden/>
          </w:rPr>
          <w:instrText xml:space="preserve"> PAGEREF _Toc431915689 \h </w:instrText>
        </w:r>
        <w:r>
          <w:rPr>
            <w:noProof/>
            <w:webHidden/>
          </w:rPr>
        </w:r>
        <w:r>
          <w:rPr>
            <w:noProof/>
            <w:webHidden/>
          </w:rPr>
          <w:fldChar w:fldCharType="separate"/>
        </w:r>
        <w:r>
          <w:rPr>
            <w:noProof/>
            <w:webHidden/>
          </w:rPr>
          <w:t>18</w:t>
        </w:r>
        <w:r>
          <w:rPr>
            <w:noProof/>
            <w:webHidden/>
          </w:rPr>
          <w:fldChar w:fldCharType="end"/>
        </w:r>
      </w:hyperlink>
    </w:p>
    <w:p w14:paraId="6C307EC5"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690" w:history="1">
        <w:r w:rsidRPr="00924E02">
          <w:rPr>
            <w:rStyle w:val="Hyperlink"/>
            <w:noProof/>
            <w:lang w:val="en-US"/>
          </w:rPr>
          <w:t>2.2.1</w:t>
        </w:r>
        <w:r>
          <w:rPr>
            <w:rFonts w:asciiTheme="minorHAnsi" w:eastAsiaTheme="minorEastAsia" w:hAnsiTheme="minorHAnsi" w:cstheme="minorBidi"/>
            <w:noProof/>
            <w:sz w:val="22"/>
            <w:szCs w:val="22"/>
            <w:lang w:eastAsia="zh-CN"/>
          </w:rPr>
          <w:tab/>
        </w:r>
        <w:r w:rsidRPr="00924E02">
          <w:rPr>
            <w:rStyle w:val="Hyperlink"/>
            <w:noProof/>
            <w:lang w:val="en-US"/>
          </w:rPr>
          <w:t>Stationary mode</w:t>
        </w:r>
        <w:r>
          <w:rPr>
            <w:noProof/>
            <w:webHidden/>
          </w:rPr>
          <w:tab/>
        </w:r>
        <w:r>
          <w:rPr>
            <w:noProof/>
            <w:webHidden/>
          </w:rPr>
          <w:fldChar w:fldCharType="begin"/>
        </w:r>
        <w:r>
          <w:rPr>
            <w:noProof/>
            <w:webHidden/>
          </w:rPr>
          <w:instrText xml:space="preserve"> PAGEREF _Toc431915690 \h </w:instrText>
        </w:r>
        <w:r>
          <w:rPr>
            <w:noProof/>
            <w:webHidden/>
          </w:rPr>
        </w:r>
        <w:r>
          <w:rPr>
            <w:noProof/>
            <w:webHidden/>
          </w:rPr>
          <w:fldChar w:fldCharType="separate"/>
        </w:r>
        <w:r>
          <w:rPr>
            <w:noProof/>
            <w:webHidden/>
          </w:rPr>
          <w:t>18</w:t>
        </w:r>
        <w:r>
          <w:rPr>
            <w:noProof/>
            <w:webHidden/>
          </w:rPr>
          <w:fldChar w:fldCharType="end"/>
        </w:r>
      </w:hyperlink>
    </w:p>
    <w:p w14:paraId="1B7C3FA2"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691" w:history="1">
        <w:r w:rsidRPr="00924E02">
          <w:rPr>
            <w:rStyle w:val="Hyperlink"/>
            <w:noProof/>
            <w:lang w:val="en-US"/>
          </w:rPr>
          <w:t>2.2.2</w:t>
        </w:r>
        <w:r>
          <w:rPr>
            <w:rFonts w:asciiTheme="minorHAnsi" w:eastAsiaTheme="minorEastAsia" w:hAnsiTheme="minorHAnsi" w:cstheme="minorBidi"/>
            <w:noProof/>
            <w:sz w:val="22"/>
            <w:szCs w:val="22"/>
            <w:lang w:eastAsia="zh-CN"/>
          </w:rPr>
          <w:tab/>
        </w:r>
        <w:r w:rsidRPr="00924E02">
          <w:rPr>
            <w:rStyle w:val="Hyperlink"/>
            <w:noProof/>
            <w:lang w:val="en-US"/>
          </w:rPr>
          <w:t>Surfbeat mode (instationary)</w:t>
        </w:r>
        <w:r>
          <w:rPr>
            <w:noProof/>
            <w:webHidden/>
          </w:rPr>
          <w:tab/>
        </w:r>
        <w:r>
          <w:rPr>
            <w:noProof/>
            <w:webHidden/>
          </w:rPr>
          <w:fldChar w:fldCharType="begin"/>
        </w:r>
        <w:r>
          <w:rPr>
            <w:noProof/>
            <w:webHidden/>
          </w:rPr>
          <w:instrText xml:space="preserve"> PAGEREF _Toc431915691 \h </w:instrText>
        </w:r>
        <w:r>
          <w:rPr>
            <w:noProof/>
            <w:webHidden/>
          </w:rPr>
        </w:r>
        <w:r>
          <w:rPr>
            <w:noProof/>
            <w:webHidden/>
          </w:rPr>
          <w:fldChar w:fldCharType="separate"/>
        </w:r>
        <w:r>
          <w:rPr>
            <w:noProof/>
            <w:webHidden/>
          </w:rPr>
          <w:t>20</w:t>
        </w:r>
        <w:r>
          <w:rPr>
            <w:noProof/>
            <w:webHidden/>
          </w:rPr>
          <w:fldChar w:fldCharType="end"/>
        </w:r>
      </w:hyperlink>
    </w:p>
    <w:p w14:paraId="08A1EB45"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692" w:history="1">
        <w:r w:rsidRPr="00924E02">
          <w:rPr>
            <w:rStyle w:val="Hyperlink"/>
            <w:noProof/>
            <w:lang w:val="en-US"/>
          </w:rPr>
          <w:t>2.2.3</w:t>
        </w:r>
        <w:r>
          <w:rPr>
            <w:rFonts w:asciiTheme="minorHAnsi" w:eastAsiaTheme="minorEastAsia" w:hAnsiTheme="minorHAnsi" w:cstheme="minorBidi"/>
            <w:noProof/>
            <w:sz w:val="22"/>
            <w:szCs w:val="22"/>
            <w:lang w:eastAsia="zh-CN"/>
          </w:rPr>
          <w:tab/>
        </w:r>
        <w:r w:rsidRPr="00924E02">
          <w:rPr>
            <w:rStyle w:val="Hyperlink"/>
            <w:noProof/>
            <w:lang w:val="en-US"/>
          </w:rPr>
          <w:t>Non-hydrostatic mode (wave resolving)</w:t>
        </w:r>
        <w:r>
          <w:rPr>
            <w:noProof/>
            <w:webHidden/>
          </w:rPr>
          <w:tab/>
        </w:r>
        <w:r>
          <w:rPr>
            <w:noProof/>
            <w:webHidden/>
          </w:rPr>
          <w:fldChar w:fldCharType="begin"/>
        </w:r>
        <w:r>
          <w:rPr>
            <w:noProof/>
            <w:webHidden/>
          </w:rPr>
          <w:instrText xml:space="preserve"> PAGEREF _Toc431915692 \h </w:instrText>
        </w:r>
        <w:r>
          <w:rPr>
            <w:noProof/>
            <w:webHidden/>
          </w:rPr>
        </w:r>
        <w:r>
          <w:rPr>
            <w:noProof/>
            <w:webHidden/>
          </w:rPr>
          <w:fldChar w:fldCharType="separate"/>
        </w:r>
        <w:r>
          <w:rPr>
            <w:noProof/>
            <w:webHidden/>
          </w:rPr>
          <w:t>22</w:t>
        </w:r>
        <w:r>
          <w:rPr>
            <w:noProof/>
            <w:webHidden/>
          </w:rPr>
          <w:fldChar w:fldCharType="end"/>
        </w:r>
      </w:hyperlink>
    </w:p>
    <w:p w14:paraId="46CB5922" w14:textId="77777777" w:rsidR="00E32CB9" w:rsidRDefault="00E32CB9">
      <w:pPr>
        <w:pStyle w:val="TOC2"/>
        <w:rPr>
          <w:rFonts w:asciiTheme="minorHAnsi" w:eastAsiaTheme="minorEastAsia" w:hAnsiTheme="minorHAnsi" w:cstheme="minorBidi"/>
          <w:noProof/>
          <w:sz w:val="22"/>
          <w:szCs w:val="22"/>
          <w:lang w:eastAsia="zh-CN"/>
        </w:rPr>
      </w:pPr>
      <w:hyperlink w:anchor="_Toc431915693" w:history="1">
        <w:r w:rsidRPr="00924E02">
          <w:rPr>
            <w:rStyle w:val="Hyperlink"/>
            <w:noProof/>
            <w:lang w:val="en-US"/>
          </w:rPr>
          <w:t>2.3</w:t>
        </w:r>
        <w:r>
          <w:rPr>
            <w:rFonts w:asciiTheme="minorHAnsi" w:eastAsiaTheme="minorEastAsia" w:hAnsiTheme="minorHAnsi" w:cstheme="minorBidi"/>
            <w:noProof/>
            <w:sz w:val="22"/>
            <w:szCs w:val="22"/>
            <w:lang w:eastAsia="zh-CN"/>
          </w:rPr>
          <w:tab/>
        </w:r>
        <w:r w:rsidRPr="00924E02">
          <w:rPr>
            <w:rStyle w:val="Hyperlink"/>
            <w:noProof/>
            <w:lang w:val="en-US"/>
          </w:rPr>
          <w:t>Short wave action</w:t>
        </w:r>
        <w:r>
          <w:rPr>
            <w:noProof/>
            <w:webHidden/>
          </w:rPr>
          <w:tab/>
        </w:r>
        <w:r>
          <w:rPr>
            <w:noProof/>
            <w:webHidden/>
          </w:rPr>
          <w:fldChar w:fldCharType="begin"/>
        </w:r>
        <w:r>
          <w:rPr>
            <w:noProof/>
            <w:webHidden/>
          </w:rPr>
          <w:instrText xml:space="preserve"> PAGEREF _Toc431915693 \h </w:instrText>
        </w:r>
        <w:r>
          <w:rPr>
            <w:noProof/>
            <w:webHidden/>
          </w:rPr>
        </w:r>
        <w:r>
          <w:rPr>
            <w:noProof/>
            <w:webHidden/>
          </w:rPr>
          <w:fldChar w:fldCharType="separate"/>
        </w:r>
        <w:r>
          <w:rPr>
            <w:noProof/>
            <w:webHidden/>
          </w:rPr>
          <w:t>24</w:t>
        </w:r>
        <w:r>
          <w:rPr>
            <w:noProof/>
            <w:webHidden/>
          </w:rPr>
          <w:fldChar w:fldCharType="end"/>
        </w:r>
      </w:hyperlink>
    </w:p>
    <w:p w14:paraId="0227477F"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694" w:history="1">
        <w:r w:rsidRPr="00924E02">
          <w:rPr>
            <w:rStyle w:val="Hyperlink"/>
            <w:noProof/>
            <w:lang w:val="en-US"/>
          </w:rPr>
          <w:t>2.3.1</w:t>
        </w:r>
        <w:r>
          <w:rPr>
            <w:rFonts w:asciiTheme="minorHAnsi" w:eastAsiaTheme="minorEastAsia" w:hAnsiTheme="minorHAnsi" w:cstheme="minorBidi"/>
            <w:noProof/>
            <w:sz w:val="22"/>
            <w:szCs w:val="22"/>
            <w:lang w:eastAsia="zh-CN"/>
          </w:rPr>
          <w:tab/>
        </w:r>
        <w:r w:rsidRPr="00924E02">
          <w:rPr>
            <w:rStyle w:val="Hyperlink"/>
            <w:noProof/>
            <w:lang w:val="en-US"/>
          </w:rPr>
          <w:t>Short wave action balance</w:t>
        </w:r>
        <w:r>
          <w:rPr>
            <w:noProof/>
            <w:webHidden/>
          </w:rPr>
          <w:tab/>
        </w:r>
        <w:r>
          <w:rPr>
            <w:noProof/>
            <w:webHidden/>
          </w:rPr>
          <w:fldChar w:fldCharType="begin"/>
        </w:r>
        <w:r>
          <w:rPr>
            <w:noProof/>
            <w:webHidden/>
          </w:rPr>
          <w:instrText xml:space="preserve"> PAGEREF _Toc431915694 \h </w:instrText>
        </w:r>
        <w:r>
          <w:rPr>
            <w:noProof/>
            <w:webHidden/>
          </w:rPr>
        </w:r>
        <w:r>
          <w:rPr>
            <w:noProof/>
            <w:webHidden/>
          </w:rPr>
          <w:fldChar w:fldCharType="separate"/>
        </w:r>
        <w:r>
          <w:rPr>
            <w:noProof/>
            <w:webHidden/>
          </w:rPr>
          <w:t>24</w:t>
        </w:r>
        <w:r>
          <w:rPr>
            <w:noProof/>
            <w:webHidden/>
          </w:rPr>
          <w:fldChar w:fldCharType="end"/>
        </w:r>
      </w:hyperlink>
    </w:p>
    <w:p w14:paraId="37EE73F5"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695" w:history="1">
        <w:r w:rsidRPr="00924E02">
          <w:rPr>
            <w:rStyle w:val="Hyperlink"/>
            <w:noProof/>
            <w:lang w:val="en-US"/>
          </w:rPr>
          <w:t>2.3.1.1</w:t>
        </w:r>
        <w:r>
          <w:rPr>
            <w:rFonts w:asciiTheme="minorHAnsi" w:eastAsiaTheme="minorEastAsia" w:hAnsiTheme="minorHAnsi" w:cstheme="minorBidi"/>
            <w:noProof/>
            <w:sz w:val="22"/>
            <w:szCs w:val="22"/>
            <w:lang w:eastAsia="zh-CN"/>
          </w:rPr>
          <w:tab/>
        </w:r>
        <w:r w:rsidRPr="00924E02">
          <w:rPr>
            <w:rStyle w:val="Hyperlink"/>
            <w:noProof/>
            <w:lang w:val="en-US"/>
          </w:rPr>
          <w:t>Wave current interaction (wci)</w:t>
        </w:r>
        <w:r>
          <w:rPr>
            <w:noProof/>
            <w:webHidden/>
          </w:rPr>
          <w:tab/>
        </w:r>
        <w:r>
          <w:rPr>
            <w:noProof/>
            <w:webHidden/>
          </w:rPr>
          <w:fldChar w:fldCharType="begin"/>
        </w:r>
        <w:r>
          <w:rPr>
            <w:noProof/>
            <w:webHidden/>
          </w:rPr>
          <w:instrText xml:space="preserve"> PAGEREF _Toc431915695 \h </w:instrText>
        </w:r>
        <w:r>
          <w:rPr>
            <w:noProof/>
            <w:webHidden/>
          </w:rPr>
        </w:r>
        <w:r>
          <w:rPr>
            <w:noProof/>
            <w:webHidden/>
          </w:rPr>
          <w:fldChar w:fldCharType="separate"/>
        </w:r>
        <w:r>
          <w:rPr>
            <w:noProof/>
            <w:webHidden/>
          </w:rPr>
          <w:t>24</w:t>
        </w:r>
        <w:r>
          <w:rPr>
            <w:noProof/>
            <w:webHidden/>
          </w:rPr>
          <w:fldChar w:fldCharType="end"/>
        </w:r>
      </w:hyperlink>
    </w:p>
    <w:p w14:paraId="51E346E9"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696" w:history="1">
        <w:r w:rsidRPr="00924E02">
          <w:rPr>
            <w:rStyle w:val="Hyperlink"/>
            <w:noProof/>
            <w:lang w:val="en-US"/>
          </w:rPr>
          <w:t>2.3.2</w:t>
        </w:r>
        <w:r>
          <w:rPr>
            <w:rFonts w:asciiTheme="minorHAnsi" w:eastAsiaTheme="minorEastAsia" w:hAnsiTheme="minorHAnsi" w:cstheme="minorBidi"/>
            <w:noProof/>
            <w:sz w:val="22"/>
            <w:szCs w:val="22"/>
            <w:lang w:eastAsia="zh-CN"/>
          </w:rPr>
          <w:tab/>
        </w:r>
        <w:r w:rsidRPr="00924E02">
          <w:rPr>
            <w:rStyle w:val="Hyperlink"/>
            <w:noProof/>
            <w:lang w:val="en-US"/>
          </w:rPr>
          <w:t>Dissipation</w:t>
        </w:r>
        <w:r>
          <w:rPr>
            <w:noProof/>
            <w:webHidden/>
          </w:rPr>
          <w:tab/>
        </w:r>
        <w:r>
          <w:rPr>
            <w:noProof/>
            <w:webHidden/>
          </w:rPr>
          <w:fldChar w:fldCharType="begin"/>
        </w:r>
        <w:r>
          <w:rPr>
            <w:noProof/>
            <w:webHidden/>
          </w:rPr>
          <w:instrText xml:space="preserve"> PAGEREF _Toc431915696 \h </w:instrText>
        </w:r>
        <w:r>
          <w:rPr>
            <w:noProof/>
            <w:webHidden/>
          </w:rPr>
        </w:r>
        <w:r>
          <w:rPr>
            <w:noProof/>
            <w:webHidden/>
          </w:rPr>
          <w:fldChar w:fldCharType="separate"/>
        </w:r>
        <w:r>
          <w:rPr>
            <w:noProof/>
            <w:webHidden/>
          </w:rPr>
          <w:t>25</w:t>
        </w:r>
        <w:r>
          <w:rPr>
            <w:noProof/>
            <w:webHidden/>
          </w:rPr>
          <w:fldChar w:fldCharType="end"/>
        </w:r>
      </w:hyperlink>
    </w:p>
    <w:p w14:paraId="17243F60"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697" w:history="1">
        <w:r w:rsidRPr="00924E02">
          <w:rPr>
            <w:rStyle w:val="Hyperlink"/>
            <w:noProof/>
            <w:lang w:val="en-US"/>
          </w:rPr>
          <w:t>2.3.2.1</w:t>
        </w:r>
        <w:r>
          <w:rPr>
            <w:rFonts w:asciiTheme="minorHAnsi" w:eastAsiaTheme="minorEastAsia" w:hAnsiTheme="minorHAnsi" w:cstheme="minorBidi"/>
            <w:noProof/>
            <w:sz w:val="22"/>
            <w:szCs w:val="22"/>
            <w:lang w:eastAsia="zh-CN"/>
          </w:rPr>
          <w:tab/>
        </w:r>
        <w:r w:rsidRPr="00924E02">
          <w:rPr>
            <w:rStyle w:val="Hyperlink"/>
            <w:noProof/>
            <w:lang w:val="en-US"/>
          </w:rPr>
          <w:t>Wave breaking</w:t>
        </w:r>
        <w:r>
          <w:rPr>
            <w:noProof/>
            <w:webHidden/>
          </w:rPr>
          <w:tab/>
        </w:r>
        <w:r>
          <w:rPr>
            <w:noProof/>
            <w:webHidden/>
          </w:rPr>
          <w:fldChar w:fldCharType="begin"/>
        </w:r>
        <w:r>
          <w:rPr>
            <w:noProof/>
            <w:webHidden/>
          </w:rPr>
          <w:instrText xml:space="preserve"> PAGEREF _Toc431915697 \h </w:instrText>
        </w:r>
        <w:r>
          <w:rPr>
            <w:noProof/>
            <w:webHidden/>
          </w:rPr>
        </w:r>
        <w:r>
          <w:rPr>
            <w:noProof/>
            <w:webHidden/>
          </w:rPr>
          <w:fldChar w:fldCharType="separate"/>
        </w:r>
        <w:r>
          <w:rPr>
            <w:noProof/>
            <w:webHidden/>
          </w:rPr>
          <w:t>25</w:t>
        </w:r>
        <w:r>
          <w:rPr>
            <w:noProof/>
            <w:webHidden/>
          </w:rPr>
          <w:fldChar w:fldCharType="end"/>
        </w:r>
      </w:hyperlink>
    </w:p>
    <w:p w14:paraId="649FFA79"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698" w:history="1">
        <w:r w:rsidRPr="00924E02">
          <w:rPr>
            <w:rStyle w:val="Hyperlink"/>
            <w:noProof/>
            <w:lang w:val="en-US"/>
          </w:rPr>
          <w:t>2.3.2.2</w:t>
        </w:r>
        <w:r>
          <w:rPr>
            <w:rFonts w:asciiTheme="minorHAnsi" w:eastAsiaTheme="minorEastAsia" w:hAnsiTheme="minorHAnsi" w:cstheme="minorBidi"/>
            <w:noProof/>
            <w:sz w:val="22"/>
            <w:szCs w:val="22"/>
            <w:lang w:eastAsia="zh-CN"/>
          </w:rPr>
          <w:tab/>
        </w:r>
        <w:r w:rsidRPr="00924E02">
          <w:rPr>
            <w:rStyle w:val="Hyperlink"/>
            <w:noProof/>
            <w:lang w:val="en-US"/>
          </w:rPr>
          <w:t>Bottom friction</w:t>
        </w:r>
        <w:r>
          <w:rPr>
            <w:noProof/>
            <w:webHidden/>
          </w:rPr>
          <w:tab/>
        </w:r>
        <w:r>
          <w:rPr>
            <w:noProof/>
            <w:webHidden/>
          </w:rPr>
          <w:fldChar w:fldCharType="begin"/>
        </w:r>
        <w:r>
          <w:rPr>
            <w:noProof/>
            <w:webHidden/>
          </w:rPr>
          <w:instrText xml:space="preserve"> PAGEREF _Toc431915698 \h </w:instrText>
        </w:r>
        <w:r>
          <w:rPr>
            <w:noProof/>
            <w:webHidden/>
          </w:rPr>
        </w:r>
        <w:r>
          <w:rPr>
            <w:noProof/>
            <w:webHidden/>
          </w:rPr>
          <w:fldChar w:fldCharType="separate"/>
        </w:r>
        <w:r>
          <w:rPr>
            <w:noProof/>
            <w:webHidden/>
          </w:rPr>
          <w:t>27</w:t>
        </w:r>
        <w:r>
          <w:rPr>
            <w:noProof/>
            <w:webHidden/>
          </w:rPr>
          <w:fldChar w:fldCharType="end"/>
        </w:r>
      </w:hyperlink>
    </w:p>
    <w:p w14:paraId="6858E16D"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699" w:history="1">
        <w:r w:rsidRPr="00924E02">
          <w:rPr>
            <w:rStyle w:val="Hyperlink"/>
            <w:noProof/>
            <w:lang w:val="en-US"/>
          </w:rPr>
          <w:t>2.3.2.3</w:t>
        </w:r>
        <w:r>
          <w:rPr>
            <w:rFonts w:asciiTheme="minorHAnsi" w:eastAsiaTheme="minorEastAsia" w:hAnsiTheme="minorHAnsi" w:cstheme="minorBidi"/>
            <w:noProof/>
            <w:sz w:val="22"/>
            <w:szCs w:val="22"/>
            <w:lang w:eastAsia="zh-CN"/>
          </w:rPr>
          <w:tab/>
        </w:r>
        <w:r w:rsidRPr="00924E02">
          <w:rPr>
            <w:rStyle w:val="Hyperlink"/>
            <w:noProof/>
            <w:lang w:val="en-US"/>
          </w:rPr>
          <w:t>Vegetation</w:t>
        </w:r>
        <w:r>
          <w:rPr>
            <w:noProof/>
            <w:webHidden/>
          </w:rPr>
          <w:tab/>
        </w:r>
        <w:r>
          <w:rPr>
            <w:noProof/>
            <w:webHidden/>
          </w:rPr>
          <w:fldChar w:fldCharType="begin"/>
        </w:r>
        <w:r>
          <w:rPr>
            <w:noProof/>
            <w:webHidden/>
          </w:rPr>
          <w:instrText xml:space="preserve"> PAGEREF _Toc431915699 \h </w:instrText>
        </w:r>
        <w:r>
          <w:rPr>
            <w:noProof/>
            <w:webHidden/>
          </w:rPr>
        </w:r>
        <w:r>
          <w:rPr>
            <w:noProof/>
            <w:webHidden/>
          </w:rPr>
          <w:fldChar w:fldCharType="separate"/>
        </w:r>
        <w:r>
          <w:rPr>
            <w:noProof/>
            <w:webHidden/>
          </w:rPr>
          <w:t>28</w:t>
        </w:r>
        <w:r>
          <w:rPr>
            <w:noProof/>
            <w:webHidden/>
          </w:rPr>
          <w:fldChar w:fldCharType="end"/>
        </w:r>
      </w:hyperlink>
    </w:p>
    <w:p w14:paraId="34CCFAE6"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00" w:history="1">
        <w:r w:rsidRPr="00924E02">
          <w:rPr>
            <w:rStyle w:val="Hyperlink"/>
            <w:noProof/>
            <w:lang w:val="en-US"/>
          </w:rPr>
          <w:t>2.3.3</w:t>
        </w:r>
        <w:r>
          <w:rPr>
            <w:rFonts w:asciiTheme="minorHAnsi" w:eastAsiaTheme="minorEastAsia" w:hAnsiTheme="minorHAnsi" w:cstheme="minorBidi"/>
            <w:noProof/>
            <w:sz w:val="22"/>
            <w:szCs w:val="22"/>
            <w:lang w:eastAsia="zh-CN"/>
          </w:rPr>
          <w:tab/>
        </w:r>
        <w:r w:rsidRPr="00924E02">
          <w:rPr>
            <w:rStyle w:val="Hyperlink"/>
            <w:noProof/>
            <w:lang w:val="en-US"/>
          </w:rPr>
          <w:t>Radiation stresses</w:t>
        </w:r>
        <w:r>
          <w:rPr>
            <w:noProof/>
            <w:webHidden/>
          </w:rPr>
          <w:tab/>
        </w:r>
        <w:r>
          <w:rPr>
            <w:noProof/>
            <w:webHidden/>
          </w:rPr>
          <w:fldChar w:fldCharType="begin"/>
        </w:r>
        <w:r>
          <w:rPr>
            <w:noProof/>
            <w:webHidden/>
          </w:rPr>
          <w:instrText xml:space="preserve"> PAGEREF _Toc431915700 \h </w:instrText>
        </w:r>
        <w:r>
          <w:rPr>
            <w:noProof/>
            <w:webHidden/>
          </w:rPr>
        </w:r>
        <w:r>
          <w:rPr>
            <w:noProof/>
            <w:webHidden/>
          </w:rPr>
          <w:fldChar w:fldCharType="separate"/>
        </w:r>
        <w:r>
          <w:rPr>
            <w:noProof/>
            <w:webHidden/>
          </w:rPr>
          <w:t>29</w:t>
        </w:r>
        <w:r>
          <w:rPr>
            <w:noProof/>
            <w:webHidden/>
          </w:rPr>
          <w:fldChar w:fldCharType="end"/>
        </w:r>
      </w:hyperlink>
    </w:p>
    <w:p w14:paraId="36C21D66"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01" w:history="1">
        <w:r w:rsidRPr="00924E02">
          <w:rPr>
            <w:rStyle w:val="Hyperlink"/>
            <w:noProof/>
            <w:lang w:val="en-US"/>
          </w:rPr>
          <w:t>2.3.4</w:t>
        </w:r>
        <w:r>
          <w:rPr>
            <w:rFonts w:asciiTheme="minorHAnsi" w:eastAsiaTheme="minorEastAsia" w:hAnsiTheme="minorHAnsi" w:cstheme="minorBidi"/>
            <w:noProof/>
            <w:sz w:val="22"/>
            <w:szCs w:val="22"/>
            <w:lang w:eastAsia="zh-CN"/>
          </w:rPr>
          <w:tab/>
        </w:r>
        <w:r w:rsidRPr="00924E02">
          <w:rPr>
            <w:rStyle w:val="Hyperlink"/>
            <w:noProof/>
            <w:lang w:val="en-US"/>
          </w:rPr>
          <w:t>Wave shape</w:t>
        </w:r>
        <w:r>
          <w:rPr>
            <w:noProof/>
            <w:webHidden/>
          </w:rPr>
          <w:tab/>
        </w:r>
        <w:r>
          <w:rPr>
            <w:noProof/>
            <w:webHidden/>
          </w:rPr>
          <w:fldChar w:fldCharType="begin"/>
        </w:r>
        <w:r>
          <w:rPr>
            <w:noProof/>
            <w:webHidden/>
          </w:rPr>
          <w:instrText xml:space="preserve"> PAGEREF _Toc431915701 \h </w:instrText>
        </w:r>
        <w:r>
          <w:rPr>
            <w:noProof/>
            <w:webHidden/>
          </w:rPr>
        </w:r>
        <w:r>
          <w:rPr>
            <w:noProof/>
            <w:webHidden/>
          </w:rPr>
          <w:fldChar w:fldCharType="separate"/>
        </w:r>
        <w:r>
          <w:rPr>
            <w:noProof/>
            <w:webHidden/>
          </w:rPr>
          <w:t>29</w:t>
        </w:r>
        <w:r>
          <w:rPr>
            <w:noProof/>
            <w:webHidden/>
          </w:rPr>
          <w:fldChar w:fldCharType="end"/>
        </w:r>
      </w:hyperlink>
    </w:p>
    <w:p w14:paraId="4FEEB5B5"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02" w:history="1">
        <w:r w:rsidRPr="00924E02">
          <w:rPr>
            <w:rStyle w:val="Hyperlink"/>
            <w:noProof/>
            <w:lang w:val="en-US"/>
          </w:rPr>
          <w:t>2.3.5</w:t>
        </w:r>
        <w:r>
          <w:rPr>
            <w:rFonts w:asciiTheme="minorHAnsi" w:eastAsiaTheme="minorEastAsia" w:hAnsiTheme="minorHAnsi" w:cstheme="minorBidi"/>
            <w:noProof/>
            <w:sz w:val="22"/>
            <w:szCs w:val="22"/>
            <w:lang w:eastAsia="zh-CN"/>
          </w:rPr>
          <w:tab/>
        </w:r>
        <w:r w:rsidRPr="00924E02">
          <w:rPr>
            <w:rStyle w:val="Hyperlink"/>
            <w:noProof/>
            <w:lang w:val="en-US"/>
          </w:rPr>
          <w:t>Turbulence</w:t>
        </w:r>
        <w:r>
          <w:rPr>
            <w:noProof/>
            <w:webHidden/>
          </w:rPr>
          <w:tab/>
        </w:r>
        <w:r>
          <w:rPr>
            <w:noProof/>
            <w:webHidden/>
          </w:rPr>
          <w:fldChar w:fldCharType="begin"/>
        </w:r>
        <w:r>
          <w:rPr>
            <w:noProof/>
            <w:webHidden/>
          </w:rPr>
          <w:instrText xml:space="preserve"> PAGEREF _Toc431915702 \h </w:instrText>
        </w:r>
        <w:r>
          <w:rPr>
            <w:noProof/>
            <w:webHidden/>
          </w:rPr>
        </w:r>
        <w:r>
          <w:rPr>
            <w:noProof/>
            <w:webHidden/>
          </w:rPr>
          <w:fldChar w:fldCharType="separate"/>
        </w:r>
        <w:r>
          <w:rPr>
            <w:noProof/>
            <w:webHidden/>
          </w:rPr>
          <w:t>31</w:t>
        </w:r>
        <w:r>
          <w:rPr>
            <w:noProof/>
            <w:webHidden/>
          </w:rPr>
          <w:fldChar w:fldCharType="end"/>
        </w:r>
      </w:hyperlink>
    </w:p>
    <w:p w14:paraId="13BDD0ED"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03" w:history="1">
        <w:r w:rsidRPr="00924E02">
          <w:rPr>
            <w:rStyle w:val="Hyperlink"/>
            <w:noProof/>
            <w:lang w:val="en-US"/>
          </w:rPr>
          <w:t>2.3.6</w:t>
        </w:r>
        <w:r>
          <w:rPr>
            <w:rFonts w:asciiTheme="minorHAnsi" w:eastAsiaTheme="minorEastAsia" w:hAnsiTheme="minorHAnsi" w:cstheme="minorBidi"/>
            <w:noProof/>
            <w:sz w:val="22"/>
            <w:szCs w:val="22"/>
            <w:lang w:eastAsia="zh-CN"/>
          </w:rPr>
          <w:tab/>
        </w:r>
        <w:r w:rsidRPr="00924E02">
          <w:rPr>
            <w:rStyle w:val="Hyperlink"/>
            <w:noProof/>
            <w:lang w:val="en-US"/>
          </w:rPr>
          <w:t>Roller energy balance</w:t>
        </w:r>
        <w:r>
          <w:rPr>
            <w:noProof/>
            <w:webHidden/>
          </w:rPr>
          <w:tab/>
        </w:r>
        <w:r>
          <w:rPr>
            <w:noProof/>
            <w:webHidden/>
          </w:rPr>
          <w:fldChar w:fldCharType="begin"/>
        </w:r>
        <w:r>
          <w:rPr>
            <w:noProof/>
            <w:webHidden/>
          </w:rPr>
          <w:instrText xml:space="preserve"> PAGEREF _Toc431915703 \h </w:instrText>
        </w:r>
        <w:r>
          <w:rPr>
            <w:noProof/>
            <w:webHidden/>
          </w:rPr>
        </w:r>
        <w:r>
          <w:rPr>
            <w:noProof/>
            <w:webHidden/>
          </w:rPr>
          <w:fldChar w:fldCharType="separate"/>
        </w:r>
        <w:r>
          <w:rPr>
            <w:noProof/>
            <w:webHidden/>
          </w:rPr>
          <w:t>32</w:t>
        </w:r>
        <w:r>
          <w:rPr>
            <w:noProof/>
            <w:webHidden/>
          </w:rPr>
          <w:fldChar w:fldCharType="end"/>
        </w:r>
      </w:hyperlink>
    </w:p>
    <w:p w14:paraId="7404C459" w14:textId="77777777" w:rsidR="00E32CB9" w:rsidRDefault="00E32CB9">
      <w:pPr>
        <w:pStyle w:val="TOC2"/>
        <w:rPr>
          <w:rFonts w:asciiTheme="minorHAnsi" w:eastAsiaTheme="minorEastAsia" w:hAnsiTheme="minorHAnsi" w:cstheme="minorBidi"/>
          <w:noProof/>
          <w:sz w:val="22"/>
          <w:szCs w:val="22"/>
          <w:lang w:eastAsia="zh-CN"/>
        </w:rPr>
      </w:pPr>
      <w:hyperlink w:anchor="_Toc431915704" w:history="1">
        <w:r w:rsidRPr="00924E02">
          <w:rPr>
            <w:rStyle w:val="Hyperlink"/>
            <w:noProof/>
            <w:lang w:val="en-US"/>
          </w:rPr>
          <w:t>2.4</w:t>
        </w:r>
        <w:r>
          <w:rPr>
            <w:rFonts w:asciiTheme="minorHAnsi" w:eastAsiaTheme="minorEastAsia" w:hAnsiTheme="minorHAnsi" w:cstheme="minorBidi"/>
            <w:noProof/>
            <w:sz w:val="22"/>
            <w:szCs w:val="22"/>
            <w:lang w:eastAsia="zh-CN"/>
          </w:rPr>
          <w:tab/>
        </w:r>
        <w:r w:rsidRPr="00924E02">
          <w:rPr>
            <w:rStyle w:val="Hyperlink"/>
            <w:noProof/>
            <w:lang w:val="en-US"/>
          </w:rPr>
          <w:t>Shallow water equations</w:t>
        </w:r>
        <w:r>
          <w:rPr>
            <w:noProof/>
            <w:webHidden/>
          </w:rPr>
          <w:tab/>
        </w:r>
        <w:r>
          <w:rPr>
            <w:noProof/>
            <w:webHidden/>
          </w:rPr>
          <w:fldChar w:fldCharType="begin"/>
        </w:r>
        <w:r>
          <w:rPr>
            <w:noProof/>
            <w:webHidden/>
          </w:rPr>
          <w:instrText xml:space="preserve"> PAGEREF _Toc431915704 \h </w:instrText>
        </w:r>
        <w:r>
          <w:rPr>
            <w:noProof/>
            <w:webHidden/>
          </w:rPr>
        </w:r>
        <w:r>
          <w:rPr>
            <w:noProof/>
            <w:webHidden/>
          </w:rPr>
          <w:fldChar w:fldCharType="separate"/>
        </w:r>
        <w:r>
          <w:rPr>
            <w:noProof/>
            <w:webHidden/>
          </w:rPr>
          <w:t>32</w:t>
        </w:r>
        <w:r>
          <w:rPr>
            <w:noProof/>
            <w:webHidden/>
          </w:rPr>
          <w:fldChar w:fldCharType="end"/>
        </w:r>
      </w:hyperlink>
    </w:p>
    <w:p w14:paraId="75ED89A2"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05" w:history="1">
        <w:r w:rsidRPr="00924E02">
          <w:rPr>
            <w:rStyle w:val="Hyperlink"/>
            <w:noProof/>
            <w:lang w:val="en-US"/>
          </w:rPr>
          <w:t>2.4.1</w:t>
        </w:r>
        <w:r>
          <w:rPr>
            <w:rFonts w:asciiTheme="minorHAnsi" w:eastAsiaTheme="minorEastAsia" w:hAnsiTheme="minorHAnsi" w:cstheme="minorBidi"/>
            <w:noProof/>
            <w:sz w:val="22"/>
            <w:szCs w:val="22"/>
            <w:lang w:eastAsia="zh-CN"/>
          </w:rPr>
          <w:tab/>
        </w:r>
        <w:r w:rsidRPr="00924E02">
          <w:rPr>
            <w:rStyle w:val="Hyperlink"/>
            <w:noProof/>
            <w:lang w:val="en-US"/>
          </w:rPr>
          <w:t>Horizontal viscosity</w:t>
        </w:r>
        <w:r>
          <w:rPr>
            <w:noProof/>
            <w:webHidden/>
          </w:rPr>
          <w:tab/>
        </w:r>
        <w:r>
          <w:rPr>
            <w:noProof/>
            <w:webHidden/>
          </w:rPr>
          <w:fldChar w:fldCharType="begin"/>
        </w:r>
        <w:r>
          <w:rPr>
            <w:noProof/>
            <w:webHidden/>
          </w:rPr>
          <w:instrText xml:space="preserve"> PAGEREF _Toc431915705 \h </w:instrText>
        </w:r>
        <w:r>
          <w:rPr>
            <w:noProof/>
            <w:webHidden/>
          </w:rPr>
        </w:r>
        <w:r>
          <w:rPr>
            <w:noProof/>
            <w:webHidden/>
          </w:rPr>
          <w:fldChar w:fldCharType="separate"/>
        </w:r>
        <w:r>
          <w:rPr>
            <w:noProof/>
            <w:webHidden/>
          </w:rPr>
          <w:t>33</w:t>
        </w:r>
        <w:r>
          <w:rPr>
            <w:noProof/>
            <w:webHidden/>
          </w:rPr>
          <w:fldChar w:fldCharType="end"/>
        </w:r>
      </w:hyperlink>
    </w:p>
    <w:p w14:paraId="34C5FD12"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06" w:history="1">
        <w:r w:rsidRPr="00924E02">
          <w:rPr>
            <w:rStyle w:val="Hyperlink"/>
            <w:noProof/>
            <w:lang w:val="en-US"/>
          </w:rPr>
          <w:t>2.4.2</w:t>
        </w:r>
        <w:r>
          <w:rPr>
            <w:rFonts w:asciiTheme="minorHAnsi" w:eastAsiaTheme="minorEastAsia" w:hAnsiTheme="minorHAnsi" w:cstheme="minorBidi"/>
            <w:noProof/>
            <w:sz w:val="22"/>
            <w:szCs w:val="22"/>
            <w:lang w:eastAsia="zh-CN"/>
          </w:rPr>
          <w:tab/>
        </w:r>
        <w:r w:rsidRPr="00924E02">
          <w:rPr>
            <w:rStyle w:val="Hyperlink"/>
            <w:noProof/>
            <w:lang w:val="en-US"/>
          </w:rPr>
          <w:t>Bed shear stress</w:t>
        </w:r>
        <w:r>
          <w:rPr>
            <w:noProof/>
            <w:webHidden/>
          </w:rPr>
          <w:tab/>
        </w:r>
        <w:r>
          <w:rPr>
            <w:noProof/>
            <w:webHidden/>
          </w:rPr>
          <w:fldChar w:fldCharType="begin"/>
        </w:r>
        <w:r>
          <w:rPr>
            <w:noProof/>
            <w:webHidden/>
          </w:rPr>
          <w:instrText xml:space="preserve"> PAGEREF _Toc431915706 \h </w:instrText>
        </w:r>
        <w:r>
          <w:rPr>
            <w:noProof/>
            <w:webHidden/>
          </w:rPr>
        </w:r>
        <w:r>
          <w:rPr>
            <w:noProof/>
            <w:webHidden/>
          </w:rPr>
          <w:fldChar w:fldCharType="separate"/>
        </w:r>
        <w:r>
          <w:rPr>
            <w:noProof/>
            <w:webHidden/>
          </w:rPr>
          <w:t>33</w:t>
        </w:r>
        <w:r>
          <w:rPr>
            <w:noProof/>
            <w:webHidden/>
          </w:rPr>
          <w:fldChar w:fldCharType="end"/>
        </w:r>
      </w:hyperlink>
    </w:p>
    <w:p w14:paraId="2A8A60B3"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07" w:history="1">
        <w:r w:rsidRPr="00924E02">
          <w:rPr>
            <w:rStyle w:val="Hyperlink"/>
            <w:noProof/>
            <w:lang w:val="en-US"/>
          </w:rPr>
          <w:t>2.4.3</w:t>
        </w:r>
        <w:r>
          <w:rPr>
            <w:rFonts w:asciiTheme="minorHAnsi" w:eastAsiaTheme="minorEastAsia" w:hAnsiTheme="minorHAnsi" w:cstheme="minorBidi"/>
            <w:noProof/>
            <w:sz w:val="22"/>
            <w:szCs w:val="22"/>
            <w:lang w:eastAsia="zh-CN"/>
          </w:rPr>
          <w:tab/>
        </w:r>
        <w:r w:rsidRPr="00924E02">
          <w:rPr>
            <w:rStyle w:val="Hyperlink"/>
            <w:noProof/>
            <w:lang w:val="en-US"/>
          </w:rPr>
          <w:t>Damping by vegetation</w:t>
        </w:r>
        <w:r>
          <w:rPr>
            <w:noProof/>
            <w:webHidden/>
          </w:rPr>
          <w:tab/>
        </w:r>
        <w:r>
          <w:rPr>
            <w:noProof/>
            <w:webHidden/>
          </w:rPr>
          <w:fldChar w:fldCharType="begin"/>
        </w:r>
        <w:r>
          <w:rPr>
            <w:noProof/>
            <w:webHidden/>
          </w:rPr>
          <w:instrText xml:space="preserve"> PAGEREF _Toc431915707 \h </w:instrText>
        </w:r>
        <w:r>
          <w:rPr>
            <w:noProof/>
            <w:webHidden/>
          </w:rPr>
        </w:r>
        <w:r>
          <w:rPr>
            <w:noProof/>
            <w:webHidden/>
          </w:rPr>
          <w:fldChar w:fldCharType="separate"/>
        </w:r>
        <w:r>
          <w:rPr>
            <w:noProof/>
            <w:webHidden/>
          </w:rPr>
          <w:t>35</w:t>
        </w:r>
        <w:r>
          <w:rPr>
            <w:noProof/>
            <w:webHidden/>
          </w:rPr>
          <w:fldChar w:fldCharType="end"/>
        </w:r>
      </w:hyperlink>
    </w:p>
    <w:p w14:paraId="19AC7F9B"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08" w:history="1">
        <w:r w:rsidRPr="00924E02">
          <w:rPr>
            <w:rStyle w:val="Hyperlink"/>
            <w:noProof/>
            <w:lang w:val="en-US"/>
          </w:rPr>
          <w:t>2.4.4</w:t>
        </w:r>
        <w:r>
          <w:rPr>
            <w:rFonts w:asciiTheme="minorHAnsi" w:eastAsiaTheme="minorEastAsia" w:hAnsiTheme="minorHAnsi" w:cstheme="minorBidi"/>
            <w:noProof/>
            <w:sz w:val="22"/>
            <w:szCs w:val="22"/>
            <w:lang w:eastAsia="zh-CN"/>
          </w:rPr>
          <w:tab/>
        </w:r>
        <w:r w:rsidRPr="00924E02">
          <w:rPr>
            <w:rStyle w:val="Hyperlink"/>
            <w:noProof/>
            <w:lang w:val="en-US"/>
          </w:rPr>
          <w:t>Wind</w:t>
        </w:r>
        <w:r>
          <w:rPr>
            <w:noProof/>
            <w:webHidden/>
          </w:rPr>
          <w:tab/>
        </w:r>
        <w:r>
          <w:rPr>
            <w:noProof/>
            <w:webHidden/>
          </w:rPr>
          <w:fldChar w:fldCharType="begin"/>
        </w:r>
        <w:r>
          <w:rPr>
            <w:noProof/>
            <w:webHidden/>
          </w:rPr>
          <w:instrText xml:space="preserve"> PAGEREF _Toc431915708 \h </w:instrText>
        </w:r>
        <w:r>
          <w:rPr>
            <w:noProof/>
            <w:webHidden/>
          </w:rPr>
        </w:r>
        <w:r>
          <w:rPr>
            <w:noProof/>
            <w:webHidden/>
          </w:rPr>
          <w:fldChar w:fldCharType="separate"/>
        </w:r>
        <w:r>
          <w:rPr>
            <w:noProof/>
            <w:webHidden/>
          </w:rPr>
          <w:t>35</w:t>
        </w:r>
        <w:r>
          <w:rPr>
            <w:noProof/>
            <w:webHidden/>
          </w:rPr>
          <w:fldChar w:fldCharType="end"/>
        </w:r>
      </w:hyperlink>
    </w:p>
    <w:p w14:paraId="09A82937" w14:textId="77777777" w:rsidR="00E32CB9" w:rsidRDefault="00E32CB9">
      <w:pPr>
        <w:pStyle w:val="TOC2"/>
        <w:rPr>
          <w:rFonts w:asciiTheme="minorHAnsi" w:eastAsiaTheme="minorEastAsia" w:hAnsiTheme="minorHAnsi" w:cstheme="minorBidi"/>
          <w:noProof/>
          <w:sz w:val="22"/>
          <w:szCs w:val="22"/>
          <w:lang w:eastAsia="zh-CN"/>
        </w:rPr>
      </w:pPr>
      <w:hyperlink w:anchor="_Toc431915709" w:history="1">
        <w:r w:rsidRPr="00924E02">
          <w:rPr>
            <w:rStyle w:val="Hyperlink"/>
            <w:noProof/>
            <w:lang w:val="en-US"/>
          </w:rPr>
          <w:t>2.5</w:t>
        </w:r>
        <w:r>
          <w:rPr>
            <w:rFonts w:asciiTheme="minorHAnsi" w:eastAsiaTheme="minorEastAsia" w:hAnsiTheme="minorHAnsi" w:cstheme="minorBidi"/>
            <w:noProof/>
            <w:sz w:val="22"/>
            <w:szCs w:val="22"/>
            <w:lang w:eastAsia="zh-CN"/>
          </w:rPr>
          <w:tab/>
        </w:r>
        <w:r w:rsidRPr="00924E02">
          <w:rPr>
            <w:rStyle w:val="Hyperlink"/>
            <w:noProof/>
            <w:lang w:val="en-US"/>
          </w:rPr>
          <w:t>Non-hydrostatic pressure correction</w:t>
        </w:r>
        <w:r>
          <w:rPr>
            <w:noProof/>
            <w:webHidden/>
          </w:rPr>
          <w:tab/>
        </w:r>
        <w:r>
          <w:rPr>
            <w:noProof/>
            <w:webHidden/>
          </w:rPr>
          <w:fldChar w:fldCharType="begin"/>
        </w:r>
        <w:r>
          <w:rPr>
            <w:noProof/>
            <w:webHidden/>
          </w:rPr>
          <w:instrText xml:space="preserve"> PAGEREF _Toc431915709 \h </w:instrText>
        </w:r>
        <w:r>
          <w:rPr>
            <w:noProof/>
            <w:webHidden/>
          </w:rPr>
        </w:r>
        <w:r>
          <w:rPr>
            <w:noProof/>
            <w:webHidden/>
          </w:rPr>
          <w:fldChar w:fldCharType="separate"/>
        </w:r>
        <w:r>
          <w:rPr>
            <w:noProof/>
            <w:webHidden/>
          </w:rPr>
          <w:t>36</w:t>
        </w:r>
        <w:r>
          <w:rPr>
            <w:noProof/>
            <w:webHidden/>
          </w:rPr>
          <w:fldChar w:fldCharType="end"/>
        </w:r>
      </w:hyperlink>
    </w:p>
    <w:p w14:paraId="1341D689" w14:textId="77777777" w:rsidR="00E32CB9" w:rsidRDefault="00E32CB9">
      <w:pPr>
        <w:pStyle w:val="TOC2"/>
        <w:rPr>
          <w:rFonts w:asciiTheme="minorHAnsi" w:eastAsiaTheme="minorEastAsia" w:hAnsiTheme="minorHAnsi" w:cstheme="minorBidi"/>
          <w:noProof/>
          <w:sz w:val="22"/>
          <w:szCs w:val="22"/>
          <w:lang w:eastAsia="zh-CN"/>
        </w:rPr>
      </w:pPr>
      <w:hyperlink w:anchor="_Toc431915710" w:history="1">
        <w:r w:rsidRPr="00924E02">
          <w:rPr>
            <w:rStyle w:val="Hyperlink"/>
            <w:noProof/>
            <w:lang w:val="en-US"/>
          </w:rPr>
          <w:t>2.6</w:t>
        </w:r>
        <w:r>
          <w:rPr>
            <w:rFonts w:asciiTheme="minorHAnsi" w:eastAsiaTheme="minorEastAsia" w:hAnsiTheme="minorHAnsi" w:cstheme="minorBidi"/>
            <w:noProof/>
            <w:sz w:val="22"/>
            <w:szCs w:val="22"/>
            <w:lang w:eastAsia="zh-CN"/>
          </w:rPr>
          <w:tab/>
        </w:r>
        <w:r w:rsidRPr="00924E02">
          <w:rPr>
            <w:rStyle w:val="Hyperlink"/>
            <w:noProof/>
            <w:lang w:val="en-US"/>
          </w:rPr>
          <w:t>Groundwater flow</w:t>
        </w:r>
        <w:r>
          <w:rPr>
            <w:noProof/>
            <w:webHidden/>
          </w:rPr>
          <w:tab/>
        </w:r>
        <w:r>
          <w:rPr>
            <w:noProof/>
            <w:webHidden/>
          </w:rPr>
          <w:fldChar w:fldCharType="begin"/>
        </w:r>
        <w:r>
          <w:rPr>
            <w:noProof/>
            <w:webHidden/>
          </w:rPr>
          <w:instrText xml:space="preserve"> PAGEREF _Toc431915710 \h </w:instrText>
        </w:r>
        <w:r>
          <w:rPr>
            <w:noProof/>
            <w:webHidden/>
          </w:rPr>
        </w:r>
        <w:r>
          <w:rPr>
            <w:noProof/>
            <w:webHidden/>
          </w:rPr>
          <w:fldChar w:fldCharType="separate"/>
        </w:r>
        <w:r>
          <w:rPr>
            <w:noProof/>
            <w:webHidden/>
          </w:rPr>
          <w:t>37</w:t>
        </w:r>
        <w:r>
          <w:rPr>
            <w:noProof/>
            <w:webHidden/>
          </w:rPr>
          <w:fldChar w:fldCharType="end"/>
        </w:r>
      </w:hyperlink>
    </w:p>
    <w:p w14:paraId="5FCFF80B"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11" w:history="1">
        <w:r w:rsidRPr="00924E02">
          <w:rPr>
            <w:rStyle w:val="Hyperlink"/>
            <w:noProof/>
            <w:lang w:val="en-US"/>
          </w:rPr>
          <w:t>2.6.1</w:t>
        </w:r>
        <w:r>
          <w:rPr>
            <w:rFonts w:asciiTheme="minorHAnsi" w:eastAsiaTheme="minorEastAsia" w:hAnsiTheme="minorHAnsi" w:cstheme="minorBidi"/>
            <w:noProof/>
            <w:sz w:val="22"/>
            <w:szCs w:val="22"/>
            <w:lang w:eastAsia="zh-CN"/>
          </w:rPr>
          <w:tab/>
        </w:r>
        <w:r w:rsidRPr="00924E02">
          <w:rPr>
            <w:rStyle w:val="Hyperlink"/>
            <w:noProof/>
            <w:lang w:val="en-US"/>
          </w:rPr>
          <w:t>Continuity</w:t>
        </w:r>
        <w:r>
          <w:rPr>
            <w:noProof/>
            <w:webHidden/>
          </w:rPr>
          <w:tab/>
        </w:r>
        <w:r>
          <w:rPr>
            <w:noProof/>
            <w:webHidden/>
          </w:rPr>
          <w:fldChar w:fldCharType="begin"/>
        </w:r>
        <w:r>
          <w:rPr>
            <w:noProof/>
            <w:webHidden/>
          </w:rPr>
          <w:instrText xml:space="preserve"> PAGEREF _Toc431915711 \h </w:instrText>
        </w:r>
        <w:r>
          <w:rPr>
            <w:noProof/>
            <w:webHidden/>
          </w:rPr>
        </w:r>
        <w:r>
          <w:rPr>
            <w:noProof/>
            <w:webHidden/>
          </w:rPr>
          <w:fldChar w:fldCharType="separate"/>
        </w:r>
        <w:r>
          <w:rPr>
            <w:noProof/>
            <w:webHidden/>
          </w:rPr>
          <w:t>37</w:t>
        </w:r>
        <w:r>
          <w:rPr>
            <w:noProof/>
            <w:webHidden/>
          </w:rPr>
          <w:fldChar w:fldCharType="end"/>
        </w:r>
      </w:hyperlink>
    </w:p>
    <w:p w14:paraId="486BB9A1"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12" w:history="1">
        <w:r w:rsidRPr="00924E02">
          <w:rPr>
            <w:rStyle w:val="Hyperlink"/>
            <w:noProof/>
            <w:lang w:val="en-US"/>
          </w:rPr>
          <w:t>2.6.2</w:t>
        </w:r>
        <w:r>
          <w:rPr>
            <w:rFonts w:asciiTheme="minorHAnsi" w:eastAsiaTheme="minorEastAsia" w:hAnsiTheme="minorHAnsi" w:cstheme="minorBidi"/>
            <w:noProof/>
            <w:sz w:val="22"/>
            <w:szCs w:val="22"/>
            <w:lang w:eastAsia="zh-CN"/>
          </w:rPr>
          <w:tab/>
        </w:r>
        <w:r w:rsidRPr="00924E02">
          <w:rPr>
            <w:rStyle w:val="Hyperlink"/>
            <w:noProof/>
            <w:lang w:val="en-US"/>
          </w:rPr>
          <w:t>Equation of motions</w:t>
        </w:r>
        <w:r>
          <w:rPr>
            <w:noProof/>
            <w:webHidden/>
          </w:rPr>
          <w:tab/>
        </w:r>
        <w:r>
          <w:rPr>
            <w:noProof/>
            <w:webHidden/>
          </w:rPr>
          <w:fldChar w:fldCharType="begin"/>
        </w:r>
        <w:r>
          <w:rPr>
            <w:noProof/>
            <w:webHidden/>
          </w:rPr>
          <w:instrText xml:space="preserve"> PAGEREF _Toc431915712 \h </w:instrText>
        </w:r>
        <w:r>
          <w:rPr>
            <w:noProof/>
            <w:webHidden/>
          </w:rPr>
        </w:r>
        <w:r>
          <w:rPr>
            <w:noProof/>
            <w:webHidden/>
          </w:rPr>
          <w:fldChar w:fldCharType="separate"/>
        </w:r>
        <w:r>
          <w:rPr>
            <w:noProof/>
            <w:webHidden/>
          </w:rPr>
          <w:t>38</w:t>
        </w:r>
        <w:r>
          <w:rPr>
            <w:noProof/>
            <w:webHidden/>
          </w:rPr>
          <w:fldChar w:fldCharType="end"/>
        </w:r>
      </w:hyperlink>
    </w:p>
    <w:p w14:paraId="67BD2416"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13" w:history="1">
        <w:r w:rsidRPr="00924E02">
          <w:rPr>
            <w:rStyle w:val="Hyperlink"/>
            <w:noProof/>
            <w:lang w:val="en-US"/>
          </w:rPr>
          <w:t>2.6.2.1</w:t>
        </w:r>
        <w:r>
          <w:rPr>
            <w:rFonts w:asciiTheme="minorHAnsi" w:eastAsiaTheme="minorEastAsia" w:hAnsiTheme="minorHAnsi" w:cstheme="minorBidi"/>
            <w:noProof/>
            <w:sz w:val="22"/>
            <w:szCs w:val="22"/>
            <w:lang w:eastAsia="zh-CN"/>
          </w:rPr>
          <w:tab/>
        </w:r>
        <w:r w:rsidRPr="00924E02">
          <w:rPr>
            <w:rStyle w:val="Hyperlink"/>
            <w:noProof/>
            <w:lang w:val="en-US"/>
          </w:rPr>
          <w:t>Determination of the groundwater head</w:t>
        </w:r>
        <w:r>
          <w:rPr>
            <w:noProof/>
            <w:webHidden/>
          </w:rPr>
          <w:tab/>
        </w:r>
        <w:r>
          <w:rPr>
            <w:noProof/>
            <w:webHidden/>
          </w:rPr>
          <w:fldChar w:fldCharType="begin"/>
        </w:r>
        <w:r>
          <w:rPr>
            <w:noProof/>
            <w:webHidden/>
          </w:rPr>
          <w:instrText xml:space="preserve"> PAGEREF _Toc431915713 \h </w:instrText>
        </w:r>
        <w:r>
          <w:rPr>
            <w:noProof/>
            <w:webHidden/>
          </w:rPr>
        </w:r>
        <w:r>
          <w:rPr>
            <w:noProof/>
            <w:webHidden/>
          </w:rPr>
          <w:fldChar w:fldCharType="separate"/>
        </w:r>
        <w:r>
          <w:rPr>
            <w:noProof/>
            <w:webHidden/>
          </w:rPr>
          <w:t>38</w:t>
        </w:r>
        <w:r>
          <w:rPr>
            <w:noProof/>
            <w:webHidden/>
          </w:rPr>
          <w:fldChar w:fldCharType="end"/>
        </w:r>
      </w:hyperlink>
    </w:p>
    <w:p w14:paraId="5E1E4E96"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14" w:history="1">
        <w:r w:rsidRPr="00924E02">
          <w:rPr>
            <w:rStyle w:val="Hyperlink"/>
            <w:noProof/>
            <w:lang w:val="en-US"/>
          </w:rPr>
          <w:t>2.6.2.2</w:t>
        </w:r>
        <w:r>
          <w:rPr>
            <w:rFonts w:asciiTheme="minorHAnsi" w:eastAsiaTheme="minorEastAsia" w:hAnsiTheme="minorHAnsi" w:cstheme="minorBidi"/>
            <w:noProof/>
            <w:sz w:val="22"/>
            <w:szCs w:val="22"/>
            <w:lang w:eastAsia="zh-CN"/>
          </w:rPr>
          <w:tab/>
        </w:r>
        <w:r w:rsidRPr="00924E02">
          <w:rPr>
            <w:rStyle w:val="Hyperlink"/>
            <w:noProof/>
            <w:lang w:val="en-US"/>
          </w:rPr>
          <w:t>Exchange with surface water</w:t>
        </w:r>
        <w:r>
          <w:rPr>
            <w:noProof/>
            <w:webHidden/>
          </w:rPr>
          <w:tab/>
        </w:r>
        <w:r>
          <w:rPr>
            <w:noProof/>
            <w:webHidden/>
          </w:rPr>
          <w:fldChar w:fldCharType="begin"/>
        </w:r>
        <w:r>
          <w:rPr>
            <w:noProof/>
            <w:webHidden/>
          </w:rPr>
          <w:instrText xml:space="preserve"> PAGEREF _Toc431915714 \h </w:instrText>
        </w:r>
        <w:r>
          <w:rPr>
            <w:noProof/>
            <w:webHidden/>
          </w:rPr>
        </w:r>
        <w:r>
          <w:rPr>
            <w:noProof/>
            <w:webHidden/>
          </w:rPr>
          <w:fldChar w:fldCharType="separate"/>
        </w:r>
        <w:r>
          <w:rPr>
            <w:noProof/>
            <w:webHidden/>
          </w:rPr>
          <w:t>40</w:t>
        </w:r>
        <w:r>
          <w:rPr>
            <w:noProof/>
            <w:webHidden/>
          </w:rPr>
          <w:fldChar w:fldCharType="end"/>
        </w:r>
      </w:hyperlink>
    </w:p>
    <w:p w14:paraId="4BB9AE3A"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15" w:history="1">
        <w:r w:rsidRPr="00924E02">
          <w:rPr>
            <w:rStyle w:val="Hyperlink"/>
            <w:noProof/>
            <w:lang w:val="en-US"/>
          </w:rPr>
          <w:t>2.6.2.3</w:t>
        </w:r>
        <w:r>
          <w:rPr>
            <w:rFonts w:asciiTheme="minorHAnsi" w:eastAsiaTheme="minorEastAsia" w:hAnsiTheme="minorHAnsi" w:cstheme="minorBidi"/>
            <w:noProof/>
            <w:sz w:val="22"/>
            <w:szCs w:val="22"/>
            <w:lang w:eastAsia="zh-CN"/>
          </w:rPr>
          <w:tab/>
        </w:r>
        <w:r w:rsidRPr="00924E02">
          <w:rPr>
            <w:rStyle w:val="Hyperlink"/>
            <w:noProof/>
            <w:lang w:val="en-US"/>
          </w:rPr>
          <w:t>Calculation of groundwater and surface water levels</w:t>
        </w:r>
        <w:r>
          <w:rPr>
            <w:noProof/>
            <w:webHidden/>
          </w:rPr>
          <w:tab/>
        </w:r>
        <w:r>
          <w:rPr>
            <w:noProof/>
            <w:webHidden/>
          </w:rPr>
          <w:fldChar w:fldCharType="begin"/>
        </w:r>
        <w:r>
          <w:rPr>
            <w:noProof/>
            <w:webHidden/>
          </w:rPr>
          <w:instrText xml:space="preserve"> PAGEREF _Toc431915715 \h </w:instrText>
        </w:r>
        <w:r>
          <w:rPr>
            <w:noProof/>
            <w:webHidden/>
          </w:rPr>
        </w:r>
        <w:r>
          <w:rPr>
            <w:noProof/>
            <w:webHidden/>
          </w:rPr>
          <w:fldChar w:fldCharType="separate"/>
        </w:r>
        <w:r>
          <w:rPr>
            <w:noProof/>
            <w:webHidden/>
          </w:rPr>
          <w:t>41</w:t>
        </w:r>
        <w:r>
          <w:rPr>
            <w:noProof/>
            <w:webHidden/>
          </w:rPr>
          <w:fldChar w:fldCharType="end"/>
        </w:r>
      </w:hyperlink>
    </w:p>
    <w:p w14:paraId="2D5DC9D4"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16" w:history="1">
        <w:r w:rsidRPr="00924E02">
          <w:rPr>
            <w:rStyle w:val="Hyperlink"/>
            <w:noProof/>
            <w:lang w:val="en-US"/>
          </w:rPr>
          <w:t>2.6.2.4</w:t>
        </w:r>
        <w:r>
          <w:rPr>
            <w:rFonts w:asciiTheme="minorHAnsi" w:eastAsiaTheme="minorEastAsia" w:hAnsiTheme="minorHAnsi" w:cstheme="minorBidi"/>
            <w:noProof/>
            <w:sz w:val="22"/>
            <w:szCs w:val="22"/>
            <w:lang w:eastAsia="zh-CN"/>
          </w:rPr>
          <w:tab/>
        </w:r>
        <w:r w:rsidRPr="00924E02">
          <w:rPr>
            <w:rStyle w:val="Hyperlink"/>
            <w:noProof/>
            <w:lang w:val="en-US"/>
          </w:rPr>
          <w:t>Boundary conditions</w:t>
        </w:r>
        <w:r>
          <w:rPr>
            <w:noProof/>
            <w:webHidden/>
          </w:rPr>
          <w:tab/>
        </w:r>
        <w:r>
          <w:rPr>
            <w:noProof/>
            <w:webHidden/>
          </w:rPr>
          <w:fldChar w:fldCharType="begin"/>
        </w:r>
        <w:r>
          <w:rPr>
            <w:noProof/>
            <w:webHidden/>
          </w:rPr>
          <w:instrText xml:space="preserve"> PAGEREF _Toc431915716 \h </w:instrText>
        </w:r>
        <w:r>
          <w:rPr>
            <w:noProof/>
            <w:webHidden/>
          </w:rPr>
        </w:r>
        <w:r>
          <w:rPr>
            <w:noProof/>
            <w:webHidden/>
          </w:rPr>
          <w:fldChar w:fldCharType="separate"/>
        </w:r>
        <w:r>
          <w:rPr>
            <w:noProof/>
            <w:webHidden/>
          </w:rPr>
          <w:t>41</w:t>
        </w:r>
        <w:r>
          <w:rPr>
            <w:noProof/>
            <w:webHidden/>
          </w:rPr>
          <w:fldChar w:fldCharType="end"/>
        </w:r>
      </w:hyperlink>
    </w:p>
    <w:p w14:paraId="02148CEE" w14:textId="77777777" w:rsidR="00E32CB9" w:rsidRDefault="00E32CB9">
      <w:pPr>
        <w:pStyle w:val="TOC2"/>
        <w:rPr>
          <w:rFonts w:asciiTheme="minorHAnsi" w:eastAsiaTheme="minorEastAsia" w:hAnsiTheme="minorHAnsi" w:cstheme="minorBidi"/>
          <w:noProof/>
          <w:sz w:val="22"/>
          <w:szCs w:val="22"/>
          <w:lang w:eastAsia="zh-CN"/>
        </w:rPr>
      </w:pPr>
      <w:hyperlink w:anchor="_Toc431915717" w:history="1">
        <w:r w:rsidRPr="00924E02">
          <w:rPr>
            <w:rStyle w:val="Hyperlink"/>
            <w:noProof/>
            <w:lang w:val="en-US"/>
          </w:rPr>
          <w:t>2.7</w:t>
        </w:r>
        <w:r>
          <w:rPr>
            <w:rFonts w:asciiTheme="minorHAnsi" w:eastAsiaTheme="minorEastAsia" w:hAnsiTheme="minorHAnsi" w:cstheme="minorBidi"/>
            <w:noProof/>
            <w:sz w:val="22"/>
            <w:szCs w:val="22"/>
            <w:lang w:eastAsia="zh-CN"/>
          </w:rPr>
          <w:tab/>
        </w:r>
        <w:r w:rsidRPr="00924E02">
          <w:rPr>
            <w:rStyle w:val="Hyperlink"/>
            <w:noProof/>
            <w:lang w:val="en-US"/>
          </w:rPr>
          <w:t>Sediment transport</w:t>
        </w:r>
        <w:r>
          <w:rPr>
            <w:noProof/>
            <w:webHidden/>
          </w:rPr>
          <w:tab/>
        </w:r>
        <w:r>
          <w:rPr>
            <w:noProof/>
            <w:webHidden/>
          </w:rPr>
          <w:fldChar w:fldCharType="begin"/>
        </w:r>
        <w:r>
          <w:rPr>
            <w:noProof/>
            <w:webHidden/>
          </w:rPr>
          <w:instrText xml:space="preserve"> PAGEREF _Toc431915717 \h </w:instrText>
        </w:r>
        <w:r>
          <w:rPr>
            <w:noProof/>
            <w:webHidden/>
          </w:rPr>
        </w:r>
        <w:r>
          <w:rPr>
            <w:noProof/>
            <w:webHidden/>
          </w:rPr>
          <w:fldChar w:fldCharType="separate"/>
        </w:r>
        <w:r>
          <w:rPr>
            <w:noProof/>
            <w:webHidden/>
          </w:rPr>
          <w:t>42</w:t>
        </w:r>
        <w:r>
          <w:rPr>
            <w:noProof/>
            <w:webHidden/>
          </w:rPr>
          <w:fldChar w:fldCharType="end"/>
        </w:r>
      </w:hyperlink>
    </w:p>
    <w:p w14:paraId="696F41CD"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18" w:history="1">
        <w:r w:rsidRPr="00924E02">
          <w:rPr>
            <w:rStyle w:val="Hyperlink"/>
            <w:noProof/>
            <w:lang w:val="en-US"/>
          </w:rPr>
          <w:t>2.7.1</w:t>
        </w:r>
        <w:r>
          <w:rPr>
            <w:rFonts w:asciiTheme="minorHAnsi" w:eastAsiaTheme="minorEastAsia" w:hAnsiTheme="minorHAnsi" w:cstheme="minorBidi"/>
            <w:noProof/>
            <w:sz w:val="22"/>
            <w:szCs w:val="22"/>
            <w:lang w:eastAsia="zh-CN"/>
          </w:rPr>
          <w:tab/>
        </w:r>
        <w:r w:rsidRPr="00924E02">
          <w:rPr>
            <w:rStyle w:val="Hyperlink"/>
            <w:noProof/>
            <w:lang w:val="en-US"/>
          </w:rPr>
          <w:t>Advection-diffusion equation</w:t>
        </w:r>
        <w:r>
          <w:rPr>
            <w:noProof/>
            <w:webHidden/>
          </w:rPr>
          <w:tab/>
        </w:r>
        <w:r>
          <w:rPr>
            <w:noProof/>
            <w:webHidden/>
          </w:rPr>
          <w:fldChar w:fldCharType="begin"/>
        </w:r>
        <w:r>
          <w:rPr>
            <w:noProof/>
            <w:webHidden/>
          </w:rPr>
          <w:instrText xml:space="preserve"> PAGEREF _Toc431915718 \h </w:instrText>
        </w:r>
        <w:r>
          <w:rPr>
            <w:noProof/>
            <w:webHidden/>
          </w:rPr>
        </w:r>
        <w:r>
          <w:rPr>
            <w:noProof/>
            <w:webHidden/>
          </w:rPr>
          <w:fldChar w:fldCharType="separate"/>
        </w:r>
        <w:r>
          <w:rPr>
            <w:noProof/>
            <w:webHidden/>
          </w:rPr>
          <w:t>42</w:t>
        </w:r>
        <w:r>
          <w:rPr>
            <w:noProof/>
            <w:webHidden/>
          </w:rPr>
          <w:fldChar w:fldCharType="end"/>
        </w:r>
      </w:hyperlink>
    </w:p>
    <w:p w14:paraId="6C3C5048"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19" w:history="1">
        <w:r w:rsidRPr="00924E02">
          <w:rPr>
            <w:rStyle w:val="Hyperlink"/>
            <w:noProof/>
            <w:lang w:val="en-US"/>
          </w:rPr>
          <w:t>2.7.2</w:t>
        </w:r>
        <w:r>
          <w:rPr>
            <w:rFonts w:asciiTheme="minorHAnsi" w:eastAsiaTheme="minorEastAsia" w:hAnsiTheme="minorHAnsi" w:cstheme="minorBidi"/>
            <w:noProof/>
            <w:sz w:val="22"/>
            <w:szCs w:val="22"/>
            <w:lang w:eastAsia="zh-CN"/>
          </w:rPr>
          <w:tab/>
        </w:r>
        <w:r w:rsidRPr="00924E02">
          <w:rPr>
            <w:rStyle w:val="Hyperlink"/>
            <w:noProof/>
            <w:lang w:val="en-US"/>
          </w:rPr>
          <w:t>General parameters</w:t>
        </w:r>
        <w:r>
          <w:rPr>
            <w:noProof/>
            <w:webHidden/>
          </w:rPr>
          <w:tab/>
        </w:r>
        <w:r>
          <w:rPr>
            <w:noProof/>
            <w:webHidden/>
          </w:rPr>
          <w:fldChar w:fldCharType="begin"/>
        </w:r>
        <w:r>
          <w:rPr>
            <w:noProof/>
            <w:webHidden/>
          </w:rPr>
          <w:instrText xml:space="preserve"> PAGEREF _Toc431915719 \h </w:instrText>
        </w:r>
        <w:r>
          <w:rPr>
            <w:noProof/>
            <w:webHidden/>
          </w:rPr>
        </w:r>
        <w:r>
          <w:rPr>
            <w:noProof/>
            <w:webHidden/>
          </w:rPr>
          <w:fldChar w:fldCharType="separate"/>
        </w:r>
        <w:r>
          <w:rPr>
            <w:noProof/>
            <w:webHidden/>
          </w:rPr>
          <w:t>42</w:t>
        </w:r>
        <w:r>
          <w:rPr>
            <w:noProof/>
            <w:webHidden/>
          </w:rPr>
          <w:fldChar w:fldCharType="end"/>
        </w:r>
      </w:hyperlink>
    </w:p>
    <w:p w14:paraId="60E0BFD5"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20" w:history="1">
        <w:r w:rsidRPr="00924E02">
          <w:rPr>
            <w:rStyle w:val="Hyperlink"/>
            <w:noProof/>
            <w:lang w:val="en-US"/>
          </w:rPr>
          <w:t>2.7.3</w:t>
        </w:r>
        <w:r>
          <w:rPr>
            <w:rFonts w:asciiTheme="minorHAnsi" w:eastAsiaTheme="minorEastAsia" w:hAnsiTheme="minorHAnsi" w:cstheme="minorBidi"/>
            <w:noProof/>
            <w:sz w:val="22"/>
            <w:szCs w:val="22"/>
            <w:lang w:eastAsia="zh-CN"/>
          </w:rPr>
          <w:tab/>
        </w:r>
        <w:r w:rsidRPr="00924E02">
          <w:rPr>
            <w:rStyle w:val="Hyperlink"/>
            <w:noProof/>
            <w:lang w:val="en-US"/>
          </w:rPr>
          <w:t>Transport formulations</w:t>
        </w:r>
        <w:r>
          <w:rPr>
            <w:noProof/>
            <w:webHidden/>
          </w:rPr>
          <w:tab/>
        </w:r>
        <w:r>
          <w:rPr>
            <w:noProof/>
            <w:webHidden/>
          </w:rPr>
          <w:fldChar w:fldCharType="begin"/>
        </w:r>
        <w:r>
          <w:rPr>
            <w:noProof/>
            <w:webHidden/>
          </w:rPr>
          <w:instrText xml:space="preserve"> PAGEREF _Toc431915720 \h </w:instrText>
        </w:r>
        <w:r>
          <w:rPr>
            <w:noProof/>
            <w:webHidden/>
          </w:rPr>
        </w:r>
        <w:r>
          <w:rPr>
            <w:noProof/>
            <w:webHidden/>
          </w:rPr>
          <w:fldChar w:fldCharType="separate"/>
        </w:r>
        <w:r>
          <w:rPr>
            <w:noProof/>
            <w:webHidden/>
          </w:rPr>
          <w:t>43</w:t>
        </w:r>
        <w:r>
          <w:rPr>
            <w:noProof/>
            <w:webHidden/>
          </w:rPr>
          <w:fldChar w:fldCharType="end"/>
        </w:r>
      </w:hyperlink>
    </w:p>
    <w:p w14:paraId="292C3AF4"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21" w:history="1">
        <w:r w:rsidRPr="00924E02">
          <w:rPr>
            <w:rStyle w:val="Hyperlink"/>
            <w:noProof/>
            <w:lang w:val="en-US"/>
          </w:rPr>
          <w:t>2.7.3.1</w:t>
        </w:r>
        <w:r>
          <w:rPr>
            <w:rFonts w:asciiTheme="minorHAnsi" w:eastAsiaTheme="minorEastAsia" w:hAnsiTheme="minorHAnsi" w:cstheme="minorBidi"/>
            <w:noProof/>
            <w:sz w:val="22"/>
            <w:szCs w:val="22"/>
            <w:lang w:eastAsia="zh-CN"/>
          </w:rPr>
          <w:tab/>
        </w:r>
        <w:r w:rsidRPr="00924E02">
          <w:rPr>
            <w:rStyle w:val="Hyperlink"/>
            <w:noProof/>
            <w:lang w:val="en-US"/>
          </w:rPr>
          <w:t>Soulsby-Van Rijn</w:t>
        </w:r>
        <w:r>
          <w:rPr>
            <w:noProof/>
            <w:webHidden/>
          </w:rPr>
          <w:tab/>
        </w:r>
        <w:r>
          <w:rPr>
            <w:noProof/>
            <w:webHidden/>
          </w:rPr>
          <w:fldChar w:fldCharType="begin"/>
        </w:r>
        <w:r>
          <w:rPr>
            <w:noProof/>
            <w:webHidden/>
          </w:rPr>
          <w:instrText xml:space="preserve"> PAGEREF _Toc431915721 \h </w:instrText>
        </w:r>
        <w:r>
          <w:rPr>
            <w:noProof/>
            <w:webHidden/>
          </w:rPr>
        </w:r>
        <w:r>
          <w:rPr>
            <w:noProof/>
            <w:webHidden/>
          </w:rPr>
          <w:fldChar w:fldCharType="separate"/>
        </w:r>
        <w:r>
          <w:rPr>
            <w:noProof/>
            <w:webHidden/>
          </w:rPr>
          <w:t>44</w:t>
        </w:r>
        <w:r>
          <w:rPr>
            <w:noProof/>
            <w:webHidden/>
          </w:rPr>
          <w:fldChar w:fldCharType="end"/>
        </w:r>
      </w:hyperlink>
    </w:p>
    <w:p w14:paraId="20DE5DB0"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22" w:history="1">
        <w:r w:rsidRPr="00924E02">
          <w:rPr>
            <w:rStyle w:val="Hyperlink"/>
            <w:noProof/>
            <w:lang w:val="en-US"/>
          </w:rPr>
          <w:t>2.7.3.2</w:t>
        </w:r>
        <w:r>
          <w:rPr>
            <w:rFonts w:asciiTheme="minorHAnsi" w:eastAsiaTheme="minorEastAsia" w:hAnsiTheme="minorHAnsi" w:cstheme="minorBidi"/>
            <w:noProof/>
            <w:sz w:val="22"/>
            <w:szCs w:val="22"/>
            <w:lang w:eastAsia="zh-CN"/>
          </w:rPr>
          <w:tab/>
        </w:r>
        <w:r w:rsidRPr="00924E02">
          <w:rPr>
            <w:rStyle w:val="Hyperlink"/>
            <w:noProof/>
            <w:lang w:val="en-US"/>
          </w:rPr>
          <w:t>Van Thiel-Van Rijn</w:t>
        </w:r>
        <w:r>
          <w:rPr>
            <w:noProof/>
            <w:webHidden/>
          </w:rPr>
          <w:tab/>
        </w:r>
        <w:r>
          <w:rPr>
            <w:noProof/>
            <w:webHidden/>
          </w:rPr>
          <w:fldChar w:fldCharType="begin"/>
        </w:r>
        <w:r>
          <w:rPr>
            <w:noProof/>
            <w:webHidden/>
          </w:rPr>
          <w:instrText xml:space="preserve"> PAGEREF _Toc431915722 \h </w:instrText>
        </w:r>
        <w:r>
          <w:rPr>
            <w:noProof/>
            <w:webHidden/>
          </w:rPr>
        </w:r>
        <w:r>
          <w:rPr>
            <w:noProof/>
            <w:webHidden/>
          </w:rPr>
          <w:fldChar w:fldCharType="separate"/>
        </w:r>
        <w:r>
          <w:rPr>
            <w:noProof/>
            <w:webHidden/>
          </w:rPr>
          <w:t>45</w:t>
        </w:r>
        <w:r>
          <w:rPr>
            <w:noProof/>
            <w:webHidden/>
          </w:rPr>
          <w:fldChar w:fldCharType="end"/>
        </w:r>
      </w:hyperlink>
    </w:p>
    <w:p w14:paraId="0DBCE183"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23" w:history="1">
        <w:r w:rsidRPr="00924E02">
          <w:rPr>
            <w:rStyle w:val="Hyperlink"/>
            <w:noProof/>
            <w:lang w:val="en-US"/>
          </w:rPr>
          <w:t>2.7.4</w:t>
        </w:r>
        <w:r>
          <w:rPr>
            <w:rFonts w:asciiTheme="minorHAnsi" w:eastAsiaTheme="minorEastAsia" w:hAnsiTheme="minorHAnsi" w:cstheme="minorBidi"/>
            <w:noProof/>
            <w:sz w:val="22"/>
            <w:szCs w:val="22"/>
            <w:lang w:eastAsia="zh-CN"/>
          </w:rPr>
          <w:tab/>
        </w:r>
        <w:r w:rsidRPr="00924E02">
          <w:rPr>
            <w:rStyle w:val="Hyperlink"/>
            <w:noProof/>
            <w:lang w:val="en-US"/>
          </w:rPr>
          <w:t>Effects of wave nonlinearity</w:t>
        </w:r>
        <w:r>
          <w:rPr>
            <w:noProof/>
            <w:webHidden/>
          </w:rPr>
          <w:tab/>
        </w:r>
        <w:r>
          <w:rPr>
            <w:noProof/>
            <w:webHidden/>
          </w:rPr>
          <w:fldChar w:fldCharType="begin"/>
        </w:r>
        <w:r>
          <w:rPr>
            <w:noProof/>
            <w:webHidden/>
          </w:rPr>
          <w:instrText xml:space="preserve"> PAGEREF _Toc431915723 \h </w:instrText>
        </w:r>
        <w:r>
          <w:rPr>
            <w:noProof/>
            <w:webHidden/>
          </w:rPr>
        </w:r>
        <w:r>
          <w:rPr>
            <w:noProof/>
            <w:webHidden/>
          </w:rPr>
          <w:fldChar w:fldCharType="separate"/>
        </w:r>
        <w:r>
          <w:rPr>
            <w:noProof/>
            <w:webHidden/>
          </w:rPr>
          <w:t>46</w:t>
        </w:r>
        <w:r>
          <w:rPr>
            <w:noProof/>
            <w:webHidden/>
          </w:rPr>
          <w:fldChar w:fldCharType="end"/>
        </w:r>
      </w:hyperlink>
    </w:p>
    <w:p w14:paraId="22241763"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24" w:history="1">
        <w:r w:rsidRPr="00924E02">
          <w:rPr>
            <w:rStyle w:val="Hyperlink"/>
            <w:noProof/>
            <w:lang w:val="en-US"/>
          </w:rPr>
          <w:t>2.7.5</w:t>
        </w:r>
        <w:r>
          <w:rPr>
            <w:rFonts w:asciiTheme="minorHAnsi" w:eastAsiaTheme="minorEastAsia" w:hAnsiTheme="minorHAnsi" w:cstheme="minorBidi"/>
            <w:noProof/>
            <w:sz w:val="22"/>
            <w:szCs w:val="22"/>
            <w:lang w:eastAsia="zh-CN"/>
          </w:rPr>
          <w:tab/>
        </w:r>
        <w:r w:rsidRPr="00924E02">
          <w:rPr>
            <w:rStyle w:val="Hyperlink"/>
            <w:noProof/>
            <w:lang w:val="en-US"/>
          </w:rPr>
          <w:t>Hindered erosion by dilatancy</w:t>
        </w:r>
        <w:r>
          <w:rPr>
            <w:noProof/>
            <w:webHidden/>
          </w:rPr>
          <w:tab/>
        </w:r>
        <w:r>
          <w:rPr>
            <w:noProof/>
            <w:webHidden/>
          </w:rPr>
          <w:fldChar w:fldCharType="begin"/>
        </w:r>
        <w:r>
          <w:rPr>
            <w:noProof/>
            <w:webHidden/>
          </w:rPr>
          <w:instrText xml:space="preserve"> PAGEREF _Toc431915724 \h </w:instrText>
        </w:r>
        <w:r>
          <w:rPr>
            <w:noProof/>
            <w:webHidden/>
          </w:rPr>
        </w:r>
        <w:r>
          <w:rPr>
            <w:noProof/>
            <w:webHidden/>
          </w:rPr>
          <w:fldChar w:fldCharType="separate"/>
        </w:r>
        <w:r>
          <w:rPr>
            <w:noProof/>
            <w:webHidden/>
          </w:rPr>
          <w:t>46</w:t>
        </w:r>
        <w:r>
          <w:rPr>
            <w:noProof/>
            <w:webHidden/>
          </w:rPr>
          <w:fldChar w:fldCharType="end"/>
        </w:r>
      </w:hyperlink>
    </w:p>
    <w:p w14:paraId="5DA1FEAA"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25" w:history="1">
        <w:r w:rsidRPr="00924E02">
          <w:rPr>
            <w:rStyle w:val="Hyperlink"/>
            <w:noProof/>
            <w:lang w:val="en-US"/>
          </w:rPr>
          <w:t>2.7.6</w:t>
        </w:r>
        <w:r>
          <w:rPr>
            <w:rFonts w:asciiTheme="minorHAnsi" w:eastAsiaTheme="minorEastAsia" w:hAnsiTheme="minorHAnsi" w:cstheme="minorBidi"/>
            <w:noProof/>
            <w:sz w:val="22"/>
            <w:szCs w:val="22"/>
            <w:lang w:eastAsia="zh-CN"/>
          </w:rPr>
          <w:tab/>
        </w:r>
        <w:r w:rsidRPr="00924E02">
          <w:rPr>
            <w:rStyle w:val="Hyperlink"/>
            <w:noProof/>
            <w:lang w:val="en-US"/>
          </w:rPr>
          <w:t>Bed slope effect</w:t>
        </w:r>
        <w:r>
          <w:rPr>
            <w:noProof/>
            <w:webHidden/>
          </w:rPr>
          <w:tab/>
        </w:r>
        <w:r>
          <w:rPr>
            <w:noProof/>
            <w:webHidden/>
          </w:rPr>
          <w:fldChar w:fldCharType="begin"/>
        </w:r>
        <w:r>
          <w:rPr>
            <w:noProof/>
            <w:webHidden/>
          </w:rPr>
          <w:instrText xml:space="preserve"> PAGEREF _Toc431915725 \h </w:instrText>
        </w:r>
        <w:r>
          <w:rPr>
            <w:noProof/>
            <w:webHidden/>
          </w:rPr>
        </w:r>
        <w:r>
          <w:rPr>
            <w:noProof/>
            <w:webHidden/>
          </w:rPr>
          <w:fldChar w:fldCharType="separate"/>
        </w:r>
        <w:r>
          <w:rPr>
            <w:noProof/>
            <w:webHidden/>
          </w:rPr>
          <w:t>47</w:t>
        </w:r>
        <w:r>
          <w:rPr>
            <w:noProof/>
            <w:webHidden/>
          </w:rPr>
          <w:fldChar w:fldCharType="end"/>
        </w:r>
      </w:hyperlink>
    </w:p>
    <w:p w14:paraId="2AB3A776" w14:textId="77777777" w:rsidR="00E32CB9" w:rsidRDefault="00E32CB9">
      <w:pPr>
        <w:pStyle w:val="TOC2"/>
        <w:rPr>
          <w:rFonts w:asciiTheme="minorHAnsi" w:eastAsiaTheme="minorEastAsia" w:hAnsiTheme="minorHAnsi" w:cstheme="minorBidi"/>
          <w:noProof/>
          <w:sz w:val="22"/>
          <w:szCs w:val="22"/>
          <w:lang w:eastAsia="zh-CN"/>
        </w:rPr>
      </w:pPr>
      <w:hyperlink w:anchor="_Toc431915726" w:history="1">
        <w:r w:rsidRPr="00924E02">
          <w:rPr>
            <w:rStyle w:val="Hyperlink"/>
            <w:noProof/>
            <w:lang w:val="en-US"/>
          </w:rPr>
          <w:t>2.8</w:t>
        </w:r>
        <w:r>
          <w:rPr>
            <w:rFonts w:asciiTheme="minorHAnsi" w:eastAsiaTheme="minorEastAsia" w:hAnsiTheme="minorHAnsi" w:cstheme="minorBidi"/>
            <w:noProof/>
            <w:sz w:val="22"/>
            <w:szCs w:val="22"/>
            <w:lang w:eastAsia="zh-CN"/>
          </w:rPr>
          <w:tab/>
        </w:r>
        <w:r w:rsidRPr="00924E02">
          <w:rPr>
            <w:rStyle w:val="Hyperlink"/>
            <w:noProof/>
            <w:lang w:val="en-US"/>
          </w:rPr>
          <w:t>Bottom updating</w:t>
        </w:r>
        <w:r>
          <w:rPr>
            <w:noProof/>
            <w:webHidden/>
          </w:rPr>
          <w:tab/>
        </w:r>
        <w:r>
          <w:rPr>
            <w:noProof/>
            <w:webHidden/>
          </w:rPr>
          <w:fldChar w:fldCharType="begin"/>
        </w:r>
        <w:r>
          <w:rPr>
            <w:noProof/>
            <w:webHidden/>
          </w:rPr>
          <w:instrText xml:space="preserve"> PAGEREF _Toc431915726 \h </w:instrText>
        </w:r>
        <w:r>
          <w:rPr>
            <w:noProof/>
            <w:webHidden/>
          </w:rPr>
        </w:r>
        <w:r>
          <w:rPr>
            <w:noProof/>
            <w:webHidden/>
          </w:rPr>
          <w:fldChar w:fldCharType="separate"/>
        </w:r>
        <w:r>
          <w:rPr>
            <w:noProof/>
            <w:webHidden/>
          </w:rPr>
          <w:t>48</w:t>
        </w:r>
        <w:r>
          <w:rPr>
            <w:noProof/>
            <w:webHidden/>
          </w:rPr>
          <w:fldChar w:fldCharType="end"/>
        </w:r>
      </w:hyperlink>
    </w:p>
    <w:p w14:paraId="492C1C54"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27" w:history="1">
        <w:r w:rsidRPr="00924E02">
          <w:rPr>
            <w:rStyle w:val="Hyperlink"/>
            <w:noProof/>
            <w:lang w:val="en-US"/>
          </w:rPr>
          <w:t>2.8.1</w:t>
        </w:r>
        <w:r>
          <w:rPr>
            <w:rFonts w:asciiTheme="minorHAnsi" w:eastAsiaTheme="minorEastAsia" w:hAnsiTheme="minorHAnsi" w:cstheme="minorBidi"/>
            <w:noProof/>
            <w:sz w:val="22"/>
            <w:szCs w:val="22"/>
            <w:lang w:eastAsia="zh-CN"/>
          </w:rPr>
          <w:tab/>
        </w:r>
        <w:r w:rsidRPr="00924E02">
          <w:rPr>
            <w:rStyle w:val="Hyperlink"/>
            <w:noProof/>
            <w:lang w:val="en-US"/>
          </w:rPr>
          <w:t>Due to sediment fluxes</w:t>
        </w:r>
        <w:r>
          <w:rPr>
            <w:noProof/>
            <w:webHidden/>
          </w:rPr>
          <w:tab/>
        </w:r>
        <w:r>
          <w:rPr>
            <w:noProof/>
            <w:webHidden/>
          </w:rPr>
          <w:fldChar w:fldCharType="begin"/>
        </w:r>
        <w:r>
          <w:rPr>
            <w:noProof/>
            <w:webHidden/>
          </w:rPr>
          <w:instrText xml:space="preserve"> PAGEREF _Toc431915727 \h </w:instrText>
        </w:r>
        <w:r>
          <w:rPr>
            <w:noProof/>
            <w:webHidden/>
          </w:rPr>
        </w:r>
        <w:r>
          <w:rPr>
            <w:noProof/>
            <w:webHidden/>
          </w:rPr>
          <w:fldChar w:fldCharType="separate"/>
        </w:r>
        <w:r>
          <w:rPr>
            <w:noProof/>
            <w:webHidden/>
          </w:rPr>
          <w:t>48</w:t>
        </w:r>
        <w:r>
          <w:rPr>
            <w:noProof/>
            <w:webHidden/>
          </w:rPr>
          <w:fldChar w:fldCharType="end"/>
        </w:r>
      </w:hyperlink>
    </w:p>
    <w:p w14:paraId="3C47A0C7"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28" w:history="1">
        <w:r w:rsidRPr="00924E02">
          <w:rPr>
            <w:rStyle w:val="Hyperlink"/>
            <w:noProof/>
            <w:lang w:val="en-US"/>
          </w:rPr>
          <w:t>2.8.2</w:t>
        </w:r>
        <w:r>
          <w:rPr>
            <w:rFonts w:asciiTheme="minorHAnsi" w:eastAsiaTheme="minorEastAsia" w:hAnsiTheme="minorHAnsi" w:cstheme="minorBidi"/>
            <w:noProof/>
            <w:sz w:val="22"/>
            <w:szCs w:val="22"/>
            <w:lang w:eastAsia="zh-CN"/>
          </w:rPr>
          <w:tab/>
        </w:r>
        <w:r w:rsidRPr="00924E02">
          <w:rPr>
            <w:rStyle w:val="Hyperlink"/>
            <w:noProof/>
            <w:lang w:val="en-US"/>
          </w:rPr>
          <w:t>Avalanching</w:t>
        </w:r>
        <w:r>
          <w:rPr>
            <w:noProof/>
            <w:webHidden/>
          </w:rPr>
          <w:tab/>
        </w:r>
        <w:r>
          <w:rPr>
            <w:noProof/>
            <w:webHidden/>
          </w:rPr>
          <w:fldChar w:fldCharType="begin"/>
        </w:r>
        <w:r>
          <w:rPr>
            <w:noProof/>
            <w:webHidden/>
          </w:rPr>
          <w:instrText xml:space="preserve"> PAGEREF _Toc431915728 \h </w:instrText>
        </w:r>
        <w:r>
          <w:rPr>
            <w:noProof/>
            <w:webHidden/>
          </w:rPr>
        </w:r>
        <w:r>
          <w:rPr>
            <w:noProof/>
            <w:webHidden/>
          </w:rPr>
          <w:fldChar w:fldCharType="separate"/>
        </w:r>
        <w:r>
          <w:rPr>
            <w:noProof/>
            <w:webHidden/>
          </w:rPr>
          <w:t>49</w:t>
        </w:r>
        <w:r>
          <w:rPr>
            <w:noProof/>
            <w:webHidden/>
          </w:rPr>
          <w:fldChar w:fldCharType="end"/>
        </w:r>
      </w:hyperlink>
    </w:p>
    <w:p w14:paraId="22EFB91A"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29" w:history="1">
        <w:r w:rsidRPr="00924E02">
          <w:rPr>
            <w:rStyle w:val="Hyperlink"/>
            <w:noProof/>
            <w:lang w:val="en-US"/>
          </w:rPr>
          <w:t>2.8.3</w:t>
        </w:r>
        <w:r>
          <w:rPr>
            <w:rFonts w:asciiTheme="minorHAnsi" w:eastAsiaTheme="minorEastAsia" w:hAnsiTheme="minorHAnsi" w:cstheme="minorBidi"/>
            <w:noProof/>
            <w:sz w:val="22"/>
            <w:szCs w:val="22"/>
            <w:lang w:eastAsia="zh-CN"/>
          </w:rPr>
          <w:tab/>
        </w:r>
        <w:r w:rsidRPr="00924E02">
          <w:rPr>
            <w:rStyle w:val="Hyperlink"/>
            <w:noProof/>
            <w:lang w:val="en-US"/>
          </w:rPr>
          <w:t>Bed composition</w:t>
        </w:r>
        <w:r>
          <w:rPr>
            <w:noProof/>
            <w:webHidden/>
          </w:rPr>
          <w:tab/>
        </w:r>
        <w:r>
          <w:rPr>
            <w:noProof/>
            <w:webHidden/>
          </w:rPr>
          <w:fldChar w:fldCharType="begin"/>
        </w:r>
        <w:r>
          <w:rPr>
            <w:noProof/>
            <w:webHidden/>
          </w:rPr>
          <w:instrText xml:space="preserve"> PAGEREF _Toc431915729 \h </w:instrText>
        </w:r>
        <w:r>
          <w:rPr>
            <w:noProof/>
            <w:webHidden/>
          </w:rPr>
        </w:r>
        <w:r>
          <w:rPr>
            <w:noProof/>
            <w:webHidden/>
          </w:rPr>
          <w:fldChar w:fldCharType="separate"/>
        </w:r>
        <w:r>
          <w:rPr>
            <w:noProof/>
            <w:webHidden/>
          </w:rPr>
          <w:t>49</w:t>
        </w:r>
        <w:r>
          <w:rPr>
            <w:noProof/>
            <w:webHidden/>
          </w:rPr>
          <w:fldChar w:fldCharType="end"/>
        </w:r>
      </w:hyperlink>
    </w:p>
    <w:p w14:paraId="619CE6DF" w14:textId="77777777" w:rsidR="00E32CB9" w:rsidRDefault="00E32CB9">
      <w:pPr>
        <w:pStyle w:val="TOC2"/>
        <w:rPr>
          <w:rFonts w:asciiTheme="minorHAnsi" w:eastAsiaTheme="minorEastAsia" w:hAnsiTheme="minorHAnsi" w:cstheme="minorBidi"/>
          <w:noProof/>
          <w:sz w:val="22"/>
          <w:szCs w:val="22"/>
          <w:lang w:eastAsia="zh-CN"/>
        </w:rPr>
      </w:pPr>
      <w:hyperlink w:anchor="_Toc431915730" w:history="1">
        <w:r w:rsidRPr="00924E02">
          <w:rPr>
            <w:rStyle w:val="Hyperlink"/>
            <w:noProof/>
            <w:lang w:val="en-US"/>
          </w:rPr>
          <w:t>2.9</w:t>
        </w:r>
        <w:r>
          <w:rPr>
            <w:rFonts w:asciiTheme="minorHAnsi" w:eastAsiaTheme="minorEastAsia" w:hAnsiTheme="minorHAnsi" w:cstheme="minorBidi"/>
            <w:noProof/>
            <w:sz w:val="22"/>
            <w:szCs w:val="22"/>
            <w:lang w:eastAsia="zh-CN"/>
          </w:rPr>
          <w:tab/>
        </w:r>
        <w:r w:rsidRPr="00924E02">
          <w:rPr>
            <w:rStyle w:val="Hyperlink"/>
            <w:noProof/>
            <w:lang w:val="en-US"/>
          </w:rPr>
          <w:t>Ship-induced wave motions</w:t>
        </w:r>
        <w:r>
          <w:rPr>
            <w:noProof/>
            <w:webHidden/>
          </w:rPr>
          <w:tab/>
        </w:r>
        <w:r>
          <w:rPr>
            <w:noProof/>
            <w:webHidden/>
          </w:rPr>
          <w:fldChar w:fldCharType="begin"/>
        </w:r>
        <w:r>
          <w:rPr>
            <w:noProof/>
            <w:webHidden/>
          </w:rPr>
          <w:instrText xml:space="preserve"> PAGEREF _Toc431915730 \h </w:instrText>
        </w:r>
        <w:r>
          <w:rPr>
            <w:noProof/>
            <w:webHidden/>
          </w:rPr>
        </w:r>
        <w:r>
          <w:rPr>
            <w:noProof/>
            <w:webHidden/>
          </w:rPr>
          <w:fldChar w:fldCharType="separate"/>
        </w:r>
        <w:r>
          <w:rPr>
            <w:noProof/>
            <w:webHidden/>
          </w:rPr>
          <w:t>50</w:t>
        </w:r>
        <w:r>
          <w:rPr>
            <w:noProof/>
            <w:webHidden/>
          </w:rPr>
          <w:fldChar w:fldCharType="end"/>
        </w:r>
      </w:hyperlink>
    </w:p>
    <w:p w14:paraId="5B51DD57" w14:textId="77777777" w:rsidR="00E32CB9" w:rsidRDefault="00E32CB9">
      <w:pPr>
        <w:pStyle w:val="TOC1"/>
        <w:rPr>
          <w:rFonts w:asciiTheme="minorHAnsi" w:eastAsiaTheme="minorEastAsia" w:hAnsiTheme="minorHAnsi" w:cstheme="minorBidi"/>
          <w:b w:val="0"/>
          <w:noProof/>
          <w:sz w:val="22"/>
          <w:szCs w:val="22"/>
          <w:lang w:eastAsia="zh-CN"/>
        </w:rPr>
      </w:pPr>
      <w:hyperlink w:anchor="_Toc431915731" w:history="1">
        <w:r w:rsidRPr="00924E02">
          <w:rPr>
            <w:rStyle w:val="Hyperlink"/>
            <w:noProof/>
            <w:lang w:val="en-US"/>
          </w:rPr>
          <w:t>3</w:t>
        </w:r>
        <w:r>
          <w:rPr>
            <w:rFonts w:asciiTheme="minorHAnsi" w:eastAsiaTheme="minorEastAsia" w:hAnsiTheme="minorHAnsi" w:cstheme="minorBidi"/>
            <w:b w:val="0"/>
            <w:noProof/>
            <w:sz w:val="22"/>
            <w:szCs w:val="22"/>
            <w:lang w:eastAsia="zh-CN"/>
          </w:rPr>
          <w:tab/>
        </w:r>
        <w:r w:rsidRPr="00924E02">
          <w:rPr>
            <w:rStyle w:val="Hyperlink"/>
            <w:noProof/>
            <w:lang w:val="en-US"/>
          </w:rPr>
          <w:t>Boundary conditions</w:t>
        </w:r>
        <w:r>
          <w:rPr>
            <w:noProof/>
            <w:webHidden/>
          </w:rPr>
          <w:tab/>
        </w:r>
        <w:r>
          <w:rPr>
            <w:noProof/>
            <w:webHidden/>
          </w:rPr>
          <w:fldChar w:fldCharType="begin"/>
        </w:r>
        <w:r>
          <w:rPr>
            <w:noProof/>
            <w:webHidden/>
          </w:rPr>
          <w:instrText xml:space="preserve"> PAGEREF _Toc431915731 \h </w:instrText>
        </w:r>
        <w:r>
          <w:rPr>
            <w:noProof/>
            <w:webHidden/>
          </w:rPr>
        </w:r>
        <w:r>
          <w:rPr>
            <w:noProof/>
            <w:webHidden/>
          </w:rPr>
          <w:fldChar w:fldCharType="separate"/>
        </w:r>
        <w:r>
          <w:rPr>
            <w:noProof/>
            <w:webHidden/>
          </w:rPr>
          <w:t>52</w:t>
        </w:r>
        <w:r>
          <w:rPr>
            <w:noProof/>
            <w:webHidden/>
          </w:rPr>
          <w:fldChar w:fldCharType="end"/>
        </w:r>
      </w:hyperlink>
    </w:p>
    <w:p w14:paraId="6EA534C2" w14:textId="77777777" w:rsidR="00E32CB9" w:rsidRDefault="00E32CB9">
      <w:pPr>
        <w:pStyle w:val="TOC2"/>
        <w:rPr>
          <w:rFonts w:asciiTheme="minorHAnsi" w:eastAsiaTheme="minorEastAsia" w:hAnsiTheme="minorHAnsi" w:cstheme="minorBidi"/>
          <w:noProof/>
          <w:sz w:val="22"/>
          <w:szCs w:val="22"/>
          <w:lang w:eastAsia="zh-CN"/>
        </w:rPr>
      </w:pPr>
      <w:hyperlink w:anchor="_Toc431915732" w:history="1">
        <w:r w:rsidRPr="00924E02">
          <w:rPr>
            <w:rStyle w:val="Hyperlink"/>
            <w:noProof/>
            <w:lang w:val="en-US"/>
          </w:rPr>
          <w:t>3.1</w:t>
        </w:r>
        <w:r>
          <w:rPr>
            <w:rFonts w:asciiTheme="minorHAnsi" w:eastAsiaTheme="minorEastAsia" w:hAnsiTheme="minorHAnsi" w:cstheme="minorBidi"/>
            <w:noProof/>
            <w:sz w:val="22"/>
            <w:szCs w:val="22"/>
            <w:lang w:eastAsia="zh-CN"/>
          </w:rPr>
          <w:tab/>
        </w:r>
        <w:r w:rsidRPr="00924E02">
          <w:rPr>
            <w:rStyle w:val="Hyperlink"/>
            <w:noProof/>
            <w:lang w:val="en-US"/>
          </w:rPr>
          <w:t>Waves</w:t>
        </w:r>
        <w:r>
          <w:rPr>
            <w:noProof/>
            <w:webHidden/>
          </w:rPr>
          <w:tab/>
        </w:r>
        <w:r>
          <w:rPr>
            <w:noProof/>
            <w:webHidden/>
          </w:rPr>
          <w:fldChar w:fldCharType="begin"/>
        </w:r>
        <w:r>
          <w:rPr>
            <w:noProof/>
            <w:webHidden/>
          </w:rPr>
          <w:instrText xml:space="preserve"> PAGEREF _Toc431915732 \h </w:instrText>
        </w:r>
        <w:r>
          <w:rPr>
            <w:noProof/>
            <w:webHidden/>
          </w:rPr>
        </w:r>
        <w:r>
          <w:rPr>
            <w:noProof/>
            <w:webHidden/>
          </w:rPr>
          <w:fldChar w:fldCharType="separate"/>
        </w:r>
        <w:r>
          <w:rPr>
            <w:noProof/>
            <w:webHidden/>
          </w:rPr>
          <w:t>52</w:t>
        </w:r>
        <w:r>
          <w:rPr>
            <w:noProof/>
            <w:webHidden/>
          </w:rPr>
          <w:fldChar w:fldCharType="end"/>
        </w:r>
      </w:hyperlink>
    </w:p>
    <w:p w14:paraId="52E5F4BB"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33" w:history="1">
        <w:r w:rsidRPr="00924E02">
          <w:rPr>
            <w:rStyle w:val="Hyperlink"/>
            <w:noProof/>
            <w:lang w:val="en-US"/>
          </w:rPr>
          <w:t>3.1.1</w:t>
        </w:r>
        <w:r>
          <w:rPr>
            <w:rFonts w:asciiTheme="minorHAnsi" w:eastAsiaTheme="minorEastAsia" w:hAnsiTheme="minorHAnsi" w:cstheme="minorBidi"/>
            <w:noProof/>
            <w:sz w:val="22"/>
            <w:szCs w:val="22"/>
            <w:lang w:eastAsia="zh-CN"/>
          </w:rPr>
          <w:tab/>
        </w:r>
        <w:r w:rsidRPr="00924E02">
          <w:rPr>
            <w:rStyle w:val="Hyperlink"/>
            <w:noProof/>
            <w:lang w:val="en-US"/>
          </w:rPr>
          <w:t>Spectral conditions</w:t>
        </w:r>
        <w:r>
          <w:rPr>
            <w:noProof/>
            <w:webHidden/>
          </w:rPr>
          <w:tab/>
        </w:r>
        <w:r>
          <w:rPr>
            <w:noProof/>
            <w:webHidden/>
          </w:rPr>
          <w:fldChar w:fldCharType="begin"/>
        </w:r>
        <w:r>
          <w:rPr>
            <w:noProof/>
            <w:webHidden/>
          </w:rPr>
          <w:instrText xml:space="preserve"> PAGEREF _Toc431915733 \h </w:instrText>
        </w:r>
        <w:r>
          <w:rPr>
            <w:noProof/>
            <w:webHidden/>
          </w:rPr>
        </w:r>
        <w:r>
          <w:rPr>
            <w:noProof/>
            <w:webHidden/>
          </w:rPr>
          <w:fldChar w:fldCharType="separate"/>
        </w:r>
        <w:r>
          <w:rPr>
            <w:noProof/>
            <w:webHidden/>
          </w:rPr>
          <w:t>52</w:t>
        </w:r>
        <w:r>
          <w:rPr>
            <w:noProof/>
            <w:webHidden/>
          </w:rPr>
          <w:fldChar w:fldCharType="end"/>
        </w:r>
      </w:hyperlink>
    </w:p>
    <w:p w14:paraId="5AEA8652"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34" w:history="1">
        <w:r w:rsidRPr="00924E02">
          <w:rPr>
            <w:rStyle w:val="Hyperlink"/>
            <w:noProof/>
            <w:lang w:val="en-US"/>
          </w:rPr>
          <w:t>3.1.2</w:t>
        </w:r>
        <w:r>
          <w:rPr>
            <w:rFonts w:asciiTheme="minorHAnsi" w:eastAsiaTheme="minorEastAsia" w:hAnsiTheme="minorHAnsi" w:cstheme="minorBidi"/>
            <w:noProof/>
            <w:sz w:val="22"/>
            <w:szCs w:val="22"/>
            <w:lang w:eastAsia="zh-CN"/>
          </w:rPr>
          <w:tab/>
        </w:r>
        <w:r w:rsidRPr="00924E02">
          <w:rPr>
            <w:rStyle w:val="Hyperlink"/>
            <w:noProof/>
            <w:lang w:val="en-US"/>
          </w:rPr>
          <w:t>Non-spectral conditions</w:t>
        </w:r>
        <w:r>
          <w:rPr>
            <w:noProof/>
            <w:webHidden/>
          </w:rPr>
          <w:tab/>
        </w:r>
        <w:r>
          <w:rPr>
            <w:noProof/>
            <w:webHidden/>
          </w:rPr>
          <w:fldChar w:fldCharType="begin"/>
        </w:r>
        <w:r>
          <w:rPr>
            <w:noProof/>
            <w:webHidden/>
          </w:rPr>
          <w:instrText xml:space="preserve"> PAGEREF _Toc431915734 \h </w:instrText>
        </w:r>
        <w:r>
          <w:rPr>
            <w:noProof/>
            <w:webHidden/>
          </w:rPr>
        </w:r>
        <w:r>
          <w:rPr>
            <w:noProof/>
            <w:webHidden/>
          </w:rPr>
          <w:fldChar w:fldCharType="separate"/>
        </w:r>
        <w:r>
          <w:rPr>
            <w:noProof/>
            <w:webHidden/>
          </w:rPr>
          <w:t>52</w:t>
        </w:r>
        <w:r>
          <w:rPr>
            <w:noProof/>
            <w:webHidden/>
          </w:rPr>
          <w:fldChar w:fldCharType="end"/>
        </w:r>
      </w:hyperlink>
    </w:p>
    <w:p w14:paraId="722FD034"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35" w:history="1">
        <w:r w:rsidRPr="00924E02">
          <w:rPr>
            <w:rStyle w:val="Hyperlink"/>
            <w:noProof/>
            <w:lang w:val="en-US"/>
          </w:rPr>
          <w:t>3.1.3</w:t>
        </w:r>
        <w:r>
          <w:rPr>
            <w:rFonts w:asciiTheme="minorHAnsi" w:eastAsiaTheme="minorEastAsia" w:hAnsiTheme="minorHAnsi" w:cstheme="minorBidi"/>
            <w:noProof/>
            <w:sz w:val="22"/>
            <w:szCs w:val="22"/>
            <w:lang w:eastAsia="zh-CN"/>
          </w:rPr>
          <w:tab/>
        </w:r>
        <w:r w:rsidRPr="00924E02">
          <w:rPr>
            <w:rStyle w:val="Hyperlink"/>
            <w:noProof/>
            <w:lang w:val="en-US"/>
          </w:rPr>
          <w:t>Special conditions</w:t>
        </w:r>
        <w:r>
          <w:rPr>
            <w:noProof/>
            <w:webHidden/>
          </w:rPr>
          <w:tab/>
        </w:r>
        <w:r>
          <w:rPr>
            <w:noProof/>
            <w:webHidden/>
          </w:rPr>
          <w:fldChar w:fldCharType="begin"/>
        </w:r>
        <w:r>
          <w:rPr>
            <w:noProof/>
            <w:webHidden/>
          </w:rPr>
          <w:instrText xml:space="preserve"> PAGEREF _Toc431915735 \h </w:instrText>
        </w:r>
        <w:r>
          <w:rPr>
            <w:noProof/>
            <w:webHidden/>
          </w:rPr>
        </w:r>
        <w:r>
          <w:rPr>
            <w:noProof/>
            <w:webHidden/>
          </w:rPr>
          <w:fldChar w:fldCharType="separate"/>
        </w:r>
        <w:r>
          <w:rPr>
            <w:noProof/>
            <w:webHidden/>
          </w:rPr>
          <w:t>53</w:t>
        </w:r>
        <w:r>
          <w:rPr>
            <w:noProof/>
            <w:webHidden/>
          </w:rPr>
          <w:fldChar w:fldCharType="end"/>
        </w:r>
      </w:hyperlink>
    </w:p>
    <w:p w14:paraId="2F53419E"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36" w:history="1">
        <w:r w:rsidRPr="00924E02">
          <w:rPr>
            <w:rStyle w:val="Hyperlink"/>
            <w:noProof/>
            <w:lang w:val="en-US"/>
          </w:rPr>
          <w:t>3.1.4</w:t>
        </w:r>
        <w:r>
          <w:rPr>
            <w:rFonts w:asciiTheme="minorHAnsi" w:eastAsiaTheme="minorEastAsia" w:hAnsiTheme="minorHAnsi" w:cstheme="minorBidi"/>
            <w:noProof/>
            <w:sz w:val="22"/>
            <w:szCs w:val="22"/>
            <w:lang w:eastAsia="zh-CN"/>
          </w:rPr>
          <w:tab/>
        </w:r>
        <w:r w:rsidRPr="00924E02">
          <w:rPr>
            <w:rStyle w:val="Hyperlink"/>
            <w:noProof/>
            <w:lang w:val="en-US"/>
          </w:rPr>
          <w:t>Lateral boundary conditions</w:t>
        </w:r>
        <w:r>
          <w:rPr>
            <w:noProof/>
            <w:webHidden/>
          </w:rPr>
          <w:tab/>
        </w:r>
        <w:r>
          <w:rPr>
            <w:noProof/>
            <w:webHidden/>
          </w:rPr>
          <w:fldChar w:fldCharType="begin"/>
        </w:r>
        <w:r>
          <w:rPr>
            <w:noProof/>
            <w:webHidden/>
          </w:rPr>
          <w:instrText xml:space="preserve"> PAGEREF _Toc431915736 \h </w:instrText>
        </w:r>
        <w:r>
          <w:rPr>
            <w:noProof/>
            <w:webHidden/>
          </w:rPr>
        </w:r>
        <w:r>
          <w:rPr>
            <w:noProof/>
            <w:webHidden/>
          </w:rPr>
          <w:fldChar w:fldCharType="separate"/>
        </w:r>
        <w:r>
          <w:rPr>
            <w:noProof/>
            <w:webHidden/>
          </w:rPr>
          <w:t>53</w:t>
        </w:r>
        <w:r>
          <w:rPr>
            <w:noProof/>
            <w:webHidden/>
          </w:rPr>
          <w:fldChar w:fldCharType="end"/>
        </w:r>
      </w:hyperlink>
    </w:p>
    <w:p w14:paraId="28092570" w14:textId="77777777" w:rsidR="00E32CB9" w:rsidRDefault="00E32CB9">
      <w:pPr>
        <w:pStyle w:val="TOC2"/>
        <w:rPr>
          <w:rFonts w:asciiTheme="minorHAnsi" w:eastAsiaTheme="minorEastAsia" w:hAnsiTheme="minorHAnsi" w:cstheme="minorBidi"/>
          <w:noProof/>
          <w:sz w:val="22"/>
          <w:szCs w:val="22"/>
          <w:lang w:eastAsia="zh-CN"/>
        </w:rPr>
      </w:pPr>
      <w:hyperlink w:anchor="_Toc431915737" w:history="1">
        <w:r w:rsidRPr="00924E02">
          <w:rPr>
            <w:rStyle w:val="Hyperlink"/>
            <w:noProof/>
            <w:lang w:val="en-US"/>
          </w:rPr>
          <w:t>3.2</w:t>
        </w:r>
        <w:r>
          <w:rPr>
            <w:rFonts w:asciiTheme="minorHAnsi" w:eastAsiaTheme="minorEastAsia" w:hAnsiTheme="minorHAnsi" w:cstheme="minorBidi"/>
            <w:noProof/>
            <w:sz w:val="22"/>
            <w:szCs w:val="22"/>
            <w:lang w:eastAsia="zh-CN"/>
          </w:rPr>
          <w:tab/>
        </w:r>
        <w:r w:rsidRPr="00924E02">
          <w:rPr>
            <w:rStyle w:val="Hyperlink"/>
            <w:noProof/>
            <w:lang w:val="en-US"/>
          </w:rPr>
          <w:t>Shallow water equations</w:t>
        </w:r>
        <w:r>
          <w:rPr>
            <w:noProof/>
            <w:webHidden/>
          </w:rPr>
          <w:tab/>
        </w:r>
        <w:r>
          <w:rPr>
            <w:noProof/>
            <w:webHidden/>
          </w:rPr>
          <w:fldChar w:fldCharType="begin"/>
        </w:r>
        <w:r>
          <w:rPr>
            <w:noProof/>
            <w:webHidden/>
          </w:rPr>
          <w:instrText xml:space="preserve"> PAGEREF _Toc431915737 \h </w:instrText>
        </w:r>
        <w:r>
          <w:rPr>
            <w:noProof/>
            <w:webHidden/>
          </w:rPr>
        </w:r>
        <w:r>
          <w:rPr>
            <w:noProof/>
            <w:webHidden/>
          </w:rPr>
          <w:fldChar w:fldCharType="separate"/>
        </w:r>
        <w:r>
          <w:rPr>
            <w:noProof/>
            <w:webHidden/>
          </w:rPr>
          <w:t>54</w:t>
        </w:r>
        <w:r>
          <w:rPr>
            <w:noProof/>
            <w:webHidden/>
          </w:rPr>
          <w:fldChar w:fldCharType="end"/>
        </w:r>
      </w:hyperlink>
    </w:p>
    <w:p w14:paraId="01EE07C4"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38" w:history="1">
        <w:r w:rsidRPr="00924E02">
          <w:rPr>
            <w:rStyle w:val="Hyperlink"/>
            <w:noProof/>
            <w:lang w:val="en-US"/>
          </w:rPr>
          <w:t>3.2.1</w:t>
        </w:r>
        <w:r>
          <w:rPr>
            <w:rFonts w:asciiTheme="minorHAnsi" w:eastAsiaTheme="minorEastAsia" w:hAnsiTheme="minorHAnsi" w:cstheme="minorBidi"/>
            <w:noProof/>
            <w:sz w:val="22"/>
            <w:szCs w:val="22"/>
            <w:lang w:eastAsia="zh-CN"/>
          </w:rPr>
          <w:tab/>
        </w:r>
        <w:r w:rsidRPr="00924E02">
          <w:rPr>
            <w:rStyle w:val="Hyperlink"/>
            <w:noProof/>
            <w:lang w:val="en-US"/>
          </w:rPr>
          <w:t>Offshore boundary</w:t>
        </w:r>
        <w:r>
          <w:rPr>
            <w:noProof/>
            <w:webHidden/>
          </w:rPr>
          <w:tab/>
        </w:r>
        <w:r>
          <w:rPr>
            <w:noProof/>
            <w:webHidden/>
          </w:rPr>
          <w:fldChar w:fldCharType="begin"/>
        </w:r>
        <w:r>
          <w:rPr>
            <w:noProof/>
            <w:webHidden/>
          </w:rPr>
          <w:instrText xml:space="preserve"> PAGEREF _Toc431915738 \h </w:instrText>
        </w:r>
        <w:r>
          <w:rPr>
            <w:noProof/>
            <w:webHidden/>
          </w:rPr>
        </w:r>
        <w:r>
          <w:rPr>
            <w:noProof/>
            <w:webHidden/>
          </w:rPr>
          <w:fldChar w:fldCharType="separate"/>
        </w:r>
        <w:r>
          <w:rPr>
            <w:noProof/>
            <w:webHidden/>
          </w:rPr>
          <w:t>54</w:t>
        </w:r>
        <w:r>
          <w:rPr>
            <w:noProof/>
            <w:webHidden/>
          </w:rPr>
          <w:fldChar w:fldCharType="end"/>
        </w:r>
      </w:hyperlink>
    </w:p>
    <w:p w14:paraId="23ACA805"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39" w:history="1">
        <w:r w:rsidRPr="00924E02">
          <w:rPr>
            <w:rStyle w:val="Hyperlink"/>
            <w:noProof/>
            <w:lang w:val="en-US"/>
          </w:rPr>
          <w:t>3.2.2</w:t>
        </w:r>
        <w:r>
          <w:rPr>
            <w:rFonts w:asciiTheme="minorHAnsi" w:eastAsiaTheme="minorEastAsia" w:hAnsiTheme="minorHAnsi" w:cstheme="minorBidi"/>
            <w:noProof/>
            <w:sz w:val="22"/>
            <w:szCs w:val="22"/>
            <w:lang w:eastAsia="zh-CN"/>
          </w:rPr>
          <w:tab/>
        </w:r>
        <w:r w:rsidRPr="00924E02">
          <w:rPr>
            <w:rStyle w:val="Hyperlink"/>
            <w:noProof/>
            <w:lang w:val="en-US"/>
          </w:rPr>
          <w:t>Lateral boundaries</w:t>
        </w:r>
        <w:r>
          <w:rPr>
            <w:noProof/>
            <w:webHidden/>
          </w:rPr>
          <w:tab/>
        </w:r>
        <w:r>
          <w:rPr>
            <w:noProof/>
            <w:webHidden/>
          </w:rPr>
          <w:fldChar w:fldCharType="begin"/>
        </w:r>
        <w:r>
          <w:rPr>
            <w:noProof/>
            <w:webHidden/>
          </w:rPr>
          <w:instrText xml:space="preserve"> PAGEREF _Toc431915739 \h </w:instrText>
        </w:r>
        <w:r>
          <w:rPr>
            <w:noProof/>
            <w:webHidden/>
          </w:rPr>
        </w:r>
        <w:r>
          <w:rPr>
            <w:noProof/>
            <w:webHidden/>
          </w:rPr>
          <w:fldChar w:fldCharType="separate"/>
        </w:r>
        <w:r>
          <w:rPr>
            <w:noProof/>
            <w:webHidden/>
          </w:rPr>
          <w:t>54</w:t>
        </w:r>
        <w:r>
          <w:rPr>
            <w:noProof/>
            <w:webHidden/>
          </w:rPr>
          <w:fldChar w:fldCharType="end"/>
        </w:r>
      </w:hyperlink>
    </w:p>
    <w:p w14:paraId="31B69C0A"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40" w:history="1">
        <w:r w:rsidRPr="00924E02">
          <w:rPr>
            <w:rStyle w:val="Hyperlink"/>
            <w:noProof/>
            <w:lang w:val="en-US"/>
          </w:rPr>
          <w:t>3.2.3</w:t>
        </w:r>
        <w:r>
          <w:rPr>
            <w:rFonts w:asciiTheme="minorHAnsi" w:eastAsiaTheme="minorEastAsia" w:hAnsiTheme="minorHAnsi" w:cstheme="minorBidi"/>
            <w:noProof/>
            <w:sz w:val="22"/>
            <w:szCs w:val="22"/>
            <w:lang w:eastAsia="zh-CN"/>
          </w:rPr>
          <w:tab/>
        </w:r>
        <w:r w:rsidRPr="00924E02">
          <w:rPr>
            <w:rStyle w:val="Hyperlink"/>
            <w:noProof/>
            <w:lang w:val="en-US"/>
          </w:rPr>
          <w:t>Time varying water level</w:t>
        </w:r>
        <w:r>
          <w:rPr>
            <w:noProof/>
            <w:webHidden/>
          </w:rPr>
          <w:tab/>
        </w:r>
        <w:r>
          <w:rPr>
            <w:noProof/>
            <w:webHidden/>
          </w:rPr>
          <w:fldChar w:fldCharType="begin"/>
        </w:r>
        <w:r>
          <w:rPr>
            <w:noProof/>
            <w:webHidden/>
          </w:rPr>
          <w:instrText xml:space="preserve"> PAGEREF _Toc431915740 \h </w:instrText>
        </w:r>
        <w:r>
          <w:rPr>
            <w:noProof/>
            <w:webHidden/>
          </w:rPr>
        </w:r>
        <w:r>
          <w:rPr>
            <w:noProof/>
            <w:webHidden/>
          </w:rPr>
          <w:fldChar w:fldCharType="separate"/>
        </w:r>
        <w:r>
          <w:rPr>
            <w:noProof/>
            <w:webHidden/>
          </w:rPr>
          <w:t>56</w:t>
        </w:r>
        <w:r>
          <w:rPr>
            <w:noProof/>
            <w:webHidden/>
          </w:rPr>
          <w:fldChar w:fldCharType="end"/>
        </w:r>
      </w:hyperlink>
    </w:p>
    <w:p w14:paraId="458CFC68"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41" w:history="1">
        <w:r w:rsidRPr="00924E02">
          <w:rPr>
            <w:rStyle w:val="Hyperlink"/>
            <w:noProof/>
            <w:lang w:val="en-US"/>
          </w:rPr>
          <w:t>3.2.4</w:t>
        </w:r>
        <w:r>
          <w:rPr>
            <w:rFonts w:asciiTheme="minorHAnsi" w:eastAsiaTheme="minorEastAsia" w:hAnsiTheme="minorHAnsi" w:cstheme="minorBidi"/>
            <w:noProof/>
            <w:sz w:val="22"/>
            <w:szCs w:val="22"/>
            <w:lang w:eastAsia="zh-CN"/>
          </w:rPr>
          <w:tab/>
        </w:r>
        <w:r w:rsidRPr="00924E02">
          <w:rPr>
            <w:rStyle w:val="Hyperlink"/>
            <w:noProof/>
            <w:lang w:val="en-US"/>
          </w:rPr>
          <w:t>River and point discharge</w:t>
        </w:r>
        <w:r>
          <w:rPr>
            <w:noProof/>
            <w:webHidden/>
          </w:rPr>
          <w:tab/>
        </w:r>
        <w:r>
          <w:rPr>
            <w:noProof/>
            <w:webHidden/>
          </w:rPr>
          <w:fldChar w:fldCharType="begin"/>
        </w:r>
        <w:r>
          <w:rPr>
            <w:noProof/>
            <w:webHidden/>
          </w:rPr>
          <w:instrText xml:space="preserve"> PAGEREF _Toc431915741 \h </w:instrText>
        </w:r>
        <w:r>
          <w:rPr>
            <w:noProof/>
            <w:webHidden/>
          </w:rPr>
        </w:r>
        <w:r>
          <w:rPr>
            <w:noProof/>
            <w:webHidden/>
          </w:rPr>
          <w:fldChar w:fldCharType="separate"/>
        </w:r>
        <w:r>
          <w:rPr>
            <w:noProof/>
            <w:webHidden/>
          </w:rPr>
          <w:t>56</w:t>
        </w:r>
        <w:r>
          <w:rPr>
            <w:noProof/>
            <w:webHidden/>
          </w:rPr>
          <w:fldChar w:fldCharType="end"/>
        </w:r>
      </w:hyperlink>
    </w:p>
    <w:p w14:paraId="4CBBF447" w14:textId="77777777" w:rsidR="00E32CB9" w:rsidRDefault="00E32CB9">
      <w:pPr>
        <w:pStyle w:val="TOC2"/>
        <w:rPr>
          <w:rFonts w:asciiTheme="minorHAnsi" w:eastAsiaTheme="minorEastAsia" w:hAnsiTheme="minorHAnsi" w:cstheme="minorBidi"/>
          <w:noProof/>
          <w:sz w:val="22"/>
          <w:szCs w:val="22"/>
          <w:lang w:eastAsia="zh-CN"/>
        </w:rPr>
      </w:pPr>
      <w:hyperlink w:anchor="_Toc431915742" w:history="1">
        <w:r w:rsidRPr="00924E02">
          <w:rPr>
            <w:rStyle w:val="Hyperlink"/>
            <w:noProof/>
            <w:lang w:val="en-US"/>
          </w:rPr>
          <w:t>3.3</w:t>
        </w:r>
        <w:r>
          <w:rPr>
            <w:rFonts w:asciiTheme="minorHAnsi" w:eastAsiaTheme="minorEastAsia" w:hAnsiTheme="minorHAnsi" w:cstheme="minorBidi"/>
            <w:noProof/>
            <w:sz w:val="22"/>
            <w:szCs w:val="22"/>
            <w:lang w:eastAsia="zh-CN"/>
          </w:rPr>
          <w:tab/>
        </w:r>
        <w:r w:rsidRPr="00924E02">
          <w:rPr>
            <w:rStyle w:val="Hyperlink"/>
            <w:noProof/>
            <w:lang w:val="en-US"/>
          </w:rPr>
          <w:t>Sediment transport</w:t>
        </w:r>
        <w:r>
          <w:rPr>
            <w:noProof/>
            <w:webHidden/>
          </w:rPr>
          <w:tab/>
        </w:r>
        <w:r>
          <w:rPr>
            <w:noProof/>
            <w:webHidden/>
          </w:rPr>
          <w:fldChar w:fldCharType="begin"/>
        </w:r>
        <w:r>
          <w:rPr>
            <w:noProof/>
            <w:webHidden/>
          </w:rPr>
          <w:instrText xml:space="preserve"> PAGEREF _Toc431915742 \h </w:instrText>
        </w:r>
        <w:r>
          <w:rPr>
            <w:noProof/>
            <w:webHidden/>
          </w:rPr>
        </w:r>
        <w:r>
          <w:rPr>
            <w:noProof/>
            <w:webHidden/>
          </w:rPr>
          <w:fldChar w:fldCharType="separate"/>
        </w:r>
        <w:r>
          <w:rPr>
            <w:noProof/>
            <w:webHidden/>
          </w:rPr>
          <w:t>56</w:t>
        </w:r>
        <w:r>
          <w:rPr>
            <w:noProof/>
            <w:webHidden/>
          </w:rPr>
          <w:fldChar w:fldCharType="end"/>
        </w:r>
      </w:hyperlink>
    </w:p>
    <w:p w14:paraId="6197211B" w14:textId="77777777" w:rsidR="00E32CB9" w:rsidRDefault="00E32CB9">
      <w:pPr>
        <w:pStyle w:val="TOC1"/>
        <w:rPr>
          <w:rFonts w:asciiTheme="minorHAnsi" w:eastAsiaTheme="minorEastAsia" w:hAnsiTheme="minorHAnsi" w:cstheme="minorBidi"/>
          <w:b w:val="0"/>
          <w:noProof/>
          <w:sz w:val="22"/>
          <w:szCs w:val="22"/>
          <w:lang w:eastAsia="zh-CN"/>
        </w:rPr>
      </w:pPr>
      <w:hyperlink w:anchor="_Toc431915743" w:history="1">
        <w:r w:rsidRPr="00924E02">
          <w:rPr>
            <w:rStyle w:val="Hyperlink"/>
            <w:noProof/>
            <w:lang w:val="en-US"/>
          </w:rPr>
          <w:t>4</w:t>
        </w:r>
        <w:r>
          <w:rPr>
            <w:rFonts w:asciiTheme="minorHAnsi" w:eastAsiaTheme="minorEastAsia" w:hAnsiTheme="minorHAnsi" w:cstheme="minorBidi"/>
            <w:b w:val="0"/>
            <w:noProof/>
            <w:sz w:val="22"/>
            <w:szCs w:val="22"/>
            <w:lang w:eastAsia="zh-CN"/>
          </w:rPr>
          <w:tab/>
        </w:r>
        <w:r w:rsidRPr="00924E02">
          <w:rPr>
            <w:rStyle w:val="Hyperlink"/>
            <w:noProof/>
            <w:lang w:val="en-US"/>
          </w:rPr>
          <w:t>Input description</w:t>
        </w:r>
        <w:r>
          <w:rPr>
            <w:noProof/>
            <w:webHidden/>
          </w:rPr>
          <w:tab/>
        </w:r>
        <w:r>
          <w:rPr>
            <w:noProof/>
            <w:webHidden/>
          </w:rPr>
          <w:fldChar w:fldCharType="begin"/>
        </w:r>
        <w:r>
          <w:rPr>
            <w:noProof/>
            <w:webHidden/>
          </w:rPr>
          <w:instrText xml:space="preserve"> PAGEREF _Toc431915743 \h </w:instrText>
        </w:r>
        <w:r>
          <w:rPr>
            <w:noProof/>
            <w:webHidden/>
          </w:rPr>
        </w:r>
        <w:r>
          <w:rPr>
            <w:noProof/>
            <w:webHidden/>
          </w:rPr>
          <w:fldChar w:fldCharType="separate"/>
        </w:r>
        <w:r>
          <w:rPr>
            <w:noProof/>
            <w:webHidden/>
          </w:rPr>
          <w:t>58</w:t>
        </w:r>
        <w:r>
          <w:rPr>
            <w:noProof/>
            <w:webHidden/>
          </w:rPr>
          <w:fldChar w:fldCharType="end"/>
        </w:r>
      </w:hyperlink>
    </w:p>
    <w:p w14:paraId="7DDDF66D" w14:textId="77777777" w:rsidR="00E32CB9" w:rsidRDefault="00E32CB9">
      <w:pPr>
        <w:pStyle w:val="TOC2"/>
        <w:rPr>
          <w:rFonts w:asciiTheme="minorHAnsi" w:eastAsiaTheme="minorEastAsia" w:hAnsiTheme="minorHAnsi" w:cstheme="minorBidi"/>
          <w:noProof/>
          <w:sz w:val="22"/>
          <w:szCs w:val="22"/>
          <w:lang w:eastAsia="zh-CN"/>
        </w:rPr>
      </w:pPr>
      <w:hyperlink w:anchor="_Toc431915744" w:history="1">
        <w:r w:rsidRPr="00924E02">
          <w:rPr>
            <w:rStyle w:val="Hyperlink"/>
            <w:noProof/>
            <w:lang w:val="en-US"/>
          </w:rPr>
          <w:t>4.1</w:t>
        </w:r>
        <w:r>
          <w:rPr>
            <w:rFonts w:asciiTheme="minorHAnsi" w:eastAsiaTheme="minorEastAsia" w:hAnsiTheme="minorHAnsi" w:cstheme="minorBidi"/>
            <w:noProof/>
            <w:sz w:val="22"/>
            <w:szCs w:val="22"/>
            <w:lang w:eastAsia="zh-CN"/>
          </w:rPr>
          <w:tab/>
        </w:r>
        <w:r w:rsidRPr="00924E02">
          <w:rPr>
            <w:rStyle w:val="Hyperlink"/>
            <w:noProof/>
            <w:lang w:val="en-US"/>
          </w:rPr>
          <w:t>General</w:t>
        </w:r>
        <w:r>
          <w:rPr>
            <w:noProof/>
            <w:webHidden/>
          </w:rPr>
          <w:tab/>
        </w:r>
        <w:r>
          <w:rPr>
            <w:noProof/>
            <w:webHidden/>
          </w:rPr>
          <w:fldChar w:fldCharType="begin"/>
        </w:r>
        <w:r>
          <w:rPr>
            <w:noProof/>
            <w:webHidden/>
          </w:rPr>
          <w:instrText xml:space="preserve"> PAGEREF _Toc431915744 \h </w:instrText>
        </w:r>
        <w:r>
          <w:rPr>
            <w:noProof/>
            <w:webHidden/>
          </w:rPr>
        </w:r>
        <w:r>
          <w:rPr>
            <w:noProof/>
            <w:webHidden/>
          </w:rPr>
          <w:fldChar w:fldCharType="separate"/>
        </w:r>
        <w:r>
          <w:rPr>
            <w:noProof/>
            <w:webHidden/>
          </w:rPr>
          <w:t>58</w:t>
        </w:r>
        <w:r>
          <w:rPr>
            <w:noProof/>
            <w:webHidden/>
          </w:rPr>
          <w:fldChar w:fldCharType="end"/>
        </w:r>
      </w:hyperlink>
    </w:p>
    <w:p w14:paraId="4743A9D6" w14:textId="77777777" w:rsidR="00E32CB9" w:rsidRDefault="00E32CB9">
      <w:pPr>
        <w:pStyle w:val="TOC2"/>
        <w:rPr>
          <w:rFonts w:asciiTheme="minorHAnsi" w:eastAsiaTheme="minorEastAsia" w:hAnsiTheme="minorHAnsi" w:cstheme="minorBidi"/>
          <w:noProof/>
          <w:sz w:val="22"/>
          <w:szCs w:val="22"/>
          <w:lang w:eastAsia="zh-CN"/>
        </w:rPr>
      </w:pPr>
      <w:hyperlink w:anchor="_Toc431915745" w:history="1">
        <w:r w:rsidRPr="00924E02">
          <w:rPr>
            <w:rStyle w:val="Hyperlink"/>
            <w:noProof/>
            <w:lang w:val="en-US"/>
          </w:rPr>
          <w:t>4.2</w:t>
        </w:r>
        <w:r>
          <w:rPr>
            <w:rFonts w:asciiTheme="minorHAnsi" w:eastAsiaTheme="minorEastAsia" w:hAnsiTheme="minorHAnsi" w:cstheme="minorBidi"/>
            <w:noProof/>
            <w:sz w:val="22"/>
            <w:szCs w:val="22"/>
            <w:lang w:eastAsia="zh-CN"/>
          </w:rPr>
          <w:tab/>
        </w:r>
        <w:r w:rsidRPr="00924E02">
          <w:rPr>
            <w:rStyle w:val="Hyperlink"/>
            <w:noProof/>
            <w:lang w:val="en-US"/>
          </w:rPr>
          <w:t>Physical processes</w:t>
        </w:r>
        <w:r>
          <w:rPr>
            <w:noProof/>
            <w:webHidden/>
          </w:rPr>
          <w:tab/>
        </w:r>
        <w:r>
          <w:rPr>
            <w:noProof/>
            <w:webHidden/>
          </w:rPr>
          <w:fldChar w:fldCharType="begin"/>
        </w:r>
        <w:r>
          <w:rPr>
            <w:noProof/>
            <w:webHidden/>
          </w:rPr>
          <w:instrText xml:space="preserve"> PAGEREF _Toc431915745 \h </w:instrText>
        </w:r>
        <w:r>
          <w:rPr>
            <w:noProof/>
            <w:webHidden/>
          </w:rPr>
        </w:r>
        <w:r>
          <w:rPr>
            <w:noProof/>
            <w:webHidden/>
          </w:rPr>
          <w:fldChar w:fldCharType="separate"/>
        </w:r>
        <w:r>
          <w:rPr>
            <w:noProof/>
            <w:webHidden/>
          </w:rPr>
          <w:t>59</w:t>
        </w:r>
        <w:r>
          <w:rPr>
            <w:noProof/>
            <w:webHidden/>
          </w:rPr>
          <w:fldChar w:fldCharType="end"/>
        </w:r>
      </w:hyperlink>
    </w:p>
    <w:p w14:paraId="09D74259" w14:textId="77777777" w:rsidR="00E32CB9" w:rsidRDefault="00E32CB9">
      <w:pPr>
        <w:pStyle w:val="TOC2"/>
        <w:rPr>
          <w:rFonts w:asciiTheme="minorHAnsi" w:eastAsiaTheme="minorEastAsia" w:hAnsiTheme="minorHAnsi" w:cstheme="minorBidi"/>
          <w:noProof/>
          <w:sz w:val="22"/>
          <w:szCs w:val="22"/>
          <w:lang w:eastAsia="zh-CN"/>
        </w:rPr>
      </w:pPr>
      <w:hyperlink w:anchor="_Toc431915746" w:history="1">
        <w:r w:rsidRPr="00924E02">
          <w:rPr>
            <w:rStyle w:val="Hyperlink"/>
            <w:noProof/>
            <w:lang w:val="en-US"/>
          </w:rPr>
          <w:t>4.3</w:t>
        </w:r>
        <w:r>
          <w:rPr>
            <w:rFonts w:asciiTheme="minorHAnsi" w:eastAsiaTheme="minorEastAsia" w:hAnsiTheme="minorHAnsi" w:cstheme="minorBidi"/>
            <w:noProof/>
            <w:sz w:val="22"/>
            <w:szCs w:val="22"/>
            <w:lang w:eastAsia="zh-CN"/>
          </w:rPr>
          <w:tab/>
        </w:r>
        <w:r w:rsidRPr="00924E02">
          <w:rPr>
            <w:rStyle w:val="Hyperlink"/>
            <w:noProof/>
            <w:lang w:val="en-US"/>
          </w:rPr>
          <w:t>Physical constants</w:t>
        </w:r>
        <w:r>
          <w:rPr>
            <w:noProof/>
            <w:webHidden/>
          </w:rPr>
          <w:tab/>
        </w:r>
        <w:r>
          <w:rPr>
            <w:noProof/>
            <w:webHidden/>
          </w:rPr>
          <w:fldChar w:fldCharType="begin"/>
        </w:r>
        <w:r>
          <w:rPr>
            <w:noProof/>
            <w:webHidden/>
          </w:rPr>
          <w:instrText xml:space="preserve"> PAGEREF _Toc431915746 \h </w:instrText>
        </w:r>
        <w:r>
          <w:rPr>
            <w:noProof/>
            <w:webHidden/>
          </w:rPr>
        </w:r>
        <w:r>
          <w:rPr>
            <w:noProof/>
            <w:webHidden/>
          </w:rPr>
          <w:fldChar w:fldCharType="separate"/>
        </w:r>
        <w:r>
          <w:rPr>
            <w:noProof/>
            <w:webHidden/>
          </w:rPr>
          <w:t>61</w:t>
        </w:r>
        <w:r>
          <w:rPr>
            <w:noProof/>
            <w:webHidden/>
          </w:rPr>
          <w:fldChar w:fldCharType="end"/>
        </w:r>
      </w:hyperlink>
    </w:p>
    <w:p w14:paraId="22190E60" w14:textId="77777777" w:rsidR="00E32CB9" w:rsidRDefault="00E32CB9">
      <w:pPr>
        <w:pStyle w:val="TOC2"/>
        <w:rPr>
          <w:rFonts w:asciiTheme="minorHAnsi" w:eastAsiaTheme="minorEastAsia" w:hAnsiTheme="minorHAnsi" w:cstheme="minorBidi"/>
          <w:noProof/>
          <w:sz w:val="22"/>
          <w:szCs w:val="22"/>
          <w:lang w:eastAsia="zh-CN"/>
        </w:rPr>
      </w:pPr>
      <w:hyperlink w:anchor="_Toc431915747" w:history="1">
        <w:r w:rsidRPr="00924E02">
          <w:rPr>
            <w:rStyle w:val="Hyperlink"/>
            <w:noProof/>
            <w:lang w:val="en-US"/>
          </w:rPr>
          <w:t>4.4</w:t>
        </w:r>
        <w:r>
          <w:rPr>
            <w:rFonts w:asciiTheme="minorHAnsi" w:eastAsiaTheme="minorEastAsia" w:hAnsiTheme="minorHAnsi" w:cstheme="minorBidi"/>
            <w:noProof/>
            <w:sz w:val="22"/>
            <w:szCs w:val="22"/>
            <w:lang w:eastAsia="zh-CN"/>
          </w:rPr>
          <w:tab/>
        </w:r>
        <w:r w:rsidRPr="00924E02">
          <w:rPr>
            <w:rStyle w:val="Hyperlink"/>
            <w:noProof/>
            <w:lang w:val="en-US"/>
          </w:rPr>
          <w:t>Grid and bathymetry</w:t>
        </w:r>
        <w:r>
          <w:rPr>
            <w:noProof/>
            <w:webHidden/>
          </w:rPr>
          <w:tab/>
        </w:r>
        <w:r>
          <w:rPr>
            <w:noProof/>
            <w:webHidden/>
          </w:rPr>
          <w:fldChar w:fldCharType="begin"/>
        </w:r>
        <w:r>
          <w:rPr>
            <w:noProof/>
            <w:webHidden/>
          </w:rPr>
          <w:instrText xml:space="preserve"> PAGEREF _Toc431915747 \h </w:instrText>
        </w:r>
        <w:r>
          <w:rPr>
            <w:noProof/>
            <w:webHidden/>
          </w:rPr>
        </w:r>
        <w:r>
          <w:rPr>
            <w:noProof/>
            <w:webHidden/>
          </w:rPr>
          <w:fldChar w:fldCharType="separate"/>
        </w:r>
        <w:r>
          <w:rPr>
            <w:noProof/>
            <w:webHidden/>
          </w:rPr>
          <w:t>61</w:t>
        </w:r>
        <w:r>
          <w:rPr>
            <w:noProof/>
            <w:webHidden/>
          </w:rPr>
          <w:fldChar w:fldCharType="end"/>
        </w:r>
      </w:hyperlink>
    </w:p>
    <w:p w14:paraId="36493BA3" w14:textId="77777777" w:rsidR="00E32CB9" w:rsidRDefault="00E32CB9">
      <w:pPr>
        <w:pStyle w:val="TOC2"/>
        <w:rPr>
          <w:rFonts w:asciiTheme="minorHAnsi" w:eastAsiaTheme="minorEastAsia" w:hAnsiTheme="minorHAnsi" w:cstheme="minorBidi"/>
          <w:noProof/>
          <w:sz w:val="22"/>
          <w:szCs w:val="22"/>
          <w:lang w:eastAsia="zh-CN"/>
        </w:rPr>
      </w:pPr>
      <w:hyperlink w:anchor="_Toc431915748" w:history="1">
        <w:r w:rsidRPr="00924E02">
          <w:rPr>
            <w:rStyle w:val="Hyperlink"/>
            <w:noProof/>
            <w:lang w:val="en-US"/>
          </w:rPr>
          <w:t>4.5</w:t>
        </w:r>
        <w:r>
          <w:rPr>
            <w:rFonts w:asciiTheme="minorHAnsi" w:eastAsiaTheme="minorEastAsia" w:hAnsiTheme="minorHAnsi" w:cstheme="minorBidi"/>
            <w:noProof/>
            <w:sz w:val="22"/>
            <w:szCs w:val="22"/>
            <w:lang w:eastAsia="zh-CN"/>
          </w:rPr>
          <w:tab/>
        </w:r>
        <w:r w:rsidRPr="00924E02">
          <w:rPr>
            <w:rStyle w:val="Hyperlink"/>
            <w:noProof/>
            <w:lang w:val="en-US"/>
          </w:rPr>
          <w:t>Waves input</w:t>
        </w:r>
        <w:r>
          <w:rPr>
            <w:noProof/>
            <w:webHidden/>
          </w:rPr>
          <w:tab/>
        </w:r>
        <w:r>
          <w:rPr>
            <w:noProof/>
            <w:webHidden/>
          </w:rPr>
          <w:fldChar w:fldCharType="begin"/>
        </w:r>
        <w:r>
          <w:rPr>
            <w:noProof/>
            <w:webHidden/>
          </w:rPr>
          <w:instrText xml:space="preserve"> PAGEREF _Toc431915748 \h </w:instrText>
        </w:r>
        <w:r>
          <w:rPr>
            <w:noProof/>
            <w:webHidden/>
          </w:rPr>
        </w:r>
        <w:r>
          <w:rPr>
            <w:noProof/>
            <w:webHidden/>
          </w:rPr>
          <w:fldChar w:fldCharType="separate"/>
        </w:r>
        <w:r>
          <w:rPr>
            <w:noProof/>
            <w:webHidden/>
          </w:rPr>
          <w:t>64</w:t>
        </w:r>
        <w:r>
          <w:rPr>
            <w:noProof/>
            <w:webHidden/>
          </w:rPr>
          <w:fldChar w:fldCharType="end"/>
        </w:r>
      </w:hyperlink>
    </w:p>
    <w:p w14:paraId="3281AFFC"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49" w:history="1">
        <w:r w:rsidRPr="00924E02">
          <w:rPr>
            <w:rStyle w:val="Hyperlink"/>
            <w:noProof/>
            <w:lang w:val="en-US"/>
          </w:rPr>
          <w:t>4.5.1</w:t>
        </w:r>
        <w:r>
          <w:rPr>
            <w:rFonts w:asciiTheme="minorHAnsi" w:eastAsiaTheme="minorEastAsia" w:hAnsiTheme="minorHAnsi" w:cstheme="minorBidi"/>
            <w:noProof/>
            <w:sz w:val="22"/>
            <w:szCs w:val="22"/>
            <w:lang w:eastAsia="zh-CN"/>
          </w:rPr>
          <w:tab/>
        </w:r>
        <w:r w:rsidRPr="00924E02">
          <w:rPr>
            <w:rStyle w:val="Hyperlink"/>
            <w:noProof/>
            <w:lang w:val="en-US"/>
          </w:rPr>
          <w:t>Spectral wave boundary conditions</w:t>
        </w:r>
        <w:r>
          <w:rPr>
            <w:noProof/>
            <w:webHidden/>
          </w:rPr>
          <w:tab/>
        </w:r>
        <w:r>
          <w:rPr>
            <w:noProof/>
            <w:webHidden/>
          </w:rPr>
          <w:fldChar w:fldCharType="begin"/>
        </w:r>
        <w:r>
          <w:rPr>
            <w:noProof/>
            <w:webHidden/>
          </w:rPr>
          <w:instrText xml:space="preserve"> PAGEREF _Toc431915749 \h </w:instrText>
        </w:r>
        <w:r>
          <w:rPr>
            <w:noProof/>
            <w:webHidden/>
          </w:rPr>
        </w:r>
        <w:r>
          <w:rPr>
            <w:noProof/>
            <w:webHidden/>
          </w:rPr>
          <w:fldChar w:fldCharType="separate"/>
        </w:r>
        <w:r>
          <w:rPr>
            <w:noProof/>
            <w:webHidden/>
          </w:rPr>
          <w:t>66</w:t>
        </w:r>
        <w:r>
          <w:rPr>
            <w:noProof/>
            <w:webHidden/>
          </w:rPr>
          <w:fldChar w:fldCharType="end"/>
        </w:r>
      </w:hyperlink>
    </w:p>
    <w:p w14:paraId="3449333C"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50" w:history="1">
        <w:r w:rsidRPr="00924E02">
          <w:rPr>
            <w:rStyle w:val="Hyperlink"/>
            <w:noProof/>
            <w:lang w:val="en-US"/>
          </w:rPr>
          <w:t>4.5.1.1</w:t>
        </w:r>
        <w:r>
          <w:rPr>
            <w:rFonts w:asciiTheme="minorHAnsi" w:eastAsiaTheme="minorEastAsia" w:hAnsiTheme="minorHAnsi" w:cstheme="minorBidi"/>
            <w:noProof/>
            <w:sz w:val="22"/>
            <w:szCs w:val="22"/>
            <w:lang w:eastAsia="zh-CN"/>
          </w:rPr>
          <w:tab/>
        </w:r>
        <w:r w:rsidRPr="00924E02">
          <w:rPr>
            <w:rStyle w:val="Hyperlink"/>
            <w:noProof/>
            <w:lang w:val="en-US"/>
          </w:rPr>
          <w:t>JONSWAP wave spectra</w:t>
        </w:r>
        <w:r>
          <w:rPr>
            <w:noProof/>
            <w:webHidden/>
          </w:rPr>
          <w:tab/>
        </w:r>
        <w:r>
          <w:rPr>
            <w:noProof/>
            <w:webHidden/>
          </w:rPr>
          <w:fldChar w:fldCharType="begin"/>
        </w:r>
        <w:r>
          <w:rPr>
            <w:noProof/>
            <w:webHidden/>
          </w:rPr>
          <w:instrText xml:space="preserve"> PAGEREF _Toc431915750 \h </w:instrText>
        </w:r>
        <w:r>
          <w:rPr>
            <w:noProof/>
            <w:webHidden/>
          </w:rPr>
        </w:r>
        <w:r>
          <w:rPr>
            <w:noProof/>
            <w:webHidden/>
          </w:rPr>
          <w:fldChar w:fldCharType="separate"/>
        </w:r>
        <w:r>
          <w:rPr>
            <w:noProof/>
            <w:webHidden/>
          </w:rPr>
          <w:t>68</w:t>
        </w:r>
        <w:r>
          <w:rPr>
            <w:noProof/>
            <w:webHidden/>
          </w:rPr>
          <w:fldChar w:fldCharType="end"/>
        </w:r>
      </w:hyperlink>
    </w:p>
    <w:p w14:paraId="773F52B8"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51" w:history="1">
        <w:r w:rsidRPr="00924E02">
          <w:rPr>
            <w:rStyle w:val="Hyperlink"/>
            <w:noProof/>
            <w:lang w:val="en-US"/>
          </w:rPr>
          <w:t>4.5.1.2</w:t>
        </w:r>
        <w:r>
          <w:rPr>
            <w:rFonts w:asciiTheme="minorHAnsi" w:eastAsiaTheme="minorEastAsia" w:hAnsiTheme="minorHAnsi" w:cstheme="minorBidi"/>
            <w:noProof/>
            <w:sz w:val="22"/>
            <w:szCs w:val="22"/>
            <w:lang w:eastAsia="zh-CN"/>
          </w:rPr>
          <w:tab/>
        </w:r>
        <w:r w:rsidRPr="00924E02">
          <w:rPr>
            <w:rStyle w:val="Hyperlink"/>
            <w:noProof/>
            <w:lang w:val="en-US"/>
          </w:rPr>
          <w:t>SWAN wave spectra</w:t>
        </w:r>
        <w:r>
          <w:rPr>
            <w:noProof/>
            <w:webHidden/>
          </w:rPr>
          <w:tab/>
        </w:r>
        <w:r>
          <w:rPr>
            <w:noProof/>
            <w:webHidden/>
          </w:rPr>
          <w:fldChar w:fldCharType="begin"/>
        </w:r>
        <w:r>
          <w:rPr>
            <w:noProof/>
            <w:webHidden/>
          </w:rPr>
          <w:instrText xml:space="preserve"> PAGEREF _Toc431915751 \h </w:instrText>
        </w:r>
        <w:r>
          <w:rPr>
            <w:noProof/>
            <w:webHidden/>
          </w:rPr>
        </w:r>
        <w:r>
          <w:rPr>
            <w:noProof/>
            <w:webHidden/>
          </w:rPr>
          <w:fldChar w:fldCharType="separate"/>
        </w:r>
        <w:r>
          <w:rPr>
            <w:noProof/>
            <w:webHidden/>
          </w:rPr>
          <w:t>70</w:t>
        </w:r>
        <w:r>
          <w:rPr>
            <w:noProof/>
            <w:webHidden/>
          </w:rPr>
          <w:fldChar w:fldCharType="end"/>
        </w:r>
      </w:hyperlink>
    </w:p>
    <w:p w14:paraId="53555973"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52" w:history="1">
        <w:r w:rsidRPr="00924E02">
          <w:rPr>
            <w:rStyle w:val="Hyperlink"/>
            <w:noProof/>
            <w:lang w:val="en-US"/>
          </w:rPr>
          <w:t>4.5.1.3</w:t>
        </w:r>
        <w:r>
          <w:rPr>
            <w:rFonts w:asciiTheme="minorHAnsi" w:eastAsiaTheme="minorEastAsia" w:hAnsiTheme="minorHAnsi" w:cstheme="minorBidi"/>
            <w:noProof/>
            <w:sz w:val="22"/>
            <w:szCs w:val="22"/>
            <w:lang w:eastAsia="zh-CN"/>
          </w:rPr>
          <w:tab/>
        </w:r>
        <w:r w:rsidRPr="00924E02">
          <w:rPr>
            <w:rStyle w:val="Hyperlink"/>
            <w:noProof/>
            <w:lang w:val="en-US"/>
          </w:rPr>
          <w:t>Variance density spectra</w:t>
        </w:r>
        <w:r>
          <w:rPr>
            <w:noProof/>
            <w:webHidden/>
          </w:rPr>
          <w:tab/>
        </w:r>
        <w:r>
          <w:rPr>
            <w:noProof/>
            <w:webHidden/>
          </w:rPr>
          <w:fldChar w:fldCharType="begin"/>
        </w:r>
        <w:r>
          <w:rPr>
            <w:noProof/>
            <w:webHidden/>
          </w:rPr>
          <w:instrText xml:space="preserve"> PAGEREF _Toc431915752 \h </w:instrText>
        </w:r>
        <w:r>
          <w:rPr>
            <w:noProof/>
            <w:webHidden/>
          </w:rPr>
        </w:r>
        <w:r>
          <w:rPr>
            <w:noProof/>
            <w:webHidden/>
          </w:rPr>
          <w:fldChar w:fldCharType="separate"/>
        </w:r>
        <w:r>
          <w:rPr>
            <w:noProof/>
            <w:webHidden/>
          </w:rPr>
          <w:t>71</w:t>
        </w:r>
        <w:r>
          <w:rPr>
            <w:noProof/>
            <w:webHidden/>
          </w:rPr>
          <w:fldChar w:fldCharType="end"/>
        </w:r>
      </w:hyperlink>
    </w:p>
    <w:p w14:paraId="0C556D51"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53" w:history="1">
        <w:r w:rsidRPr="00924E02">
          <w:rPr>
            <w:rStyle w:val="Hyperlink"/>
            <w:noProof/>
            <w:lang w:val="en-US"/>
          </w:rPr>
          <w:t>4.5.2</w:t>
        </w:r>
        <w:r>
          <w:rPr>
            <w:rFonts w:asciiTheme="minorHAnsi" w:eastAsiaTheme="minorEastAsia" w:hAnsiTheme="minorHAnsi" w:cstheme="minorBidi"/>
            <w:noProof/>
            <w:sz w:val="22"/>
            <w:szCs w:val="22"/>
            <w:lang w:eastAsia="zh-CN"/>
          </w:rPr>
          <w:tab/>
        </w:r>
        <w:r w:rsidRPr="00924E02">
          <w:rPr>
            <w:rStyle w:val="Hyperlink"/>
            <w:noProof/>
            <w:lang w:val="en-US"/>
          </w:rPr>
          <w:t>Non-spectral wave boundary conditions</w:t>
        </w:r>
        <w:r>
          <w:rPr>
            <w:noProof/>
            <w:webHidden/>
          </w:rPr>
          <w:tab/>
        </w:r>
        <w:r>
          <w:rPr>
            <w:noProof/>
            <w:webHidden/>
          </w:rPr>
          <w:fldChar w:fldCharType="begin"/>
        </w:r>
        <w:r>
          <w:rPr>
            <w:noProof/>
            <w:webHidden/>
          </w:rPr>
          <w:instrText xml:space="preserve"> PAGEREF _Toc431915753 \h </w:instrText>
        </w:r>
        <w:r>
          <w:rPr>
            <w:noProof/>
            <w:webHidden/>
          </w:rPr>
        </w:r>
        <w:r>
          <w:rPr>
            <w:noProof/>
            <w:webHidden/>
          </w:rPr>
          <w:fldChar w:fldCharType="separate"/>
        </w:r>
        <w:r>
          <w:rPr>
            <w:noProof/>
            <w:webHidden/>
          </w:rPr>
          <w:t>73</w:t>
        </w:r>
        <w:r>
          <w:rPr>
            <w:noProof/>
            <w:webHidden/>
          </w:rPr>
          <w:fldChar w:fldCharType="end"/>
        </w:r>
      </w:hyperlink>
    </w:p>
    <w:p w14:paraId="444F7C6A"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54" w:history="1">
        <w:r w:rsidRPr="00924E02">
          <w:rPr>
            <w:rStyle w:val="Hyperlink"/>
            <w:noProof/>
            <w:lang w:val="en-US"/>
          </w:rPr>
          <w:t>4.5.2.1</w:t>
        </w:r>
        <w:r>
          <w:rPr>
            <w:rFonts w:asciiTheme="minorHAnsi" w:eastAsiaTheme="minorEastAsia" w:hAnsiTheme="minorHAnsi" w:cstheme="minorBidi"/>
            <w:noProof/>
            <w:sz w:val="22"/>
            <w:szCs w:val="22"/>
            <w:lang w:eastAsia="zh-CN"/>
          </w:rPr>
          <w:tab/>
        </w:r>
        <w:r w:rsidRPr="00924E02">
          <w:rPr>
            <w:rStyle w:val="Hyperlink"/>
            <w:noProof/>
            <w:lang w:val="en-US"/>
          </w:rPr>
          <w:t>Stationary wave boundary conditions</w:t>
        </w:r>
        <w:r>
          <w:rPr>
            <w:noProof/>
            <w:webHidden/>
          </w:rPr>
          <w:tab/>
        </w:r>
        <w:r>
          <w:rPr>
            <w:noProof/>
            <w:webHidden/>
          </w:rPr>
          <w:fldChar w:fldCharType="begin"/>
        </w:r>
        <w:r>
          <w:rPr>
            <w:noProof/>
            <w:webHidden/>
          </w:rPr>
          <w:instrText xml:space="preserve"> PAGEREF _Toc431915754 \h </w:instrText>
        </w:r>
        <w:r>
          <w:rPr>
            <w:noProof/>
            <w:webHidden/>
          </w:rPr>
        </w:r>
        <w:r>
          <w:rPr>
            <w:noProof/>
            <w:webHidden/>
          </w:rPr>
          <w:fldChar w:fldCharType="separate"/>
        </w:r>
        <w:r>
          <w:rPr>
            <w:noProof/>
            <w:webHidden/>
          </w:rPr>
          <w:t>73</w:t>
        </w:r>
        <w:r>
          <w:rPr>
            <w:noProof/>
            <w:webHidden/>
          </w:rPr>
          <w:fldChar w:fldCharType="end"/>
        </w:r>
      </w:hyperlink>
    </w:p>
    <w:p w14:paraId="3864CCFE"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55" w:history="1">
        <w:r w:rsidRPr="00924E02">
          <w:rPr>
            <w:rStyle w:val="Hyperlink"/>
            <w:noProof/>
            <w:lang w:val="en-US"/>
          </w:rPr>
          <w:t>4.5.2.2</w:t>
        </w:r>
        <w:r>
          <w:rPr>
            <w:rFonts w:asciiTheme="minorHAnsi" w:eastAsiaTheme="minorEastAsia" w:hAnsiTheme="minorHAnsi" w:cstheme="minorBidi"/>
            <w:noProof/>
            <w:sz w:val="22"/>
            <w:szCs w:val="22"/>
            <w:lang w:eastAsia="zh-CN"/>
          </w:rPr>
          <w:tab/>
        </w:r>
        <w:r w:rsidRPr="00924E02">
          <w:rPr>
            <w:rStyle w:val="Hyperlink"/>
            <w:noProof/>
            <w:lang w:val="en-US"/>
          </w:rPr>
          <w:t>Time series</w:t>
        </w:r>
        <w:r>
          <w:rPr>
            <w:noProof/>
            <w:webHidden/>
          </w:rPr>
          <w:tab/>
        </w:r>
        <w:r>
          <w:rPr>
            <w:noProof/>
            <w:webHidden/>
          </w:rPr>
          <w:fldChar w:fldCharType="begin"/>
        </w:r>
        <w:r>
          <w:rPr>
            <w:noProof/>
            <w:webHidden/>
          </w:rPr>
          <w:instrText xml:space="preserve"> PAGEREF _Toc431915755 \h </w:instrText>
        </w:r>
        <w:r>
          <w:rPr>
            <w:noProof/>
            <w:webHidden/>
          </w:rPr>
        </w:r>
        <w:r>
          <w:rPr>
            <w:noProof/>
            <w:webHidden/>
          </w:rPr>
          <w:fldChar w:fldCharType="separate"/>
        </w:r>
        <w:r>
          <w:rPr>
            <w:noProof/>
            <w:webHidden/>
          </w:rPr>
          <w:t>74</w:t>
        </w:r>
        <w:r>
          <w:rPr>
            <w:noProof/>
            <w:webHidden/>
          </w:rPr>
          <w:fldChar w:fldCharType="end"/>
        </w:r>
      </w:hyperlink>
    </w:p>
    <w:p w14:paraId="0E1907FD"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56" w:history="1">
        <w:r w:rsidRPr="00924E02">
          <w:rPr>
            <w:rStyle w:val="Hyperlink"/>
            <w:noProof/>
            <w:lang w:val="en-US"/>
          </w:rPr>
          <w:t>4.5.3</w:t>
        </w:r>
        <w:r>
          <w:rPr>
            <w:rFonts w:asciiTheme="minorHAnsi" w:eastAsiaTheme="minorEastAsia" w:hAnsiTheme="minorHAnsi" w:cstheme="minorBidi"/>
            <w:noProof/>
            <w:sz w:val="22"/>
            <w:szCs w:val="22"/>
            <w:lang w:eastAsia="zh-CN"/>
          </w:rPr>
          <w:tab/>
        </w:r>
        <w:r w:rsidRPr="00924E02">
          <w:rPr>
            <w:rStyle w:val="Hyperlink"/>
            <w:noProof/>
            <w:lang w:val="en-US"/>
          </w:rPr>
          <w:t>Special types of wave boundary conditions</w:t>
        </w:r>
        <w:r>
          <w:rPr>
            <w:noProof/>
            <w:webHidden/>
          </w:rPr>
          <w:tab/>
        </w:r>
        <w:r>
          <w:rPr>
            <w:noProof/>
            <w:webHidden/>
          </w:rPr>
          <w:fldChar w:fldCharType="begin"/>
        </w:r>
        <w:r>
          <w:rPr>
            <w:noProof/>
            <w:webHidden/>
          </w:rPr>
          <w:instrText xml:space="preserve"> PAGEREF _Toc431915756 \h </w:instrText>
        </w:r>
        <w:r>
          <w:rPr>
            <w:noProof/>
            <w:webHidden/>
          </w:rPr>
        </w:r>
        <w:r>
          <w:rPr>
            <w:noProof/>
            <w:webHidden/>
          </w:rPr>
          <w:fldChar w:fldCharType="separate"/>
        </w:r>
        <w:r>
          <w:rPr>
            <w:noProof/>
            <w:webHidden/>
          </w:rPr>
          <w:t>75</w:t>
        </w:r>
        <w:r>
          <w:rPr>
            <w:noProof/>
            <w:webHidden/>
          </w:rPr>
          <w:fldChar w:fldCharType="end"/>
        </w:r>
      </w:hyperlink>
    </w:p>
    <w:p w14:paraId="715434F9"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57" w:history="1">
        <w:r w:rsidRPr="00924E02">
          <w:rPr>
            <w:rStyle w:val="Hyperlink"/>
            <w:noProof/>
            <w:lang w:val="en-US"/>
          </w:rPr>
          <w:t>4.5.4</w:t>
        </w:r>
        <w:r>
          <w:rPr>
            <w:rFonts w:asciiTheme="minorHAnsi" w:eastAsiaTheme="minorEastAsia" w:hAnsiTheme="minorHAnsi" w:cstheme="minorBidi"/>
            <w:noProof/>
            <w:sz w:val="22"/>
            <w:szCs w:val="22"/>
            <w:lang w:eastAsia="zh-CN"/>
          </w:rPr>
          <w:tab/>
        </w:r>
        <w:r w:rsidRPr="00924E02">
          <w:rPr>
            <w:rStyle w:val="Hyperlink"/>
            <w:noProof/>
            <w:lang w:val="en-US"/>
          </w:rPr>
          <w:t>Temporally and/or spatially varying wave boundary conditions</w:t>
        </w:r>
        <w:r>
          <w:rPr>
            <w:noProof/>
            <w:webHidden/>
          </w:rPr>
          <w:tab/>
        </w:r>
        <w:r>
          <w:rPr>
            <w:noProof/>
            <w:webHidden/>
          </w:rPr>
          <w:fldChar w:fldCharType="begin"/>
        </w:r>
        <w:r>
          <w:rPr>
            <w:noProof/>
            <w:webHidden/>
          </w:rPr>
          <w:instrText xml:space="preserve"> PAGEREF _Toc431915757 \h </w:instrText>
        </w:r>
        <w:r>
          <w:rPr>
            <w:noProof/>
            <w:webHidden/>
          </w:rPr>
        </w:r>
        <w:r>
          <w:rPr>
            <w:noProof/>
            <w:webHidden/>
          </w:rPr>
          <w:fldChar w:fldCharType="separate"/>
        </w:r>
        <w:r>
          <w:rPr>
            <w:noProof/>
            <w:webHidden/>
          </w:rPr>
          <w:t>75</w:t>
        </w:r>
        <w:r>
          <w:rPr>
            <w:noProof/>
            <w:webHidden/>
          </w:rPr>
          <w:fldChar w:fldCharType="end"/>
        </w:r>
      </w:hyperlink>
    </w:p>
    <w:p w14:paraId="468119E9" w14:textId="77777777" w:rsidR="00E32CB9" w:rsidRDefault="00E32CB9">
      <w:pPr>
        <w:pStyle w:val="TOC2"/>
        <w:rPr>
          <w:rFonts w:asciiTheme="minorHAnsi" w:eastAsiaTheme="minorEastAsia" w:hAnsiTheme="minorHAnsi" w:cstheme="minorBidi"/>
          <w:noProof/>
          <w:sz w:val="22"/>
          <w:szCs w:val="22"/>
          <w:lang w:eastAsia="zh-CN"/>
        </w:rPr>
      </w:pPr>
      <w:hyperlink w:anchor="_Toc431915758" w:history="1">
        <w:r w:rsidRPr="00924E02">
          <w:rPr>
            <w:rStyle w:val="Hyperlink"/>
            <w:noProof/>
            <w:lang w:val="en-US"/>
          </w:rPr>
          <w:t>4.6</w:t>
        </w:r>
        <w:r>
          <w:rPr>
            <w:rFonts w:asciiTheme="minorHAnsi" w:eastAsiaTheme="minorEastAsia" w:hAnsiTheme="minorHAnsi" w:cstheme="minorBidi"/>
            <w:noProof/>
            <w:sz w:val="22"/>
            <w:szCs w:val="22"/>
            <w:lang w:eastAsia="zh-CN"/>
          </w:rPr>
          <w:tab/>
        </w:r>
        <w:r w:rsidRPr="00924E02">
          <w:rPr>
            <w:rStyle w:val="Hyperlink"/>
            <w:noProof/>
            <w:lang w:val="en-US"/>
          </w:rPr>
          <w:t>Flow, tide and surge input</w:t>
        </w:r>
        <w:r>
          <w:rPr>
            <w:noProof/>
            <w:webHidden/>
          </w:rPr>
          <w:tab/>
        </w:r>
        <w:r>
          <w:rPr>
            <w:noProof/>
            <w:webHidden/>
          </w:rPr>
          <w:fldChar w:fldCharType="begin"/>
        </w:r>
        <w:r>
          <w:rPr>
            <w:noProof/>
            <w:webHidden/>
          </w:rPr>
          <w:instrText xml:space="preserve"> PAGEREF _Toc431915758 \h </w:instrText>
        </w:r>
        <w:r>
          <w:rPr>
            <w:noProof/>
            <w:webHidden/>
          </w:rPr>
        </w:r>
        <w:r>
          <w:rPr>
            <w:noProof/>
            <w:webHidden/>
          </w:rPr>
          <w:fldChar w:fldCharType="separate"/>
        </w:r>
        <w:r>
          <w:rPr>
            <w:noProof/>
            <w:webHidden/>
          </w:rPr>
          <w:t>76</w:t>
        </w:r>
        <w:r>
          <w:rPr>
            <w:noProof/>
            <w:webHidden/>
          </w:rPr>
          <w:fldChar w:fldCharType="end"/>
        </w:r>
      </w:hyperlink>
    </w:p>
    <w:p w14:paraId="61CBD73C"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59" w:history="1">
        <w:r w:rsidRPr="00924E02">
          <w:rPr>
            <w:rStyle w:val="Hyperlink"/>
            <w:noProof/>
            <w:lang w:val="en-US"/>
          </w:rPr>
          <w:t>4.6.1</w:t>
        </w:r>
        <w:r>
          <w:rPr>
            <w:rFonts w:asciiTheme="minorHAnsi" w:eastAsiaTheme="minorEastAsia" w:hAnsiTheme="minorHAnsi" w:cstheme="minorBidi"/>
            <w:noProof/>
            <w:sz w:val="22"/>
            <w:szCs w:val="22"/>
            <w:lang w:eastAsia="zh-CN"/>
          </w:rPr>
          <w:tab/>
        </w:r>
        <w:r w:rsidRPr="00924E02">
          <w:rPr>
            <w:rStyle w:val="Hyperlink"/>
            <w:noProof/>
            <w:lang w:val="en-US"/>
          </w:rPr>
          <w:t>Flow boundary conditions</w:t>
        </w:r>
        <w:r>
          <w:rPr>
            <w:noProof/>
            <w:webHidden/>
          </w:rPr>
          <w:tab/>
        </w:r>
        <w:r>
          <w:rPr>
            <w:noProof/>
            <w:webHidden/>
          </w:rPr>
          <w:fldChar w:fldCharType="begin"/>
        </w:r>
        <w:r>
          <w:rPr>
            <w:noProof/>
            <w:webHidden/>
          </w:rPr>
          <w:instrText xml:space="preserve"> PAGEREF _Toc431915759 \h </w:instrText>
        </w:r>
        <w:r>
          <w:rPr>
            <w:noProof/>
            <w:webHidden/>
          </w:rPr>
        </w:r>
        <w:r>
          <w:rPr>
            <w:noProof/>
            <w:webHidden/>
          </w:rPr>
          <w:fldChar w:fldCharType="separate"/>
        </w:r>
        <w:r>
          <w:rPr>
            <w:noProof/>
            <w:webHidden/>
          </w:rPr>
          <w:t>76</w:t>
        </w:r>
        <w:r>
          <w:rPr>
            <w:noProof/>
            <w:webHidden/>
          </w:rPr>
          <w:fldChar w:fldCharType="end"/>
        </w:r>
      </w:hyperlink>
    </w:p>
    <w:p w14:paraId="640CFF99" w14:textId="77777777" w:rsidR="00E32CB9" w:rsidRDefault="00E32CB9">
      <w:pPr>
        <w:pStyle w:val="TOC3"/>
        <w:tabs>
          <w:tab w:val="left" w:pos="1276"/>
        </w:tabs>
        <w:rPr>
          <w:rFonts w:asciiTheme="minorHAnsi" w:eastAsiaTheme="minorEastAsia" w:hAnsiTheme="minorHAnsi" w:cstheme="minorBidi"/>
          <w:noProof/>
          <w:sz w:val="22"/>
          <w:szCs w:val="22"/>
          <w:lang w:eastAsia="zh-CN"/>
        </w:rPr>
      </w:pPr>
      <w:hyperlink w:anchor="_Toc431915760" w:history="1">
        <w:r w:rsidRPr="00924E02">
          <w:rPr>
            <w:rStyle w:val="Hyperlink"/>
            <w:noProof/>
            <w:lang w:val="en-US"/>
          </w:rPr>
          <w:t>4.6.2</w:t>
        </w:r>
        <w:r>
          <w:rPr>
            <w:rFonts w:asciiTheme="minorHAnsi" w:eastAsiaTheme="minorEastAsia" w:hAnsiTheme="minorHAnsi" w:cstheme="minorBidi"/>
            <w:noProof/>
            <w:sz w:val="22"/>
            <w:szCs w:val="22"/>
            <w:lang w:eastAsia="zh-CN"/>
          </w:rPr>
          <w:tab/>
        </w:r>
        <w:r w:rsidRPr="00924E02">
          <w:rPr>
            <w:rStyle w:val="Hyperlink"/>
            <w:noProof/>
            <w:lang w:val="en-US"/>
          </w:rPr>
          <w:t>Time-varying water level</w:t>
        </w:r>
        <w:r>
          <w:rPr>
            <w:noProof/>
            <w:webHidden/>
          </w:rPr>
          <w:tab/>
        </w:r>
        <w:r>
          <w:rPr>
            <w:noProof/>
            <w:webHidden/>
          </w:rPr>
          <w:fldChar w:fldCharType="begin"/>
        </w:r>
        <w:r>
          <w:rPr>
            <w:noProof/>
            <w:webHidden/>
          </w:rPr>
          <w:instrText xml:space="preserve"> PAGEREF _Toc431915760 \h </w:instrText>
        </w:r>
        <w:r>
          <w:rPr>
            <w:noProof/>
            <w:webHidden/>
          </w:rPr>
        </w:r>
        <w:r>
          <w:rPr>
            <w:noProof/>
            <w:webHidden/>
          </w:rPr>
          <w:fldChar w:fldCharType="separate"/>
        </w:r>
        <w:r>
          <w:rPr>
            <w:noProof/>
            <w:webHidden/>
          </w:rPr>
          <w:t>78</w:t>
        </w:r>
        <w:r>
          <w:rPr>
            <w:noProof/>
            <w:webHidden/>
          </w:rPr>
          <w:fldChar w:fldCharType="end"/>
        </w:r>
      </w:hyperlink>
    </w:p>
    <w:p w14:paraId="61B67283" w14:textId="77777777" w:rsidR="00E32CB9" w:rsidRDefault="00E32CB9">
      <w:pPr>
        <w:pStyle w:val="TOC2"/>
        <w:rPr>
          <w:rFonts w:asciiTheme="minorHAnsi" w:eastAsiaTheme="minorEastAsia" w:hAnsiTheme="minorHAnsi" w:cstheme="minorBidi"/>
          <w:noProof/>
          <w:sz w:val="22"/>
          <w:szCs w:val="22"/>
          <w:lang w:eastAsia="zh-CN"/>
        </w:rPr>
      </w:pPr>
      <w:hyperlink w:anchor="_Toc431915761" w:history="1">
        <w:r w:rsidRPr="00924E02">
          <w:rPr>
            <w:rStyle w:val="Hyperlink"/>
            <w:noProof/>
            <w:lang w:val="en-US"/>
          </w:rPr>
          <w:t>4.7</w:t>
        </w:r>
        <w:r>
          <w:rPr>
            <w:rFonts w:asciiTheme="minorHAnsi" w:eastAsiaTheme="minorEastAsia" w:hAnsiTheme="minorHAnsi" w:cstheme="minorBidi"/>
            <w:noProof/>
            <w:sz w:val="22"/>
            <w:szCs w:val="22"/>
            <w:lang w:eastAsia="zh-CN"/>
          </w:rPr>
          <w:tab/>
        </w:r>
        <w:r w:rsidRPr="00924E02">
          <w:rPr>
            <w:rStyle w:val="Hyperlink"/>
            <w:noProof/>
            <w:lang w:val="en-US"/>
          </w:rPr>
          <w:t>Water level (dam break)</w:t>
        </w:r>
        <w:r>
          <w:rPr>
            <w:noProof/>
            <w:webHidden/>
          </w:rPr>
          <w:tab/>
        </w:r>
        <w:r>
          <w:rPr>
            <w:noProof/>
            <w:webHidden/>
          </w:rPr>
          <w:fldChar w:fldCharType="begin"/>
        </w:r>
        <w:r>
          <w:rPr>
            <w:noProof/>
            <w:webHidden/>
          </w:rPr>
          <w:instrText xml:space="preserve"> PAGEREF _Toc431915761 \h </w:instrText>
        </w:r>
        <w:r>
          <w:rPr>
            <w:noProof/>
            <w:webHidden/>
          </w:rPr>
        </w:r>
        <w:r>
          <w:rPr>
            <w:noProof/>
            <w:webHidden/>
          </w:rPr>
          <w:fldChar w:fldCharType="separate"/>
        </w:r>
        <w:r>
          <w:rPr>
            <w:noProof/>
            <w:webHidden/>
          </w:rPr>
          <w:t>80</w:t>
        </w:r>
        <w:r>
          <w:rPr>
            <w:noProof/>
            <w:webHidden/>
          </w:rPr>
          <w:fldChar w:fldCharType="end"/>
        </w:r>
      </w:hyperlink>
    </w:p>
    <w:p w14:paraId="2F53F4F1" w14:textId="77777777" w:rsidR="00E32CB9" w:rsidRDefault="00E32CB9">
      <w:pPr>
        <w:pStyle w:val="TOC2"/>
        <w:rPr>
          <w:rFonts w:asciiTheme="minorHAnsi" w:eastAsiaTheme="minorEastAsia" w:hAnsiTheme="minorHAnsi" w:cstheme="minorBidi"/>
          <w:noProof/>
          <w:sz w:val="22"/>
          <w:szCs w:val="22"/>
          <w:lang w:eastAsia="zh-CN"/>
        </w:rPr>
      </w:pPr>
      <w:hyperlink w:anchor="_Toc431915762" w:history="1">
        <w:r w:rsidRPr="00924E02">
          <w:rPr>
            <w:rStyle w:val="Hyperlink"/>
            <w:noProof/>
            <w:lang w:val="en-US"/>
          </w:rPr>
          <w:t>4.8</w:t>
        </w:r>
        <w:r>
          <w:rPr>
            <w:rFonts w:asciiTheme="minorHAnsi" w:eastAsiaTheme="minorEastAsia" w:hAnsiTheme="minorHAnsi" w:cstheme="minorBidi"/>
            <w:noProof/>
            <w:sz w:val="22"/>
            <w:szCs w:val="22"/>
            <w:lang w:eastAsia="zh-CN"/>
          </w:rPr>
          <w:tab/>
        </w:r>
        <w:r w:rsidRPr="00924E02">
          <w:rPr>
            <w:rStyle w:val="Hyperlink"/>
            <w:noProof/>
            <w:lang w:val="en-US"/>
          </w:rPr>
          <w:t>Wave dissipation</w:t>
        </w:r>
        <w:r>
          <w:rPr>
            <w:noProof/>
            <w:webHidden/>
          </w:rPr>
          <w:tab/>
        </w:r>
        <w:r>
          <w:rPr>
            <w:noProof/>
            <w:webHidden/>
          </w:rPr>
          <w:fldChar w:fldCharType="begin"/>
        </w:r>
        <w:r>
          <w:rPr>
            <w:noProof/>
            <w:webHidden/>
          </w:rPr>
          <w:instrText xml:space="preserve"> PAGEREF _Toc431915762 \h </w:instrText>
        </w:r>
        <w:r>
          <w:rPr>
            <w:noProof/>
            <w:webHidden/>
          </w:rPr>
        </w:r>
        <w:r>
          <w:rPr>
            <w:noProof/>
            <w:webHidden/>
          </w:rPr>
          <w:fldChar w:fldCharType="separate"/>
        </w:r>
        <w:r>
          <w:rPr>
            <w:noProof/>
            <w:webHidden/>
          </w:rPr>
          <w:t>80</w:t>
        </w:r>
        <w:r>
          <w:rPr>
            <w:noProof/>
            <w:webHidden/>
          </w:rPr>
          <w:fldChar w:fldCharType="end"/>
        </w:r>
      </w:hyperlink>
    </w:p>
    <w:p w14:paraId="42E883DD" w14:textId="77777777" w:rsidR="00E32CB9" w:rsidRDefault="00E32CB9">
      <w:pPr>
        <w:pStyle w:val="TOC2"/>
        <w:rPr>
          <w:rFonts w:asciiTheme="minorHAnsi" w:eastAsiaTheme="minorEastAsia" w:hAnsiTheme="minorHAnsi" w:cstheme="minorBidi"/>
          <w:noProof/>
          <w:sz w:val="22"/>
          <w:szCs w:val="22"/>
          <w:lang w:eastAsia="zh-CN"/>
        </w:rPr>
      </w:pPr>
      <w:hyperlink w:anchor="_Toc431915763" w:history="1">
        <w:r w:rsidRPr="00924E02">
          <w:rPr>
            <w:rStyle w:val="Hyperlink"/>
            <w:noProof/>
            <w:lang w:val="en-US"/>
          </w:rPr>
          <w:t>4.9</w:t>
        </w:r>
        <w:r>
          <w:rPr>
            <w:rFonts w:asciiTheme="minorHAnsi" w:eastAsiaTheme="minorEastAsia" w:hAnsiTheme="minorHAnsi" w:cstheme="minorBidi"/>
            <w:noProof/>
            <w:sz w:val="22"/>
            <w:szCs w:val="22"/>
            <w:lang w:eastAsia="zh-CN"/>
          </w:rPr>
          <w:tab/>
        </w:r>
        <w:r w:rsidRPr="00924E02">
          <w:rPr>
            <w:rStyle w:val="Hyperlink"/>
            <w:noProof/>
            <w:lang w:val="en-US"/>
          </w:rPr>
          <w:t>Bed friction and viscosity</w:t>
        </w:r>
        <w:r>
          <w:rPr>
            <w:noProof/>
            <w:webHidden/>
          </w:rPr>
          <w:tab/>
        </w:r>
        <w:r>
          <w:rPr>
            <w:noProof/>
            <w:webHidden/>
          </w:rPr>
          <w:fldChar w:fldCharType="begin"/>
        </w:r>
        <w:r>
          <w:rPr>
            <w:noProof/>
            <w:webHidden/>
          </w:rPr>
          <w:instrText xml:space="preserve"> PAGEREF _Toc431915763 \h </w:instrText>
        </w:r>
        <w:r>
          <w:rPr>
            <w:noProof/>
            <w:webHidden/>
          </w:rPr>
        </w:r>
        <w:r>
          <w:rPr>
            <w:noProof/>
            <w:webHidden/>
          </w:rPr>
          <w:fldChar w:fldCharType="separate"/>
        </w:r>
        <w:r>
          <w:rPr>
            <w:noProof/>
            <w:webHidden/>
          </w:rPr>
          <w:t>81</w:t>
        </w:r>
        <w:r>
          <w:rPr>
            <w:noProof/>
            <w:webHidden/>
          </w:rPr>
          <w:fldChar w:fldCharType="end"/>
        </w:r>
      </w:hyperlink>
    </w:p>
    <w:p w14:paraId="6D17859B" w14:textId="77777777" w:rsidR="00E32CB9" w:rsidRDefault="00E32CB9">
      <w:pPr>
        <w:pStyle w:val="TOC2"/>
        <w:rPr>
          <w:rFonts w:asciiTheme="minorHAnsi" w:eastAsiaTheme="minorEastAsia" w:hAnsiTheme="minorHAnsi" w:cstheme="minorBidi"/>
          <w:noProof/>
          <w:sz w:val="22"/>
          <w:szCs w:val="22"/>
          <w:lang w:eastAsia="zh-CN"/>
        </w:rPr>
      </w:pPr>
      <w:hyperlink w:anchor="_Toc431915764" w:history="1">
        <w:r w:rsidRPr="00924E02">
          <w:rPr>
            <w:rStyle w:val="Hyperlink"/>
            <w:noProof/>
            <w:lang w:val="en-US"/>
          </w:rPr>
          <w:t>4.10</w:t>
        </w:r>
        <w:r>
          <w:rPr>
            <w:rFonts w:asciiTheme="minorHAnsi" w:eastAsiaTheme="minorEastAsia" w:hAnsiTheme="minorHAnsi" w:cstheme="minorBidi"/>
            <w:noProof/>
            <w:sz w:val="22"/>
            <w:szCs w:val="22"/>
            <w:lang w:eastAsia="zh-CN"/>
          </w:rPr>
          <w:tab/>
        </w:r>
        <w:r w:rsidRPr="00924E02">
          <w:rPr>
            <w:rStyle w:val="Hyperlink"/>
            <w:noProof/>
            <w:lang w:val="en-US"/>
          </w:rPr>
          <w:t>Wind input</w:t>
        </w:r>
        <w:r>
          <w:rPr>
            <w:noProof/>
            <w:webHidden/>
          </w:rPr>
          <w:tab/>
        </w:r>
        <w:r>
          <w:rPr>
            <w:noProof/>
            <w:webHidden/>
          </w:rPr>
          <w:fldChar w:fldCharType="begin"/>
        </w:r>
        <w:r>
          <w:rPr>
            <w:noProof/>
            <w:webHidden/>
          </w:rPr>
          <w:instrText xml:space="preserve"> PAGEREF _Toc431915764 \h </w:instrText>
        </w:r>
        <w:r>
          <w:rPr>
            <w:noProof/>
            <w:webHidden/>
          </w:rPr>
        </w:r>
        <w:r>
          <w:rPr>
            <w:noProof/>
            <w:webHidden/>
          </w:rPr>
          <w:fldChar w:fldCharType="separate"/>
        </w:r>
        <w:r>
          <w:rPr>
            <w:noProof/>
            <w:webHidden/>
          </w:rPr>
          <w:t>82</w:t>
        </w:r>
        <w:r>
          <w:rPr>
            <w:noProof/>
            <w:webHidden/>
          </w:rPr>
          <w:fldChar w:fldCharType="end"/>
        </w:r>
      </w:hyperlink>
    </w:p>
    <w:p w14:paraId="3A6D80B9" w14:textId="77777777" w:rsidR="00E32CB9" w:rsidRDefault="00E32CB9">
      <w:pPr>
        <w:pStyle w:val="TOC2"/>
        <w:rPr>
          <w:rFonts w:asciiTheme="minorHAnsi" w:eastAsiaTheme="minorEastAsia" w:hAnsiTheme="minorHAnsi" w:cstheme="minorBidi"/>
          <w:noProof/>
          <w:sz w:val="22"/>
          <w:szCs w:val="22"/>
          <w:lang w:eastAsia="zh-CN"/>
        </w:rPr>
      </w:pPr>
      <w:hyperlink w:anchor="_Toc431915765" w:history="1">
        <w:r w:rsidRPr="00924E02">
          <w:rPr>
            <w:rStyle w:val="Hyperlink"/>
            <w:noProof/>
            <w:lang w:val="en-US"/>
          </w:rPr>
          <w:t>4.11</w:t>
        </w:r>
        <w:r>
          <w:rPr>
            <w:rFonts w:asciiTheme="minorHAnsi" w:eastAsiaTheme="minorEastAsia" w:hAnsiTheme="minorHAnsi" w:cstheme="minorBidi"/>
            <w:noProof/>
            <w:sz w:val="22"/>
            <w:szCs w:val="22"/>
            <w:lang w:eastAsia="zh-CN"/>
          </w:rPr>
          <w:tab/>
        </w:r>
        <w:r w:rsidRPr="00924E02">
          <w:rPr>
            <w:rStyle w:val="Hyperlink"/>
            <w:noProof/>
            <w:lang w:val="en-US"/>
          </w:rPr>
          <w:t>Sediment input</w:t>
        </w:r>
        <w:r>
          <w:rPr>
            <w:noProof/>
            <w:webHidden/>
          </w:rPr>
          <w:tab/>
        </w:r>
        <w:r>
          <w:rPr>
            <w:noProof/>
            <w:webHidden/>
          </w:rPr>
          <w:fldChar w:fldCharType="begin"/>
        </w:r>
        <w:r>
          <w:rPr>
            <w:noProof/>
            <w:webHidden/>
          </w:rPr>
          <w:instrText xml:space="preserve"> PAGEREF _Toc431915765 \h </w:instrText>
        </w:r>
        <w:r>
          <w:rPr>
            <w:noProof/>
            <w:webHidden/>
          </w:rPr>
        </w:r>
        <w:r>
          <w:rPr>
            <w:noProof/>
            <w:webHidden/>
          </w:rPr>
          <w:fldChar w:fldCharType="separate"/>
        </w:r>
        <w:r>
          <w:rPr>
            <w:noProof/>
            <w:webHidden/>
          </w:rPr>
          <w:t>83</w:t>
        </w:r>
        <w:r>
          <w:rPr>
            <w:noProof/>
            <w:webHidden/>
          </w:rPr>
          <w:fldChar w:fldCharType="end"/>
        </w:r>
      </w:hyperlink>
    </w:p>
    <w:p w14:paraId="15F004F6" w14:textId="77777777" w:rsidR="00E32CB9" w:rsidRDefault="00E32CB9">
      <w:pPr>
        <w:pStyle w:val="TOC2"/>
        <w:rPr>
          <w:rFonts w:asciiTheme="minorHAnsi" w:eastAsiaTheme="minorEastAsia" w:hAnsiTheme="minorHAnsi" w:cstheme="minorBidi"/>
          <w:noProof/>
          <w:sz w:val="22"/>
          <w:szCs w:val="22"/>
          <w:lang w:eastAsia="zh-CN"/>
        </w:rPr>
      </w:pPr>
      <w:hyperlink w:anchor="_Toc431915766" w:history="1">
        <w:r w:rsidRPr="00924E02">
          <w:rPr>
            <w:rStyle w:val="Hyperlink"/>
            <w:noProof/>
            <w:lang w:val="en-US"/>
          </w:rPr>
          <w:t>4.12</w:t>
        </w:r>
        <w:r>
          <w:rPr>
            <w:rFonts w:asciiTheme="minorHAnsi" w:eastAsiaTheme="minorEastAsia" w:hAnsiTheme="minorHAnsi" w:cstheme="minorBidi"/>
            <w:noProof/>
            <w:sz w:val="22"/>
            <w:szCs w:val="22"/>
            <w:lang w:eastAsia="zh-CN"/>
          </w:rPr>
          <w:tab/>
        </w:r>
        <w:r w:rsidRPr="00924E02">
          <w:rPr>
            <w:rStyle w:val="Hyperlink"/>
            <w:noProof/>
            <w:lang w:val="en-US"/>
          </w:rPr>
          <w:t>Morphology</w:t>
        </w:r>
        <w:r>
          <w:rPr>
            <w:noProof/>
            <w:webHidden/>
          </w:rPr>
          <w:tab/>
        </w:r>
        <w:r>
          <w:rPr>
            <w:noProof/>
            <w:webHidden/>
          </w:rPr>
          <w:fldChar w:fldCharType="begin"/>
        </w:r>
        <w:r>
          <w:rPr>
            <w:noProof/>
            <w:webHidden/>
          </w:rPr>
          <w:instrText xml:space="preserve"> PAGEREF _Toc431915766 \h </w:instrText>
        </w:r>
        <w:r>
          <w:rPr>
            <w:noProof/>
            <w:webHidden/>
          </w:rPr>
        </w:r>
        <w:r>
          <w:rPr>
            <w:noProof/>
            <w:webHidden/>
          </w:rPr>
          <w:fldChar w:fldCharType="separate"/>
        </w:r>
        <w:r>
          <w:rPr>
            <w:noProof/>
            <w:webHidden/>
          </w:rPr>
          <w:t>85</w:t>
        </w:r>
        <w:r>
          <w:rPr>
            <w:noProof/>
            <w:webHidden/>
          </w:rPr>
          <w:fldChar w:fldCharType="end"/>
        </w:r>
      </w:hyperlink>
    </w:p>
    <w:p w14:paraId="33FB1D58" w14:textId="77777777" w:rsidR="00E32CB9" w:rsidRDefault="00E32CB9">
      <w:pPr>
        <w:pStyle w:val="TOC2"/>
        <w:rPr>
          <w:rFonts w:asciiTheme="minorHAnsi" w:eastAsiaTheme="minorEastAsia" w:hAnsiTheme="minorHAnsi" w:cstheme="minorBidi"/>
          <w:noProof/>
          <w:sz w:val="22"/>
          <w:szCs w:val="22"/>
          <w:lang w:eastAsia="zh-CN"/>
        </w:rPr>
      </w:pPr>
      <w:hyperlink w:anchor="_Toc431915767" w:history="1">
        <w:r w:rsidRPr="00924E02">
          <w:rPr>
            <w:rStyle w:val="Hyperlink"/>
            <w:noProof/>
            <w:lang w:val="en-US"/>
          </w:rPr>
          <w:t>4.13</w:t>
        </w:r>
        <w:r>
          <w:rPr>
            <w:rFonts w:asciiTheme="minorHAnsi" w:eastAsiaTheme="minorEastAsia" w:hAnsiTheme="minorHAnsi" w:cstheme="minorBidi"/>
            <w:noProof/>
            <w:sz w:val="22"/>
            <w:szCs w:val="22"/>
            <w:lang w:eastAsia="zh-CN"/>
          </w:rPr>
          <w:tab/>
        </w:r>
        <w:r w:rsidRPr="00924E02">
          <w:rPr>
            <w:rStyle w:val="Hyperlink"/>
            <w:noProof/>
            <w:lang w:val="en-US"/>
          </w:rPr>
          <w:t>Vegetation input</w:t>
        </w:r>
        <w:r>
          <w:rPr>
            <w:noProof/>
            <w:webHidden/>
          </w:rPr>
          <w:tab/>
        </w:r>
        <w:r>
          <w:rPr>
            <w:noProof/>
            <w:webHidden/>
          </w:rPr>
          <w:fldChar w:fldCharType="begin"/>
        </w:r>
        <w:r>
          <w:rPr>
            <w:noProof/>
            <w:webHidden/>
          </w:rPr>
          <w:instrText xml:space="preserve"> PAGEREF _Toc431915767 \h </w:instrText>
        </w:r>
        <w:r>
          <w:rPr>
            <w:noProof/>
            <w:webHidden/>
          </w:rPr>
        </w:r>
        <w:r>
          <w:rPr>
            <w:noProof/>
            <w:webHidden/>
          </w:rPr>
          <w:fldChar w:fldCharType="separate"/>
        </w:r>
        <w:r>
          <w:rPr>
            <w:noProof/>
            <w:webHidden/>
          </w:rPr>
          <w:t>87</w:t>
        </w:r>
        <w:r>
          <w:rPr>
            <w:noProof/>
            <w:webHidden/>
          </w:rPr>
          <w:fldChar w:fldCharType="end"/>
        </w:r>
      </w:hyperlink>
    </w:p>
    <w:p w14:paraId="43A199DA" w14:textId="77777777" w:rsidR="00E32CB9" w:rsidRDefault="00E32CB9">
      <w:pPr>
        <w:pStyle w:val="TOC2"/>
        <w:rPr>
          <w:rFonts w:asciiTheme="minorHAnsi" w:eastAsiaTheme="minorEastAsia" w:hAnsiTheme="minorHAnsi" w:cstheme="minorBidi"/>
          <w:noProof/>
          <w:sz w:val="22"/>
          <w:szCs w:val="22"/>
          <w:lang w:eastAsia="zh-CN"/>
        </w:rPr>
      </w:pPr>
      <w:hyperlink w:anchor="_Toc431915768" w:history="1">
        <w:r w:rsidRPr="00924E02">
          <w:rPr>
            <w:rStyle w:val="Hyperlink"/>
            <w:noProof/>
            <w:lang w:val="en-US"/>
          </w:rPr>
          <w:t>4.14</w:t>
        </w:r>
        <w:r>
          <w:rPr>
            <w:rFonts w:asciiTheme="minorHAnsi" w:eastAsiaTheme="minorEastAsia" w:hAnsiTheme="minorHAnsi" w:cstheme="minorBidi"/>
            <w:noProof/>
            <w:sz w:val="22"/>
            <w:szCs w:val="22"/>
            <w:lang w:eastAsia="zh-CN"/>
          </w:rPr>
          <w:tab/>
        </w:r>
        <w:r w:rsidRPr="00924E02">
          <w:rPr>
            <w:rStyle w:val="Hyperlink"/>
            <w:noProof/>
            <w:lang w:val="en-US"/>
          </w:rPr>
          <w:t>Discharge input</w:t>
        </w:r>
        <w:r>
          <w:rPr>
            <w:noProof/>
            <w:webHidden/>
          </w:rPr>
          <w:tab/>
        </w:r>
        <w:r>
          <w:rPr>
            <w:noProof/>
            <w:webHidden/>
          </w:rPr>
          <w:fldChar w:fldCharType="begin"/>
        </w:r>
        <w:r>
          <w:rPr>
            <w:noProof/>
            <w:webHidden/>
          </w:rPr>
          <w:instrText xml:space="preserve"> PAGEREF _Toc431915768 \h </w:instrText>
        </w:r>
        <w:r>
          <w:rPr>
            <w:noProof/>
            <w:webHidden/>
          </w:rPr>
        </w:r>
        <w:r>
          <w:rPr>
            <w:noProof/>
            <w:webHidden/>
          </w:rPr>
          <w:fldChar w:fldCharType="separate"/>
        </w:r>
        <w:r>
          <w:rPr>
            <w:noProof/>
            <w:webHidden/>
          </w:rPr>
          <w:t>88</w:t>
        </w:r>
        <w:r>
          <w:rPr>
            <w:noProof/>
            <w:webHidden/>
          </w:rPr>
          <w:fldChar w:fldCharType="end"/>
        </w:r>
      </w:hyperlink>
    </w:p>
    <w:p w14:paraId="299814B7" w14:textId="77777777" w:rsidR="00E32CB9" w:rsidRDefault="00E32CB9">
      <w:pPr>
        <w:pStyle w:val="TOC2"/>
        <w:rPr>
          <w:rFonts w:asciiTheme="minorHAnsi" w:eastAsiaTheme="minorEastAsia" w:hAnsiTheme="minorHAnsi" w:cstheme="minorBidi"/>
          <w:noProof/>
          <w:sz w:val="22"/>
          <w:szCs w:val="22"/>
          <w:lang w:eastAsia="zh-CN"/>
        </w:rPr>
      </w:pPr>
      <w:hyperlink w:anchor="_Toc431915769" w:history="1">
        <w:r w:rsidRPr="00924E02">
          <w:rPr>
            <w:rStyle w:val="Hyperlink"/>
            <w:noProof/>
            <w:lang w:val="en-US"/>
          </w:rPr>
          <w:t>4.15</w:t>
        </w:r>
        <w:r>
          <w:rPr>
            <w:rFonts w:asciiTheme="minorHAnsi" w:eastAsiaTheme="minorEastAsia" w:hAnsiTheme="minorHAnsi" w:cstheme="minorBidi"/>
            <w:noProof/>
            <w:sz w:val="22"/>
            <w:szCs w:val="22"/>
            <w:lang w:eastAsia="zh-CN"/>
          </w:rPr>
          <w:tab/>
        </w:r>
        <w:r w:rsidRPr="00924E02">
          <w:rPr>
            <w:rStyle w:val="Hyperlink"/>
            <w:noProof/>
            <w:lang w:val="en-US"/>
          </w:rPr>
          <w:t>Drifters input</w:t>
        </w:r>
        <w:r>
          <w:rPr>
            <w:noProof/>
            <w:webHidden/>
          </w:rPr>
          <w:tab/>
        </w:r>
        <w:r>
          <w:rPr>
            <w:noProof/>
            <w:webHidden/>
          </w:rPr>
          <w:fldChar w:fldCharType="begin"/>
        </w:r>
        <w:r>
          <w:rPr>
            <w:noProof/>
            <w:webHidden/>
          </w:rPr>
          <w:instrText xml:space="preserve"> PAGEREF _Toc431915769 \h </w:instrText>
        </w:r>
        <w:r>
          <w:rPr>
            <w:noProof/>
            <w:webHidden/>
          </w:rPr>
        </w:r>
        <w:r>
          <w:rPr>
            <w:noProof/>
            <w:webHidden/>
          </w:rPr>
          <w:fldChar w:fldCharType="separate"/>
        </w:r>
        <w:r>
          <w:rPr>
            <w:noProof/>
            <w:webHidden/>
          </w:rPr>
          <w:t>90</w:t>
        </w:r>
        <w:r>
          <w:rPr>
            <w:noProof/>
            <w:webHidden/>
          </w:rPr>
          <w:fldChar w:fldCharType="end"/>
        </w:r>
      </w:hyperlink>
    </w:p>
    <w:p w14:paraId="4A5F8620" w14:textId="77777777" w:rsidR="00E32CB9" w:rsidRDefault="00E32CB9">
      <w:pPr>
        <w:pStyle w:val="TOC2"/>
        <w:rPr>
          <w:rFonts w:asciiTheme="minorHAnsi" w:eastAsiaTheme="minorEastAsia" w:hAnsiTheme="minorHAnsi" w:cstheme="minorBidi"/>
          <w:noProof/>
          <w:sz w:val="22"/>
          <w:szCs w:val="22"/>
          <w:lang w:eastAsia="zh-CN"/>
        </w:rPr>
      </w:pPr>
      <w:hyperlink w:anchor="_Toc431915770" w:history="1">
        <w:r w:rsidRPr="00924E02">
          <w:rPr>
            <w:rStyle w:val="Hyperlink"/>
            <w:noProof/>
            <w:lang w:val="en-US"/>
          </w:rPr>
          <w:t>4.16</w:t>
        </w:r>
        <w:r>
          <w:rPr>
            <w:rFonts w:asciiTheme="minorHAnsi" w:eastAsiaTheme="minorEastAsia" w:hAnsiTheme="minorHAnsi" w:cstheme="minorBidi"/>
            <w:noProof/>
            <w:sz w:val="22"/>
            <w:szCs w:val="22"/>
            <w:lang w:eastAsia="zh-CN"/>
          </w:rPr>
          <w:tab/>
        </w:r>
        <w:r w:rsidRPr="00924E02">
          <w:rPr>
            <w:rStyle w:val="Hyperlink"/>
            <w:noProof/>
            <w:lang w:val="en-US"/>
          </w:rPr>
          <w:t>Ship-induced wave motions</w:t>
        </w:r>
        <w:r>
          <w:rPr>
            <w:noProof/>
            <w:webHidden/>
          </w:rPr>
          <w:tab/>
        </w:r>
        <w:r>
          <w:rPr>
            <w:noProof/>
            <w:webHidden/>
          </w:rPr>
          <w:fldChar w:fldCharType="begin"/>
        </w:r>
        <w:r>
          <w:rPr>
            <w:noProof/>
            <w:webHidden/>
          </w:rPr>
          <w:instrText xml:space="preserve"> PAGEREF _Toc431915770 \h </w:instrText>
        </w:r>
        <w:r>
          <w:rPr>
            <w:noProof/>
            <w:webHidden/>
          </w:rPr>
        </w:r>
        <w:r>
          <w:rPr>
            <w:noProof/>
            <w:webHidden/>
          </w:rPr>
          <w:fldChar w:fldCharType="separate"/>
        </w:r>
        <w:r>
          <w:rPr>
            <w:noProof/>
            <w:webHidden/>
          </w:rPr>
          <w:t>90</w:t>
        </w:r>
        <w:r>
          <w:rPr>
            <w:noProof/>
            <w:webHidden/>
          </w:rPr>
          <w:fldChar w:fldCharType="end"/>
        </w:r>
      </w:hyperlink>
    </w:p>
    <w:p w14:paraId="4DA944B4" w14:textId="77777777" w:rsidR="00E32CB9" w:rsidRDefault="00E32CB9">
      <w:pPr>
        <w:pStyle w:val="TOC2"/>
        <w:rPr>
          <w:rFonts w:asciiTheme="minorHAnsi" w:eastAsiaTheme="minorEastAsia" w:hAnsiTheme="minorHAnsi" w:cstheme="minorBidi"/>
          <w:noProof/>
          <w:sz w:val="22"/>
          <w:szCs w:val="22"/>
          <w:lang w:eastAsia="zh-CN"/>
        </w:rPr>
      </w:pPr>
      <w:hyperlink w:anchor="_Toc431915771" w:history="1">
        <w:r w:rsidRPr="00924E02">
          <w:rPr>
            <w:rStyle w:val="Hyperlink"/>
            <w:noProof/>
            <w:lang w:val="en-US"/>
          </w:rPr>
          <w:t>4.17</w:t>
        </w:r>
        <w:r>
          <w:rPr>
            <w:rFonts w:asciiTheme="minorHAnsi" w:eastAsiaTheme="minorEastAsia" w:hAnsiTheme="minorHAnsi" w:cstheme="minorBidi"/>
            <w:noProof/>
            <w:sz w:val="22"/>
            <w:szCs w:val="22"/>
            <w:lang w:eastAsia="zh-CN"/>
          </w:rPr>
          <w:tab/>
        </w:r>
        <w:r w:rsidRPr="00924E02">
          <w:rPr>
            <w:rStyle w:val="Hyperlink"/>
            <w:noProof/>
            <w:lang w:val="en-US"/>
          </w:rPr>
          <w:t>Output selection</w:t>
        </w:r>
        <w:r>
          <w:rPr>
            <w:noProof/>
            <w:webHidden/>
          </w:rPr>
          <w:tab/>
        </w:r>
        <w:r>
          <w:rPr>
            <w:noProof/>
            <w:webHidden/>
          </w:rPr>
          <w:fldChar w:fldCharType="begin"/>
        </w:r>
        <w:r>
          <w:rPr>
            <w:noProof/>
            <w:webHidden/>
          </w:rPr>
          <w:instrText xml:space="preserve"> PAGEREF _Toc431915771 \h </w:instrText>
        </w:r>
        <w:r>
          <w:rPr>
            <w:noProof/>
            <w:webHidden/>
          </w:rPr>
        </w:r>
        <w:r>
          <w:rPr>
            <w:noProof/>
            <w:webHidden/>
          </w:rPr>
          <w:fldChar w:fldCharType="separate"/>
        </w:r>
        <w:r>
          <w:rPr>
            <w:noProof/>
            <w:webHidden/>
          </w:rPr>
          <w:t>92</w:t>
        </w:r>
        <w:r>
          <w:rPr>
            <w:noProof/>
            <w:webHidden/>
          </w:rPr>
          <w:fldChar w:fldCharType="end"/>
        </w:r>
      </w:hyperlink>
    </w:p>
    <w:p w14:paraId="71BD8760" w14:textId="77777777" w:rsidR="00E32CB9" w:rsidRDefault="00E32CB9">
      <w:pPr>
        <w:pStyle w:val="TOC3"/>
        <w:tabs>
          <w:tab w:val="left" w:pos="1760"/>
        </w:tabs>
        <w:rPr>
          <w:rFonts w:asciiTheme="minorHAnsi" w:eastAsiaTheme="minorEastAsia" w:hAnsiTheme="minorHAnsi" w:cstheme="minorBidi"/>
          <w:noProof/>
          <w:sz w:val="22"/>
          <w:szCs w:val="22"/>
          <w:lang w:eastAsia="zh-CN"/>
        </w:rPr>
      </w:pPr>
      <w:hyperlink w:anchor="_Toc431915772" w:history="1">
        <w:r w:rsidRPr="00924E02">
          <w:rPr>
            <w:rStyle w:val="Hyperlink"/>
            <w:noProof/>
            <w:lang w:val="en-US"/>
          </w:rPr>
          <w:t>4.17.1</w:t>
        </w:r>
        <w:r>
          <w:rPr>
            <w:rFonts w:asciiTheme="minorHAnsi" w:eastAsiaTheme="minorEastAsia" w:hAnsiTheme="minorHAnsi" w:cstheme="minorBidi"/>
            <w:noProof/>
            <w:sz w:val="22"/>
            <w:szCs w:val="22"/>
            <w:lang w:eastAsia="zh-CN"/>
          </w:rPr>
          <w:tab/>
        </w:r>
        <w:r w:rsidRPr="00924E02">
          <w:rPr>
            <w:rStyle w:val="Hyperlink"/>
            <w:noProof/>
            <w:lang w:val="en-US"/>
          </w:rPr>
          <w:t>Output types</w:t>
        </w:r>
        <w:r>
          <w:rPr>
            <w:noProof/>
            <w:webHidden/>
          </w:rPr>
          <w:tab/>
        </w:r>
        <w:r>
          <w:rPr>
            <w:noProof/>
            <w:webHidden/>
          </w:rPr>
          <w:fldChar w:fldCharType="begin"/>
        </w:r>
        <w:r>
          <w:rPr>
            <w:noProof/>
            <w:webHidden/>
          </w:rPr>
          <w:instrText xml:space="preserve"> PAGEREF _Toc431915772 \h </w:instrText>
        </w:r>
        <w:r>
          <w:rPr>
            <w:noProof/>
            <w:webHidden/>
          </w:rPr>
        </w:r>
        <w:r>
          <w:rPr>
            <w:noProof/>
            <w:webHidden/>
          </w:rPr>
          <w:fldChar w:fldCharType="separate"/>
        </w:r>
        <w:r>
          <w:rPr>
            <w:noProof/>
            <w:webHidden/>
          </w:rPr>
          <w:t>94</w:t>
        </w:r>
        <w:r>
          <w:rPr>
            <w:noProof/>
            <w:webHidden/>
          </w:rPr>
          <w:fldChar w:fldCharType="end"/>
        </w:r>
      </w:hyperlink>
    </w:p>
    <w:p w14:paraId="0EFF73DA"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73" w:history="1">
        <w:r w:rsidRPr="00924E02">
          <w:rPr>
            <w:rStyle w:val="Hyperlink"/>
            <w:noProof/>
            <w:lang w:val="en-US"/>
          </w:rPr>
          <w:t>4.17.1.1</w:t>
        </w:r>
        <w:r>
          <w:rPr>
            <w:rFonts w:asciiTheme="minorHAnsi" w:eastAsiaTheme="minorEastAsia" w:hAnsiTheme="minorHAnsi" w:cstheme="minorBidi"/>
            <w:noProof/>
            <w:sz w:val="22"/>
            <w:szCs w:val="22"/>
            <w:lang w:eastAsia="zh-CN"/>
          </w:rPr>
          <w:tab/>
        </w:r>
        <w:r w:rsidRPr="00924E02">
          <w:rPr>
            <w:rStyle w:val="Hyperlink"/>
            <w:noProof/>
            <w:lang w:val="en-US"/>
          </w:rPr>
          <w:t>Instantaneous spatial output</w:t>
        </w:r>
        <w:r>
          <w:rPr>
            <w:noProof/>
            <w:webHidden/>
          </w:rPr>
          <w:tab/>
        </w:r>
        <w:r>
          <w:rPr>
            <w:noProof/>
            <w:webHidden/>
          </w:rPr>
          <w:fldChar w:fldCharType="begin"/>
        </w:r>
        <w:r>
          <w:rPr>
            <w:noProof/>
            <w:webHidden/>
          </w:rPr>
          <w:instrText xml:space="preserve"> PAGEREF _Toc431915773 \h </w:instrText>
        </w:r>
        <w:r>
          <w:rPr>
            <w:noProof/>
            <w:webHidden/>
          </w:rPr>
        </w:r>
        <w:r>
          <w:rPr>
            <w:noProof/>
            <w:webHidden/>
          </w:rPr>
          <w:fldChar w:fldCharType="separate"/>
        </w:r>
        <w:r>
          <w:rPr>
            <w:noProof/>
            <w:webHidden/>
          </w:rPr>
          <w:t>100</w:t>
        </w:r>
        <w:r>
          <w:rPr>
            <w:noProof/>
            <w:webHidden/>
          </w:rPr>
          <w:fldChar w:fldCharType="end"/>
        </w:r>
      </w:hyperlink>
    </w:p>
    <w:p w14:paraId="790C1CFA"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74" w:history="1">
        <w:r w:rsidRPr="00924E02">
          <w:rPr>
            <w:rStyle w:val="Hyperlink"/>
            <w:noProof/>
            <w:lang w:val="en-US"/>
          </w:rPr>
          <w:t>4.17.1.2</w:t>
        </w:r>
        <w:r>
          <w:rPr>
            <w:rFonts w:asciiTheme="minorHAnsi" w:eastAsiaTheme="minorEastAsia" w:hAnsiTheme="minorHAnsi" w:cstheme="minorBidi"/>
            <w:noProof/>
            <w:sz w:val="22"/>
            <w:szCs w:val="22"/>
            <w:lang w:eastAsia="zh-CN"/>
          </w:rPr>
          <w:tab/>
        </w:r>
        <w:r w:rsidRPr="00924E02">
          <w:rPr>
            <w:rStyle w:val="Hyperlink"/>
            <w:noProof/>
            <w:lang w:val="en-US"/>
          </w:rPr>
          <w:t>Time-averaged spatial output</w:t>
        </w:r>
        <w:r>
          <w:rPr>
            <w:noProof/>
            <w:webHidden/>
          </w:rPr>
          <w:tab/>
        </w:r>
        <w:r>
          <w:rPr>
            <w:noProof/>
            <w:webHidden/>
          </w:rPr>
          <w:fldChar w:fldCharType="begin"/>
        </w:r>
        <w:r>
          <w:rPr>
            <w:noProof/>
            <w:webHidden/>
          </w:rPr>
          <w:instrText xml:space="preserve"> PAGEREF _Toc431915774 \h </w:instrText>
        </w:r>
        <w:r>
          <w:rPr>
            <w:noProof/>
            <w:webHidden/>
          </w:rPr>
        </w:r>
        <w:r>
          <w:rPr>
            <w:noProof/>
            <w:webHidden/>
          </w:rPr>
          <w:fldChar w:fldCharType="separate"/>
        </w:r>
        <w:r>
          <w:rPr>
            <w:noProof/>
            <w:webHidden/>
          </w:rPr>
          <w:t>100</w:t>
        </w:r>
        <w:r>
          <w:rPr>
            <w:noProof/>
            <w:webHidden/>
          </w:rPr>
          <w:fldChar w:fldCharType="end"/>
        </w:r>
      </w:hyperlink>
    </w:p>
    <w:p w14:paraId="60C09828"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75" w:history="1">
        <w:r w:rsidRPr="00924E02">
          <w:rPr>
            <w:rStyle w:val="Hyperlink"/>
            <w:noProof/>
            <w:lang w:val="en-US"/>
          </w:rPr>
          <w:t>4.17.1.3</w:t>
        </w:r>
        <w:r>
          <w:rPr>
            <w:rFonts w:asciiTheme="minorHAnsi" w:eastAsiaTheme="minorEastAsia" w:hAnsiTheme="minorHAnsi" w:cstheme="minorBidi"/>
            <w:noProof/>
            <w:sz w:val="22"/>
            <w:szCs w:val="22"/>
            <w:lang w:eastAsia="zh-CN"/>
          </w:rPr>
          <w:tab/>
        </w:r>
        <w:r w:rsidRPr="00924E02">
          <w:rPr>
            <w:rStyle w:val="Hyperlink"/>
            <w:noProof/>
            <w:lang w:val="en-US"/>
          </w:rPr>
          <w:t>Fixed point output</w:t>
        </w:r>
        <w:r>
          <w:rPr>
            <w:noProof/>
            <w:webHidden/>
          </w:rPr>
          <w:tab/>
        </w:r>
        <w:r>
          <w:rPr>
            <w:noProof/>
            <w:webHidden/>
          </w:rPr>
          <w:fldChar w:fldCharType="begin"/>
        </w:r>
        <w:r>
          <w:rPr>
            <w:noProof/>
            <w:webHidden/>
          </w:rPr>
          <w:instrText xml:space="preserve"> PAGEREF _Toc431915775 \h </w:instrText>
        </w:r>
        <w:r>
          <w:rPr>
            <w:noProof/>
            <w:webHidden/>
          </w:rPr>
        </w:r>
        <w:r>
          <w:rPr>
            <w:noProof/>
            <w:webHidden/>
          </w:rPr>
          <w:fldChar w:fldCharType="separate"/>
        </w:r>
        <w:r>
          <w:rPr>
            <w:noProof/>
            <w:webHidden/>
          </w:rPr>
          <w:t>101</w:t>
        </w:r>
        <w:r>
          <w:rPr>
            <w:noProof/>
            <w:webHidden/>
          </w:rPr>
          <w:fldChar w:fldCharType="end"/>
        </w:r>
      </w:hyperlink>
    </w:p>
    <w:p w14:paraId="579A219A"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76" w:history="1">
        <w:r w:rsidRPr="00924E02">
          <w:rPr>
            <w:rStyle w:val="Hyperlink"/>
            <w:noProof/>
            <w:lang w:val="en-US"/>
          </w:rPr>
          <w:t>4.17.1.4</w:t>
        </w:r>
        <w:r>
          <w:rPr>
            <w:rFonts w:asciiTheme="minorHAnsi" w:eastAsiaTheme="minorEastAsia" w:hAnsiTheme="minorHAnsi" w:cstheme="minorBidi"/>
            <w:noProof/>
            <w:sz w:val="22"/>
            <w:szCs w:val="22"/>
            <w:lang w:eastAsia="zh-CN"/>
          </w:rPr>
          <w:tab/>
        </w:r>
        <w:r w:rsidRPr="00924E02">
          <w:rPr>
            <w:rStyle w:val="Hyperlink"/>
            <w:noProof/>
            <w:lang w:val="en-US"/>
          </w:rPr>
          <w:t>Runup gauge output</w:t>
        </w:r>
        <w:r>
          <w:rPr>
            <w:noProof/>
            <w:webHidden/>
          </w:rPr>
          <w:tab/>
        </w:r>
        <w:r>
          <w:rPr>
            <w:noProof/>
            <w:webHidden/>
          </w:rPr>
          <w:fldChar w:fldCharType="begin"/>
        </w:r>
        <w:r>
          <w:rPr>
            <w:noProof/>
            <w:webHidden/>
          </w:rPr>
          <w:instrText xml:space="preserve"> PAGEREF _Toc431915776 \h </w:instrText>
        </w:r>
        <w:r>
          <w:rPr>
            <w:noProof/>
            <w:webHidden/>
          </w:rPr>
        </w:r>
        <w:r>
          <w:rPr>
            <w:noProof/>
            <w:webHidden/>
          </w:rPr>
          <w:fldChar w:fldCharType="separate"/>
        </w:r>
        <w:r>
          <w:rPr>
            <w:noProof/>
            <w:webHidden/>
          </w:rPr>
          <w:t>101</w:t>
        </w:r>
        <w:r>
          <w:rPr>
            <w:noProof/>
            <w:webHidden/>
          </w:rPr>
          <w:fldChar w:fldCharType="end"/>
        </w:r>
      </w:hyperlink>
    </w:p>
    <w:p w14:paraId="4F080070" w14:textId="77777777" w:rsidR="00E32CB9" w:rsidRDefault="00E32CB9">
      <w:pPr>
        <w:pStyle w:val="TOC3"/>
        <w:tabs>
          <w:tab w:val="left" w:pos="1760"/>
        </w:tabs>
        <w:rPr>
          <w:rFonts w:asciiTheme="minorHAnsi" w:eastAsiaTheme="minorEastAsia" w:hAnsiTheme="minorHAnsi" w:cstheme="minorBidi"/>
          <w:noProof/>
          <w:sz w:val="22"/>
          <w:szCs w:val="22"/>
          <w:lang w:eastAsia="zh-CN"/>
        </w:rPr>
      </w:pPr>
      <w:hyperlink w:anchor="_Toc431915777" w:history="1">
        <w:r w:rsidRPr="00924E02">
          <w:rPr>
            <w:rStyle w:val="Hyperlink"/>
            <w:noProof/>
            <w:lang w:val="en-US"/>
          </w:rPr>
          <w:t>4.17.2</w:t>
        </w:r>
        <w:r>
          <w:rPr>
            <w:rFonts w:asciiTheme="minorHAnsi" w:eastAsiaTheme="minorEastAsia" w:hAnsiTheme="minorHAnsi" w:cstheme="minorBidi"/>
            <w:noProof/>
            <w:sz w:val="22"/>
            <w:szCs w:val="22"/>
            <w:lang w:eastAsia="zh-CN"/>
          </w:rPr>
          <w:tab/>
        </w:r>
        <w:r w:rsidRPr="00924E02">
          <w:rPr>
            <w:rStyle w:val="Hyperlink"/>
            <w:noProof/>
            <w:lang w:val="en-US"/>
          </w:rPr>
          <w:t>Output times</w:t>
        </w:r>
        <w:r>
          <w:rPr>
            <w:noProof/>
            <w:webHidden/>
          </w:rPr>
          <w:tab/>
        </w:r>
        <w:r>
          <w:rPr>
            <w:noProof/>
            <w:webHidden/>
          </w:rPr>
          <w:fldChar w:fldCharType="begin"/>
        </w:r>
        <w:r>
          <w:rPr>
            <w:noProof/>
            <w:webHidden/>
          </w:rPr>
          <w:instrText xml:space="preserve"> PAGEREF _Toc431915777 \h </w:instrText>
        </w:r>
        <w:r>
          <w:rPr>
            <w:noProof/>
            <w:webHidden/>
          </w:rPr>
        </w:r>
        <w:r>
          <w:rPr>
            <w:noProof/>
            <w:webHidden/>
          </w:rPr>
          <w:fldChar w:fldCharType="separate"/>
        </w:r>
        <w:r>
          <w:rPr>
            <w:noProof/>
            <w:webHidden/>
          </w:rPr>
          <w:t>102</w:t>
        </w:r>
        <w:r>
          <w:rPr>
            <w:noProof/>
            <w:webHidden/>
          </w:rPr>
          <w:fldChar w:fldCharType="end"/>
        </w:r>
      </w:hyperlink>
    </w:p>
    <w:p w14:paraId="0105AD52"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78" w:history="1">
        <w:r w:rsidRPr="00924E02">
          <w:rPr>
            <w:rStyle w:val="Hyperlink"/>
            <w:noProof/>
            <w:lang w:val="en-US"/>
          </w:rPr>
          <w:t>4.17.2.1</w:t>
        </w:r>
        <w:r>
          <w:rPr>
            <w:rFonts w:asciiTheme="minorHAnsi" w:eastAsiaTheme="minorEastAsia" w:hAnsiTheme="minorHAnsi" w:cstheme="minorBidi"/>
            <w:noProof/>
            <w:sz w:val="22"/>
            <w:szCs w:val="22"/>
            <w:lang w:eastAsia="zh-CN"/>
          </w:rPr>
          <w:tab/>
        </w:r>
        <w:r w:rsidRPr="00924E02">
          <w:rPr>
            <w:rStyle w:val="Hyperlink"/>
            <w:noProof/>
            <w:lang w:val="en-US"/>
          </w:rPr>
          <w:t>Output at fixed intervals</w:t>
        </w:r>
        <w:r>
          <w:rPr>
            <w:noProof/>
            <w:webHidden/>
          </w:rPr>
          <w:tab/>
        </w:r>
        <w:r>
          <w:rPr>
            <w:noProof/>
            <w:webHidden/>
          </w:rPr>
          <w:fldChar w:fldCharType="begin"/>
        </w:r>
        <w:r>
          <w:rPr>
            <w:noProof/>
            <w:webHidden/>
          </w:rPr>
          <w:instrText xml:space="preserve"> PAGEREF _Toc431915778 \h </w:instrText>
        </w:r>
        <w:r>
          <w:rPr>
            <w:noProof/>
            <w:webHidden/>
          </w:rPr>
        </w:r>
        <w:r>
          <w:rPr>
            <w:noProof/>
            <w:webHidden/>
          </w:rPr>
          <w:fldChar w:fldCharType="separate"/>
        </w:r>
        <w:r>
          <w:rPr>
            <w:noProof/>
            <w:webHidden/>
          </w:rPr>
          <w:t>102</w:t>
        </w:r>
        <w:r>
          <w:rPr>
            <w:noProof/>
            <w:webHidden/>
          </w:rPr>
          <w:fldChar w:fldCharType="end"/>
        </w:r>
      </w:hyperlink>
    </w:p>
    <w:p w14:paraId="51D6D417"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79" w:history="1">
        <w:r w:rsidRPr="00924E02">
          <w:rPr>
            <w:rStyle w:val="Hyperlink"/>
            <w:noProof/>
            <w:lang w:val="en-US"/>
          </w:rPr>
          <w:t>4.17.2.2</w:t>
        </w:r>
        <w:r>
          <w:rPr>
            <w:rFonts w:asciiTheme="minorHAnsi" w:eastAsiaTheme="minorEastAsia" w:hAnsiTheme="minorHAnsi" w:cstheme="minorBidi"/>
            <w:noProof/>
            <w:sz w:val="22"/>
            <w:szCs w:val="22"/>
            <w:lang w:eastAsia="zh-CN"/>
          </w:rPr>
          <w:tab/>
        </w:r>
        <w:r w:rsidRPr="00924E02">
          <w:rPr>
            <w:rStyle w:val="Hyperlink"/>
            <w:noProof/>
            <w:lang w:val="en-US"/>
          </w:rPr>
          <w:t>Output times defined by external file</w:t>
        </w:r>
        <w:r>
          <w:rPr>
            <w:noProof/>
            <w:webHidden/>
          </w:rPr>
          <w:tab/>
        </w:r>
        <w:r>
          <w:rPr>
            <w:noProof/>
            <w:webHidden/>
          </w:rPr>
          <w:fldChar w:fldCharType="begin"/>
        </w:r>
        <w:r>
          <w:rPr>
            <w:noProof/>
            <w:webHidden/>
          </w:rPr>
          <w:instrText xml:space="preserve"> PAGEREF _Toc431915779 \h </w:instrText>
        </w:r>
        <w:r>
          <w:rPr>
            <w:noProof/>
            <w:webHidden/>
          </w:rPr>
        </w:r>
        <w:r>
          <w:rPr>
            <w:noProof/>
            <w:webHidden/>
          </w:rPr>
          <w:fldChar w:fldCharType="separate"/>
        </w:r>
        <w:r>
          <w:rPr>
            <w:noProof/>
            <w:webHidden/>
          </w:rPr>
          <w:t>102</w:t>
        </w:r>
        <w:r>
          <w:rPr>
            <w:noProof/>
            <w:webHidden/>
          </w:rPr>
          <w:fldChar w:fldCharType="end"/>
        </w:r>
      </w:hyperlink>
    </w:p>
    <w:p w14:paraId="39936421"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80" w:history="1">
        <w:r w:rsidRPr="00924E02">
          <w:rPr>
            <w:rStyle w:val="Hyperlink"/>
            <w:noProof/>
            <w:lang w:val="en-US"/>
          </w:rPr>
          <w:t>4.17.2.3</w:t>
        </w:r>
        <w:r>
          <w:rPr>
            <w:rFonts w:asciiTheme="minorHAnsi" w:eastAsiaTheme="minorEastAsia" w:hAnsiTheme="minorHAnsi" w:cstheme="minorBidi"/>
            <w:noProof/>
            <w:sz w:val="22"/>
            <w:szCs w:val="22"/>
            <w:lang w:eastAsia="zh-CN"/>
          </w:rPr>
          <w:tab/>
        </w:r>
        <w:r w:rsidRPr="00924E02">
          <w:rPr>
            <w:rStyle w:val="Hyperlink"/>
            <w:noProof/>
            <w:lang w:val="en-US"/>
          </w:rPr>
          <w:t>Combinations of fixed internal and external files</w:t>
        </w:r>
        <w:r>
          <w:rPr>
            <w:noProof/>
            <w:webHidden/>
          </w:rPr>
          <w:tab/>
        </w:r>
        <w:r>
          <w:rPr>
            <w:noProof/>
            <w:webHidden/>
          </w:rPr>
          <w:fldChar w:fldCharType="begin"/>
        </w:r>
        <w:r>
          <w:rPr>
            <w:noProof/>
            <w:webHidden/>
          </w:rPr>
          <w:instrText xml:space="preserve"> PAGEREF _Toc431915780 \h </w:instrText>
        </w:r>
        <w:r>
          <w:rPr>
            <w:noProof/>
            <w:webHidden/>
          </w:rPr>
        </w:r>
        <w:r>
          <w:rPr>
            <w:noProof/>
            <w:webHidden/>
          </w:rPr>
          <w:fldChar w:fldCharType="separate"/>
        </w:r>
        <w:r>
          <w:rPr>
            <w:noProof/>
            <w:webHidden/>
          </w:rPr>
          <w:t>103</w:t>
        </w:r>
        <w:r>
          <w:rPr>
            <w:noProof/>
            <w:webHidden/>
          </w:rPr>
          <w:fldChar w:fldCharType="end"/>
        </w:r>
      </w:hyperlink>
    </w:p>
    <w:p w14:paraId="667508E6" w14:textId="77777777" w:rsidR="00E32CB9" w:rsidRDefault="00E32CB9">
      <w:pPr>
        <w:pStyle w:val="TOC3"/>
        <w:tabs>
          <w:tab w:val="left" w:pos="1760"/>
        </w:tabs>
        <w:rPr>
          <w:rFonts w:asciiTheme="minorHAnsi" w:eastAsiaTheme="minorEastAsia" w:hAnsiTheme="minorHAnsi" w:cstheme="minorBidi"/>
          <w:noProof/>
          <w:sz w:val="22"/>
          <w:szCs w:val="22"/>
          <w:lang w:eastAsia="zh-CN"/>
        </w:rPr>
      </w:pPr>
      <w:hyperlink w:anchor="_Toc431915781" w:history="1">
        <w:r w:rsidRPr="00924E02">
          <w:rPr>
            <w:rStyle w:val="Hyperlink"/>
            <w:noProof/>
            <w:lang w:val="en-US"/>
          </w:rPr>
          <w:t>4.17.3</w:t>
        </w:r>
        <w:r>
          <w:rPr>
            <w:rFonts w:asciiTheme="minorHAnsi" w:eastAsiaTheme="minorEastAsia" w:hAnsiTheme="minorHAnsi" w:cstheme="minorBidi"/>
            <w:noProof/>
            <w:sz w:val="22"/>
            <w:szCs w:val="22"/>
            <w:lang w:eastAsia="zh-CN"/>
          </w:rPr>
          <w:tab/>
        </w:r>
        <w:r w:rsidRPr="00924E02">
          <w:rPr>
            <w:rStyle w:val="Hyperlink"/>
            <w:noProof/>
            <w:lang w:val="en-US"/>
          </w:rPr>
          <w:t>Output format</w:t>
        </w:r>
        <w:r>
          <w:rPr>
            <w:noProof/>
            <w:webHidden/>
          </w:rPr>
          <w:tab/>
        </w:r>
        <w:r>
          <w:rPr>
            <w:noProof/>
            <w:webHidden/>
          </w:rPr>
          <w:fldChar w:fldCharType="begin"/>
        </w:r>
        <w:r>
          <w:rPr>
            <w:noProof/>
            <w:webHidden/>
          </w:rPr>
          <w:instrText xml:space="preserve"> PAGEREF _Toc431915781 \h </w:instrText>
        </w:r>
        <w:r>
          <w:rPr>
            <w:noProof/>
            <w:webHidden/>
          </w:rPr>
        </w:r>
        <w:r>
          <w:rPr>
            <w:noProof/>
            <w:webHidden/>
          </w:rPr>
          <w:fldChar w:fldCharType="separate"/>
        </w:r>
        <w:r>
          <w:rPr>
            <w:noProof/>
            <w:webHidden/>
          </w:rPr>
          <w:t>103</w:t>
        </w:r>
        <w:r>
          <w:rPr>
            <w:noProof/>
            <w:webHidden/>
          </w:rPr>
          <w:fldChar w:fldCharType="end"/>
        </w:r>
      </w:hyperlink>
    </w:p>
    <w:p w14:paraId="32E34143"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82" w:history="1">
        <w:r w:rsidRPr="00924E02">
          <w:rPr>
            <w:rStyle w:val="Hyperlink"/>
            <w:noProof/>
            <w:lang w:val="en-US"/>
          </w:rPr>
          <w:t>4.17.3.1</w:t>
        </w:r>
        <w:r>
          <w:rPr>
            <w:rFonts w:asciiTheme="minorHAnsi" w:eastAsiaTheme="minorEastAsia" w:hAnsiTheme="minorHAnsi" w:cstheme="minorBidi"/>
            <w:noProof/>
            <w:sz w:val="22"/>
            <w:szCs w:val="22"/>
            <w:lang w:eastAsia="zh-CN"/>
          </w:rPr>
          <w:tab/>
        </w:r>
        <w:r w:rsidRPr="00924E02">
          <w:rPr>
            <w:rStyle w:val="Hyperlink"/>
            <w:noProof/>
            <w:lang w:val="en-US"/>
          </w:rPr>
          <w:t>Fortran binary</w:t>
        </w:r>
        <w:r>
          <w:rPr>
            <w:noProof/>
            <w:webHidden/>
          </w:rPr>
          <w:tab/>
        </w:r>
        <w:r>
          <w:rPr>
            <w:noProof/>
            <w:webHidden/>
          </w:rPr>
          <w:fldChar w:fldCharType="begin"/>
        </w:r>
        <w:r>
          <w:rPr>
            <w:noProof/>
            <w:webHidden/>
          </w:rPr>
          <w:instrText xml:space="preserve"> PAGEREF _Toc431915782 \h </w:instrText>
        </w:r>
        <w:r>
          <w:rPr>
            <w:noProof/>
            <w:webHidden/>
          </w:rPr>
        </w:r>
        <w:r>
          <w:rPr>
            <w:noProof/>
            <w:webHidden/>
          </w:rPr>
          <w:fldChar w:fldCharType="separate"/>
        </w:r>
        <w:r>
          <w:rPr>
            <w:noProof/>
            <w:webHidden/>
          </w:rPr>
          <w:t>103</w:t>
        </w:r>
        <w:r>
          <w:rPr>
            <w:noProof/>
            <w:webHidden/>
          </w:rPr>
          <w:fldChar w:fldCharType="end"/>
        </w:r>
      </w:hyperlink>
    </w:p>
    <w:p w14:paraId="534B7BC8" w14:textId="77777777" w:rsidR="00E32CB9" w:rsidRDefault="00E32CB9">
      <w:pPr>
        <w:pStyle w:val="TOC4"/>
        <w:tabs>
          <w:tab w:val="left" w:pos="1760"/>
          <w:tab w:val="right" w:pos="8704"/>
        </w:tabs>
        <w:rPr>
          <w:rFonts w:asciiTheme="minorHAnsi" w:eastAsiaTheme="minorEastAsia" w:hAnsiTheme="minorHAnsi" w:cstheme="minorBidi"/>
          <w:noProof/>
          <w:sz w:val="22"/>
          <w:szCs w:val="22"/>
          <w:lang w:eastAsia="zh-CN"/>
        </w:rPr>
      </w:pPr>
      <w:hyperlink w:anchor="_Toc431915783" w:history="1">
        <w:r w:rsidRPr="00924E02">
          <w:rPr>
            <w:rStyle w:val="Hyperlink"/>
            <w:noProof/>
            <w:lang w:val="en-US"/>
          </w:rPr>
          <w:t>4.17.3.2</w:t>
        </w:r>
        <w:r>
          <w:rPr>
            <w:rFonts w:asciiTheme="minorHAnsi" w:eastAsiaTheme="minorEastAsia" w:hAnsiTheme="minorHAnsi" w:cstheme="minorBidi"/>
            <w:noProof/>
            <w:sz w:val="22"/>
            <w:szCs w:val="22"/>
            <w:lang w:eastAsia="zh-CN"/>
          </w:rPr>
          <w:tab/>
        </w:r>
        <w:r w:rsidRPr="00924E02">
          <w:rPr>
            <w:rStyle w:val="Hyperlink"/>
            <w:noProof/>
            <w:lang w:val="en-US"/>
          </w:rPr>
          <w:t>netCDF</w:t>
        </w:r>
        <w:r>
          <w:rPr>
            <w:noProof/>
            <w:webHidden/>
          </w:rPr>
          <w:tab/>
        </w:r>
        <w:r>
          <w:rPr>
            <w:noProof/>
            <w:webHidden/>
          </w:rPr>
          <w:fldChar w:fldCharType="begin"/>
        </w:r>
        <w:r>
          <w:rPr>
            <w:noProof/>
            <w:webHidden/>
          </w:rPr>
          <w:instrText xml:space="preserve"> PAGEREF _Toc431915783 \h </w:instrText>
        </w:r>
        <w:r>
          <w:rPr>
            <w:noProof/>
            <w:webHidden/>
          </w:rPr>
        </w:r>
        <w:r>
          <w:rPr>
            <w:noProof/>
            <w:webHidden/>
          </w:rPr>
          <w:fldChar w:fldCharType="separate"/>
        </w:r>
        <w:r>
          <w:rPr>
            <w:noProof/>
            <w:webHidden/>
          </w:rPr>
          <w:t>104</w:t>
        </w:r>
        <w:r>
          <w:rPr>
            <w:noProof/>
            <w:webHidden/>
          </w:rPr>
          <w:fldChar w:fldCharType="end"/>
        </w:r>
      </w:hyperlink>
    </w:p>
    <w:p w14:paraId="11D89CB3" w14:textId="77777777" w:rsidR="00E32CB9" w:rsidRDefault="00E32CB9">
      <w:pPr>
        <w:pStyle w:val="TOC2"/>
        <w:rPr>
          <w:rFonts w:asciiTheme="minorHAnsi" w:eastAsiaTheme="minorEastAsia" w:hAnsiTheme="minorHAnsi" w:cstheme="minorBidi"/>
          <w:noProof/>
          <w:sz w:val="22"/>
          <w:szCs w:val="22"/>
          <w:lang w:eastAsia="zh-CN"/>
        </w:rPr>
      </w:pPr>
      <w:hyperlink w:anchor="_Toc431915784" w:history="1">
        <w:r w:rsidRPr="00924E02">
          <w:rPr>
            <w:rStyle w:val="Hyperlink"/>
            <w:noProof/>
            <w:lang w:val="en-US"/>
          </w:rPr>
          <w:t>4.18</w:t>
        </w:r>
        <w:r>
          <w:rPr>
            <w:rFonts w:asciiTheme="minorHAnsi" w:eastAsiaTheme="minorEastAsia" w:hAnsiTheme="minorHAnsi" w:cstheme="minorBidi"/>
            <w:noProof/>
            <w:sz w:val="22"/>
            <w:szCs w:val="22"/>
            <w:lang w:eastAsia="zh-CN"/>
          </w:rPr>
          <w:tab/>
        </w:r>
        <w:r w:rsidRPr="00924E02">
          <w:rPr>
            <w:rStyle w:val="Hyperlink"/>
            <w:noProof/>
            <w:lang w:val="en-US"/>
          </w:rPr>
          <w:t>Time parameters</w:t>
        </w:r>
        <w:r>
          <w:rPr>
            <w:noProof/>
            <w:webHidden/>
          </w:rPr>
          <w:tab/>
        </w:r>
        <w:r>
          <w:rPr>
            <w:noProof/>
            <w:webHidden/>
          </w:rPr>
          <w:fldChar w:fldCharType="begin"/>
        </w:r>
        <w:r>
          <w:rPr>
            <w:noProof/>
            <w:webHidden/>
          </w:rPr>
          <w:instrText xml:space="preserve"> PAGEREF _Toc431915784 \h </w:instrText>
        </w:r>
        <w:r>
          <w:rPr>
            <w:noProof/>
            <w:webHidden/>
          </w:rPr>
        </w:r>
        <w:r>
          <w:rPr>
            <w:noProof/>
            <w:webHidden/>
          </w:rPr>
          <w:fldChar w:fldCharType="separate"/>
        </w:r>
        <w:r>
          <w:rPr>
            <w:noProof/>
            <w:webHidden/>
          </w:rPr>
          <w:t>105</w:t>
        </w:r>
        <w:r>
          <w:rPr>
            <w:noProof/>
            <w:webHidden/>
          </w:rPr>
          <w:fldChar w:fldCharType="end"/>
        </w:r>
      </w:hyperlink>
    </w:p>
    <w:p w14:paraId="3E0027DD" w14:textId="77777777" w:rsidR="00E32CB9" w:rsidRDefault="00E32CB9">
      <w:pPr>
        <w:pStyle w:val="TOC1"/>
        <w:rPr>
          <w:rFonts w:asciiTheme="minorHAnsi" w:eastAsiaTheme="minorEastAsia" w:hAnsiTheme="minorHAnsi" w:cstheme="minorBidi"/>
          <w:b w:val="0"/>
          <w:noProof/>
          <w:sz w:val="22"/>
          <w:szCs w:val="22"/>
          <w:lang w:eastAsia="zh-CN"/>
        </w:rPr>
      </w:pPr>
      <w:hyperlink w:anchor="_Toc431915785" w:history="1">
        <w:r w:rsidRPr="00924E02">
          <w:rPr>
            <w:rStyle w:val="Hyperlink"/>
            <w:noProof/>
            <w:lang w:val="en-US"/>
          </w:rPr>
          <w:t>5</w:t>
        </w:r>
        <w:r>
          <w:rPr>
            <w:rFonts w:asciiTheme="minorHAnsi" w:eastAsiaTheme="minorEastAsia" w:hAnsiTheme="minorHAnsi" w:cstheme="minorBidi"/>
            <w:b w:val="0"/>
            <w:noProof/>
            <w:sz w:val="22"/>
            <w:szCs w:val="22"/>
            <w:lang w:eastAsia="zh-CN"/>
          </w:rPr>
          <w:tab/>
        </w:r>
        <w:r w:rsidRPr="00924E02">
          <w:rPr>
            <w:rStyle w:val="Hyperlink"/>
            <w:noProof/>
            <w:lang w:val="en-US"/>
          </w:rPr>
          <w:t>References</w:t>
        </w:r>
        <w:r>
          <w:rPr>
            <w:noProof/>
            <w:webHidden/>
          </w:rPr>
          <w:tab/>
        </w:r>
        <w:r>
          <w:rPr>
            <w:noProof/>
            <w:webHidden/>
          </w:rPr>
          <w:fldChar w:fldCharType="begin"/>
        </w:r>
        <w:r>
          <w:rPr>
            <w:noProof/>
            <w:webHidden/>
          </w:rPr>
          <w:instrText xml:space="preserve"> PAGEREF _Toc431915785 \h </w:instrText>
        </w:r>
        <w:r>
          <w:rPr>
            <w:noProof/>
            <w:webHidden/>
          </w:rPr>
        </w:r>
        <w:r>
          <w:rPr>
            <w:noProof/>
            <w:webHidden/>
          </w:rPr>
          <w:fldChar w:fldCharType="separate"/>
        </w:r>
        <w:r>
          <w:rPr>
            <w:noProof/>
            <w:webHidden/>
          </w:rPr>
          <w:t>106</w:t>
        </w:r>
        <w:r>
          <w:rPr>
            <w:noProof/>
            <w:webHidden/>
          </w:rPr>
          <w:fldChar w:fldCharType="end"/>
        </w:r>
      </w:hyperlink>
    </w:p>
    <w:p w14:paraId="270622E7" w14:textId="77777777" w:rsidR="00E32CB9" w:rsidRDefault="00E32CB9">
      <w:pPr>
        <w:pStyle w:val="TOC6"/>
        <w:rPr>
          <w:rFonts w:asciiTheme="minorHAnsi" w:eastAsiaTheme="minorEastAsia" w:hAnsiTheme="minorHAnsi" w:cstheme="minorBidi"/>
          <w:b w:val="0"/>
          <w:noProof/>
          <w:sz w:val="22"/>
          <w:szCs w:val="22"/>
          <w:lang w:eastAsia="zh-CN"/>
        </w:rPr>
      </w:pPr>
      <w:hyperlink w:anchor="_Toc431915786" w:history="1">
        <w:r w:rsidRPr="00924E02">
          <w:rPr>
            <w:rStyle w:val="Hyperlink"/>
            <w:noProof/>
            <w:lang w:val="en-US"/>
          </w:rPr>
          <w:t>A</w:t>
        </w:r>
        <w:r>
          <w:rPr>
            <w:rFonts w:asciiTheme="minorHAnsi" w:eastAsiaTheme="minorEastAsia" w:hAnsiTheme="minorHAnsi" w:cstheme="minorBidi"/>
            <w:b w:val="0"/>
            <w:noProof/>
            <w:sz w:val="22"/>
            <w:szCs w:val="22"/>
            <w:lang w:eastAsia="zh-CN"/>
          </w:rPr>
          <w:tab/>
        </w:r>
        <w:r w:rsidRPr="00924E02">
          <w:rPr>
            <w:rStyle w:val="Hyperlink"/>
            <w:noProof/>
            <w:lang w:val="en-US"/>
          </w:rPr>
          <w:t>Advanced model coefficients</w:t>
        </w:r>
        <w:r>
          <w:rPr>
            <w:noProof/>
            <w:webHidden/>
          </w:rPr>
          <w:tab/>
        </w:r>
        <w:r>
          <w:rPr>
            <w:noProof/>
            <w:webHidden/>
          </w:rPr>
          <w:fldChar w:fldCharType="begin"/>
        </w:r>
        <w:r>
          <w:rPr>
            <w:noProof/>
            <w:webHidden/>
          </w:rPr>
          <w:instrText xml:space="preserve"> PAGEREF _Toc431915786 \h </w:instrText>
        </w:r>
        <w:r>
          <w:rPr>
            <w:noProof/>
            <w:webHidden/>
          </w:rPr>
        </w:r>
        <w:r>
          <w:rPr>
            <w:noProof/>
            <w:webHidden/>
          </w:rPr>
          <w:fldChar w:fldCharType="separate"/>
        </w:r>
        <w:r>
          <w:rPr>
            <w:noProof/>
            <w:webHidden/>
          </w:rPr>
          <w:t>113</w:t>
        </w:r>
        <w:r>
          <w:rPr>
            <w:noProof/>
            <w:webHidden/>
          </w:rPr>
          <w:fldChar w:fldCharType="end"/>
        </w:r>
      </w:hyperlink>
    </w:p>
    <w:p w14:paraId="3175B4B0" w14:textId="77777777" w:rsidR="00E32CB9" w:rsidRDefault="00E32CB9">
      <w:pPr>
        <w:pStyle w:val="TOC7"/>
        <w:rPr>
          <w:rFonts w:asciiTheme="minorHAnsi" w:eastAsiaTheme="minorEastAsia" w:hAnsiTheme="minorHAnsi" w:cstheme="minorBidi"/>
          <w:noProof/>
          <w:sz w:val="22"/>
          <w:szCs w:val="22"/>
          <w:lang w:eastAsia="zh-CN"/>
        </w:rPr>
      </w:pPr>
      <w:hyperlink w:anchor="_Toc431915787" w:history="1">
        <w:r w:rsidRPr="00924E02">
          <w:rPr>
            <w:rStyle w:val="Hyperlink"/>
            <w:noProof/>
            <w:lang w:val="en-US"/>
          </w:rPr>
          <w:t>A.1</w:t>
        </w:r>
        <w:r>
          <w:rPr>
            <w:rFonts w:asciiTheme="minorHAnsi" w:eastAsiaTheme="minorEastAsia" w:hAnsiTheme="minorHAnsi" w:cstheme="minorBidi"/>
            <w:noProof/>
            <w:sz w:val="22"/>
            <w:szCs w:val="22"/>
            <w:lang w:eastAsia="zh-CN"/>
          </w:rPr>
          <w:tab/>
        </w:r>
        <w:r w:rsidRPr="00924E02">
          <w:rPr>
            <w:rStyle w:val="Hyperlink"/>
            <w:noProof/>
            <w:lang w:val="en-US"/>
          </w:rPr>
          <w:t>Wave numerics</w:t>
        </w:r>
        <w:r>
          <w:rPr>
            <w:noProof/>
            <w:webHidden/>
          </w:rPr>
          <w:tab/>
        </w:r>
        <w:r>
          <w:rPr>
            <w:noProof/>
            <w:webHidden/>
          </w:rPr>
          <w:fldChar w:fldCharType="begin"/>
        </w:r>
        <w:r>
          <w:rPr>
            <w:noProof/>
            <w:webHidden/>
          </w:rPr>
          <w:instrText xml:space="preserve"> PAGEREF _Toc431915787 \h </w:instrText>
        </w:r>
        <w:r>
          <w:rPr>
            <w:noProof/>
            <w:webHidden/>
          </w:rPr>
        </w:r>
        <w:r>
          <w:rPr>
            <w:noProof/>
            <w:webHidden/>
          </w:rPr>
          <w:fldChar w:fldCharType="separate"/>
        </w:r>
        <w:r>
          <w:rPr>
            <w:noProof/>
            <w:webHidden/>
          </w:rPr>
          <w:t>113</w:t>
        </w:r>
        <w:r>
          <w:rPr>
            <w:noProof/>
            <w:webHidden/>
          </w:rPr>
          <w:fldChar w:fldCharType="end"/>
        </w:r>
      </w:hyperlink>
    </w:p>
    <w:p w14:paraId="0BA18355" w14:textId="77777777" w:rsidR="00E32CB9" w:rsidRDefault="00E32CB9">
      <w:pPr>
        <w:pStyle w:val="TOC7"/>
        <w:rPr>
          <w:rFonts w:asciiTheme="minorHAnsi" w:eastAsiaTheme="minorEastAsia" w:hAnsiTheme="minorHAnsi" w:cstheme="minorBidi"/>
          <w:noProof/>
          <w:sz w:val="22"/>
          <w:szCs w:val="22"/>
          <w:lang w:eastAsia="zh-CN"/>
        </w:rPr>
      </w:pPr>
      <w:hyperlink w:anchor="_Toc431915788" w:history="1">
        <w:r w:rsidRPr="00924E02">
          <w:rPr>
            <w:rStyle w:val="Hyperlink"/>
            <w:noProof/>
            <w:lang w:val="en-US"/>
          </w:rPr>
          <w:t>A.2</w:t>
        </w:r>
        <w:r>
          <w:rPr>
            <w:rFonts w:asciiTheme="minorHAnsi" w:eastAsiaTheme="minorEastAsia" w:hAnsiTheme="minorHAnsi" w:cstheme="minorBidi"/>
            <w:noProof/>
            <w:sz w:val="22"/>
            <w:szCs w:val="22"/>
            <w:lang w:eastAsia="zh-CN"/>
          </w:rPr>
          <w:tab/>
        </w:r>
        <w:r w:rsidRPr="00924E02">
          <w:rPr>
            <w:rStyle w:val="Hyperlink"/>
            <w:noProof/>
            <w:lang w:val="en-US"/>
          </w:rPr>
          <w:t>Rollers</w:t>
        </w:r>
        <w:r>
          <w:rPr>
            <w:noProof/>
            <w:webHidden/>
          </w:rPr>
          <w:tab/>
        </w:r>
        <w:r>
          <w:rPr>
            <w:noProof/>
            <w:webHidden/>
          </w:rPr>
          <w:fldChar w:fldCharType="begin"/>
        </w:r>
        <w:r>
          <w:rPr>
            <w:noProof/>
            <w:webHidden/>
          </w:rPr>
          <w:instrText xml:space="preserve"> PAGEREF _Toc431915788 \h </w:instrText>
        </w:r>
        <w:r>
          <w:rPr>
            <w:noProof/>
            <w:webHidden/>
          </w:rPr>
        </w:r>
        <w:r>
          <w:rPr>
            <w:noProof/>
            <w:webHidden/>
          </w:rPr>
          <w:fldChar w:fldCharType="separate"/>
        </w:r>
        <w:r>
          <w:rPr>
            <w:noProof/>
            <w:webHidden/>
          </w:rPr>
          <w:t>113</w:t>
        </w:r>
        <w:r>
          <w:rPr>
            <w:noProof/>
            <w:webHidden/>
          </w:rPr>
          <w:fldChar w:fldCharType="end"/>
        </w:r>
      </w:hyperlink>
    </w:p>
    <w:p w14:paraId="4E37FA9E" w14:textId="77777777" w:rsidR="00E32CB9" w:rsidRDefault="00E32CB9">
      <w:pPr>
        <w:pStyle w:val="TOC7"/>
        <w:rPr>
          <w:rFonts w:asciiTheme="minorHAnsi" w:eastAsiaTheme="minorEastAsia" w:hAnsiTheme="minorHAnsi" w:cstheme="minorBidi"/>
          <w:noProof/>
          <w:sz w:val="22"/>
          <w:szCs w:val="22"/>
          <w:lang w:eastAsia="zh-CN"/>
        </w:rPr>
      </w:pPr>
      <w:hyperlink w:anchor="_Toc431915789" w:history="1">
        <w:r w:rsidRPr="00924E02">
          <w:rPr>
            <w:rStyle w:val="Hyperlink"/>
            <w:noProof/>
            <w:lang w:val="en-US"/>
          </w:rPr>
          <w:t>A.3</w:t>
        </w:r>
        <w:r>
          <w:rPr>
            <w:rFonts w:asciiTheme="minorHAnsi" w:eastAsiaTheme="minorEastAsia" w:hAnsiTheme="minorHAnsi" w:cstheme="minorBidi"/>
            <w:noProof/>
            <w:sz w:val="22"/>
            <w:szCs w:val="22"/>
            <w:lang w:eastAsia="zh-CN"/>
          </w:rPr>
          <w:tab/>
        </w:r>
        <w:r w:rsidRPr="00924E02">
          <w:rPr>
            <w:rStyle w:val="Hyperlink"/>
            <w:noProof/>
            <w:lang w:val="en-US"/>
          </w:rPr>
          <w:t>Wave-current interaction</w:t>
        </w:r>
        <w:r>
          <w:rPr>
            <w:noProof/>
            <w:webHidden/>
          </w:rPr>
          <w:tab/>
        </w:r>
        <w:r>
          <w:rPr>
            <w:noProof/>
            <w:webHidden/>
          </w:rPr>
          <w:fldChar w:fldCharType="begin"/>
        </w:r>
        <w:r>
          <w:rPr>
            <w:noProof/>
            <w:webHidden/>
          </w:rPr>
          <w:instrText xml:space="preserve"> PAGEREF _Toc431915789 \h </w:instrText>
        </w:r>
        <w:r>
          <w:rPr>
            <w:noProof/>
            <w:webHidden/>
          </w:rPr>
        </w:r>
        <w:r>
          <w:rPr>
            <w:noProof/>
            <w:webHidden/>
          </w:rPr>
          <w:fldChar w:fldCharType="separate"/>
        </w:r>
        <w:r>
          <w:rPr>
            <w:noProof/>
            <w:webHidden/>
          </w:rPr>
          <w:t>114</w:t>
        </w:r>
        <w:r>
          <w:rPr>
            <w:noProof/>
            <w:webHidden/>
          </w:rPr>
          <w:fldChar w:fldCharType="end"/>
        </w:r>
      </w:hyperlink>
    </w:p>
    <w:p w14:paraId="549655B7" w14:textId="77777777" w:rsidR="00E32CB9" w:rsidRDefault="00E32CB9">
      <w:pPr>
        <w:pStyle w:val="TOC7"/>
        <w:rPr>
          <w:rFonts w:asciiTheme="minorHAnsi" w:eastAsiaTheme="minorEastAsia" w:hAnsiTheme="minorHAnsi" w:cstheme="minorBidi"/>
          <w:noProof/>
          <w:sz w:val="22"/>
          <w:szCs w:val="22"/>
          <w:lang w:eastAsia="zh-CN"/>
        </w:rPr>
      </w:pPr>
      <w:hyperlink w:anchor="_Toc431915790" w:history="1">
        <w:r w:rsidRPr="00924E02">
          <w:rPr>
            <w:rStyle w:val="Hyperlink"/>
            <w:noProof/>
            <w:lang w:val="en-US"/>
          </w:rPr>
          <w:t>A.4</w:t>
        </w:r>
        <w:r>
          <w:rPr>
            <w:rFonts w:asciiTheme="minorHAnsi" w:eastAsiaTheme="minorEastAsia" w:hAnsiTheme="minorHAnsi" w:cstheme="minorBidi"/>
            <w:noProof/>
            <w:sz w:val="22"/>
            <w:szCs w:val="22"/>
            <w:lang w:eastAsia="zh-CN"/>
          </w:rPr>
          <w:tab/>
        </w:r>
        <w:r w:rsidRPr="00924E02">
          <w:rPr>
            <w:rStyle w:val="Hyperlink"/>
            <w:noProof/>
            <w:lang w:val="en-US"/>
          </w:rPr>
          <w:t>Flow numerics</w:t>
        </w:r>
        <w:r>
          <w:rPr>
            <w:noProof/>
            <w:webHidden/>
          </w:rPr>
          <w:tab/>
        </w:r>
        <w:r>
          <w:rPr>
            <w:noProof/>
            <w:webHidden/>
          </w:rPr>
          <w:fldChar w:fldCharType="begin"/>
        </w:r>
        <w:r>
          <w:rPr>
            <w:noProof/>
            <w:webHidden/>
          </w:rPr>
          <w:instrText xml:space="preserve"> PAGEREF _Toc431915790 \h </w:instrText>
        </w:r>
        <w:r>
          <w:rPr>
            <w:noProof/>
            <w:webHidden/>
          </w:rPr>
        </w:r>
        <w:r>
          <w:rPr>
            <w:noProof/>
            <w:webHidden/>
          </w:rPr>
          <w:fldChar w:fldCharType="separate"/>
        </w:r>
        <w:r>
          <w:rPr>
            <w:noProof/>
            <w:webHidden/>
          </w:rPr>
          <w:t>114</w:t>
        </w:r>
        <w:r>
          <w:rPr>
            <w:noProof/>
            <w:webHidden/>
          </w:rPr>
          <w:fldChar w:fldCharType="end"/>
        </w:r>
      </w:hyperlink>
    </w:p>
    <w:p w14:paraId="266330EA" w14:textId="77777777" w:rsidR="00E32CB9" w:rsidRDefault="00E32CB9">
      <w:pPr>
        <w:pStyle w:val="TOC7"/>
        <w:rPr>
          <w:rFonts w:asciiTheme="minorHAnsi" w:eastAsiaTheme="minorEastAsia" w:hAnsiTheme="minorHAnsi" w:cstheme="minorBidi"/>
          <w:noProof/>
          <w:sz w:val="22"/>
          <w:szCs w:val="22"/>
          <w:lang w:eastAsia="zh-CN"/>
        </w:rPr>
      </w:pPr>
      <w:hyperlink w:anchor="_Toc431915791" w:history="1">
        <w:r w:rsidRPr="00924E02">
          <w:rPr>
            <w:rStyle w:val="Hyperlink"/>
            <w:noProof/>
            <w:lang w:val="en-US"/>
          </w:rPr>
          <w:t>A.5</w:t>
        </w:r>
        <w:r>
          <w:rPr>
            <w:rFonts w:asciiTheme="minorHAnsi" w:eastAsiaTheme="minorEastAsia" w:hAnsiTheme="minorHAnsi" w:cstheme="minorBidi"/>
            <w:noProof/>
            <w:sz w:val="22"/>
            <w:szCs w:val="22"/>
            <w:lang w:eastAsia="zh-CN"/>
          </w:rPr>
          <w:tab/>
        </w:r>
        <w:r w:rsidRPr="00924E02">
          <w:rPr>
            <w:rStyle w:val="Hyperlink"/>
            <w:noProof/>
            <w:lang w:val="en-US"/>
          </w:rPr>
          <w:t>Sediment transport</w:t>
        </w:r>
        <w:r>
          <w:rPr>
            <w:noProof/>
            <w:webHidden/>
          </w:rPr>
          <w:tab/>
        </w:r>
        <w:r>
          <w:rPr>
            <w:noProof/>
            <w:webHidden/>
          </w:rPr>
          <w:fldChar w:fldCharType="begin"/>
        </w:r>
        <w:r>
          <w:rPr>
            <w:noProof/>
            <w:webHidden/>
          </w:rPr>
          <w:instrText xml:space="preserve"> PAGEREF _Toc431915791 \h </w:instrText>
        </w:r>
        <w:r>
          <w:rPr>
            <w:noProof/>
            <w:webHidden/>
          </w:rPr>
        </w:r>
        <w:r>
          <w:rPr>
            <w:noProof/>
            <w:webHidden/>
          </w:rPr>
          <w:fldChar w:fldCharType="separate"/>
        </w:r>
        <w:r>
          <w:rPr>
            <w:noProof/>
            <w:webHidden/>
          </w:rPr>
          <w:t>115</w:t>
        </w:r>
        <w:r>
          <w:rPr>
            <w:noProof/>
            <w:webHidden/>
          </w:rPr>
          <w:fldChar w:fldCharType="end"/>
        </w:r>
      </w:hyperlink>
    </w:p>
    <w:p w14:paraId="465835E8" w14:textId="77777777" w:rsidR="00E32CB9" w:rsidRDefault="00E32CB9">
      <w:pPr>
        <w:pStyle w:val="TOC7"/>
        <w:rPr>
          <w:rFonts w:asciiTheme="minorHAnsi" w:eastAsiaTheme="minorEastAsia" w:hAnsiTheme="minorHAnsi" w:cstheme="minorBidi"/>
          <w:noProof/>
          <w:sz w:val="22"/>
          <w:szCs w:val="22"/>
          <w:lang w:eastAsia="zh-CN"/>
        </w:rPr>
      </w:pPr>
      <w:hyperlink w:anchor="_Toc431915792" w:history="1">
        <w:r w:rsidRPr="00924E02">
          <w:rPr>
            <w:rStyle w:val="Hyperlink"/>
            <w:noProof/>
            <w:lang w:val="en-US"/>
          </w:rPr>
          <w:t>A.6</w:t>
        </w:r>
        <w:r>
          <w:rPr>
            <w:rFonts w:asciiTheme="minorHAnsi" w:eastAsiaTheme="minorEastAsia" w:hAnsiTheme="minorHAnsi" w:cstheme="minorBidi"/>
            <w:noProof/>
            <w:sz w:val="22"/>
            <w:szCs w:val="22"/>
            <w:lang w:eastAsia="zh-CN"/>
          </w:rPr>
          <w:tab/>
        </w:r>
        <w:r w:rsidRPr="00924E02">
          <w:rPr>
            <w:rStyle w:val="Hyperlink"/>
            <w:noProof/>
            <w:lang w:val="en-US"/>
          </w:rPr>
          <w:t>Sediment transport numerics</w:t>
        </w:r>
        <w:r>
          <w:rPr>
            <w:noProof/>
            <w:webHidden/>
          </w:rPr>
          <w:tab/>
        </w:r>
        <w:r>
          <w:rPr>
            <w:noProof/>
            <w:webHidden/>
          </w:rPr>
          <w:fldChar w:fldCharType="begin"/>
        </w:r>
        <w:r>
          <w:rPr>
            <w:noProof/>
            <w:webHidden/>
          </w:rPr>
          <w:instrText xml:space="preserve"> PAGEREF _Toc431915792 \h </w:instrText>
        </w:r>
        <w:r>
          <w:rPr>
            <w:noProof/>
            <w:webHidden/>
          </w:rPr>
        </w:r>
        <w:r>
          <w:rPr>
            <w:noProof/>
            <w:webHidden/>
          </w:rPr>
          <w:fldChar w:fldCharType="separate"/>
        </w:r>
        <w:r>
          <w:rPr>
            <w:noProof/>
            <w:webHidden/>
          </w:rPr>
          <w:t>119</w:t>
        </w:r>
        <w:r>
          <w:rPr>
            <w:noProof/>
            <w:webHidden/>
          </w:rPr>
          <w:fldChar w:fldCharType="end"/>
        </w:r>
      </w:hyperlink>
    </w:p>
    <w:p w14:paraId="4118E843" w14:textId="77777777" w:rsidR="00E32CB9" w:rsidRDefault="00E32CB9">
      <w:pPr>
        <w:pStyle w:val="TOC7"/>
        <w:rPr>
          <w:rFonts w:asciiTheme="minorHAnsi" w:eastAsiaTheme="minorEastAsia" w:hAnsiTheme="minorHAnsi" w:cstheme="minorBidi"/>
          <w:noProof/>
          <w:sz w:val="22"/>
          <w:szCs w:val="22"/>
          <w:lang w:eastAsia="zh-CN"/>
        </w:rPr>
      </w:pPr>
      <w:hyperlink w:anchor="_Toc431915793" w:history="1">
        <w:r w:rsidRPr="00924E02">
          <w:rPr>
            <w:rStyle w:val="Hyperlink"/>
            <w:noProof/>
            <w:lang w:val="en-US"/>
          </w:rPr>
          <w:t>A.7</w:t>
        </w:r>
        <w:r>
          <w:rPr>
            <w:rFonts w:asciiTheme="minorHAnsi" w:eastAsiaTheme="minorEastAsia" w:hAnsiTheme="minorHAnsi" w:cstheme="minorBidi"/>
            <w:noProof/>
            <w:sz w:val="22"/>
            <w:szCs w:val="22"/>
            <w:lang w:eastAsia="zh-CN"/>
          </w:rPr>
          <w:tab/>
        </w:r>
        <w:r w:rsidRPr="00924E02">
          <w:rPr>
            <w:rStyle w:val="Hyperlink"/>
            <w:noProof/>
            <w:lang w:val="en-US"/>
          </w:rPr>
          <w:t>Bed update</w:t>
        </w:r>
        <w:r>
          <w:rPr>
            <w:noProof/>
            <w:webHidden/>
          </w:rPr>
          <w:tab/>
        </w:r>
        <w:r>
          <w:rPr>
            <w:noProof/>
            <w:webHidden/>
          </w:rPr>
          <w:fldChar w:fldCharType="begin"/>
        </w:r>
        <w:r>
          <w:rPr>
            <w:noProof/>
            <w:webHidden/>
          </w:rPr>
          <w:instrText xml:space="preserve"> PAGEREF _Toc431915793 \h </w:instrText>
        </w:r>
        <w:r>
          <w:rPr>
            <w:noProof/>
            <w:webHidden/>
          </w:rPr>
        </w:r>
        <w:r>
          <w:rPr>
            <w:noProof/>
            <w:webHidden/>
          </w:rPr>
          <w:fldChar w:fldCharType="separate"/>
        </w:r>
        <w:r>
          <w:rPr>
            <w:noProof/>
            <w:webHidden/>
          </w:rPr>
          <w:t>119</w:t>
        </w:r>
        <w:r>
          <w:rPr>
            <w:noProof/>
            <w:webHidden/>
          </w:rPr>
          <w:fldChar w:fldCharType="end"/>
        </w:r>
      </w:hyperlink>
    </w:p>
    <w:p w14:paraId="73932A27" w14:textId="77777777" w:rsidR="00E32CB9" w:rsidRDefault="00E32CB9">
      <w:pPr>
        <w:pStyle w:val="TOC7"/>
        <w:rPr>
          <w:rFonts w:asciiTheme="minorHAnsi" w:eastAsiaTheme="minorEastAsia" w:hAnsiTheme="minorHAnsi" w:cstheme="minorBidi"/>
          <w:noProof/>
          <w:sz w:val="22"/>
          <w:szCs w:val="22"/>
          <w:lang w:eastAsia="zh-CN"/>
        </w:rPr>
      </w:pPr>
      <w:hyperlink w:anchor="_Toc431915794" w:history="1">
        <w:r w:rsidRPr="00924E02">
          <w:rPr>
            <w:rStyle w:val="Hyperlink"/>
            <w:noProof/>
            <w:lang w:val="en-US"/>
          </w:rPr>
          <w:t>A.8</w:t>
        </w:r>
        <w:r>
          <w:rPr>
            <w:rFonts w:asciiTheme="minorHAnsi" w:eastAsiaTheme="minorEastAsia" w:hAnsiTheme="minorHAnsi" w:cstheme="minorBidi"/>
            <w:noProof/>
            <w:sz w:val="22"/>
            <w:szCs w:val="22"/>
            <w:lang w:eastAsia="zh-CN"/>
          </w:rPr>
          <w:tab/>
        </w:r>
        <w:r w:rsidRPr="00924E02">
          <w:rPr>
            <w:rStyle w:val="Hyperlink"/>
            <w:noProof/>
            <w:lang w:val="en-US"/>
          </w:rPr>
          <w:t>Groundwater flow</w:t>
        </w:r>
        <w:r>
          <w:rPr>
            <w:noProof/>
            <w:webHidden/>
          </w:rPr>
          <w:tab/>
        </w:r>
        <w:r>
          <w:rPr>
            <w:noProof/>
            <w:webHidden/>
          </w:rPr>
          <w:fldChar w:fldCharType="begin"/>
        </w:r>
        <w:r>
          <w:rPr>
            <w:noProof/>
            <w:webHidden/>
          </w:rPr>
          <w:instrText xml:space="preserve"> PAGEREF _Toc431915794 \h </w:instrText>
        </w:r>
        <w:r>
          <w:rPr>
            <w:noProof/>
            <w:webHidden/>
          </w:rPr>
        </w:r>
        <w:r>
          <w:rPr>
            <w:noProof/>
            <w:webHidden/>
          </w:rPr>
          <w:fldChar w:fldCharType="separate"/>
        </w:r>
        <w:r>
          <w:rPr>
            <w:noProof/>
            <w:webHidden/>
          </w:rPr>
          <w:t>121</w:t>
        </w:r>
        <w:r>
          <w:rPr>
            <w:noProof/>
            <w:webHidden/>
          </w:rPr>
          <w:fldChar w:fldCharType="end"/>
        </w:r>
      </w:hyperlink>
    </w:p>
    <w:p w14:paraId="6FC515DF" w14:textId="77777777" w:rsidR="00E32CB9" w:rsidRDefault="00E32CB9">
      <w:pPr>
        <w:pStyle w:val="TOC7"/>
        <w:rPr>
          <w:rFonts w:asciiTheme="minorHAnsi" w:eastAsiaTheme="minorEastAsia" w:hAnsiTheme="minorHAnsi" w:cstheme="minorBidi"/>
          <w:noProof/>
          <w:sz w:val="22"/>
          <w:szCs w:val="22"/>
          <w:lang w:eastAsia="zh-CN"/>
        </w:rPr>
      </w:pPr>
      <w:hyperlink w:anchor="_Toc431915795" w:history="1">
        <w:r w:rsidRPr="00924E02">
          <w:rPr>
            <w:rStyle w:val="Hyperlink"/>
            <w:noProof/>
            <w:lang w:val="en-US"/>
          </w:rPr>
          <w:t>A.9</w:t>
        </w:r>
        <w:r>
          <w:rPr>
            <w:rFonts w:asciiTheme="minorHAnsi" w:eastAsiaTheme="minorEastAsia" w:hAnsiTheme="minorHAnsi" w:cstheme="minorBidi"/>
            <w:noProof/>
            <w:sz w:val="22"/>
            <w:szCs w:val="22"/>
            <w:lang w:eastAsia="zh-CN"/>
          </w:rPr>
          <w:tab/>
        </w:r>
        <w:r w:rsidRPr="00924E02">
          <w:rPr>
            <w:rStyle w:val="Hyperlink"/>
            <w:noProof/>
            <w:lang w:val="en-US"/>
          </w:rPr>
          <w:t>Non-hydrostatic correction</w:t>
        </w:r>
        <w:r>
          <w:rPr>
            <w:noProof/>
            <w:webHidden/>
          </w:rPr>
          <w:tab/>
        </w:r>
        <w:r>
          <w:rPr>
            <w:noProof/>
            <w:webHidden/>
          </w:rPr>
          <w:fldChar w:fldCharType="begin"/>
        </w:r>
        <w:r>
          <w:rPr>
            <w:noProof/>
            <w:webHidden/>
          </w:rPr>
          <w:instrText xml:space="preserve"> PAGEREF _Toc431915795 \h </w:instrText>
        </w:r>
        <w:r>
          <w:rPr>
            <w:noProof/>
            <w:webHidden/>
          </w:rPr>
        </w:r>
        <w:r>
          <w:rPr>
            <w:noProof/>
            <w:webHidden/>
          </w:rPr>
          <w:fldChar w:fldCharType="separate"/>
        </w:r>
        <w:r>
          <w:rPr>
            <w:noProof/>
            <w:webHidden/>
          </w:rPr>
          <w:t>123</w:t>
        </w:r>
        <w:r>
          <w:rPr>
            <w:noProof/>
            <w:webHidden/>
          </w:rPr>
          <w:fldChar w:fldCharType="end"/>
        </w:r>
      </w:hyperlink>
    </w:p>
    <w:p w14:paraId="76E50804" w14:textId="77777777" w:rsidR="00E32CB9" w:rsidRDefault="00E32CB9">
      <w:pPr>
        <w:pStyle w:val="TOC7"/>
        <w:rPr>
          <w:rFonts w:asciiTheme="minorHAnsi" w:eastAsiaTheme="minorEastAsia" w:hAnsiTheme="minorHAnsi" w:cstheme="minorBidi"/>
          <w:noProof/>
          <w:sz w:val="22"/>
          <w:szCs w:val="22"/>
          <w:lang w:eastAsia="zh-CN"/>
        </w:rPr>
      </w:pPr>
      <w:hyperlink w:anchor="_Toc431915796" w:history="1">
        <w:r w:rsidRPr="00924E02">
          <w:rPr>
            <w:rStyle w:val="Hyperlink"/>
            <w:noProof/>
            <w:lang w:val="en-US"/>
          </w:rPr>
          <w:t>A.10</w:t>
        </w:r>
        <w:r>
          <w:rPr>
            <w:rFonts w:asciiTheme="minorHAnsi" w:eastAsiaTheme="minorEastAsia" w:hAnsiTheme="minorHAnsi" w:cstheme="minorBidi"/>
            <w:noProof/>
            <w:sz w:val="22"/>
            <w:szCs w:val="22"/>
            <w:lang w:eastAsia="zh-CN"/>
          </w:rPr>
          <w:tab/>
        </w:r>
        <w:r w:rsidRPr="00924E02">
          <w:rPr>
            <w:rStyle w:val="Hyperlink"/>
            <w:noProof/>
            <w:lang w:val="en-US"/>
          </w:rPr>
          <w:t>Coriolis force</w:t>
        </w:r>
        <w:r>
          <w:rPr>
            <w:noProof/>
            <w:webHidden/>
          </w:rPr>
          <w:tab/>
        </w:r>
        <w:r>
          <w:rPr>
            <w:noProof/>
            <w:webHidden/>
          </w:rPr>
          <w:fldChar w:fldCharType="begin"/>
        </w:r>
        <w:r>
          <w:rPr>
            <w:noProof/>
            <w:webHidden/>
          </w:rPr>
          <w:instrText xml:space="preserve"> PAGEREF _Toc431915796 \h </w:instrText>
        </w:r>
        <w:r>
          <w:rPr>
            <w:noProof/>
            <w:webHidden/>
          </w:rPr>
        </w:r>
        <w:r>
          <w:rPr>
            <w:noProof/>
            <w:webHidden/>
          </w:rPr>
          <w:fldChar w:fldCharType="separate"/>
        </w:r>
        <w:r>
          <w:rPr>
            <w:noProof/>
            <w:webHidden/>
          </w:rPr>
          <w:t>124</w:t>
        </w:r>
        <w:r>
          <w:rPr>
            <w:noProof/>
            <w:webHidden/>
          </w:rPr>
          <w:fldChar w:fldCharType="end"/>
        </w:r>
      </w:hyperlink>
    </w:p>
    <w:p w14:paraId="4B7172F8" w14:textId="77777777" w:rsidR="00E32CB9" w:rsidRDefault="00E32CB9">
      <w:pPr>
        <w:pStyle w:val="TOC7"/>
        <w:rPr>
          <w:rFonts w:asciiTheme="minorHAnsi" w:eastAsiaTheme="minorEastAsia" w:hAnsiTheme="minorHAnsi" w:cstheme="minorBidi"/>
          <w:noProof/>
          <w:sz w:val="22"/>
          <w:szCs w:val="22"/>
          <w:lang w:eastAsia="zh-CN"/>
        </w:rPr>
      </w:pPr>
      <w:hyperlink w:anchor="_Toc431915797" w:history="1">
        <w:r w:rsidRPr="00924E02">
          <w:rPr>
            <w:rStyle w:val="Hyperlink"/>
            <w:noProof/>
            <w:lang w:val="en-US"/>
          </w:rPr>
          <w:t>A.11</w:t>
        </w:r>
        <w:r>
          <w:rPr>
            <w:rFonts w:asciiTheme="minorHAnsi" w:eastAsiaTheme="minorEastAsia" w:hAnsiTheme="minorHAnsi" w:cstheme="minorBidi"/>
            <w:noProof/>
            <w:sz w:val="22"/>
            <w:szCs w:val="22"/>
            <w:lang w:eastAsia="zh-CN"/>
          </w:rPr>
          <w:tab/>
        </w:r>
        <w:r w:rsidRPr="00924E02">
          <w:rPr>
            <w:rStyle w:val="Hyperlink"/>
            <w:noProof/>
            <w:lang w:val="en-US"/>
          </w:rPr>
          <w:t>MPI</w:t>
        </w:r>
        <w:r>
          <w:rPr>
            <w:noProof/>
            <w:webHidden/>
          </w:rPr>
          <w:tab/>
        </w:r>
        <w:r>
          <w:rPr>
            <w:noProof/>
            <w:webHidden/>
          </w:rPr>
          <w:fldChar w:fldCharType="begin"/>
        </w:r>
        <w:r>
          <w:rPr>
            <w:noProof/>
            <w:webHidden/>
          </w:rPr>
          <w:instrText xml:space="preserve"> PAGEREF _Toc431915797 \h </w:instrText>
        </w:r>
        <w:r>
          <w:rPr>
            <w:noProof/>
            <w:webHidden/>
          </w:rPr>
        </w:r>
        <w:r>
          <w:rPr>
            <w:noProof/>
            <w:webHidden/>
          </w:rPr>
          <w:fldChar w:fldCharType="separate"/>
        </w:r>
        <w:r>
          <w:rPr>
            <w:noProof/>
            <w:webHidden/>
          </w:rPr>
          <w:t>124</w:t>
        </w:r>
        <w:r>
          <w:rPr>
            <w:noProof/>
            <w:webHidden/>
          </w:rPr>
          <w:fldChar w:fldCharType="end"/>
        </w:r>
      </w:hyperlink>
    </w:p>
    <w:p w14:paraId="5A547520" w14:textId="77777777" w:rsidR="00E32CB9" w:rsidRDefault="00E32CB9">
      <w:pPr>
        <w:pStyle w:val="TOC7"/>
        <w:rPr>
          <w:rFonts w:asciiTheme="minorHAnsi" w:eastAsiaTheme="minorEastAsia" w:hAnsiTheme="minorHAnsi" w:cstheme="minorBidi"/>
          <w:noProof/>
          <w:sz w:val="22"/>
          <w:szCs w:val="22"/>
          <w:lang w:eastAsia="zh-CN"/>
        </w:rPr>
      </w:pPr>
      <w:hyperlink w:anchor="_Toc431915798" w:history="1">
        <w:r w:rsidRPr="00924E02">
          <w:rPr>
            <w:rStyle w:val="Hyperlink"/>
            <w:noProof/>
            <w:lang w:val="en-US"/>
          </w:rPr>
          <w:t>A.12</w:t>
        </w:r>
        <w:r>
          <w:rPr>
            <w:rFonts w:asciiTheme="minorHAnsi" w:eastAsiaTheme="minorEastAsia" w:hAnsiTheme="minorHAnsi" w:cstheme="minorBidi"/>
            <w:noProof/>
            <w:sz w:val="22"/>
            <w:szCs w:val="22"/>
            <w:lang w:eastAsia="zh-CN"/>
          </w:rPr>
          <w:tab/>
        </w:r>
        <w:r w:rsidRPr="00924E02">
          <w:rPr>
            <w:rStyle w:val="Hyperlink"/>
            <w:noProof/>
            <w:lang w:val="en-US"/>
          </w:rPr>
          <w:t>Output projection</w:t>
        </w:r>
        <w:r>
          <w:rPr>
            <w:noProof/>
            <w:webHidden/>
          </w:rPr>
          <w:tab/>
        </w:r>
        <w:r>
          <w:rPr>
            <w:noProof/>
            <w:webHidden/>
          </w:rPr>
          <w:fldChar w:fldCharType="begin"/>
        </w:r>
        <w:r>
          <w:rPr>
            <w:noProof/>
            <w:webHidden/>
          </w:rPr>
          <w:instrText xml:space="preserve"> PAGEREF _Toc431915798 \h </w:instrText>
        </w:r>
        <w:r>
          <w:rPr>
            <w:noProof/>
            <w:webHidden/>
          </w:rPr>
        </w:r>
        <w:r>
          <w:rPr>
            <w:noProof/>
            <w:webHidden/>
          </w:rPr>
          <w:fldChar w:fldCharType="separate"/>
        </w:r>
        <w:r>
          <w:rPr>
            <w:noProof/>
            <w:webHidden/>
          </w:rPr>
          <w:t>125</w:t>
        </w:r>
        <w:r>
          <w:rPr>
            <w:noProof/>
            <w:webHidden/>
          </w:rPr>
          <w:fldChar w:fldCharType="end"/>
        </w:r>
      </w:hyperlink>
    </w:p>
    <w:p w14:paraId="751E2F14" w14:textId="77777777" w:rsidR="00E32CB9" w:rsidRDefault="00E32CB9">
      <w:pPr>
        <w:pStyle w:val="TOC6"/>
        <w:rPr>
          <w:rFonts w:asciiTheme="minorHAnsi" w:eastAsiaTheme="minorEastAsia" w:hAnsiTheme="minorHAnsi" w:cstheme="minorBidi"/>
          <w:b w:val="0"/>
          <w:noProof/>
          <w:sz w:val="22"/>
          <w:szCs w:val="22"/>
          <w:lang w:eastAsia="zh-CN"/>
        </w:rPr>
      </w:pPr>
      <w:hyperlink w:anchor="_Toc431915799" w:history="1">
        <w:r w:rsidRPr="00924E02">
          <w:rPr>
            <w:rStyle w:val="Hyperlink"/>
            <w:noProof/>
            <w:lang w:val="en-US"/>
          </w:rPr>
          <w:t>B</w:t>
        </w:r>
        <w:r>
          <w:rPr>
            <w:rFonts w:asciiTheme="minorHAnsi" w:eastAsiaTheme="minorEastAsia" w:hAnsiTheme="minorHAnsi" w:cstheme="minorBidi"/>
            <w:b w:val="0"/>
            <w:noProof/>
            <w:sz w:val="22"/>
            <w:szCs w:val="22"/>
            <w:lang w:eastAsia="zh-CN"/>
          </w:rPr>
          <w:tab/>
        </w:r>
        <w:r w:rsidRPr="00924E02">
          <w:rPr>
            <w:rStyle w:val="Hyperlink"/>
            <w:noProof/>
            <w:lang w:val="en-US"/>
          </w:rPr>
          <w:t>Numerical implementation</w:t>
        </w:r>
        <w:r>
          <w:rPr>
            <w:noProof/>
            <w:webHidden/>
          </w:rPr>
          <w:tab/>
        </w:r>
        <w:r>
          <w:rPr>
            <w:noProof/>
            <w:webHidden/>
          </w:rPr>
          <w:fldChar w:fldCharType="begin"/>
        </w:r>
        <w:r>
          <w:rPr>
            <w:noProof/>
            <w:webHidden/>
          </w:rPr>
          <w:instrText xml:space="preserve"> PAGEREF _Toc431915799 \h </w:instrText>
        </w:r>
        <w:r>
          <w:rPr>
            <w:noProof/>
            <w:webHidden/>
          </w:rPr>
        </w:r>
        <w:r>
          <w:rPr>
            <w:noProof/>
            <w:webHidden/>
          </w:rPr>
          <w:fldChar w:fldCharType="separate"/>
        </w:r>
        <w:r>
          <w:rPr>
            <w:noProof/>
            <w:webHidden/>
          </w:rPr>
          <w:t>126</w:t>
        </w:r>
        <w:r>
          <w:rPr>
            <w:noProof/>
            <w:webHidden/>
          </w:rPr>
          <w:fldChar w:fldCharType="end"/>
        </w:r>
      </w:hyperlink>
    </w:p>
    <w:p w14:paraId="22010608" w14:textId="77777777" w:rsidR="00E32CB9" w:rsidRDefault="00E32CB9">
      <w:pPr>
        <w:pStyle w:val="TOC7"/>
        <w:tabs>
          <w:tab w:val="left" w:pos="2298"/>
        </w:tabs>
        <w:rPr>
          <w:rFonts w:asciiTheme="minorHAnsi" w:eastAsiaTheme="minorEastAsia" w:hAnsiTheme="minorHAnsi" w:cstheme="minorBidi"/>
          <w:noProof/>
          <w:sz w:val="22"/>
          <w:szCs w:val="22"/>
          <w:lang w:eastAsia="zh-CN"/>
        </w:rPr>
      </w:pPr>
      <w:hyperlink w:anchor="_Toc431915800" w:history="1">
        <w:r w:rsidRPr="00924E02">
          <w:rPr>
            <w:rStyle w:val="Hyperlink"/>
            <w:noProof/>
            <w:lang w:val="en-US"/>
          </w:rPr>
          <w:t>B.1</w:t>
        </w:r>
        <w:r w:rsidRPr="00924E02">
          <w:rPr>
            <w:rStyle w:val="Hyperlink"/>
            <w:noProof/>
            <w:lang w:val="en-US"/>
          </w:rPr>
          <w:fldChar w:fldCharType="begin"/>
        </w:r>
        <w:r w:rsidRPr="00924E02">
          <w:rPr>
            <w:rStyle w:val="Hyperlink"/>
            <w:noProof/>
            <w:lang w:val="en-US"/>
          </w:rPr>
          <w:instrText xml:space="preserve"> MACROBUTTON MTEditEquationSection2 </w:instrText>
        </w:r>
        <w:r w:rsidRPr="00924E02">
          <w:rPr>
            <w:rStyle w:val="Hyperlink"/>
            <w:noProof/>
          </w:rPr>
          <w:instrText>Equation Section 6</w:instrText>
        </w:r>
        <w:r w:rsidRPr="00924E02">
          <w:rPr>
            <w:rStyle w:val="Hyperlink"/>
            <w:noProof/>
            <w:lang w:val="en-US"/>
          </w:rPr>
          <w:fldChar w:fldCharType="end"/>
        </w:r>
        <w:r>
          <w:rPr>
            <w:rFonts w:asciiTheme="minorHAnsi" w:eastAsiaTheme="minorEastAsia" w:hAnsiTheme="minorHAnsi" w:cstheme="minorBidi"/>
            <w:noProof/>
            <w:sz w:val="22"/>
            <w:szCs w:val="22"/>
            <w:lang w:eastAsia="zh-CN"/>
          </w:rPr>
          <w:tab/>
        </w:r>
        <w:r w:rsidRPr="00924E02">
          <w:rPr>
            <w:rStyle w:val="Hyperlink"/>
            <w:noProof/>
            <w:lang w:val="en-US"/>
          </w:rPr>
          <w:t>Grid set-up</w:t>
        </w:r>
        <w:r>
          <w:rPr>
            <w:noProof/>
            <w:webHidden/>
          </w:rPr>
          <w:tab/>
        </w:r>
        <w:r>
          <w:rPr>
            <w:noProof/>
            <w:webHidden/>
          </w:rPr>
          <w:fldChar w:fldCharType="begin"/>
        </w:r>
        <w:r>
          <w:rPr>
            <w:noProof/>
            <w:webHidden/>
          </w:rPr>
          <w:instrText xml:space="preserve"> PAGEREF _Toc431915800 \h </w:instrText>
        </w:r>
        <w:r>
          <w:rPr>
            <w:noProof/>
            <w:webHidden/>
          </w:rPr>
        </w:r>
        <w:r>
          <w:rPr>
            <w:noProof/>
            <w:webHidden/>
          </w:rPr>
          <w:fldChar w:fldCharType="separate"/>
        </w:r>
        <w:r>
          <w:rPr>
            <w:noProof/>
            <w:webHidden/>
          </w:rPr>
          <w:t>126</w:t>
        </w:r>
        <w:r>
          <w:rPr>
            <w:noProof/>
            <w:webHidden/>
          </w:rPr>
          <w:fldChar w:fldCharType="end"/>
        </w:r>
      </w:hyperlink>
    </w:p>
    <w:p w14:paraId="1C512CD0" w14:textId="77777777" w:rsidR="00E32CB9" w:rsidRDefault="00E32CB9">
      <w:pPr>
        <w:pStyle w:val="TOC7"/>
        <w:rPr>
          <w:rFonts w:asciiTheme="minorHAnsi" w:eastAsiaTheme="minorEastAsia" w:hAnsiTheme="minorHAnsi" w:cstheme="minorBidi"/>
          <w:noProof/>
          <w:sz w:val="22"/>
          <w:szCs w:val="22"/>
          <w:lang w:eastAsia="zh-CN"/>
        </w:rPr>
      </w:pPr>
      <w:hyperlink w:anchor="_Toc431915801" w:history="1">
        <w:r w:rsidRPr="00924E02">
          <w:rPr>
            <w:rStyle w:val="Hyperlink"/>
            <w:noProof/>
            <w:lang w:val="en-US"/>
          </w:rPr>
          <w:t>B.2</w:t>
        </w:r>
        <w:r>
          <w:rPr>
            <w:rFonts w:asciiTheme="minorHAnsi" w:eastAsiaTheme="minorEastAsia" w:hAnsiTheme="minorHAnsi" w:cstheme="minorBidi"/>
            <w:noProof/>
            <w:sz w:val="22"/>
            <w:szCs w:val="22"/>
            <w:lang w:eastAsia="zh-CN"/>
          </w:rPr>
          <w:tab/>
        </w:r>
        <w:r w:rsidRPr="00924E02">
          <w:rPr>
            <w:rStyle w:val="Hyperlink"/>
            <w:noProof/>
            <w:lang w:val="en-US"/>
          </w:rPr>
          <w:t>Wave action balance</w:t>
        </w:r>
        <w:r>
          <w:rPr>
            <w:noProof/>
            <w:webHidden/>
          </w:rPr>
          <w:tab/>
        </w:r>
        <w:r>
          <w:rPr>
            <w:noProof/>
            <w:webHidden/>
          </w:rPr>
          <w:fldChar w:fldCharType="begin"/>
        </w:r>
        <w:r>
          <w:rPr>
            <w:noProof/>
            <w:webHidden/>
          </w:rPr>
          <w:instrText xml:space="preserve"> PAGEREF _Toc431915801 \h </w:instrText>
        </w:r>
        <w:r>
          <w:rPr>
            <w:noProof/>
            <w:webHidden/>
          </w:rPr>
        </w:r>
        <w:r>
          <w:rPr>
            <w:noProof/>
            <w:webHidden/>
          </w:rPr>
          <w:fldChar w:fldCharType="separate"/>
        </w:r>
        <w:r>
          <w:rPr>
            <w:noProof/>
            <w:webHidden/>
          </w:rPr>
          <w:t>126</w:t>
        </w:r>
        <w:r>
          <w:rPr>
            <w:noProof/>
            <w:webHidden/>
          </w:rPr>
          <w:fldChar w:fldCharType="end"/>
        </w:r>
      </w:hyperlink>
    </w:p>
    <w:p w14:paraId="7130DB1C" w14:textId="77777777" w:rsidR="00E32CB9" w:rsidRDefault="00E32CB9">
      <w:pPr>
        <w:pStyle w:val="TOC8"/>
        <w:tabs>
          <w:tab w:val="left" w:pos="1276"/>
        </w:tabs>
        <w:rPr>
          <w:rFonts w:asciiTheme="minorHAnsi" w:eastAsiaTheme="minorEastAsia" w:hAnsiTheme="minorHAnsi" w:cstheme="minorBidi"/>
          <w:noProof/>
          <w:sz w:val="22"/>
          <w:szCs w:val="22"/>
          <w:lang w:eastAsia="zh-CN"/>
        </w:rPr>
      </w:pPr>
      <w:hyperlink w:anchor="_Toc431915802" w:history="1">
        <w:r w:rsidRPr="00924E02">
          <w:rPr>
            <w:rStyle w:val="Hyperlink"/>
            <w:noProof/>
            <w:lang w:val="en-US"/>
          </w:rPr>
          <w:t>B.2.1</w:t>
        </w:r>
        <w:r>
          <w:rPr>
            <w:rFonts w:asciiTheme="minorHAnsi" w:eastAsiaTheme="minorEastAsia" w:hAnsiTheme="minorHAnsi" w:cstheme="minorBidi"/>
            <w:noProof/>
            <w:sz w:val="22"/>
            <w:szCs w:val="22"/>
            <w:lang w:eastAsia="zh-CN"/>
          </w:rPr>
          <w:tab/>
        </w:r>
        <w:r w:rsidRPr="00924E02">
          <w:rPr>
            <w:rStyle w:val="Hyperlink"/>
            <w:noProof/>
            <w:lang w:val="en-US"/>
          </w:rPr>
          <w:t>Surfbeat solver</w:t>
        </w:r>
        <w:r>
          <w:rPr>
            <w:noProof/>
            <w:webHidden/>
          </w:rPr>
          <w:tab/>
        </w:r>
        <w:r>
          <w:rPr>
            <w:noProof/>
            <w:webHidden/>
          </w:rPr>
          <w:fldChar w:fldCharType="begin"/>
        </w:r>
        <w:r>
          <w:rPr>
            <w:noProof/>
            <w:webHidden/>
          </w:rPr>
          <w:instrText xml:space="preserve"> PAGEREF _Toc431915802 \h </w:instrText>
        </w:r>
        <w:r>
          <w:rPr>
            <w:noProof/>
            <w:webHidden/>
          </w:rPr>
        </w:r>
        <w:r>
          <w:rPr>
            <w:noProof/>
            <w:webHidden/>
          </w:rPr>
          <w:fldChar w:fldCharType="separate"/>
        </w:r>
        <w:r>
          <w:rPr>
            <w:noProof/>
            <w:webHidden/>
          </w:rPr>
          <w:t>126</w:t>
        </w:r>
        <w:r>
          <w:rPr>
            <w:noProof/>
            <w:webHidden/>
          </w:rPr>
          <w:fldChar w:fldCharType="end"/>
        </w:r>
      </w:hyperlink>
    </w:p>
    <w:p w14:paraId="7A52C02C" w14:textId="77777777" w:rsidR="00E32CB9" w:rsidRDefault="00E32CB9">
      <w:pPr>
        <w:pStyle w:val="TOC8"/>
        <w:tabs>
          <w:tab w:val="left" w:pos="1276"/>
        </w:tabs>
        <w:rPr>
          <w:rFonts w:asciiTheme="minorHAnsi" w:eastAsiaTheme="minorEastAsia" w:hAnsiTheme="minorHAnsi" w:cstheme="minorBidi"/>
          <w:noProof/>
          <w:sz w:val="22"/>
          <w:szCs w:val="22"/>
          <w:lang w:eastAsia="zh-CN"/>
        </w:rPr>
      </w:pPr>
      <w:hyperlink w:anchor="_Toc431915803" w:history="1">
        <w:r w:rsidRPr="00924E02">
          <w:rPr>
            <w:rStyle w:val="Hyperlink"/>
            <w:noProof/>
            <w:lang w:val="en-US"/>
          </w:rPr>
          <w:t>B.2.2</w:t>
        </w:r>
        <w:r>
          <w:rPr>
            <w:rFonts w:asciiTheme="minorHAnsi" w:eastAsiaTheme="minorEastAsia" w:hAnsiTheme="minorHAnsi" w:cstheme="minorBidi"/>
            <w:noProof/>
            <w:sz w:val="22"/>
            <w:szCs w:val="22"/>
            <w:lang w:eastAsia="zh-CN"/>
          </w:rPr>
          <w:tab/>
        </w:r>
        <w:r w:rsidRPr="00924E02">
          <w:rPr>
            <w:rStyle w:val="Hyperlink"/>
            <w:noProof/>
            <w:lang w:val="en-US"/>
          </w:rPr>
          <w:t>Stationary solver</w:t>
        </w:r>
        <w:r>
          <w:rPr>
            <w:noProof/>
            <w:webHidden/>
          </w:rPr>
          <w:tab/>
        </w:r>
        <w:r>
          <w:rPr>
            <w:noProof/>
            <w:webHidden/>
          </w:rPr>
          <w:fldChar w:fldCharType="begin"/>
        </w:r>
        <w:r>
          <w:rPr>
            <w:noProof/>
            <w:webHidden/>
          </w:rPr>
          <w:instrText xml:space="preserve"> PAGEREF _Toc431915803 \h </w:instrText>
        </w:r>
        <w:r>
          <w:rPr>
            <w:noProof/>
            <w:webHidden/>
          </w:rPr>
        </w:r>
        <w:r>
          <w:rPr>
            <w:noProof/>
            <w:webHidden/>
          </w:rPr>
          <w:fldChar w:fldCharType="separate"/>
        </w:r>
        <w:r>
          <w:rPr>
            <w:noProof/>
            <w:webHidden/>
          </w:rPr>
          <w:t>127</w:t>
        </w:r>
        <w:r>
          <w:rPr>
            <w:noProof/>
            <w:webHidden/>
          </w:rPr>
          <w:fldChar w:fldCharType="end"/>
        </w:r>
      </w:hyperlink>
    </w:p>
    <w:p w14:paraId="53A353B1" w14:textId="77777777" w:rsidR="00E32CB9" w:rsidRDefault="00E32CB9">
      <w:pPr>
        <w:pStyle w:val="TOC7"/>
        <w:rPr>
          <w:rFonts w:asciiTheme="minorHAnsi" w:eastAsiaTheme="minorEastAsia" w:hAnsiTheme="minorHAnsi" w:cstheme="minorBidi"/>
          <w:noProof/>
          <w:sz w:val="22"/>
          <w:szCs w:val="22"/>
          <w:lang w:eastAsia="zh-CN"/>
        </w:rPr>
      </w:pPr>
      <w:hyperlink w:anchor="_Toc431915804" w:history="1">
        <w:r w:rsidRPr="00924E02">
          <w:rPr>
            <w:rStyle w:val="Hyperlink"/>
            <w:noProof/>
            <w:lang w:val="en-US"/>
          </w:rPr>
          <w:t>B.3</w:t>
        </w:r>
        <w:r>
          <w:rPr>
            <w:rFonts w:asciiTheme="minorHAnsi" w:eastAsiaTheme="minorEastAsia" w:hAnsiTheme="minorHAnsi" w:cstheme="minorBidi"/>
            <w:noProof/>
            <w:sz w:val="22"/>
            <w:szCs w:val="22"/>
            <w:lang w:eastAsia="zh-CN"/>
          </w:rPr>
          <w:tab/>
        </w:r>
        <w:r w:rsidRPr="00924E02">
          <w:rPr>
            <w:rStyle w:val="Hyperlink"/>
            <w:noProof/>
            <w:lang w:val="en-US"/>
          </w:rPr>
          <w:t>Shallow water equations</w:t>
        </w:r>
        <w:r>
          <w:rPr>
            <w:noProof/>
            <w:webHidden/>
          </w:rPr>
          <w:tab/>
        </w:r>
        <w:r>
          <w:rPr>
            <w:noProof/>
            <w:webHidden/>
          </w:rPr>
          <w:fldChar w:fldCharType="begin"/>
        </w:r>
        <w:r>
          <w:rPr>
            <w:noProof/>
            <w:webHidden/>
          </w:rPr>
          <w:instrText xml:space="preserve"> PAGEREF _Toc431915804 \h </w:instrText>
        </w:r>
        <w:r>
          <w:rPr>
            <w:noProof/>
            <w:webHidden/>
          </w:rPr>
        </w:r>
        <w:r>
          <w:rPr>
            <w:noProof/>
            <w:webHidden/>
          </w:rPr>
          <w:fldChar w:fldCharType="separate"/>
        </w:r>
        <w:r>
          <w:rPr>
            <w:noProof/>
            <w:webHidden/>
          </w:rPr>
          <w:t>128</w:t>
        </w:r>
        <w:r>
          <w:rPr>
            <w:noProof/>
            <w:webHidden/>
          </w:rPr>
          <w:fldChar w:fldCharType="end"/>
        </w:r>
      </w:hyperlink>
    </w:p>
    <w:p w14:paraId="3BCE82F2" w14:textId="77777777" w:rsidR="00E32CB9" w:rsidRDefault="00E32CB9">
      <w:pPr>
        <w:pStyle w:val="TOC8"/>
        <w:tabs>
          <w:tab w:val="left" w:pos="1276"/>
        </w:tabs>
        <w:rPr>
          <w:rFonts w:asciiTheme="minorHAnsi" w:eastAsiaTheme="minorEastAsia" w:hAnsiTheme="minorHAnsi" w:cstheme="minorBidi"/>
          <w:noProof/>
          <w:sz w:val="22"/>
          <w:szCs w:val="22"/>
          <w:lang w:eastAsia="zh-CN"/>
        </w:rPr>
      </w:pPr>
      <w:hyperlink w:anchor="_Toc431915805" w:history="1">
        <w:r w:rsidRPr="00924E02">
          <w:rPr>
            <w:rStyle w:val="Hyperlink"/>
            <w:noProof/>
            <w:lang w:val="en-US"/>
          </w:rPr>
          <w:t>B.3.1</w:t>
        </w:r>
        <w:r>
          <w:rPr>
            <w:rFonts w:asciiTheme="minorHAnsi" w:eastAsiaTheme="minorEastAsia" w:hAnsiTheme="minorHAnsi" w:cstheme="minorBidi"/>
            <w:noProof/>
            <w:sz w:val="22"/>
            <w:szCs w:val="22"/>
            <w:lang w:eastAsia="zh-CN"/>
          </w:rPr>
          <w:tab/>
        </w:r>
        <w:r w:rsidRPr="00924E02">
          <w:rPr>
            <w:rStyle w:val="Hyperlink"/>
            <w:noProof/>
            <w:lang w:val="en-US"/>
          </w:rPr>
          <w:t>Mass balance equation</w:t>
        </w:r>
        <w:r>
          <w:rPr>
            <w:noProof/>
            <w:webHidden/>
          </w:rPr>
          <w:tab/>
        </w:r>
        <w:r>
          <w:rPr>
            <w:noProof/>
            <w:webHidden/>
          </w:rPr>
          <w:fldChar w:fldCharType="begin"/>
        </w:r>
        <w:r>
          <w:rPr>
            <w:noProof/>
            <w:webHidden/>
          </w:rPr>
          <w:instrText xml:space="preserve"> PAGEREF _Toc431915805 \h </w:instrText>
        </w:r>
        <w:r>
          <w:rPr>
            <w:noProof/>
            <w:webHidden/>
          </w:rPr>
        </w:r>
        <w:r>
          <w:rPr>
            <w:noProof/>
            <w:webHidden/>
          </w:rPr>
          <w:fldChar w:fldCharType="separate"/>
        </w:r>
        <w:r>
          <w:rPr>
            <w:noProof/>
            <w:webHidden/>
          </w:rPr>
          <w:t>128</w:t>
        </w:r>
        <w:r>
          <w:rPr>
            <w:noProof/>
            <w:webHidden/>
          </w:rPr>
          <w:fldChar w:fldCharType="end"/>
        </w:r>
      </w:hyperlink>
    </w:p>
    <w:p w14:paraId="7C8248FD" w14:textId="77777777" w:rsidR="00E32CB9" w:rsidRDefault="00E32CB9">
      <w:pPr>
        <w:pStyle w:val="TOC8"/>
        <w:tabs>
          <w:tab w:val="left" w:pos="1276"/>
        </w:tabs>
        <w:rPr>
          <w:rFonts w:asciiTheme="minorHAnsi" w:eastAsiaTheme="minorEastAsia" w:hAnsiTheme="minorHAnsi" w:cstheme="minorBidi"/>
          <w:noProof/>
          <w:sz w:val="22"/>
          <w:szCs w:val="22"/>
          <w:lang w:eastAsia="zh-CN"/>
        </w:rPr>
      </w:pPr>
      <w:hyperlink w:anchor="_Toc431915806" w:history="1">
        <w:r w:rsidRPr="00924E02">
          <w:rPr>
            <w:rStyle w:val="Hyperlink"/>
            <w:noProof/>
            <w:lang w:val="en-US"/>
          </w:rPr>
          <w:t>B.3.2</w:t>
        </w:r>
        <w:r>
          <w:rPr>
            <w:rFonts w:asciiTheme="minorHAnsi" w:eastAsiaTheme="minorEastAsia" w:hAnsiTheme="minorHAnsi" w:cstheme="minorBidi"/>
            <w:noProof/>
            <w:sz w:val="22"/>
            <w:szCs w:val="22"/>
            <w:lang w:eastAsia="zh-CN"/>
          </w:rPr>
          <w:tab/>
        </w:r>
        <w:r w:rsidRPr="00924E02">
          <w:rPr>
            <w:rStyle w:val="Hyperlink"/>
            <w:noProof/>
            <w:lang w:val="en-US"/>
          </w:rPr>
          <w:t>Momentum balance equation</w:t>
        </w:r>
        <w:r>
          <w:rPr>
            <w:noProof/>
            <w:webHidden/>
          </w:rPr>
          <w:tab/>
        </w:r>
        <w:r>
          <w:rPr>
            <w:noProof/>
            <w:webHidden/>
          </w:rPr>
          <w:fldChar w:fldCharType="begin"/>
        </w:r>
        <w:r>
          <w:rPr>
            <w:noProof/>
            <w:webHidden/>
          </w:rPr>
          <w:instrText xml:space="preserve"> PAGEREF _Toc431915806 \h </w:instrText>
        </w:r>
        <w:r>
          <w:rPr>
            <w:noProof/>
            <w:webHidden/>
          </w:rPr>
        </w:r>
        <w:r>
          <w:rPr>
            <w:noProof/>
            <w:webHidden/>
          </w:rPr>
          <w:fldChar w:fldCharType="separate"/>
        </w:r>
        <w:r>
          <w:rPr>
            <w:noProof/>
            <w:webHidden/>
          </w:rPr>
          <w:t>128</w:t>
        </w:r>
        <w:r>
          <w:rPr>
            <w:noProof/>
            <w:webHidden/>
          </w:rPr>
          <w:fldChar w:fldCharType="end"/>
        </w:r>
      </w:hyperlink>
    </w:p>
    <w:p w14:paraId="2D371244" w14:textId="77777777" w:rsidR="00E32CB9" w:rsidRDefault="00E32CB9">
      <w:pPr>
        <w:pStyle w:val="TOC8"/>
        <w:tabs>
          <w:tab w:val="left" w:pos="1276"/>
        </w:tabs>
        <w:rPr>
          <w:rFonts w:asciiTheme="minorHAnsi" w:eastAsiaTheme="minorEastAsia" w:hAnsiTheme="minorHAnsi" w:cstheme="minorBidi"/>
          <w:noProof/>
          <w:sz w:val="22"/>
          <w:szCs w:val="22"/>
          <w:lang w:eastAsia="zh-CN"/>
        </w:rPr>
      </w:pPr>
      <w:hyperlink w:anchor="_Toc431915807" w:history="1">
        <w:r w:rsidRPr="00924E02">
          <w:rPr>
            <w:rStyle w:val="Hyperlink"/>
            <w:noProof/>
            <w:lang w:val="en-US"/>
          </w:rPr>
          <w:t>B.3.3</w:t>
        </w:r>
        <w:r>
          <w:rPr>
            <w:rFonts w:asciiTheme="minorHAnsi" w:eastAsiaTheme="minorEastAsia" w:hAnsiTheme="minorHAnsi" w:cstheme="minorBidi"/>
            <w:noProof/>
            <w:sz w:val="22"/>
            <w:szCs w:val="22"/>
            <w:lang w:eastAsia="zh-CN"/>
          </w:rPr>
          <w:tab/>
        </w:r>
        <w:r w:rsidRPr="00924E02">
          <w:rPr>
            <w:rStyle w:val="Hyperlink"/>
            <w:noProof/>
            <w:lang w:val="en-US"/>
          </w:rPr>
          <w:t>Time integration scheme</w:t>
        </w:r>
        <w:r>
          <w:rPr>
            <w:noProof/>
            <w:webHidden/>
          </w:rPr>
          <w:tab/>
        </w:r>
        <w:r>
          <w:rPr>
            <w:noProof/>
            <w:webHidden/>
          </w:rPr>
          <w:fldChar w:fldCharType="begin"/>
        </w:r>
        <w:r>
          <w:rPr>
            <w:noProof/>
            <w:webHidden/>
          </w:rPr>
          <w:instrText xml:space="preserve"> PAGEREF _Toc431915807 \h </w:instrText>
        </w:r>
        <w:r>
          <w:rPr>
            <w:noProof/>
            <w:webHidden/>
          </w:rPr>
        </w:r>
        <w:r>
          <w:rPr>
            <w:noProof/>
            <w:webHidden/>
          </w:rPr>
          <w:fldChar w:fldCharType="separate"/>
        </w:r>
        <w:r>
          <w:rPr>
            <w:noProof/>
            <w:webHidden/>
          </w:rPr>
          <w:t>130</w:t>
        </w:r>
        <w:r>
          <w:rPr>
            <w:noProof/>
            <w:webHidden/>
          </w:rPr>
          <w:fldChar w:fldCharType="end"/>
        </w:r>
      </w:hyperlink>
    </w:p>
    <w:p w14:paraId="34C47406" w14:textId="77777777" w:rsidR="00E32CB9" w:rsidRDefault="00E32CB9">
      <w:pPr>
        <w:pStyle w:val="TOC8"/>
        <w:tabs>
          <w:tab w:val="left" w:pos="1276"/>
        </w:tabs>
        <w:rPr>
          <w:rFonts w:asciiTheme="minorHAnsi" w:eastAsiaTheme="minorEastAsia" w:hAnsiTheme="minorHAnsi" w:cstheme="minorBidi"/>
          <w:noProof/>
          <w:sz w:val="22"/>
          <w:szCs w:val="22"/>
          <w:lang w:eastAsia="zh-CN"/>
        </w:rPr>
      </w:pPr>
      <w:hyperlink w:anchor="_Toc431915808" w:history="1">
        <w:r w:rsidRPr="00924E02">
          <w:rPr>
            <w:rStyle w:val="Hyperlink"/>
            <w:noProof/>
            <w:lang w:val="en-US"/>
          </w:rPr>
          <w:t>B.3.4</w:t>
        </w:r>
        <w:r>
          <w:rPr>
            <w:rFonts w:asciiTheme="minorHAnsi" w:eastAsiaTheme="minorEastAsia" w:hAnsiTheme="minorHAnsi" w:cstheme="minorBidi"/>
            <w:noProof/>
            <w:sz w:val="22"/>
            <w:szCs w:val="22"/>
            <w:lang w:eastAsia="zh-CN"/>
          </w:rPr>
          <w:tab/>
        </w:r>
        <w:r w:rsidRPr="00924E02">
          <w:rPr>
            <w:rStyle w:val="Hyperlink"/>
            <w:noProof/>
            <w:lang w:val="en-US"/>
          </w:rPr>
          <w:t>Groundwater flow</w:t>
        </w:r>
        <w:r>
          <w:rPr>
            <w:noProof/>
            <w:webHidden/>
          </w:rPr>
          <w:tab/>
        </w:r>
        <w:r>
          <w:rPr>
            <w:noProof/>
            <w:webHidden/>
          </w:rPr>
          <w:fldChar w:fldCharType="begin"/>
        </w:r>
        <w:r>
          <w:rPr>
            <w:noProof/>
            <w:webHidden/>
          </w:rPr>
          <w:instrText xml:space="preserve"> PAGEREF _Toc431915808 \h </w:instrText>
        </w:r>
        <w:r>
          <w:rPr>
            <w:noProof/>
            <w:webHidden/>
          </w:rPr>
        </w:r>
        <w:r>
          <w:rPr>
            <w:noProof/>
            <w:webHidden/>
          </w:rPr>
          <w:fldChar w:fldCharType="separate"/>
        </w:r>
        <w:r>
          <w:rPr>
            <w:noProof/>
            <w:webHidden/>
          </w:rPr>
          <w:t>130</w:t>
        </w:r>
        <w:r>
          <w:rPr>
            <w:noProof/>
            <w:webHidden/>
          </w:rPr>
          <w:fldChar w:fldCharType="end"/>
        </w:r>
      </w:hyperlink>
    </w:p>
    <w:p w14:paraId="6FA3E24B" w14:textId="77777777" w:rsidR="00E32CB9" w:rsidRDefault="00E32CB9">
      <w:pPr>
        <w:pStyle w:val="TOC7"/>
        <w:rPr>
          <w:rFonts w:asciiTheme="minorHAnsi" w:eastAsiaTheme="minorEastAsia" w:hAnsiTheme="minorHAnsi" w:cstheme="minorBidi"/>
          <w:noProof/>
          <w:sz w:val="22"/>
          <w:szCs w:val="22"/>
          <w:lang w:eastAsia="zh-CN"/>
        </w:rPr>
      </w:pPr>
      <w:hyperlink w:anchor="_Toc431915809" w:history="1">
        <w:r w:rsidRPr="00924E02">
          <w:rPr>
            <w:rStyle w:val="Hyperlink"/>
            <w:noProof/>
            <w:lang w:val="en-US"/>
          </w:rPr>
          <w:t>B.4</w:t>
        </w:r>
        <w:r>
          <w:rPr>
            <w:rFonts w:asciiTheme="minorHAnsi" w:eastAsiaTheme="minorEastAsia" w:hAnsiTheme="minorHAnsi" w:cstheme="minorBidi"/>
            <w:noProof/>
            <w:sz w:val="22"/>
            <w:szCs w:val="22"/>
            <w:lang w:eastAsia="zh-CN"/>
          </w:rPr>
          <w:tab/>
        </w:r>
        <w:r w:rsidRPr="00924E02">
          <w:rPr>
            <w:rStyle w:val="Hyperlink"/>
            <w:noProof/>
            <w:lang w:val="en-US"/>
          </w:rPr>
          <w:t>Sediment transport</w:t>
        </w:r>
        <w:r>
          <w:rPr>
            <w:noProof/>
            <w:webHidden/>
          </w:rPr>
          <w:tab/>
        </w:r>
        <w:r>
          <w:rPr>
            <w:noProof/>
            <w:webHidden/>
          </w:rPr>
          <w:fldChar w:fldCharType="begin"/>
        </w:r>
        <w:r>
          <w:rPr>
            <w:noProof/>
            <w:webHidden/>
          </w:rPr>
          <w:instrText xml:space="preserve"> PAGEREF _Toc431915809 \h </w:instrText>
        </w:r>
        <w:r>
          <w:rPr>
            <w:noProof/>
            <w:webHidden/>
          </w:rPr>
        </w:r>
        <w:r>
          <w:rPr>
            <w:noProof/>
            <w:webHidden/>
          </w:rPr>
          <w:fldChar w:fldCharType="separate"/>
        </w:r>
        <w:r>
          <w:rPr>
            <w:noProof/>
            <w:webHidden/>
          </w:rPr>
          <w:t>135</w:t>
        </w:r>
        <w:r>
          <w:rPr>
            <w:noProof/>
            <w:webHidden/>
          </w:rPr>
          <w:fldChar w:fldCharType="end"/>
        </w:r>
      </w:hyperlink>
    </w:p>
    <w:p w14:paraId="7D2D4876" w14:textId="77777777" w:rsidR="00E32CB9" w:rsidRDefault="00E32CB9">
      <w:pPr>
        <w:pStyle w:val="TOC7"/>
        <w:rPr>
          <w:rFonts w:asciiTheme="minorHAnsi" w:eastAsiaTheme="minorEastAsia" w:hAnsiTheme="minorHAnsi" w:cstheme="minorBidi"/>
          <w:noProof/>
          <w:sz w:val="22"/>
          <w:szCs w:val="22"/>
          <w:lang w:eastAsia="zh-CN"/>
        </w:rPr>
      </w:pPr>
      <w:hyperlink w:anchor="_Toc431915810" w:history="1">
        <w:r w:rsidRPr="00924E02">
          <w:rPr>
            <w:rStyle w:val="Hyperlink"/>
            <w:noProof/>
            <w:lang w:val="en-US"/>
          </w:rPr>
          <w:t>B.5</w:t>
        </w:r>
        <w:r>
          <w:rPr>
            <w:rFonts w:asciiTheme="minorHAnsi" w:eastAsiaTheme="minorEastAsia" w:hAnsiTheme="minorHAnsi" w:cstheme="minorBidi"/>
            <w:noProof/>
            <w:sz w:val="22"/>
            <w:szCs w:val="22"/>
            <w:lang w:eastAsia="zh-CN"/>
          </w:rPr>
          <w:tab/>
        </w:r>
        <w:r w:rsidRPr="00924E02">
          <w:rPr>
            <w:rStyle w:val="Hyperlink"/>
            <w:noProof/>
            <w:lang w:val="en-US"/>
          </w:rPr>
          <w:t>Bottom updating schemes</w:t>
        </w:r>
        <w:r>
          <w:rPr>
            <w:noProof/>
            <w:webHidden/>
          </w:rPr>
          <w:tab/>
        </w:r>
        <w:r>
          <w:rPr>
            <w:noProof/>
            <w:webHidden/>
          </w:rPr>
          <w:fldChar w:fldCharType="begin"/>
        </w:r>
        <w:r>
          <w:rPr>
            <w:noProof/>
            <w:webHidden/>
          </w:rPr>
          <w:instrText xml:space="preserve"> PAGEREF _Toc431915810 \h </w:instrText>
        </w:r>
        <w:r>
          <w:rPr>
            <w:noProof/>
            <w:webHidden/>
          </w:rPr>
        </w:r>
        <w:r>
          <w:rPr>
            <w:noProof/>
            <w:webHidden/>
          </w:rPr>
          <w:fldChar w:fldCharType="separate"/>
        </w:r>
        <w:r>
          <w:rPr>
            <w:noProof/>
            <w:webHidden/>
          </w:rPr>
          <w:t>136</w:t>
        </w:r>
        <w:r>
          <w:rPr>
            <w:noProof/>
            <w:webHidden/>
          </w:rPr>
          <w:fldChar w:fldCharType="end"/>
        </w:r>
      </w:hyperlink>
    </w:p>
    <w:p w14:paraId="4D41C264" w14:textId="77777777" w:rsidR="00E32CB9" w:rsidRDefault="00E32CB9">
      <w:pPr>
        <w:pStyle w:val="TOC8"/>
        <w:tabs>
          <w:tab w:val="left" w:pos="1276"/>
        </w:tabs>
        <w:rPr>
          <w:rFonts w:asciiTheme="minorHAnsi" w:eastAsiaTheme="minorEastAsia" w:hAnsiTheme="minorHAnsi" w:cstheme="minorBidi"/>
          <w:noProof/>
          <w:sz w:val="22"/>
          <w:szCs w:val="22"/>
          <w:lang w:eastAsia="zh-CN"/>
        </w:rPr>
      </w:pPr>
      <w:hyperlink w:anchor="_Toc431915811" w:history="1">
        <w:r w:rsidRPr="00924E02">
          <w:rPr>
            <w:rStyle w:val="Hyperlink"/>
            <w:noProof/>
            <w:lang w:val="en-US"/>
          </w:rPr>
          <w:t>B.5.1</w:t>
        </w:r>
        <w:r>
          <w:rPr>
            <w:rFonts w:asciiTheme="minorHAnsi" w:eastAsiaTheme="minorEastAsia" w:hAnsiTheme="minorHAnsi" w:cstheme="minorBidi"/>
            <w:noProof/>
            <w:sz w:val="22"/>
            <w:szCs w:val="22"/>
            <w:lang w:eastAsia="zh-CN"/>
          </w:rPr>
          <w:tab/>
        </w:r>
        <w:r w:rsidRPr="00924E02">
          <w:rPr>
            <w:rStyle w:val="Hyperlink"/>
            <w:noProof/>
            <w:lang w:val="en-US"/>
          </w:rPr>
          <w:t>Avalanching</w:t>
        </w:r>
        <w:r>
          <w:rPr>
            <w:noProof/>
            <w:webHidden/>
          </w:rPr>
          <w:tab/>
        </w:r>
        <w:r>
          <w:rPr>
            <w:noProof/>
            <w:webHidden/>
          </w:rPr>
          <w:fldChar w:fldCharType="begin"/>
        </w:r>
        <w:r>
          <w:rPr>
            <w:noProof/>
            <w:webHidden/>
          </w:rPr>
          <w:instrText xml:space="preserve"> PAGEREF _Toc431915811 \h </w:instrText>
        </w:r>
        <w:r>
          <w:rPr>
            <w:noProof/>
            <w:webHidden/>
          </w:rPr>
        </w:r>
        <w:r>
          <w:rPr>
            <w:noProof/>
            <w:webHidden/>
          </w:rPr>
          <w:fldChar w:fldCharType="separate"/>
        </w:r>
        <w:r>
          <w:rPr>
            <w:noProof/>
            <w:webHidden/>
          </w:rPr>
          <w:t>137</w:t>
        </w:r>
        <w:r>
          <w:rPr>
            <w:noProof/>
            <w:webHidden/>
          </w:rPr>
          <w:fldChar w:fldCharType="end"/>
        </w:r>
      </w:hyperlink>
    </w:p>
    <w:p w14:paraId="6ECB42FA" w14:textId="77777777" w:rsidR="00E32CB9" w:rsidRDefault="00E32CB9">
      <w:pPr>
        <w:pStyle w:val="TOC8"/>
        <w:tabs>
          <w:tab w:val="left" w:pos="1276"/>
        </w:tabs>
        <w:rPr>
          <w:rFonts w:asciiTheme="minorHAnsi" w:eastAsiaTheme="minorEastAsia" w:hAnsiTheme="minorHAnsi" w:cstheme="minorBidi"/>
          <w:noProof/>
          <w:sz w:val="22"/>
          <w:szCs w:val="22"/>
          <w:lang w:eastAsia="zh-CN"/>
        </w:rPr>
      </w:pPr>
      <w:hyperlink w:anchor="_Toc431915812" w:history="1">
        <w:r w:rsidRPr="00924E02">
          <w:rPr>
            <w:rStyle w:val="Hyperlink"/>
            <w:noProof/>
            <w:lang w:val="en-US"/>
          </w:rPr>
          <w:t>B.5.2</w:t>
        </w:r>
        <w:r>
          <w:rPr>
            <w:rFonts w:asciiTheme="minorHAnsi" w:eastAsiaTheme="minorEastAsia" w:hAnsiTheme="minorHAnsi" w:cstheme="minorBidi"/>
            <w:noProof/>
            <w:sz w:val="22"/>
            <w:szCs w:val="22"/>
            <w:lang w:eastAsia="zh-CN"/>
          </w:rPr>
          <w:tab/>
        </w:r>
        <w:r w:rsidRPr="00924E02">
          <w:rPr>
            <w:rStyle w:val="Hyperlink"/>
            <w:noProof/>
            <w:lang w:val="en-US"/>
          </w:rPr>
          <w:t>Bed composition</w:t>
        </w:r>
        <w:r>
          <w:rPr>
            <w:noProof/>
            <w:webHidden/>
          </w:rPr>
          <w:tab/>
        </w:r>
        <w:r>
          <w:rPr>
            <w:noProof/>
            <w:webHidden/>
          </w:rPr>
          <w:fldChar w:fldCharType="begin"/>
        </w:r>
        <w:r>
          <w:rPr>
            <w:noProof/>
            <w:webHidden/>
          </w:rPr>
          <w:instrText xml:space="preserve"> PAGEREF _Toc431915812 \h </w:instrText>
        </w:r>
        <w:r>
          <w:rPr>
            <w:noProof/>
            <w:webHidden/>
          </w:rPr>
        </w:r>
        <w:r>
          <w:rPr>
            <w:noProof/>
            <w:webHidden/>
          </w:rPr>
          <w:fldChar w:fldCharType="separate"/>
        </w:r>
        <w:r>
          <w:rPr>
            <w:noProof/>
            <w:webHidden/>
          </w:rPr>
          <w:t>137</w:t>
        </w:r>
        <w:r>
          <w:rPr>
            <w:noProof/>
            <w:webHidden/>
          </w:rPr>
          <w:fldChar w:fldCharType="end"/>
        </w:r>
      </w:hyperlink>
    </w:p>
    <w:p w14:paraId="06D56A0F" w14:textId="77777777" w:rsidR="00E32CB9" w:rsidRDefault="00E32CB9">
      <w:pPr>
        <w:pStyle w:val="TOC7"/>
        <w:rPr>
          <w:rFonts w:asciiTheme="minorHAnsi" w:eastAsiaTheme="minorEastAsia" w:hAnsiTheme="minorHAnsi" w:cstheme="minorBidi"/>
          <w:noProof/>
          <w:sz w:val="22"/>
          <w:szCs w:val="22"/>
          <w:lang w:eastAsia="zh-CN"/>
        </w:rPr>
      </w:pPr>
      <w:hyperlink w:anchor="_Toc431915813" w:history="1">
        <w:r w:rsidRPr="00924E02">
          <w:rPr>
            <w:rStyle w:val="Hyperlink"/>
            <w:noProof/>
            <w:lang w:val="en-US"/>
          </w:rPr>
          <w:t>B.6</w:t>
        </w:r>
        <w:r>
          <w:rPr>
            <w:rFonts w:asciiTheme="minorHAnsi" w:eastAsiaTheme="minorEastAsia" w:hAnsiTheme="minorHAnsi" w:cstheme="minorBidi"/>
            <w:noProof/>
            <w:sz w:val="22"/>
            <w:szCs w:val="22"/>
            <w:lang w:eastAsia="zh-CN"/>
          </w:rPr>
          <w:tab/>
        </w:r>
        <w:r w:rsidRPr="00924E02">
          <w:rPr>
            <w:rStyle w:val="Hyperlink"/>
            <w:noProof/>
            <w:lang w:val="en-US"/>
          </w:rPr>
          <w:t>Boundary conditions</w:t>
        </w:r>
        <w:r>
          <w:rPr>
            <w:noProof/>
            <w:webHidden/>
          </w:rPr>
          <w:tab/>
        </w:r>
        <w:r>
          <w:rPr>
            <w:noProof/>
            <w:webHidden/>
          </w:rPr>
          <w:fldChar w:fldCharType="begin"/>
        </w:r>
        <w:r>
          <w:rPr>
            <w:noProof/>
            <w:webHidden/>
          </w:rPr>
          <w:instrText xml:space="preserve"> PAGEREF _Toc431915813 \h </w:instrText>
        </w:r>
        <w:r>
          <w:rPr>
            <w:noProof/>
            <w:webHidden/>
          </w:rPr>
        </w:r>
        <w:r>
          <w:rPr>
            <w:noProof/>
            <w:webHidden/>
          </w:rPr>
          <w:fldChar w:fldCharType="separate"/>
        </w:r>
        <w:r>
          <w:rPr>
            <w:noProof/>
            <w:webHidden/>
          </w:rPr>
          <w:t>139</w:t>
        </w:r>
        <w:r>
          <w:rPr>
            <w:noProof/>
            <w:webHidden/>
          </w:rPr>
          <w:fldChar w:fldCharType="end"/>
        </w:r>
      </w:hyperlink>
    </w:p>
    <w:p w14:paraId="445270E1" w14:textId="77777777" w:rsidR="00E32CB9" w:rsidRDefault="00E32CB9">
      <w:pPr>
        <w:pStyle w:val="TOC7"/>
        <w:rPr>
          <w:rFonts w:asciiTheme="minorHAnsi" w:eastAsiaTheme="minorEastAsia" w:hAnsiTheme="minorHAnsi" w:cstheme="minorBidi"/>
          <w:noProof/>
          <w:sz w:val="22"/>
          <w:szCs w:val="22"/>
          <w:lang w:eastAsia="zh-CN"/>
        </w:rPr>
      </w:pPr>
      <w:hyperlink w:anchor="_Toc431915814" w:history="1">
        <w:r w:rsidRPr="00924E02">
          <w:rPr>
            <w:rStyle w:val="Hyperlink"/>
            <w:noProof/>
            <w:lang w:val="en-US"/>
          </w:rPr>
          <w:t>B.7</w:t>
        </w:r>
        <w:r>
          <w:rPr>
            <w:rFonts w:asciiTheme="minorHAnsi" w:eastAsiaTheme="minorEastAsia" w:hAnsiTheme="minorHAnsi" w:cstheme="minorBidi"/>
            <w:noProof/>
            <w:sz w:val="22"/>
            <w:szCs w:val="22"/>
            <w:lang w:eastAsia="zh-CN"/>
          </w:rPr>
          <w:tab/>
        </w:r>
        <w:r w:rsidRPr="00924E02">
          <w:rPr>
            <w:rStyle w:val="Hyperlink"/>
            <w:noProof/>
            <w:lang w:val="en-US"/>
          </w:rPr>
          <w:t>Non-hydrostatic</w:t>
        </w:r>
        <w:r>
          <w:rPr>
            <w:noProof/>
            <w:webHidden/>
          </w:rPr>
          <w:tab/>
        </w:r>
        <w:r>
          <w:rPr>
            <w:noProof/>
            <w:webHidden/>
          </w:rPr>
          <w:fldChar w:fldCharType="begin"/>
        </w:r>
        <w:r>
          <w:rPr>
            <w:noProof/>
            <w:webHidden/>
          </w:rPr>
          <w:instrText xml:space="preserve"> PAGEREF _Toc431915814 \h </w:instrText>
        </w:r>
        <w:r>
          <w:rPr>
            <w:noProof/>
            <w:webHidden/>
          </w:rPr>
        </w:r>
        <w:r>
          <w:rPr>
            <w:noProof/>
            <w:webHidden/>
          </w:rPr>
          <w:fldChar w:fldCharType="separate"/>
        </w:r>
        <w:r>
          <w:rPr>
            <w:noProof/>
            <w:webHidden/>
          </w:rPr>
          <w:t>140</w:t>
        </w:r>
        <w:r>
          <w:rPr>
            <w:noProof/>
            <w:webHidden/>
          </w:rPr>
          <w:fldChar w:fldCharType="end"/>
        </w:r>
      </w:hyperlink>
    </w:p>
    <w:p w14:paraId="29C140C1" w14:textId="77777777" w:rsidR="00E32CB9" w:rsidRDefault="00E32CB9">
      <w:pPr>
        <w:pStyle w:val="TOC8"/>
        <w:tabs>
          <w:tab w:val="left" w:pos="1276"/>
        </w:tabs>
        <w:rPr>
          <w:rFonts w:asciiTheme="minorHAnsi" w:eastAsiaTheme="minorEastAsia" w:hAnsiTheme="minorHAnsi" w:cstheme="minorBidi"/>
          <w:noProof/>
          <w:sz w:val="22"/>
          <w:szCs w:val="22"/>
          <w:lang w:eastAsia="zh-CN"/>
        </w:rPr>
      </w:pPr>
      <w:hyperlink w:anchor="_Toc431915815" w:history="1">
        <w:r w:rsidRPr="00924E02">
          <w:rPr>
            <w:rStyle w:val="Hyperlink"/>
            <w:noProof/>
            <w:lang w:val="en-US"/>
          </w:rPr>
          <w:t>B.7.1</w:t>
        </w:r>
        <w:r>
          <w:rPr>
            <w:rFonts w:asciiTheme="minorHAnsi" w:eastAsiaTheme="minorEastAsia" w:hAnsiTheme="minorHAnsi" w:cstheme="minorBidi"/>
            <w:noProof/>
            <w:sz w:val="22"/>
            <w:szCs w:val="22"/>
            <w:lang w:eastAsia="zh-CN"/>
          </w:rPr>
          <w:tab/>
        </w:r>
        <w:r w:rsidRPr="00924E02">
          <w:rPr>
            <w:rStyle w:val="Hyperlink"/>
            <w:noProof/>
            <w:lang w:val="en-US"/>
          </w:rPr>
          <w:t>Global continuity equation</w:t>
        </w:r>
        <w:r>
          <w:rPr>
            <w:noProof/>
            <w:webHidden/>
          </w:rPr>
          <w:tab/>
        </w:r>
        <w:r>
          <w:rPr>
            <w:noProof/>
            <w:webHidden/>
          </w:rPr>
          <w:fldChar w:fldCharType="begin"/>
        </w:r>
        <w:r>
          <w:rPr>
            <w:noProof/>
            <w:webHidden/>
          </w:rPr>
          <w:instrText xml:space="preserve"> PAGEREF _Toc431915815 \h </w:instrText>
        </w:r>
        <w:r>
          <w:rPr>
            <w:noProof/>
            <w:webHidden/>
          </w:rPr>
        </w:r>
        <w:r>
          <w:rPr>
            <w:noProof/>
            <w:webHidden/>
          </w:rPr>
          <w:fldChar w:fldCharType="separate"/>
        </w:r>
        <w:r>
          <w:rPr>
            <w:noProof/>
            <w:webHidden/>
          </w:rPr>
          <w:t>140</w:t>
        </w:r>
        <w:r>
          <w:rPr>
            <w:noProof/>
            <w:webHidden/>
          </w:rPr>
          <w:fldChar w:fldCharType="end"/>
        </w:r>
      </w:hyperlink>
    </w:p>
    <w:p w14:paraId="75DDFDDB" w14:textId="77777777" w:rsidR="00E32CB9" w:rsidRDefault="00E32CB9">
      <w:pPr>
        <w:pStyle w:val="TOC8"/>
        <w:tabs>
          <w:tab w:val="left" w:pos="1276"/>
        </w:tabs>
        <w:rPr>
          <w:rFonts w:asciiTheme="minorHAnsi" w:eastAsiaTheme="minorEastAsia" w:hAnsiTheme="minorHAnsi" w:cstheme="minorBidi"/>
          <w:noProof/>
          <w:sz w:val="22"/>
          <w:szCs w:val="22"/>
          <w:lang w:eastAsia="zh-CN"/>
        </w:rPr>
      </w:pPr>
      <w:hyperlink w:anchor="_Toc431915816" w:history="1">
        <w:r w:rsidRPr="00924E02">
          <w:rPr>
            <w:rStyle w:val="Hyperlink"/>
            <w:noProof/>
            <w:lang w:val="en-US"/>
          </w:rPr>
          <w:t>B.7.2</w:t>
        </w:r>
        <w:r>
          <w:rPr>
            <w:rFonts w:asciiTheme="minorHAnsi" w:eastAsiaTheme="minorEastAsia" w:hAnsiTheme="minorHAnsi" w:cstheme="minorBidi"/>
            <w:noProof/>
            <w:sz w:val="22"/>
            <w:szCs w:val="22"/>
            <w:lang w:eastAsia="zh-CN"/>
          </w:rPr>
          <w:tab/>
        </w:r>
        <w:r w:rsidRPr="00924E02">
          <w:rPr>
            <w:rStyle w:val="Hyperlink"/>
            <w:noProof/>
            <w:lang w:val="en-US"/>
          </w:rPr>
          <w:t>Local continuity equation</w:t>
        </w:r>
        <w:r>
          <w:rPr>
            <w:noProof/>
            <w:webHidden/>
          </w:rPr>
          <w:tab/>
        </w:r>
        <w:r>
          <w:rPr>
            <w:noProof/>
            <w:webHidden/>
          </w:rPr>
          <w:fldChar w:fldCharType="begin"/>
        </w:r>
        <w:r>
          <w:rPr>
            <w:noProof/>
            <w:webHidden/>
          </w:rPr>
          <w:instrText xml:space="preserve"> PAGEREF _Toc431915816 \h </w:instrText>
        </w:r>
        <w:r>
          <w:rPr>
            <w:noProof/>
            <w:webHidden/>
          </w:rPr>
        </w:r>
        <w:r>
          <w:rPr>
            <w:noProof/>
            <w:webHidden/>
          </w:rPr>
          <w:fldChar w:fldCharType="separate"/>
        </w:r>
        <w:r>
          <w:rPr>
            <w:noProof/>
            <w:webHidden/>
          </w:rPr>
          <w:t>141</w:t>
        </w:r>
        <w:r>
          <w:rPr>
            <w:noProof/>
            <w:webHidden/>
          </w:rPr>
          <w:fldChar w:fldCharType="end"/>
        </w:r>
      </w:hyperlink>
    </w:p>
    <w:p w14:paraId="6060C147" w14:textId="77777777" w:rsidR="00E32CB9" w:rsidRDefault="00E32CB9">
      <w:pPr>
        <w:pStyle w:val="TOC8"/>
        <w:tabs>
          <w:tab w:val="left" w:pos="1276"/>
        </w:tabs>
        <w:rPr>
          <w:rFonts w:asciiTheme="minorHAnsi" w:eastAsiaTheme="minorEastAsia" w:hAnsiTheme="minorHAnsi" w:cstheme="minorBidi"/>
          <w:noProof/>
          <w:sz w:val="22"/>
          <w:szCs w:val="22"/>
          <w:lang w:eastAsia="zh-CN"/>
        </w:rPr>
      </w:pPr>
      <w:hyperlink w:anchor="_Toc431915817" w:history="1">
        <w:r w:rsidRPr="00924E02">
          <w:rPr>
            <w:rStyle w:val="Hyperlink"/>
            <w:noProof/>
            <w:lang w:val="en-US"/>
          </w:rPr>
          <w:t>B.7.3</w:t>
        </w:r>
        <w:r>
          <w:rPr>
            <w:rFonts w:asciiTheme="minorHAnsi" w:eastAsiaTheme="minorEastAsia" w:hAnsiTheme="minorHAnsi" w:cstheme="minorBidi"/>
            <w:noProof/>
            <w:sz w:val="22"/>
            <w:szCs w:val="22"/>
            <w:lang w:eastAsia="zh-CN"/>
          </w:rPr>
          <w:tab/>
        </w:r>
        <w:r w:rsidRPr="00924E02">
          <w:rPr>
            <w:rStyle w:val="Hyperlink"/>
            <w:noProof/>
            <w:lang w:val="en-US"/>
          </w:rPr>
          <w:t>Horizontal Momentum</w:t>
        </w:r>
        <w:r>
          <w:rPr>
            <w:noProof/>
            <w:webHidden/>
          </w:rPr>
          <w:tab/>
        </w:r>
        <w:r>
          <w:rPr>
            <w:noProof/>
            <w:webHidden/>
          </w:rPr>
          <w:fldChar w:fldCharType="begin"/>
        </w:r>
        <w:r>
          <w:rPr>
            <w:noProof/>
            <w:webHidden/>
          </w:rPr>
          <w:instrText xml:space="preserve"> PAGEREF _Toc431915817 \h </w:instrText>
        </w:r>
        <w:r>
          <w:rPr>
            <w:noProof/>
            <w:webHidden/>
          </w:rPr>
        </w:r>
        <w:r>
          <w:rPr>
            <w:noProof/>
            <w:webHidden/>
          </w:rPr>
          <w:fldChar w:fldCharType="separate"/>
        </w:r>
        <w:r>
          <w:rPr>
            <w:noProof/>
            <w:webHidden/>
          </w:rPr>
          <w:t>141</w:t>
        </w:r>
        <w:r>
          <w:rPr>
            <w:noProof/>
            <w:webHidden/>
          </w:rPr>
          <w:fldChar w:fldCharType="end"/>
        </w:r>
      </w:hyperlink>
    </w:p>
    <w:p w14:paraId="7AE3B142" w14:textId="77777777" w:rsidR="00E32CB9" w:rsidRDefault="00E32CB9">
      <w:pPr>
        <w:pStyle w:val="TOC8"/>
        <w:tabs>
          <w:tab w:val="left" w:pos="1276"/>
        </w:tabs>
        <w:rPr>
          <w:rFonts w:asciiTheme="minorHAnsi" w:eastAsiaTheme="minorEastAsia" w:hAnsiTheme="minorHAnsi" w:cstheme="minorBidi"/>
          <w:noProof/>
          <w:sz w:val="22"/>
          <w:szCs w:val="22"/>
          <w:lang w:eastAsia="zh-CN"/>
        </w:rPr>
      </w:pPr>
      <w:hyperlink w:anchor="_Toc431915818" w:history="1">
        <w:r w:rsidRPr="00924E02">
          <w:rPr>
            <w:rStyle w:val="Hyperlink"/>
            <w:noProof/>
            <w:lang w:val="en-US"/>
          </w:rPr>
          <w:t>B.7.4</w:t>
        </w:r>
        <w:r>
          <w:rPr>
            <w:rFonts w:asciiTheme="minorHAnsi" w:eastAsiaTheme="minorEastAsia" w:hAnsiTheme="minorHAnsi" w:cstheme="minorBidi"/>
            <w:noProof/>
            <w:sz w:val="22"/>
            <w:szCs w:val="22"/>
            <w:lang w:eastAsia="zh-CN"/>
          </w:rPr>
          <w:tab/>
        </w:r>
        <w:r w:rsidRPr="00924E02">
          <w:rPr>
            <w:rStyle w:val="Hyperlink"/>
            <w:noProof/>
            <w:lang w:val="en-US"/>
          </w:rPr>
          <w:t>Vertical momentum equations</w:t>
        </w:r>
        <w:r>
          <w:rPr>
            <w:noProof/>
            <w:webHidden/>
          </w:rPr>
          <w:tab/>
        </w:r>
        <w:r>
          <w:rPr>
            <w:noProof/>
            <w:webHidden/>
          </w:rPr>
          <w:fldChar w:fldCharType="begin"/>
        </w:r>
        <w:r>
          <w:rPr>
            <w:noProof/>
            <w:webHidden/>
          </w:rPr>
          <w:instrText xml:space="preserve"> PAGEREF _Toc431915818 \h </w:instrText>
        </w:r>
        <w:r>
          <w:rPr>
            <w:noProof/>
            <w:webHidden/>
          </w:rPr>
        </w:r>
        <w:r>
          <w:rPr>
            <w:noProof/>
            <w:webHidden/>
          </w:rPr>
          <w:fldChar w:fldCharType="separate"/>
        </w:r>
        <w:r>
          <w:rPr>
            <w:noProof/>
            <w:webHidden/>
          </w:rPr>
          <w:t>145</w:t>
        </w:r>
        <w:r>
          <w:rPr>
            <w:noProof/>
            <w:webHidden/>
          </w:rPr>
          <w:fldChar w:fldCharType="end"/>
        </w:r>
      </w:hyperlink>
    </w:p>
    <w:p w14:paraId="3CF55A36" w14:textId="74474D48" w:rsidR="00073410" w:rsidRDefault="00486C47" w:rsidP="00073410">
      <w:pPr>
        <w:rPr>
          <w:rStyle w:val="Hidden"/>
          <w:noProof w:val="0"/>
          <w:lang w:val="en-US"/>
        </w:rPr>
      </w:pPr>
      <w:r>
        <w:rPr>
          <w:lang w:val="en-US"/>
        </w:rPr>
        <w:fldChar w:fldCharType="end"/>
      </w:r>
      <w:bookmarkStart w:id="18" w:name="bmChap1"/>
      <w:bookmarkEnd w:id="18"/>
      <w:commentRangeEnd w:id="17"/>
      <w:r w:rsidR="00E32CB9">
        <w:rPr>
          <w:rStyle w:val="CommentReference"/>
        </w:rPr>
        <w:commentReference w:id="17"/>
      </w:r>
      <w:r w:rsidR="000C5FE2" w:rsidRPr="00752797">
        <w:rPr>
          <w:rStyle w:val="Hidden"/>
          <w:noProof w:val="0"/>
          <w:lang w:val="en-US"/>
        </w:rPr>
        <w:fldChar w:fldCharType="begin"/>
      </w:r>
      <w:r w:rsidR="000C5FE2" w:rsidRPr="00752797">
        <w:rPr>
          <w:rStyle w:val="Hidden"/>
          <w:noProof w:val="0"/>
          <w:lang w:val="en-US"/>
        </w:rPr>
        <w:instrText xml:space="preserve"> MACROBUTTON MTEditEquationSection2 Equation Section 1</w:instrText>
      </w:r>
      <w:r w:rsidR="000C5FE2" w:rsidRPr="00752797">
        <w:rPr>
          <w:rStyle w:val="Hidden"/>
          <w:noProof w:val="0"/>
          <w:lang w:val="en-US"/>
        </w:rPr>
        <w:fldChar w:fldCharType="end"/>
      </w:r>
      <w:bookmarkStart w:id="20" w:name="_Toc417455410"/>
      <w:bookmarkStart w:id="21" w:name="_Toc417455603"/>
      <w:bookmarkStart w:id="22" w:name="_Toc417455748"/>
    </w:p>
    <w:p w14:paraId="334514CC" w14:textId="77777777" w:rsidR="00073410" w:rsidRDefault="00073410">
      <w:pPr>
        <w:spacing w:line="240" w:lineRule="auto"/>
        <w:jc w:val="left"/>
        <w:rPr>
          <w:rStyle w:val="Hidden"/>
          <w:noProof w:val="0"/>
          <w:lang w:val="en-US"/>
        </w:rPr>
      </w:pPr>
      <w:r>
        <w:rPr>
          <w:rStyle w:val="Hidden"/>
          <w:noProof w:val="0"/>
          <w:lang w:val="en-US"/>
        </w:rPr>
        <w:br w:type="page"/>
      </w:r>
    </w:p>
    <w:p w14:paraId="18D40F36" w14:textId="77777777" w:rsidR="00073410" w:rsidRDefault="00073410">
      <w:pPr>
        <w:spacing w:line="240" w:lineRule="auto"/>
        <w:jc w:val="left"/>
        <w:rPr>
          <w:lang w:val="en-US"/>
        </w:rPr>
      </w:pPr>
      <w:r>
        <w:rPr>
          <w:lang w:val="en-US"/>
        </w:rPr>
        <w:br w:type="page"/>
      </w:r>
    </w:p>
    <w:p w14:paraId="0FAF3ACE" w14:textId="7C3BAFCC" w:rsidR="000C5FE2" w:rsidRPr="00752797" w:rsidRDefault="008C2325" w:rsidP="00073410">
      <w:pPr>
        <w:pStyle w:val="Heading1"/>
        <w:rPr>
          <w:lang w:val="en-US"/>
        </w:rPr>
      </w:pPr>
      <w:bookmarkStart w:id="23" w:name="_Toc431915598"/>
      <w:bookmarkStart w:id="24" w:name="_Toc431915680"/>
      <w:r w:rsidRPr="00752797">
        <w:rPr>
          <w:lang w:val="en-US"/>
        </w:rPr>
        <w:lastRenderedPageBreak/>
        <w:t>Introduction</w:t>
      </w:r>
      <w:bookmarkEnd w:id="20"/>
      <w:bookmarkEnd w:id="21"/>
      <w:bookmarkEnd w:id="22"/>
      <w:bookmarkEnd w:id="23"/>
      <w:bookmarkEnd w:id="24"/>
    </w:p>
    <w:p w14:paraId="6506CBAE" w14:textId="6DE07758" w:rsidR="00D242C0" w:rsidRDefault="00D242C0" w:rsidP="0023684E">
      <w:pPr>
        <w:pStyle w:val="Heading2"/>
        <w:rPr>
          <w:lang w:val="en-US"/>
        </w:rPr>
      </w:pPr>
      <w:bookmarkStart w:id="25" w:name="_Toc431915599"/>
      <w:bookmarkStart w:id="26" w:name="_Toc431915681"/>
      <w:r>
        <w:rPr>
          <w:lang w:val="en-US"/>
        </w:rPr>
        <w:t>Description of</w:t>
      </w:r>
      <w:r w:rsidR="0027246C">
        <w:rPr>
          <w:lang w:val="en-US"/>
        </w:rPr>
        <w:t xml:space="preserve"> the development of</w:t>
      </w:r>
      <w:r>
        <w:rPr>
          <w:lang w:val="en-US"/>
        </w:rPr>
        <w:t xml:space="preserve"> XBeach</w:t>
      </w:r>
      <w:bookmarkEnd w:id="25"/>
      <w:bookmarkEnd w:id="26"/>
    </w:p>
    <w:p w14:paraId="40ABA17C" w14:textId="77777777" w:rsidR="00D242C0" w:rsidRDefault="00D242C0" w:rsidP="003355EB">
      <w:pPr>
        <w:spacing w:line="240" w:lineRule="auto"/>
        <w:rPr>
          <w:lang w:val="en-US"/>
        </w:rPr>
      </w:pPr>
    </w:p>
    <w:p w14:paraId="506FA403" w14:textId="475B4131" w:rsidR="003355EB" w:rsidRPr="00752797" w:rsidRDefault="003355EB" w:rsidP="003355EB">
      <w:pPr>
        <w:spacing w:line="240" w:lineRule="auto"/>
        <w:rPr>
          <w:lang w:val="en-US"/>
        </w:rPr>
      </w:pPr>
      <w:r w:rsidRPr="00752797">
        <w:rPr>
          <w:lang w:val="en-US"/>
        </w:rPr>
        <w:t>XBeach is an open-source numerical model which originally</w:t>
      </w:r>
      <w:r w:rsidR="00D242C0">
        <w:rPr>
          <w:lang w:val="en-US"/>
        </w:rPr>
        <w:t xml:space="preserve"> was</w:t>
      </w:r>
      <w:r w:rsidRPr="00752797">
        <w:rPr>
          <w:lang w:val="en-US"/>
        </w:rPr>
        <w:t xml:space="preserve"> developed to simulate hydrodynamic and morphodynamic processes and impacts on sandy coasts with a domain size of kilometers and on the time scale of storms. Since then, the model has been applied to other types of coasts and purposes.</w:t>
      </w:r>
    </w:p>
    <w:p w14:paraId="65F3E340" w14:textId="77777777" w:rsidR="003355EB" w:rsidRPr="00752797" w:rsidRDefault="003355EB" w:rsidP="003355EB">
      <w:pPr>
        <w:spacing w:line="240" w:lineRule="auto"/>
        <w:rPr>
          <w:lang w:val="en-US"/>
        </w:rPr>
      </w:pPr>
    </w:p>
    <w:p w14:paraId="5861F81F" w14:textId="77777777" w:rsidR="003355EB" w:rsidRPr="00752797" w:rsidRDefault="003355EB" w:rsidP="003355EB">
      <w:pPr>
        <w:spacing w:line="240" w:lineRule="auto"/>
        <w:rPr>
          <w:lang w:val="en-US"/>
        </w:rPr>
      </w:pPr>
      <w:r w:rsidRPr="00752797">
        <w:rPr>
          <w:lang w:val="en-US"/>
        </w:rPr>
        <w:t xml:space="preserve">The model includes the hydrodynamic processes of short wave transformation (refraction, shoaling and breaking), long wave (infragravity wave) transformation (generation, propagation and dissipation), wave-induced setup and unsteady currents, as well as overwash and inundation. The morphodynamic processes include bed load and suspended sediment transport, dune face avalanching, bed update and breaching. Effects of vegetation and of hard structures have been included. The model has been validated with a series of analytical, laboratory and field test cases using a standard set of parameter settings. </w:t>
      </w:r>
    </w:p>
    <w:p w14:paraId="4178B05A" w14:textId="77777777" w:rsidR="003355EB" w:rsidRPr="00752797" w:rsidRDefault="003355EB" w:rsidP="003355EB">
      <w:pPr>
        <w:spacing w:line="240" w:lineRule="auto"/>
        <w:rPr>
          <w:lang w:val="en-US"/>
        </w:rPr>
      </w:pPr>
    </w:p>
    <w:p w14:paraId="4E124689" w14:textId="77777777" w:rsidR="003355EB" w:rsidRPr="00752797" w:rsidRDefault="003355EB" w:rsidP="003355EB">
      <w:pPr>
        <w:spacing w:line="240" w:lineRule="auto"/>
        <w:rPr>
          <w:lang w:val="en-US"/>
        </w:rPr>
      </w:pPr>
      <w:r w:rsidRPr="00752797">
        <w:rPr>
          <w:lang w:val="en-US"/>
        </w:rPr>
        <w:t xml:space="preserve">XBeach has two modes: a hydrostatic and a non-hydrostatic mode. In the hydrostatic mode, the short wave amplitude variation is solved separately from the long waves, currents and morphological change. This saves considerable computational time, with the expense that the phase of the short waves is not simulated. A more complete model is the non-hydrostatic model which solves all processes including short wave motions, but with more computational demand.  </w:t>
      </w:r>
    </w:p>
    <w:p w14:paraId="2E28C771" w14:textId="77777777" w:rsidR="003355EB" w:rsidRPr="00752797" w:rsidRDefault="003355EB" w:rsidP="003355EB">
      <w:pPr>
        <w:spacing w:line="240" w:lineRule="auto"/>
        <w:rPr>
          <w:lang w:val="en-US"/>
        </w:rPr>
      </w:pPr>
    </w:p>
    <w:p w14:paraId="6D781370" w14:textId="6E6CC1A2" w:rsidR="003355EB" w:rsidRPr="00752797" w:rsidRDefault="003355EB" w:rsidP="003355EB">
      <w:pPr>
        <w:spacing w:line="240" w:lineRule="auto"/>
        <w:rPr>
          <w:lang w:val="en-US"/>
        </w:rPr>
      </w:pPr>
      <w:r w:rsidRPr="00752797">
        <w:rPr>
          <w:lang w:val="en-US"/>
        </w:rPr>
        <w:t>The original application</w:t>
      </w:r>
      <w:r w:rsidR="001472A1">
        <w:rPr>
          <w:lang w:val="en-US"/>
        </w:rPr>
        <w:t xml:space="preserve"> (surf</w:t>
      </w:r>
      <w:r w:rsidR="004C1035">
        <w:rPr>
          <w:lang w:val="en-US"/>
        </w:rPr>
        <w:t>beat mode)</w:t>
      </w:r>
      <w:r w:rsidRPr="00752797">
        <w:rPr>
          <w:lang w:val="en-US"/>
        </w:rPr>
        <w:t xml:space="preserve">, funded by the U.S. Corps of Engineers in the framework of the Morphos project and the U.S. Geological Survey, was to be able to assess hurricane impacts on sandy beaches. Since then with funding from the </w:t>
      </w:r>
      <w:r w:rsidR="00CD00FF">
        <w:t>Rijkswaterstaat, part of The Netherlands Ministry of Infrastructure and the Environment</w:t>
      </w:r>
      <w:r w:rsidRPr="00752797">
        <w:rPr>
          <w:lang w:val="en-US"/>
        </w:rPr>
        <w:t xml:space="preserve">, the model has been extended, applied and validated for storm impacts on dune and urbanized coasts for the purpose of dune safety assessments. With support from the European Commission XBeach has been validated on a number of dissipative and reflective beaches bordering all regional seas in the EU. </w:t>
      </w:r>
    </w:p>
    <w:p w14:paraId="328EA447" w14:textId="77777777" w:rsidR="003355EB" w:rsidRPr="00752797" w:rsidRDefault="003355EB" w:rsidP="003355EB">
      <w:pPr>
        <w:spacing w:line="240" w:lineRule="auto"/>
        <w:rPr>
          <w:lang w:val="en-US"/>
        </w:rPr>
      </w:pPr>
    </w:p>
    <w:p w14:paraId="2541038C" w14:textId="77777777" w:rsidR="003355EB" w:rsidRPr="00752797" w:rsidRDefault="003355EB" w:rsidP="003355EB">
      <w:pPr>
        <w:spacing w:line="240" w:lineRule="auto"/>
        <w:rPr>
          <w:lang w:val="en-US"/>
        </w:rPr>
      </w:pPr>
      <w:r w:rsidRPr="00752797">
        <w:rPr>
          <w:lang w:val="en-US"/>
        </w:rPr>
        <w:t>Beyond sandy coasts, the model has been applied to coral fringing and atoll reefs, in cooperation with and with funding by the University of Western Australia, the USGS and the Asian Development Bank. The model now also includes vegetative damping effects, with support of the U.S. Office of Naval Research.</w:t>
      </w:r>
    </w:p>
    <w:p w14:paraId="4A31DDD6" w14:textId="77777777" w:rsidR="003355EB" w:rsidRPr="00752797" w:rsidRDefault="003355EB" w:rsidP="003355EB">
      <w:pPr>
        <w:spacing w:line="240" w:lineRule="auto"/>
        <w:rPr>
          <w:lang w:val="en-US"/>
        </w:rPr>
      </w:pPr>
    </w:p>
    <w:p w14:paraId="76183B9F" w14:textId="68193557" w:rsidR="003355EB" w:rsidRPr="00752797" w:rsidRDefault="003355EB" w:rsidP="003355EB">
      <w:pPr>
        <w:spacing w:line="240" w:lineRule="auto"/>
        <w:rPr>
          <w:lang w:val="en-US"/>
        </w:rPr>
      </w:pPr>
      <w:r w:rsidRPr="00752797">
        <w:rPr>
          <w:lang w:val="en-US"/>
        </w:rPr>
        <w:t xml:space="preserve">The non-hydrostatic model has been developed initially by the TU Delft (as a prototype version of the SWASH </w:t>
      </w:r>
      <w:r w:rsidR="004C1035">
        <w:rPr>
          <w:lang w:val="en-US"/>
        </w:rPr>
        <w:t>(</w:t>
      </w:r>
      <w:r w:rsidR="004C1035" w:rsidRPr="00752797">
        <w:rPr>
          <w:lang w:val="en-US"/>
        </w:rPr>
        <w:t>Zijlema et al. 2011</w:t>
      </w:r>
      <w:r w:rsidR="004C1035">
        <w:rPr>
          <w:lang w:val="en-US"/>
        </w:rPr>
        <w:t xml:space="preserve">) </w:t>
      </w:r>
      <w:r w:rsidRPr="00752797">
        <w:rPr>
          <w:lang w:val="en-US"/>
        </w:rPr>
        <w:t>model). For the purpose of simulating the morphodynamic processes on gravel beaches, the model was extended and validated with support from the University of Plymouth. In this mode, ship-induced waves can be simulated as well, demonstrating the flight that the model has taken since its first inception.</w:t>
      </w:r>
    </w:p>
    <w:p w14:paraId="1AB43DA6" w14:textId="77777777" w:rsidR="003355EB" w:rsidRPr="00752797" w:rsidRDefault="003355EB" w:rsidP="003355EB">
      <w:pPr>
        <w:spacing w:line="240" w:lineRule="auto"/>
        <w:rPr>
          <w:lang w:val="en-US"/>
        </w:rPr>
      </w:pPr>
    </w:p>
    <w:p w14:paraId="0FADB896" w14:textId="77777777" w:rsidR="003355EB" w:rsidRPr="00752797" w:rsidRDefault="003355EB" w:rsidP="003355EB">
      <w:pPr>
        <w:spacing w:line="240" w:lineRule="auto"/>
        <w:rPr>
          <w:lang w:val="en-US"/>
        </w:rPr>
      </w:pPr>
      <w:r w:rsidRPr="00752797">
        <w:rPr>
          <w:lang w:val="en-US"/>
        </w:rPr>
        <w:t>This development of XBeach could not have been possible without all of the above mentioned funding agencies and partners. It would also not have been possible without the enthusiastic, critical and constructive approach of all consultants, researchers, M.Sc. and Ph.D. students who have taken up XBeach, and made it into the tool that it is today.</w:t>
      </w:r>
    </w:p>
    <w:p w14:paraId="168F1D93" w14:textId="77777777" w:rsidR="007B2C84" w:rsidRPr="00752797" w:rsidRDefault="007B2C84" w:rsidP="003355EB">
      <w:pPr>
        <w:spacing w:line="240" w:lineRule="auto"/>
        <w:rPr>
          <w:lang w:val="en-US"/>
        </w:rPr>
      </w:pPr>
    </w:p>
    <w:p w14:paraId="4F23FCA6" w14:textId="1DD80BA1" w:rsidR="004C1035" w:rsidRDefault="003355EB" w:rsidP="004B46AB">
      <w:pPr>
        <w:spacing w:line="240" w:lineRule="auto"/>
        <w:rPr>
          <w:lang w:val="en-US"/>
        </w:rPr>
      </w:pPr>
      <w:r w:rsidRPr="00752797">
        <w:rPr>
          <w:lang w:val="en-US"/>
        </w:rPr>
        <w:t>This manual serves as an introduction to the model and a reference guide to its many functionalities, options and parameters. We sincerely hope that this document will help existing and new researchers apply the model for their purposes and advance our knowledge of coastal hydro- and morphodynamics.</w:t>
      </w:r>
      <w:r w:rsidR="004C1035">
        <w:rPr>
          <w:lang w:val="en-US"/>
        </w:rPr>
        <w:br w:type="page"/>
      </w:r>
    </w:p>
    <w:p w14:paraId="0CBA8F1B" w14:textId="0EC0F14E" w:rsidR="005F36C3" w:rsidRDefault="005F36C3" w:rsidP="005F36C3">
      <w:pPr>
        <w:pStyle w:val="Heading2"/>
        <w:rPr>
          <w:lang w:val="en-US"/>
        </w:rPr>
      </w:pPr>
      <w:bookmarkStart w:id="27" w:name="_Toc417455411"/>
      <w:bookmarkStart w:id="28" w:name="_Toc417455604"/>
      <w:bookmarkStart w:id="29" w:name="_Toc417455749"/>
      <w:bookmarkStart w:id="30" w:name="_Toc431915600"/>
      <w:bookmarkStart w:id="31" w:name="_Toc431915682"/>
      <w:r>
        <w:rPr>
          <w:lang w:val="en-US"/>
        </w:rPr>
        <w:lastRenderedPageBreak/>
        <w:t>Scope</w:t>
      </w:r>
      <w:bookmarkEnd w:id="30"/>
      <w:bookmarkEnd w:id="31"/>
    </w:p>
    <w:p w14:paraId="1AF5FE14" w14:textId="4744DB5B" w:rsidR="005F36C3" w:rsidRPr="005F36C3" w:rsidRDefault="005F36C3" w:rsidP="0017061E">
      <w:pPr>
        <w:rPr>
          <w:lang w:val="en-US"/>
        </w:rPr>
      </w:pPr>
      <w:r>
        <w:rPr>
          <w:lang w:val="en-US"/>
        </w:rPr>
        <w:t xml:space="preserve">This </w:t>
      </w:r>
      <w:r w:rsidR="0017061E">
        <w:rPr>
          <w:lang w:val="en-US"/>
        </w:rPr>
        <w:t xml:space="preserve">is a reference </w:t>
      </w:r>
      <w:r>
        <w:rPr>
          <w:lang w:val="en-US"/>
        </w:rPr>
        <w:t xml:space="preserve">guide </w:t>
      </w:r>
      <w:proofErr w:type="gramStart"/>
      <w:r w:rsidR="0017061E">
        <w:rPr>
          <w:lang w:val="en-US"/>
        </w:rPr>
        <w:t>which</w:t>
      </w:r>
      <w:proofErr w:type="gramEnd"/>
      <w:r w:rsidR="0017061E">
        <w:rPr>
          <w:lang w:val="en-US"/>
        </w:rPr>
        <w:t xml:space="preserve"> </w:t>
      </w:r>
      <w:r w:rsidR="007216BE">
        <w:rPr>
          <w:lang w:val="en-US"/>
        </w:rPr>
        <w:t>provides a description of</w:t>
      </w:r>
      <w:r w:rsidR="0017061E">
        <w:rPr>
          <w:lang w:val="en-US"/>
        </w:rPr>
        <w:t xml:space="preserve"> the physics behind the many functionalities of the model,</w:t>
      </w:r>
      <w:r w:rsidR="007216BE">
        <w:rPr>
          <w:lang w:val="en-US"/>
        </w:rPr>
        <w:t xml:space="preserve"> the different model settings and the numerical implementation.</w:t>
      </w:r>
      <w:r w:rsidR="00053B0F">
        <w:rPr>
          <w:lang w:val="en-US"/>
        </w:rPr>
        <w:t xml:space="preserve"> </w:t>
      </w:r>
      <w:r w:rsidR="00BE27B5">
        <w:rPr>
          <w:lang w:val="en-US"/>
        </w:rPr>
        <w:t xml:space="preserve">For the latest news on XBeach courses and releases, </w:t>
      </w:r>
      <w:r w:rsidR="00D11398">
        <w:rPr>
          <w:lang w:val="en-US"/>
        </w:rPr>
        <w:t>or</w:t>
      </w:r>
      <w:r w:rsidR="00BE27B5">
        <w:rPr>
          <w:lang w:val="en-US"/>
        </w:rPr>
        <w:t xml:space="preserve"> if you have questions, visit our website: </w:t>
      </w:r>
      <w:hyperlink r:id="rId14" w:history="1">
        <w:r w:rsidR="00BE27B5" w:rsidRPr="00905E03">
          <w:rPr>
            <w:rStyle w:val="Hyperlink"/>
            <w:lang w:val="en-US"/>
          </w:rPr>
          <w:t>www.xbeach.org</w:t>
        </w:r>
      </w:hyperlink>
      <w:r w:rsidR="00BE27B5">
        <w:rPr>
          <w:lang w:val="en-US"/>
        </w:rPr>
        <w:t xml:space="preserve">. </w:t>
      </w:r>
      <w:r w:rsidR="0017061E">
        <w:rPr>
          <w:lang w:val="en-US"/>
        </w:rPr>
        <w:t xml:space="preserve">  </w:t>
      </w:r>
      <w:r>
        <w:rPr>
          <w:lang w:val="en-US"/>
        </w:rPr>
        <w:t xml:space="preserve"> </w:t>
      </w:r>
    </w:p>
    <w:p w14:paraId="269D334F" w14:textId="77777777" w:rsidR="005A50C7" w:rsidRDefault="004C1035" w:rsidP="004C1035">
      <w:pPr>
        <w:pStyle w:val="Heading2"/>
        <w:rPr>
          <w:lang w:val="en-US"/>
        </w:rPr>
      </w:pPr>
      <w:bookmarkStart w:id="32" w:name="_Toc431915601"/>
      <w:bookmarkStart w:id="33" w:name="_Toc431915683"/>
      <w:r>
        <w:rPr>
          <w:lang w:val="en-US"/>
        </w:rPr>
        <w:t>Readers guide</w:t>
      </w:r>
      <w:bookmarkEnd w:id="27"/>
      <w:bookmarkEnd w:id="28"/>
      <w:bookmarkEnd w:id="29"/>
      <w:bookmarkEnd w:id="32"/>
      <w:bookmarkEnd w:id="33"/>
    </w:p>
    <w:p w14:paraId="4C995AF4" w14:textId="3A3E7661" w:rsidR="005A50C7" w:rsidRDefault="005A50C7" w:rsidP="005A50C7">
      <w:pPr>
        <w:rPr>
          <w:lang w:val="en-US"/>
        </w:rPr>
      </w:pPr>
      <w:r>
        <w:rPr>
          <w:lang w:val="en-US"/>
        </w:rPr>
        <w:t xml:space="preserve">To make this </w:t>
      </w:r>
      <w:r w:rsidR="00BE27B5">
        <w:rPr>
          <w:lang w:val="en-US"/>
        </w:rPr>
        <w:t xml:space="preserve">guide </w:t>
      </w:r>
      <w:r>
        <w:rPr>
          <w:lang w:val="en-US"/>
        </w:rPr>
        <w:t xml:space="preserve">more accessible we briefly describe the contents of each chapter and the appendix. If this is your first time to start working with XBeach we suggest you to read Section </w:t>
      </w:r>
      <w:r>
        <w:rPr>
          <w:lang w:val="en-US"/>
        </w:rPr>
        <w:fldChar w:fldCharType="begin"/>
      </w:r>
      <w:r>
        <w:rPr>
          <w:lang w:val="en-US"/>
        </w:rPr>
        <w:instrText xml:space="preserve"> REF _Ref416528799 \r \h </w:instrText>
      </w:r>
      <w:r>
        <w:rPr>
          <w:lang w:val="en-US"/>
        </w:rPr>
      </w:r>
      <w:r>
        <w:rPr>
          <w:lang w:val="en-US"/>
        </w:rPr>
        <w:fldChar w:fldCharType="separate"/>
      </w:r>
      <w:r w:rsidR="002E51A3">
        <w:rPr>
          <w:lang w:val="en-US"/>
        </w:rPr>
        <w:t>4.1</w:t>
      </w:r>
      <w:r>
        <w:rPr>
          <w:lang w:val="en-US"/>
        </w:rPr>
        <w:fldChar w:fldCharType="end"/>
      </w:r>
      <w:r>
        <w:rPr>
          <w:lang w:val="en-US"/>
        </w:rPr>
        <w:t xml:space="preserve"> which gives an overview which settings are needed to run an XBeach simulation and to practice with the hands-on exercises in Appendix </w:t>
      </w:r>
      <w:r w:rsidR="00196F06">
        <w:rPr>
          <w:lang w:val="en-US"/>
        </w:rPr>
        <w:t>A.</w:t>
      </w:r>
    </w:p>
    <w:p w14:paraId="5346B0C0" w14:textId="77777777" w:rsidR="005A50C7" w:rsidRDefault="005A50C7" w:rsidP="005A50C7">
      <w:pPr>
        <w:rPr>
          <w:lang w:val="en-US"/>
        </w:rPr>
      </w:pPr>
    </w:p>
    <w:p w14:paraId="59F7A82A" w14:textId="7C8A1163" w:rsidR="005A50C7" w:rsidRDefault="005A50C7" w:rsidP="005A50C7">
      <w:pPr>
        <w:rPr>
          <w:lang w:val="en-US"/>
        </w:rPr>
      </w:pPr>
      <w:r>
        <w:rPr>
          <w:lang w:val="en-US"/>
        </w:rPr>
        <w:t xml:space="preserve">Chapter 2: </w:t>
      </w:r>
      <w:r w:rsidRPr="005A50C7">
        <w:rPr>
          <w:b/>
          <w:lang w:val="en-US"/>
        </w:rPr>
        <w:t>Processes and model formulations</w:t>
      </w:r>
      <w:r>
        <w:rPr>
          <w:lang w:val="en-US"/>
        </w:rPr>
        <w:t xml:space="preserve">. This Chapter describes the theoretical physics modeled in XBeach. </w:t>
      </w:r>
      <w:r w:rsidR="00A8713D">
        <w:rPr>
          <w:lang w:val="en-US"/>
        </w:rPr>
        <w:t xml:space="preserve">This includes short wave propagation, flow, </w:t>
      </w:r>
      <w:proofErr w:type="gramStart"/>
      <w:r w:rsidR="00A8713D">
        <w:rPr>
          <w:lang w:val="en-US"/>
        </w:rPr>
        <w:t>sediment</w:t>
      </w:r>
      <w:proofErr w:type="gramEnd"/>
      <w:r w:rsidR="00A8713D">
        <w:rPr>
          <w:lang w:val="en-US"/>
        </w:rPr>
        <w:t xml:space="preserve"> transport and bed level change.</w:t>
      </w:r>
    </w:p>
    <w:p w14:paraId="12AA3B02" w14:textId="4836083C" w:rsidR="005A50C7" w:rsidRPr="00233DA3" w:rsidRDefault="005A50C7" w:rsidP="005A50C7">
      <w:pPr>
        <w:rPr>
          <w:lang w:val="en-US"/>
        </w:rPr>
      </w:pPr>
      <w:r>
        <w:rPr>
          <w:lang w:val="en-US"/>
        </w:rPr>
        <w:br/>
        <w:t xml:space="preserve">Chapter 3: </w:t>
      </w:r>
      <w:r w:rsidRPr="005A50C7">
        <w:rPr>
          <w:b/>
          <w:lang w:val="en-US"/>
        </w:rPr>
        <w:t>Boundary Conditions</w:t>
      </w:r>
      <w:r w:rsidR="00233DA3">
        <w:rPr>
          <w:lang w:val="en-US"/>
        </w:rPr>
        <w:t xml:space="preserve">. </w:t>
      </w:r>
      <w:r w:rsidR="002639FD">
        <w:rPr>
          <w:lang w:val="en-US"/>
        </w:rPr>
        <w:t>Several possibilities to impose information at the offshore and lateral boundary are implemented in XBeach (eg. wave energy, water levels).</w:t>
      </w:r>
    </w:p>
    <w:p w14:paraId="39B3F0A7" w14:textId="77777777" w:rsidR="005A50C7" w:rsidRDefault="005A50C7" w:rsidP="005A50C7">
      <w:pPr>
        <w:rPr>
          <w:lang w:val="en-US"/>
        </w:rPr>
      </w:pPr>
    </w:p>
    <w:p w14:paraId="750FE9BA" w14:textId="474E20CB" w:rsidR="005A50C7" w:rsidRDefault="005A50C7" w:rsidP="005A50C7">
      <w:pPr>
        <w:rPr>
          <w:lang w:val="en-US"/>
        </w:rPr>
      </w:pPr>
      <w:r>
        <w:rPr>
          <w:lang w:val="en-US"/>
        </w:rPr>
        <w:t xml:space="preserve">Chapter 4: </w:t>
      </w:r>
      <w:r w:rsidRPr="005A50C7">
        <w:rPr>
          <w:b/>
          <w:lang w:val="en-US"/>
        </w:rPr>
        <w:t>Input description</w:t>
      </w:r>
      <w:r w:rsidR="00A8713D">
        <w:rPr>
          <w:b/>
          <w:lang w:val="en-US"/>
        </w:rPr>
        <w:t xml:space="preserve">. </w:t>
      </w:r>
      <w:r w:rsidR="00A8713D" w:rsidRPr="00A8713D">
        <w:rPr>
          <w:lang w:val="en-US"/>
        </w:rPr>
        <w:t xml:space="preserve">XBeach </w:t>
      </w:r>
      <w:r w:rsidR="00233DA3">
        <w:rPr>
          <w:lang w:val="en-US"/>
        </w:rPr>
        <w:t xml:space="preserve">works by reading a configuration file called </w:t>
      </w:r>
      <w:r w:rsidR="00233DA3" w:rsidRPr="00233DA3">
        <w:rPr>
          <w:i/>
          <w:lang w:val="en-US"/>
        </w:rPr>
        <w:t>params.txt</w:t>
      </w:r>
      <w:r w:rsidR="00233DA3">
        <w:rPr>
          <w:lang w:val="en-US"/>
        </w:rPr>
        <w:t>. In this Chapter all the standard keywords for this configuration file are treated. This includes keyword to switch on and off specific processes.</w:t>
      </w:r>
    </w:p>
    <w:p w14:paraId="0A5B4933" w14:textId="77777777" w:rsidR="005A50C7" w:rsidRDefault="005A50C7" w:rsidP="005A50C7">
      <w:pPr>
        <w:rPr>
          <w:lang w:val="en-US"/>
        </w:rPr>
      </w:pPr>
    </w:p>
    <w:p w14:paraId="333D9582" w14:textId="02DEDC00" w:rsidR="005A50C7" w:rsidRDefault="005A50C7" w:rsidP="005A50C7">
      <w:pPr>
        <w:tabs>
          <w:tab w:val="left" w:pos="3000"/>
        </w:tabs>
        <w:rPr>
          <w:lang w:val="en-US"/>
        </w:rPr>
      </w:pPr>
      <w:r>
        <w:rPr>
          <w:lang w:val="en-US"/>
        </w:rPr>
        <w:t xml:space="preserve">Chapter 5: </w:t>
      </w:r>
      <w:r w:rsidRPr="005A50C7">
        <w:rPr>
          <w:b/>
          <w:lang w:val="en-US"/>
        </w:rPr>
        <w:t>References</w:t>
      </w:r>
      <w:r>
        <w:rPr>
          <w:lang w:val="en-US"/>
        </w:rPr>
        <w:t xml:space="preserve">. </w:t>
      </w:r>
      <w:proofErr w:type="gramStart"/>
      <w:r>
        <w:rPr>
          <w:lang w:val="en-US"/>
        </w:rPr>
        <w:t>Provides a list of publications and related material of XBeach.</w:t>
      </w:r>
      <w:proofErr w:type="gramEnd"/>
    </w:p>
    <w:p w14:paraId="1C99C073" w14:textId="77777777" w:rsidR="005A50C7" w:rsidRDefault="005A50C7" w:rsidP="005A50C7">
      <w:pPr>
        <w:rPr>
          <w:lang w:val="en-US"/>
        </w:rPr>
      </w:pPr>
    </w:p>
    <w:p w14:paraId="21C52EFB" w14:textId="3EAA9314" w:rsidR="005A50C7" w:rsidRPr="00233DA3" w:rsidRDefault="005A50C7" w:rsidP="005A50C7">
      <w:pPr>
        <w:rPr>
          <w:lang w:val="en-US"/>
        </w:rPr>
      </w:pPr>
      <w:r>
        <w:rPr>
          <w:lang w:val="en-US"/>
        </w:rPr>
        <w:t xml:space="preserve">Appendix A: </w:t>
      </w:r>
      <w:r w:rsidRPr="005A50C7">
        <w:rPr>
          <w:b/>
          <w:lang w:val="en-US"/>
        </w:rPr>
        <w:t>Hands-on exercises</w:t>
      </w:r>
      <w:r w:rsidR="00233DA3">
        <w:rPr>
          <w:b/>
          <w:lang w:val="en-US"/>
        </w:rPr>
        <w:t>.</w:t>
      </w:r>
      <w:r w:rsidR="00233DA3">
        <w:rPr>
          <w:lang w:val="en-US"/>
        </w:rPr>
        <w:t xml:space="preserve"> Several exercises for XBeach to get familiar with the numerical program</w:t>
      </w:r>
      <w:r w:rsidR="00233DA3" w:rsidRPr="00233DA3">
        <w:t xml:space="preserve"> </w:t>
      </w:r>
      <w:r w:rsidR="00233DA3" w:rsidRPr="00233DA3">
        <w:rPr>
          <w:lang w:val="en-US"/>
        </w:rPr>
        <w:t xml:space="preserve">based on basic </w:t>
      </w:r>
      <w:r w:rsidR="00233DA3">
        <w:rPr>
          <w:lang w:val="en-US"/>
        </w:rPr>
        <w:t>course given during the</w:t>
      </w:r>
      <w:r w:rsidR="00233DA3" w:rsidRPr="00233DA3">
        <w:rPr>
          <w:lang w:val="en-US"/>
        </w:rPr>
        <w:t xml:space="preserve"> Delft Software Days 2014</w:t>
      </w:r>
      <w:r w:rsidR="00233DA3">
        <w:rPr>
          <w:lang w:val="en-US"/>
        </w:rPr>
        <w:t>.</w:t>
      </w:r>
    </w:p>
    <w:p w14:paraId="5D1B82BE" w14:textId="77777777" w:rsidR="005A50C7" w:rsidRDefault="005A50C7" w:rsidP="005A50C7">
      <w:pPr>
        <w:rPr>
          <w:lang w:val="en-US"/>
        </w:rPr>
      </w:pPr>
    </w:p>
    <w:p w14:paraId="0373954C" w14:textId="3729E6E3" w:rsidR="005A50C7" w:rsidRPr="005A50C7" w:rsidRDefault="005A50C7" w:rsidP="005A50C7">
      <w:pPr>
        <w:rPr>
          <w:lang w:val="en-US"/>
        </w:rPr>
      </w:pPr>
      <w:r>
        <w:rPr>
          <w:lang w:val="en-US"/>
        </w:rPr>
        <w:t xml:space="preserve">Appendix B: </w:t>
      </w:r>
      <w:r w:rsidRPr="005A50C7">
        <w:rPr>
          <w:b/>
          <w:lang w:val="en-US"/>
        </w:rPr>
        <w:t>Advanced model coefficients</w:t>
      </w:r>
      <w:r w:rsidR="00233DA3">
        <w:rPr>
          <w:lang w:val="en-US"/>
        </w:rPr>
        <w:t xml:space="preserve">. </w:t>
      </w:r>
      <w:r w:rsidR="00233DA3" w:rsidRPr="00752797">
        <w:rPr>
          <w:lang w:val="en-US"/>
        </w:rPr>
        <w:t xml:space="preserve">In </w:t>
      </w:r>
      <w:r w:rsidR="00233DA3">
        <w:rPr>
          <w:lang w:val="en-US"/>
        </w:rPr>
        <w:t>Chapter 4</w:t>
      </w:r>
      <w:r w:rsidR="00233DA3" w:rsidRPr="00752797">
        <w:rPr>
          <w:lang w:val="en-US"/>
        </w:rPr>
        <w:t xml:space="preserve"> the main input parameters and files required by XBeach to start a simulation are explained. </w:t>
      </w:r>
      <w:r w:rsidR="00233DA3">
        <w:rPr>
          <w:lang w:val="en-US"/>
        </w:rPr>
        <w:t xml:space="preserve">In this chapter </w:t>
      </w:r>
      <w:r w:rsidR="00233DA3" w:rsidRPr="00752797">
        <w:rPr>
          <w:lang w:val="en-US"/>
        </w:rPr>
        <w:t>many more parameters to fine-tune the simulation of different processes</w:t>
      </w:r>
      <w:r w:rsidR="00233DA3">
        <w:rPr>
          <w:lang w:val="en-US"/>
        </w:rPr>
        <w:t xml:space="preserve"> are elaborated.</w:t>
      </w:r>
    </w:p>
    <w:p w14:paraId="3A634807" w14:textId="77777777" w:rsidR="005A50C7" w:rsidRDefault="005A50C7" w:rsidP="005A50C7">
      <w:pPr>
        <w:rPr>
          <w:lang w:val="en-US"/>
        </w:rPr>
      </w:pPr>
    </w:p>
    <w:p w14:paraId="296478CE" w14:textId="0D280CD6" w:rsidR="005A50C7" w:rsidRDefault="005A50C7" w:rsidP="005A50C7">
      <w:pPr>
        <w:rPr>
          <w:lang w:val="en-US"/>
        </w:rPr>
      </w:pPr>
      <w:r>
        <w:rPr>
          <w:lang w:val="en-US"/>
        </w:rPr>
        <w:t xml:space="preserve">Appendix C: </w:t>
      </w:r>
      <w:r w:rsidRPr="005A50C7">
        <w:rPr>
          <w:b/>
          <w:lang w:val="en-US"/>
        </w:rPr>
        <w:t>Numerical implementation</w:t>
      </w:r>
      <w:r>
        <w:rPr>
          <w:lang w:val="en-US"/>
        </w:rPr>
        <w:t xml:space="preserve">. </w:t>
      </w:r>
      <w:proofErr w:type="gramStart"/>
      <w:r>
        <w:rPr>
          <w:lang w:val="en-US"/>
        </w:rPr>
        <w:t xml:space="preserve">Discusses the </w:t>
      </w:r>
      <w:r w:rsidR="00233DA3">
        <w:rPr>
          <w:lang w:val="en-US"/>
        </w:rPr>
        <w:t>numerical implementation of the processes and model formulation of Chapter 2.</w:t>
      </w:r>
      <w:proofErr w:type="gramEnd"/>
      <w:r>
        <w:rPr>
          <w:lang w:val="en-US"/>
        </w:rPr>
        <w:t xml:space="preserve"> </w:t>
      </w:r>
    </w:p>
    <w:p w14:paraId="2A182270" w14:textId="77777777" w:rsidR="005A50C7" w:rsidRDefault="005A50C7" w:rsidP="005A50C7">
      <w:pPr>
        <w:rPr>
          <w:lang w:val="en-US"/>
        </w:rPr>
      </w:pPr>
    </w:p>
    <w:p w14:paraId="5881273A" w14:textId="5D4D5511" w:rsidR="005A50C7" w:rsidRDefault="007216BE" w:rsidP="005A50C7">
      <w:pPr>
        <w:pStyle w:val="Heading2"/>
        <w:rPr>
          <w:lang w:val="en-US"/>
        </w:rPr>
      </w:pPr>
      <w:bookmarkStart w:id="34" w:name="_Toc417455412"/>
      <w:bookmarkStart w:id="35" w:name="_Toc417455605"/>
      <w:bookmarkStart w:id="36" w:name="_Toc417455750"/>
      <w:bookmarkStart w:id="37" w:name="_Toc431915602"/>
      <w:bookmarkStart w:id="38" w:name="_Toc431915684"/>
      <w:r>
        <w:rPr>
          <w:lang w:val="en-US"/>
        </w:rPr>
        <w:t xml:space="preserve">Reference guide </w:t>
      </w:r>
      <w:r w:rsidR="005A50C7">
        <w:rPr>
          <w:lang w:val="en-US"/>
        </w:rPr>
        <w:t>version and revisions</w:t>
      </w:r>
      <w:bookmarkEnd w:id="34"/>
      <w:bookmarkEnd w:id="35"/>
      <w:bookmarkEnd w:id="36"/>
      <w:bookmarkEnd w:id="37"/>
      <w:bookmarkEnd w:id="38"/>
    </w:p>
    <w:p w14:paraId="36A94B00" w14:textId="0D508E2E" w:rsidR="00616090" w:rsidRPr="00616090" w:rsidRDefault="005A50C7" w:rsidP="00616090">
      <w:pPr>
        <w:rPr>
          <w:lang w:val="en-US"/>
        </w:rPr>
      </w:pPr>
      <w:r>
        <w:rPr>
          <w:lang w:val="en-US"/>
        </w:rPr>
        <w:t>This ma</w:t>
      </w:r>
      <w:r w:rsidR="002E59A6">
        <w:rPr>
          <w:lang w:val="en-US"/>
        </w:rPr>
        <w:t>nual applies to XBeach version 1.22</w:t>
      </w:r>
      <w:r w:rsidR="002112DF">
        <w:rPr>
          <w:lang w:val="en-US"/>
        </w:rPr>
        <w:t xml:space="preserve"> (revision 4567)</w:t>
      </w:r>
      <w:r>
        <w:rPr>
          <w:lang w:val="en-US"/>
        </w:rPr>
        <w:t xml:space="preserve"> also known as the ‘King</w:t>
      </w:r>
      <w:r w:rsidR="00262C56">
        <w:rPr>
          <w:lang w:val="en-US"/>
        </w:rPr>
        <w:t>’</w:t>
      </w:r>
      <w:r>
        <w:rPr>
          <w:lang w:val="en-US"/>
        </w:rPr>
        <w:t xml:space="preserve">s ‘day release. </w:t>
      </w:r>
      <w:r w:rsidR="00616090">
        <w:rPr>
          <w:lang w:val="en-US"/>
        </w:rPr>
        <w:t>T</w:t>
      </w:r>
      <w:r w:rsidR="00616090" w:rsidRPr="00616090">
        <w:rPr>
          <w:lang w:val="en-US"/>
        </w:rPr>
        <w:t>he changes with respect to the previous XBeach release; the v1.21.3657</w:t>
      </w:r>
    </w:p>
    <w:p w14:paraId="342D7835" w14:textId="59528266" w:rsidR="00616090" w:rsidRDefault="00616090" w:rsidP="00616090">
      <w:pPr>
        <w:rPr>
          <w:lang w:val="en-US"/>
        </w:rPr>
      </w:pPr>
      <w:r w:rsidRPr="00616090">
        <w:rPr>
          <w:lang w:val="en-US"/>
        </w:rPr>
        <w:t>Groundhog Da</w:t>
      </w:r>
      <w:r>
        <w:rPr>
          <w:lang w:val="en-US"/>
        </w:rPr>
        <w:t>y version (February 7th, 2014):</w:t>
      </w:r>
    </w:p>
    <w:p w14:paraId="6A6C5700" w14:textId="77777777" w:rsidR="00616090" w:rsidRPr="00616090" w:rsidRDefault="00616090" w:rsidP="00616090">
      <w:pPr>
        <w:rPr>
          <w:lang w:val="en-US"/>
        </w:rPr>
      </w:pPr>
    </w:p>
    <w:p w14:paraId="4F696497" w14:textId="77777777" w:rsidR="00616090" w:rsidRPr="00616090" w:rsidRDefault="00616090" w:rsidP="00616090">
      <w:pPr>
        <w:rPr>
          <w:lang w:val="en-US"/>
        </w:rPr>
      </w:pPr>
      <w:r w:rsidRPr="00616090">
        <w:rPr>
          <w:lang w:val="en-US"/>
        </w:rPr>
        <w:t>Modifications physical formulations</w:t>
      </w:r>
    </w:p>
    <w:p w14:paraId="1944DECF" w14:textId="363B3080" w:rsidR="00616090" w:rsidRPr="00616090" w:rsidRDefault="00616090" w:rsidP="00616090">
      <w:pPr>
        <w:numPr>
          <w:ilvl w:val="0"/>
          <w:numId w:val="4"/>
        </w:numPr>
        <w:rPr>
          <w:lang w:val="en-US"/>
        </w:rPr>
      </w:pPr>
      <w:r w:rsidRPr="00616090">
        <w:rPr>
          <w:lang w:val="en-US"/>
        </w:rPr>
        <w:t>Groundwater model</w:t>
      </w:r>
    </w:p>
    <w:p w14:paraId="02245889" w14:textId="4DEF521D" w:rsidR="00616090" w:rsidRPr="00616090" w:rsidRDefault="00616090" w:rsidP="00616090">
      <w:pPr>
        <w:numPr>
          <w:ilvl w:val="0"/>
          <w:numId w:val="4"/>
        </w:numPr>
        <w:rPr>
          <w:lang w:val="en-US"/>
        </w:rPr>
      </w:pPr>
      <w:r w:rsidRPr="00616090">
        <w:rPr>
          <w:lang w:val="en-US"/>
        </w:rPr>
        <w:t>Setbathy</w:t>
      </w:r>
    </w:p>
    <w:p w14:paraId="47652F20" w14:textId="0C575F21" w:rsidR="00616090" w:rsidRPr="00616090" w:rsidRDefault="00616090" w:rsidP="00616090">
      <w:pPr>
        <w:numPr>
          <w:ilvl w:val="0"/>
          <w:numId w:val="4"/>
        </w:numPr>
        <w:rPr>
          <w:lang w:val="en-US"/>
        </w:rPr>
      </w:pPr>
      <w:r w:rsidRPr="00616090">
        <w:rPr>
          <w:lang w:val="en-US"/>
        </w:rPr>
        <w:t>Bed slope terms</w:t>
      </w:r>
    </w:p>
    <w:p w14:paraId="0FCDB0AD" w14:textId="20A87B94" w:rsidR="00616090" w:rsidRPr="00616090" w:rsidRDefault="00616090" w:rsidP="00616090">
      <w:pPr>
        <w:numPr>
          <w:ilvl w:val="0"/>
          <w:numId w:val="4"/>
        </w:numPr>
        <w:rPr>
          <w:lang w:val="en-US"/>
        </w:rPr>
      </w:pPr>
      <w:r w:rsidRPr="00616090">
        <w:rPr>
          <w:lang w:val="en-US"/>
        </w:rPr>
        <w:t>Single_dir</w:t>
      </w:r>
    </w:p>
    <w:p w14:paraId="2A141FF4" w14:textId="77777777" w:rsidR="00616090" w:rsidRDefault="00616090" w:rsidP="00616090">
      <w:pPr>
        <w:rPr>
          <w:lang w:val="en-US"/>
        </w:rPr>
      </w:pPr>
    </w:p>
    <w:p w14:paraId="60FFA35A" w14:textId="20A87B94" w:rsidR="00616090" w:rsidRPr="00616090" w:rsidRDefault="00616090" w:rsidP="00616090">
      <w:pPr>
        <w:rPr>
          <w:lang w:val="en-US"/>
        </w:rPr>
      </w:pPr>
      <w:r w:rsidRPr="00616090">
        <w:rPr>
          <w:lang w:val="en-US"/>
        </w:rPr>
        <w:t>New physical formulations</w:t>
      </w:r>
    </w:p>
    <w:p w14:paraId="4A2AB0FA" w14:textId="54D8561E" w:rsidR="00616090" w:rsidRPr="00616090" w:rsidRDefault="00616090" w:rsidP="00616090">
      <w:pPr>
        <w:numPr>
          <w:ilvl w:val="0"/>
          <w:numId w:val="4"/>
        </w:numPr>
        <w:rPr>
          <w:lang w:val="en-US"/>
        </w:rPr>
      </w:pPr>
      <w:r w:rsidRPr="00616090">
        <w:rPr>
          <w:lang w:val="en-US"/>
        </w:rPr>
        <w:t>Ship waves</w:t>
      </w:r>
    </w:p>
    <w:p w14:paraId="62D43545" w14:textId="03751B9C" w:rsidR="00616090" w:rsidRPr="00616090" w:rsidRDefault="00616090" w:rsidP="00616090">
      <w:pPr>
        <w:numPr>
          <w:ilvl w:val="0"/>
          <w:numId w:val="4"/>
        </w:numPr>
        <w:rPr>
          <w:lang w:val="en-US"/>
        </w:rPr>
      </w:pPr>
      <w:r w:rsidRPr="00616090">
        <w:rPr>
          <w:lang w:val="en-US"/>
        </w:rPr>
        <w:t>Spatially varying bed roughness</w:t>
      </w:r>
    </w:p>
    <w:p w14:paraId="020C78BA" w14:textId="25571FD6" w:rsidR="00616090" w:rsidRPr="00616090" w:rsidRDefault="00616090" w:rsidP="00616090">
      <w:pPr>
        <w:numPr>
          <w:ilvl w:val="0"/>
          <w:numId w:val="4"/>
        </w:numPr>
        <w:rPr>
          <w:lang w:val="en-US"/>
        </w:rPr>
      </w:pPr>
      <w:r w:rsidRPr="00616090">
        <w:rPr>
          <w:lang w:val="en-US"/>
        </w:rPr>
        <w:t>Bed roughess formulations (C, Cf not supported anymore)</w:t>
      </w:r>
    </w:p>
    <w:p w14:paraId="3380372F" w14:textId="706C0933" w:rsidR="00616090" w:rsidRPr="00616090" w:rsidRDefault="00616090" w:rsidP="00616090">
      <w:pPr>
        <w:numPr>
          <w:ilvl w:val="0"/>
          <w:numId w:val="4"/>
        </w:numPr>
        <w:rPr>
          <w:lang w:val="en-US"/>
        </w:rPr>
      </w:pPr>
      <w:r w:rsidRPr="00616090">
        <w:rPr>
          <w:lang w:val="en-US"/>
        </w:rPr>
        <w:lastRenderedPageBreak/>
        <w:t>Vegetation effects</w:t>
      </w:r>
    </w:p>
    <w:p w14:paraId="58D1E815" w14:textId="415C582A" w:rsidR="00616090" w:rsidRPr="00616090" w:rsidRDefault="00616090" w:rsidP="00616090">
      <w:pPr>
        <w:numPr>
          <w:ilvl w:val="0"/>
          <w:numId w:val="4"/>
        </w:numPr>
        <w:rPr>
          <w:lang w:val="en-US"/>
        </w:rPr>
      </w:pPr>
      <w:r w:rsidRPr="00616090">
        <w:rPr>
          <w:lang w:val="en-US"/>
        </w:rPr>
        <w:t>Hindered erosion (dilatancy effects)</w:t>
      </w:r>
    </w:p>
    <w:p w14:paraId="07C14E97" w14:textId="2428AFAF" w:rsidR="00616090" w:rsidRPr="00616090" w:rsidRDefault="00616090" w:rsidP="00616090">
      <w:pPr>
        <w:numPr>
          <w:ilvl w:val="0"/>
          <w:numId w:val="4"/>
        </w:numPr>
        <w:rPr>
          <w:lang w:val="en-US"/>
        </w:rPr>
      </w:pPr>
      <w:r w:rsidRPr="00616090">
        <w:rPr>
          <w:lang w:val="en-US"/>
        </w:rPr>
        <w:t>Wave dissipation Janssen-Battjes</w:t>
      </w:r>
    </w:p>
    <w:p w14:paraId="1DF0ABFB" w14:textId="1A0BFDEA" w:rsidR="00616090" w:rsidRPr="00616090" w:rsidRDefault="00616090" w:rsidP="00616090">
      <w:pPr>
        <w:numPr>
          <w:ilvl w:val="0"/>
          <w:numId w:val="4"/>
        </w:numPr>
        <w:rPr>
          <w:lang w:val="en-US"/>
        </w:rPr>
      </w:pPr>
      <w:r w:rsidRPr="00616090">
        <w:rPr>
          <w:lang w:val="en-US"/>
        </w:rPr>
        <w:t>Non-hydrostatic wave breaking</w:t>
      </w:r>
    </w:p>
    <w:p w14:paraId="35028DB5" w14:textId="68D1E51C" w:rsidR="00616090" w:rsidRPr="00616090" w:rsidRDefault="00616090" w:rsidP="00616090">
      <w:pPr>
        <w:numPr>
          <w:ilvl w:val="0"/>
          <w:numId w:val="4"/>
        </w:numPr>
        <w:rPr>
          <w:lang w:val="en-US"/>
        </w:rPr>
      </w:pPr>
      <w:r w:rsidRPr="00616090">
        <w:rPr>
          <w:lang w:val="en-US"/>
        </w:rPr>
        <w:t>Skewness and asymmetry</w:t>
      </w:r>
    </w:p>
    <w:p w14:paraId="7843B899" w14:textId="77777777" w:rsidR="00616090" w:rsidRDefault="00616090" w:rsidP="00616090">
      <w:pPr>
        <w:rPr>
          <w:lang w:val="en-US"/>
        </w:rPr>
      </w:pPr>
    </w:p>
    <w:p w14:paraId="3E032435" w14:textId="77777777" w:rsidR="00616090" w:rsidRPr="00616090" w:rsidRDefault="00616090" w:rsidP="00616090">
      <w:pPr>
        <w:rPr>
          <w:lang w:val="en-US"/>
        </w:rPr>
      </w:pPr>
      <w:r w:rsidRPr="00616090">
        <w:rPr>
          <w:lang w:val="en-US"/>
        </w:rPr>
        <w:t>Boundary conditions</w:t>
      </w:r>
    </w:p>
    <w:p w14:paraId="1990DBB9" w14:textId="332AC331" w:rsidR="00616090" w:rsidRPr="00616090" w:rsidRDefault="00616090" w:rsidP="00616090">
      <w:pPr>
        <w:numPr>
          <w:ilvl w:val="0"/>
          <w:numId w:val="4"/>
        </w:numPr>
        <w:rPr>
          <w:lang w:val="en-US"/>
        </w:rPr>
      </w:pPr>
      <w:r w:rsidRPr="00616090">
        <w:rPr>
          <w:lang w:val="en-US"/>
        </w:rPr>
        <w:t>Spatially varying wave boundary conditions</w:t>
      </w:r>
    </w:p>
    <w:p w14:paraId="654A1335" w14:textId="19EF9A79" w:rsidR="00616090" w:rsidRPr="00616090" w:rsidRDefault="00616090" w:rsidP="00616090">
      <w:pPr>
        <w:numPr>
          <w:ilvl w:val="0"/>
          <w:numId w:val="4"/>
        </w:numPr>
        <w:rPr>
          <w:lang w:val="en-US"/>
        </w:rPr>
      </w:pPr>
      <w:r w:rsidRPr="00616090">
        <w:rPr>
          <w:lang w:val="en-US"/>
        </w:rPr>
        <w:t>Wave flume boundary</w:t>
      </w:r>
    </w:p>
    <w:p w14:paraId="65CFD1A3" w14:textId="6AA401BB" w:rsidR="00616090" w:rsidRPr="00616090" w:rsidRDefault="00616090" w:rsidP="00616090">
      <w:pPr>
        <w:numPr>
          <w:ilvl w:val="0"/>
          <w:numId w:val="4"/>
        </w:numPr>
        <w:rPr>
          <w:lang w:val="en-US"/>
        </w:rPr>
      </w:pPr>
      <w:r w:rsidRPr="00616090">
        <w:rPr>
          <w:lang w:val="en-US"/>
        </w:rPr>
        <w:t>Cyclic boundaries</w:t>
      </w:r>
    </w:p>
    <w:p w14:paraId="70AA3DF1" w14:textId="1ACC6D24" w:rsidR="00616090" w:rsidRPr="00616090" w:rsidRDefault="00616090" w:rsidP="00616090">
      <w:pPr>
        <w:numPr>
          <w:ilvl w:val="0"/>
          <w:numId w:val="4"/>
        </w:numPr>
        <w:rPr>
          <w:lang w:val="en-US"/>
        </w:rPr>
      </w:pPr>
      <w:r w:rsidRPr="00616090">
        <w:rPr>
          <w:lang w:val="en-US"/>
        </w:rPr>
        <w:t>Spectral boundary conditions for non-hydrostatic model</w:t>
      </w:r>
    </w:p>
    <w:p w14:paraId="4E173DB0" w14:textId="1197C16D" w:rsidR="00616090" w:rsidRPr="00616090" w:rsidRDefault="00616090" w:rsidP="00616090">
      <w:pPr>
        <w:numPr>
          <w:ilvl w:val="0"/>
          <w:numId w:val="4"/>
        </w:numPr>
        <w:rPr>
          <w:lang w:val="en-US"/>
        </w:rPr>
      </w:pPr>
      <w:r w:rsidRPr="00616090">
        <w:rPr>
          <w:lang w:val="en-US"/>
        </w:rPr>
        <w:t>Time- and space varying short wave time series</w:t>
      </w:r>
    </w:p>
    <w:p w14:paraId="590DAACF" w14:textId="77777777" w:rsidR="00616090" w:rsidRDefault="00616090" w:rsidP="00616090">
      <w:pPr>
        <w:rPr>
          <w:lang w:val="en-US"/>
        </w:rPr>
      </w:pPr>
    </w:p>
    <w:p w14:paraId="6CA65B6E" w14:textId="77777777" w:rsidR="00616090" w:rsidRPr="00616090" w:rsidRDefault="00616090" w:rsidP="00616090">
      <w:pPr>
        <w:rPr>
          <w:lang w:val="en-US"/>
        </w:rPr>
      </w:pPr>
      <w:r w:rsidRPr="00616090">
        <w:rPr>
          <w:lang w:val="en-US"/>
        </w:rPr>
        <w:t>Numerical modifications</w:t>
      </w:r>
    </w:p>
    <w:p w14:paraId="450E8AA4" w14:textId="2BAD345D" w:rsidR="00616090" w:rsidRPr="00616090" w:rsidRDefault="00616090" w:rsidP="00616090">
      <w:pPr>
        <w:numPr>
          <w:ilvl w:val="0"/>
          <w:numId w:val="4"/>
        </w:numPr>
        <w:rPr>
          <w:lang w:val="en-US"/>
        </w:rPr>
      </w:pPr>
      <w:r w:rsidRPr="00616090">
        <w:rPr>
          <w:lang w:val="en-US"/>
        </w:rPr>
        <w:t>Double row/column internal boundaries for parallel implementation</w:t>
      </w:r>
    </w:p>
    <w:p w14:paraId="59E97CD5" w14:textId="637F4BA6" w:rsidR="00616090" w:rsidRPr="00616090" w:rsidRDefault="00616090" w:rsidP="00616090">
      <w:pPr>
        <w:numPr>
          <w:ilvl w:val="0"/>
          <w:numId w:val="4"/>
        </w:numPr>
        <w:rPr>
          <w:lang w:val="en-US"/>
        </w:rPr>
      </w:pPr>
      <w:r w:rsidRPr="00616090">
        <w:rPr>
          <w:lang w:val="en-US"/>
        </w:rPr>
        <w:t>Separate process for output in MPI</w:t>
      </w:r>
    </w:p>
    <w:p w14:paraId="6D66ED9D" w14:textId="239F04FB" w:rsidR="00616090" w:rsidRPr="00616090" w:rsidRDefault="00616090" w:rsidP="00616090">
      <w:pPr>
        <w:numPr>
          <w:ilvl w:val="0"/>
          <w:numId w:val="4"/>
        </w:numPr>
        <w:rPr>
          <w:lang w:val="en-US"/>
        </w:rPr>
      </w:pPr>
      <w:r w:rsidRPr="00616090">
        <w:rPr>
          <w:lang w:val="en-US"/>
        </w:rPr>
        <w:t>Output is single precision</w:t>
      </w:r>
    </w:p>
    <w:p w14:paraId="20B69201" w14:textId="50F85816" w:rsidR="00616090" w:rsidRPr="00616090" w:rsidRDefault="00616090" w:rsidP="00616090">
      <w:pPr>
        <w:numPr>
          <w:ilvl w:val="0"/>
          <w:numId w:val="4"/>
        </w:numPr>
        <w:rPr>
          <w:lang w:val="en-US"/>
        </w:rPr>
      </w:pPr>
      <w:r w:rsidRPr="00616090">
        <w:rPr>
          <w:lang w:val="en-US"/>
        </w:rPr>
        <w:t>Default outputformat NetCDF</w:t>
      </w:r>
    </w:p>
    <w:p w14:paraId="7C5EB052" w14:textId="77777777" w:rsidR="00616090" w:rsidRDefault="00616090" w:rsidP="00616090">
      <w:pPr>
        <w:rPr>
          <w:lang w:val="en-US"/>
        </w:rPr>
      </w:pPr>
    </w:p>
    <w:p w14:paraId="170BEE7B" w14:textId="77777777" w:rsidR="00616090" w:rsidRPr="00616090" w:rsidRDefault="00616090" w:rsidP="00616090">
      <w:pPr>
        <w:rPr>
          <w:lang w:val="en-US"/>
        </w:rPr>
      </w:pPr>
      <w:r w:rsidRPr="00616090">
        <w:rPr>
          <w:lang w:val="en-US"/>
        </w:rPr>
        <w:t>Bug fixes</w:t>
      </w:r>
    </w:p>
    <w:p w14:paraId="3FC8AE6A" w14:textId="6CE9FE9B" w:rsidR="00616090" w:rsidRPr="00616090" w:rsidRDefault="00616090" w:rsidP="00616090">
      <w:pPr>
        <w:numPr>
          <w:ilvl w:val="0"/>
          <w:numId w:val="4"/>
        </w:numPr>
        <w:rPr>
          <w:lang w:val="en-US"/>
        </w:rPr>
      </w:pPr>
      <w:r w:rsidRPr="00616090">
        <w:rPr>
          <w:lang w:val="en-US"/>
        </w:rPr>
        <w:t>Improved interpolation of directional wave spectra</w:t>
      </w:r>
    </w:p>
    <w:p w14:paraId="0B6E4408" w14:textId="19AEC69B" w:rsidR="008C2325" w:rsidRPr="00752797" w:rsidRDefault="00616090" w:rsidP="00616090">
      <w:pPr>
        <w:numPr>
          <w:ilvl w:val="0"/>
          <w:numId w:val="4"/>
        </w:numPr>
        <w:rPr>
          <w:lang w:val="en-US"/>
        </w:rPr>
      </w:pPr>
      <w:r w:rsidRPr="00616090">
        <w:rPr>
          <w:lang w:val="en-US"/>
        </w:rPr>
        <w:t>Wind shear stress with correct magnitude and direction</w:t>
      </w:r>
      <w:r w:rsidR="008C2325" w:rsidRPr="00752797">
        <w:rPr>
          <w:lang w:val="en-US"/>
        </w:rPr>
        <w:br w:type="page"/>
      </w:r>
    </w:p>
    <w:p w14:paraId="2034A027" w14:textId="77777777" w:rsidR="008C2325" w:rsidRPr="00752797" w:rsidRDefault="008C2325" w:rsidP="00A8268D">
      <w:pPr>
        <w:pStyle w:val="Heading1"/>
        <w:rPr>
          <w:lang w:val="en-US"/>
        </w:rPr>
      </w:pPr>
      <w:bookmarkStart w:id="39" w:name="_Toc417455413"/>
      <w:bookmarkStart w:id="40" w:name="_Toc417455606"/>
      <w:bookmarkStart w:id="41" w:name="_Toc417455751"/>
      <w:bookmarkStart w:id="42" w:name="_Toc431915603"/>
      <w:bookmarkStart w:id="43" w:name="_Toc431915685"/>
      <w:r w:rsidRPr="00752797">
        <w:rPr>
          <w:lang w:val="en-US"/>
        </w:rPr>
        <w:lastRenderedPageBreak/>
        <w:t>Processes and model formulation</w:t>
      </w:r>
      <w:bookmarkEnd w:id="39"/>
      <w:bookmarkEnd w:id="40"/>
      <w:bookmarkEnd w:id="41"/>
      <w:bookmarkEnd w:id="42"/>
      <w:bookmarkEnd w:id="43"/>
    </w:p>
    <w:p w14:paraId="1DF0C951" w14:textId="77777777" w:rsidR="008C2325" w:rsidRPr="00752797" w:rsidRDefault="008C2325" w:rsidP="002603CC">
      <w:pPr>
        <w:pStyle w:val="Heading2"/>
        <w:jc w:val="both"/>
        <w:rPr>
          <w:lang w:val="en-US"/>
        </w:rPr>
      </w:pPr>
      <w:bookmarkStart w:id="44" w:name="_Ref413317177"/>
      <w:bookmarkStart w:id="45" w:name="_Toc417455414"/>
      <w:bookmarkStart w:id="46" w:name="_Toc417455607"/>
      <w:bookmarkStart w:id="47" w:name="_Toc417455752"/>
      <w:bookmarkStart w:id="48" w:name="_Toc431915604"/>
      <w:bookmarkStart w:id="49" w:name="_Toc431915686"/>
      <w:r w:rsidRPr="00752797">
        <w:rPr>
          <w:lang w:val="en-US"/>
        </w:rPr>
        <w:t>Domain and definitions</w:t>
      </w:r>
      <w:bookmarkEnd w:id="44"/>
      <w:bookmarkEnd w:id="45"/>
      <w:bookmarkEnd w:id="46"/>
      <w:bookmarkEnd w:id="47"/>
      <w:bookmarkEnd w:id="48"/>
      <w:bookmarkEnd w:id="49"/>
    </w:p>
    <w:p w14:paraId="3967F767" w14:textId="77777777" w:rsidR="00302A3C" w:rsidRPr="00752797" w:rsidRDefault="00302A3C" w:rsidP="002603CC">
      <w:pPr>
        <w:pStyle w:val="Heading3"/>
        <w:jc w:val="both"/>
        <w:rPr>
          <w:lang w:val="en-US"/>
        </w:rPr>
      </w:pPr>
      <w:bookmarkStart w:id="50" w:name="_Toc417455415"/>
      <w:bookmarkStart w:id="51" w:name="_Toc417455608"/>
      <w:bookmarkStart w:id="52" w:name="_Toc417455753"/>
      <w:bookmarkStart w:id="53" w:name="_Toc431915605"/>
      <w:bookmarkStart w:id="54" w:name="_Toc431915687"/>
      <w:r w:rsidRPr="00752797">
        <w:rPr>
          <w:lang w:val="en-US"/>
        </w:rPr>
        <w:t>Coordinate system</w:t>
      </w:r>
      <w:bookmarkEnd w:id="50"/>
      <w:bookmarkEnd w:id="51"/>
      <w:bookmarkEnd w:id="52"/>
      <w:bookmarkEnd w:id="53"/>
      <w:bookmarkEnd w:id="54"/>
    </w:p>
    <w:p w14:paraId="648AEF20" w14:textId="19CBFF9D" w:rsidR="00995779" w:rsidRPr="00752797" w:rsidRDefault="00995779" w:rsidP="00995779">
      <w:pPr>
        <w:rPr>
          <w:lang w:val="en-US"/>
        </w:rPr>
      </w:pPr>
      <w:r w:rsidRPr="00752797">
        <w:rPr>
          <w:lang w:val="en-US"/>
        </w:rPr>
        <w:t xml:space="preserve">XBeach uses a coordinate system where the computational x-axis is always oriented towards the coast, approximately perpendicular to the coastline, and the y-axis is </w:t>
      </w:r>
      <w:proofErr w:type="gramStart"/>
      <w:r w:rsidR="00752797" w:rsidRPr="00752797">
        <w:rPr>
          <w:lang w:val="en-US"/>
        </w:rPr>
        <w:t>alongshore</w:t>
      </w:r>
      <w:r w:rsidR="00752797">
        <w:rPr>
          <w:lang w:val="en-US"/>
        </w:rPr>
        <w:t>,</w:t>
      </w:r>
      <w:proofErr w:type="gramEnd"/>
      <w:r w:rsidRPr="00752797">
        <w:rPr>
          <w:lang w:val="en-US"/>
        </w:rPr>
        <w:t xml:space="preserve"> see </w:t>
      </w:r>
      <w:r w:rsidRPr="00752797">
        <w:rPr>
          <w:lang w:val="en-US"/>
        </w:rPr>
        <w:fldChar w:fldCharType="begin"/>
      </w:r>
      <w:r w:rsidRPr="00752797">
        <w:rPr>
          <w:lang w:val="en-US"/>
        </w:rPr>
        <w:instrText xml:space="preserve"> REF _Ref412704682 \h </w:instrText>
      </w:r>
      <w:r w:rsidRPr="00752797">
        <w:rPr>
          <w:lang w:val="en-US"/>
        </w:rPr>
      </w:r>
      <w:r w:rsidRPr="00752797">
        <w:rPr>
          <w:lang w:val="en-US"/>
        </w:rPr>
        <w:fldChar w:fldCharType="separate"/>
      </w:r>
      <w:r w:rsidR="002E51A3" w:rsidRPr="00752797">
        <w:rPr>
          <w:lang w:val="en-US"/>
        </w:rPr>
        <w:t xml:space="preserve">Figure </w:t>
      </w:r>
      <w:r w:rsidR="002E51A3">
        <w:rPr>
          <w:noProof/>
          <w:lang w:val="en-US"/>
        </w:rPr>
        <w:t>2</w:t>
      </w:r>
      <w:r w:rsidR="002E51A3">
        <w:rPr>
          <w:lang w:val="en-US"/>
        </w:rPr>
        <w:t>.</w:t>
      </w:r>
      <w:r w:rsidR="002E51A3">
        <w:rPr>
          <w:noProof/>
          <w:lang w:val="en-US"/>
        </w:rPr>
        <w:t>1</w:t>
      </w:r>
      <w:r w:rsidRPr="00752797">
        <w:rPr>
          <w:lang w:val="en-US"/>
        </w:rPr>
        <w:fldChar w:fldCharType="end"/>
      </w:r>
      <w:r w:rsidRPr="00752797">
        <w:rPr>
          <w:lang w:val="en-US"/>
        </w:rPr>
        <w:t xml:space="preserve"> and </w:t>
      </w:r>
      <w:r w:rsidRPr="00752797">
        <w:rPr>
          <w:lang w:val="en-US"/>
        </w:rPr>
        <w:fldChar w:fldCharType="begin"/>
      </w:r>
      <w:r w:rsidRPr="00752797">
        <w:rPr>
          <w:lang w:val="en-US"/>
        </w:rPr>
        <w:instrText xml:space="preserve"> REF _Ref412704689 \h </w:instrText>
      </w:r>
      <w:r w:rsidRPr="00752797">
        <w:rPr>
          <w:lang w:val="en-US"/>
        </w:rPr>
      </w:r>
      <w:r w:rsidRPr="00752797">
        <w:rPr>
          <w:lang w:val="en-US"/>
        </w:rPr>
        <w:fldChar w:fldCharType="separate"/>
      </w:r>
      <w:r w:rsidR="002E51A3" w:rsidRPr="00752797">
        <w:rPr>
          <w:lang w:val="en-US"/>
        </w:rPr>
        <w:t xml:space="preserve">Figure </w:t>
      </w:r>
      <w:r w:rsidR="002E51A3">
        <w:rPr>
          <w:noProof/>
          <w:lang w:val="en-US"/>
        </w:rPr>
        <w:t>2</w:t>
      </w:r>
      <w:r w:rsidR="002E51A3">
        <w:rPr>
          <w:lang w:val="en-US"/>
        </w:rPr>
        <w:t>.</w:t>
      </w:r>
      <w:r w:rsidR="002E51A3">
        <w:rPr>
          <w:noProof/>
          <w:lang w:val="en-US"/>
        </w:rPr>
        <w:t>2</w:t>
      </w:r>
      <w:r w:rsidRPr="00752797">
        <w:rPr>
          <w:lang w:val="en-US"/>
        </w:rPr>
        <w:fldChar w:fldCharType="end"/>
      </w:r>
      <w:r w:rsidRPr="00752797">
        <w:rPr>
          <w:lang w:val="en-US"/>
        </w:rPr>
        <w:t>. This coordinate system is defined in world coordinates</w:t>
      </w:r>
      <w:r w:rsidR="004B46AB">
        <w:rPr>
          <w:lang w:val="en-US"/>
        </w:rPr>
        <w:t xml:space="preserve"> (x and y in Figure 2.1)</w:t>
      </w:r>
      <w:r w:rsidRPr="00752797">
        <w:rPr>
          <w:lang w:val="en-US"/>
        </w:rPr>
        <w:t>. The grid size in x- and y-direction</w:t>
      </w:r>
      <w:r w:rsidR="004B46AB">
        <w:rPr>
          <w:lang w:val="en-US"/>
        </w:rPr>
        <w:t xml:space="preserve"> (x’ and y’ in Figure 2.1)</w:t>
      </w:r>
      <w:r w:rsidRPr="00752797">
        <w:rPr>
          <w:lang w:val="en-US"/>
        </w:rPr>
        <w:t xml:space="preserve"> may be variable but the grid must be </w:t>
      </w:r>
      <w:r w:rsidR="00BC356B" w:rsidRPr="00752797">
        <w:rPr>
          <w:lang w:val="en-US"/>
        </w:rPr>
        <w:t>curvilinear</w:t>
      </w:r>
      <w:r w:rsidRPr="00752797">
        <w:rPr>
          <w:lang w:val="en-US"/>
        </w:rPr>
        <w:t xml:space="preserve">. Alternatively, in case of a rectangular grid (a special case of a </w:t>
      </w:r>
      <w:r w:rsidR="00BC356B" w:rsidRPr="00752797">
        <w:rPr>
          <w:lang w:val="en-US"/>
        </w:rPr>
        <w:t xml:space="preserve">curvilinear </w:t>
      </w:r>
      <w:r w:rsidRPr="00752797">
        <w:rPr>
          <w:lang w:val="en-US"/>
        </w:rPr>
        <w:t>grid) the user can provide coordinates in a local coordinate system that is oriented with respect to world coordinates (x,</w:t>
      </w:r>
      <w:r w:rsidR="00752797">
        <w:rPr>
          <w:lang w:val="en-US"/>
        </w:rPr>
        <w:t xml:space="preserve"> </w:t>
      </w:r>
      <w:r w:rsidRPr="00752797">
        <w:rPr>
          <w:lang w:val="en-US"/>
        </w:rPr>
        <w:t>y) through an origin (xori,</w:t>
      </w:r>
      <w:r w:rsidR="00752797">
        <w:rPr>
          <w:lang w:val="en-US"/>
        </w:rPr>
        <w:t xml:space="preserve"> </w:t>
      </w:r>
      <w:r w:rsidRPr="00752797">
        <w:rPr>
          <w:lang w:val="en-US"/>
        </w:rPr>
        <w:t xml:space="preserve">yori) and an orientation (alfa) as depicted in </w:t>
      </w:r>
      <w:r w:rsidRPr="00752797">
        <w:rPr>
          <w:lang w:val="en-US"/>
        </w:rPr>
        <w:fldChar w:fldCharType="begin"/>
      </w:r>
      <w:r w:rsidRPr="00752797">
        <w:rPr>
          <w:lang w:val="en-US"/>
        </w:rPr>
        <w:instrText xml:space="preserve"> REF _Ref412704682 \h </w:instrText>
      </w:r>
      <w:r w:rsidRPr="00752797">
        <w:rPr>
          <w:lang w:val="en-US"/>
        </w:rPr>
      </w:r>
      <w:r w:rsidRPr="00752797">
        <w:rPr>
          <w:lang w:val="en-US"/>
        </w:rPr>
        <w:fldChar w:fldCharType="separate"/>
      </w:r>
      <w:r w:rsidR="002E51A3" w:rsidRPr="00752797">
        <w:rPr>
          <w:lang w:val="en-US"/>
        </w:rPr>
        <w:t xml:space="preserve">Figure </w:t>
      </w:r>
      <w:r w:rsidR="002E51A3">
        <w:rPr>
          <w:noProof/>
          <w:lang w:val="en-US"/>
        </w:rPr>
        <w:t>2</w:t>
      </w:r>
      <w:r w:rsidR="002E51A3">
        <w:rPr>
          <w:lang w:val="en-US"/>
        </w:rPr>
        <w:t>.</w:t>
      </w:r>
      <w:r w:rsidR="002E51A3">
        <w:rPr>
          <w:noProof/>
          <w:lang w:val="en-US"/>
        </w:rPr>
        <w:t>1</w:t>
      </w:r>
      <w:r w:rsidRPr="00752797">
        <w:rPr>
          <w:lang w:val="en-US"/>
        </w:rPr>
        <w:fldChar w:fldCharType="end"/>
      </w:r>
      <w:r w:rsidRPr="00752797">
        <w:rPr>
          <w:lang w:val="en-US"/>
        </w:rPr>
        <w:t xml:space="preserve">. The orientation is defined counter-clockwise w.r.t. the x-axis (East). </w:t>
      </w:r>
    </w:p>
    <w:p w14:paraId="41048E1E" w14:textId="77777777" w:rsidR="00302A3C" w:rsidRPr="00752797" w:rsidRDefault="00302A3C" w:rsidP="002603CC">
      <w:pPr>
        <w:rPr>
          <w:lang w:val="en-US"/>
        </w:rPr>
      </w:pPr>
    </w:p>
    <w:p w14:paraId="66CCF986" w14:textId="77777777" w:rsidR="00302A3C" w:rsidRPr="00752797" w:rsidRDefault="00995779" w:rsidP="004E1A91">
      <w:pPr>
        <w:jc w:val="center"/>
        <w:rPr>
          <w:color w:val="FF0000"/>
          <w:lang w:val="en-US"/>
        </w:rPr>
      </w:pPr>
      <w:r w:rsidRPr="00752797">
        <w:rPr>
          <w:noProof/>
          <w:color w:val="FF0000"/>
          <w:lang w:eastAsia="zh-CN"/>
        </w:rPr>
        <w:drawing>
          <wp:inline distT="0" distB="0" distL="0" distR="0" wp14:anchorId="323C6F05" wp14:editId="537BD38E">
            <wp:extent cx="4320000" cy="3479965"/>
            <wp:effectExtent l="0" t="0" r="0" b="0"/>
            <wp:docPr id="1132" name="Picture 1132" descr="D:\nederhof\Documents\Overige\draw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nederhof\Documents\Overige\drawing-2.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820" t="25836" r="-1193" b="25480"/>
                    <a:stretch/>
                  </pic:blipFill>
                  <pic:spPr bwMode="auto">
                    <a:xfrm>
                      <a:off x="0" y="0"/>
                      <a:ext cx="4320000" cy="3479965"/>
                    </a:xfrm>
                    <a:prstGeom prst="rect">
                      <a:avLst/>
                    </a:prstGeom>
                    <a:noFill/>
                    <a:ln>
                      <a:noFill/>
                    </a:ln>
                    <a:extLst>
                      <a:ext uri="{53640926-AAD7-44D8-BBD7-CCE9431645EC}">
                        <a14:shadowObscured xmlns:a14="http://schemas.microsoft.com/office/drawing/2010/main"/>
                      </a:ext>
                    </a:extLst>
                  </pic:spPr>
                </pic:pic>
              </a:graphicData>
            </a:graphic>
          </wp:inline>
        </w:drawing>
      </w:r>
    </w:p>
    <w:p w14:paraId="608D87B5" w14:textId="02221221" w:rsidR="00302A3C" w:rsidRPr="00752797" w:rsidRDefault="00302A3C" w:rsidP="002603CC">
      <w:pPr>
        <w:pStyle w:val="Caption"/>
        <w:jc w:val="both"/>
        <w:rPr>
          <w:lang w:val="en-US"/>
        </w:rPr>
      </w:pPr>
      <w:bookmarkStart w:id="55" w:name="_Ref412704682"/>
      <w:proofErr w:type="gramStart"/>
      <w:r w:rsidRPr="00752797">
        <w:rPr>
          <w:lang w:val="en-US"/>
        </w:rPr>
        <w:t xml:space="preserve">Figure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2</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Figure \* ARABIC \s 1 </w:instrText>
      </w:r>
      <w:r w:rsidR="00366571">
        <w:rPr>
          <w:lang w:val="en-US"/>
        </w:rPr>
        <w:fldChar w:fldCharType="separate"/>
      </w:r>
      <w:r w:rsidR="002E51A3">
        <w:rPr>
          <w:noProof/>
          <w:lang w:val="en-US"/>
        </w:rPr>
        <w:t>1</w:t>
      </w:r>
      <w:r w:rsidR="00366571">
        <w:rPr>
          <w:lang w:val="en-US"/>
        </w:rPr>
        <w:fldChar w:fldCharType="end"/>
      </w:r>
      <w:bookmarkEnd w:id="55"/>
      <w:r w:rsidRPr="00752797">
        <w:rPr>
          <w:lang w:val="en-US"/>
        </w:rPr>
        <w:tab/>
        <w:t>Rectangular coordinate system of XBeach</w:t>
      </w:r>
      <w:r w:rsidR="004B46AB">
        <w:rPr>
          <w:lang w:val="en-US"/>
        </w:rPr>
        <w:t>, with world coordinates (x, y) and model coordinates (x’, y’).</w:t>
      </w:r>
    </w:p>
    <w:p w14:paraId="309C1886" w14:textId="77777777" w:rsidR="00302A3C" w:rsidRPr="00752797" w:rsidRDefault="00302A3C" w:rsidP="002603CC">
      <w:pPr>
        <w:pStyle w:val="Heading3"/>
        <w:jc w:val="both"/>
        <w:rPr>
          <w:lang w:val="en-US"/>
        </w:rPr>
      </w:pPr>
      <w:bookmarkStart w:id="56" w:name="_Toc417455416"/>
      <w:bookmarkStart w:id="57" w:name="_Toc417455609"/>
      <w:bookmarkStart w:id="58" w:name="_Toc417455754"/>
      <w:bookmarkStart w:id="59" w:name="_Toc431915606"/>
      <w:bookmarkStart w:id="60" w:name="_Toc431915688"/>
      <w:r w:rsidRPr="00752797">
        <w:rPr>
          <w:lang w:val="en-US"/>
        </w:rPr>
        <w:t>Grid set-up</w:t>
      </w:r>
      <w:bookmarkEnd w:id="56"/>
      <w:bookmarkEnd w:id="57"/>
      <w:bookmarkEnd w:id="58"/>
      <w:bookmarkEnd w:id="59"/>
      <w:bookmarkEnd w:id="60"/>
    </w:p>
    <w:p w14:paraId="6F65AA7D" w14:textId="77777777" w:rsidR="00995779" w:rsidRPr="00752797" w:rsidRDefault="00995779" w:rsidP="00995779">
      <w:pPr>
        <w:rPr>
          <w:lang w:val="en-US"/>
        </w:rPr>
      </w:pPr>
      <w:r w:rsidRPr="00752797">
        <w:rPr>
          <w:lang w:val="en-US"/>
        </w:rPr>
        <w:t xml:space="preserve">The grid applied is a staggered grid, where the bed levels, water levels, water depths and concentrations are defined in cell </w:t>
      </w:r>
      <w:r w:rsidR="00BC356B" w:rsidRPr="00752797">
        <w:rPr>
          <w:lang w:val="en-US"/>
        </w:rPr>
        <w:t>centers</w:t>
      </w:r>
      <w:r w:rsidRPr="00752797">
        <w:rPr>
          <w:lang w:val="en-US"/>
        </w:rPr>
        <w:t xml:space="preserve">, and velocities and sediment transports are defined in u- and v-points, viz. at the cell interfaces. In the wave energy balance, the energy, roller energy and radiation stress are defined at the cell </w:t>
      </w:r>
      <w:r w:rsidR="00BC356B" w:rsidRPr="00752797">
        <w:rPr>
          <w:lang w:val="en-US"/>
        </w:rPr>
        <w:t>centers</w:t>
      </w:r>
      <w:r w:rsidRPr="00752797">
        <w:rPr>
          <w:lang w:val="en-US"/>
        </w:rPr>
        <w:t>, whereas the radiation stress gradients are defined at u- and v-points.</w:t>
      </w:r>
    </w:p>
    <w:p w14:paraId="2A4A6723" w14:textId="77777777" w:rsidR="00995779" w:rsidRPr="00752797" w:rsidRDefault="00995779" w:rsidP="00995779">
      <w:pPr>
        <w:rPr>
          <w:lang w:val="en-US"/>
        </w:rPr>
      </w:pPr>
    </w:p>
    <w:p w14:paraId="03636895" w14:textId="77777777" w:rsidR="00995779" w:rsidRPr="00752797" w:rsidRDefault="00995779" w:rsidP="00995779">
      <w:pPr>
        <w:rPr>
          <w:lang w:val="en-US"/>
        </w:rPr>
      </w:pPr>
      <w:r w:rsidRPr="00752797">
        <w:rPr>
          <w:lang w:val="en-US"/>
        </w:rPr>
        <w:t xml:space="preserve">Velocities at the u- and v-points are denoted by the output variables uu and vv respectively; velocities u and v at the cell </w:t>
      </w:r>
      <w:r w:rsidR="00BC356B" w:rsidRPr="00752797">
        <w:rPr>
          <w:lang w:val="en-US"/>
        </w:rPr>
        <w:t>centers</w:t>
      </w:r>
      <w:r w:rsidRPr="00752797">
        <w:rPr>
          <w:lang w:val="en-US"/>
        </w:rPr>
        <w:t xml:space="preserve"> are obtained by interpolation and are for output purpose only. The water level, zs, and the bed level, zb, are both defined positive upward. </w:t>
      </w:r>
      <w:proofErr w:type="gramStart"/>
      <w:r w:rsidRPr="00752797">
        <w:rPr>
          <w:lang w:val="en-US"/>
        </w:rPr>
        <w:t>uv</w:t>
      </w:r>
      <w:proofErr w:type="gramEnd"/>
      <w:r w:rsidRPr="00752797">
        <w:rPr>
          <w:lang w:val="en-US"/>
        </w:rPr>
        <w:t xml:space="preserve"> and vu are the u-velocity at the v-grid point and the v-velocity at the u-grid point respectively. These are obtained by interpolation of the values of the velocities at the four surrounding grid points. </w:t>
      </w:r>
    </w:p>
    <w:p w14:paraId="17AFDED1" w14:textId="77777777" w:rsidR="00995779" w:rsidRPr="00752797" w:rsidRDefault="00995779" w:rsidP="00995779">
      <w:pPr>
        <w:rPr>
          <w:lang w:val="en-US"/>
        </w:rPr>
      </w:pPr>
    </w:p>
    <w:p w14:paraId="5103C4BA" w14:textId="77777777" w:rsidR="00995779" w:rsidRPr="00752797" w:rsidRDefault="00995779" w:rsidP="00995779">
      <w:pPr>
        <w:rPr>
          <w:lang w:val="en-US"/>
        </w:rPr>
      </w:pPr>
      <w:r w:rsidRPr="00752797">
        <w:rPr>
          <w:lang w:val="en-US"/>
        </w:rPr>
        <w:t>The model solves coupled 2D horizontal equations for wave propagation, flow, sediment transport and bottom changes, for varying (spectral) wave and flow boundary conditions.</w:t>
      </w:r>
    </w:p>
    <w:p w14:paraId="189EF461" w14:textId="77777777" w:rsidR="008245B0" w:rsidRPr="00752797" w:rsidRDefault="008245B0" w:rsidP="002603CC">
      <w:pPr>
        <w:rPr>
          <w:lang w:val="en-US"/>
        </w:rPr>
      </w:pPr>
    </w:p>
    <w:p w14:paraId="2511FACB" w14:textId="77777777" w:rsidR="00727EAA" w:rsidRPr="00752797" w:rsidRDefault="00727EAA" w:rsidP="002603CC">
      <w:pPr>
        <w:rPr>
          <w:color w:val="FF0000"/>
          <w:lang w:val="en-US"/>
        </w:rPr>
      </w:pPr>
    </w:p>
    <w:p w14:paraId="3DCEF126" w14:textId="26C84C19" w:rsidR="00727EAA" w:rsidRPr="00752797" w:rsidRDefault="00995779" w:rsidP="004E1A91">
      <w:pPr>
        <w:jc w:val="center"/>
        <w:rPr>
          <w:color w:val="FF0000"/>
          <w:lang w:val="en-US"/>
        </w:rPr>
      </w:pPr>
      <w:r w:rsidRPr="00752797">
        <w:rPr>
          <w:noProof/>
          <w:color w:val="FF0000"/>
          <w:lang w:eastAsia="zh-CN"/>
        </w:rPr>
        <w:drawing>
          <wp:inline distT="0" distB="0" distL="0" distR="0" wp14:anchorId="506FC607" wp14:editId="6B0CD368">
            <wp:extent cx="4318000" cy="3079750"/>
            <wp:effectExtent l="0" t="0" r="0" b="0"/>
            <wp:docPr id="1131" name="Picture 1131" descr="D:\nederhof\Documents\Overige\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nederhof\Documents\Overige\drawing-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385" t="22121" r="1731" b="36353"/>
                    <a:stretch/>
                  </pic:blipFill>
                  <pic:spPr bwMode="auto">
                    <a:xfrm>
                      <a:off x="0" y="0"/>
                      <a:ext cx="4320000" cy="3081176"/>
                    </a:xfrm>
                    <a:prstGeom prst="rect">
                      <a:avLst/>
                    </a:prstGeom>
                    <a:noFill/>
                    <a:ln>
                      <a:noFill/>
                    </a:ln>
                    <a:extLst>
                      <a:ext uri="{53640926-AAD7-44D8-BBD7-CCE9431645EC}">
                        <a14:shadowObscured xmlns:a14="http://schemas.microsoft.com/office/drawing/2010/main"/>
                      </a:ext>
                    </a:extLst>
                  </pic:spPr>
                </pic:pic>
              </a:graphicData>
            </a:graphic>
          </wp:inline>
        </w:drawing>
      </w:r>
    </w:p>
    <w:p w14:paraId="47060982" w14:textId="2CC39284" w:rsidR="008245B0" w:rsidRDefault="008245B0" w:rsidP="002603CC">
      <w:pPr>
        <w:pStyle w:val="Caption"/>
        <w:jc w:val="both"/>
        <w:rPr>
          <w:lang w:val="en-US"/>
        </w:rPr>
      </w:pPr>
      <w:bookmarkStart w:id="61" w:name="_Ref412704689"/>
      <w:proofErr w:type="gramStart"/>
      <w:r w:rsidRPr="00752797">
        <w:rPr>
          <w:lang w:val="en-US"/>
        </w:rPr>
        <w:t xml:space="preserve">Figure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2</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Figure \* ARABIC \s 1 </w:instrText>
      </w:r>
      <w:r w:rsidR="00366571">
        <w:rPr>
          <w:lang w:val="en-US"/>
        </w:rPr>
        <w:fldChar w:fldCharType="separate"/>
      </w:r>
      <w:r w:rsidR="002E51A3">
        <w:rPr>
          <w:noProof/>
          <w:lang w:val="en-US"/>
        </w:rPr>
        <w:t>2</w:t>
      </w:r>
      <w:r w:rsidR="00366571">
        <w:rPr>
          <w:lang w:val="en-US"/>
        </w:rPr>
        <w:fldChar w:fldCharType="end"/>
      </w:r>
      <w:bookmarkEnd w:id="61"/>
      <w:r w:rsidRPr="00752797">
        <w:rPr>
          <w:lang w:val="en-US"/>
        </w:rPr>
        <w:tab/>
      </w:r>
      <w:r w:rsidR="00AA1803" w:rsidRPr="00752797">
        <w:rPr>
          <w:lang w:val="en-US"/>
        </w:rPr>
        <w:t xml:space="preserve">Curvilinear coordinate system </w:t>
      </w:r>
      <w:r w:rsidRPr="00752797">
        <w:rPr>
          <w:lang w:val="en-US"/>
        </w:rPr>
        <w:t>of XBeach</w:t>
      </w:r>
    </w:p>
    <w:p w14:paraId="5FD93A8C" w14:textId="77777777" w:rsidR="00940C01" w:rsidRDefault="00940C01" w:rsidP="00940C01">
      <w:pPr>
        <w:rPr>
          <w:lang w:val="en-US"/>
        </w:rPr>
      </w:pPr>
    </w:p>
    <w:p w14:paraId="66B40B62" w14:textId="7AC558B2" w:rsidR="00940C01" w:rsidRPr="00752797" w:rsidRDefault="00940C01" w:rsidP="00940C01">
      <w:pPr>
        <w:rPr>
          <w:lang w:val="en-US"/>
        </w:rPr>
      </w:pPr>
      <w:r>
        <w:rPr>
          <w:lang w:val="en-US"/>
        </w:rPr>
        <w:t>In XBeach</w:t>
      </w:r>
      <w:r w:rsidRPr="00752797">
        <w:rPr>
          <w:lang w:val="en-US"/>
        </w:rPr>
        <w:t xml:space="preserve"> several options are available, depending on the circumstances:</w:t>
      </w:r>
    </w:p>
    <w:p w14:paraId="2425952E" w14:textId="77777777" w:rsidR="00940C01" w:rsidRPr="00752797" w:rsidRDefault="00940C01" w:rsidP="00940C01">
      <w:pPr>
        <w:pStyle w:val="ListParagraph"/>
        <w:numPr>
          <w:ilvl w:val="0"/>
          <w:numId w:val="18"/>
        </w:numPr>
        <w:rPr>
          <w:b/>
          <w:lang w:val="en-US"/>
        </w:rPr>
      </w:pPr>
      <w:r w:rsidRPr="00752797">
        <w:rPr>
          <w:b/>
          <w:lang w:val="en-US"/>
        </w:rPr>
        <w:t xml:space="preserve">1D cross-shore; </w:t>
      </w:r>
      <w:r w:rsidRPr="00752797">
        <w:rPr>
          <w:lang w:val="en-US"/>
        </w:rPr>
        <w:t xml:space="preserve">in this case the longshore gradients are ignored and the domain reduces to a single gridline (keyword: </w:t>
      </w:r>
      <w:proofErr w:type="gramStart"/>
      <w:r w:rsidRPr="00752797">
        <w:rPr>
          <w:i/>
          <w:lang w:val="en-US"/>
        </w:rPr>
        <w:t>ny</w:t>
      </w:r>
      <w:proofErr w:type="gramEnd"/>
      <w:r w:rsidRPr="00752797">
        <w:rPr>
          <w:i/>
          <w:lang w:val="en-US"/>
        </w:rPr>
        <w:t xml:space="preserve"> = 0).</w:t>
      </w:r>
      <w:r w:rsidRPr="00752797">
        <w:rPr>
          <w:lang w:val="en-US"/>
        </w:rPr>
        <w:t xml:space="preserve"> Within this mode the following options are available:</w:t>
      </w:r>
    </w:p>
    <w:p w14:paraId="50D8D2BD" w14:textId="77777777" w:rsidR="00940C01" w:rsidRPr="00752797" w:rsidRDefault="00940C01" w:rsidP="00940C01">
      <w:pPr>
        <w:pStyle w:val="ListParagraph"/>
        <w:numPr>
          <w:ilvl w:val="1"/>
          <w:numId w:val="18"/>
        </w:numPr>
        <w:rPr>
          <w:lang w:val="en-US"/>
        </w:rPr>
      </w:pPr>
      <w:r w:rsidRPr="00752797">
        <w:rPr>
          <w:lang w:val="en-US"/>
        </w:rPr>
        <w:t xml:space="preserve">Retaining directional spreading (keyword: </w:t>
      </w:r>
      <w:r w:rsidRPr="00752797">
        <w:rPr>
          <w:i/>
          <w:lang w:val="en-US"/>
        </w:rPr>
        <w:t>dtheta</w:t>
      </w:r>
      <w:r w:rsidRPr="00752797">
        <w:rPr>
          <w:lang w:val="en-US"/>
        </w:rPr>
        <w:t xml:space="preserve"> &lt; </w:t>
      </w:r>
      <w:r w:rsidRPr="00752797">
        <w:rPr>
          <w:i/>
          <w:lang w:val="en-US"/>
        </w:rPr>
        <w:t>thetamax – thetamin</w:t>
      </w:r>
      <w:r w:rsidRPr="00752797">
        <w:rPr>
          <w:lang w:val="en-US"/>
        </w:rPr>
        <w:t>); this has a limited effect on the wave heights because of refraction, but can also allow obliquely incident waves and the resulting longshore currents;</w:t>
      </w:r>
    </w:p>
    <w:p w14:paraId="29196C03" w14:textId="77777777" w:rsidR="00940C01" w:rsidRPr="00752797" w:rsidRDefault="00940C01" w:rsidP="00940C01">
      <w:pPr>
        <w:pStyle w:val="ListParagraph"/>
        <w:numPr>
          <w:ilvl w:val="1"/>
          <w:numId w:val="18"/>
        </w:numPr>
        <w:rPr>
          <w:lang w:val="en-US"/>
        </w:rPr>
      </w:pPr>
      <w:r w:rsidRPr="00752797">
        <w:rPr>
          <w:lang w:val="en-US"/>
        </w:rPr>
        <w:t xml:space="preserve">Using a single directional bin (keyword: </w:t>
      </w:r>
      <w:r w:rsidRPr="00752797">
        <w:rPr>
          <w:i/>
          <w:lang w:val="en-US"/>
        </w:rPr>
        <w:t>dtheta</w:t>
      </w:r>
      <w:r w:rsidRPr="00752797">
        <w:rPr>
          <w:lang w:val="en-US"/>
        </w:rPr>
        <w:t xml:space="preserve"> = </w:t>
      </w:r>
      <w:r w:rsidRPr="00752797">
        <w:rPr>
          <w:i/>
          <w:lang w:val="en-US"/>
        </w:rPr>
        <w:t>thetamax – thetamin</w:t>
      </w:r>
      <w:r w:rsidRPr="00752797">
        <w:rPr>
          <w:lang w:val="en-US"/>
        </w:rPr>
        <w:t xml:space="preserve">); this leads to perpendicular waves always and ignores refraction. If the keyword </w:t>
      </w:r>
      <w:r w:rsidRPr="00752797">
        <w:rPr>
          <w:i/>
          <w:lang w:val="en-US"/>
        </w:rPr>
        <w:t>snells = 1</w:t>
      </w:r>
      <w:r w:rsidRPr="00752797">
        <w:rPr>
          <w:lang w:val="en-US"/>
        </w:rPr>
        <w:t xml:space="preserve"> is applied, the mean wave direction is determined based on Snell's law. In this case also longshore currents are generated.</w:t>
      </w:r>
    </w:p>
    <w:p w14:paraId="4F517047" w14:textId="77777777" w:rsidR="00940C01" w:rsidRPr="00752797" w:rsidRDefault="00940C01" w:rsidP="00940C01">
      <w:pPr>
        <w:rPr>
          <w:lang w:val="en-US"/>
        </w:rPr>
      </w:pPr>
    </w:p>
    <w:p w14:paraId="024D2EAF" w14:textId="77777777" w:rsidR="00940C01" w:rsidRPr="00752797" w:rsidRDefault="00940C01" w:rsidP="00940C01">
      <w:pPr>
        <w:pStyle w:val="ListParagraph"/>
        <w:numPr>
          <w:ilvl w:val="0"/>
          <w:numId w:val="18"/>
        </w:numPr>
        <w:rPr>
          <w:b/>
          <w:lang w:val="en-US"/>
        </w:rPr>
      </w:pPr>
      <w:r w:rsidRPr="00752797">
        <w:rPr>
          <w:b/>
          <w:lang w:val="en-US"/>
        </w:rPr>
        <w:t xml:space="preserve">2DH area; </w:t>
      </w:r>
      <w:r w:rsidRPr="00752797">
        <w:rPr>
          <w:lang w:val="en-US"/>
        </w:rPr>
        <w:t>the model is solved on a curvilinear staggered grid (rectilinear is a special case). The incoming short wave energy will vary along the seaward boundary and in time, depending on the wave boundary conditions. This variation is propagated into the model domain. Within this mode the following options are available:</w:t>
      </w:r>
    </w:p>
    <w:p w14:paraId="6604AFB6" w14:textId="77777777" w:rsidR="00940C01" w:rsidRPr="00752797" w:rsidRDefault="00940C01" w:rsidP="00940C01">
      <w:pPr>
        <w:pStyle w:val="ListParagraph"/>
        <w:numPr>
          <w:ilvl w:val="1"/>
          <w:numId w:val="18"/>
        </w:numPr>
        <w:rPr>
          <w:b/>
          <w:lang w:val="en-US"/>
        </w:rPr>
      </w:pPr>
      <w:r w:rsidRPr="00752797">
        <w:rPr>
          <w:lang w:val="en-US"/>
        </w:rPr>
        <w:t xml:space="preserve">Resolving the wave refraction 'on the fly' using the propagation in wave directional space. For large directional spreading or long distances this can lead to some smoothing of groupiness since the waves from different directions do not interfere but their energy is summed up. This option is possible for arbitrary bathymetry and any wave direction. The user must specify the width of the directional bins for the surfbeat mode (keyword: </w:t>
      </w:r>
      <w:r w:rsidRPr="00752797">
        <w:rPr>
          <w:i/>
          <w:lang w:val="en-US"/>
        </w:rPr>
        <w:t>dtheta</w:t>
      </w:r>
      <w:r w:rsidRPr="00752797">
        <w:rPr>
          <w:lang w:val="en-US"/>
        </w:rPr>
        <w:t>)</w:t>
      </w:r>
    </w:p>
    <w:p w14:paraId="2BA7FD7A" w14:textId="7FE8979A" w:rsidR="00940C01" w:rsidRPr="00940C01" w:rsidRDefault="00940C01" w:rsidP="00940C01">
      <w:pPr>
        <w:pStyle w:val="ListParagraph"/>
        <w:numPr>
          <w:ilvl w:val="1"/>
          <w:numId w:val="18"/>
        </w:numPr>
      </w:pPr>
      <w:r w:rsidRPr="00752797">
        <w:rPr>
          <w:lang w:val="en-US"/>
        </w:rPr>
        <w:t xml:space="preserve">Solving the wave direction at regular intervals using the stationary solver, and then propagating the wave energy along the mean wave direction. This </w:t>
      </w:r>
      <w:r w:rsidRPr="00752797">
        <w:rPr>
          <w:lang w:val="en-US"/>
        </w:rPr>
        <w:lastRenderedPageBreak/>
        <w:t xml:space="preserve">preserves the groupiness of the waves therefore leads to more forcing of the infragravity waves (keyword: </w:t>
      </w:r>
      <w:r w:rsidRPr="00752797">
        <w:rPr>
          <w:i/>
          <w:lang w:val="en-US"/>
        </w:rPr>
        <w:t>single_dir = 1</w:t>
      </w:r>
      <w:r w:rsidRPr="00752797">
        <w:rPr>
          <w:lang w:val="en-US"/>
        </w:rPr>
        <w:t>). The user must now specify a single directional bin for the instationary mode (</w:t>
      </w:r>
      <w:r w:rsidRPr="00752797">
        <w:rPr>
          <w:i/>
          <w:lang w:val="en-US"/>
        </w:rPr>
        <w:t xml:space="preserve">dtheta = thetamax - thetaminn) </w:t>
      </w:r>
      <w:r w:rsidRPr="00752797">
        <w:rPr>
          <w:lang w:val="en-US"/>
        </w:rPr>
        <w:t xml:space="preserve">and a smaller bin size for the stationary solver (keyword: </w:t>
      </w:r>
      <w:r w:rsidRPr="00752797">
        <w:rPr>
          <w:i/>
          <w:lang w:val="en-US"/>
        </w:rPr>
        <w:t>dtheta_s)</w:t>
      </w:r>
      <w:r w:rsidRPr="00752797">
        <w:rPr>
          <w:lang w:val="en-US"/>
        </w:rPr>
        <w:t>.</w:t>
      </w:r>
      <w:r w:rsidRPr="00940C01">
        <w:rPr>
          <w:lang w:val="en-US"/>
        </w:rPr>
        <w:t xml:space="preserve">For schematic, longshore uniform cases the mean wave direction can also be computed using Snell's law (keyword: </w:t>
      </w:r>
      <w:r w:rsidRPr="00940C01">
        <w:rPr>
          <w:i/>
          <w:lang w:val="en-US"/>
        </w:rPr>
        <w:t>snells = 1</w:t>
      </w:r>
      <w:r w:rsidRPr="00940C01">
        <w:rPr>
          <w:lang w:val="en-US"/>
        </w:rPr>
        <w:t xml:space="preserve">). This will then give comparable results to the </w:t>
      </w:r>
      <w:r w:rsidRPr="00940C01">
        <w:rPr>
          <w:i/>
          <w:lang w:val="en-US"/>
        </w:rPr>
        <w:t>single_dir</w:t>
      </w:r>
      <w:r w:rsidRPr="00940C01">
        <w:rPr>
          <w:lang w:val="en-US"/>
        </w:rPr>
        <w:t xml:space="preserve"> option.</w:t>
      </w:r>
    </w:p>
    <w:p w14:paraId="4DA79DBD" w14:textId="77777777" w:rsidR="008C2325" w:rsidRPr="00752797" w:rsidRDefault="008C2325" w:rsidP="002603CC">
      <w:pPr>
        <w:pStyle w:val="Heading2"/>
        <w:jc w:val="both"/>
        <w:rPr>
          <w:lang w:val="en-US"/>
        </w:rPr>
      </w:pPr>
      <w:bookmarkStart w:id="62" w:name="_Toc417455417"/>
      <w:bookmarkStart w:id="63" w:name="_Toc417455610"/>
      <w:bookmarkStart w:id="64" w:name="_Toc417455755"/>
      <w:bookmarkStart w:id="65" w:name="_Toc431915607"/>
      <w:bookmarkStart w:id="66" w:name="_Toc431915689"/>
      <w:r w:rsidRPr="00752797">
        <w:rPr>
          <w:lang w:val="en-US"/>
        </w:rPr>
        <w:t>Hydrodynamics options</w:t>
      </w:r>
      <w:bookmarkEnd w:id="62"/>
      <w:bookmarkEnd w:id="63"/>
      <w:bookmarkEnd w:id="64"/>
      <w:bookmarkEnd w:id="65"/>
      <w:bookmarkEnd w:id="66"/>
    </w:p>
    <w:p w14:paraId="325B2983" w14:textId="7E0A3BE6" w:rsidR="00995779" w:rsidRPr="00752797" w:rsidRDefault="00995779" w:rsidP="00995779">
      <w:pPr>
        <w:rPr>
          <w:lang w:val="en-US"/>
        </w:rPr>
      </w:pPr>
      <w:r w:rsidRPr="00752797">
        <w:rPr>
          <w:lang w:val="en-US"/>
        </w:rPr>
        <w:t xml:space="preserve">XBeach was originally developed as a short-wave averaged but wave-group resolving model, allowing </w:t>
      </w:r>
      <w:r w:rsidR="007C3EBE" w:rsidRPr="00752797">
        <w:rPr>
          <w:lang w:val="en-US"/>
        </w:rPr>
        <w:t>resolving</w:t>
      </w:r>
      <w:r w:rsidRPr="00752797">
        <w:rPr>
          <w:lang w:val="en-US"/>
        </w:rPr>
        <w:t xml:space="preserve"> the short wave variations on the wave group scale and the long waves associated with them</w:t>
      </w:r>
      <w:r w:rsidR="0063002F">
        <w:rPr>
          <w:lang w:val="en-US"/>
        </w:rPr>
        <w:t xml:space="preserve"> (</w:t>
      </w:r>
      <w:r w:rsidR="0063002F">
        <w:rPr>
          <w:lang w:val="en-US"/>
        </w:rPr>
        <w:fldChar w:fldCharType="begin"/>
      </w:r>
      <w:r w:rsidR="0063002F">
        <w:rPr>
          <w:lang w:val="en-US"/>
        </w:rPr>
        <w:instrText xml:space="preserve"> REF _Ref431548443 \h </w:instrText>
      </w:r>
      <w:r w:rsidR="0063002F">
        <w:rPr>
          <w:lang w:val="en-US"/>
        </w:rPr>
      </w:r>
      <w:r w:rsidR="0063002F">
        <w:rPr>
          <w:lang w:val="en-US"/>
        </w:rPr>
        <w:fldChar w:fldCharType="separate"/>
      </w:r>
      <w:r w:rsidR="002E51A3" w:rsidRPr="00752797">
        <w:rPr>
          <w:lang w:val="en-US"/>
        </w:rPr>
        <w:t xml:space="preserve">Figure </w:t>
      </w:r>
      <w:r w:rsidR="002E51A3">
        <w:rPr>
          <w:noProof/>
          <w:lang w:val="en-US"/>
        </w:rPr>
        <w:t>2</w:t>
      </w:r>
      <w:r w:rsidR="002E51A3">
        <w:rPr>
          <w:lang w:val="en-US"/>
        </w:rPr>
        <w:t>.</w:t>
      </w:r>
      <w:r w:rsidR="002E51A3">
        <w:rPr>
          <w:noProof/>
          <w:lang w:val="en-US"/>
        </w:rPr>
        <w:t>3</w:t>
      </w:r>
      <w:r w:rsidR="0063002F">
        <w:rPr>
          <w:lang w:val="en-US"/>
        </w:rPr>
        <w:fldChar w:fldCharType="end"/>
      </w:r>
      <w:r w:rsidR="0063002F">
        <w:rPr>
          <w:lang w:val="en-US"/>
        </w:rPr>
        <w:t>)</w:t>
      </w:r>
      <w:r w:rsidRPr="00752797">
        <w:rPr>
          <w:lang w:val="en-US"/>
        </w:rPr>
        <w:t>. Since the original paper by Roelvink et al. (2009) a number of additional model options have been implemented, thereby allowing users to choose which time-scales to resolve:</w:t>
      </w:r>
    </w:p>
    <w:p w14:paraId="6E5455DD" w14:textId="19BF4FEB" w:rsidR="00995779" w:rsidRPr="00752797" w:rsidRDefault="00995779" w:rsidP="00995779">
      <w:pPr>
        <w:pStyle w:val="ListParagraph"/>
        <w:numPr>
          <w:ilvl w:val="0"/>
          <w:numId w:val="17"/>
        </w:numPr>
        <w:rPr>
          <w:lang w:val="en-US"/>
        </w:rPr>
      </w:pPr>
      <w:r w:rsidRPr="00752797">
        <w:rPr>
          <w:lang w:val="en-US"/>
        </w:rPr>
        <w:t>Stationary wave model</w:t>
      </w:r>
      <w:r w:rsidR="00290F4D">
        <w:rPr>
          <w:lang w:val="en-US"/>
        </w:rPr>
        <w:t>,</w:t>
      </w:r>
      <w:r w:rsidRPr="00752797">
        <w:rPr>
          <w:lang w:val="en-US"/>
        </w:rPr>
        <w:t xml:space="preserve"> </w:t>
      </w:r>
      <w:r w:rsidR="00290F4D">
        <w:rPr>
          <w:lang w:val="en-US"/>
        </w:rPr>
        <w:t>.</w:t>
      </w:r>
      <w:r w:rsidRPr="00752797">
        <w:rPr>
          <w:lang w:val="en-US"/>
        </w:rPr>
        <w:t>efficiently solving wave-averaged equations but neglecting infragravity waves;</w:t>
      </w:r>
    </w:p>
    <w:p w14:paraId="346EDFDE" w14:textId="0275E924" w:rsidR="00995779" w:rsidRPr="00752797" w:rsidRDefault="00995779" w:rsidP="00995779">
      <w:pPr>
        <w:pStyle w:val="ListParagraph"/>
        <w:numPr>
          <w:ilvl w:val="0"/>
          <w:numId w:val="17"/>
        </w:numPr>
        <w:rPr>
          <w:lang w:val="en-US"/>
        </w:rPr>
      </w:pPr>
      <w:r w:rsidRPr="00752797">
        <w:rPr>
          <w:lang w:val="en-US"/>
        </w:rPr>
        <w:t xml:space="preserve">Surfbeat mode (instationary) </w:t>
      </w:r>
      <w:r w:rsidR="00290F4D">
        <w:rPr>
          <w:lang w:val="en-US"/>
        </w:rPr>
        <w:t>.</w:t>
      </w:r>
      <w:r w:rsidRPr="00752797">
        <w:rPr>
          <w:lang w:val="en-US"/>
        </w:rPr>
        <w:t>, where the short wave variations on the wave group scale (short wave envelope) and the long waves associated with them are resolved;</w:t>
      </w:r>
    </w:p>
    <w:p w14:paraId="1C8F26BC" w14:textId="79AB1308" w:rsidR="00995779" w:rsidRPr="00752797" w:rsidRDefault="00995779" w:rsidP="00995779">
      <w:pPr>
        <w:pStyle w:val="ListParagraph"/>
        <w:numPr>
          <w:ilvl w:val="0"/>
          <w:numId w:val="17"/>
        </w:numPr>
        <w:rPr>
          <w:lang w:val="en-US"/>
        </w:rPr>
      </w:pPr>
      <w:r w:rsidRPr="00752797">
        <w:rPr>
          <w:lang w:val="en-US"/>
        </w:rPr>
        <w:t>Non-hydrostatic mode (wave-resolving)</w:t>
      </w:r>
      <w:proofErr w:type="gramStart"/>
      <w:r w:rsidR="00290F4D">
        <w:rPr>
          <w:lang w:val="en-US"/>
        </w:rPr>
        <w:t>.</w:t>
      </w:r>
      <w:r w:rsidRPr="00752797">
        <w:rPr>
          <w:lang w:val="en-US"/>
        </w:rPr>
        <w:t>,</w:t>
      </w:r>
      <w:proofErr w:type="gramEnd"/>
      <w:r w:rsidRPr="00752797">
        <w:rPr>
          <w:lang w:val="en-US"/>
        </w:rPr>
        <w:t xml:space="preserve"> where a combination of the non-linear shallow water equations with a pressure correction term is applied, allowing to model the propagation and decay of individual waves.</w:t>
      </w:r>
    </w:p>
    <w:p w14:paraId="3ACDC108" w14:textId="77777777" w:rsidR="00995779" w:rsidRPr="00752797" w:rsidRDefault="00995779" w:rsidP="00995779">
      <w:pPr>
        <w:pStyle w:val="ListParagraph"/>
        <w:ind w:left="780"/>
        <w:rPr>
          <w:lang w:val="en-US"/>
        </w:rPr>
      </w:pPr>
    </w:p>
    <w:p w14:paraId="0273155E" w14:textId="36E96F68" w:rsidR="00B826A5" w:rsidRPr="00752797" w:rsidRDefault="00995779" w:rsidP="00995779">
      <w:pPr>
        <w:rPr>
          <w:lang w:val="en-US"/>
        </w:rPr>
      </w:pPr>
      <w:r w:rsidRPr="00752797">
        <w:rPr>
          <w:lang w:val="en-US"/>
        </w:rPr>
        <w:t xml:space="preserve">In the following these options are discussed in more detail. </w:t>
      </w:r>
    </w:p>
    <w:p w14:paraId="1407793D" w14:textId="77777777" w:rsidR="00B826A5" w:rsidRPr="00752797" w:rsidRDefault="00B826A5" w:rsidP="002603CC">
      <w:pPr>
        <w:rPr>
          <w:lang w:val="en-US"/>
        </w:rPr>
      </w:pPr>
    </w:p>
    <w:p w14:paraId="7DC2D494" w14:textId="77777777" w:rsidR="00B826A5" w:rsidRPr="00752797" w:rsidRDefault="00872616" w:rsidP="002603CC">
      <w:pPr>
        <w:keepNext/>
        <w:rPr>
          <w:lang w:val="en-US"/>
        </w:rPr>
      </w:pPr>
      <w:r w:rsidRPr="00752797">
        <w:rPr>
          <w:noProof/>
          <w:lang w:eastAsia="zh-CN"/>
        </w:rPr>
        <w:drawing>
          <wp:inline distT="0" distB="0" distL="0" distR="0" wp14:anchorId="661726F4" wp14:editId="213E4751">
            <wp:extent cx="5530215" cy="2860040"/>
            <wp:effectExtent l="0" t="0" r="0" b="0"/>
            <wp:docPr id="529" name="Picture 529" descr="P:\xbeach\msc_studies\Kees_Nederhoff\3. Visualisaties\0. Inkscape\9. Long wave\bi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7" descr="P:\xbeach\msc_studies\Kees_Nederhoff\3. Visualisaties\0. Inkscape\9. Long wave\bitma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0215" cy="2860040"/>
                    </a:xfrm>
                    <a:prstGeom prst="rect">
                      <a:avLst/>
                    </a:prstGeom>
                    <a:noFill/>
                    <a:ln>
                      <a:noFill/>
                    </a:ln>
                  </pic:spPr>
                </pic:pic>
              </a:graphicData>
            </a:graphic>
          </wp:inline>
        </w:drawing>
      </w:r>
    </w:p>
    <w:p w14:paraId="3662242F" w14:textId="66B2FC5B" w:rsidR="00B826A5" w:rsidRPr="00752797" w:rsidRDefault="00B826A5" w:rsidP="002603CC">
      <w:pPr>
        <w:pStyle w:val="Caption"/>
        <w:jc w:val="both"/>
        <w:rPr>
          <w:lang w:val="en-US"/>
        </w:rPr>
      </w:pPr>
      <w:bookmarkStart w:id="67" w:name="_Ref431548443"/>
      <w:proofErr w:type="gramStart"/>
      <w:r w:rsidRPr="00752797">
        <w:rPr>
          <w:lang w:val="en-US"/>
        </w:rPr>
        <w:t xml:space="preserve">Figure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2</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Figure \* ARABIC \s 1 </w:instrText>
      </w:r>
      <w:r w:rsidR="00366571">
        <w:rPr>
          <w:lang w:val="en-US"/>
        </w:rPr>
        <w:fldChar w:fldCharType="separate"/>
      </w:r>
      <w:r w:rsidR="002E51A3">
        <w:rPr>
          <w:noProof/>
          <w:lang w:val="en-US"/>
        </w:rPr>
        <w:t>3</w:t>
      </w:r>
      <w:r w:rsidR="00366571">
        <w:rPr>
          <w:lang w:val="en-US"/>
        </w:rPr>
        <w:fldChar w:fldCharType="end"/>
      </w:r>
      <w:bookmarkEnd w:id="67"/>
      <w:r w:rsidR="00AA1803" w:rsidRPr="00752797">
        <w:rPr>
          <w:lang w:val="en-US"/>
        </w:rPr>
        <w:tab/>
      </w:r>
      <w:r w:rsidRPr="00752797">
        <w:rPr>
          <w:lang w:val="en-US"/>
        </w:rPr>
        <w:t xml:space="preserve">Principle sketch </w:t>
      </w:r>
      <w:r w:rsidR="00302A3C" w:rsidRPr="00752797">
        <w:rPr>
          <w:lang w:val="en-US"/>
        </w:rPr>
        <w:t xml:space="preserve">of the relevant </w:t>
      </w:r>
      <w:r w:rsidRPr="00752797">
        <w:rPr>
          <w:lang w:val="en-US"/>
        </w:rPr>
        <w:t>wave processes</w:t>
      </w:r>
    </w:p>
    <w:p w14:paraId="6E12E0A2" w14:textId="77777777" w:rsidR="00B826A5" w:rsidRPr="00752797" w:rsidRDefault="00B826A5" w:rsidP="002603CC">
      <w:pPr>
        <w:pStyle w:val="Heading3"/>
        <w:jc w:val="both"/>
        <w:rPr>
          <w:lang w:val="en-US"/>
        </w:rPr>
      </w:pPr>
      <w:bookmarkStart w:id="68" w:name="_Toc417455418"/>
      <w:bookmarkStart w:id="69" w:name="_Toc417455611"/>
      <w:bookmarkStart w:id="70" w:name="_Toc417455756"/>
      <w:bookmarkStart w:id="71" w:name="_Toc431915608"/>
      <w:bookmarkStart w:id="72" w:name="_Toc431915690"/>
      <w:r w:rsidRPr="00752797">
        <w:rPr>
          <w:lang w:val="en-US"/>
        </w:rPr>
        <w:t>Stationary mode</w:t>
      </w:r>
      <w:bookmarkEnd w:id="68"/>
      <w:bookmarkEnd w:id="69"/>
      <w:bookmarkEnd w:id="70"/>
      <w:bookmarkEnd w:id="71"/>
      <w:bookmarkEnd w:id="72"/>
    </w:p>
    <w:p w14:paraId="6540A494" w14:textId="27CE3307" w:rsidR="00995779" w:rsidRPr="00752797" w:rsidRDefault="00995779" w:rsidP="00995779">
      <w:pPr>
        <w:rPr>
          <w:lang w:val="en-US"/>
        </w:rPr>
      </w:pPr>
      <w:r w:rsidRPr="00752797">
        <w:rPr>
          <w:lang w:val="en-US"/>
        </w:rPr>
        <w:t xml:space="preserve">In stationary mode the wave-group variations and thereby all infragravity motions are neglected. This is useful for conditions where the incident waves are relatively small and/or short, and these motions would be small anyway. The model equations are similar to HISWA (Holthuijsen et al., 1989) but do not include wave growth or wave period variations. Processes that are resolved are wave propagation, directional spreading, shoaling, refraction, bottom dissipation and wave breaking, and a roller model </w:t>
      </w:r>
      <w:r w:rsidR="00040C97">
        <w:rPr>
          <w:lang w:val="en-US"/>
        </w:rPr>
        <w:t>(</w:t>
      </w:r>
      <w:r w:rsidR="00040C97" w:rsidRPr="00752797">
        <w:rPr>
          <w:lang w:val="en-US"/>
        </w:rPr>
        <w:t>Svendsen, 1984; Nairn et al., 1990; Stive and de Vriend, 1994</w:t>
      </w:r>
      <w:r w:rsidR="00040C97">
        <w:rPr>
          <w:lang w:val="en-US"/>
        </w:rPr>
        <w:t xml:space="preserve">) </w:t>
      </w:r>
      <w:r w:rsidRPr="00752797">
        <w:rPr>
          <w:lang w:val="en-US"/>
        </w:rPr>
        <w:t xml:space="preserve">is included; these processes are usually dominant in </w:t>
      </w:r>
      <w:r w:rsidRPr="00752797">
        <w:rPr>
          <w:lang w:val="en-US"/>
        </w:rPr>
        <w:lastRenderedPageBreak/>
        <w:t xml:space="preserve">nearshore areas of limited extent. For the breaking dissipation we use the Baldock et al. (1998) model, which is valid for wave-averaged modeling. The radiation stress gradients from the wave and roller model force the shallow water equations, drive currents and lead to wave setdown and setup. Additionally, wind and tidal forcing can be applied. </w:t>
      </w:r>
    </w:p>
    <w:p w14:paraId="7BF6BA2C" w14:textId="7FA5E0E6" w:rsidR="00995779" w:rsidRPr="00752797" w:rsidRDefault="00995779" w:rsidP="00995779">
      <w:pPr>
        <w:rPr>
          <w:lang w:val="en-US"/>
        </w:rPr>
      </w:pPr>
      <w:r w:rsidRPr="00752797">
        <w:rPr>
          <w:lang w:val="en-US"/>
        </w:rPr>
        <w:t xml:space="preserve">The mean return flow due to mass flux and roller is included in the model and affects the sediment transport, leading to an offshore </w:t>
      </w:r>
      <w:r w:rsidR="006E7D40">
        <w:rPr>
          <w:lang w:val="en-US"/>
        </w:rPr>
        <w:t>sediment flux</w:t>
      </w:r>
      <w:r w:rsidRPr="00752797">
        <w:rPr>
          <w:lang w:val="en-US"/>
        </w:rPr>
        <w:t xml:space="preserve">. </w:t>
      </w:r>
      <w:r w:rsidR="006E7D40">
        <w:rPr>
          <w:lang w:val="en-US"/>
        </w:rPr>
        <w:t>E</w:t>
      </w:r>
      <w:r w:rsidRPr="00752797">
        <w:rPr>
          <w:lang w:val="en-US"/>
        </w:rPr>
        <w:t xml:space="preserve">ffects of wave asymmetry and skewness are included as well. Bed slope effects can further modify the cross-shore behavior. A limited number of model coefficients allow the user to calibrate the profile shape resulting from these interactions.  </w:t>
      </w:r>
    </w:p>
    <w:p w14:paraId="43512637" w14:textId="77777777" w:rsidR="00995779" w:rsidRPr="00752797" w:rsidRDefault="00995779" w:rsidP="00995779">
      <w:pPr>
        <w:rPr>
          <w:lang w:val="en-US"/>
        </w:rPr>
      </w:pPr>
    </w:p>
    <w:p w14:paraId="1B33EC1E" w14:textId="3FD53F95" w:rsidR="00995779" w:rsidRPr="00752797" w:rsidRDefault="00995779" w:rsidP="00995779">
      <w:pPr>
        <w:rPr>
          <w:lang w:val="en-US"/>
        </w:rPr>
      </w:pPr>
      <w:r w:rsidRPr="00752797">
        <w:rPr>
          <w:lang w:val="en-US"/>
        </w:rPr>
        <w:t xml:space="preserve">A typical application would be to model morphological changes during moderate wave conditions, often in combination with tides. The wave boundary conditions can be specified as constant (keyword: </w:t>
      </w:r>
      <w:r w:rsidRPr="00752797">
        <w:rPr>
          <w:i/>
          <w:lang w:val="en-US"/>
        </w:rPr>
        <w:t>wbctype = stat</w:t>
      </w:r>
      <w:r w:rsidRPr="00752797">
        <w:rPr>
          <w:lang w:val="en-US"/>
        </w:rPr>
        <w:t xml:space="preserve">) or as a time-series of wave conditions (keyword: </w:t>
      </w:r>
      <w:r w:rsidRPr="00752797">
        <w:rPr>
          <w:i/>
          <w:lang w:val="en-US"/>
        </w:rPr>
        <w:t>wbctype = stat_table)</w:t>
      </w:r>
      <w:r w:rsidRPr="00752797">
        <w:rPr>
          <w:lang w:val="en-US"/>
        </w:rPr>
        <w:t xml:space="preserve">. Typical examples of such model applications are given </w:t>
      </w:r>
      <w:r w:rsidR="00040C97">
        <w:rPr>
          <w:lang w:val="en-US"/>
        </w:rPr>
        <w:t xml:space="preserve">in </w:t>
      </w:r>
      <w:r w:rsidR="00040C97">
        <w:rPr>
          <w:lang w:val="en-US"/>
        </w:rPr>
        <w:fldChar w:fldCharType="begin"/>
      </w:r>
      <w:r w:rsidR="00040C97">
        <w:rPr>
          <w:lang w:val="en-US"/>
        </w:rPr>
        <w:instrText xml:space="preserve"> REF _Ref431549753 \h </w:instrText>
      </w:r>
      <w:r w:rsidR="00040C97">
        <w:rPr>
          <w:lang w:val="en-US"/>
        </w:rPr>
      </w:r>
      <w:r w:rsidR="00040C97">
        <w:rPr>
          <w:lang w:val="en-US"/>
        </w:rPr>
        <w:fldChar w:fldCharType="separate"/>
      </w:r>
      <w:r w:rsidR="002E51A3" w:rsidRPr="00752797">
        <w:rPr>
          <w:lang w:val="en-US"/>
        </w:rPr>
        <w:t xml:space="preserve">Figure </w:t>
      </w:r>
      <w:r w:rsidR="002E51A3">
        <w:rPr>
          <w:noProof/>
          <w:lang w:val="en-US"/>
        </w:rPr>
        <w:t>2</w:t>
      </w:r>
      <w:r w:rsidR="002E51A3">
        <w:rPr>
          <w:lang w:val="en-US"/>
        </w:rPr>
        <w:t>.</w:t>
      </w:r>
      <w:r w:rsidR="002E51A3">
        <w:rPr>
          <w:noProof/>
          <w:lang w:val="en-US"/>
        </w:rPr>
        <w:t>4</w:t>
      </w:r>
      <w:r w:rsidR="00040C97">
        <w:rPr>
          <w:lang w:val="en-US"/>
        </w:rPr>
        <w:fldChar w:fldCharType="end"/>
      </w:r>
      <w:r w:rsidR="00040C97" w:rsidRPr="00752797">
        <w:rPr>
          <w:lang w:val="en-US"/>
        </w:rPr>
        <w:t xml:space="preserve"> </w:t>
      </w:r>
      <w:r w:rsidRPr="00752797">
        <w:rPr>
          <w:lang w:val="en-US"/>
        </w:rPr>
        <w:t>for tombolo formation behind an offshore breakwater (left panel) and development of an ebb delta at a tidal inlet (right panel). A big advantage of the stationary XBeach wave model over other models is that the lateral boundaries are entirely without disturbance if the coast is longshore uniform near these boundaries.</w:t>
      </w:r>
    </w:p>
    <w:p w14:paraId="31F5F019" w14:textId="77777777" w:rsidR="00995779" w:rsidRPr="00752797" w:rsidRDefault="00995779" w:rsidP="00995779">
      <w:pPr>
        <w:rPr>
          <w:lang w:val="en-US"/>
        </w:rPr>
      </w:pPr>
    </w:p>
    <w:p w14:paraId="4308C793" w14:textId="77777777" w:rsidR="00B826A5" w:rsidRPr="00752797" w:rsidRDefault="00B826A5" w:rsidP="002603CC">
      <w:pPr>
        <w:rPr>
          <w:lang w:val="en-US"/>
        </w:rPr>
      </w:pPr>
    </w:p>
    <w:p w14:paraId="42DD19BC" w14:textId="77777777" w:rsidR="003355EB" w:rsidRPr="00752797" w:rsidRDefault="003355EB" w:rsidP="002603CC">
      <w:pPr>
        <w:keepNext/>
        <w:rPr>
          <w:lang w:val="en-US" w:eastAsia="zh-CN"/>
        </w:rPr>
      </w:pPr>
    </w:p>
    <w:p w14:paraId="37311824" w14:textId="77777777" w:rsidR="003355EB" w:rsidRPr="00752797" w:rsidRDefault="003355EB" w:rsidP="002603CC">
      <w:pPr>
        <w:keepNext/>
        <w:rPr>
          <w:lang w:val="en-US"/>
        </w:rPr>
      </w:pPr>
      <w:r w:rsidRPr="00752797">
        <w:rPr>
          <w:noProof/>
          <w:lang w:eastAsia="zh-CN"/>
        </w:rPr>
        <w:drawing>
          <wp:inline distT="0" distB="0" distL="0" distR="0" wp14:anchorId="6D42BEBF" wp14:editId="349C9ACD">
            <wp:extent cx="2700000" cy="3333556"/>
            <wp:effectExtent l="0" t="0" r="5715" b="635"/>
            <wp:docPr id="1128" name="Picture 6" descr="offshore_breakwater_wave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offshore_breakwater_waveheight.png"/>
                    <pic:cNvPicPr>
                      <a:picLocks noChangeAspect="1"/>
                    </pic:cNvPicPr>
                  </pic:nvPicPr>
                  <pic:blipFill rotWithShape="1">
                    <a:blip r:embed="rId18" cstate="print">
                      <a:extLst>
                        <a:ext uri="{28A0092B-C50C-407E-A947-70E740481C1C}">
                          <a14:useLocalDpi xmlns:a14="http://schemas.microsoft.com/office/drawing/2010/main" val="0"/>
                        </a:ext>
                      </a:extLst>
                    </a:blip>
                    <a:srcRect l="4765" t="6396" r="7028" b="3252"/>
                    <a:stretch/>
                  </pic:blipFill>
                  <pic:spPr bwMode="auto">
                    <a:xfrm>
                      <a:off x="0" y="0"/>
                      <a:ext cx="2700000" cy="3333556"/>
                    </a:xfrm>
                    <a:prstGeom prst="rect">
                      <a:avLst/>
                    </a:prstGeom>
                    <a:ln>
                      <a:noFill/>
                    </a:ln>
                    <a:extLst>
                      <a:ext uri="{53640926-AAD7-44D8-BBD7-CCE9431645EC}">
                        <a14:shadowObscured xmlns:a14="http://schemas.microsoft.com/office/drawing/2010/main"/>
                      </a:ext>
                    </a:extLst>
                  </pic:spPr>
                </pic:pic>
              </a:graphicData>
            </a:graphic>
          </wp:inline>
        </w:drawing>
      </w:r>
      <w:r w:rsidRPr="00752797">
        <w:rPr>
          <w:noProof/>
          <w:lang w:eastAsia="zh-CN"/>
        </w:rPr>
        <w:drawing>
          <wp:inline distT="0" distB="0" distL="0" distR="0" wp14:anchorId="76EB7639" wp14:editId="42235B0C">
            <wp:extent cx="2700000" cy="3303046"/>
            <wp:effectExtent l="0" t="0" r="5715" b="0"/>
            <wp:docPr id="1130" name="Picture 9" descr="offshore_breakwater_tomb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offshore_breakwater_tombolo.png"/>
                    <pic:cNvPicPr>
                      <a:picLocks noChangeAspect="1"/>
                    </pic:cNvPicPr>
                  </pic:nvPicPr>
                  <pic:blipFill rotWithShape="1">
                    <a:blip r:embed="rId19" cstate="print">
                      <a:extLst>
                        <a:ext uri="{28A0092B-C50C-407E-A947-70E740481C1C}">
                          <a14:useLocalDpi xmlns:a14="http://schemas.microsoft.com/office/drawing/2010/main" val="0"/>
                        </a:ext>
                      </a:extLst>
                    </a:blip>
                    <a:srcRect l="3863" t="6335" r="6591" b="3884"/>
                    <a:stretch/>
                  </pic:blipFill>
                  <pic:spPr bwMode="auto">
                    <a:xfrm>
                      <a:off x="0" y="0"/>
                      <a:ext cx="2700000" cy="3303046"/>
                    </a:xfrm>
                    <a:prstGeom prst="rect">
                      <a:avLst/>
                    </a:prstGeom>
                    <a:ln>
                      <a:noFill/>
                    </a:ln>
                    <a:extLst>
                      <a:ext uri="{53640926-AAD7-44D8-BBD7-CCE9431645EC}">
                        <a14:shadowObscured xmlns:a14="http://schemas.microsoft.com/office/drawing/2010/main"/>
                      </a:ext>
                    </a:extLst>
                  </pic:spPr>
                </pic:pic>
              </a:graphicData>
            </a:graphic>
          </wp:inline>
        </w:drawing>
      </w:r>
      <w:r w:rsidRPr="00752797">
        <w:rPr>
          <w:noProof/>
          <w:lang w:eastAsia="zh-CN"/>
        </w:rPr>
        <w:drawing>
          <wp:inline distT="0" distB="0" distL="0" distR="0" wp14:anchorId="6168BC64" wp14:editId="0A102ACA">
            <wp:extent cx="2700000" cy="2080103"/>
            <wp:effectExtent l="0" t="0" r="5715" b="0"/>
            <wp:docPr id="1123" name="Picture 12" descr="inlet_wave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inlet_waveheight.png"/>
                    <pic:cNvPicPr>
                      <a:picLocks noChangeAspect="1"/>
                    </pic:cNvPicPr>
                  </pic:nvPicPr>
                  <pic:blipFill rotWithShape="1">
                    <a:blip r:embed="rId20" cstate="print">
                      <a:extLst>
                        <a:ext uri="{28A0092B-C50C-407E-A947-70E740481C1C}">
                          <a14:useLocalDpi xmlns:a14="http://schemas.microsoft.com/office/drawing/2010/main" val="0"/>
                        </a:ext>
                      </a:extLst>
                    </a:blip>
                    <a:srcRect l="5435" t="5216" r="9348" b="7247"/>
                    <a:stretch/>
                  </pic:blipFill>
                  <pic:spPr bwMode="auto">
                    <a:xfrm>
                      <a:off x="0" y="0"/>
                      <a:ext cx="2700000" cy="2080103"/>
                    </a:xfrm>
                    <a:prstGeom prst="rect">
                      <a:avLst/>
                    </a:prstGeom>
                    <a:ln>
                      <a:noFill/>
                    </a:ln>
                    <a:extLst>
                      <a:ext uri="{53640926-AAD7-44D8-BBD7-CCE9431645EC}">
                        <a14:shadowObscured xmlns:a14="http://schemas.microsoft.com/office/drawing/2010/main"/>
                      </a:ext>
                    </a:extLst>
                  </pic:spPr>
                </pic:pic>
              </a:graphicData>
            </a:graphic>
          </wp:inline>
        </w:drawing>
      </w:r>
      <w:r w:rsidRPr="00752797">
        <w:rPr>
          <w:noProof/>
          <w:lang w:eastAsia="zh-CN"/>
        </w:rPr>
        <w:drawing>
          <wp:inline distT="0" distB="0" distL="0" distR="0" wp14:anchorId="29462E6C" wp14:editId="046FB111">
            <wp:extent cx="2701637" cy="2119716"/>
            <wp:effectExtent l="0" t="0" r="3810" b="0"/>
            <wp:docPr id="1124" name="Picture 13" descr="inlet_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inlet_morphology.png"/>
                    <pic:cNvPicPr>
                      <a:picLocks noChangeAspect="1"/>
                    </pic:cNvPicPr>
                  </pic:nvPicPr>
                  <pic:blipFill rotWithShape="1">
                    <a:blip r:embed="rId21" cstate="print">
                      <a:extLst>
                        <a:ext uri="{28A0092B-C50C-407E-A947-70E740481C1C}">
                          <a14:useLocalDpi xmlns:a14="http://schemas.microsoft.com/office/drawing/2010/main" val="0"/>
                        </a:ext>
                      </a:extLst>
                    </a:blip>
                    <a:srcRect l="4565" t="1534" r="9348" b="8406"/>
                    <a:stretch/>
                  </pic:blipFill>
                  <pic:spPr bwMode="auto">
                    <a:xfrm>
                      <a:off x="0" y="0"/>
                      <a:ext cx="2700000" cy="2118432"/>
                    </a:xfrm>
                    <a:prstGeom prst="rect">
                      <a:avLst/>
                    </a:prstGeom>
                    <a:ln>
                      <a:noFill/>
                    </a:ln>
                    <a:extLst>
                      <a:ext uri="{53640926-AAD7-44D8-BBD7-CCE9431645EC}">
                        <a14:shadowObscured xmlns:a14="http://schemas.microsoft.com/office/drawing/2010/main"/>
                      </a:ext>
                    </a:extLst>
                  </pic:spPr>
                </pic:pic>
              </a:graphicData>
            </a:graphic>
          </wp:inline>
        </w:drawing>
      </w:r>
    </w:p>
    <w:p w14:paraId="7177E48F" w14:textId="43769C2D" w:rsidR="00B826A5" w:rsidRPr="00752797" w:rsidRDefault="00B826A5" w:rsidP="002603CC">
      <w:pPr>
        <w:pStyle w:val="Caption"/>
        <w:jc w:val="both"/>
        <w:rPr>
          <w:lang w:val="en-US"/>
        </w:rPr>
      </w:pPr>
      <w:bookmarkStart w:id="73" w:name="_Ref431549753"/>
      <w:proofErr w:type="gramStart"/>
      <w:r w:rsidRPr="00752797">
        <w:rPr>
          <w:lang w:val="en-US"/>
        </w:rPr>
        <w:t xml:space="preserve">Figure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2</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Figure \* ARABIC \s 1 </w:instrText>
      </w:r>
      <w:r w:rsidR="00366571">
        <w:rPr>
          <w:lang w:val="en-US"/>
        </w:rPr>
        <w:fldChar w:fldCharType="separate"/>
      </w:r>
      <w:proofErr w:type="gramStart"/>
      <w:r w:rsidR="002E51A3">
        <w:rPr>
          <w:noProof/>
          <w:lang w:val="en-US"/>
        </w:rPr>
        <w:t>4</w:t>
      </w:r>
      <w:r w:rsidR="00366571">
        <w:rPr>
          <w:lang w:val="en-US"/>
        </w:rPr>
        <w:fldChar w:fldCharType="end"/>
      </w:r>
      <w:bookmarkEnd w:id="73"/>
      <w:r w:rsidRPr="00752797">
        <w:rPr>
          <w:lang w:val="en-US"/>
        </w:rPr>
        <w:t xml:space="preserve"> </w:t>
      </w:r>
      <w:r w:rsidR="00940C01">
        <w:rPr>
          <w:lang w:val="en-US"/>
        </w:rPr>
        <w:t>Model applications in stationary mode.</w:t>
      </w:r>
      <w:proofErr w:type="gramEnd"/>
      <w:r w:rsidR="00940C01">
        <w:rPr>
          <w:lang w:val="en-US"/>
        </w:rPr>
        <w:t xml:space="preserve"> </w:t>
      </w:r>
      <w:r w:rsidR="003355EB" w:rsidRPr="00752797">
        <w:rPr>
          <w:lang w:val="en-US"/>
        </w:rPr>
        <w:t xml:space="preserve">Root-mean square wave height </w:t>
      </w:r>
      <w:r w:rsidRPr="00752797">
        <w:rPr>
          <w:lang w:val="en-US"/>
        </w:rPr>
        <w:t>(</w:t>
      </w:r>
      <w:r w:rsidR="004E1A91" w:rsidRPr="00752797">
        <w:rPr>
          <w:lang w:val="en-US"/>
        </w:rPr>
        <w:t>left</w:t>
      </w:r>
      <w:r w:rsidRPr="00752797">
        <w:rPr>
          <w:lang w:val="en-US"/>
        </w:rPr>
        <w:t xml:space="preserve"> panels) and final bathymetry (</w:t>
      </w:r>
      <w:r w:rsidR="004E1A91" w:rsidRPr="00752797">
        <w:rPr>
          <w:lang w:val="en-US"/>
        </w:rPr>
        <w:t>right</w:t>
      </w:r>
      <w:r w:rsidRPr="00752797">
        <w:rPr>
          <w:lang w:val="en-US"/>
        </w:rPr>
        <w:t xml:space="preserve"> panels) for a</w:t>
      </w:r>
      <w:r w:rsidR="003355EB" w:rsidRPr="00752797">
        <w:rPr>
          <w:lang w:val="en-US"/>
        </w:rPr>
        <w:t>n</w:t>
      </w:r>
      <w:r w:rsidRPr="00752797">
        <w:rPr>
          <w:lang w:val="en-US"/>
        </w:rPr>
        <w:t xml:space="preserve"> offshore breakwater case (</w:t>
      </w:r>
      <w:r w:rsidR="004E1A91" w:rsidRPr="00752797">
        <w:rPr>
          <w:lang w:val="en-US"/>
        </w:rPr>
        <w:t>upper</w:t>
      </w:r>
      <w:r w:rsidRPr="00752797">
        <w:rPr>
          <w:lang w:val="en-US"/>
        </w:rPr>
        <w:t xml:space="preserve"> panels) and a tid</w:t>
      </w:r>
      <w:r w:rsidR="003355EB" w:rsidRPr="00752797">
        <w:rPr>
          <w:lang w:val="en-US"/>
        </w:rPr>
        <w:t xml:space="preserve">al inlet with waves from 330 degrees </w:t>
      </w:r>
      <w:r w:rsidRPr="00752797">
        <w:rPr>
          <w:lang w:val="en-US"/>
        </w:rPr>
        <w:t>(</w:t>
      </w:r>
      <w:r w:rsidR="004E1A91" w:rsidRPr="00752797">
        <w:rPr>
          <w:lang w:val="en-US"/>
        </w:rPr>
        <w:t>lower</w:t>
      </w:r>
      <w:r w:rsidRPr="00752797">
        <w:rPr>
          <w:lang w:val="en-US"/>
        </w:rPr>
        <w:t xml:space="preserve"> panels).</w:t>
      </w:r>
    </w:p>
    <w:p w14:paraId="1F8826BB" w14:textId="72CC3851" w:rsidR="00B826A5" w:rsidRPr="00752797" w:rsidRDefault="00B826A5" w:rsidP="002603CC">
      <w:pPr>
        <w:pStyle w:val="Heading3"/>
        <w:jc w:val="both"/>
        <w:rPr>
          <w:lang w:val="en-US"/>
        </w:rPr>
      </w:pPr>
      <w:bookmarkStart w:id="74" w:name="_Toc417455419"/>
      <w:bookmarkStart w:id="75" w:name="_Toc417455612"/>
      <w:bookmarkStart w:id="76" w:name="_Toc417455757"/>
      <w:bookmarkStart w:id="77" w:name="_Toc431915609"/>
      <w:bookmarkStart w:id="78" w:name="_Toc431915691"/>
      <w:r w:rsidRPr="00752797">
        <w:rPr>
          <w:lang w:val="en-US"/>
        </w:rPr>
        <w:t>Surfbeat mode (instationary)</w:t>
      </w:r>
      <w:bookmarkEnd w:id="74"/>
      <w:bookmarkEnd w:id="75"/>
      <w:bookmarkEnd w:id="76"/>
      <w:bookmarkEnd w:id="77"/>
      <w:bookmarkEnd w:id="78"/>
      <w:r w:rsidRPr="00752797">
        <w:rPr>
          <w:lang w:val="en-US"/>
        </w:rPr>
        <w:t xml:space="preserve"> </w:t>
      </w:r>
    </w:p>
    <w:p w14:paraId="4542933F" w14:textId="5E9E7BDB" w:rsidR="00995779" w:rsidRPr="00752797" w:rsidRDefault="00995779" w:rsidP="00995779">
      <w:pPr>
        <w:rPr>
          <w:lang w:val="en-US"/>
        </w:rPr>
      </w:pPr>
      <w:r w:rsidRPr="00752797">
        <w:rPr>
          <w:lang w:val="en-US"/>
        </w:rPr>
        <w:t xml:space="preserve">The short-wave motion is solved using the wave action equation which is a time-dependent forcing of the HISWA equations (Holthuijsen et al., 1989). </w:t>
      </w:r>
      <w:r w:rsidR="00040C97" w:rsidRPr="00752797">
        <w:rPr>
          <w:lang w:val="en-US"/>
        </w:rPr>
        <w:t>Th</w:t>
      </w:r>
      <w:r w:rsidR="00040C97">
        <w:rPr>
          <w:lang w:val="en-US"/>
        </w:rPr>
        <w:t>e</w:t>
      </w:r>
      <w:r w:rsidR="00040C97" w:rsidRPr="00752797">
        <w:rPr>
          <w:lang w:val="en-US"/>
        </w:rPr>
        <w:t>s</w:t>
      </w:r>
      <w:r w:rsidR="00040C97">
        <w:rPr>
          <w:lang w:val="en-US"/>
        </w:rPr>
        <w:t>e</w:t>
      </w:r>
      <w:r w:rsidR="00040C97" w:rsidRPr="00752797">
        <w:rPr>
          <w:lang w:val="en-US"/>
        </w:rPr>
        <w:t xml:space="preserve"> </w:t>
      </w:r>
      <w:r w:rsidRPr="00752797">
        <w:rPr>
          <w:lang w:val="en-US"/>
        </w:rPr>
        <w:t>equation</w:t>
      </w:r>
      <w:r w:rsidR="00040C97">
        <w:rPr>
          <w:lang w:val="en-US"/>
        </w:rPr>
        <w:t>s</w:t>
      </w:r>
      <w:r w:rsidRPr="00752797">
        <w:rPr>
          <w:lang w:val="en-US"/>
        </w:rPr>
        <w:t xml:space="preserve"> solve the variation of short-waves envelope (wave height) on the scale of wave groups. It employs a dissipation model for use with wave groups (Roelvink, 1993a; Daly et al., 2012) and a roller model (Svendsen, 1984; Nairn et al., 1990; Stive and de Vriend, 1994) to represent momentum stored at the surface after breaking. These variations, through radiation stress gradients (Longuet-Higgins and Stewart, 1962, 1964) exert a force on the water column and drive longer period waves (infragravity waves) and unsteady currents, which are solved by the nonlinear shallow water equations (e.g. Phillips, 1977). Thus, wave-driven currents (longshore current, rip currents and undertow), and wind-driven currents (stationary and uniform) for local wind set-up, long (infragravity) waves, and runup and rundown of long waves (swash) are included. </w:t>
      </w:r>
    </w:p>
    <w:p w14:paraId="2617C463" w14:textId="77777777" w:rsidR="00995779" w:rsidRPr="00752797" w:rsidRDefault="00995779" w:rsidP="00995779">
      <w:pPr>
        <w:rPr>
          <w:lang w:val="en-US"/>
        </w:rPr>
      </w:pPr>
    </w:p>
    <w:p w14:paraId="78D5BE09" w14:textId="55AE460F" w:rsidR="00995779" w:rsidRPr="00752797" w:rsidRDefault="00995779" w:rsidP="00995779">
      <w:pPr>
        <w:rPr>
          <w:lang w:val="en-US"/>
        </w:rPr>
      </w:pPr>
      <w:r w:rsidRPr="00752797">
        <w:rPr>
          <w:lang w:val="en-US"/>
        </w:rPr>
        <w:t xml:space="preserve">Using the surfbeat mode </w:t>
      </w:r>
      <w:r w:rsidR="00926232">
        <w:rPr>
          <w:lang w:val="en-US"/>
        </w:rPr>
        <w:t xml:space="preserve">it </w:t>
      </w:r>
      <w:r w:rsidRPr="00752797">
        <w:rPr>
          <w:lang w:val="en-US"/>
        </w:rPr>
        <w:t xml:space="preserve">is necessary when the focus is on swash zone processes rather than time-averaged currents and setup. </w:t>
      </w:r>
      <w:r w:rsidR="00290F4D">
        <w:rPr>
          <w:lang w:val="en-US"/>
        </w:rPr>
        <w:t xml:space="preserve">This assumption is </w:t>
      </w:r>
      <w:r w:rsidRPr="00752797">
        <w:rPr>
          <w:lang w:val="en-US"/>
        </w:rPr>
        <w:t xml:space="preserve">valid on dissipative beaches, where the short waves are mostly dissipated by </w:t>
      </w:r>
      <w:r w:rsidR="00040C97">
        <w:t>depth-induced wave breaking</w:t>
      </w:r>
      <w:r w:rsidRPr="00752797">
        <w:rPr>
          <w:lang w:val="en-US"/>
        </w:rPr>
        <w:t xml:space="preserve">. On intermediate beaches and during extreme events the swash motions are still predominantly in the infragravity band and so is the </w:t>
      </w:r>
      <w:r w:rsidR="00BD64C2">
        <w:rPr>
          <w:lang w:val="en-US"/>
        </w:rPr>
        <w:t xml:space="preserve">wave </w:t>
      </w:r>
      <w:r w:rsidRPr="00752797">
        <w:rPr>
          <w:lang w:val="en-US"/>
        </w:rPr>
        <w:t xml:space="preserve">runup. </w:t>
      </w:r>
    </w:p>
    <w:p w14:paraId="3AE868B0" w14:textId="77777777" w:rsidR="00995779" w:rsidRPr="00752797" w:rsidRDefault="00995779" w:rsidP="00995779">
      <w:pPr>
        <w:rPr>
          <w:lang w:val="en-US"/>
        </w:rPr>
      </w:pPr>
    </w:p>
    <w:p w14:paraId="441D49D0" w14:textId="59AF0A48" w:rsidR="00995779" w:rsidRPr="00752797" w:rsidRDefault="00995779" w:rsidP="00995779">
      <w:pPr>
        <w:pStyle w:val="ListParagraph"/>
        <w:numPr>
          <w:ilvl w:val="1"/>
          <w:numId w:val="18"/>
        </w:numPr>
        <w:rPr>
          <w:b/>
          <w:lang w:val="en-US"/>
        </w:rPr>
      </w:pPr>
    </w:p>
    <w:p w14:paraId="32A58ABD" w14:textId="77777777" w:rsidR="00995779" w:rsidRPr="00752797" w:rsidRDefault="00995779" w:rsidP="00995779">
      <w:pPr>
        <w:rPr>
          <w:lang w:val="en-US"/>
        </w:rPr>
      </w:pPr>
    </w:p>
    <w:p w14:paraId="13C85279" w14:textId="61EEAE8C" w:rsidR="00995779" w:rsidRPr="00752797" w:rsidRDefault="00995779" w:rsidP="00940C01">
      <w:pPr>
        <w:rPr>
          <w:lang w:val="en-US"/>
        </w:rPr>
      </w:pPr>
      <w:r w:rsidRPr="00752797">
        <w:rPr>
          <w:lang w:val="en-US"/>
        </w:rPr>
        <w:t xml:space="preserve">In </w:t>
      </w:r>
      <w:r w:rsidR="00940C01">
        <w:rPr>
          <w:lang w:val="en-US"/>
        </w:rPr>
        <w:fldChar w:fldCharType="begin"/>
      </w:r>
      <w:r w:rsidR="00940C01">
        <w:rPr>
          <w:lang w:val="en-US"/>
        </w:rPr>
        <w:instrText xml:space="preserve"> REF _Ref431549857 \h </w:instrText>
      </w:r>
      <w:r w:rsidR="00940C01">
        <w:rPr>
          <w:lang w:val="en-US"/>
        </w:rPr>
      </w:r>
      <w:r w:rsidR="00940C01">
        <w:rPr>
          <w:lang w:val="en-US"/>
        </w:rPr>
        <w:fldChar w:fldCharType="separate"/>
      </w:r>
      <w:r w:rsidR="002E51A3" w:rsidRPr="00752797">
        <w:rPr>
          <w:lang w:val="en-US"/>
        </w:rPr>
        <w:t xml:space="preserve">Figure </w:t>
      </w:r>
      <w:r w:rsidR="002E51A3">
        <w:rPr>
          <w:noProof/>
          <w:lang w:val="en-US"/>
        </w:rPr>
        <w:t>2</w:t>
      </w:r>
      <w:r w:rsidR="002E51A3">
        <w:rPr>
          <w:lang w:val="en-US"/>
        </w:rPr>
        <w:t>.</w:t>
      </w:r>
      <w:r w:rsidR="002E51A3">
        <w:rPr>
          <w:noProof/>
          <w:lang w:val="en-US"/>
        </w:rPr>
        <w:t>5</w:t>
      </w:r>
      <w:r w:rsidR="00940C01">
        <w:rPr>
          <w:lang w:val="en-US"/>
        </w:rPr>
        <w:fldChar w:fldCharType="end"/>
      </w:r>
      <w:r w:rsidR="00940C01">
        <w:rPr>
          <w:lang w:val="en-US"/>
        </w:rPr>
        <w:t xml:space="preserve"> and </w:t>
      </w:r>
      <w:r w:rsidR="00940C01">
        <w:rPr>
          <w:lang w:val="en-US"/>
        </w:rPr>
        <w:fldChar w:fldCharType="begin"/>
      </w:r>
      <w:r w:rsidR="00940C01">
        <w:rPr>
          <w:lang w:val="en-US"/>
        </w:rPr>
        <w:instrText xml:space="preserve"> REF _Ref431549860 \h </w:instrText>
      </w:r>
      <w:r w:rsidR="00940C01">
        <w:rPr>
          <w:lang w:val="en-US"/>
        </w:rPr>
      </w:r>
      <w:r w:rsidR="00940C01">
        <w:rPr>
          <w:lang w:val="en-US"/>
        </w:rPr>
        <w:fldChar w:fldCharType="separate"/>
      </w:r>
      <w:r w:rsidR="002E51A3" w:rsidRPr="00752797">
        <w:rPr>
          <w:lang w:val="en-US"/>
        </w:rPr>
        <w:t xml:space="preserve">Figure </w:t>
      </w:r>
      <w:r w:rsidR="002E51A3">
        <w:rPr>
          <w:noProof/>
          <w:lang w:val="en-US"/>
        </w:rPr>
        <w:t>2</w:t>
      </w:r>
      <w:r w:rsidR="002E51A3">
        <w:rPr>
          <w:lang w:val="en-US"/>
        </w:rPr>
        <w:t>.</w:t>
      </w:r>
      <w:r w:rsidR="002E51A3">
        <w:rPr>
          <w:noProof/>
          <w:lang w:val="en-US"/>
        </w:rPr>
        <w:t>6</w:t>
      </w:r>
      <w:r w:rsidR="00940C01">
        <w:rPr>
          <w:lang w:val="en-US"/>
        </w:rPr>
        <w:fldChar w:fldCharType="end"/>
      </w:r>
      <w:r w:rsidRPr="00752797">
        <w:rPr>
          <w:lang w:val="en-US"/>
        </w:rPr>
        <w:t>some typical applications of 1D and 2D models are shown; a reproduction of a large-scale flume test, showing the ability of XBeach to model both short-wave (HF) and long-wave (LF) wave heights and velocities; and a recent 2DH simulation (Nederhoff et al., 2015) of the impact of hurricane Sandy on Camp Osborne, Brick, NJ.</w:t>
      </w:r>
    </w:p>
    <w:p w14:paraId="0710AF52" w14:textId="77777777" w:rsidR="00B826A5" w:rsidRPr="00752797" w:rsidRDefault="00B826A5" w:rsidP="00995779">
      <w:pPr>
        <w:rPr>
          <w:lang w:val="en-US"/>
        </w:rPr>
      </w:pPr>
    </w:p>
    <w:p w14:paraId="26229B95" w14:textId="77777777" w:rsidR="00B826A5" w:rsidRPr="00752797" w:rsidRDefault="00B826A5" w:rsidP="002603CC">
      <w:pPr>
        <w:pStyle w:val="ListParagraph"/>
        <w:keepNext/>
        <w:rPr>
          <w:lang w:val="en-US"/>
        </w:rPr>
      </w:pPr>
    </w:p>
    <w:p w14:paraId="18B75ED9" w14:textId="77777777" w:rsidR="004E1A91" w:rsidRPr="00752797" w:rsidRDefault="004E1A91" w:rsidP="002603CC">
      <w:pPr>
        <w:pStyle w:val="Caption"/>
        <w:jc w:val="both"/>
        <w:rPr>
          <w:lang w:val="en-US"/>
        </w:rPr>
      </w:pPr>
      <w:r w:rsidRPr="00752797">
        <w:rPr>
          <w:b/>
          <w:noProof/>
          <w:lang w:eastAsia="zh-CN"/>
        </w:rPr>
        <w:drawing>
          <wp:inline distT="0" distB="0" distL="0" distR="0" wp14:anchorId="4BE885C2" wp14:editId="3260403D">
            <wp:extent cx="5400000" cy="4090619"/>
            <wp:effectExtent l="0" t="0" r="0" b="5715"/>
            <wp:docPr id="24"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rotWithShape="1">
                    <a:blip r:embed="rId22" cstate="print"/>
                    <a:srcRect l="-1" r="318" b="1835"/>
                    <a:stretch/>
                  </pic:blipFill>
                  <pic:spPr bwMode="auto">
                    <a:xfrm>
                      <a:off x="0" y="0"/>
                      <a:ext cx="5400000" cy="4090619"/>
                    </a:xfrm>
                    <a:prstGeom prst="rect">
                      <a:avLst/>
                    </a:prstGeom>
                    <a:noFill/>
                    <a:ln>
                      <a:noFill/>
                    </a:ln>
                    <a:extLst>
                      <a:ext uri="{53640926-AAD7-44D8-BBD7-CCE9431645EC}">
                        <a14:shadowObscured xmlns:a14="http://schemas.microsoft.com/office/drawing/2010/main"/>
                      </a:ext>
                    </a:extLst>
                  </pic:spPr>
                </pic:pic>
              </a:graphicData>
            </a:graphic>
          </wp:inline>
        </w:drawing>
      </w:r>
    </w:p>
    <w:p w14:paraId="4DBE7BC1" w14:textId="0DE010D0" w:rsidR="00B826A5" w:rsidRPr="00CE6E18" w:rsidRDefault="00B826A5" w:rsidP="002603CC">
      <w:pPr>
        <w:pStyle w:val="Caption"/>
        <w:jc w:val="both"/>
      </w:pPr>
      <w:bookmarkStart w:id="79" w:name="_Ref431549857"/>
      <w:proofErr w:type="gramStart"/>
      <w:r w:rsidRPr="00752797">
        <w:rPr>
          <w:lang w:val="en-US"/>
        </w:rPr>
        <w:t xml:space="preserve">Figure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2</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Figure \* ARABIC \s 1 </w:instrText>
      </w:r>
      <w:r w:rsidR="00366571">
        <w:rPr>
          <w:lang w:val="en-US"/>
        </w:rPr>
        <w:fldChar w:fldCharType="separate"/>
      </w:r>
      <w:r w:rsidR="002E51A3">
        <w:rPr>
          <w:noProof/>
          <w:lang w:val="en-US"/>
        </w:rPr>
        <w:t>5</w:t>
      </w:r>
      <w:r w:rsidR="00366571">
        <w:rPr>
          <w:lang w:val="en-US"/>
        </w:rPr>
        <w:fldChar w:fldCharType="end"/>
      </w:r>
      <w:bookmarkEnd w:id="79"/>
      <w:r w:rsidRPr="00752797">
        <w:rPr>
          <w:lang w:val="en-US"/>
        </w:rPr>
        <w:t xml:space="preserve"> Computed and observed hydrodynamic parameters for test 2E of the LIP11D experiment</w:t>
      </w:r>
      <w:r w:rsidR="001D5A55">
        <w:rPr>
          <w:lang w:val="en-US"/>
        </w:rPr>
        <w:t xml:space="preserve"> (2E)</w:t>
      </w:r>
      <w:r w:rsidRPr="00752797">
        <w:rPr>
          <w:lang w:val="en-US"/>
        </w:rPr>
        <w:t xml:space="preserve">. Top left: bed level and mean water level. </w:t>
      </w:r>
      <w:r w:rsidR="00940C01">
        <w:rPr>
          <w:lang w:val="en-US"/>
        </w:rPr>
        <w:t>From top to bottom:</w:t>
      </w:r>
      <w:r w:rsidRPr="00CE6E18">
        <w:t xml:space="preserve"> measured (dots) and computed</w:t>
      </w:r>
      <w:r w:rsidR="00940C01">
        <w:t xml:space="preserve"> mean water levels, wave heights for </w:t>
      </w:r>
      <w:r w:rsidR="00562502">
        <w:t xml:space="preserve">the </w:t>
      </w:r>
      <w:r w:rsidR="00940C01">
        <w:t>low en high frequenc</w:t>
      </w:r>
      <w:r w:rsidR="00562502">
        <w:t>y bands</w:t>
      </w:r>
      <w:r w:rsidR="00940C01">
        <w:t xml:space="preserve"> (H</w:t>
      </w:r>
      <w:r w:rsidR="00940C01">
        <w:rPr>
          <w:vertAlign w:val="subscript"/>
        </w:rPr>
        <w:t>rms</w:t>
      </w:r>
      <w:r w:rsidR="00940C01">
        <w:t>) and</w:t>
      </w:r>
      <w:r w:rsidR="00562502">
        <w:t xml:space="preserve"> velocities for the high and low frequency bands (u</w:t>
      </w:r>
      <w:r w:rsidR="00562502">
        <w:rPr>
          <w:vertAlign w:val="subscript"/>
        </w:rPr>
        <w:t>rms</w:t>
      </w:r>
      <w:r w:rsidR="00562502">
        <w:t>)</w:t>
      </w:r>
      <w:r w:rsidR="00940C01">
        <w:t>.</w:t>
      </w:r>
    </w:p>
    <w:p w14:paraId="1F9E7B8C" w14:textId="77777777" w:rsidR="00FB2410" w:rsidRPr="00CE6E18" w:rsidRDefault="00FB2410" w:rsidP="00FB2410"/>
    <w:p w14:paraId="1DF67AEF" w14:textId="77777777" w:rsidR="00B826A5" w:rsidRPr="00CE6E18" w:rsidRDefault="00B826A5" w:rsidP="002603CC"/>
    <w:p w14:paraId="13D6EAD5" w14:textId="77777777" w:rsidR="00D74933" w:rsidRPr="00752797" w:rsidRDefault="00D74933" w:rsidP="00D74933">
      <w:pPr>
        <w:jc w:val="center"/>
        <w:rPr>
          <w:lang w:val="en-US"/>
        </w:rPr>
      </w:pPr>
      <w:r w:rsidRPr="00752797">
        <w:rPr>
          <w:noProof/>
          <w:lang w:eastAsia="zh-CN"/>
        </w:rPr>
        <w:lastRenderedPageBreak/>
        <w:drawing>
          <wp:inline distT="0" distB="0" distL="0" distR="0" wp14:anchorId="318D390E" wp14:editId="11D2A036">
            <wp:extent cx="2700000" cy="1231904"/>
            <wp:effectExtent l="0" t="0" r="5715" b="6350"/>
            <wp:docPr id="31" name="Picture 31" descr="D:\nederhof\Documents\CS2015 - San Diego\2. Paper\Visualisaties\3. Camp Osborne\3Dpro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derhof\Documents\CS2015 - San Diego\2. Paper\Visualisaties\3. Camp Osborne\3Dprofiles2.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612" t="3514" r="4420" b="60524"/>
                    <a:stretch/>
                  </pic:blipFill>
                  <pic:spPr bwMode="auto">
                    <a:xfrm>
                      <a:off x="0" y="0"/>
                      <a:ext cx="2700000" cy="1231904"/>
                    </a:xfrm>
                    <a:prstGeom prst="rect">
                      <a:avLst/>
                    </a:prstGeom>
                    <a:noFill/>
                    <a:ln>
                      <a:noFill/>
                    </a:ln>
                    <a:extLst>
                      <a:ext uri="{53640926-AAD7-44D8-BBD7-CCE9431645EC}">
                        <a14:shadowObscured xmlns:a14="http://schemas.microsoft.com/office/drawing/2010/main"/>
                      </a:ext>
                    </a:extLst>
                  </pic:spPr>
                </pic:pic>
              </a:graphicData>
            </a:graphic>
          </wp:inline>
        </w:drawing>
      </w:r>
      <w:r w:rsidRPr="00752797">
        <w:rPr>
          <w:noProof/>
          <w:lang w:eastAsia="zh-CN"/>
        </w:rPr>
        <w:drawing>
          <wp:inline distT="0" distB="0" distL="0" distR="0" wp14:anchorId="5858EE17" wp14:editId="66B2C437">
            <wp:extent cx="2700000" cy="1261593"/>
            <wp:effectExtent l="0" t="0" r="5715" b="0"/>
            <wp:docPr id="1120" name="Picture 1120" descr="D:\nederhof\Documents\CS2015 - San Diego\2. Paper\Visualisaties\3. Camp Osborne\3Dpro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derhof\Documents\CS2015 - San Diego\2. Paper\Visualisaties\3. Camp Osborne\3Dprofiles2.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58" t="44463" r="5412" b="18921"/>
                    <a:stretch/>
                  </pic:blipFill>
                  <pic:spPr bwMode="auto">
                    <a:xfrm>
                      <a:off x="0" y="0"/>
                      <a:ext cx="2700000" cy="1261593"/>
                    </a:xfrm>
                    <a:prstGeom prst="rect">
                      <a:avLst/>
                    </a:prstGeom>
                    <a:noFill/>
                    <a:ln>
                      <a:noFill/>
                    </a:ln>
                    <a:extLst>
                      <a:ext uri="{53640926-AAD7-44D8-BBD7-CCE9431645EC}">
                        <a14:shadowObscured xmlns:a14="http://schemas.microsoft.com/office/drawing/2010/main"/>
                      </a:ext>
                    </a:extLst>
                  </pic:spPr>
                </pic:pic>
              </a:graphicData>
            </a:graphic>
          </wp:inline>
        </w:drawing>
      </w:r>
    </w:p>
    <w:p w14:paraId="36FBB636" w14:textId="77777777" w:rsidR="00B826A5" w:rsidRPr="00752797" w:rsidRDefault="00B826A5" w:rsidP="002603CC">
      <w:pPr>
        <w:keepNext/>
        <w:rPr>
          <w:lang w:val="en-US"/>
        </w:rPr>
      </w:pPr>
    </w:p>
    <w:p w14:paraId="7189FE5F" w14:textId="2A5ED1C9" w:rsidR="00B826A5" w:rsidRPr="00752797" w:rsidRDefault="00B826A5" w:rsidP="002603CC">
      <w:pPr>
        <w:pStyle w:val="Caption"/>
        <w:jc w:val="both"/>
        <w:rPr>
          <w:lang w:val="en-US"/>
        </w:rPr>
      </w:pPr>
      <w:bookmarkStart w:id="80" w:name="_Ref431549860"/>
      <w:proofErr w:type="gramStart"/>
      <w:r w:rsidRPr="00752797">
        <w:rPr>
          <w:lang w:val="en-US"/>
        </w:rPr>
        <w:t xml:space="preserve">Figure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2</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Figure \* ARABIC \s 1 </w:instrText>
      </w:r>
      <w:r w:rsidR="00366571">
        <w:rPr>
          <w:lang w:val="en-US"/>
        </w:rPr>
        <w:fldChar w:fldCharType="separate"/>
      </w:r>
      <w:r w:rsidR="002E51A3">
        <w:rPr>
          <w:noProof/>
          <w:lang w:val="en-US"/>
        </w:rPr>
        <w:t>6</w:t>
      </w:r>
      <w:r w:rsidR="00366571">
        <w:rPr>
          <w:lang w:val="en-US"/>
        </w:rPr>
        <w:fldChar w:fldCharType="end"/>
      </w:r>
      <w:bookmarkEnd w:id="80"/>
      <w:r w:rsidRPr="00752797">
        <w:rPr>
          <w:lang w:val="en-US"/>
        </w:rPr>
        <w:t xml:space="preserve"> </w:t>
      </w:r>
      <w:r w:rsidR="00D74933" w:rsidRPr="00752797">
        <w:rPr>
          <w:lang w:val="en-US"/>
        </w:rPr>
        <w:t xml:space="preserve">Pre (left) and post-Sandy (right) in a three dimensional plot with both bed and water levels as simulated by XBeach (Nederhoff et al. 2015) </w:t>
      </w:r>
    </w:p>
    <w:p w14:paraId="55F06AA9" w14:textId="77777777" w:rsidR="00B826A5" w:rsidRPr="00752797" w:rsidRDefault="00B826A5" w:rsidP="002603CC">
      <w:pPr>
        <w:pStyle w:val="Heading3"/>
        <w:jc w:val="both"/>
        <w:rPr>
          <w:lang w:val="en-US"/>
        </w:rPr>
      </w:pPr>
      <w:bookmarkStart w:id="81" w:name="_Toc417455420"/>
      <w:bookmarkStart w:id="82" w:name="_Toc417455613"/>
      <w:bookmarkStart w:id="83" w:name="_Toc417455758"/>
      <w:bookmarkStart w:id="84" w:name="_Toc431915610"/>
      <w:bookmarkStart w:id="85" w:name="_Toc431915692"/>
      <w:r w:rsidRPr="00752797">
        <w:rPr>
          <w:lang w:val="en-US"/>
        </w:rPr>
        <w:t>Non-hydrostatic mode (wave resolving)</w:t>
      </w:r>
      <w:bookmarkEnd w:id="81"/>
      <w:bookmarkEnd w:id="82"/>
      <w:bookmarkEnd w:id="83"/>
      <w:bookmarkEnd w:id="84"/>
      <w:bookmarkEnd w:id="85"/>
      <w:r w:rsidRPr="00752797">
        <w:rPr>
          <w:lang w:val="en-US"/>
        </w:rPr>
        <w:t xml:space="preserve"> </w:t>
      </w:r>
      <w:r w:rsidRPr="00752797">
        <w:rPr>
          <w:lang w:val="en-US"/>
        </w:rPr>
        <w:tab/>
      </w:r>
    </w:p>
    <w:p w14:paraId="0338C1D2" w14:textId="79B4EF83" w:rsidR="00995779" w:rsidRPr="00752797" w:rsidRDefault="00995779" w:rsidP="00995779">
      <w:pPr>
        <w:rPr>
          <w:lang w:val="en-US"/>
        </w:rPr>
      </w:pPr>
      <w:r w:rsidRPr="00752797">
        <w:rPr>
          <w:lang w:val="en-US"/>
        </w:rPr>
        <w:t xml:space="preserve">For non-hydrostatic XBeach </w:t>
      </w:r>
      <w:proofErr w:type="gramStart"/>
      <w:r w:rsidRPr="00752797">
        <w:rPr>
          <w:lang w:val="en-US"/>
        </w:rPr>
        <w:t xml:space="preserve">calculations </w:t>
      </w:r>
      <w:r w:rsidR="00290F4D">
        <w:rPr>
          <w:lang w:val="en-US"/>
        </w:rPr>
        <w:t>.</w:t>
      </w:r>
      <w:proofErr w:type="gramEnd"/>
      <w:r w:rsidRPr="00752797">
        <w:rPr>
          <w:lang w:val="en-US"/>
        </w:rPr>
        <w:t xml:space="preserve"> </w:t>
      </w:r>
      <w:proofErr w:type="gramStart"/>
      <w:r w:rsidRPr="00752797">
        <w:rPr>
          <w:lang w:val="en-US"/>
        </w:rPr>
        <w:t>depth-averaged</w:t>
      </w:r>
      <w:proofErr w:type="gramEnd"/>
      <w:r w:rsidRPr="00752797">
        <w:rPr>
          <w:lang w:val="en-US"/>
        </w:rPr>
        <w:t xml:space="preserve"> flow due to waves and currents are computed using the non-linear shallow water equations, including a non-hydrostatic pressure. The depth-averaged dynamic pressure (</w:t>
      </w:r>
      <w:r w:rsidRPr="00752797">
        <w:rPr>
          <w:i/>
          <w:lang w:val="en-US"/>
        </w:rPr>
        <w:t>q</w:t>
      </w:r>
      <w:r w:rsidRPr="00752797">
        <w:rPr>
          <w:lang w:val="en-US"/>
        </w:rPr>
        <w:t xml:space="preserve">)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 </w:t>
      </w:r>
    </w:p>
    <w:p w14:paraId="33704266" w14:textId="77777777" w:rsidR="00995779" w:rsidRPr="00752797" w:rsidRDefault="00995779" w:rsidP="00995779">
      <w:pPr>
        <w:rPr>
          <w:lang w:val="en-US"/>
        </w:rPr>
      </w:pPr>
    </w:p>
    <w:p w14:paraId="74B003DE" w14:textId="77777777" w:rsidR="00995779" w:rsidRPr="00752797" w:rsidRDefault="00995779" w:rsidP="00995779">
      <w:pPr>
        <w:rPr>
          <w:lang w:val="en-US"/>
        </w:rPr>
      </w:pPr>
      <w:r w:rsidRPr="00752797">
        <w:rPr>
          <w:lang w:val="en-US"/>
        </w:rPr>
        <w:t xml:space="preserve">Under these formulations dispersive behavior is added to the long wave equations and the model can be used as a short-wave resolving model. Wave breaking is implemented by disabling the non-hydrostatic pressure term when waves exceed </w:t>
      </w:r>
      <w:proofErr w:type="gramStart"/>
      <w:r w:rsidRPr="00752797">
        <w:rPr>
          <w:lang w:val="en-US"/>
        </w:rPr>
        <w:t>a certain</w:t>
      </w:r>
      <w:proofErr w:type="gramEnd"/>
      <w:r w:rsidRPr="00752797">
        <w:rPr>
          <w:lang w:val="en-US"/>
        </w:rPr>
        <w:t xml:space="preserve"> steepness, after which the bore-like breaking implicit in the momentum-conserving shallow water equations takes over. </w:t>
      </w:r>
    </w:p>
    <w:p w14:paraId="1F915110" w14:textId="77777777" w:rsidR="00995779" w:rsidRPr="00752797" w:rsidRDefault="00995779" w:rsidP="00995779">
      <w:pPr>
        <w:rPr>
          <w:lang w:val="en-US"/>
        </w:rPr>
      </w:pPr>
    </w:p>
    <w:p w14:paraId="24DF9E91" w14:textId="31F2AE22" w:rsidR="00995779" w:rsidRPr="00752797" w:rsidRDefault="00995779" w:rsidP="00995779">
      <w:pPr>
        <w:rPr>
          <w:lang w:val="en-US"/>
        </w:rPr>
      </w:pPr>
      <w:r w:rsidRPr="00752797">
        <w:rPr>
          <w:lang w:val="en-US"/>
        </w:rPr>
        <w:t>In case the non-hydrostatic mode is used, the short wave actio</w:t>
      </w:r>
      <w:r w:rsidR="0052269D">
        <w:rPr>
          <w:lang w:val="en-US"/>
        </w:rPr>
        <w:t xml:space="preserve">n balance is no longer required. </w:t>
      </w:r>
      <w:r w:rsidRPr="00752797">
        <w:rPr>
          <w:lang w:val="en-US"/>
        </w:rPr>
        <w:t xml:space="preserve">However, in the wave-resolving mode we need much higher spatial resolution and associated smaller time steps, making this mode much more computationally expensive than the surfbeat mode. </w:t>
      </w:r>
    </w:p>
    <w:p w14:paraId="31D2ECA7" w14:textId="77777777" w:rsidR="00995779" w:rsidRPr="00752797" w:rsidRDefault="00995779" w:rsidP="00995779">
      <w:pPr>
        <w:rPr>
          <w:lang w:val="en-US"/>
        </w:rPr>
      </w:pPr>
    </w:p>
    <w:p w14:paraId="50312AA7" w14:textId="77777777" w:rsidR="00D146A1" w:rsidRDefault="00995779" w:rsidP="00995779">
      <w:pPr>
        <w:rPr>
          <w:lang w:val="en-US"/>
        </w:rPr>
      </w:pPr>
      <w:r w:rsidRPr="00752797">
        <w:rPr>
          <w:lang w:val="en-US"/>
        </w:rPr>
        <w:t xml:space="preserve">The main advantages of the non-hydrostatic mode are that the incident-band (short wave) runup and overwashing are included, which is especially important on steep slopes such as gravel beaches. Another advantage is that the wave asymmetry and skewness are resolved by the model and no approximate local model or empirical formulation is required for these terms. Finally, in cases where diffraction is a dominant process, wave-resolving modeling is needed as it is neglected in the short wave averaged mode. </w:t>
      </w:r>
    </w:p>
    <w:p w14:paraId="5BE8032E" w14:textId="77777777" w:rsidR="00D146A1" w:rsidRDefault="00D146A1" w:rsidP="00995779">
      <w:pPr>
        <w:rPr>
          <w:lang w:val="en-US"/>
        </w:rPr>
      </w:pPr>
    </w:p>
    <w:p w14:paraId="28B70A73" w14:textId="4BBBA172" w:rsidR="00D146A1" w:rsidRPr="00752797" w:rsidRDefault="00D146A1" w:rsidP="00D146A1">
      <w:pPr>
        <w:rPr>
          <w:lang w:val="en-US"/>
        </w:rPr>
      </w:pPr>
      <w:r>
        <w:rPr>
          <w:lang w:val="en-US"/>
        </w:rPr>
        <w:t xml:space="preserve">An application of the non-hydrostatic mode is XBeach-G, which </w:t>
      </w:r>
      <w:r w:rsidRPr="00D146A1">
        <w:rPr>
          <w:lang w:val="en-US"/>
        </w:rPr>
        <w:t xml:space="preserve">is a branch of the main XBeach </w:t>
      </w:r>
      <w:r>
        <w:rPr>
          <w:lang w:val="en-US"/>
        </w:rPr>
        <w:t>source code but</w:t>
      </w:r>
      <w:r w:rsidRPr="00D146A1">
        <w:rPr>
          <w:lang w:val="en-US"/>
        </w:rPr>
        <w:t xml:space="preserve"> is </w:t>
      </w:r>
      <w:r>
        <w:rPr>
          <w:lang w:val="en-US"/>
        </w:rPr>
        <w:t xml:space="preserve">specifically </w:t>
      </w:r>
      <w:r w:rsidRPr="00D146A1">
        <w:rPr>
          <w:lang w:val="en-US"/>
        </w:rPr>
        <w:t>developed to simulate storm impacts on gravel beaches</w:t>
      </w:r>
      <w:r>
        <w:rPr>
          <w:lang w:val="en-US"/>
        </w:rPr>
        <w:t xml:space="preserve"> (McCall et al, 2014)</w:t>
      </w:r>
      <w:r w:rsidR="00CE6E18">
        <w:rPr>
          <w:lang w:val="en-US"/>
        </w:rPr>
        <w:t xml:space="preserve">, see </w:t>
      </w:r>
      <w:r w:rsidR="00CE6E18">
        <w:rPr>
          <w:lang w:val="en-US"/>
        </w:rPr>
        <w:fldChar w:fldCharType="begin"/>
      </w:r>
      <w:r w:rsidR="00CE6E18">
        <w:rPr>
          <w:lang w:val="en-US"/>
        </w:rPr>
        <w:instrText xml:space="preserve"> REF _Ref431550724 \h </w:instrText>
      </w:r>
      <w:r w:rsidR="00CE6E18">
        <w:rPr>
          <w:lang w:val="en-US"/>
        </w:rPr>
      </w:r>
      <w:r w:rsidR="00CE6E18">
        <w:rPr>
          <w:lang w:val="en-US"/>
        </w:rPr>
        <w:fldChar w:fldCharType="separate"/>
      </w:r>
      <w:r w:rsidR="002E51A3" w:rsidRPr="00752797">
        <w:rPr>
          <w:lang w:val="en-US"/>
        </w:rPr>
        <w:t xml:space="preserve">Figure </w:t>
      </w:r>
      <w:r w:rsidR="002E51A3">
        <w:rPr>
          <w:noProof/>
          <w:lang w:val="en-US"/>
        </w:rPr>
        <w:t>2</w:t>
      </w:r>
      <w:r w:rsidR="002E51A3">
        <w:rPr>
          <w:lang w:val="en-US"/>
        </w:rPr>
        <w:t>.</w:t>
      </w:r>
      <w:r w:rsidR="002E51A3">
        <w:rPr>
          <w:noProof/>
          <w:lang w:val="en-US"/>
        </w:rPr>
        <w:t>7</w:t>
      </w:r>
      <w:r w:rsidR="00CE6E18">
        <w:rPr>
          <w:lang w:val="en-US"/>
        </w:rPr>
        <w:fldChar w:fldCharType="end"/>
      </w:r>
      <w:r>
        <w:rPr>
          <w:lang w:val="en-US"/>
        </w:rPr>
        <w:t>. The formulations for gravel beaches are developed for the non-hydrostatic mode and a</w:t>
      </w:r>
      <w:r w:rsidRPr="00752797">
        <w:rPr>
          <w:lang w:val="en-US"/>
        </w:rPr>
        <w:t>lthough sandy morphology can be simulated using the wave-resolving mode, it has not been extensively validated and it is likely that changes in the sediment transport formulations will be implemented in the near future.</w:t>
      </w:r>
    </w:p>
    <w:p w14:paraId="03082CBF" w14:textId="77777777" w:rsidR="00995779" w:rsidRPr="00752797" w:rsidRDefault="00995779" w:rsidP="00995779">
      <w:pPr>
        <w:rPr>
          <w:lang w:val="en-US"/>
        </w:rPr>
      </w:pPr>
    </w:p>
    <w:p w14:paraId="6BA94AAA" w14:textId="77777777" w:rsidR="00995779" w:rsidRPr="00752797" w:rsidRDefault="00995779" w:rsidP="00995779">
      <w:pPr>
        <w:rPr>
          <w:lang w:val="en-US"/>
        </w:rPr>
      </w:pPr>
      <w:r w:rsidRPr="00752797">
        <w:rPr>
          <w:lang w:val="en-US"/>
        </w:rPr>
        <w:t xml:space="preserve">An interesting recent application that has been validated for a number of cases concerns the modeling of primary waves generated by large ships, see Section </w:t>
      </w:r>
      <w:r w:rsidR="00AA1803" w:rsidRPr="00752797">
        <w:rPr>
          <w:lang w:val="en-US"/>
        </w:rPr>
        <w:fldChar w:fldCharType="begin"/>
      </w:r>
      <w:r w:rsidR="00AA1803" w:rsidRPr="00752797">
        <w:rPr>
          <w:lang w:val="en-US"/>
        </w:rPr>
        <w:instrText xml:space="preserve"> REF _Ref413524197 \r \h </w:instrText>
      </w:r>
      <w:r w:rsidR="00AA1803" w:rsidRPr="00752797">
        <w:rPr>
          <w:lang w:val="en-US"/>
        </w:rPr>
      </w:r>
      <w:r w:rsidR="00AA1803" w:rsidRPr="00752797">
        <w:rPr>
          <w:lang w:val="en-US"/>
        </w:rPr>
        <w:fldChar w:fldCharType="separate"/>
      </w:r>
      <w:r w:rsidR="002E51A3">
        <w:rPr>
          <w:lang w:val="en-US"/>
        </w:rPr>
        <w:t>2.9</w:t>
      </w:r>
      <w:r w:rsidR="00AA1803" w:rsidRPr="00752797">
        <w:rPr>
          <w:lang w:val="en-US"/>
        </w:rPr>
        <w:fldChar w:fldCharType="end"/>
      </w:r>
      <w:r w:rsidR="00AA1803" w:rsidRPr="00752797">
        <w:rPr>
          <w:lang w:val="en-US"/>
        </w:rPr>
        <w:t xml:space="preserve">. </w:t>
      </w:r>
    </w:p>
    <w:p w14:paraId="58A24D33" w14:textId="77777777" w:rsidR="00B826A5" w:rsidRPr="00752797" w:rsidRDefault="00B826A5" w:rsidP="002603CC">
      <w:pPr>
        <w:keepNext/>
        <w:spacing w:line="240" w:lineRule="auto"/>
        <w:rPr>
          <w:lang w:val="en-US"/>
        </w:rPr>
      </w:pPr>
    </w:p>
    <w:p w14:paraId="65788E98" w14:textId="77777777" w:rsidR="00B826A5" w:rsidRPr="00752797" w:rsidRDefault="00B826A5" w:rsidP="00D146A1">
      <w:pPr>
        <w:keepNext/>
        <w:spacing w:line="240" w:lineRule="auto"/>
        <w:jc w:val="center"/>
        <w:rPr>
          <w:lang w:val="en-US"/>
        </w:rPr>
      </w:pPr>
      <w:r w:rsidRPr="00752797">
        <w:rPr>
          <w:noProof/>
          <w:lang w:eastAsia="zh-CN"/>
        </w:rPr>
        <w:drawing>
          <wp:inline distT="0" distB="0" distL="0" distR="0" wp14:anchorId="731E6657" wp14:editId="2068AEAB">
            <wp:extent cx="4914900" cy="3491370"/>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25" cstate="print"/>
                    <a:srcRect/>
                    <a:stretch>
                      <a:fillRect/>
                    </a:stretch>
                  </pic:blipFill>
                  <pic:spPr bwMode="auto">
                    <a:xfrm>
                      <a:off x="0" y="0"/>
                      <a:ext cx="4921053" cy="3495741"/>
                    </a:xfrm>
                    <a:prstGeom prst="rect">
                      <a:avLst/>
                    </a:prstGeom>
                    <a:noFill/>
                    <a:ln w="9525">
                      <a:noFill/>
                      <a:miter lim="800000"/>
                      <a:headEnd/>
                      <a:tailEnd/>
                    </a:ln>
                  </pic:spPr>
                </pic:pic>
              </a:graphicData>
            </a:graphic>
          </wp:inline>
        </w:drawing>
      </w:r>
    </w:p>
    <w:p w14:paraId="5FF0E5C8" w14:textId="2C37150D" w:rsidR="00B826A5" w:rsidRPr="00752797" w:rsidRDefault="00B826A5" w:rsidP="002112DF">
      <w:pPr>
        <w:pStyle w:val="Caption"/>
        <w:jc w:val="both"/>
        <w:rPr>
          <w:lang w:val="en-US"/>
        </w:rPr>
      </w:pPr>
      <w:bookmarkStart w:id="86" w:name="_Ref431550724"/>
      <w:proofErr w:type="gramStart"/>
      <w:r w:rsidRPr="00752797">
        <w:rPr>
          <w:lang w:val="en-US"/>
        </w:rPr>
        <w:t xml:space="preserve">Figure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2</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Figure \* ARABIC \s 1 </w:instrText>
      </w:r>
      <w:r w:rsidR="00366571">
        <w:rPr>
          <w:lang w:val="en-US"/>
        </w:rPr>
        <w:fldChar w:fldCharType="separate"/>
      </w:r>
      <w:r w:rsidR="002E51A3">
        <w:rPr>
          <w:noProof/>
          <w:lang w:val="en-US"/>
        </w:rPr>
        <w:t>7</w:t>
      </w:r>
      <w:r w:rsidR="00366571">
        <w:rPr>
          <w:lang w:val="en-US"/>
        </w:rPr>
        <w:fldChar w:fldCharType="end"/>
      </w:r>
      <w:bookmarkEnd w:id="86"/>
      <w:r w:rsidRPr="00752797">
        <w:rPr>
          <w:lang w:val="en-US"/>
        </w:rPr>
        <w:t xml:space="preserve"> Measured (black) and </w:t>
      </w:r>
      <w:r w:rsidR="004E1A91" w:rsidRPr="00752797">
        <w:rPr>
          <w:lang w:val="en-US"/>
        </w:rPr>
        <w:t>modeled</w:t>
      </w:r>
      <w:r w:rsidRPr="00752797">
        <w:rPr>
          <w:lang w:val="en-US"/>
        </w:rPr>
        <w:t xml:space="preserve"> (</w:t>
      </w:r>
      <w:r w:rsidR="004E1A91" w:rsidRPr="00752797">
        <w:rPr>
          <w:lang w:val="en-US"/>
        </w:rPr>
        <w:t>red</w:t>
      </w:r>
      <w:r w:rsidRPr="00752797">
        <w:rPr>
          <w:lang w:val="en-US"/>
        </w:rPr>
        <w:t>) time series of overtopping during BARDEX experiment, from McCall et al, 2014.</w:t>
      </w:r>
      <w:r w:rsidRPr="00752797">
        <w:rPr>
          <w:lang w:val="en-US"/>
        </w:rPr>
        <w:br w:type="page"/>
      </w:r>
    </w:p>
    <w:p w14:paraId="37AC1F4B" w14:textId="77777777" w:rsidR="00727EAA" w:rsidRPr="00752797" w:rsidRDefault="00727EAA" w:rsidP="002603CC">
      <w:pPr>
        <w:pStyle w:val="Heading2"/>
        <w:jc w:val="both"/>
        <w:rPr>
          <w:lang w:val="en-US"/>
        </w:rPr>
      </w:pPr>
      <w:bookmarkStart w:id="87" w:name="_Toc417455421"/>
      <w:bookmarkStart w:id="88" w:name="_Toc417455614"/>
      <w:bookmarkStart w:id="89" w:name="_Toc417455759"/>
      <w:bookmarkStart w:id="90" w:name="_Toc431915611"/>
      <w:bookmarkStart w:id="91" w:name="_Toc431915693"/>
      <w:r w:rsidRPr="00752797">
        <w:rPr>
          <w:lang w:val="en-US"/>
        </w:rPr>
        <w:lastRenderedPageBreak/>
        <w:t>Short wave action</w:t>
      </w:r>
      <w:bookmarkEnd w:id="87"/>
      <w:bookmarkEnd w:id="88"/>
      <w:bookmarkEnd w:id="89"/>
      <w:bookmarkEnd w:id="90"/>
      <w:bookmarkEnd w:id="91"/>
      <w:r w:rsidRPr="00752797">
        <w:rPr>
          <w:lang w:val="en-US"/>
        </w:rPr>
        <w:t xml:space="preserve"> </w:t>
      </w:r>
    </w:p>
    <w:p w14:paraId="613960D4" w14:textId="77777777" w:rsidR="00995779" w:rsidRPr="00752797" w:rsidRDefault="00995779" w:rsidP="00995779">
      <w:pPr>
        <w:pStyle w:val="Heading3"/>
        <w:jc w:val="both"/>
        <w:rPr>
          <w:lang w:val="en-US"/>
        </w:rPr>
      </w:pPr>
      <w:bookmarkStart w:id="92" w:name="_Toc412623815"/>
      <w:bookmarkStart w:id="93" w:name="_Ref413405443"/>
      <w:bookmarkStart w:id="94" w:name="_Toc417455422"/>
      <w:bookmarkStart w:id="95" w:name="_Toc417455615"/>
      <w:bookmarkStart w:id="96" w:name="_Toc417455760"/>
      <w:bookmarkStart w:id="97" w:name="_Toc431915612"/>
      <w:bookmarkStart w:id="98" w:name="_Toc431915694"/>
      <w:r w:rsidRPr="00752797">
        <w:rPr>
          <w:lang w:val="en-US"/>
        </w:rPr>
        <w:t>Short wave action balance</w:t>
      </w:r>
      <w:bookmarkEnd w:id="92"/>
      <w:bookmarkEnd w:id="93"/>
      <w:bookmarkEnd w:id="94"/>
      <w:bookmarkEnd w:id="95"/>
      <w:bookmarkEnd w:id="96"/>
      <w:bookmarkEnd w:id="97"/>
      <w:bookmarkEnd w:id="98"/>
    </w:p>
    <w:p w14:paraId="71448406" w14:textId="77777777" w:rsidR="00995779" w:rsidRDefault="00995779" w:rsidP="00995779">
      <w:pPr>
        <w:rPr>
          <w:lang w:val="en-US"/>
        </w:rPr>
      </w:pPr>
      <w:r w:rsidRPr="00752797">
        <w:rPr>
          <w:lang w:val="en-US"/>
        </w:rPr>
        <w:t>The wave forcing in the shallow water momentum equation is obtained from a time dependent version of the wave action balance equation. Similar to Delft University’s (stationary) HISWA model (Holthuijsen et al., 1989) the directional distribution of the action density is taken into account, whereas the frequency spectrum is represented by a frequency, best represented by the spectral parameter</w:t>
      </w:r>
      <w:r w:rsidRPr="00752797">
        <w:rPr>
          <w:i/>
          <w:lang w:val="en-US"/>
        </w:rPr>
        <w:t xml:space="preserve"> f</w:t>
      </w:r>
      <w:r w:rsidRPr="00752797">
        <w:rPr>
          <w:i/>
          <w:vertAlign w:val="subscript"/>
          <w:lang w:val="en-US"/>
        </w:rPr>
        <w:t>m-1</w:t>
      </w:r>
      <w:proofErr w:type="gramStart"/>
      <w:r w:rsidRPr="00752797">
        <w:rPr>
          <w:i/>
          <w:vertAlign w:val="subscript"/>
          <w:lang w:val="en-US"/>
        </w:rPr>
        <w:t>,0</w:t>
      </w:r>
      <w:proofErr w:type="gramEnd"/>
      <w:r w:rsidRPr="00752797">
        <w:rPr>
          <w:lang w:val="en-US"/>
        </w:rPr>
        <w:t xml:space="preserve">. The wave action balance </w:t>
      </w:r>
      <w:r w:rsidR="00F600AE" w:rsidRPr="00752797">
        <w:rPr>
          <w:lang w:val="en-US"/>
        </w:rPr>
        <w:t xml:space="preserve">(keyword: </w:t>
      </w:r>
      <w:r w:rsidR="00F600AE" w:rsidRPr="00752797">
        <w:rPr>
          <w:i/>
          <w:lang w:val="en-US"/>
        </w:rPr>
        <w:t>swave</w:t>
      </w:r>
      <w:r w:rsidR="00F600AE" w:rsidRPr="00752797">
        <w:rPr>
          <w:lang w:val="en-US"/>
        </w:rPr>
        <w:t xml:space="preserve">) </w:t>
      </w:r>
      <w:r w:rsidRPr="00752797">
        <w:rPr>
          <w:lang w:val="en-US"/>
        </w:rPr>
        <w:t>is then given by:</w:t>
      </w:r>
    </w:p>
    <w:p w14:paraId="6C89C04E" w14:textId="77777777" w:rsidR="00995779" w:rsidRPr="00752797" w:rsidRDefault="00995779" w:rsidP="00995779">
      <w:pPr>
        <w:rPr>
          <w:lang w:val="en-US"/>
        </w:rPr>
      </w:pPr>
    </w:p>
    <w:p w14:paraId="7BA3605A" w14:textId="782D7A43" w:rsidR="00995779" w:rsidRPr="00752797" w:rsidRDefault="00995779" w:rsidP="00995779">
      <w:pPr>
        <w:pStyle w:val="MTDisplayEquation"/>
        <w:rPr>
          <w:lang w:val="en-US"/>
        </w:rPr>
      </w:pPr>
      <w:r w:rsidRPr="00752797">
        <w:rPr>
          <w:lang w:val="en-US"/>
        </w:rPr>
        <w:tab/>
      </w:r>
      <w:r w:rsidR="00DD43CF" w:rsidRPr="00DD43CF">
        <w:rPr>
          <w:position w:val="-28"/>
          <w:lang w:val="en-US"/>
        </w:rPr>
        <w:object w:dxaOrig="4380" w:dyaOrig="700" w14:anchorId="7DB67B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58" type="#_x0000_t75" style="width:219pt;height:35.25pt" o:ole="">
            <v:imagedata r:id="rId26" o:title=""/>
          </v:shape>
          <o:OLEObject Type="Embed" ProgID="Equation.DSMT4" ShapeID="_x0000_i4458" DrawAspect="Content" ObjectID="_1505662232" r:id="rId27"/>
        </w:object>
      </w:r>
      <w:r w:rsidRPr="00752797">
        <w:rPr>
          <w:lang w:val="en-US"/>
        </w:rPr>
        <w:t xml:space="preserve"> </w:t>
      </w:r>
      <w:r w:rsidRPr="00752797">
        <w:rPr>
          <w:lang w:val="en-US"/>
        </w:rPr>
        <w:tab/>
      </w:r>
      <w:r w:rsidR="007C40A3">
        <w:rPr>
          <w:lang w:val="en-US"/>
        </w:rPr>
        <w:fldChar w:fldCharType="begin"/>
      </w:r>
      <w:r w:rsidR="007C40A3">
        <w:rPr>
          <w:lang w:val="en-US"/>
        </w:rPr>
        <w:instrText xml:space="preserve"> MACROBUTTON MTEditEquationSection2 </w:instrText>
      </w:r>
      <w:r w:rsidR="007C40A3" w:rsidRPr="007C40A3">
        <w:rPr>
          <w:rStyle w:val="MTEquationSection"/>
        </w:rPr>
        <w:instrText>Equation Section (Next)</w:instrText>
      </w:r>
      <w:r w:rsidR="007C40A3">
        <w:rPr>
          <w:lang w:val="en-US"/>
        </w:rPr>
        <w:fldChar w:fldCharType="end"/>
      </w:r>
      <w:r w:rsidRPr="00752797">
        <w:rPr>
          <w:lang w:val="en-US"/>
        </w:rPr>
        <w:fldChar w:fldCharType="begin"/>
      </w:r>
      <w:r w:rsidRPr="00752797">
        <w:rPr>
          <w:lang w:val="en-US"/>
        </w:rPr>
        <w:instrText xml:space="preserve"> MACROBUTTON MTPlaceRef \* MERGEFORMAT </w:instrText>
      </w:r>
      <w:bookmarkStart w:id="99" w:name="ZEqnNum871591"/>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bookmarkEnd w:id="99"/>
      <w:r w:rsidRPr="00752797">
        <w:rPr>
          <w:lang w:val="en-US"/>
        </w:rPr>
        <w:fldChar w:fldCharType="end"/>
      </w:r>
    </w:p>
    <w:p w14:paraId="45B44BD0" w14:textId="77777777" w:rsidR="00995779" w:rsidRPr="00752797" w:rsidRDefault="00995779" w:rsidP="00995779">
      <w:pPr>
        <w:rPr>
          <w:lang w:val="en-US"/>
        </w:rPr>
      </w:pPr>
    </w:p>
    <w:p w14:paraId="30CD52CA" w14:textId="77777777" w:rsidR="00995779" w:rsidRPr="00752797" w:rsidRDefault="00995779" w:rsidP="00995779">
      <w:pPr>
        <w:rPr>
          <w:lang w:val="en-US"/>
        </w:rPr>
      </w:pPr>
      <w:r w:rsidRPr="00752797">
        <w:rPr>
          <w:lang w:val="en-US"/>
        </w:rPr>
        <w:t xml:space="preserve">In which the wave action </w:t>
      </w:r>
      <w:r w:rsidRPr="00752797">
        <w:rPr>
          <w:i/>
          <w:lang w:val="en-US"/>
        </w:rPr>
        <w:t>A</w:t>
      </w:r>
      <w:r w:rsidRPr="00752797">
        <w:rPr>
          <w:lang w:val="en-US"/>
        </w:rPr>
        <w:t xml:space="preserve"> is calculated as:</w:t>
      </w:r>
    </w:p>
    <w:p w14:paraId="4FEDDC42" w14:textId="77777777" w:rsidR="00995779" w:rsidRPr="00752797" w:rsidRDefault="00995779" w:rsidP="00995779">
      <w:pPr>
        <w:pStyle w:val="MTDisplayEquation"/>
        <w:rPr>
          <w:lang w:val="en-US"/>
        </w:rPr>
      </w:pPr>
      <w:r w:rsidRPr="00752797">
        <w:rPr>
          <w:lang w:val="en-US"/>
        </w:rPr>
        <w:tab/>
        <w:t xml:space="preserve"> </w:t>
      </w:r>
    </w:p>
    <w:p w14:paraId="7327B7C0" w14:textId="03B8531B" w:rsidR="00995779" w:rsidRPr="00752797" w:rsidRDefault="00995779" w:rsidP="00995779">
      <w:pPr>
        <w:pStyle w:val="MTDisplayEquation"/>
        <w:rPr>
          <w:lang w:val="en-US"/>
        </w:rPr>
      </w:pPr>
      <w:r w:rsidRPr="00752797">
        <w:rPr>
          <w:lang w:val="en-US"/>
        </w:rPr>
        <w:tab/>
      </w:r>
      <w:r w:rsidR="00DD43CF" w:rsidRPr="00752797">
        <w:rPr>
          <w:position w:val="-28"/>
          <w:lang w:val="en-US"/>
        </w:rPr>
        <w:object w:dxaOrig="2560" w:dyaOrig="660" w14:anchorId="12EA37E0">
          <v:shape id="_x0000_i4461" type="#_x0000_t75" style="width:126.75pt;height:33.75pt" o:ole="">
            <v:imagedata r:id="rId28" o:title=""/>
          </v:shape>
          <o:OLEObject Type="Embed" ProgID="Equation.DSMT4" ShapeID="_x0000_i4461" DrawAspect="Content" ObjectID="_1505662233" r:id="rId29"/>
        </w:object>
      </w:r>
      <w:r w:rsidRPr="00752797">
        <w:rPr>
          <w:lang w:val="en-US"/>
        </w:rPr>
        <w:t xml:space="preserve"> </w:t>
      </w:r>
      <w:r w:rsidRPr="00752797">
        <w:rPr>
          <w:lang w:val="en-US"/>
        </w:rPr>
        <w:tab/>
        <w:t xml:space="preserve"> </w:t>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55C1308B" w14:textId="77777777" w:rsidR="00995779" w:rsidRPr="00752797" w:rsidRDefault="00995779" w:rsidP="00995779">
      <w:pPr>
        <w:pStyle w:val="MTDisplayEquation"/>
        <w:rPr>
          <w:lang w:val="en-US"/>
        </w:rPr>
      </w:pPr>
    </w:p>
    <w:p w14:paraId="6F701EA2" w14:textId="03A66DD8" w:rsidR="00995779" w:rsidRPr="00752797" w:rsidRDefault="00995779" w:rsidP="00995779">
      <w:pPr>
        <w:pStyle w:val="MTDisplayEquation"/>
        <w:rPr>
          <w:lang w:val="en-US"/>
        </w:rPr>
      </w:pPr>
      <w:proofErr w:type="gramStart"/>
      <w:r w:rsidRPr="00752797">
        <w:rPr>
          <w:lang w:val="en-US"/>
        </w:rPr>
        <w:t>where</w:t>
      </w:r>
      <w:proofErr w:type="gramEnd"/>
      <w:r w:rsidRPr="00752797">
        <w:rPr>
          <w:lang w:val="en-US"/>
        </w:rPr>
        <w:t xml:space="preserve"> </w:t>
      </w:r>
      <w:r w:rsidRPr="00752797">
        <w:rPr>
          <w:i/>
          <w:color w:val="252525"/>
          <w:szCs w:val="21"/>
          <w:shd w:val="clear" w:color="auto" w:fill="FFFFFF"/>
          <w:lang w:val="en-US"/>
        </w:rPr>
        <w:t>θ</w:t>
      </w:r>
      <w:r w:rsidRPr="00752797">
        <w:rPr>
          <w:color w:val="252525"/>
          <w:szCs w:val="21"/>
          <w:shd w:val="clear" w:color="auto" w:fill="FFFFFF"/>
          <w:lang w:val="en-US"/>
        </w:rPr>
        <w:t xml:space="preserve"> </w:t>
      </w:r>
      <w:r w:rsidRPr="00752797">
        <w:rPr>
          <w:lang w:val="en-US"/>
        </w:rPr>
        <w:t xml:space="preserve">represents the angle of incidence with respect to the x-axis, </w:t>
      </w:r>
      <w:r w:rsidRPr="00752797">
        <w:rPr>
          <w:i/>
          <w:lang w:val="en-US"/>
        </w:rPr>
        <w:t>S</w:t>
      </w:r>
      <w:r w:rsidRPr="00752797">
        <w:rPr>
          <w:i/>
          <w:vertAlign w:val="subscript"/>
          <w:lang w:val="en-US"/>
        </w:rPr>
        <w:t>w</w:t>
      </w:r>
      <w:r w:rsidRPr="00752797">
        <w:rPr>
          <w:lang w:val="en-US"/>
        </w:rPr>
        <w:t xml:space="preserve"> represents the wave energy density in each directional bin and </w:t>
      </w:r>
      <w:r w:rsidRPr="00752797">
        <w:rPr>
          <w:i/>
          <w:color w:val="252525"/>
          <w:szCs w:val="21"/>
          <w:shd w:val="clear" w:color="auto" w:fill="FFFFFF"/>
          <w:lang w:val="en-US"/>
        </w:rPr>
        <w:t>σ</w:t>
      </w:r>
      <w:r w:rsidRPr="00752797">
        <w:rPr>
          <w:color w:val="252525"/>
          <w:szCs w:val="21"/>
          <w:shd w:val="clear" w:color="auto" w:fill="FFFFFF"/>
          <w:lang w:val="en-US"/>
        </w:rPr>
        <w:t xml:space="preserve"> </w:t>
      </w:r>
      <w:r w:rsidRPr="00752797">
        <w:rPr>
          <w:lang w:val="en-US"/>
        </w:rPr>
        <w:t xml:space="preserve">the intrinsic wave frequency. The intrinsic frequency </w:t>
      </w:r>
      <w:r w:rsidRPr="00752797">
        <w:rPr>
          <w:i/>
          <w:lang w:val="en-US"/>
        </w:rPr>
        <w:t>σ</w:t>
      </w:r>
      <w:r w:rsidRPr="00752797">
        <w:rPr>
          <w:lang w:val="en-US"/>
        </w:rPr>
        <w:t xml:space="preserve"> and group velocity </w:t>
      </w:r>
      <w:r w:rsidRPr="00752797">
        <w:rPr>
          <w:i/>
          <w:lang w:val="en-US"/>
        </w:rPr>
        <w:t>c</w:t>
      </w:r>
      <w:r w:rsidRPr="00752797">
        <w:rPr>
          <w:i/>
          <w:vertAlign w:val="subscript"/>
          <w:lang w:val="en-US"/>
        </w:rPr>
        <w:t>g</w:t>
      </w:r>
      <w:r w:rsidRPr="00752797">
        <w:rPr>
          <w:lang w:val="en-US"/>
        </w:rPr>
        <w:t xml:space="preserve"> is obtained from the linear dispersion relation. </w:t>
      </w:r>
      <w:proofErr w:type="gramStart"/>
      <w:r w:rsidR="00981D16" w:rsidRPr="00981D16">
        <w:rPr>
          <w:i/>
          <w:lang w:val="en-US"/>
        </w:rPr>
        <w:t>D</w:t>
      </w:r>
      <w:r w:rsidR="00981D16" w:rsidRPr="00981D16">
        <w:rPr>
          <w:i/>
          <w:vertAlign w:val="subscript"/>
          <w:lang w:val="en-US"/>
        </w:rPr>
        <w:t>w</w:t>
      </w:r>
      <w:proofErr w:type="gramEnd"/>
      <w:r w:rsidR="00981D16">
        <w:rPr>
          <w:lang w:val="en-US"/>
        </w:rPr>
        <w:t xml:space="preserve">, </w:t>
      </w:r>
      <w:r w:rsidR="00981D16" w:rsidRPr="00981D16">
        <w:rPr>
          <w:i/>
          <w:lang w:val="en-US"/>
        </w:rPr>
        <w:t>D</w:t>
      </w:r>
      <w:r w:rsidR="00981D16" w:rsidRPr="00981D16">
        <w:rPr>
          <w:i/>
          <w:vertAlign w:val="subscript"/>
          <w:lang w:val="en-US"/>
        </w:rPr>
        <w:t>f</w:t>
      </w:r>
      <w:r w:rsidR="00981D16">
        <w:rPr>
          <w:lang w:val="en-US"/>
        </w:rPr>
        <w:t xml:space="preserve"> and </w:t>
      </w:r>
      <w:r w:rsidR="00981D16" w:rsidRPr="00981D16">
        <w:rPr>
          <w:i/>
          <w:lang w:val="en-US"/>
        </w:rPr>
        <w:t>D</w:t>
      </w:r>
      <w:r w:rsidR="00981D16" w:rsidRPr="00981D16">
        <w:rPr>
          <w:i/>
          <w:vertAlign w:val="subscript"/>
          <w:lang w:val="en-US"/>
        </w:rPr>
        <w:t>v</w:t>
      </w:r>
      <w:r w:rsidR="00981D16">
        <w:rPr>
          <w:lang w:val="en-US"/>
        </w:rPr>
        <w:t xml:space="preserve"> are dissipation terms for respectively </w:t>
      </w:r>
      <w:r w:rsidR="00982BD6">
        <w:rPr>
          <w:lang w:val="en-US"/>
        </w:rPr>
        <w:t>waves, bottom friction</w:t>
      </w:r>
      <w:r w:rsidR="00981D16">
        <w:rPr>
          <w:lang w:val="en-US"/>
        </w:rPr>
        <w:t xml:space="preserve"> and vegetation. </w:t>
      </w:r>
      <w:r w:rsidRPr="00752797">
        <w:rPr>
          <w:lang w:val="en-US"/>
        </w:rPr>
        <w:t>The intrinsic frequency is for example obtained with:</w:t>
      </w:r>
    </w:p>
    <w:p w14:paraId="3B541A66" w14:textId="77777777" w:rsidR="00995779" w:rsidRPr="00752797" w:rsidRDefault="00995779" w:rsidP="00995779">
      <w:pPr>
        <w:rPr>
          <w:lang w:val="en-US"/>
        </w:rPr>
      </w:pPr>
    </w:p>
    <w:p w14:paraId="2485841D" w14:textId="5158E28A" w:rsidR="00995779" w:rsidRPr="00752797" w:rsidRDefault="00995779" w:rsidP="00995779">
      <w:pPr>
        <w:pStyle w:val="MTDisplayEquation"/>
        <w:rPr>
          <w:lang w:val="en-US"/>
        </w:rPr>
      </w:pPr>
      <w:r w:rsidRPr="00752797">
        <w:rPr>
          <w:lang w:val="en-US"/>
        </w:rPr>
        <w:tab/>
      </w:r>
      <w:r w:rsidR="00DD43CF" w:rsidRPr="00DD43CF">
        <w:rPr>
          <w:position w:val="-12"/>
          <w:lang w:val="en-US"/>
        </w:rPr>
        <w:object w:dxaOrig="1640" w:dyaOrig="400" w14:anchorId="21E7B6EA">
          <v:shape id="_x0000_i4464" type="#_x0000_t75" style="width:81.75pt;height:20.25pt" o:ole="">
            <v:imagedata r:id="rId30" o:title=""/>
          </v:shape>
          <o:OLEObject Type="Embed" ProgID="Equation.DSMT4" ShapeID="_x0000_i4464" DrawAspect="Content" ObjectID="_1505662234" r:id="rId3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312A03D5" w14:textId="77777777" w:rsidR="00995779" w:rsidRPr="00752797" w:rsidRDefault="00995779" w:rsidP="00995779">
      <w:pPr>
        <w:rPr>
          <w:lang w:val="en-US"/>
        </w:rPr>
      </w:pPr>
    </w:p>
    <w:p w14:paraId="33E1DE2B" w14:textId="77777777" w:rsidR="00995779" w:rsidRPr="00752797" w:rsidRDefault="00995779" w:rsidP="00995779">
      <w:pPr>
        <w:pStyle w:val="MTDisplayEquation"/>
        <w:rPr>
          <w:lang w:val="en-US"/>
        </w:rPr>
      </w:pPr>
      <w:r w:rsidRPr="00752797">
        <w:rPr>
          <w:lang w:val="en-US"/>
        </w:rPr>
        <w:t xml:space="preserve">The wave action propagation speeds in </w:t>
      </w:r>
      <w:proofErr w:type="gramStart"/>
      <w:r w:rsidRPr="00752797">
        <w:rPr>
          <w:i/>
          <w:lang w:val="en-US"/>
        </w:rPr>
        <w:t>x</w:t>
      </w:r>
      <w:r w:rsidRPr="00752797">
        <w:rPr>
          <w:lang w:val="en-US"/>
        </w:rPr>
        <w:t>,</w:t>
      </w:r>
      <w:proofErr w:type="gramEnd"/>
      <w:r w:rsidRPr="00752797">
        <w:rPr>
          <w:lang w:val="en-US"/>
        </w:rPr>
        <w:t xml:space="preserve"> </w:t>
      </w:r>
      <w:r w:rsidRPr="00752797">
        <w:rPr>
          <w:i/>
          <w:lang w:val="en-US"/>
        </w:rPr>
        <w:t>y</w:t>
      </w:r>
      <w:r w:rsidRPr="00752797">
        <w:rPr>
          <w:lang w:val="en-US"/>
        </w:rPr>
        <w:t xml:space="preserve"> and </w:t>
      </w:r>
      <w:r w:rsidRPr="00752797">
        <w:rPr>
          <w:color w:val="252525"/>
          <w:szCs w:val="21"/>
          <w:shd w:val="clear" w:color="auto" w:fill="FFFFFF"/>
          <w:lang w:val="en-US"/>
        </w:rPr>
        <w:t>directional</w:t>
      </w:r>
      <w:r w:rsidRPr="00752797" w:rsidDel="006D67BA">
        <w:rPr>
          <w:lang w:val="en-US"/>
        </w:rPr>
        <w:t xml:space="preserve"> </w:t>
      </w:r>
      <w:r w:rsidRPr="00752797">
        <w:rPr>
          <w:lang w:val="en-US"/>
        </w:rPr>
        <w:t>space are given by:</w:t>
      </w:r>
    </w:p>
    <w:p w14:paraId="7B14DEA6" w14:textId="77777777" w:rsidR="00995779" w:rsidRPr="00752797" w:rsidRDefault="00995779" w:rsidP="00995779">
      <w:pPr>
        <w:rPr>
          <w:lang w:val="en-US"/>
        </w:rPr>
      </w:pPr>
    </w:p>
    <w:p w14:paraId="6AAE8DFF" w14:textId="59F796A8" w:rsidR="00995779" w:rsidRPr="00752797" w:rsidRDefault="00995779" w:rsidP="00995779">
      <w:pPr>
        <w:pStyle w:val="MTDisplayEquation"/>
        <w:rPr>
          <w:lang w:val="en-US"/>
        </w:rPr>
      </w:pPr>
      <w:r w:rsidRPr="00752797">
        <w:rPr>
          <w:lang w:val="en-US"/>
        </w:rPr>
        <w:tab/>
      </w:r>
      <w:r w:rsidR="002F660B" w:rsidRPr="00752797">
        <w:rPr>
          <w:position w:val="-90"/>
          <w:lang w:val="en-US"/>
        </w:rPr>
        <w:object w:dxaOrig="4260" w:dyaOrig="1520" w14:anchorId="166A027E">
          <v:shape id="_x0000_i5214" type="#_x0000_t75" style="width:213.75pt;height:77.25pt" o:ole="">
            <v:imagedata r:id="rId32" o:title=""/>
          </v:shape>
          <o:OLEObject Type="Embed" ProgID="Equation.DSMT4" ShapeID="_x0000_i5214" DrawAspect="Content" ObjectID="_1505662235" r:id="rId33"/>
        </w:object>
      </w:r>
      <w:r w:rsidRPr="00752797">
        <w:rPr>
          <w:lang w:val="en-US"/>
        </w:rPr>
        <w:t xml:space="preserve"> </w:t>
      </w:r>
      <w:r w:rsidRPr="00752797">
        <w:rPr>
          <w:lang w:val="en-US"/>
        </w:rPr>
        <w:tab/>
        <w:t xml:space="preserve"> </w:t>
      </w:r>
      <w:r w:rsidRPr="00752797">
        <w:rPr>
          <w:lang w:val="en-US"/>
        </w:rPr>
        <w:fldChar w:fldCharType="begin"/>
      </w:r>
      <w:r w:rsidRPr="00752797">
        <w:rPr>
          <w:lang w:val="en-US"/>
        </w:rPr>
        <w:instrText xml:space="preserve"> MACROBUTTON MTPlaceRef \* MERGEFORMAT </w:instrText>
      </w:r>
      <w:r w:rsidRPr="00752797">
        <w:rPr>
          <w:lang w:val="en-US"/>
        </w:rPr>
        <w:fldChar w:fldCharType="end"/>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458A6E0A" w14:textId="77777777" w:rsidR="00995779" w:rsidRPr="00752797" w:rsidRDefault="00995779" w:rsidP="00995779">
      <w:pPr>
        <w:rPr>
          <w:lang w:val="en-US"/>
        </w:rPr>
      </w:pPr>
    </w:p>
    <w:p w14:paraId="6AAC5FE1"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h</w:t>
      </w:r>
      <w:r w:rsidRPr="00752797">
        <w:rPr>
          <w:lang w:val="en-US"/>
        </w:rPr>
        <w:t xml:space="preserve"> represents the local water depth and </w:t>
      </w:r>
      <w:r w:rsidRPr="00752797">
        <w:rPr>
          <w:i/>
          <w:lang w:val="en-US"/>
        </w:rPr>
        <w:t>k</w:t>
      </w:r>
      <w:r w:rsidRPr="00752797">
        <w:rPr>
          <w:lang w:val="en-US"/>
        </w:rPr>
        <w:t xml:space="preserve"> the wave number. The intrinsic wave frequency σ is determined without wave current interaction (keyword: wci=1, see Section </w:t>
      </w:r>
      <w:r w:rsidRPr="00752797">
        <w:rPr>
          <w:lang w:val="en-US"/>
        </w:rPr>
        <w:fldChar w:fldCharType="begin"/>
      </w:r>
      <w:r w:rsidRPr="00752797">
        <w:rPr>
          <w:lang w:val="en-US"/>
        </w:rPr>
        <w:instrText xml:space="preserve"> REF _Ref412711493 \r \h </w:instrText>
      </w:r>
      <w:r w:rsidRPr="00752797">
        <w:rPr>
          <w:lang w:val="en-US"/>
        </w:rPr>
      </w:r>
      <w:r w:rsidRPr="00752797">
        <w:rPr>
          <w:lang w:val="en-US"/>
        </w:rPr>
        <w:fldChar w:fldCharType="separate"/>
      </w:r>
      <w:r w:rsidR="002E51A3">
        <w:rPr>
          <w:lang w:val="en-US"/>
        </w:rPr>
        <w:t>2.3.1.1</w:t>
      </w:r>
      <w:r w:rsidRPr="00752797">
        <w:rPr>
          <w:lang w:val="en-US"/>
        </w:rPr>
        <w:fldChar w:fldCharType="end"/>
      </w:r>
      <w:r w:rsidRPr="00752797">
        <w:rPr>
          <w:lang w:val="en-US"/>
        </w:rPr>
        <w:t>), which means it is equal to the absolute radial frequency ω.</w:t>
      </w:r>
    </w:p>
    <w:p w14:paraId="71E72A4E" w14:textId="77777777" w:rsidR="00995779" w:rsidRPr="00752797" w:rsidRDefault="00995779" w:rsidP="00995779">
      <w:pPr>
        <w:pStyle w:val="Heading4"/>
        <w:jc w:val="both"/>
        <w:rPr>
          <w:lang w:val="en-US"/>
        </w:rPr>
      </w:pPr>
      <w:bookmarkStart w:id="100" w:name="_Ref412711493"/>
      <w:bookmarkStart w:id="101" w:name="_Toc417455423"/>
      <w:bookmarkStart w:id="102" w:name="_Toc417455616"/>
      <w:bookmarkStart w:id="103" w:name="_Toc417455761"/>
      <w:bookmarkStart w:id="104" w:name="_Toc431915695"/>
      <w:r w:rsidRPr="00752797">
        <w:rPr>
          <w:lang w:val="en-US"/>
        </w:rPr>
        <w:t>Wave current interaction (wci)</w:t>
      </w:r>
      <w:bookmarkEnd w:id="100"/>
      <w:bookmarkEnd w:id="101"/>
      <w:bookmarkEnd w:id="102"/>
      <w:bookmarkEnd w:id="103"/>
      <w:bookmarkEnd w:id="104"/>
    </w:p>
    <w:p w14:paraId="4C4EDDEF" w14:textId="77777777" w:rsidR="00995779" w:rsidRPr="00752797" w:rsidRDefault="00995779" w:rsidP="00995779">
      <w:pPr>
        <w:spacing w:line="240" w:lineRule="auto"/>
        <w:rPr>
          <w:lang w:val="en-US"/>
        </w:rPr>
      </w:pPr>
      <w:r w:rsidRPr="00752797">
        <w:rPr>
          <w:lang w:val="en-US"/>
        </w:rPr>
        <w:t>Wave-current interaction is the interaction between waves and the mean flow. The interaction implies an exchange of energy, so after the start of the interaction both the waves and the mean flow are affected by each other. This feature is especially of importance in gullies and rip-currents (Reniers et al., 2007).</w:t>
      </w:r>
    </w:p>
    <w:p w14:paraId="08A4ED5F" w14:textId="77777777" w:rsidR="00995779" w:rsidRPr="00752797" w:rsidRDefault="00995779" w:rsidP="00995779">
      <w:pPr>
        <w:spacing w:line="240" w:lineRule="auto"/>
        <w:rPr>
          <w:lang w:val="en-US"/>
        </w:rPr>
      </w:pPr>
    </w:p>
    <w:p w14:paraId="3A331D4B" w14:textId="1E7F2D86" w:rsidR="00995779" w:rsidRPr="00752797" w:rsidRDefault="00995779" w:rsidP="00995779">
      <w:pPr>
        <w:spacing w:line="240" w:lineRule="auto"/>
        <w:rPr>
          <w:lang w:val="en-US"/>
        </w:rPr>
      </w:pPr>
      <w:r w:rsidRPr="00752797">
        <w:rPr>
          <w:lang w:val="en-US"/>
        </w:rPr>
        <w:t xml:space="preserve">In XBeach this is taken into account by correcting the wave number </w:t>
      </w:r>
      <w:r w:rsidRPr="00752797">
        <w:rPr>
          <w:i/>
          <w:lang w:val="en-US"/>
        </w:rPr>
        <w:t>k</w:t>
      </w:r>
      <w:r w:rsidRPr="00752797">
        <w:rPr>
          <w:lang w:val="en-US"/>
        </w:rPr>
        <w:t xml:space="preserve"> with the use of Eikonal equations, which will have impact on the group and wave propagation speed (x, y, and </w:t>
      </w:r>
      <w:r w:rsidRPr="00752797">
        <w:rPr>
          <w:color w:val="252525"/>
          <w:szCs w:val="21"/>
          <w:shd w:val="clear" w:color="auto" w:fill="FFFFFF"/>
          <w:lang w:val="en-US"/>
        </w:rPr>
        <w:t>directional space</w:t>
      </w:r>
      <w:r w:rsidRPr="00752797">
        <w:rPr>
          <w:lang w:val="en-US"/>
        </w:rPr>
        <w:t xml:space="preserve">). The cross-shore and alongshore wave numbers, </w:t>
      </w:r>
      <w:r w:rsidRPr="00752797">
        <w:rPr>
          <w:i/>
          <w:lang w:val="en-US"/>
        </w:rPr>
        <w:t>k</w:t>
      </w:r>
      <w:r w:rsidRPr="00752797">
        <w:rPr>
          <w:i/>
          <w:vertAlign w:val="subscript"/>
          <w:lang w:val="en-US"/>
        </w:rPr>
        <w:t>x</w:t>
      </w:r>
      <w:r w:rsidRPr="00752797">
        <w:rPr>
          <w:lang w:val="en-US"/>
        </w:rPr>
        <w:t xml:space="preserve"> and </w:t>
      </w:r>
      <w:r w:rsidRPr="00752797">
        <w:rPr>
          <w:i/>
          <w:lang w:val="en-US"/>
        </w:rPr>
        <w:t>k</w:t>
      </w:r>
      <w:r w:rsidRPr="00752797">
        <w:rPr>
          <w:i/>
          <w:vertAlign w:val="subscript"/>
          <w:lang w:val="en-US"/>
        </w:rPr>
        <w:t>y</w:t>
      </w:r>
      <w:r w:rsidRPr="00752797">
        <w:rPr>
          <w:lang w:val="en-US"/>
        </w:rPr>
        <w:t xml:space="preserve">, are defined according </w:t>
      </w:r>
      <w:proofErr w:type="gramStart"/>
      <w:r w:rsidRPr="00752797">
        <w:rPr>
          <w:lang w:val="en-US"/>
        </w:rPr>
        <w:t xml:space="preserve">to </w:t>
      </w:r>
      <w:proofErr w:type="gramEnd"/>
      <w:r w:rsidRPr="00752797">
        <w:rPr>
          <w:lang w:val="en-US"/>
        </w:rPr>
        <w:fldChar w:fldCharType="begin"/>
      </w:r>
      <w:r w:rsidRPr="00752797">
        <w:rPr>
          <w:lang w:val="en-US"/>
        </w:rPr>
        <w:instrText xml:space="preserve"> GOTOBUTTON ZEqnNum901888  \* MERGEFORMAT </w:instrText>
      </w:r>
      <w:r w:rsidRPr="00752797">
        <w:rPr>
          <w:lang w:val="en-US"/>
        </w:rPr>
        <w:fldChar w:fldCharType="begin"/>
      </w:r>
      <w:r w:rsidRPr="00752797">
        <w:rPr>
          <w:lang w:val="en-US"/>
        </w:rPr>
        <w:instrText xml:space="preserve"> REF ZEqnNum901888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0</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In these formulations the subscripts refer to the direction of the wave vector components.</w:t>
      </w:r>
    </w:p>
    <w:p w14:paraId="55F7A089" w14:textId="77777777" w:rsidR="00995779" w:rsidRPr="00752797" w:rsidRDefault="00995779" w:rsidP="00995779">
      <w:pPr>
        <w:spacing w:line="240" w:lineRule="auto"/>
        <w:rPr>
          <w:lang w:val="en-US"/>
        </w:rPr>
      </w:pPr>
    </w:p>
    <w:p w14:paraId="17D67CE4" w14:textId="10023C22" w:rsidR="00995779" w:rsidRPr="00752797" w:rsidRDefault="00995779" w:rsidP="00995779">
      <w:pPr>
        <w:pStyle w:val="MTDisplayEquation"/>
        <w:rPr>
          <w:lang w:val="en-US"/>
        </w:rPr>
      </w:pPr>
      <w:r w:rsidRPr="00752797">
        <w:rPr>
          <w:lang w:val="en-US"/>
        </w:rPr>
        <w:lastRenderedPageBreak/>
        <w:tab/>
      </w:r>
      <w:r w:rsidR="00DD43CF" w:rsidRPr="00752797">
        <w:rPr>
          <w:position w:val="-34"/>
          <w:lang w:val="en-US"/>
        </w:rPr>
        <w:object w:dxaOrig="1340" w:dyaOrig="800" w14:anchorId="095646BA">
          <v:shape id="_x0000_i4470" type="#_x0000_t75" style="width:66.75pt;height:39pt" o:ole="">
            <v:imagedata r:id="rId34" o:title=""/>
          </v:shape>
          <o:OLEObject Type="Embed" ProgID="Equation.DSMT4" ShapeID="_x0000_i4470" DrawAspect="Content" ObjectID="_1505662236" r:id="rId3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05" w:name="ZEqnNum901888"/>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bookmarkEnd w:id="105"/>
      <w:r w:rsidRPr="00752797">
        <w:rPr>
          <w:lang w:val="en-US"/>
        </w:rPr>
        <w:fldChar w:fldCharType="end"/>
      </w:r>
    </w:p>
    <w:p w14:paraId="1A81F77E" w14:textId="77777777" w:rsidR="00995779" w:rsidRPr="00752797" w:rsidRDefault="00995779" w:rsidP="00995779">
      <w:pPr>
        <w:spacing w:line="240" w:lineRule="auto"/>
        <w:rPr>
          <w:lang w:val="en-US"/>
        </w:rPr>
      </w:pPr>
    </w:p>
    <w:p w14:paraId="07006D40" w14:textId="222B8044" w:rsidR="00995779" w:rsidRPr="00752797" w:rsidRDefault="00995779" w:rsidP="00995779">
      <w:pPr>
        <w:spacing w:line="240" w:lineRule="auto"/>
        <w:rPr>
          <w:lang w:val="en-US"/>
        </w:rPr>
      </w:pPr>
      <w:r w:rsidRPr="00752797">
        <w:rPr>
          <w:lang w:val="en-US"/>
        </w:rPr>
        <w:t xml:space="preserve">Where subscript </w:t>
      </w:r>
      <w:r w:rsidRPr="00752797">
        <w:rPr>
          <w:i/>
          <w:lang w:val="en-US"/>
        </w:rPr>
        <w:t>n-1</w:t>
      </w:r>
      <w:r w:rsidRPr="00752797">
        <w:rPr>
          <w:lang w:val="en-US"/>
        </w:rPr>
        <w:t xml:space="preserve"> refers the wave number of the previous time step, </w:t>
      </w:r>
      <w:r w:rsidR="00DD43CF" w:rsidRPr="00DD43CF">
        <w:rPr>
          <w:position w:val="-12"/>
          <w:lang w:val="en-US"/>
        </w:rPr>
        <w:object w:dxaOrig="300" w:dyaOrig="380" w14:anchorId="46006F13">
          <v:shape id="_x0000_i4473" type="#_x0000_t75" style="width:15pt;height:18.75pt" o:ole="">
            <v:imagedata r:id="rId36" o:title=""/>
          </v:shape>
          <o:OLEObject Type="Embed" ProgID="Equation.DSMT4" ShapeID="_x0000_i4473" DrawAspect="Content" ObjectID="_1505662237" r:id="rId37"/>
        </w:object>
      </w:r>
      <w:r w:rsidRPr="00752797">
        <w:rPr>
          <w:lang w:val="en-US"/>
        </w:rPr>
        <w:t xml:space="preserve"> and </w:t>
      </w:r>
      <w:r w:rsidR="00DD43CF" w:rsidRPr="00DD43CF">
        <w:rPr>
          <w:position w:val="-14"/>
          <w:lang w:val="en-US"/>
        </w:rPr>
        <w:object w:dxaOrig="300" w:dyaOrig="400" w14:anchorId="61934FB1">
          <v:shape id="_x0000_i4476" type="#_x0000_t75" style="width:15pt;height:20.25pt" o:ole="">
            <v:imagedata r:id="rId38" o:title=""/>
          </v:shape>
          <o:OLEObject Type="Embed" ProgID="Equation.DSMT4" ShapeID="_x0000_i4476" DrawAspect="Content" ObjectID="_1505662238" r:id="rId39"/>
        </w:object>
      </w:r>
      <w:r w:rsidRPr="00752797">
        <w:rPr>
          <w:lang w:val="en-US"/>
        </w:rPr>
        <w:t xml:space="preserve"> are the wave number corrections and </w:t>
      </w:r>
      <w:r w:rsidRPr="00752797">
        <w:rPr>
          <w:i/>
          <w:lang w:val="en-US"/>
        </w:rPr>
        <w:t>k</w:t>
      </w:r>
      <w:r w:rsidRPr="00752797">
        <w:rPr>
          <w:i/>
          <w:vertAlign w:val="subscript"/>
          <w:lang w:val="en-US"/>
        </w:rPr>
        <w:t>x</w:t>
      </w:r>
      <w:r w:rsidRPr="00752797">
        <w:rPr>
          <w:lang w:val="en-US"/>
        </w:rPr>
        <w:t xml:space="preserve"> and </w:t>
      </w:r>
      <w:proofErr w:type="gramStart"/>
      <w:r w:rsidRPr="00752797">
        <w:rPr>
          <w:i/>
          <w:lang w:val="en-US"/>
        </w:rPr>
        <w:t>k</w:t>
      </w:r>
      <w:r w:rsidRPr="00752797">
        <w:rPr>
          <w:i/>
          <w:vertAlign w:val="subscript"/>
          <w:lang w:val="en-US"/>
        </w:rPr>
        <w:t>y</w:t>
      </w:r>
      <w:proofErr w:type="gramEnd"/>
      <w:r w:rsidRPr="00752797">
        <w:rPr>
          <w:lang w:val="en-US"/>
        </w:rPr>
        <w:t xml:space="preserve"> are the corrected wave numbers that take into account the presence of a current. The correction terms are determined with a second set of equations, the Eikonal equations: </w:t>
      </w:r>
    </w:p>
    <w:p w14:paraId="366BE6E0" w14:textId="77777777" w:rsidR="00995779" w:rsidRPr="00752797" w:rsidRDefault="00995779" w:rsidP="00995779">
      <w:pPr>
        <w:tabs>
          <w:tab w:val="left" w:pos="1175"/>
        </w:tabs>
        <w:spacing w:line="240" w:lineRule="auto"/>
        <w:rPr>
          <w:lang w:val="en-US"/>
        </w:rPr>
      </w:pPr>
      <w:r w:rsidRPr="00752797">
        <w:rPr>
          <w:lang w:val="en-US"/>
        </w:rPr>
        <w:tab/>
      </w:r>
    </w:p>
    <w:p w14:paraId="6484E2CF" w14:textId="40C99EA5" w:rsidR="00995779" w:rsidRPr="00752797" w:rsidRDefault="00995779" w:rsidP="00995779">
      <w:pPr>
        <w:pStyle w:val="MTDisplayEquation"/>
        <w:rPr>
          <w:lang w:val="en-US"/>
        </w:rPr>
      </w:pPr>
      <w:r w:rsidRPr="00752797">
        <w:rPr>
          <w:lang w:val="en-US"/>
        </w:rPr>
        <w:tab/>
      </w:r>
      <w:r w:rsidR="00DD43CF" w:rsidRPr="00752797">
        <w:rPr>
          <w:position w:val="-62"/>
          <w:lang w:val="en-US"/>
        </w:rPr>
        <w:object w:dxaOrig="1340" w:dyaOrig="1359" w14:anchorId="432429A6">
          <v:shape id="_x0000_i4479" type="#_x0000_t75" style="width:66.75pt;height:66.75pt" o:ole="">
            <v:imagedata r:id="rId40" o:title=""/>
          </v:shape>
          <o:OLEObject Type="Embed" ProgID="Equation.DSMT4" ShapeID="_x0000_i4479" DrawAspect="Content" ObjectID="_1505662239" r:id="rId4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06" w:name="ZEqnNum227968"/>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bookmarkEnd w:id="106"/>
      <w:r w:rsidRPr="00752797">
        <w:rPr>
          <w:lang w:val="en-US"/>
        </w:rPr>
        <w:fldChar w:fldCharType="end"/>
      </w:r>
    </w:p>
    <w:p w14:paraId="58FE0B52" w14:textId="77777777" w:rsidR="00995779" w:rsidRPr="00752797" w:rsidRDefault="00995779" w:rsidP="00995779">
      <w:pPr>
        <w:spacing w:line="240" w:lineRule="auto"/>
        <w:rPr>
          <w:lang w:val="en-US"/>
        </w:rPr>
      </w:pPr>
    </w:p>
    <w:p w14:paraId="250526C0" w14:textId="77777777" w:rsidR="00995779" w:rsidRPr="00752797" w:rsidRDefault="00995779" w:rsidP="00995779">
      <w:pPr>
        <w:spacing w:line="240" w:lineRule="auto"/>
        <w:rPr>
          <w:lang w:val="en-US"/>
        </w:rPr>
      </w:pPr>
      <w:r w:rsidRPr="00752797">
        <w:rPr>
          <w:lang w:val="en-US"/>
        </w:rPr>
        <w:t>The wave number is then given by:</w:t>
      </w:r>
    </w:p>
    <w:p w14:paraId="51AC650C" w14:textId="77777777" w:rsidR="00995779" w:rsidRPr="00752797" w:rsidRDefault="00995779" w:rsidP="00995779">
      <w:pPr>
        <w:spacing w:line="240" w:lineRule="auto"/>
        <w:rPr>
          <w:lang w:val="en-US"/>
        </w:rPr>
      </w:pPr>
    </w:p>
    <w:p w14:paraId="5DAD5A45" w14:textId="11D805EC" w:rsidR="00995779" w:rsidRPr="00752797" w:rsidRDefault="00995779" w:rsidP="00995779">
      <w:pPr>
        <w:pStyle w:val="MTDisplayEquation"/>
        <w:rPr>
          <w:lang w:val="en-US"/>
        </w:rPr>
      </w:pPr>
      <w:r w:rsidRPr="00752797">
        <w:rPr>
          <w:lang w:val="en-US"/>
        </w:rPr>
        <w:tab/>
      </w:r>
      <w:r w:rsidR="00DD43CF" w:rsidRPr="00DD43CF">
        <w:rPr>
          <w:position w:val="-16"/>
          <w:lang w:val="en-US"/>
        </w:rPr>
        <w:object w:dxaOrig="1300" w:dyaOrig="480" w14:anchorId="7B95EEFD">
          <v:shape id="_x0000_i4482" type="#_x0000_t75" style="width:65.25pt;height:24pt" o:ole="">
            <v:imagedata r:id="rId42" o:title=""/>
          </v:shape>
          <o:OLEObject Type="Embed" ProgID="Equation.DSMT4" ShapeID="_x0000_i4482" DrawAspect="Content" ObjectID="_1505662240" r:id="rId4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5E6CEBE5" w14:textId="77777777" w:rsidR="00995779" w:rsidRPr="00752797" w:rsidRDefault="00995779" w:rsidP="00995779">
      <w:pPr>
        <w:spacing w:line="240" w:lineRule="auto"/>
        <w:rPr>
          <w:lang w:val="en-US"/>
        </w:rPr>
      </w:pPr>
    </w:p>
    <w:p w14:paraId="13A2A070" w14:textId="77777777" w:rsidR="00995779" w:rsidRPr="00752797" w:rsidRDefault="00995779" w:rsidP="00995779">
      <w:pPr>
        <w:spacing w:line="240" w:lineRule="auto"/>
        <w:rPr>
          <w:lang w:val="en-US"/>
        </w:rPr>
      </w:pPr>
      <w:r w:rsidRPr="00752797">
        <w:rPr>
          <w:lang w:val="en-US"/>
        </w:rPr>
        <w:t xml:space="preserve">The absolute radial frequency </w:t>
      </w:r>
      <w:r w:rsidRPr="00752797">
        <w:rPr>
          <w:i/>
          <w:lang w:val="en-US"/>
        </w:rPr>
        <w:t>ω</w:t>
      </w:r>
      <w:r w:rsidRPr="00752797">
        <w:rPr>
          <w:lang w:val="en-US"/>
        </w:rPr>
        <w:t xml:space="preserve"> is calculated with:</w:t>
      </w:r>
    </w:p>
    <w:p w14:paraId="60F19FE8" w14:textId="77777777" w:rsidR="00995779" w:rsidRPr="00752797" w:rsidRDefault="00995779" w:rsidP="00995779">
      <w:pPr>
        <w:spacing w:line="240" w:lineRule="auto"/>
        <w:rPr>
          <w:lang w:val="en-US"/>
        </w:rPr>
      </w:pPr>
      <w:r w:rsidRPr="00752797">
        <w:rPr>
          <w:lang w:val="en-US"/>
        </w:rPr>
        <w:t xml:space="preserve"> </w:t>
      </w:r>
    </w:p>
    <w:p w14:paraId="30908277" w14:textId="2767EA61" w:rsidR="00995779" w:rsidRPr="00752797" w:rsidRDefault="00995779" w:rsidP="00995779">
      <w:pPr>
        <w:pStyle w:val="MTDisplayEquation"/>
        <w:rPr>
          <w:lang w:val="en-US"/>
        </w:rPr>
      </w:pPr>
      <w:r w:rsidRPr="00752797">
        <w:rPr>
          <w:lang w:val="en-US"/>
        </w:rPr>
        <w:tab/>
      </w:r>
      <w:r w:rsidR="00DD43CF" w:rsidRPr="00DD43CF">
        <w:rPr>
          <w:position w:val="-14"/>
          <w:lang w:val="en-US"/>
        </w:rPr>
        <w:object w:dxaOrig="1920" w:dyaOrig="400" w14:anchorId="56656165">
          <v:shape id="_x0000_i4485" type="#_x0000_t75" style="width:96pt;height:20.25pt" o:ole="">
            <v:imagedata r:id="rId44" o:title=""/>
          </v:shape>
          <o:OLEObject Type="Embed" ProgID="Equation.DSMT4" ShapeID="_x0000_i4485" DrawAspect="Content" ObjectID="_1505662241" r:id="rId4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32E9DA62" w14:textId="77777777" w:rsidR="00995779" w:rsidRPr="00752797" w:rsidRDefault="00995779" w:rsidP="00995779">
      <w:pPr>
        <w:rPr>
          <w:lang w:val="en-US"/>
        </w:rPr>
      </w:pPr>
    </w:p>
    <w:p w14:paraId="506BC28F" w14:textId="77777777" w:rsidR="00995779" w:rsidRPr="00752797" w:rsidRDefault="00995779" w:rsidP="00995779">
      <w:pPr>
        <w:spacing w:line="240" w:lineRule="auto"/>
        <w:rPr>
          <w:lang w:val="en-US"/>
        </w:rPr>
      </w:pPr>
      <w:proofErr w:type="gramStart"/>
      <w:r w:rsidRPr="00752797">
        <w:rPr>
          <w:i/>
          <w:lang w:val="en-US"/>
        </w:rPr>
        <w:t>where</w:t>
      </w:r>
      <w:proofErr w:type="gramEnd"/>
      <w:r w:rsidRPr="00752797">
        <w:rPr>
          <w:i/>
          <w:lang w:val="en-US"/>
        </w:rPr>
        <w:t xml:space="preserve"> u</w:t>
      </w:r>
      <w:r w:rsidRPr="00752797">
        <w:rPr>
          <w:i/>
          <w:vertAlign w:val="superscript"/>
          <w:lang w:val="en-US"/>
        </w:rPr>
        <w:t>L</w:t>
      </w:r>
      <w:r w:rsidRPr="00752797">
        <w:rPr>
          <w:lang w:val="en-US"/>
        </w:rPr>
        <w:t xml:space="preserve"> and </w:t>
      </w:r>
      <w:r w:rsidRPr="00752797">
        <w:rPr>
          <w:i/>
          <w:lang w:val="en-US"/>
        </w:rPr>
        <w:t>v</w:t>
      </w:r>
      <w:r w:rsidRPr="00752797">
        <w:rPr>
          <w:i/>
          <w:vertAlign w:val="superscript"/>
          <w:lang w:val="en-US"/>
        </w:rPr>
        <w:t>L</w:t>
      </w:r>
      <w:r w:rsidRPr="00752797">
        <w:rPr>
          <w:lang w:val="en-US"/>
        </w:rPr>
        <w:t xml:space="preserve"> are the cross-shore and alongshore depth-averaged Lagrangian velocities respectively. The wave action propagation speed </w:t>
      </w:r>
      <w:r w:rsidR="007C3EBE" w:rsidRPr="00752797">
        <w:rPr>
          <w:lang w:val="en-US"/>
        </w:rPr>
        <w:t>(</w:t>
      </w:r>
      <w:r w:rsidRPr="00752797">
        <w:rPr>
          <w:lang w:val="en-US"/>
        </w:rPr>
        <w:t xml:space="preserve">in </w:t>
      </w:r>
      <w:r w:rsidR="007C3EBE" w:rsidRPr="00752797">
        <w:rPr>
          <w:lang w:val="en-US"/>
        </w:rPr>
        <w:t xml:space="preserve">x </w:t>
      </w:r>
      <w:r w:rsidRPr="00752797">
        <w:rPr>
          <w:lang w:val="en-US"/>
        </w:rPr>
        <w:t xml:space="preserve">and </w:t>
      </w:r>
      <w:r w:rsidR="007C3EBE" w:rsidRPr="00752797">
        <w:rPr>
          <w:lang w:val="en-US"/>
        </w:rPr>
        <w:t xml:space="preserve">y </w:t>
      </w:r>
      <w:r w:rsidRPr="00752797">
        <w:rPr>
          <w:lang w:val="en-US"/>
        </w:rPr>
        <w:t>direction</w:t>
      </w:r>
      <w:r w:rsidR="007C3EBE" w:rsidRPr="00752797">
        <w:rPr>
          <w:lang w:val="en-US"/>
        </w:rPr>
        <w:t>)</w:t>
      </w:r>
      <w:r w:rsidRPr="00752797">
        <w:rPr>
          <w:lang w:val="en-US"/>
        </w:rPr>
        <w:t xml:space="preserve"> </w:t>
      </w:r>
      <w:r w:rsidR="007C3EBE" w:rsidRPr="00752797">
        <w:rPr>
          <w:lang w:val="en-US"/>
        </w:rPr>
        <w:t>is</w:t>
      </w:r>
      <w:r w:rsidRPr="00752797">
        <w:rPr>
          <w:lang w:val="en-US"/>
        </w:rPr>
        <w:t xml:space="preserve"> given by:</w:t>
      </w:r>
    </w:p>
    <w:p w14:paraId="5113C370" w14:textId="77777777" w:rsidR="00995779" w:rsidRPr="00752797" w:rsidRDefault="00995779" w:rsidP="00995779">
      <w:pPr>
        <w:rPr>
          <w:lang w:val="en-US"/>
        </w:rPr>
      </w:pPr>
    </w:p>
    <w:p w14:paraId="7E3D7135" w14:textId="58975531" w:rsidR="00995779" w:rsidRPr="00752797" w:rsidRDefault="00995779" w:rsidP="00995779">
      <w:pPr>
        <w:pStyle w:val="MTDisplayEquation"/>
        <w:rPr>
          <w:lang w:val="en-US"/>
        </w:rPr>
      </w:pPr>
      <w:r w:rsidRPr="00752797">
        <w:rPr>
          <w:lang w:val="en-US"/>
        </w:rPr>
        <w:tab/>
      </w:r>
      <w:r w:rsidR="00DD43CF" w:rsidRPr="00752797">
        <w:rPr>
          <w:position w:val="-36"/>
          <w:lang w:val="en-US"/>
        </w:rPr>
        <w:object w:dxaOrig="2700" w:dyaOrig="840" w14:anchorId="125ADB59">
          <v:shape id="_x0000_i4488" type="#_x0000_t75" style="width:135.75pt;height:42pt" o:ole="">
            <v:imagedata r:id="rId46" o:title=""/>
          </v:shape>
          <o:OLEObject Type="Embed" ProgID="Equation.DSMT4" ShapeID="_x0000_i4488" DrawAspect="Content" ObjectID="_1505662242" r:id="rId47"/>
        </w:object>
      </w:r>
      <w:r w:rsidRPr="00752797">
        <w:rPr>
          <w:lang w:val="en-US"/>
        </w:rPr>
        <w:t xml:space="preserve"> </w:t>
      </w:r>
      <w:r w:rsidRPr="00752797">
        <w:rPr>
          <w:lang w:val="en-US"/>
        </w:rPr>
        <w:tab/>
        <w:t xml:space="preserve"> </w:t>
      </w:r>
      <w:r w:rsidRPr="00752797">
        <w:rPr>
          <w:lang w:val="en-US"/>
        </w:rPr>
        <w:fldChar w:fldCharType="begin"/>
      </w:r>
      <w:r w:rsidRPr="00752797">
        <w:rPr>
          <w:lang w:val="en-US"/>
        </w:rPr>
        <w:instrText xml:space="preserve"> MACROBUTTON MTPlaceRef \* MERGEFORMAT </w:instrText>
      </w:r>
      <w:r w:rsidRPr="00752797">
        <w:rPr>
          <w:lang w:val="en-US"/>
        </w:rPr>
        <w:fldChar w:fldCharType="end"/>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162CF013" w14:textId="77777777" w:rsidR="00995779" w:rsidRPr="00752797" w:rsidRDefault="00995779" w:rsidP="00995779">
      <w:pPr>
        <w:spacing w:line="240" w:lineRule="auto"/>
        <w:rPr>
          <w:lang w:val="en-US"/>
        </w:rPr>
      </w:pPr>
    </w:p>
    <w:p w14:paraId="5502B915" w14:textId="77777777" w:rsidR="00995779" w:rsidRPr="00752797" w:rsidRDefault="00995779" w:rsidP="00995779">
      <w:pPr>
        <w:rPr>
          <w:lang w:val="en-US"/>
        </w:rPr>
      </w:pPr>
      <w:r w:rsidRPr="00752797">
        <w:rPr>
          <w:lang w:val="en-US"/>
        </w:rPr>
        <w:t>The propagation speed in directional (</w:t>
      </w:r>
      <w:r w:rsidRPr="00752797">
        <w:rPr>
          <w:i/>
          <w:color w:val="252525"/>
          <w:szCs w:val="21"/>
          <w:shd w:val="clear" w:color="auto" w:fill="FFFFFF"/>
          <w:lang w:val="en-US"/>
        </w:rPr>
        <w:t>θ)</w:t>
      </w:r>
      <w:r w:rsidRPr="00752797">
        <w:rPr>
          <w:lang w:val="en-US"/>
        </w:rPr>
        <w:t xml:space="preserve"> space, where bottom refraction (first term) and current refraction (last two terms) are taken into account, is obtained from:</w:t>
      </w:r>
    </w:p>
    <w:p w14:paraId="64832C99" w14:textId="77777777" w:rsidR="00995779" w:rsidRPr="00752797" w:rsidRDefault="00995779" w:rsidP="00995779">
      <w:pPr>
        <w:rPr>
          <w:lang w:val="en-US"/>
        </w:rPr>
      </w:pPr>
    </w:p>
    <w:p w14:paraId="1752DED9" w14:textId="40AC1D5B" w:rsidR="00AA1803" w:rsidRPr="00752797" w:rsidRDefault="00995779" w:rsidP="00AA1803">
      <w:pPr>
        <w:pStyle w:val="MTDisplayEquation"/>
        <w:rPr>
          <w:lang w:val="en-US"/>
        </w:rPr>
      </w:pPr>
      <w:r w:rsidRPr="00752797">
        <w:rPr>
          <w:lang w:val="en-US"/>
        </w:rPr>
        <w:tab/>
      </w:r>
      <w:r w:rsidR="00DD43CF" w:rsidRPr="00DD43CF">
        <w:rPr>
          <w:position w:val="-68"/>
          <w:lang w:val="en-US"/>
        </w:rPr>
        <w:object w:dxaOrig="7000" w:dyaOrig="1480" w14:anchorId="2191F793">
          <v:shape id="_x0000_i4491" type="#_x0000_t75" style="width:350.25pt;height:74.25pt" o:ole="">
            <v:imagedata r:id="rId48" o:title=""/>
          </v:shape>
          <o:OLEObject Type="Embed" ProgID="Equation.DSMT4" ShapeID="_x0000_i4491" DrawAspect="Content" ObjectID="_1505662243" r:id="rId4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bookmarkStart w:id="107" w:name="_Toc412623816"/>
      <w:bookmarkStart w:id="108" w:name="_Ref413405454"/>
    </w:p>
    <w:p w14:paraId="613BE892" w14:textId="77777777" w:rsidR="00995779" w:rsidRPr="00752797" w:rsidRDefault="00995779" w:rsidP="00995779">
      <w:pPr>
        <w:pStyle w:val="Heading3"/>
        <w:jc w:val="both"/>
        <w:rPr>
          <w:lang w:val="en-US"/>
        </w:rPr>
      </w:pPr>
      <w:bookmarkStart w:id="109" w:name="_Ref416524494"/>
      <w:bookmarkStart w:id="110" w:name="_Toc417455424"/>
      <w:bookmarkStart w:id="111" w:name="_Toc417455617"/>
      <w:bookmarkStart w:id="112" w:name="_Toc417455762"/>
      <w:bookmarkStart w:id="113" w:name="_Toc431915613"/>
      <w:bookmarkStart w:id="114" w:name="_Toc431915696"/>
      <w:r w:rsidRPr="00752797">
        <w:rPr>
          <w:lang w:val="en-US"/>
        </w:rPr>
        <w:t>Dissipation</w:t>
      </w:r>
      <w:bookmarkEnd w:id="107"/>
      <w:bookmarkEnd w:id="108"/>
      <w:bookmarkEnd w:id="109"/>
      <w:bookmarkEnd w:id="110"/>
      <w:bookmarkEnd w:id="111"/>
      <w:bookmarkEnd w:id="112"/>
      <w:bookmarkEnd w:id="113"/>
      <w:bookmarkEnd w:id="114"/>
    </w:p>
    <w:p w14:paraId="52561CA7" w14:textId="77777777" w:rsidR="00995779" w:rsidRPr="00752797" w:rsidRDefault="00995779" w:rsidP="00995779">
      <w:pPr>
        <w:pStyle w:val="BodyText"/>
        <w:rPr>
          <w:lang w:val="en-US"/>
        </w:rPr>
      </w:pPr>
      <w:r w:rsidRPr="00752797">
        <w:rPr>
          <w:lang w:val="en-US"/>
        </w:rPr>
        <w:t>In XBeach there are three short wave dissipation processes that can be accounted for: wave breaking (</w:t>
      </w:r>
      <w:proofErr w:type="gramStart"/>
      <w:r w:rsidRPr="00752797">
        <w:rPr>
          <w:i/>
          <w:lang w:val="en-US"/>
        </w:rPr>
        <w:t>D</w:t>
      </w:r>
      <w:r w:rsidRPr="00752797">
        <w:rPr>
          <w:i/>
          <w:vertAlign w:val="subscript"/>
          <w:lang w:val="en-US"/>
        </w:rPr>
        <w:t>w</w:t>
      </w:r>
      <w:proofErr w:type="gramEnd"/>
      <w:r w:rsidRPr="00752797">
        <w:rPr>
          <w:lang w:val="en-US"/>
        </w:rPr>
        <w:t>), bottom friction (</w:t>
      </w:r>
      <w:r w:rsidRPr="00752797">
        <w:rPr>
          <w:i/>
          <w:lang w:val="en-US"/>
        </w:rPr>
        <w:t>D</w:t>
      </w:r>
      <w:r w:rsidRPr="00752797">
        <w:rPr>
          <w:i/>
          <w:vertAlign w:val="subscript"/>
          <w:lang w:val="en-US"/>
        </w:rPr>
        <w:t>f</w:t>
      </w:r>
      <w:r w:rsidRPr="00752797">
        <w:rPr>
          <w:lang w:val="en-US"/>
        </w:rPr>
        <w:t>) and vegetation (</w:t>
      </w:r>
      <w:r w:rsidRPr="00752797">
        <w:rPr>
          <w:i/>
          <w:lang w:val="en-US"/>
        </w:rPr>
        <w:t>D</w:t>
      </w:r>
      <w:r w:rsidRPr="00752797">
        <w:rPr>
          <w:i/>
          <w:vertAlign w:val="subscript"/>
          <w:lang w:val="en-US"/>
        </w:rPr>
        <w:t>v</w:t>
      </w:r>
      <w:r w:rsidRPr="00752797">
        <w:rPr>
          <w:lang w:val="en-US"/>
        </w:rPr>
        <w:t>). The three processes are explained in more detail in the following subsections.</w:t>
      </w:r>
    </w:p>
    <w:p w14:paraId="4C9616EC" w14:textId="77777777" w:rsidR="00995779" w:rsidRPr="00752797" w:rsidRDefault="00995779" w:rsidP="00995779">
      <w:pPr>
        <w:pStyle w:val="Heading4"/>
        <w:jc w:val="both"/>
        <w:rPr>
          <w:lang w:val="en-US"/>
        </w:rPr>
      </w:pPr>
      <w:bookmarkStart w:id="115" w:name="_Toc417455425"/>
      <w:bookmarkStart w:id="116" w:name="_Toc417455618"/>
      <w:bookmarkStart w:id="117" w:name="_Toc417455763"/>
      <w:bookmarkStart w:id="118" w:name="_Toc431915697"/>
      <w:r w:rsidRPr="00752797">
        <w:rPr>
          <w:lang w:val="en-US"/>
        </w:rPr>
        <w:t>Wave breaking</w:t>
      </w:r>
      <w:bookmarkEnd w:id="115"/>
      <w:bookmarkEnd w:id="116"/>
      <w:bookmarkEnd w:id="117"/>
      <w:bookmarkEnd w:id="118"/>
    </w:p>
    <w:p w14:paraId="7E19D7BE" w14:textId="057A5DA6" w:rsidR="00995779" w:rsidRPr="00752797" w:rsidRDefault="00995779" w:rsidP="0022667E">
      <w:pPr>
        <w:spacing w:line="240" w:lineRule="auto"/>
        <w:jc w:val="left"/>
        <w:rPr>
          <w:lang w:val="en-US"/>
        </w:rPr>
      </w:pPr>
      <w:r w:rsidRPr="00752797">
        <w:rPr>
          <w:lang w:val="en-US"/>
        </w:rPr>
        <w:t xml:space="preserve">Five different wave breaking formulations are implemented in XBeach. The formulations can be selected using the keyword </w:t>
      </w:r>
      <w:r w:rsidRPr="00752797">
        <w:rPr>
          <w:i/>
          <w:lang w:val="en-US"/>
        </w:rPr>
        <w:t xml:space="preserve">break </w:t>
      </w:r>
      <w:r w:rsidRPr="00752797">
        <w:rPr>
          <w:lang w:val="en-US"/>
        </w:rPr>
        <w:t>(</w:t>
      </w:r>
      <w:r w:rsidR="002112DF">
        <w:rPr>
          <w:lang w:val="en-US"/>
        </w:rPr>
        <w:t>Table 2.1</w:t>
      </w:r>
      <w:r w:rsidRPr="00752797">
        <w:rPr>
          <w:lang w:val="en-US"/>
        </w:rPr>
        <w:t xml:space="preserve">). </w:t>
      </w:r>
    </w:p>
    <w:p w14:paraId="40769653" w14:textId="77777777" w:rsidR="00995779" w:rsidRPr="00752797" w:rsidRDefault="00995779" w:rsidP="00995779">
      <w:pPr>
        <w:rPr>
          <w:lang w:val="en-US"/>
        </w:rPr>
      </w:pPr>
    </w:p>
    <w:p w14:paraId="2071C333" w14:textId="77777777" w:rsidR="00AA1803" w:rsidRPr="00752797" w:rsidRDefault="00AA1803">
      <w:pPr>
        <w:spacing w:line="240" w:lineRule="auto"/>
        <w:jc w:val="left"/>
        <w:rPr>
          <w:bCs/>
          <w:i/>
          <w:sz w:val="17"/>
          <w:szCs w:val="20"/>
          <w:lang w:val="en-US"/>
        </w:rPr>
      </w:pPr>
      <w:bookmarkStart w:id="119" w:name="_Ref287171486"/>
      <w:r w:rsidRPr="00752797">
        <w:rPr>
          <w:lang w:val="en-US"/>
        </w:rPr>
        <w:br w:type="page"/>
      </w:r>
    </w:p>
    <w:p w14:paraId="475A3539" w14:textId="45E783C0" w:rsidR="00995779" w:rsidRPr="00752797" w:rsidRDefault="00995779" w:rsidP="00995779">
      <w:pPr>
        <w:pStyle w:val="Caption"/>
        <w:rPr>
          <w:lang w:val="en-US"/>
        </w:rPr>
      </w:pPr>
      <w:proofErr w:type="gramStart"/>
      <w:r w:rsidRPr="00752797">
        <w:rPr>
          <w:lang w:val="en-US"/>
        </w:rPr>
        <w:lastRenderedPageBreak/>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2</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1</w:t>
      </w:r>
      <w:r w:rsidR="00366571">
        <w:rPr>
          <w:lang w:val="en-US"/>
        </w:rPr>
        <w:fldChar w:fldCharType="end"/>
      </w:r>
      <w:bookmarkEnd w:id="119"/>
      <w:r w:rsidRPr="00752797">
        <w:rPr>
          <w:lang w:val="en-US"/>
        </w:rPr>
        <w:tab/>
        <w:t>Different wave breaking formulations implemented</w:t>
      </w:r>
    </w:p>
    <w:tbl>
      <w:tblPr>
        <w:tblStyle w:val="dTable"/>
        <w:tblW w:w="0" w:type="auto"/>
        <w:tblLook w:val="04A0" w:firstRow="1" w:lastRow="0" w:firstColumn="1" w:lastColumn="0" w:noHBand="0" w:noVBand="1"/>
      </w:tblPr>
      <w:tblGrid>
        <w:gridCol w:w="2976"/>
        <w:gridCol w:w="2977"/>
        <w:gridCol w:w="2977"/>
      </w:tblGrid>
      <w:tr w:rsidR="00995779" w:rsidRPr="00752797" w14:paraId="48A3E924" w14:textId="77777777" w:rsidTr="00995779">
        <w:trPr>
          <w:cnfStyle w:val="100000000000" w:firstRow="1" w:lastRow="0" w:firstColumn="0" w:lastColumn="0" w:oddVBand="0" w:evenVBand="0" w:oddHBand="0" w:evenHBand="0" w:firstRowFirstColumn="0" w:firstRowLastColumn="0" w:lastRowFirstColumn="0" w:lastRowLastColumn="0"/>
        </w:trPr>
        <w:tc>
          <w:tcPr>
            <w:tcW w:w="2976" w:type="dxa"/>
          </w:tcPr>
          <w:p w14:paraId="6AB8A04C" w14:textId="77777777" w:rsidR="00995779" w:rsidRPr="00752797" w:rsidRDefault="00995779" w:rsidP="00995779">
            <w:pPr>
              <w:rPr>
                <w:lang w:val="en-US"/>
              </w:rPr>
            </w:pPr>
            <w:r w:rsidRPr="00752797">
              <w:rPr>
                <w:lang w:val="en-US"/>
              </w:rPr>
              <w:t>Wave breaking formula</w:t>
            </w:r>
          </w:p>
        </w:tc>
        <w:tc>
          <w:tcPr>
            <w:tcW w:w="2977" w:type="dxa"/>
          </w:tcPr>
          <w:p w14:paraId="47EA8695" w14:textId="77777777" w:rsidR="00995779" w:rsidRPr="00752797" w:rsidRDefault="00995779" w:rsidP="00995779">
            <w:pPr>
              <w:rPr>
                <w:lang w:val="en-US"/>
              </w:rPr>
            </w:pPr>
            <w:r w:rsidRPr="00752797">
              <w:rPr>
                <w:lang w:val="en-US"/>
              </w:rPr>
              <w:t>Type of waves</w:t>
            </w:r>
          </w:p>
        </w:tc>
        <w:tc>
          <w:tcPr>
            <w:tcW w:w="2977" w:type="dxa"/>
          </w:tcPr>
          <w:p w14:paraId="0B39EF74" w14:textId="77777777" w:rsidR="00995779" w:rsidRPr="00752797" w:rsidRDefault="00995779" w:rsidP="00995779">
            <w:pPr>
              <w:rPr>
                <w:lang w:val="en-US"/>
              </w:rPr>
            </w:pPr>
            <w:r w:rsidRPr="00752797">
              <w:rPr>
                <w:lang w:val="en-US"/>
              </w:rPr>
              <w:t>keyword</w:t>
            </w:r>
          </w:p>
        </w:tc>
      </w:tr>
      <w:tr w:rsidR="00995779" w:rsidRPr="00752797" w14:paraId="41E2AD46" w14:textId="77777777" w:rsidTr="00995779">
        <w:tc>
          <w:tcPr>
            <w:tcW w:w="2976" w:type="dxa"/>
          </w:tcPr>
          <w:p w14:paraId="5333E62A" w14:textId="77777777" w:rsidR="00995779" w:rsidRPr="00752797" w:rsidRDefault="00995779" w:rsidP="00995779">
            <w:pPr>
              <w:rPr>
                <w:lang w:val="en-US"/>
              </w:rPr>
            </w:pPr>
            <w:r w:rsidRPr="00752797">
              <w:rPr>
                <w:lang w:val="en-US"/>
              </w:rPr>
              <w:t>Roelvink (1993a)</w:t>
            </w:r>
          </w:p>
        </w:tc>
        <w:tc>
          <w:tcPr>
            <w:tcW w:w="2977" w:type="dxa"/>
          </w:tcPr>
          <w:p w14:paraId="0911BC2B" w14:textId="77777777" w:rsidR="00995779" w:rsidRPr="00752797" w:rsidRDefault="00995779" w:rsidP="00995779">
            <w:pPr>
              <w:rPr>
                <w:lang w:val="en-US"/>
              </w:rPr>
            </w:pPr>
            <w:r w:rsidRPr="00752797">
              <w:rPr>
                <w:lang w:val="en-US"/>
              </w:rPr>
              <w:t>Instationary</w:t>
            </w:r>
          </w:p>
        </w:tc>
        <w:tc>
          <w:tcPr>
            <w:tcW w:w="2977" w:type="dxa"/>
          </w:tcPr>
          <w:p w14:paraId="086C681C" w14:textId="77777777" w:rsidR="00995779" w:rsidRPr="00752797" w:rsidRDefault="00995779" w:rsidP="00995779">
            <w:pPr>
              <w:rPr>
                <w:lang w:val="en-US"/>
              </w:rPr>
            </w:pPr>
            <w:r w:rsidRPr="00752797">
              <w:rPr>
                <w:lang w:val="en-US"/>
              </w:rPr>
              <w:t>roelvink1</w:t>
            </w:r>
          </w:p>
        </w:tc>
      </w:tr>
      <w:tr w:rsidR="00995779" w:rsidRPr="00752797" w14:paraId="14DDA861" w14:textId="77777777" w:rsidTr="00995779">
        <w:tc>
          <w:tcPr>
            <w:tcW w:w="2976" w:type="dxa"/>
          </w:tcPr>
          <w:p w14:paraId="301E2BA0" w14:textId="77777777" w:rsidR="00995779" w:rsidRPr="00752797" w:rsidRDefault="00995779" w:rsidP="00995779">
            <w:pPr>
              <w:rPr>
                <w:lang w:val="en-US"/>
              </w:rPr>
            </w:pPr>
            <w:r w:rsidRPr="00752797">
              <w:rPr>
                <w:lang w:val="en-US"/>
              </w:rPr>
              <w:t>Roelvink (1993a) extended</w:t>
            </w:r>
          </w:p>
        </w:tc>
        <w:tc>
          <w:tcPr>
            <w:tcW w:w="2977" w:type="dxa"/>
          </w:tcPr>
          <w:p w14:paraId="107C60C2" w14:textId="77777777" w:rsidR="00995779" w:rsidRPr="00752797" w:rsidRDefault="00995779" w:rsidP="00995779">
            <w:pPr>
              <w:rPr>
                <w:lang w:val="en-US"/>
              </w:rPr>
            </w:pPr>
            <w:r w:rsidRPr="00752797">
              <w:rPr>
                <w:lang w:val="en-US"/>
              </w:rPr>
              <w:t>Instationary</w:t>
            </w:r>
          </w:p>
        </w:tc>
        <w:tc>
          <w:tcPr>
            <w:tcW w:w="2977" w:type="dxa"/>
          </w:tcPr>
          <w:p w14:paraId="0E98BED5" w14:textId="77777777" w:rsidR="00995779" w:rsidRPr="00752797" w:rsidRDefault="00995779" w:rsidP="00995779">
            <w:pPr>
              <w:rPr>
                <w:lang w:val="en-US"/>
              </w:rPr>
            </w:pPr>
            <w:r w:rsidRPr="00752797">
              <w:rPr>
                <w:lang w:val="en-US"/>
              </w:rPr>
              <w:t>roelvink2</w:t>
            </w:r>
          </w:p>
        </w:tc>
      </w:tr>
      <w:tr w:rsidR="00995779" w:rsidRPr="00752797" w14:paraId="1F038CD6" w14:textId="77777777" w:rsidTr="00995779">
        <w:tc>
          <w:tcPr>
            <w:tcW w:w="2976" w:type="dxa"/>
          </w:tcPr>
          <w:p w14:paraId="16915128" w14:textId="77777777" w:rsidR="00995779" w:rsidRPr="00752797" w:rsidRDefault="00995779" w:rsidP="00995779">
            <w:pPr>
              <w:rPr>
                <w:lang w:val="en-US"/>
              </w:rPr>
            </w:pPr>
            <w:r w:rsidRPr="00752797">
              <w:rPr>
                <w:lang w:val="en-US"/>
              </w:rPr>
              <w:t>Daly et al. (2010)</w:t>
            </w:r>
          </w:p>
        </w:tc>
        <w:tc>
          <w:tcPr>
            <w:tcW w:w="2977" w:type="dxa"/>
          </w:tcPr>
          <w:p w14:paraId="5FE31CAF" w14:textId="77777777" w:rsidR="00995779" w:rsidRPr="00752797" w:rsidRDefault="00995779" w:rsidP="00995779">
            <w:pPr>
              <w:rPr>
                <w:lang w:val="en-US"/>
              </w:rPr>
            </w:pPr>
            <w:r w:rsidRPr="00752797">
              <w:rPr>
                <w:lang w:val="en-US"/>
              </w:rPr>
              <w:t>Instationary</w:t>
            </w:r>
          </w:p>
        </w:tc>
        <w:tc>
          <w:tcPr>
            <w:tcW w:w="2977" w:type="dxa"/>
          </w:tcPr>
          <w:p w14:paraId="26D04569" w14:textId="77777777" w:rsidR="00995779" w:rsidRPr="00752797" w:rsidRDefault="00995779" w:rsidP="00995779">
            <w:pPr>
              <w:rPr>
                <w:lang w:val="en-US"/>
              </w:rPr>
            </w:pPr>
            <w:r w:rsidRPr="00752797">
              <w:rPr>
                <w:lang w:val="en-US"/>
              </w:rPr>
              <w:t>roelvink_daly</w:t>
            </w:r>
          </w:p>
        </w:tc>
      </w:tr>
      <w:tr w:rsidR="00995779" w:rsidRPr="00752797" w14:paraId="5EB96AA7" w14:textId="77777777" w:rsidTr="00995779">
        <w:tc>
          <w:tcPr>
            <w:tcW w:w="2976" w:type="dxa"/>
          </w:tcPr>
          <w:p w14:paraId="663EB05A" w14:textId="77777777" w:rsidR="00995779" w:rsidRPr="00752797" w:rsidRDefault="00995779" w:rsidP="00995779">
            <w:pPr>
              <w:rPr>
                <w:lang w:val="en-US"/>
              </w:rPr>
            </w:pPr>
            <w:r w:rsidRPr="00752797">
              <w:rPr>
                <w:lang w:val="en-US"/>
              </w:rPr>
              <w:t>Baldock et al. (1998)</w:t>
            </w:r>
          </w:p>
        </w:tc>
        <w:tc>
          <w:tcPr>
            <w:tcW w:w="2977" w:type="dxa"/>
          </w:tcPr>
          <w:p w14:paraId="0E0058E5" w14:textId="77777777" w:rsidR="00995779" w:rsidRPr="00752797" w:rsidRDefault="00995779" w:rsidP="00995779">
            <w:pPr>
              <w:rPr>
                <w:lang w:val="en-US"/>
              </w:rPr>
            </w:pPr>
            <w:r w:rsidRPr="00752797">
              <w:rPr>
                <w:lang w:val="en-US"/>
              </w:rPr>
              <w:t>Stationary</w:t>
            </w:r>
          </w:p>
        </w:tc>
        <w:tc>
          <w:tcPr>
            <w:tcW w:w="2977" w:type="dxa"/>
          </w:tcPr>
          <w:p w14:paraId="3E5F07C2" w14:textId="77777777" w:rsidR="00995779" w:rsidRPr="00752797" w:rsidRDefault="00995779" w:rsidP="00995779">
            <w:pPr>
              <w:rPr>
                <w:lang w:val="en-US"/>
              </w:rPr>
            </w:pPr>
            <w:r w:rsidRPr="00752797">
              <w:rPr>
                <w:lang w:val="en-US"/>
              </w:rPr>
              <w:t>baldock</w:t>
            </w:r>
          </w:p>
        </w:tc>
      </w:tr>
      <w:tr w:rsidR="00995779" w:rsidRPr="00752797" w14:paraId="5F32218A" w14:textId="77777777" w:rsidTr="00995779">
        <w:tc>
          <w:tcPr>
            <w:tcW w:w="2976" w:type="dxa"/>
          </w:tcPr>
          <w:p w14:paraId="0A3D65F5" w14:textId="77777777" w:rsidR="00995779" w:rsidRPr="00752797" w:rsidRDefault="00995779" w:rsidP="00995779">
            <w:pPr>
              <w:rPr>
                <w:lang w:val="en-US"/>
              </w:rPr>
            </w:pPr>
            <w:r w:rsidRPr="00752797">
              <w:rPr>
                <w:lang w:val="en-US"/>
              </w:rPr>
              <w:t>Janssen &amp; Battjes (2007)</w:t>
            </w:r>
          </w:p>
        </w:tc>
        <w:tc>
          <w:tcPr>
            <w:tcW w:w="2977" w:type="dxa"/>
          </w:tcPr>
          <w:p w14:paraId="707D20F2" w14:textId="77777777" w:rsidR="00995779" w:rsidRPr="00752797" w:rsidRDefault="00995779" w:rsidP="00995779">
            <w:pPr>
              <w:rPr>
                <w:lang w:val="en-US"/>
              </w:rPr>
            </w:pPr>
            <w:r w:rsidRPr="00752797">
              <w:rPr>
                <w:lang w:val="en-US"/>
              </w:rPr>
              <w:t>Stationary</w:t>
            </w:r>
          </w:p>
        </w:tc>
        <w:tc>
          <w:tcPr>
            <w:tcW w:w="2977" w:type="dxa"/>
          </w:tcPr>
          <w:p w14:paraId="0B65E5EB" w14:textId="77777777" w:rsidR="00995779" w:rsidRPr="00752797" w:rsidRDefault="00995779" w:rsidP="00995779">
            <w:pPr>
              <w:rPr>
                <w:lang w:val="en-US"/>
              </w:rPr>
            </w:pPr>
            <w:r w:rsidRPr="00752797">
              <w:rPr>
                <w:lang w:val="en-US"/>
              </w:rPr>
              <w:t>janssen</w:t>
            </w:r>
          </w:p>
        </w:tc>
      </w:tr>
    </w:tbl>
    <w:p w14:paraId="213D9BAD" w14:textId="77777777" w:rsidR="00995779" w:rsidRPr="00752797" w:rsidRDefault="00995779" w:rsidP="00995779">
      <w:pPr>
        <w:pStyle w:val="ListNumber"/>
        <w:numPr>
          <w:ilvl w:val="0"/>
          <w:numId w:val="0"/>
        </w:numPr>
        <w:ind w:left="3390" w:firstLine="210"/>
        <w:rPr>
          <w:lang w:val="en-US"/>
        </w:rPr>
      </w:pPr>
    </w:p>
    <w:p w14:paraId="538A0EF1" w14:textId="16FA365D" w:rsidR="00995779" w:rsidRPr="00752797" w:rsidRDefault="00995779" w:rsidP="00995779">
      <w:pPr>
        <w:rPr>
          <w:lang w:val="en-US"/>
        </w:rPr>
      </w:pPr>
      <w:r w:rsidRPr="00752797">
        <w:rPr>
          <w:lang w:val="en-US"/>
        </w:rPr>
        <w:t xml:space="preserve">For the surf beat approach the total wave energy dissipation, i.e. directionally integrated, due to wave breaking can be modeled according to Roelvink (1993a, keyword: </w:t>
      </w:r>
      <w:r w:rsidRPr="00752797">
        <w:rPr>
          <w:i/>
          <w:lang w:val="en-US"/>
        </w:rPr>
        <w:t>break=roelvink1</w:t>
      </w:r>
      <w:r w:rsidRPr="00752797">
        <w:rPr>
          <w:lang w:val="en-US"/>
        </w:rPr>
        <w:t>). In the formulation of the dissipation due to wave breaking the idea is to calculate the dissipation with a fraction of breaking waves (</w:t>
      </w:r>
      <w:r w:rsidRPr="00752797">
        <w:rPr>
          <w:i/>
          <w:lang w:val="en-US"/>
        </w:rPr>
        <w:t>Q</w:t>
      </w:r>
      <w:r w:rsidRPr="00752797">
        <w:rPr>
          <w:i/>
          <w:vertAlign w:val="subscript"/>
          <w:lang w:val="en-US"/>
        </w:rPr>
        <w:t>b</w:t>
      </w:r>
      <w:r w:rsidRPr="00752797">
        <w:rPr>
          <w:lang w:val="en-US"/>
        </w:rPr>
        <w:t xml:space="preserve">) multiplied by the dissipation per breaking event. In this formulation </w:t>
      </w:r>
      <w:r w:rsidRPr="00752797">
        <w:rPr>
          <w:i/>
          <w:color w:val="252525"/>
          <w:szCs w:val="21"/>
          <w:shd w:val="clear" w:color="auto" w:fill="FFFFFF"/>
          <w:lang w:val="en-US"/>
        </w:rPr>
        <w:t xml:space="preserve">α </w:t>
      </w:r>
      <w:r w:rsidRPr="00752797">
        <w:rPr>
          <w:color w:val="252525"/>
          <w:szCs w:val="21"/>
          <w:shd w:val="clear" w:color="auto" w:fill="FFFFFF"/>
          <w:lang w:val="en-US"/>
        </w:rPr>
        <w:t xml:space="preserve">is applied as </w:t>
      </w:r>
      <w:r w:rsidRPr="00752797">
        <w:rPr>
          <w:lang w:val="en-US"/>
        </w:rPr>
        <w:t xml:space="preserve">wave dissipation coefficient of </w:t>
      </w:r>
      <w:proofErr w:type="gramStart"/>
      <w:r w:rsidRPr="00752797">
        <w:rPr>
          <w:lang w:val="en-US"/>
        </w:rPr>
        <w:t>O(</w:t>
      </w:r>
      <w:proofErr w:type="gramEnd"/>
      <w:r w:rsidRPr="00752797">
        <w:rPr>
          <w:lang w:val="en-US"/>
        </w:rPr>
        <w:t xml:space="preserve">1) (keyword: </w:t>
      </w:r>
      <w:r w:rsidRPr="00752797">
        <w:rPr>
          <w:i/>
          <w:lang w:val="en-US"/>
        </w:rPr>
        <w:t>alpha</w:t>
      </w:r>
      <w:r w:rsidRPr="00752797">
        <w:rPr>
          <w:lang w:val="en-US"/>
        </w:rPr>
        <w:t xml:space="preserve">), </w:t>
      </w:r>
      <w:r w:rsidRPr="00752797">
        <w:rPr>
          <w:i/>
          <w:lang w:val="en-US"/>
        </w:rPr>
        <w:t>T</w:t>
      </w:r>
      <w:r w:rsidRPr="00752797">
        <w:rPr>
          <w:i/>
          <w:vertAlign w:val="subscript"/>
          <w:lang w:val="en-US"/>
        </w:rPr>
        <w:t>rep</w:t>
      </w:r>
      <w:r w:rsidRPr="00752797">
        <w:rPr>
          <w:i/>
          <w:lang w:val="en-US"/>
        </w:rPr>
        <w:t xml:space="preserve"> </w:t>
      </w:r>
      <w:r w:rsidRPr="00752797">
        <w:rPr>
          <w:lang w:val="en-US"/>
        </w:rPr>
        <w:t xml:space="preserve">is the representative wave period and </w:t>
      </w:r>
      <w:r w:rsidRPr="00752797">
        <w:rPr>
          <w:i/>
          <w:lang w:val="en-US"/>
        </w:rPr>
        <w:t>E</w:t>
      </w:r>
      <w:r w:rsidRPr="00752797">
        <w:rPr>
          <w:i/>
          <w:vertAlign w:val="subscript"/>
          <w:lang w:val="en-US"/>
        </w:rPr>
        <w:t>w</w:t>
      </w:r>
      <w:r w:rsidRPr="00752797">
        <w:rPr>
          <w:lang w:val="en-US"/>
        </w:rPr>
        <w:t xml:space="preserve"> is the energy of the wave. </w:t>
      </w:r>
      <w:r w:rsidR="002F660B">
        <w:rPr>
          <w:lang w:val="en-US"/>
        </w:rPr>
        <w:t>T</w:t>
      </w:r>
      <w:r w:rsidR="002F660B">
        <w:rPr>
          <w:vertAlign w:val="subscript"/>
          <w:lang w:val="en-US"/>
        </w:rPr>
        <w:t>rep</w:t>
      </w:r>
      <w:r w:rsidR="002F660B">
        <w:rPr>
          <w:lang w:val="en-US"/>
        </w:rPr>
        <w:t xml:space="preserve"> is equal to T</w:t>
      </w:r>
      <w:r w:rsidR="002F660B" w:rsidRPr="00E32CB9">
        <w:rPr>
          <w:vertAlign w:val="subscript"/>
          <w:lang w:val="en-US"/>
        </w:rPr>
        <w:t>m01</w:t>
      </w:r>
      <w:r w:rsidR="009B7B3B">
        <w:rPr>
          <w:lang w:val="en-US"/>
        </w:rPr>
        <w:t xml:space="preserve"> by default using keyword </w:t>
      </w:r>
      <w:r w:rsidR="009B7B3B">
        <w:rPr>
          <w:i/>
          <w:lang w:val="en-US"/>
        </w:rPr>
        <w:t>Tm01switch</w:t>
      </w:r>
      <w:r w:rsidR="009B7B3B" w:rsidRPr="00E32CB9">
        <w:rPr>
          <w:i/>
          <w:lang w:val="en-US"/>
        </w:rPr>
        <w:t>=</w:t>
      </w:r>
      <w:r w:rsidR="009B7B3B">
        <w:rPr>
          <w:i/>
          <w:lang w:val="en-US"/>
        </w:rPr>
        <w:t>1</w:t>
      </w:r>
      <w:r w:rsidR="009B7B3B">
        <w:rPr>
          <w:lang w:val="en-US"/>
        </w:rPr>
        <w:t>, and becomes T</w:t>
      </w:r>
      <w:r w:rsidR="009B7B3B">
        <w:rPr>
          <w:vertAlign w:val="subscript"/>
          <w:lang w:val="en-US"/>
        </w:rPr>
        <w:t>m-</w:t>
      </w:r>
      <w:r w:rsidR="009B7B3B" w:rsidRPr="003B707D">
        <w:rPr>
          <w:vertAlign w:val="subscript"/>
          <w:lang w:val="en-US"/>
        </w:rPr>
        <w:t>1</w:t>
      </w:r>
      <w:proofErr w:type="gramStart"/>
      <w:r w:rsidR="009B7B3B">
        <w:rPr>
          <w:vertAlign w:val="subscript"/>
          <w:lang w:val="en-US"/>
        </w:rPr>
        <w:t>,0</w:t>
      </w:r>
      <w:proofErr w:type="gramEnd"/>
      <w:r w:rsidR="009B7B3B">
        <w:rPr>
          <w:lang w:val="en-US"/>
        </w:rPr>
        <w:t xml:space="preserve"> for </w:t>
      </w:r>
      <w:r w:rsidR="009B7B3B">
        <w:rPr>
          <w:i/>
          <w:lang w:val="en-US"/>
        </w:rPr>
        <w:t>Tm01switch</w:t>
      </w:r>
      <w:r w:rsidR="009B7B3B" w:rsidRPr="00E32CB9">
        <w:rPr>
          <w:i/>
          <w:lang w:val="en-US"/>
        </w:rPr>
        <w:t>=</w:t>
      </w:r>
      <w:r w:rsidR="009B7B3B">
        <w:rPr>
          <w:i/>
          <w:lang w:val="en-US"/>
        </w:rPr>
        <w:t>0</w:t>
      </w:r>
      <w:r w:rsidR="009B7B3B">
        <w:rPr>
          <w:lang w:val="en-US"/>
        </w:rPr>
        <w:t>.</w:t>
      </w:r>
      <w:r w:rsidR="002F660B">
        <w:rPr>
          <w:lang w:val="en-US"/>
        </w:rPr>
        <w:t xml:space="preserve"> </w:t>
      </w:r>
      <w:r w:rsidRPr="00752797">
        <w:rPr>
          <w:lang w:val="en-US"/>
        </w:rPr>
        <w:t>The fraction of wave breaking is determined with the root-mean-square wave height (</w:t>
      </w:r>
      <w:r w:rsidRPr="00752797">
        <w:rPr>
          <w:i/>
          <w:lang w:val="en-US"/>
        </w:rPr>
        <w:t>H</w:t>
      </w:r>
      <w:r w:rsidRPr="00752797">
        <w:rPr>
          <w:i/>
          <w:vertAlign w:val="subscript"/>
          <w:lang w:val="en-US"/>
        </w:rPr>
        <w:t>rms</w:t>
      </w:r>
      <w:r w:rsidRPr="00752797">
        <w:rPr>
          <w:lang w:val="en-US"/>
        </w:rPr>
        <w:t>) and the maximum wave height (</w:t>
      </w:r>
      <w:r w:rsidRPr="00752797">
        <w:rPr>
          <w:i/>
          <w:lang w:val="en-US"/>
        </w:rPr>
        <w:t>H</w:t>
      </w:r>
      <w:r w:rsidRPr="00752797">
        <w:rPr>
          <w:i/>
          <w:vertAlign w:val="subscript"/>
          <w:lang w:val="en-US"/>
        </w:rPr>
        <w:t>max</w:t>
      </w:r>
      <w:r w:rsidRPr="00752797">
        <w:rPr>
          <w:lang w:val="en-US"/>
        </w:rPr>
        <w:t>). The maximum wave height is calculated as ratio of the water depth (</w:t>
      </w:r>
      <w:r w:rsidRPr="00752797">
        <w:rPr>
          <w:i/>
          <w:lang w:val="en-US"/>
        </w:rPr>
        <w:t>h</w:t>
      </w:r>
      <w:r w:rsidRPr="00752797">
        <w:rPr>
          <w:lang w:val="en-US"/>
        </w:rPr>
        <w:t xml:space="preserve">) plus a fraction of the wave height </w:t>
      </w:r>
      <w:r w:rsidRPr="00752797">
        <w:rPr>
          <w:i/>
          <w:sz w:val="22"/>
          <w:szCs w:val="22"/>
          <w:lang w:val="en-US"/>
        </w:rPr>
        <w:t>(δH</w:t>
      </w:r>
      <w:r w:rsidRPr="00752797">
        <w:rPr>
          <w:i/>
          <w:sz w:val="22"/>
          <w:szCs w:val="22"/>
          <w:vertAlign w:val="subscript"/>
          <w:lang w:val="en-US"/>
        </w:rPr>
        <w:t>rms</w:t>
      </w:r>
      <w:r w:rsidRPr="00752797">
        <w:rPr>
          <w:lang w:val="en-US"/>
        </w:rPr>
        <w:t xml:space="preserve">, keyword: </w:t>
      </w:r>
      <w:r w:rsidRPr="00752797">
        <w:rPr>
          <w:i/>
          <w:lang w:val="en-US"/>
        </w:rPr>
        <w:t>delta</w:t>
      </w:r>
      <w:r w:rsidRPr="00752797">
        <w:rPr>
          <w:lang w:val="en-US"/>
        </w:rPr>
        <w:t xml:space="preserve">) using a breaker index </w:t>
      </w:r>
      <w:r w:rsidRPr="00752797">
        <w:rPr>
          <w:i/>
          <w:lang w:val="en-US"/>
        </w:rPr>
        <w:t xml:space="preserve">γ </w:t>
      </w:r>
      <w:r w:rsidRPr="00752797">
        <w:rPr>
          <w:lang w:val="en-US"/>
        </w:rPr>
        <w:t>(keyword:</w:t>
      </w:r>
      <w:r w:rsidRPr="00752797">
        <w:rPr>
          <w:i/>
          <w:lang w:val="en-US"/>
        </w:rPr>
        <w:t xml:space="preserve"> gamma</w:t>
      </w:r>
      <w:r w:rsidRPr="00752797">
        <w:rPr>
          <w:lang w:val="en-US"/>
        </w:rPr>
        <w:t xml:space="preserve">). In the formulation for </w:t>
      </w:r>
      <w:r w:rsidRPr="00752797">
        <w:rPr>
          <w:i/>
          <w:lang w:val="en-US"/>
        </w:rPr>
        <w:t>H</w:t>
      </w:r>
      <w:r w:rsidRPr="00752797">
        <w:rPr>
          <w:i/>
          <w:vertAlign w:val="subscript"/>
          <w:lang w:val="en-US"/>
        </w:rPr>
        <w:t>rms</w:t>
      </w:r>
      <w:r w:rsidRPr="00752797">
        <w:rPr>
          <w:lang w:val="en-US"/>
        </w:rPr>
        <w:t xml:space="preserve"> the </w:t>
      </w:r>
      <w:r w:rsidRPr="00752797">
        <w:rPr>
          <w:i/>
          <w:lang w:val="en-US"/>
        </w:rPr>
        <w:t>ρ</w:t>
      </w:r>
      <w:r w:rsidRPr="00752797">
        <w:rPr>
          <w:lang w:val="en-US"/>
        </w:rPr>
        <w:t xml:space="preserve"> represents the water density and g the gravitational constant. The total wave energy </w:t>
      </w:r>
      <w:proofErr w:type="gramStart"/>
      <w:r w:rsidRPr="00752797">
        <w:rPr>
          <w:i/>
          <w:lang w:val="en-US"/>
        </w:rPr>
        <w:t>E</w:t>
      </w:r>
      <w:r w:rsidRPr="00752797">
        <w:rPr>
          <w:i/>
          <w:vertAlign w:val="subscript"/>
          <w:lang w:val="en-US"/>
        </w:rPr>
        <w:t>w</w:t>
      </w:r>
      <w:proofErr w:type="gramEnd"/>
      <w:r w:rsidRPr="00752797">
        <w:rPr>
          <w:lang w:val="en-US"/>
        </w:rPr>
        <w:t xml:space="preserve"> is calculated by integrating over the wave directional bins. </w:t>
      </w:r>
    </w:p>
    <w:p w14:paraId="726C1E3F" w14:textId="77777777" w:rsidR="00995779" w:rsidRPr="00752797" w:rsidRDefault="00995779" w:rsidP="00995779">
      <w:pPr>
        <w:rPr>
          <w:lang w:val="en-US"/>
        </w:rPr>
      </w:pPr>
    </w:p>
    <w:p w14:paraId="38D149E7" w14:textId="25EEFCC2" w:rsidR="00995779" w:rsidRPr="00752797" w:rsidRDefault="00995779" w:rsidP="00995779">
      <w:pPr>
        <w:pStyle w:val="MTDisplayEquation"/>
        <w:rPr>
          <w:lang w:val="en-US"/>
        </w:rPr>
      </w:pPr>
      <w:r w:rsidRPr="00752797">
        <w:rPr>
          <w:lang w:val="en-US"/>
        </w:rPr>
        <w:tab/>
      </w:r>
      <w:r w:rsidR="00DD43CF" w:rsidRPr="00752797">
        <w:rPr>
          <w:position w:val="-114"/>
          <w:lang w:val="en-US"/>
        </w:rPr>
        <w:object w:dxaOrig="6120" w:dyaOrig="2380" w14:anchorId="42A3FE84">
          <v:shape id="_x0000_i4494" type="#_x0000_t75" style="width:306pt;height:120pt" o:ole="">
            <v:imagedata r:id="rId50" o:title=""/>
          </v:shape>
          <o:OLEObject Type="Embed" ProgID="Equation.DSMT4" ShapeID="_x0000_i4494" DrawAspect="Content" ObjectID="_1505662244" r:id="rId5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20" w:name="ZEqnNum240661"/>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bookmarkEnd w:id="120"/>
      <w:r w:rsidRPr="00752797">
        <w:rPr>
          <w:lang w:val="en-US"/>
        </w:rPr>
        <w:fldChar w:fldCharType="end"/>
      </w:r>
    </w:p>
    <w:p w14:paraId="500CF5DD" w14:textId="77777777" w:rsidR="00995779" w:rsidRPr="00752797" w:rsidRDefault="00995779" w:rsidP="00995779">
      <w:pPr>
        <w:rPr>
          <w:lang w:val="en-US"/>
        </w:rPr>
      </w:pPr>
    </w:p>
    <w:p w14:paraId="1C40FC0D" w14:textId="0DA9EDA1" w:rsidR="00995779" w:rsidRPr="00752797" w:rsidRDefault="00995779" w:rsidP="00995779">
      <w:pPr>
        <w:rPr>
          <w:lang w:val="en-US"/>
        </w:rPr>
      </w:pPr>
      <w:r w:rsidRPr="00752797">
        <w:rPr>
          <w:lang w:val="en-US"/>
        </w:rPr>
        <w:t xml:space="preserve">In variation </w:t>
      </w:r>
      <w:proofErr w:type="gramStart"/>
      <w:r w:rsidRPr="00752797">
        <w:rPr>
          <w:lang w:val="en-US"/>
        </w:rPr>
        <w:t>of</w:t>
      </w:r>
      <w:r w:rsidR="00D5585B" w:rsidRPr="00752797">
        <w:rPr>
          <w:lang w:val="en-US"/>
        </w:rPr>
        <w:t xml:space="preserve"> </w:t>
      </w:r>
      <w:proofErr w:type="gramEnd"/>
      <w:r w:rsidRPr="00752797">
        <w:rPr>
          <w:lang w:val="en-US"/>
        </w:rPr>
        <w:fldChar w:fldCharType="begin"/>
      </w:r>
      <w:r w:rsidRPr="00752797">
        <w:rPr>
          <w:lang w:val="en-US"/>
        </w:rPr>
        <w:instrText xml:space="preserve"> GOTOBUTTON ZEqnNum240661  \* MERGEFORMAT </w:instrText>
      </w:r>
      <w:r w:rsidRPr="00752797">
        <w:rPr>
          <w:lang w:val="en-US"/>
        </w:rPr>
        <w:fldChar w:fldCharType="begin"/>
      </w:r>
      <w:r w:rsidRPr="00752797">
        <w:rPr>
          <w:lang w:val="en-US"/>
        </w:rPr>
        <w:instrText xml:space="preserve"> REF ZEqnNum240661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0</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one could also use another wave breaking formulation, presented in </w:t>
      </w:r>
      <w:r w:rsidRPr="00752797">
        <w:rPr>
          <w:lang w:val="en-US"/>
        </w:rPr>
        <w:fldChar w:fldCharType="begin"/>
      </w:r>
      <w:r w:rsidRPr="00752797">
        <w:rPr>
          <w:lang w:val="en-US"/>
        </w:rPr>
        <w:instrText xml:space="preserve"> GOTOBUTTON ZEqnNum862942  \* MERGEFORMAT </w:instrText>
      </w:r>
      <w:r w:rsidRPr="00752797">
        <w:rPr>
          <w:lang w:val="en-US"/>
        </w:rPr>
        <w:fldChar w:fldCharType="begin"/>
      </w:r>
      <w:r w:rsidRPr="00752797">
        <w:rPr>
          <w:lang w:val="en-US"/>
        </w:rPr>
        <w:instrText xml:space="preserve"> REF ZEqnNum862942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0</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This formulation is somewhat different than the formulation of Roelvink (1993a) and selected using keyword </w:t>
      </w:r>
      <w:r w:rsidRPr="00752797">
        <w:rPr>
          <w:i/>
          <w:lang w:val="en-US"/>
        </w:rPr>
        <w:t>break=roelvink2.</w:t>
      </w:r>
      <w:r w:rsidRPr="00752797">
        <w:rPr>
          <w:lang w:val="en-US"/>
        </w:rPr>
        <w:t xml:space="preserve"> The main difference with the original formulation is that wave dissipation with </w:t>
      </w:r>
      <w:r w:rsidRPr="00752797">
        <w:rPr>
          <w:i/>
          <w:lang w:val="en-US"/>
        </w:rPr>
        <w:t>break=roelvink2</w:t>
      </w:r>
      <w:r w:rsidRPr="00752797">
        <w:rPr>
          <w:lang w:val="en-US"/>
        </w:rPr>
        <w:t xml:space="preserve"> is proportional to H</w:t>
      </w:r>
      <w:r w:rsidRPr="00752797">
        <w:rPr>
          <w:vertAlign w:val="superscript"/>
          <w:lang w:val="en-US"/>
        </w:rPr>
        <w:t>3</w:t>
      </w:r>
      <w:r w:rsidRPr="00752797">
        <w:rPr>
          <w:lang w:val="en-US"/>
        </w:rPr>
        <w:t>/h instead of H</w:t>
      </w:r>
      <w:r w:rsidRPr="00752797">
        <w:rPr>
          <w:vertAlign w:val="superscript"/>
          <w:lang w:val="en-US"/>
        </w:rPr>
        <w:t>2</w:t>
      </w:r>
      <w:r w:rsidRPr="00752797">
        <w:rPr>
          <w:lang w:val="en-US"/>
        </w:rPr>
        <w:t>.</w:t>
      </w:r>
    </w:p>
    <w:p w14:paraId="04122D42" w14:textId="77777777" w:rsidR="00995779" w:rsidRPr="00752797" w:rsidRDefault="00995779" w:rsidP="00995779">
      <w:pPr>
        <w:rPr>
          <w:lang w:val="en-US"/>
        </w:rPr>
      </w:pPr>
    </w:p>
    <w:p w14:paraId="485EE8BC" w14:textId="4B0DF641"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2160" w:dyaOrig="700" w14:anchorId="22E2224E">
          <v:shape id="_x0000_i4497" type="#_x0000_t75" style="width:108.75pt;height:35.25pt" o:ole="">
            <v:imagedata r:id="rId52" o:title=""/>
          </v:shape>
          <o:OLEObject Type="Embed" ProgID="Equation.DSMT4" ShapeID="_x0000_i4497" DrawAspect="Content" ObjectID="_1505662245" r:id="rId5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21" w:name="ZEqnNum862942"/>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bookmarkEnd w:id="121"/>
      <w:r w:rsidRPr="00752797">
        <w:rPr>
          <w:lang w:val="en-US"/>
        </w:rPr>
        <w:fldChar w:fldCharType="end"/>
      </w:r>
    </w:p>
    <w:p w14:paraId="7C135121" w14:textId="77777777" w:rsidR="00995779" w:rsidRPr="00752797" w:rsidRDefault="00995779" w:rsidP="00995779">
      <w:pPr>
        <w:rPr>
          <w:lang w:val="en-US"/>
        </w:rPr>
      </w:pPr>
    </w:p>
    <w:p w14:paraId="0C1C6138" w14:textId="77777777" w:rsidR="00995779" w:rsidRPr="00752797" w:rsidRDefault="00995779" w:rsidP="00995779">
      <w:pPr>
        <w:rPr>
          <w:szCs w:val="21"/>
          <w:lang w:val="en-US"/>
        </w:rPr>
      </w:pPr>
      <w:r w:rsidRPr="00752797">
        <w:rPr>
          <w:szCs w:val="21"/>
          <w:lang w:val="en-US"/>
        </w:rPr>
        <w:t xml:space="preserve">Alternatively the formulation of Daly et al. (2010) states that waves are fully breaking if the wave height exceeds a </w:t>
      </w:r>
      <w:r w:rsidRPr="00752797">
        <w:rPr>
          <w:lang w:val="en-US"/>
        </w:rPr>
        <w:t>threshold (</w:t>
      </w:r>
      <w:r w:rsidRPr="00752797">
        <w:rPr>
          <w:i/>
          <w:lang w:val="en-US"/>
        </w:rPr>
        <w:t>γ</w:t>
      </w:r>
      <w:r w:rsidRPr="00752797">
        <w:rPr>
          <w:lang w:val="en-US"/>
        </w:rPr>
        <w:t>) and stop breaking if the wave height fall below another threshold (</w:t>
      </w:r>
      <w:r w:rsidRPr="00752797">
        <w:rPr>
          <w:i/>
          <w:lang w:val="en-US"/>
        </w:rPr>
        <w:t>γ</w:t>
      </w:r>
      <w:r w:rsidRPr="00752797">
        <w:rPr>
          <w:i/>
          <w:vertAlign w:val="subscript"/>
          <w:lang w:val="en-US"/>
        </w:rPr>
        <w:t>2</w:t>
      </w:r>
      <w:r w:rsidRPr="00752797">
        <w:rPr>
          <w:lang w:val="en-US"/>
        </w:rPr>
        <w:t xml:space="preserve">). This formulation is selected by </w:t>
      </w:r>
      <w:r w:rsidRPr="00752797">
        <w:rPr>
          <w:i/>
          <w:lang w:val="en-US"/>
        </w:rPr>
        <w:t>break</w:t>
      </w:r>
      <w:r w:rsidRPr="00752797">
        <w:rPr>
          <w:i/>
          <w:szCs w:val="21"/>
          <w:lang w:val="en-US"/>
        </w:rPr>
        <w:t>=roelvink_daly</w:t>
      </w:r>
      <w:r w:rsidRPr="00752797">
        <w:rPr>
          <w:szCs w:val="21"/>
          <w:lang w:val="en-US"/>
        </w:rPr>
        <w:t xml:space="preserve"> and the second threshold, </w:t>
      </w:r>
      <w:r w:rsidRPr="00752797">
        <w:rPr>
          <w:i/>
          <w:lang w:val="en-US"/>
        </w:rPr>
        <w:t>γ</w:t>
      </w:r>
      <w:r w:rsidRPr="00752797">
        <w:rPr>
          <w:i/>
          <w:vertAlign w:val="subscript"/>
          <w:lang w:val="en-US"/>
        </w:rPr>
        <w:t>2</w:t>
      </w:r>
      <w:r w:rsidRPr="00752797">
        <w:rPr>
          <w:szCs w:val="21"/>
          <w:lang w:val="en-US"/>
        </w:rPr>
        <w:t xml:space="preserve">, can be set using keyword: </w:t>
      </w:r>
      <w:r w:rsidRPr="00752797">
        <w:rPr>
          <w:i/>
          <w:szCs w:val="21"/>
          <w:lang w:val="en-US"/>
        </w:rPr>
        <w:t>gamma2.</w:t>
      </w:r>
    </w:p>
    <w:p w14:paraId="37CA4922" w14:textId="77777777" w:rsidR="00995779" w:rsidRPr="00752797" w:rsidRDefault="00995779" w:rsidP="00995779">
      <w:pPr>
        <w:rPr>
          <w:lang w:val="en-US"/>
        </w:rPr>
      </w:pPr>
    </w:p>
    <w:p w14:paraId="66646222" w14:textId="71AD015D"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2439" w:dyaOrig="760" w14:anchorId="7717F88F">
          <v:shape id="_x0000_i4500" type="#_x0000_t75" style="width:120.75pt;height:38.25pt" o:ole="">
            <v:imagedata r:id="rId54" o:title=""/>
          </v:shape>
          <o:OLEObject Type="Embed" ProgID="Equation.DSMT4" ShapeID="_x0000_i4500" DrawAspect="Content" ObjectID="_1505662246" r:id="rId5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3415A8D0" w14:textId="77777777" w:rsidR="00995779" w:rsidRPr="00752797" w:rsidRDefault="00995779" w:rsidP="00995779">
      <w:pPr>
        <w:spacing w:line="240" w:lineRule="auto"/>
        <w:rPr>
          <w:lang w:val="en-US"/>
        </w:rPr>
      </w:pPr>
    </w:p>
    <w:p w14:paraId="3DFA1412" w14:textId="62643FCC" w:rsidR="00995779" w:rsidRPr="00752797" w:rsidRDefault="00995779" w:rsidP="00995779">
      <w:pPr>
        <w:rPr>
          <w:lang w:val="en-US"/>
        </w:rPr>
      </w:pPr>
      <w:r w:rsidRPr="00752797">
        <w:rPr>
          <w:lang w:val="en-US"/>
        </w:rPr>
        <w:lastRenderedPageBreak/>
        <w:t xml:space="preserve">In case of stationary waves Baldock et al. (1998) is applied (keyword: </w:t>
      </w:r>
      <w:r w:rsidRPr="00752797">
        <w:rPr>
          <w:i/>
          <w:lang w:val="en-US"/>
        </w:rPr>
        <w:t>break=baldock</w:t>
      </w:r>
      <w:r w:rsidRPr="00752797">
        <w:rPr>
          <w:lang w:val="en-US"/>
        </w:rPr>
        <w:t>), which is presented in</w:t>
      </w:r>
      <w:r w:rsidR="003238DE">
        <w:rPr>
          <w:lang w:val="en-US"/>
        </w:rPr>
        <w:t xml:space="preserve"> (2.14)</w:t>
      </w:r>
      <w:r w:rsidRPr="00752797">
        <w:rPr>
          <w:lang w:val="en-US"/>
        </w:rPr>
        <w:t xml:space="preserve">. In this breaking formulation the fraction breaking waves </w:t>
      </w:r>
      <w:r w:rsidRPr="00752797">
        <w:rPr>
          <w:i/>
          <w:lang w:val="en-US"/>
        </w:rPr>
        <w:t>Q</w:t>
      </w:r>
      <w:r w:rsidRPr="00752797">
        <w:rPr>
          <w:i/>
          <w:vertAlign w:val="subscript"/>
          <w:lang w:val="en-US"/>
        </w:rPr>
        <w:t>b</w:t>
      </w:r>
      <w:r w:rsidRPr="00752797">
        <w:rPr>
          <w:lang w:val="en-US"/>
        </w:rPr>
        <w:t xml:space="preserve"> and breaking wave height </w:t>
      </w:r>
      <w:r w:rsidRPr="00752797">
        <w:rPr>
          <w:i/>
          <w:lang w:val="en-US"/>
        </w:rPr>
        <w:t>H</w:t>
      </w:r>
      <w:r w:rsidRPr="00752797">
        <w:rPr>
          <w:i/>
          <w:vertAlign w:val="subscript"/>
          <w:lang w:val="en-US"/>
        </w:rPr>
        <w:t>b</w:t>
      </w:r>
      <w:r w:rsidRPr="00752797">
        <w:rPr>
          <w:lang w:val="en-US"/>
        </w:rPr>
        <w:t xml:space="preserve"> are calculated differently compared to the breaking formulations used for the non-stationary situation. In </w:t>
      </w:r>
      <w:r w:rsidRPr="00752797">
        <w:rPr>
          <w:lang w:val="en-US"/>
        </w:rPr>
        <w:fldChar w:fldCharType="begin"/>
      </w:r>
      <w:r w:rsidRPr="00752797">
        <w:rPr>
          <w:lang w:val="en-US"/>
        </w:rPr>
        <w:instrText xml:space="preserve"> GOTOBUTTON ZEqnNum650667  \* MERGEFORMAT </w:instrText>
      </w:r>
      <w:r w:rsidRPr="00752797">
        <w:rPr>
          <w:lang w:val="en-US"/>
        </w:rPr>
        <w:fldChar w:fldCharType="begin"/>
      </w:r>
      <w:r w:rsidRPr="00752797">
        <w:rPr>
          <w:lang w:val="en-US"/>
        </w:rPr>
        <w:instrText xml:space="preserve"> REF ZEqnNum650667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0</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w:t>
      </w:r>
      <w:r w:rsidRPr="00752797">
        <w:rPr>
          <w:i/>
          <w:color w:val="252525"/>
          <w:szCs w:val="21"/>
          <w:shd w:val="clear" w:color="auto" w:fill="FFFFFF"/>
          <w:lang w:val="en-US"/>
        </w:rPr>
        <w:t>α</w:t>
      </w:r>
      <w:r w:rsidRPr="00752797">
        <w:rPr>
          <w:color w:val="252525"/>
          <w:szCs w:val="21"/>
          <w:shd w:val="clear" w:color="auto" w:fill="FFFFFF"/>
          <w:lang w:val="en-US"/>
        </w:rPr>
        <w:t xml:space="preserve"> is applied as </w:t>
      </w:r>
      <w:r w:rsidRPr="00752797">
        <w:rPr>
          <w:lang w:val="en-US"/>
        </w:rPr>
        <w:t xml:space="preserve">wave dissipation coefficient, </w:t>
      </w:r>
      <w:r w:rsidRPr="00752797">
        <w:rPr>
          <w:i/>
          <w:lang w:val="en-US"/>
        </w:rPr>
        <w:t>f</w:t>
      </w:r>
      <w:r w:rsidRPr="00752797">
        <w:rPr>
          <w:i/>
          <w:vertAlign w:val="subscript"/>
          <w:lang w:val="en-US"/>
        </w:rPr>
        <w:t>rep</w:t>
      </w:r>
      <w:r w:rsidRPr="00752797">
        <w:rPr>
          <w:lang w:val="en-US"/>
        </w:rPr>
        <w:t xml:space="preserve"> represents a representative intrinsic frequency and </w:t>
      </w:r>
      <w:r w:rsidRPr="00752797">
        <w:rPr>
          <w:i/>
          <w:lang w:val="en-US"/>
        </w:rPr>
        <w:t>y</w:t>
      </w:r>
      <w:r w:rsidRPr="00752797">
        <w:rPr>
          <w:lang w:val="en-US"/>
        </w:rPr>
        <w:t xml:space="preserve"> is a calibration factor.</w:t>
      </w:r>
    </w:p>
    <w:p w14:paraId="3DE0CE95" w14:textId="77777777" w:rsidR="00995779" w:rsidRPr="00752797" w:rsidRDefault="00995779" w:rsidP="00995779">
      <w:pPr>
        <w:rPr>
          <w:lang w:val="en-US"/>
        </w:rPr>
      </w:pPr>
    </w:p>
    <w:p w14:paraId="7461EE03" w14:textId="3AF0505F" w:rsidR="00995779" w:rsidRPr="00752797" w:rsidRDefault="00995779" w:rsidP="00995779">
      <w:pPr>
        <w:pStyle w:val="MTDisplayEquation"/>
        <w:rPr>
          <w:lang w:val="en-US"/>
        </w:rPr>
      </w:pPr>
      <w:r w:rsidRPr="00752797">
        <w:rPr>
          <w:lang w:val="en-US"/>
        </w:rPr>
        <w:tab/>
      </w:r>
      <w:r w:rsidR="00DD43CF" w:rsidRPr="00752797">
        <w:rPr>
          <w:position w:val="-66"/>
          <w:lang w:val="en-US"/>
        </w:rPr>
        <w:object w:dxaOrig="4440" w:dyaOrig="1440" w14:anchorId="3F2B77EA">
          <v:shape id="_x0000_i4503" type="#_x0000_t75" style="width:222.75pt;height:72.75pt" o:ole="">
            <v:imagedata r:id="rId56" o:title=""/>
          </v:shape>
          <o:OLEObject Type="Embed" ProgID="Equation.DSMT4" ShapeID="_x0000_i4503" DrawAspect="Content" ObjectID="_1505662247" r:id="rId5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22" w:name="ZEqnNum650667"/>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bookmarkEnd w:id="122"/>
      <w:r w:rsidRPr="00752797">
        <w:rPr>
          <w:lang w:val="en-US"/>
        </w:rPr>
        <w:fldChar w:fldCharType="end"/>
      </w:r>
    </w:p>
    <w:p w14:paraId="6BF4D8A8" w14:textId="77777777" w:rsidR="00995779" w:rsidRPr="00752797" w:rsidRDefault="00995779" w:rsidP="00995779">
      <w:pPr>
        <w:rPr>
          <w:lang w:val="en-US"/>
        </w:rPr>
      </w:pPr>
    </w:p>
    <w:p w14:paraId="2B2890B4" w14:textId="77777777" w:rsidR="00995779" w:rsidRPr="00752797" w:rsidRDefault="00995779" w:rsidP="00995779">
      <w:pPr>
        <w:rPr>
          <w:lang w:val="en-US"/>
        </w:rPr>
      </w:pPr>
      <w:r w:rsidRPr="00752797">
        <w:rPr>
          <w:lang w:val="en-US"/>
        </w:rPr>
        <w:t xml:space="preserve">Finally, it is possible to use the Janssen &amp; Battjes (2007) formulation for wave breaking of stationary waves (keyword: </w:t>
      </w:r>
      <w:r w:rsidRPr="00752797">
        <w:rPr>
          <w:i/>
          <w:lang w:val="en-US"/>
        </w:rPr>
        <w:t>break=janssen</w:t>
      </w:r>
      <w:r w:rsidRPr="00752797">
        <w:rPr>
          <w:lang w:val="en-US"/>
        </w:rPr>
        <w:t xml:space="preserve">). This formulation is a revision of Baldock’s formulation. </w:t>
      </w:r>
    </w:p>
    <w:p w14:paraId="4E4423FA" w14:textId="77777777" w:rsidR="00995779" w:rsidRPr="00752797" w:rsidRDefault="00995779" w:rsidP="00995779">
      <w:pPr>
        <w:rPr>
          <w:lang w:val="en-US"/>
        </w:rPr>
      </w:pPr>
    </w:p>
    <w:p w14:paraId="27251ED0" w14:textId="77777777" w:rsidR="00995779" w:rsidRPr="00752797" w:rsidRDefault="00995779" w:rsidP="00995779">
      <w:pPr>
        <w:pStyle w:val="MTDisplayEquation"/>
        <w:rPr>
          <w:lang w:val="en-US"/>
        </w:rPr>
      </w:pPr>
      <w:r w:rsidRPr="00752797">
        <w:rPr>
          <w:lang w:val="en-US"/>
        </w:rPr>
        <w:tab/>
      </w:r>
    </w:p>
    <w:p w14:paraId="561BE81B" w14:textId="30482F7E" w:rsidR="00995779" w:rsidRPr="00752797" w:rsidRDefault="00995779" w:rsidP="00995779">
      <w:pPr>
        <w:pStyle w:val="MTDisplayEquation"/>
        <w:rPr>
          <w:lang w:val="en-US"/>
        </w:rPr>
      </w:pPr>
      <w:r w:rsidRPr="00752797">
        <w:rPr>
          <w:lang w:val="en-US"/>
        </w:rPr>
        <w:tab/>
      </w:r>
      <w:r w:rsidR="00447ED4" w:rsidRPr="00752797">
        <w:rPr>
          <w:position w:val="-100"/>
          <w:lang w:val="en-US"/>
        </w:rPr>
        <w:object w:dxaOrig="4320" w:dyaOrig="2140" w14:anchorId="56ACD078">
          <v:shape id="_x0000_i5217" type="#_x0000_t75" style="width:3in;height:107.25pt" o:ole="">
            <v:imagedata r:id="rId58" o:title=""/>
          </v:shape>
          <o:OLEObject Type="Embed" ProgID="Equation.DSMT4" ShapeID="_x0000_i5217" DrawAspect="Content" ObjectID="_1505662248" r:id="rId59"/>
        </w:object>
      </w:r>
      <w:r w:rsidRPr="00752797">
        <w:rPr>
          <w:lang w:val="en-US"/>
        </w:rPr>
        <w:t xml:space="preserve"> </w:t>
      </w:r>
      <w:r w:rsidRPr="00752797">
        <w:rPr>
          <w:lang w:val="en-US"/>
        </w:rPr>
        <w:tab/>
        <w:t xml:space="preserve"> </w:t>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07A425C9" w14:textId="77777777" w:rsidR="00995779" w:rsidRPr="00752797" w:rsidRDefault="00995779" w:rsidP="00995779">
      <w:pPr>
        <w:pStyle w:val="MTDisplayEquation"/>
        <w:rPr>
          <w:lang w:val="en-US"/>
        </w:rPr>
      </w:pPr>
      <w:r w:rsidRPr="00752797">
        <w:rPr>
          <w:lang w:val="en-US"/>
        </w:rPr>
        <w:tab/>
      </w:r>
    </w:p>
    <w:p w14:paraId="3F4A388E" w14:textId="783970E8" w:rsidR="00995779" w:rsidRPr="00752797" w:rsidRDefault="00995779" w:rsidP="00995779">
      <w:pPr>
        <w:rPr>
          <w:lang w:val="en-US"/>
        </w:rPr>
      </w:pPr>
      <w:r w:rsidRPr="00752797">
        <w:rPr>
          <w:lang w:val="en-US"/>
        </w:rPr>
        <w:t xml:space="preserve">In both the instationary or stationary case the total wave dissipation is distributed proportionally over the wave directions with the formulation </w:t>
      </w:r>
      <w:proofErr w:type="gramStart"/>
      <w:r w:rsidRPr="00752797">
        <w:rPr>
          <w:lang w:val="en-US"/>
        </w:rPr>
        <w:t xml:space="preserve">in </w:t>
      </w:r>
      <w:proofErr w:type="gramEnd"/>
      <w:r w:rsidRPr="00752797">
        <w:rPr>
          <w:lang w:val="en-US"/>
        </w:rPr>
        <w:fldChar w:fldCharType="begin"/>
      </w:r>
      <w:r w:rsidRPr="00752797">
        <w:rPr>
          <w:lang w:val="en-US"/>
        </w:rPr>
        <w:instrText xml:space="preserve"> GOTOBUTTON ZEqnNum200641  \* MERGEFORMAT </w:instrText>
      </w:r>
      <w:r w:rsidRPr="00752797">
        <w:rPr>
          <w:lang w:val="en-US"/>
        </w:rPr>
        <w:fldChar w:fldCharType="begin"/>
      </w:r>
      <w:r w:rsidRPr="00752797">
        <w:rPr>
          <w:lang w:val="en-US"/>
        </w:rPr>
        <w:instrText xml:space="preserve"> REF ZEqnNum200641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0</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w:t>
      </w:r>
    </w:p>
    <w:p w14:paraId="1D6883B1" w14:textId="77777777" w:rsidR="00995779" w:rsidRPr="00752797" w:rsidRDefault="00995779" w:rsidP="00995779">
      <w:pPr>
        <w:rPr>
          <w:lang w:val="en-US"/>
        </w:rPr>
      </w:pPr>
    </w:p>
    <w:p w14:paraId="4D90EA8D" w14:textId="4EAD79E1" w:rsidR="00995779" w:rsidRPr="00752797" w:rsidRDefault="00995779" w:rsidP="00995779">
      <w:pPr>
        <w:pStyle w:val="MTDisplayEquation"/>
        <w:rPr>
          <w:lang w:val="en-US"/>
        </w:rPr>
      </w:pPr>
      <w:r w:rsidRPr="00752797">
        <w:rPr>
          <w:lang w:val="en-US"/>
        </w:rPr>
        <w:tab/>
      </w:r>
      <w:r w:rsidR="00DD43CF" w:rsidRPr="00DD43CF">
        <w:rPr>
          <w:position w:val="-30"/>
          <w:lang w:val="en-US"/>
        </w:rPr>
        <w:object w:dxaOrig="3700" w:dyaOrig="680" w14:anchorId="5EAFD78A">
          <v:shape id="_x0000_i4509" type="#_x0000_t75" style="width:185.25pt;height:33.75pt" o:ole="">
            <v:imagedata r:id="rId60" o:title=""/>
          </v:shape>
          <o:OLEObject Type="Embed" ProgID="Equation.DSMT4" ShapeID="_x0000_i4509" DrawAspect="Content" ObjectID="_1505662249" r:id="rId6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23" w:name="ZEqnNum200641"/>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bookmarkEnd w:id="123"/>
      <w:r w:rsidRPr="00752797">
        <w:rPr>
          <w:lang w:val="en-US"/>
        </w:rPr>
        <w:fldChar w:fldCharType="end"/>
      </w:r>
    </w:p>
    <w:p w14:paraId="4B83077A" w14:textId="77777777" w:rsidR="00995779" w:rsidRPr="00752797" w:rsidRDefault="00995779" w:rsidP="00995779">
      <w:pPr>
        <w:pStyle w:val="Heading4"/>
        <w:jc w:val="both"/>
        <w:rPr>
          <w:lang w:val="en-US"/>
        </w:rPr>
      </w:pPr>
      <w:bookmarkStart w:id="124" w:name="_Toc417455426"/>
      <w:bookmarkStart w:id="125" w:name="_Toc417455619"/>
      <w:bookmarkStart w:id="126" w:name="_Toc417455764"/>
      <w:bookmarkStart w:id="127" w:name="_Toc431915698"/>
      <w:r w:rsidRPr="00752797">
        <w:rPr>
          <w:lang w:val="en-US"/>
        </w:rPr>
        <w:t>Bottom friction</w:t>
      </w:r>
      <w:bookmarkEnd w:id="124"/>
      <w:bookmarkEnd w:id="125"/>
      <w:bookmarkEnd w:id="126"/>
      <w:bookmarkEnd w:id="127"/>
    </w:p>
    <w:p w14:paraId="7CC2AE81" w14:textId="625B4468" w:rsidR="00995779" w:rsidRPr="00752797" w:rsidRDefault="000D498A" w:rsidP="000D498A">
      <w:pPr>
        <w:rPr>
          <w:lang w:val="en-US"/>
        </w:rPr>
      </w:pPr>
      <w:r>
        <w:rPr>
          <w:lang w:val="en-US"/>
        </w:rPr>
        <w:t>The moment</w:t>
      </w:r>
      <w:r w:rsidR="004A6789">
        <w:rPr>
          <w:lang w:val="en-US"/>
        </w:rPr>
        <w:t>um</w:t>
      </w:r>
      <w:r>
        <w:rPr>
          <w:lang w:val="en-US"/>
        </w:rPr>
        <w:t xml:space="preserve"> equations used to compute the mean currents, orbital velocities and surface elevations contain a friction term following (Ruessink et al, 2001; see Section </w:t>
      </w:r>
      <w:r>
        <w:rPr>
          <w:lang w:val="en-US"/>
        </w:rPr>
        <w:fldChar w:fldCharType="begin"/>
      </w:r>
      <w:r>
        <w:rPr>
          <w:lang w:val="en-US"/>
        </w:rPr>
        <w:instrText xml:space="preserve"> REF _Ref416523101 \r \h </w:instrText>
      </w:r>
      <w:r>
        <w:rPr>
          <w:lang w:val="en-US"/>
        </w:rPr>
      </w:r>
      <w:r>
        <w:rPr>
          <w:lang w:val="en-US"/>
        </w:rPr>
        <w:fldChar w:fldCharType="separate"/>
      </w:r>
      <w:r w:rsidR="002E51A3">
        <w:rPr>
          <w:lang w:val="en-US"/>
        </w:rPr>
        <w:t>2.4.2</w:t>
      </w:r>
      <w:r>
        <w:rPr>
          <w:lang w:val="en-US"/>
        </w:rPr>
        <w:fldChar w:fldCharType="end"/>
      </w:r>
      <w:r>
        <w:rPr>
          <w:lang w:val="en-US"/>
        </w:rPr>
        <w:t xml:space="preserve">) and are thus considered separately from the bottom friction that has an impact on the wave action balance. The short wave dissipation by bottom friction is especially of importance for coral reeds (eg. Van Dongeren et al, 2012, Quataert et al, 2015) and is </w:t>
      </w:r>
      <w:r w:rsidR="00995779" w:rsidRPr="00752797">
        <w:rPr>
          <w:lang w:val="en-US"/>
        </w:rPr>
        <w:t>modeled as</w:t>
      </w:r>
    </w:p>
    <w:p w14:paraId="53AD8D3D" w14:textId="77777777" w:rsidR="00995779" w:rsidRPr="00752797" w:rsidRDefault="00995779" w:rsidP="00995779">
      <w:pPr>
        <w:rPr>
          <w:lang w:val="en-US"/>
        </w:rPr>
      </w:pPr>
    </w:p>
    <w:p w14:paraId="44103919" w14:textId="7029817B"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2780" w:dyaOrig="800" w14:anchorId="39BF5D42">
          <v:shape id="_x0000_i4512" type="#_x0000_t75" style="width:138.75pt;height:41.25pt" o:ole="">
            <v:imagedata r:id="rId62" o:title=""/>
          </v:shape>
          <o:OLEObject Type="Embed" ProgID="Equation.DSMT4" ShapeID="_x0000_i4512" DrawAspect="Content" ObjectID="_1505662250" r:id="rId6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28" w:name="ZEqnNum711028"/>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bookmarkEnd w:id="128"/>
      <w:r w:rsidRPr="00752797">
        <w:rPr>
          <w:lang w:val="en-US"/>
        </w:rPr>
        <w:fldChar w:fldCharType="end"/>
      </w:r>
    </w:p>
    <w:p w14:paraId="3D6B490D" w14:textId="77777777" w:rsidR="00995779" w:rsidRPr="00752797" w:rsidRDefault="00995779" w:rsidP="00995779">
      <w:pPr>
        <w:rPr>
          <w:lang w:val="en-US"/>
        </w:rPr>
      </w:pPr>
    </w:p>
    <w:p w14:paraId="57DE50D0" w14:textId="04107676" w:rsidR="00995779" w:rsidRPr="00752797" w:rsidRDefault="00995779" w:rsidP="00995779">
      <w:pPr>
        <w:rPr>
          <w:i/>
          <w:lang w:val="en-US"/>
        </w:rPr>
      </w:pPr>
      <w:r w:rsidRPr="00752797">
        <w:rPr>
          <w:lang w:val="en-US"/>
        </w:rPr>
        <w:t xml:space="preserve">In </w:t>
      </w:r>
      <w:r w:rsidRPr="00752797">
        <w:rPr>
          <w:lang w:val="en-US"/>
        </w:rPr>
        <w:fldChar w:fldCharType="begin"/>
      </w:r>
      <w:r w:rsidRPr="00752797">
        <w:rPr>
          <w:lang w:val="en-US"/>
        </w:rPr>
        <w:instrText xml:space="preserve"> GOTOBUTTON ZEqnNum711028  \* MERGEFORMAT </w:instrText>
      </w:r>
      <w:r w:rsidRPr="00752797">
        <w:rPr>
          <w:lang w:val="en-US"/>
        </w:rPr>
        <w:fldChar w:fldCharType="begin"/>
      </w:r>
      <w:r w:rsidRPr="00752797">
        <w:rPr>
          <w:lang w:val="en-US"/>
        </w:rPr>
        <w:instrText xml:space="preserve"> REF ZEqnNum711028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0</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the </w:t>
      </w:r>
      <w:r w:rsidRPr="00752797">
        <w:rPr>
          <w:i/>
          <w:lang w:val="en-US"/>
        </w:rPr>
        <w:t>f</w:t>
      </w:r>
      <w:r w:rsidRPr="00752797">
        <w:rPr>
          <w:i/>
          <w:vertAlign w:val="subscript"/>
          <w:lang w:val="en-US"/>
        </w:rPr>
        <w:t>w</w:t>
      </w:r>
      <w:r w:rsidRPr="00752797">
        <w:rPr>
          <w:lang w:val="en-US"/>
        </w:rPr>
        <w:t xml:space="preserve"> </w:t>
      </w:r>
      <w:r w:rsidR="00EF1724">
        <w:rPr>
          <w:lang w:val="en-US"/>
        </w:rPr>
        <w:t xml:space="preserve">(keyword: </w:t>
      </w:r>
      <w:r w:rsidR="00EF1724" w:rsidRPr="005F0A8A">
        <w:rPr>
          <w:i/>
          <w:lang w:val="en-US"/>
        </w:rPr>
        <w:t>fw</w:t>
      </w:r>
      <w:r w:rsidR="00EF1724">
        <w:rPr>
          <w:lang w:val="en-US"/>
        </w:rPr>
        <w:t xml:space="preserve">) </w:t>
      </w:r>
      <w:r w:rsidRPr="00752797">
        <w:rPr>
          <w:lang w:val="en-US"/>
        </w:rPr>
        <w:t>is the short-wave friction coefficient</w:t>
      </w:r>
      <w:r w:rsidR="00655033">
        <w:rPr>
          <w:lang w:val="en-US"/>
        </w:rPr>
        <w:t xml:space="preserve"> and </w:t>
      </w:r>
      <w:r w:rsidR="00655033" w:rsidRPr="00655033">
        <w:rPr>
          <w:i/>
          <w:lang w:val="en-US"/>
        </w:rPr>
        <w:t>T</w:t>
      </w:r>
      <w:r w:rsidR="00655033" w:rsidRPr="00655033">
        <w:rPr>
          <w:i/>
          <w:vertAlign w:val="subscript"/>
          <w:lang w:val="en-US"/>
        </w:rPr>
        <w:t>m01</w:t>
      </w:r>
      <w:r w:rsidR="00655033">
        <w:rPr>
          <w:lang w:val="en-US"/>
        </w:rPr>
        <w:t xml:space="preserve"> is the mean period defined by the first and zeroth moments of the wave spectrum</w:t>
      </w:r>
      <w:r w:rsidRPr="00752797">
        <w:rPr>
          <w:lang w:val="en-US"/>
        </w:rPr>
        <w:t xml:space="preserve">. This value only affects the wave action equation and is unrelated to bed friction in the flow equation. Studies conducted on reefs (e.g. Lowe et al., 2007) indicate that </w:t>
      </w:r>
      <w:r w:rsidRPr="00752797">
        <w:rPr>
          <w:i/>
          <w:lang w:val="en-US"/>
        </w:rPr>
        <w:t>f</w:t>
      </w:r>
      <w:r w:rsidRPr="00752797">
        <w:rPr>
          <w:i/>
          <w:vertAlign w:val="subscript"/>
          <w:lang w:val="en-US"/>
        </w:rPr>
        <w:t>w</w:t>
      </w:r>
      <w:r w:rsidRPr="00752797">
        <w:rPr>
          <w:lang w:val="en-US"/>
        </w:rPr>
        <w:t xml:space="preserve"> should be an order of magnitude (or more) larger than the friction coefficient for flow (</w:t>
      </w:r>
      <w:r w:rsidRPr="00752797">
        <w:rPr>
          <w:i/>
          <w:lang w:val="en-US"/>
        </w:rPr>
        <w:t>c</w:t>
      </w:r>
      <w:r w:rsidRPr="00752797">
        <w:rPr>
          <w:i/>
          <w:vertAlign w:val="subscript"/>
          <w:lang w:val="en-US"/>
        </w:rPr>
        <w:t>f</w:t>
      </w:r>
      <w:r w:rsidRPr="00752797">
        <w:rPr>
          <w:lang w:val="en-US"/>
        </w:rPr>
        <w:t>)</w:t>
      </w:r>
      <w:r w:rsidRPr="00752797">
        <w:rPr>
          <w:vertAlign w:val="subscript"/>
          <w:lang w:val="en-US"/>
        </w:rPr>
        <w:t xml:space="preserve"> </w:t>
      </w:r>
      <w:r w:rsidRPr="00752797">
        <w:rPr>
          <w:lang w:val="en-US"/>
        </w:rPr>
        <w:t>due to the dependency of wave frictional dissipation rates on the frequency of the motion.</w:t>
      </w:r>
    </w:p>
    <w:p w14:paraId="06CF1448" w14:textId="77777777" w:rsidR="00995779" w:rsidRPr="00752797" w:rsidRDefault="00995779" w:rsidP="00995779">
      <w:pPr>
        <w:rPr>
          <w:lang w:val="en-US"/>
        </w:rPr>
      </w:pPr>
    </w:p>
    <w:p w14:paraId="5149C407" w14:textId="77777777" w:rsidR="00995779" w:rsidRPr="00752797" w:rsidRDefault="00995779" w:rsidP="00995779">
      <w:pPr>
        <w:rPr>
          <w:lang w:val="en-US"/>
        </w:rPr>
      </w:pPr>
      <w:r w:rsidRPr="00752797">
        <w:rPr>
          <w:lang w:val="en-US"/>
        </w:rPr>
        <w:t xml:space="preserve">The derivation of the short wave dissipation term is based time-averaged instantaneous bottom dissipation using the </w:t>
      </w:r>
      <w:r w:rsidR="00D5585B" w:rsidRPr="00752797">
        <w:rPr>
          <w:lang w:val="en-US"/>
        </w:rPr>
        <w:t xml:space="preserve">Johnson </w:t>
      </w:r>
      <w:r w:rsidRPr="00752797">
        <w:rPr>
          <w:lang w:val="en-US"/>
        </w:rPr>
        <w:t xml:space="preserve">friction factor </w:t>
      </w:r>
      <w:r w:rsidRPr="00752797">
        <w:rPr>
          <w:i/>
          <w:lang w:val="en-US"/>
        </w:rPr>
        <w:t>f</w:t>
      </w:r>
      <w:r w:rsidRPr="00752797">
        <w:rPr>
          <w:i/>
          <w:vertAlign w:val="subscript"/>
          <w:lang w:val="en-US"/>
        </w:rPr>
        <w:t>w</w:t>
      </w:r>
      <w:r w:rsidRPr="00752797">
        <w:rPr>
          <w:vertAlign w:val="subscript"/>
          <w:lang w:val="en-US"/>
        </w:rPr>
        <w:t xml:space="preserve"> </w:t>
      </w:r>
      <w:r w:rsidRPr="00752797">
        <w:rPr>
          <w:lang w:val="en-US"/>
        </w:rPr>
        <w:t>of the bed shear stress:</w:t>
      </w:r>
    </w:p>
    <w:p w14:paraId="15F23163" w14:textId="77777777" w:rsidR="00995779" w:rsidRPr="00752797" w:rsidRDefault="00995779" w:rsidP="00995779">
      <w:pPr>
        <w:rPr>
          <w:lang w:val="en-US"/>
        </w:rPr>
      </w:pPr>
    </w:p>
    <w:p w14:paraId="075D6B93" w14:textId="069D4212" w:rsidR="00995779" w:rsidRPr="00752797" w:rsidRDefault="00995779" w:rsidP="00995779">
      <w:pPr>
        <w:pStyle w:val="MTDisplayEquation"/>
        <w:rPr>
          <w:lang w:val="en-US"/>
        </w:rPr>
      </w:pPr>
      <w:r w:rsidRPr="00752797">
        <w:rPr>
          <w:lang w:val="en-US"/>
        </w:rPr>
        <w:tab/>
      </w:r>
      <w:r w:rsidR="00DD43CF" w:rsidRPr="00752797">
        <w:rPr>
          <w:rFonts w:ascii="Calibri" w:eastAsia="SimSun" w:hAnsi="Calibri" w:cs="Times New Roman"/>
          <w:position w:val="-24"/>
          <w:sz w:val="22"/>
          <w:szCs w:val="22"/>
          <w:lang w:val="en-US"/>
        </w:rPr>
        <w:object w:dxaOrig="2055" w:dyaOrig="630" w14:anchorId="637211C0">
          <v:shape id="_x0000_i4515" type="#_x0000_t75" style="width:102.75pt;height:31.5pt" o:ole="">
            <v:imagedata r:id="rId64" o:title=""/>
          </v:shape>
          <o:OLEObject Type="Embed" ProgID="Equation.DSMT4" ShapeID="_x0000_i4515" DrawAspect="Content" ObjectID="_1505662251" r:id="rId65"/>
        </w:object>
      </w:r>
      <w:r w:rsidRPr="00752797">
        <w:rPr>
          <w:lang w:val="en-US"/>
        </w:rPr>
        <w:tab/>
      </w:r>
      <w:r w:rsidRPr="00752797">
        <w:rPr>
          <w:lang w:val="en-US"/>
        </w:rPr>
        <w:fldChar w:fldCharType="begin"/>
      </w:r>
      <w:r w:rsidRPr="00752797">
        <w:rPr>
          <w:lang w:val="en-US"/>
        </w:rPr>
        <w:instrText xml:space="preserve"> MACROBUTTON MTPlaceRef \* MERGEFORMAT </w:instrText>
      </w:r>
      <w:bookmarkStart w:id="129" w:name="ZEqnNum889680"/>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bookmarkEnd w:id="129"/>
      <w:r w:rsidRPr="00752797">
        <w:rPr>
          <w:lang w:val="en-US"/>
        </w:rPr>
        <w:fldChar w:fldCharType="end"/>
      </w:r>
    </w:p>
    <w:p w14:paraId="25F49A41" w14:textId="043FADC5" w:rsidR="00995779" w:rsidRPr="00752797" w:rsidRDefault="00995779" w:rsidP="00995779">
      <w:pPr>
        <w:rPr>
          <w:lang w:val="en-US"/>
        </w:rPr>
      </w:pPr>
      <w:r w:rsidRPr="00752797">
        <w:rPr>
          <w:lang w:val="en-US"/>
        </w:rPr>
        <w:t xml:space="preserve">The evaluation of the </w:t>
      </w:r>
      <w:proofErr w:type="gramStart"/>
      <w:r w:rsidRPr="00752797">
        <w:rPr>
          <w:lang w:val="en-US"/>
        </w:rPr>
        <w:t xml:space="preserve">term </w:t>
      </w:r>
      <w:proofErr w:type="gramEnd"/>
      <w:r w:rsidR="00DD43CF" w:rsidRPr="00752797">
        <w:rPr>
          <w:rFonts w:ascii="Calibri" w:eastAsia="SimSun" w:hAnsi="Calibri" w:cs="Times New Roman"/>
          <w:position w:val="-20"/>
          <w:sz w:val="22"/>
          <w:szCs w:val="22"/>
          <w:lang w:val="en-US"/>
        </w:rPr>
        <w:object w:dxaOrig="585" w:dyaOrig="510" w14:anchorId="481E961F">
          <v:shape id="_x0000_i4518" type="#_x0000_t75" style="width:29.25pt;height:26.25pt" o:ole="">
            <v:imagedata r:id="rId66" o:title=""/>
          </v:shape>
          <o:OLEObject Type="Embed" ProgID="Equation.DSMT4" ShapeID="_x0000_i4518" DrawAspect="Content" ObjectID="_1505662252" r:id="rId67"/>
        </w:object>
      </w:r>
      <w:r w:rsidRPr="00752797">
        <w:rPr>
          <w:lang w:val="en-US"/>
        </w:rPr>
        <w:t>, the so-called third even velocity moment, depends on the situation. First we need expressions for the orbital velocity amplitude, which is expressed as:</w:t>
      </w:r>
    </w:p>
    <w:p w14:paraId="33CE7DC4" w14:textId="77777777" w:rsidR="00995779" w:rsidRPr="00752797" w:rsidRDefault="00995779" w:rsidP="00995779">
      <w:pPr>
        <w:rPr>
          <w:lang w:val="en-US"/>
        </w:rPr>
      </w:pPr>
    </w:p>
    <w:p w14:paraId="13BB8CFE" w14:textId="59FC5EAA"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1740" w:dyaOrig="700" w14:anchorId="3ABAA936">
          <v:shape id="_x0000_i4521" type="#_x0000_t75" style="width:87pt;height:35.25pt" o:ole="">
            <v:imagedata r:id="rId68" o:title=""/>
          </v:shape>
          <o:OLEObject Type="Embed" ProgID="Equation.DSMT4" ShapeID="_x0000_i4521" DrawAspect="Content" ObjectID="_1505662253" r:id="rId69"/>
        </w:object>
      </w:r>
      <w:r w:rsidRPr="00752797">
        <w:rPr>
          <w:lang w:val="en-US"/>
        </w:rPr>
        <w:tab/>
      </w:r>
      <w:r w:rsidRPr="00752797">
        <w:rPr>
          <w:lang w:val="en-US"/>
        </w:rPr>
        <w:fldChar w:fldCharType="begin"/>
      </w:r>
      <w:r w:rsidRPr="00752797">
        <w:rPr>
          <w:lang w:val="en-US"/>
        </w:rPr>
        <w:instrText xml:space="preserve"> MACROBUTTON MTPlaceRef \* MERGEFORMAT </w:instrText>
      </w:r>
      <w:bookmarkStart w:id="130" w:name="ZEqnNum105456"/>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bookmarkEnd w:id="130"/>
      <w:r w:rsidRPr="00752797">
        <w:rPr>
          <w:lang w:val="en-US"/>
        </w:rPr>
        <w:fldChar w:fldCharType="end"/>
      </w:r>
    </w:p>
    <w:p w14:paraId="1D1C9603" w14:textId="77777777" w:rsidR="00995779" w:rsidRPr="00752797" w:rsidRDefault="00995779" w:rsidP="00995779">
      <w:pPr>
        <w:rPr>
          <w:lang w:val="en-US"/>
        </w:rPr>
      </w:pPr>
    </w:p>
    <w:p w14:paraId="6CB3AB3B" w14:textId="77777777" w:rsidR="00995779" w:rsidRPr="00752797" w:rsidRDefault="00995779" w:rsidP="00995779">
      <w:pPr>
        <w:rPr>
          <w:lang w:val="en-US"/>
        </w:rPr>
      </w:pPr>
      <w:r w:rsidRPr="00752797">
        <w:rPr>
          <w:lang w:val="en-US"/>
        </w:rPr>
        <w:t xml:space="preserve">In this formulation </w:t>
      </w:r>
      <w:r w:rsidRPr="00752797">
        <w:rPr>
          <w:i/>
          <w:lang w:val="en-US"/>
        </w:rPr>
        <w:t>T</w:t>
      </w:r>
      <w:r w:rsidRPr="00752797">
        <w:rPr>
          <w:i/>
          <w:vertAlign w:val="subscript"/>
          <w:lang w:val="en-US"/>
        </w:rPr>
        <w:t>p</w:t>
      </w:r>
      <w:r w:rsidRPr="00752797">
        <w:rPr>
          <w:lang w:val="en-US"/>
        </w:rPr>
        <w:t xml:space="preserve"> is the peak wave period, </w:t>
      </w:r>
      <w:r w:rsidRPr="00752797">
        <w:rPr>
          <w:i/>
          <w:lang w:val="en-US"/>
        </w:rPr>
        <w:t>H</w:t>
      </w:r>
      <w:r w:rsidRPr="00752797">
        <w:rPr>
          <w:i/>
          <w:vertAlign w:val="subscript"/>
          <w:lang w:val="en-US"/>
        </w:rPr>
        <w:t>rms</w:t>
      </w:r>
      <w:r w:rsidRPr="00752797">
        <w:rPr>
          <w:lang w:val="en-US"/>
        </w:rPr>
        <w:t xml:space="preserve"> is the root-mean-square wave height, </w:t>
      </w:r>
      <w:r w:rsidRPr="00752797">
        <w:rPr>
          <w:i/>
          <w:lang w:val="en-US"/>
        </w:rPr>
        <w:t>k</w:t>
      </w:r>
      <w:r w:rsidRPr="00752797">
        <w:rPr>
          <w:lang w:val="en-US"/>
        </w:rPr>
        <w:t xml:space="preserve"> is the wave number and </w:t>
      </w:r>
      <w:r w:rsidRPr="00752797">
        <w:rPr>
          <w:i/>
          <w:lang w:val="en-US"/>
        </w:rPr>
        <w:t>h</w:t>
      </w:r>
      <w:r w:rsidRPr="00752797">
        <w:rPr>
          <w:lang w:val="en-US"/>
        </w:rPr>
        <w:t xml:space="preserve"> is the local water depth. </w:t>
      </w:r>
    </w:p>
    <w:p w14:paraId="43BCF4D6" w14:textId="77777777" w:rsidR="00995779" w:rsidRPr="00752797" w:rsidRDefault="00995779" w:rsidP="00995779">
      <w:pPr>
        <w:rPr>
          <w:lang w:val="en-US"/>
        </w:rPr>
      </w:pPr>
    </w:p>
    <w:p w14:paraId="4309A011" w14:textId="77777777" w:rsidR="00995779" w:rsidRPr="00752797" w:rsidRDefault="00995779" w:rsidP="00995779">
      <w:pPr>
        <w:rPr>
          <w:lang w:val="en-US"/>
        </w:rPr>
      </w:pPr>
      <w:r w:rsidRPr="00752797">
        <w:rPr>
          <w:lang w:val="en-US"/>
        </w:rPr>
        <w:t>If we consider the slowly-varying dissipation in wave groups, we need only to average over a single wave period and we can use a monochromatic (regular wave) expression. If we want to have the time-average dissipation over a full spectrum we get the best approximation from considering a linear Gaussian distribution. Guza and Thornton (1985) give pragmatic expressions for both cases.</w:t>
      </w:r>
    </w:p>
    <w:p w14:paraId="634E7C59" w14:textId="77777777" w:rsidR="00995779" w:rsidRPr="00752797" w:rsidRDefault="00995779" w:rsidP="00995779">
      <w:pPr>
        <w:rPr>
          <w:lang w:val="en-US"/>
        </w:rPr>
      </w:pPr>
    </w:p>
    <w:p w14:paraId="550549CF" w14:textId="77777777" w:rsidR="00995779" w:rsidRPr="00752797" w:rsidRDefault="00995779" w:rsidP="00995779">
      <w:pPr>
        <w:rPr>
          <w:lang w:val="en-US"/>
        </w:rPr>
      </w:pPr>
      <w:r w:rsidRPr="00752797">
        <w:rPr>
          <w:lang w:val="en-US"/>
        </w:rPr>
        <w:t>For the monochromatic case:</w:t>
      </w:r>
    </w:p>
    <w:p w14:paraId="46ED5E1E" w14:textId="77777777" w:rsidR="00995779" w:rsidRPr="00752797" w:rsidRDefault="00995779" w:rsidP="00995779">
      <w:pPr>
        <w:rPr>
          <w:lang w:val="en-US"/>
        </w:rPr>
      </w:pPr>
      <w:r w:rsidRPr="00752797">
        <w:rPr>
          <w:lang w:val="en-US"/>
        </w:rPr>
        <w:tab/>
      </w:r>
    </w:p>
    <w:p w14:paraId="1B408F86" w14:textId="41C88D74" w:rsidR="00995779" w:rsidRPr="00752797" w:rsidRDefault="00995779" w:rsidP="00995779">
      <w:pPr>
        <w:pStyle w:val="MTDisplayEquation"/>
        <w:rPr>
          <w:lang w:val="en-US"/>
        </w:rPr>
      </w:pPr>
      <w:r w:rsidRPr="00752797">
        <w:rPr>
          <w:lang w:val="en-US"/>
        </w:rPr>
        <w:tab/>
      </w:r>
      <w:r w:rsidR="00DD43CF" w:rsidRPr="00752797">
        <w:rPr>
          <w:position w:val="-28"/>
          <w:lang w:val="en-US"/>
        </w:rPr>
        <w:object w:dxaOrig="4580" w:dyaOrig="740" w14:anchorId="6BC01FC0">
          <v:shape id="_x0000_i4524" type="#_x0000_t75" style="width:228.75pt;height:36.75pt" o:ole="">
            <v:imagedata r:id="rId70" o:title=""/>
          </v:shape>
          <o:OLEObject Type="Embed" ProgID="Equation.DSMT4" ShapeID="_x0000_i4524" DrawAspect="Content" ObjectID="_1505662254" r:id="rId7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16CECD5E" w14:textId="77777777" w:rsidR="00995779" w:rsidRPr="00752797" w:rsidRDefault="00995779" w:rsidP="00995779">
      <w:pPr>
        <w:rPr>
          <w:lang w:val="en-US"/>
        </w:rPr>
      </w:pPr>
    </w:p>
    <w:p w14:paraId="16A93FC8" w14:textId="77777777" w:rsidR="00995779" w:rsidRPr="00752797" w:rsidRDefault="00995779" w:rsidP="00995779">
      <w:pPr>
        <w:rPr>
          <w:lang w:val="en-US"/>
        </w:rPr>
      </w:pPr>
      <w:r w:rsidRPr="00752797">
        <w:rPr>
          <w:lang w:val="en-US"/>
        </w:rPr>
        <w:t>For the linear Gaussian approximation:</w:t>
      </w:r>
    </w:p>
    <w:p w14:paraId="76008AB5" w14:textId="77777777" w:rsidR="00995779" w:rsidRPr="00752797" w:rsidRDefault="00995779" w:rsidP="00995779">
      <w:pPr>
        <w:rPr>
          <w:lang w:val="en-US"/>
        </w:rPr>
      </w:pPr>
    </w:p>
    <w:p w14:paraId="0DD644A8" w14:textId="45E771FC" w:rsidR="00995779" w:rsidRPr="00752797" w:rsidRDefault="00995779" w:rsidP="00995779">
      <w:pPr>
        <w:pStyle w:val="MTDisplayEquation"/>
        <w:rPr>
          <w:lang w:val="en-US"/>
        </w:rPr>
      </w:pPr>
      <w:r w:rsidRPr="00752797">
        <w:rPr>
          <w:lang w:val="en-US"/>
        </w:rPr>
        <w:tab/>
      </w:r>
      <w:r w:rsidR="00DD43CF" w:rsidRPr="00752797">
        <w:rPr>
          <w:rFonts w:ascii="Calibri" w:eastAsia="SimSun" w:hAnsi="Calibri" w:cs="Times New Roman"/>
          <w:position w:val="-28"/>
          <w:sz w:val="22"/>
          <w:szCs w:val="22"/>
          <w:lang w:val="en-US"/>
        </w:rPr>
        <w:object w:dxaOrig="4575" w:dyaOrig="735" w14:anchorId="116DABAC">
          <v:shape id="_x0000_i4527" type="#_x0000_t75" style="width:229.5pt;height:36.75pt" o:ole="">
            <v:imagedata r:id="rId72" o:title=""/>
          </v:shape>
          <o:OLEObject Type="Embed" ProgID="Equation.DSMT4" ShapeID="_x0000_i4527" DrawAspect="Content" ObjectID="_1505662255" r:id="rId73"/>
        </w:object>
      </w:r>
      <w:r w:rsidRPr="00752797">
        <w:rPr>
          <w:lang w:val="en-US"/>
        </w:rPr>
        <w:tab/>
      </w:r>
      <w:r w:rsidRPr="00752797">
        <w:rPr>
          <w:lang w:val="en-US"/>
        </w:rPr>
        <w:fldChar w:fldCharType="begin"/>
      </w:r>
      <w:r w:rsidRPr="00752797">
        <w:rPr>
          <w:lang w:val="en-US"/>
        </w:rPr>
        <w:instrText xml:space="preserve"> MACROBUTTON MTPlaceRef \* MERGEFORMAT </w:instrText>
      </w:r>
      <w:bookmarkStart w:id="131" w:name="ZEqnNum278204"/>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bookmarkEnd w:id="131"/>
      <w:r w:rsidRPr="00752797">
        <w:rPr>
          <w:lang w:val="en-US"/>
        </w:rPr>
        <w:fldChar w:fldCharType="end"/>
      </w:r>
    </w:p>
    <w:p w14:paraId="7014A118" w14:textId="77777777" w:rsidR="00995779" w:rsidRPr="00752797" w:rsidRDefault="00995779" w:rsidP="00995779">
      <w:pPr>
        <w:rPr>
          <w:lang w:val="en-US"/>
        </w:rPr>
      </w:pPr>
    </w:p>
    <w:p w14:paraId="6274FB2B" w14:textId="01EAEED2" w:rsidR="00995779" w:rsidRPr="00752797" w:rsidRDefault="00995779" w:rsidP="00995779">
      <w:pPr>
        <w:rPr>
          <w:lang w:val="en-US"/>
        </w:rPr>
      </w:pPr>
      <w:r w:rsidRPr="00752797">
        <w:rPr>
          <w:lang w:val="en-US"/>
        </w:rPr>
        <w:t xml:space="preserve">Combining </w:t>
      </w:r>
      <w:r w:rsidRPr="00752797">
        <w:rPr>
          <w:lang w:val="en-US"/>
        </w:rPr>
        <w:fldChar w:fldCharType="begin"/>
      </w:r>
      <w:r w:rsidRPr="00752797">
        <w:rPr>
          <w:lang w:val="en-US"/>
        </w:rPr>
        <w:instrText xml:space="preserve"> GOTOBUTTON ZEqnNum889680  \* MERGEFORMAT </w:instrText>
      </w:r>
      <w:r w:rsidRPr="00752797">
        <w:rPr>
          <w:lang w:val="en-US"/>
        </w:rPr>
        <w:fldChar w:fldCharType="begin"/>
      </w:r>
      <w:r w:rsidRPr="00752797">
        <w:rPr>
          <w:lang w:val="en-US"/>
        </w:rPr>
        <w:instrText xml:space="preserve"> REF ZEqnNum889680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0</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and </w:t>
      </w:r>
      <w:r w:rsidR="00AA1803" w:rsidRPr="00752797">
        <w:rPr>
          <w:lang w:val="en-US"/>
        </w:rPr>
        <w:fldChar w:fldCharType="begin"/>
      </w:r>
      <w:r w:rsidR="00AA1803" w:rsidRPr="00752797">
        <w:rPr>
          <w:lang w:val="en-US"/>
        </w:rPr>
        <w:instrText xml:space="preserve"> GOTOBUTTON ZEqnNum862942  \* MERGEFORMAT </w:instrText>
      </w:r>
      <w:r w:rsidR="00AA1803" w:rsidRPr="00752797">
        <w:rPr>
          <w:lang w:val="en-US"/>
        </w:rPr>
        <w:fldChar w:fldCharType="begin"/>
      </w:r>
      <w:r w:rsidR="00AA1803" w:rsidRPr="00752797">
        <w:rPr>
          <w:lang w:val="en-US"/>
        </w:rPr>
        <w:instrText xml:space="preserve"> REF ZEqnNum862942 \* Charformat \! \* MERGEFORMAT </w:instrText>
      </w:r>
      <w:r w:rsidR="00AA1803"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0</w:instrText>
      </w:r>
      <w:r w:rsidR="002E51A3" w:rsidRPr="00752797">
        <w:rPr>
          <w:lang w:val="en-US"/>
        </w:rPr>
        <w:instrText>)</w:instrText>
      </w:r>
      <w:r w:rsidR="00AA1803" w:rsidRPr="00752797">
        <w:rPr>
          <w:lang w:val="en-US"/>
        </w:rPr>
        <w:fldChar w:fldCharType="end"/>
      </w:r>
      <w:r w:rsidR="00AA1803" w:rsidRPr="00752797">
        <w:rPr>
          <w:lang w:val="en-US"/>
        </w:rPr>
        <w:fldChar w:fldCharType="end"/>
      </w:r>
      <w:r w:rsidRPr="00752797">
        <w:rPr>
          <w:lang w:val="en-US"/>
        </w:rPr>
        <w:t xml:space="preserve"> we get:</w:t>
      </w:r>
    </w:p>
    <w:p w14:paraId="3CD49EBA" w14:textId="77777777" w:rsidR="00995779" w:rsidRPr="00752797" w:rsidRDefault="00995779" w:rsidP="00995779">
      <w:pPr>
        <w:rPr>
          <w:lang w:val="en-US"/>
        </w:rPr>
      </w:pPr>
    </w:p>
    <w:p w14:paraId="43DA13F2" w14:textId="2CD8AF2E" w:rsidR="00995779" w:rsidRPr="00752797" w:rsidRDefault="00995779" w:rsidP="00995779">
      <w:pPr>
        <w:pStyle w:val="MTDisplayEquation"/>
        <w:rPr>
          <w:lang w:val="en-US"/>
        </w:rPr>
      </w:pPr>
      <w:r w:rsidRPr="00752797">
        <w:rPr>
          <w:lang w:val="en-US"/>
        </w:rPr>
        <w:tab/>
      </w:r>
      <w:r w:rsidR="00DD43CF" w:rsidRPr="00752797">
        <w:rPr>
          <w:rFonts w:ascii="Calibri" w:eastAsia="SimSun" w:hAnsi="Calibri" w:cs="Times New Roman"/>
          <w:position w:val="-16"/>
          <w:sz w:val="22"/>
          <w:szCs w:val="22"/>
          <w:lang w:val="en-US"/>
        </w:rPr>
        <w:object w:dxaOrig="1905" w:dyaOrig="435" w14:anchorId="609CA131">
          <v:shape id="_x0000_i4530" type="#_x0000_t75" style="width:93.75pt;height:21.75pt" o:ole="">
            <v:imagedata r:id="rId74" o:title=""/>
          </v:shape>
          <o:OLEObject Type="Embed" ProgID="Equation.DSMT4" ShapeID="_x0000_i4530" DrawAspect="Content" ObjectID="_1505662256" r:id="rId75"/>
        </w:objec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203C049B" w14:textId="77777777" w:rsidR="00995779" w:rsidRPr="00752797" w:rsidRDefault="00995779" w:rsidP="00995779">
      <w:pPr>
        <w:rPr>
          <w:lang w:val="en-US"/>
        </w:rPr>
      </w:pPr>
    </w:p>
    <w:p w14:paraId="3989720B" w14:textId="43F29DF6" w:rsidR="00995779" w:rsidRPr="00752797" w:rsidRDefault="00995779" w:rsidP="00995779">
      <w:pPr>
        <w:rPr>
          <w:lang w:val="en-US"/>
        </w:rPr>
      </w:pPr>
      <w:r w:rsidRPr="00752797">
        <w:rPr>
          <w:lang w:val="en-US"/>
        </w:rPr>
        <w:t xml:space="preserve">In XBeach the orbital velocity amplitude is computed as in </w:t>
      </w:r>
      <w:r w:rsidRPr="00752797">
        <w:rPr>
          <w:lang w:val="en-US"/>
        </w:rPr>
        <w:fldChar w:fldCharType="begin"/>
      </w:r>
      <w:r w:rsidRPr="00752797">
        <w:rPr>
          <w:lang w:val="en-US"/>
        </w:rPr>
        <w:instrText xml:space="preserve"> GOTOBUTTON ZEqnNum105456  \* MERGEFORMAT </w:instrText>
      </w:r>
      <w:r w:rsidRPr="00752797">
        <w:rPr>
          <w:lang w:val="en-US"/>
        </w:rPr>
        <w:fldChar w:fldCharType="begin"/>
      </w:r>
      <w:r w:rsidRPr="00752797">
        <w:rPr>
          <w:lang w:val="en-US"/>
        </w:rPr>
        <w:instrText xml:space="preserve"> REF ZEqnNum105456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0</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w:t>
      </w:r>
      <w:r w:rsidR="003238DE">
        <w:rPr>
          <w:lang w:val="en-US"/>
        </w:rPr>
        <w:t>and</w:t>
      </w:r>
      <w:r w:rsidR="003238DE" w:rsidRPr="00752797">
        <w:rPr>
          <w:lang w:val="en-US"/>
        </w:rPr>
        <w:t xml:space="preserve"> </w:t>
      </w:r>
      <w:r w:rsidRPr="00752797">
        <w:rPr>
          <w:lang w:val="en-US"/>
        </w:rPr>
        <w:t xml:space="preserve">the dissipation according to </w:t>
      </w:r>
      <w:r w:rsidR="003238DE">
        <w:rPr>
          <w:lang w:val="en-US"/>
        </w:rPr>
        <w:t>(2.22</w:t>
      </w:r>
      <w:proofErr w:type="gramStart"/>
      <w:r w:rsidR="003238DE">
        <w:rPr>
          <w:lang w:val="en-US"/>
        </w:rPr>
        <w:t>)</w:t>
      </w:r>
      <w:r w:rsidR="003238DE" w:rsidRPr="00752797" w:rsidDel="003238DE">
        <w:rPr>
          <w:lang w:val="en-US"/>
        </w:rPr>
        <w:t xml:space="preserve"> </w:t>
      </w:r>
      <w:r w:rsidR="00AA1803" w:rsidRPr="00752797">
        <w:rPr>
          <w:lang w:val="en-US"/>
        </w:rPr>
        <w:t xml:space="preserve"> </w:t>
      </w:r>
      <w:r w:rsidRPr="00752797">
        <w:rPr>
          <w:lang w:val="en-US"/>
        </w:rPr>
        <w:t>which</w:t>
      </w:r>
      <w:proofErr w:type="gramEnd"/>
      <w:r w:rsidRPr="00752797">
        <w:rPr>
          <w:lang w:val="en-US"/>
        </w:rPr>
        <w:t xml:space="preserve"> is correct for the case of instationary simulations on wave-group scale. </w:t>
      </w:r>
    </w:p>
    <w:p w14:paraId="68E8F1A0" w14:textId="77777777" w:rsidR="00995779" w:rsidRPr="00752797" w:rsidRDefault="00995779" w:rsidP="00995779">
      <w:pPr>
        <w:rPr>
          <w:lang w:val="en-US"/>
        </w:rPr>
      </w:pPr>
    </w:p>
    <w:p w14:paraId="4B8A7AF7" w14:textId="6D7BF7F4" w:rsidR="00995779" w:rsidRPr="00752797" w:rsidRDefault="00995779" w:rsidP="00995779">
      <w:pPr>
        <w:rPr>
          <w:lang w:val="en-US"/>
        </w:rPr>
      </w:pPr>
      <w:r w:rsidRPr="00752797">
        <w:rPr>
          <w:lang w:val="en-US"/>
        </w:rPr>
        <w:t xml:space="preserve">For the stationary case formulations </w:t>
      </w:r>
      <w:r w:rsidRPr="00752797">
        <w:rPr>
          <w:lang w:val="en-US"/>
        </w:rPr>
        <w:fldChar w:fldCharType="begin"/>
      </w:r>
      <w:r w:rsidRPr="00752797">
        <w:rPr>
          <w:lang w:val="en-US"/>
        </w:rPr>
        <w:instrText xml:space="preserve"> GOTOBUTTON ZEqnNum105456  \* MERGEFORMAT </w:instrText>
      </w:r>
      <w:r w:rsidRPr="00752797">
        <w:rPr>
          <w:lang w:val="en-US"/>
        </w:rPr>
        <w:fldChar w:fldCharType="begin"/>
      </w:r>
      <w:r w:rsidRPr="00752797">
        <w:rPr>
          <w:lang w:val="en-US"/>
        </w:rPr>
        <w:instrText xml:space="preserve"> REF ZEqnNum105456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0</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and </w:t>
      </w:r>
      <w:r w:rsidRPr="00752797">
        <w:rPr>
          <w:lang w:val="en-US"/>
        </w:rPr>
        <w:fldChar w:fldCharType="begin"/>
      </w:r>
      <w:r w:rsidRPr="00752797">
        <w:rPr>
          <w:lang w:val="en-US"/>
        </w:rPr>
        <w:instrText xml:space="preserve"> GOTOBUTTON ZEqnNum278204  \* MERGEFORMAT </w:instrText>
      </w:r>
      <w:r w:rsidRPr="00752797">
        <w:rPr>
          <w:lang w:val="en-US"/>
        </w:rPr>
        <w:fldChar w:fldCharType="begin"/>
      </w:r>
      <w:r w:rsidRPr="00752797">
        <w:rPr>
          <w:lang w:val="en-US"/>
        </w:rPr>
        <w:instrText xml:space="preserve"> REF ZEqnNum278204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0</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are similarly combined into: </w:t>
      </w:r>
    </w:p>
    <w:p w14:paraId="1A9C2887" w14:textId="77777777" w:rsidR="00995779" w:rsidRPr="00752797" w:rsidRDefault="00995779" w:rsidP="00995779">
      <w:pPr>
        <w:rPr>
          <w:lang w:val="en-US"/>
        </w:rPr>
      </w:pPr>
    </w:p>
    <w:p w14:paraId="73CB91DD" w14:textId="47E437B0" w:rsidR="00995779" w:rsidRPr="00752797" w:rsidRDefault="00995779" w:rsidP="00995779">
      <w:pPr>
        <w:pStyle w:val="MTDisplayEquation"/>
        <w:rPr>
          <w:lang w:val="en-US"/>
        </w:rPr>
      </w:pPr>
      <w:r w:rsidRPr="00752797">
        <w:rPr>
          <w:lang w:val="en-US"/>
        </w:rPr>
        <w:tab/>
      </w:r>
      <w:r w:rsidR="00DD43CF" w:rsidRPr="00DD43CF">
        <w:rPr>
          <w:position w:val="-16"/>
          <w:lang w:val="en-US"/>
        </w:rPr>
        <w:object w:dxaOrig="1920" w:dyaOrig="440" w14:anchorId="65C7B5E9">
          <v:shape id="_x0000_i4533" type="#_x0000_t75" style="width:96pt;height:21.75pt" o:ole="">
            <v:imagedata r:id="rId76" o:title=""/>
          </v:shape>
          <o:OLEObject Type="Embed" ProgID="Equation.DSMT4" ShapeID="_x0000_i4533" DrawAspect="Content" ObjectID="_1505662257" r:id="rId7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32" w:name="ZEqnNum720951"/>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bookmarkEnd w:id="132"/>
      <w:r w:rsidRPr="00752797">
        <w:rPr>
          <w:lang w:val="en-US"/>
        </w:rPr>
        <w:fldChar w:fldCharType="end"/>
      </w:r>
    </w:p>
    <w:p w14:paraId="63A7CEC8" w14:textId="77777777" w:rsidR="00995779" w:rsidRPr="00752797" w:rsidRDefault="00995779" w:rsidP="00995779">
      <w:pPr>
        <w:pStyle w:val="Heading4"/>
        <w:rPr>
          <w:lang w:val="en-US"/>
        </w:rPr>
      </w:pPr>
      <w:bookmarkStart w:id="133" w:name="_Ref287254647"/>
      <w:bookmarkStart w:id="134" w:name="_Toc417455427"/>
      <w:bookmarkStart w:id="135" w:name="_Toc417455620"/>
      <w:bookmarkStart w:id="136" w:name="_Toc417455765"/>
      <w:bookmarkStart w:id="137" w:name="_Toc431915699"/>
      <w:r w:rsidRPr="00752797">
        <w:rPr>
          <w:lang w:val="en-US"/>
        </w:rPr>
        <w:t>Vegetation</w:t>
      </w:r>
      <w:bookmarkEnd w:id="133"/>
      <w:bookmarkEnd w:id="134"/>
      <w:bookmarkEnd w:id="135"/>
      <w:bookmarkEnd w:id="136"/>
      <w:bookmarkEnd w:id="137"/>
    </w:p>
    <w:p w14:paraId="37B4C678" w14:textId="39B8ABEC" w:rsidR="00995779" w:rsidRPr="00752797" w:rsidRDefault="00995779" w:rsidP="00995779">
      <w:pPr>
        <w:rPr>
          <w:lang w:val="en-US"/>
        </w:rPr>
      </w:pPr>
      <w:r w:rsidRPr="00752797">
        <w:rPr>
          <w:lang w:val="en-US"/>
        </w:rPr>
        <w:t xml:space="preserve">The presence of aquatic vegetation </w:t>
      </w:r>
      <w:r w:rsidR="00693795">
        <w:rPr>
          <w:lang w:val="en-US"/>
        </w:rPr>
        <w:t xml:space="preserve">(keyword: </w:t>
      </w:r>
      <w:r w:rsidR="00693795" w:rsidRPr="005F0A8A">
        <w:rPr>
          <w:i/>
          <w:lang w:val="en-US"/>
        </w:rPr>
        <w:t>vegetation</w:t>
      </w:r>
      <w:r w:rsidR="00693795">
        <w:rPr>
          <w:lang w:val="en-US"/>
        </w:rPr>
        <w:t xml:space="preserve">) </w:t>
      </w:r>
      <w:r w:rsidRPr="00752797">
        <w:rPr>
          <w:lang w:val="en-US"/>
        </w:rPr>
        <w:t xml:space="preserve">within the area of wave propagation or wave breaking results in an additional dissipation mechanism for short waves. This is </w:t>
      </w:r>
      <w:r w:rsidR="00D5585B" w:rsidRPr="00752797">
        <w:rPr>
          <w:lang w:val="en-US"/>
        </w:rPr>
        <w:t>modeled</w:t>
      </w:r>
      <w:r w:rsidRPr="00752797">
        <w:rPr>
          <w:lang w:val="en-US"/>
        </w:rPr>
        <w:t xml:space="preserve"> using the approach of Mendez &amp; Losada (2004), which was adjusted by </w:t>
      </w:r>
      <w:r w:rsidRPr="00752797">
        <w:rPr>
          <w:lang w:val="en-US"/>
        </w:rPr>
        <w:lastRenderedPageBreak/>
        <w:t>Suzuki et al., (2011) to take into account vertically heterogeneous vegetation, see Van Rooijen et al. (2015). The short wave dissipation due to vegetation is calculated as function of the local wave height and several vegetation parameters</w:t>
      </w:r>
      <w:r w:rsidR="005F0A8A">
        <w:rPr>
          <w:lang w:val="en-US"/>
        </w:rPr>
        <w:t xml:space="preserve"> (keyword: </w:t>
      </w:r>
      <w:r w:rsidR="005F0A8A" w:rsidRPr="005F0A8A">
        <w:rPr>
          <w:i/>
          <w:lang w:val="en-US"/>
        </w:rPr>
        <w:t>veggiefile</w:t>
      </w:r>
      <w:r w:rsidR="005F0A8A">
        <w:rPr>
          <w:lang w:val="en-US"/>
        </w:rPr>
        <w:t xml:space="preserve">) at a specific number of locations (keyword: </w:t>
      </w:r>
      <w:r w:rsidR="005F0A8A" w:rsidRPr="005F0A8A">
        <w:rPr>
          <w:i/>
          <w:lang w:val="en-US"/>
        </w:rPr>
        <w:t>veggiemapfile</w:t>
      </w:r>
      <w:r w:rsidR="005F0A8A">
        <w:rPr>
          <w:lang w:val="en-US"/>
        </w:rPr>
        <w:t>)</w:t>
      </w:r>
      <w:r w:rsidRPr="00752797">
        <w:rPr>
          <w:lang w:val="en-US"/>
        </w:rPr>
        <w:t xml:space="preserve">. The vegetation can be schematized in a number of vertical elements with each specific </w:t>
      </w:r>
      <w:r w:rsidR="00AA1803" w:rsidRPr="00752797">
        <w:rPr>
          <w:lang w:val="en-US"/>
        </w:rPr>
        <w:t>property</w:t>
      </w:r>
      <w:r w:rsidRPr="00752797">
        <w:rPr>
          <w:lang w:val="en-US"/>
        </w:rPr>
        <w:t xml:space="preserve">. In this way the wave damping effect of vegetation such as mangrove trees, with a relatively dense root system but sparse stem area, can be </w:t>
      </w:r>
      <w:r w:rsidR="00D5585B" w:rsidRPr="00752797">
        <w:rPr>
          <w:lang w:val="en-US"/>
        </w:rPr>
        <w:t>modeled</w:t>
      </w:r>
      <w:r w:rsidRPr="00752797">
        <w:rPr>
          <w:lang w:val="en-US"/>
        </w:rPr>
        <w:t>. The dissipation term is then computed as the sum of the dissipation per vegetation layer (Suzuki et al, 2011):</w:t>
      </w:r>
    </w:p>
    <w:p w14:paraId="2D2EAE14" w14:textId="193931EF" w:rsidR="00995779" w:rsidRPr="00752797" w:rsidRDefault="00995779" w:rsidP="00995779">
      <w:pPr>
        <w:pStyle w:val="MTDisplayEquation"/>
        <w:rPr>
          <w:lang w:val="en-US"/>
        </w:rPr>
      </w:pPr>
      <w:r w:rsidRPr="00752797">
        <w:rPr>
          <w:lang w:val="en-US"/>
        </w:rPr>
        <w:tab/>
      </w:r>
      <w:r w:rsidR="00DD43CF" w:rsidRPr="00752797">
        <w:rPr>
          <w:position w:val="-28"/>
          <w:lang w:val="en-US"/>
        </w:rPr>
        <w:object w:dxaOrig="1219" w:dyaOrig="700" w14:anchorId="5F7EDDCF">
          <v:shape id="_x0000_i4536" type="#_x0000_t75" style="width:61.5pt;height:35.25pt" o:ole="">
            <v:imagedata r:id="rId78" o:title=""/>
          </v:shape>
          <o:OLEObject Type="Embed" ProgID="Equation.DSMT4" ShapeID="_x0000_i4536" DrawAspect="Content" ObjectID="_1505662258" r:id="rId7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0C420F31"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D</w:t>
      </w:r>
      <w:r w:rsidRPr="00752797">
        <w:rPr>
          <w:i/>
          <w:vertAlign w:val="subscript"/>
          <w:lang w:val="en-US"/>
        </w:rPr>
        <w:t>v,i</w:t>
      </w:r>
      <w:r w:rsidRPr="00752797">
        <w:rPr>
          <w:vertAlign w:val="subscript"/>
          <w:lang w:val="en-US"/>
        </w:rPr>
        <w:t xml:space="preserve"> </w:t>
      </w:r>
      <w:r w:rsidRPr="00752797">
        <w:rPr>
          <w:lang w:val="en-US"/>
        </w:rPr>
        <w:t xml:space="preserve">is the dissipation by vegetation in vegetation layer </w:t>
      </w:r>
      <w:r w:rsidRPr="00752797">
        <w:rPr>
          <w:i/>
          <w:lang w:val="en-US"/>
        </w:rPr>
        <w:t>i</w:t>
      </w:r>
      <w:r w:rsidRPr="00752797">
        <w:rPr>
          <w:lang w:val="en-US"/>
        </w:rPr>
        <w:t xml:space="preserve"> and </w:t>
      </w:r>
      <w:r w:rsidRPr="00752797">
        <w:rPr>
          <w:i/>
          <w:lang w:val="en-US"/>
        </w:rPr>
        <w:t>n</w:t>
      </w:r>
      <w:r w:rsidRPr="00752797">
        <w:rPr>
          <w:i/>
          <w:vertAlign w:val="subscript"/>
          <w:lang w:val="en-US"/>
        </w:rPr>
        <w:t>v</w:t>
      </w:r>
      <w:r w:rsidRPr="00752797">
        <w:rPr>
          <w:lang w:val="en-US"/>
        </w:rPr>
        <w:t xml:space="preserve"> is the number of vegetation layers. The dissipation per layer is given by:</w:t>
      </w:r>
    </w:p>
    <w:p w14:paraId="5D4D7AFA" w14:textId="77777777" w:rsidR="00995779" w:rsidRPr="00752797" w:rsidRDefault="00995779" w:rsidP="00995779">
      <w:pPr>
        <w:rPr>
          <w:lang w:val="en-US"/>
        </w:rPr>
      </w:pPr>
    </w:p>
    <w:p w14:paraId="0073C129" w14:textId="423D4CE1" w:rsidR="00995779" w:rsidRPr="00752797" w:rsidRDefault="00995779" w:rsidP="00995779">
      <w:pPr>
        <w:pStyle w:val="MTDisplayEquation"/>
        <w:rPr>
          <w:lang w:val="en-US"/>
        </w:rPr>
      </w:pPr>
      <w:r w:rsidRPr="00752797">
        <w:rPr>
          <w:lang w:val="en-US"/>
        </w:rPr>
        <w:tab/>
      </w:r>
      <w:r w:rsidR="009B6C23" w:rsidRPr="00752797">
        <w:rPr>
          <w:position w:val="-68"/>
          <w:lang w:val="en-US"/>
        </w:rPr>
        <w:object w:dxaOrig="5700" w:dyaOrig="1480" w14:anchorId="70CB5C2D">
          <v:shape id="_x0000_i6980" type="#_x0000_t75" style="width:284.25pt;height:72.75pt" o:ole="">
            <v:imagedata r:id="rId80" o:title=""/>
          </v:shape>
          <o:OLEObject Type="Embed" ProgID="Equation.DSMT4" ShapeID="_x0000_i6980" DrawAspect="Content" ObjectID="_1505662259" r:id="rId8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73C5EA6E" w14:textId="77777777" w:rsidR="00995779" w:rsidRPr="00752797" w:rsidRDefault="00995779" w:rsidP="00995779">
      <w:pPr>
        <w:rPr>
          <w:lang w:val="en-US"/>
        </w:rPr>
      </w:pPr>
    </w:p>
    <w:p w14:paraId="0ABF6212" w14:textId="336E92FC"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00DD43CF" w:rsidRPr="00752797">
        <w:rPr>
          <w:position w:val="-8"/>
          <w:lang w:val="en-US"/>
        </w:rPr>
        <w:object w:dxaOrig="360" w:dyaOrig="360" w14:anchorId="05576B35">
          <v:shape id="_x0000_i4542" type="#_x0000_t75" style="width:16.5pt;height:16.5pt" o:ole="">
            <v:imagedata r:id="rId82" o:title=""/>
          </v:shape>
          <o:OLEObject Type="Embed" ProgID="Equation.DSMT4" ShapeID="_x0000_i4542" DrawAspect="Content" ObjectID="_1505662260" r:id="rId83"/>
        </w:object>
      </w:r>
      <w:r w:rsidRPr="00752797">
        <w:rPr>
          <w:lang w:val="en-US"/>
        </w:rPr>
        <w:t xml:space="preserve">is a (bulk) drag coefficient, </w:t>
      </w:r>
      <w:r w:rsidRPr="00752797">
        <w:rPr>
          <w:i/>
          <w:lang w:val="en-US"/>
        </w:rPr>
        <w:t>b</w:t>
      </w:r>
      <w:r w:rsidRPr="00752797">
        <w:rPr>
          <w:i/>
          <w:vertAlign w:val="subscript"/>
          <w:lang w:val="en-US"/>
        </w:rPr>
        <w:t>v,i</w:t>
      </w:r>
      <w:r w:rsidRPr="00752797">
        <w:rPr>
          <w:lang w:val="en-US"/>
        </w:rPr>
        <w:t xml:space="preserve"> is the vegetation stem diameter, </w:t>
      </w:r>
      <w:r w:rsidRPr="00752797">
        <w:rPr>
          <w:i/>
          <w:lang w:val="en-US"/>
        </w:rPr>
        <w:t>N</w:t>
      </w:r>
      <w:r w:rsidRPr="00752797">
        <w:rPr>
          <w:i/>
          <w:vertAlign w:val="subscript"/>
          <w:lang w:val="en-US"/>
        </w:rPr>
        <w:t>v,i</w:t>
      </w:r>
      <w:r w:rsidRPr="00752797">
        <w:rPr>
          <w:lang w:val="en-US"/>
        </w:rPr>
        <w:t xml:space="preserve"> is the vegetation density, and </w:t>
      </w:r>
      <w:r w:rsidRPr="00752797">
        <w:rPr>
          <w:i/>
          <w:lang w:val="en-US"/>
        </w:rPr>
        <w:t>α</w:t>
      </w:r>
      <w:r w:rsidRPr="00752797">
        <w:rPr>
          <w:i/>
          <w:vertAlign w:val="subscript"/>
          <w:lang w:val="en-US"/>
        </w:rPr>
        <w:t>i</w:t>
      </w:r>
      <w:r w:rsidRPr="00752797">
        <w:rPr>
          <w:lang w:val="en-US"/>
        </w:rPr>
        <w:t xml:space="preserve"> is the relative vegetation height (= </w:t>
      </w:r>
      <w:r w:rsidRPr="00752797">
        <w:rPr>
          <w:i/>
          <w:lang w:val="en-US"/>
        </w:rPr>
        <w:t>h</w:t>
      </w:r>
      <w:r w:rsidRPr="00752797">
        <w:rPr>
          <w:i/>
          <w:vertAlign w:val="subscript"/>
          <w:lang w:val="en-US"/>
        </w:rPr>
        <w:t>v</w:t>
      </w:r>
      <w:r w:rsidRPr="00752797">
        <w:rPr>
          <w:vertAlign w:val="subscript"/>
          <w:lang w:val="en-US"/>
        </w:rPr>
        <w:t xml:space="preserve"> </w:t>
      </w:r>
      <w:r w:rsidRPr="00752797">
        <w:rPr>
          <w:lang w:val="en-US"/>
        </w:rPr>
        <w:t xml:space="preserve">/ </w:t>
      </w:r>
      <w:r w:rsidRPr="00752797">
        <w:rPr>
          <w:i/>
          <w:lang w:val="en-US"/>
        </w:rPr>
        <w:t>h</w:t>
      </w:r>
      <w:r w:rsidRPr="00752797">
        <w:rPr>
          <w:lang w:val="en-US"/>
        </w:rPr>
        <w:t xml:space="preserve">) for layer </w:t>
      </w:r>
      <w:r w:rsidRPr="00752797">
        <w:rPr>
          <w:i/>
          <w:lang w:val="en-US"/>
        </w:rPr>
        <w:t>i</w:t>
      </w:r>
      <w:r w:rsidRPr="00752797">
        <w:rPr>
          <w:lang w:val="en-US"/>
        </w:rPr>
        <w:t xml:space="preserve">. In case only one vegetation layer is specified, the plants are assumed to be vertically uniform, which would for example typically apply in case of </w:t>
      </w:r>
      <w:r w:rsidR="00AA1803" w:rsidRPr="00752797">
        <w:rPr>
          <w:lang w:val="en-US"/>
        </w:rPr>
        <w:t>modeling</w:t>
      </w:r>
      <w:r w:rsidRPr="00752797">
        <w:rPr>
          <w:lang w:val="en-US"/>
        </w:rPr>
        <w:t xml:space="preserve"> sea grass.</w:t>
      </w:r>
    </w:p>
    <w:p w14:paraId="6B21FEF7" w14:textId="77777777" w:rsidR="00995779" w:rsidRPr="00752797" w:rsidRDefault="00995779" w:rsidP="00995779">
      <w:pPr>
        <w:pStyle w:val="Heading3"/>
        <w:jc w:val="both"/>
        <w:rPr>
          <w:lang w:val="en-US"/>
        </w:rPr>
      </w:pPr>
      <w:bookmarkStart w:id="138" w:name="_Toc412623817"/>
      <w:bookmarkStart w:id="139" w:name="_Toc417455428"/>
      <w:bookmarkStart w:id="140" w:name="_Toc417455621"/>
      <w:bookmarkStart w:id="141" w:name="_Toc417455766"/>
      <w:bookmarkStart w:id="142" w:name="_Toc431915614"/>
      <w:bookmarkStart w:id="143" w:name="_Toc431915700"/>
      <w:r w:rsidRPr="00752797">
        <w:rPr>
          <w:lang w:val="en-US"/>
        </w:rPr>
        <w:t>Radiation stresses</w:t>
      </w:r>
      <w:bookmarkEnd w:id="138"/>
      <w:bookmarkEnd w:id="139"/>
      <w:bookmarkEnd w:id="140"/>
      <w:bookmarkEnd w:id="141"/>
      <w:bookmarkEnd w:id="142"/>
      <w:bookmarkEnd w:id="143"/>
    </w:p>
    <w:p w14:paraId="123F2CF0" w14:textId="77777777" w:rsidR="00995779" w:rsidRPr="00752797" w:rsidRDefault="00995779" w:rsidP="00995779">
      <w:pPr>
        <w:pStyle w:val="BodyText"/>
        <w:rPr>
          <w:lang w:val="en-US"/>
        </w:rPr>
      </w:pPr>
      <w:r w:rsidRPr="00752797">
        <w:rPr>
          <w:lang w:val="en-US"/>
        </w:rPr>
        <w:t>Given the spatial distribution of the wave action (and therefore wave energy) the radiation stresses can be evaluated by using linear wave theory as described by:</w:t>
      </w:r>
    </w:p>
    <w:p w14:paraId="1CABB98C" w14:textId="77777777" w:rsidR="00995779" w:rsidRPr="00752797" w:rsidRDefault="00995779" w:rsidP="00AA1803">
      <w:pPr>
        <w:rPr>
          <w:lang w:val="en-US"/>
        </w:rPr>
      </w:pPr>
    </w:p>
    <w:p w14:paraId="02F9F8D8" w14:textId="44BB3046" w:rsidR="00995779" w:rsidRPr="00752797" w:rsidRDefault="00995779" w:rsidP="00995779">
      <w:pPr>
        <w:pStyle w:val="MTDisplayEquation"/>
        <w:rPr>
          <w:lang w:val="en-US"/>
        </w:rPr>
      </w:pPr>
      <w:r w:rsidRPr="00752797">
        <w:rPr>
          <w:lang w:val="en-US"/>
        </w:rPr>
        <w:tab/>
      </w:r>
      <w:r w:rsidR="001D5268" w:rsidRPr="001D5268">
        <w:rPr>
          <w:position w:val="-100"/>
          <w:lang w:val="en-US"/>
        </w:rPr>
        <w:object w:dxaOrig="4720" w:dyaOrig="2180" w14:anchorId="4DC077DE">
          <v:shape id="_x0000_i5223" type="#_x0000_t75" style="width:236.25pt;height:109.5pt" o:ole="">
            <v:imagedata r:id="rId84" o:title=""/>
          </v:shape>
          <o:OLEObject Type="Embed" ProgID="Equation.DSMT4" ShapeID="_x0000_i5223" DrawAspect="Content" ObjectID="_1505662261" r:id="rId8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4ACC26CC" w14:textId="77777777" w:rsidR="00995779" w:rsidRPr="00752797" w:rsidRDefault="00995779" w:rsidP="00995779">
      <w:pPr>
        <w:pStyle w:val="Heading3"/>
        <w:jc w:val="both"/>
        <w:rPr>
          <w:lang w:val="en-US"/>
        </w:rPr>
      </w:pPr>
      <w:bookmarkStart w:id="144" w:name="_Toc412623818"/>
      <w:bookmarkStart w:id="145" w:name="_Ref412651014"/>
      <w:bookmarkStart w:id="146" w:name="_Toc417455429"/>
      <w:bookmarkStart w:id="147" w:name="_Toc417455622"/>
      <w:bookmarkStart w:id="148" w:name="_Toc417455767"/>
      <w:bookmarkStart w:id="149" w:name="_Toc431915615"/>
      <w:bookmarkStart w:id="150" w:name="_Toc431915701"/>
      <w:r w:rsidRPr="00752797">
        <w:rPr>
          <w:lang w:val="en-US"/>
        </w:rPr>
        <w:t>Wave shape</w:t>
      </w:r>
      <w:bookmarkEnd w:id="144"/>
      <w:bookmarkEnd w:id="145"/>
      <w:bookmarkEnd w:id="146"/>
      <w:bookmarkEnd w:id="147"/>
      <w:bookmarkEnd w:id="148"/>
      <w:bookmarkEnd w:id="149"/>
      <w:bookmarkEnd w:id="150"/>
    </w:p>
    <w:p w14:paraId="14F94006" w14:textId="455386DD" w:rsidR="00995779" w:rsidRPr="00752797" w:rsidRDefault="00995779" w:rsidP="00995779">
      <w:pPr>
        <w:rPr>
          <w:lang w:val="en-US"/>
        </w:rPr>
      </w:pPr>
      <w:r w:rsidRPr="00752797">
        <w:rPr>
          <w:lang w:val="en-US"/>
        </w:rPr>
        <w:t>The model considered is (short) wave averaged and resolves hydrodynamics associated with the wave group time scale. As a result the short wave shape is not solved for. However, as waves propagate from deep water onto beaches, their surface form and orbital water motion become increasingly non-linear because of the amplification of the higher harmonics.</w:t>
      </w:r>
    </w:p>
    <w:p w14:paraId="3919DD7A" w14:textId="77777777" w:rsidR="00995779" w:rsidRPr="00752797" w:rsidRDefault="00995779" w:rsidP="00995779">
      <w:pPr>
        <w:rPr>
          <w:lang w:val="en-US"/>
        </w:rPr>
      </w:pPr>
    </w:p>
    <w:p w14:paraId="30526D1C" w14:textId="77777777" w:rsidR="00995779" w:rsidRPr="00752797" w:rsidRDefault="00995779" w:rsidP="00995779">
      <w:pPr>
        <w:rPr>
          <w:lang w:val="en-US"/>
        </w:rPr>
      </w:pPr>
      <w:r w:rsidRPr="00752797">
        <w:rPr>
          <w:lang w:val="en-US"/>
        </w:rPr>
        <w:t>There are two wave forms implemented to take this non-linearity into account:</w:t>
      </w:r>
    </w:p>
    <w:p w14:paraId="65309234" w14:textId="77777777" w:rsidR="00995779" w:rsidRPr="00752797" w:rsidRDefault="00995779" w:rsidP="00995779">
      <w:pPr>
        <w:pStyle w:val="ListParagraph"/>
        <w:numPr>
          <w:ilvl w:val="0"/>
          <w:numId w:val="39"/>
        </w:numPr>
        <w:rPr>
          <w:lang w:val="en-US"/>
        </w:rPr>
      </w:pPr>
      <w:r w:rsidRPr="00752797">
        <w:rPr>
          <w:lang w:val="en-US"/>
        </w:rPr>
        <w:t xml:space="preserve">A formulation of Ruessink et al. (2012) based on a parameterization with the Ursell number. (keyword: </w:t>
      </w:r>
      <w:r w:rsidRPr="00752797">
        <w:rPr>
          <w:i/>
          <w:lang w:val="en-US"/>
        </w:rPr>
        <w:t>waveform = ruessink_vanrijn</w:t>
      </w:r>
      <w:r w:rsidRPr="00752797">
        <w:rPr>
          <w:lang w:val="en-US"/>
        </w:rPr>
        <w:t>)</w:t>
      </w:r>
    </w:p>
    <w:p w14:paraId="1365B63A" w14:textId="77777777" w:rsidR="00995779" w:rsidRPr="00752797" w:rsidRDefault="00995779" w:rsidP="00995779">
      <w:pPr>
        <w:pStyle w:val="ListParagraph"/>
        <w:numPr>
          <w:ilvl w:val="0"/>
          <w:numId w:val="39"/>
        </w:numPr>
        <w:rPr>
          <w:lang w:val="en-US"/>
        </w:rPr>
      </w:pPr>
      <w:r w:rsidRPr="00752797">
        <w:rPr>
          <w:lang w:val="en-US"/>
        </w:rPr>
        <w:t xml:space="preserve">A formulation of Van Thiel de Vries (2009) based on the parameterized wave shape model of Rienecker and Fenton (1981) (keyword: </w:t>
      </w:r>
      <w:r w:rsidRPr="00752797">
        <w:rPr>
          <w:i/>
          <w:lang w:val="en-US"/>
        </w:rPr>
        <w:t>waveform = vanthiel</w:t>
      </w:r>
      <w:r w:rsidRPr="00752797">
        <w:rPr>
          <w:lang w:val="en-US"/>
        </w:rPr>
        <w:t>)</w:t>
      </w:r>
    </w:p>
    <w:p w14:paraId="400C80AC" w14:textId="77777777" w:rsidR="00995779" w:rsidRPr="00752797" w:rsidRDefault="00995779" w:rsidP="00995779">
      <w:pPr>
        <w:rPr>
          <w:lang w:val="en-US"/>
        </w:rPr>
      </w:pPr>
    </w:p>
    <w:p w14:paraId="3AB129C4" w14:textId="77777777" w:rsidR="00995779" w:rsidRPr="00752797" w:rsidRDefault="00995779" w:rsidP="00995779">
      <w:pPr>
        <w:rPr>
          <w:lang w:val="en-US"/>
        </w:rPr>
      </w:pPr>
      <w:r w:rsidRPr="00752797">
        <w:rPr>
          <w:lang w:val="en-US"/>
        </w:rPr>
        <w:t xml:space="preserve">The formulation of Ruessink et al. (2012) relies on parameterizations for the non-linearity parameter </w:t>
      </w:r>
      <w:r w:rsidRPr="00752797">
        <w:rPr>
          <w:i/>
          <w:lang w:val="en-US"/>
        </w:rPr>
        <w:t>r</w:t>
      </w:r>
      <w:r w:rsidRPr="00752797">
        <w:rPr>
          <w:lang w:val="en-US"/>
        </w:rPr>
        <w:t xml:space="preserve"> and phase </w:t>
      </w:r>
      <w:r w:rsidRPr="00752797">
        <w:rPr>
          <w:i/>
          <w:lang w:val="en-US"/>
        </w:rPr>
        <w:t>Φ</w:t>
      </w:r>
      <w:r w:rsidRPr="00752797">
        <w:rPr>
          <w:lang w:val="en-US"/>
        </w:rPr>
        <w:t xml:space="preserve">. The parameterizations are based on a data set of 30.000+ field observations of the orbital skewness </w:t>
      </w:r>
      <w:proofErr w:type="gramStart"/>
      <w:r w:rsidRPr="00752797">
        <w:rPr>
          <w:i/>
          <w:lang w:val="en-US"/>
        </w:rPr>
        <w:t>S</w:t>
      </w:r>
      <w:r w:rsidRPr="00752797">
        <w:rPr>
          <w:i/>
          <w:vertAlign w:val="subscript"/>
          <w:lang w:val="en-US"/>
        </w:rPr>
        <w:t>k</w:t>
      </w:r>
      <w:proofErr w:type="gramEnd"/>
      <w:r w:rsidRPr="00752797">
        <w:rPr>
          <w:lang w:val="en-US"/>
        </w:rPr>
        <w:t xml:space="preserve"> and asymmetry </w:t>
      </w:r>
      <w:r w:rsidRPr="00752797">
        <w:rPr>
          <w:i/>
          <w:lang w:val="en-US"/>
        </w:rPr>
        <w:t>A</w:t>
      </w:r>
      <w:r w:rsidRPr="00752797">
        <w:rPr>
          <w:i/>
          <w:vertAlign w:val="subscript"/>
          <w:lang w:val="en-US"/>
        </w:rPr>
        <w:t>s</w:t>
      </w:r>
      <w:r w:rsidRPr="00752797">
        <w:rPr>
          <w:lang w:val="en-US"/>
        </w:rPr>
        <w:t xml:space="preserve">, collected under non-breaking and breaking wave conditions. The only variable parameter is the Ursell number, since according to Ruessink et al. (2012) the Ursell that includes </w:t>
      </w:r>
      <w:r w:rsidRPr="00752797">
        <w:rPr>
          <w:i/>
          <w:lang w:val="en-US"/>
        </w:rPr>
        <w:t>H</w:t>
      </w:r>
      <w:r w:rsidRPr="00752797">
        <w:rPr>
          <w:i/>
          <w:vertAlign w:val="subscript"/>
          <w:lang w:val="en-US"/>
        </w:rPr>
        <w:t>s</w:t>
      </w:r>
      <w:r w:rsidRPr="00752797">
        <w:rPr>
          <w:i/>
          <w:lang w:val="en-US"/>
        </w:rPr>
        <w:t>,</w:t>
      </w:r>
      <w:r w:rsidRPr="00752797">
        <w:rPr>
          <w:lang w:val="en-US"/>
        </w:rPr>
        <w:t xml:space="preserve"> </w:t>
      </w:r>
      <w:r w:rsidRPr="00752797">
        <w:rPr>
          <w:i/>
          <w:lang w:val="en-US"/>
        </w:rPr>
        <w:t>T</w:t>
      </w:r>
      <w:r w:rsidRPr="00752797">
        <w:rPr>
          <w:lang w:val="en-US"/>
        </w:rPr>
        <w:t xml:space="preserve"> and </w:t>
      </w:r>
      <w:r w:rsidRPr="00752797">
        <w:rPr>
          <w:i/>
          <w:lang w:val="en-US"/>
        </w:rPr>
        <w:t>h</w:t>
      </w:r>
      <w:r w:rsidRPr="00752797">
        <w:rPr>
          <w:lang w:val="en-US"/>
        </w:rPr>
        <w:t xml:space="preserve">, describes the variability in </w:t>
      </w:r>
      <w:r w:rsidRPr="00752797">
        <w:rPr>
          <w:i/>
          <w:lang w:val="en-US"/>
        </w:rPr>
        <w:t>S</w:t>
      </w:r>
      <w:r w:rsidRPr="00752797">
        <w:rPr>
          <w:i/>
          <w:vertAlign w:val="subscript"/>
          <w:lang w:val="en-US"/>
        </w:rPr>
        <w:t>k</w:t>
      </w:r>
      <w:r w:rsidRPr="00752797">
        <w:rPr>
          <w:lang w:val="en-US"/>
        </w:rPr>
        <w:t xml:space="preserve"> and </w:t>
      </w:r>
      <w:r w:rsidRPr="00752797">
        <w:rPr>
          <w:i/>
          <w:lang w:val="en-US"/>
        </w:rPr>
        <w:t>A</w:t>
      </w:r>
      <w:r w:rsidRPr="00752797">
        <w:rPr>
          <w:i/>
          <w:vertAlign w:val="subscript"/>
          <w:lang w:val="en-US"/>
        </w:rPr>
        <w:t>s</w:t>
      </w:r>
      <w:r w:rsidRPr="00752797">
        <w:rPr>
          <w:lang w:val="en-US"/>
        </w:rPr>
        <w:t xml:space="preserve"> well. The Ursell number is calculated with the equation below.</w:t>
      </w:r>
    </w:p>
    <w:p w14:paraId="399C1188" w14:textId="77777777" w:rsidR="00995779" w:rsidRPr="00752797" w:rsidRDefault="00995779" w:rsidP="00995779">
      <w:pPr>
        <w:rPr>
          <w:lang w:val="en-US"/>
        </w:rPr>
      </w:pPr>
    </w:p>
    <w:p w14:paraId="33595344" w14:textId="612806CA" w:rsidR="00995779" w:rsidRPr="00752797" w:rsidRDefault="00995779" w:rsidP="00995779">
      <w:pPr>
        <w:pStyle w:val="MTDisplayEquation"/>
        <w:rPr>
          <w:lang w:val="en-US"/>
        </w:rPr>
      </w:pPr>
      <w:r w:rsidRPr="00752797">
        <w:rPr>
          <w:lang w:val="en-US"/>
        </w:rPr>
        <w:tab/>
      </w:r>
      <w:r w:rsidR="00EE23F5">
        <w:rPr>
          <w:lang w:val="en-US"/>
        </w:rPr>
        <w:t xml:space="preserve"> </w:t>
      </w:r>
      <w:r w:rsidR="00EE23F5"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04DC2EC6" w14:textId="77777777" w:rsidR="00995779" w:rsidRPr="00752797" w:rsidRDefault="00995779" w:rsidP="00995779">
      <w:pPr>
        <w:rPr>
          <w:lang w:val="en-US"/>
        </w:rPr>
      </w:pPr>
    </w:p>
    <w:p w14:paraId="0DFB17F5" w14:textId="77777777" w:rsidR="00995779" w:rsidRPr="00752797" w:rsidRDefault="00995779" w:rsidP="00995779">
      <w:pPr>
        <w:rPr>
          <w:lang w:val="en-US"/>
        </w:rPr>
      </w:pPr>
      <w:r w:rsidRPr="00752797">
        <w:rPr>
          <w:lang w:val="en-US"/>
        </w:rPr>
        <w:t xml:space="preserve">The value for the skewness and asymmetry is calculated with the use of a Boltzmann sigmoid. The skewness and asymmetry are a function of </w:t>
      </w:r>
      <w:r w:rsidRPr="00752797">
        <w:rPr>
          <w:i/>
          <w:lang w:val="en-US"/>
        </w:rPr>
        <w:t>Ψ</w:t>
      </w:r>
      <w:r w:rsidRPr="00752797">
        <w:rPr>
          <w:lang w:val="en-US"/>
        </w:rPr>
        <w:t xml:space="preserve">. In the formulation of Ruessink et al. (2012) the </w:t>
      </w:r>
      <w:r w:rsidRPr="00752797">
        <w:rPr>
          <w:i/>
          <w:lang w:val="en-US"/>
        </w:rPr>
        <w:t>p</w:t>
      </w:r>
      <w:r w:rsidRPr="00752797">
        <w:rPr>
          <w:i/>
          <w:vertAlign w:val="subscript"/>
          <w:lang w:val="en-US"/>
        </w:rPr>
        <w:t>1:6</w:t>
      </w:r>
      <w:r w:rsidRPr="00752797">
        <w:rPr>
          <w:lang w:val="en-US"/>
        </w:rPr>
        <w:t xml:space="preserve"> </w:t>
      </w:r>
      <w:r w:rsidR="00D5585B" w:rsidRPr="00752797">
        <w:rPr>
          <w:lang w:val="en-US"/>
        </w:rPr>
        <w:t>are</w:t>
      </w:r>
      <w:r w:rsidRPr="00752797">
        <w:rPr>
          <w:lang w:val="en-US"/>
        </w:rPr>
        <w:t xml:space="preserve"> used as parameterized factors on the data set of field observations.</w:t>
      </w:r>
    </w:p>
    <w:p w14:paraId="74D2C40E" w14:textId="77777777" w:rsidR="00995779" w:rsidRPr="00752797" w:rsidRDefault="00995779" w:rsidP="00995779">
      <w:pPr>
        <w:rPr>
          <w:lang w:val="en-US"/>
        </w:rPr>
      </w:pPr>
    </w:p>
    <w:p w14:paraId="54B833D0" w14:textId="579959CF" w:rsidR="00995779" w:rsidRPr="00752797" w:rsidRDefault="00995779" w:rsidP="00995779">
      <w:pPr>
        <w:pStyle w:val="MTDisplayEquation"/>
        <w:rPr>
          <w:lang w:val="en-US"/>
        </w:rPr>
      </w:pPr>
      <w:r w:rsidRPr="00752797">
        <w:rPr>
          <w:lang w:val="en-US"/>
        </w:rPr>
        <w:tab/>
      </w:r>
      <w:commentRangeStart w:id="151"/>
      <w:r w:rsidR="00DD43CF" w:rsidRPr="00752797">
        <w:rPr>
          <w:position w:val="-100"/>
          <w:lang w:val="en-US"/>
        </w:rPr>
        <w:object w:dxaOrig="3100" w:dyaOrig="2120" w14:anchorId="566233A9">
          <v:shape id="_x0000_i4551" type="#_x0000_t75" style="width:156pt;height:107.25pt" o:ole="">
            <v:imagedata r:id="rId86" o:title=""/>
          </v:shape>
          <o:OLEObject Type="Embed" ProgID="Equation.DSMT4" ShapeID="_x0000_i4551" DrawAspect="Content" ObjectID="_1505662262" r:id="rId87"/>
        </w:object>
      </w:r>
      <w:commentRangeEnd w:id="151"/>
      <w:r w:rsidR="002E1400">
        <w:rPr>
          <w:rStyle w:val="CommentReference"/>
        </w:rPr>
        <w:commentReference w:id="151"/>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bookmarkStart w:id="152" w:name="_Toc412623819"/>
    </w:p>
    <w:p w14:paraId="39A88D9A" w14:textId="77777777" w:rsidR="00995779" w:rsidRPr="00752797" w:rsidRDefault="00995779" w:rsidP="00995779">
      <w:pPr>
        <w:rPr>
          <w:lang w:val="en-US"/>
        </w:rPr>
      </w:pPr>
    </w:p>
    <w:p w14:paraId="124D1B06" w14:textId="77777777" w:rsidR="00995779" w:rsidRPr="00752797" w:rsidRDefault="00995779" w:rsidP="00995779">
      <w:pPr>
        <w:rPr>
          <w:lang w:val="en-US"/>
        </w:rPr>
      </w:pPr>
      <w:r w:rsidRPr="00752797">
        <w:rPr>
          <w:lang w:val="en-US"/>
        </w:rPr>
        <w:t>Alternatively, Van Thiel de Vries (2009) utilized and extended the wave shape model of Rienecker and Fenton (1981). In this model the short wave shape is described by the weighted sum of eight sine and cosine functions</w:t>
      </w:r>
    </w:p>
    <w:p w14:paraId="331272FF" w14:textId="77777777" w:rsidR="00995779" w:rsidRPr="00752797" w:rsidRDefault="00995779" w:rsidP="00995779">
      <w:pPr>
        <w:rPr>
          <w:lang w:val="en-US"/>
        </w:rPr>
      </w:pPr>
    </w:p>
    <w:p w14:paraId="65D274DB" w14:textId="31173FA7" w:rsidR="00995779" w:rsidRPr="00752797" w:rsidRDefault="00995779" w:rsidP="00995779">
      <w:pPr>
        <w:pStyle w:val="MTDisplayEquation"/>
        <w:rPr>
          <w:lang w:val="en-US"/>
        </w:rPr>
      </w:pPr>
      <w:r w:rsidRPr="00752797">
        <w:rPr>
          <w:lang w:val="en-US"/>
        </w:rPr>
        <w:tab/>
      </w:r>
      <w:r w:rsidR="00DD43CF" w:rsidRPr="00DD43CF">
        <w:rPr>
          <w:position w:val="-28"/>
          <w:lang w:val="en-US"/>
        </w:rPr>
        <w:object w:dxaOrig="3980" w:dyaOrig="680" w14:anchorId="1B68FDBB">
          <v:shape id="_x0000_i4554" type="#_x0000_t75" style="width:198.75pt;height:33.75pt" o:ole="">
            <v:imagedata r:id="rId88" o:title=""/>
          </v:shape>
          <o:OLEObject Type="Embed" ProgID="Equation.DSMT4" ShapeID="_x0000_i4554" DrawAspect="Content" ObjectID="_1505662263" r:id="rId8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55D9D5B1" w14:textId="77777777" w:rsidR="00995779" w:rsidRPr="00752797" w:rsidRDefault="00995779" w:rsidP="00995779">
      <w:pPr>
        <w:rPr>
          <w:lang w:val="en-US"/>
        </w:rPr>
      </w:pPr>
    </w:p>
    <w:p w14:paraId="20E7C2DE"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u</w:t>
      </w:r>
      <w:r w:rsidRPr="00752797">
        <w:rPr>
          <w:vertAlign w:val="subscript"/>
          <w:lang w:val="en-US"/>
        </w:rPr>
        <w:t>bed</w:t>
      </w:r>
      <w:r w:rsidRPr="00752797">
        <w:rPr>
          <w:lang w:val="en-US"/>
        </w:rPr>
        <w:t xml:space="preserve"> is the near-bed short wave flow velocity, </w:t>
      </w:r>
      <w:r w:rsidRPr="00752797">
        <w:rPr>
          <w:i/>
          <w:lang w:val="en-US"/>
        </w:rPr>
        <w:t>i</w:t>
      </w:r>
      <w:r w:rsidRPr="00752797">
        <w:rPr>
          <w:lang w:val="en-US"/>
        </w:rPr>
        <w:t xml:space="preserve"> refers to the </w:t>
      </w:r>
      <w:r w:rsidRPr="00752797">
        <w:rPr>
          <w:i/>
          <w:lang w:val="en-US"/>
        </w:rPr>
        <w:t>i</w:t>
      </w:r>
      <w:r w:rsidRPr="00752797">
        <w:rPr>
          <w:lang w:val="en-US"/>
        </w:rPr>
        <w:t xml:space="preserve">th harmonic, </w:t>
      </w:r>
      <w:r w:rsidRPr="00752797">
        <w:rPr>
          <w:i/>
          <w:lang w:val="en-US"/>
        </w:rPr>
        <w:t>ω</w:t>
      </w:r>
      <w:r w:rsidRPr="00752797">
        <w:rPr>
          <w:lang w:val="en-US"/>
        </w:rPr>
        <w:t xml:space="preserve"> is the angular wave frequency, </w:t>
      </w:r>
      <w:r w:rsidRPr="00752797">
        <w:rPr>
          <w:i/>
          <w:lang w:val="en-US"/>
        </w:rPr>
        <w:t>A</w:t>
      </w:r>
      <w:r w:rsidRPr="00752797">
        <w:rPr>
          <w:i/>
          <w:vertAlign w:val="subscript"/>
          <w:lang w:val="en-US"/>
        </w:rPr>
        <w:t>i</w:t>
      </w:r>
      <w:r w:rsidRPr="00752797">
        <w:rPr>
          <w:lang w:val="en-US"/>
        </w:rPr>
        <w:t xml:space="preserve"> is the amplitude of a specific harmonic and </w:t>
      </w:r>
      <w:r w:rsidRPr="00752797">
        <w:rPr>
          <w:i/>
          <w:lang w:val="en-US"/>
        </w:rPr>
        <w:t>w</w:t>
      </w:r>
      <w:r w:rsidRPr="00752797">
        <w:rPr>
          <w:lang w:val="en-US"/>
        </w:rPr>
        <w:t xml:space="preserve"> is a weighting function affecting the wave shape. The amplitudes </w:t>
      </w:r>
      <w:r w:rsidRPr="00752797">
        <w:rPr>
          <w:i/>
          <w:lang w:val="en-US"/>
        </w:rPr>
        <w:t>A</w:t>
      </w:r>
      <w:r w:rsidRPr="00752797">
        <w:rPr>
          <w:i/>
          <w:vertAlign w:val="subscript"/>
          <w:lang w:val="en-US"/>
        </w:rPr>
        <w:t>1:8</w:t>
      </w:r>
      <w:r w:rsidRPr="00752797">
        <w:rPr>
          <w:vertAlign w:val="subscript"/>
          <w:lang w:val="en-US"/>
        </w:rPr>
        <w:t xml:space="preserve"> </w:t>
      </w:r>
      <w:r w:rsidRPr="00752797">
        <w:rPr>
          <w:lang w:val="en-US"/>
        </w:rPr>
        <w:t>are computed from stream function theory and vary with the dimensionless wave height and dimensionless wave period.</w:t>
      </w:r>
    </w:p>
    <w:p w14:paraId="762B70C6" w14:textId="77777777" w:rsidR="00995779" w:rsidRPr="00752797" w:rsidRDefault="00995779" w:rsidP="00995779">
      <w:pPr>
        <w:rPr>
          <w:lang w:val="en-US"/>
        </w:rPr>
      </w:pPr>
    </w:p>
    <w:p w14:paraId="7B92499F" w14:textId="18C4FCC3" w:rsidR="00995779" w:rsidRPr="00752797" w:rsidRDefault="00995779" w:rsidP="00995779">
      <w:pPr>
        <w:rPr>
          <w:lang w:val="en-US"/>
        </w:rPr>
      </w:pPr>
      <w:r w:rsidRPr="00752797">
        <w:rPr>
          <w:lang w:val="en-US"/>
        </w:rPr>
        <w:t xml:space="preserve">The wave skewness of near bed flow velocities is computed according </w:t>
      </w:r>
      <w:proofErr w:type="gramStart"/>
      <w:r w:rsidRPr="00752797">
        <w:rPr>
          <w:lang w:val="en-US"/>
        </w:rPr>
        <w:t xml:space="preserve">to </w:t>
      </w:r>
      <w:proofErr w:type="gramEnd"/>
      <w:r w:rsidRPr="00752797">
        <w:rPr>
          <w:lang w:val="en-US"/>
        </w:rPr>
        <w:fldChar w:fldCharType="begin"/>
      </w:r>
      <w:r w:rsidRPr="00752797">
        <w:rPr>
          <w:lang w:val="en-US"/>
        </w:rPr>
        <w:instrText xml:space="preserve"> GOTOBUTTON ZEqnNum619512  \* MERGEFORMAT </w:instrText>
      </w:r>
      <w:r w:rsidRPr="00752797">
        <w:rPr>
          <w:lang w:val="en-US"/>
        </w:rPr>
        <w:fldChar w:fldCharType="begin"/>
      </w:r>
      <w:r w:rsidRPr="00752797">
        <w:rPr>
          <w:lang w:val="en-US"/>
        </w:rPr>
        <w:instrText xml:space="preserve"> REF ZEqnNum619512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0</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The wave asymmetries (</w:t>
      </w:r>
      <w:r w:rsidRPr="00752797">
        <w:rPr>
          <w:i/>
          <w:lang w:val="en-US"/>
        </w:rPr>
        <w:t>A</w:t>
      </w:r>
      <w:r w:rsidRPr="00752797">
        <w:rPr>
          <w:i/>
          <w:vertAlign w:val="subscript"/>
          <w:lang w:val="en-US"/>
        </w:rPr>
        <w:t>s</w:t>
      </w:r>
      <w:r w:rsidRPr="00752797">
        <w:rPr>
          <w:lang w:val="en-US"/>
        </w:rPr>
        <w:t>) can be computed with the same expression replacing u</w:t>
      </w:r>
      <w:r w:rsidRPr="00752797">
        <w:rPr>
          <w:vertAlign w:val="subscript"/>
          <w:lang w:val="en-US"/>
        </w:rPr>
        <w:t>bed</w:t>
      </w:r>
      <w:r w:rsidRPr="00752797">
        <w:rPr>
          <w:lang w:val="en-US"/>
        </w:rPr>
        <w:t xml:space="preserve"> by its Hilbert transform.</w:t>
      </w:r>
    </w:p>
    <w:p w14:paraId="361F55F8" w14:textId="77777777" w:rsidR="00995779" w:rsidRPr="00752797" w:rsidRDefault="00995779" w:rsidP="00995779">
      <w:pPr>
        <w:rPr>
          <w:lang w:val="en-US"/>
        </w:rPr>
      </w:pPr>
    </w:p>
    <w:p w14:paraId="6B31D2A6" w14:textId="58219529" w:rsidR="00995779" w:rsidRPr="00752797" w:rsidRDefault="00995779" w:rsidP="00995779">
      <w:pPr>
        <w:pStyle w:val="MTDisplayEquation"/>
        <w:rPr>
          <w:lang w:val="en-US"/>
        </w:rPr>
      </w:pPr>
      <w:r w:rsidRPr="00752797">
        <w:rPr>
          <w:lang w:val="en-US"/>
        </w:rPr>
        <w:tab/>
      </w:r>
      <w:r w:rsidR="00DD43CF" w:rsidRPr="00DD43CF">
        <w:rPr>
          <w:position w:val="-34"/>
          <w:lang w:val="en-US"/>
        </w:rPr>
        <w:object w:dxaOrig="999" w:dyaOrig="800" w14:anchorId="23BE5A6A">
          <v:shape id="_x0000_i4557" type="#_x0000_t75" style="width:50.25pt;height:39.75pt" o:ole="">
            <v:imagedata r:id="rId90" o:title=""/>
          </v:shape>
          <o:OLEObject Type="Embed" ProgID="Equation.DSMT4" ShapeID="_x0000_i4557" DrawAspect="Content" ObjectID="_1505662264" r:id="rId9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53" w:name="ZEqnNum619512"/>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bookmarkEnd w:id="153"/>
      <w:r w:rsidRPr="00752797">
        <w:rPr>
          <w:lang w:val="en-US"/>
        </w:rPr>
        <w:fldChar w:fldCharType="end"/>
      </w:r>
    </w:p>
    <w:p w14:paraId="716B160D" w14:textId="77777777" w:rsidR="00995779" w:rsidRPr="00752797" w:rsidRDefault="00995779" w:rsidP="00995779">
      <w:pPr>
        <w:rPr>
          <w:lang w:val="en-US"/>
        </w:rPr>
      </w:pPr>
    </w:p>
    <w:p w14:paraId="3439D25B" w14:textId="77777777" w:rsidR="00995779" w:rsidRPr="00752797" w:rsidRDefault="00995779" w:rsidP="00995779">
      <w:pPr>
        <w:rPr>
          <w:lang w:val="en-US"/>
        </w:rPr>
      </w:pPr>
      <w:r w:rsidRPr="00752797">
        <w:rPr>
          <w:lang w:val="en-US"/>
        </w:rPr>
        <w:t xml:space="preserve">For </w:t>
      </w:r>
      <w:r w:rsidRPr="00752797">
        <w:rPr>
          <w:i/>
          <w:lang w:val="en-US"/>
        </w:rPr>
        <w:t>w</w:t>
      </w:r>
      <w:r w:rsidRPr="00752797">
        <w:rPr>
          <w:lang w:val="en-US"/>
        </w:rPr>
        <w:t xml:space="preserve"> equals one a skewed (Stokes) wave is obtained with high peaks and flat troughs whereas </w:t>
      </w:r>
      <w:r w:rsidRPr="00752797">
        <w:rPr>
          <w:i/>
          <w:lang w:val="en-US"/>
        </w:rPr>
        <w:t>w</w:t>
      </w:r>
      <w:r w:rsidRPr="00752797">
        <w:rPr>
          <w:lang w:val="en-US"/>
        </w:rPr>
        <w:t xml:space="preserve"> equals zero results in an asymmetric (saw tooth) wave with steep wave fronts. It is hypothesized that the weighting </w:t>
      </w:r>
      <w:r w:rsidRPr="00752797">
        <w:rPr>
          <w:i/>
          <w:lang w:val="en-US"/>
        </w:rPr>
        <w:t>w</w:t>
      </w:r>
      <w:r w:rsidRPr="00752797">
        <w:rPr>
          <w:lang w:val="en-US"/>
        </w:rPr>
        <w:t xml:space="preserve"> can be expressed as a function of wave skewness and asymmetry. The relation between the phase and the weighting is studied in more detail by Van Thiel de Vries (2009) by varying </w:t>
      </w:r>
      <w:r w:rsidRPr="00752797">
        <w:rPr>
          <w:i/>
          <w:lang w:val="en-US"/>
        </w:rPr>
        <w:t>w</w:t>
      </w:r>
      <w:r w:rsidRPr="00752797">
        <w:rPr>
          <w:lang w:val="en-US"/>
        </w:rPr>
        <w:t xml:space="preserve"> between zero and one in small steps and computing the amplitudes </w:t>
      </w:r>
      <w:r w:rsidRPr="00752797">
        <w:rPr>
          <w:i/>
          <w:lang w:val="en-US"/>
        </w:rPr>
        <w:t>A</w:t>
      </w:r>
      <w:r w:rsidRPr="00752797">
        <w:rPr>
          <w:i/>
          <w:vertAlign w:val="subscript"/>
          <w:lang w:val="en-US"/>
        </w:rPr>
        <w:t>1:8</w:t>
      </w:r>
      <w:r w:rsidRPr="00752797">
        <w:rPr>
          <w:vertAlign w:val="subscript"/>
          <w:lang w:val="en-US"/>
        </w:rPr>
        <w:t xml:space="preserve"> </w:t>
      </w:r>
      <w:r w:rsidRPr="00752797">
        <w:rPr>
          <w:lang w:val="en-US"/>
        </w:rPr>
        <w:t xml:space="preserve">with Rienecker and Fenton for a range of wave heights, wave periods and </w:t>
      </w:r>
      <w:r w:rsidRPr="00752797">
        <w:rPr>
          <w:lang w:val="en-US"/>
        </w:rPr>
        <w:lastRenderedPageBreak/>
        <w:t xml:space="preserve">water depths. It is found that a unique relation between </w:t>
      </w:r>
      <w:r w:rsidRPr="00752797">
        <w:rPr>
          <w:i/>
          <w:lang w:val="en-US"/>
        </w:rPr>
        <w:t>w</w:t>
      </w:r>
      <w:r w:rsidRPr="00752797">
        <w:rPr>
          <w:lang w:val="en-US"/>
        </w:rPr>
        <w:t xml:space="preserve"> and </w:t>
      </w:r>
      <w:r w:rsidRPr="00752797">
        <w:rPr>
          <w:i/>
          <w:lang w:val="en-US"/>
        </w:rPr>
        <w:t>Φ</w:t>
      </w:r>
      <w:r w:rsidRPr="00752797">
        <w:rPr>
          <w:lang w:val="en-US"/>
        </w:rPr>
        <w:t xml:space="preserve"> exists for any combination of wave height, wave period and water depth that is described by:</w:t>
      </w:r>
    </w:p>
    <w:p w14:paraId="2947BA9C" w14:textId="77777777" w:rsidR="00995779" w:rsidRPr="00752797" w:rsidRDefault="00995779" w:rsidP="00995779">
      <w:pPr>
        <w:rPr>
          <w:lang w:val="en-US"/>
        </w:rPr>
      </w:pPr>
    </w:p>
    <w:p w14:paraId="3FCECC70" w14:textId="1B643B4F"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3220" w:dyaOrig="760" w14:anchorId="112123E6">
          <v:shape id="_x0000_i4560" type="#_x0000_t75" style="width:162pt;height:38.25pt" o:ole="">
            <v:imagedata r:id="rId92" o:title=""/>
          </v:shape>
          <o:OLEObject Type="Embed" ProgID="Equation.DSMT4" ShapeID="_x0000_i4560" DrawAspect="Content" ObjectID="_1505662265" r:id="rId9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7B85AF63" w14:textId="77777777" w:rsidR="00995779" w:rsidRPr="00752797" w:rsidRDefault="00995779" w:rsidP="00995779">
      <w:pPr>
        <w:rPr>
          <w:lang w:val="en-US"/>
        </w:rPr>
      </w:pPr>
    </w:p>
    <w:p w14:paraId="52A66CD6" w14:textId="77777777" w:rsidR="00995779" w:rsidRPr="00752797" w:rsidRDefault="00995779" w:rsidP="00995779">
      <w:pPr>
        <w:rPr>
          <w:lang w:val="en-US"/>
        </w:rPr>
      </w:pPr>
      <w:r w:rsidRPr="00752797">
        <w:rPr>
          <w:lang w:val="en-US"/>
        </w:rPr>
        <w:t>As explained in the next section, short-wave turbulence can be computed averaged over the bore interval (T</w:t>
      </w:r>
      <w:r w:rsidRPr="00752797">
        <w:rPr>
          <w:vertAlign w:val="subscript"/>
          <w:lang w:val="en-US"/>
        </w:rPr>
        <w:t>bore</w:t>
      </w:r>
      <w:r w:rsidRPr="00752797">
        <w:rPr>
          <w:lang w:val="en-US"/>
        </w:rPr>
        <w:t xml:space="preserve">). The bore interval is directly related to the wave shape and hence requires the weighting function </w:t>
      </w:r>
      <w:r w:rsidRPr="00752797">
        <w:rPr>
          <w:i/>
          <w:lang w:val="en-US"/>
        </w:rPr>
        <w:t>w</w:t>
      </w:r>
      <w:r w:rsidRPr="00752797">
        <w:rPr>
          <w:lang w:val="en-US"/>
        </w:rPr>
        <w:t xml:space="preserve"> is determined. For the formulation of Ruessink et al. (2012) no exact wave shape is determined and therefore no bore interval can be calculated. Therefore this approach cannot be combined with bore averaged short-wave turbulence.</w:t>
      </w:r>
    </w:p>
    <w:p w14:paraId="55AA41F4" w14:textId="77777777" w:rsidR="00995779" w:rsidRPr="00752797" w:rsidRDefault="00995779" w:rsidP="00995779">
      <w:pPr>
        <w:pStyle w:val="Heading3"/>
        <w:jc w:val="both"/>
        <w:rPr>
          <w:lang w:val="en-US"/>
        </w:rPr>
      </w:pPr>
      <w:bookmarkStart w:id="154" w:name="_Toc417455430"/>
      <w:bookmarkStart w:id="155" w:name="_Toc417455623"/>
      <w:bookmarkStart w:id="156" w:name="_Toc417455768"/>
      <w:bookmarkStart w:id="157" w:name="_Toc431915616"/>
      <w:bookmarkStart w:id="158" w:name="_Toc431915702"/>
      <w:r w:rsidRPr="00752797">
        <w:rPr>
          <w:lang w:val="en-US"/>
        </w:rPr>
        <w:t>Turbulence</w:t>
      </w:r>
      <w:bookmarkEnd w:id="152"/>
      <w:bookmarkEnd w:id="154"/>
      <w:bookmarkEnd w:id="155"/>
      <w:bookmarkEnd w:id="156"/>
      <w:bookmarkEnd w:id="157"/>
      <w:bookmarkEnd w:id="158"/>
    </w:p>
    <w:p w14:paraId="7FB12346" w14:textId="77777777" w:rsidR="00995779" w:rsidRPr="00752797" w:rsidRDefault="00995779" w:rsidP="00995779">
      <w:pPr>
        <w:rPr>
          <w:lang w:val="en-US"/>
        </w:rPr>
      </w:pPr>
      <w:r w:rsidRPr="00752797">
        <w:rPr>
          <w:lang w:val="en-US"/>
        </w:rPr>
        <w:t xml:space="preserve">Wave breaking induced turbulence at the water surface has to be transported towards the bed in order to affect the up-stirring of sediment. Roelvink and Stive (1989) used an exponential decay model with the mixing length proportional to </w:t>
      </w:r>
      <w:r w:rsidRPr="00752797">
        <w:rPr>
          <w:i/>
          <w:lang w:val="en-US"/>
        </w:rPr>
        <w:t>H</w:t>
      </w:r>
      <w:r w:rsidRPr="00752797">
        <w:rPr>
          <w:i/>
          <w:vertAlign w:val="subscript"/>
          <w:lang w:val="en-US"/>
        </w:rPr>
        <w:t>rms</w:t>
      </w:r>
      <w:r w:rsidRPr="00752797">
        <w:rPr>
          <w:lang w:val="en-US"/>
        </w:rPr>
        <w:t xml:space="preserve"> to estimate the time averaged turbulence energy at the bed from turbulence at the water surface:</w:t>
      </w:r>
    </w:p>
    <w:p w14:paraId="49A33B60" w14:textId="77777777" w:rsidR="00995779" w:rsidRPr="00752797" w:rsidRDefault="00995779" w:rsidP="00995779">
      <w:pPr>
        <w:rPr>
          <w:lang w:val="en-US"/>
        </w:rPr>
      </w:pPr>
    </w:p>
    <w:p w14:paraId="1629B0F6" w14:textId="6F441160" w:rsidR="00995779" w:rsidRPr="00752797" w:rsidRDefault="00995779" w:rsidP="00995779">
      <w:pPr>
        <w:pStyle w:val="MTDisplayEquation"/>
        <w:rPr>
          <w:lang w:val="en-US"/>
        </w:rPr>
      </w:pPr>
      <w:r w:rsidRPr="00752797">
        <w:rPr>
          <w:lang w:val="en-US"/>
        </w:rPr>
        <w:tab/>
      </w:r>
      <w:r w:rsidR="00DD43CF" w:rsidRPr="00752797">
        <w:rPr>
          <w:position w:val="-30"/>
          <w:lang w:val="en-US"/>
        </w:rPr>
        <w:object w:dxaOrig="2079" w:dyaOrig="680" w14:anchorId="3F6C8A6D">
          <v:shape id="_x0000_i4563" type="#_x0000_t75" style="width:105.75pt;height:35.25pt" o:ole="">
            <v:imagedata r:id="rId94" o:title=""/>
          </v:shape>
          <o:OLEObject Type="Embed" ProgID="Equation.DSMT4" ShapeID="_x0000_i4563" DrawAspect="Content" ObjectID="_1505662266" r:id="rId9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58769419" w14:textId="77777777" w:rsidR="00995779" w:rsidRPr="00752797" w:rsidRDefault="00995779" w:rsidP="00995779">
      <w:pPr>
        <w:rPr>
          <w:lang w:val="en-US"/>
        </w:rPr>
      </w:pPr>
    </w:p>
    <w:p w14:paraId="581C6EE7"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k</w:t>
      </w:r>
      <w:r w:rsidRPr="00752797">
        <w:rPr>
          <w:i/>
          <w:vertAlign w:val="subscript"/>
          <w:lang w:val="en-US"/>
        </w:rPr>
        <w:t>b</w:t>
      </w:r>
      <w:r w:rsidRPr="00752797">
        <w:rPr>
          <w:lang w:val="en-US"/>
        </w:rPr>
        <w:t xml:space="preserve"> is turbulence variance at the bed and </w:t>
      </w:r>
      <w:r w:rsidRPr="00752797">
        <w:rPr>
          <w:i/>
          <w:lang w:val="en-US"/>
        </w:rPr>
        <w:t>k</w:t>
      </w:r>
      <w:r w:rsidRPr="00752797">
        <w:rPr>
          <w:lang w:val="en-US"/>
        </w:rPr>
        <w:t xml:space="preserve"> is the time averaged turbulence variance at the water surface. </w:t>
      </w:r>
    </w:p>
    <w:p w14:paraId="55D77C5E" w14:textId="77777777" w:rsidR="00995779" w:rsidRPr="00752797" w:rsidRDefault="00995779" w:rsidP="00995779">
      <w:pPr>
        <w:rPr>
          <w:lang w:val="en-US"/>
        </w:rPr>
      </w:pPr>
    </w:p>
    <w:p w14:paraId="46CB03EE" w14:textId="77777777" w:rsidR="00995779" w:rsidRPr="00752797" w:rsidRDefault="00995779" w:rsidP="00995779">
      <w:pPr>
        <w:rPr>
          <w:lang w:val="en-US"/>
        </w:rPr>
      </w:pPr>
      <w:r w:rsidRPr="00752797">
        <w:rPr>
          <w:lang w:val="en-US"/>
        </w:rPr>
        <w:t>There are three possibilities for the turbulence variance at the bed (</w:t>
      </w:r>
      <w:r w:rsidRPr="00752797">
        <w:rPr>
          <w:i/>
          <w:lang w:val="en-US"/>
        </w:rPr>
        <w:t>k</w:t>
      </w:r>
      <w:r w:rsidRPr="00752797">
        <w:rPr>
          <w:i/>
          <w:vertAlign w:val="subscript"/>
          <w:lang w:val="en-US"/>
        </w:rPr>
        <w:t>b</w:t>
      </w:r>
      <w:r w:rsidRPr="00752797">
        <w:rPr>
          <w:lang w:val="en-US"/>
        </w:rPr>
        <w:t>) implemented into XBeach:</w:t>
      </w:r>
    </w:p>
    <w:p w14:paraId="75629CDF" w14:textId="77777777" w:rsidR="00995779" w:rsidRPr="00752797" w:rsidRDefault="00995779" w:rsidP="00995779">
      <w:pPr>
        <w:rPr>
          <w:lang w:val="en-US"/>
        </w:rPr>
      </w:pPr>
    </w:p>
    <w:p w14:paraId="632907ED" w14:textId="77777777" w:rsidR="00995779" w:rsidRPr="00752797" w:rsidRDefault="00995779" w:rsidP="00995779">
      <w:pPr>
        <w:numPr>
          <w:ilvl w:val="0"/>
          <w:numId w:val="26"/>
        </w:numPr>
        <w:rPr>
          <w:lang w:val="en-US"/>
        </w:rPr>
      </w:pPr>
      <w:r w:rsidRPr="00752797">
        <w:rPr>
          <w:lang w:val="en-US"/>
        </w:rPr>
        <w:t xml:space="preserve">Wave averaged near-bed turbulence energy (keyword: </w:t>
      </w:r>
      <w:r w:rsidRPr="00752797">
        <w:rPr>
          <w:i/>
          <w:lang w:val="en-US"/>
        </w:rPr>
        <w:t>turb = wave_averaged</w:t>
      </w:r>
      <w:r w:rsidRPr="00752797">
        <w:rPr>
          <w:lang w:val="en-US"/>
        </w:rPr>
        <w:t>):</w:t>
      </w:r>
    </w:p>
    <w:p w14:paraId="3822051C" w14:textId="215B7B40" w:rsidR="00995779" w:rsidRPr="00752797" w:rsidRDefault="00995779" w:rsidP="00995779">
      <w:pPr>
        <w:pStyle w:val="MTDisplayEquation"/>
        <w:rPr>
          <w:lang w:val="en-US"/>
        </w:rPr>
      </w:pPr>
      <w:r w:rsidRPr="00752797">
        <w:rPr>
          <w:lang w:val="en-US"/>
        </w:rPr>
        <w:tab/>
      </w:r>
      <w:r w:rsidR="00DD43CF" w:rsidRPr="00DD43CF">
        <w:rPr>
          <w:position w:val="-30"/>
          <w:lang w:val="en-US"/>
        </w:rPr>
        <w:object w:dxaOrig="2000" w:dyaOrig="740" w14:anchorId="6DFA9726">
          <v:shape id="_x0000_i4566" type="#_x0000_t75" style="width:99.75pt;height:36.75pt" o:ole="">
            <v:imagedata r:id="rId96" o:title=""/>
          </v:shape>
          <o:OLEObject Type="Embed" ProgID="Equation.DSMT4" ShapeID="_x0000_i4566" DrawAspect="Content" ObjectID="_1505662267" r:id="rId9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0C2AE03C" w14:textId="77777777" w:rsidR="00995779" w:rsidRPr="00752797" w:rsidRDefault="00995779" w:rsidP="00995779">
      <w:pPr>
        <w:rPr>
          <w:lang w:val="en-US"/>
        </w:rPr>
      </w:pPr>
    </w:p>
    <w:p w14:paraId="63E92833" w14:textId="77777777" w:rsidR="00995779" w:rsidRPr="00752797" w:rsidRDefault="00995779" w:rsidP="00995779">
      <w:pPr>
        <w:numPr>
          <w:ilvl w:val="0"/>
          <w:numId w:val="26"/>
        </w:numPr>
        <w:rPr>
          <w:lang w:val="en-US"/>
        </w:rPr>
      </w:pPr>
      <w:r w:rsidRPr="00752797">
        <w:rPr>
          <w:lang w:val="en-US"/>
        </w:rPr>
        <w:t>Bore-averaged near-bed turbulence energy</w:t>
      </w:r>
      <w:r w:rsidRPr="00752797">
        <w:rPr>
          <w:rStyle w:val="FootnoteReference"/>
          <w:lang w:val="en-US"/>
        </w:rPr>
        <w:footnoteReference w:id="1"/>
      </w:r>
      <w:r w:rsidRPr="00752797">
        <w:rPr>
          <w:lang w:val="en-US"/>
        </w:rPr>
        <w:t xml:space="preserve"> (keyword: </w:t>
      </w:r>
      <w:r w:rsidRPr="00752797">
        <w:rPr>
          <w:i/>
          <w:lang w:val="en-US"/>
        </w:rPr>
        <w:t>turb = bore_averaged</w:t>
      </w:r>
      <w:r w:rsidRPr="00752797">
        <w:rPr>
          <w:lang w:val="en-US"/>
        </w:rPr>
        <w:t>)</w:t>
      </w:r>
    </w:p>
    <w:p w14:paraId="02B81488" w14:textId="4D9404F7" w:rsidR="00995779" w:rsidRPr="00752797" w:rsidRDefault="00995779" w:rsidP="00995779">
      <w:pPr>
        <w:pStyle w:val="MTDisplayEquation"/>
        <w:rPr>
          <w:lang w:val="en-US"/>
        </w:rPr>
      </w:pPr>
      <w:r w:rsidRPr="00752797">
        <w:rPr>
          <w:lang w:val="en-US"/>
        </w:rPr>
        <w:tab/>
      </w:r>
      <w:r w:rsidR="00DD43CF" w:rsidRPr="00DD43CF">
        <w:rPr>
          <w:position w:val="-30"/>
          <w:lang w:val="en-US"/>
        </w:rPr>
        <w:object w:dxaOrig="2000" w:dyaOrig="760" w14:anchorId="0694003D">
          <v:shape id="_x0000_i4569" type="#_x0000_t75" style="width:99.75pt;height:38.25pt" o:ole="">
            <v:imagedata r:id="rId98" o:title=""/>
          </v:shape>
          <o:OLEObject Type="Embed" ProgID="Equation.DSMT4" ShapeID="_x0000_i4569" DrawAspect="Content" ObjectID="_1505662268" r:id="rId9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6AF85D60" w14:textId="77777777" w:rsidR="00995779" w:rsidRPr="00752797" w:rsidRDefault="00995779" w:rsidP="00995779">
      <w:pPr>
        <w:rPr>
          <w:lang w:val="en-US"/>
        </w:rPr>
      </w:pPr>
    </w:p>
    <w:p w14:paraId="55232004" w14:textId="77777777" w:rsidR="00995779" w:rsidRPr="00752797" w:rsidRDefault="00995779" w:rsidP="00995779">
      <w:pPr>
        <w:numPr>
          <w:ilvl w:val="0"/>
          <w:numId w:val="26"/>
        </w:numPr>
        <w:rPr>
          <w:lang w:val="en-US"/>
        </w:rPr>
      </w:pPr>
      <w:r w:rsidRPr="00752797">
        <w:rPr>
          <w:lang w:val="en-US"/>
        </w:rPr>
        <w:t xml:space="preserve">Not taking into account the turbulence variance at the bed (keyword: </w:t>
      </w:r>
      <w:r w:rsidRPr="00752797">
        <w:rPr>
          <w:i/>
          <w:lang w:val="en-US"/>
        </w:rPr>
        <w:t>turb = none</w:t>
      </w:r>
      <w:r w:rsidRPr="00752797">
        <w:rPr>
          <w:lang w:val="en-US"/>
        </w:rPr>
        <w:t>)</w:t>
      </w:r>
    </w:p>
    <w:p w14:paraId="3F9018D6" w14:textId="77777777" w:rsidR="00995779" w:rsidRPr="00752797" w:rsidRDefault="00995779" w:rsidP="00995779">
      <w:pPr>
        <w:rPr>
          <w:lang w:val="en-US"/>
        </w:rPr>
      </w:pPr>
    </w:p>
    <w:p w14:paraId="1615AC5A" w14:textId="77777777" w:rsidR="00995779" w:rsidRPr="00752797" w:rsidRDefault="00995779" w:rsidP="00995779">
      <w:pPr>
        <w:rPr>
          <w:lang w:val="en-US"/>
        </w:rPr>
      </w:pPr>
      <w:r w:rsidRPr="00752797">
        <w:rPr>
          <w:lang w:val="en-US"/>
        </w:rPr>
        <w:t>Both formulations make use of the wave-averaged turbulence energy (</w:t>
      </w:r>
      <w:r w:rsidRPr="00752797">
        <w:rPr>
          <w:i/>
          <w:lang w:val="en-US"/>
        </w:rPr>
        <w:t>k</w:t>
      </w:r>
      <w:r w:rsidRPr="00752797">
        <w:rPr>
          <w:i/>
          <w:vertAlign w:val="subscript"/>
          <w:lang w:val="en-US"/>
        </w:rPr>
        <w:t>s</w:t>
      </w:r>
      <w:r w:rsidRPr="00752797">
        <w:rPr>
          <w:lang w:val="en-US"/>
        </w:rPr>
        <w:t>) and a mixing length (</w:t>
      </w:r>
      <w:r w:rsidRPr="00752797">
        <w:rPr>
          <w:i/>
          <w:lang w:val="en-US"/>
        </w:rPr>
        <w:t>L</w:t>
      </w:r>
      <w:r w:rsidRPr="00752797">
        <w:rPr>
          <w:i/>
          <w:vertAlign w:val="subscript"/>
          <w:lang w:val="en-US"/>
        </w:rPr>
        <w:t>mix</w:t>
      </w:r>
      <w:r w:rsidRPr="00752797">
        <w:rPr>
          <w:lang w:val="en-US"/>
        </w:rPr>
        <w:t xml:space="preserve">). The wave averaged turbulence energy at the surface is computed from the roller energy dissipation and following Battjes (1975) in which </w:t>
      </w:r>
      <w:r w:rsidRPr="00752797">
        <w:rPr>
          <w:i/>
          <w:lang w:val="en-US"/>
        </w:rPr>
        <w:t>D</w:t>
      </w:r>
      <w:r w:rsidRPr="00752797">
        <w:rPr>
          <w:i/>
          <w:vertAlign w:val="subscript"/>
          <w:lang w:val="en-US"/>
        </w:rPr>
        <w:t>r</w:t>
      </w:r>
      <w:r w:rsidRPr="00752797">
        <w:rPr>
          <w:vertAlign w:val="subscript"/>
          <w:lang w:val="en-US"/>
        </w:rPr>
        <w:t xml:space="preserve"> </w:t>
      </w:r>
      <w:r w:rsidRPr="00752797">
        <w:rPr>
          <w:lang w:val="en-US"/>
        </w:rPr>
        <w:t>is roller dissipation:</w:t>
      </w:r>
    </w:p>
    <w:p w14:paraId="5881ADAB" w14:textId="77777777" w:rsidR="00995779" w:rsidRPr="00752797" w:rsidRDefault="00995779" w:rsidP="00995779">
      <w:pPr>
        <w:rPr>
          <w:lang w:val="en-US"/>
        </w:rPr>
      </w:pPr>
    </w:p>
    <w:p w14:paraId="01F06313" w14:textId="428F52D8" w:rsidR="00995779" w:rsidRPr="00752797" w:rsidRDefault="00995779" w:rsidP="00995779">
      <w:pPr>
        <w:pStyle w:val="MTDisplayEquation"/>
        <w:rPr>
          <w:lang w:val="en-US"/>
        </w:rPr>
      </w:pPr>
      <w:r w:rsidRPr="00752797">
        <w:rPr>
          <w:lang w:val="en-US"/>
        </w:rPr>
        <w:tab/>
      </w:r>
      <w:r w:rsidR="00DD43CF" w:rsidRPr="00DD43CF">
        <w:rPr>
          <w:position w:val="-14"/>
          <w:lang w:val="en-US"/>
        </w:rPr>
        <w:object w:dxaOrig="1579" w:dyaOrig="440" w14:anchorId="74FCCAB0">
          <v:shape id="_x0000_i4572" type="#_x0000_t75" style="width:78.75pt;height:21.75pt" o:ole="">
            <v:imagedata r:id="rId100" o:title=""/>
          </v:shape>
          <o:OLEObject Type="Embed" ProgID="Equation.DSMT4" ShapeID="_x0000_i4572" DrawAspect="Content" ObjectID="_1505662269" r:id="rId10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7E157D3B" w14:textId="77777777" w:rsidR="00995779" w:rsidRPr="00752797" w:rsidRDefault="00995779" w:rsidP="00995779">
      <w:pPr>
        <w:rPr>
          <w:lang w:val="en-US"/>
        </w:rPr>
      </w:pPr>
    </w:p>
    <w:p w14:paraId="19723C85" w14:textId="77777777" w:rsidR="00995779" w:rsidRPr="00752797" w:rsidRDefault="00995779" w:rsidP="00995779">
      <w:pPr>
        <w:rPr>
          <w:lang w:val="en-US"/>
        </w:rPr>
      </w:pPr>
      <w:r w:rsidRPr="00752797">
        <w:rPr>
          <w:lang w:val="en-US"/>
        </w:rPr>
        <w:lastRenderedPageBreak/>
        <w:t>The mixing length (</w:t>
      </w:r>
      <w:r w:rsidRPr="00752797">
        <w:rPr>
          <w:i/>
          <w:lang w:val="en-US"/>
        </w:rPr>
        <w:t>L</w:t>
      </w:r>
      <w:r w:rsidRPr="00752797">
        <w:rPr>
          <w:i/>
          <w:vertAlign w:val="subscript"/>
          <w:lang w:val="en-US"/>
        </w:rPr>
        <w:t>mix</w:t>
      </w:r>
      <w:r w:rsidRPr="00752797">
        <w:rPr>
          <w:lang w:val="en-US"/>
        </w:rPr>
        <w:t xml:space="preserve">) is expressed as thickness of the surface roller near the water surface and depends on the roller volume </w:t>
      </w:r>
      <w:r w:rsidRPr="00752797">
        <w:rPr>
          <w:i/>
          <w:lang w:val="en-US"/>
        </w:rPr>
        <w:t>A</w:t>
      </w:r>
      <w:r w:rsidRPr="00752797">
        <w:rPr>
          <w:i/>
          <w:vertAlign w:val="subscript"/>
          <w:lang w:val="en-US"/>
        </w:rPr>
        <w:t>r</w:t>
      </w:r>
      <w:r w:rsidRPr="00752797">
        <w:rPr>
          <w:lang w:val="en-US"/>
        </w:rPr>
        <w:t xml:space="preserve"> (Svendsen, 1984):</w:t>
      </w:r>
    </w:p>
    <w:p w14:paraId="4E887D14" w14:textId="77777777" w:rsidR="00995779" w:rsidRPr="00752797" w:rsidRDefault="00995779" w:rsidP="00995779">
      <w:pPr>
        <w:rPr>
          <w:lang w:val="en-US"/>
        </w:rPr>
      </w:pPr>
    </w:p>
    <w:p w14:paraId="65333C09" w14:textId="0F69FD84" w:rsidR="00995779" w:rsidRPr="00752797" w:rsidRDefault="00995779" w:rsidP="00995779">
      <w:pPr>
        <w:pStyle w:val="MTDisplayEquation"/>
        <w:rPr>
          <w:lang w:val="en-US"/>
        </w:rPr>
      </w:pPr>
      <w:r w:rsidRPr="00752797">
        <w:rPr>
          <w:lang w:val="en-US"/>
        </w:rPr>
        <w:tab/>
      </w:r>
      <w:r w:rsidR="003C1343" w:rsidRPr="00DD43CF">
        <w:rPr>
          <w:position w:val="-32"/>
          <w:lang w:val="en-US"/>
        </w:rPr>
        <w:object w:dxaOrig="2220" w:dyaOrig="780" w14:anchorId="32DAEEF1">
          <v:shape id="_x0000_i5234" type="#_x0000_t75" style="width:111pt;height:39pt" o:ole="">
            <v:imagedata r:id="rId102" o:title=""/>
          </v:shape>
          <o:OLEObject Type="Embed" ProgID="Equation.DSMT4" ShapeID="_x0000_i5234" DrawAspect="Content" ObjectID="_1505662270" r:id="rId10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end"/>
      </w:r>
    </w:p>
    <w:p w14:paraId="799301F4" w14:textId="77777777" w:rsidR="00995779" w:rsidRPr="00752797" w:rsidRDefault="00995779" w:rsidP="00995779">
      <w:pPr>
        <w:pStyle w:val="Heading3"/>
        <w:jc w:val="both"/>
        <w:rPr>
          <w:lang w:val="en-US"/>
        </w:rPr>
      </w:pPr>
      <w:bookmarkStart w:id="159" w:name="_Toc412623820"/>
      <w:bookmarkStart w:id="160" w:name="_Ref413405462"/>
      <w:bookmarkStart w:id="161" w:name="_Toc417455431"/>
      <w:bookmarkStart w:id="162" w:name="_Toc417455624"/>
      <w:bookmarkStart w:id="163" w:name="_Toc417455769"/>
      <w:bookmarkStart w:id="164" w:name="_Toc431915617"/>
      <w:bookmarkStart w:id="165" w:name="_Toc431915703"/>
      <w:r w:rsidRPr="00752797">
        <w:rPr>
          <w:lang w:val="en-US"/>
        </w:rPr>
        <w:t>Roller energy balance</w:t>
      </w:r>
      <w:bookmarkEnd w:id="159"/>
      <w:bookmarkEnd w:id="160"/>
      <w:bookmarkEnd w:id="161"/>
      <w:bookmarkEnd w:id="162"/>
      <w:bookmarkEnd w:id="163"/>
      <w:bookmarkEnd w:id="164"/>
      <w:bookmarkEnd w:id="165"/>
    </w:p>
    <w:p w14:paraId="17BEE1EF" w14:textId="77777777" w:rsidR="00995779" w:rsidRDefault="00995779" w:rsidP="00995779">
      <w:pPr>
        <w:rPr>
          <w:lang w:val="en-US"/>
        </w:rPr>
      </w:pPr>
      <w:r w:rsidRPr="00752797">
        <w:rPr>
          <w:lang w:val="en-US"/>
        </w:rPr>
        <w:t xml:space="preserve">While the short wave action balance adequately describes the propagation and decay of organized wave energy, it has often been found that there is a delay between the point where the waves start to break (which is where you would expect the strongest radiation stress gradients to occur) and the point where the wave set-up and longshore current start to build. This transition zone effect is generally attributed to the temporary storage of shoreward momentum in the surface rollers. Several authors have </w:t>
      </w:r>
      <w:r w:rsidR="00D5585B" w:rsidRPr="00752797">
        <w:rPr>
          <w:lang w:val="en-US"/>
        </w:rPr>
        <w:t>analyzed</w:t>
      </w:r>
      <w:r w:rsidRPr="00752797">
        <w:rPr>
          <w:lang w:val="en-US"/>
        </w:rPr>
        <w:t xml:space="preserve"> the typical dimensions of such rollers and their effect on the radiation stress (e.g. Longuet-Higgins and Turner, 1974, Svendsen, 1984, Roelvink and Stive, 1989, Nairn et al., 1990, Deigaard 1993, Stive and De Vriend, 1994). </w:t>
      </w:r>
    </w:p>
    <w:p w14:paraId="6B8D355B" w14:textId="77777777" w:rsidR="007D4A31" w:rsidRDefault="007D4A31" w:rsidP="00995779">
      <w:pPr>
        <w:rPr>
          <w:lang w:val="en-US"/>
        </w:rPr>
      </w:pPr>
    </w:p>
    <w:p w14:paraId="2344E0D1" w14:textId="7A4F8515" w:rsidR="007D4A31" w:rsidRDefault="007D4A31" w:rsidP="007D4A31">
      <w:pPr>
        <w:rPr>
          <w:lang w:val="en-US"/>
        </w:rPr>
      </w:pPr>
      <w:r>
        <w:rPr>
          <w:lang w:val="en-US"/>
        </w:rPr>
        <w:t xml:space="preserve">In XBeach, </w:t>
      </w:r>
      <w:r w:rsidRPr="007D4A31">
        <w:rPr>
          <w:lang w:val="en-US"/>
        </w:rPr>
        <w:t>The roller energy balance is coupled to the wave-action/energy</w:t>
      </w:r>
      <w:r>
        <w:rPr>
          <w:lang w:val="en-US"/>
        </w:rPr>
        <w:t xml:space="preserve"> </w:t>
      </w:r>
      <w:r w:rsidRPr="007D4A31">
        <w:rPr>
          <w:lang w:val="en-US"/>
        </w:rPr>
        <w:t>balance where dissipation of wave energy serves as a source term for the roller energy balance. Similar to the wave action the directional distribution of the roller energy is taken into account whereas the frequency spectrum is represented by a single mean frequency. The roller energy balance is then given by:</w:t>
      </w:r>
    </w:p>
    <w:p w14:paraId="520428DC" w14:textId="77777777" w:rsidR="00EF0B70" w:rsidRDefault="00EF0B70" w:rsidP="007D4A31">
      <w:pPr>
        <w:rPr>
          <w:lang w:val="en-US"/>
        </w:rPr>
      </w:pPr>
    </w:p>
    <w:p w14:paraId="6E5F40BD" w14:textId="702F6AA5" w:rsidR="00EF0B70" w:rsidRDefault="00EF0B70" w:rsidP="00E32CB9">
      <w:pPr>
        <w:pStyle w:val="MTDisplayEquation"/>
        <w:rPr>
          <w:lang w:val="en-US"/>
        </w:rPr>
      </w:pPr>
      <w:r>
        <w:rPr>
          <w:lang w:val="en-US"/>
        </w:rPr>
        <w:tab/>
      </w:r>
      <w:r w:rsidRPr="00E32CB9">
        <w:rPr>
          <w:position w:val="-28"/>
          <w:lang w:val="en-US"/>
        </w:rPr>
        <w:object w:dxaOrig="3820" w:dyaOrig="660" w14:anchorId="5620FD22">
          <v:shape id="_x0000_i5497" type="#_x0000_t75" style="width:191.25pt;height:33pt" o:ole="">
            <v:imagedata r:id="rId104" o:title=""/>
          </v:shape>
          <o:OLEObject Type="Embed" ProgID="Equation.DSMT4" ShapeID="_x0000_i5497" DrawAspect="Content" ObjectID="_1505662271" r:id="rId105"/>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1</w:instrText>
      </w:r>
      <w:r>
        <w:rPr>
          <w:lang w:val="en-US"/>
        </w:rPr>
        <w:fldChar w:fldCharType="end"/>
      </w:r>
      <w:r>
        <w:rPr>
          <w:lang w:val="en-US"/>
        </w:rPr>
        <w:instrText>)</w:instrText>
      </w:r>
      <w:r>
        <w:rPr>
          <w:lang w:val="en-US"/>
        </w:rPr>
        <w:fldChar w:fldCharType="end"/>
      </w:r>
    </w:p>
    <w:p w14:paraId="04A05A24" w14:textId="63A5E56C" w:rsidR="00EF0B70" w:rsidRPr="00752797" w:rsidRDefault="00EF0B70" w:rsidP="007D4A31">
      <w:pPr>
        <w:rPr>
          <w:lang w:val="en-US"/>
        </w:rPr>
      </w:pPr>
      <w:r w:rsidRPr="00E32CB9">
        <w:rPr>
          <w:position w:val="-4"/>
          <w:lang w:val="en-US"/>
        </w:rPr>
        <w:object w:dxaOrig="180" w:dyaOrig="279" w14:anchorId="16AEBEDE">
          <v:shape id="_x0000_i5496" type="#_x0000_t75" style="width:9pt;height:14.25pt" o:ole="">
            <v:imagedata r:id="rId106" o:title=""/>
          </v:shape>
          <o:OLEObject Type="Embed" ProgID="Equation.DSMT4" ShapeID="_x0000_i5496" DrawAspect="Content" ObjectID="_1505662272" r:id="rId10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1</w:instrText>
      </w:r>
      <w:r w:rsidRPr="00752797">
        <w:rPr>
          <w:lang w:val="en-US"/>
        </w:rPr>
        <w:fldChar w:fldCharType="end"/>
      </w:r>
      <w:r w:rsidRPr="00752797">
        <w:rPr>
          <w:lang w:val="en-US"/>
        </w:rPr>
        <w:instrText>)</w:instrText>
      </w:r>
      <w:r w:rsidRPr="00752797">
        <w:rPr>
          <w:lang w:val="en-US"/>
        </w:rPr>
        <w:fldChar w:fldCharType="end"/>
      </w:r>
    </w:p>
    <w:p w14:paraId="10EE3DB5" w14:textId="77777777" w:rsidR="00995779" w:rsidRPr="00752797" w:rsidRDefault="00995779" w:rsidP="00995779">
      <w:pPr>
        <w:rPr>
          <w:lang w:val="en-US"/>
        </w:rPr>
      </w:pPr>
    </w:p>
    <w:p w14:paraId="1C00B85F" w14:textId="77777777" w:rsidR="00995779" w:rsidRPr="00752797" w:rsidRDefault="00995779" w:rsidP="00995779">
      <w:pPr>
        <w:pStyle w:val="NoSpacing"/>
        <w:rPr>
          <w:lang w:val="en-US"/>
        </w:rPr>
      </w:pPr>
    </w:p>
    <w:p w14:paraId="62ADD373" w14:textId="181F50E3"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00EF0B70">
        <w:rPr>
          <w:i/>
          <w:lang w:val="en-US"/>
        </w:rPr>
        <w:t>D</w:t>
      </w:r>
      <w:r w:rsidR="00EF0B70" w:rsidRPr="00E32CB9">
        <w:rPr>
          <w:i/>
          <w:vertAlign w:val="subscript"/>
          <w:lang w:val="en-US"/>
        </w:rPr>
        <w:t>w</w:t>
      </w:r>
      <w:r w:rsidRPr="00752797">
        <w:rPr>
          <w:lang w:val="en-US"/>
        </w:rPr>
        <w:t xml:space="preserve"> is the loss of </w:t>
      </w:r>
      <w:r w:rsidR="00BC356B" w:rsidRPr="00752797">
        <w:rPr>
          <w:lang w:val="en-US"/>
        </w:rPr>
        <w:t>organized</w:t>
      </w:r>
      <w:r w:rsidRPr="00752797">
        <w:rPr>
          <w:lang w:val="en-US"/>
        </w:rPr>
        <w:t xml:space="preserve"> wave motion due to breaking and </w:t>
      </w:r>
      <w:r w:rsidRPr="00752797">
        <w:rPr>
          <w:i/>
          <w:lang w:val="en-US"/>
        </w:rPr>
        <w:t>D</w:t>
      </w:r>
      <w:r w:rsidR="00EF0B70" w:rsidRPr="00E32CB9">
        <w:rPr>
          <w:i/>
          <w:vertAlign w:val="subscript"/>
          <w:lang w:val="en-US"/>
        </w:rPr>
        <w:t>r</w:t>
      </w:r>
      <w:r w:rsidRPr="00752797">
        <w:rPr>
          <w:lang w:val="en-US"/>
        </w:rPr>
        <w:t xml:space="preserve"> is the dissipation</w:t>
      </w:r>
      <w:r w:rsidR="00EF0B70">
        <w:rPr>
          <w:lang w:val="en-US"/>
        </w:rPr>
        <w:t xml:space="preserve"> due to the roller, where </w:t>
      </w:r>
    </w:p>
    <w:p w14:paraId="4195D2CC" w14:textId="77777777" w:rsidR="00995779" w:rsidRPr="00752797" w:rsidRDefault="00995779" w:rsidP="00995779">
      <w:pPr>
        <w:pStyle w:val="NoSpacing"/>
        <w:rPr>
          <w:lang w:val="en-US"/>
        </w:rPr>
      </w:pPr>
    </w:p>
    <w:p w14:paraId="2BC4A4CB" w14:textId="283B82C3" w:rsidR="00995779" w:rsidRPr="00752797" w:rsidRDefault="00995779" w:rsidP="00995779">
      <w:pPr>
        <w:pStyle w:val="MTDisplayEquation"/>
        <w:rPr>
          <w:lang w:val="en-US"/>
        </w:rPr>
      </w:pPr>
      <w:r w:rsidRPr="00752797">
        <w:rPr>
          <w:lang w:val="en-US"/>
        </w:rPr>
        <w:tab/>
      </w:r>
      <w:r w:rsidR="00EF0B70" w:rsidRPr="00EF0B70">
        <w:rPr>
          <w:position w:val="-24"/>
          <w:lang w:val="en-US"/>
        </w:rPr>
        <w:object w:dxaOrig="1359" w:dyaOrig="620" w14:anchorId="58696C19">
          <v:shape id="_x0000_i5504" type="#_x0000_t75" style="width:69.75pt;height:33.75pt" o:ole="">
            <v:imagedata r:id="rId108" o:title=""/>
          </v:shape>
          <o:OLEObject Type="Embed" ProgID="Equation.DSMT4" ShapeID="_x0000_i5504" DrawAspect="Content" ObjectID="_1505662273" r:id="rId10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66" w:name="ZEqnNum821204"/>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1</w:instrText>
      </w:r>
      <w:r w:rsidRPr="00752797">
        <w:rPr>
          <w:lang w:val="en-US"/>
        </w:rPr>
        <w:fldChar w:fldCharType="end"/>
      </w:r>
      <w:r w:rsidRPr="00752797">
        <w:rPr>
          <w:lang w:val="en-US"/>
        </w:rPr>
        <w:instrText>)</w:instrText>
      </w:r>
      <w:bookmarkEnd w:id="166"/>
      <w:r w:rsidRPr="00752797">
        <w:rPr>
          <w:lang w:val="en-US"/>
        </w:rPr>
        <w:fldChar w:fldCharType="end"/>
      </w:r>
    </w:p>
    <w:p w14:paraId="31F2BA91" w14:textId="77777777" w:rsidR="00995779" w:rsidRPr="00752797" w:rsidRDefault="00995779" w:rsidP="00995779">
      <w:pPr>
        <w:pStyle w:val="NoSpacing"/>
        <w:rPr>
          <w:lang w:val="en-US"/>
        </w:rPr>
      </w:pPr>
    </w:p>
    <w:p w14:paraId="578D599B" w14:textId="08BF7436" w:rsidR="00995779" w:rsidRDefault="00EF0B70" w:rsidP="00995779">
      <w:pPr>
        <w:rPr>
          <w:lang w:val="en-US"/>
        </w:rPr>
      </w:pPr>
      <w:r>
        <w:rPr>
          <w:lang w:val="en-US"/>
        </w:rPr>
        <w:t>T</w:t>
      </w:r>
      <w:r w:rsidR="00995779" w:rsidRPr="00752797">
        <w:rPr>
          <w:lang w:val="en-US"/>
        </w:rPr>
        <w:t>he roller contribution to the radiation stress</w:t>
      </w:r>
      <w:r>
        <w:rPr>
          <w:lang w:val="en-US"/>
        </w:rPr>
        <w:t xml:space="preserve"> is</w:t>
      </w:r>
      <w:r w:rsidR="00995779" w:rsidRPr="00752797">
        <w:rPr>
          <w:lang w:val="en-US"/>
        </w:rPr>
        <w:t>:</w:t>
      </w:r>
    </w:p>
    <w:p w14:paraId="11B5D735" w14:textId="77777777" w:rsidR="00EF0B70" w:rsidRDefault="00EF0B70" w:rsidP="00995779">
      <w:pPr>
        <w:rPr>
          <w:lang w:val="en-US"/>
        </w:rPr>
      </w:pPr>
    </w:p>
    <w:p w14:paraId="080DC427" w14:textId="33D9EE6B" w:rsidR="00EF0B70" w:rsidRPr="00752797" w:rsidRDefault="00EF0B70" w:rsidP="00E32CB9">
      <w:pPr>
        <w:pStyle w:val="MTDisplayEquation"/>
        <w:rPr>
          <w:lang w:val="en-US"/>
        </w:rPr>
      </w:pPr>
      <w:r>
        <w:rPr>
          <w:lang w:val="en-US"/>
        </w:rPr>
        <w:tab/>
      </w:r>
      <w:r w:rsidRPr="00E32CB9">
        <w:rPr>
          <w:position w:val="-64"/>
          <w:lang w:val="en-US"/>
        </w:rPr>
        <w:object w:dxaOrig="4280" w:dyaOrig="1400" w14:anchorId="6CEC8D3F">
          <v:shape id="_x0000_i5761" type="#_x0000_t75" style="width:213.75pt;height:69.75pt" o:ole="">
            <v:imagedata r:id="rId110" o:title=""/>
          </v:shape>
          <o:OLEObject Type="Embed" ProgID="Equation.DSMT4" ShapeID="_x0000_i5761" DrawAspect="Content" ObjectID="_1505662274" r:id="rId111"/>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2</w:instrText>
      </w:r>
      <w:r>
        <w:rPr>
          <w:lang w:val="en-US"/>
        </w:rPr>
        <w:fldChar w:fldCharType="end"/>
      </w:r>
      <w:r>
        <w:rPr>
          <w:lang w:val="en-US"/>
        </w:rPr>
        <w:instrText>)</w:instrText>
      </w:r>
      <w:r>
        <w:rPr>
          <w:lang w:val="en-US"/>
        </w:rPr>
        <w:fldChar w:fldCharType="end"/>
      </w:r>
    </w:p>
    <w:p w14:paraId="64B367F2" w14:textId="77777777" w:rsidR="00995779" w:rsidRPr="00752797" w:rsidRDefault="00995779" w:rsidP="00995779">
      <w:pPr>
        <w:pStyle w:val="NoSpacing"/>
        <w:rPr>
          <w:lang w:val="en-US"/>
        </w:rPr>
      </w:pPr>
    </w:p>
    <w:p w14:paraId="51A7AA8C" w14:textId="17CB970C" w:rsidR="00995779" w:rsidRPr="00752797" w:rsidRDefault="00995779" w:rsidP="00995779">
      <w:pPr>
        <w:pStyle w:val="MTDisplayEquation"/>
        <w:rPr>
          <w:lang w:val="en-US"/>
        </w:rPr>
      </w:pPr>
      <w:r w:rsidRPr="00752797">
        <w:rPr>
          <w:lang w:val="en-US"/>
        </w:rPr>
        <w:tab/>
      </w:r>
      <w:r w:rsidRPr="00752797">
        <w:rPr>
          <w:lang w:val="en-US"/>
        </w:rPr>
        <w:tab/>
      </w:r>
      <w:r w:rsidRPr="00752797">
        <w:rPr>
          <w:lang w:val="en-US"/>
        </w:rPr>
        <w:fldChar w:fldCharType="begin"/>
      </w:r>
      <w:r w:rsidRPr="00752797">
        <w:rPr>
          <w:lang w:val="en-US"/>
        </w:rPr>
        <w:instrText xml:space="preserve"> MACROBUTTON MTPlaceRef \* MERGEFORMAT </w:instrText>
      </w:r>
      <w:bookmarkStart w:id="167" w:name="ZEqnNum156223"/>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167"/>
      <w:r w:rsidRPr="00752797">
        <w:rPr>
          <w:lang w:val="en-US"/>
        </w:rPr>
        <w:fldChar w:fldCharType="end"/>
      </w:r>
    </w:p>
    <w:p w14:paraId="28468B76" w14:textId="77777777" w:rsidR="00995779" w:rsidRPr="00752797" w:rsidRDefault="00995779" w:rsidP="00995779">
      <w:pPr>
        <w:pStyle w:val="NoSpacing"/>
        <w:rPr>
          <w:lang w:val="en-US"/>
        </w:rPr>
      </w:pPr>
    </w:p>
    <w:p w14:paraId="03CDDDDF" w14:textId="537BCD68" w:rsidR="00995779" w:rsidRPr="00752797" w:rsidRDefault="00995779" w:rsidP="00995779">
      <w:pPr>
        <w:pStyle w:val="MTDisplayEquation"/>
        <w:rPr>
          <w:lang w:val="en-US"/>
        </w:rPr>
      </w:pPr>
      <w:r w:rsidRPr="00752797">
        <w:rPr>
          <w:lang w:val="en-US"/>
        </w:rPr>
        <w:fldChar w:fldCharType="begin"/>
      </w:r>
      <w:r w:rsidRPr="00752797">
        <w:rPr>
          <w:lang w:val="en-US"/>
        </w:rPr>
        <w:instrText xml:space="preserve"> MACROBUTTON MTPlaceRef \* MERGEFORMAT </w:instrText>
      </w:r>
      <w:bookmarkStart w:id="168" w:name="ZEqnNum515341"/>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168"/>
      <w:r w:rsidRPr="00752797">
        <w:rPr>
          <w:lang w:val="en-US"/>
        </w:rPr>
        <w:fldChar w:fldCharType="end"/>
      </w:r>
    </w:p>
    <w:p w14:paraId="0BC55E46" w14:textId="77777777" w:rsidR="00995779" w:rsidRPr="00752797" w:rsidRDefault="00995779" w:rsidP="00995779">
      <w:pPr>
        <w:pStyle w:val="Heading2"/>
        <w:jc w:val="both"/>
        <w:rPr>
          <w:lang w:val="en-US"/>
        </w:rPr>
      </w:pPr>
      <w:bookmarkStart w:id="169" w:name="_Toc412623821"/>
      <w:bookmarkStart w:id="170" w:name="_Ref413406030"/>
      <w:bookmarkStart w:id="171" w:name="_Toc417455432"/>
      <w:bookmarkStart w:id="172" w:name="_Toc417455625"/>
      <w:bookmarkStart w:id="173" w:name="_Toc417455770"/>
      <w:bookmarkStart w:id="174" w:name="_Toc431915618"/>
      <w:bookmarkStart w:id="175" w:name="_Toc431915704"/>
      <w:r w:rsidRPr="00752797">
        <w:rPr>
          <w:lang w:val="en-US"/>
        </w:rPr>
        <w:t>Shallow water equations</w:t>
      </w:r>
      <w:bookmarkEnd w:id="169"/>
      <w:bookmarkEnd w:id="170"/>
      <w:bookmarkEnd w:id="171"/>
      <w:bookmarkEnd w:id="172"/>
      <w:bookmarkEnd w:id="173"/>
      <w:bookmarkEnd w:id="174"/>
      <w:bookmarkEnd w:id="175"/>
    </w:p>
    <w:p w14:paraId="2DBE67FE" w14:textId="0D82FBFB" w:rsidR="00995779" w:rsidRPr="00752797" w:rsidRDefault="00995779" w:rsidP="00995779">
      <w:pPr>
        <w:rPr>
          <w:lang w:val="en-US"/>
        </w:rPr>
      </w:pPr>
      <w:r w:rsidRPr="00752797">
        <w:rPr>
          <w:lang w:val="en-US"/>
        </w:rPr>
        <w:t xml:space="preserve">For the low-frequency waves and mean flows we use the shallow water equations. To account for the wave induced mass-flux and the subsequent (return) flow these are cast into </w:t>
      </w:r>
      <w:r w:rsidRPr="00752797">
        <w:rPr>
          <w:lang w:val="en-US"/>
        </w:rPr>
        <w:lastRenderedPageBreak/>
        <w:t>a depth-averaged Generalized Lagrangian Mean (GLM) formulation (Andrews and McIntyre, 1978, Walstra et al, 2000). In such a framework, the momentum and continuity equations are formulated in terms of the Lagrangian velocity</w:t>
      </w:r>
      <w:r w:rsidRPr="00752797">
        <w:rPr>
          <w:i/>
          <w:lang w:val="en-US"/>
        </w:rPr>
        <w:t xml:space="preserve"> u</w:t>
      </w:r>
      <w:r w:rsidRPr="00752797">
        <w:rPr>
          <w:i/>
          <w:vertAlign w:val="superscript"/>
          <w:lang w:val="en-US"/>
        </w:rPr>
        <w:t>L</w:t>
      </w:r>
      <w:r w:rsidRPr="00752797">
        <w:rPr>
          <w:i/>
          <w:lang w:val="en-US"/>
        </w:rPr>
        <w:t xml:space="preserve"> </w:t>
      </w:r>
      <w:r w:rsidRPr="00752797">
        <w:rPr>
          <w:lang w:val="en-US"/>
        </w:rPr>
        <w:t xml:space="preserve">which is defined as the distance a water particle travels in one wave period, divided by that period. This velocity is related to the Eulerian </w:t>
      </w:r>
      <w:proofErr w:type="gramStart"/>
      <w:r w:rsidRPr="00752797">
        <w:rPr>
          <w:lang w:val="en-US"/>
        </w:rPr>
        <w:t xml:space="preserve">velocity </w:t>
      </w:r>
      <w:r w:rsidR="00A2464D">
        <w:rPr>
          <w:lang w:val="en-US"/>
        </w:rPr>
        <w:t xml:space="preserve"> </w:t>
      </w:r>
      <w:r w:rsidR="00A2464D" w:rsidRPr="00A2464D">
        <w:rPr>
          <w:i/>
          <w:lang w:val="en-US"/>
        </w:rPr>
        <w:t>u</w:t>
      </w:r>
      <w:r w:rsidR="00A2464D" w:rsidRPr="00A2464D">
        <w:rPr>
          <w:i/>
          <w:vertAlign w:val="superscript"/>
          <w:lang w:val="en-US"/>
        </w:rPr>
        <w:t>E</w:t>
      </w:r>
      <w:proofErr w:type="gramEnd"/>
      <w:r w:rsidR="00A2464D">
        <w:rPr>
          <w:lang w:val="en-US"/>
        </w:rPr>
        <w:t xml:space="preserve"> and </w:t>
      </w:r>
      <w:r w:rsidR="00A2464D" w:rsidRPr="00A2464D">
        <w:rPr>
          <w:i/>
          <w:lang w:val="en-US"/>
        </w:rPr>
        <w:t>v</w:t>
      </w:r>
      <w:r w:rsidR="00A2464D" w:rsidRPr="00A2464D">
        <w:rPr>
          <w:i/>
          <w:vertAlign w:val="superscript"/>
          <w:lang w:val="en-US"/>
        </w:rPr>
        <w:t>E</w:t>
      </w:r>
      <w:r w:rsidR="00A2464D">
        <w:rPr>
          <w:lang w:val="en-US"/>
        </w:rPr>
        <w:t xml:space="preserve"> </w:t>
      </w:r>
      <w:r w:rsidRPr="00752797">
        <w:rPr>
          <w:lang w:val="en-US"/>
        </w:rPr>
        <w:t>(the short-wave-averaged velocity observed at a fixed point) by:</w:t>
      </w:r>
    </w:p>
    <w:p w14:paraId="7CA83677" w14:textId="77777777" w:rsidR="00995779" w:rsidRPr="00752797" w:rsidRDefault="00995779" w:rsidP="00995779">
      <w:pPr>
        <w:rPr>
          <w:lang w:val="en-US"/>
        </w:rPr>
      </w:pPr>
    </w:p>
    <w:p w14:paraId="5C3E601A" w14:textId="13FE3C3C" w:rsidR="00995779" w:rsidRPr="00752797" w:rsidRDefault="00995779" w:rsidP="00995779">
      <w:pPr>
        <w:pStyle w:val="MTDisplayEquation"/>
        <w:rPr>
          <w:lang w:val="en-US"/>
        </w:rPr>
      </w:pPr>
      <w:r w:rsidRPr="00752797">
        <w:rPr>
          <w:lang w:val="en-US"/>
        </w:rPr>
        <w:tab/>
      </w:r>
      <w:r w:rsidR="00DD43CF" w:rsidRPr="00752797">
        <w:rPr>
          <w:position w:val="-10"/>
          <w:lang w:val="en-US"/>
        </w:rPr>
        <w:object w:dxaOrig="3220" w:dyaOrig="360" w14:anchorId="3D36DF95">
          <v:shape id="_x0000_i4622" type="#_x0000_t75" style="width:159.75pt;height:16.5pt" o:ole="">
            <v:imagedata r:id="rId112" o:title=""/>
          </v:shape>
          <o:OLEObject Type="Embed" ProgID="Equation.DSMT4" ShapeID="_x0000_i4622" DrawAspect="Content" ObjectID="_1505662275" r:id="rId11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5FF99C6F" w14:textId="77777777" w:rsidR="00995779" w:rsidRPr="00752797" w:rsidRDefault="00995779" w:rsidP="00995779">
      <w:pPr>
        <w:rPr>
          <w:lang w:val="en-US"/>
        </w:rPr>
      </w:pPr>
    </w:p>
    <w:p w14:paraId="05F34A1C" w14:textId="1D18C451" w:rsidR="00995779" w:rsidRPr="00752797" w:rsidRDefault="00995779" w:rsidP="00995779">
      <w:pPr>
        <w:rPr>
          <w:lang w:val="en-US"/>
        </w:rPr>
      </w:pPr>
      <w:proofErr w:type="gramStart"/>
      <w:r w:rsidRPr="00752797">
        <w:rPr>
          <w:lang w:val="en-US"/>
        </w:rPr>
        <w:t>where</w:t>
      </w:r>
      <w:proofErr w:type="gramEnd"/>
      <w:r w:rsidRPr="00752797">
        <w:rPr>
          <w:lang w:val="en-US"/>
        </w:rPr>
        <w:t xml:space="preserve"> u</w:t>
      </w:r>
      <w:r w:rsidRPr="00752797">
        <w:rPr>
          <w:vertAlign w:val="superscript"/>
          <w:lang w:val="en-US"/>
        </w:rPr>
        <w:t>S</w:t>
      </w:r>
      <w:r w:rsidRPr="00752797">
        <w:rPr>
          <w:lang w:val="en-US"/>
        </w:rPr>
        <w:t xml:space="preserve"> and v</w:t>
      </w:r>
      <w:r w:rsidRPr="00752797">
        <w:rPr>
          <w:vertAlign w:val="superscript"/>
          <w:lang w:val="en-US"/>
        </w:rPr>
        <w:t>S</w:t>
      </w:r>
      <w:r w:rsidRPr="00752797">
        <w:rPr>
          <w:lang w:val="en-US"/>
        </w:rPr>
        <w:t xml:space="preserve"> represent the Stokes drift in </w:t>
      </w:r>
      <w:r w:rsidRPr="00752797">
        <w:rPr>
          <w:i/>
          <w:lang w:val="en-US"/>
        </w:rPr>
        <w:t>x</w:t>
      </w:r>
      <w:r w:rsidRPr="00752797">
        <w:rPr>
          <w:lang w:val="en-US"/>
        </w:rPr>
        <w:t xml:space="preserve">- and </w:t>
      </w:r>
      <w:r w:rsidRPr="00752797">
        <w:rPr>
          <w:i/>
          <w:lang w:val="en-US"/>
        </w:rPr>
        <w:t>y</w:t>
      </w:r>
      <w:r w:rsidRPr="00752797">
        <w:rPr>
          <w:lang w:val="en-US"/>
        </w:rPr>
        <w:t xml:space="preserve">-direction respectively (Phillips, 1977). The Strokes drift is calculated with </w:t>
      </w:r>
      <w:r w:rsidRPr="00752797">
        <w:rPr>
          <w:lang w:val="en-US"/>
        </w:rPr>
        <w:fldChar w:fldCharType="begin"/>
      </w:r>
      <w:r w:rsidRPr="00752797">
        <w:rPr>
          <w:lang w:val="en-US"/>
        </w:rPr>
        <w:instrText xml:space="preserve"> GOTOBUTTON ZEqnNum369529  \* MERGEFORMAT </w:instrText>
      </w:r>
      <w:r w:rsidRPr="00752797">
        <w:rPr>
          <w:lang w:val="en-US"/>
        </w:rPr>
        <w:fldChar w:fldCharType="begin"/>
      </w:r>
      <w:r w:rsidRPr="00752797">
        <w:rPr>
          <w:lang w:val="en-US"/>
        </w:rPr>
        <w:instrText xml:space="preserve"> REF ZEqnNum369529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in which the wave-group varying short wave energy </w:t>
      </w:r>
      <w:proofErr w:type="gramStart"/>
      <w:r w:rsidRPr="00752797">
        <w:rPr>
          <w:i/>
          <w:lang w:val="en-US"/>
        </w:rPr>
        <w:t>E</w:t>
      </w:r>
      <w:r w:rsidRPr="00752797">
        <w:rPr>
          <w:i/>
          <w:vertAlign w:val="subscript"/>
          <w:lang w:val="en-US"/>
        </w:rPr>
        <w:t>w</w:t>
      </w:r>
      <w:proofErr w:type="gramEnd"/>
      <w:r w:rsidRPr="00752797">
        <w:rPr>
          <w:lang w:val="en-US"/>
        </w:rPr>
        <w:t xml:space="preserve"> and direction are obtained from the wave-action balance.</w:t>
      </w:r>
    </w:p>
    <w:p w14:paraId="616ECA58" w14:textId="77777777" w:rsidR="00995779" w:rsidRPr="00752797" w:rsidRDefault="00995779" w:rsidP="00995779">
      <w:pPr>
        <w:rPr>
          <w:lang w:val="en-US"/>
        </w:rPr>
      </w:pPr>
    </w:p>
    <w:p w14:paraId="72557851" w14:textId="04D09B89" w:rsidR="00995779" w:rsidRPr="00752797" w:rsidRDefault="00995779" w:rsidP="00995779">
      <w:pPr>
        <w:pStyle w:val="MTDisplayEquation"/>
        <w:rPr>
          <w:lang w:val="en-US"/>
        </w:rPr>
      </w:pPr>
      <w:r w:rsidRPr="00752797">
        <w:rPr>
          <w:lang w:val="en-US"/>
        </w:rPr>
        <w:tab/>
      </w:r>
      <w:r w:rsidR="00DD43CF" w:rsidRPr="00DD43CF">
        <w:rPr>
          <w:position w:val="-28"/>
          <w:lang w:val="en-US"/>
        </w:rPr>
        <w:object w:dxaOrig="3480" w:dyaOrig="660" w14:anchorId="4AABCBEF">
          <v:shape id="_x0000_i4625" type="#_x0000_t75" style="width:174pt;height:33pt" o:ole="">
            <v:imagedata r:id="rId114" o:title=""/>
          </v:shape>
          <o:OLEObject Type="Embed" ProgID="Equation.DSMT4" ShapeID="_x0000_i4625" DrawAspect="Content" ObjectID="_1505662276" r:id="rId11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76" w:name="ZEqnNum369529"/>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176"/>
      <w:r w:rsidRPr="00752797">
        <w:rPr>
          <w:lang w:val="en-US"/>
        </w:rPr>
        <w:fldChar w:fldCharType="end"/>
      </w:r>
    </w:p>
    <w:p w14:paraId="53F5C046" w14:textId="77777777" w:rsidR="00995779" w:rsidRPr="00752797" w:rsidRDefault="00995779" w:rsidP="00995779">
      <w:pPr>
        <w:rPr>
          <w:lang w:val="en-US"/>
        </w:rPr>
      </w:pPr>
    </w:p>
    <w:p w14:paraId="15DE1938" w14:textId="77777777" w:rsidR="00995779" w:rsidRPr="00752797" w:rsidRDefault="00995779" w:rsidP="00995779">
      <w:pPr>
        <w:rPr>
          <w:lang w:val="en-US"/>
        </w:rPr>
      </w:pPr>
      <w:r w:rsidRPr="00752797">
        <w:rPr>
          <w:lang w:val="en-US"/>
        </w:rPr>
        <w:t xml:space="preserve">The resulting GLM-momentum equations are given by:  </w:t>
      </w:r>
    </w:p>
    <w:p w14:paraId="047A4061" w14:textId="77777777" w:rsidR="00995779" w:rsidRPr="00752797" w:rsidRDefault="00995779" w:rsidP="00995779">
      <w:pPr>
        <w:rPr>
          <w:lang w:val="en-US"/>
        </w:rPr>
      </w:pPr>
    </w:p>
    <w:p w14:paraId="61048435" w14:textId="54A1DEDE" w:rsidR="00995779" w:rsidRPr="00752797" w:rsidRDefault="00995779" w:rsidP="00995779">
      <w:pPr>
        <w:pStyle w:val="MTDisplayEquation"/>
        <w:rPr>
          <w:lang w:val="en-US"/>
        </w:rPr>
      </w:pPr>
      <w:r w:rsidRPr="00752797">
        <w:rPr>
          <w:lang w:val="en-US"/>
        </w:rPr>
        <w:tab/>
      </w:r>
      <w:r w:rsidR="00BD71DA" w:rsidRPr="00752797">
        <w:rPr>
          <w:position w:val="-104"/>
          <w:lang w:val="en-US"/>
        </w:rPr>
        <w:object w:dxaOrig="7640" w:dyaOrig="2260" w14:anchorId="434B1AC0">
          <v:shape id="_x0000_i5770" type="#_x0000_t75" style="width:382.5pt;height:114pt" o:ole="">
            <v:imagedata r:id="rId116" o:title=""/>
          </v:shape>
          <o:OLEObject Type="Embed" ProgID="Equation.DSMT4" ShapeID="_x0000_i5770" DrawAspect="Content" ObjectID="_1505662277" r:id="rId11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77" w:name="ZEqnNum488519"/>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177"/>
      <w:r w:rsidRPr="00752797">
        <w:rPr>
          <w:lang w:val="en-US"/>
        </w:rPr>
        <w:fldChar w:fldCharType="end"/>
      </w:r>
    </w:p>
    <w:p w14:paraId="0550BD39" w14:textId="77777777" w:rsidR="00995779" w:rsidRPr="00752797" w:rsidRDefault="00995779" w:rsidP="00995779">
      <w:pPr>
        <w:rPr>
          <w:lang w:val="en-US"/>
        </w:rPr>
      </w:pPr>
    </w:p>
    <w:p w14:paraId="0577F0A1" w14:textId="3A759F11" w:rsidR="00995779" w:rsidRPr="00752797" w:rsidRDefault="00995779" w:rsidP="00995779">
      <w:pPr>
        <w:rPr>
          <w:lang w:val="en-US"/>
        </w:rPr>
      </w:pPr>
      <w:r w:rsidRPr="00752797">
        <w:rPr>
          <w:lang w:val="en-US"/>
        </w:rPr>
        <w:t xml:space="preserve">where </w:t>
      </w:r>
      <w:r w:rsidRPr="00752797">
        <w:rPr>
          <w:i/>
          <w:lang w:val="en-US"/>
        </w:rPr>
        <w:t>τ</w:t>
      </w:r>
      <w:r w:rsidRPr="00752797">
        <w:rPr>
          <w:i/>
          <w:vertAlign w:val="subscript"/>
          <w:lang w:val="en-US"/>
        </w:rPr>
        <w:t>sx</w:t>
      </w:r>
      <w:r w:rsidRPr="00752797">
        <w:rPr>
          <w:vertAlign w:val="subscript"/>
          <w:lang w:val="en-US"/>
        </w:rPr>
        <w:t xml:space="preserve"> </w:t>
      </w:r>
      <w:r w:rsidRPr="00752797">
        <w:rPr>
          <w:lang w:val="en-US"/>
        </w:rPr>
        <w:t xml:space="preserve">and </w:t>
      </w:r>
      <w:r w:rsidRPr="00752797">
        <w:rPr>
          <w:i/>
          <w:lang w:val="en-US"/>
        </w:rPr>
        <w:t>τ</w:t>
      </w:r>
      <w:r w:rsidRPr="00752797">
        <w:rPr>
          <w:i/>
          <w:vertAlign w:val="subscript"/>
          <w:lang w:val="en-US"/>
        </w:rPr>
        <w:t>sy</w:t>
      </w:r>
      <w:r w:rsidRPr="00752797">
        <w:rPr>
          <w:vertAlign w:val="subscript"/>
          <w:lang w:val="en-US"/>
        </w:rPr>
        <w:t xml:space="preserve"> </w:t>
      </w:r>
      <w:r w:rsidRPr="00752797">
        <w:rPr>
          <w:lang w:val="en-US"/>
        </w:rPr>
        <w:t>are the wind shear stresses</w:t>
      </w:r>
      <w:r w:rsidRPr="00752797">
        <w:rPr>
          <w:i/>
          <w:lang w:val="en-US"/>
        </w:rPr>
        <w:t>, τ</w:t>
      </w:r>
      <w:r w:rsidRPr="00752797">
        <w:rPr>
          <w:i/>
          <w:vertAlign w:val="subscript"/>
          <w:lang w:val="en-US"/>
        </w:rPr>
        <w:t>bx</w:t>
      </w:r>
      <w:r w:rsidRPr="00752797">
        <w:rPr>
          <w:vertAlign w:val="subscript"/>
          <w:lang w:val="en-US"/>
        </w:rPr>
        <w:t xml:space="preserve"> </w:t>
      </w:r>
      <w:r w:rsidRPr="00752797">
        <w:rPr>
          <w:lang w:val="en-US"/>
        </w:rPr>
        <w:t xml:space="preserve">and </w:t>
      </w:r>
      <w:r w:rsidRPr="00752797">
        <w:rPr>
          <w:i/>
          <w:lang w:val="en-US"/>
        </w:rPr>
        <w:t>τ</w:t>
      </w:r>
      <w:r w:rsidRPr="00752797">
        <w:rPr>
          <w:i/>
          <w:vertAlign w:val="subscript"/>
          <w:lang w:val="en-US"/>
        </w:rPr>
        <w:t>by</w:t>
      </w:r>
      <w:r w:rsidRPr="00752797">
        <w:rPr>
          <w:vertAlign w:val="subscript"/>
          <w:lang w:val="en-US"/>
        </w:rPr>
        <w:t xml:space="preserve"> </w:t>
      </w:r>
      <w:r w:rsidRPr="00752797">
        <w:rPr>
          <w:lang w:val="en-US"/>
        </w:rPr>
        <w:t xml:space="preserve">are the bed shear stresses, </w:t>
      </w:r>
      <w:r w:rsidRPr="00752797">
        <w:rPr>
          <w:i/>
          <w:lang w:val="en-US"/>
        </w:rPr>
        <w:t>η</w:t>
      </w:r>
      <w:r w:rsidRPr="00752797">
        <w:rPr>
          <w:lang w:val="en-US"/>
        </w:rPr>
        <w:t xml:space="preserve"> is the water level, </w:t>
      </w:r>
      <w:r w:rsidRPr="00752797">
        <w:rPr>
          <w:i/>
          <w:lang w:val="en-US"/>
        </w:rPr>
        <w:t>F</w:t>
      </w:r>
      <w:r w:rsidRPr="00752797">
        <w:rPr>
          <w:i/>
          <w:vertAlign w:val="subscript"/>
          <w:lang w:val="en-US"/>
        </w:rPr>
        <w:t>x</w:t>
      </w:r>
      <w:r w:rsidRPr="00752797">
        <w:rPr>
          <w:i/>
          <w:lang w:val="en-US"/>
        </w:rPr>
        <w:t xml:space="preserve"> </w:t>
      </w:r>
      <w:r w:rsidRPr="00752797">
        <w:rPr>
          <w:lang w:val="en-US"/>
        </w:rPr>
        <w:t xml:space="preserve">and </w:t>
      </w:r>
      <w:r w:rsidRPr="00752797">
        <w:rPr>
          <w:i/>
          <w:lang w:val="en-US"/>
        </w:rPr>
        <w:t>F</w:t>
      </w:r>
      <w:r w:rsidRPr="00752797">
        <w:rPr>
          <w:i/>
          <w:vertAlign w:val="subscript"/>
          <w:lang w:val="en-US"/>
        </w:rPr>
        <w:t>y</w:t>
      </w:r>
      <w:r w:rsidRPr="00752797">
        <w:rPr>
          <w:lang w:val="en-US"/>
        </w:rPr>
        <w:t xml:space="preserve"> are the wave-induced stresses, </w:t>
      </w:r>
      <w:r w:rsidRPr="00752797">
        <w:rPr>
          <w:i/>
          <w:lang w:val="en-US"/>
        </w:rPr>
        <w:t>F</w:t>
      </w:r>
      <w:r w:rsidRPr="00752797">
        <w:rPr>
          <w:i/>
          <w:vertAlign w:val="subscript"/>
          <w:lang w:val="en-US"/>
        </w:rPr>
        <w:t>v,x</w:t>
      </w:r>
      <w:r w:rsidRPr="00752797">
        <w:rPr>
          <w:i/>
          <w:lang w:val="en-US"/>
        </w:rPr>
        <w:t>,</w:t>
      </w:r>
      <w:r w:rsidR="00D5585B" w:rsidRPr="00752797">
        <w:rPr>
          <w:i/>
          <w:lang w:val="en-US"/>
        </w:rPr>
        <w:t xml:space="preserve"> </w:t>
      </w:r>
      <w:r w:rsidRPr="00752797">
        <w:rPr>
          <w:lang w:val="en-US"/>
        </w:rPr>
        <w:t xml:space="preserve">and </w:t>
      </w:r>
      <w:r w:rsidRPr="00752797">
        <w:rPr>
          <w:i/>
          <w:lang w:val="en-US"/>
        </w:rPr>
        <w:t>F</w:t>
      </w:r>
      <w:r w:rsidRPr="00752797">
        <w:rPr>
          <w:i/>
          <w:vertAlign w:val="subscript"/>
          <w:lang w:val="en-US"/>
        </w:rPr>
        <w:t>v,y</w:t>
      </w:r>
      <w:r w:rsidRPr="00752797">
        <w:rPr>
          <w:lang w:val="en-US"/>
        </w:rPr>
        <w:t xml:space="preserve"> are the stresses induced by vegetation, </w:t>
      </w:r>
      <w:r w:rsidRPr="00752797">
        <w:rPr>
          <w:i/>
          <w:lang w:val="en-US"/>
        </w:rPr>
        <w:t>ν</w:t>
      </w:r>
      <w:r w:rsidRPr="00752797">
        <w:rPr>
          <w:i/>
          <w:vertAlign w:val="subscript"/>
          <w:lang w:val="en-US"/>
        </w:rPr>
        <w:t>h</w:t>
      </w:r>
      <w:r w:rsidRPr="00752797">
        <w:rPr>
          <w:lang w:val="en-US"/>
        </w:rPr>
        <w:t xml:space="preserve"> is the horizontal viscosity and </w:t>
      </w:r>
      <w:r w:rsidRPr="00752797">
        <w:rPr>
          <w:i/>
          <w:lang w:val="en-US"/>
        </w:rPr>
        <w:t>f</w:t>
      </w:r>
      <w:r w:rsidRPr="00752797">
        <w:rPr>
          <w:lang w:val="en-US"/>
        </w:rPr>
        <w:t xml:space="preserve"> is the Coriolis coefficient. Note that the shear stress terms are calculated with the Eulerian velocities as experienced by the bed and not with the GLM velocities, as can be seen </w:t>
      </w:r>
      <w:proofErr w:type="gramStart"/>
      <w:r w:rsidRPr="00752797">
        <w:rPr>
          <w:lang w:val="en-US"/>
        </w:rPr>
        <w:t>in</w:t>
      </w:r>
      <w:r w:rsidR="002E59A6">
        <w:rPr>
          <w:lang w:val="en-US"/>
        </w:rPr>
        <w:t xml:space="preserve"> </w:t>
      </w:r>
      <w:proofErr w:type="gramEnd"/>
      <w:r w:rsidRPr="00752797">
        <w:rPr>
          <w:lang w:val="en-US"/>
        </w:rPr>
        <w:fldChar w:fldCharType="begin"/>
      </w:r>
      <w:r w:rsidRPr="00752797">
        <w:rPr>
          <w:lang w:val="en-US"/>
        </w:rPr>
        <w:instrText xml:space="preserve"> GOTOBUTTON ZEqnNum488519  \* MERGEFORMAT </w:instrText>
      </w:r>
      <w:r w:rsidRPr="00752797">
        <w:rPr>
          <w:lang w:val="en-US"/>
        </w:rPr>
        <w:fldChar w:fldCharType="begin"/>
      </w:r>
      <w:r w:rsidRPr="00752797">
        <w:rPr>
          <w:lang w:val="en-US"/>
        </w:rPr>
        <w:instrText xml:space="preserve"> REF ZEqnNum488519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w:t>
      </w:r>
      <w:r w:rsidR="00BB3951" w:rsidRPr="00752797">
        <w:rPr>
          <w:lang w:val="en-US"/>
        </w:rPr>
        <w:t xml:space="preserve"> </w:t>
      </w:r>
    </w:p>
    <w:p w14:paraId="6556F773" w14:textId="77777777" w:rsidR="00995779" w:rsidRPr="00752797" w:rsidRDefault="00995779" w:rsidP="00995779">
      <w:pPr>
        <w:pStyle w:val="Heading3"/>
        <w:jc w:val="both"/>
        <w:rPr>
          <w:lang w:val="en-US"/>
        </w:rPr>
      </w:pPr>
      <w:bookmarkStart w:id="178" w:name="_Toc412623822"/>
      <w:bookmarkStart w:id="179" w:name="_Toc417455433"/>
      <w:bookmarkStart w:id="180" w:name="_Toc417455626"/>
      <w:bookmarkStart w:id="181" w:name="_Toc417455771"/>
      <w:bookmarkStart w:id="182" w:name="_Toc431915619"/>
      <w:bookmarkStart w:id="183" w:name="_Toc431915705"/>
      <w:r w:rsidRPr="00752797">
        <w:rPr>
          <w:lang w:val="en-US"/>
        </w:rPr>
        <w:t>Horizontal viscosity</w:t>
      </w:r>
      <w:bookmarkEnd w:id="178"/>
      <w:bookmarkEnd w:id="179"/>
      <w:bookmarkEnd w:id="180"/>
      <w:bookmarkEnd w:id="181"/>
      <w:bookmarkEnd w:id="182"/>
      <w:bookmarkEnd w:id="183"/>
      <w:r w:rsidRPr="00752797">
        <w:rPr>
          <w:lang w:val="en-US"/>
        </w:rPr>
        <w:t xml:space="preserve"> </w:t>
      </w:r>
    </w:p>
    <w:p w14:paraId="545FE200" w14:textId="77777777" w:rsidR="00995779" w:rsidRPr="00752797" w:rsidRDefault="00995779" w:rsidP="00995779">
      <w:pPr>
        <w:spacing w:line="240" w:lineRule="auto"/>
        <w:rPr>
          <w:lang w:val="en-US"/>
        </w:rPr>
      </w:pPr>
      <w:r w:rsidRPr="00752797">
        <w:rPr>
          <w:lang w:val="en-US"/>
        </w:rPr>
        <w:t>The horizontal viscosity (</w:t>
      </w:r>
      <w:r w:rsidRPr="00752797">
        <w:rPr>
          <w:i/>
          <w:lang w:val="en-US"/>
        </w:rPr>
        <w:t>v</w:t>
      </w:r>
      <w:r w:rsidRPr="00752797">
        <w:rPr>
          <w:i/>
          <w:vertAlign w:val="subscript"/>
          <w:lang w:val="en-US"/>
        </w:rPr>
        <w:t>h</w:t>
      </w:r>
      <w:r w:rsidRPr="00752797">
        <w:rPr>
          <w:lang w:val="en-US"/>
        </w:rPr>
        <w:t>) is by default computed using the Smagorinsky (1963) model to account for the exchange of horizontal momentum at spatial scales smaller than the computational grid size, which is given as:</w:t>
      </w:r>
    </w:p>
    <w:p w14:paraId="7D6DF110" w14:textId="77777777" w:rsidR="00995779" w:rsidRPr="00752797" w:rsidRDefault="00995779" w:rsidP="00995779">
      <w:pPr>
        <w:spacing w:line="240" w:lineRule="auto"/>
        <w:rPr>
          <w:lang w:val="en-US"/>
        </w:rPr>
      </w:pPr>
    </w:p>
    <w:p w14:paraId="7DC5F58F" w14:textId="13FCAD5B"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4800" w:dyaOrig="840" w14:anchorId="054C8685">
          <v:shape id="_x0000_i4631" type="#_x0000_t75" style="width:240pt;height:42pt" o:ole="">
            <v:imagedata r:id="rId118" o:title=""/>
          </v:shape>
          <o:OLEObject Type="Embed" ProgID="Equation.DSMT4" ShapeID="_x0000_i4631" DrawAspect="Content" ObjectID="_1505662278" r:id="rId11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84" w:name="ZEqnNum525463"/>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184"/>
      <w:r w:rsidRPr="00752797">
        <w:rPr>
          <w:lang w:val="en-US"/>
        </w:rPr>
        <w:fldChar w:fldCharType="end"/>
      </w:r>
    </w:p>
    <w:p w14:paraId="2E6A6DCE" w14:textId="77777777" w:rsidR="00995779" w:rsidRPr="00752797" w:rsidRDefault="00995779" w:rsidP="00995779">
      <w:pPr>
        <w:spacing w:line="240" w:lineRule="auto"/>
        <w:rPr>
          <w:lang w:val="en-US"/>
        </w:rPr>
      </w:pPr>
    </w:p>
    <w:p w14:paraId="44033F3E" w14:textId="72B0A6BA" w:rsidR="00995779" w:rsidRPr="00752797" w:rsidRDefault="00995779" w:rsidP="00995779">
      <w:pPr>
        <w:spacing w:line="240" w:lineRule="auto"/>
        <w:rPr>
          <w:lang w:val="en-US"/>
        </w:rPr>
      </w:pPr>
      <w:r w:rsidRPr="00752797">
        <w:rPr>
          <w:lang w:val="en-US"/>
        </w:rPr>
        <w:t xml:space="preserve">In </w:t>
      </w:r>
      <w:r w:rsidRPr="00752797">
        <w:rPr>
          <w:lang w:val="en-US"/>
        </w:rPr>
        <w:fldChar w:fldCharType="begin"/>
      </w:r>
      <w:r w:rsidRPr="00752797">
        <w:rPr>
          <w:lang w:val="en-US"/>
        </w:rPr>
        <w:instrText xml:space="preserve"> GOTOBUTTON ZEqnNum525463  \* MERGEFORMAT </w:instrText>
      </w:r>
      <w:r w:rsidRPr="00752797">
        <w:rPr>
          <w:lang w:val="en-US"/>
        </w:rPr>
        <w:fldChar w:fldCharType="begin"/>
      </w:r>
      <w:r w:rsidRPr="00752797">
        <w:rPr>
          <w:lang w:val="en-US"/>
        </w:rPr>
        <w:instrText xml:space="preserve"> REF ZEqnNum525463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w:t>
      </w:r>
      <w:r w:rsidRPr="00752797">
        <w:rPr>
          <w:i/>
          <w:lang w:val="en-US"/>
        </w:rPr>
        <w:t>c</w:t>
      </w:r>
      <w:r w:rsidRPr="00752797">
        <w:rPr>
          <w:i/>
          <w:vertAlign w:val="subscript"/>
          <w:lang w:val="en-US"/>
        </w:rPr>
        <w:t>S</w:t>
      </w:r>
      <w:r w:rsidRPr="00752797">
        <w:rPr>
          <w:lang w:val="en-US"/>
        </w:rPr>
        <w:t xml:space="preserve"> is the Smagorinsky constant (keyword: </w:t>
      </w:r>
      <w:r w:rsidRPr="00752797">
        <w:rPr>
          <w:i/>
          <w:lang w:val="en-US"/>
        </w:rPr>
        <w:t>nuh</w:t>
      </w:r>
      <w:r w:rsidRPr="00752797">
        <w:rPr>
          <w:lang w:val="en-US"/>
        </w:rPr>
        <w:t xml:space="preserve">), set at 0.1 in all model simulations. It is also possible to use a user-defined value for the horizontal viscosity by turning off the Smagorinsky model (keyword: </w:t>
      </w:r>
      <w:r w:rsidRPr="00752797">
        <w:rPr>
          <w:i/>
          <w:lang w:val="en-US"/>
        </w:rPr>
        <w:t>smag = 0</w:t>
      </w:r>
      <w:r w:rsidRPr="00752797">
        <w:rPr>
          <w:lang w:val="en-US"/>
        </w:rPr>
        <w:t xml:space="preserve">) and specifying the value directly (also keyword: </w:t>
      </w:r>
      <w:r w:rsidRPr="00752797">
        <w:rPr>
          <w:i/>
          <w:lang w:val="en-US"/>
        </w:rPr>
        <w:t>nuh</w:t>
      </w:r>
      <w:r w:rsidRPr="00752797">
        <w:rPr>
          <w:lang w:val="en-US"/>
        </w:rPr>
        <w:t>).</w:t>
      </w:r>
    </w:p>
    <w:p w14:paraId="4B9E0B55" w14:textId="77777777" w:rsidR="00995779" w:rsidRPr="00752797" w:rsidRDefault="00995779" w:rsidP="00995779">
      <w:pPr>
        <w:pStyle w:val="Heading3"/>
        <w:jc w:val="both"/>
        <w:rPr>
          <w:lang w:val="en-US"/>
        </w:rPr>
      </w:pPr>
      <w:bookmarkStart w:id="185" w:name="_Toc412623823"/>
      <w:bookmarkStart w:id="186" w:name="_Ref416523101"/>
      <w:bookmarkStart w:id="187" w:name="_Toc417455434"/>
      <w:bookmarkStart w:id="188" w:name="_Toc417455627"/>
      <w:bookmarkStart w:id="189" w:name="_Toc417455772"/>
      <w:bookmarkStart w:id="190" w:name="_Toc431915620"/>
      <w:bookmarkStart w:id="191" w:name="_Toc431915706"/>
      <w:r w:rsidRPr="00752797">
        <w:rPr>
          <w:lang w:val="en-US"/>
        </w:rPr>
        <w:t>Bed shear stress</w:t>
      </w:r>
      <w:bookmarkEnd w:id="185"/>
      <w:bookmarkEnd w:id="186"/>
      <w:bookmarkEnd w:id="187"/>
      <w:bookmarkEnd w:id="188"/>
      <w:bookmarkEnd w:id="189"/>
      <w:bookmarkEnd w:id="190"/>
      <w:bookmarkEnd w:id="191"/>
    </w:p>
    <w:p w14:paraId="0925A59B" w14:textId="77777777" w:rsidR="00995779" w:rsidRPr="00752797" w:rsidRDefault="00995779" w:rsidP="00995779">
      <w:pPr>
        <w:rPr>
          <w:lang w:val="en-US"/>
        </w:rPr>
      </w:pPr>
      <w:r w:rsidRPr="00752797">
        <w:rPr>
          <w:lang w:val="en-US"/>
        </w:rPr>
        <w:t>The bed friction associated with mean currents and long waves is included via the formulation of the bed shear stress (</w:t>
      </w:r>
      <w:r w:rsidRPr="00752797">
        <w:rPr>
          <w:i/>
          <w:lang w:val="en-US"/>
        </w:rPr>
        <w:t>τ</w:t>
      </w:r>
      <w:r w:rsidRPr="00752797">
        <w:rPr>
          <w:i/>
          <w:vertAlign w:val="subscript"/>
          <w:lang w:val="en-US"/>
        </w:rPr>
        <w:t>b</w:t>
      </w:r>
      <w:r w:rsidRPr="00752797">
        <w:rPr>
          <w:lang w:val="en-US"/>
        </w:rPr>
        <w:t>). Using the approach of Ruessink et al. (2001) the bed shear stress is calculated with:</w:t>
      </w:r>
    </w:p>
    <w:p w14:paraId="044EEA1A" w14:textId="77777777" w:rsidR="00995779" w:rsidRPr="00752797" w:rsidRDefault="00995779" w:rsidP="00995779">
      <w:pPr>
        <w:rPr>
          <w:lang w:val="en-US"/>
        </w:rPr>
      </w:pPr>
    </w:p>
    <w:p w14:paraId="6277A329" w14:textId="590511A1" w:rsidR="00995779" w:rsidRPr="00752797" w:rsidRDefault="00995779" w:rsidP="00995779">
      <w:pPr>
        <w:pStyle w:val="MTDisplayEquation"/>
        <w:rPr>
          <w:lang w:val="en-US"/>
        </w:rPr>
      </w:pPr>
      <w:r w:rsidRPr="00752797">
        <w:rPr>
          <w:lang w:val="en-US"/>
        </w:rPr>
        <w:tab/>
      </w:r>
      <w:r w:rsidR="00DD43CF" w:rsidRPr="00752797">
        <w:rPr>
          <w:position w:val="-46"/>
          <w:lang w:val="en-US"/>
        </w:rPr>
        <w:object w:dxaOrig="3600" w:dyaOrig="1040" w14:anchorId="1618F34E">
          <v:shape id="_x0000_i4634" type="#_x0000_t75" style="width:180.75pt;height:51.75pt" o:ole="">
            <v:imagedata r:id="rId120" o:title=""/>
          </v:shape>
          <o:OLEObject Type="Embed" ProgID="Equation.DSMT4" ShapeID="_x0000_i4634" DrawAspect="Content" ObjectID="_1505662279" r:id="rId12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22BB532F" w14:textId="77777777" w:rsidR="00995779" w:rsidRPr="00752797" w:rsidRDefault="00995779" w:rsidP="00995779">
      <w:pPr>
        <w:rPr>
          <w:lang w:val="en-US"/>
        </w:rPr>
      </w:pPr>
    </w:p>
    <w:p w14:paraId="0772EC26" w14:textId="450C6E11" w:rsidR="00995779" w:rsidRPr="00752797" w:rsidRDefault="00264573" w:rsidP="00995779">
      <w:pPr>
        <w:rPr>
          <w:lang w:val="en-US"/>
        </w:rPr>
      </w:pPr>
      <w:r>
        <w:rPr>
          <w:lang w:val="en-US"/>
        </w:rPr>
        <w:t>There are five</w:t>
      </w:r>
      <w:r w:rsidR="00995779" w:rsidRPr="00752797">
        <w:rPr>
          <w:lang w:val="en-US"/>
        </w:rPr>
        <w:t xml:space="preserve"> different formulations in order to determine the dimensionless bed friction coefficient </w:t>
      </w:r>
      <w:r w:rsidR="00995779" w:rsidRPr="00752797">
        <w:rPr>
          <w:i/>
          <w:lang w:val="en-US"/>
        </w:rPr>
        <w:t>c</w:t>
      </w:r>
      <w:r w:rsidR="00995779" w:rsidRPr="00752797">
        <w:rPr>
          <w:i/>
          <w:vertAlign w:val="subscript"/>
          <w:lang w:val="en-US"/>
        </w:rPr>
        <w:t>f</w:t>
      </w:r>
      <w:r w:rsidR="00995779" w:rsidRPr="00752797">
        <w:rPr>
          <w:lang w:val="en-US"/>
        </w:rPr>
        <w:t xml:space="preserve"> (keyword: </w:t>
      </w:r>
      <w:r w:rsidR="00995779" w:rsidRPr="00752797">
        <w:rPr>
          <w:i/>
          <w:lang w:val="en-US"/>
        </w:rPr>
        <w:t>bedfriction</w:t>
      </w:r>
      <w:r w:rsidR="00995779" w:rsidRPr="00752797">
        <w:rPr>
          <w:lang w:val="en-US"/>
        </w:rPr>
        <w:t>) implemented in XBeach (</w:t>
      </w:r>
      <w:r w:rsidR="00995779" w:rsidRPr="00752797">
        <w:rPr>
          <w:lang w:val="en-US"/>
        </w:rPr>
        <w:fldChar w:fldCharType="begin"/>
      </w:r>
      <w:r w:rsidR="00995779" w:rsidRPr="00752797">
        <w:rPr>
          <w:lang w:val="en-US"/>
        </w:rPr>
        <w:instrText xml:space="preserve"> REF _Ref287251660 \h </w:instrText>
      </w:r>
      <w:r w:rsidR="00995779" w:rsidRPr="00752797">
        <w:rPr>
          <w:lang w:val="en-US"/>
        </w:rPr>
      </w:r>
      <w:r w:rsidR="00995779" w:rsidRPr="00752797">
        <w:rPr>
          <w:lang w:val="en-US"/>
        </w:rPr>
        <w:fldChar w:fldCharType="separate"/>
      </w:r>
      <w:r w:rsidR="002E51A3" w:rsidRPr="00752797">
        <w:rPr>
          <w:lang w:val="en-US"/>
        </w:rPr>
        <w:t xml:space="preserve">Table </w:t>
      </w:r>
      <w:r w:rsidR="002E51A3">
        <w:rPr>
          <w:noProof/>
          <w:lang w:val="en-US"/>
        </w:rPr>
        <w:t>2</w:t>
      </w:r>
      <w:r w:rsidR="002E51A3">
        <w:rPr>
          <w:lang w:val="en-US"/>
        </w:rPr>
        <w:t>.</w:t>
      </w:r>
      <w:r w:rsidR="002E51A3">
        <w:rPr>
          <w:noProof/>
          <w:lang w:val="en-US"/>
        </w:rPr>
        <w:t>2</w:t>
      </w:r>
      <w:r w:rsidR="00995779" w:rsidRPr="00752797">
        <w:rPr>
          <w:lang w:val="en-US"/>
        </w:rPr>
        <w:fldChar w:fldCharType="end"/>
      </w:r>
      <w:r w:rsidR="00995779" w:rsidRPr="00752797">
        <w:rPr>
          <w:lang w:val="en-US"/>
        </w:rPr>
        <w:t>).</w:t>
      </w:r>
    </w:p>
    <w:p w14:paraId="5EDA1883" w14:textId="77777777" w:rsidR="00995779" w:rsidRPr="00752797" w:rsidRDefault="00995779" w:rsidP="00995779">
      <w:pPr>
        <w:rPr>
          <w:lang w:val="en-US"/>
        </w:rPr>
      </w:pPr>
    </w:p>
    <w:p w14:paraId="6FEB47F5" w14:textId="3DFFA066" w:rsidR="00995779" w:rsidRPr="00752797" w:rsidRDefault="00995779" w:rsidP="00995779">
      <w:pPr>
        <w:pStyle w:val="Caption"/>
        <w:rPr>
          <w:lang w:val="en-US"/>
        </w:rPr>
      </w:pPr>
      <w:bookmarkStart w:id="192" w:name="_Ref287251660"/>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2</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2</w:t>
      </w:r>
      <w:r w:rsidR="00366571">
        <w:rPr>
          <w:lang w:val="en-US"/>
        </w:rPr>
        <w:fldChar w:fldCharType="end"/>
      </w:r>
      <w:bookmarkEnd w:id="192"/>
      <w:r w:rsidRPr="00752797">
        <w:rPr>
          <w:lang w:val="en-US"/>
        </w:rPr>
        <w:tab/>
        <w:t>Different bed friction formulations implemented</w:t>
      </w:r>
    </w:p>
    <w:tbl>
      <w:tblPr>
        <w:tblStyle w:val="dTable"/>
        <w:tblW w:w="8930" w:type="dxa"/>
        <w:jc w:val="center"/>
        <w:tblLook w:val="04A0" w:firstRow="1" w:lastRow="0" w:firstColumn="1" w:lastColumn="0" w:noHBand="0" w:noVBand="1"/>
      </w:tblPr>
      <w:tblGrid>
        <w:gridCol w:w="2785"/>
        <w:gridCol w:w="1922"/>
        <w:gridCol w:w="2143"/>
        <w:gridCol w:w="2080"/>
      </w:tblGrid>
      <w:tr w:rsidR="0031275B" w:rsidRPr="00752797" w14:paraId="2DF1109C" w14:textId="524389F4" w:rsidTr="00E32CB9">
        <w:trPr>
          <w:cnfStyle w:val="100000000000" w:firstRow="1" w:lastRow="0" w:firstColumn="0" w:lastColumn="0" w:oddVBand="0" w:evenVBand="0" w:oddHBand="0" w:evenHBand="0" w:firstRowFirstColumn="0" w:firstRowLastColumn="0" w:lastRowFirstColumn="0" w:lastRowLastColumn="0"/>
          <w:jc w:val="center"/>
        </w:trPr>
        <w:tc>
          <w:tcPr>
            <w:tcW w:w="2785" w:type="dxa"/>
          </w:tcPr>
          <w:p w14:paraId="30347133" w14:textId="77777777" w:rsidR="0031275B" w:rsidRPr="00752797" w:rsidRDefault="0031275B" w:rsidP="00995779">
            <w:pPr>
              <w:rPr>
                <w:lang w:val="en-US"/>
              </w:rPr>
            </w:pPr>
            <w:r w:rsidRPr="00752797">
              <w:rPr>
                <w:lang w:val="en-US"/>
              </w:rPr>
              <w:t>Bed friction formulation</w:t>
            </w:r>
          </w:p>
        </w:tc>
        <w:tc>
          <w:tcPr>
            <w:tcW w:w="1922" w:type="dxa"/>
          </w:tcPr>
          <w:p w14:paraId="66E77A48" w14:textId="77777777" w:rsidR="0031275B" w:rsidRPr="00752797" w:rsidRDefault="0031275B" w:rsidP="00995779">
            <w:pPr>
              <w:rPr>
                <w:lang w:val="en-US"/>
              </w:rPr>
            </w:pPr>
            <w:r w:rsidRPr="00752797">
              <w:rPr>
                <w:lang w:val="en-US"/>
              </w:rPr>
              <w:t xml:space="preserve">Relevant coefficient </w:t>
            </w:r>
          </w:p>
        </w:tc>
        <w:tc>
          <w:tcPr>
            <w:tcW w:w="2143" w:type="dxa"/>
          </w:tcPr>
          <w:p w14:paraId="594B044E" w14:textId="77777777" w:rsidR="0031275B" w:rsidRPr="00752797" w:rsidRDefault="0031275B" w:rsidP="00995779">
            <w:pPr>
              <w:rPr>
                <w:lang w:val="en-US"/>
              </w:rPr>
            </w:pPr>
            <w:r w:rsidRPr="00752797">
              <w:rPr>
                <w:lang w:val="en-US"/>
              </w:rPr>
              <w:t>keyword</w:t>
            </w:r>
          </w:p>
        </w:tc>
        <w:tc>
          <w:tcPr>
            <w:tcW w:w="2080" w:type="dxa"/>
          </w:tcPr>
          <w:p w14:paraId="041041EB" w14:textId="78F424BB" w:rsidR="0031275B" w:rsidRPr="00752797" w:rsidRDefault="004861C4" w:rsidP="00995779">
            <w:pPr>
              <w:rPr>
                <w:lang w:val="en-US"/>
              </w:rPr>
            </w:pPr>
            <w:r>
              <w:rPr>
                <w:lang w:val="en-US"/>
              </w:rPr>
              <w:t>Default value</w:t>
            </w:r>
          </w:p>
        </w:tc>
      </w:tr>
      <w:tr w:rsidR="0031275B" w:rsidRPr="00752797" w14:paraId="0B06E136" w14:textId="7EBD7F00" w:rsidTr="00E32CB9">
        <w:trPr>
          <w:jc w:val="center"/>
        </w:trPr>
        <w:tc>
          <w:tcPr>
            <w:tcW w:w="2785" w:type="dxa"/>
          </w:tcPr>
          <w:p w14:paraId="1416F635" w14:textId="77777777" w:rsidR="0031275B" w:rsidRPr="00752797" w:rsidRDefault="0031275B" w:rsidP="00995779">
            <w:pPr>
              <w:rPr>
                <w:lang w:val="en-US"/>
              </w:rPr>
            </w:pPr>
            <w:r w:rsidRPr="00752797">
              <w:rPr>
                <w:lang w:val="en-US"/>
              </w:rPr>
              <w:t>Dimensionless friction coefficient</w:t>
            </w:r>
          </w:p>
        </w:tc>
        <w:tc>
          <w:tcPr>
            <w:tcW w:w="1922" w:type="dxa"/>
          </w:tcPr>
          <w:p w14:paraId="4FF0184F" w14:textId="77777777" w:rsidR="0031275B" w:rsidRPr="00752797" w:rsidRDefault="0031275B" w:rsidP="00995779">
            <w:pPr>
              <w:jc w:val="center"/>
              <w:rPr>
                <w:lang w:val="en-US"/>
              </w:rPr>
            </w:pPr>
            <w:r w:rsidRPr="00752797">
              <w:rPr>
                <w:i/>
                <w:lang w:val="en-US"/>
              </w:rPr>
              <w:t>c</w:t>
            </w:r>
            <w:r w:rsidRPr="00752797">
              <w:rPr>
                <w:i/>
                <w:vertAlign w:val="subscript"/>
                <w:lang w:val="en-US"/>
              </w:rPr>
              <w:t>f</w:t>
            </w:r>
          </w:p>
        </w:tc>
        <w:tc>
          <w:tcPr>
            <w:tcW w:w="2143" w:type="dxa"/>
          </w:tcPr>
          <w:p w14:paraId="48E16C5C" w14:textId="77777777" w:rsidR="0031275B" w:rsidRPr="00752797" w:rsidRDefault="0031275B" w:rsidP="00995779">
            <w:pPr>
              <w:rPr>
                <w:lang w:val="en-US"/>
              </w:rPr>
            </w:pPr>
            <w:r w:rsidRPr="00752797">
              <w:rPr>
                <w:lang w:val="en-US"/>
              </w:rPr>
              <w:t>cf</w:t>
            </w:r>
          </w:p>
        </w:tc>
        <w:tc>
          <w:tcPr>
            <w:tcW w:w="2080" w:type="dxa"/>
          </w:tcPr>
          <w:p w14:paraId="46BE30C4" w14:textId="5DF50727" w:rsidR="0031275B" w:rsidRPr="00752797" w:rsidRDefault="0031275B" w:rsidP="00995779">
            <w:pPr>
              <w:rPr>
                <w:lang w:val="en-US"/>
              </w:rPr>
            </w:pPr>
            <w:r>
              <w:rPr>
                <w:lang w:val="en-US"/>
              </w:rPr>
              <w:t>0.003</w:t>
            </w:r>
          </w:p>
        </w:tc>
      </w:tr>
      <w:tr w:rsidR="0031275B" w:rsidRPr="00752797" w14:paraId="62FA68FD" w14:textId="09619C28" w:rsidTr="00E32CB9">
        <w:trPr>
          <w:jc w:val="center"/>
        </w:trPr>
        <w:tc>
          <w:tcPr>
            <w:tcW w:w="2785" w:type="dxa"/>
          </w:tcPr>
          <w:p w14:paraId="21FA9BA7" w14:textId="77777777" w:rsidR="0031275B" w:rsidRPr="00752797" w:rsidRDefault="0031275B" w:rsidP="00995779">
            <w:pPr>
              <w:rPr>
                <w:lang w:val="en-US"/>
              </w:rPr>
            </w:pPr>
            <w:r w:rsidRPr="00752797">
              <w:rPr>
                <w:lang w:val="en-US"/>
              </w:rPr>
              <w:t>Ch</w:t>
            </w:r>
            <w:r w:rsidRPr="00752797">
              <w:rPr>
                <w:rFonts w:cs="Lucida Grande"/>
                <w:color w:val="000000"/>
                <w:lang w:val="en-US"/>
              </w:rPr>
              <w:t>é</w:t>
            </w:r>
            <w:r w:rsidRPr="00752797">
              <w:rPr>
                <w:lang w:val="en-US"/>
              </w:rPr>
              <w:t xml:space="preserve">zy </w:t>
            </w:r>
          </w:p>
        </w:tc>
        <w:tc>
          <w:tcPr>
            <w:tcW w:w="1922" w:type="dxa"/>
          </w:tcPr>
          <w:p w14:paraId="263210A3" w14:textId="77777777" w:rsidR="0031275B" w:rsidRPr="00752797" w:rsidRDefault="0031275B" w:rsidP="00995779">
            <w:pPr>
              <w:jc w:val="center"/>
              <w:rPr>
                <w:lang w:val="en-US"/>
              </w:rPr>
            </w:pPr>
            <w:r w:rsidRPr="00752797">
              <w:rPr>
                <w:lang w:val="en-US"/>
              </w:rPr>
              <w:t>C</w:t>
            </w:r>
          </w:p>
        </w:tc>
        <w:tc>
          <w:tcPr>
            <w:tcW w:w="2143" w:type="dxa"/>
          </w:tcPr>
          <w:p w14:paraId="69B5152E" w14:textId="5CE9C115" w:rsidR="0031275B" w:rsidRPr="00752797" w:rsidRDefault="0031275B" w:rsidP="00995779">
            <w:pPr>
              <w:rPr>
                <w:lang w:val="en-US"/>
              </w:rPr>
            </w:pPr>
            <w:r w:rsidRPr="00752797">
              <w:rPr>
                <w:lang w:val="en-US"/>
              </w:rPr>
              <w:t>Chezy</w:t>
            </w:r>
          </w:p>
        </w:tc>
        <w:tc>
          <w:tcPr>
            <w:tcW w:w="2080" w:type="dxa"/>
          </w:tcPr>
          <w:p w14:paraId="00B072EB" w14:textId="0B837359" w:rsidR="0031275B" w:rsidRPr="00752797" w:rsidRDefault="0031275B" w:rsidP="00995779">
            <w:pPr>
              <w:rPr>
                <w:lang w:val="en-US"/>
              </w:rPr>
            </w:pPr>
            <w:r>
              <w:rPr>
                <w:lang w:val="en-US"/>
              </w:rPr>
              <w:t>55 m</w:t>
            </w:r>
            <w:r w:rsidRPr="003B707D">
              <w:rPr>
                <w:vertAlign w:val="superscript"/>
                <w:lang w:val="en-US"/>
              </w:rPr>
              <w:t>1/2</w:t>
            </w:r>
            <w:r>
              <w:rPr>
                <w:lang w:val="en-US"/>
              </w:rPr>
              <w:t>/s</w:t>
            </w:r>
          </w:p>
        </w:tc>
      </w:tr>
      <w:tr w:rsidR="0031275B" w:rsidRPr="00752797" w14:paraId="5E780C4E" w14:textId="0C354052" w:rsidTr="00E32CB9">
        <w:trPr>
          <w:jc w:val="center"/>
        </w:trPr>
        <w:tc>
          <w:tcPr>
            <w:tcW w:w="2785" w:type="dxa"/>
          </w:tcPr>
          <w:p w14:paraId="3B9AA59A" w14:textId="77777777" w:rsidR="0031275B" w:rsidRPr="00752797" w:rsidRDefault="0031275B" w:rsidP="00995779">
            <w:pPr>
              <w:rPr>
                <w:lang w:val="en-US"/>
              </w:rPr>
            </w:pPr>
            <w:r w:rsidRPr="00752797">
              <w:rPr>
                <w:lang w:val="en-US"/>
              </w:rPr>
              <w:t>Manning</w:t>
            </w:r>
          </w:p>
        </w:tc>
        <w:tc>
          <w:tcPr>
            <w:tcW w:w="1922" w:type="dxa"/>
          </w:tcPr>
          <w:p w14:paraId="36CFC9CE" w14:textId="77777777" w:rsidR="0031275B" w:rsidRPr="00752797" w:rsidRDefault="0031275B" w:rsidP="00995779">
            <w:pPr>
              <w:jc w:val="center"/>
              <w:rPr>
                <w:lang w:val="en-US"/>
              </w:rPr>
            </w:pPr>
            <w:r w:rsidRPr="00752797">
              <w:rPr>
                <w:lang w:val="en-US"/>
              </w:rPr>
              <w:t>n</w:t>
            </w:r>
          </w:p>
        </w:tc>
        <w:tc>
          <w:tcPr>
            <w:tcW w:w="2143" w:type="dxa"/>
          </w:tcPr>
          <w:p w14:paraId="5C7DBAE7" w14:textId="77777777" w:rsidR="0031275B" w:rsidRPr="00752797" w:rsidRDefault="0031275B" w:rsidP="00995779">
            <w:pPr>
              <w:rPr>
                <w:lang w:val="en-US"/>
              </w:rPr>
            </w:pPr>
            <w:r w:rsidRPr="00752797">
              <w:rPr>
                <w:lang w:val="en-US"/>
              </w:rPr>
              <w:t>manning</w:t>
            </w:r>
          </w:p>
        </w:tc>
        <w:tc>
          <w:tcPr>
            <w:tcW w:w="2080" w:type="dxa"/>
          </w:tcPr>
          <w:p w14:paraId="71F13DF0" w14:textId="2123A99F" w:rsidR="0031275B" w:rsidRPr="00752797" w:rsidRDefault="0031275B" w:rsidP="00995779">
            <w:pPr>
              <w:rPr>
                <w:lang w:val="en-US"/>
              </w:rPr>
            </w:pPr>
            <w:r>
              <w:rPr>
                <w:lang w:val="en-US"/>
              </w:rPr>
              <w:t>0.02</w:t>
            </w:r>
          </w:p>
        </w:tc>
      </w:tr>
      <w:tr w:rsidR="0031275B" w:rsidRPr="00752797" w14:paraId="36DDEEA1" w14:textId="4EE215B6" w:rsidTr="00E32CB9">
        <w:trPr>
          <w:jc w:val="center"/>
        </w:trPr>
        <w:tc>
          <w:tcPr>
            <w:tcW w:w="2785" w:type="dxa"/>
          </w:tcPr>
          <w:p w14:paraId="3E7CE4C0" w14:textId="77777777" w:rsidR="0031275B" w:rsidRPr="00752797" w:rsidRDefault="0031275B" w:rsidP="00995779">
            <w:pPr>
              <w:rPr>
                <w:lang w:val="en-US"/>
              </w:rPr>
            </w:pPr>
            <w:r w:rsidRPr="00752797">
              <w:rPr>
                <w:lang w:val="en-US"/>
              </w:rPr>
              <w:t>White-Colebrook</w:t>
            </w:r>
          </w:p>
        </w:tc>
        <w:tc>
          <w:tcPr>
            <w:tcW w:w="1922" w:type="dxa"/>
          </w:tcPr>
          <w:p w14:paraId="5860807A" w14:textId="77777777" w:rsidR="0031275B" w:rsidRPr="00752797" w:rsidRDefault="0031275B" w:rsidP="00995779">
            <w:pPr>
              <w:jc w:val="center"/>
              <w:rPr>
                <w:lang w:val="en-US"/>
              </w:rPr>
            </w:pPr>
            <w:r w:rsidRPr="00752797">
              <w:rPr>
                <w:i/>
                <w:lang w:val="en-US"/>
              </w:rPr>
              <w:t>k</w:t>
            </w:r>
            <w:r w:rsidRPr="00752797">
              <w:rPr>
                <w:i/>
                <w:vertAlign w:val="subscript"/>
                <w:lang w:val="en-US"/>
              </w:rPr>
              <w:t>s</w:t>
            </w:r>
          </w:p>
        </w:tc>
        <w:tc>
          <w:tcPr>
            <w:tcW w:w="2143" w:type="dxa"/>
          </w:tcPr>
          <w:p w14:paraId="092DA349" w14:textId="77777777" w:rsidR="0031275B" w:rsidRPr="00752797" w:rsidRDefault="0031275B" w:rsidP="00995779">
            <w:pPr>
              <w:rPr>
                <w:lang w:val="en-US"/>
              </w:rPr>
            </w:pPr>
            <w:r w:rsidRPr="00752797">
              <w:rPr>
                <w:lang w:val="en-US"/>
              </w:rPr>
              <w:t>white-colebrook</w:t>
            </w:r>
          </w:p>
        </w:tc>
        <w:tc>
          <w:tcPr>
            <w:tcW w:w="2080" w:type="dxa"/>
          </w:tcPr>
          <w:p w14:paraId="5267D064" w14:textId="702EF27E" w:rsidR="0031275B" w:rsidRPr="00752797" w:rsidRDefault="0031275B" w:rsidP="00995779">
            <w:pPr>
              <w:rPr>
                <w:lang w:val="en-US"/>
              </w:rPr>
            </w:pPr>
            <w:r>
              <w:rPr>
                <w:lang w:val="en-US"/>
              </w:rPr>
              <w:t>0.01</w:t>
            </w:r>
          </w:p>
        </w:tc>
      </w:tr>
      <w:tr w:rsidR="0031275B" w:rsidRPr="00752797" w14:paraId="3E8FFC81" w14:textId="73B26E08" w:rsidTr="00E32CB9">
        <w:trPr>
          <w:jc w:val="center"/>
        </w:trPr>
        <w:tc>
          <w:tcPr>
            <w:tcW w:w="2785" w:type="dxa"/>
          </w:tcPr>
          <w:p w14:paraId="7B18586C" w14:textId="77777777" w:rsidR="0031275B" w:rsidRPr="00752797" w:rsidRDefault="0031275B" w:rsidP="00995779">
            <w:pPr>
              <w:rPr>
                <w:lang w:val="en-US"/>
              </w:rPr>
            </w:pPr>
            <w:r w:rsidRPr="00752797">
              <w:rPr>
                <w:lang w:val="en-US"/>
              </w:rPr>
              <w:t>White-Colebrook grain size</w:t>
            </w:r>
          </w:p>
        </w:tc>
        <w:tc>
          <w:tcPr>
            <w:tcW w:w="1922" w:type="dxa"/>
          </w:tcPr>
          <w:p w14:paraId="70052171" w14:textId="192C240B" w:rsidR="0031275B" w:rsidRPr="002112DF" w:rsidRDefault="0031275B" w:rsidP="00995779">
            <w:pPr>
              <w:jc w:val="center"/>
              <w:rPr>
                <w:vertAlign w:val="subscript"/>
                <w:lang w:val="en-US"/>
              </w:rPr>
            </w:pPr>
            <w:r w:rsidRPr="00752797">
              <w:rPr>
                <w:lang w:val="en-US"/>
              </w:rPr>
              <w:t>D</w:t>
            </w:r>
            <w:r>
              <w:rPr>
                <w:vertAlign w:val="subscript"/>
                <w:lang w:val="en-US"/>
              </w:rPr>
              <w:t>90</w:t>
            </w:r>
          </w:p>
        </w:tc>
        <w:tc>
          <w:tcPr>
            <w:tcW w:w="2143" w:type="dxa"/>
          </w:tcPr>
          <w:p w14:paraId="0FE0CFC9" w14:textId="77777777" w:rsidR="0031275B" w:rsidRPr="00752797" w:rsidRDefault="0031275B" w:rsidP="00995779">
            <w:pPr>
              <w:rPr>
                <w:lang w:val="en-US"/>
              </w:rPr>
            </w:pPr>
            <w:r w:rsidRPr="00752797">
              <w:rPr>
                <w:lang w:val="en-US"/>
              </w:rPr>
              <w:t>white-colebrook-grainsize</w:t>
            </w:r>
          </w:p>
        </w:tc>
        <w:tc>
          <w:tcPr>
            <w:tcW w:w="2080" w:type="dxa"/>
          </w:tcPr>
          <w:p w14:paraId="1F3423B7" w14:textId="0E051127" w:rsidR="0031275B" w:rsidRPr="00752797" w:rsidRDefault="00837BDC" w:rsidP="00995779">
            <w:pPr>
              <w:rPr>
                <w:lang w:val="en-US"/>
              </w:rPr>
            </w:pPr>
            <w:r>
              <w:rPr>
                <w:lang w:val="en-US"/>
              </w:rPr>
              <w:t>0.0003 m</w:t>
            </w:r>
          </w:p>
        </w:tc>
      </w:tr>
    </w:tbl>
    <w:p w14:paraId="34D6BA54" w14:textId="77777777" w:rsidR="00995779" w:rsidRPr="00752797" w:rsidRDefault="00995779" w:rsidP="00995779">
      <w:pPr>
        <w:rPr>
          <w:lang w:val="en-US"/>
        </w:rPr>
      </w:pPr>
    </w:p>
    <w:p w14:paraId="25D4BCE6" w14:textId="77777777" w:rsidR="00934AB1" w:rsidRDefault="00934AB1" w:rsidP="00995779">
      <w:pPr>
        <w:rPr>
          <w:lang w:val="en-US"/>
        </w:rPr>
      </w:pPr>
    </w:p>
    <w:p w14:paraId="6D5F9466" w14:textId="77777777" w:rsidR="00934AB1" w:rsidRDefault="00934AB1" w:rsidP="00995779">
      <w:pPr>
        <w:rPr>
          <w:lang w:val="en-US"/>
        </w:rPr>
      </w:pPr>
    </w:p>
    <w:p w14:paraId="06CD0CE3" w14:textId="77777777" w:rsidR="00934AB1" w:rsidRDefault="00934AB1" w:rsidP="00995779">
      <w:pPr>
        <w:rPr>
          <w:lang w:val="en-US"/>
        </w:rPr>
      </w:pPr>
    </w:p>
    <w:p w14:paraId="2CB6FDB6" w14:textId="5D4B3E8F" w:rsidR="00995779" w:rsidRPr="00752797" w:rsidRDefault="00995779" w:rsidP="00995779">
      <w:pPr>
        <w:rPr>
          <w:lang w:val="en-US"/>
        </w:rPr>
      </w:pPr>
      <w:r w:rsidRPr="00752797">
        <w:rPr>
          <w:lang w:val="en-US"/>
        </w:rPr>
        <w:t>The dimensionless friction coefficient can be calculated from the Ch</w:t>
      </w:r>
      <w:r w:rsidRPr="00752797">
        <w:rPr>
          <w:rFonts w:cs="Lucida Grande"/>
          <w:color w:val="000000"/>
          <w:lang w:val="en-US"/>
        </w:rPr>
        <w:t>é</w:t>
      </w:r>
      <w:r w:rsidR="0095750F">
        <w:rPr>
          <w:lang w:val="en-US"/>
        </w:rPr>
        <w:t xml:space="preserve">zy value </w:t>
      </w:r>
      <w:proofErr w:type="gramStart"/>
      <w:r w:rsidR="0095750F">
        <w:rPr>
          <w:lang w:val="en-US"/>
        </w:rPr>
        <w:t xml:space="preserve">with </w:t>
      </w:r>
      <w:proofErr w:type="gramEnd"/>
      <w:r w:rsidR="00AA1803" w:rsidRPr="00752797">
        <w:rPr>
          <w:lang w:val="en-US"/>
        </w:rPr>
        <w:fldChar w:fldCharType="begin"/>
      </w:r>
      <w:r w:rsidR="00AA1803" w:rsidRPr="00752797">
        <w:rPr>
          <w:lang w:val="en-US"/>
        </w:rPr>
        <w:instrText xml:space="preserve"> GOTOBUTTON ZEqnNum120068  \* MERGEFORMAT </w:instrText>
      </w:r>
      <w:r w:rsidR="00AA1803" w:rsidRPr="00752797">
        <w:rPr>
          <w:lang w:val="en-US"/>
        </w:rPr>
        <w:fldChar w:fldCharType="begin"/>
      </w:r>
      <w:r w:rsidR="00AA1803" w:rsidRPr="00752797">
        <w:rPr>
          <w:lang w:val="en-US"/>
        </w:rPr>
        <w:instrText xml:space="preserve"> REF ZEqnNum120068 \* Charformat \! \* MERGEFORMAT </w:instrText>
      </w:r>
      <w:r w:rsidR="00AA1803"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00AA1803" w:rsidRPr="00752797">
        <w:rPr>
          <w:lang w:val="en-US"/>
        </w:rPr>
        <w:fldChar w:fldCharType="end"/>
      </w:r>
      <w:r w:rsidR="00AA1803" w:rsidRPr="00752797">
        <w:rPr>
          <w:lang w:val="en-US"/>
        </w:rPr>
        <w:fldChar w:fldCharType="end"/>
      </w:r>
      <w:r w:rsidR="00AA1803" w:rsidRPr="00752797">
        <w:rPr>
          <w:lang w:val="en-US"/>
        </w:rPr>
        <w:t xml:space="preserve">. </w:t>
      </w:r>
      <w:r w:rsidRPr="00752797">
        <w:rPr>
          <w:lang w:val="en-US"/>
        </w:rPr>
        <w:t>A typical Ch</w:t>
      </w:r>
      <w:r w:rsidRPr="00752797">
        <w:rPr>
          <w:rFonts w:cs="Lucida Grande"/>
          <w:color w:val="000000"/>
          <w:lang w:val="en-US"/>
        </w:rPr>
        <w:t>é</w:t>
      </w:r>
      <w:r w:rsidRPr="00752797">
        <w:rPr>
          <w:lang w:val="en-US"/>
        </w:rPr>
        <w:t xml:space="preserve">zy value </w:t>
      </w:r>
      <w:r w:rsidR="00A0709F">
        <w:rPr>
          <w:lang w:val="en-US"/>
        </w:rPr>
        <w:t xml:space="preserve">for sandy coasts </w:t>
      </w:r>
      <w:r w:rsidRPr="00752797">
        <w:rPr>
          <w:lang w:val="en-US"/>
        </w:rPr>
        <w:t xml:space="preserve">is </w:t>
      </w:r>
      <w:proofErr w:type="gramStart"/>
      <w:r w:rsidRPr="00752797">
        <w:rPr>
          <w:lang w:val="en-US"/>
        </w:rPr>
        <w:t>in the order of 55 m</w:t>
      </w:r>
      <w:r w:rsidRPr="00752797">
        <w:rPr>
          <w:vertAlign w:val="superscript"/>
          <w:lang w:val="en-US"/>
        </w:rPr>
        <w:t>1/2</w:t>
      </w:r>
      <w:r w:rsidRPr="00752797">
        <w:rPr>
          <w:lang w:val="en-US"/>
        </w:rPr>
        <w:t>/s</w:t>
      </w:r>
      <w:proofErr w:type="gramEnd"/>
      <w:r w:rsidRPr="00752797">
        <w:rPr>
          <w:lang w:val="en-US"/>
        </w:rPr>
        <w:t>.</w:t>
      </w:r>
    </w:p>
    <w:p w14:paraId="032FF6C1" w14:textId="77777777" w:rsidR="00995779" w:rsidRPr="00752797" w:rsidRDefault="00995779" w:rsidP="00995779">
      <w:pPr>
        <w:rPr>
          <w:lang w:val="en-US"/>
        </w:rPr>
      </w:pPr>
    </w:p>
    <w:p w14:paraId="6219F01A" w14:textId="208EBBAE" w:rsidR="00995779" w:rsidRPr="00752797" w:rsidRDefault="00995779" w:rsidP="00995779">
      <w:pPr>
        <w:pStyle w:val="MTDisplayEquation"/>
        <w:rPr>
          <w:lang w:val="en-US"/>
        </w:rPr>
      </w:pPr>
      <w:r w:rsidRPr="00752797">
        <w:rPr>
          <w:lang w:val="en-US"/>
        </w:rPr>
        <w:tab/>
      </w:r>
      <w:r w:rsidR="00DD43CF" w:rsidRPr="009C7BE7">
        <w:rPr>
          <w:position w:val="-24"/>
          <w:lang w:val="en-US"/>
        </w:rPr>
        <w:object w:dxaOrig="840" w:dyaOrig="620" w14:anchorId="29DEBE8E">
          <v:shape id="_x0000_i4637" type="#_x0000_t75" style="width:42pt;height:31.5pt" o:ole="">
            <v:imagedata r:id="rId122" o:title=""/>
          </v:shape>
          <o:OLEObject Type="Embed" ProgID="Equation.DSMT4" ShapeID="_x0000_i4637" DrawAspect="Content" ObjectID="_1505662280" r:id="rId12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93" w:name="ZEqnNum120068"/>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193"/>
      <w:r w:rsidRPr="00752797">
        <w:rPr>
          <w:lang w:val="en-US"/>
        </w:rPr>
        <w:fldChar w:fldCharType="end"/>
      </w:r>
    </w:p>
    <w:p w14:paraId="181CF2D0" w14:textId="77777777" w:rsidR="00995779" w:rsidRPr="00752797" w:rsidRDefault="00995779" w:rsidP="00995779">
      <w:pPr>
        <w:rPr>
          <w:lang w:val="en-US"/>
        </w:rPr>
      </w:pPr>
    </w:p>
    <w:p w14:paraId="299BC61E" w14:textId="07943F88" w:rsidR="00995779" w:rsidRPr="00752797" w:rsidRDefault="00995779" w:rsidP="00995779">
      <w:pPr>
        <w:rPr>
          <w:lang w:val="en-US"/>
        </w:rPr>
      </w:pPr>
      <w:r w:rsidRPr="00752797">
        <w:rPr>
          <w:lang w:val="en-US"/>
        </w:rPr>
        <w:t>In the Manning formulation the Manning coefficient (</w:t>
      </w:r>
      <w:r w:rsidRPr="00752797">
        <w:rPr>
          <w:i/>
          <w:lang w:val="en-US"/>
        </w:rPr>
        <w:t>n</w:t>
      </w:r>
      <w:r w:rsidRPr="00752797">
        <w:rPr>
          <w:lang w:val="en-US"/>
        </w:rPr>
        <w:t xml:space="preserve">) must be specified. The dimensionless friction coefficient is calculated </w:t>
      </w:r>
      <w:proofErr w:type="gramStart"/>
      <w:r w:rsidRPr="00752797">
        <w:rPr>
          <w:lang w:val="en-US"/>
        </w:rPr>
        <w:t xml:space="preserve">from </w:t>
      </w:r>
      <w:proofErr w:type="gramEnd"/>
      <w:r w:rsidR="00AA1803" w:rsidRPr="00752797">
        <w:rPr>
          <w:lang w:val="en-US"/>
        </w:rPr>
        <w:fldChar w:fldCharType="begin"/>
      </w:r>
      <w:r w:rsidR="00AA1803" w:rsidRPr="00752797">
        <w:rPr>
          <w:lang w:val="en-US"/>
        </w:rPr>
        <w:instrText xml:space="preserve"> GOTOBUTTON ZEqnNum752543  \* MERGEFORMAT </w:instrText>
      </w:r>
      <w:r w:rsidR="00AA1803" w:rsidRPr="00752797">
        <w:rPr>
          <w:lang w:val="en-US"/>
        </w:rPr>
        <w:fldChar w:fldCharType="begin"/>
      </w:r>
      <w:r w:rsidR="00AA1803" w:rsidRPr="00752797">
        <w:rPr>
          <w:lang w:val="en-US"/>
        </w:rPr>
        <w:instrText xml:space="preserve"> REF ZEqnNum752543 \* Charformat \! \* MERGEFORMAT </w:instrText>
      </w:r>
      <w:r w:rsidR="00AA1803"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00AA1803" w:rsidRPr="00752797">
        <w:rPr>
          <w:lang w:val="en-US"/>
        </w:rPr>
        <w:fldChar w:fldCharType="end"/>
      </w:r>
      <w:r w:rsidR="00AA1803" w:rsidRPr="00752797">
        <w:rPr>
          <w:lang w:val="en-US"/>
        </w:rPr>
        <w:fldChar w:fldCharType="end"/>
      </w:r>
      <w:r w:rsidR="00AA1803" w:rsidRPr="00752797">
        <w:rPr>
          <w:lang w:val="en-US"/>
        </w:rPr>
        <w:t xml:space="preserve">. </w:t>
      </w:r>
      <w:r w:rsidRPr="00752797">
        <w:rPr>
          <w:lang w:val="en-US"/>
        </w:rPr>
        <w:t>Manning can be seen as a depth-dependent Ch</w:t>
      </w:r>
      <w:r w:rsidRPr="00752797">
        <w:rPr>
          <w:rFonts w:cs="Lucida Grande"/>
          <w:color w:val="000000"/>
          <w:lang w:val="en-US"/>
        </w:rPr>
        <w:t>é</w:t>
      </w:r>
      <w:r w:rsidRPr="00752797">
        <w:rPr>
          <w:lang w:val="en-US"/>
        </w:rPr>
        <w:t xml:space="preserve">zy value and a typical Manning value </w:t>
      </w:r>
      <w:r w:rsidR="00A0709F">
        <w:rPr>
          <w:lang w:val="en-US"/>
        </w:rPr>
        <w:t xml:space="preserve">for sandy coasts </w:t>
      </w:r>
      <w:r w:rsidRPr="00752797">
        <w:rPr>
          <w:lang w:val="en-US"/>
        </w:rPr>
        <w:t xml:space="preserve">would be </w:t>
      </w:r>
      <w:proofErr w:type="gramStart"/>
      <w:r w:rsidRPr="00752797">
        <w:rPr>
          <w:lang w:val="en-US"/>
        </w:rPr>
        <w:t>in the order of 0.02 s/m</w:t>
      </w:r>
      <w:r w:rsidRPr="00752797">
        <w:rPr>
          <w:vertAlign w:val="superscript"/>
          <w:lang w:val="en-US"/>
        </w:rPr>
        <w:t>1/3</w:t>
      </w:r>
      <w:proofErr w:type="gramEnd"/>
      <w:r w:rsidRPr="00752797">
        <w:rPr>
          <w:lang w:val="en-US"/>
        </w:rPr>
        <w:t>.</w:t>
      </w:r>
    </w:p>
    <w:p w14:paraId="580C3B59" w14:textId="77777777" w:rsidR="00995779" w:rsidRPr="00752797" w:rsidRDefault="00995779" w:rsidP="00995779">
      <w:pPr>
        <w:rPr>
          <w:lang w:val="en-US"/>
        </w:rPr>
      </w:pPr>
    </w:p>
    <w:p w14:paraId="684DA5FD" w14:textId="45EB2C95" w:rsidR="00995779" w:rsidRPr="00752797" w:rsidRDefault="00995779" w:rsidP="00995779">
      <w:pPr>
        <w:pStyle w:val="MTDisplayEquation"/>
        <w:rPr>
          <w:lang w:val="en-US"/>
        </w:rPr>
      </w:pPr>
      <w:r w:rsidRPr="00752797">
        <w:rPr>
          <w:lang w:val="en-US"/>
        </w:rPr>
        <w:tab/>
      </w:r>
      <w:r w:rsidR="0031275B" w:rsidRPr="0031275B">
        <w:rPr>
          <w:position w:val="-24"/>
          <w:lang w:val="en-US"/>
        </w:rPr>
        <w:object w:dxaOrig="940" w:dyaOrig="660" w14:anchorId="3C2D0352">
          <v:shape id="_x0000_i5879" type="#_x0000_t75" style="width:47.25pt;height:33.75pt" o:ole="">
            <v:imagedata r:id="rId124" o:title=""/>
          </v:shape>
          <o:OLEObject Type="Embed" ProgID="Equation.DSMT4" ShapeID="_x0000_i5879" DrawAspect="Content" ObjectID="_1505662281" r:id="rId12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94" w:name="ZEqnNum752543"/>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194"/>
      <w:r w:rsidRPr="00752797">
        <w:rPr>
          <w:lang w:val="en-US"/>
        </w:rPr>
        <w:fldChar w:fldCharType="end"/>
      </w:r>
    </w:p>
    <w:p w14:paraId="05E5C0E4" w14:textId="77777777" w:rsidR="00995779" w:rsidRPr="00752797" w:rsidRDefault="00995779" w:rsidP="00995779">
      <w:pPr>
        <w:rPr>
          <w:lang w:val="en-US"/>
        </w:rPr>
      </w:pPr>
    </w:p>
    <w:p w14:paraId="5A25A678" w14:textId="47E75B27" w:rsidR="00995779" w:rsidRPr="00752797" w:rsidRDefault="00995779" w:rsidP="00995779">
      <w:pPr>
        <w:rPr>
          <w:lang w:val="en-US"/>
        </w:rPr>
      </w:pPr>
      <w:r w:rsidRPr="00752797">
        <w:rPr>
          <w:lang w:val="en-US"/>
        </w:rPr>
        <w:t>In the White-Colebrook formulation the geometrical roughness of Nikuradse (</w:t>
      </w:r>
      <w:r w:rsidRPr="00752797">
        <w:rPr>
          <w:i/>
          <w:lang w:val="en-US"/>
        </w:rPr>
        <w:t>k</w:t>
      </w:r>
      <w:r w:rsidRPr="00752797">
        <w:rPr>
          <w:i/>
          <w:vertAlign w:val="subscript"/>
          <w:lang w:val="en-US"/>
        </w:rPr>
        <w:t>s</w:t>
      </w:r>
      <w:r w:rsidRPr="00752797">
        <w:rPr>
          <w:lang w:val="en-US"/>
        </w:rPr>
        <w:t xml:space="preserve">) must be specified. The dimensionless friction coefficient is calculated from </w:t>
      </w:r>
      <w:r w:rsidR="00AA1803" w:rsidRPr="00752797">
        <w:rPr>
          <w:lang w:val="en-US"/>
        </w:rPr>
        <w:fldChar w:fldCharType="begin"/>
      </w:r>
      <w:r w:rsidR="00AA1803" w:rsidRPr="00752797">
        <w:rPr>
          <w:lang w:val="en-US"/>
        </w:rPr>
        <w:instrText xml:space="preserve"> GOTOBUTTON ZEqnNum849150  \* MERGEFORMAT </w:instrText>
      </w:r>
      <w:r w:rsidR="00AA1803" w:rsidRPr="00752797">
        <w:rPr>
          <w:lang w:val="en-US"/>
        </w:rPr>
        <w:fldChar w:fldCharType="begin"/>
      </w:r>
      <w:r w:rsidR="00AA1803" w:rsidRPr="00752797">
        <w:rPr>
          <w:lang w:val="en-US"/>
        </w:rPr>
        <w:instrText xml:space="preserve"> REF ZEqnNum849150 \* Charformat \! \* MERGEFORMAT </w:instrText>
      </w:r>
      <w:r w:rsidR="00AA1803"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00AA1803" w:rsidRPr="00752797">
        <w:rPr>
          <w:lang w:val="en-US"/>
        </w:rPr>
        <w:fldChar w:fldCharType="end"/>
      </w:r>
      <w:r w:rsidR="00AA1803" w:rsidRPr="00752797">
        <w:rPr>
          <w:lang w:val="en-US"/>
        </w:rPr>
        <w:fldChar w:fldCharType="end"/>
      </w:r>
      <w:r w:rsidR="00AA1803" w:rsidRPr="00752797">
        <w:rPr>
          <w:lang w:val="en-US"/>
        </w:rPr>
        <w:t xml:space="preserve"> </w:t>
      </w:r>
      <w:r w:rsidRPr="00752797">
        <w:rPr>
          <w:lang w:val="en-US"/>
        </w:rPr>
        <w:t xml:space="preserve">The White-Colebrook formulation has al log relation with the water depth and a typical </w:t>
      </w:r>
      <w:r w:rsidRPr="00752797">
        <w:rPr>
          <w:i/>
          <w:lang w:val="en-US"/>
        </w:rPr>
        <w:t>k</w:t>
      </w:r>
      <w:r w:rsidRPr="00752797">
        <w:rPr>
          <w:i/>
          <w:vertAlign w:val="subscript"/>
          <w:lang w:val="en-US"/>
        </w:rPr>
        <w:t>s</w:t>
      </w:r>
      <w:r w:rsidRPr="00752797">
        <w:rPr>
          <w:lang w:val="en-US"/>
        </w:rPr>
        <w:t xml:space="preserve"> value </w:t>
      </w:r>
      <w:r w:rsidR="00A0709F">
        <w:rPr>
          <w:lang w:val="en-US"/>
        </w:rPr>
        <w:t xml:space="preserve">for sandy coasts </w:t>
      </w:r>
      <w:r w:rsidRPr="00752797">
        <w:rPr>
          <w:lang w:val="en-US"/>
        </w:rPr>
        <w:t xml:space="preserve">would be in the order of 0.01 - 0.15 m. </w:t>
      </w:r>
    </w:p>
    <w:p w14:paraId="717039E9" w14:textId="77777777" w:rsidR="00995779" w:rsidRPr="00752797" w:rsidRDefault="00995779" w:rsidP="00995779">
      <w:pPr>
        <w:rPr>
          <w:lang w:val="en-US"/>
        </w:rPr>
      </w:pPr>
    </w:p>
    <w:p w14:paraId="796A8432" w14:textId="60BFC863" w:rsidR="00995779" w:rsidRPr="00752797" w:rsidRDefault="00995779" w:rsidP="00995779">
      <w:pPr>
        <w:pStyle w:val="MTDisplayEquation"/>
        <w:rPr>
          <w:lang w:val="en-US"/>
        </w:rPr>
      </w:pPr>
      <w:r w:rsidRPr="00752797">
        <w:rPr>
          <w:lang w:val="en-US"/>
        </w:rPr>
        <w:tab/>
      </w:r>
      <w:r w:rsidR="00A84D42" w:rsidRPr="0031275B">
        <w:rPr>
          <w:position w:val="-76"/>
          <w:lang w:val="en-US"/>
        </w:rPr>
        <w:object w:dxaOrig="2100" w:dyaOrig="1140" w14:anchorId="7BB974A4">
          <v:shape id="_x0000_i5989" type="#_x0000_t75" style="width:105pt;height:57.75pt" o:ole="">
            <v:imagedata r:id="rId126" o:title=""/>
          </v:shape>
          <o:OLEObject Type="Embed" ProgID="Equation.DSMT4" ShapeID="_x0000_i5989" DrawAspect="Content" ObjectID="_1505662282" r:id="rId12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95" w:name="ZEqnNum849150"/>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195"/>
      <w:r w:rsidRPr="00752797">
        <w:rPr>
          <w:lang w:val="en-US"/>
        </w:rPr>
        <w:fldChar w:fldCharType="end"/>
      </w:r>
    </w:p>
    <w:p w14:paraId="065E6961" w14:textId="77777777" w:rsidR="00995779" w:rsidRPr="00752797" w:rsidRDefault="00995779" w:rsidP="00995779">
      <w:pPr>
        <w:rPr>
          <w:lang w:val="en-US"/>
        </w:rPr>
      </w:pPr>
      <w:bookmarkStart w:id="196" w:name="_Toc412623824"/>
    </w:p>
    <w:p w14:paraId="6EFD6169" w14:textId="0C4BD826" w:rsidR="00995779" w:rsidRPr="00752797" w:rsidRDefault="00995779" w:rsidP="00995779">
      <w:pPr>
        <w:rPr>
          <w:lang w:val="en-US"/>
        </w:rPr>
      </w:pPr>
      <w:r w:rsidRPr="00752797">
        <w:rPr>
          <w:lang w:val="en-US"/>
        </w:rPr>
        <w:t>The option of White-Colebrook based on the grain size is somewhat different than the other four formulations. This formulation is based on the relation between the D</w:t>
      </w:r>
      <w:r w:rsidRPr="00752797">
        <w:rPr>
          <w:vertAlign w:val="subscript"/>
          <w:lang w:val="en-US"/>
        </w:rPr>
        <w:t>90</w:t>
      </w:r>
      <w:r w:rsidRPr="00752797">
        <w:rPr>
          <w:lang w:val="en-US"/>
        </w:rPr>
        <w:t xml:space="preserve"> of the top bed </w:t>
      </w:r>
      <w:r w:rsidRPr="00752797">
        <w:rPr>
          <w:lang w:val="en-US"/>
        </w:rPr>
        <w:lastRenderedPageBreak/>
        <w:t xml:space="preserve">layer and the geometrical roughness of Nikuradse according to </w:t>
      </w:r>
      <w:r w:rsidR="00AA1803" w:rsidRPr="00752797">
        <w:rPr>
          <w:lang w:val="en-US"/>
        </w:rPr>
        <w:fldChar w:fldCharType="begin"/>
      </w:r>
      <w:r w:rsidR="00AA1803" w:rsidRPr="00752797">
        <w:rPr>
          <w:lang w:val="en-US"/>
        </w:rPr>
        <w:instrText xml:space="preserve"> GOTOBUTTON ZEqnNum532913  \* MERGEFORMAT </w:instrText>
      </w:r>
      <w:r w:rsidR="00AA1803" w:rsidRPr="00752797">
        <w:rPr>
          <w:lang w:val="en-US"/>
        </w:rPr>
        <w:fldChar w:fldCharType="begin"/>
      </w:r>
      <w:r w:rsidR="00AA1803" w:rsidRPr="00752797">
        <w:rPr>
          <w:lang w:val="en-US"/>
        </w:rPr>
        <w:instrText xml:space="preserve"> REF ZEqnNum532913 \* Charformat \! \* MERGEFORMAT </w:instrText>
      </w:r>
      <w:r w:rsidR="00AA1803"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00AA1803" w:rsidRPr="00752797">
        <w:rPr>
          <w:lang w:val="en-US"/>
        </w:rPr>
        <w:fldChar w:fldCharType="end"/>
      </w:r>
      <w:r w:rsidR="00AA1803" w:rsidRPr="00752797">
        <w:rPr>
          <w:lang w:val="en-US"/>
        </w:rPr>
        <w:fldChar w:fldCharType="end"/>
      </w:r>
      <w:r w:rsidR="00AA1803" w:rsidRPr="00752797">
        <w:rPr>
          <w:lang w:val="en-US"/>
        </w:rPr>
        <w:t>.</w:t>
      </w:r>
      <w:r w:rsidRPr="00752797">
        <w:rPr>
          <w:lang w:val="en-US"/>
        </w:rPr>
        <w:t>The user doesn’t have to specify a value for the bed friction coefficient</w:t>
      </w:r>
      <w:r w:rsidR="00336724">
        <w:rPr>
          <w:lang w:val="en-US"/>
        </w:rPr>
        <w:t>, but a value for the D</w:t>
      </w:r>
      <w:r w:rsidR="00336724">
        <w:rPr>
          <w:vertAlign w:val="subscript"/>
          <w:lang w:val="en-US"/>
        </w:rPr>
        <w:t>90</w:t>
      </w:r>
      <w:r w:rsidRPr="00752797">
        <w:rPr>
          <w:lang w:val="en-US"/>
        </w:rPr>
        <w:t>.</w:t>
      </w:r>
    </w:p>
    <w:p w14:paraId="098EFBAC" w14:textId="77777777" w:rsidR="00995779" w:rsidRPr="00752797" w:rsidRDefault="00995779" w:rsidP="00995779">
      <w:pPr>
        <w:rPr>
          <w:lang w:val="en-US"/>
        </w:rPr>
      </w:pPr>
    </w:p>
    <w:p w14:paraId="4D59B925" w14:textId="7C07D676" w:rsidR="00995779" w:rsidRPr="00752797" w:rsidRDefault="00995779" w:rsidP="00995779">
      <w:pPr>
        <w:pStyle w:val="MTDisplayEquation"/>
        <w:rPr>
          <w:lang w:val="en-US"/>
        </w:rPr>
      </w:pPr>
      <w:r w:rsidRPr="00752797">
        <w:rPr>
          <w:lang w:val="en-US"/>
        </w:rPr>
        <w:tab/>
      </w:r>
      <w:r w:rsidR="00837BDC" w:rsidRPr="00837BDC">
        <w:rPr>
          <w:position w:val="-76"/>
          <w:lang w:val="en-US"/>
        </w:rPr>
        <w:object w:dxaOrig="2200" w:dyaOrig="1140" w14:anchorId="517FF52D">
          <v:shape id="_x0000_i5991" type="#_x0000_t75" style="width:111pt;height:57.75pt" o:ole="">
            <v:imagedata r:id="rId128" o:title=""/>
          </v:shape>
          <o:OLEObject Type="Embed" ProgID="Equation.DSMT4" ShapeID="_x0000_i5991" DrawAspect="Content" ObjectID="_1505662283" r:id="rId12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197" w:name="ZEqnNum532913"/>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197"/>
      <w:r w:rsidRPr="00752797">
        <w:rPr>
          <w:lang w:val="en-US"/>
        </w:rPr>
        <w:fldChar w:fldCharType="end"/>
      </w:r>
    </w:p>
    <w:p w14:paraId="06209B1C" w14:textId="77777777" w:rsidR="00995779" w:rsidRPr="00752797" w:rsidRDefault="00995779" w:rsidP="00995779">
      <w:pPr>
        <w:rPr>
          <w:lang w:val="en-US"/>
        </w:rPr>
      </w:pPr>
    </w:p>
    <w:p w14:paraId="2BEB2C68" w14:textId="77777777" w:rsidR="00995779" w:rsidRPr="00752797" w:rsidRDefault="00995779" w:rsidP="00995779">
      <w:pPr>
        <w:rPr>
          <w:lang w:val="en-US"/>
        </w:rPr>
      </w:pPr>
      <w:r w:rsidRPr="00752797">
        <w:rPr>
          <w:lang w:val="en-US"/>
        </w:rPr>
        <w:t>Values of the drag coefficient for different seabed sediment grain sizes (flat beds) and similarly for bed form scenarios have been empirically derived from field and laboratory data in previous studies for different bed friction coefficients. The value of the friction coefficient (</w:t>
      </w:r>
      <w:r w:rsidRPr="00752797">
        <w:rPr>
          <w:i/>
          <w:lang w:val="en-US"/>
        </w:rPr>
        <w:t>C, c</w:t>
      </w:r>
      <w:r w:rsidRPr="00752797">
        <w:rPr>
          <w:i/>
          <w:vertAlign w:val="subscript"/>
          <w:lang w:val="en-US"/>
        </w:rPr>
        <w:t>f</w:t>
      </w:r>
      <w:r w:rsidRPr="00752797">
        <w:rPr>
          <w:i/>
          <w:lang w:val="en-US"/>
        </w:rPr>
        <w:t>, n</w:t>
      </w:r>
      <w:r w:rsidRPr="00752797">
        <w:rPr>
          <w:lang w:val="en-US"/>
        </w:rPr>
        <w:t xml:space="preserve"> or </w:t>
      </w:r>
      <w:r w:rsidRPr="00752797">
        <w:rPr>
          <w:i/>
          <w:lang w:val="en-US"/>
        </w:rPr>
        <w:t>k</w:t>
      </w:r>
      <w:r w:rsidRPr="00752797">
        <w:rPr>
          <w:i/>
          <w:vertAlign w:val="subscript"/>
          <w:lang w:val="en-US"/>
        </w:rPr>
        <w:t>s</w:t>
      </w:r>
      <w:r w:rsidRPr="00752797">
        <w:rPr>
          <w:lang w:val="en-US"/>
        </w:rPr>
        <w:t xml:space="preserve">) can be defined with one single value (keyword: </w:t>
      </w:r>
      <w:r w:rsidRPr="00752797">
        <w:rPr>
          <w:i/>
          <w:lang w:val="en-US"/>
        </w:rPr>
        <w:t>bedfriccoef</w:t>
      </w:r>
      <w:r w:rsidRPr="00752797">
        <w:rPr>
          <w:lang w:val="en-US"/>
        </w:rPr>
        <w:t xml:space="preserve">) or for a separate value per grid cell (keyword: </w:t>
      </w:r>
      <w:r w:rsidRPr="00752797">
        <w:rPr>
          <w:i/>
          <w:lang w:val="en-US"/>
        </w:rPr>
        <w:t>bedfricfile</w:t>
      </w:r>
      <w:r w:rsidRPr="00752797">
        <w:rPr>
          <w:lang w:val="en-US"/>
        </w:rPr>
        <w:t>)</w:t>
      </w:r>
    </w:p>
    <w:p w14:paraId="78136433" w14:textId="77777777" w:rsidR="00995779" w:rsidRPr="00752797" w:rsidRDefault="00995779" w:rsidP="00AA1803">
      <w:pPr>
        <w:pStyle w:val="Heading3"/>
        <w:rPr>
          <w:lang w:val="en-US"/>
        </w:rPr>
      </w:pPr>
      <w:bookmarkStart w:id="198" w:name="_Toc417455435"/>
      <w:bookmarkStart w:id="199" w:name="_Toc417455628"/>
      <w:bookmarkStart w:id="200" w:name="_Toc417455773"/>
      <w:bookmarkStart w:id="201" w:name="_Toc431915621"/>
      <w:bookmarkStart w:id="202" w:name="_Toc431915707"/>
      <w:r w:rsidRPr="00752797">
        <w:rPr>
          <w:lang w:val="en-US"/>
        </w:rPr>
        <w:t>Damping by vegetation</w:t>
      </w:r>
      <w:bookmarkEnd w:id="196"/>
      <w:bookmarkEnd w:id="198"/>
      <w:bookmarkEnd w:id="199"/>
      <w:bookmarkEnd w:id="200"/>
      <w:bookmarkEnd w:id="201"/>
      <w:bookmarkEnd w:id="202"/>
    </w:p>
    <w:p w14:paraId="1AF7F13D" w14:textId="53BB68B9" w:rsidR="00995779" w:rsidRPr="00752797" w:rsidRDefault="00995779" w:rsidP="00995779">
      <w:pPr>
        <w:pStyle w:val="07paragraphs"/>
        <w:spacing w:line="240" w:lineRule="auto"/>
        <w:rPr>
          <w:rFonts w:ascii="Arial" w:hAnsi="Arial" w:cs="Arial"/>
          <w:sz w:val="21"/>
          <w:szCs w:val="24"/>
        </w:rPr>
      </w:pPr>
      <w:r w:rsidRPr="00752797">
        <w:rPr>
          <w:rFonts w:ascii="Arial" w:hAnsi="Arial" w:cs="Arial"/>
          <w:sz w:val="21"/>
          <w:szCs w:val="24"/>
        </w:rPr>
        <w:t>The presence of aquatic vegetation within the area of wave propagation or wave breaking may not only res</w:t>
      </w:r>
      <w:r w:rsidR="00EF6BE7">
        <w:rPr>
          <w:rFonts w:ascii="Arial" w:hAnsi="Arial" w:cs="Arial"/>
          <w:sz w:val="21"/>
          <w:szCs w:val="24"/>
        </w:rPr>
        <w:t>ult in short wave dissipation (S</w:t>
      </w:r>
      <w:r w:rsidRPr="00752797">
        <w:rPr>
          <w:rFonts w:ascii="Arial" w:hAnsi="Arial" w:cs="Arial"/>
          <w:sz w:val="21"/>
          <w:szCs w:val="24"/>
        </w:rPr>
        <w:t xml:space="preserve">ection </w:t>
      </w:r>
      <w:r w:rsidRPr="00752797">
        <w:rPr>
          <w:rFonts w:ascii="Arial" w:hAnsi="Arial" w:cs="Arial"/>
          <w:sz w:val="21"/>
          <w:szCs w:val="24"/>
        </w:rPr>
        <w:fldChar w:fldCharType="begin"/>
      </w:r>
      <w:r w:rsidRPr="00752797">
        <w:rPr>
          <w:rFonts w:ascii="Arial" w:hAnsi="Arial" w:cs="Arial"/>
          <w:sz w:val="21"/>
          <w:szCs w:val="24"/>
        </w:rPr>
        <w:instrText xml:space="preserve"> REF _Ref287254647 \w \h </w:instrText>
      </w:r>
      <w:r w:rsidRPr="00752797">
        <w:rPr>
          <w:rFonts w:ascii="Arial" w:hAnsi="Arial" w:cs="Arial"/>
          <w:sz w:val="21"/>
          <w:szCs w:val="24"/>
        </w:rPr>
      </w:r>
      <w:r w:rsidRPr="00752797">
        <w:rPr>
          <w:rFonts w:ascii="Arial" w:hAnsi="Arial" w:cs="Arial"/>
          <w:sz w:val="21"/>
          <w:szCs w:val="24"/>
        </w:rPr>
        <w:fldChar w:fldCharType="separate"/>
      </w:r>
      <w:r w:rsidR="002E51A3">
        <w:rPr>
          <w:rFonts w:ascii="Arial" w:hAnsi="Arial" w:cs="Arial"/>
          <w:sz w:val="21"/>
          <w:szCs w:val="24"/>
        </w:rPr>
        <w:t>2.3.2.3</w:t>
      </w:r>
      <w:r w:rsidRPr="00752797">
        <w:rPr>
          <w:rFonts w:ascii="Arial" w:hAnsi="Arial" w:cs="Arial"/>
          <w:sz w:val="21"/>
          <w:szCs w:val="24"/>
        </w:rPr>
        <w:fldChar w:fldCharType="end"/>
      </w:r>
      <w:r w:rsidRPr="00752797">
        <w:rPr>
          <w:rFonts w:ascii="Arial" w:hAnsi="Arial" w:cs="Arial"/>
          <w:sz w:val="21"/>
          <w:szCs w:val="24"/>
        </w:rPr>
        <w:t xml:space="preserve">), but also in damping of infragravity waves and/or mean flow. Since both long waves and mean flow are fully resolved with the nonlinear shallow water equations, the effect of vegetation can be </w:t>
      </w:r>
      <w:r w:rsidR="00AA1803" w:rsidRPr="00752797">
        <w:rPr>
          <w:rFonts w:ascii="Arial" w:hAnsi="Arial" w:cs="Arial"/>
          <w:sz w:val="21"/>
          <w:szCs w:val="24"/>
        </w:rPr>
        <w:t>modeled</w:t>
      </w:r>
      <w:r w:rsidRPr="00752797">
        <w:rPr>
          <w:rFonts w:ascii="Arial" w:hAnsi="Arial" w:cs="Arial"/>
          <w:sz w:val="21"/>
          <w:szCs w:val="24"/>
        </w:rPr>
        <w:t xml:space="preserve"> using a drag force (e.g. Dalrymple et al., 1984), which can be directly added to the momentum equati</w:t>
      </w:r>
      <w:r w:rsidR="0095750F">
        <w:rPr>
          <w:rFonts w:ascii="Arial" w:hAnsi="Arial" w:cs="Arial"/>
          <w:sz w:val="21"/>
          <w:szCs w:val="24"/>
        </w:rPr>
        <w:t>ons (Van Rooijen et al., 2015</w:t>
      </w:r>
      <w:r w:rsidR="002112DF">
        <w:rPr>
          <w:rFonts w:ascii="Arial" w:hAnsi="Arial" w:cs="Arial"/>
          <w:sz w:val="21"/>
          <w:szCs w:val="24"/>
        </w:rPr>
        <w:t xml:space="preserve"> or</w:t>
      </w:r>
      <w:r w:rsidR="0095750F">
        <w:rPr>
          <w:rFonts w:ascii="Arial" w:hAnsi="Arial" w:cs="Arial"/>
          <w:sz w:val="21"/>
          <w:szCs w:val="24"/>
        </w:rPr>
        <w:t xml:space="preserve"> </w:t>
      </w:r>
      <w:r w:rsidR="002112DF">
        <w:rPr>
          <w:rFonts w:ascii="Arial" w:hAnsi="Arial" w:cs="Arial"/>
          <w:sz w:val="21"/>
          <w:szCs w:val="24"/>
        </w:rPr>
        <w:t xml:space="preserve">see </w:t>
      </w:r>
      <w:r w:rsidR="00AA1803" w:rsidRPr="00752797">
        <w:rPr>
          <w:rFonts w:ascii="Arial" w:hAnsi="Arial" w:cs="Arial"/>
          <w:sz w:val="21"/>
          <w:szCs w:val="24"/>
        </w:rPr>
        <w:fldChar w:fldCharType="begin"/>
      </w:r>
      <w:r w:rsidR="00AA1803" w:rsidRPr="00752797">
        <w:rPr>
          <w:rFonts w:ascii="Arial" w:hAnsi="Arial" w:cs="Arial"/>
          <w:sz w:val="21"/>
          <w:szCs w:val="24"/>
        </w:rPr>
        <w:instrText xml:space="preserve"> GOTOBUTTON ZEqnNum488519  \* MERGEFORMAT </w:instrText>
      </w:r>
      <w:r w:rsidR="00AA1803" w:rsidRPr="00752797">
        <w:rPr>
          <w:rFonts w:ascii="Arial" w:hAnsi="Arial" w:cs="Arial"/>
          <w:sz w:val="21"/>
          <w:szCs w:val="24"/>
        </w:rPr>
        <w:fldChar w:fldCharType="begin"/>
      </w:r>
      <w:r w:rsidR="00AA1803" w:rsidRPr="00752797">
        <w:rPr>
          <w:rFonts w:ascii="Arial" w:hAnsi="Arial" w:cs="Arial"/>
          <w:sz w:val="21"/>
          <w:szCs w:val="24"/>
        </w:rPr>
        <w:instrText xml:space="preserve"> REF ZEqnNum488519 \* Charformat \! \* MERGEFORMAT </w:instrText>
      </w:r>
      <w:r w:rsidR="00AA1803" w:rsidRPr="00752797">
        <w:rPr>
          <w:rFonts w:ascii="Arial" w:hAnsi="Arial" w:cs="Arial"/>
          <w:sz w:val="21"/>
          <w:szCs w:val="24"/>
        </w:rPr>
        <w:fldChar w:fldCharType="separate"/>
      </w:r>
      <w:r w:rsidR="002E51A3" w:rsidRPr="00E32CB9">
        <w:rPr>
          <w:rFonts w:ascii="Arial" w:hAnsi="Arial" w:cs="Arial"/>
          <w:sz w:val="21"/>
          <w:szCs w:val="24"/>
        </w:rPr>
        <w:instrText>(0.2)</w:instrText>
      </w:r>
      <w:r w:rsidR="00AA1803" w:rsidRPr="00752797">
        <w:rPr>
          <w:rFonts w:ascii="Arial" w:hAnsi="Arial" w:cs="Arial"/>
          <w:sz w:val="21"/>
          <w:szCs w:val="24"/>
        </w:rPr>
        <w:fldChar w:fldCharType="end"/>
      </w:r>
      <w:r w:rsidR="00AA1803" w:rsidRPr="00752797">
        <w:rPr>
          <w:rFonts w:ascii="Arial" w:hAnsi="Arial" w:cs="Arial"/>
          <w:sz w:val="21"/>
          <w:szCs w:val="24"/>
        </w:rPr>
        <w:fldChar w:fldCharType="end"/>
      </w:r>
      <w:r w:rsidRPr="00752797">
        <w:rPr>
          <w:rFonts w:ascii="Arial" w:hAnsi="Arial" w:cs="Arial"/>
          <w:sz w:val="21"/>
          <w:szCs w:val="24"/>
        </w:rPr>
        <w:t>):</w:t>
      </w:r>
    </w:p>
    <w:p w14:paraId="34EE7C9D" w14:textId="77777777" w:rsidR="00995779" w:rsidRPr="00752797" w:rsidRDefault="00995779" w:rsidP="00995779">
      <w:pPr>
        <w:rPr>
          <w:lang w:val="en-US"/>
        </w:rPr>
      </w:pPr>
    </w:p>
    <w:p w14:paraId="3C2F6981" w14:textId="32005C38"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2380" w:dyaOrig="620" w14:anchorId="3955D4F3">
          <v:shape id="_x0000_i4652" type="#_x0000_t75" style="width:120pt;height:30.75pt" o:ole="">
            <v:imagedata r:id="rId130" o:title=""/>
          </v:shape>
          <o:OLEObject Type="Embed" ProgID="Equation.DSMT4" ShapeID="_x0000_i4652" DrawAspect="Content" ObjectID="_1505662284" r:id="rId13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01EF44DF" w14:textId="77777777" w:rsidR="00995779" w:rsidRPr="00752797" w:rsidRDefault="00995779" w:rsidP="00995779">
      <w:pPr>
        <w:pStyle w:val="07paragraphs"/>
        <w:spacing w:line="240" w:lineRule="auto"/>
        <w:rPr>
          <w:rFonts w:ascii="Arial" w:hAnsi="Arial" w:cs="Arial"/>
          <w:sz w:val="21"/>
          <w:szCs w:val="24"/>
        </w:rPr>
      </w:pPr>
    </w:p>
    <w:p w14:paraId="5331CBAB" w14:textId="77777777" w:rsidR="00995779" w:rsidRPr="00752797" w:rsidRDefault="00995779" w:rsidP="00995779">
      <w:pPr>
        <w:pStyle w:val="07paragraphs"/>
        <w:spacing w:line="240" w:lineRule="auto"/>
        <w:rPr>
          <w:rFonts w:ascii="Arial" w:hAnsi="Arial" w:cs="Arial"/>
          <w:sz w:val="21"/>
          <w:szCs w:val="24"/>
        </w:rPr>
      </w:pPr>
      <w:r w:rsidRPr="00752797">
        <w:rPr>
          <w:rFonts w:ascii="Arial" w:hAnsi="Arial" w:cs="Arial"/>
          <w:sz w:val="21"/>
          <w:szCs w:val="24"/>
        </w:rPr>
        <w:t xml:space="preserve">Where </w:t>
      </w:r>
      <w:r w:rsidRPr="00752797">
        <w:rPr>
          <w:rFonts w:ascii="Arial" w:hAnsi="Arial" w:cs="Arial"/>
          <w:i/>
          <w:sz w:val="21"/>
          <w:szCs w:val="24"/>
        </w:rPr>
        <w:t>C</w:t>
      </w:r>
      <w:r w:rsidRPr="00752797">
        <w:rPr>
          <w:rFonts w:ascii="Arial" w:hAnsi="Arial" w:cs="Arial"/>
          <w:i/>
          <w:sz w:val="21"/>
          <w:szCs w:val="24"/>
          <w:vertAlign w:val="subscript"/>
        </w:rPr>
        <w:t>D</w:t>
      </w:r>
      <w:r w:rsidRPr="00752797">
        <w:rPr>
          <w:rFonts w:ascii="Arial" w:hAnsi="Arial" w:cs="Arial"/>
          <w:sz w:val="21"/>
          <w:szCs w:val="24"/>
        </w:rPr>
        <w:t xml:space="preserve"> is a drag coefficient, </w:t>
      </w:r>
      <w:proofErr w:type="gramStart"/>
      <w:r w:rsidRPr="00752797">
        <w:rPr>
          <w:rFonts w:ascii="Arial" w:hAnsi="Arial" w:cs="Arial"/>
          <w:i/>
          <w:sz w:val="21"/>
          <w:szCs w:val="24"/>
        </w:rPr>
        <w:t>b</w:t>
      </w:r>
      <w:r w:rsidRPr="00752797">
        <w:rPr>
          <w:rFonts w:ascii="Arial" w:hAnsi="Arial" w:cs="Arial"/>
          <w:i/>
          <w:sz w:val="21"/>
          <w:szCs w:val="24"/>
          <w:vertAlign w:val="subscript"/>
        </w:rPr>
        <w:t>v</w:t>
      </w:r>
      <w:proofErr w:type="gramEnd"/>
      <w:r w:rsidRPr="00752797">
        <w:rPr>
          <w:rFonts w:ascii="Arial" w:hAnsi="Arial" w:cs="Arial"/>
          <w:sz w:val="21"/>
          <w:szCs w:val="24"/>
        </w:rPr>
        <w:t xml:space="preserve"> is the vegetation stem diameter, </w:t>
      </w:r>
      <w:r w:rsidRPr="00752797">
        <w:rPr>
          <w:rFonts w:ascii="Arial" w:hAnsi="Arial" w:cs="Arial"/>
          <w:i/>
          <w:sz w:val="21"/>
          <w:szCs w:val="24"/>
        </w:rPr>
        <w:t>N</w:t>
      </w:r>
      <w:r w:rsidRPr="00752797">
        <w:rPr>
          <w:rFonts w:ascii="Arial" w:hAnsi="Arial" w:cs="Arial"/>
          <w:sz w:val="21"/>
          <w:szCs w:val="24"/>
        </w:rPr>
        <w:t xml:space="preserve"> is the vegetation density and </w:t>
      </w:r>
      <w:r w:rsidRPr="00752797">
        <w:rPr>
          <w:rFonts w:ascii="Arial" w:hAnsi="Arial" w:cs="Arial"/>
          <w:i/>
          <w:sz w:val="21"/>
          <w:szCs w:val="24"/>
        </w:rPr>
        <w:t>u</w:t>
      </w:r>
      <w:r w:rsidRPr="00752797">
        <w:rPr>
          <w:rFonts w:ascii="Arial" w:hAnsi="Arial" w:cs="Arial"/>
          <w:sz w:val="21"/>
          <w:szCs w:val="24"/>
        </w:rPr>
        <w:t xml:space="preserve"> is the wave or current related velocity. To take into account the velocity due to mean flow and infragravity waves, we use the Lagrangian velocity (</w:t>
      </w:r>
      <w:r w:rsidRPr="00752797">
        <w:rPr>
          <w:rFonts w:ascii="Arial" w:hAnsi="Arial" w:cs="Arial"/>
          <w:i/>
          <w:sz w:val="21"/>
          <w:szCs w:val="24"/>
        </w:rPr>
        <w:t>u</w:t>
      </w:r>
      <w:r w:rsidRPr="00752797">
        <w:rPr>
          <w:rFonts w:ascii="Arial" w:hAnsi="Arial" w:cs="Arial"/>
          <w:i/>
          <w:sz w:val="21"/>
          <w:szCs w:val="24"/>
          <w:vertAlign w:val="superscript"/>
        </w:rPr>
        <w:t>L</w:t>
      </w:r>
      <w:r w:rsidRPr="00752797">
        <w:rPr>
          <w:rFonts w:ascii="Arial" w:hAnsi="Arial" w:cs="Arial"/>
          <w:i/>
          <w:sz w:val="21"/>
          <w:szCs w:val="24"/>
        </w:rPr>
        <w:t>)</w:t>
      </w:r>
      <w:r w:rsidRPr="00752797">
        <w:rPr>
          <w:rFonts w:ascii="Arial" w:hAnsi="Arial" w:cs="Arial"/>
          <w:sz w:val="21"/>
          <w:szCs w:val="24"/>
          <w:vertAlign w:val="superscript"/>
        </w:rPr>
        <w:t xml:space="preserve"> </w:t>
      </w:r>
      <w:r w:rsidRPr="00752797">
        <w:rPr>
          <w:rFonts w:ascii="Arial" w:hAnsi="Arial" w:cs="Arial"/>
          <w:sz w:val="21"/>
          <w:szCs w:val="24"/>
        </w:rPr>
        <w:t>here. The vegetation-induced time varying drag force is then calculated as the sum of the vegetation-induced drag force per vegetation layer:</w:t>
      </w:r>
    </w:p>
    <w:p w14:paraId="385F42DB" w14:textId="43561D32" w:rsidR="00995779" w:rsidRPr="00752797" w:rsidRDefault="00995779" w:rsidP="00995779">
      <w:pPr>
        <w:pStyle w:val="MTDisplayEquation"/>
        <w:rPr>
          <w:lang w:val="en-US"/>
        </w:rPr>
      </w:pPr>
      <w:r w:rsidRPr="00752797">
        <w:rPr>
          <w:lang w:val="en-US"/>
        </w:rPr>
        <w:tab/>
      </w:r>
      <w:r w:rsidR="00DD43CF" w:rsidRPr="00752797">
        <w:rPr>
          <w:position w:val="-60"/>
          <w:lang w:val="en-US"/>
        </w:rPr>
        <w:object w:dxaOrig="3540" w:dyaOrig="1320" w14:anchorId="14491874">
          <v:shape id="_x0000_i4656" type="#_x0000_t75" style="width:177pt;height:65.25pt" o:ole="">
            <v:imagedata r:id="rId132" o:title=""/>
          </v:shape>
          <o:OLEObject Type="Embed" ProgID="Equation.DSMT4" ShapeID="_x0000_i4656" DrawAspect="Content" ObjectID="_1505662285" r:id="rId13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39948CF9" w14:textId="77777777" w:rsidR="00AA1803" w:rsidRPr="00752797" w:rsidRDefault="00AA1803" w:rsidP="00AA1803">
      <w:pPr>
        <w:rPr>
          <w:lang w:val="en-US"/>
        </w:rPr>
      </w:pPr>
    </w:p>
    <w:p w14:paraId="12F0F5E4" w14:textId="2488F213" w:rsidR="00995779" w:rsidRPr="00752797" w:rsidRDefault="00995779" w:rsidP="00995779">
      <w:pPr>
        <w:rPr>
          <w:lang w:val="en-US"/>
        </w:rPr>
      </w:pPr>
      <w:r w:rsidRPr="00752797">
        <w:rPr>
          <w:lang w:val="en-US"/>
        </w:rPr>
        <w:t xml:space="preserve">where </w:t>
      </w:r>
      <w:r w:rsidR="00DD43CF" w:rsidRPr="00752797">
        <w:rPr>
          <w:position w:val="-8"/>
          <w:lang w:val="en-US"/>
        </w:rPr>
        <w:object w:dxaOrig="360" w:dyaOrig="360" w14:anchorId="3961A916">
          <v:shape id="_x0000_i4659" type="#_x0000_t75" style="width:16.5pt;height:16.5pt" o:ole="">
            <v:imagedata r:id="rId82" o:title=""/>
          </v:shape>
          <o:OLEObject Type="Embed" ProgID="Equation.DSMT4" ShapeID="_x0000_i4659" DrawAspect="Content" ObjectID="_1505662286" r:id="rId134"/>
        </w:object>
      </w:r>
      <w:r w:rsidRPr="00752797">
        <w:rPr>
          <w:lang w:val="en-US"/>
        </w:rPr>
        <w:t xml:space="preserve">is a (bulk) drag coefficient, </w:t>
      </w:r>
      <w:r w:rsidRPr="00752797">
        <w:rPr>
          <w:i/>
          <w:lang w:val="en-US"/>
        </w:rPr>
        <w:t>b</w:t>
      </w:r>
      <w:r w:rsidRPr="00752797">
        <w:rPr>
          <w:i/>
          <w:vertAlign w:val="subscript"/>
          <w:lang w:val="en-US"/>
        </w:rPr>
        <w:t>v,i</w:t>
      </w:r>
      <w:r w:rsidRPr="00752797">
        <w:rPr>
          <w:lang w:val="en-US"/>
        </w:rPr>
        <w:t xml:space="preserve"> is the vegetation stem diameter, </w:t>
      </w:r>
      <w:r w:rsidRPr="00752797">
        <w:rPr>
          <w:i/>
          <w:lang w:val="en-US"/>
        </w:rPr>
        <w:t>N</w:t>
      </w:r>
      <w:r w:rsidRPr="00752797">
        <w:rPr>
          <w:i/>
          <w:vertAlign w:val="subscript"/>
          <w:lang w:val="en-US"/>
        </w:rPr>
        <w:t>v,i</w:t>
      </w:r>
      <w:r w:rsidRPr="00752797">
        <w:rPr>
          <w:lang w:val="en-US"/>
        </w:rPr>
        <w:t xml:space="preserve"> is the vegetation density, and </w:t>
      </w:r>
      <w:r w:rsidRPr="00752797">
        <w:rPr>
          <w:i/>
          <w:lang w:val="en-US"/>
        </w:rPr>
        <w:t>h</w:t>
      </w:r>
      <w:r w:rsidRPr="00752797">
        <w:rPr>
          <w:i/>
          <w:vertAlign w:val="subscript"/>
          <w:lang w:val="en-US"/>
        </w:rPr>
        <w:t>v,i</w:t>
      </w:r>
      <w:r w:rsidRPr="00752797">
        <w:rPr>
          <w:i/>
          <w:lang w:val="en-US"/>
        </w:rPr>
        <w:t xml:space="preserve"> </w:t>
      </w:r>
      <w:r w:rsidRPr="00752797">
        <w:rPr>
          <w:lang w:val="en-US"/>
        </w:rPr>
        <w:t xml:space="preserve">is the vegetation height for layer </w:t>
      </w:r>
      <w:r w:rsidRPr="00752797">
        <w:rPr>
          <w:i/>
          <w:lang w:val="en-US"/>
        </w:rPr>
        <w:t>i</w:t>
      </w:r>
      <w:r w:rsidRPr="00752797">
        <w:rPr>
          <w:lang w:val="en-US"/>
        </w:rPr>
        <w:t>.</w:t>
      </w:r>
    </w:p>
    <w:p w14:paraId="4115DF9B" w14:textId="77777777" w:rsidR="00727EAA" w:rsidRPr="00752797" w:rsidRDefault="00727EAA" w:rsidP="002603CC">
      <w:pPr>
        <w:pStyle w:val="Heading3"/>
        <w:jc w:val="both"/>
        <w:rPr>
          <w:lang w:val="en-US"/>
        </w:rPr>
      </w:pPr>
      <w:bookmarkStart w:id="203" w:name="_Toc417455436"/>
      <w:bookmarkStart w:id="204" w:name="_Toc417455629"/>
      <w:bookmarkStart w:id="205" w:name="_Toc417455774"/>
      <w:bookmarkStart w:id="206" w:name="_Toc431915622"/>
      <w:bookmarkStart w:id="207" w:name="_Toc431915708"/>
      <w:r w:rsidRPr="00752797">
        <w:rPr>
          <w:lang w:val="en-US"/>
        </w:rPr>
        <w:t>Wind</w:t>
      </w:r>
      <w:bookmarkEnd w:id="203"/>
      <w:bookmarkEnd w:id="204"/>
      <w:bookmarkEnd w:id="205"/>
      <w:bookmarkEnd w:id="206"/>
      <w:bookmarkEnd w:id="207"/>
    </w:p>
    <w:p w14:paraId="7F30047D" w14:textId="513BD8B0" w:rsidR="00E87FFC" w:rsidRPr="00752797" w:rsidRDefault="00E87FFC" w:rsidP="00E87FFC">
      <w:pPr>
        <w:rPr>
          <w:lang w:val="en-US"/>
        </w:rPr>
      </w:pPr>
      <w:r w:rsidRPr="00752797">
        <w:rPr>
          <w:lang w:val="en-US"/>
        </w:rPr>
        <w:t>The first term on the r</w:t>
      </w:r>
      <w:r w:rsidR="0095750F">
        <w:rPr>
          <w:lang w:val="en-US"/>
        </w:rPr>
        <w:t xml:space="preserve">ight hand side of the momentum </w:t>
      </w:r>
      <w:r w:rsidR="002112DF">
        <w:rPr>
          <w:lang w:val="en-US"/>
        </w:rPr>
        <w:t>e</w:t>
      </w:r>
      <w:r w:rsidRPr="00752797">
        <w:rPr>
          <w:lang w:val="en-US"/>
        </w:rPr>
        <w:t xml:space="preserve">quations </w:t>
      </w:r>
      <w:r w:rsidR="002112DF">
        <w:rPr>
          <w:lang w:val="en-US"/>
        </w:rPr>
        <w:t>[</w:t>
      </w:r>
      <w:r w:rsidRPr="00752797">
        <w:rPr>
          <w:lang w:val="en-US"/>
        </w:rPr>
        <w:fldChar w:fldCharType="begin"/>
      </w:r>
      <w:r w:rsidRPr="00752797">
        <w:rPr>
          <w:lang w:val="en-US"/>
        </w:rPr>
        <w:instrText xml:space="preserve"> GOTOBUTTON ZEqnNum488519  \* MERGEFORMAT </w:instrText>
      </w:r>
      <w:r w:rsidRPr="00752797">
        <w:rPr>
          <w:lang w:val="en-US"/>
        </w:rPr>
        <w:fldChar w:fldCharType="begin"/>
      </w:r>
      <w:r w:rsidRPr="00752797">
        <w:rPr>
          <w:lang w:val="en-US"/>
        </w:rPr>
        <w:instrText xml:space="preserve"> REF ZEqnNum488519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002112DF">
        <w:rPr>
          <w:lang w:val="en-US"/>
        </w:rPr>
        <w:t>]</w:t>
      </w:r>
      <w:r w:rsidRPr="00752797">
        <w:rPr>
          <w:lang w:val="en-US"/>
        </w:rPr>
        <w:t xml:space="preserve"> represents the forcing due to the wind stress. These forcing terms due to the wind are formulated as:</w:t>
      </w:r>
    </w:p>
    <w:p w14:paraId="70291EAD" w14:textId="77777777" w:rsidR="00E87FFC" w:rsidRPr="00752797" w:rsidRDefault="00E87FFC" w:rsidP="00E87FFC">
      <w:pPr>
        <w:rPr>
          <w:lang w:val="en-US"/>
        </w:rPr>
      </w:pPr>
    </w:p>
    <w:p w14:paraId="748AC902" w14:textId="6B5D398E" w:rsidR="00E87FFC" w:rsidRPr="00752797" w:rsidRDefault="00E87FFC" w:rsidP="00E87FFC">
      <w:pPr>
        <w:pStyle w:val="MTDisplayEquation"/>
        <w:rPr>
          <w:lang w:val="en-US"/>
        </w:rPr>
      </w:pPr>
      <w:r w:rsidRPr="00752797">
        <w:rPr>
          <w:lang w:val="en-US"/>
        </w:rPr>
        <w:tab/>
      </w:r>
      <w:r w:rsidR="00DD43CF" w:rsidRPr="00752797">
        <w:rPr>
          <w:position w:val="-14"/>
          <w:lang w:val="en-US"/>
        </w:rPr>
        <w:object w:dxaOrig="1640" w:dyaOrig="400" w14:anchorId="597369C5">
          <v:shape id="_x0000_i4662" type="#_x0000_t75" style="width:81pt;height:20.25pt" o:ole="">
            <v:imagedata r:id="rId135" o:title=""/>
          </v:shape>
          <o:OLEObject Type="Embed" ProgID="Equation.DSMT4" ShapeID="_x0000_i4662" DrawAspect="Content" ObjectID="_1505662287" r:id="rId136"/>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t>(</w:t>
      </w:r>
    </w:p>
    <w:p w14:paraId="0B4E3CCD" w14:textId="042F6DFD" w:rsidR="00E87FFC" w:rsidRPr="00752797" w:rsidRDefault="00E87FFC" w:rsidP="00E87FFC">
      <w:pPr>
        <w:pStyle w:val="MTDisplayEquation"/>
        <w:rPr>
          <w:lang w:val="en-US"/>
        </w:rPr>
      </w:pPr>
      <w:r w:rsidRPr="00752797">
        <w:rPr>
          <w:lang w:val="en-US"/>
        </w:rPr>
        <w:tab/>
      </w:r>
      <w:r w:rsidR="00DD43CF" w:rsidRPr="00752797">
        <w:rPr>
          <w:position w:val="-16"/>
          <w:lang w:val="en-US"/>
        </w:rPr>
        <w:object w:dxaOrig="1640" w:dyaOrig="440" w14:anchorId="46FB7CC7">
          <v:shape id="_x0000_i4665" type="#_x0000_t75" style="width:81pt;height:21.75pt" o:ole="">
            <v:imagedata r:id="rId137" o:title=""/>
          </v:shape>
          <o:OLEObject Type="Embed" ProgID="Equation.DSMT4" ShapeID="_x0000_i4665" DrawAspect="Content" ObjectID="_1505662288" r:id="rId138"/>
        </w:object>
      </w:r>
      <w:r w:rsidRPr="00752797">
        <w:rPr>
          <w:lang w:val="en-US"/>
        </w:rPr>
        <w:t xml:space="preserve">                                                                                                                </w:t>
      </w:r>
    </w:p>
    <w:p w14:paraId="537F4DAD" w14:textId="77777777" w:rsidR="00995779" w:rsidRPr="00752797" w:rsidRDefault="00995779" w:rsidP="00E87FFC">
      <w:pPr>
        <w:rPr>
          <w:lang w:val="en-US"/>
        </w:rPr>
      </w:pPr>
    </w:p>
    <w:p w14:paraId="55D3D172" w14:textId="77777777" w:rsidR="00E87FFC" w:rsidRPr="00752797" w:rsidRDefault="00E87FFC" w:rsidP="00E87FFC">
      <w:pPr>
        <w:rPr>
          <w:lang w:val="en-US"/>
        </w:rPr>
      </w:pPr>
      <w:proofErr w:type="gramStart"/>
      <w:r w:rsidRPr="00752797">
        <w:rPr>
          <w:lang w:val="en-US"/>
        </w:rPr>
        <w:lastRenderedPageBreak/>
        <w:t>where</w:t>
      </w:r>
      <w:proofErr w:type="gramEnd"/>
      <w:r w:rsidRPr="00752797">
        <w:rPr>
          <w:lang w:val="en-US"/>
        </w:rPr>
        <w:t xml:space="preserve"> </w:t>
      </w:r>
      <w:r w:rsidRPr="00752797">
        <w:rPr>
          <w:i/>
          <w:lang w:val="en-US"/>
        </w:rPr>
        <w:t>τ</w:t>
      </w:r>
      <w:r w:rsidRPr="00752797">
        <w:rPr>
          <w:i/>
          <w:vertAlign w:val="subscript"/>
          <w:lang w:val="en-US"/>
        </w:rPr>
        <w:t>w</w:t>
      </w:r>
      <w:r w:rsidRPr="00752797">
        <w:rPr>
          <w:lang w:val="en-US"/>
        </w:rPr>
        <w:t xml:space="preserve"> is wind stress, </w:t>
      </w:r>
      <w:r w:rsidRPr="00752797">
        <w:rPr>
          <w:i/>
          <w:lang w:val="en-US"/>
        </w:rPr>
        <w:t>ρ</w:t>
      </w:r>
      <w:r w:rsidRPr="00752797">
        <w:rPr>
          <w:i/>
          <w:vertAlign w:val="subscript"/>
          <w:lang w:val="en-US"/>
        </w:rPr>
        <w:t>a</w:t>
      </w:r>
      <w:r w:rsidRPr="00752797">
        <w:rPr>
          <w:lang w:val="en-US"/>
        </w:rPr>
        <w:t xml:space="preserve"> is density of air, </w:t>
      </w:r>
      <w:r w:rsidRPr="00752797">
        <w:rPr>
          <w:i/>
          <w:lang w:val="en-US"/>
        </w:rPr>
        <w:t>C</w:t>
      </w:r>
      <w:r w:rsidRPr="00752797">
        <w:rPr>
          <w:i/>
          <w:vertAlign w:val="subscript"/>
          <w:lang w:val="en-US"/>
        </w:rPr>
        <w:t>d</w:t>
      </w:r>
      <w:r w:rsidRPr="00752797">
        <w:rPr>
          <w:lang w:val="en-US"/>
        </w:rPr>
        <w:t xml:space="preserve"> is the wind drag the coefficient, </w:t>
      </w:r>
      <w:r w:rsidRPr="00752797">
        <w:rPr>
          <w:i/>
          <w:lang w:val="en-US"/>
        </w:rPr>
        <w:t>W</w:t>
      </w:r>
      <w:r w:rsidRPr="00752797">
        <w:rPr>
          <w:lang w:val="en-US"/>
        </w:rPr>
        <w:t xml:space="preserve"> is the wind velocity. The </w:t>
      </w:r>
      <w:r w:rsidR="00BC356B" w:rsidRPr="00752797">
        <w:rPr>
          <w:lang w:val="en-US"/>
        </w:rPr>
        <w:t>wind stress</w:t>
      </w:r>
      <w:r w:rsidRPr="00752797">
        <w:rPr>
          <w:lang w:val="en-US"/>
        </w:rPr>
        <w:t xml:space="preserve"> is turned off by default, and can be turned on specifying a constant wind velocity (keyword: windv = </w:t>
      </w:r>
      <w:r w:rsidRPr="00752797">
        <w:rPr>
          <w:i/>
          <w:lang w:val="en-US"/>
        </w:rPr>
        <w:t>value</w:t>
      </w:r>
      <w:r w:rsidR="00964141" w:rsidRPr="00752797">
        <w:rPr>
          <w:lang w:val="en-US"/>
        </w:rPr>
        <w:t xml:space="preserve">) or by specifying a time </w:t>
      </w:r>
      <w:r w:rsidRPr="00752797">
        <w:rPr>
          <w:lang w:val="en-US"/>
        </w:rPr>
        <w:t xml:space="preserve">varying </w:t>
      </w:r>
      <w:r w:rsidR="00D5585B" w:rsidRPr="00752797">
        <w:rPr>
          <w:lang w:val="en-US"/>
        </w:rPr>
        <w:t>wind file</w:t>
      </w:r>
      <w:r w:rsidRPr="00752797">
        <w:rPr>
          <w:lang w:val="en-US"/>
        </w:rPr>
        <w:t>.</w:t>
      </w:r>
    </w:p>
    <w:p w14:paraId="3A16D5F6" w14:textId="77777777" w:rsidR="00BC356B" w:rsidRPr="00752797" w:rsidRDefault="00BC356B" w:rsidP="00BC356B">
      <w:pPr>
        <w:pStyle w:val="Heading2"/>
        <w:rPr>
          <w:lang w:val="en-US"/>
        </w:rPr>
      </w:pPr>
      <w:bookmarkStart w:id="208" w:name="_Toc417455437"/>
      <w:bookmarkStart w:id="209" w:name="_Toc417455630"/>
      <w:bookmarkStart w:id="210" w:name="_Toc417455775"/>
      <w:bookmarkStart w:id="211" w:name="_Toc431915623"/>
      <w:bookmarkStart w:id="212" w:name="_Toc431915709"/>
      <w:r w:rsidRPr="00752797">
        <w:rPr>
          <w:lang w:val="en-US"/>
        </w:rPr>
        <w:t>Non-hydrostatic pressure correction</w:t>
      </w:r>
      <w:bookmarkEnd w:id="208"/>
      <w:bookmarkEnd w:id="209"/>
      <w:bookmarkEnd w:id="210"/>
      <w:bookmarkEnd w:id="211"/>
      <w:bookmarkEnd w:id="212"/>
    </w:p>
    <w:p w14:paraId="191B0627" w14:textId="77777777" w:rsidR="00995779" w:rsidRPr="00752797" w:rsidRDefault="00995779" w:rsidP="00995779">
      <w:pPr>
        <w:spacing w:line="240" w:lineRule="auto"/>
        <w:rPr>
          <w:lang w:val="en-US"/>
        </w:rPr>
      </w:pPr>
      <w:r w:rsidRPr="00752797">
        <w:rPr>
          <w:lang w:val="en-US"/>
        </w:rPr>
        <w:t xml:space="preserve">For non-hydrostatic XBeach calculations (keyword: </w:t>
      </w:r>
      <w:r w:rsidRPr="00752797">
        <w:rPr>
          <w:i/>
          <w:lang w:val="en-US"/>
        </w:rPr>
        <w:t>waveform =</w:t>
      </w:r>
      <w:r w:rsidRPr="00752797">
        <w:rPr>
          <w:lang w:val="en-US"/>
        </w:rPr>
        <w:t xml:space="preserve"> </w:t>
      </w:r>
      <w:r w:rsidRPr="00752797">
        <w:rPr>
          <w:i/>
          <w:lang w:val="en-US"/>
        </w:rPr>
        <w:t>nonh</w:t>
      </w:r>
      <w:r w:rsidRPr="00752797">
        <w:rPr>
          <w:lang w:val="en-US"/>
        </w:rPr>
        <w:t xml:space="preserve">) depth-averaged flow due to waves and currents are computed using the non-linear shallow water equations, including a non-hydrostatic pressure. The non-hydrostatic model accounts for all wave motions (including short waves) within the shallow water equations, so the wave action balance should be turned off (keyword: </w:t>
      </w:r>
      <w:r w:rsidRPr="00752797">
        <w:rPr>
          <w:i/>
          <w:lang w:val="en-US"/>
        </w:rPr>
        <w:t>swave</w:t>
      </w:r>
      <w:r w:rsidRPr="00752797">
        <w:rPr>
          <w:lang w:val="en-US"/>
        </w:rPr>
        <w:t xml:space="preserve"> = </w:t>
      </w:r>
      <w:r w:rsidRPr="00752797">
        <w:rPr>
          <w:i/>
          <w:lang w:val="en-US"/>
        </w:rPr>
        <w:t>0</w:t>
      </w:r>
      <w:r w:rsidRPr="00752797">
        <w:rPr>
          <w:lang w:val="en-US"/>
        </w:rPr>
        <w:t>). The depth-averaged normalized dynamic pressure (</w:t>
      </w:r>
      <w:r w:rsidRPr="00752797">
        <w:rPr>
          <w:i/>
          <w:lang w:val="en-US"/>
        </w:rPr>
        <w:t>q</w:t>
      </w:r>
      <w:r w:rsidRPr="00752797">
        <w:rPr>
          <w:lang w:val="en-US"/>
        </w:rPr>
        <w:t>)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 In order to compute the normalized dynamic pressure at the bed, the contributions of advective and diffusive terms to the vertical momentum balance are assumed to be negligible.</w:t>
      </w:r>
    </w:p>
    <w:p w14:paraId="3CC7BA18" w14:textId="77777777" w:rsidR="00995779" w:rsidRPr="00752797" w:rsidRDefault="00995779" w:rsidP="00995779">
      <w:pPr>
        <w:spacing w:line="240" w:lineRule="auto"/>
        <w:rPr>
          <w:lang w:val="en-US"/>
        </w:rPr>
      </w:pPr>
    </w:p>
    <w:p w14:paraId="553AFFD6" w14:textId="30D4C122"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1280" w:dyaOrig="620" w14:anchorId="75C310D9">
          <v:shape id="_x0000_i4668" type="#_x0000_t75" style="width:65.25pt;height:30.75pt" o:ole="">
            <v:imagedata r:id="rId139" o:title=""/>
          </v:shape>
          <o:OLEObject Type="Embed" ProgID="Equation.DSMT4" ShapeID="_x0000_i4668" DrawAspect="Content" ObjectID="_1505662289" r:id="rId140"/>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213" w:name="ZEqnNum829942"/>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213"/>
      <w:r w:rsidRPr="00752797">
        <w:rPr>
          <w:lang w:val="en-US"/>
        </w:rPr>
        <w:fldChar w:fldCharType="end"/>
      </w:r>
    </w:p>
    <w:p w14:paraId="53759BC5" w14:textId="77777777" w:rsidR="00995779" w:rsidRPr="00752797" w:rsidRDefault="00995779" w:rsidP="00995779">
      <w:pPr>
        <w:pStyle w:val="MTDisplayEquation"/>
        <w:rPr>
          <w:lang w:val="en-US"/>
        </w:rPr>
      </w:pPr>
    </w:p>
    <w:p w14:paraId="61E5A50A" w14:textId="47E7CE6A" w:rsidR="00995779" w:rsidRPr="00752797" w:rsidRDefault="00995779" w:rsidP="00995779">
      <w:pPr>
        <w:pStyle w:val="MTDisplayEquation"/>
        <w:rPr>
          <w:lang w:val="en-US"/>
        </w:rPr>
      </w:pPr>
      <w:r w:rsidRPr="00752797">
        <w:rPr>
          <w:lang w:val="en-US"/>
        </w:rPr>
        <w:t xml:space="preserve">In </w:t>
      </w:r>
      <w:r w:rsidRPr="00752797">
        <w:rPr>
          <w:lang w:val="en-US"/>
        </w:rPr>
        <w:fldChar w:fldCharType="begin"/>
      </w:r>
      <w:r w:rsidRPr="00752797">
        <w:rPr>
          <w:lang w:val="en-US"/>
        </w:rPr>
        <w:instrText xml:space="preserve"> GOTOBUTTON ZEqnNum829942  \* MERGEFORMAT </w:instrText>
      </w:r>
      <w:r w:rsidRPr="00752797">
        <w:rPr>
          <w:lang w:val="en-US"/>
        </w:rPr>
        <w:fldChar w:fldCharType="begin"/>
      </w:r>
      <w:r w:rsidRPr="00752797">
        <w:rPr>
          <w:lang w:val="en-US"/>
        </w:rPr>
        <w:instrText xml:space="preserve"> REF ZEqnNum829942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w:t>
      </w:r>
      <w:r w:rsidRPr="00752797">
        <w:rPr>
          <w:i/>
          <w:lang w:val="en-US"/>
        </w:rPr>
        <w:t>w</w:t>
      </w:r>
      <w:r w:rsidRPr="00752797">
        <w:rPr>
          <w:lang w:val="en-US"/>
        </w:rPr>
        <w:t xml:space="preserve"> is the vertical velocity and </w:t>
      </w:r>
      <w:r w:rsidRPr="00752797">
        <w:rPr>
          <w:i/>
          <w:lang w:val="en-US"/>
        </w:rPr>
        <w:t>z</w:t>
      </w:r>
      <w:r w:rsidRPr="00752797">
        <w:rPr>
          <w:lang w:val="en-US"/>
        </w:rPr>
        <w:t xml:space="preserve"> is the vertical coordinate. The vertical velocity at the bed is set by the kinematic boundary condition:</w:t>
      </w:r>
    </w:p>
    <w:p w14:paraId="41F94D9E" w14:textId="77777777" w:rsidR="00995779" w:rsidRPr="00752797" w:rsidRDefault="00995779" w:rsidP="00995779">
      <w:pPr>
        <w:rPr>
          <w:lang w:val="en-US"/>
        </w:rPr>
      </w:pPr>
    </w:p>
    <w:p w14:paraId="14239033" w14:textId="01B77274"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1540" w:dyaOrig="620" w14:anchorId="7C4D96A4">
          <v:shape id="_x0000_i4671" type="#_x0000_t75" style="width:78.75pt;height:30.75pt" o:ole="">
            <v:imagedata r:id="rId141" o:title=""/>
          </v:shape>
          <o:OLEObject Type="Embed" ProgID="Equation.DSMT4" ShapeID="_x0000_i4671" DrawAspect="Content" ObjectID="_1505662290" r:id="rId142"/>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214" w:name="ZEqnNum939704"/>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214"/>
      <w:r w:rsidRPr="00752797">
        <w:rPr>
          <w:lang w:val="en-US"/>
        </w:rPr>
        <w:fldChar w:fldCharType="end"/>
      </w:r>
    </w:p>
    <w:p w14:paraId="335FBA49" w14:textId="77777777" w:rsidR="00995779" w:rsidRPr="00752797" w:rsidRDefault="00995779" w:rsidP="00995779">
      <w:pPr>
        <w:spacing w:line="240" w:lineRule="auto"/>
        <w:rPr>
          <w:lang w:val="en-US"/>
        </w:rPr>
      </w:pPr>
    </w:p>
    <w:p w14:paraId="7A7A607A" w14:textId="77777777" w:rsidR="00995779" w:rsidRPr="00752797" w:rsidRDefault="00995779" w:rsidP="00995779">
      <w:pPr>
        <w:spacing w:line="240" w:lineRule="auto"/>
        <w:rPr>
          <w:lang w:val="en-US"/>
        </w:rPr>
      </w:pPr>
      <w:r w:rsidRPr="00752797">
        <w:rPr>
          <w:lang w:val="en-US"/>
        </w:rPr>
        <w:t>Combining the Keller-box method (Lam and Simpson 1976), as applied by Stelling and Zijlema (2003) for the description of the pressure gradient in the vertical, the dynamic pressure at the bed can be described by:</w:t>
      </w:r>
    </w:p>
    <w:p w14:paraId="43D41FFB" w14:textId="77777777" w:rsidR="00995779" w:rsidRPr="00752797" w:rsidRDefault="00995779" w:rsidP="00995779">
      <w:pPr>
        <w:spacing w:line="240" w:lineRule="auto"/>
        <w:rPr>
          <w:lang w:val="en-US"/>
        </w:rPr>
      </w:pPr>
    </w:p>
    <w:p w14:paraId="3BDBBD2C" w14:textId="400CBCF9"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2220" w:dyaOrig="760" w14:anchorId="66B93D68">
          <v:shape id="_x0000_i4674" type="#_x0000_t75" style="width:112.5pt;height:38.25pt" o:ole="">
            <v:imagedata r:id="rId143" o:title=""/>
          </v:shape>
          <o:OLEObject Type="Embed" ProgID="Equation.DSMT4" ShapeID="_x0000_i4674" DrawAspect="Content" ObjectID="_1505662291" r:id="rId144"/>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215" w:name="ZEqnNum466261"/>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215"/>
      <w:r w:rsidRPr="00752797">
        <w:rPr>
          <w:lang w:val="en-US"/>
        </w:rPr>
        <w:fldChar w:fldCharType="end"/>
      </w:r>
    </w:p>
    <w:p w14:paraId="77F5046B" w14:textId="77777777" w:rsidR="00995779" w:rsidRPr="00752797" w:rsidRDefault="00995779" w:rsidP="00995779">
      <w:pPr>
        <w:spacing w:line="240" w:lineRule="auto"/>
        <w:rPr>
          <w:lang w:val="en-US"/>
        </w:rPr>
      </w:pPr>
    </w:p>
    <w:p w14:paraId="0DB768FF" w14:textId="2C662DE9" w:rsidR="00995779" w:rsidRPr="00752797" w:rsidRDefault="00995779" w:rsidP="00995779">
      <w:pPr>
        <w:spacing w:line="240" w:lineRule="auto"/>
        <w:rPr>
          <w:lang w:val="en-US"/>
        </w:rPr>
      </w:pPr>
      <w:r w:rsidRPr="00752797">
        <w:rPr>
          <w:lang w:val="en-US"/>
        </w:rPr>
        <w:t xml:space="preserve">Substituting </w:t>
      </w:r>
      <w:r w:rsidRPr="00752797">
        <w:rPr>
          <w:lang w:val="en-US"/>
        </w:rPr>
        <w:fldChar w:fldCharType="begin"/>
      </w:r>
      <w:r w:rsidRPr="00752797">
        <w:rPr>
          <w:lang w:val="en-US"/>
        </w:rPr>
        <w:instrText xml:space="preserve"> GOTOBUTTON ZEqnNum939704  \* MERGEFORMAT </w:instrText>
      </w:r>
      <w:r w:rsidRPr="00752797">
        <w:rPr>
          <w:lang w:val="en-US"/>
        </w:rPr>
        <w:fldChar w:fldCharType="begin"/>
      </w:r>
      <w:r w:rsidRPr="00752797">
        <w:rPr>
          <w:lang w:val="en-US"/>
        </w:rPr>
        <w:instrText xml:space="preserve"> REF ZEqnNum939704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in </w:t>
      </w:r>
      <w:r w:rsidRPr="00752797">
        <w:rPr>
          <w:lang w:val="en-US"/>
        </w:rPr>
        <w:fldChar w:fldCharType="begin"/>
      </w:r>
      <w:r w:rsidRPr="00752797">
        <w:rPr>
          <w:lang w:val="en-US"/>
        </w:rPr>
        <w:instrText xml:space="preserve"> GOTOBUTTON ZEqnNum829942  \* MERGEFORMAT </w:instrText>
      </w:r>
      <w:r w:rsidRPr="00752797">
        <w:rPr>
          <w:lang w:val="en-US"/>
        </w:rPr>
        <w:fldChar w:fldCharType="begin"/>
      </w:r>
      <w:r w:rsidRPr="00752797">
        <w:rPr>
          <w:lang w:val="en-US"/>
        </w:rPr>
        <w:instrText xml:space="preserve"> REF ZEqnNum829942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allows the vertical momentum balance at the surface to be described by:</w:t>
      </w:r>
    </w:p>
    <w:p w14:paraId="5043B64F" w14:textId="77777777" w:rsidR="00995779" w:rsidRPr="00752797" w:rsidRDefault="00995779" w:rsidP="00995779">
      <w:pPr>
        <w:spacing w:line="240" w:lineRule="auto"/>
        <w:rPr>
          <w:lang w:val="en-US"/>
        </w:rPr>
      </w:pPr>
    </w:p>
    <w:p w14:paraId="50B5CCF7" w14:textId="70E17145"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1760" w:dyaOrig="620" w14:anchorId="6A49A6A2">
          <v:shape id="_x0000_i4677" type="#_x0000_t75" style="width:87.75pt;height:30.75pt" o:ole="">
            <v:imagedata r:id="rId145" o:title=""/>
          </v:shape>
          <o:OLEObject Type="Embed" ProgID="Equation.DSMT4" ShapeID="_x0000_i4677" DrawAspect="Content" ObjectID="_1505662292" r:id="rId146"/>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216" w:name="ZEqnNum801359"/>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216"/>
      <w:r w:rsidRPr="00752797">
        <w:rPr>
          <w:lang w:val="en-US"/>
        </w:rPr>
        <w:fldChar w:fldCharType="end"/>
      </w:r>
    </w:p>
    <w:p w14:paraId="6984F885" w14:textId="77777777" w:rsidR="00995779" w:rsidRPr="00752797" w:rsidRDefault="00995779" w:rsidP="00995779">
      <w:pPr>
        <w:spacing w:line="240" w:lineRule="auto"/>
        <w:rPr>
          <w:lang w:val="en-US"/>
        </w:rPr>
      </w:pPr>
    </w:p>
    <w:p w14:paraId="2D3EE986" w14:textId="7FC1F08A" w:rsidR="00995779" w:rsidRPr="00752797" w:rsidRDefault="00995779" w:rsidP="00995779">
      <w:pPr>
        <w:spacing w:line="240" w:lineRule="auto"/>
        <w:rPr>
          <w:lang w:val="en-US"/>
        </w:rPr>
      </w:pPr>
      <w:r w:rsidRPr="00752797">
        <w:rPr>
          <w:lang w:val="en-US"/>
        </w:rPr>
        <w:t xml:space="preserve">In </w:t>
      </w:r>
      <w:r w:rsidRPr="00752797">
        <w:rPr>
          <w:lang w:val="en-US"/>
        </w:rPr>
        <w:fldChar w:fldCharType="begin"/>
      </w:r>
      <w:r w:rsidRPr="00752797">
        <w:rPr>
          <w:lang w:val="en-US"/>
        </w:rPr>
        <w:instrText xml:space="preserve"> GOTOBUTTON ZEqnNum801359  \* MERGEFORMAT </w:instrText>
      </w:r>
      <w:r w:rsidRPr="00752797">
        <w:rPr>
          <w:lang w:val="en-US"/>
        </w:rPr>
        <w:fldChar w:fldCharType="begin"/>
      </w:r>
      <w:r w:rsidRPr="00752797">
        <w:rPr>
          <w:lang w:val="en-US"/>
        </w:rPr>
        <w:instrText xml:space="preserve"> REF ZEqnNum801359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the subscript </w:t>
      </w:r>
      <w:r w:rsidRPr="00752797">
        <w:rPr>
          <w:i/>
          <w:lang w:val="en-US"/>
        </w:rPr>
        <w:t>s</w:t>
      </w:r>
      <w:r w:rsidRPr="00752797">
        <w:rPr>
          <w:lang w:val="en-US"/>
        </w:rPr>
        <w:t xml:space="preserve"> refers to the location at the surface. The dynamic pressure at the bed is subsequently solved by combining </w:t>
      </w:r>
      <w:r w:rsidRPr="00752797">
        <w:rPr>
          <w:lang w:val="en-US"/>
        </w:rPr>
        <w:fldChar w:fldCharType="begin"/>
      </w:r>
      <w:r w:rsidRPr="00752797">
        <w:rPr>
          <w:lang w:val="en-US"/>
        </w:rPr>
        <w:instrText xml:space="preserve"> GOTOBUTTON ZEqnNum466261  \* MERGEFORMAT </w:instrText>
      </w:r>
      <w:r w:rsidRPr="00752797">
        <w:rPr>
          <w:lang w:val="en-US"/>
        </w:rPr>
        <w:fldChar w:fldCharType="begin"/>
      </w:r>
      <w:r w:rsidRPr="00752797">
        <w:rPr>
          <w:lang w:val="en-US"/>
        </w:rPr>
        <w:instrText xml:space="preserve"> REF ZEqnNum466261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and the local continuity equation:</w:t>
      </w:r>
    </w:p>
    <w:p w14:paraId="61918009" w14:textId="77777777" w:rsidR="00995779" w:rsidRPr="00752797" w:rsidRDefault="00995779" w:rsidP="00995779">
      <w:pPr>
        <w:spacing w:line="240" w:lineRule="auto"/>
        <w:rPr>
          <w:lang w:val="en-US"/>
        </w:rPr>
      </w:pPr>
    </w:p>
    <w:p w14:paraId="25E9C89D" w14:textId="0085FEB0"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1680" w:dyaOrig="620" w14:anchorId="1BE6C147">
          <v:shape id="_x0000_i4680" type="#_x0000_t75" style="width:84.75pt;height:30.75pt" o:ole="">
            <v:imagedata r:id="rId147" o:title=""/>
          </v:shape>
          <o:OLEObject Type="Embed" ProgID="Equation.DSMT4" ShapeID="_x0000_i4680" DrawAspect="Content" ObjectID="_1505662293" r:id="rId148"/>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14C205BB" w14:textId="77777777" w:rsidR="00995779" w:rsidRPr="00752797" w:rsidRDefault="00995779" w:rsidP="00995779">
      <w:pPr>
        <w:spacing w:line="240" w:lineRule="auto"/>
        <w:rPr>
          <w:lang w:val="en-US"/>
        </w:rPr>
      </w:pPr>
    </w:p>
    <w:p w14:paraId="7262907A" w14:textId="63AD8FC3" w:rsidR="00995779" w:rsidRDefault="00995779" w:rsidP="00995779">
      <w:pPr>
        <w:spacing w:line="240" w:lineRule="auto"/>
        <w:rPr>
          <w:lang w:val="en-US"/>
        </w:rPr>
      </w:pPr>
      <w:r w:rsidRPr="00752797">
        <w:rPr>
          <w:lang w:val="en-US"/>
        </w:rPr>
        <w:t>In order to improve the computed location and magnitude of wave breaking, the hydrostatic front approximation (HFA) of Smit et al. (</w:t>
      </w:r>
      <w:r w:rsidR="000D2C73" w:rsidRPr="00752797">
        <w:rPr>
          <w:lang w:val="en-US"/>
        </w:rPr>
        <w:t>201</w:t>
      </w:r>
      <w:r w:rsidR="000D2C73">
        <w:rPr>
          <w:lang w:val="en-US"/>
        </w:rPr>
        <w:t>0</w:t>
      </w:r>
      <w:r w:rsidRPr="00752797">
        <w:rPr>
          <w:lang w:val="en-US"/>
        </w:rPr>
        <w:t xml:space="preserve">) is applied, in which the pressure distribution under breaking bores is assumed to be hydrostatic. Following the recommendations of Smit </w:t>
      </w:r>
      <w:r w:rsidRPr="00752797">
        <w:rPr>
          <w:lang w:val="en-US"/>
        </w:rPr>
        <w:lastRenderedPageBreak/>
        <w:t>et al. (</w:t>
      </w:r>
      <w:r w:rsidR="000D2C73" w:rsidRPr="00752797">
        <w:rPr>
          <w:lang w:val="en-US"/>
        </w:rPr>
        <w:t>201</w:t>
      </w:r>
      <w:r w:rsidR="000D2C73">
        <w:rPr>
          <w:lang w:val="en-US"/>
        </w:rPr>
        <w:t>0</w:t>
      </w:r>
      <w:r w:rsidRPr="00752797">
        <w:rPr>
          <w:lang w:val="en-US"/>
        </w:rPr>
        <w:t xml:space="preserve">), we consider hydrostatic bores if </w:t>
      </w:r>
      <w:r w:rsidR="00DD43CF" w:rsidRPr="00DD43CF">
        <w:rPr>
          <w:position w:val="-24"/>
          <w:lang w:val="en-US"/>
        </w:rPr>
        <w:object w:dxaOrig="920" w:dyaOrig="620" w14:anchorId="4B3FBD84">
          <v:shape id="_x0000_i4683" type="#_x0000_t75" style="width:45.75pt;height:30.75pt" o:ole="">
            <v:imagedata r:id="rId149" o:title=""/>
          </v:shape>
          <o:OLEObject Type="Embed" ProgID="Equation.DSMT4" ShapeID="_x0000_i4683" DrawAspect="Content" ObjectID="_1505662294" r:id="rId150"/>
        </w:object>
      </w:r>
      <w:r w:rsidRPr="00752797">
        <w:rPr>
          <w:lang w:val="en-US"/>
        </w:rPr>
        <w:t xml:space="preserve"> and reform </w:t>
      </w:r>
      <w:proofErr w:type="gramStart"/>
      <w:r w:rsidRPr="00752797">
        <w:rPr>
          <w:lang w:val="en-US"/>
        </w:rPr>
        <w:t xml:space="preserve">if </w:t>
      </w:r>
      <w:proofErr w:type="gramEnd"/>
      <w:r w:rsidR="00DD43CF" w:rsidRPr="00752797">
        <w:rPr>
          <w:position w:val="-24"/>
          <w:lang w:val="en-US"/>
        </w:rPr>
        <w:object w:dxaOrig="900" w:dyaOrig="620" w14:anchorId="1B229385">
          <v:shape id="_x0000_i4686" type="#_x0000_t75" style="width:45.75pt;height:30.75pt" o:ole="">
            <v:imagedata r:id="rId151" o:title=""/>
          </v:shape>
          <o:OLEObject Type="Embed" ProgID="Equation.DSMT4" ShapeID="_x0000_i4686" DrawAspect="Content" ObjectID="_1505662295" r:id="rId152"/>
        </w:object>
      </w:r>
      <w:r w:rsidRPr="00752797">
        <w:rPr>
          <w:lang w:val="en-US"/>
        </w:rPr>
        <w:t xml:space="preserve">. The values can respectively be changed with the keywords </w:t>
      </w:r>
      <w:r w:rsidRPr="00752797">
        <w:rPr>
          <w:i/>
          <w:lang w:val="en-US"/>
        </w:rPr>
        <w:t>maxbrsteep</w:t>
      </w:r>
      <w:r w:rsidRPr="00752797">
        <w:rPr>
          <w:lang w:val="en-US"/>
        </w:rPr>
        <w:t xml:space="preserve"> and </w:t>
      </w:r>
      <w:r w:rsidRPr="00752797">
        <w:rPr>
          <w:i/>
          <w:lang w:val="en-US"/>
        </w:rPr>
        <w:t>secbrsteep</w:t>
      </w:r>
      <w:r w:rsidRPr="00752797">
        <w:rPr>
          <w:lang w:val="en-US"/>
        </w:rPr>
        <w:t xml:space="preserve">. </w:t>
      </w:r>
    </w:p>
    <w:p w14:paraId="3EA01A63" w14:textId="77777777" w:rsidR="00A0709F" w:rsidRDefault="00A0709F" w:rsidP="00995779">
      <w:pPr>
        <w:spacing w:line="240" w:lineRule="auto"/>
        <w:rPr>
          <w:lang w:val="en-US"/>
        </w:rPr>
      </w:pPr>
    </w:p>
    <w:p w14:paraId="1F211B96" w14:textId="43693627" w:rsidR="00A0709F" w:rsidRDefault="00A0709F" w:rsidP="00995779">
      <w:pPr>
        <w:spacing w:line="240" w:lineRule="auto"/>
        <w:rPr>
          <w:lang w:val="en-US"/>
        </w:rPr>
      </w:pPr>
      <w:r>
        <w:rPr>
          <w:noProof/>
          <w:lang w:eastAsia="zh-CN"/>
        </w:rPr>
        <w:drawing>
          <wp:inline distT="0" distB="0" distL="0" distR="0" wp14:anchorId="42E655D6" wp14:editId="73E8C20C">
            <wp:extent cx="5200650"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00650" cy="2324100"/>
                    </a:xfrm>
                    <a:prstGeom prst="rect">
                      <a:avLst/>
                    </a:prstGeom>
                    <a:noFill/>
                    <a:ln>
                      <a:noFill/>
                    </a:ln>
                  </pic:spPr>
                </pic:pic>
              </a:graphicData>
            </a:graphic>
          </wp:inline>
        </w:drawing>
      </w:r>
    </w:p>
    <w:p w14:paraId="364F504F" w14:textId="5EEB8CFB" w:rsidR="00A0709F" w:rsidRPr="00752797" w:rsidRDefault="00A0709F" w:rsidP="00A0709F">
      <w:pPr>
        <w:pStyle w:val="Caption"/>
        <w:rPr>
          <w:lang w:val="en-US"/>
        </w:rPr>
      </w:pPr>
      <w:proofErr w:type="gramStart"/>
      <w:r>
        <w:t xml:space="preserve">Figure </w:t>
      </w:r>
      <w:r w:rsidR="00366571">
        <w:fldChar w:fldCharType="begin"/>
      </w:r>
      <w:r w:rsidR="00366571">
        <w:instrText xml:space="preserve"> STYLEREF 1 \s </w:instrText>
      </w:r>
      <w:r w:rsidR="00366571">
        <w:fldChar w:fldCharType="separate"/>
      </w:r>
      <w:r w:rsidR="002E51A3">
        <w:rPr>
          <w:noProof/>
        </w:rPr>
        <w:t>2</w:t>
      </w:r>
      <w:r w:rsidR="00366571">
        <w:fldChar w:fldCharType="end"/>
      </w:r>
      <w:r w:rsidR="00366571">
        <w:t>.</w:t>
      </w:r>
      <w:proofErr w:type="gramEnd"/>
      <w:r w:rsidR="00366571">
        <w:fldChar w:fldCharType="begin"/>
      </w:r>
      <w:r w:rsidR="00366571">
        <w:instrText xml:space="preserve"> SEQ Figure \* ARABIC \s 1 </w:instrText>
      </w:r>
      <w:r w:rsidR="00366571">
        <w:fldChar w:fldCharType="separate"/>
      </w:r>
      <w:r w:rsidR="002E51A3">
        <w:rPr>
          <w:noProof/>
        </w:rPr>
        <w:t>8</w:t>
      </w:r>
      <w:r w:rsidR="00366571">
        <w:fldChar w:fldCharType="end"/>
      </w:r>
      <w:r>
        <w:tab/>
        <w:t xml:space="preserve">During wave breaking and wave </w:t>
      </w:r>
      <w:r w:rsidR="00E16A08">
        <w:t>r</w:t>
      </w:r>
      <w:r w:rsidR="00A749BE">
        <w:t xml:space="preserve">unup </w:t>
      </w:r>
      <w:r>
        <w:t>the wave is modelled as a bore (</w:t>
      </w:r>
      <w:r w:rsidR="007679F5">
        <w:t>Smit et al, 2010)</w:t>
      </w:r>
    </w:p>
    <w:p w14:paraId="4A4D8557" w14:textId="77777777" w:rsidR="00995779" w:rsidRPr="00752797" w:rsidRDefault="00995779" w:rsidP="00995779">
      <w:pPr>
        <w:spacing w:line="240" w:lineRule="auto"/>
        <w:rPr>
          <w:lang w:val="en-US"/>
        </w:rPr>
      </w:pPr>
    </w:p>
    <w:p w14:paraId="1B013F89" w14:textId="77777777" w:rsidR="00995779" w:rsidRPr="00752797" w:rsidRDefault="00995779" w:rsidP="00995779">
      <w:pPr>
        <w:spacing w:line="240" w:lineRule="auto"/>
        <w:rPr>
          <w:lang w:val="en-US"/>
        </w:rPr>
      </w:pPr>
      <w:r w:rsidRPr="00752797">
        <w:rPr>
          <w:lang w:val="en-US"/>
        </w:rPr>
        <w:t xml:space="preserve">Although this method greatly oversimplifies the complex hydrodynamics of plunging waves, McCall et al. (2014) shows that the application of this method provides sufficient skill to describe dominant characteristics of the flow, without requiring computationally expensive high-resolution discretization of the vertical and surface tracking of overturning waves. </w:t>
      </w:r>
    </w:p>
    <w:p w14:paraId="19EF37F3" w14:textId="77777777" w:rsidR="00995779" w:rsidRPr="00752797" w:rsidRDefault="00995779" w:rsidP="00995779">
      <w:pPr>
        <w:pStyle w:val="Heading2"/>
        <w:jc w:val="both"/>
        <w:rPr>
          <w:lang w:val="en-US"/>
        </w:rPr>
      </w:pPr>
      <w:bookmarkStart w:id="217" w:name="_Toc412197875"/>
      <w:bookmarkStart w:id="218" w:name="_Toc412623827"/>
      <w:bookmarkStart w:id="219" w:name="_Toc417455438"/>
      <w:bookmarkStart w:id="220" w:name="_Toc417455631"/>
      <w:bookmarkStart w:id="221" w:name="_Toc417455776"/>
      <w:bookmarkStart w:id="222" w:name="_Toc431915624"/>
      <w:bookmarkStart w:id="223" w:name="_Toc431915710"/>
      <w:r w:rsidRPr="00752797">
        <w:rPr>
          <w:lang w:val="en-US"/>
        </w:rPr>
        <w:t>Groundwater flow</w:t>
      </w:r>
      <w:bookmarkEnd w:id="217"/>
      <w:bookmarkEnd w:id="218"/>
      <w:bookmarkEnd w:id="219"/>
      <w:bookmarkEnd w:id="220"/>
      <w:bookmarkEnd w:id="221"/>
      <w:bookmarkEnd w:id="222"/>
      <w:bookmarkEnd w:id="223"/>
    </w:p>
    <w:p w14:paraId="09421C34" w14:textId="77777777" w:rsidR="00995779" w:rsidRPr="00752797" w:rsidRDefault="00995779" w:rsidP="00995779">
      <w:pPr>
        <w:rPr>
          <w:lang w:val="en-US"/>
        </w:rPr>
      </w:pPr>
      <w:r w:rsidRPr="00752797">
        <w:rPr>
          <w:lang w:val="en-US"/>
        </w:rPr>
        <w:t xml:space="preserve">The groundwater module (keyword: </w:t>
      </w:r>
      <w:r w:rsidRPr="00752797">
        <w:rPr>
          <w:i/>
          <w:lang w:val="en-US"/>
        </w:rPr>
        <w:t>gwflow = 1</w:t>
      </w:r>
      <w:r w:rsidRPr="00752797">
        <w:rPr>
          <w:lang w:val="en-US"/>
        </w:rPr>
        <w:t>) in XBeach utilizes the principle of Darcy flow for laminar flow conditions and a parameterization of the Forchheimer equations for turbulent groundwater flow. The module includes a vertical interaction flow between the surface water and groundwater. This flow is assumed to be a magnitude smaller than the horizontal flow and is not incorporated in the momentum balance.</w:t>
      </w:r>
    </w:p>
    <w:p w14:paraId="4840AFD6" w14:textId="77777777" w:rsidR="00995779" w:rsidRPr="00752797" w:rsidRDefault="00995779" w:rsidP="00995779">
      <w:pPr>
        <w:pStyle w:val="Heading3"/>
        <w:jc w:val="both"/>
        <w:rPr>
          <w:lang w:val="en-US"/>
        </w:rPr>
      </w:pPr>
      <w:bookmarkStart w:id="224" w:name="_Toc412197876"/>
      <w:bookmarkStart w:id="225" w:name="_Toc412623828"/>
      <w:bookmarkStart w:id="226" w:name="_Toc417455439"/>
      <w:bookmarkStart w:id="227" w:name="_Toc417455632"/>
      <w:bookmarkStart w:id="228" w:name="_Toc417455777"/>
      <w:bookmarkStart w:id="229" w:name="_Toc431915625"/>
      <w:bookmarkStart w:id="230" w:name="_Toc431915711"/>
      <w:r w:rsidRPr="00752797">
        <w:rPr>
          <w:lang w:val="en-US"/>
        </w:rPr>
        <w:t>Continuity</w:t>
      </w:r>
      <w:bookmarkEnd w:id="224"/>
      <w:bookmarkEnd w:id="225"/>
      <w:bookmarkEnd w:id="226"/>
      <w:bookmarkEnd w:id="227"/>
      <w:bookmarkEnd w:id="228"/>
      <w:bookmarkEnd w:id="229"/>
      <w:bookmarkEnd w:id="230"/>
    </w:p>
    <w:p w14:paraId="74A68060" w14:textId="77777777" w:rsidR="00995779" w:rsidRPr="00752797" w:rsidRDefault="00995779" w:rsidP="00995779">
      <w:pPr>
        <w:rPr>
          <w:lang w:val="en-US"/>
        </w:rPr>
      </w:pPr>
      <w:r w:rsidRPr="00752797">
        <w:rPr>
          <w:lang w:val="en-US"/>
        </w:rPr>
        <w:t>In order to solve mass continuity in the groundwater model, the groundwater is assumed to be incompressible. Continuity is achieved by imposing a non-divergent flow field:</w:t>
      </w:r>
    </w:p>
    <w:p w14:paraId="3297E8B3" w14:textId="77777777" w:rsidR="00995779" w:rsidRPr="00752797" w:rsidRDefault="00995779" w:rsidP="00995779">
      <w:pPr>
        <w:rPr>
          <w:lang w:val="en-US"/>
        </w:rPr>
      </w:pPr>
    </w:p>
    <w:p w14:paraId="08C6DE64" w14:textId="1BCFB536" w:rsidR="00995779" w:rsidRPr="00752797" w:rsidRDefault="00995779" w:rsidP="00995779">
      <w:pPr>
        <w:pStyle w:val="MTDisplayEquation"/>
        <w:rPr>
          <w:lang w:val="en-US"/>
        </w:rPr>
      </w:pPr>
      <w:r w:rsidRPr="00752797">
        <w:rPr>
          <w:lang w:val="en-US"/>
        </w:rPr>
        <w:tab/>
      </w:r>
      <w:r w:rsidR="00DD43CF" w:rsidRPr="00752797">
        <w:rPr>
          <w:position w:val="-6"/>
          <w:lang w:val="en-US"/>
        </w:rPr>
        <w:object w:dxaOrig="800" w:dyaOrig="279" w14:anchorId="7F7608FE">
          <v:shape id="_x0000_i4689" type="#_x0000_t75" style="width:39pt;height:14.25pt" o:ole="">
            <v:imagedata r:id="rId154" o:title=""/>
          </v:shape>
          <o:OLEObject Type="Embed" ProgID="Equation.DSMT4" ShapeID="_x0000_i4689" DrawAspect="Content" ObjectID="_1505662296" r:id="rId15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231" w:name="ZEqnNum113258"/>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231"/>
      <w:r w:rsidRPr="00752797">
        <w:rPr>
          <w:lang w:val="en-US"/>
        </w:rPr>
        <w:fldChar w:fldCharType="end"/>
      </w:r>
    </w:p>
    <w:p w14:paraId="504E611E" w14:textId="77777777" w:rsidR="00995779" w:rsidRPr="00752797" w:rsidRDefault="00995779" w:rsidP="00995779">
      <w:pPr>
        <w:rPr>
          <w:lang w:val="en-US"/>
        </w:rPr>
      </w:pPr>
    </w:p>
    <w:p w14:paraId="69F09DFA"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U</w:t>
      </w:r>
      <w:r w:rsidRPr="00752797">
        <w:rPr>
          <w:lang w:val="en-US"/>
        </w:rPr>
        <w:t xml:space="preserve"> is the total specific discharge velocity vector, with components in the horizontal (</w:t>
      </w:r>
      <w:r w:rsidRPr="00752797">
        <w:rPr>
          <w:i/>
          <w:lang w:val="en-US"/>
        </w:rPr>
        <w:t>u</w:t>
      </w:r>
      <w:r w:rsidRPr="00752797">
        <w:rPr>
          <w:i/>
          <w:vertAlign w:val="subscript"/>
          <w:lang w:val="en-US"/>
        </w:rPr>
        <w:t>gw</w:t>
      </w:r>
      <w:r w:rsidRPr="00752797">
        <w:rPr>
          <w:lang w:val="en-US"/>
        </w:rPr>
        <w:t>,</w:t>
      </w:r>
      <w:r w:rsidR="00D5585B" w:rsidRPr="00752797">
        <w:rPr>
          <w:lang w:val="en-US"/>
        </w:rPr>
        <w:t xml:space="preserve"> </w:t>
      </w:r>
      <w:r w:rsidRPr="00752797">
        <w:rPr>
          <w:i/>
          <w:lang w:val="en-US"/>
        </w:rPr>
        <w:t>v</w:t>
      </w:r>
      <w:r w:rsidRPr="00752797">
        <w:rPr>
          <w:i/>
          <w:vertAlign w:val="subscript"/>
          <w:lang w:val="en-US"/>
        </w:rPr>
        <w:t>gw</w:t>
      </w:r>
      <w:r w:rsidRPr="00752797">
        <w:rPr>
          <w:lang w:val="en-US"/>
        </w:rPr>
        <w:t>) and vertical (</w:t>
      </w:r>
      <w:r w:rsidRPr="00752797">
        <w:rPr>
          <w:i/>
          <w:lang w:val="en-US"/>
        </w:rPr>
        <w:t>w</w:t>
      </w:r>
      <w:r w:rsidRPr="00752797">
        <w:rPr>
          <w:i/>
          <w:vertAlign w:val="subscript"/>
          <w:lang w:val="en-US"/>
        </w:rPr>
        <w:t>gw</w:t>
      </w:r>
      <w:r w:rsidRPr="00752797">
        <w:rPr>
          <w:lang w:val="en-US"/>
        </w:rPr>
        <w:t>) direction:</w:t>
      </w:r>
    </w:p>
    <w:p w14:paraId="4EE9771B" w14:textId="77777777" w:rsidR="00995779" w:rsidRPr="00752797" w:rsidRDefault="00995779" w:rsidP="00995779">
      <w:pPr>
        <w:rPr>
          <w:lang w:val="en-US"/>
        </w:rPr>
      </w:pPr>
    </w:p>
    <w:p w14:paraId="6D8B273D" w14:textId="430FE3F6" w:rsidR="00995779" w:rsidRPr="00752797" w:rsidRDefault="00995779" w:rsidP="00995779">
      <w:pPr>
        <w:pStyle w:val="MTDisplayEquation"/>
        <w:rPr>
          <w:lang w:val="en-US"/>
        </w:rPr>
      </w:pPr>
      <w:r w:rsidRPr="00752797">
        <w:rPr>
          <w:lang w:val="en-US"/>
        </w:rPr>
        <w:tab/>
      </w:r>
      <w:r w:rsidR="00DD43CF" w:rsidRPr="000D2C73">
        <w:rPr>
          <w:position w:val="-52"/>
          <w:lang w:val="en-US"/>
        </w:rPr>
        <w:object w:dxaOrig="1060" w:dyaOrig="1160" w14:anchorId="5E738AE0">
          <v:shape id="_x0000_i4692" type="#_x0000_t75" style="width:52.5pt;height:56.25pt" o:ole="">
            <v:imagedata r:id="rId156" o:title=""/>
          </v:shape>
          <o:OLEObject Type="Embed" ProgID="Equation.DSMT4" ShapeID="_x0000_i4692" DrawAspect="Content" ObjectID="_1505662297" r:id="rId15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0E6D4699" w14:textId="77777777" w:rsidR="00995779" w:rsidRPr="00752797" w:rsidRDefault="00995779" w:rsidP="00995779">
      <w:pPr>
        <w:rPr>
          <w:lang w:val="en-US"/>
        </w:rPr>
      </w:pPr>
    </w:p>
    <w:p w14:paraId="113A23BE" w14:textId="77777777" w:rsidR="00995779" w:rsidRPr="00752797" w:rsidRDefault="00995779" w:rsidP="00995779">
      <w:pPr>
        <w:pStyle w:val="Heading3"/>
        <w:jc w:val="both"/>
        <w:rPr>
          <w:lang w:val="en-US"/>
        </w:rPr>
      </w:pPr>
      <w:bookmarkStart w:id="232" w:name="_Toc412197877"/>
      <w:bookmarkStart w:id="233" w:name="_Toc412623829"/>
      <w:bookmarkStart w:id="234" w:name="_Toc417455440"/>
      <w:bookmarkStart w:id="235" w:name="_Toc417455633"/>
      <w:bookmarkStart w:id="236" w:name="_Toc417455778"/>
      <w:bookmarkStart w:id="237" w:name="_Toc431915626"/>
      <w:bookmarkStart w:id="238" w:name="_Toc431915712"/>
      <w:r w:rsidRPr="00752797">
        <w:rPr>
          <w:lang w:val="en-US"/>
        </w:rPr>
        <w:lastRenderedPageBreak/>
        <w:t>Equation of motions</w:t>
      </w:r>
      <w:bookmarkEnd w:id="232"/>
      <w:bookmarkEnd w:id="233"/>
      <w:bookmarkEnd w:id="234"/>
      <w:bookmarkEnd w:id="235"/>
      <w:bookmarkEnd w:id="236"/>
      <w:bookmarkEnd w:id="237"/>
      <w:bookmarkEnd w:id="238"/>
    </w:p>
    <w:p w14:paraId="7E79E06C" w14:textId="77777777" w:rsidR="00995779" w:rsidRPr="00752797" w:rsidRDefault="00995779" w:rsidP="00995779">
      <w:pPr>
        <w:rPr>
          <w:lang w:val="en-US"/>
        </w:rPr>
      </w:pPr>
      <w:r w:rsidRPr="00752797">
        <w:rPr>
          <w:lang w:val="en-US"/>
        </w:rPr>
        <w:t xml:space="preserve">Laminar flow of an incompressible fluid through a homogeneous medium can be described using the well-known Law of Darcy (1856), valid for laminar flow conditions (keyword: </w:t>
      </w:r>
      <w:r w:rsidRPr="00752797">
        <w:rPr>
          <w:i/>
          <w:lang w:val="en-US"/>
        </w:rPr>
        <w:t>gwscheme = laminar</w:t>
      </w:r>
      <w:r w:rsidRPr="00752797">
        <w:rPr>
          <w:lang w:val="en-US"/>
        </w:rPr>
        <w:t>)</w:t>
      </w:r>
    </w:p>
    <w:p w14:paraId="24A39C7A" w14:textId="77777777" w:rsidR="00995779" w:rsidRPr="00752797" w:rsidRDefault="00995779" w:rsidP="00995779">
      <w:pPr>
        <w:rPr>
          <w:lang w:val="en-US"/>
        </w:rPr>
      </w:pPr>
    </w:p>
    <w:p w14:paraId="33B6B6EF" w14:textId="1D685D01" w:rsidR="00995779" w:rsidRPr="00752797" w:rsidRDefault="00995779" w:rsidP="00995779">
      <w:pPr>
        <w:pStyle w:val="MTDisplayEquation"/>
        <w:rPr>
          <w:lang w:val="en-US"/>
        </w:rPr>
      </w:pPr>
      <w:r w:rsidRPr="00752797">
        <w:rPr>
          <w:lang w:val="en-US"/>
        </w:rPr>
        <w:tab/>
      </w:r>
      <w:r w:rsidR="00DD43CF" w:rsidRPr="00752797">
        <w:rPr>
          <w:position w:val="-94"/>
          <w:lang w:val="en-US"/>
        </w:rPr>
        <w:object w:dxaOrig="1380" w:dyaOrig="1980" w14:anchorId="746D0B56">
          <v:shape id="_x0000_i4695" type="#_x0000_t75" style="width:69pt;height:96pt" o:ole="">
            <v:imagedata r:id="rId158" o:title=""/>
          </v:shape>
          <o:OLEObject Type="Embed" ProgID="Equation.DSMT4" ShapeID="_x0000_i4695" DrawAspect="Content" ObjectID="_1505662298" r:id="rId15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239" w:name="ZEqnNum953353"/>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239"/>
      <w:r w:rsidRPr="00752797">
        <w:rPr>
          <w:lang w:val="en-US"/>
        </w:rPr>
        <w:fldChar w:fldCharType="end"/>
      </w:r>
    </w:p>
    <w:p w14:paraId="0394B4A9" w14:textId="77777777" w:rsidR="00995779" w:rsidRPr="00752797" w:rsidRDefault="00995779" w:rsidP="00995779">
      <w:pPr>
        <w:rPr>
          <w:lang w:val="en-US"/>
        </w:rPr>
      </w:pPr>
    </w:p>
    <w:p w14:paraId="7AE375F5" w14:textId="77777777" w:rsidR="00995779" w:rsidRPr="00752797" w:rsidRDefault="00995779" w:rsidP="00995779">
      <w:pPr>
        <w:rPr>
          <w:lang w:val="en-US"/>
        </w:rPr>
      </w:pPr>
      <w:proofErr w:type="gramStart"/>
      <w:r w:rsidRPr="00752797">
        <w:rPr>
          <w:lang w:val="en-US"/>
        </w:rPr>
        <w:t>in</w:t>
      </w:r>
      <w:proofErr w:type="gramEnd"/>
      <w:r w:rsidRPr="00752797">
        <w:rPr>
          <w:lang w:val="en-US"/>
        </w:rPr>
        <w:t xml:space="preserve"> which </w:t>
      </w:r>
      <w:r w:rsidRPr="00752797">
        <w:rPr>
          <w:i/>
          <w:lang w:val="en-US"/>
        </w:rPr>
        <w:t>K</w:t>
      </w:r>
      <w:r w:rsidRPr="00752797">
        <w:rPr>
          <w:lang w:val="en-US"/>
        </w:rPr>
        <w:t xml:space="preserve"> is the hydraulic conductivity of the medium (keyword: </w:t>
      </w:r>
      <w:r w:rsidRPr="00752797">
        <w:rPr>
          <w:i/>
          <w:lang w:val="en-US"/>
        </w:rPr>
        <w:t>kx, ky, kz</w:t>
      </w:r>
      <w:r w:rsidRPr="00752797">
        <w:rPr>
          <w:lang w:val="en-US"/>
        </w:rPr>
        <w:t xml:space="preserve">, for each horizontal and vertical direction) and </w:t>
      </w:r>
      <w:r w:rsidRPr="00752797">
        <w:rPr>
          <w:i/>
          <w:lang w:val="en-US"/>
        </w:rPr>
        <w:t>H</w:t>
      </w:r>
      <w:r w:rsidRPr="00752797">
        <w:rPr>
          <w:lang w:val="en-US"/>
        </w:rPr>
        <w:t xml:space="preserve"> is the hydraulic head.</w:t>
      </w:r>
    </w:p>
    <w:p w14:paraId="03312B8C" w14:textId="77777777" w:rsidR="00995779" w:rsidRPr="00752797" w:rsidRDefault="00995779" w:rsidP="00995779">
      <w:pPr>
        <w:rPr>
          <w:lang w:val="en-US"/>
        </w:rPr>
      </w:pPr>
    </w:p>
    <w:p w14:paraId="106050EF" w14:textId="77777777" w:rsidR="00995779" w:rsidRPr="00752797" w:rsidRDefault="00995779" w:rsidP="00995779">
      <w:pPr>
        <w:rPr>
          <w:lang w:val="en-US"/>
        </w:rPr>
      </w:pPr>
      <w:r w:rsidRPr="00752797">
        <w:rPr>
          <w:lang w:val="en-US"/>
        </w:rPr>
        <w:t xml:space="preserve">In situations in which flow is not laminar, turbulent and inertial terms may become important. In these cases the user can specify XBeach to use a method (keyword: </w:t>
      </w:r>
      <w:r w:rsidRPr="00752797">
        <w:rPr>
          <w:i/>
          <w:lang w:val="en-US"/>
        </w:rPr>
        <w:t>gwscheme = turbulent</w:t>
      </w:r>
      <w:r w:rsidRPr="00752797">
        <w:rPr>
          <w:lang w:val="en-US"/>
        </w:rPr>
        <w:t>) that is comparable with the USGS MODFLOW-2005 groundwater model (Harbaugh 2005), in which the turbulent hydraulic conductivity is estimated based on the laminar hydraulic conductivity (</w:t>
      </w:r>
      <w:r w:rsidRPr="00752797">
        <w:rPr>
          <w:i/>
          <w:lang w:val="en-US"/>
        </w:rPr>
        <w:t>K</w:t>
      </w:r>
      <w:r w:rsidRPr="00752797">
        <w:rPr>
          <w:i/>
          <w:vertAlign w:val="subscript"/>
          <w:lang w:val="en-US"/>
        </w:rPr>
        <w:t>lam</w:t>
      </w:r>
      <w:r w:rsidRPr="00752797">
        <w:rPr>
          <w:lang w:val="en-US"/>
        </w:rPr>
        <w:t>) and the Reynolds number at the start of turbulence (</w:t>
      </w:r>
      <w:r w:rsidRPr="00752797">
        <w:rPr>
          <w:i/>
          <w:lang w:val="en-US"/>
        </w:rPr>
        <w:t>Re</w:t>
      </w:r>
      <w:r w:rsidRPr="00752797">
        <w:rPr>
          <w:i/>
          <w:vertAlign w:val="subscript"/>
          <w:lang w:val="en-US"/>
        </w:rPr>
        <w:t>crit</w:t>
      </w:r>
      <w:r w:rsidRPr="00752797">
        <w:rPr>
          <w:lang w:val="en-US"/>
        </w:rPr>
        <w:t>) (Halford 2000):</w:t>
      </w:r>
    </w:p>
    <w:p w14:paraId="5A0DA7B5" w14:textId="77777777" w:rsidR="00995779" w:rsidRPr="00752797" w:rsidRDefault="00995779" w:rsidP="00995779">
      <w:pPr>
        <w:rPr>
          <w:lang w:val="en-US"/>
        </w:rPr>
      </w:pPr>
    </w:p>
    <w:p w14:paraId="58E7B527" w14:textId="5E79BA56" w:rsidR="00995779" w:rsidRPr="00752797" w:rsidRDefault="00995779" w:rsidP="00995779">
      <w:pPr>
        <w:pStyle w:val="MTDisplayEquation"/>
        <w:rPr>
          <w:lang w:val="en-US"/>
        </w:rPr>
      </w:pPr>
      <w:r w:rsidRPr="00752797">
        <w:rPr>
          <w:lang w:val="en-US"/>
        </w:rPr>
        <w:tab/>
      </w:r>
      <w:r w:rsidR="00DD43CF" w:rsidRPr="00752797">
        <w:rPr>
          <w:position w:val="-88"/>
          <w:lang w:val="en-US"/>
        </w:rPr>
        <w:object w:dxaOrig="4140" w:dyaOrig="1880" w14:anchorId="017B2277">
          <v:shape id="_x0000_i4698" type="#_x0000_t75" style="width:207.75pt;height:93.75pt" o:ole="">
            <v:imagedata r:id="rId160" o:title=""/>
          </v:shape>
          <o:OLEObject Type="Embed" ProgID="Equation.DSMT4" ShapeID="_x0000_i4698" DrawAspect="Content" ObjectID="_1505662299" r:id="rId16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240" w:name="ZEqnNum218388"/>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240"/>
      <w:r w:rsidRPr="00752797">
        <w:rPr>
          <w:lang w:val="en-US"/>
        </w:rPr>
        <w:fldChar w:fldCharType="end"/>
      </w:r>
    </w:p>
    <w:p w14:paraId="4C1D704F" w14:textId="77777777" w:rsidR="00995779" w:rsidRPr="00752797" w:rsidRDefault="00995779" w:rsidP="00995779">
      <w:pPr>
        <w:rPr>
          <w:lang w:val="en-US"/>
        </w:rPr>
      </w:pPr>
    </w:p>
    <w:p w14:paraId="206A6A0E" w14:textId="6739D468" w:rsidR="00995779" w:rsidRPr="00752797" w:rsidRDefault="00995779" w:rsidP="00995779">
      <w:pPr>
        <w:rPr>
          <w:lang w:val="en-US"/>
        </w:rPr>
      </w:pPr>
      <w:r w:rsidRPr="00752797">
        <w:rPr>
          <w:lang w:val="en-US"/>
        </w:rPr>
        <w:t xml:space="preserve">In </w:t>
      </w:r>
      <w:r w:rsidRPr="00752797">
        <w:rPr>
          <w:lang w:val="en-US"/>
        </w:rPr>
        <w:fldChar w:fldCharType="begin"/>
      </w:r>
      <w:r w:rsidRPr="00752797">
        <w:rPr>
          <w:lang w:val="en-US"/>
        </w:rPr>
        <w:instrText xml:space="preserve"> GOTOBUTTON ZEqnNum218388  \* MERGEFORMAT </w:instrText>
      </w:r>
      <w:r w:rsidRPr="00752797">
        <w:rPr>
          <w:lang w:val="en-US"/>
        </w:rPr>
        <w:fldChar w:fldCharType="begin"/>
      </w:r>
      <w:r w:rsidRPr="00752797">
        <w:rPr>
          <w:lang w:val="en-US"/>
        </w:rPr>
        <w:instrText xml:space="preserve"> REF ZEqnNum218388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the Reynolds number (</w:t>
      </w:r>
      <w:r w:rsidRPr="00752797">
        <w:rPr>
          <w:i/>
          <w:lang w:val="en-US"/>
        </w:rPr>
        <w:t>Re</w:t>
      </w:r>
      <w:r w:rsidRPr="00752797">
        <w:rPr>
          <w:lang w:val="en-US"/>
        </w:rPr>
        <w:t>) is calculated using the median grain size (</w:t>
      </w:r>
      <w:r w:rsidRPr="00752797">
        <w:rPr>
          <w:i/>
          <w:lang w:val="en-US"/>
        </w:rPr>
        <w:t>D</w:t>
      </w:r>
      <w:r w:rsidRPr="00752797">
        <w:rPr>
          <w:i/>
          <w:vertAlign w:val="subscript"/>
          <w:lang w:val="en-US"/>
        </w:rPr>
        <w:t>5</w:t>
      </w:r>
      <w:r w:rsidRPr="00752797">
        <w:rPr>
          <w:vertAlign w:val="subscript"/>
          <w:lang w:val="en-US"/>
        </w:rPr>
        <w:t>0</w:t>
      </w:r>
      <w:r w:rsidRPr="00752797">
        <w:rPr>
          <w:lang w:val="en-US"/>
        </w:rPr>
        <w:t>), the kinematic viscosity of water (</w:t>
      </w:r>
      <w:r w:rsidRPr="00752797">
        <w:rPr>
          <w:i/>
          <w:lang w:val="en-US"/>
        </w:rPr>
        <w:t>ν</w:t>
      </w:r>
      <w:r w:rsidRPr="00752797">
        <w:rPr>
          <w:lang w:val="en-US"/>
        </w:rPr>
        <w:t>) and the groundwater velocity in the pores (</w:t>
      </w:r>
      <w:r w:rsidRPr="00752797">
        <w:rPr>
          <w:i/>
          <w:lang w:val="en-US"/>
        </w:rPr>
        <w:t>U/n</w:t>
      </w:r>
      <w:r w:rsidRPr="00752797">
        <w:rPr>
          <w:i/>
          <w:vertAlign w:val="subscript"/>
          <w:lang w:val="en-US"/>
        </w:rPr>
        <w:t>p</w:t>
      </w:r>
      <w:r w:rsidRPr="00752797">
        <w:rPr>
          <w:lang w:val="en-US"/>
        </w:rPr>
        <w:t xml:space="preserve">), where </w:t>
      </w:r>
      <w:r w:rsidRPr="00752797">
        <w:rPr>
          <w:i/>
          <w:lang w:val="en-US"/>
        </w:rPr>
        <w:t>n</w:t>
      </w:r>
      <w:r w:rsidRPr="00752797">
        <w:rPr>
          <w:i/>
          <w:vertAlign w:val="subscript"/>
          <w:lang w:val="en-US"/>
        </w:rPr>
        <w:t>p</w:t>
      </w:r>
      <w:r w:rsidRPr="00752797">
        <w:rPr>
          <w:lang w:val="en-US"/>
        </w:rPr>
        <w:t xml:space="preserve"> is the porosity. Similar expressions exist for the other two components of the groundwater flow. </w:t>
      </w:r>
    </w:p>
    <w:p w14:paraId="2D736F62" w14:textId="77777777" w:rsidR="00995779" w:rsidRPr="00752797" w:rsidRDefault="00995779" w:rsidP="00995779">
      <w:pPr>
        <w:rPr>
          <w:lang w:val="en-US"/>
        </w:rPr>
      </w:pPr>
    </w:p>
    <w:p w14:paraId="4084C357" w14:textId="77777777" w:rsidR="00995779" w:rsidRPr="00752797" w:rsidRDefault="00995779" w:rsidP="00995779">
      <w:pPr>
        <w:rPr>
          <w:lang w:val="en-US"/>
        </w:rPr>
      </w:pPr>
      <w:r w:rsidRPr="00752797">
        <w:rPr>
          <w:lang w:val="en-US"/>
        </w:rPr>
        <w:t>The critical Reynolds number for the start of turbulence (</w:t>
      </w:r>
      <w:r w:rsidRPr="00752797">
        <w:rPr>
          <w:i/>
          <w:lang w:val="en-US"/>
        </w:rPr>
        <w:t>Re</w:t>
      </w:r>
      <w:r w:rsidRPr="00752797">
        <w:rPr>
          <w:i/>
          <w:vertAlign w:val="subscript"/>
          <w:lang w:val="en-US"/>
        </w:rPr>
        <w:t>crit</w:t>
      </w:r>
      <w:r w:rsidRPr="00752797">
        <w:rPr>
          <w:lang w:val="en-US"/>
        </w:rPr>
        <w:t xml:space="preserve">) is specified by the user, based on in-situ or laboratory measurements, or expert judgment (keyword: </w:t>
      </w:r>
      <w:r w:rsidRPr="00752797">
        <w:rPr>
          <w:i/>
          <w:lang w:val="en-US"/>
        </w:rPr>
        <w:t>gwReturb</w:t>
      </w:r>
      <w:r w:rsidRPr="00752797">
        <w:rPr>
          <w:lang w:val="en-US"/>
        </w:rPr>
        <w:t xml:space="preserve">). Since the hydraulic conductivity in the turbulent regime is dependent on the local velocity, an iterative approach is taken to find the correct hydraulic conductivity and velocity. </w:t>
      </w:r>
    </w:p>
    <w:p w14:paraId="4046B80C" w14:textId="77777777" w:rsidR="00995779" w:rsidRPr="00752797" w:rsidRDefault="00995779" w:rsidP="00995779">
      <w:pPr>
        <w:pStyle w:val="Heading4"/>
        <w:jc w:val="both"/>
        <w:rPr>
          <w:lang w:val="en-US"/>
        </w:rPr>
      </w:pPr>
      <w:bookmarkStart w:id="241" w:name="_Toc417455441"/>
      <w:bookmarkStart w:id="242" w:name="_Toc417455634"/>
      <w:bookmarkStart w:id="243" w:name="_Toc417455779"/>
      <w:bookmarkStart w:id="244" w:name="_Toc431915713"/>
      <w:r w:rsidRPr="00752797">
        <w:rPr>
          <w:lang w:val="en-US"/>
        </w:rPr>
        <w:t>Determination of the groundwater head</w:t>
      </w:r>
      <w:bookmarkEnd w:id="241"/>
      <w:bookmarkEnd w:id="242"/>
      <w:bookmarkEnd w:id="243"/>
      <w:bookmarkEnd w:id="244"/>
    </w:p>
    <w:p w14:paraId="740F7D39" w14:textId="77777777" w:rsidR="00995779" w:rsidRPr="00752797" w:rsidRDefault="00995779" w:rsidP="00995779">
      <w:pPr>
        <w:rPr>
          <w:lang w:val="en-US"/>
        </w:rPr>
      </w:pPr>
      <w:r w:rsidRPr="00752797">
        <w:rPr>
          <w:lang w:val="en-US"/>
        </w:rPr>
        <w:t xml:space="preserve">The XBeach groundwater model allows two methods to determine the groundwater head: a hydrostatic approach (keyword: </w:t>
      </w:r>
      <w:r w:rsidRPr="00752797">
        <w:rPr>
          <w:i/>
          <w:lang w:val="en-US"/>
        </w:rPr>
        <w:t>gwnonh = 0</w:t>
      </w:r>
      <w:r w:rsidRPr="00752797">
        <w:rPr>
          <w:lang w:val="en-US"/>
        </w:rPr>
        <w:t xml:space="preserve">) and a non-hydrostatic approach (keyword: </w:t>
      </w:r>
      <w:r w:rsidRPr="00752797">
        <w:rPr>
          <w:i/>
          <w:lang w:val="en-US"/>
        </w:rPr>
        <w:t>gwnonh = 1</w:t>
      </w:r>
      <w:r w:rsidRPr="00752797">
        <w:rPr>
          <w:lang w:val="en-US"/>
        </w:rPr>
        <w:t>).</w:t>
      </w:r>
    </w:p>
    <w:p w14:paraId="1143DDE2" w14:textId="77777777" w:rsidR="00995779" w:rsidRPr="00752797" w:rsidRDefault="00995779" w:rsidP="00995779">
      <w:pPr>
        <w:rPr>
          <w:lang w:val="en-US"/>
        </w:rPr>
      </w:pPr>
    </w:p>
    <w:p w14:paraId="73A3E969" w14:textId="77777777" w:rsidR="00995779" w:rsidRPr="00752797" w:rsidRDefault="00995779" w:rsidP="00995779">
      <w:pPr>
        <w:rPr>
          <w:i/>
          <w:lang w:val="en-US"/>
        </w:rPr>
      </w:pPr>
      <w:r w:rsidRPr="00752797">
        <w:rPr>
          <w:i/>
          <w:lang w:val="en-US"/>
        </w:rPr>
        <w:t>Hydrostatic approach</w:t>
      </w:r>
    </w:p>
    <w:p w14:paraId="723E57D4" w14:textId="77777777" w:rsidR="00995779" w:rsidRPr="00752797" w:rsidRDefault="00995779" w:rsidP="00995779">
      <w:pPr>
        <w:spacing w:line="240" w:lineRule="auto"/>
        <w:rPr>
          <w:lang w:val="en-US"/>
        </w:rPr>
      </w:pPr>
      <w:r w:rsidRPr="00752797">
        <w:rPr>
          <w:lang w:val="en-US"/>
        </w:rPr>
        <w:t>In the hydrostatic approach, the groundwater head is computed as follows:</w:t>
      </w:r>
    </w:p>
    <w:p w14:paraId="5CBC556D" w14:textId="77777777" w:rsidR="00995779" w:rsidRPr="00752797" w:rsidRDefault="00995779" w:rsidP="00995779">
      <w:pPr>
        <w:spacing w:line="240" w:lineRule="auto"/>
        <w:rPr>
          <w:lang w:val="en-US"/>
        </w:rPr>
      </w:pPr>
    </w:p>
    <w:p w14:paraId="402628B7" w14:textId="77777777" w:rsidR="00995779" w:rsidRPr="00752797" w:rsidRDefault="00995779" w:rsidP="00995779">
      <w:pPr>
        <w:pStyle w:val="ListNumber"/>
        <w:numPr>
          <w:ilvl w:val="0"/>
          <w:numId w:val="10"/>
        </w:numPr>
        <w:rPr>
          <w:lang w:val="en-US"/>
        </w:rPr>
      </w:pPr>
      <w:r w:rsidRPr="00752797">
        <w:rPr>
          <w:lang w:val="en-US"/>
        </w:rPr>
        <w:t xml:space="preserve">In cells where there is no surface water the groundwater head is set equal to the groundwater surface level </w:t>
      </w:r>
      <w:r w:rsidRPr="00752797">
        <w:rPr>
          <w:i/>
          <w:lang w:val="en-US"/>
        </w:rPr>
        <w:t>η</w:t>
      </w:r>
      <w:r w:rsidRPr="00752797">
        <w:rPr>
          <w:i/>
          <w:vertAlign w:val="subscript"/>
          <w:lang w:val="en-US"/>
        </w:rPr>
        <w:t>gw.</w:t>
      </w:r>
    </w:p>
    <w:p w14:paraId="12F4C076" w14:textId="77777777" w:rsidR="00995779" w:rsidRPr="00752797" w:rsidRDefault="00995779" w:rsidP="00995779">
      <w:pPr>
        <w:pStyle w:val="ListNumber"/>
        <w:numPr>
          <w:ilvl w:val="0"/>
          <w:numId w:val="10"/>
        </w:numPr>
        <w:rPr>
          <w:lang w:val="en-US"/>
        </w:rPr>
      </w:pPr>
      <w:r w:rsidRPr="00752797">
        <w:rPr>
          <w:lang w:val="en-US"/>
        </w:rPr>
        <w:lastRenderedPageBreak/>
        <w:t xml:space="preserve">In cells where there is surface water, but the groundwater surface level </w:t>
      </w:r>
      <w:r w:rsidRPr="00752797">
        <w:rPr>
          <w:i/>
          <w:lang w:val="en-US"/>
        </w:rPr>
        <w:t>η</w:t>
      </w:r>
      <w:r w:rsidRPr="00752797">
        <w:rPr>
          <w:i/>
          <w:vertAlign w:val="subscript"/>
          <w:lang w:val="en-US"/>
        </w:rPr>
        <w:t>gw</w:t>
      </w:r>
      <w:r w:rsidRPr="00752797">
        <w:rPr>
          <w:lang w:val="en-US"/>
        </w:rPr>
        <w:t xml:space="preserve"> is more than </w:t>
      </w:r>
      <w:r w:rsidRPr="00752797">
        <w:rPr>
          <w:i/>
          <w:lang w:val="en-US"/>
        </w:rPr>
        <w:t>d</w:t>
      </w:r>
      <w:r w:rsidRPr="00752797">
        <w:rPr>
          <w:i/>
          <w:vertAlign w:val="subscript"/>
          <w:lang w:val="en-US"/>
        </w:rPr>
        <w:t xml:space="preserve">wetlayer </w:t>
      </w:r>
      <w:r w:rsidRPr="00752797">
        <w:rPr>
          <w:lang w:val="en-US"/>
        </w:rPr>
        <w:t xml:space="preserve">(keyword: </w:t>
      </w:r>
      <w:r w:rsidRPr="00752797">
        <w:rPr>
          <w:i/>
          <w:lang w:val="en-US"/>
        </w:rPr>
        <w:t>dwetlayer</w:t>
      </w:r>
      <w:r w:rsidRPr="00752797">
        <w:rPr>
          <w:lang w:val="en-US"/>
        </w:rPr>
        <w:t>) below the surface of the bed, the groundwater head is set equal to the groundwater surface level.</w:t>
      </w:r>
    </w:p>
    <w:p w14:paraId="52882963" w14:textId="77777777" w:rsidR="00995779" w:rsidRPr="00752797" w:rsidRDefault="00995779" w:rsidP="00995779">
      <w:pPr>
        <w:pStyle w:val="ListNumber"/>
        <w:numPr>
          <w:ilvl w:val="0"/>
          <w:numId w:val="10"/>
        </w:numPr>
        <w:rPr>
          <w:lang w:val="en-US"/>
        </w:rPr>
      </w:pPr>
      <w:r w:rsidRPr="00752797">
        <w:rPr>
          <w:lang w:val="en-US"/>
        </w:rPr>
        <w:t xml:space="preserve">In cells where there is surface water and the groundwater surface level </w:t>
      </w:r>
      <w:r w:rsidRPr="00752797">
        <w:rPr>
          <w:i/>
          <w:lang w:val="en-US"/>
        </w:rPr>
        <w:t>η</w:t>
      </w:r>
      <w:r w:rsidRPr="00752797">
        <w:rPr>
          <w:i/>
          <w:vertAlign w:val="subscript"/>
          <w:lang w:val="en-US"/>
        </w:rPr>
        <w:t>gw</w:t>
      </w:r>
      <w:r w:rsidRPr="00752797">
        <w:rPr>
          <w:lang w:val="en-US"/>
        </w:rPr>
        <w:t xml:space="preserve"> is equal to the surface of the bed, the groundwater head is set equal to the surface water level.</w:t>
      </w:r>
    </w:p>
    <w:p w14:paraId="4CA88F7C" w14:textId="77777777" w:rsidR="00995779" w:rsidRPr="00752797" w:rsidRDefault="00995779" w:rsidP="00995779">
      <w:pPr>
        <w:pStyle w:val="ListNumber"/>
        <w:rPr>
          <w:iCs/>
          <w:szCs w:val="28"/>
          <w:lang w:val="en-US"/>
        </w:rPr>
      </w:pPr>
      <w:r w:rsidRPr="00752797">
        <w:rPr>
          <w:lang w:val="en-US"/>
        </w:rPr>
        <w:t xml:space="preserve">In cells where there is surface water and the groundwater surface level </w:t>
      </w:r>
      <w:r w:rsidRPr="00752797">
        <w:rPr>
          <w:i/>
          <w:lang w:val="en-US"/>
        </w:rPr>
        <w:t>η</w:t>
      </w:r>
      <w:r w:rsidRPr="00752797">
        <w:rPr>
          <w:i/>
          <w:vertAlign w:val="subscript"/>
          <w:lang w:val="en-US"/>
        </w:rPr>
        <w:t>gw</w:t>
      </w:r>
      <w:r w:rsidRPr="00752797">
        <w:rPr>
          <w:lang w:val="en-US"/>
        </w:rPr>
        <w:t xml:space="preserve"> is equal to or less than </w:t>
      </w:r>
      <w:r w:rsidRPr="00752797">
        <w:rPr>
          <w:i/>
          <w:lang w:val="en-US"/>
        </w:rPr>
        <w:t>d</w:t>
      </w:r>
      <w:r w:rsidRPr="00752797">
        <w:rPr>
          <w:i/>
          <w:vertAlign w:val="subscript"/>
          <w:lang w:val="en-US"/>
        </w:rPr>
        <w:t>wetlayer</w:t>
      </w:r>
      <w:r w:rsidRPr="00752797">
        <w:rPr>
          <w:lang w:val="en-US"/>
        </w:rPr>
        <w:t xml:space="preserve"> below the surface of the bed, the groundwater head is linearly weighted between that of the surface water level and the groundwater level, according to the distance from the groundwater surface to the surface of the bed. </w:t>
      </w:r>
    </w:p>
    <w:p w14:paraId="79955DB0" w14:textId="77777777" w:rsidR="00995779" w:rsidRPr="00752797" w:rsidRDefault="00995779" w:rsidP="00995779">
      <w:pPr>
        <w:rPr>
          <w:lang w:val="en-US"/>
        </w:rPr>
      </w:pPr>
    </w:p>
    <w:p w14:paraId="72381A60" w14:textId="77777777" w:rsidR="00995779" w:rsidRPr="00752797" w:rsidRDefault="00995779" w:rsidP="00995779">
      <w:pPr>
        <w:rPr>
          <w:lang w:val="en-US"/>
        </w:rPr>
      </w:pPr>
      <w:r w:rsidRPr="00752797">
        <w:rPr>
          <w:lang w:val="en-US"/>
        </w:rPr>
        <w:t xml:space="preserve">It should be noted that the numerical parameter </w:t>
      </w:r>
      <w:r w:rsidRPr="00752797">
        <w:rPr>
          <w:i/>
          <w:lang w:val="en-US"/>
        </w:rPr>
        <w:t>d</w:t>
      </w:r>
      <w:r w:rsidRPr="00752797">
        <w:rPr>
          <w:i/>
          <w:vertAlign w:val="subscript"/>
          <w:lang w:val="en-US"/>
        </w:rPr>
        <w:t>wetlayer</w:t>
      </w:r>
      <w:r w:rsidRPr="00752797">
        <w:rPr>
          <w:lang w:val="en-US"/>
        </w:rPr>
        <w:t xml:space="preserve"> is required to ensure numerical stability of the hydrostatic groundwater model. Larger values of </w:t>
      </w:r>
      <w:r w:rsidRPr="00752797">
        <w:rPr>
          <w:i/>
          <w:lang w:val="en-US"/>
        </w:rPr>
        <w:t>d</w:t>
      </w:r>
      <w:r w:rsidRPr="00752797">
        <w:rPr>
          <w:i/>
          <w:vertAlign w:val="subscript"/>
          <w:lang w:val="en-US"/>
        </w:rPr>
        <w:t>wetlayer</w:t>
      </w:r>
      <w:r w:rsidRPr="00752797">
        <w:rPr>
          <w:lang w:val="en-US"/>
        </w:rPr>
        <w:t xml:space="preserve"> will increase numerical stability, at the expense of numerical accuracy. </w:t>
      </w:r>
    </w:p>
    <w:p w14:paraId="6D58D560" w14:textId="77777777" w:rsidR="00995779" w:rsidRPr="00752797" w:rsidRDefault="00995779" w:rsidP="00995779">
      <w:pPr>
        <w:rPr>
          <w:lang w:val="en-US"/>
        </w:rPr>
      </w:pPr>
    </w:p>
    <w:p w14:paraId="03FEB180" w14:textId="77777777" w:rsidR="00995779" w:rsidRPr="00752797" w:rsidRDefault="00995779" w:rsidP="00995779">
      <w:pPr>
        <w:rPr>
          <w:i/>
          <w:lang w:val="en-US"/>
        </w:rPr>
      </w:pPr>
      <w:r w:rsidRPr="00752797">
        <w:rPr>
          <w:i/>
          <w:lang w:val="en-US"/>
        </w:rPr>
        <w:t>Non-hydrostatic approach</w:t>
      </w:r>
    </w:p>
    <w:p w14:paraId="5CEC2515" w14:textId="77777777" w:rsidR="00995779" w:rsidRPr="00752797" w:rsidRDefault="00995779" w:rsidP="00995779">
      <w:pPr>
        <w:rPr>
          <w:lang w:val="en-US"/>
        </w:rPr>
      </w:pPr>
      <w:r w:rsidRPr="00752797">
        <w:rPr>
          <w:lang w:val="en-US"/>
        </w:rPr>
        <w:t xml:space="preserve">Groundwater flow in the swash and surf zone has been shown to be non-hydrostatic (e.g., Li and Barry 2000; Lee et al. 2007). In order to capture this, it may be necessary in certain cases to reject the Dupuit–Forchheimer assumption of hydrostatic groundwater pressure. </w:t>
      </w:r>
    </w:p>
    <w:p w14:paraId="6A578F90" w14:textId="77777777" w:rsidR="00995779" w:rsidRPr="00752797" w:rsidRDefault="00995779" w:rsidP="00995779">
      <w:pPr>
        <w:rPr>
          <w:i/>
          <w:lang w:val="en-US"/>
        </w:rPr>
      </w:pPr>
    </w:p>
    <w:p w14:paraId="3C2B6799" w14:textId="77777777" w:rsidR="00995779" w:rsidRPr="00752797" w:rsidRDefault="00995779" w:rsidP="00995779">
      <w:pPr>
        <w:rPr>
          <w:lang w:val="en-US"/>
        </w:rPr>
      </w:pPr>
      <w:r w:rsidRPr="00752797">
        <w:rPr>
          <w:lang w:val="en-US"/>
        </w:rPr>
        <w:t>In the non-hydrostatic approach, the groundwater head is not assumed to be constant in the vertical. Since XBeach is depth-averaged, the model cannot compute true vertical profiles of the groundwater head and velocity. In order to estimate of the groundwater head variation over the vertical, a quasi-3D modeling approach is applied, which is set by two boundary conditions and one non-hydrostatic shape assumption:</w:t>
      </w:r>
    </w:p>
    <w:p w14:paraId="68321BB7" w14:textId="77777777" w:rsidR="00995779" w:rsidRPr="00752797" w:rsidRDefault="00995779" w:rsidP="00995779">
      <w:pPr>
        <w:rPr>
          <w:lang w:val="en-US"/>
        </w:rPr>
      </w:pPr>
    </w:p>
    <w:p w14:paraId="655E3217" w14:textId="77777777" w:rsidR="00995779" w:rsidRPr="00752797" w:rsidRDefault="00995779" w:rsidP="00995779">
      <w:pPr>
        <w:pStyle w:val="ListNumber"/>
        <w:numPr>
          <w:ilvl w:val="0"/>
          <w:numId w:val="46"/>
        </w:numPr>
        <w:rPr>
          <w:lang w:val="en-US"/>
        </w:rPr>
      </w:pPr>
      <w:r w:rsidRPr="00752797">
        <w:rPr>
          <w:lang w:val="en-US"/>
        </w:rPr>
        <w:t>There is no exchange of groundwater between the aquifer and the impermeable layer below the aquifer.</w:t>
      </w:r>
    </w:p>
    <w:p w14:paraId="69B48ACC" w14:textId="77777777" w:rsidR="00995779" w:rsidRPr="00752797" w:rsidRDefault="00995779" w:rsidP="00995779">
      <w:pPr>
        <w:numPr>
          <w:ilvl w:val="0"/>
          <w:numId w:val="45"/>
        </w:numPr>
        <w:rPr>
          <w:lang w:val="en-US"/>
        </w:rPr>
      </w:pPr>
      <w:r w:rsidRPr="00752797">
        <w:rPr>
          <w:lang w:val="en-US"/>
        </w:rPr>
        <w:t>The groundwater head at the upper surface of the groundwater is continuous with the head applied at the groundwater surface.</w:t>
      </w:r>
    </w:p>
    <w:p w14:paraId="4E3DAA45" w14:textId="77777777" w:rsidR="00995779" w:rsidRPr="00752797" w:rsidRDefault="00995779" w:rsidP="00995779">
      <w:pPr>
        <w:numPr>
          <w:ilvl w:val="0"/>
          <w:numId w:val="45"/>
        </w:numPr>
        <w:rPr>
          <w:lang w:val="en-US"/>
        </w:rPr>
      </w:pPr>
      <w:r w:rsidRPr="00752797">
        <w:rPr>
          <w:lang w:val="en-US"/>
        </w:rPr>
        <w:t xml:space="preserve">The shape of the non-hydrostatic head profile is parabolic (keyword: </w:t>
      </w:r>
      <w:r w:rsidRPr="00752797">
        <w:rPr>
          <w:i/>
          <w:lang w:val="en-US"/>
        </w:rPr>
        <w:t>gwheadmodel = parabolic</w:t>
      </w:r>
      <w:r w:rsidRPr="00752797">
        <w:rPr>
          <w:lang w:val="en-US"/>
        </w:rPr>
        <w:t xml:space="preserve">), implying that the vertical velocity increases or decreases linearly from the bottom of the aquifer to the upper surface of the groundwater, or the non-hydrostatic head profile is hyperbolic (keyword: </w:t>
      </w:r>
      <w:r w:rsidRPr="00752797">
        <w:rPr>
          <w:i/>
          <w:lang w:val="en-US"/>
        </w:rPr>
        <w:t>gwheadmodel = exponential</w:t>
      </w:r>
      <w:r w:rsidRPr="00752797">
        <w:rPr>
          <w:lang w:val="en-US"/>
        </w:rPr>
        <w:t>), cf., Raubenheimer et al. (1998).</w:t>
      </w:r>
    </w:p>
    <w:p w14:paraId="2EBA0411" w14:textId="77777777" w:rsidR="00995779" w:rsidRPr="00752797" w:rsidRDefault="00995779" w:rsidP="00995779">
      <w:pPr>
        <w:rPr>
          <w:lang w:val="en-US"/>
        </w:rPr>
      </w:pPr>
    </w:p>
    <w:p w14:paraId="313AC257" w14:textId="77777777" w:rsidR="00995779" w:rsidRPr="00752797" w:rsidRDefault="00995779" w:rsidP="00995779">
      <w:pPr>
        <w:rPr>
          <w:lang w:val="en-US"/>
        </w:rPr>
      </w:pPr>
      <w:r w:rsidRPr="00752797">
        <w:rPr>
          <w:lang w:val="en-US"/>
        </w:rPr>
        <w:t>The vertical groundwater head approximation can be solved for the three imposed conditions by a vertical head function, shown here for the parabolic head assumption. The depth-average value of the groundwater head is used to calculate the horizontal groundwater flux and is found by integrating the groundwater head approximation over the vertical:</w:t>
      </w:r>
    </w:p>
    <w:p w14:paraId="363E45FE" w14:textId="77777777" w:rsidR="00995779" w:rsidRPr="00752797" w:rsidRDefault="00995779" w:rsidP="00995779">
      <w:pPr>
        <w:rPr>
          <w:lang w:val="en-US"/>
        </w:rPr>
      </w:pPr>
    </w:p>
    <w:p w14:paraId="0E0FF891" w14:textId="18F7F441"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3460" w:dyaOrig="780" w14:anchorId="5EB906D6">
          <v:shape id="_x0000_i4701" type="#_x0000_t75" style="width:173.25pt;height:40.5pt" o:ole="">
            <v:imagedata r:id="rId162" o:title=""/>
          </v:shape>
          <o:OLEObject Type="Embed" ProgID="Equation.DSMT4" ShapeID="_x0000_i4701" DrawAspect="Content" ObjectID="_1505662300" r:id="rId16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245" w:name="ZEqnNum576254"/>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245"/>
      <w:r w:rsidRPr="00752797">
        <w:rPr>
          <w:lang w:val="en-US"/>
        </w:rPr>
        <w:fldChar w:fldCharType="end"/>
      </w:r>
    </w:p>
    <w:p w14:paraId="15BF9D9B" w14:textId="77777777" w:rsidR="00995779" w:rsidRPr="00752797" w:rsidRDefault="00995779" w:rsidP="00995779">
      <w:pPr>
        <w:rPr>
          <w:lang w:val="en-US"/>
        </w:rPr>
      </w:pPr>
    </w:p>
    <w:p w14:paraId="730E0F5C" w14:textId="4482296B" w:rsidR="00995779" w:rsidRPr="00752797" w:rsidRDefault="00995779" w:rsidP="00995779">
      <w:pPr>
        <w:rPr>
          <w:lang w:val="en-US"/>
        </w:rPr>
      </w:pPr>
      <w:r w:rsidRPr="00752797">
        <w:rPr>
          <w:lang w:val="en-US"/>
        </w:rPr>
        <w:t xml:space="preserve">In </w:t>
      </w:r>
      <w:r w:rsidRPr="00752797">
        <w:rPr>
          <w:lang w:val="en-US"/>
        </w:rPr>
        <w:fldChar w:fldCharType="begin"/>
      </w:r>
      <w:r w:rsidRPr="00752797">
        <w:rPr>
          <w:lang w:val="en-US"/>
        </w:rPr>
        <w:instrText xml:space="preserve"> GOTOBUTTON ZEqnNum576254  \* MERGEFORMAT </w:instrText>
      </w:r>
      <w:r w:rsidRPr="00752797">
        <w:rPr>
          <w:lang w:val="en-US"/>
        </w:rPr>
        <w:fldChar w:fldCharType="begin"/>
      </w:r>
      <w:r w:rsidRPr="00752797">
        <w:rPr>
          <w:lang w:val="en-US"/>
        </w:rPr>
        <w:instrText xml:space="preserve"> REF ZEqnNum576254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the mean vertical ground water head (</w:t>
      </w:r>
      <w:r w:rsidRPr="00752797">
        <w:rPr>
          <w:i/>
          <w:lang w:val="en-US"/>
        </w:rPr>
        <w:t>H</w:t>
      </w:r>
      <w:r w:rsidRPr="00752797">
        <w:rPr>
          <w:lang w:val="en-US"/>
        </w:rPr>
        <w:t>) is calculated using the groundwater head imposed at the groundwater surface (</w:t>
      </w:r>
      <w:r w:rsidRPr="00752797">
        <w:rPr>
          <w:i/>
          <w:lang w:val="en-US"/>
        </w:rPr>
        <w:t>H</w:t>
      </w:r>
      <w:r w:rsidRPr="00752797">
        <w:rPr>
          <w:i/>
          <w:vertAlign w:val="subscript"/>
          <w:lang w:val="en-US"/>
        </w:rPr>
        <w:t>bc</w:t>
      </w:r>
      <w:r w:rsidRPr="00752797">
        <w:rPr>
          <w:lang w:val="en-US"/>
        </w:rPr>
        <w:t>), the groundwater head parabolic curvature coefficient (</w:t>
      </w:r>
      <w:r w:rsidRPr="00752797">
        <w:rPr>
          <w:i/>
          <w:lang w:val="en-US"/>
        </w:rPr>
        <w:t>β</w:t>
      </w:r>
      <w:r w:rsidRPr="00752797">
        <w:rPr>
          <w:lang w:val="en-US"/>
        </w:rPr>
        <w:t>) and the height of the groundwater level above the bottom of the aquifer (</w:t>
      </w:r>
      <w:r w:rsidRPr="00752797">
        <w:rPr>
          <w:i/>
          <w:lang w:val="en-US"/>
        </w:rPr>
        <w:t>h</w:t>
      </w:r>
      <w:r w:rsidRPr="00752797">
        <w:rPr>
          <w:i/>
          <w:vertAlign w:val="subscript"/>
          <w:lang w:val="en-US"/>
        </w:rPr>
        <w:t>gw</w:t>
      </w:r>
      <w:r w:rsidRPr="00752797">
        <w:rPr>
          <w:lang w:val="en-US"/>
        </w:rPr>
        <w:t xml:space="preserve">). </w:t>
      </w:r>
    </w:p>
    <w:p w14:paraId="7D702445" w14:textId="77777777" w:rsidR="00995779" w:rsidRPr="00752797" w:rsidRDefault="00995779" w:rsidP="00995779">
      <w:pPr>
        <w:rPr>
          <w:lang w:val="en-US"/>
        </w:rPr>
      </w:pPr>
    </w:p>
    <w:p w14:paraId="522C61FA" w14:textId="21D373EF" w:rsidR="00995779" w:rsidRPr="00752797" w:rsidRDefault="00995779" w:rsidP="00995779">
      <w:pPr>
        <w:rPr>
          <w:lang w:val="en-US"/>
        </w:rPr>
      </w:pPr>
      <w:r w:rsidRPr="00752797">
        <w:rPr>
          <w:lang w:val="en-US"/>
        </w:rPr>
        <w:t>The unknown curvature coefficient (</w:t>
      </w:r>
      <w:r w:rsidRPr="00752797">
        <w:rPr>
          <w:i/>
          <w:lang w:val="en-US"/>
        </w:rPr>
        <w:t>β</w:t>
      </w:r>
      <w:r w:rsidRPr="00752797">
        <w:rPr>
          <w:lang w:val="en-US"/>
        </w:rPr>
        <w:t xml:space="preserve">) in the vertical groundwater head approximation </w:t>
      </w:r>
      <w:r w:rsidRPr="00752797">
        <w:rPr>
          <w:lang w:val="en-US"/>
        </w:rPr>
        <w:fldChar w:fldCharType="begin"/>
      </w:r>
      <w:r w:rsidRPr="00752797">
        <w:rPr>
          <w:lang w:val="en-US"/>
        </w:rPr>
        <w:instrText xml:space="preserve"> GOTOBUTTON ZEqnNum576254  \* MERGEFORMAT </w:instrText>
      </w:r>
      <w:r w:rsidRPr="00752797">
        <w:rPr>
          <w:lang w:val="en-US"/>
        </w:rPr>
        <w:fldChar w:fldCharType="begin"/>
      </w:r>
      <w:r w:rsidRPr="00752797">
        <w:rPr>
          <w:lang w:val="en-US"/>
        </w:rPr>
        <w:instrText xml:space="preserve"> REF ZEqnNum576254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is solved using the coupled equations for continuity and motion </w:t>
      </w:r>
      <w:r w:rsidR="0095750F">
        <w:rPr>
          <w:lang w:val="en-US"/>
        </w:rPr>
        <w:t xml:space="preserve">[Equations </w:t>
      </w:r>
      <w:r w:rsidR="0095750F" w:rsidRPr="00752797">
        <w:rPr>
          <w:lang w:val="en-US"/>
        </w:rPr>
        <w:fldChar w:fldCharType="begin"/>
      </w:r>
      <w:r w:rsidR="0095750F" w:rsidRPr="00752797">
        <w:rPr>
          <w:lang w:val="en-US"/>
        </w:rPr>
        <w:instrText xml:space="preserve"> GOTOBUTTON ZEqnNum113258  \* MERGEFORMAT </w:instrText>
      </w:r>
      <w:r w:rsidR="0095750F" w:rsidRPr="00752797">
        <w:rPr>
          <w:lang w:val="en-US"/>
        </w:rPr>
        <w:fldChar w:fldCharType="begin"/>
      </w:r>
      <w:r w:rsidR="0095750F" w:rsidRPr="00752797">
        <w:rPr>
          <w:lang w:val="en-US"/>
        </w:rPr>
        <w:instrText xml:space="preserve"> REF ZEqnNum113258 \* Charformat \! \* MERGEFORMAT </w:instrText>
      </w:r>
      <w:r w:rsidR="0095750F"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0095750F" w:rsidRPr="00752797">
        <w:rPr>
          <w:lang w:val="en-US"/>
        </w:rPr>
        <w:fldChar w:fldCharType="end"/>
      </w:r>
      <w:r w:rsidR="0095750F" w:rsidRPr="00752797">
        <w:rPr>
          <w:lang w:val="en-US"/>
        </w:rPr>
        <w:fldChar w:fldCharType="end"/>
      </w:r>
      <w:r w:rsidR="0095750F" w:rsidRPr="00752797">
        <w:rPr>
          <w:lang w:val="en-US"/>
        </w:rPr>
        <w:t xml:space="preserve"> </w:t>
      </w:r>
      <w:r w:rsidR="0095750F">
        <w:rPr>
          <w:lang w:val="en-US"/>
        </w:rPr>
        <w:t xml:space="preserve"> and </w:t>
      </w:r>
      <w:r w:rsidRPr="00752797">
        <w:rPr>
          <w:lang w:val="en-US"/>
        </w:rPr>
        <w:fldChar w:fldCharType="begin"/>
      </w:r>
      <w:r w:rsidRPr="00752797">
        <w:rPr>
          <w:lang w:val="en-US"/>
        </w:rPr>
        <w:instrText xml:space="preserve"> GOTOBUTTON ZEqnNum953353  \* MERGEFORMAT </w:instrText>
      </w:r>
      <w:r w:rsidRPr="00752797">
        <w:rPr>
          <w:lang w:val="en-US"/>
        </w:rPr>
        <w:fldChar w:fldCharType="begin"/>
      </w:r>
      <w:r w:rsidRPr="00752797">
        <w:rPr>
          <w:lang w:val="en-US"/>
        </w:rPr>
        <w:instrText xml:space="preserve"> REF ZEqnNum953353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0095750F">
        <w:rPr>
          <w:lang w:val="en-US"/>
        </w:rPr>
        <w:t>]</w:t>
      </w:r>
      <w:r w:rsidRPr="00752797">
        <w:rPr>
          <w:lang w:val="en-US"/>
        </w:rPr>
        <w:t xml:space="preserve">, </w:t>
      </w:r>
      <w:r w:rsidRPr="00752797">
        <w:rPr>
          <w:lang w:val="en-US"/>
        </w:rPr>
        <w:lastRenderedPageBreak/>
        <w:t>thereby producing the depth-average horizontal groundwater head gradients and vertical head gradients at the groundwater surface.</w:t>
      </w:r>
    </w:p>
    <w:p w14:paraId="0BB797DA" w14:textId="77777777" w:rsidR="00995779" w:rsidRPr="00752797" w:rsidRDefault="00995779" w:rsidP="00995779">
      <w:pPr>
        <w:rPr>
          <w:lang w:val="en-US"/>
        </w:rPr>
      </w:pPr>
    </w:p>
    <w:p w14:paraId="1D494C7B" w14:textId="77777777" w:rsidR="00995779" w:rsidRPr="00752797" w:rsidRDefault="00995779" w:rsidP="00995779">
      <w:pPr>
        <w:rPr>
          <w:lang w:val="en-US"/>
        </w:rPr>
      </w:pPr>
      <w:r w:rsidRPr="00752797">
        <w:rPr>
          <w:lang w:val="en-US"/>
        </w:rPr>
        <w:t xml:space="preserve">Although the requirement for non-hydrostatic pressure has the benefit of being a more accurate representation of reality, and does not require the numerical smoothing parameter </w:t>
      </w:r>
      <w:r w:rsidRPr="00752797">
        <w:rPr>
          <w:i/>
          <w:lang w:val="en-US"/>
        </w:rPr>
        <w:t>d</w:t>
      </w:r>
      <w:r w:rsidRPr="00752797">
        <w:rPr>
          <w:i/>
          <w:vertAlign w:val="subscript"/>
          <w:lang w:val="en-US"/>
        </w:rPr>
        <w:t>wetlayer</w:t>
      </w:r>
      <w:r w:rsidRPr="00752797">
        <w:rPr>
          <w:lang w:val="en-US"/>
        </w:rPr>
        <w:t>, resolving the non-hydrostatic pressure field can be computationally expensive, particularly in 2DH applications.</w:t>
      </w:r>
    </w:p>
    <w:p w14:paraId="2007CCB3" w14:textId="77777777" w:rsidR="00995779" w:rsidRPr="00752797" w:rsidRDefault="00995779" w:rsidP="00995779">
      <w:pPr>
        <w:pStyle w:val="Heading4"/>
        <w:jc w:val="both"/>
        <w:rPr>
          <w:lang w:val="en-US"/>
        </w:rPr>
      </w:pPr>
      <w:bookmarkStart w:id="246" w:name="_Toc417455442"/>
      <w:bookmarkStart w:id="247" w:name="_Toc417455635"/>
      <w:bookmarkStart w:id="248" w:name="_Toc417455780"/>
      <w:bookmarkStart w:id="249" w:name="_Toc431915714"/>
      <w:r w:rsidRPr="00752797">
        <w:rPr>
          <w:lang w:val="en-US"/>
        </w:rPr>
        <w:t>Exchange with surface water</w:t>
      </w:r>
      <w:bookmarkEnd w:id="246"/>
      <w:bookmarkEnd w:id="247"/>
      <w:bookmarkEnd w:id="248"/>
      <w:bookmarkEnd w:id="249"/>
    </w:p>
    <w:p w14:paraId="6644A37A" w14:textId="77777777" w:rsidR="00995779" w:rsidRPr="00752797" w:rsidRDefault="00995779" w:rsidP="00995779">
      <w:pPr>
        <w:rPr>
          <w:lang w:val="en-US"/>
        </w:rPr>
      </w:pPr>
      <w:r w:rsidRPr="00752797">
        <w:rPr>
          <w:lang w:val="en-US"/>
        </w:rPr>
        <w:t>In the groundwater model there are three mechanisms for the vertical exchange of groundwater and surface water: 1) submarine exchange, 2) infiltration and 3) exfiltration. The rate of exchange between the groundwater and surface water (</w:t>
      </w:r>
      <w:r w:rsidRPr="00752797">
        <w:rPr>
          <w:i/>
          <w:lang w:val="en-US"/>
        </w:rPr>
        <w:t>S</w:t>
      </w:r>
      <w:r w:rsidRPr="00752797">
        <w:rPr>
          <w:lang w:val="en-US"/>
        </w:rPr>
        <w:t xml:space="preserve">) is given in terms of surface water volume, and is defined positive when water is exchanged from the surface water to the groundwater. </w:t>
      </w:r>
    </w:p>
    <w:p w14:paraId="72405EDA" w14:textId="77777777" w:rsidR="00995779" w:rsidRPr="00752797" w:rsidRDefault="00995779" w:rsidP="00995779">
      <w:pPr>
        <w:rPr>
          <w:lang w:val="en-US"/>
        </w:rPr>
      </w:pPr>
    </w:p>
    <w:p w14:paraId="2A83C1BD" w14:textId="77777777" w:rsidR="00995779" w:rsidRPr="00752797" w:rsidRDefault="00995779" w:rsidP="00995779">
      <w:pPr>
        <w:rPr>
          <w:lang w:val="en-US"/>
        </w:rPr>
      </w:pPr>
      <w:r w:rsidRPr="00752797">
        <w:rPr>
          <w:lang w:val="en-US"/>
        </w:rPr>
        <w:t>Infiltration and exfiltration can only occur in locations where the groundwater and surface water are not connected. Infiltration takes place when surface water covers an area in which the groundwater level is lower than the bed level. The flux of surface water into the bed is related to the pressure gradient across the wetting front.</w:t>
      </w:r>
    </w:p>
    <w:p w14:paraId="1BAC42E8" w14:textId="77777777" w:rsidR="00995779" w:rsidRPr="00752797" w:rsidRDefault="00995779" w:rsidP="00995779">
      <w:pPr>
        <w:rPr>
          <w:lang w:val="en-US"/>
        </w:rPr>
      </w:pPr>
    </w:p>
    <w:p w14:paraId="3A8F908E" w14:textId="2781978B" w:rsidR="00995779" w:rsidRPr="00752797" w:rsidRDefault="00995779" w:rsidP="00995779">
      <w:pPr>
        <w:pStyle w:val="MTDisplayEquation"/>
        <w:rPr>
          <w:lang w:val="en-US"/>
        </w:rPr>
      </w:pPr>
      <w:r w:rsidRPr="00752797">
        <w:rPr>
          <w:lang w:val="en-US"/>
        </w:rPr>
        <w:tab/>
      </w:r>
      <w:r w:rsidR="00837BDC" w:rsidRPr="00752797">
        <w:rPr>
          <w:position w:val="-74"/>
          <w:lang w:val="en-US"/>
        </w:rPr>
        <w:object w:dxaOrig="2520" w:dyaOrig="1600" w14:anchorId="0397FC67">
          <v:shape id="_x0000_i5994" type="#_x0000_t75" style="width:127.5pt;height:81pt" o:ole="">
            <v:imagedata r:id="rId164" o:title=""/>
          </v:shape>
          <o:OLEObject Type="Embed" ProgID="Equation.DSMT4" ShapeID="_x0000_i5994" DrawAspect="Content" ObjectID="_1505662301" r:id="rId16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250" w:name="ZEqnNum418429"/>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250"/>
      <w:r w:rsidRPr="00752797">
        <w:rPr>
          <w:lang w:val="en-US"/>
        </w:rPr>
        <w:fldChar w:fldCharType="end"/>
      </w:r>
    </w:p>
    <w:p w14:paraId="30A95BFF" w14:textId="67D6F678" w:rsidR="00995779" w:rsidRPr="00752797" w:rsidRDefault="00995779" w:rsidP="00995779">
      <w:pPr>
        <w:rPr>
          <w:lang w:val="en-US"/>
        </w:rPr>
      </w:pPr>
      <w:r w:rsidRPr="00752797">
        <w:rPr>
          <w:lang w:val="en-US"/>
        </w:rPr>
        <w:t xml:space="preserve">In </w:t>
      </w:r>
      <w:r w:rsidRPr="00752797">
        <w:rPr>
          <w:lang w:val="en-US"/>
        </w:rPr>
        <w:fldChar w:fldCharType="begin"/>
      </w:r>
      <w:r w:rsidRPr="00752797">
        <w:rPr>
          <w:lang w:val="en-US"/>
        </w:rPr>
        <w:instrText xml:space="preserve"> GOTOBUTTON ZEqnNum418429  \* MERGEFORMAT </w:instrText>
      </w:r>
      <w:r w:rsidRPr="00752797">
        <w:rPr>
          <w:lang w:val="en-US"/>
        </w:rPr>
        <w:fldChar w:fldCharType="begin"/>
      </w:r>
      <w:r w:rsidRPr="00752797">
        <w:rPr>
          <w:lang w:val="en-US"/>
        </w:rPr>
        <w:instrText xml:space="preserve"> REF ZEqnNum418429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the surface water-groundwater exchange flow of infiltration (</w:t>
      </w:r>
      <w:r w:rsidRPr="00752797">
        <w:rPr>
          <w:i/>
          <w:lang w:val="en-US"/>
        </w:rPr>
        <w:t>S</w:t>
      </w:r>
      <w:r w:rsidRPr="00752797">
        <w:rPr>
          <w:i/>
          <w:vertAlign w:val="subscript"/>
          <w:lang w:val="en-US"/>
        </w:rPr>
        <w:t>inf</w:t>
      </w:r>
      <w:r w:rsidRPr="00752797">
        <w:rPr>
          <w:lang w:val="en-US"/>
        </w:rPr>
        <w:t>) is calculated using the effective hydraulic conductivity (</w:t>
      </w:r>
      <w:r w:rsidRPr="00752797">
        <w:rPr>
          <w:i/>
          <w:lang w:val="en-US"/>
        </w:rPr>
        <w:t>K</w:t>
      </w:r>
      <w:r w:rsidRPr="00752797">
        <w:rPr>
          <w:lang w:val="en-US"/>
        </w:rPr>
        <w:t>), the surface water pressure at the bed (</w:t>
      </w:r>
      <w:r w:rsidR="00DD43CF" w:rsidRPr="00752797">
        <w:rPr>
          <w:position w:val="-14"/>
          <w:lang w:val="en-US"/>
        </w:rPr>
        <w:object w:dxaOrig="520" w:dyaOrig="440" w14:anchorId="14026338">
          <v:shape id="_x0000_i4709" type="#_x0000_t75" style="width:26.25pt;height:21.75pt" o:ole="">
            <v:imagedata r:id="rId166" o:title=""/>
          </v:shape>
          <o:OLEObject Type="Embed" ProgID="Equation.DSMT4" ShapeID="_x0000_i4709" DrawAspect="Content" ObjectID="_1505662302" r:id="rId167"/>
        </w:object>
      </w:r>
      <w:r w:rsidRPr="00752797">
        <w:rPr>
          <w:lang w:val="en-US"/>
        </w:rPr>
        <w:t>) and the thickness of the wetting front (</w:t>
      </w:r>
      <w:r w:rsidR="00DD43CF" w:rsidRPr="00DD43CF">
        <w:rPr>
          <w:position w:val="-14"/>
          <w:lang w:val="en-US"/>
        </w:rPr>
        <w:object w:dxaOrig="480" w:dyaOrig="380" w14:anchorId="6F647E64">
          <v:shape id="_x0000_i4712" type="#_x0000_t75" style="width:24pt;height:18.75pt" o:ole="">
            <v:imagedata r:id="rId168" o:title=""/>
          </v:shape>
          <o:OLEObject Type="Embed" ProgID="Equation.DSMT4" ShapeID="_x0000_i4712" DrawAspect="Content" ObjectID="_1505662303" r:id="rId169"/>
        </w:object>
      </w:r>
      <w:r w:rsidRPr="00752797">
        <w:rPr>
          <w:lang w:val="en-US"/>
        </w:rPr>
        <w:t>).</w:t>
      </w:r>
    </w:p>
    <w:p w14:paraId="6C3B1941" w14:textId="77777777" w:rsidR="00995779" w:rsidRPr="00752797" w:rsidRDefault="00995779" w:rsidP="00995779">
      <w:pPr>
        <w:rPr>
          <w:lang w:val="en-US"/>
        </w:rPr>
      </w:pPr>
    </w:p>
    <w:p w14:paraId="3244C7BA" w14:textId="77777777" w:rsidR="00995779" w:rsidRPr="00752797" w:rsidRDefault="00995779" w:rsidP="00995779">
      <w:pPr>
        <w:spacing w:line="240" w:lineRule="auto"/>
        <w:rPr>
          <w:lang w:val="en-US"/>
        </w:rPr>
      </w:pPr>
      <w:r w:rsidRPr="00752797">
        <w:rPr>
          <w:lang w:val="en-US"/>
        </w:rPr>
        <w:t>Since the groundwater model is depth-averaged and cannot track multiple layers of groundwater infiltrating into the bed, the wetting front thickness is reset to zero when there is no available surface water, the groundwater exceeds the surface of the bed, or the groundwater and the surface water become connected. In addition, all infiltrating surface water is instantaneously added to the groundwater volume, independent of the distance from the bed to the groundwater table. Since the groundwater model neglects the time lag between infiltration at the beach surface and connection with the groundwater table a phase error may occur in the groundwater response to swash dynamics</w:t>
      </w:r>
    </w:p>
    <w:p w14:paraId="13AF00D1" w14:textId="77777777" w:rsidR="00995779" w:rsidRPr="00752797" w:rsidRDefault="00995779" w:rsidP="00995779">
      <w:pPr>
        <w:spacing w:line="240" w:lineRule="auto"/>
        <w:rPr>
          <w:lang w:val="en-US"/>
        </w:rPr>
      </w:pPr>
    </w:p>
    <w:p w14:paraId="3BBF0806" w14:textId="2AE872A4" w:rsidR="00995779" w:rsidRPr="00752797" w:rsidRDefault="00995779" w:rsidP="00995779">
      <w:pPr>
        <w:spacing w:line="240" w:lineRule="auto"/>
        <w:rPr>
          <w:lang w:val="en-US"/>
        </w:rPr>
      </w:pPr>
      <w:r w:rsidRPr="00752797">
        <w:rPr>
          <w:lang w:val="en-US"/>
        </w:rPr>
        <w:t>Exfiltration (</w:t>
      </w:r>
      <w:r w:rsidRPr="00752797">
        <w:rPr>
          <w:i/>
          <w:lang w:val="en-US"/>
        </w:rPr>
        <w:t>S</w:t>
      </w:r>
      <w:r w:rsidRPr="00752797">
        <w:rPr>
          <w:i/>
          <w:vertAlign w:val="subscript"/>
          <w:lang w:val="en-US"/>
        </w:rPr>
        <w:t>exf</w:t>
      </w:r>
      <w:r w:rsidRPr="00752797">
        <w:rPr>
          <w:lang w:val="en-US"/>
        </w:rPr>
        <w:t xml:space="preserve">) occurs where the groundwater and surface water are not connected and the groundwater level </w:t>
      </w:r>
      <w:r w:rsidR="00ED3E5E">
        <w:rPr>
          <w:lang w:val="en-US"/>
        </w:rPr>
        <w:t>(</w:t>
      </w:r>
      <w:r w:rsidR="00ED3E5E" w:rsidRPr="00ED3E5E">
        <w:rPr>
          <w:rFonts w:ascii="Cambria Math" w:hAnsi="Cambria Math"/>
          <w:i/>
          <w:lang w:val="en-US"/>
        </w:rPr>
        <w:t>η</w:t>
      </w:r>
      <w:r w:rsidR="00ED3E5E" w:rsidRPr="00ED3E5E">
        <w:rPr>
          <w:i/>
          <w:vertAlign w:val="subscript"/>
          <w:lang w:val="en-US"/>
        </w:rPr>
        <w:t>gw</w:t>
      </w:r>
      <w:r w:rsidR="00ED3E5E">
        <w:rPr>
          <w:lang w:val="en-US"/>
        </w:rPr>
        <w:t xml:space="preserve">) </w:t>
      </w:r>
      <w:r w:rsidRPr="00752797">
        <w:rPr>
          <w:lang w:val="en-US"/>
        </w:rPr>
        <w:t>exceeds the bed level</w:t>
      </w:r>
      <w:r w:rsidR="00ED3E5E">
        <w:rPr>
          <w:lang w:val="en-US"/>
        </w:rPr>
        <w:t xml:space="preserve"> (</w:t>
      </w:r>
      <w:r w:rsidR="00ED3E5E">
        <w:rPr>
          <w:i/>
          <w:lang w:val="en-US"/>
        </w:rPr>
        <w:t>z</w:t>
      </w:r>
      <w:r w:rsidR="00ED3E5E">
        <w:rPr>
          <w:i/>
          <w:vertAlign w:val="subscript"/>
          <w:lang w:val="en-US"/>
        </w:rPr>
        <w:t>b</w:t>
      </w:r>
      <w:r w:rsidR="00ED3E5E">
        <w:rPr>
          <w:lang w:val="en-US"/>
        </w:rPr>
        <w:t>)</w:t>
      </w:r>
      <w:r w:rsidRPr="00752797">
        <w:rPr>
          <w:lang w:val="en-US"/>
        </w:rPr>
        <w:t>. The rate of exfiltration is related to the rate of the groundwater level exceeding the bed level.</w:t>
      </w:r>
    </w:p>
    <w:p w14:paraId="2AA3AD91" w14:textId="77777777" w:rsidR="00995779" w:rsidRPr="00752797" w:rsidRDefault="00995779" w:rsidP="00995779">
      <w:pPr>
        <w:spacing w:line="240" w:lineRule="auto"/>
        <w:rPr>
          <w:lang w:val="en-US"/>
        </w:rPr>
      </w:pPr>
    </w:p>
    <w:p w14:paraId="64464FEB" w14:textId="5330A2FF" w:rsidR="00995779" w:rsidRPr="00752797" w:rsidRDefault="00995779" w:rsidP="00995779">
      <w:pPr>
        <w:pStyle w:val="MTDisplayEquation"/>
        <w:rPr>
          <w:lang w:val="en-US"/>
        </w:rPr>
      </w:pPr>
      <w:r w:rsidRPr="00752797">
        <w:rPr>
          <w:lang w:val="en-US"/>
        </w:rPr>
        <w:tab/>
      </w:r>
      <w:r w:rsidR="00DD43CF" w:rsidRPr="00DD43CF">
        <w:rPr>
          <w:position w:val="-24"/>
          <w:lang w:val="en-US"/>
        </w:rPr>
        <w:object w:dxaOrig="1980" w:dyaOrig="660" w14:anchorId="13E3A077">
          <v:shape id="_x0000_i4715" type="#_x0000_t75" style="width:99pt;height:33pt" o:ole="">
            <v:imagedata r:id="rId170" o:title=""/>
          </v:shape>
          <o:OLEObject Type="Embed" ProgID="Equation.DSMT4" ShapeID="_x0000_i4715" DrawAspect="Content" ObjectID="_1505662304" r:id="rId17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7874C5B5" w14:textId="77777777" w:rsidR="00995779" w:rsidRPr="00752797" w:rsidRDefault="00995779" w:rsidP="00995779">
      <w:pPr>
        <w:spacing w:line="240" w:lineRule="auto"/>
        <w:rPr>
          <w:lang w:val="en-US"/>
        </w:rPr>
      </w:pPr>
    </w:p>
    <w:p w14:paraId="32D19AB4" w14:textId="77777777" w:rsidR="00995779" w:rsidRPr="00752797" w:rsidRDefault="00995779" w:rsidP="00995779">
      <w:pPr>
        <w:rPr>
          <w:lang w:val="en-US"/>
        </w:rPr>
      </w:pPr>
      <w:r w:rsidRPr="00752797">
        <w:rPr>
          <w:lang w:val="en-US"/>
        </w:rPr>
        <w:t>Submarine exchange (</w:t>
      </w:r>
      <w:r w:rsidRPr="00752797">
        <w:rPr>
          <w:i/>
          <w:lang w:val="en-US"/>
        </w:rPr>
        <w:t>S</w:t>
      </w:r>
      <w:r w:rsidRPr="00752797">
        <w:rPr>
          <w:i/>
          <w:vertAlign w:val="subscript"/>
          <w:lang w:val="en-US"/>
        </w:rPr>
        <w:t>sub</w:t>
      </w:r>
      <w:r w:rsidRPr="00752797">
        <w:rPr>
          <w:lang w:val="en-US"/>
        </w:rPr>
        <w:t xml:space="preserve">) represents the high and low frequency infiltration and exfiltration through the bed due pressure gradients across the saturated bed. This process only takes place where the groundwater and surface water are connected. In the case of the non-hydrostatic groundwater model, the rate of submarine exchange is determined by the vertical </w:t>
      </w:r>
      <w:r w:rsidRPr="00752797">
        <w:rPr>
          <w:lang w:val="en-US"/>
        </w:rPr>
        <w:lastRenderedPageBreak/>
        <w:t>specific discharge velocity at the interface between the groundwater and surface water. The value of this velocity can be found using the vertical derivative of the approximated groundwater head at the groundwater-surface water interface (shown for the parabolic head approximation).</w:t>
      </w:r>
    </w:p>
    <w:p w14:paraId="2E28BF3D" w14:textId="77777777" w:rsidR="00995779" w:rsidRPr="00752797" w:rsidRDefault="00995779" w:rsidP="00995779">
      <w:pPr>
        <w:rPr>
          <w:lang w:val="en-US"/>
        </w:rPr>
      </w:pPr>
    </w:p>
    <w:p w14:paraId="6C3D4473" w14:textId="2A8F9C91" w:rsidR="00995779" w:rsidRPr="00752797" w:rsidRDefault="00995779" w:rsidP="00995779">
      <w:pPr>
        <w:pStyle w:val="MTDisplayEquation"/>
        <w:rPr>
          <w:lang w:val="en-US"/>
        </w:rPr>
      </w:pPr>
      <w:r w:rsidRPr="00752797">
        <w:rPr>
          <w:lang w:val="en-US"/>
        </w:rPr>
        <w:tab/>
      </w:r>
      <w:r w:rsidR="00DD43CF" w:rsidRPr="00752797">
        <w:rPr>
          <w:position w:val="-14"/>
          <w:lang w:val="en-US"/>
        </w:rPr>
        <w:object w:dxaOrig="1440" w:dyaOrig="380" w14:anchorId="7E8EAE24">
          <v:shape id="_x0000_i4718" type="#_x0000_t75" style="width:1in;height:18.75pt" o:ole="">
            <v:imagedata r:id="rId172" o:title=""/>
          </v:shape>
          <o:OLEObject Type="Embed" ProgID="Equation.DSMT4" ShapeID="_x0000_i4718" DrawAspect="Content" ObjectID="_1505662305" r:id="rId17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0577DFF3" w14:textId="77777777" w:rsidR="00995779" w:rsidRPr="00752797" w:rsidRDefault="00995779" w:rsidP="00995779">
      <w:pPr>
        <w:rPr>
          <w:lang w:val="en-US"/>
        </w:rPr>
      </w:pPr>
    </w:p>
    <w:p w14:paraId="62D71D9B" w14:textId="77777777" w:rsidR="00995779" w:rsidRPr="00752797" w:rsidRDefault="00995779" w:rsidP="00995779">
      <w:pPr>
        <w:spacing w:line="240" w:lineRule="auto"/>
        <w:rPr>
          <w:lang w:val="en-US"/>
        </w:rPr>
      </w:pPr>
      <w:r w:rsidRPr="00752797">
        <w:rPr>
          <w:lang w:val="en-US"/>
        </w:rPr>
        <w:t xml:space="preserve">In the case of the hydrostatic groundwater model, the difference between the surface water head and the groundwater head is used to drive submarine discharge when the groundwater level is less than </w:t>
      </w:r>
      <w:r w:rsidRPr="00752797">
        <w:rPr>
          <w:i/>
          <w:lang w:val="en-US"/>
        </w:rPr>
        <w:t>d</w:t>
      </w:r>
      <w:r w:rsidRPr="00752797">
        <w:rPr>
          <w:i/>
          <w:vertAlign w:val="subscript"/>
          <w:lang w:val="en-US"/>
        </w:rPr>
        <w:t>wetlayer</w:t>
      </w:r>
      <w:r w:rsidRPr="00752797">
        <w:rPr>
          <w:lang w:val="en-US"/>
        </w:rPr>
        <w:t xml:space="preserve"> from the bed surface. </w:t>
      </w:r>
    </w:p>
    <w:p w14:paraId="7197A337" w14:textId="77777777" w:rsidR="00995779" w:rsidRPr="00752797" w:rsidRDefault="00995779" w:rsidP="00995779">
      <w:pPr>
        <w:spacing w:line="240" w:lineRule="auto"/>
        <w:rPr>
          <w:lang w:val="en-US"/>
        </w:rPr>
      </w:pPr>
    </w:p>
    <w:p w14:paraId="615D6200" w14:textId="77777777" w:rsidR="00995779" w:rsidRPr="00752797" w:rsidRDefault="00995779" w:rsidP="00995779">
      <w:pPr>
        <w:spacing w:line="240" w:lineRule="auto"/>
        <w:rPr>
          <w:lang w:val="en-US"/>
        </w:rPr>
      </w:pPr>
      <w:r w:rsidRPr="00752797">
        <w:rPr>
          <w:lang w:val="en-US"/>
        </w:rPr>
        <w:t xml:space="preserve">While most beach systems can acceptably described through vertical exchange of surface water and groundwater, in cases of very steep permeable slopes (e.g., porous breakwaters), it is necessary to include the horizontal exchange of groundwater and surface water between neighboring cells (keyword: </w:t>
      </w:r>
      <w:r w:rsidRPr="00752797">
        <w:rPr>
          <w:i/>
          <w:lang w:val="en-US"/>
        </w:rPr>
        <w:t>gwhorinfil = 1</w:t>
      </w:r>
      <w:r w:rsidRPr="00752797">
        <w:rPr>
          <w:lang w:val="en-US"/>
        </w:rPr>
        <w:t>). In this case the horizontal head gradient between the surface water and groundwater across vertical interface between the cells is used to determine the horizontal exchange flux:</w:t>
      </w:r>
    </w:p>
    <w:p w14:paraId="56857EED" w14:textId="77777777" w:rsidR="00995779" w:rsidRPr="00752797" w:rsidRDefault="00995779" w:rsidP="00995779">
      <w:pPr>
        <w:spacing w:line="240" w:lineRule="auto"/>
        <w:rPr>
          <w:lang w:val="en-US"/>
        </w:rPr>
      </w:pPr>
    </w:p>
    <w:p w14:paraId="5A633DA3" w14:textId="6CEC4141"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1660" w:dyaOrig="620" w14:anchorId="45C807F9">
          <v:shape id="_x0000_i4721" type="#_x0000_t75" style="width:83.25pt;height:30.75pt" o:ole="">
            <v:imagedata r:id="rId174" o:title=""/>
          </v:shape>
          <o:OLEObject Type="Embed" ProgID="Equation.DSMT4" ShapeID="_x0000_i4721" DrawAspect="Content" ObjectID="_1505662306" r:id="rId17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2C407381" w14:textId="77777777" w:rsidR="00995779" w:rsidRPr="00752797" w:rsidRDefault="00995779" w:rsidP="00995779">
      <w:pPr>
        <w:spacing w:line="240" w:lineRule="auto"/>
        <w:rPr>
          <w:lang w:val="en-US"/>
        </w:rPr>
      </w:pPr>
    </w:p>
    <w:p w14:paraId="3F9BD4CF" w14:textId="77777777" w:rsidR="00995779" w:rsidRPr="00752797" w:rsidRDefault="00995779" w:rsidP="00995779">
      <w:pPr>
        <w:spacing w:line="240" w:lineRule="auto"/>
        <w:rPr>
          <w:lang w:val="en-US"/>
        </w:rPr>
      </w:pPr>
      <w:proofErr w:type="gramStart"/>
      <w:r w:rsidRPr="00752797">
        <w:rPr>
          <w:lang w:val="en-US"/>
        </w:rPr>
        <w:t>where</w:t>
      </w:r>
      <w:proofErr w:type="gramEnd"/>
      <w:r w:rsidRPr="00752797">
        <w:rPr>
          <w:lang w:val="en-US"/>
        </w:rPr>
        <w:t xml:space="preserve"> </w:t>
      </w:r>
      <w:r w:rsidRPr="00752797">
        <w:rPr>
          <w:i/>
          <w:lang w:val="en-US"/>
        </w:rPr>
        <w:t>δH</w:t>
      </w:r>
      <w:r w:rsidRPr="00752797">
        <w:rPr>
          <w:i/>
          <w:vertAlign w:val="subscript"/>
          <w:lang w:val="en-US"/>
        </w:rPr>
        <w:t>s</w:t>
      </w:r>
      <w:r w:rsidRPr="00752797">
        <w:rPr>
          <w:lang w:val="en-US"/>
        </w:rPr>
        <w:t xml:space="preserve"> is the head gradient between the surface water and groundwater in neighboring cell, </w:t>
      </w:r>
      <w:r w:rsidRPr="00752797">
        <w:rPr>
          <w:i/>
          <w:lang w:val="en-US"/>
        </w:rPr>
        <w:t>δs</w:t>
      </w:r>
      <w:r w:rsidRPr="00752797">
        <w:rPr>
          <w:lang w:val="en-US"/>
        </w:rPr>
        <w:t xml:space="preserve"> is the gradient distance, defined as the numerical grid size, and </w:t>
      </w:r>
      <w:r w:rsidRPr="00752797">
        <w:rPr>
          <w:i/>
          <w:lang w:val="en-US"/>
        </w:rPr>
        <w:t>A</w:t>
      </w:r>
      <w:r w:rsidRPr="00752797">
        <w:rPr>
          <w:lang w:val="en-US"/>
        </w:rPr>
        <w:t xml:space="preserve"> is the surface area through which the exchange takes place, defined as the difference in bed level between the neighboring cells.</w:t>
      </w:r>
    </w:p>
    <w:p w14:paraId="583FE4D6" w14:textId="77777777" w:rsidR="00995779" w:rsidRPr="00752797" w:rsidRDefault="00995779" w:rsidP="00995779">
      <w:pPr>
        <w:pStyle w:val="Heading4"/>
        <w:jc w:val="both"/>
        <w:rPr>
          <w:lang w:val="en-US"/>
        </w:rPr>
      </w:pPr>
      <w:bookmarkStart w:id="251" w:name="_Toc417455443"/>
      <w:bookmarkStart w:id="252" w:name="_Toc417455636"/>
      <w:bookmarkStart w:id="253" w:name="_Toc417455781"/>
      <w:bookmarkStart w:id="254" w:name="_Toc431915715"/>
      <w:r w:rsidRPr="00752797">
        <w:rPr>
          <w:lang w:val="en-US"/>
        </w:rPr>
        <w:t>Calculation of groundwater and surface water levels</w:t>
      </w:r>
      <w:bookmarkEnd w:id="251"/>
      <w:bookmarkEnd w:id="252"/>
      <w:bookmarkEnd w:id="253"/>
      <w:bookmarkEnd w:id="254"/>
    </w:p>
    <w:p w14:paraId="263AC534" w14:textId="77777777" w:rsidR="00995779" w:rsidRPr="00752797" w:rsidRDefault="00995779" w:rsidP="00995779">
      <w:pPr>
        <w:rPr>
          <w:lang w:val="en-US"/>
        </w:rPr>
      </w:pPr>
      <w:r w:rsidRPr="00752797">
        <w:rPr>
          <w:lang w:val="en-US"/>
        </w:rPr>
        <w:t>Groundwater levels are updated through the continuity relation:</w:t>
      </w:r>
    </w:p>
    <w:p w14:paraId="37AC1F1A" w14:textId="77777777" w:rsidR="00995779" w:rsidRPr="00752797" w:rsidRDefault="00995779" w:rsidP="00995779">
      <w:pPr>
        <w:rPr>
          <w:lang w:val="en-US"/>
        </w:rPr>
      </w:pPr>
    </w:p>
    <w:p w14:paraId="6131FFA9" w14:textId="3F192237" w:rsidR="00995779" w:rsidRPr="00752797" w:rsidRDefault="00995779" w:rsidP="00995779">
      <w:pPr>
        <w:pStyle w:val="MTDisplayEquation"/>
        <w:rPr>
          <w:lang w:val="en-US"/>
        </w:rPr>
      </w:pPr>
      <w:r w:rsidRPr="00752797">
        <w:rPr>
          <w:lang w:val="en-US"/>
        </w:rPr>
        <w:tab/>
      </w:r>
      <w:r w:rsidR="00DD43CF" w:rsidRPr="00752797">
        <w:rPr>
          <w:position w:val="-28"/>
          <w:lang w:val="en-US"/>
        </w:rPr>
        <w:object w:dxaOrig="5140" w:dyaOrig="700" w14:anchorId="7F59D5C3">
          <v:shape id="_x0000_i4724" type="#_x0000_t75" style="width:255pt;height:35.25pt" o:ole="">
            <v:imagedata r:id="rId176" o:title=""/>
          </v:shape>
          <o:OLEObject Type="Embed" ProgID="Equation.DSMT4" ShapeID="_x0000_i4724" DrawAspect="Content" ObjectID="_1505662307" r:id="rId17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5629E0B7" w14:textId="77777777" w:rsidR="00995779" w:rsidRPr="00752797" w:rsidRDefault="00995779" w:rsidP="00995779">
      <w:pPr>
        <w:rPr>
          <w:lang w:val="en-US"/>
        </w:rPr>
      </w:pPr>
    </w:p>
    <w:p w14:paraId="1F9EC305" w14:textId="77777777" w:rsidR="00995779" w:rsidRPr="00752797" w:rsidRDefault="00995779" w:rsidP="00995779">
      <w:pPr>
        <w:rPr>
          <w:lang w:val="en-US"/>
        </w:rPr>
      </w:pPr>
      <w:r w:rsidRPr="00752797">
        <w:rPr>
          <w:lang w:val="en-US"/>
        </w:rPr>
        <w:t>In these same areas the surface water level is modified to account for exchange fluxes:</w:t>
      </w:r>
    </w:p>
    <w:p w14:paraId="28AC57EE" w14:textId="77777777" w:rsidR="00995779" w:rsidRPr="00752797" w:rsidRDefault="00995779" w:rsidP="00995779">
      <w:pPr>
        <w:rPr>
          <w:lang w:val="en-US"/>
        </w:rPr>
      </w:pPr>
    </w:p>
    <w:p w14:paraId="76B61961" w14:textId="0A5D33BB"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2760" w:dyaOrig="620" w14:anchorId="4D8058A3">
          <v:shape id="_x0000_i4727" type="#_x0000_t75" style="width:137.25pt;height:30.75pt" o:ole="">
            <v:imagedata r:id="rId178" o:title=""/>
          </v:shape>
          <o:OLEObject Type="Embed" ProgID="Equation.DSMT4" ShapeID="_x0000_i4727" DrawAspect="Content" ObjectID="_1505662308" r:id="rId17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42F888DD" w14:textId="77777777" w:rsidR="00995779" w:rsidRPr="00752797" w:rsidRDefault="00995779" w:rsidP="00995779">
      <w:pPr>
        <w:pStyle w:val="Heading4"/>
        <w:jc w:val="both"/>
        <w:rPr>
          <w:lang w:val="en-US"/>
        </w:rPr>
      </w:pPr>
      <w:bookmarkStart w:id="255" w:name="_Toc417455444"/>
      <w:bookmarkStart w:id="256" w:name="_Toc417455637"/>
      <w:bookmarkStart w:id="257" w:name="_Toc417455782"/>
      <w:bookmarkStart w:id="258" w:name="_Toc431915716"/>
      <w:r w:rsidRPr="00752797">
        <w:rPr>
          <w:lang w:val="en-US"/>
        </w:rPr>
        <w:t>Boundary conditions</w:t>
      </w:r>
      <w:bookmarkEnd w:id="255"/>
      <w:bookmarkEnd w:id="256"/>
      <w:bookmarkEnd w:id="257"/>
      <w:bookmarkEnd w:id="258"/>
    </w:p>
    <w:p w14:paraId="53A74C0B" w14:textId="77777777" w:rsidR="00995779" w:rsidRPr="00752797" w:rsidRDefault="00995779" w:rsidP="00995779">
      <w:pPr>
        <w:rPr>
          <w:lang w:val="en-US"/>
        </w:rPr>
      </w:pPr>
      <w:r w:rsidRPr="00752797">
        <w:rPr>
          <w:lang w:val="en-US"/>
        </w:rPr>
        <w:t>Since the groundwater dynamics are described by a parabolic equation, the system of equations requires boundary conditions at all horizontal and vertical boundaries, as well as an initial condition:</w:t>
      </w:r>
    </w:p>
    <w:p w14:paraId="541D1FF5" w14:textId="77777777" w:rsidR="00995779" w:rsidRPr="00752797" w:rsidRDefault="00995779" w:rsidP="00995779">
      <w:pPr>
        <w:pStyle w:val="ListBullet"/>
        <w:rPr>
          <w:lang w:val="en-US"/>
        </w:rPr>
      </w:pPr>
      <w:r w:rsidRPr="00752797">
        <w:rPr>
          <w:lang w:val="en-US"/>
        </w:rPr>
        <w:t xml:space="preserve">A zero flux condition is imposed at the horizontal boundaries and bottom of the aquifer. </w:t>
      </w:r>
    </w:p>
    <w:p w14:paraId="7C5FCB4C" w14:textId="77777777" w:rsidR="00995779" w:rsidRPr="00752797" w:rsidRDefault="00995779" w:rsidP="00995779">
      <w:pPr>
        <w:pStyle w:val="ListBullet"/>
        <w:rPr>
          <w:lang w:val="en-US"/>
        </w:rPr>
      </w:pPr>
      <w:r w:rsidRPr="00752797">
        <w:rPr>
          <w:lang w:val="en-US"/>
        </w:rPr>
        <w:t xml:space="preserve">The initial condition for the solution is specified by the model user in terms of the initial groundwater head (keyword: </w:t>
      </w:r>
      <w:r w:rsidRPr="00752797">
        <w:rPr>
          <w:i/>
          <w:lang w:val="en-US"/>
        </w:rPr>
        <w:t>gw0</w:t>
      </w:r>
      <w:r w:rsidRPr="00752797">
        <w:rPr>
          <w:lang w:val="en-US"/>
        </w:rPr>
        <w:t xml:space="preserve">, or </w:t>
      </w:r>
      <w:r w:rsidRPr="00752797">
        <w:rPr>
          <w:i/>
          <w:lang w:val="en-US"/>
        </w:rPr>
        <w:t>gw0file</w:t>
      </w:r>
      <w:r w:rsidRPr="00752797">
        <w:rPr>
          <w:lang w:val="en-US"/>
        </w:rPr>
        <w:t>).</w:t>
      </w:r>
    </w:p>
    <w:p w14:paraId="020725E3" w14:textId="77777777" w:rsidR="009F2210" w:rsidRPr="00752797" w:rsidRDefault="009F2210" w:rsidP="009F2210">
      <w:pPr>
        <w:pStyle w:val="Heading2"/>
        <w:jc w:val="both"/>
        <w:rPr>
          <w:lang w:val="en-US"/>
        </w:rPr>
      </w:pPr>
      <w:bookmarkStart w:id="259" w:name="_Toc412623830"/>
      <w:bookmarkStart w:id="260" w:name="_Ref413406902"/>
      <w:bookmarkStart w:id="261" w:name="_Toc417455445"/>
      <w:bookmarkStart w:id="262" w:name="_Toc417455638"/>
      <w:bookmarkStart w:id="263" w:name="_Toc417455783"/>
      <w:bookmarkStart w:id="264" w:name="_Toc431915627"/>
      <w:bookmarkStart w:id="265" w:name="_Toc431915717"/>
      <w:r w:rsidRPr="00752797">
        <w:rPr>
          <w:lang w:val="en-US"/>
        </w:rPr>
        <w:lastRenderedPageBreak/>
        <w:t>Sediment transport</w:t>
      </w:r>
      <w:bookmarkEnd w:id="259"/>
      <w:bookmarkEnd w:id="260"/>
      <w:bookmarkEnd w:id="261"/>
      <w:bookmarkEnd w:id="262"/>
      <w:bookmarkEnd w:id="263"/>
      <w:bookmarkEnd w:id="264"/>
      <w:bookmarkEnd w:id="265"/>
    </w:p>
    <w:p w14:paraId="674531EE" w14:textId="77777777" w:rsidR="009F2210" w:rsidRPr="00752797" w:rsidRDefault="009F2210" w:rsidP="009F2210">
      <w:pPr>
        <w:pStyle w:val="Heading3"/>
        <w:jc w:val="both"/>
        <w:rPr>
          <w:lang w:val="en-US"/>
        </w:rPr>
      </w:pPr>
      <w:bookmarkStart w:id="266" w:name="_Toc412623831"/>
      <w:bookmarkStart w:id="267" w:name="_Toc417455446"/>
      <w:bookmarkStart w:id="268" w:name="_Toc417455639"/>
      <w:bookmarkStart w:id="269" w:name="_Toc417455784"/>
      <w:bookmarkStart w:id="270" w:name="_Toc431915628"/>
      <w:bookmarkStart w:id="271" w:name="_Toc431915718"/>
      <w:r w:rsidRPr="00752797">
        <w:rPr>
          <w:lang w:val="en-US"/>
        </w:rPr>
        <w:t>Advection-diffusion equation</w:t>
      </w:r>
      <w:bookmarkEnd w:id="266"/>
      <w:bookmarkEnd w:id="267"/>
      <w:bookmarkEnd w:id="268"/>
      <w:bookmarkEnd w:id="269"/>
      <w:bookmarkEnd w:id="270"/>
      <w:bookmarkEnd w:id="271"/>
    </w:p>
    <w:p w14:paraId="649967B4" w14:textId="77777777" w:rsidR="009F2210" w:rsidRPr="00752797" w:rsidRDefault="009F2210" w:rsidP="009F2210">
      <w:pPr>
        <w:rPr>
          <w:lang w:val="en-US"/>
        </w:rPr>
      </w:pPr>
      <w:r w:rsidRPr="00752797">
        <w:rPr>
          <w:lang w:val="en-US"/>
        </w:rPr>
        <w:t>Sediment concentrations in the water column are modeled using a depth-averaged advection-diffusion scheme with a source-sink term based on equilibrium sediment concentrations (Galappatti and Vreugdenhil, 1985):</w:t>
      </w:r>
    </w:p>
    <w:p w14:paraId="6C2C58FA" w14:textId="77777777" w:rsidR="009F2210" w:rsidRPr="00752797" w:rsidRDefault="009F2210" w:rsidP="009F2210">
      <w:pPr>
        <w:rPr>
          <w:lang w:val="en-US"/>
        </w:rPr>
      </w:pPr>
    </w:p>
    <w:p w14:paraId="7C5E60EF" w14:textId="04EF59C6" w:rsidR="009F2210" w:rsidRPr="00752797" w:rsidRDefault="009F2210" w:rsidP="009F2210">
      <w:pPr>
        <w:pStyle w:val="MTDisplayEquation"/>
        <w:rPr>
          <w:lang w:val="en-US"/>
        </w:rPr>
      </w:pPr>
      <w:r w:rsidRPr="00752797">
        <w:rPr>
          <w:lang w:val="en-US"/>
        </w:rPr>
        <w:tab/>
      </w:r>
      <w:r w:rsidR="00DD43CF" w:rsidRPr="00752797">
        <w:rPr>
          <w:position w:val="-30"/>
          <w:lang w:val="en-US"/>
        </w:rPr>
        <w:object w:dxaOrig="6460" w:dyaOrig="720" w14:anchorId="622F23A5">
          <v:shape id="_x0000_i4730" type="#_x0000_t75" style="width:324pt;height:36.75pt" o:ole="">
            <v:imagedata r:id="rId180" o:title=""/>
          </v:shape>
          <o:OLEObject Type="Embed" ProgID="Equation.DSMT4" ShapeID="_x0000_i4730" DrawAspect="Content" ObjectID="_1505662309" r:id="rId18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272" w:name="ZEqnNum934820"/>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272"/>
      <w:r w:rsidRPr="00752797">
        <w:rPr>
          <w:lang w:val="en-US"/>
        </w:rPr>
        <w:fldChar w:fldCharType="end"/>
      </w:r>
    </w:p>
    <w:p w14:paraId="4BB9A33D" w14:textId="77777777" w:rsidR="009F2210" w:rsidRPr="00752797" w:rsidRDefault="009F2210" w:rsidP="009F2210">
      <w:pPr>
        <w:rPr>
          <w:lang w:val="en-US"/>
        </w:rPr>
      </w:pPr>
    </w:p>
    <w:p w14:paraId="2BB84316" w14:textId="79386454" w:rsidR="009F2210" w:rsidRPr="00752797" w:rsidRDefault="009F2210" w:rsidP="009F2210">
      <w:pPr>
        <w:rPr>
          <w:lang w:val="en-US"/>
        </w:rPr>
      </w:pPr>
      <w:r w:rsidRPr="00752797">
        <w:rPr>
          <w:lang w:val="en-US"/>
        </w:rPr>
        <w:t xml:space="preserve">In </w:t>
      </w:r>
      <w:r w:rsidRPr="00752797">
        <w:rPr>
          <w:lang w:val="en-US"/>
        </w:rPr>
        <w:fldChar w:fldCharType="begin"/>
      </w:r>
      <w:r w:rsidRPr="00752797">
        <w:rPr>
          <w:lang w:val="en-US"/>
        </w:rPr>
        <w:instrText xml:space="preserve"> GOTOBUTTON ZEqnNum934820  \* MERGEFORMAT </w:instrText>
      </w:r>
      <w:r w:rsidRPr="00752797">
        <w:rPr>
          <w:lang w:val="en-US"/>
        </w:rPr>
        <w:fldChar w:fldCharType="begin"/>
      </w:r>
      <w:r w:rsidRPr="00752797">
        <w:rPr>
          <w:lang w:val="en-US"/>
        </w:rPr>
        <w:instrText xml:space="preserve"> REF ZEqnNum934820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w:t>
      </w:r>
      <w:r w:rsidRPr="00752797">
        <w:rPr>
          <w:i/>
          <w:lang w:val="en-US"/>
        </w:rPr>
        <w:t>C</w:t>
      </w:r>
      <w:r w:rsidRPr="00752797">
        <w:rPr>
          <w:lang w:val="en-US"/>
        </w:rPr>
        <w:t xml:space="preserve"> represents the depth-averaged sediment concentration which varies on the wave-group time scale and </w:t>
      </w:r>
      <w:proofErr w:type="gramStart"/>
      <w:r w:rsidRPr="00752797">
        <w:rPr>
          <w:i/>
          <w:lang w:val="en-US"/>
        </w:rPr>
        <w:t>D</w:t>
      </w:r>
      <w:r w:rsidRPr="00752797">
        <w:rPr>
          <w:i/>
          <w:vertAlign w:val="subscript"/>
          <w:lang w:val="en-US"/>
        </w:rPr>
        <w:t>h</w:t>
      </w:r>
      <w:proofErr w:type="gramEnd"/>
      <w:r w:rsidRPr="00752797">
        <w:rPr>
          <w:lang w:val="en-US"/>
        </w:rPr>
        <w:t xml:space="preserve"> is the sediment diffusion coefficient. The entrainment of the sediment is represented by an adaptation time </w:t>
      </w:r>
      <w:r w:rsidRPr="00752797">
        <w:rPr>
          <w:i/>
          <w:lang w:val="en-US"/>
        </w:rPr>
        <w:t>T</w:t>
      </w:r>
      <w:r w:rsidRPr="00752797">
        <w:rPr>
          <w:i/>
          <w:vertAlign w:val="subscript"/>
          <w:lang w:val="en-US"/>
        </w:rPr>
        <w:t>s</w:t>
      </w:r>
      <w:r w:rsidRPr="00752797">
        <w:rPr>
          <w:lang w:val="en-US"/>
        </w:rPr>
        <w:t xml:space="preserve">, given by a simple approximation based on the local water depth </w:t>
      </w:r>
      <w:r w:rsidRPr="00752797">
        <w:rPr>
          <w:i/>
          <w:lang w:val="en-US"/>
        </w:rPr>
        <w:t>h</w:t>
      </w:r>
      <w:r w:rsidRPr="00752797">
        <w:rPr>
          <w:lang w:val="en-US"/>
        </w:rPr>
        <w:t xml:space="preserve"> and sediment fall velocity </w:t>
      </w:r>
      <w:r w:rsidRPr="00752797">
        <w:rPr>
          <w:i/>
          <w:lang w:val="en-US"/>
        </w:rPr>
        <w:t>w</w:t>
      </w:r>
      <w:r w:rsidRPr="00752797">
        <w:rPr>
          <w:i/>
          <w:vertAlign w:val="subscript"/>
          <w:lang w:val="en-US"/>
        </w:rPr>
        <w:t>s</w:t>
      </w:r>
      <w:r w:rsidRPr="00752797">
        <w:rPr>
          <w:lang w:val="en-US"/>
        </w:rPr>
        <w:t xml:space="preserve">. A small value of </w:t>
      </w:r>
      <w:r w:rsidRPr="00752797">
        <w:rPr>
          <w:i/>
          <w:lang w:val="en-US"/>
        </w:rPr>
        <w:t>T</w:t>
      </w:r>
      <w:r w:rsidRPr="00752797">
        <w:rPr>
          <w:i/>
          <w:vertAlign w:val="subscript"/>
          <w:lang w:val="en-US"/>
        </w:rPr>
        <w:t>s</w:t>
      </w:r>
      <w:r w:rsidRPr="00752797">
        <w:rPr>
          <w:lang w:val="en-US"/>
        </w:rPr>
        <w:t xml:space="preserve"> corresponds to nearly instantaneous sediment response (keyword: </w:t>
      </w:r>
      <w:r w:rsidRPr="00752797">
        <w:rPr>
          <w:i/>
          <w:lang w:val="en-US"/>
        </w:rPr>
        <w:t>Tsmin</w:t>
      </w:r>
      <w:r w:rsidRPr="00752797">
        <w:rPr>
          <w:lang w:val="en-US"/>
        </w:rPr>
        <w:t xml:space="preserve">). The factor </w:t>
      </w:r>
      <w:r w:rsidRPr="00752797">
        <w:rPr>
          <w:i/>
          <w:lang w:val="en-US"/>
        </w:rPr>
        <w:t>f</w:t>
      </w:r>
      <w:r w:rsidRPr="00752797">
        <w:rPr>
          <w:i/>
          <w:vertAlign w:val="subscript"/>
          <w:lang w:val="en-US"/>
        </w:rPr>
        <w:t>Ts</w:t>
      </w:r>
      <w:r w:rsidRPr="00752797">
        <w:rPr>
          <w:lang w:val="en-US"/>
        </w:rPr>
        <w:t xml:space="preserve"> is a correction and calibration factor to take into account the fact </w:t>
      </w:r>
      <w:proofErr w:type="gramStart"/>
      <w:r w:rsidRPr="00752797">
        <w:rPr>
          <w:lang w:val="en-US"/>
        </w:rPr>
        <w:t xml:space="preserve">that </w:t>
      </w:r>
      <w:r w:rsidRPr="00752797">
        <w:rPr>
          <w:i/>
          <w:lang w:val="en-US"/>
        </w:rPr>
        <w:t>w</w:t>
      </w:r>
      <w:r w:rsidRPr="00752797">
        <w:rPr>
          <w:i/>
          <w:vertAlign w:val="subscript"/>
          <w:lang w:val="en-US"/>
        </w:rPr>
        <w:t>s</w:t>
      </w:r>
      <w:proofErr w:type="gramEnd"/>
      <w:r w:rsidRPr="00752797">
        <w:rPr>
          <w:lang w:val="en-US"/>
        </w:rPr>
        <w:t xml:space="preserve"> is determined on depth-averaged data (keyword: </w:t>
      </w:r>
      <w:r w:rsidRPr="00752797">
        <w:rPr>
          <w:i/>
          <w:lang w:val="en-US"/>
        </w:rPr>
        <w:t>tsfac</w:t>
      </w:r>
      <w:r w:rsidRPr="00752797">
        <w:rPr>
          <w:lang w:val="en-US"/>
        </w:rPr>
        <w:t>).</w:t>
      </w:r>
    </w:p>
    <w:p w14:paraId="56F27A5C" w14:textId="77777777" w:rsidR="009F2210" w:rsidRPr="00752797" w:rsidRDefault="009F2210" w:rsidP="009F2210">
      <w:pPr>
        <w:rPr>
          <w:lang w:val="en-US"/>
        </w:rPr>
      </w:pPr>
    </w:p>
    <w:p w14:paraId="2F4CED52" w14:textId="2942D87E" w:rsidR="009F2210" w:rsidRPr="00752797" w:rsidRDefault="009F2210" w:rsidP="009F2210">
      <w:pPr>
        <w:pStyle w:val="MTDisplayEquation"/>
        <w:rPr>
          <w:lang w:val="en-US"/>
        </w:rPr>
      </w:pPr>
      <w:r w:rsidRPr="00752797">
        <w:rPr>
          <w:lang w:val="en-US"/>
        </w:rPr>
        <w:tab/>
      </w:r>
      <w:r w:rsidR="00DD43CF" w:rsidRPr="00752797">
        <w:rPr>
          <w:position w:val="-32"/>
          <w:lang w:val="en-US"/>
        </w:rPr>
        <w:object w:dxaOrig="2420" w:dyaOrig="760" w14:anchorId="1A9F2333">
          <v:shape id="_x0000_i4733" type="#_x0000_t75" style="width:120.75pt;height:38.25pt" o:ole="">
            <v:imagedata r:id="rId182" o:title=""/>
          </v:shape>
          <o:OLEObject Type="Embed" ProgID="Equation.DSMT4" ShapeID="_x0000_i4733" DrawAspect="Content" ObjectID="_1505662310" r:id="rId18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35392AB9" w14:textId="77777777" w:rsidR="009F2210" w:rsidRPr="00752797" w:rsidRDefault="009F2210" w:rsidP="009F2210">
      <w:pPr>
        <w:rPr>
          <w:lang w:val="en-US"/>
        </w:rPr>
      </w:pPr>
    </w:p>
    <w:p w14:paraId="6D28BD11" w14:textId="77777777" w:rsidR="009F2210" w:rsidRPr="00752797" w:rsidRDefault="009F2210" w:rsidP="009F2210">
      <w:pPr>
        <w:rPr>
          <w:lang w:val="en-US"/>
        </w:rPr>
      </w:pPr>
      <w:r w:rsidRPr="00752797">
        <w:rPr>
          <w:lang w:val="en-US"/>
        </w:rPr>
        <w:t xml:space="preserve">The entrainment or deposition of sediment is determined by the mismatch between the actual sediment concentration </w:t>
      </w:r>
      <w:r w:rsidRPr="00752797">
        <w:rPr>
          <w:i/>
          <w:lang w:val="en-US"/>
        </w:rPr>
        <w:t>C</w:t>
      </w:r>
      <w:r w:rsidRPr="00752797">
        <w:rPr>
          <w:lang w:val="en-US"/>
        </w:rPr>
        <w:t xml:space="preserve"> and the equilibrium concentration </w:t>
      </w:r>
      <w:r w:rsidRPr="00752797">
        <w:rPr>
          <w:i/>
          <w:lang w:val="en-US"/>
        </w:rPr>
        <w:t>C</w:t>
      </w:r>
      <w:r w:rsidRPr="00752797">
        <w:rPr>
          <w:i/>
          <w:vertAlign w:val="subscript"/>
          <w:lang w:val="en-US"/>
        </w:rPr>
        <w:t>eq</w:t>
      </w:r>
      <w:r w:rsidRPr="00752797">
        <w:rPr>
          <w:i/>
          <w:lang w:val="en-US"/>
        </w:rPr>
        <w:t xml:space="preserve"> </w:t>
      </w:r>
      <w:r w:rsidRPr="00752797">
        <w:rPr>
          <w:lang w:val="en-US"/>
        </w:rPr>
        <w:t xml:space="preserve">thus representing the source term in the sediment transport equation. </w:t>
      </w:r>
    </w:p>
    <w:p w14:paraId="4EEA286A" w14:textId="77777777" w:rsidR="009F2210" w:rsidRPr="00752797" w:rsidRDefault="009F2210" w:rsidP="009F2210">
      <w:pPr>
        <w:pStyle w:val="Heading3"/>
        <w:jc w:val="both"/>
        <w:rPr>
          <w:lang w:val="en-US"/>
        </w:rPr>
      </w:pPr>
      <w:bookmarkStart w:id="273" w:name="_Toc412623832"/>
      <w:bookmarkStart w:id="274" w:name="_Toc417455447"/>
      <w:bookmarkStart w:id="275" w:name="_Toc417455640"/>
      <w:bookmarkStart w:id="276" w:name="_Toc417455785"/>
      <w:bookmarkStart w:id="277" w:name="_Toc431915629"/>
      <w:bookmarkStart w:id="278" w:name="_Toc431915719"/>
      <w:r w:rsidRPr="00752797">
        <w:rPr>
          <w:lang w:val="en-US"/>
        </w:rPr>
        <w:t>General parameters</w:t>
      </w:r>
      <w:bookmarkEnd w:id="273"/>
      <w:bookmarkEnd w:id="274"/>
      <w:bookmarkEnd w:id="275"/>
      <w:bookmarkEnd w:id="276"/>
      <w:bookmarkEnd w:id="277"/>
      <w:bookmarkEnd w:id="278"/>
    </w:p>
    <w:p w14:paraId="081D5270" w14:textId="77777777" w:rsidR="009F2210" w:rsidRPr="00752797" w:rsidRDefault="009F2210" w:rsidP="009F2210">
      <w:pPr>
        <w:spacing w:line="240" w:lineRule="auto"/>
        <w:rPr>
          <w:lang w:val="en-US"/>
        </w:rPr>
      </w:pPr>
      <w:r w:rsidRPr="00752797">
        <w:rPr>
          <w:lang w:val="en-US"/>
        </w:rPr>
        <w:t xml:space="preserve">In the sediment transport formulations, the equilibrium sediment concentration </w:t>
      </w:r>
      <w:r w:rsidRPr="00752797">
        <w:rPr>
          <w:i/>
          <w:lang w:val="en-US"/>
        </w:rPr>
        <w:t>C</w:t>
      </w:r>
      <w:r w:rsidRPr="00752797">
        <w:rPr>
          <w:i/>
          <w:vertAlign w:val="subscript"/>
          <w:lang w:val="en-US"/>
        </w:rPr>
        <w:t>eq</w:t>
      </w:r>
      <w:r w:rsidRPr="00752797">
        <w:rPr>
          <w:vertAlign w:val="subscript"/>
          <w:lang w:val="en-US"/>
        </w:rPr>
        <w:t xml:space="preserve"> </w:t>
      </w:r>
      <w:r w:rsidRPr="00752797">
        <w:rPr>
          <w:lang w:val="en-US"/>
        </w:rPr>
        <w:t>(for both the bed load and the suspended load) is related to the velocity magnitude (</w:t>
      </w:r>
      <w:r w:rsidRPr="00752797">
        <w:rPr>
          <w:i/>
          <w:lang w:val="en-US"/>
        </w:rPr>
        <w:t>v</w:t>
      </w:r>
      <w:r w:rsidRPr="00752797">
        <w:rPr>
          <w:i/>
          <w:vertAlign w:val="subscript"/>
          <w:lang w:val="en-US"/>
        </w:rPr>
        <w:t>mg</w:t>
      </w:r>
      <w:r w:rsidRPr="00752797">
        <w:rPr>
          <w:lang w:val="en-US"/>
        </w:rPr>
        <w:t>), the orbital velocity (</w:t>
      </w:r>
      <w:r w:rsidRPr="00752797">
        <w:rPr>
          <w:i/>
          <w:lang w:val="en-US"/>
        </w:rPr>
        <w:t>u</w:t>
      </w:r>
      <w:r w:rsidRPr="00752797">
        <w:rPr>
          <w:i/>
          <w:vertAlign w:val="subscript"/>
          <w:lang w:val="en-US"/>
        </w:rPr>
        <w:t>rms</w:t>
      </w:r>
      <w:r w:rsidRPr="00752797">
        <w:rPr>
          <w:lang w:val="en-US"/>
        </w:rPr>
        <w:t>) and the fall velocity (</w:t>
      </w:r>
      <w:r w:rsidRPr="00752797">
        <w:rPr>
          <w:i/>
          <w:lang w:val="en-US"/>
        </w:rPr>
        <w:t>w</w:t>
      </w:r>
      <w:r w:rsidRPr="00752797">
        <w:rPr>
          <w:i/>
          <w:vertAlign w:val="subscript"/>
          <w:lang w:val="en-US"/>
        </w:rPr>
        <w:t>s</w:t>
      </w:r>
      <w:r w:rsidRPr="00752797">
        <w:rPr>
          <w:lang w:val="en-US"/>
        </w:rPr>
        <w:t xml:space="preserve">). This section elaborates how these are calculated.   Important to note: XBeach calculates the </w:t>
      </w:r>
      <w:r w:rsidR="00DA25E9" w:rsidRPr="00752797">
        <w:rPr>
          <w:lang w:val="en-US"/>
        </w:rPr>
        <w:t xml:space="preserve">equilibrium concentration for the </w:t>
      </w:r>
      <w:r w:rsidRPr="00752797">
        <w:rPr>
          <w:lang w:val="en-US"/>
        </w:rPr>
        <w:t xml:space="preserve">bed and suspended load </w:t>
      </w:r>
      <w:r w:rsidRPr="00752797">
        <w:rPr>
          <w:i/>
          <w:lang w:val="en-US"/>
        </w:rPr>
        <w:t>separately</w:t>
      </w:r>
      <w:r w:rsidR="00DA25E9" w:rsidRPr="00752797">
        <w:rPr>
          <w:i/>
          <w:lang w:val="en-US"/>
        </w:rPr>
        <w:t>.</w:t>
      </w:r>
      <w:r w:rsidRPr="00752797">
        <w:rPr>
          <w:lang w:val="en-US"/>
        </w:rPr>
        <w:t xml:space="preserve">  </w:t>
      </w:r>
    </w:p>
    <w:p w14:paraId="67F043B0" w14:textId="77777777" w:rsidR="009F2210" w:rsidRPr="00752797" w:rsidRDefault="009F2210" w:rsidP="009F2210">
      <w:pPr>
        <w:spacing w:line="240" w:lineRule="auto"/>
        <w:rPr>
          <w:lang w:val="en-US"/>
        </w:rPr>
      </w:pPr>
    </w:p>
    <w:p w14:paraId="0761AF34" w14:textId="0D981EC0" w:rsidR="009F2210" w:rsidRPr="00752797" w:rsidRDefault="009F2210" w:rsidP="009F2210">
      <w:pPr>
        <w:spacing w:line="240" w:lineRule="auto"/>
        <w:rPr>
          <w:lang w:val="en-US"/>
        </w:rPr>
      </w:pPr>
      <w:r w:rsidRPr="00752797">
        <w:rPr>
          <w:lang w:val="en-US"/>
        </w:rPr>
        <w:t xml:space="preserve">First of all the Eulerian </w:t>
      </w:r>
      <w:r w:rsidRPr="00752797">
        <w:rPr>
          <w:u w:val="single"/>
          <w:lang w:val="en-US"/>
        </w:rPr>
        <w:t>velocity magnitude</w:t>
      </w:r>
      <w:r w:rsidRPr="00752797">
        <w:rPr>
          <w:lang w:val="en-US"/>
        </w:rPr>
        <w:t xml:space="preserve">, if long wave stirring is turned on (keyword: </w:t>
      </w:r>
      <w:r w:rsidRPr="00752797">
        <w:rPr>
          <w:i/>
          <w:lang w:val="en-US"/>
        </w:rPr>
        <w:t>lws = 1</w:t>
      </w:r>
      <w:r w:rsidRPr="00752797">
        <w:rPr>
          <w:lang w:val="en-US"/>
        </w:rPr>
        <w:t xml:space="preserve">), the velocity magnitude </w:t>
      </w:r>
      <w:r w:rsidRPr="00752797">
        <w:rPr>
          <w:i/>
          <w:lang w:val="en-US"/>
        </w:rPr>
        <w:t>v</w:t>
      </w:r>
      <w:r w:rsidRPr="00752797">
        <w:rPr>
          <w:i/>
          <w:vertAlign w:val="subscript"/>
          <w:lang w:val="en-US"/>
        </w:rPr>
        <w:t>mg</w:t>
      </w:r>
      <w:r w:rsidRPr="00752797">
        <w:rPr>
          <w:lang w:val="en-US"/>
        </w:rPr>
        <w:t xml:space="preserve"> is equal to the magnitude of the Eulerian velocity, as can be seen in</w:t>
      </w:r>
      <w:r w:rsidR="00FE5625">
        <w:rPr>
          <w:lang w:val="en-US"/>
        </w:rPr>
        <w:t xml:space="preserve"> </w:t>
      </w:r>
      <w:proofErr w:type="gramStart"/>
      <w:r w:rsidR="00FE5625">
        <w:rPr>
          <w:lang w:val="en-US"/>
        </w:rPr>
        <w:t>Equation</w:t>
      </w:r>
      <w:r w:rsidRPr="00752797">
        <w:rPr>
          <w:lang w:val="en-US"/>
        </w:rPr>
        <w:t xml:space="preserve"> </w:t>
      </w:r>
      <w:proofErr w:type="gramEnd"/>
      <w:r w:rsidRPr="00752797">
        <w:rPr>
          <w:lang w:val="en-US"/>
        </w:rPr>
        <w:fldChar w:fldCharType="begin"/>
      </w:r>
      <w:r w:rsidRPr="00752797">
        <w:rPr>
          <w:lang w:val="en-US"/>
        </w:rPr>
        <w:instrText xml:space="preserve"> GOTOBUTTON ZEqnNum872304  \* MERGEFORMAT </w:instrText>
      </w:r>
      <w:r w:rsidRPr="00752797">
        <w:rPr>
          <w:lang w:val="en-US"/>
        </w:rPr>
        <w:fldChar w:fldCharType="begin"/>
      </w:r>
      <w:r w:rsidRPr="00752797">
        <w:rPr>
          <w:lang w:val="en-US"/>
        </w:rPr>
        <w:instrText xml:space="preserve"> REF ZEqnNum872304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w:t>
      </w:r>
    </w:p>
    <w:p w14:paraId="498AFF75" w14:textId="77777777" w:rsidR="009F2210" w:rsidRPr="00752797" w:rsidRDefault="009F2210" w:rsidP="009F2210">
      <w:pPr>
        <w:spacing w:line="240" w:lineRule="auto"/>
        <w:rPr>
          <w:lang w:val="en-US"/>
        </w:rPr>
      </w:pPr>
    </w:p>
    <w:p w14:paraId="747713BA" w14:textId="7DE5C369" w:rsidR="009F2210" w:rsidRPr="00752797" w:rsidRDefault="009F2210" w:rsidP="009F2210">
      <w:pPr>
        <w:pStyle w:val="MTDisplayEquation"/>
        <w:rPr>
          <w:lang w:val="en-US"/>
        </w:rPr>
      </w:pPr>
      <w:r w:rsidRPr="00752797">
        <w:rPr>
          <w:lang w:val="en-US"/>
        </w:rPr>
        <w:tab/>
      </w:r>
      <w:r w:rsidR="00DD43CF" w:rsidRPr="00752797">
        <w:rPr>
          <w:position w:val="-18"/>
          <w:lang w:val="en-US"/>
        </w:rPr>
        <w:object w:dxaOrig="2079" w:dyaOrig="560" w14:anchorId="5B26258B">
          <v:shape id="_x0000_i4736" type="#_x0000_t75" style="width:102.75pt;height:27.75pt" o:ole="">
            <v:imagedata r:id="rId184" o:title=""/>
          </v:shape>
          <o:OLEObject Type="Embed" ProgID="Equation.DSMT4" ShapeID="_x0000_i4736" DrawAspect="Content" ObjectID="_1505662311" r:id="rId18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279" w:name="ZEqnNum872304"/>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279"/>
      <w:r w:rsidRPr="00752797">
        <w:rPr>
          <w:lang w:val="en-US"/>
        </w:rPr>
        <w:fldChar w:fldCharType="end"/>
      </w:r>
    </w:p>
    <w:p w14:paraId="173CB9D0" w14:textId="77777777" w:rsidR="009F2210" w:rsidRPr="00752797" w:rsidRDefault="009F2210" w:rsidP="009F2210">
      <w:pPr>
        <w:spacing w:line="240" w:lineRule="auto"/>
        <w:rPr>
          <w:lang w:val="en-US"/>
        </w:rPr>
      </w:pPr>
    </w:p>
    <w:p w14:paraId="0FB12221" w14:textId="0D885575" w:rsidR="009F2210" w:rsidRPr="00752797" w:rsidRDefault="009F2210" w:rsidP="009F2210">
      <w:pPr>
        <w:spacing w:line="240" w:lineRule="auto"/>
        <w:rPr>
          <w:lang w:val="en-US"/>
        </w:rPr>
      </w:pPr>
      <w:r w:rsidRPr="00752797">
        <w:rPr>
          <w:lang w:val="en-US"/>
        </w:rPr>
        <w:t>If wave stirring is turned off (</w:t>
      </w:r>
      <w:r w:rsidRPr="00752797">
        <w:rPr>
          <w:i/>
          <w:lang w:val="en-US"/>
        </w:rPr>
        <w:t>keyword: lws = 0</w:t>
      </w:r>
      <w:r w:rsidRPr="00752797">
        <w:rPr>
          <w:lang w:val="en-US"/>
        </w:rPr>
        <w:t>), the velocity magnitude will be determined by two terms: first of all a factor of the velocity magnitude of the previous time step (v</w:t>
      </w:r>
      <w:r w:rsidRPr="00752797">
        <w:rPr>
          <w:vertAlign w:val="subscript"/>
          <w:lang w:val="en-US"/>
        </w:rPr>
        <w:t>mg</w:t>
      </w:r>
      <w:r w:rsidRPr="00752797">
        <w:rPr>
          <w:vertAlign w:val="superscript"/>
          <w:lang w:val="en-US"/>
        </w:rPr>
        <w:t>n-1</w:t>
      </w:r>
      <w:r w:rsidRPr="00752797">
        <w:rPr>
          <w:lang w:val="en-US"/>
        </w:rPr>
        <w:t xml:space="preserve">) and secondly a current-averaged part. Averaging will be carried out based on a certain factor </w:t>
      </w:r>
      <w:r w:rsidRPr="00752797">
        <w:rPr>
          <w:i/>
          <w:lang w:val="en-US"/>
        </w:rPr>
        <w:t>f</w:t>
      </w:r>
      <w:r w:rsidRPr="00752797">
        <w:rPr>
          <w:i/>
          <w:vertAlign w:val="subscript"/>
          <w:lang w:val="en-US"/>
        </w:rPr>
        <w:t>cats</w:t>
      </w:r>
      <w:r w:rsidRPr="00752797">
        <w:rPr>
          <w:lang w:val="en-US"/>
        </w:rPr>
        <w:t xml:space="preserve"> (keyword: </w:t>
      </w:r>
      <w:r w:rsidRPr="00752797">
        <w:rPr>
          <w:i/>
          <w:lang w:val="en-US"/>
        </w:rPr>
        <w:t>cats</w:t>
      </w:r>
      <w:r w:rsidR="00FC77CB">
        <w:rPr>
          <w:lang w:val="en-US"/>
        </w:rPr>
        <w:t>. Default value is 4.0</w:t>
      </w:r>
      <w:r w:rsidRPr="00752797">
        <w:rPr>
          <w:lang w:val="en-US"/>
        </w:rPr>
        <w:t xml:space="preserve">) of the representative wave period </w:t>
      </w:r>
      <w:r w:rsidRPr="00752797">
        <w:rPr>
          <w:i/>
          <w:lang w:val="en-US"/>
        </w:rPr>
        <w:t>T</w:t>
      </w:r>
      <w:r w:rsidRPr="00752797">
        <w:rPr>
          <w:i/>
          <w:vertAlign w:val="subscript"/>
          <w:lang w:val="en-US"/>
        </w:rPr>
        <w:t>rep</w:t>
      </w:r>
      <w:r w:rsidRPr="00752797">
        <w:rPr>
          <w:i/>
          <w:lang w:val="en-US"/>
        </w:rPr>
        <w:t>.</w:t>
      </w:r>
    </w:p>
    <w:p w14:paraId="1976FCFE" w14:textId="77777777" w:rsidR="009F2210" w:rsidRPr="00752797" w:rsidRDefault="009F2210" w:rsidP="009F2210">
      <w:pPr>
        <w:spacing w:line="240" w:lineRule="auto"/>
        <w:rPr>
          <w:lang w:val="en-US"/>
        </w:rPr>
      </w:pPr>
    </w:p>
    <w:p w14:paraId="04D46E2D" w14:textId="30200B75" w:rsidR="009F2210" w:rsidRPr="00752797" w:rsidRDefault="009F2210" w:rsidP="009F2210">
      <w:pPr>
        <w:pStyle w:val="MTDisplayEquation"/>
        <w:rPr>
          <w:lang w:val="en-US"/>
        </w:rPr>
      </w:pPr>
      <w:r w:rsidRPr="00752797">
        <w:rPr>
          <w:lang w:val="en-US"/>
        </w:rPr>
        <w:tab/>
      </w:r>
      <w:r w:rsidR="00DD43CF" w:rsidRPr="00752797">
        <w:rPr>
          <w:position w:val="-34"/>
          <w:lang w:val="en-US"/>
        </w:rPr>
        <w:object w:dxaOrig="4720" w:dyaOrig="800" w14:anchorId="2B912EA9">
          <v:shape id="_x0000_i4739" type="#_x0000_t75" style="width:236.25pt;height:41.25pt" o:ole="">
            <v:imagedata r:id="rId186" o:title=""/>
          </v:shape>
          <o:OLEObject Type="Embed" ProgID="Equation.DSMT4" ShapeID="_x0000_i4739" DrawAspect="Content" ObjectID="_1505662312" r:id="rId18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649355EA" w14:textId="77777777" w:rsidR="009F2210" w:rsidRPr="00752797" w:rsidRDefault="009F2210" w:rsidP="009F2210">
      <w:pPr>
        <w:spacing w:line="240" w:lineRule="auto"/>
        <w:rPr>
          <w:lang w:val="en-US"/>
        </w:rPr>
      </w:pPr>
    </w:p>
    <w:p w14:paraId="76C5EC5A" w14:textId="47B1BF57" w:rsidR="00FC77CB" w:rsidRPr="00FC77CB" w:rsidRDefault="00FC77CB" w:rsidP="009F2210">
      <w:pPr>
        <w:spacing w:line="240" w:lineRule="auto"/>
        <w:rPr>
          <w:lang w:val="en-US"/>
        </w:rPr>
      </w:pPr>
      <w:r w:rsidRPr="00752797">
        <w:rPr>
          <w:i/>
          <w:lang w:val="en-US"/>
        </w:rPr>
        <w:t>T</w:t>
      </w:r>
      <w:r w:rsidRPr="00752797">
        <w:rPr>
          <w:i/>
          <w:vertAlign w:val="subscript"/>
          <w:lang w:val="en-US"/>
        </w:rPr>
        <w:t>rep</w:t>
      </w:r>
      <w:r w:rsidRPr="00752797">
        <w:rPr>
          <w:i/>
          <w:lang w:val="en-US"/>
        </w:rPr>
        <w:t xml:space="preserve"> </w:t>
      </w:r>
      <w:r w:rsidRPr="00752797">
        <w:rPr>
          <w:lang w:val="en-US"/>
        </w:rPr>
        <w:t xml:space="preserve">is the representative wave period and </w:t>
      </w:r>
      <w:proofErr w:type="gramStart"/>
      <w:r w:rsidRPr="00752797">
        <w:rPr>
          <w:i/>
          <w:lang w:val="en-US"/>
        </w:rPr>
        <w:t>E</w:t>
      </w:r>
      <w:r w:rsidRPr="00752797">
        <w:rPr>
          <w:i/>
          <w:vertAlign w:val="subscript"/>
          <w:lang w:val="en-US"/>
        </w:rPr>
        <w:t>w</w:t>
      </w:r>
      <w:proofErr w:type="gramEnd"/>
      <w:r w:rsidRPr="00752797">
        <w:rPr>
          <w:lang w:val="en-US"/>
        </w:rPr>
        <w:t xml:space="preserve"> is the energy of the wave. </w:t>
      </w:r>
      <w:r>
        <w:rPr>
          <w:lang w:val="en-US"/>
        </w:rPr>
        <w:t>T</w:t>
      </w:r>
      <w:r>
        <w:rPr>
          <w:vertAlign w:val="subscript"/>
          <w:lang w:val="en-US"/>
        </w:rPr>
        <w:t>rep</w:t>
      </w:r>
      <w:r>
        <w:rPr>
          <w:lang w:val="en-US"/>
        </w:rPr>
        <w:t xml:space="preserve"> is equal to T</w:t>
      </w:r>
      <w:r w:rsidRPr="003B707D">
        <w:rPr>
          <w:vertAlign w:val="subscript"/>
          <w:lang w:val="en-US"/>
        </w:rPr>
        <w:t>m01</w:t>
      </w:r>
      <w:r>
        <w:rPr>
          <w:lang w:val="en-US"/>
        </w:rPr>
        <w:t xml:space="preserve"> by default using keyword </w:t>
      </w:r>
      <w:r>
        <w:rPr>
          <w:i/>
          <w:lang w:val="en-US"/>
        </w:rPr>
        <w:t>Tm01switch</w:t>
      </w:r>
      <w:r w:rsidRPr="003B707D">
        <w:rPr>
          <w:i/>
          <w:lang w:val="en-US"/>
        </w:rPr>
        <w:t>=</w:t>
      </w:r>
      <w:r>
        <w:rPr>
          <w:i/>
          <w:lang w:val="en-US"/>
        </w:rPr>
        <w:t>1</w:t>
      </w:r>
      <w:r>
        <w:rPr>
          <w:lang w:val="en-US"/>
        </w:rPr>
        <w:t>, and becomes T</w:t>
      </w:r>
      <w:r>
        <w:rPr>
          <w:vertAlign w:val="subscript"/>
          <w:lang w:val="en-US"/>
        </w:rPr>
        <w:t>m-</w:t>
      </w:r>
      <w:r w:rsidRPr="003B707D">
        <w:rPr>
          <w:vertAlign w:val="subscript"/>
          <w:lang w:val="en-US"/>
        </w:rPr>
        <w:t>1</w:t>
      </w:r>
      <w:proofErr w:type="gramStart"/>
      <w:r>
        <w:rPr>
          <w:vertAlign w:val="subscript"/>
          <w:lang w:val="en-US"/>
        </w:rPr>
        <w:t>,0</w:t>
      </w:r>
      <w:proofErr w:type="gramEnd"/>
      <w:r>
        <w:rPr>
          <w:lang w:val="en-US"/>
        </w:rPr>
        <w:t xml:space="preserve"> for </w:t>
      </w:r>
      <w:r>
        <w:rPr>
          <w:i/>
          <w:lang w:val="en-US"/>
        </w:rPr>
        <w:t>Tm01switch</w:t>
      </w:r>
      <w:r w:rsidRPr="003B707D">
        <w:rPr>
          <w:i/>
          <w:lang w:val="en-US"/>
        </w:rPr>
        <w:t>=</w:t>
      </w:r>
      <w:r>
        <w:rPr>
          <w:i/>
          <w:lang w:val="en-US"/>
        </w:rPr>
        <w:t>0</w:t>
      </w:r>
      <w:r>
        <w:rPr>
          <w:lang w:val="en-US"/>
        </w:rPr>
        <w:t xml:space="preserve">. </w:t>
      </w:r>
    </w:p>
    <w:p w14:paraId="22092C03" w14:textId="77777777" w:rsidR="00FC77CB" w:rsidRDefault="00FC77CB" w:rsidP="009F2210">
      <w:pPr>
        <w:spacing w:line="240" w:lineRule="auto"/>
        <w:rPr>
          <w:lang w:val="en-US"/>
        </w:rPr>
      </w:pPr>
    </w:p>
    <w:p w14:paraId="0353DA3D" w14:textId="5BE7FBBD" w:rsidR="009F2210" w:rsidRPr="00752797" w:rsidRDefault="009F2210" w:rsidP="009F2210">
      <w:pPr>
        <w:spacing w:line="240" w:lineRule="auto"/>
        <w:rPr>
          <w:lang w:val="en-US"/>
        </w:rPr>
      </w:pPr>
      <w:r w:rsidRPr="00752797">
        <w:rPr>
          <w:lang w:val="en-US"/>
        </w:rPr>
        <w:t xml:space="preserve">Secondly, the </w:t>
      </w:r>
      <w:r w:rsidRPr="00752797">
        <w:rPr>
          <w:u w:val="single"/>
          <w:lang w:val="en-US"/>
        </w:rPr>
        <w:t>root-mean-squared velocity</w:t>
      </w:r>
      <w:r w:rsidRPr="00752797">
        <w:rPr>
          <w:lang w:val="en-US"/>
        </w:rPr>
        <w:t xml:space="preserve">, the </w:t>
      </w:r>
      <w:r w:rsidRPr="00752797">
        <w:rPr>
          <w:i/>
          <w:lang w:val="en-US"/>
        </w:rPr>
        <w:t>u</w:t>
      </w:r>
      <w:r w:rsidRPr="00752797">
        <w:rPr>
          <w:i/>
          <w:vertAlign w:val="subscript"/>
          <w:lang w:val="en-US"/>
        </w:rPr>
        <w:t>rms</w:t>
      </w:r>
      <w:r w:rsidRPr="00752797">
        <w:rPr>
          <w:lang w:val="en-US"/>
        </w:rPr>
        <w:t xml:space="preserve"> is obtained from the wave group varying wave energy using linear wave theory. In this formulation </w:t>
      </w:r>
      <w:r w:rsidRPr="00752797">
        <w:rPr>
          <w:i/>
          <w:lang w:val="en-US"/>
        </w:rPr>
        <w:t>T</w:t>
      </w:r>
      <w:r w:rsidRPr="00752797">
        <w:rPr>
          <w:i/>
          <w:vertAlign w:val="subscript"/>
          <w:lang w:val="en-US"/>
        </w:rPr>
        <w:t>rep</w:t>
      </w:r>
      <w:r w:rsidRPr="00752797">
        <w:rPr>
          <w:lang w:val="en-US"/>
        </w:rPr>
        <w:t xml:space="preserve"> is the representative wave period and the </w:t>
      </w:r>
      <w:r w:rsidRPr="00752797">
        <w:rPr>
          <w:i/>
          <w:lang w:val="en-US"/>
        </w:rPr>
        <w:t>H</w:t>
      </w:r>
      <w:r w:rsidRPr="00752797">
        <w:rPr>
          <w:i/>
          <w:vertAlign w:val="subscript"/>
          <w:lang w:val="en-US"/>
        </w:rPr>
        <w:t>rms</w:t>
      </w:r>
      <w:r w:rsidRPr="00752797">
        <w:rPr>
          <w:lang w:val="en-US"/>
        </w:rPr>
        <w:t xml:space="preserve"> is the root-mean-square wave height. In this equation the water depth is enhanced with a certain factor of the wave height (keyword: </w:t>
      </w:r>
      <w:r w:rsidRPr="00752797">
        <w:rPr>
          <w:i/>
          <w:lang w:val="en-US"/>
        </w:rPr>
        <w:t>delta</w:t>
      </w:r>
      <w:r w:rsidR="00E521D4">
        <w:rPr>
          <w:i/>
          <w:lang w:val="en-US"/>
        </w:rPr>
        <w:t>,</w:t>
      </w:r>
      <w:r w:rsidR="00E521D4">
        <w:rPr>
          <w:lang w:val="en-US"/>
        </w:rPr>
        <w:t xml:space="preserve"> see equation 2.11</w:t>
      </w:r>
      <w:r w:rsidRPr="00752797">
        <w:rPr>
          <w:lang w:val="en-US"/>
        </w:rPr>
        <w:t xml:space="preserve">). </w:t>
      </w:r>
    </w:p>
    <w:p w14:paraId="42E7FCAC" w14:textId="77777777" w:rsidR="009F2210" w:rsidRPr="00752797" w:rsidRDefault="009F2210" w:rsidP="009F2210">
      <w:pPr>
        <w:spacing w:line="240" w:lineRule="auto"/>
        <w:rPr>
          <w:lang w:val="en-US"/>
        </w:rPr>
      </w:pPr>
    </w:p>
    <w:p w14:paraId="58D53A43" w14:textId="1EE8B3C8" w:rsidR="009F2210" w:rsidRPr="00752797" w:rsidRDefault="009F2210" w:rsidP="009F2210">
      <w:pPr>
        <w:pStyle w:val="MTDisplayEquation"/>
        <w:rPr>
          <w:lang w:val="en-US"/>
        </w:rPr>
      </w:pPr>
      <w:r w:rsidRPr="00752797">
        <w:rPr>
          <w:lang w:val="en-US"/>
        </w:rPr>
        <w:tab/>
      </w:r>
      <w:r w:rsidR="00DD43CF" w:rsidRPr="00752797">
        <w:rPr>
          <w:position w:val="-34"/>
          <w:lang w:val="en-US"/>
        </w:rPr>
        <w:object w:dxaOrig="3140" w:dyaOrig="720" w14:anchorId="6FC84459">
          <v:shape id="_x0000_i4742" type="#_x0000_t75" style="width:157.5pt;height:36.75pt" o:ole="">
            <v:imagedata r:id="rId188" o:title=""/>
          </v:shape>
          <o:OLEObject Type="Embed" ProgID="Equation.DSMT4" ShapeID="_x0000_i4742" DrawAspect="Content" ObjectID="_1505662313" r:id="rId18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0728FCC7" w14:textId="77777777" w:rsidR="009F2210" w:rsidRPr="00752797" w:rsidRDefault="009F2210" w:rsidP="009F2210">
      <w:pPr>
        <w:rPr>
          <w:lang w:val="en-US"/>
        </w:rPr>
      </w:pPr>
    </w:p>
    <w:p w14:paraId="4A760900" w14:textId="77777777" w:rsidR="009F2210" w:rsidRPr="00752797" w:rsidRDefault="009F2210" w:rsidP="009F2210">
      <w:pPr>
        <w:spacing w:line="240" w:lineRule="auto"/>
        <w:rPr>
          <w:lang w:val="en-US"/>
        </w:rPr>
      </w:pPr>
      <w:r w:rsidRPr="00752797">
        <w:rPr>
          <w:lang w:val="en-US"/>
        </w:rPr>
        <w:t xml:space="preserve">To account for wave breaking induced turbulence due to short waves, the orbital velocity is adjusted (van Thiel de Vries, 2009). In this formulation </w:t>
      </w:r>
      <w:r w:rsidRPr="00752797">
        <w:rPr>
          <w:i/>
          <w:lang w:val="en-US"/>
        </w:rPr>
        <w:t>k</w:t>
      </w:r>
      <w:r w:rsidRPr="00752797">
        <w:rPr>
          <w:i/>
          <w:vertAlign w:val="subscript"/>
          <w:lang w:val="en-US"/>
        </w:rPr>
        <w:t>b</w:t>
      </w:r>
      <w:r w:rsidRPr="00752797">
        <w:rPr>
          <w:lang w:val="en-US"/>
        </w:rPr>
        <w:t xml:space="preserve"> is the wave breaking induced turbulence due to short waves. The turbulence is approximated with an empirical formulation in XBeach.</w:t>
      </w:r>
    </w:p>
    <w:p w14:paraId="2D44335F" w14:textId="77777777" w:rsidR="009F2210" w:rsidRPr="00752797" w:rsidRDefault="009F2210" w:rsidP="009F2210">
      <w:pPr>
        <w:rPr>
          <w:lang w:val="en-US"/>
        </w:rPr>
      </w:pPr>
    </w:p>
    <w:p w14:paraId="2C738C58" w14:textId="6CC23359" w:rsidR="009F2210" w:rsidRPr="00752797" w:rsidRDefault="009F2210" w:rsidP="009F2210">
      <w:pPr>
        <w:pStyle w:val="MTDisplayEquation"/>
        <w:rPr>
          <w:lang w:val="en-US"/>
        </w:rPr>
      </w:pPr>
      <w:r w:rsidRPr="00752797">
        <w:rPr>
          <w:lang w:val="en-US"/>
        </w:rPr>
        <w:tab/>
      </w:r>
      <w:r w:rsidR="00DD43CF" w:rsidRPr="00752797">
        <w:rPr>
          <w:position w:val="-14"/>
          <w:lang w:val="en-US"/>
        </w:rPr>
        <w:object w:dxaOrig="1939" w:dyaOrig="400" w14:anchorId="5031823E">
          <v:shape id="_x0000_i4745" type="#_x0000_t75" style="width:96pt;height:20.25pt" o:ole="">
            <v:imagedata r:id="rId190" o:title=""/>
          </v:shape>
          <o:OLEObject Type="Embed" ProgID="Equation.DSMT4" ShapeID="_x0000_i4745" DrawAspect="Content" ObjectID="_1505662314" r:id="rId19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67DBD4B9" w14:textId="77777777" w:rsidR="009F2210" w:rsidRPr="00752797" w:rsidRDefault="009F2210" w:rsidP="009F2210">
      <w:pPr>
        <w:rPr>
          <w:lang w:val="en-US"/>
        </w:rPr>
      </w:pPr>
    </w:p>
    <w:p w14:paraId="6EE2D09F" w14:textId="77777777" w:rsidR="00487243" w:rsidRDefault="009F2210" w:rsidP="009F2210">
      <w:pPr>
        <w:rPr>
          <w:lang w:val="en-US"/>
        </w:rPr>
      </w:pPr>
      <w:r w:rsidRPr="00752797">
        <w:rPr>
          <w:lang w:val="en-US"/>
        </w:rPr>
        <w:t xml:space="preserve">Thirdly, the </w:t>
      </w:r>
      <w:r w:rsidRPr="00752797">
        <w:rPr>
          <w:u w:val="single"/>
          <w:lang w:val="en-US"/>
        </w:rPr>
        <w:t>fall velocity</w:t>
      </w:r>
      <w:r w:rsidRPr="00752797">
        <w:rPr>
          <w:lang w:val="en-US"/>
        </w:rPr>
        <w:t xml:space="preserve">, the </w:t>
      </w:r>
      <w:r w:rsidRPr="00752797">
        <w:rPr>
          <w:i/>
          <w:lang w:val="en-US"/>
        </w:rPr>
        <w:t>w</w:t>
      </w:r>
      <w:r w:rsidRPr="00752797">
        <w:rPr>
          <w:i/>
          <w:vertAlign w:val="subscript"/>
          <w:lang w:val="en-US"/>
        </w:rPr>
        <w:t>s</w:t>
      </w:r>
      <w:r w:rsidRPr="00752797">
        <w:rPr>
          <w:lang w:val="en-US"/>
        </w:rPr>
        <w:t xml:space="preserve"> is calculated using the formulations of </w:t>
      </w:r>
    </w:p>
    <w:p w14:paraId="777CA55B" w14:textId="0E6A6564" w:rsidR="009F2210" w:rsidRPr="00752797" w:rsidRDefault="009F2210" w:rsidP="009F2210">
      <w:pPr>
        <w:rPr>
          <w:lang w:val="en-US"/>
        </w:rPr>
      </w:pPr>
      <w:r w:rsidRPr="00752797">
        <w:rPr>
          <w:lang w:val="en-US"/>
        </w:rPr>
        <w:t xml:space="preserve"> (2000) which are derived based on a relationship suggested by Hallermeier (1981):</w:t>
      </w:r>
    </w:p>
    <w:p w14:paraId="03E08055" w14:textId="77777777" w:rsidR="009F2210" w:rsidRPr="00752797" w:rsidRDefault="009F2210" w:rsidP="009F2210">
      <w:pPr>
        <w:rPr>
          <w:lang w:val="en-US"/>
        </w:rPr>
      </w:pPr>
    </w:p>
    <w:p w14:paraId="56A8027C" w14:textId="2D24A7B1" w:rsidR="009F2210" w:rsidRPr="00752797" w:rsidRDefault="009F2210" w:rsidP="009F2210">
      <w:pPr>
        <w:pStyle w:val="MTDisplayEquation"/>
        <w:rPr>
          <w:lang w:val="en-US"/>
        </w:rPr>
      </w:pPr>
      <w:r w:rsidRPr="00752797">
        <w:rPr>
          <w:lang w:val="en-US"/>
        </w:rPr>
        <w:tab/>
      </w:r>
      <w:r w:rsidR="00DD43CF" w:rsidRPr="00752797">
        <w:rPr>
          <w:position w:val="-24"/>
          <w:lang w:val="en-US"/>
        </w:rPr>
        <w:object w:dxaOrig="2659" w:dyaOrig="660" w14:anchorId="45DE45E5">
          <v:shape id="_x0000_i4748" type="#_x0000_t75" style="width:135pt;height:33.75pt" o:ole="">
            <v:imagedata r:id="rId192" o:title=""/>
          </v:shape>
          <o:OLEObject Type="Embed" ProgID="Equation.DSMT4" ShapeID="_x0000_i4748" DrawAspect="Content" ObjectID="_1505662315" r:id="rId19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06744570" w14:textId="67A458ED" w:rsidR="009F2210" w:rsidRPr="00752797" w:rsidRDefault="009F2210" w:rsidP="009F2210">
      <w:pPr>
        <w:pStyle w:val="MTDisplayEquation"/>
        <w:rPr>
          <w:lang w:val="en-US"/>
        </w:rPr>
      </w:pPr>
      <w:r w:rsidRPr="00752797">
        <w:rPr>
          <w:lang w:val="en-US"/>
        </w:rPr>
        <w:tab/>
      </w:r>
      <w:r w:rsidR="00DD43CF" w:rsidRPr="00DD43CF">
        <w:rPr>
          <w:position w:val="-16"/>
          <w:lang w:val="en-US"/>
        </w:rPr>
        <w:object w:dxaOrig="3980" w:dyaOrig="440" w14:anchorId="3BF09492">
          <v:shape id="_x0000_i4751" type="#_x0000_t75" style="width:198.75pt;height:21.75pt" o:ole="">
            <v:imagedata r:id="rId194" o:title=""/>
          </v:shape>
          <o:OLEObject Type="Embed" ProgID="Equation.DSMT4" ShapeID="_x0000_i4751" DrawAspect="Content" ObjectID="_1505662316" r:id="rId19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35988CDD" w14:textId="07C25C28" w:rsidR="009F2210" w:rsidRPr="00752797" w:rsidRDefault="009F2210" w:rsidP="009F2210">
      <w:pPr>
        <w:pStyle w:val="MTDisplayEquation"/>
        <w:rPr>
          <w:lang w:val="en-US"/>
        </w:rPr>
      </w:pPr>
      <w:r w:rsidRPr="00752797">
        <w:rPr>
          <w:lang w:val="en-US"/>
        </w:rPr>
        <w:tab/>
      </w:r>
      <w:r w:rsidR="00DD43CF" w:rsidRPr="00DD43CF">
        <w:rPr>
          <w:position w:val="-16"/>
          <w:lang w:val="en-US"/>
        </w:rPr>
        <w:object w:dxaOrig="4040" w:dyaOrig="440" w14:anchorId="0077C654">
          <v:shape id="_x0000_i4754" type="#_x0000_t75" style="width:201.75pt;height:21.75pt" o:ole="">
            <v:imagedata r:id="rId196" o:title=""/>
          </v:shape>
          <o:OLEObject Type="Embed" ProgID="Equation.DSMT4" ShapeID="_x0000_i4754" DrawAspect="Content" ObjectID="_1505662317" r:id="rId19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53B8485C" w14:textId="77777777" w:rsidR="00AC7398" w:rsidRDefault="00AC7398" w:rsidP="009F2210">
      <w:pPr>
        <w:rPr>
          <w:lang w:val="en-US"/>
        </w:rPr>
      </w:pPr>
    </w:p>
    <w:p w14:paraId="3860D673" w14:textId="77777777" w:rsidR="009F2210" w:rsidRPr="00752797" w:rsidRDefault="009F2210" w:rsidP="009F2210">
      <w:pPr>
        <w:rPr>
          <w:lang w:val="en-US"/>
        </w:rPr>
      </w:pPr>
      <w:r w:rsidRPr="00752797">
        <w:rPr>
          <w:lang w:val="en-US"/>
        </w:rPr>
        <w:t xml:space="preserve">For high sediment concentrations, the fall velocity is reduced (keyword: </w:t>
      </w:r>
      <w:r w:rsidRPr="00752797">
        <w:rPr>
          <w:i/>
          <w:lang w:val="en-US"/>
        </w:rPr>
        <w:t>fallvelred = 1</w:t>
      </w:r>
      <w:r w:rsidRPr="00752797">
        <w:rPr>
          <w:lang w:val="en-US"/>
        </w:rPr>
        <w:t>) using the expression of Richardson and Zaki (1954):</w:t>
      </w:r>
    </w:p>
    <w:p w14:paraId="760FBD49" w14:textId="77777777" w:rsidR="009F2210" w:rsidRPr="00752797" w:rsidRDefault="009F2210" w:rsidP="009F2210">
      <w:pPr>
        <w:rPr>
          <w:lang w:val="en-US"/>
        </w:rPr>
      </w:pPr>
    </w:p>
    <w:p w14:paraId="54DD8C9C" w14:textId="6E7F9EC7" w:rsidR="009F2210" w:rsidRPr="00752797" w:rsidRDefault="009F2210" w:rsidP="009F2210">
      <w:pPr>
        <w:pStyle w:val="MTDisplayEquation"/>
        <w:rPr>
          <w:lang w:val="en-US"/>
        </w:rPr>
      </w:pPr>
      <w:r w:rsidRPr="00752797">
        <w:rPr>
          <w:lang w:val="en-US"/>
        </w:rPr>
        <w:tab/>
      </w:r>
      <w:r w:rsidR="00DD43CF" w:rsidRPr="00752797">
        <w:rPr>
          <w:position w:val="-14"/>
          <w:lang w:val="en-US"/>
        </w:rPr>
        <w:object w:dxaOrig="2079" w:dyaOrig="440" w14:anchorId="15439293">
          <v:shape id="_x0000_i4757" type="#_x0000_t75" style="width:105.75pt;height:23.25pt" o:ole="">
            <v:imagedata r:id="rId198" o:title=""/>
          </v:shape>
          <o:OLEObject Type="Embed" ProgID="Equation.DSMT4" ShapeID="_x0000_i4757" DrawAspect="Content" ObjectID="_1505662318" r:id="rId19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52681683" w14:textId="77777777" w:rsidR="009F2210" w:rsidRPr="00752797" w:rsidRDefault="009F2210" w:rsidP="009F2210">
      <w:pPr>
        <w:rPr>
          <w:lang w:val="en-US"/>
        </w:rPr>
      </w:pPr>
    </w:p>
    <w:p w14:paraId="7E347142" w14:textId="77777777" w:rsidR="009F2210" w:rsidRPr="0095750F" w:rsidRDefault="009F2210" w:rsidP="009F2210">
      <w:pPr>
        <w:autoSpaceDE w:val="0"/>
        <w:autoSpaceDN w:val="0"/>
        <w:adjustRightInd w:val="0"/>
        <w:spacing w:line="240" w:lineRule="auto"/>
        <w:jc w:val="left"/>
        <w:rPr>
          <w:lang w:val="en-US"/>
        </w:rPr>
      </w:pPr>
      <w:r w:rsidRPr="0095750F">
        <w:rPr>
          <w:lang w:val="en-US"/>
        </w:rPr>
        <w:t>The exponent α is estimated using the equation of Rowe (1987), which depends purely on the Reynolds particle number R:</w:t>
      </w:r>
    </w:p>
    <w:p w14:paraId="3CE9F0BB" w14:textId="77777777" w:rsidR="009F2210" w:rsidRPr="00752797" w:rsidRDefault="009F2210" w:rsidP="009F2210">
      <w:pPr>
        <w:rPr>
          <w:lang w:val="en-US"/>
        </w:rPr>
      </w:pPr>
    </w:p>
    <w:p w14:paraId="75C5043B" w14:textId="3023785A" w:rsidR="009F2210" w:rsidRPr="00752797" w:rsidRDefault="009F2210" w:rsidP="009F2210">
      <w:pPr>
        <w:pStyle w:val="MTDisplayEquation"/>
        <w:rPr>
          <w:lang w:val="en-US"/>
        </w:rPr>
      </w:pPr>
      <w:r w:rsidRPr="00752797">
        <w:rPr>
          <w:lang w:val="en-US"/>
        </w:rPr>
        <w:tab/>
      </w:r>
      <w:r w:rsidR="00DD43CF" w:rsidRPr="00752797">
        <w:rPr>
          <w:position w:val="-24"/>
          <w:lang w:val="en-US"/>
        </w:rPr>
        <w:object w:dxaOrig="2220" w:dyaOrig="660" w14:anchorId="20A754CB">
          <v:shape id="_x0000_i4760" type="#_x0000_t75" style="width:112.5pt;height:33.75pt" o:ole="">
            <v:imagedata r:id="rId200" o:title=""/>
          </v:shape>
          <o:OLEObject Type="Embed" ProgID="Equation.DSMT4" ShapeID="_x0000_i4760" DrawAspect="Content" ObjectID="_1505662319" r:id="rId20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22404485" w14:textId="5D444DD5" w:rsidR="009F2210" w:rsidRPr="00752797" w:rsidRDefault="009F2210" w:rsidP="009F2210">
      <w:pPr>
        <w:pStyle w:val="MTDisplayEquation"/>
        <w:rPr>
          <w:lang w:val="en-US"/>
        </w:rPr>
      </w:pPr>
      <w:r w:rsidRPr="00752797">
        <w:rPr>
          <w:lang w:val="en-US"/>
        </w:rPr>
        <w:tab/>
      </w:r>
      <w:r w:rsidR="00DD43CF" w:rsidRPr="00752797">
        <w:rPr>
          <w:position w:val="-24"/>
          <w:lang w:val="en-US"/>
        </w:rPr>
        <w:object w:dxaOrig="1080" w:dyaOrig="620" w14:anchorId="73AB8852">
          <v:shape id="_x0000_i4763" type="#_x0000_t75" style="width:54pt;height:33pt" o:ole="">
            <v:imagedata r:id="rId202" o:title=""/>
          </v:shape>
          <o:OLEObject Type="Embed" ProgID="Equation.DSMT4" ShapeID="_x0000_i4763" DrawAspect="Content" ObjectID="_1505662320" r:id="rId20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16916A2D" w14:textId="77777777" w:rsidR="009F2210" w:rsidRPr="00752797" w:rsidRDefault="009F2210" w:rsidP="009F2210">
      <w:pPr>
        <w:pStyle w:val="Heading3"/>
        <w:jc w:val="both"/>
        <w:rPr>
          <w:lang w:val="en-US"/>
        </w:rPr>
      </w:pPr>
      <w:bookmarkStart w:id="280" w:name="_Toc412623833"/>
      <w:bookmarkStart w:id="281" w:name="_Toc417455448"/>
      <w:bookmarkStart w:id="282" w:name="_Toc417455641"/>
      <w:bookmarkStart w:id="283" w:name="_Toc417455786"/>
      <w:bookmarkStart w:id="284" w:name="_Toc431915630"/>
      <w:bookmarkStart w:id="285" w:name="_Toc431915720"/>
      <w:r w:rsidRPr="00752797">
        <w:rPr>
          <w:lang w:val="en-US"/>
        </w:rPr>
        <w:t>Transport formulations</w:t>
      </w:r>
      <w:bookmarkEnd w:id="280"/>
      <w:bookmarkEnd w:id="281"/>
      <w:bookmarkEnd w:id="282"/>
      <w:bookmarkEnd w:id="283"/>
      <w:bookmarkEnd w:id="284"/>
      <w:bookmarkEnd w:id="285"/>
    </w:p>
    <w:p w14:paraId="63A2FB3D" w14:textId="41C63F54" w:rsidR="009F2210" w:rsidRPr="00752797" w:rsidRDefault="009F2210" w:rsidP="009F2210">
      <w:pPr>
        <w:rPr>
          <w:lang w:val="en-US"/>
        </w:rPr>
      </w:pPr>
      <w:r w:rsidRPr="00752797">
        <w:rPr>
          <w:lang w:val="en-US"/>
        </w:rPr>
        <w:t xml:space="preserve">In the present version of XBeach, two sediment transport formulations are available. The formulae of the two formulations are presented in the following sections. For both methods the total equilibrium sediment concentration is calculated </w:t>
      </w:r>
      <w:proofErr w:type="gramStart"/>
      <w:r w:rsidRPr="00752797">
        <w:rPr>
          <w:lang w:val="en-US"/>
        </w:rPr>
        <w:t xml:space="preserve">with </w:t>
      </w:r>
      <w:proofErr w:type="gramEnd"/>
      <w:r w:rsidRPr="00752797">
        <w:rPr>
          <w:lang w:val="en-US"/>
        </w:rPr>
        <w:fldChar w:fldCharType="begin"/>
      </w:r>
      <w:r w:rsidRPr="00752797">
        <w:rPr>
          <w:lang w:val="en-US"/>
        </w:rPr>
        <w:instrText xml:space="preserve"> GOTOBUTTON ZEqnNum890759  \* MERGEFORMAT </w:instrText>
      </w:r>
      <w:r w:rsidRPr="00752797">
        <w:rPr>
          <w:lang w:val="en-US"/>
        </w:rPr>
        <w:fldChar w:fldCharType="begin"/>
      </w:r>
      <w:r w:rsidRPr="00752797">
        <w:rPr>
          <w:lang w:val="en-US"/>
        </w:rPr>
        <w:instrText xml:space="preserve"> REF ZEqnNum890759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In this equation the minimum value of the equilibrium sediment concentration (for both bed load en suspended load) compared to the maximum allowed sediment concentration (keyword: </w:t>
      </w:r>
      <w:r w:rsidRPr="00752797">
        <w:rPr>
          <w:i/>
          <w:lang w:val="en-US"/>
        </w:rPr>
        <w:t>cmax</w:t>
      </w:r>
      <w:r w:rsidRPr="00752797">
        <w:rPr>
          <w:lang w:val="en-US"/>
        </w:rPr>
        <w:t xml:space="preserve">).  </w:t>
      </w:r>
    </w:p>
    <w:p w14:paraId="7E8D4A84" w14:textId="77777777" w:rsidR="009F2210" w:rsidRPr="00752797" w:rsidRDefault="009F2210" w:rsidP="009F2210">
      <w:pPr>
        <w:rPr>
          <w:lang w:val="en-US"/>
        </w:rPr>
      </w:pPr>
    </w:p>
    <w:p w14:paraId="0D70B7B9" w14:textId="3A8A6E18" w:rsidR="009F2210" w:rsidRPr="00752797" w:rsidRDefault="009F2210" w:rsidP="009F2210">
      <w:pPr>
        <w:pStyle w:val="MTDisplayEquation"/>
        <w:rPr>
          <w:lang w:val="en-US"/>
        </w:rPr>
      </w:pPr>
      <w:r w:rsidRPr="00752797">
        <w:rPr>
          <w:lang w:val="en-US"/>
        </w:rPr>
        <w:tab/>
      </w:r>
      <w:r w:rsidR="00DD43CF" w:rsidRPr="00752797">
        <w:rPr>
          <w:position w:val="-24"/>
          <w:lang w:val="en-US"/>
        </w:rPr>
        <w:object w:dxaOrig="5240" w:dyaOrig="620" w14:anchorId="7193D39F">
          <v:shape id="_x0000_i4766" type="#_x0000_t75" style="width:263.25pt;height:33pt" o:ole="">
            <v:imagedata r:id="rId204" o:title=""/>
          </v:shape>
          <o:OLEObject Type="Embed" ProgID="Equation.DSMT4" ShapeID="_x0000_i4766" DrawAspect="Content" ObjectID="_1505662321" r:id="rId20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286" w:name="ZEqnNum890759"/>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bookmarkEnd w:id="286"/>
      <w:r w:rsidRPr="00752797">
        <w:rPr>
          <w:lang w:val="en-US"/>
        </w:rPr>
        <w:fldChar w:fldCharType="end"/>
      </w:r>
    </w:p>
    <w:p w14:paraId="3844DACC" w14:textId="77777777" w:rsidR="009F2210" w:rsidRPr="00752797" w:rsidRDefault="009F2210" w:rsidP="009F2210">
      <w:pPr>
        <w:rPr>
          <w:lang w:val="en-US"/>
        </w:rPr>
      </w:pPr>
    </w:p>
    <w:p w14:paraId="448A8C7D" w14:textId="77777777" w:rsidR="009F2210" w:rsidRPr="00752797" w:rsidRDefault="009F2210" w:rsidP="009F2210">
      <w:pPr>
        <w:rPr>
          <w:lang w:val="en-US"/>
        </w:rPr>
      </w:pPr>
      <w:r w:rsidRPr="00752797">
        <w:rPr>
          <w:lang w:val="en-US"/>
        </w:rPr>
        <w:t xml:space="preserve">The transport formulations implemented into XBeach distinguishes bed load and suspended load transport. It is possible to in- and exclude these transports components (keywords: </w:t>
      </w:r>
      <w:r w:rsidRPr="00752797">
        <w:rPr>
          <w:i/>
          <w:lang w:val="en-US"/>
        </w:rPr>
        <w:t>bed</w:t>
      </w:r>
      <w:r w:rsidRPr="00752797">
        <w:rPr>
          <w:lang w:val="en-US"/>
        </w:rPr>
        <w:t xml:space="preserve"> &amp; </w:t>
      </w:r>
      <w:r w:rsidRPr="00752797">
        <w:rPr>
          <w:i/>
          <w:lang w:val="en-US"/>
        </w:rPr>
        <w:t>sus</w:t>
      </w:r>
      <w:r w:rsidRPr="00752797">
        <w:rPr>
          <w:lang w:val="en-US"/>
        </w:rPr>
        <w:t xml:space="preserve">, with bed = 1 one will include bed load transport). There is also a possibility to compute the total bulk transport rather than bed and suspended load separately (keyword: </w:t>
      </w:r>
      <w:r w:rsidRPr="00752797">
        <w:rPr>
          <w:i/>
          <w:lang w:val="en-US"/>
        </w:rPr>
        <w:t>bulk = 1</w:t>
      </w:r>
      <w:r w:rsidRPr="00752797">
        <w:rPr>
          <w:lang w:val="en-US"/>
        </w:rPr>
        <w:t xml:space="preserve">). The bed load will be calculated if it is suspended transport. On top of that this switch will have impact on how the bed slope effect (see Section </w:t>
      </w:r>
      <w:r w:rsidRPr="00752797">
        <w:rPr>
          <w:lang w:val="en-US"/>
        </w:rPr>
        <w:fldChar w:fldCharType="begin"/>
      </w:r>
      <w:r w:rsidRPr="00752797">
        <w:rPr>
          <w:lang w:val="en-US"/>
        </w:rPr>
        <w:instrText xml:space="preserve"> REF _Ref413398989 \r \h </w:instrText>
      </w:r>
      <w:r w:rsidRPr="00752797">
        <w:rPr>
          <w:lang w:val="en-US"/>
        </w:rPr>
      </w:r>
      <w:r w:rsidRPr="00752797">
        <w:rPr>
          <w:lang w:val="en-US"/>
        </w:rPr>
        <w:fldChar w:fldCharType="separate"/>
      </w:r>
      <w:r w:rsidR="002E51A3">
        <w:rPr>
          <w:lang w:val="en-US"/>
        </w:rPr>
        <w:t>2.7.6</w:t>
      </w:r>
      <w:r w:rsidRPr="00752797">
        <w:rPr>
          <w:lang w:val="en-US"/>
        </w:rPr>
        <w:fldChar w:fldCharType="end"/>
      </w:r>
      <w:r w:rsidRPr="00752797">
        <w:rPr>
          <w:lang w:val="en-US"/>
        </w:rPr>
        <w:t xml:space="preserve">) will be calculated </w:t>
      </w:r>
    </w:p>
    <w:p w14:paraId="123C8316" w14:textId="77777777" w:rsidR="009F2210" w:rsidRPr="00752797" w:rsidRDefault="009F2210" w:rsidP="009F2210">
      <w:pPr>
        <w:pStyle w:val="Heading4"/>
        <w:jc w:val="both"/>
        <w:rPr>
          <w:lang w:val="en-US"/>
        </w:rPr>
      </w:pPr>
      <w:bookmarkStart w:id="287" w:name="_Toc417455449"/>
      <w:bookmarkStart w:id="288" w:name="_Toc417455642"/>
      <w:bookmarkStart w:id="289" w:name="_Toc417455787"/>
      <w:bookmarkStart w:id="290" w:name="_Toc431915721"/>
      <w:r w:rsidRPr="00752797">
        <w:rPr>
          <w:lang w:val="en-US"/>
        </w:rPr>
        <w:t>Soulsby-Van Rijn</w:t>
      </w:r>
      <w:bookmarkEnd w:id="287"/>
      <w:bookmarkEnd w:id="288"/>
      <w:bookmarkEnd w:id="289"/>
      <w:bookmarkEnd w:id="290"/>
    </w:p>
    <w:p w14:paraId="367D9725" w14:textId="77777777" w:rsidR="009F2210" w:rsidRPr="00752797" w:rsidRDefault="009F2210" w:rsidP="009F2210">
      <w:pPr>
        <w:rPr>
          <w:lang w:val="en-US"/>
        </w:rPr>
      </w:pPr>
      <w:r w:rsidRPr="00752797">
        <w:rPr>
          <w:lang w:val="en-US"/>
        </w:rPr>
        <w:t xml:space="preserve">The first possible sediment transport formulation are the Soulsby-Van Rijn equations (keyword: </w:t>
      </w:r>
      <w:r w:rsidRPr="00752797">
        <w:rPr>
          <w:i/>
          <w:lang w:val="en-US"/>
        </w:rPr>
        <w:t>form = soulsby_vanrijn</w:t>
      </w:r>
      <w:r w:rsidRPr="00752797">
        <w:rPr>
          <w:lang w:val="en-US"/>
        </w:rPr>
        <w:t>) (Soulsby, 1997; van Rijn, 1984). The equilibrium sediment concentrations are calculated according to:</w:t>
      </w:r>
    </w:p>
    <w:p w14:paraId="0B1C2A1B" w14:textId="77777777" w:rsidR="009F2210" w:rsidRPr="00752797" w:rsidRDefault="009F2210" w:rsidP="009F2210">
      <w:pPr>
        <w:rPr>
          <w:lang w:val="en-US"/>
        </w:rPr>
      </w:pPr>
    </w:p>
    <w:p w14:paraId="5288021C" w14:textId="1E527796" w:rsidR="009F2210" w:rsidRPr="00752797" w:rsidRDefault="009F2210" w:rsidP="009F2210">
      <w:pPr>
        <w:pStyle w:val="MTDisplayEquation"/>
        <w:rPr>
          <w:lang w:val="en-US"/>
        </w:rPr>
      </w:pPr>
      <w:r w:rsidRPr="00752797">
        <w:rPr>
          <w:lang w:val="en-US"/>
        </w:rPr>
        <w:tab/>
      </w:r>
      <w:r w:rsidR="00DD43CF" w:rsidRPr="00752797">
        <w:rPr>
          <w:position w:val="-90"/>
          <w:lang w:val="en-US"/>
        </w:rPr>
        <w:object w:dxaOrig="3980" w:dyaOrig="1920" w14:anchorId="4C9FF00D">
          <v:shape id="_x0000_i4770" type="#_x0000_t75" style="width:200.25pt;height:96pt" o:ole="">
            <v:imagedata r:id="rId206" o:title=""/>
          </v:shape>
          <o:OLEObject Type="Embed" ProgID="Equation.DSMT4" ShapeID="_x0000_i4770" DrawAspect="Content" ObjectID="_1505662322" r:id="rId20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46C5BDC5" w14:textId="77777777" w:rsidR="009F2210" w:rsidRPr="00752797" w:rsidRDefault="009F2210" w:rsidP="009F2210">
      <w:pPr>
        <w:rPr>
          <w:lang w:val="en-US"/>
        </w:rPr>
      </w:pPr>
    </w:p>
    <w:p w14:paraId="2B0E00FD" w14:textId="77777777" w:rsidR="009F2210" w:rsidRPr="00752797" w:rsidRDefault="009F2210" w:rsidP="009F2210">
      <w:pPr>
        <w:rPr>
          <w:lang w:val="en-US"/>
        </w:rPr>
      </w:pPr>
      <w:r w:rsidRPr="00752797">
        <w:rPr>
          <w:lang w:val="en-US"/>
        </w:rPr>
        <w:t>For which the bed load and suspended load coefficients are calculated with:</w:t>
      </w:r>
    </w:p>
    <w:p w14:paraId="5348BC41" w14:textId="77777777" w:rsidR="009F2210" w:rsidRPr="00752797" w:rsidRDefault="009F2210" w:rsidP="009F2210">
      <w:pPr>
        <w:rPr>
          <w:lang w:val="en-US"/>
        </w:rPr>
      </w:pPr>
    </w:p>
    <w:p w14:paraId="286AFB5B" w14:textId="2D18D78A" w:rsidR="009F2210" w:rsidRPr="00752797" w:rsidRDefault="009F2210" w:rsidP="009F2210">
      <w:pPr>
        <w:pStyle w:val="MTDisplayEquation"/>
        <w:rPr>
          <w:lang w:val="en-US"/>
        </w:rPr>
      </w:pPr>
      <w:r w:rsidRPr="00752797">
        <w:rPr>
          <w:lang w:val="en-US"/>
        </w:rPr>
        <w:tab/>
      </w:r>
      <w:r w:rsidR="00DD43CF" w:rsidRPr="00752797">
        <w:rPr>
          <w:position w:val="-32"/>
          <w:lang w:val="en-US"/>
        </w:rPr>
        <w:object w:dxaOrig="5060" w:dyaOrig="800" w14:anchorId="0DD2E424">
          <v:shape id="_x0000_i4774" type="#_x0000_t75" style="width:252.75pt;height:41.25pt" o:ole="">
            <v:imagedata r:id="rId208" o:title=""/>
          </v:shape>
          <o:OLEObject Type="Embed" ProgID="Equation.DSMT4" ShapeID="_x0000_i4774" DrawAspect="Content" ObjectID="_1505662323" r:id="rId20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2</w:instrText>
      </w:r>
      <w:r w:rsidRPr="00752797">
        <w:rPr>
          <w:lang w:val="en-US"/>
        </w:rPr>
        <w:fldChar w:fldCharType="end"/>
      </w:r>
      <w:r w:rsidRPr="00752797">
        <w:rPr>
          <w:lang w:val="en-US"/>
        </w:rPr>
        <w:instrText>)</w:instrText>
      </w:r>
      <w:r w:rsidRPr="00752797">
        <w:rPr>
          <w:lang w:val="en-US"/>
        </w:rPr>
        <w:fldChar w:fldCharType="end"/>
      </w:r>
    </w:p>
    <w:p w14:paraId="2B39A18F" w14:textId="5D9178BE" w:rsidR="009F2210" w:rsidRPr="00752797" w:rsidRDefault="009F2210" w:rsidP="009F2210">
      <w:pPr>
        <w:rPr>
          <w:lang w:val="en-US"/>
        </w:rPr>
      </w:pPr>
      <w:r w:rsidRPr="00752797">
        <w:rPr>
          <w:lang w:val="en-US"/>
        </w:rPr>
        <w:t xml:space="preserve">In which the dimensionless sediment diameter (D*) can be calculated with the following formulation. The </w:t>
      </w:r>
      <w:r w:rsidRPr="00752797">
        <w:rPr>
          <w:i/>
          <w:lang w:val="en-US"/>
        </w:rPr>
        <w:t>v</w:t>
      </w:r>
      <w:r w:rsidRPr="00752797">
        <w:rPr>
          <w:lang w:val="en-US"/>
        </w:rPr>
        <w:t xml:space="preserve"> is the kinematic viscosity based on the expression of Van Rijn and is a function of the water temperature. XBeach assumes a constant temperature of 20 degrees Celsius, this result in a constant kinematic viscosity of 10</w:t>
      </w:r>
      <w:r w:rsidRPr="00752797">
        <w:rPr>
          <w:vertAlign w:val="superscript"/>
          <w:lang w:val="en-US"/>
        </w:rPr>
        <w:t>-6</w:t>
      </w:r>
      <w:r w:rsidRPr="00752797">
        <w:rPr>
          <w:lang w:val="en-US"/>
        </w:rPr>
        <w:t xml:space="preserve"> m</w:t>
      </w:r>
      <w:r w:rsidRPr="00752797">
        <w:rPr>
          <w:vertAlign w:val="superscript"/>
          <w:lang w:val="en-US"/>
        </w:rPr>
        <w:t>2</w:t>
      </w:r>
      <w:r w:rsidRPr="00752797">
        <w:rPr>
          <w:lang w:val="en-US"/>
        </w:rPr>
        <w:t>/s.</w:t>
      </w:r>
      <w:r w:rsidR="00CC782B">
        <w:rPr>
          <w:lang w:val="en-US"/>
        </w:rPr>
        <w:t xml:space="preserve"> Note that the </w:t>
      </w:r>
      <w:r w:rsidR="00CC782B" w:rsidRPr="00E32CB9">
        <w:rPr>
          <w:i/>
          <w:lang w:val="en-US"/>
        </w:rPr>
        <w:t>D</w:t>
      </w:r>
      <w:r w:rsidR="00CC782B" w:rsidRPr="00E32CB9">
        <w:rPr>
          <w:i/>
          <w:vertAlign w:val="subscript"/>
          <w:lang w:val="en-US"/>
        </w:rPr>
        <w:t>50</w:t>
      </w:r>
      <w:r w:rsidR="00CC782B">
        <w:rPr>
          <w:lang w:val="en-US"/>
        </w:rPr>
        <w:t xml:space="preserve"> cancels in the </w:t>
      </w:r>
      <w:r w:rsidR="00CC782B" w:rsidRPr="00E32CB9">
        <w:rPr>
          <w:i/>
          <w:lang w:val="en-US"/>
        </w:rPr>
        <w:t>A</w:t>
      </w:r>
      <w:r w:rsidR="00CC782B" w:rsidRPr="00E32CB9">
        <w:rPr>
          <w:i/>
          <w:vertAlign w:val="subscript"/>
          <w:lang w:val="en-US"/>
        </w:rPr>
        <w:t>sb</w:t>
      </w:r>
      <w:r w:rsidR="00CC782B">
        <w:rPr>
          <w:lang w:val="en-US"/>
        </w:rPr>
        <w:t xml:space="preserve"> formulation (Soulsby, 1992, eq 136b)</w:t>
      </w:r>
    </w:p>
    <w:p w14:paraId="5CF7BA12" w14:textId="77777777" w:rsidR="009F2210" w:rsidRPr="00752797" w:rsidRDefault="009F2210" w:rsidP="009F2210">
      <w:pPr>
        <w:rPr>
          <w:lang w:val="en-US"/>
        </w:rPr>
      </w:pPr>
    </w:p>
    <w:p w14:paraId="26AA3D8D" w14:textId="4927815D" w:rsidR="009F2210" w:rsidRPr="00752797" w:rsidRDefault="009F2210" w:rsidP="009F2210">
      <w:pPr>
        <w:pStyle w:val="MTDisplayEquation"/>
        <w:rPr>
          <w:lang w:val="en-US"/>
        </w:rPr>
      </w:pPr>
      <w:r w:rsidRPr="00752797">
        <w:rPr>
          <w:lang w:val="en-US"/>
        </w:rPr>
        <w:tab/>
      </w:r>
      <w:r w:rsidR="00DD43CF" w:rsidRPr="00752797">
        <w:rPr>
          <w:position w:val="-28"/>
          <w:lang w:val="en-US"/>
        </w:rPr>
        <w:object w:dxaOrig="1660" w:dyaOrig="740" w14:anchorId="3588C299">
          <v:shape id="_x0000_i4778" type="#_x0000_t75" style="width:84.75pt;height:33.75pt" o:ole="">
            <v:imagedata r:id="rId210" o:title=""/>
          </v:shape>
          <o:OLEObject Type="Embed" ProgID="Equation.DSMT4" ShapeID="_x0000_i4778" DrawAspect="Content" ObjectID="_1505662324" r:id="rId21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MTEqn \h \* MERGEFORMAT </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3</w:instrText>
      </w:r>
      <w:r w:rsidRPr="00752797">
        <w:rPr>
          <w:lang w:val="en-US"/>
        </w:rPr>
        <w:fldChar w:fldCharType="end"/>
      </w:r>
      <w:r w:rsidRPr="00752797">
        <w:rPr>
          <w:lang w:val="en-US"/>
        </w:rPr>
        <w:instrText>)</w:instrText>
      </w:r>
      <w:r w:rsidRPr="00752797">
        <w:rPr>
          <w:lang w:val="en-US"/>
        </w:rPr>
        <w:fldChar w:fldCharType="end"/>
      </w:r>
    </w:p>
    <w:p w14:paraId="6C080B1C" w14:textId="77777777" w:rsidR="009F2210" w:rsidRPr="00752797" w:rsidRDefault="009F2210" w:rsidP="009F2210">
      <w:pPr>
        <w:rPr>
          <w:lang w:val="en-US"/>
        </w:rPr>
      </w:pPr>
    </w:p>
    <w:p w14:paraId="0B9F168E" w14:textId="77777777" w:rsidR="009F2210" w:rsidRPr="00752797" w:rsidRDefault="009F2210" w:rsidP="009F2210">
      <w:pPr>
        <w:rPr>
          <w:lang w:val="en-US"/>
        </w:rPr>
      </w:pPr>
      <w:r w:rsidRPr="00752797">
        <w:rPr>
          <w:lang w:val="en-US"/>
        </w:rPr>
        <w:t>The critical velocity (</w:t>
      </w:r>
      <w:r w:rsidRPr="00752797">
        <w:rPr>
          <w:i/>
          <w:lang w:val="en-US"/>
        </w:rPr>
        <w:t>U</w:t>
      </w:r>
      <w:r w:rsidRPr="00752797">
        <w:rPr>
          <w:i/>
          <w:vertAlign w:val="subscript"/>
          <w:lang w:val="en-US"/>
        </w:rPr>
        <w:t>cr</w:t>
      </w:r>
      <w:r w:rsidRPr="00752797">
        <w:rPr>
          <w:lang w:val="en-US"/>
        </w:rPr>
        <w:t>) defines at which depth averaged velocity sediment motion is initiated:</w:t>
      </w:r>
    </w:p>
    <w:p w14:paraId="7130EFEB" w14:textId="77777777" w:rsidR="009F2210" w:rsidRPr="00752797" w:rsidRDefault="009F2210" w:rsidP="009F2210">
      <w:pPr>
        <w:rPr>
          <w:lang w:val="en-US"/>
        </w:rPr>
      </w:pPr>
    </w:p>
    <w:p w14:paraId="7D70FC42" w14:textId="46A97D4A" w:rsidR="009F2210" w:rsidRPr="00752797" w:rsidRDefault="009F2210" w:rsidP="009F2210">
      <w:pPr>
        <w:pStyle w:val="MTDisplayEquation"/>
        <w:rPr>
          <w:lang w:val="en-US"/>
        </w:rPr>
      </w:pPr>
      <w:r w:rsidRPr="00752797">
        <w:rPr>
          <w:lang w:val="en-US"/>
        </w:rPr>
        <w:tab/>
      </w:r>
      <w:r w:rsidR="00DD43CF" w:rsidRPr="00752797">
        <w:rPr>
          <w:position w:val="-72"/>
          <w:lang w:val="en-US"/>
        </w:rPr>
        <w:object w:dxaOrig="4599" w:dyaOrig="1560" w14:anchorId="1E335FFE">
          <v:shape id="_x0000_i4781" type="#_x0000_t75" style="width:231.75pt;height:77.25pt" o:ole="">
            <v:imagedata r:id="rId212" o:title=""/>
          </v:shape>
          <o:OLEObject Type="Embed" ProgID="Equation.DSMT4" ShapeID="_x0000_i4781" DrawAspect="Content" ObjectID="_1505662325" r:id="rId21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3</w:instrText>
      </w:r>
      <w:r w:rsidRPr="00752797">
        <w:rPr>
          <w:lang w:val="en-US"/>
        </w:rPr>
        <w:fldChar w:fldCharType="end"/>
      </w:r>
      <w:r w:rsidRPr="00752797">
        <w:rPr>
          <w:lang w:val="en-US"/>
        </w:rPr>
        <w:instrText>)</w:instrText>
      </w:r>
      <w:r w:rsidRPr="00752797">
        <w:rPr>
          <w:lang w:val="en-US"/>
        </w:rPr>
        <w:fldChar w:fldCharType="end"/>
      </w:r>
    </w:p>
    <w:p w14:paraId="728A73C6" w14:textId="77777777" w:rsidR="009F2210" w:rsidRPr="00752797" w:rsidRDefault="009F2210" w:rsidP="009F2210">
      <w:pPr>
        <w:rPr>
          <w:lang w:val="en-US"/>
        </w:rPr>
      </w:pPr>
    </w:p>
    <w:p w14:paraId="44886040" w14:textId="79857396" w:rsidR="009F2210" w:rsidRPr="00752797" w:rsidRDefault="009F2210" w:rsidP="009F2210">
      <w:pPr>
        <w:rPr>
          <w:lang w:val="en-US"/>
        </w:rPr>
      </w:pPr>
      <w:r w:rsidRPr="00752797">
        <w:rPr>
          <w:lang w:val="en-US"/>
        </w:rPr>
        <w:t>Finally the drag coefficient (</w:t>
      </w:r>
      <w:r w:rsidRPr="00752797">
        <w:rPr>
          <w:i/>
          <w:lang w:val="en-US"/>
        </w:rPr>
        <w:t>C</w:t>
      </w:r>
      <w:r w:rsidRPr="00752797">
        <w:rPr>
          <w:i/>
          <w:vertAlign w:val="subscript"/>
          <w:lang w:val="en-US"/>
        </w:rPr>
        <w:t>d</w:t>
      </w:r>
      <w:r w:rsidR="0095750F">
        <w:rPr>
          <w:lang w:val="en-US"/>
        </w:rPr>
        <w:t xml:space="preserve">) is calculated with </w:t>
      </w:r>
      <w:proofErr w:type="gramStart"/>
      <w:r w:rsidR="0095750F">
        <w:rPr>
          <w:lang w:val="en-US"/>
        </w:rPr>
        <w:t>E</w:t>
      </w:r>
      <w:r w:rsidRPr="00752797">
        <w:rPr>
          <w:lang w:val="en-US"/>
        </w:rPr>
        <w:t xml:space="preserve">quation </w:t>
      </w:r>
      <w:proofErr w:type="gramEnd"/>
      <w:r w:rsidRPr="00752797">
        <w:rPr>
          <w:lang w:val="en-US"/>
        </w:rPr>
        <w:fldChar w:fldCharType="begin"/>
      </w:r>
      <w:r w:rsidRPr="00752797">
        <w:rPr>
          <w:lang w:val="en-US"/>
        </w:rPr>
        <w:instrText xml:space="preserve"> GOTOBUTTON ZEqnNum280790  \* MERGEFORMAT </w:instrText>
      </w:r>
      <w:r w:rsidRPr="00752797">
        <w:rPr>
          <w:lang w:val="en-US"/>
        </w:rPr>
        <w:fldChar w:fldCharType="begin"/>
      </w:r>
      <w:r w:rsidRPr="00752797">
        <w:rPr>
          <w:lang w:val="en-US"/>
        </w:rPr>
        <w:instrText xml:space="preserve"> REF ZEqnNum280790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3</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A drag coefficient is used to determine the equilibrium sediment concentrations</w:t>
      </w:r>
      <w:r w:rsidR="004B2CC6">
        <w:rPr>
          <w:lang w:val="en-US"/>
        </w:rPr>
        <w:t xml:space="preserve"> (equation 2.89)</w:t>
      </w:r>
      <w:r w:rsidRPr="00752797">
        <w:rPr>
          <w:lang w:val="en-US"/>
        </w:rPr>
        <w:t xml:space="preserve">. On top of that Souslby (1997) gives a relation between the bed shear stress of the depth-averaged current speed. </w:t>
      </w:r>
    </w:p>
    <w:p w14:paraId="3EE151B0" w14:textId="77777777" w:rsidR="009F2210" w:rsidRPr="00752797" w:rsidRDefault="009F2210" w:rsidP="009F2210">
      <w:pPr>
        <w:rPr>
          <w:lang w:val="en-US"/>
        </w:rPr>
      </w:pPr>
    </w:p>
    <w:p w14:paraId="6507AFFE" w14:textId="795C09D2" w:rsidR="009F2210" w:rsidRPr="00752797" w:rsidRDefault="009F2210" w:rsidP="009F2210">
      <w:pPr>
        <w:pStyle w:val="MTDisplayEquation"/>
        <w:rPr>
          <w:lang w:val="en-US"/>
        </w:rPr>
      </w:pPr>
      <w:r w:rsidRPr="00752797">
        <w:rPr>
          <w:lang w:val="en-US"/>
        </w:rPr>
        <w:lastRenderedPageBreak/>
        <w:tab/>
      </w:r>
      <w:r w:rsidR="00DD43CF" w:rsidRPr="00752797">
        <w:rPr>
          <w:position w:val="-70"/>
          <w:lang w:val="en-US"/>
        </w:rPr>
        <w:object w:dxaOrig="2960" w:dyaOrig="1560" w14:anchorId="579CD35E">
          <v:shape id="_x0000_i4784" type="#_x0000_t75" style="width:147pt;height:77.25pt" o:ole="">
            <v:imagedata r:id="rId214" o:title=""/>
          </v:shape>
          <o:OLEObject Type="Embed" ProgID="Equation.DSMT4" ShapeID="_x0000_i4784" DrawAspect="Content" ObjectID="_1505662326" r:id="rId21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291" w:name="ZEqnNum280790"/>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3</w:instrText>
      </w:r>
      <w:r w:rsidRPr="00752797">
        <w:rPr>
          <w:lang w:val="en-US"/>
        </w:rPr>
        <w:fldChar w:fldCharType="end"/>
      </w:r>
      <w:r w:rsidRPr="00752797">
        <w:rPr>
          <w:lang w:val="en-US"/>
        </w:rPr>
        <w:instrText>)</w:instrText>
      </w:r>
      <w:bookmarkEnd w:id="291"/>
      <w:r w:rsidRPr="00752797">
        <w:rPr>
          <w:lang w:val="en-US"/>
        </w:rPr>
        <w:fldChar w:fldCharType="end"/>
      </w:r>
    </w:p>
    <w:p w14:paraId="72F7820E" w14:textId="77777777" w:rsidR="009F2210" w:rsidRPr="00752797" w:rsidRDefault="009F2210" w:rsidP="009F2210">
      <w:pPr>
        <w:rPr>
          <w:lang w:val="en-US"/>
        </w:rPr>
      </w:pPr>
    </w:p>
    <w:p w14:paraId="1C454AAD" w14:textId="3C04F069" w:rsidR="009F2210" w:rsidRPr="00752797" w:rsidRDefault="009F2210" w:rsidP="00AA1803">
      <w:pPr>
        <w:rPr>
          <w:lang w:val="en-US"/>
        </w:rPr>
      </w:pPr>
      <w:r w:rsidRPr="00752797">
        <w:rPr>
          <w:lang w:val="en-US"/>
        </w:rPr>
        <w:t>In this equation z</w:t>
      </w:r>
      <w:r w:rsidRPr="004B2CC6">
        <w:rPr>
          <w:vertAlign w:val="subscript"/>
          <w:lang w:val="en-US"/>
        </w:rPr>
        <w:t>0</w:t>
      </w:r>
      <w:r w:rsidRPr="00752797">
        <w:rPr>
          <w:lang w:val="en-US"/>
        </w:rPr>
        <w:t xml:space="preserve"> is used for the bed roughness length and is used as zero flow velocity level in the formulation of the sediment concentration. In XBeach this is a fixed value (keyword: z0), but Soulsby (1997) argues there is a relation between the Nikuradse and kinematic viscosity.  </w:t>
      </w:r>
      <w:r w:rsidR="00DD43CF" w:rsidRPr="00752797">
        <w:rPr>
          <w:position w:val="-6"/>
          <w:lang w:val="en-US"/>
        </w:rPr>
        <w:object w:dxaOrig="100" w:dyaOrig="100" w14:anchorId="6009052E">
          <v:shape id="_x0000_i4787" type="#_x0000_t75" style="width:5.25pt;height:5.25pt" o:ole="">
            <v:imagedata r:id="rId216" o:title=""/>
          </v:shape>
          <o:OLEObject Type="Embed" ProgID="Equation.DSMT4" ShapeID="_x0000_i4787" DrawAspect="Content" ObjectID="_1505662327" r:id="rId217"/>
        </w:object>
      </w:r>
      <w:r w:rsidRPr="00752797">
        <w:rPr>
          <w:lang w:val="en-US"/>
        </w:rPr>
        <w:t xml:space="preserve"> </w:t>
      </w:r>
      <w:r w:rsidRPr="00752797">
        <w:rPr>
          <w:lang w:val="en-US"/>
        </w:rPr>
        <w:tab/>
      </w:r>
    </w:p>
    <w:p w14:paraId="294E7E6E" w14:textId="77777777" w:rsidR="009F2210" w:rsidRPr="00752797" w:rsidRDefault="009F2210" w:rsidP="009F2210">
      <w:pPr>
        <w:pStyle w:val="Heading4"/>
        <w:jc w:val="both"/>
        <w:rPr>
          <w:lang w:val="en-US"/>
        </w:rPr>
      </w:pPr>
      <w:bookmarkStart w:id="292" w:name="_Toc417455450"/>
      <w:bookmarkStart w:id="293" w:name="_Toc417455643"/>
      <w:bookmarkStart w:id="294" w:name="_Toc417455788"/>
      <w:bookmarkStart w:id="295" w:name="_Toc431915722"/>
      <w:r w:rsidRPr="00752797">
        <w:rPr>
          <w:lang w:val="en-US"/>
        </w:rPr>
        <w:t>Van Thiel-Van Rijn</w:t>
      </w:r>
      <w:bookmarkEnd w:id="292"/>
      <w:bookmarkEnd w:id="293"/>
      <w:bookmarkEnd w:id="294"/>
      <w:bookmarkEnd w:id="295"/>
    </w:p>
    <w:p w14:paraId="4355028D" w14:textId="77777777" w:rsidR="009F2210" w:rsidRPr="00752797" w:rsidRDefault="009F2210" w:rsidP="009F2210">
      <w:pPr>
        <w:rPr>
          <w:lang w:val="en-US"/>
        </w:rPr>
      </w:pPr>
      <w:proofErr w:type="gramStart"/>
      <w:r w:rsidRPr="00393948">
        <w:rPr>
          <w:lang w:val="nl-NL"/>
        </w:rPr>
        <w:t>The second possible sediment</w:t>
      </w:r>
      <w:r w:rsidR="00D5585B" w:rsidRPr="00393948">
        <w:rPr>
          <w:lang w:val="nl-NL"/>
        </w:rPr>
        <w:t xml:space="preserve"> transport formulation are the </w:t>
      </w:r>
      <w:r w:rsidRPr="00393948">
        <w:rPr>
          <w:lang w:val="nl-NL"/>
        </w:rPr>
        <w:t xml:space="preserve">Van Thiel-Van Rijn transport equations (keyword: </w:t>
      </w:r>
      <w:r w:rsidRPr="00393948">
        <w:rPr>
          <w:i/>
          <w:lang w:val="nl-NL"/>
        </w:rPr>
        <w:t>form = vanthiel_vanrijn</w:t>
      </w:r>
      <w:r w:rsidRPr="00393948">
        <w:rPr>
          <w:lang w:val="nl-NL"/>
        </w:rPr>
        <w:t xml:space="preserve">) (van Rijn, 2007; van Thiel de Vries, 2009). </w:t>
      </w:r>
      <w:proofErr w:type="gramEnd"/>
      <w:r w:rsidRPr="00752797">
        <w:rPr>
          <w:lang w:val="en-US"/>
        </w:rPr>
        <w:t>The major difference between the Soulsby – Van Rijn equations is twofold. First of all, there is no drag coefficient calculated anymore and secondly the critical velocity is determined by calculating separately the critical velocity for currents (</w:t>
      </w:r>
      <w:r w:rsidRPr="00752797">
        <w:rPr>
          <w:i/>
          <w:lang w:val="en-US"/>
        </w:rPr>
        <w:t>U</w:t>
      </w:r>
      <w:r w:rsidRPr="00752797">
        <w:rPr>
          <w:i/>
          <w:vertAlign w:val="subscript"/>
          <w:lang w:val="en-US"/>
        </w:rPr>
        <w:t>crc</w:t>
      </w:r>
      <w:r w:rsidRPr="00752797">
        <w:rPr>
          <w:lang w:val="en-US"/>
        </w:rPr>
        <w:t>) according to Shields (1936) and for waves (</w:t>
      </w:r>
      <w:r w:rsidRPr="00752797">
        <w:rPr>
          <w:i/>
          <w:lang w:val="en-US"/>
        </w:rPr>
        <w:t>U</w:t>
      </w:r>
      <w:r w:rsidRPr="00752797">
        <w:rPr>
          <w:i/>
          <w:vertAlign w:val="subscript"/>
          <w:lang w:val="en-US"/>
        </w:rPr>
        <w:t>crw</w:t>
      </w:r>
      <w:r w:rsidRPr="00752797">
        <w:rPr>
          <w:lang w:val="en-US"/>
        </w:rPr>
        <w:t>) according to Komen and Miller (1975).</w:t>
      </w:r>
    </w:p>
    <w:p w14:paraId="2F4FA4BB" w14:textId="77777777" w:rsidR="009F2210" w:rsidRPr="00752797" w:rsidRDefault="009F2210" w:rsidP="009F2210">
      <w:pPr>
        <w:rPr>
          <w:lang w:val="en-US"/>
        </w:rPr>
      </w:pPr>
    </w:p>
    <w:p w14:paraId="1D6F54AE" w14:textId="77777777" w:rsidR="009F2210" w:rsidRPr="00752797" w:rsidRDefault="009F2210" w:rsidP="009F2210">
      <w:pPr>
        <w:rPr>
          <w:lang w:val="en-US"/>
        </w:rPr>
      </w:pPr>
      <w:r w:rsidRPr="00752797">
        <w:rPr>
          <w:lang w:val="en-US"/>
        </w:rPr>
        <w:t>The equilibrium sediment concentrations are calculated according to</w:t>
      </w:r>
    </w:p>
    <w:p w14:paraId="53105A45" w14:textId="77777777" w:rsidR="009F2210" w:rsidRPr="00752797" w:rsidRDefault="009F2210" w:rsidP="009F2210">
      <w:pPr>
        <w:rPr>
          <w:lang w:val="en-US"/>
        </w:rPr>
      </w:pPr>
    </w:p>
    <w:p w14:paraId="3563F8B6" w14:textId="0478998C" w:rsidR="009F2210" w:rsidRPr="00752797" w:rsidRDefault="009F2210" w:rsidP="009F2210">
      <w:pPr>
        <w:pStyle w:val="MTDisplayEquation"/>
        <w:rPr>
          <w:lang w:val="en-US"/>
        </w:rPr>
      </w:pPr>
      <w:r w:rsidRPr="00752797">
        <w:rPr>
          <w:lang w:val="en-US"/>
        </w:rPr>
        <w:tab/>
      </w:r>
      <w:r w:rsidR="00DD43CF" w:rsidRPr="00752797">
        <w:rPr>
          <w:position w:val="-58"/>
          <w:lang w:val="en-US"/>
        </w:rPr>
        <w:object w:dxaOrig="3660" w:dyaOrig="1280" w14:anchorId="70B85E0E">
          <v:shape id="_x0000_i4791" type="#_x0000_t75" style="width:183pt;height:63.75pt" o:ole="">
            <v:imagedata r:id="rId218" o:title=""/>
          </v:shape>
          <o:OLEObject Type="Embed" ProgID="Equation.DSMT4" ShapeID="_x0000_i4791" DrawAspect="Content" ObjectID="_1505662328" r:id="rId21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3</w:instrText>
      </w:r>
      <w:r w:rsidRPr="00752797">
        <w:rPr>
          <w:lang w:val="en-US"/>
        </w:rPr>
        <w:fldChar w:fldCharType="end"/>
      </w:r>
      <w:r w:rsidRPr="00752797">
        <w:rPr>
          <w:lang w:val="en-US"/>
        </w:rPr>
        <w:instrText>)</w:instrText>
      </w:r>
      <w:r w:rsidRPr="00752797">
        <w:rPr>
          <w:lang w:val="en-US"/>
        </w:rPr>
        <w:fldChar w:fldCharType="end"/>
      </w:r>
    </w:p>
    <w:p w14:paraId="57492A51" w14:textId="77777777" w:rsidR="00AA1803" w:rsidRPr="00752797" w:rsidRDefault="00AA1803" w:rsidP="00AA1803">
      <w:pPr>
        <w:rPr>
          <w:lang w:val="en-US"/>
        </w:rPr>
      </w:pPr>
    </w:p>
    <w:p w14:paraId="2CE95B37" w14:textId="77777777" w:rsidR="009F2210" w:rsidRPr="00752797" w:rsidRDefault="009F2210" w:rsidP="009F2210">
      <w:pPr>
        <w:rPr>
          <w:lang w:val="en-US"/>
        </w:rPr>
      </w:pPr>
      <w:r w:rsidRPr="00752797">
        <w:rPr>
          <w:lang w:val="en-US"/>
        </w:rPr>
        <w:t>For which the bed-load and suspended load coefficient are calculated with:</w:t>
      </w:r>
    </w:p>
    <w:p w14:paraId="0F5D1524" w14:textId="77777777" w:rsidR="009F2210" w:rsidRPr="00752797" w:rsidRDefault="009F2210" w:rsidP="009F2210">
      <w:pPr>
        <w:rPr>
          <w:lang w:val="en-US"/>
        </w:rPr>
      </w:pPr>
    </w:p>
    <w:p w14:paraId="0100B67C" w14:textId="29B7E171" w:rsidR="009F2210" w:rsidRPr="00752797" w:rsidRDefault="009F2210" w:rsidP="009F2210">
      <w:pPr>
        <w:pStyle w:val="MTDisplayEquation"/>
        <w:rPr>
          <w:lang w:val="en-US"/>
        </w:rPr>
      </w:pPr>
      <w:r w:rsidRPr="00752797">
        <w:rPr>
          <w:lang w:val="en-US"/>
        </w:rPr>
        <w:tab/>
      </w:r>
      <w:r w:rsidR="00DD43CF" w:rsidRPr="00752797">
        <w:rPr>
          <w:position w:val="-36"/>
          <w:lang w:val="en-US"/>
        </w:rPr>
        <w:object w:dxaOrig="4959" w:dyaOrig="840" w14:anchorId="7D2C21DF">
          <v:shape id="_x0000_i4794" type="#_x0000_t75" style="width:247.5pt;height:42pt" o:ole="">
            <v:imagedata r:id="rId220" o:title=""/>
          </v:shape>
          <o:OLEObject Type="Embed" ProgID="Equation.DSMT4" ShapeID="_x0000_i4794" DrawAspect="Content" ObjectID="_1505662329" r:id="rId22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3</w:instrText>
      </w:r>
      <w:r w:rsidRPr="00752797">
        <w:rPr>
          <w:lang w:val="en-US"/>
        </w:rPr>
        <w:fldChar w:fldCharType="end"/>
      </w:r>
      <w:r w:rsidRPr="00752797">
        <w:rPr>
          <w:lang w:val="en-US"/>
        </w:rPr>
        <w:instrText>)</w:instrText>
      </w:r>
      <w:r w:rsidRPr="00752797">
        <w:rPr>
          <w:lang w:val="en-US"/>
        </w:rPr>
        <w:fldChar w:fldCharType="end"/>
      </w:r>
    </w:p>
    <w:p w14:paraId="13657390" w14:textId="77777777" w:rsidR="009F2210" w:rsidRPr="00752797" w:rsidRDefault="009F2210" w:rsidP="009F2210">
      <w:pPr>
        <w:rPr>
          <w:lang w:val="en-US"/>
        </w:rPr>
      </w:pPr>
    </w:p>
    <w:p w14:paraId="360F1DDA" w14:textId="77777777" w:rsidR="009F2210" w:rsidRPr="00752797" w:rsidRDefault="009F2210" w:rsidP="009F2210">
      <w:pPr>
        <w:rPr>
          <w:lang w:val="en-US"/>
        </w:rPr>
      </w:pPr>
      <w:r w:rsidRPr="00752797">
        <w:rPr>
          <w:lang w:val="en-US"/>
        </w:rPr>
        <w:t>The critical velocity is computed as weighted summation of the separate contributions by currents and waves (Van Rijn, 2007):</w:t>
      </w:r>
    </w:p>
    <w:p w14:paraId="7CF8FE8F" w14:textId="77777777" w:rsidR="009F2210" w:rsidRPr="00752797" w:rsidRDefault="009F2210" w:rsidP="009F2210">
      <w:pPr>
        <w:rPr>
          <w:lang w:val="en-US"/>
        </w:rPr>
      </w:pPr>
    </w:p>
    <w:p w14:paraId="774AABAE" w14:textId="3E141CB4" w:rsidR="009F2210" w:rsidRPr="00752797" w:rsidRDefault="009F2210" w:rsidP="009F2210">
      <w:pPr>
        <w:pStyle w:val="MTDisplayEquation"/>
        <w:rPr>
          <w:lang w:val="en-US"/>
        </w:rPr>
      </w:pPr>
      <w:r w:rsidRPr="00752797">
        <w:rPr>
          <w:lang w:val="en-US"/>
        </w:rPr>
        <w:tab/>
      </w:r>
      <w:r w:rsidR="00DD43CF" w:rsidRPr="00752797">
        <w:rPr>
          <w:position w:val="-32"/>
          <w:lang w:val="en-US"/>
        </w:rPr>
        <w:object w:dxaOrig="4860" w:dyaOrig="740" w14:anchorId="5090E21A">
          <v:shape id="_x0000_i4797" type="#_x0000_t75" style="width:242.25pt;height:36.75pt" o:ole="">
            <v:imagedata r:id="rId222" o:title=""/>
          </v:shape>
          <o:OLEObject Type="Embed" ProgID="Equation.DSMT4" ShapeID="_x0000_i4797" DrawAspect="Content" ObjectID="_1505662330" r:id="rId22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3</w:instrText>
      </w:r>
      <w:r w:rsidRPr="00752797">
        <w:rPr>
          <w:lang w:val="en-US"/>
        </w:rPr>
        <w:fldChar w:fldCharType="end"/>
      </w:r>
      <w:r w:rsidRPr="00752797">
        <w:rPr>
          <w:lang w:val="en-US"/>
        </w:rPr>
        <w:instrText>)</w:instrText>
      </w:r>
      <w:r w:rsidRPr="00752797">
        <w:rPr>
          <w:lang w:val="en-US"/>
        </w:rPr>
        <w:fldChar w:fldCharType="end"/>
      </w:r>
    </w:p>
    <w:p w14:paraId="06A93C9B" w14:textId="77777777" w:rsidR="009F2210" w:rsidRPr="00752797" w:rsidRDefault="009F2210" w:rsidP="009F2210">
      <w:pPr>
        <w:spacing w:line="240" w:lineRule="auto"/>
        <w:rPr>
          <w:lang w:val="en-US"/>
        </w:rPr>
      </w:pPr>
    </w:p>
    <w:p w14:paraId="2586CCAB" w14:textId="77777777" w:rsidR="009F2210" w:rsidRPr="00752797" w:rsidRDefault="009F2210" w:rsidP="009F2210">
      <w:pPr>
        <w:rPr>
          <w:lang w:val="en-US"/>
        </w:rPr>
      </w:pPr>
      <w:r w:rsidRPr="00752797">
        <w:rPr>
          <w:lang w:val="en-US"/>
        </w:rPr>
        <w:t>The critical velocity for currents is based on Shields (1936):</w:t>
      </w:r>
    </w:p>
    <w:p w14:paraId="3F66851A" w14:textId="77777777" w:rsidR="009F2210" w:rsidRPr="00752797" w:rsidRDefault="009F2210" w:rsidP="009F2210">
      <w:pPr>
        <w:rPr>
          <w:lang w:val="en-US"/>
        </w:rPr>
      </w:pPr>
    </w:p>
    <w:p w14:paraId="5B0D0D23" w14:textId="5D779F0B" w:rsidR="009F2210" w:rsidRPr="00752797" w:rsidRDefault="009F2210" w:rsidP="009F2210">
      <w:pPr>
        <w:pStyle w:val="MTDisplayEquation"/>
        <w:rPr>
          <w:lang w:val="en-US"/>
        </w:rPr>
      </w:pPr>
      <w:r w:rsidRPr="00752797">
        <w:rPr>
          <w:lang w:val="en-US"/>
        </w:rPr>
        <w:lastRenderedPageBreak/>
        <w:tab/>
      </w:r>
      <w:r w:rsidR="00DD43CF" w:rsidRPr="00DD43CF">
        <w:rPr>
          <w:position w:val="-116"/>
          <w:lang w:val="en-US"/>
        </w:rPr>
        <w:object w:dxaOrig="4900" w:dyaOrig="2439" w14:anchorId="2FA2CB04">
          <v:shape id="_x0000_i4801" type="#_x0000_t75" style="width:245.25pt;height:122.25pt" o:ole="">
            <v:imagedata r:id="rId224" o:title=""/>
          </v:shape>
          <o:OLEObject Type="Embed" ProgID="Equation.DSMT4" ShapeID="_x0000_i4801" DrawAspect="Content" ObjectID="_1505662331" r:id="rId22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3</w:instrText>
      </w:r>
      <w:r w:rsidRPr="00752797">
        <w:rPr>
          <w:lang w:val="en-US"/>
        </w:rPr>
        <w:fldChar w:fldCharType="end"/>
      </w:r>
      <w:r w:rsidRPr="00752797">
        <w:rPr>
          <w:lang w:val="en-US"/>
        </w:rPr>
        <w:instrText>)</w:instrText>
      </w:r>
      <w:r w:rsidRPr="00752797">
        <w:rPr>
          <w:lang w:val="en-US"/>
        </w:rPr>
        <w:fldChar w:fldCharType="end"/>
      </w:r>
    </w:p>
    <w:p w14:paraId="1EBDD7A0" w14:textId="77777777" w:rsidR="009F2210" w:rsidRPr="00752797" w:rsidRDefault="009F2210" w:rsidP="009F2210">
      <w:pPr>
        <w:rPr>
          <w:lang w:val="en-US"/>
        </w:rPr>
      </w:pPr>
    </w:p>
    <w:p w14:paraId="7405DBC8" w14:textId="77777777" w:rsidR="009F2210" w:rsidRPr="00752797" w:rsidRDefault="009F2210" w:rsidP="009F2210">
      <w:pPr>
        <w:rPr>
          <w:lang w:val="en-US"/>
        </w:rPr>
      </w:pPr>
      <w:r w:rsidRPr="00752797">
        <w:rPr>
          <w:lang w:val="en-US"/>
        </w:rPr>
        <w:t>The critical velocity for waves is based on Komer and Miller (1975):</w:t>
      </w:r>
    </w:p>
    <w:p w14:paraId="1FCD6C83" w14:textId="77777777" w:rsidR="009F2210" w:rsidRPr="00752797" w:rsidRDefault="009F2210" w:rsidP="009F2210">
      <w:pPr>
        <w:rPr>
          <w:lang w:val="en-US"/>
        </w:rPr>
      </w:pPr>
    </w:p>
    <w:p w14:paraId="26C8A3F3" w14:textId="6B65F43B" w:rsidR="009F2210" w:rsidRPr="00752797" w:rsidRDefault="009F2210" w:rsidP="009F2210">
      <w:pPr>
        <w:pStyle w:val="MTDisplayEquation"/>
        <w:rPr>
          <w:lang w:val="en-US"/>
        </w:rPr>
      </w:pPr>
      <w:r w:rsidRPr="00752797">
        <w:rPr>
          <w:lang w:val="en-US"/>
        </w:rPr>
        <w:tab/>
      </w:r>
      <w:r w:rsidR="00DD43CF" w:rsidRPr="00DD43CF">
        <w:rPr>
          <w:position w:val="-44"/>
          <w:lang w:val="en-US"/>
        </w:rPr>
        <w:object w:dxaOrig="5500" w:dyaOrig="999" w14:anchorId="71A5D00A">
          <v:shape id="_x0000_i4804" type="#_x0000_t75" style="width:275.25pt;height:50.25pt" o:ole="">
            <v:imagedata r:id="rId226" o:title=""/>
          </v:shape>
          <o:OLEObject Type="Embed" ProgID="Equation.DSMT4" ShapeID="_x0000_i4804" DrawAspect="Content" ObjectID="_1505662332" r:id="rId22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3</w:instrText>
      </w:r>
      <w:r w:rsidRPr="00752797">
        <w:rPr>
          <w:lang w:val="en-US"/>
        </w:rPr>
        <w:fldChar w:fldCharType="end"/>
      </w:r>
      <w:r w:rsidRPr="00752797">
        <w:rPr>
          <w:lang w:val="en-US"/>
        </w:rPr>
        <w:instrText>)</w:instrText>
      </w:r>
      <w:r w:rsidRPr="00752797">
        <w:rPr>
          <w:lang w:val="en-US"/>
        </w:rPr>
        <w:fldChar w:fldCharType="end"/>
      </w:r>
    </w:p>
    <w:p w14:paraId="7A466A41" w14:textId="77777777" w:rsidR="009F2210" w:rsidRPr="00752797" w:rsidRDefault="009F2210" w:rsidP="009F2210">
      <w:pPr>
        <w:pStyle w:val="Heading3"/>
        <w:jc w:val="both"/>
        <w:rPr>
          <w:lang w:val="en-US"/>
        </w:rPr>
      </w:pPr>
      <w:bookmarkStart w:id="296" w:name="_Toc412623834"/>
      <w:bookmarkStart w:id="297" w:name="_Toc417455451"/>
      <w:bookmarkStart w:id="298" w:name="_Toc417455644"/>
      <w:bookmarkStart w:id="299" w:name="_Toc417455789"/>
      <w:bookmarkStart w:id="300" w:name="_Toc431915631"/>
      <w:bookmarkStart w:id="301" w:name="_Toc431915723"/>
      <w:r w:rsidRPr="00752797">
        <w:rPr>
          <w:lang w:val="en-US"/>
        </w:rPr>
        <w:t>Effects of wave nonlinearity</w:t>
      </w:r>
      <w:bookmarkEnd w:id="296"/>
      <w:bookmarkEnd w:id="297"/>
      <w:bookmarkEnd w:id="298"/>
      <w:bookmarkEnd w:id="299"/>
      <w:bookmarkEnd w:id="300"/>
      <w:bookmarkEnd w:id="301"/>
      <w:r w:rsidRPr="00752797">
        <w:rPr>
          <w:lang w:val="en-US"/>
        </w:rPr>
        <w:t xml:space="preserve"> </w:t>
      </w:r>
    </w:p>
    <w:p w14:paraId="7A673CAA" w14:textId="77777777" w:rsidR="009F2210" w:rsidRPr="00752797" w:rsidRDefault="009F2210" w:rsidP="009F2210">
      <w:pPr>
        <w:rPr>
          <w:szCs w:val="21"/>
          <w:lang w:val="en-US"/>
        </w:rPr>
      </w:pPr>
      <w:r w:rsidRPr="00752797">
        <w:rPr>
          <w:szCs w:val="21"/>
          <w:lang w:val="en-US"/>
        </w:rPr>
        <w:t>Effects of wave skewness and asymmetry are accounted for in the advection-diffusion equation, repeated here:</w:t>
      </w:r>
    </w:p>
    <w:p w14:paraId="658F4C1A" w14:textId="77777777" w:rsidR="009F2210" w:rsidRPr="00752797" w:rsidRDefault="009F2210" w:rsidP="009F2210">
      <w:pPr>
        <w:rPr>
          <w:szCs w:val="21"/>
          <w:lang w:val="en-US"/>
        </w:rPr>
      </w:pPr>
    </w:p>
    <w:p w14:paraId="45677582" w14:textId="5082F82D" w:rsidR="009F2210" w:rsidRPr="00752797" w:rsidRDefault="009F2210" w:rsidP="009F2210">
      <w:pPr>
        <w:pStyle w:val="MTDisplayEquation"/>
        <w:rPr>
          <w:szCs w:val="21"/>
          <w:lang w:val="en-US"/>
        </w:rPr>
      </w:pPr>
      <w:r w:rsidRPr="00752797">
        <w:rPr>
          <w:szCs w:val="21"/>
          <w:lang w:val="en-US"/>
        </w:rPr>
        <w:tab/>
      </w:r>
      <w:r w:rsidR="00DD43CF" w:rsidRPr="00DD43CF">
        <w:rPr>
          <w:position w:val="-68"/>
          <w:szCs w:val="21"/>
          <w:lang w:val="en-US"/>
        </w:rPr>
        <w:object w:dxaOrig="4640" w:dyaOrig="1480" w14:anchorId="623D1417">
          <v:shape id="_x0000_i4807" type="#_x0000_t75" style="width:231.75pt;height:74.25pt" o:ole="">
            <v:imagedata r:id="rId228" o:title=""/>
          </v:shape>
          <o:OLEObject Type="Embed" ProgID="Equation.DSMT4" ShapeID="_x0000_i4807" DrawAspect="Content" ObjectID="_1505662333" r:id="rId229"/>
        </w:object>
      </w:r>
      <w:r w:rsidRPr="00752797">
        <w:rPr>
          <w:szCs w:val="21"/>
          <w:lang w:val="en-US"/>
        </w:rPr>
        <w:t xml:space="preserve"> </w:t>
      </w:r>
      <w:r w:rsidRPr="00752797">
        <w:rPr>
          <w:szCs w:val="21"/>
          <w:lang w:val="en-US"/>
        </w:rPr>
        <w:tab/>
      </w:r>
      <w:r w:rsidRPr="00752797">
        <w:rPr>
          <w:szCs w:val="21"/>
          <w:lang w:val="en-US"/>
        </w:rPr>
        <w:fldChar w:fldCharType="begin"/>
      </w:r>
      <w:r w:rsidRPr="00752797">
        <w:rPr>
          <w:szCs w:val="21"/>
          <w:lang w:val="en-US"/>
        </w:rPr>
        <w:instrText xml:space="preserve"> MACROBUTTON MTPlaceRef \* MERGEFORMAT (</w:instrText>
      </w:r>
      <w:r w:rsidRPr="00752797">
        <w:rPr>
          <w:szCs w:val="21"/>
          <w:lang w:val="en-US"/>
        </w:rPr>
        <w:fldChar w:fldCharType="begin"/>
      </w:r>
      <w:r w:rsidRPr="00752797">
        <w:rPr>
          <w:szCs w:val="21"/>
          <w:lang w:val="en-US"/>
        </w:rPr>
        <w:instrText xml:space="preserve"> SEQ MTSec \c \* Arabic \* MERGEFORMAT </w:instrText>
      </w:r>
      <w:r w:rsidRPr="00752797">
        <w:rPr>
          <w:szCs w:val="21"/>
          <w:lang w:val="en-US"/>
        </w:rPr>
        <w:fldChar w:fldCharType="separate"/>
      </w:r>
      <w:r w:rsidR="002E51A3">
        <w:rPr>
          <w:noProof/>
          <w:szCs w:val="21"/>
          <w:lang w:val="en-US"/>
        </w:rPr>
        <w:instrText>0</w:instrText>
      </w:r>
      <w:r w:rsidRPr="00752797">
        <w:rPr>
          <w:szCs w:val="21"/>
          <w:lang w:val="en-US"/>
        </w:rPr>
        <w:fldChar w:fldCharType="end"/>
      </w:r>
      <w:r w:rsidRPr="00752797">
        <w:rPr>
          <w:szCs w:val="21"/>
          <w:lang w:val="en-US"/>
        </w:rPr>
        <w:instrText>.</w:instrText>
      </w:r>
      <w:r w:rsidRPr="00752797">
        <w:rPr>
          <w:szCs w:val="21"/>
          <w:lang w:val="en-US"/>
        </w:rPr>
        <w:fldChar w:fldCharType="begin"/>
      </w:r>
      <w:r w:rsidRPr="00752797">
        <w:rPr>
          <w:szCs w:val="21"/>
          <w:lang w:val="en-US"/>
        </w:rPr>
        <w:instrText xml:space="preserve"> SEQ MTEqn \c \* Arabic \* MERGEFORMAT </w:instrText>
      </w:r>
      <w:r w:rsidRPr="00752797">
        <w:rPr>
          <w:szCs w:val="21"/>
          <w:lang w:val="en-US"/>
        </w:rPr>
        <w:fldChar w:fldCharType="separate"/>
      </w:r>
      <w:r w:rsidR="002E51A3">
        <w:rPr>
          <w:noProof/>
          <w:szCs w:val="21"/>
          <w:lang w:val="en-US"/>
        </w:rPr>
        <w:instrText>3</w:instrText>
      </w:r>
      <w:r w:rsidRPr="00752797">
        <w:rPr>
          <w:szCs w:val="21"/>
          <w:lang w:val="en-US"/>
        </w:rPr>
        <w:fldChar w:fldCharType="end"/>
      </w:r>
      <w:r w:rsidRPr="00752797">
        <w:rPr>
          <w:szCs w:val="21"/>
          <w:lang w:val="en-US"/>
        </w:rPr>
        <w:instrText>)</w:instrText>
      </w:r>
      <w:r w:rsidRPr="00752797">
        <w:rPr>
          <w:szCs w:val="21"/>
          <w:lang w:val="en-US"/>
        </w:rPr>
        <w:fldChar w:fldCharType="end"/>
      </w:r>
    </w:p>
    <w:p w14:paraId="2D13E3EE" w14:textId="77777777" w:rsidR="009F2210" w:rsidRPr="00752797" w:rsidRDefault="009F2210" w:rsidP="009F2210">
      <w:pPr>
        <w:rPr>
          <w:szCs w:val="21"/>
          <w:lang w:val="en-US"/>
        </w:rPr>
      </w:pPr>
    </w:p>
    <w:p w14:paraId="6F1BE3EB" w14:textId="0A0018A9" w:rsidR="009F2210" w:rsidRPr="00752797" w:rsidRDefault="009F2210" w:rsidP="009F2210">
      <w:pPr>
        <w:rPr>
          <w:szCs w:val="21"/>
          <w:lang w:val="en-US"/>
        </w:rPr>
      </w:pPr>
      <w:r w:rsidRPr="00752797">
        <w:rPr>
          <w:szCs w:val="21"/>
          <w:lang w:val="en-US"/>
        </w:rPr>
        <w:t xml:space="preserve">XBeach considers the wave energy of short waves as averaged over their length, and hence does not simulate the wave shape. A discretization of the wave skewness and asymmetry was introduced by Van Thiel de Vries (2009), to affect the sediment advection velocity. In this equation </w:t>
      </w:r>
      <w:r w:rsidRPr="00752797">
        <w:rPr>
          <w:i/>
          <w:szCs w:val="21"/>
          <w:lang w:val="en-US"/>
        </w:rPr>
        <w:t>u</w:t>
      </w:r>
      <w:r w:rsidRPr="00752797">
        <w:rPr>
          <w:i/>
          <w:szCs w:val="21"/>
          <w:vertAlign w:val="subscript"/>
          <w:lang w:val="en-US"/>
        </w:rPr>
        <w:t>a</w:t>
      </w:r>
      <w:r w:rsidRPr="00752797">
        <w:rPr>
          <w:szCs w:val="21"/>
          <w:lang w:val="en-US"/>
        </w:rPr>
        <w:t xml:space="preserve"> is calculated as function of wave skewness (</w:t>
      </w:r>
      <w:r w:rsidRPr="00752797">
        <w:rPr>
          <w:i/>
          <w:szCs w:val="21"/>
          <w:lang w:val="en-US"/>
        </w:rPr>
        <w:t>S</w:t>
      </w:r>
      <w:r w:rsidRPr="00752797">
        <w:rPr>
          <w:i/>
          <w:szCs w:val="21"/>
          <w:vertAlign w:val="subscript"/>
          <w:lang w:val="en-US"/>
        </w:rPr>
        <w:t>k</w:t>
      </w:r>
      <w:r w:rsidRPr="00752797">
        <w:rPr>
          <w:szCs w:val="21"/>
          <w:lang w:val="en-US"/>
        </w:rPr>
        <w:t>), wave asymmetry parameter (</w:t>
      </w:r>
      <w:r w:rsidRPr="00752797">
        <w:rPr>
          <w:i/>
          <w:szCs w:val="21"/>
          <w:lang w:val="en-US"/>
        </w:rPr>
        <w:t>A</w:t>
      </w:r>
      <w:r w:rsidRPr="00752797">
        <w:rPr>
          <w:i/>
          <w:szCs w:val="21"/>
          <w:vertAlign w:val="subscript"/>
          <w:lang w:val="en-US"/>
        </w:rPr>
        <w:t>s</w:t>
      </w:r>
      <w:r w:rsidRPr="00752797">
        <w:rPr>
          <w:szCs w:val="21"/>
          <w:lang w:val="en-US"/>
        </w:rPr>
        <w:t xml:space="preserve">), root-mean square velocity </w:t>
      </w:r>
      <w:r w:rsidRPr="00752797">
        <w:rPr>
          <w:i/>
          <w:szCs w:val="21"/>
          <w:lang w:val="en-US"/>
        </w:rPr>
        <w:t>u</w:t>
      </w:r>
      <w:r w:rsidRPr="00752797">
        <w:rPr>
          <w:i/>
          <w:szCs w:val="21"/>
          <w:vertAlign w:val="subscript"/>
          <w:lang w:val="en-US"/>
        </w:rPr>
        <w:t>rms</w:t>
      </w:r>
      <w:r w:rsidRPr="00752797">
        <w:rPr>
          <w:szCs w:val="21"/>
          <w:lang w:val="en-US"/>
        </w:rPr>
        <w:t xml:space="preserve"> and two calibration factor </w:t>
      </w:r>
      <w:r w:rsidRPr="00752797">
        <w:rPr>
          <w:i/>
          <w:szCs w:val="21"/>
          <w:lang w:val="en-US"/>
        </w:rPr>
        <w:t>f</w:t>
      </w:r>
      <w:r w:rsidRPr="00752797">
        <w:rPr>
          <w:i/>
          <w:szCs w:val="21"/>
          <w:vertAlign w:val="subscript"/>
          <w:lang w:val="en-US"/>
        </w:rPr>
        <w:t>Sk</w:t>
      </w:r>
      <w:r w:rsidRPr="00752797">
        <w:rPr>
          <w:szCs w:val="21"/>
          <w:lang w:val="en-US"/>
        </w:rPr>
        <w:t xml:space="preserve"> and</w:t>
      </w:r>
      <w:r w:rsidRPr="00752797">
        <w:rPr>
          <w:i/>
          <w:szCs w:val="21"/>
          <w:lang w:val="en-US"/>
        </w:rPr>
        <w:t xml:space="preserve"> f</w:t>
      </w:r>
      <w:r w:rsidRPr="00752797">
        <w:rPr>
          <w:i/>
          <w:szCs w:val="21"/>
          <w:vertAlign w:val="subscript"/>
          <w:lang w:val="en-US"/>
        </w:rPr>
        <w:t>As</w:t>
      </w:r>
      <w:r w:rsidRPr="00752797">
        <w:rPr>
          <w:szCs w:val="21"/>
          <w:lang w:val="en-US"/>
        </w:rPr>
        <w:t xml:space="preserve"> (keyword: </w:t>
      </w:r>
      <w:r w:rsidRPr="00752797">
        <w:rPr>
          <w:i/>
          <w:szCs w:val="21"/>
          <w:lang w:val="en-US"/>
        </w:rPr>
        <w:t>facSk &amp; facAs</w:t>
      </w:r>
      <w:r w:rsidR="0095750F">
        <w:rPr>
          <w:szCs w:val="21"/>
          <w:lang w:val="en-US"/>
        </w:rPr>
        <w:t xml:space="preserve">), see </w:t>
      </w:r>
      <w:r w:rsidRPr="00752797">
        <w:rPr>
          <w:szCs w:val="21"/>
          <w:lang w:val="en-US"/>
        </w:rPr>
        <w:fldChar w:fldCharType="begin"/>
      </w:r>
      <w:r w:rsidRPr="00752797">
        <w:rPr>
          <w:szCs w:val="21"/>
          <w:lang w:val="en-US"/>
        </w:rPr>
        <w:instrText xml:space="preserve"> GOTOBUTTON ZEqnNum326040  \* MERGEFORMAT </w:instrText>
      </w:r>
      <w:r w:rsidRPr="00752797">
        <w:rPr>
          <w:szCs w:val="21"/>
          <w:lang w:val="en-US"/>
        </w:rPr>
        <w:fldChar w:fldCharType="begin"/>
      </w:r>
      <w:r w:rsidRPr="00752797">
        <w:rPr>
          <w:szCs w:val="21"/>
          <w:lang w:val="en-US"/>
        </w:rPr>
        <w:instrText xml:space="preserve"> REF ZEqnNum326040 \* Charformat \! \* MERGEFORMAT </w:instrText>
      </w:r>
      <w:r w:rsidRPr="00752797">
        <w:rPr>
          <w:szCs w:val="21"/>
          <w:lang w:val="en-US"/>
        </w:rPr>
        <w:fldChar w:fldCharType="separate"/>
      </w:r>
      <w:r w:rsidR="002E51A3" w:rsidRPr="00752797">
        <w:rPr>
          <w:szCs w:val="21"/>
          <w:lang w:val="en-US"/>
        </w:rPr>
        <w:instrText>(</w:instrText>
      </w:r>
      <w:r w:rsidR="002E51A3">
        <w:rPr>
          <w:szCs w:val="21"/>
          <w:lang w:val="en-US"/>
        </w:rPr>
        <w:instrText>0</w:instrText>
      </w:r>
      <w:r w:rsidR="002E51A3" w:rsidRPr="00752797">
        <w:rPr>
          <w:szCs w:val="21"/>
          <w:lang w:val="en-US"/>
        </w:rPr>
        <w:instrText>.</w:instrText>
      </w:r>
      <w:r w:rsidR="002E51A3">
        <w:rPr>
          <w:szCs w:val="21"/>
          <w:lang w:val="en-US"/>
        </w:rPr>
        <w:instrText>3</w:instrText>
      </w:r>
      <w:r w:rsidR="002E51A3" w:rsidRPr="00752797">
        <w:rPr>
          <w:szCs w:val="21"/>
          <w:lang w:val="en-US"/>
        </w:rPr>
        <w:instrText>)</w:instrText>
      </w:r>
      <w:r w:rsidRPr="00752797">
        <w:rPr>
          <w:szCs w:val="21"/>
          <w:lang w:val="en-US"/>
        </w:rPr>
        <w:fldChar w:fldCharType="end"/>
      </w:r>
      <w:r w:rsidRPr="00752797">
        <w:rPr>
          <w:szCs w:val="21"/>
          <w:lang w:val="en-US"/>
        </w:rPr>
        <w:fldChar w:fldCharType="end"/>
      </w:r>
      <w:r w:rsidRPr="00752797">
        <w:rPr>
          <w:szCs w:val="21"/>
          <w:lang w:val="en-US"/>
        </w:rPr>
        <w:t xml:space="preserve">. To set both values one can use the keyword: </w:t>
      </w:r>
      <w:r w:rsidRPr="00752797">
        <w:rPr>
          <w:i/>
          <w:szCs w:val="21"/>
          <w:lang w:val="en-US"/>
        </w:rPr>
        <w:t>facua</w:t>
      </w:r>
      <w:r w:rsidRPr="00752797">
        <w:rPr>
          <w:szCs w:val="21"/>
          <w:lang w:val="en-US"/>
        </w:rPr>
        <w:t xml:space="preserve">. The method to determine the skewness and </w:t>
      </w:r>
      <w:r w:rsidR="00AA1803" w:rsidRPr="00752797">
        <w:rPr>
          <w:szCs w:val="21"/>
          <w:lang w:val="en-US"/>
        </w:rPr>
        <w:t>asymmetry</w:t>
      </w:r>
      <w:r w:rsidRPr="00752797">
        <w:rPr>
          <w:szCs w:val="21"/>
          <w:lang w:val="en-US"/>
        </w:rPr>
        <w:t xml:space="preserve"> is described in </w:t>
      </w:r>
      <w:r w:rsidR="00EF6BE7">
        <w:rPr>
          <w:szCs w:val="21"/>
          <w:lang w:val="en-US"/>
        </w:rPr>
        <w:t>S</w:t>
      </w:r>
      <w:r w:rsidRPr="00752797">
        <w:rPr>
          <w:szCs w:val="21"/>
          <w:lang w:val="en-US"/>
        </w:rPr>
        <w:t xml:space="preserve">ection </w:t>
      </w:r>
      <w:r w:rsidRPr="00752797">
        <w:rPr>
          <w:szCs w:val="21"/>
          <w:lang w:val="en-US"/>
        </w:rPr>
        <w:fldChar w:fldCharType="begin"/>
      </w:r>
      <w:r w:rsidRPr="00752797">
        <w:rPr>
          <w:szCs w:val="21"/>
          <w:lang w:val="en-US"/>
        </w:rPr>
        <w:instrText xml:space="preserve"> REF _Ref412651014 \r \h </w:instrText>
      </w:r>
      <w:r w:rsidRPr="00752797">
        <w:rPr>
          <w:szCs w:val="21"/>
          <w:lang w:val="en-US"/>
        </w:rPr>
      </w:r>
      <w:r w:rsidRPr="00752797">
        <w:rPr>
          <w:szCs w:val="21"/>
          <w:lang w:val="en-US"/>
        </w:rPr>
        <w:fldChar w:fldCharType="separate"/>
      </w:r>
      <w:r w:rsidR="002E51A3">
        <w:rPr>
          <w:szCs w:val="21"/>
          <w:lang w:val="en-US"/>
        </w:rPr>
        <w:t>2.3.4</w:t>
      </w:r>
      <w:r w:rsidRPr="00752797">
        <w:rPr>
          <w:szCs w:val="21"/>
          <w:lang w:val="en-US"/>
        </w:rPr>
        <w:fldChar w:fldCharType="end"/>
      </w:r>
      <w:r w:rsidRPr="00752797">
        <w:rPr>
          <w:szCs w:val="21"/>
          <w:lang w:val="en-US"/>
        </w:rPr>
        <w:t xml:space="preserve">. A higher value for </w:t>
      </w:r>
      <w:r w:rsidRPr="00752797">
        <w:rPr>
          <w:i/>
          <w:szCs w:val="21"/>
          <w:lang w:val="en-US"/>
        </w:rPr>
        <w:t>u</w:t>
      </w:r>
      <w:r w:rsidRPr="00752797">
        <w:rPr>
          <w:i/>
          <w:szCs w:val="21"/>
          <w:vertAlign w:val="subscript"/>
          <w:lang w:val="en-US"/>
        </w:rPr>
        <w:t>a</w:t>
      </w:r>
      <w:r w:rsidRPr="00752797">
        <w:rPr>
          <w:szCs w:val="21"/>
          <w:lang w:val="en-US"/>
        </w:rPr>
        <w:t xml:space="preserve"> will simulate a stronger onshore sediment transport component. </w:t>
      </w:r>
    </w:p>
    <w:p w14:paraId="1C03B2FF" w14:textId="77777777" w:rsidR="009F2210" w:rsidRPr="00752797" w:rsidRDefault="009F2210" w:rsidP="009F2210">
      <w:pPr>
        <w:rPr>
          <w:szCs w:val="21"/>
          <w:lang w:val="en-US"/>
        </w:rPr>
      </w:pPr>
    </w:p>
    <w:p w14:paraId="54F6A798" w14:textId="7062860B" w:rsidR="009F2210" w:rsidRPr="00752797" w:rsidRDefault="009F2210" w:rsidP="009F2210">
      <w:pPr>
        <w:pStyle w:val="MTDisplayEquation"/>
        <w:rPr>
          <w:szCs w:val="21"/>
          <w:lang w:val="en-US"/>
        </w:rPr>
      </w:pPr>
      <w:r w:rsidRPr="00752797">
        <w:rPr>
          <w:szCs w:val="21"/>
          <w:lang w:val="en-US"/>
        </w:rPr>
        <w:tab/>
      </w:r>
      <w:r w:rsidR="00DD43CF" w:rsidRPr="00752797">
        <w:rPr>
          <w:position w:val="-12"/>
          <w:szCs w:val="21"/>
          <w:lang w:val="en-US"/>
        </w:rPr>
        <w:object w:dxaOrig="2280" w:dyaOrig="360" w14:anchorId="26B83F3D">
          <v:shape id="_x0000_i4810" type="#_x0000_t75" style="width:114pt;height:16.5pt" o:ole="">
            <v:imagedata r:id="rId230" o:title=""/>
          </v:shape>
          <o:OLEObject Type="Embed" ProgID="Equation.DSMT4" ShapeID="_x0000_i4810" DrawAspect="Content" ObjectID="_1505662334" r:id="rId231"/>
        </w:object>
      </w:r>
      <w:r w:rsidRPr="00752797">
        <w:rPr>
          <w:szCs w:val="21"/>
          <w:lang w:val="en-US"/>
        </w:rPr>
        <w:t xml:space="preserve"> </w:t>
      </w:r>
      <w:r w:rsidRPr="00752797">
        <w:rPr>
          <w:szCs w:val="21"/>
          <w:lang w:val="en-US"/>
        </w:rPr>
        <w:tab/>
      </w:r>
      <w:r w:rsidRPr="00752797">
        <w:rPr>
          <w:szCs w:val="21"/>
          <w:lang w:val="en-US"/>
        </w:rPr>
        <w:fldChar w:fldCharType="begin"/>
      </w:r>
      <w:r w:rsidRPr="00752797">
        <w:rPr>
          <w:szCs w:val="21"/>
          <w:lang w:val="en-US"/>
        </w:rPr>
        <w:instrText xml:space="preserve"> MACROBUTTON MTPlaceRef \* MERGEFORMAT </w:instrText>
      </w:r>
      <w:bookmarkStart w:id="302" w:name="ZEqnNum326040"/>
      <w:r w:rsidRPr="00752797">
        <w:rPr>
          <w:szCs w:val="21"/>
          <w:lang w:val="en-US"/>
        </w:rPr>
        <w:instrText>(</w:instrText>
      </w:r>
      <w:r w:rsidRPr="00752797">
        <w:rPr>
          <w:szCs w:val="21"/>
          <w:lang w:val="en-US"/>
        </w:rPr>
        <w:fldChar w:fldCharType="begin"/>
      </w:r>
      <w:r w:rsidRPr="00752797">
        <w:rPr>
          <w:szCs w:val="21"/>
          <w:lang w:val="en-US"/>
        </w:rPr>
        <w:instrText xml:space="preserve"> SEQ MTSec \c \* Arabic \* MERGEFORMAT </w:instrText>
      </w:r>
      <w:r w:rsidRPr="00752797">
        <w:rPr>
          <w:szCs w:val="21"/>
          <w:lang w:val="en-US"/>
        </w:rPr>
        <w:fldChar w:fldCharType="separate"/>
      </w:r>
      <w:r w:rsidR="002E51A3">
        <w:rPr>
          <w:noProof/>
          <w:szCs w:val="21"/>
          <w:lang w:val="en-US"/>
        </w:rPr>
        <w:instrText>0</w:instrText>
      </w:r>
      <w:r w:rsidRPr="00752797">
        <w:rPr>
          <w:szCs w:val="21"/>
          <w:lang w:val="en-US"/>
        </w:rPr>
        <w:fldChar w:fldCharType="end"/>
      </w:r>
      <w:r w:rsidRPr="00752797">
        <w:rPr>
          <w:szCs w:val="21"/>
          <w:lang w:val="en-US"/>
        </w:rPr>
        <w:instrText>.</w:instrText>
      </w:r>
      <w:r w:rsidRPr="00752797">
        <w:rPr>
          <w:szCs w:val="21"/>
          <w:lang w:val="en-US"/>
        </w:rPr>
        <w:fldChar w:fldCharType="begin"/>
      </w:r>
      <w:r w:rsidRPr="00752797">
        <w:rPr>
          <w:szCs w:val="21"/>
          <w:lang w:val="en-US"/>
        </w:rPr>
        <w:instrText xml:space="preserve"> SEQ MTEqn \c \* Arabic \* MERGEFORMAT </w:instrText>
      </w:r>
      <w:r w:rsidRPr="00752797">
        <w:rPr>
          <w:szCs w:val="21"/>
          <w:lang w:val="en-US"/>
        </w:rPr>
        <w:fldChar w:fldCharType="separate"/>
      </w:r>
      <w:r w:rsidR="002E51A3">
        <w:rPr>
          <w:noProof/>
          <w:szCs w:val="21"/>
          <w:lang w:val="en-US"/>
        </w:rPr>
        <w:instrText>3</w:instrText>
      </w:r>
      <w:r w:rsidRPr="00752797">
        <w:rPr>
          <w:szCs w:val="21"/>
          <w:lang w:val="en-US"/>
        </w:rPr>
        <w:fldChar w:fldCharType="end"/>
      </w:r>
      <w:r w:rsidRPr="00752797">
        <w:rPr>
          <w:szCs w:val="21"/>
          <w:lang w:val="en-US"/>
        </w:rPr>
        <w:instrText>)</w:instrText>
      </w:r>
      <w:bookmarkEnd w:id="302"/>
      <w:r w:rsidRPr="00752797">
        <w:rPr>
          <w:szCs w:val="21"/>
          <w:lang w:val="en-US"/>
        </w:rPr>
        <w:fldChar w:fldCharType="end"/>
      </w:r>
    </w:p>
    <w:p w14:paraId="15884C96" w14:textId="77777777" w:rsidR="009F2210" w:rsidRPr="00752797" w:rsidRDefault="009F2210" w:rsidP="009F2210">
      <w:pPr>
        <w:pStyle w:val="Heading3"/>
        <w:jc w:val="both"/>
        <w:rPr>
          <w:lang w:val="en-US"/>
        </w:rPr>
      </w:pPr>
      <w:bookmarkStart w:id="303" w:name="_Toc417455452"/>
      <w:bookmarkStart w:id="304" w:name="_Toc417455645"/>
      <w:bookmarkStart w:id="305" w:name="_Toc417455790"/>
      <w:bookmarkStart w:id="306" w:name="_Toc431915632"/>
      <w:bookmarkStart w:id="307" w:name="_Toc431915724"/>
      <w:r w:rsidRPr="00752797">
        <w:rPr>
          <w:lang w:val="en-US"/>
        </w:rPr>
        <w:t>Hindered erosion by dilatancy</w:t>
      </w:r>
      <w:bookmarkEnd w:id="303"/>
      <w:bookmarkEnd w:id="304"/>
      <w:bookmarkEnd w:id="305"/>
      <w:bookmarkEnd w:id="306"/>
      <w:bookmarkEnd w:id="307"/>
    </w:p>
    <w:p w14:paraId="28EECC38" w14:textId="47D353A9" w:rsidR="009F2210" w:rsidRPr="00752797" w:rsidRDefault="009F2210" w:rsidP="009F2210">
      <w:pPr>
        <w:rPr>
          <w:szCs w:val="21"/>
          <w:lang w:val="en-US"/>
        </w:rPr>
      </w:pPr>
      <w:r w:rsidRPr="00752797">
        <w:rPr>
          <w:szCs w:val="21"/>
          <w:lang w:val="en-US"/>
        </w:rPr>
        <w:t>Under overwash and breaching conditions (high flow velocities and large bed level variations in time), dilatancy might hinder the erosion rates (De Vet, 2014). To account for this effect, the theory of Van Rhee (2010) could be applied (keyword</w:t>
      </w:r>
      <w:r w:rsidR="00D5585B" w:rsidRPr="00752797">
        <w:rPr>
          <w:szCs w:val="21"/>
          <w:lang w:val="en-US"/>
        </w:rPr>
        <w:t>:</w:t>
      </w:r>
      <w:r w:rsidRPr="00752797">
        <w:rPr>
          <w:szCs w:val="21"/>
          <w:lang w:val="en-US"/>
        </w:rPr>
        <w:t xml:space="preserve"> </w:t>
      </w:r>
      <w:r w:rsidRPr="00752797">
        <w:rPr>
          <w:i/>
          <w:szCs w:val="21"/>
          <w:lang w:val="en-US"/>
        </w:rPr>
        <w:t>dilatancy = 1</w:t>
      </w:r>
      <w:r w:rsidRPr="00752797">
        <w:rPr>
          <w:szCs w:val="21"/>
          <w:lang w:val="en-US"/>
        </w:rPr>
        <w:t>), reducing the critical Shields parameter</w:t>
      </w:r>
      <w:r w:rsidR="000759AF">
        <w:rPr>
          <w:szCs w:val="21"/>
          <w:lang w:val="en-US"/>
        </w:rPr>
        <w:t xml:space="preserve"> </w:t>
      </w:r>
      <w:r w:rsidR="000759AF" w:rsidRPr="00636D4D">
        <w:rPr>
          <w:rFonts w:ascii="Cambria Math" w:hAnsi="Cambria Math"/>
          <w:i/>
          <w:szCs w:val="21"/>
          <w:lang w:val="en-US"/>
        </w:rPr>
        <w:t>θ</w:t>
      </w:r>
      <w:r w:rsidR="000759AF" w:rsidRPr="00636D4D">
        <w:rPr>
          <w:i/>
          <w:szCs w:val="21"/>
          <w:vertAlign w:val="subscript"/>
          <w:lang w:val="en-US"/>
        </w:rPr>
        <w:t>cr</w:t>
      </w:r>
      <w:r w:rsidRPr="00752797">
        <w:rPr>
          <w:szCs w:val="21"/>
          <w:lang w:val="en-US"/>
        </w:rPr>
        <w:t xml:space="preserve"> at high flow velocities:</w:t>
      </w:r>
    </w:p>
    <w:p w14:paraId="6C1D3CE2" w14:textId="77777777" w:rsidR="00AA1803" w:rsidRPr="00752797" w:rsidRDefault="00AA1803" w:rsidP="009F2210">
      <w:pPr>
        <w:rPr>
          <w:szCs w:val="21"/>
          <w:lang w:val="en-US"/>
        </w:rPr>
      </w:pPr>
    </w:p>
    <w:p w14:paraId="38B5A150" w14:textId="0F1208C3" w:rsidR="009F2210" w:rsidRPr="00752797" w:rsidRDefault="009F2210" w:rsidP="009F2210">
      <w:pPr>
        <w:pStyle w:val="MTDisplayEquation"/>
        <w:rPr>
          <w:szCs w:val="21"/>
          <w:lang w:val="en-US"/>
        </w:rPr>
      </w:pPr>
      <w:r w:rsidRPr="00752797">
        <w:rPr>
          <w:szCs w:val="21"/>
          <w:lang w:val="en-US"/>
        </w:rPr>
        <w:tab/>
      </w:r>
      <w:r w:rsidR="00DD43CF" w:rsidRPr="00752797">
        <w:rPr>
          <w:position w:val="-32"/>
          <w:szCs w:val="21"/>
          <w:lang w:val="en-US"/>
        </w:rPr>
        <w:object w:dxaOrig="2920" w:dyaOrig="760" w14:anchorId="06C0ECC4">
          <v:shape id="_x0000_i4813" type="#_x0000_t75" style="width:144.75pt;height:35.25pt" o:ole="">
            <v:imagedata r:id="rId232" o:title=""/>
          </v:shape>
          <o:OLEObject Type="Embed" ProgID="Equation.DSMT4" ShapeID="_x0000_i4813" DrawAspect="Content" ObjectID="_1505662335" r:id="rId233"/>
        </w:object>
      </w:r>
      <w:r w:rsidRPr="00752797">
        <w:rPr>
          <w:szCs w:val="21"/>
          <w:lang w:val="en-US"/>
        </w:rPr>
        <w:t xml:space="preserve"> </w:t>
      </w:r>
      <w:r w:rsidRPr="00752797">
        <w:rPr>
          <w:szCs w:val="21"/>
          <w:lang w:val="en-US"/>
        </w:rPr>
        <w:tab/>
      </w:r>
      <w:r w:rsidRPr="00752797">
        <w:rPr>
          <w:szCs w:val="21"/>
          <w:lang w:val="en-US"/>
        </w:rPr>
        <w:fldChar w:fldCharType="begin"/>
      </w:r>
      <w:r w:rsidRPr="00752797">
        <w:rPr>
          <w:szCs w:val="21"/>
          <w:lang w:val="en-US"/>
        </w:rPr>
        <w:instrText xml:space="preserve"> MACROBUTTON MTPlaceRef \* MERGEFORMAT (</w:instrText>
      </w:r>
      <w:r w:rsidRPr="00752797">
        <w:rPr>
          <w:szCs w:val="21"/>
          <w:lang w:val="en-US"/>
        </w:rPr>
        <w:fldChar w:fldCharType="begin"/>
      </w:r>
      <w:r w:rsidRPr="00752797">
        <w:rPr>
          <w:szCs w:val="21"/>
          <w:lang w:val="en-US"/>
        </w:rPr>
        <w:instrText xml:space="preserve"> SEQ MTSec \c \* Arabic \* MERGEFORMAT </w:instrText>
      </w:r>
      <w:r w:rsidRPr="00752797">
        <w:rPr>
          <w:szCs w:val="21"/>
          <w:lang w:val="en-US"/>
        </w:rPr>
        <w:fldChar w:fldCharType="separate"/>
      </w:r>
      <w:r w:rsidR="002E51A3">
        <w:rPr>
          <w:noProof/>
          <w:szCs w:val="21"/>
          <w:lang w:val="en-US"/>
        </w:rPr>
        <w:instrText>0</w:instrText>
      </w:r>
      <w:r w:rsidRPr="00752797">
        <w:rPr>
          <w:szCs w:val="21"/>
          <w:lang w:val="en-US"/>
        </w:rPr>
        <w:fldChar w:fldCharType="end"/>
      </w:r>
      <w:r w:rsidRPr="00752797">
        <w:rPr>
          <w:szCs w:val="21"/>
          <w:lang w:val="en-US"/>
        </w:rPr>
        <w:instrText>.</w:instrText>
      </w:r>
      <w:r w:rsidRPr="00752797">
        <w:rPr>
          <w:szCs w:val="21"/>
          <w:lang w:val="en-US"/>
        </w:rPr>
        <w:fldChar w:fldCharType="begin"/>
      </w:r>
      <w:r w:rsidRPr="00752797">
        <w:rPr>
          <w:szCs w:val="21"/>
          <w:lang w:val="en-US"/>
        </w:rPr>
        <w:instrText xml:space="preserve"> SEQ MTEqn \c \* Arabic \* MERGEFORMAT </w:instrText>
      </w:r>
      <w:r w:rsidRPr="00752797">
        <w:rPr>
          <w:szCs w:val="21"/>
          <w:lang w:val="en-US"/>
        </w:rPr>
        <w:fldChar w:fldCharType="separate"/>
      </w:r>
      <w:r w:rsidR="002E51A3">
        <w:rPr>
          <w:noProof/>
          <w:szCs w:val="21"/>
          <w:lang w:val="en-US"/>
        </w:rPr>
        <w:instrText>3</w:instrText>
      </w:r>
      <w:r w:rsidRPr="00752797">
        <w:rPr>
          <w:szCs w:val="21"/>
          <w:lang w:val="en-US"/>
        </w:rPr>
        <w:fldChar w:fldCharType="end"/>
      </w:r>
      <w:r w:rsidRPr="00752797">
        <w:rPr>
          <w:szCs w:val="21"/>
          <w:lang w:val="en-US"/>
        </w:rPr>
        <w:instrText>)</w:instrText>
      </w:r>
      <w:r w:rsidRPr="00752797">
        <w:rPr>
          <w:szCs w:val="21"/>
          <w:lang w:val="en-US"/>
        </w:rPr>
        <w:fldChar w:fldCharType="end"/>
      </w:r>
    </w:p>
    <w:p w14:paraId="2AFA539A" w14:textId="77777777" w:rsidR="009F2210" w:rsidRPr="00752797" w:rsidRDefault="009F2210" w:rsidP="009F2210">
      <w:pPr>
        <w:spacing w:line="240" w:lineRule="auto"/>
        <w:rPr>
          <w:szCs w:val="21"/>
          <w:lang w:val="en-US"/>
        </w:rPr>
      </w:pPr>
    </w:p>
    <w:p w14:paraId="6066171B" w14:textId="77777777" w:rsidR="009F2210" w:rsidRPr="00752797" w:rsidRDefault="009F2210" w:rsidP="00D5585B">
      <w:pPr>
        <w:spacing w:line="240" w:lineRule="auto"/>
        <w:jc w:val="left"/>
        <w:rPr>
          <w:szCs w:val="21"/>
          <w:lang w:val="en-US"/>
        </w:rPr>
      </w:pPr>
      <w:r w:rsidRPr="00752797">
        <w:rPr>
          <w:szCs w:val="21"/>
          <w:lang w:val="en-US"/>
        </w:rPr>
        <w:lastRenderedPageBreak/>
        <w:t xml:space="preserve">In this equation, </w:t>
      </w:r>
      <w:r w:rsidRPr="00752797">
        <w:rPr>
          <w:i/>
          <w:szCs w:val="21"/>
          <w:lang w:val="en-US"/>
        </w:rPr>
        <w:t>v</w:t>
      </w:r>
      <w:r w:rsidRPr="00752797">
        <w:rPr>
          <w:i/>
          <w:szCs w:val="21"/>
          <w:vertAlign w:val="subscript"/>
          <w:lang w:val="en-US"/>
        </w:rPr>
        <w:t>e</w:t>
      </w:r>
      <w:r w:rsidRPr="00752797">
        <w:rPr>
          <w:szCs w:val="21"/>
          <w:lang w:val="en-US"/>
        </w:rPr>
        <w:t xml:space="preserve"> refers to the erosion velocity, </w:t>
      </w:r>
      <w:r w:rsidRPr="00752797">
        <w:rPr>
          <w:i/>
          <w:szCs w:val="21"/>
          <w:lang w:val="en-US"/>
        </w:rPr>
        <w:t>k</w:t>
      </w:r>
      <w:r w:rsidRPr="00752797">
        <w:rPr>
          <w:i/>
          <w:szCs w:val="21"/>
          <w:vertAlign w:val="subscript"/>
          <w:lang w:val="en-US"/>
        </w:rPr>
        <w:t>l</w:t>
      </w:r>
      <w:r w:rsidRPr="00752797">
        <w:rPr>
          <w:szCs w:val="21"/>
          <w:lang w:val="en-US"/>
        </w:rPr>
        <w:t xml:space="preserve"> is the permeability, </w:t>
      </w:r>
      <w:r w:rsidR="00D5585B" w:rsidRPr="00752797">
        <w:rPr>
          <w:i/>
          <w:szCs w:val="21"/>
          <w:lang w:val="en-US"/>
        </w:rPr>
        <w:t>n</w:t>
      </w:r>
      <w:r w:rsidR="00D5585B" w:rsidRPr="000759AF">
        <w:rPr>
          <w:i/>
          <w:szCs w:val="21"/>
          <w:vertAlign w:val="subscript"/>
          <w:lang w:val="en-US"/>
        </w:rPr>
        <w:t>0</w:t>
      </w:r>
      <w:r w:rsidRPr="00752797">
        <w:rPr>
          <w:szCs w:val="21"/>
          <w:lang w:val="en-US"/>
        </w:rPr>
        <w:t xml:space="preserve"> is the porosity prior</w:t>
      </w:r>
      <w:r w:rsidR="00D5585B" w:rsidRPr="00752797">
        <w:rPr>
          <w:szCs w:val="21"/>
          <w:lang w:val="en-US"/>
        </w:rPr>
        <w:t xml:space="preserve">, </w:t>
      </w:r>
      <w:r w:rsidRPr="00752797">
        <w:rPr>
          <w:i/>
          <w:szCs w:val="21"/>
          <w:lang w:val="en-US"/>
        </w:rPr>
        <w:t>n</w:t>
      </w:r>
      <w:r w:rsidRPr="00752797">
        <w:rPr>
          <w:i/>
          <w:szCs w:val="21"/>
          <w:vertAlign w:val="subscript"/>
          <w:lang w:val="en-US"/>
        </w:rPr>
        <w:t>l</w:t>
      </w:r>
      <w:r w:rsidRPr="00752797">
        <w:rPr>
          <w:szCs w:val="21"/>
          <w:lang w:val="en-US"/>
        </w:rPr>
        <w:t xml:space="preserve"> is the porosity in the sheared zone (keyword </w:t>
      </w:r>
      <w:r w:rsidRPr="00752797">
        <w:rPr>
          <w:i/>
          <w:szCs w:val="21"/>
          <w:lang w:val="en-US"/>
        </w:rPr>
        <w:t>pormax</w:t>
      </w:r>
      <w:r w:rsidRPr="00752797">
        <w:rPr>
          <w:szCs w:val="21"/>
          <w:lang w:val="en-US"/>
        </w:rPr>
        <w:t xml:space="preserve">) and the parameter </w:t>
      </w:r>
      <w:r w:rsidRPr="00752797">
        <w:rPr>
          <w:i/>
          <w:szCs w:val="21"/>
          <w:lang w:val="en-US"/>
        </w:rPr>
        <w:t>A</w:t>
      </w:r>
      <w:r w:rsidRPr="00752797">
        <w:rPr>
          <w:szCs w:val="21"/>
          <w:lang w:val="en-US"/>
        </w:rPr>
        <w:t xml:space="preserve"> (keyword </w:t>
      </w:r>
      <w:r w:rsidRPr="00752797">
        <w:rPr>
          <w:i/>
          <w:szCs w:val="21"/>
          <w:lang w:val="en-US"/>
        </w:rPr>
        <w:t>rheeA</w:t>
      </w:r>
      <w:r w:rsidRPr="00752797">
        <w:rPr>
          <w:szCs w:val="21"/>
          <w:lang w:val="en-US"/>
        </w:rPr>
        <w:t>) is equal to 3/4 for single particles and approximately 1.7 for a continuum.</w:t>
      </w:r>
    </w:p>
    <w:p w14:paraId="479150AF" w14:textId="77777777" w:rsidR="009F2210" w:rsidRPr="00752797" w:rsidRDefault="009F2210" w:rsidP="009F2210">
      <w:pPr>
        <w:spacing w:line="240" w:lineRule="auto"/>
        <w:rPr>
          <w:szCs w:val="21"/>
          <w:lang w:val="en-US"/>
        </w:rPr>
      </w:pPr>
    </w:p>
    <w:p w14:paraId="2CD1164D" w14:textId="77777777" w:rsidR="009F2210" w:rsidRPr="00752797" w:rsidRDefault="009F2210" w:rsidP="009F2210">
      <w:pPr>
        <w:spacing w:line="240" w:lineRule="auto"/>
        <w:rPr>
          <w:szCs w:val="21"/>
          <w:lang w:val="en-US"/>
        </w:rPr>
      </w:pPr>
      <w:proofErr w:type="gramStart"/>
      <w:r w:rsidRPr="00752797">
        <w:rPr>
          <w:szCs w:val="21"/>
          <w:lang w:val="en-US"/>
        </w:rPr>
        <w:t>The larger the permeability of the bed, the smaller the dilatancy effect.</w:t>
      </w:r>
      <w:proofErr w:type="gramEnd"/>
      <w:r w:rsidRPr="00752797">
        <w:rPr>
          <w:szCs w:val="21"/>
          <w:lang w:val="en-US"/>
        </w:rPr>
        <w:t xml:space="preserve"> Van Rhee (2010) suggests </w:t>
      </w:r>
      <w:r w:rsidR="00D5585B" w:rsidRPr="00752797">
        <w:rPr>
          <w:szCs w:val="21"/>
          <w:lang w:val="en-US"/>
        </w:rPr>
        <w:t>using</w:t>
      </w:r>
      <w:r w:rsidRPr="00752797">
        <w:rPr>
          <w:szCs w:val="21"/>
          <w:lang w:val="en-US"/>
        </w:rPr>
        <w:t xml:space="preserve"> the equation proposed by Den Adel (1987):</w:t>
      </w:r>
    </w:p>
    <w:p w14:paraId="6C5161CF" w14:textId="77777777" w:rsidR="009F2210" w:rsidRPr="00752797" w:rsidRDefault="009F2210" w:rsidP="009F2210">
      <w:pPr>
        <w:rPr>
          <w:szCs w:val="21"/>
          <w:lang w:val="en-US"/>
        </w:rPr>
      </w:pPr>
    </w:p>
    <w:p w14:paraId="09223A3D" w14:textId="50940BC7" w:rsidR="009F2210" w:rsidRPr="00752797" w:rsidRDefault="009F2210" w:rsidP="009F2210">
      <w:pPr>
        <w:pStyle w:val="MTDisplayEquation"/>
        <w:rPr>
          <w:szCs w:val="21"/>
          <w:lang w:val="en-US"/>
        </w:rPr>
      </w:pPr>
      <w:r w:rsidRPr="00752797">
        <w:rPr>
          <w:szCs w:val="21"/>
          <w:lang w:val="en-US"/>
        </w:rPr>
        <w:tab/>
      </w:r>
      <w:r w:rsidR="00DD43CF" w:rsidRPr="00752797">
        <w:rPr>
          <w:position w:val="-36"/>
          <w:szCs w:val="21"/>
          <w:lang w:val="en-US"/>
        </w:rPr>
        <w:object w:dxaOrig="2120" w:dyaOrig="780" w14:anchorId="0231606F">
          <v:shape id="_x0000_i4816" type="#_x0000_t75" style="width:103.5pt;height:36.75pt" o:ole="">
            <v:imagedata r:id="rId234" o:title=""/>
          </v:shape>
          <o:OLEObject Type="Embed" ProgID="Equation.DSMT4" ShapeID="_x0000_i4816" DrawAspect="Content" ObjectID="_1505662336" r:id="rId235"/>
        </w:object>
      </w:r>
      <w:r w:rsidRPr="00752797">
        <w:rPr>
          <w:szCs w:val="21"/>
          <w:lang w:val="en-US"/>
        </w:rPr>
        <w:t xml:space="preserve"> </w:t>
      </w:r>
      <w:r w:rsidRPr="00752797">
        <w:rPr>
          <w:szCs w:val="21"/>
          <w:lang w:val="en-US"/>
        </w:rPr>
        <w:tab/>
      </w:r>
      <w:r w:rsidRPr="00752797">
        <w:rPr>
          <w:szCs w:val="21"/>
          <w:lang w:val="en-US"/>
        </w:rPr>
        <w:fldChar w:fldCharType="begin"/>
      </w:r>
      <w:r w:rsidRPr="00752797">
        <w:rPr>
          <w:szCs w:val="21"/>
          <w:lang w:val="en-US"/>
        </w:rPr>
        <w:instrText xml:space="preserve"> MACROBUTTON MTPlaceRef \* MERGEFORMAT (</w:instrText>
      </w:r>
      <w:r w:rsidRPr="00752797">
        <w:rPr>
          <w:szCs w:val="21"/>
          <w:lang w:val="en-US"/>
        </w:rPr>
        <w:fldChar w:fldCharType="begin"/>
      </w:r>
      <w:r w:rsidRPr="00752797">
        <w:rPr>
          <w:szCs w:val="21"/>
          <w:lang w:val="en-US"/>
        </w:rPr>
        <w:instrText xml:space="preserve"> SEQ MTSec \c \* Arabic \* MERGEFORMAT </w:instrText>
      </w:r>
      <w:r w:rsidRPr="00752797">
        <w:rPr>
          <w:szCs w:val="21"/>
          <w:lang w:val="en-US"/>
        </w:rPr>
        <w:fldChar w:fldCharType="separate"/>
      </w:r>
      <w:r w:rsidR="002E51A3">
        <w:rPr>
          <w:noProof/>
          <w:szCs w:val="21"/>
          <w:lang w:val="en-US"/>
        </w:rPr>
        <w:instrText>0</w:instrText>
      </w:r>
      <w:r w:rsidRPr="00752797">
        <w:rPr>
          <w:szCs w:val="21"/>
          <w:lang w:val="en-US"/>
        </w:rPr>
        <w:fldChar w:fldCharType="end"/>
      </w:r>
      <w:r w:rsidRPr="00752797">
        <w:rPr>
          <w:szCs w:val="21"/>
          <w:lang w:val="en-US"/>
        </w:rPr>
        <w:instrText>.</w:instrText>
      </w:r>
      <w:r w:rsidRPr="00752797">
        <w:rPr>
          <w:szCs w:val="21"/>
          <w:lang w:val="en-US"/>
        </w:rPr>
        <w:fldChar w:fldCharType="begin"/>
      </w:r>
      <w:r w:rsidRPr="00752797">
        <w:rPr>
          <w:szCs w:val="21"/>
          <w:lang w:val="en-US"/>
        </w:rPr>
        <w:instrText xml:space="preserve"> SEQ MTEqn \c \* Arabic \* MERGEFORMAT </w:instrText>
      </w:r>
      <w:r w:rsidRPr="00752797">
        <w:rPr>
          <w:szCs w:val="21"/>
          <w:lang w:val="en-US"/>
        </w:rPr>
        <w:fldChar w:fldCharType="separate"/>
      </w:r>
      <w:r w:rsidR="002E51A3">
        <w:rPr>
          <w:noProof/>
          <w:szCs w:val="21"/>
          <w:lang w:val="en-US"/>
        </w:rPr>
        <w:instrText>3</w:instrText>
      </w:r>
      <w:r w:rsidRPr="00752797">
        <w:rPr>
          <w:szCs w:val="21"/>
          <w:lang w:val="en-US"/>
        </w:rPr>
        <w:fldChar w:fldCharType="end"/>
      </w:r>
      <w:r w:rsidRPr="00752797">
        <w:rPr>
          <w:szCs w:val="21"/>
          <w:lang w:val="en-US"/>
        </w:rPr>
        <w:instrText>)</w:instrText>
      </w:r>
      <w:r w:rsidRPr="00752797">
        <w:rPr>
          <w:szCs w:val="21"/>
          <w:lang w:val="en-US"/>
        </w:rPr>
        <w:fldChar w:fldCharType="end"/>
      </w:r>
    </w:p>
    <w:p w14:paraId="0120E957" w14:textId="77777777" w:rsidR="009F2210" w:rsidRPr="00752797" w:rsidRDefault="009F2210" w:rsidP="009F2210">
      <w:pPr>
        <w:spacing w:line="240" w:lineRule="auto"/>
        <w:rPr>
          <w:szCs w:val="21"/>
          <w:lang w:val="en-US"/>
        </w:rPr>
      </w:pPr>
    </w:p>
    <w:p w14:paraId="66A46467" w14:textId="77777777" w:rsidR="009F2210" w:rsidRPr="00752797" w:rsidRDefault="009F2210" w:rsidP="009F2210">
      <w:pPr>
        <w:spacing w:line="240" w:lineRule="auto"/>
        <w:jc w:val="left"/>
        <w:rPr>
          <w:szCs w:val="21"/>
          <w:lang w:val="en-US"/>
        </w:rPr>
      </w:pPr>
      <w:r w:rsidRPr="00752797">
        <w:rPr>
          <w:szCs w:val="21"/>
          <w:lang w:val="en-US"/>
        </w:rPr>
        <w:t xml:space="preserve">Finally, the erosion velocity </w:t>
      </w:r>
      <w:proofErr w:type="gramStart"/>
      <w:r w:rsidRPr="00752797">
        <w:rPr>
          <w:i/>
          <w:szCs w:val="21"/>
          <w:lang w:val="en-US"/>
        </w:rPr>
        <w:t>v</w:t>
      </w:r>
      <w:r w:rsidRPr="00752797">
        <w:rPr>
          <w:i/>
          <w:szCs w:val="21"/>
          <w:vertAlign w:val="subscript"/>
          <w:lang w:val="en-US"/>
        </w:rPr>
        <w:t>e</w:t>
      </w:r>
      <w:r w:rsidRPr="00752797">
        <w:rPr>
          <w:szCs w:val="21"/>
          <w:lang w:val="en-US"/>
        </w:rPr>
        <w:t>,</w:t>
      </w:r>
      <w:proofErr w:type="gramEnd"/>
      <w:r w:rsidRPr="00752797">
        <w:rPr>
          <w:szCs w:val="21"/>
          <w:lang w:val="en-US"/>
        </w:rPr>
        <w:t xml:space="preserve"> is the velocity at which the bottom level decreases:</w:t>
      </w:r>
    </w:p>
    <w:p w14:paraId="4BACAD4B" w14:textId="77777777" w:rsidR="009F2210" w:rsidRPr="00752797" w:rsidRDefault="009F2210" w:rsidP="009F2210">
      <w:pPr>
        <w:rPr>
          <w:szCs w:val="21"/>
          <w:lang w:val="en-US"/>
        </w:rPr>
      </w:pPr>
    </w:p>
    <w:p w14:paraId="3A80EE70" w14:textId="1405EE12" w:rsidR="009F2210" w:rsidRPr="00752797" w:rsidRDefault="009F2210" w:rsidP="009F2210">
      <w:pPr>
        <w:pStyle w:val="MTDisplayEquation"/>
        <w:rPr>
          <w:szCs w:val="21"/>
          <w:lang w:val="en-US"/>
        </w:rPr>
      </w:pPr>
      <w:r w:rsidRPr="00752797">
        <w:rPr>
          <w:szCs w:val="21"/>
          <w:lang w:val="en-US"/>
        </w:rPr>
        <w:tab/>
      </w:r>
      <w:r w:rsidR="00DD43CF" w:rsidRPr="00752797">
        <w:rPr>
          <w:position w:val="-46"/>
          <w:szCs w:val="21"/>
          <w:lang w:val="en-US"/>
        </w:rPr>
        <w:object w:dxaOrig="3320" w:dyaOrig="1040" w14:anchorId="5DDEB390">
          <v:shape id="_x0000_i4819" type="#_x0000_t75" style="width:165.75pt;height:48pt" o:ole="">
            <v:imagedata r:id="rId236" o:title=""/>
          </v:shape>
          <o:OLEObject Type="Embed" ProgID="Equation.DSMT4" ShapeID="_x0000_i4819" DrawAspect="Content" ObjectID="_1505662337" r:id="rId237"/>
        </w:object>
      </w:r>
      <w:r w:rsidRPr="00752797">
        <w:rPr>
          <w:szCs w:val="21"/>
          <w:lang w:val="en-US"/>
        </w:rPr>
        <w:t xml:space="preserve"> </w:t>
      </w:r>
      <w:r w:rsidRPr="00752797">
        <w:rPr>
          <w:szCs w:val="21"/>
          <w:lang w:val="en-US"/>
        </w:rPr>
        <w:tab/>
      </w:r>
      <w:r w:rsidRPr="00752797">
        <w:rPr>
          <w:szCs w:val="21"/>
          <w:lang w:val="en-US"/>
        </w:rPr>
        <w:fldChar w:fldCharType="begin"/>
      </w:r>
      <w:r w:rsidRPr="00752797">
        <w:rPr>
          <w:szCs w:val="21"/>
          <w:lang w:val="en-US"/>
        </w:rPr>
        <w:instrText xml:space="preserve"> MACROBUTTON MTPlaceRef \* MERGEFORMAT (</w:instrText>
      </w:r>
      <w:r w:rsidRPr="00752797">
        <w:rPr>
          <w:szCs w:val="21"/>
          <w:lang w:val="en-US"/>
        </w:rPr>
        <w:fldChar w:fldCharType="begin"/>
      </w:r>
      <w:r w:rsidRPr="00752797">
        <w:rPr>
          <w:szCs w:val="21"/>
          <w:lang w:val="en-US"/>
        </w:rPr>
        <w:instrText xml:space="preserve"> SEQ MTSec \c \* Arabic \* MERGEFORMAT </w:instrText>
      </w:r>
      <w:r w:rsidRPr="00752797">
        <w:rPr>
          <w:szCs w:val="21"/>
          <w:lang w:val="en-US"/>
        </w:rPr>
        <w:fldChar w:fldCharType="separate"/>
      </w:r>
      <w:r w:rsidR="002E51A3">
        <w:rPr>
          <w:noProof/>
          <w:szCs w:val="21"/>
          <w:lang w:val="en-US"/>
        </w:rPr>
        <w:instrText>0</w:instrText>
      </w:r>
      <w:r w:rsidRPr="00752797">
        <w:rPr>
          <w:szCs w:val="21"/>
          <w:lang w:val="en-US"/>
        </w:rPr>
        <w:fldChar w:fldCharType="end"/>
      </w:r>
      <w:r w:rsidRPr="00752797">
        <w:rPr>
          <w:szCs w:val="21"/>
          <w:lang w:val="en-US"/>
        </w:rPr>
        <w:instrText>.</w:instrText>
      </w:r>
      <w:r w:rsidRPr="00752797">
        <w:rPr>
          <w:szCs w:val="21"/>
          <w:lang w:val="en-US"/>
        </w:rPr>
        <w:fldChar w:fldCharType="begin"/>
      </w:r>
      <w:r w:rsidRPr="00752797">
        <w:rPr>
          <w:szCs w:val="21"/>
          <w:lang w:val="en-US"/>
        </w:rPr>
        <w:instrText xml:space="preserve"> SEQ MTEqn \c \* Arabic \* MERGEFORMAT </w:instrText>
      </w:r>
      <w:r w:rsidRPr="00752797">
        <w:rPr>
          <w:szCs w:val="21"/>
          <w:lang w:val="en-US"/>
        </w:rPr>
        <w:fldChar w:fldCharType="separate"/>
      </w:r>
      <w:r w:rsidR="002E51A3">
        <w:rPr>
          <w:noProof/>
          <w:szCs w:val="21"/>
          <w:lang w:val="en-US"/>
        </w:rPr>
        <w:instrText>3</w:instrText>
      </w:r>
      <w:r w:rsidRPr="00752797">
        <w:rPr>
          <w:szCs w:val="21"/>
          <w:lang w:val="en-US"/>
        </w:rPr>
        <w:fldChar w:fldCharType="end"/>
      </w:r>
      <w:r w:rsidRPr="00752797">
        <w:rPr>
          <w:szCs w:val="21"/>
          <w:lang w:val="en-US"/>
        </w:rPr>
        <w:instrText>)</w:instrText>
      </w:r>
      <w:r w:rsidRPr="00752797">
        <w:rPr>
          <w:szCs w:val="21"/>
          <w:lang w:val="en-US"/>
        </w:rPr>
        <w:fldChar w:fldCharType="end"/>
      </w:r>
    </w:p>
    <w:p w14:paraId="7F481081" w14:textId="77777777" w:rsidR="009F2210" w:rsidRPr="00752797" w:rsidRDefault="009F2210" w:rsidP="009F2210">
      <w:pPr>
        <w:pStyle w:val="Heading3"/>
        <w:jc w:val="both"/>
        <w:rPr>
          <w:lang w:val="en-US"/>
        </w:rPr>
      </w:pPr>
      <w:bookmarkStart w:id="308" w:name="_Toc412623835"/>
      <w:bookmarkStart w:id="309" w:name="_Ref413398989"/>
      <w:bookmarkStart w:id="310" w:name="_Toc417455453"/>
      <w:bookmarkStart w:id="311" w:name="_Toc417455646"/>
      <w:bookmarkStart w:id="312" w:name="_Toc417455791"/>
      <w:bookmarkStart w:id="313" w:name="_Toc431915633"/>
      <w:bookmarkStart w:id="314" w:name="_Toc431915725"/>
      <w:r w:rsidRPr="00752797">
        <w:rPr>
          <w:lang w:val="en-US"/>
        </w:rPr>
        <w:t>Bed slope effect</w:t>
      </w:r>
      <w:bookmarkEnd w:id="308"/>
      <w:bookmarkEnd w:id="309"/>
      <w:bookmarkEnd w:id="310"/>
      <w:bookmarkEnd w:id="311"/>
      <w:bookmarkEnd w:id="312"/>
      <w:bookmarkEnd w:id="313"/>
      <w:bookmarkEnd w:id="314"/>
    </w:p>
    <w:p w14:paraId="0AAE328E" w14:textId="77777777" w:rsidR="009F2210" w:rsidRPr="00752797" w:rsidRDefault="009F2210" w:rsidP="009F2210">
      <w:pPr>
        <w:pStyle w:val="MTDisplayEquation"/>
        <w:rPr>
          <w:lang w:val="en-US"/>
        </w:rPr>
      </w:pPr>
      <w:r w:rsidRPr="00752797">
        <w:rPr>
          <w:lang w:val="en-US"/>
        </w:rPr>
        <w:t>The bed slope affects the sediment transport in various ways (Walstra, 2007):</w:t>
      </w:r>
    </w:p>
    <w:p w14:paraId="57D637A5" w14:textId="77777777" w:rsidR="009F2210" w:rsidRPr="00752797" w:rsidRDefault="009F2210" w:rsidP="009F2210">
      <w:pPr>
        <w:rPr>
          <w:lang w:val="en-US"/>
        </w:rPr>
      </w:pPr>
    </w:p>
    <w:p w14:paraId="50218869" w14:textId="77777777" w:rsidR="009F2210" w:rsidRPr="00752797" w:rsidRDefault="009F2210" w:rsidP="009F2210">
      <w:pPr>
        <w:numPr>
          <w:ilvl w:val="0"/>
          <w:numId w:val="6"/>
        </w:numPr>
        <w:rPr>
          <w:lang w:val="en-US"/>
        </w:rPr>
      </w:pPr>
      <w:r w:rsidRPr="002112DF">
        <w:rPr>
          <w:lang w:val="en-US"/>
        </w:rPr>
        <w:t>The bed slope influences the local near-bed flow velocity;</w:t>
      </w:r>
    </w:p>
    <w:p w14:paraId="317B0B52" w14:textId="77777777" w:rsidR="009F2210" w:rsidRPr="00752797" w:rsidRDefault="009F2210" w:rsidP="009F2210">
      <w:pPr>
        <w:numPr>
          <w:ilvl w:val="0"/>
          <w:numId w:val="6"/>
        </w:numPr>
        <w:rPr>
          <w:lang w:val="en-US"/>
        </w:rPr>
      </w:pPr>
      <w:r w:rsidRPr="002112DF">
        <w:rPr>
          <w:lang w:val="en-US"/>
        </w:rPr>
        <w:t>The bed slope may change the transport rate once the sediment is in motion;</w:t>
      </w:r>
    </w:p>
    <w:p w14:paraId="586E2733" w14:textId="77777777" w:rsidR="009F2210" w:rsidRPr="00752797" w:rsidRDefault="009F2210" w:rsidP="009F2210">
      <w:pPr>
        <w:numPr>
          <w:ilvl w:val="0"/>
          <w:numId w:val="6"/>
        </w:numPr>
        <w:rPr>
          <w:lang w:val="en-US"/>
        </w:rPr>
      </w:pPr>
      <w:r w:rsidRPr="002112DF">
        <w:rPr>
          <w:lang w:val="en-US"/>
        </w:rPr>
        <w:t>The bed slope may change the transport direction once the sediment is in motion;</w:t>
      </w:r>
    </w:p>
    <w:p w14:paraId="14E2A446" w14:textId="77777777" w:rsidR="009F2210" w:rsidRPr="00752797" w:rsidRDefault="009F2210" w:rsidP="009F2210">
      <w:pPr>
        <w:numPr>
          <w:ilvl w:val="0"/>
          <w:numId w:val="6"/>
        </w:numPr>
        <w:rPr>
          <w:lang w:val="en-US"/>
        </w:rPr>
      </w:pPr>
      <w:r w:rsidRPr="002112DF">
        <w:rPr>
          <w:lang w:val="en-US"/>
        </w:rPr>
        <w:t>The bed slope will change the threshold conditions for initiation of motion.</w:t>
      </w:r>
    </w:p>
    <w:p w14:paraId="55C4D59D" w14:textId="77777777" w:rsidR="009F2210" w:rsidRPr="002112DF" w:rsidRDefault="009F2210" w:rsidP="009F2210">
      <w:pPr>
        <w:rPr>
          <w:lang w:val="en-US"/>
        </w:rPr>
      </w:pPr>
    </w:p>
    <w:p w14:paraId="478C3159" w14:textId="095045FC" w:rsidR="009F2210" w:rsidRPr="002112DF" w:rsidRDefault="009F2210" w:rsidP="009F2210">
      <w:pPr>
        <w:rPr>
          <w:lang w:val="en-US"/>
        </w:rPr>
      </w:pPr>
      <w:r w:rsidRPr="002112DF">
        <w:rPr>
          <w:lang w:val="en-US"/>
        </w:rPr>
        <w:t>Two possible expressions are implemented to change the magnitude of the sediment transport</w:t>
      </w:r>
      <w:r w:rsidR="000759AF" w:rsidRPr="000759AF">
        <w:rPr>
          <w:lang w:val="en-US"/>
        </w:rPr>
        <w:t xml:space="preserve"> </w:t>
      </w:r>
      <w:r w:rsidR="000759AF">
        <w:rPr>
          <w:lang w:val="en-US"/>
        </w:rPr>
        <w:t>resulting from bed slope effects</w:t>
      </w:r>
      <w:r w:rsidRPr="002112DF">
        <w:rPr>
          <w:lang w:val="en-US"/>
        </w:rPr>
        <w:t>. The first method is the default one in XBeach:</w:t>
      </w:r>
    </w:p>
    <w:p w14:paraId="684E0377" w14:textId="77777777" w:rsidR="009F2210" w:rsidRPr="00752797" w:rsidRDefault="009F2210" w:rsidP="009F2210">
      <w:pPr>
        <w:rPr>
          <w:lang w:val="en-US"/>
        </w:rPr>
      </w:pPr>
    </w:p>
    <w:p w14:paraId="13E7C7CC" w14:textId="652CEB5B" w:rsidR="009F2210" w:rsidRPr="00752797" w:rsidRDefault="009F2210" w:rsidP="009F2210">
      <w:pPr>
        <w:pStyle w:val="MTDisplayEquation"/>
        <w:rPr>
          <w:lang w:val="en-US"/>
        </w:rPr>
      </w:pPr>
      <w:r w:rsidRPr="00752797">
        <w:rPr>
          <w:lang w:val="en-US"/>
        </w:rPr>
        <w:tab/>
      </w:r>
      <w:r w:rsidR="00DD43CF" w:rsidRPr="002112DF">
        <w:rPr>
          <w:lang w:val="en-US"/>
        </w:rPr>
        <w:object w:dxaOrig="3940" w:dyaOrig="1320" w14:anchorId="0692BFF7">
          <v:shape id="_x0000_i4822" type="#_x0000_t75" style="width:197.25pt;height:65.25pt" o:ole="">
            <v:imagedata r:id="rId238" o:title=""/>
          </v:shape>
          <o:OLEObject Type="Embed" ProgID="Equation.DSMT4" ShapeID="_x0000_i4822" DrawAspect="Content" ObjectID="_1505662338" r:id="rId239"/>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3</w:instrText>
      </w:r>
      <w:r w:rsidRPr="00752797">
        <w:rPr>
          <w:lang w:val="en-US"/>
        </w:rPr>
        <w:fldChar w:fldCharType="end"/>
      </w:r>
      <w:r w:rsidRPr="00752797">
        <w:rPr>
          <w:lang w:val="en-US"/>
        </w:rPr>
        <w:instrText>)</w:instrText>
      </w:r>
      <w:r w:rsidRPr="00752797">
        <w:rPr>
          <w:lang w:val="en-US"/>
        </w:rPr>
        <w:fldChar w:fldCharType="end"/>
      </w:r>
    </w:p>
    <w:p w14:paraId="3DE88F3D" w14:textId="77777777" w:rsidR="009F2210" w:rsidRPr="00752797" w:rsidRDefault="009F2210" w:rsidP="009F2210">
      <w:pPr>
        <w:rPr>
          <w:lang w:val="en-US"/>
        </w:rPr>
      </w:pPr>
    </w:p>
    <w:p w14:paraId="1DCBDE7F" w14:textId="78DE3459" w:rsidR="009F2210" w:rsidRPr="002112DF" w:rsidRDefault="000759AF" w:rsidP="009F2210">
      <w:pPr>
        <w:rPr>
          <w:lang w:val="en-US"/>
        </w:rPr>
      </w:pPr>
      <w:r>
        <w:rPr>
          <w:lang w:val="en-US"/>
        </w:rPr>
        <w:t>Where q</w:t>
      </w:r>
      <w:r>
        <w:rPr>
          <w:vertAlign w:val="subscript"/>
          <w:lang w:val="en-US"/>
        </w:rPr>
        <w:t>x</w:t>
      </w:r>
      <w:r>
        <w:rPr>
          <w:lang w:val="en-US"/>
        </w:rPr>
        <w:t xml:space="preserve"> and q</w:t>
      </w:r>
      <w:r>
        <w:rPr>
          <w:vertAlign w:val="subscript"/>
          <w:lang w:val="en-US"/>
        </w:rPr>
        <w:t>y</w:t>
      </w:r>
      <w:r>
        <w:rPr>
          <w:lang w:val="en-US"/>
        </w:rPr>
        <w:t xml:space="preserve"> are calculated in equation (2.110)</w:t>
      </w:r>
      <w:r w:rsidR="00CC782B">
        <w:rPr>
          <w:lang w:val="en-US"/>
        </w:rPr>
        <w:t xml:space="preserve">, where α is 1.6 (keyword </w:t>
      </w:r>
      <w:r w:rsidR="00CC782B">
        <w:rPr>
          <w:i/>
          <w:lang w:val="en-US"/>
        </w:rPr>
        <w:t>facsl)</w:t>
      </w:r>
      <w:r>
        <w:rPr>
          <w:lang w:val="en-US"/>
        </w:rPr>
        <w:t xml:space="preserve">. </w:t>
      </w:r>
      <w:r w:rsidR="009F2210" w:rsidRPr="00752797">
        <w:rPr>
          <w:lang w:val="en-US"/>
        </w:rPr>
        <w:t xml:space="preserve">This method could be applied on either the total sediment transport </w:t>
      </w:r>
      <w:r w:rsidR="009F2210" w:rsidRPr="002112DF">
        <w:rPr>
          <w:lang w:val="en-US"/>
        </w:rPr>
        <w:t>(keyword: bdslpeffmag = roelvink_total</w:t>
      </w:r>
      <w:r w:rsidR="009F2210" w:rsidRPr="00752797">
        <w:rPr>
          <w:lang w:val="en-US"/>
        </w:rPr>
        <w:t xml:space="preserve">) or only on the bed load transport (keyword: </w:t>
      </w:r>
      <w:r w:rsidR="009F2210" w:rsidRPr="002112DF">
        <w:rPr>
          <w:lang w:val="en-US"/>
        </w:rPr>
        <w:t>bdslpeffmag = roelvink_bed). The second method is based on the engineering formula of Soulsby (1997):</w:t>
      </w:r>
    </w:p>
    <w:p w14:paraId="31235E9E" w14:textId="77777777" w:rsidR="009F2210" w:rsidRPr="00752797" w:rsidRDefault="009F2210" w:rsidP="009F2210">
      <w:pPr>
        <w:rPr>
          <w:lang w:val="en-US"/>
        </w:rPr>
      </w:pPr>
    </w:p>
    <w:p w14:paraId="34F19AE2" w14:textId="52332A21" w:rsidR="009F2210" w:rsidRPr="00752797" w:rsidRDefault="009F2210" w:rsidP="009F2210">
      <w:pPr>
        <w:pStyle w:val="MTDisplayEquation"/>
        <w:rPr>
          <w:lang w:val="en-US"/>
        </w:rPr>
      </w:pPr>
      <w:r w:rsidRPr="00752797">
        <w:rPr>
          <w:lang w:val="en-US"/>
        </w:rPr>
        <w:tab/>
      </w:r>
      <w:r w:rsidR="00DD43CF" w:rsidRPr="00DD43CF">
        <w:rPr>
          <w:position w:val="-28"/>
          <w:lang w:val="en-US"/>
        </w:rPr>
        <w:object w:dxaOrig="2000" w:dyaOrig="680" w14:anchorId="3E85C26B">
          <v:shape id="_x0000_i4825" type="#_x0000_t75" style="width:99.75pt;height:33.75pt" o:ole="">
            <v:imagedata r:id="rId240" o:title=""/>
          </v:shape>
          <o:OLEObject Type="Embed" ProgID="Equation.DSMT4" ShapeID="_x0000_i4825" DrawAspect="Content" ObjectID="_1505662339" r:id="rId24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3</w:instrText>
      </w:r>
      <w:r w:rsidRPr="00752797">
        <w:rPr>
          <w:lang w:val="en-US"/>
        </w:rPr>
        <w:fldChar w:fldCharType="end"/>
      </w:r>
      <w:r w:rsidRPr="00752797">
        <w:rPr>
          <w:lang w:val="en-US"/>
        </w:rPr>
        <w:instrText>)</w:instrText>
      </w:r>
      <w:r w:rsidRPr="00752797">
        <w:rPr>
          <w:lang w:val="en-US"/>
        </w:rPr>
        <w:fldChar w:fldCharType="end"/>
      </w:r>
    </w:p>
    <w:p w14:paraId="33CF8E85" w14:textId="77777777" w:rsidR="009F2210" w:rsidRPr="00752797" w:rsidRDefault="009F2210" w:rsidP="009F2210">
      <w:pPr>
        <w:rPr>
          <w:lang w:val="en-US"/>
        </w:rPr>
      </w:pPr>
    </w:p>
    <w:p w14:paraId="3C9B438E" w14:textId="77777777" w:rsidR="009F2210" w:rsidRPr="002112DF" w:rsidRDefault="009F2210" w:rsidP="009F2210">
      <w:pPr>
        <w:rPr>
          <w:lang w:val="en-US"/>
        </w:rPr>
      </w:pPr>
      <w:r w:rsidRPr="00752797">
        <w:rPr>
          <w:lang w:val="en-US"/>
        </w:rPr>
        <w:t xml:space="preserve">Also this method could be applied on the total transport </w:t>
      </w:r>
      <w:r w:rsidRPr="002112DF">
        <w:rPr>
          <w:lang w:val="en-US"/>
        </w:rPr>
        <w:t>(keyword: bdslpeffmag = soulsby_total</w:t>
      </w:r>
      <w:r w:rsidRPr="00752797">
        <w:rPr>
          <w:lang w:val="en-US"/>
        </w:rPr>
        <w:t xml:space="preserve">) or on the bed load transport only </w:t>
      </w:r>
      <w:r w:rsidRPr="002112DF">
        <w:rPr>
          <w:lang w:val="en-US"/>
        </w:rPr>
        <w:t>(keyword: bdslpeffmag = soulsby_total</w:t>
      </w:r>
      <w:r w:rsidR="00AA1803" w:rsidRPr="002112DF">
        <w:rPr>
          <w:lang w:val="en-US"/>
        </w:rPr>
        <w:t xml:space="preserve">). </w:t>
      </w:r>
      <w:r w:rsidRPr="00752797">
        <w:rPr>
          <w:lang w:val="en-US"/>
        </w:rPr>
        <w:t xml:space="preserve">To change the direction of the bed load transport, the expressions of Van Bendegom (1947) and </w:t>
      </w:r>
      <w:r w:rsidRPr="002112DF">
        <w:rPr>
          <w:lang w:val="en-US"/>
        </w:rPr>
        <w:t>Talmon et al. (1995)</w:t>
      </w:r>
      <w:r w:rsidRPr="00752797">
        <w:rPr>
          <w:lang w:val="en-US"/>
        </w:rPr>
        <w:t xml:space="preserve"> could be used (keyword: </w:t>
      </w:r>
      <w:r w:rsidRPr="002112DF">
        <w:rPr>
          <w:lang w:val="en-US"/>
        </w:rPr>
        <w:t>bdslpeffdir = talmon):</w:t>
      </w:r>
    </w:p>
    <w:p w14:paraId="2B7B841E" w14:textId="77777777" w:rsidR="009F2210" w:rsidRPr="00752797" w:rsidRDefault="009F2210" w:rsidP="009F2210">
      <w:pPr>
        <w:rPr>
          <w:lang w:val="en-US"/>
        </w:rPr>
      </w:pPr>
    </w:p>
    <w:p w14:paraId="3C882B18" w14:textId="3C8E5D32" w:rsidR="009F2210" w:rsidRPr="00752797" w:rsidRDefault="009F2210" w:rsidP="009F2210">
      <w:pPr>
        <w:pStyle w:val="MTDisplayEquation"/>
        <w:rPr>
          <w:lang w:val="en-US"/>
        </w:rPr>
      </w:pPr>
      <w:r w:rsidRPr="00752797">
        <w:rPr>
          <w:lang w:val="en-US"/>
        </w:rPr>
        <w:lastRenderedPageBreak/>
        <w:tab/>
      </w:r>
      <w:r w:rsidR="00DD43CF" w:rsidRPr="00DD43CF">
        <w:rPr>
          <w:position w:val="-54"/>
          <w:lang w:val="en-US"/>
        </w:rPr>
        <w:object w:dxaOrig="3320" w:dyaOrig="1240" w14:anchorId="70CAB1EE">
          <v:shape id="_x0000_i4828" type="#_x0000_t75" style="width:165.75pt;height:62.25pt" o:ole="">
            <v:imagedata r:id="rId242" o:title=""/>
          </v:shape>
          <o:OLEObject Type="Embed" ProgID="Equation.DSMT4" ShapeID="_x0000_i4828" DrawAspect="Content" ObjectID="_1505662340" r:id="rId24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3</w:instrText>
      </w:r>
      <w:r w:rsidRPr="00752797">
        <w:rPr>
          <w:lang w:val="en-US"/>
        </w:rPr>
        <w:fldChar w:fldCharType="end"/>
      </w:r>
      <w:r w:rsidRPr="00752797">
        <w:rPr>
          <w:lang w:val="en-US"/>
        </w:rPr>
        <w:instrText>)</w:instrText>
      </w:r>
      <w:r w:rsidRPr="00752797">
        <w:rPr>
          <w:lang w:val="en-US"/>
        </w:rPr>
        <w:fldChar w:fldCharType="end"/>
      </w:r>
    </w:p>
    <w:p w14:paraId="4EEA1A66" w14:textId="7DCBEDBC" w:rsidR="009F2210" w:rsidRPr="00752797" w:rsidRDefault="009F2210" w:rsidP="009F2210">
      <w:pPr>
        <w:pStyle w:val="MTDisplayEquation"/>
        <w:rPr>
          <w:lang w:val="en-US"/>
        </w:rPr>
      </w:pPr>
      <w:r w:rsidRPr="00752797">
        <w:rPr>
          <w:lang w:val="en-US"/>
        </w:rPr>
        <w:tab/>
      </w:r>
      <w:r w:rsidR="00DD43CF" w:rsidRPr="002112DF">
        <w:rPr>
          <w:lang w:val="en-US"/>
        </w:rPr>
        <w:object w:dxaOrig="2380" w:dyaOrig="740" w14:anchorId="5A105C78">
          <v:shape id="_x0000_i4831" type="#_x0000_t75" style="width:120pt;height:36.75pt" o:ole="">
            <v:imagedata r:id="rId244" o:title=""/>
          </v:shape>
          <o:OLEObject Type="Embed" ProgID="Equation.DSMT4" ShapeID="_x0000_i4831" DrawAspect="Content" ObjectID="_1505662341" r:id="rId24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3</w:instrText>
      </w:r>
      <w:r w:rsidRPr="00752797">
        <w:rPr>
          <w:lang w:val="en-US"/>
        </w:rPr>
        <w:fldChar w:fldCharType="end"/>
      </w:r>
      <w:r w:rsidRPr="00752797">
        <w:rPr>
          <w:lang w:val="en-US"/>
        </w:rPr>
        <w:instrText>)</w:instrText>
      </w:r>
      <w:r w:rsidRPr="00752797">
        <w:rPr>
          <w:lang w:val="en-US"/>
        </w:rPr>
        <w:fldChar w:fldCharType="end"/>
      </w:r>
    </w:p>
    <w:p w14:paraId="06039D5D" w14:textId="38DBD1E4" w:rsidR="009F2210" w:rsidRPr="00752797" w:rsidRDefault="009F2210" w:rsidP="009F2210">
      <w:pPr>
        <w:pStyle w:val="MTDisplayEquation"/>
        <w:rPr>
          <w:lang w:val="en-US"/>
        </w:rPr>
      </w:pPr>
      <w:r w:rsidRPr="00752797">
        <w:rPr>
          <w:lang w:val="en-US"/>
        </w:rPr>
        <w:tab/>
      </w:r>
      <w:r w:rsidR="00DD43CF" w:rsidRPr="00DD43CF">
        <w:rPr>
          <w:position w:val="-38"/>
          <w:lang w:val="en-US"/>
        </w:rPr>
        <w:object w:dxaOrig="2040" w:dyaOrig="880" w14:anchorId="5A6D30EA">
          <v:shape id="_x0000_i4834" type="#_x0000_t75" style="width:102pt;height:44.25pt" o:ole="">
            <v:imagedata r:id="rId246" o:title=""/>
          </v:shape>
          <o:OLEObject Type="Embed" ProgID="Equation.DSMT4" ShapeID="_x0000_i4834" DrawAspect="Content" ObjectID="_1505662342" r:id="rId24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3</w:instrText>
      </w:r>
      <w:r w:rsidRPr="00752797">
        <w:rPr>
          <w:lang w:val="en-US"/>
        </w:rPr>
        <w:fldChar w:fldCharType="end"/>
      </w:r>
      <w:r w:rsidRPr="00752797">
        <w:rPr>
          <w:lang w:val="en-US"/>
        </w:rPr>
        <w:instrText>)</w:instrText>
      </w:r>
      <w:r w:rsidRPr="00752797">
        <w:rPr>
          <w:lang w:val="en-US"/>
        </w:rPr>
        <w:fldChar w:fldCharType="end"/>
      </w:r>
    </w:p>
    <w:p w14:paraId="53B8B840" w14:textId="77777777" w:rsidR="009F2210" w:rsidRPr="00752797" w:rsidRDefault="009F2210" w:rsidP="009F2210">
      <w:pPr>
        <w:rPr>
          <w:lang w:val="en-US"/>
        </w:rPr>
      </w:pPr>
    </w:p>
    <w:p w14:paraId="70814351" w14:textId="09523195" w:rsidR="009F2210" w:rsidRPr="00752797" w:rsidRDefault="002E51A3" w:rsidP="009F2210">
      <w:pPr>
        <w:rPr>
          <w:lang w:val="en-US"/>
        </w:rPr>
      </w:pPr>
      <w:r>
        <w:rPr>
          <w:lang w:val="en-US"/>
        </w:rPr>
        <w:t xml:space="preserve">Where </w:t>
      </w:r>
      <w:r w:rsidRPr="00E32CB9">
        <w:rPr>
          <w:position w:val="-14"/>
          <w:lang w:val="en-US"/>
        </w:rPr>
        <w:object w:dxaOrig="320" w:dyaOrig="380" w14:anchorId="50318B32">
          <v:shape id="_x0000_i6263" type="#_x0000_t75" style="width:15.75pt;height:18.75pt" o:ole="">
            <v:imagedata r:id="rId248" o:title=""/>
          </v:shape>
          <o:OLEObject Type="Embed" ProgID="Equation.DSMT4" ShapeID="_x0000_i6263" DrawAspect="Content" ObjectID="_1505662343" r:id="rId249"/>
        </w:object>
      </w:r>
      <w:r>
        <w:rPr>
          <w:lang w:val="en-US"/>
        </w:rPr>
        <w:t xml:space="preserve"> is the angle between the fluid velocity vector and the x-</w:t>
      </w:r>
      <w:proofErr w:type="gramStart"/>
      <w:r>
        <w:rPr>
          <w:lang w:val="en-US"/>
        </w:rPr>
        <w:t>axis.</w:t>
      </w:r>
      <w:proofErr w:type="gramEnd"/>
      <w:r>
        <w:rPr>
          <w:lang w:val="en-US"/>
        </w:rPr>
        <w:t xml:space="preserve"> </w:t>
      </w:r>
      <w:r w:rsidR="009F2210" w:rsidRPr="00752797">
        <w:rPr>
          <w:lang w:val="en-US"/>
        </w:rPr>
        <w:t xml:space="preserve">Finally, it is possible to adjust the initiation of motion criteria for the total transport (keyword </w:t>
      </w:r>
      <w:r w:rsidR="009F2210" w:rsidRPr="002112DF">
        <w:rPr>
          <w:lang w:val="en-US"/>
        </w:rPr>
        <w:t>bdslpeffini = total</w:t>
      </w:r>
      <w:r w:rsidR="009F2210" w:rsidRPr="00752797">
        <w:rPr>
          <w:lang w:val="en-US"/>
        </w:rPr>
        <w:t xml:space="preserve">) or the bed load transport only (keyword </w:t>
      </w:r>
      <w:r w:rsidR="009F2210" w:rsidRPr="002112DF">
        <w:rPr>
          <w:lang w:val="en-US"/>
        </w:rPr>
        <w:t>bdslpeffini = bed</w:t>
      </w:r>
      <w:r w:rsidR="009F2210" w:rsidRPr="00752797">
        <w:rPr>
          <w:lang w:val="en-US"/>
        </w:rPr>
        <w:t>) through (Soulsby, 1997):</w:t>
      </w:r>
    </w:p>
    <w:p w14:paraId="2A0072FD" w14:textId="77777777" w:rsidR="009F2210" w:rsidRPr="00752797" w:rsidRDefault="009F2210" w:rsidP="009F2210">
      <w:pPr>
        <w:rPr>
          <w:lang w:val="en-US"/>
        </w:rPr>
      </w:pPr>
    </w:p>
    <w:p w14:paraId="6E48116C" w14:textId="53AB53CD" w:rsidR="009F2210" w:rsidRPr="00752797" w:rsidRDefault="009F2210" w:rsidP="009F2210">
      <w:pPr>
        <w:pStyle w:val="MTDisplayEquation"/>
        <w:rPr>
          <w:lang w:val="en-US"/>
        </w:rPr>
      </w:pPr>
      <w:r w:rsidRPr="00752797">
        <w:rPr>
          <w:lang w:val="en-US"/>
        </w:rPr>
        <w:tab/>
      </w:r>
      <w:r w:rsidR="00DD43CF" w:rsidRPr="00DD43CF">
        <w:rPr>
          <w:position w:val="-32"/>
          <w:lang w:val="en-US"/>
        </w:rPr>
        <w:object w:dxaOrig="6500" w:dyaOrig="820" w14:anchorId="73EF5150">
          <v:shape id="_x0000_i4837" type="#_x0000_t75" style="width:324.75pt;height:41.25pt" o:ole="">
            <v:imagedata r:id="rId250" o:title=""/>
          </v:shape>
          <o:OLEObject Type="Embed" ProgID="Equation.DSMT4" ShapeID="_x0000_i4837" DrawAspect="Content" ObjectID="_1505662344" r:id="rId251"/>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4</w:instrText>
      </w:r>
      <w:r w:rsidRPr="00752797">
        <w:rPr>
          <w:lang w:val="en-US"/>
        </w:rPr>
        <w:fldChar w:fldCharType="end"/>
      </w:r>
      <w:r w:rsidRPr="00752797">
        <w:rPr>
          <w:lang w:val="en-US"/>
        </w:rPr>
        <w:instrText>)</w:instrText>
      </w:r>
      <w:r w:rsidRPr="00752797">
        <w:rPr>
          <w:lang w:val="en-US"/>
        </w:rPr>
        <w:fldChar w:fldCharType="end"/>
      </w:r>
    </w:p>
    <w:p w14:paraId="5DD1614E" w14:textId="77777777" w:rsidR="009F2210" w:rsidRPr="00752797" w:rsidRDefault="009F2210" w:rsidP="009F2210">
      <w:pPr>
        <w:rPr>
          <w:lang w:val="en-US"/>
        </w:rPr>
      </w:pPr>
    </w:p>
    <w:p w14:paraId="448EDDF4" w14:textId="77777777" w:rsidR="009F2210" w:rsidRPr="002112DF" w:rsidRDefault="009F2210" w:rsidP="009F2210">
      <w:pPr>
        <w:rPr>
          <w:lang w:val="en-US"/>
        </w:rPr>
      </w:pPr>
      <w:r w:rsidRPr="00752797">
        <w:rPr>
          <w:lang w:val="en-US"/>
        </w:rPr>
        <w:t xml:space="preserve">In this equation is </w:t>
      </w:r>
      <w:r w:rsidRPr="002112DF">
        <w:rPr>
          <w:lang w:val="en-US"/>
        </w:rPr>
        <w:t xml:space="preserve">ψ </w:t>
      </w:r>
      <w:r w:rsidRPr="00752797">
        <w:rPr>
          <w:lang w:val="en-US"/>
        </w:rPr>
        <w:t xml:space="preserve">the difference in angle between the flow direction and the on-slope directed vector, </w:t>
      </w:r>
      <w:r w:rsidRPr="002112DF">
        <w:rPr>
          <w:lang w:val="en-US"/>
        </w:rPr>
        <w:t>β</w:t>
      </w:r>
      <w:r w:rsidRPr="00752797">
        <w:rPr>
          <w:lang w:val="en-US"/>
        </w:rPr>
        <w:t xml:space="preserve"> the bed slope and </w:t>
      </w:r>
      <w:r w:rsidRPr="002112DF">
        <w:rPr>
          <w:lang w:val="en-US"/>
        </w:rPr>
        <w:t>ϕ</w:t>
      </w:r>
      <w:r w:rsidRPr="000759AF">
        <w:rPr>
          <w:vertAlign w:val="subscript"/>
          <w:lang w:val="en-US"/>
        </w:rPr>
        <w:softHyphen/>
        <w:t>i</w:t>
      </w:r>
      <w:r w:rsidRPr="00752797">
        <w:rPr>
          <w:lang w:val="en-US"/>
        </w:rPr>
        <w:t xml:space="preserve"> the angle of repose. </w:t>
      </w:r>
    </w:p>
    <w:p w14:paraId="37E5B3B5" w14:textId="77777777" w:rsidR="009F2210" w:rsidRPr="002112DF" w:rsidRDefault="009F2210" w:rsidP="009F2210">
      <w:pPr>
        <w:rPr>
          <w:lang w:val="en-US"/>
        </w:rPr>
      </w:pPr>
    </w:p>
    <w:p w14:paraId="022BE6F9" w14:textId="3A74EF16" w:rsidR="009F2210" w:rsidRPr="00752797" w:rsidRDefault="009F2210" w:rsidP="009F2210">
      <w:pPr>
        <w:rPr>
          <w:lang w:val="en-US"/>
        </w:rPr>
      </w:pPr>
      <w:r w:rsidRPr="00752797">
        <w:rPr>
          <w:lang w:val="en-US"/>
        </w:rPr>
        <w:t>De Vet (2014) provides a detailed overview on how the bed slope and flow direction are calculated and how the bed slope effect is combined with the dilatancy concept if the adjustment to the initiation of motion is considered</w:t>
      </w:r>
      <w:r w:rsidR="000759AF">
        <w:rPr>
          <w:lang w:val="en-US"/>
        </w:rPr>
        <w:t xml:space="preserve"> (Section 2.7.5)</w:t>
      </w:r>
      <w:r w:rsidRPr="00752797">
        <w:rPr>
          <w:lang w:val="en-US"/>
        </w:rPr>
        <w:t xml:space="preserve">. </w:t>
      </w:r>
    </w:p>
    <w:p w14:paraId="6948851E" w14:textId="77777777" w:rsidR="008C2325" w:rsidRPr="00752797" w:rsidRDefault="008C2325" w:rsidP="002603CC">
      <w:pPr>
        <w:pStyle w:val="Heading2"/>
        <w:jc w:val="both"/>
        <w:rPr>
          <w:lang w:val="en-US"/>
        </w:rPr>
      </w:pPr>
      <w:bookmarkStart w:id="315" w:name="_Ref413406912"/>
      <w:bookmarkStart w:id="316" w:name="_Toc417455454"/>
      <w:bookmarkStart w:id="317" w:name="_Toc417455647"/>
      <w:bookmarkStart w:id="318" w:name="_Toc417455792"/>
      <w:bookmarkStart w:id="319" w:name="_Toc431915634"/>
      <w:bookmarkStart w:id="320" w:name="_Toc431915726"/>
      <w:r w:rsidRPr="00752797">
        <w:rPr>
          <w:lang w:val="en-US"/>
        </w:rPr>
        <w:t>Bottom updating</w:t>
      </w:r>
      <w:bookmarkEnd w:id="315"/>
      <w:bookmarkEnd w:id="316"/>
      <w:bookmarkEnd w:id="317"/>
      <w:bookmarkEnd w:id="318"/>
      <w:bookmarkEnd w:id="319"/>
      <w:bookmarkEnd w:id="320"/>
    </w:p>
    <w:p w14:paraId="1E27C59E" w14:textId="77777777" w:rsidR="00FB2410" w:rsidRPr="00752797" w:rsidRDefault="00FB2410" w:rsidP="00FB2410">
      <w:pPr>
        <w:pStyle w:val="Heading3"/>
        <w:jc w:val="both"/>
        <w:rPr>
          <w:lang w:val="en-US"/>
        </w:rPr>
      </w:pPr>
      <w:bookmarkStart w:id="321" w:name="_Toc412623837"/>
      <w:bookmarkStart w:id="322" w:name="_Toc417455455"/>
      <w:bookmarkStart w:id="323" w:name="_Toc417455648"/>
      <w:bookmarkStart w:id="324" w:name="_Toc417455793"/>
      <w:bookmarkStart w:id="325" w:name="_Toc431915635"/>
      <w:bookmarkStart w:id="326" w:name="_Toc431915727"/>
      <w:r w:rsidRPr="00752797">
        <w:rPr>
          <w:lang w:val="en-US"/>
        </w:rPr>
        <w:t>Due to sediment fluxes</w:t>
      </w:r>
      <w:bookmarkEnd w:id="321"/>
      <w:bookmarkEnd w:id="322"/>
      <w:bookmarkEnd w:id="323"/>
      <w:bookmarkEnd w:id="324"/>
      <w:bookmarkEnd w:id="325"/>
      <w:bookmarkEnd w:id="326"/>
    </w:p>
    <w:p w14:paraId="76D4F039" w14:textId="77777777" w:rsidR="00FB2410" w:rsidRPr="00752797" w:rsidRDefault="00FB2410" w:rsidP="00FB2410">
      <w:pPr>
        <w:rPr>
          <w:lang w:val="en-US"/>
        </w:rPr>
      </w:pPr>
      <w:r w:rsidRPr="00752797">
        <w:rPr>
          <w:lang w:val="en-US"/>
        </w:rPr>
        <w:t>Based on the gradients in the sediment transport the bed level changes according to:</w:t>
      </w:r>
    </w:p>
    <w:p w14:paraId="6210B2E4" w14:textId="77777777" w:rsidR="00FB2410" w:rsidRPr="00752797" w:rsidRDefault="00FB2410" w:rsidP="00FB2410">
      <w:pPr>
        <w:rPr>
          <w:lang w:val="en-US"/>
        </w:rPr>
      </w:pPr>
    </w:p>
    <w:p w14:paraId="35ABBC28" w14:textId="0B922D2E" w:rsidR="00FB2410" w:rsidRPr="00752797" w:rsidRDefault="00FB2410" w:rsidP="00FB2410">
      <w:pPr>
        <w:pStyle w:val="MTDisplayEquation"/>
        <w:rPr>
          <w:lang w:val="en-US"/>
        </w:rPr>
      </w:pPr>
      <w:r w:rsidRPr="00752797">
        <w:rPr>
          <w:lang w:val="en-US"/>
        </w:rPr>
        <w:tab/>
      </w:r>
      <w:r w:rsidR="00DD43CF" w:rsidRPr="00DD43CF">
        <w:rPr>
          <w:position w:val="-32"/>
          <w:lang w:val="en-US"/>
        </w:rPr>
        <w:object w:dxaOrig="2880" w:dyaOrig="760" w14:anchorId="3EE3A2A5">
          <v:shape id="_x0000_i4840" type="#_x0000_t75" style="width:2in;height:38.25pt" o:ole="">
            <v:imagedata r:id="rId252" o:title=""/>
          </v:shape>
          <o:OLEObject Type="Embed" ProgID="Equation.DSMT4" ShapeID="_x0000_i4840" DrawAspect="Content" ObjectID="_1505662345" r:id="rId253"/>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327" w:name="ZEqnNum202334"/>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4</w:instrText>
      </w:r>
      <w:r w:rsidRPr="00752797">
        <w:rPr>
          <w:lang w:val="en-US"/>
        </w:rPr>
        <w:fldChar w:fldCharType="end"/>
      </w:r>
      <w:r w:rsidRPr="00752797">
        <w:rPr>
          <w:lang w:val="en-US"/>
        </w:rPr>
        <w:instrText>)</w:instrText>
      </w:r>
      <w:bookmarkEnd w:id="327"/>
      <w:r w:rsidRPr="00752797">
        <w:rPr>
          <w:lang w:val="en-US"/>
        </w:rPr>
        <w:fldChar w:fldCharType="end"/>
      </w:r>
    </w:p>
    <w:p w14:paraId="185E1084" w14:textId="77777777" w:rsidR="00FB2410" w:rsidRPr="00752797" w:rsidRDefault="00FB2410" w:rsidP="00FB2410">
      <w:pPr>
        <w:rPr>
          <w:lang w:val="en-US"/>
        </w:rPr>
      </w:pPr>
    </w:p>
    <w:p w14:paraId="6BAC6474" w14:textId="2A58A573" w:rsidR="00FB2410" w:rsidRPr="00752797" w:rsidRDefault="00FB2410" w:rsidP="00FB2410">
      <w:pPr>
        <w:rPr>
          <w:lang w:val="en-US"/>
        </w:rPr>
      </w:pPr>
      <w:r w:rsidRPr="00752797">
        <w:rPr>
          <w:lang w:val="en-US"/>
        </w:rPr>
        <w:t xml:space="preserve">In </w:t>
      </w:r>
      <w:r w:rsidRPr="00752797">
        <w:rPr>
          <w:lang w:val="en-US"/>
        </w:rPr>
        <w:fldChar w:fldCharType="begin"/>
      </w:r>
      <w:r w:rsidRPr="00752797">
        <w:rPr>
          <w:lang w:val="en-US"/>
        </w:rPr>
        <w:instrText xml:space="preserve"> GOTOBUTTON ZEqnNum202334  \* MERGEFORMAT </w:instrText>
      </w:r>
      <w:r w:rsidRPr="00752797">
        <w:rPr>
          <w:lang w:val="en-US"/>
        </w:rPr>
        <w:fldChar w:fldCharType="begin"/>
      </w:r>
      <w:r w:rsidRPr="00752797">
        <w:rPr>
          <w:lang w:val="en-US"/>
        </w:rPr>
        <w:instrText xml:space="preserve"> REF ZEqnNum202334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4</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w:t>
      </w:r>
      <w:r w:rsidRPr="00752797">
        <w:rPr>
          <w:i/>
          <w:lang w:val="en-US"/>
        </w:rPr>
        <w:t>ρ</w:t>
      </w:r>
      <w:r w:rsidRPr="00752797">
        <w:rPr>
          <w:lang w:val="en-US"/>
        </w:rPr>
        <w:t xml:space="preserve"> is the porosity, </w:t>
      </w:r>
      <w:r w:rsidRPr="00752797">
        <w:rPr>
          <w:i/>
          <w:lang w:val="en-US"/>
        </w:rPr>
        <w:t>f</w:t>
      </w:r>
      <w:r w:rsidRPr="00752797">
        <w:rPr>
          <w:i/>
          <w:vertAlign w:val="subscript"/>
          <w:lang w:val="en-US"/>
        </w:rPr>
        <w:t>mor</w:t>
      </w:r>
      <w:r w:rsidRPr="00752797">
        <w:rPr>
          <w:lang w:val="en-US"/>
        </w:rPr>
        <w:t xml:space="preserve"> (keyword: </w:t>
      </w:r>
      <w:r w:rsidRPr="00752797">
        <w:rPr>
          <w:i/>
          <w:lang w:val="en-US"/>
        </w:rPr>
        <w:t>morfac</w:t>
      </w:r>
      <w:r w:rsidRPr="00752797">
        <w:rPr>
          <w:lang w:val="en-US"/>
        </w:rPr>
        <w:t xml:space="preserve">) is a morphological acceleration factor of O(1-10) (Reniers et al., 2004) and </w:t>
      </w:r>
      <w:r w:rsidRPr="00752797">
        <w:rPr>
          <w:i/>
          <w:lang w:val="en-US"/>
        </w:rPr>
        <w:t>q</w:t>
      </w:r>
      <w:r w:rsidRPr="00752797">
        <w:rPr>
          <w:i/>
          <w:vertAlign w:val="subscript"/>
          <w:lang w:val="en-US"/>
        </w:rPr>
        <w:t>x</w:t>
      </w:r>
      <w:r w:rsidRPr="00752797">
        <w:rPr>
          <w:lang w:val="en-US"/>
        </w:rPr>
        <w:t xml:space="preserve"> and </w:t>
      </w:r>
      <w:r w:rsidRPr="00752797">
        <w:rPr>
          <w:i/>
          <w:lang w:val="en-US"/>
        </w:rPr>
        <w:t>q</w:t>
      </w:r>
      <w:r w:rsidRPr="00752797">
        <w:rPr>
          <w:i/>
          <w:vertAlign w:val="subscript"/>
          <w:lang w:val="en-US"/>
        </w:rPr>
        <w:t>y</w:t>
      </w:r>
      <w:r w:rsidRPr="00752797">
        <w:rPr>
          <w:lang w:val="en-US"/>
        </w:rPr>
        <w:t xml:space="preserve"> represent the sediment transport rates in x- and y-direction respectively. </w:t>
      </w:r>
      <w:r w:rsidR="00E7730C" w:rsidRPr="00752797">
        <w:rPr>
          <w:lang w:val="en-US"/>
        </w:rPr>
        <w:t>Sediment transport</w:t>
      </w:r>
      <w:r w:rsidR="00BB3951" w:rsidRPr="00752797">
        <w:rPr>
          <w:lang w:val="en-US"/>
        </w:rPr>
        <w:t xml:space="preserve"> can be activated with the keyword: </w:t>
      </w:r>
      <w:r w:rsidR="00E7730C" w:rsidRPr="00752797">
        <w:rPr>
          <w:i/>
          <w:lang w:val="en-US"/>
        </w:rPr>
        <w:t>sedtrans</w:t>
      </w:r>
      <w:r w:rsidR="00E7730C" w:rsidRPr="00752797">
        <w:rPr>
          <w:lang w:val="en-US"/>
        </w:rPr>
        <w:t xml:space="preserve">. </w:t>
      </w:r>
    </w:p>
    <w:p w14:paraId="4F96A170" w14:textId="77777777" w:rsidR="00FB2410" w:rsidRPr="00752797" w:rsidRDefault="00FB2410" w:rsidP="00FB2410">
      <w:pPr>
        <w:rPr>
          <w:lang w:val="en-US"/>
        </w:rPr>
      </w:pPr>
    </w:p>
    <w:p w14:paraId="60BC23B9" w14:textId="77777777" w:rsidR="00FB2410" w:rsidRPr="00752797" w:rsidRDefault="00FB2410" w:rsidP="00FB2410">
      <w:pPr>
        <w:rPr>
          <w:lang w:val="en-US"/>
        </w:rPr>
      </w:pPr>
      <w:r w:rsidRPr="00752797">
        <w:rPr>
          <w:lang w:val="en-US"/>
        </w:rPr>
        <w:t xml:space="preserve">The morphological acceleration factor speeds up the morphological time scale relative to the hydrodynamic timescale. It means that if you have a simulation of 10 minutes with a </w:t>
      </w:r>
      <w:r w:rsidRPr="00752797">
        <w:rPr>
          <w:i/>
          <w:lang w:val="en-US"/>
        </w:rPr>
        <w:t>morfac</w:t>
      </w:r>
      <w:r w:rsidRPr="00752797">
        <w:rPr>
          <w:lang w:val="en-US"/>
        </w:rPr>
        <w:t xml:space="preserve"> of 6 you effectively simulate the morphological evolution over one hour. There are now two ways in which you can input the time-varying parameters in combination with </w:t>
      </w:r>
      <w:r w:rsidRPr="00752797">
        <w:rPr>
          <w:i/>
          <w:lang w:val="en-US"/>
        </w:rPr>
        <w:t>morfac</w:t>
      </w:r>
      <w:r w:rsidRPr="00752797">
        <w:rPr>
          <w:lang w:val="en-US"/>
        </w:rPr>
        <w:t>:</w:t>
      </w:r>
    </w:p>
    <w:p w14:paraId="2CB34879" w14:textId="77777777" w:rsidR="00FB2410" w:rsidRPr="00752797" w:rsidRDefault="00FB2410" w:rsidP="00FB2410">
      <w:pPr>
        <w:rPr>
          <w:lang w:val="en-US"/>
        </w:rPr>
      </w:pPr>
    </w:p>
    <w:p w14:paraId="74F022BF" w14:textId="77777777" w:rsidR="00FB2410" w:rsidRPr="00752797" w:rsidRDefault="00FB2410" w:rsidP="00FB2410">
      <w:pPr>
        <w:pStyle w:val="ListBullet"/>
        <w:numPr>
          <w:ilvl w:val="0"/>
          <w:numId w:val="23"/>
        </w:numPr>
        <w:rPr>
          <w:lang w:val="en-US"/>
        </w:rPr>
      </w:pPr>
      <w:r w:rsidRPr="00752797">
        <w:rPr>
          <w:lang w:val="en-US"/>
        </w:rPr>
        <w:t xml:space="preserve">All times are prescribed on input in morphological time. If you apply a </w:t>
      </w:r>
      <w:r w:rsidRPr="00752797">
        <w:rPr>
          <w:i/>
          <w:lang w:val="en-US"/>
        </w:rPr>
        <w:t>morfac</w:t>
      </w:r>
      <w:r w:rsidRPr="00752797">
        <w:rPr>
          <w:lang w:val="en-US"/>
        </w:rPr>
        <w:t xml:space="preserve"> all input time series and other time parameters are divided internally by </w:t>
      </w:r>
      <w:r w:rsidRPr="00752797">
        <w:rPr>
          <w:i/>
          <w:lang w:val="en-US"/>
        </w:rPr>
        <w:t>morfac</w:t>
      </w:r>
      <w:r w:rsidRPr="00752797">
        <w:rPr>
          <w:lang w:val="en-US"/>
        </w:rPr>
        <w:t>. This is determined with keyword</w:t>
      </w:r>
      <w:r w:rsidRPr="00752797">
        <w:rPr>
          <w:i/>
          <w:lang w:val="en-US"/>
        </w:rPr>
        <w:t xml:space="preserve"> morfacopt = 1</w:t>
      </w:r>
      <w:r w:rsidRPr="00752797">
        <w:rPr>
          <w:lang w:val="en-US"/>
        </w:rPr>
        <w:t xml:space="preserve">. If you now specify a </w:t>
      </w:r>
      <w:r w:rsidRPr="00752797">
        <w:rPr>
          <w:i/>
          <w:lang w:val="en-US"/>
        </w:rPr>
        <w:t>morfac</w:t>
      </w:r>
      <w:r w:rsidRPr="00752797">
        <w:rPr>
          <w:lang w:val="en-US"/>
        </w:rPr>
        <w:t xml:space="preserve"> of 6, the model just runs for 10 (hydrodynamic) minutes each hour, during which the bottom changes per step are multiplied by a factor 6. This of course saves a factor of 6 in computation time.</w:t>
      </w:r>
    </w:p>
    <w:p w14:paraId="3B71DC98" w14:textId="77777777" w:rsidR="00FB2410" w:rsidRPr="00752797" w:rsidRDefault="00FB2410" w:rsidP="00FB2410">
      <w:pPr>
        <w:pStyle w:val="ListBullet"/>
        <w:numPr>
          <w:ilvl w:val="0"/>
          <w:numId w:val="0"/>
        </w:numPr>
        <w:ind w:left="510"/>
        <w:rPr>
          <w:lang w:val="en-US"/>
        </w:rPr>
      </w:pPr>
    </w:p>
    <w:p w14:paraId="1A287994" w14:textId="77777777" w:rsidR="00FB2410" w:rsidRPr="00752797" w:rsidRDefault="00FB2410" w:rsidP="00FB2410">
      <w:pPr>
        <w:pStyle w:val="ListBullet"/>
        <w:numPr>
          <w:ilvl w:val="0"/>
          <w:numId w:val="0"/>
        </w:numPr>
        <w:ind w:left="510"/>
        <w:rPr>
          <w:lang w:val="en-US"/>
        </w:rPr>
      </w:pPr>
      <w:r w:rsidRPr="00752797">
        <w:rPr>
          <w:lang w:val="en-US"/>
        </w:rPr>
        <w:t xml:space="preserve">This method is appropriate for short-term simulations with extreme events. This approach is only valid as long as the water level changes that are now accelerated by </w:t>
      </w:r>
      <w:r w:rsidRPr="00752797">
        <w:rPr>
          <w:i/>
          <w:lang w:val="en-US"/>
        </w:rPr>
        <w:t>morfac</w:t>
      </w:r>
      <w:r w:rsidRPr="00752797">
        <w:rPr>
          <w:lang w:val="en-US"/>
        </w:rPr>
        <w:t xml:space="preserve"> do not modify the hydrodynamics too much. This is the case if the tide is perpendicular to the coast and the vertical variations do not lead to significant currents. If you have an alongshore tidal current, as is the case in shallow seas, you cannot apply this method because you would affect the inertia terms and thus modify the tidal currents.</w:t>
      </w:r>
    </w:p>
    <w:p w14:paraId="1DCCEBC0" w14:textId="77777777" w:rsidR="00FB2410" w:rsidRPr="00752797" w:rsidRDefault="00FB2410" w:rsidP="00FB2410">
      <w:pPr>
        <w:pStyle w:val="ListBullet"/>
        <w:numPr>
          <w:ilvl w:val="0"/>
          <w:numId w:val="0"/>
        </w:numPr>
        <w:ind w:left="510"/>
        <w:rPr>
          <w:lang w:val="en-US"/>
        </w:rPr>
      </w:pPr>
    </w:p>
    <w:p w14:paraId="597CD514" w14:textId="77777777" w:rsidR="00FB2410" w:rsidRPr="00752797" w:rsidRDefault="00FB2410" w:rsidP="00FB2410">
      <w:pPr>
        <w:pStyle w:val="ListBullet"/>
        <w:rPr>
          <w:lang w:val="en-US"/>
        </w:rPr>
      </w:pPr>
      <w:r w:rsidRPr="00752797">
        <w:rPr>
          <w:lang w:val="en-US"/>
        </w:rPr>
        <w:t xml:space="preserve">Alternatively you run the model over, say, </w:t>
      </w:r>
      <w:r w:rsidR="00BB3951" w:rsidRPr="00752797">
        <w:rPr>
          <w:lang w:val="en-US"/>
        </w:rPr>
        <w:t xml:space="preserve">over </w:t>
      </w:r>
      <w:r w:rsidRPr="00752797">
        <w:rPr>
          <w:lang w:val="en-US"/>
        </w:rPr>
        <w:t>a tidal cycle</w:t>
      </w:r>
      <w:r w:rsidR="00BB3951" w:rsidRPr="00752797">
        <w:rPr>
          <w:lang w:val="en-US"/>
        </w:rPr>
        <w:t>,</w:t>
      </w:r>
      <w:r w:rsidRPr="00752797">
        <w:rPr>
          <w:lang w:val="en-US"/>
        </w:rPr>
        <w:t xml:space="preserve"> and apply the </w:t>
      </w:r>
      <w:r w:rsidRPr="00752797">
        <w:rPr>
          <w:i/>
          <w:lang w:val="en-US"/>
        </w:rPr>
        <w:t>morfac</w:t>
      </w:r>
      <w:r w:rsidRPr="00752797">
        <w:rPr>
          <w:lang w:val="en-US"/>
        </w:rPr>
        <w:t xml:space="preserve"> without modifying the time parameters. This means you leave all the hydrodynamic parameters unchanged and just exaggerate what happens within a tidal cycle. As long as the evolution over a single tidal cycle is limited, the mean evolution over a tidal cycle using a morfac is very similar to running </w:t>
      </w:r>
      <w:r w:rsidRPr="00752797">
        <w:rPr>
          <w:i/>
          <w:lang w:val="en-US"/>
        </w:rPr>
        <w:t>morfac</w:t>
      </w:r>
      <w:r w:rsidRPr="00752797">
        <w:rPr>
          <w:lang w:val="en-US"/>
        </w:rPr>
        <w:t xml:space="preserve"> tidal cycles without </w:t>
      </w:r>
      <w:r w:rsidRPr="00752797">
        <w:rPr>
          <w:i/>
          <w:lang w:val="en-US"/>
        </w:rPr>
        <w:t>morfac</w:t>
      </w:r>
      <w:r w:rsidRPr="00752797">
        <w:rPr>
          <w:lang w:val="en-US"/>
        </w:rPr>
        <w:t>. See Roelvink (2006) for a more detailed description of this approach. This option is enabled with keyword:</w:t>
      </w:r>
      <w:r w:rsidRPr="00752797">
        <w:rPr>
          <w:i/>
          <w:lang w:val="en-US"/>
        </w:rPr>
        <w:t xml:space="preserve"> morfacopt = 0</w:t>
      </w:r>
      <w:r w:rsidRPr="00752797">
        <w:rPr>
          <w:lang w:val="en-US"/>
        </w:rPr>
        <w:t xml:space="preserve">. </w:t>
      </w:r>
    </w:p>
    <w:p w14:paraId="2507402D" w14:textId="77777777" w:rsidR="00FB2410" w:rsidRPr="00752797" w:rsidRDefault="00FB2410" w:rsidP="00FB2410">
      <w:pPr>
        <w:pStyle w:val="ListBullet"/>
        <w:numPr>
          <w:ilvl w:val="0"/>
          <w:numId w:val="0"/>
        </w:numPr>
        <w:ind w:left="510"/>
        <w:rPr>
          <w:lang w:val="en-US"/>
        </w:rPr>
      </w:pPr>
    </w:p>
    <w:p w14:paraId="2235C502" w14:textId="77777777" w:rsidR="00FB2410" w:rsidRPr="00752797" w:rsidRDefault="00FB2410" w:rsidP="00FB2410">
      <w:pPr>
        <w:pStyle w:val="ListBullet"/>
        <w:numPr>
          <w:ilvl w:val="0"/>
          <w:numId w:val="0"/>
        </w:numPr>
        <w:ind w:left="510"/>
        <w:rPr>
          <w:lang w:val="en-US"/>
        </w:rPr>
      </w:pPr>
      <w:r w:rsidRPr="00752797">
        <w:rPr>
          <w:lang w:val="en-US"/>
        </w:rPr>
        <w:t>This method is more appropriate for longer-term simulations with not too extreme events.</w:t>
      </w:r>
    </w:p>
    <w:p w14:paraId="03D39C39" w14:textId="77777777" w:rsidR="00FB2410" w:rsidRPr="00752797" w:rsidRDefault="00FB2410" w:rsidP="00FB2410">
      <w:pPr>
        <w:pStyle w:val="Heading3"/>
        <w:jc w:val="both"/>
        <w:rPr>
          <w:lang w:val="en-US"/>
        </w:rPr>
      </w:pPr>
      <w:bookmarkStart w:id="328" w:name="_Toc412623838"/>
      <w:bookmarkStart w:id="329" w:name="_Ref413525986"/>
      <w:bookmarkStart w:id="330" w:name="_Toc417455456"/>
      <w:bookmarkStart w:id="331" w:name="_Toc417455649"/>
      <w:bookmarkStart w:id="332" w:name="_Toc417455794"/>
      <w:bookmarkStart w:id="333" w:name="_Toc431915636"/>
      <w:bookmarkStart w:id="334" w:name="_Toc431915728"/>
      <w:r w:rsidRPr="00752797">
        <w:rPr>
          <w:lang w:val="en-US"/>
        </w:rPr>
        <w:t>Avalanching</w:t>
      </w:r>
      <w:bookmarkEnd w:id="328"/>
      <w:bookmarkEnd w:id="329"/>
      <w:bookmarkEnd w:id="330"/>
      <w:bookmarkEnd w:id="331"/>
      <w:bookmarkEnd w:id="332"/>
      <w:bookmarkEnd w:id="333"/>
      <w:bookmarkEnd w:id="334"/>
    </w:p>
    <w:p w14:paraId="681CD68D" w14:textId="75ED88C9" w:rsidR="00122779" w:rsidRPr="00752797" w:rsidRDefault="00122779" w:rsidP="00122779">
      <w:pPr>
        <w:rPr>
          <w:lang w:val="en-US"/>
        </w:rPr>
      </w:pPr>
      <w:r w:rsidRPr="00752797">
        <w:rPr>
          <w:lang w:val="en-US"/>
        </w:rPr>
        <w:t xml:space="preserve">To account for the slumping of sandy material from the dune face to the foreshore during storm-induced dune erosion avalanching </w:t>
      </w:r>
      <w:r w:rsidR="00BB3951" w:rsidRPr="00752797">
        <w:rPr>
          <w:lang w:val="en-US"/>
        </w:rPr>
        <w:t xml:space="preserve">(keyword: </w:t>
      </w:r>
      <w:r w:rsidR="00BB3951" w:rsidRPr="00752797">
        <w:rPr>
          <w:i/>
          <w:lang w:val="en-US"/>
        </w:rPr>
        <w:t>avalanching</w:t>
      </w:r>
      <w:r w:rsidR="00BB3951" w:rsidRPr="00752797">
        <w:rPr>
          <w:lang w:val="en-US"/>
        </w:rPr>
        <w:t xml:space="preserve">) </w:t>
      </w:r>
      <w:r w:rsidRPr="00752797">
        <w:rPr>
          <w:lang w:val="en-US"/>
        </w:rPr>
        <w:t xml:space="preserve">is introduced to update the bed evolution. Avalanching is introduced via the use of a critical bed slope for both the dry and wet area (keyword: </w:t>
      </w:r>
      <w:r w:rsidRPr="00752797">
        <w:rPr>
          <w:i/>
          <w:lang w:val="en-US"/>
        </w:rPr>
        <w:t>wetslp</w:t>
      </w:r>
      <w:r w:rsidRPr="00752797">
        <w:rPr>
          <w:lang w:val="en-US"/>
        </w:rPr>
        <w:t xml:space="preserve"> and </w:t>
      </w:r>
      <w:r w:rsidRPr="00752797">
        <w:rPr>
          <w:i/>
          <w:lang w:val="en-US"/>
        </w:rPr>
        <w:t>dryslp</w:t>
      </w:r>
      <w:r w:rsidRPr="00752797">
        <w:rPr>
          <w:lang w:val="en-US"/>
        </w:rPr>
        <w:t>). It is considered that inundated areas are much more prone to slumping and therefore two separate critical slopes for dry and wet points are used. The default values are 1</w:t>
      </w:r>
      <w:r w:rsidR="00C247ED">
        <w:rPr>
          <w:lang w:val="en-US"/>
        </w:rPr>
        <w:t>.0</w:t>
      </w:r>
      <w:r w:rsidRPr="00752797">
        <w:rPr>
          <w:lang w:val="en-US"/>
        </w:rPr>
        <w:t xml:space="preserve"> and 0.3 respectively. When this critical slope is exceeded, material is exchanged between the adjacent cells to the amount needed to bring the slope back to the critical slope</w:t>
      </w:r>
      <w:r w:rsidR="000759AF">
        <w:rPr>
          <w:lang w:val="en-US"/>
        </w:rPr>
        <w:t xml:space="preserve"> (</w:t>
      </w:r>
      <w:r w:rsidR="000759AF" w:rsidRPr="003C1C14">
        <w:rPr>
          <w:i/>
          <w:lang w:val="en-US"/>
        </w:rPr>
        <w:t>m</w:t>
      </w:r>
      <w:r w:rsidR="000759AF" w:rsidRPr="003C1C14">
        <w:rPr>
          <w:i/>
          <w:vertAlign w:val="subscript"/>
          <w:lang w:val="en-US"/>
        </w:rPr>
        <w:t>cr</w:t>
      </w:r>
      <w:r w:rsidR="000759AF">
        <w:rPr>
          <w:lang w:val="en-US"/>
        </w:rPr>
        <w:t>)</w:t>
      </w:r>
      <w:r w:rsidRPr="00752797">
        <w:rPr>
          <w:lang w:val="en-US"/>
        </w:rPr>
        <w:t xml:space="preserve">. </w:t>
      </w:r>
    </w:p>
    <w:p w14:paraId="355FC0A1" w14:textId="77777777" w:rsidR="00122779" w:rsidRPr="00752797" w:rsidRDefault="00122779" w:rsidP="00122779">
      <w:pPr>
        <w:rPr>
          <w:lang w:val="en-US"/>
        </w:rPr>
      </w:pPr>
    </w:p>
    <w:p w14:paraId="356DBF6C" w14:textId="37C036E6" w:rsidR="00122779" w:rsidRPr="00752797" w:rsidRDefault="00122779" w:rsidP="00122779">
      <w:pPr>
        <w:pStyle w:val="MTDisplayEquation"/>
        <w:rPr>
          <w:lang w:val="en-US"/>
        </w:rPr>
      </w:pPr>
      <w:r w:rsidRPr="00752797">
        <w:rPr>
          <w:lang w:val="en-US"/>
        </w:rPr>
        <w:tab/>
      </w:r>
      <w:r w:rsidR="00DD43CF" w:rsidRPr="00752797">
        <w:rPr>
          <w:position w:val="-28"/>
          <w:lang w:val="en-US"/>
        </w:rPr>
        <w:object w:dxaOrig="1020" w:dyaOrig="680" w14:anchorId="3F6CF0F8">
          <v:shape id="_x0000_i4843" type="#_x0000_t75" style="width:51.75pt;height:35.25pt" o:ole="">
            <v:imagedata r:id="rId254" o:title=""/>
          </v:shape>
          <o:OLEObject Type="Embed" ProgID="Equation.DSMT4" ShapeID="_x0000_i4843" DrawAspect="Content" ObjectID="_1505662346" r:id="rId255"/>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4</w:instrText>
      </w:r>
      <w:r w:rsidRPr="00752797">
        <w:rPr>
          <w:lang w:val="en-US"/>
        </w:rPr>
        <w:fldChar w:fldCharType="end"/>
      </w:r>
      <w:r w:rsidRPr="00752797">
        <w:rPr>
          <w:lang w:val="en-US"/>
        </w:rPr>
        <w:instrText>)</w:instrText>
      </w:r>
      <w:r w:rsidRPr="00752797">
        <w:rPr>
          <w:lang w:val="en-US"/>
        </w:rPr>
        <w:fldChar w:fldCharType="end"/>
      </w:r>
    </w:p>
    <w:p w14:paraId="4E557165" w14:textId="77777777" w:rsidR="00122779" w:rsidRPr="00752797" w:rsidRDefault="00122779" w:rsidP="00122779">
      <w:pPr>
        <w:rPr>
          <w:lang w:val="en-US"/>
        </w:rPr>
      </w:pPr>
    </w:p>
    <w:p w14:paraId="3EEBFD64" w14:textId="3073E1CF" w:rsidR="00122779" w:rsidRPr="00752797" w:rsidRDefault="000759AF" w:rsidP="00122779">
      <w:pPr>
        <w:rPr>
          <w:lang w:val="en-US"/>
        </w:rPr>
      </w:pPr>
      <w:proofErr w:type="gramStart"/>
      <w:r>
        <w:rPr>
          <w:lang w:val="en-US"/>
        </w:rPr>
        <w:t>with</w:t>
      </w:r>
      <w:proofErr w:type="gramEnd"/>
      <w:r>
        <w:rPr>
          <w:lang w:val="en-US"/>
        </w:rPr>
        <w:t xml:space="preserve"> a similar expression for the y-direction. </w:t>
      </w:r>
      <w:r w:rsidR="00122779" w:rsidRPr="00752797">
        <w:rPr>
          <w:lang w:val="en-US"/>
        </w:rPr>
        <w:t>To prevent the generation of large shockwaves due to sudden changes of the bottom level, bottom updating due to avalanching has been limited to a maximum speed of v</w:t>
      </w:r>
      <w:r w:rsidR="00122779" w:rsidRPr="00752797">
        <w:rPr>
          <w:i/>
          <w:vertAlign w:val="subscript"/>
          <w:lang w:val="en-US"/>
        </w:rPr>
        <w:t>av,</w:t>
      </w:r>
      <w:r w:rsidR="00122779" w:rsidRPr="00752797">
        <w:rPr>
          <w:vertAlign w:val="subscript"/>
          <w:lang w:val="en-US"/>
        </w:rPr>
        <w:t>max</w:t>
      </w:r>
      <w:r w:rsidR="00122779" w:rsidRPr="00752797">
        <w:rPr>
          <w:lang w:val="en-US"/>
        </w:rPr>
        <w:t xml:space="preserve"> (keyword: </w:t>
      </w:r>
      <w:r w:rsidR="00122779" w:rsidRPr="00752797">
        <w:rPr>
          <w:i/>
          <w:lang w:val="en-US"/>
        </w:rPr>
        <w:t>dzmax</w:t>
      </w:r>
      <w:r w:rsidR="00122779" w:rsidRPr="00752797">
        <w:rPr>
          <w:lang w:val="en-US"/>
        </w:rPr>
        <w:t xml:space="preserve">). Equation </w:t>
      </w:r>
      <w:r w:rsidR="00122779" w:rsidRPr="00752797">
        <w:rPr>
          <w:lang w:val="en-US"/>
        </w:rPr>
        <w:fldChar w:fldCharType="begin"/>
      </w:r>
      <w:r w:rsidR="00122779" w:rsidRPr="00752797">
        <w:rPr>
          <w:lang w:val="en-US"/>
        </w:rPr>
        <w:instrText xml:space="preserve"> GOTOBUTTON ZEqnNum441314  \* MERGEFORMAT </w:instrText>
      </w:r>
      <w:r w:rsidR="00122779" w:rsidRPr="00752797">
        <w:rPr>
          <w:lang w:val="en-US"/>
        </w:rPr>
        <w:fldChar w:fldCharType="begin"/>
      </w:r>
      <w:r w:rsidR="00122779" w:rsidRPr="00752797">
        <w:rPr>
          <w:lang w:val="en-US"/>
        </w:rPr>
        <w:instrText xml:space="preserve"> REF ZEqnNum441314 \* Charformat \! \* MERGEFORMAT </w:instrText>
      </w:r>
      <w:r w:rsidR="00122779"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4</w:instrText>
      </w:r>
      <w:r w:rsidR="002E51A3" w:rsidRPr="00752797">
        <w:rPr>
          <w:lang w:val="en-US"/>
        </w:rPr>
        <w:instrText>)</w:instrText>
      </w:r>
      <w:r w:rsidR="00122779" w:rsidRPr="00752797">
        <w:rPr>
          <w:lang w:val="en-US"/>
        </w:rPr>
        <w:fldChar w:fldCharType="end"/>
      </w:r>
      <w:r w:rsidR="00122779" w:rsidRPr="00752797">
        <w:rPr>
          <w:lang w:val="en-US"/>
        </w:rPr>
        <w:fldChar w:fldCharType="end"/>
      </w:r>
      <w:r w:rsidR="00122779" w:rsidRPr="00752797">
        <w:rPr>
          <w:lang w:val="en-US"/>
        </w:rPr>
        <w:t xml:space="preserve"> shows the resulting bed level change within one time step. </w:t>
      </w:r>
    </w:p>
    <w:p w14:paraId="7E64CD07" w14:textId="77777777" w:rsidR="00122779" w:rsidRPr="00752797" w:rsidRDefault="00122779" w:rsidP="00122779">
      <w:pPr>
        <w:rPr>
          <w:lang w:val="en-US"/>
        </w:rPr>
      </w:pPr>
    </w:p>
    <w:p w14:paraId="7C1A6E5D" w14:textId="721A555B" w:rsidR="00122779" w:rsidRPr="00752797" w:rsidRDefault="00122779" w:rsidP="00122779">
      <w:pPr>
        <w:pStyle w:val="MTDisplayEquation"/>
        <w:rPr>
          <w:lang w:val="en-US"/>
        </w:rPr>
      </w:pPr>
      <w:r w:rsidRPr="00752797">
        <w:rPr>
          <w:lang w:val="en-US"/>
        </w:rPr>
        <w:tab/>
      </w:r>
      <w:r w:rsidR="00DD43CF" w:rsidRPr="00752797">
        <w:rPr>
          <w:position w:val="-72"/>
          <w:lang w:val="en-US"/>
        </w:rPr>
        <w:object w:dxaOrig="4959" w:dyaOrig="1560" w14:anchorId="3A99FB37">
          <v:shape id="_x0000_i4846" type="#_x0000_t75" style="width:247.5pt;height:77.25pt" o:ole="">
            <v:imagedata r:id="rId256" o:title=""/>
          </v:shape>
          <o:OLEObject Type="Embed" ProgID="Equation.DSMT4" ShapeID="_x0000_i4846" DrawAspect="Content" ObjectID="_1505662347" r:id="rId257"/>
        </w:object>
      </w:r>
      <w:r w:rsidRPr="00752797">
        <w:rPr>
          <w:lang w:val="en-US"/>
        </w:rPr>
        <w:t xml:space="preserve"> </w:t>
      </w:r>
      <w:r w:rsidRPr="00752797">
        <w:rPr>
          <w:lang w:val="en-US"/>
        </w:rPr>
        <w:tab/>
      </w:r>
      <w:r w:rsidRPr="00752797">
        <w:rPr>
          <w:lang w:val="en-US"/>
        </w:rPr>
        <w:fldChar w:fldCharType="begin"/>
      </w:r>
      <w:r w:rsidRPr="00752797">
        <w:rPr>
          <w:lang w:val="en-US"/>
        </w:rPr>
        <w:instrText xml:space="preserve"> MACROBUTTON MTPlaceRef \* MERGEFORMAT </w:instrText>
      </w:r>
      <w:bookmarkStart w:id="335" w:name="ZEqnNum441314"/>
      <w:r w:rsidRPr="00752797">
        <w:rPr>
          <w:lang w:val="en-US"/>
        </w:rPr>
        <w:instrText>(</w:instrText>
      </w:r>
      <w:r w:rsidRPr="00752797">
        <w:rPr>
          <w:lang w:val="en-US"/>
        </w:rPr>
        <w:fldChar w:fldCharType="begin"/>
      </w:r>
      <w:r w:rsidRPr="00752797">
        <w:rPr>
          <w:lang w:val="en-US"/>
        </w:rPr>
        <w:instrText xml:space="preserve"> SEQ MTSec \c \* Arabic \* MERGEFORMAT </w:instrText>
      </w:r>
      <w:r w:rsidRPr="00752797">
        <w:rPr>
          <w:lang w:val="en-US"/>
        </w:rPr>
        <w:fldChar w:fldCharType="separate"/>
      </w:r>
      <w:r w:rsidR="002E51A3">
        <w:rPr>
          <w:noProof/>
          <w:lang w:val="en-US"/>
        </w:rPr>
        <w:instrText>0</w:instrText>
      </w:r>
      <w:r w:rsidRPr="00752797">
        <w:rPr>
          <w:lang w:val="en-US"/>
        </w:rPr>
        <w:fldChar w:fldCharType="end"/>
      </w:r>
      <w:r w:rsidRPr="00752797">
        <w:rPr>
          <w:lang w:val="en-US"/>
        </w:rPr>
        <w:instrText>.</w:instrText>
      </w:r>
      <w:r w:rsidRPr="00752797">
        <w:rPr>
          <w:lang w:val="en-US"/>
        </w:rPr>
        <w:fldChar w:fldCharType="begin"/>
      </w:r>
      <w:r w:rsidRPr="00752797">
        <w:rPr>
          <w:lang w:val="en-US"/>
        </w:rPr>
        <w:instrText xml:space="preserve"> SEQ MTEqn \c \* Arabic \* MERGEFORMAT </w:instrText>
      </w:r>
      <w:r w:rsidRPr="00752797">
        <w:rPr>
          <w:lang w:val="en-US"/>
        </w:rPr>
        <w:fldChar w:fldCharType="separate"/>
      </w:r>
      <w:r w:rsidR="002E51A3">
        <w:rPr>
          <w:noProof/>
          <w:lang w:val="en-US"/>
        </w:rPr>
        <w:instrText>4</w:instrText>
      </w:r>
      <w:r w:rsidRPr="00752797">
        <w:rPr>
          <w:lang w:val="en-US"/>
        </w:rPr>
        <w:fldChar w:fldCharType="end"/>
      </w:r>
      <w:r w:rsidRPr="00752797">
        <w:rPr>
          <w:lang w:val="en-US"/>
        </w:rPr>
        <w:instrText>)</w:instrText>
      </w:r>
      <w:bookmarkEnd w:id="335"/>
      <w:r w:rsidRPr="00752797">
        <w:rPr>
          <w:lang w:val="en-US"/>
        </w:rPr>
        <w:fldChar w:fldCharType="end"/>
      </w:r>
    </w:p>
    <w:p w14:paraId="1D08EA7C" w14:textId="77777777" w:rsidR="00FB2410" w:rsidRPr="00752797" w:rsidRDefault="00FB2410" w:rsidP="00FB2410">
      <w:pPr>
        <w:pStyle w:val="Heading3"/>
        <w:jc w:val="both"/>
        <w:rPr>
          <w:lang w:val="en-US"/>
        </w:rPr>
      </w:pPr>
      <w:bookmarkStart w:id="336" w:name="_Toc412623839"/>
      <w:bookmarkStart w:id="337" w:name="_Ref413406934"/>
      <w:bookmarkStart w:id="338" w:name="_Toc417455457"/>
      <w:bookmarkStart w:id="339" w:name="_Toc417455650"/>
      <w:bookmarkStart w:id="340" w:name="_Toc417455795"/>
      <w:bookmarkStart w:id="341" w:name="_Toc431915637"/>
      <w:bookmarkStart w:id="342" w:name="_Toc431915729"/>
      <w:r w:rsidRPr="00752797">
        <w:rPr>
          <w:lang w:val="en-US"/>
        </w:rPr>
        <w:t>Bed composition</w:t>
      </w:r>
      <w:bookmarkEnd w:id="336"/>
      <w:bookmarkEnd w:id="337"/>
      <w:bookmarkEnd w:id="338"/>
      <w:bookmarkEnd w:id="339"/>
      <w:bookmarkEnd w:id="340"/>
      <w:bookmarkEnd w:id="341"/>
      <w:bookmarkEnd w:id="342"/>
    </w:p>
    <w:p w14:paraId="7A1864E5" w14:textId="77777777" w:rsidR="00FB2410" w:rsidRPr="00752797" w:rsidRDefault="00FB2410" w:rsidP="00FB2410">
      <w:pPr>
        <w:pStyle w:val="BodyText"/>
        <w:rPr>
          <w:lang w:val="en-US"/>
        </w:rPr>
      </w:pPr>
      <w:r w:rsidRPr="00752797">
        <w:rPr>
          <w:lang w:val="en-US"/>
        </w:rPr>
        <w:t xml:space="preserve">If the effect of different sediment fractions, sorting and </w:t>
      </w:r>
      <w:r w:rsidR="00BC356B" w:rsidRPr="00752797">
        <w:rPr>
          <w:lang w:val="en-US"/>
        </w:rPr>
        <w:t>armoring</w:t>
      </w:r>
      <w:r w:rsidRPr="00752797">
        <w:rPr>
          <w:lang w:val="en-US"/>
        </w:rPr>
        <w:t xml:space="preserve"> are of importance, a bed composition constituting multiple sediment fractions can be defined. Each sediment fraction is characterized by a median grain size (</w:t>
      </w:r>
      <w:r w:rsidRPr="00752797">
        <w:rPr>
          <w:i/>
          <w:lang w:val="en-US"/>
        </w:rPr>
        <w:t>D</w:t>
      </w:r>
      <w:r w:rsidRPr="00752797">
        <w:rPr>
          <w:i/>
          <w:vertAlign w:val="subscript"/>
          <w:lang w:val="en-US"/>
        </w:rPr>
        <w:t>50</w:t>
      </w:r>
      <w:r w:rsidRPr="00752797">
        <w:rPr>
          <w:lang w:val="en-US"/>
        </w:rPr>
        <w:t xml:space="preserve">) and possible a </w:t>
      </w:r>
      <w:r w:rsidRPr="00752797">
        <w:rPr>
          <w:i/>
          <w:lang w:val="en-US"/>
        </w:rPr>
        <w:t>D</w:t>
      </w:r>
      <w:r w:rsidRPr="00752797">
        <w:rPr>
          <w:i/>
          <w:vertAlign w:val="subscript"/>
          <w:lang w:val="en-US"/>
        </w:rPr>
        <w:t>15</w:t>
      </w:r>
      <w:r w:rsidRPr="00752797">
        <w:rPr>
          <w:lang w:val="en-US"/>
        </w:rPr>
        <w:t xml:space="preserve"> and </w:t>
      </w:r>
      <w:r w:rsidRPr="00752797">
        <w:rPr>
          <w:i/>
          <w:lang w:val="en-US"/>
        </w:rPr>
        <w:t>D</w:t>
      </w:r>
      <w:r w:rsidRPr="00752797">
        <w:rPr>
          <w:i/>
          <w:vertAlign w:val="subscript"/>
          <w:lang w:val="en-US"/>
        </w:rPr>
        <w:t>90</w:t>
      </w:r>
      <w:r w:rsidRPr="00752797">
        <w:rPr>
          <w:lang w:val="en-US"/>
        </w:rPr>
        <w:t xml:space="preserve"> as well. When using </w:t>
      </w:r>
      <w:r w:rsidRPr="00752797">
        <w:rPr>
          <w:lang w:val="en-US"/>
        </w:rPr>
        <w:lastRenderedPageBreak/>
        <w:t>multiple sediment fractions, multiple bed layers are needed as well to describe the vertical distribution of the sediment fractions in the bed.</w:t>
      </w:r>
    </w:p>
    <w:p w14:paraId="14E39AD5" w14:textId="77777777" w:rsidR="00FB2410" w:rsidRPr="00752797" w:rsidRDefault="00FB2410" w:rsidP="00FB2410">
      <w:pPr>
        <w:pStyle w:val="BodyText"/>
        <w:rPr>
          <w:lang w:val="en-US"/>
        </w:rPr>
      </w:pPr>
      <w:r w:rsidRPr="00752797">
        <w:rPr>
          <w:lang w:val="en-US"/>
        </w:rPr>
        <w:t xml:space="preserve">By specifying multiple bed layers, XBeach can keep track of the different sediment fractions both in the horizontal and in the vertical. Coarse sediments may be deposited on top of fine sediment after which erosion of the </w:t>
      </w:r>
      <w:proofErr w:type="gramStart"/>
      <w:r w:rsidRPr="00752797">
        <w:rPr>
          <w:lang w:val="en-US"/>
        </w:rPr>
        <w:t>coarse</w:t>
      </w:r>
      <w:proofErr w:type="gramEnd"/>
      <w:r w:rsidRPr="00752797">
        <w:rPr>
          <w:lang w:val="en-US"/>
        </w:rPr>
        <w:t xml:space="preserve"> sediment is needed to expose the fine sediment again, effectively </w:t>
      </w:r>
      <w:r w:rsidR="00BC356B" w:rsidRPr="00752797">
        <w:rPr>
          <w:lang w:val="en-US"/>
        </w:rPr>
        <w:t>armoring</w:t>
      </w:r>
      <w:r w:rsidRPr="00752797">
        <w:rPr>
          <w:lang w:val="en-US"/>
        </w:rPr>
        <w:t xml:space="preserve"> the bed. Three types of bed layers are distinguished: 1) the top layers 2) the variable or “breathing” layer and 3) the bottom layers. The top layer is the only layer that interacts with the water column and can be eroded, but preserves its thickness. The bottom layers are layers of constant thickness that move with the top layer. A single variable or “breathing” layer is defined that adapts its thickness to the erosion and sedimentation of the bed. For example: if a grid cell is eroded, particular fractions of sediment are removed from the top layer, but the top layer preserves its thickness and thus it takes the same volume of sediment, likely of different composition than the eroded sediment, from the layer below. If this layer is a top layer as well, the thickness is preserved and again the same volume of sediment is taken form a lower bed layer. This continues until the variable or “breathing” layer is reached. This layer adapts its thickness to the amount of erosion. If the thickness of the layer becomes too small, the variable layer is merged with an adjacent bottom layer and a new bottom layer is defined underneath the existing ones to ensure a constant number of bed layers. Reversely, if a grid cell is accreting, the thickness of the variable layer will be increased and with sufficient increase the variable layer will be split in two effectively creating a new bottom layer. The lowest existing bottom layer is then discarded to ensure a constant number of bed layers. The “breathing” layer can be the upper or bottom layer in which case the top layer or bottom layer </w:t>
      </w:r>
      <w:r w:rsidR="00BB3951" w:rsidRPr="00752797">
        <w:rPr>
          <w:lang w:val="en-US"/>
        </w:rPr>
        <w:t>class does</w:t>
      </w:r>
      <w:r w:rsidRPr="00752797">
        <w:rPr>
          <w:lang w:val="en-US"/>
        </w:rPr>
        <w:t xml:space="preserve"> not exist. The thickness of the different layer classes can be set separately (keyword: </w:t>
      </w:r>
      <w:r w:rsidRPr="00752797">
        <w:rPr>
          <w:i/>
          <w:lang w:val="en-US"/>
        </w:rPr>
        <w:t>dzg1, dzg2</w:t>
      </w:r>
      <w:r w:rsidRPr="00752797">
        <w:rPr>
          <w:lang w:val="en-US"/>
        </w:rPr>
        <w:t xml:space="preserve"> and </w:t>
      </w:r>
      <w:r w:rsidRPr="00752797">
        <w:rPr>
          <w:i/>
          <w:lang w:val="en-US"/>
        </w:rPr>
        <w:t>dzg3</w:t>
      </w:r>
      <w:r w:rsidRPr="00752797">
        <w:rPr>
          <w:lang w:val="en-US"/>
        </w:rPr>
        <w:t xml:space="preserve">) or at once (keyword: </w:t>
      </w:r>
      <w:r w:rsidRPr="00752797">
        <w:rPr>
          <w:i/>
          <w:lang w:val="en-US"/>
        </w:rPr>
        <w:t>dzg</w:t>
      </w:r>
      <w:r w:rsidRPr="00752797">
        <w:rPr>
          <w:lang w:val="en-US"/>
        </w:rPr>
        <w:t>).</w:t>
      </w:r>
    </w:p>
    <w:p w14:paraId="70456754" w14:textId="5DCC1E2C" w:rsidR="00FB2410" w:rsidRPr="00752797" w:rsidRDefault="00FB2410" w:rsidP="00E32CB9">
      <w:pPr>
        <w:pStyle w:val="BodyText"/>
        <w:rPr>
          <w:lang w:val="en-US"/>
        </w:rPr>
      </w:pPr>
      <w:r w:rsidRPr="00752797">
        <w:rPr>
          <w:lang w:val="en-US"/>
        </w:rPr>
        <w:t xml:space="preserve">Each grid cell in XBeach holds its own sediment distribution and the sediment transport formulations are used differentiate between fractions. Therefore the distribution of sediment may change over time and processes like </w:t>
      </w:r>
      <w:r w:rsidR="00BC356B" w:rsidRPr="00752797">
        <w:rPr>
          <w:lang w:val="en-US"/>
        </w:rPr>
        <w:t>armoring</w:t>
      </w:r>
      <w:r w:rsidRPr="00752797">
        <w:rPr>
          <w:lang w:val="en-US"/>
        </w:rPr>
        <w:t xml:space="preserve"> and sorting can be simulated. Due to the shifting of sediment between bed layers numerical mixing of sediment occurs. Choosing bed layer thicknesses that are in balance with the expected erosion and deposition during the simulation should keep the numerical mixing to a minimum. A bed layer thickness that is too large will result in relatively uniform behavior, while a bed layer thickness that is too small will result in a lot of shifting and thus numerical mixing </w:t>
      </w:r>
    </w:p>
    <w:p w14:paraId="7CE1BA58" w14:textId="77777777" w:rsidR="0050022D" w:rsidRPr="00752797" w:rsidRDefault="0050022D" w:rsidP="0050022D">
      <w:pPr>
        <w:pStyle w:val="Heading2"/>
        <w:rPr>
          <w:lang w:val="en-US"/>
        </w:rPr>
      </w:pPr>
      <w:bookmarkStart w:id="343" w:name="_Ref413524197"/>
      <w:bookmarkStart w:id="344" w:name="_Toc417455458"/>
      <w:bookmarkStart w:id="345" w:name="_Toc417455651"/>
      <w:bookmarkStart w:id="346" w:name="_Toc417455796"/>
      <w:bookmarkStart w:id="347" w:name="_Toc431915638"/>
      <w:bookmarkStart w:id="348" w:name="_Toc431915730"/>
      <w:r w:rsidRPr="00752797">
        <w:rPr>
          <w:lang w:val="en-US"/>
        </w:rPr>
        <w:t>Ship-induced wave motions</w:t>
      </w:r>
      <w:bookmarkEnd w:id="343"/>
      <w:bookmarkEnd w:id="344"/>
      <w:bookmarkEnd w:id="345"/>
      <w:bookmarkEnd w:id="346"/>
      <w:bookmarkEnd w:id="347"/>
      <w:bookmarkEnd w:id="348"/>
    </w:p>
    <w:p w14:paraId="7AB6C816" w14:textId="669C0709" w:rsidR="0050022D" w:rsidRPr="00752797" w:rsidRDefault="0050022D" w:rsidP="0050022D">
      <w:pPr>
        <w:rPr>
          <w:lang w:val="en-US"/>
        </w:rPr>
      </w:pPr>
      <w:r w:rsidRPr="00752797">
        <w:rPr>
          <w:lang w:val="en-US"/>
        </w:rPr>
        <w:t xml:space="preserve">A </w:t>
      </w:r>
      <w:r w:rsidR="007B1AF1">
        <w:rPr>
          <w:lang w:val="en-US"/>
        </w:rPr>
        <w:t>specific</w:t>
      </w:r>
      <w:r w:rsidR="007B1AF1" w:rsidRPr="00752797">
        <w:rPr>
          <w:lang w:val="en-US"/>
        </w:rPr>
        <w:t xml:space="preserve"> </w:t>
      </w:r>
      <w:r w:rsidRPr="00752797">
        <w:rPr>
          <w:lang w:val="en-US"/>
        </w:rPr>
        <w:t>application for XBeach is the generation and propagation of waves induced by sailing vessels. This functionality has been implemented recently (Zhou, 2013), and has currently been used in several studies (e.g. Zhou et al., 2014, De Jong et al., 2013)</w:t>
      </w:r>
      <w:r w:rsidR="007B1AF1">
        <w:rPr>
          <w:lang w:val="en-US"/>
        </w:rPr>
        <w:t>.</w:t>
      </w:r>
      <w:r w:rsidR="007B1AF1" w:rsidRPr="00752797" w:rsidDel="007B1AF1">
        <w:rPr>
          <w:lang w:val="en-US"/>
        </w:rPr>
        <w:t xml:space="preserve"> </w:t>
      </w:r>
    </w:p>
    <w:p w14:paraId="5126F997" w14:textId="77777777" w:rsidR="0050022D" w:rsidRPr="00752797" w:rsidRDefault="0050022D" w:rsidP="0050022D">
      <w:pPr>
        <w:rPr>
          <w:lang w:val="en-US"/>
        </w:rPr>
      </w:pPr>
    </w:p>
    <w:p w14:paraId="5F41EA99" w14:textId="77777777" w:rsidR="0050022D" w:rsidRPr="00752797" w:rsidRDefault="0050022D" w:rsidP="0050022D">
      <w:pPr>
        <w:rPr>
          <w:lang w:val="en-US"/>
        </w:rPr>
      </w:pPr>
      <w:r w:rsidRPr="00752797">
        <w:rPr>
          <w:lang w:val="en-US"/>
        </w:rPr>
        <w:t xml:space="preserve">For computing ship-induced waves the non-hydrostatic version of XBeach is used. A moving ship is represented as a pressure head that moves along a pre-defined track through the model domain. The ship is defined on a separate grid, where the ship draft is specified per grid point. Each computational time step the ship draft is interpolated from the ship grid to the global grid, where the ship volume is kept constant. Then the water pressure head in each global grid cell is updated based on the interpolated ship draft. By moving the pressure fields, the waves are generated and will propagate further through the global </w:t>
      </w:r>
      <w:commentRangeStart w:id="349"/>
      <w:commentRangeStart w:id="350"/>
      <w:r w:rsidRPr="00752797">
        <w:rPr>
          <w:lang w:val="en-US"/>
        </w:rPr>
        <w:t>domain</w:t>
      </w:r>
      <w:commentRangeEnd w:id="349"/>
      <w:r w:rsidR="00687790">
        <w:rPr>
          <w:rStyle w:val="CommentReference"/>
        </w:rPr>
        <w:commentReference w:id="349"/>
      </w:r>
      <w:commentRangeEnd w:id="350"/>
      <w:r w:rsidR="00A104FB">
        <w:rPr>
          <w:rStyle w:val="CommentReference"/>
        </w:rPr>
        <w:commentReference w:id="350"/>
      </w:r>
      <w:r w:rsidRPr="00752797">
        <w:rPr>
          <w:lang w:val="en-US"/>
        </w:rPr>
        <w:t>.</w:t>
      </w:r>
    </w:p>
    <w:p w14:paraId="7ED1DA20" w14:textId="77777777" w:rsidR="0050022D" w:rsidRPr="00752797" w:rsidRDefault="0050022D" w:rsidP="0050022D">
      <w:pPr>
        <w:rPr>
          <w:lang w:val="en-US"/>
        </w:rPr>
      </w:pPr>
    </w:p>
    <w:p w14:paraId="53AA0911" w14:textId="10878867" w:rsidR="0050022D" w:rsidRPr="00752797" w:rsidRDefault="0050022D" w:rsidP="0050022D">
      <w:pPr>
        <w:rPr>
          <w:lang w:val="en-US"/>
        </w:rPr>
      </w:pPr>
      <w:r w:rsidRPr="00752797">
        <w:rPr>
          <w:lang w:val="en-US"/>
        </w:rPr>
        <w:t xml:space="preserve">In </w:t>
      </w:r>
      <w:r w:rsidRPr="00752797">
        <w:rPr>
          <w:lang w:val="en-US"/>
        </w:rPr>
        <w:fldChar w:fldCharType="begin"/>
      </w:r>
      <w:r w:rsidRPr="00752797">
        <w:rPr>
          <w:lang w:val="en-US"/>
        </w:rPr>
        <w:instrText xml:space="preserve"> REF _Ref413316268 </w:instrText>
      </w:r>
      <w:r w:rsidRPr="00752797">
        <w:rPr>
          <w:lang w:val="en-US"/>
        </w:rPr>
        <w:fldChar w:fldCharType="separate"/>
      </w:r>
      <w:r w:rsidR="002E51A3" w:rsidRPr="00752797">
        <w:rPr>
          <w:lang w:val="en-US"/>
        </w:rPr>
        <w:t xml:space="preserve">Figure </w:t>
      </w:r>
      <w:r w:rsidR="002E51A3">
        <w:rPr>
          <w:noProof/>
          <w:lang w:val="en-US"/>
        </w:rPr>
        <w:t>2</w:t>
      </w:r>
      <w:r w:rsidR="002E51A3">
        <w:rPr>
          <w:lang w:val="en-US"/>
        </w:rPr>
        <w:t>.</w:t>
      </w:r>
      <w:r w:rsidR="002E51A3">
        <w:rPr>
          <w:noProof/>
          <w:lang w:val="en-US"/>
        </w:rPr>
        <w:t>9</w:t>
      </w:r>
      <w:r w:rsidRPr="00752797">
        <w:rPr>
          <w:lang w:val="en-US"/>
        </w:rPr>
        <w:fldChar w:fldCharType="end"/>
      </w:r>
      <w:r w:rsidRPr="00752797">
        <w:rPr>
          <w:lang w:val="en-US"/>
        </w:rPr>
        <w:t xml:space="preserve"> an example XBeach setup for ship waves is shown. The ship track is user defined and can, for instance, be obtained from the Automatic Identification System (AIS) for marine traffic. In this example, the model results were compared with measurements taken at Bath, The Netherlands. A filtered time series of the measured and computed water level is </w:t>
      </w:r>
      <w:r w:rsidRPr="00752797">
        <w:rPr>
          <w:lang w:val="en-US"/>
        </w:rPr>
        <w:lastRenderedPageBreak/>
        <w:t xml:space="preserve">shown in </w:t>
      </w:r>
      <w:r w:rsidRPr="00752797">
        <w:rPr>
          <w:lang w:val="en-US"/>
        </w:rPr>
        <w:fldChar w:fldCharType="begin"/>
      </w:r>
      <w:r w:rsidRPr="00752797">
        <w:rPr>
          <w:lang w:val="en-US"/>
        </w:rPr>
        <w:instrText xml:space="preserve"> REF _Ref413316395 </w:instrText>
      </w:r>
      <w:r w:rsidRPr="00752797">
        <w:rPr>
          <w:lang w:val="en-US"/>
        </w:rPr>
        <w:fldChar w:fldCharType="separate"/>
      </w:r>
      <w:r w:rsidR="002E51A3" w:rsidRPr="00752797">
        <w:rPr>
          <w:lang w:val="en-US"/>
        </w:rPr>
        <w:t xml:space="preserve">Figure </w:t>
      </w:r>
      <w:r w:rsidR="002E51A3">
        <w:rPr>
          <w:noProof/>
          <w:lang w:val="en-US"/>
        </w:rPr>
        <w:t>2</w:t>
      </w:r>
      <w:r w:rsidR="002E51A3">
        <w:rPr>
          <w:lang w:val="en-US"/>
        </w:rPr>
        <w:t>.</w:t>
      </w:r>
      <w:r w:rsidR="002E51A3">
        <w:rPr>
          <w:noProof/>
          <w:lang w:val="en-US"/>
        </w:rPr>
        <w:t>10</w:t>
      </w:r>
      <w:r w:rsidRPr="00752797">
        <w:rPr>
          <w:lang w:val="en-US"/>
        </w:rPr>
        <w:fldChar w:fldCharType="end"/>
      </w:r>
      <w:r w:rsidRPr="00752797">
        <w:rPr>
          <w:lang w:val="en-US"/>
        </w:rPr>
        <w:t>. The time series was filtered to focus on the computation of the primary ship wave.</w:t>
      </w:r>
    </w:p>
    <w:p w14:paraId="3D2AAC5D" w14:textId="77777777" w:rsidR="0050022D" w:rsidRPr="00752797" w:rsidRDefault="0050022D" w:rsidP="0050022D">
      <w:pPr>
        <w:rPr>
          <w:lang w:val="en-US"/>
        </w:rPr>
      </w:pPr>
    </w:p>
    <w:p w14:paraId="292347CC" w14:textId="77777777" w:rsidR="0050022D" w:rsidRPr="00752797" w:rsidRDefault="0050022D" w:rsidP="0050022D">
      <w:pPr>
        <w:rPr>
          <w:lang w:val="en-US"/>
        </w:rPr>
      </w:pPr>
      <w:r w:rsidRPr="00752797">
        <w:rPr>
          <w:noProof/>
          <w:lang w:eastAsia="zh-CN"/>
        </w:rPr>
        <w:drawing>
          <wp:inline distT="0" distB="0" distL="0" distR="0" wp14:anchorId="64AB44CE" wp14:editId="197B882D">
            <wp:extent cx="2701637" cy="2379370"/>
            <wp:effectExtent l="0" t="0" r="3810" b="190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8" cstate="print"/>
                    <a:srcRect l="13141" t="6528" r="7259"/>
                    <a:stretch/>
                  </pic:blipFill>
                  <pic:spPr bwMode="auto">
                    <a:xfrm>
                      <a:off x="0" y="0"/>
                      <a:ext cx="2700000" cy="2377928"/>
                    </a:xfrm>
                    <a:prstGeom prst="rect">
                      <a:avLst/>
                    </a:prstGeom>
                    <a:ln>
                      <a:noFill/>
                    </a:ln>
                    <a:extLst>
                      <a:ext uri="{53640926-AAD7-44D8-BBD7-CCE9431645EC}">
                        <a14:shadowObscured xmlns:a14="http://schemas.microsoft.com/office/drawing/2010/main"/>
                      </a:ext>
                    </a:extLst>
                  </pic:spPr>
                </pic:pic>
              </a:graphicData>
            </a:graphic>
          </wp:inline>
        </w:drawing>
      </w:r>
      <w:r w:rsidRPr="00752797">
        <w:rPr>
          <w:lang w:val="en-US" w:eastAsia="zh-CN"/>
        </w:rPr>
        <w:t xml:space="preserve"> </w:t>
      </w:r>
      <w:r w:rsidRPr="00752797">
        <w:rPr>
          <w:noProof/>
          <w:lang w:eastAsia="zh-CN"/>
        </w:rPr>
        <w:drawing>
          <wp:inline distT="0" distB="0" distL="0" distR="0" wp14:anchorId="3323EB0F" wp14:editId="03FD6795">
            <wp:extent cx="2701637" cy="2341418"/>
            <wp:effectExtent l="0" t="0" r="381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9" cstate="print"/>
                    <a:srcRect l="11890" t="6596" r="7510" b="264"/>
                    <a:stretch/>
                  </pic:blipFill>
                  <pic:spPr bwMode="auto">
                    <a:xfrm>
                      <a:off x="0" y="0"/>
                      <a:ext cx="2700000" cy="2339999"/>
                    </a:xfrm>
                    <a:prstGeom prst="rect">
                      <a:avLst/>
                    </a:prstGeom>
                    <a:ln>
                      <a:noFill/>
                    </a:ln>
                    <a:extLst>
                      <a:ext uri="{53640926-AAD7-44D8-BBD7-CCE9431645EC}">
                        <a14:shadowObscured xmlns:a14="http://schemas.microsoft.com/office/drawing/2010/main"/>
                      </a:ext>
                    </a:extLst>
                  </pic:spPr>
                </pic:pic>
              </a:graphicData>
            </a:graphic>
          </wp:inline>
        </w:drawing>
      </w:r>
    </w:p>
    <w:p w14:paraId="4986390C" w14:textId="0254861F" w:rsidR="0050022D" w:rsidRPr="00752797" w:rsidRDefault="0050022D" w:rsidP="0050022D">
      <w:pPr>
        <w:pStyle w:val="Caption"/>
        <w:rPr>
          <w:lang w:val="en-US"/>
        </w:rPr>
      </w:pPr>
      <w:bookmarkStart w:id="351" w:name="_Ref413316268"/>
      <w:proofErr w:type="gramStart"/>
      <w:r w:rsidRPr="00752797">
        <w:rPr>
          <w:lang w:val="en-US"/>
        </w:rPr>
        <w:t xml:space="preserve">Figure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2</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Figure \* ARABIC \s 1 </w:instrText>
      </w:r>
      <w:r w:rsidR="00366571">
        <w:rPr>
          <w:lang w:val="en-US"/>
        </w:rPr>
        <w:fldChar w:fldCharType="separate"/>
      </w:r>
      <w:r w:rsidR="002E51A3">
        <w:rPr>
          <w:noProof/>
          <w:lang w:val="en-US"/>
        </w:rPr>
        <w:t>9</w:t>
      </w:r>
      <w:r w:rsidR="00366571">
        <w:rPr>
          <w:lang w:val="en-US"/>
        </w:rPr>
        <w:fldChar w:fldCharType="end"/>
      </w:r>
      <w:bookmarkEnd w:id="351"/>
      <w:r w:rsidRPr="00752797">
        <w:rPr>
          <w:lang w:val="en-US"/>
        </w:rPr>
        <w:tab/>
        <w:t>Example XBeach setup (left) and result (right) for a ship wave simulation in the Scheldt Estuary (The Netherlands). The ship track (red dashed line) is user-defined, and the measurement location is indicated (magenta dot).</w:t>
      </w:r>
    </w:p>
    <w:p w14:paraId="3D475654" w14:textId="77777777" w:rsidR="0050022D" w:rsidRPr="00752797" w:rsidRDefault="0050022D" w:rsidP="0050022D">
      <w:pPr>
        <w:rPr>
          <w:lang w:val="en-US"/>
        </w:rPr>
      </w:pPr>
    </w:p>
    <w:p w14:paraId="74C7AD9A" w14:textId="77777777" w:rsidR="0050022D" w:rsidRPr="00752797" w:rsidRDefault="0050022D" w:rsidP="0050022D">
      <w:pPr>
        <w:jc w:val="center"/>
        <w:rPr>
          <w:lang w:val="en-US"/>
        </w:rPr>
      </w:pPr>
      <w:r w:rsidRPr="00752797">
        <w:rPr>
          <w:noProof/>
          <w:lang w:eastAsia="zh-CN"/>
        </w:rPr>
        <w:drawing>
          <wp:inline distT="0" distB="0" distL="0" distR="0" wp14:anchorId="2B7B7D65" wp14:editId="3B86635C">
            <wp:extent cx="3906130" cy="1623647"/>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stretch>
                      <a:fillRect/>
                    </a:stretch>
                  </pic:blipFill>
                  <pic:spPr>
                    <a:xfrm>
                      <a:off x="0" y="0"/>
                      <a:ext cx="3907964" cy="1624409"/>
                    </a:xfrm>
                    <a:prstGeom prst="rect">
                      <a:avLst/>
                    </a:prstGeom>
                  </pic:spPr>
                </pic:pic>
              </a:graphicData>
            </a:graphic>
          </wp:inline>
        </w:drawing>
      </w:r>
    </w:p>
    <w:p w14:paraId="2B5BEC06" w14:textId="126BA1B9" w:rsidR="0050022D" w:rsidRPr="00752797" w:rsidRDefault="0050022D" w:rsidP="0050022D">
      <w:pPr>
        <w:pStyle w:val="Caption"/>
        <w:rPr>
          <w:lang w:val="en-US"/>
        </w:rPr>
      </w:pPr>
      <w:bookmarkStart w:id="352" w:name="_Ref413316395"/>
      <w:proofErr w:type="gramStart"/>
      <w:r w:rsidRPr="00752797">
        <w:rPr>
          <w:lang w:val="en-US"/>
        </w:rPr>
        <w:t xml:space="preserve">Figure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2</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Figure \* ARABIC \s 1 </w:instrText>
      </w:r>
      <w:r w:rsidR="00366571">
        <w:rPr>
          <w:lang w:val="en-US"/>
        </w:rPr>
        <w:fldChar w:fldCharType="separate"/>
      </w:r>
      <w:r w:rsidR="002E51A3">
        <w:rPr>
          <w:noProof/>
          <w:lang w:val="en-US"/>
        </w:rPr>
        <w:t>10</w:t>
      </w:r>
      <w:r w:rsidR="00366571">
        <w:rPr>
          <w:lang w:val="en-US"/>
        </w:rPr>
        <w:fldChar w:fldCharType="end"/>
      </w:r>
      <w:bookmarkEnd w:id="352"/>
      <w:r w:rsidRPr="00752797">
        <w:rPr>
          <w:lang w:val="en-US"/>
        </w:rPr>
        <w:tab/>
        <w:t>Example XBeach result for ship-induced waves. Measurements are taken at Bath, in the Scheldt Estuary, The Netherlands (Schroevers et al., 2011).</w:t>
      </w:r>
    </w:p>
    <w:p w14:paraId="007A7E6C" w14:textId="77777777" w:rsidR="0050022D" w:rsidRPr="00752797" w:rsidRDefault="0050022D" w:rsidP="0050022D">
      <w:pPr>
        <w:rPr>
          <w:lang w:val="en-US"/>
        </w:rPr>
      </w:pPr>
    </w:p>
    <w:p w14:paraId="76509959" w14:textId="77777777" w:rsidR="0050022D" w:rsidRPr="00752797" w:rsidRDefault="0050022D" w:rsidP="0050022D">
      <w:pPr>
        <w:rPr>
          <w:lang w:val="en-US"/>
        </w:rPr>
      </w:pPr>
      <w:r w:rsidRPr="00752797">
        <w:rPr>
          <w:lang w:val="en-US"/>
        </w:rPr>
        <w:t xml:space="preserve">In addition to the propagation of ship-induced waves, XBeach computes the forces and moments acting on the ship body. With this functionality, passing ship effects can be analyzed (e.g. Zhou, 2013).  </w:t>
      </w:r>
    </w:p>
    <w:p w14:paraId="0D17DA4E" w14:textId="77777777" w:rsidR="00E34418" w:rsidRPr="00752797" w:rsidRDefault="00E34418" w:rsidP="001D1117">
      <w:pPr>
        <w:rPr>
          <w:szCs w:val="28"/>
          <w:lang w:val="en-US"/>
        </w:rPr>
      </w:pPr>
      <w:r w:rsidRPr="00752797">
        <w:rPr>
          <w:lang w:val="en-US"/>
        </w:rPr>
        <w:br w:type="page"/>
      </w:r>
    </w:p>
    <w:p w14:paraId="671EA1CC" w14:textId="77777777" w:rsidR="008E05D9" w:rsidRPr="00752797" w:rsidRDefault="008E05D9" w:rsidP="00A8268D">
      <w:pPr>
        <w:pStyle w:val="Heading1"/>
        <w:rPr>
          <w:lang w:val="en-US"/>
        </w:rPr>
      </w:pPr>
      <w:bookmarkStart w:id="353" w:name="_Toc417455459"/>
      <w:bookmarkStart w:id="354" w:name="_Toc417455652"/>
      <w:bookmarkStart w:id="355" w:name="_Toc417455797"/>
      <w:bookmarkStart w:id="356" w:name="_Toc431915639"/>
      <w:bookmarkStart w:id="357" w:name="_Toc431915731"/>
      <w:r w:rsidRPr="00752797">
        <w:rPr>
          <w:lang w:val="en-US"/>
        </w:rPr>
        <w:lastRenderedPageBreak/>
        <w:t>Boundary conditions</w:t>
      </w:r>
      <w:bookmarkEnd w:id="353"/>
      <w:bookmarkEnd w:id="354"/>
      <w:bookmarkEnd w:id="355"/>
      <w:bookmarkEnd w:id="356"/>
      <w:bookmarkEnd w:id="357"/>
    </w:p>
    <w:p w14:paraId="1D32098B" w14:textId="77777777" w:rsidR="00235CE0" w:rsidRPr="00752797" w:rsidRDefault="00235CE0" w:rsidP="002603CC">
      <w:pPr>
        <w:pStyle w:val="Heading2"/>
        <w:spacing w:line="240" w:lineRule="auto"/>
        <w:jc w:val="both"/>
        <w:rPr>
          <w:lang w:val="en-US"/>
        </w:rPr>
      </w:pPr>
      <w:bookmarkStart w:id="358" w:name="_Ref413405504"/>
      <w:bookmarkStart w:id="359" w:name="_Ref413406232"/>
      <w:bookmarkStart w:id="360" w:name="_Toc417455460"/>
      <w:bookmarkStart w:id="361" w:name="_Toc417455653"/>
      <w:bookmarkStart w:id="362" w:name="_Toc417455798"/>
      <w:bookmarkStart w:id="363" w:name="_Toc431915640"/>
      <w:bookmarkStart w:id="364" w:name="_Toc431915732"/>
      <w:r w:rsidRPr="00752797">
        <w:rPr>
          <w:lang w:val="en-US"/>
        </w:rPr>
        <w:t>Waves</w:t>
      </w:r>
      <w:bookmarkEnd w:id="358"/>
      <w:bookmarkEnd w:id="359"/>
      <w:bookmarkEnd w:id="360"/>
      <w:bookmarkEnd w:id="361"/>
      <w:bookmarkEnd w:id="362"/>
      <w:bookmarkEnd w:id="363"/>
      <w:bookmarkEnd w:id="364"/>
    </w:p>
    <w:p w14:paraId="23A4EBB2" w14:textId="7114F877" w:rsidR="00235CE0" w:rsidRPr="00752797" w:rsidRDefault="00235CE0" w:rsidP="002603CC">
      <w:pPr>
        <w:rPr>
          <w:lang w:val="en-US"/>
        </w:rPr>
      </w:pPr>
      <w:r w:rsidRPr="00752797">
        <w:rPr>
          <w:lang w:val="en-US"/>
        </w:rPr>
        <w:t xml:space="preserve">XBeach allows users to include two different options for </w:t>
      </w:r>
      <w:r w:rsidR="00171B2C">
        <w:rPr>
          <w:lang w:val="en-US"/>
        </w:rPr>
        <w:t xml:space="preserve">the seaward </w:t>
      </w:r>
      <w:r w:rsidRPr="00752797">
        <w:rPr>
          <w:lang w:val="en-US"/>
        </w:rPr>
        <w:t>wave boundary conditions in the model. (</w:t>
      </w:r>
      <w:proofErr w:type="gramStart"/>
      <w:r w:rsidRPr="00752797">
        <w:rPr>
          <w:lang w:val="en-US"/>
        </w:rPr>
        <w:t>keyword</w:t>
      </w:r>
      <w:proofErr w:type="gramEnd"/>
      <w:r w:rsidRPr="00752797">
        <w:rPr>
          <w:lang w:val="en-US"/>
        </w:rPr>
        <w:t xml:space="preserve">: </w:t>
      </w:r>
      <w:r w:rsidR="00B709C9" w:rsidRPr="00752797">
        <w:rPr>
          <w:i/>
          <w:lang w:val="en-US"/>
        </w:rPr>
        <w:t>wbctype</w:t>
      </w:r>
      <w:r w:rsidRPr="00752797">
        <w:rPr>
          <w:lang w:val="en-US"/>
        </w:rPr>
        <w:t xml:space="preserve">). First of all, in </w:t>
      </w:r>
      <w:r w:rsidR="000A6FDA">
        <w:rPr>
          <w:lang w:val="en-US"/>
        </w:rPr>
        <w:t xml:space="preserve">Section </w:t>
      </w:r>
      <w:r w:rsidRPr="00752797">
        <w:rPr>
          <w:lang w:val="en-US"/>
        </w:rPr>
        <w:fldChar w:fldCharType="begin"/>
      </w:r>
      <w:r w:rsidRPr="00752797">
        <w:rPr>
          <w:lang w:val="en-US"/>
        </w:rPr>
        <w:instrText xml:space="preserve"> REF _Ref410738028 \r \h  \* MERGEFORMAT </w:instrText>
      </w:r>
      <w:r w:rsidRPr="00752797">
        <w:rPr>
          <w:lang w:val="en-US"/>
        </w:rPr>
      </w:r>
      <w:r w:rsidRPr="00752797">
        <w:rPr>
          <w:lang w:val="en-US"/>
        </w:rPr>
        <w:fldChar w:fldCharType="separate"/>
      </w:r>
      <w:r w:rsidR="002E51A3">
        <w:rPr>
          <w:lang w:val="en-US"/>
        </w:rPr>
        <w:t>3.1.1</w:t>
      </w:r>
      <w:r w:rsidRPr="00752797">
        <w:rPr>
          <w:lang w:val="en-US"/>
        </w:rPr>
        <w:fldChar w:fldCharType="end"/>
      </w:r>
      <w:r w:rsidRPr="00752797">
        <w:rPr>
          <w:lang w:val="en-US"/>
        </w:rPr>
        <w:t xml:space="preserve"> the method to specify wave spectra is discussed. Secondly, in </w:t>
      </w:r>
      <w:r w:rsidR="000A6FDA">
        <w:rPr>
          <w:lang w:val="en-US"/>
        </w:rPr>
        <w:t xml:space="preserve">Section </w:t>
      </w:r>
      <w:r w:rsidRPr="00752797">
        <w:rPr>
          <w:lang w:val="en-US"/>
        </w:rPr>
        <w:fldChar w:fldCharType="begin"/>
      </w:r>
      <w:r w:rsidRPr="00752797">
        <w:rPr>
          <w:lang w:val="en-US"/>
        </w:rPr>
        <w:instrText xml:space="preserve"> REF _Ref412015448 \r \h </w:instrText>
      </w:r>
      <w:r w:rsidR="008245B0" w:rsidRPr="00752797">
        <w:rPr>
          <w:lang w:val="en-US"/>
        </w:rPr>
        <w:instrText xml:space="preserve"> \* MERGEFORMAT </w:instrText>
      </w:r>
      <w:r w:rsidRPr="00752797">
        <w:rPr>
          <w:lang w:val="en-US"/>
        </w:rPr>
      </w:r>
      <w:r w:rsidRPr="00752797">
        <w:rPr>
          <w:lang w:val="en-US"/>
        </w:rPr>
        <w:fldChar w:fldCharType="separate"/>
      </w:r>
      <w:r w:rsidR="002E51A3">
        <w:rPr>
          <w:lang w:val="en-US"/>
        </w:rPr>
        <w:t>3.1.2</w:t>
      </w:r>
      <w:r w:rsidRPr="00752797">
        <w:rPr>
          <w:lang w:val="en-US"/>
        </w:rPr>
        <w:fldChar w:fldCharType="end"/>
      </w:r>
      <w:r w:rsidRPr="00752797">
        <w:rPr>
          <w:lang w:val="en-US"/>
        </w:rPr>
        <w:t xml:space="preserve"> the method to apply non-spectra, such as stationary wave conditions or time-series is elaborated. In </w:t>
      </w:r>
      <w:r w:rsidR="000A6FDA">
        <w:rPr>
          <w:lang w:val="en-US"/>
        </w:rPr>
        <w:t xml:space="preserve">Section </w:t>
      </w:r>
      <w:r w:rsidRPr="00752797">
        <w:rPr>
          <w:lang w:val="en-US"/>
        </w:rPr>
        <w:fldChar w:fldCharType="begin"/>
      </w:r>
      <w:r w:rsidRPr="00752797">
        <w:rPr>
          <w:lang w:val="en-US"/>
        </w:rPr>
        <w:instrText xml:space="preserve"> REF _Ref410738048 \r \h  \* MERGEFORMAT </w:instrText>
      </w:r>
      <w:r w:rsidRPr="00752797">
        <w:rPr>
          <w:lang w:val="en-US"/>
        </w:rPr>
      </w:r>
      <w:r w:rsidRPr="00752797">
        <w:rPr>
          <w:lang w:val="en-US"/>
        </w:rPr>
        <w:fldChar w:fldCharType="separate"/>
      </w:r>
      <w:r w:rsidR="002E51A3">
        <w:rPr>
          <w:lang w:val="en-US"/>
        </w:rPr>
        <w:t>3.1.4</w:t>
      </w:r>
      <w:r w:rsidRPr="00752797">
        <w:rPr>
          <w:lang w:val="en-US"/>
        </w:rPr>
        <w:fldChar w:fldCharType="end"/>
      </w:r>
      <w:r w:rsidRPr="00752797">
        <w:rPr>
          <w:lang w:val="en-US"/>
        </w:rPr>
        <w:t xml:space="preserve"> the lateral boundary conditions for waves are discussed. There is currently not a possibility to force waves on the </w:t>
      </w:r>
      <w:r w:rsidR="00BB3951" w:rsidRPr="00752797">
        <w:rPr>
          <w:lang w:val="en-US"/>
        </w:rPr>
        <w:t>landward</w:t>
      </w:r>
      <w:r w:rsidRPr="00752797">
        <w:rPr>
          <w:lang w:val="en-US"/>
        </w:rPr>
        <w:t xml:space="preserve"> boundary of a model. </w:t>
      </w:r>
      <w:r w:rsidR="00171B2C">
        <w:rPr>
          <w:lang w:val="en-US"/>
        </w:rPr>
        <w:t xml:space="preserve">These seaward and lateral boundary conditions for waves can be applied for all hydrodynamic options, i.e. stationary, instationary and non-hydrostatic mode (Section 2.2). </w:t>
      </w:r>
    </w:p>
    <w:p w14:paraId="08F2C91C" w14:textId="77777777" w:rsidR="00235CE0" w:rsidRPr="00752797" w:rsidRDefault="00235CE0" w:rsidP="002603CC">
      <w:pPr>
        <w:pStyle w:val="Heading3"/>
        <w:jc w:val="both"/>
        <w:rPr>
          <w:lang w:val="en-US"/>
        </w:rPr>
      </w:pPr>
      <w:bookmarkStart w:id="365" w:name="_Ref410738028"/>
      <w:bookmarkStart w:id="366" w:name="_Toc417455461"/>
      <w:bookmarkStart w:id="367" w:name="_Toc417455654"/>
      <w:bookmarkStart w:id="368" w:name="_Toc417455799"/>
      <w:bookmarkStart w:id="369" w:name="_Toc431915641"/>
      <w:bookmarkStart w:id="370" w:name="_Toc431915733"/>
      <w:r w:rsidRPr="00752797">
        <w:rPr>
          <w:lang w:val="en-US"/>
        </w:rPr>
        <w:t>Spectra</w:t>
      </w:r>
      <w:bookmarkEnd w:id="365"/>
      <w:r w:rsidR="00E22FE1" w:rsidRPr="00752797">
        <w:rPr>
          <w:lang w:val="en-US"/>
        </w:rPr>
        <w:t>l conditions</w:t>
      </w:r>
      <w:bookmarkEnd w:id="366"/>
      <w:bookmarkEnd w:id="367"/>
      <w:bookmarkEnd w:id="368"/>
      <w:bookmarkEnd w:id="369"/>
      <w:bookmarkEnd w:id="370"/>
    </w:p>
    <w:p w14:paraId="6519E88C" w14:textId="3A888A98" w:rsidR="00235CE0" w:rsidRPr="00752797" w:rsidRDefault="00235CE0" w:rsidP="002603CC">
      <w:pPr>
        <w:spacing w:line="240" w:lineRule="auto"/>
        <w:rPr>
          <w:lang w:val="en-US"/>
        </w:rPr>
      </w:pPr>
      <w:r w:rsidRPr="00752797">
        <w:rPr>
          <w:lang w:val="en-US"/>
        </w:rPr>
        <w:t>The most-used wave boundary condition</w:t>
      </w:r>
      <w:r w:rsidR="00171B2C">
        <w:rPr>
          <w:lang w:val="en-US"/>
        </w:rPr>
        <w:t>s</w:t>
      </w:r>
      <w:r w:rsidRPr="00752797">
        <w:rPr>
          <w:lang w:val="en-US"/>
        </w:rPr>
        <w:t xml:space="preserve"> </w:t>
      </w:r>
      <w:r w:rsidR="00500A94" w:rsidRPr="00752797">
        <w:rPr>
          <w:lang w:val="en-US"/>
        </w:rPr>
        <w:t xml:space="preserve">in XBeach </w:t>
      </w:r>
      <w:r w:rsidR="00171B2C">
        <w:rPr>
          <w:lang w:val="en-US"/>
        </w:rPr>
        <w:t>are spectral conditions</w:t>
      </w:r>
      <w:r w:rsidRPr="00752797">
        <w:rPr>
          <w:lang w:val="en-US"/>
        </w:rPr>
        <w:t xml:space="preserve">. </w:t>
      </w:r>
      <w:r w:rsidR="006E38F6" w:rsidRPr="00752797">
        <w:rPr>
          <w:lang w:val="en-US"/>
        </w:rPr>
        <w:t xml:space="preserve">The input description of spectral wave boundary conditions can be found in </w:t>
      </w:r>
      <w:r w:rsidR="000A70D8">
        <w:rPr>
          <w:lang w:val="en-US"/>
        </w:rPr>
        <w:t xml:space="preserve">Section </w:t>
      </w:r>
      <w:r w:rsidR="006E38F6" w:rsidRPr="00752797">
        <w:rPr>
          <w:lang w:val="en-US"/>
        </w:rPr>
        <w:fldChar w:fldCharType="begin"/>
      </w:r>
      <w:r w:rsidR="006E38F6" w:rsidRPr="00752797">
        <w:rPr>
          <w:lang w:val="en-US"/>
        </w:rPr>
        <w:instrText xml:space="preserve"> REF _Ref285375434 \r \h </w:instrText>
      </w:r>
      <w:r w:rsidR="006E38F6" w:rsidRPr="00752797">
        <w:rPr>
          <w:lang w:val="en-US"/>
        </w:rPr>
      </w:r>
      <w:r w:rsidR="006E38F6" w:rsidRPr="00752797">
        <w:rPr>
          <w:lang w:val="en-US"/>
        </w:rPr>
        <w:fldChar w:fldCharType="separate"/>
      </w:r>
      <w:r w:rsidR="002E51A3">
        <w:rPr>
          <w:lang w:val="en-US"/>
        </w:rPr>
        <w:t>4.5.1</w:t>
      </w:r>
      <w:r w:rsidR="006E38F6" w:rsidRPr="00752797">
        <w:rPr>
          <w:lang w:val="en-US"/>
        </w:rPr>
        <w:fldChar w:fldCharType="end"/>
      </w:r>
      <w:r w:rsidR="006E38F6" w:rsidRPr="00752797">
        <w:rPr>
          <w:lang w:val="en-US"/>
        </w:rPr>
        <w:t xml:space="preserve">. </w:t>
      </w:r>
      <w:r w:rsidR="00E15C53" w:rsidRPr="00752797">
        <w:rPr>
          <w:lang w:val="en-US"/>
        </w:rPr>
        <w:t xml:space="preserve"> </w:t>
      </w:r>
      <w:r w:rsidRPr="00752797">
        <w:rPr>
          <w:lang w:val="en-US"/>
        </w:rPr>
        <w:t xml:space="preserve">XBeach allows the user to define these with </w:t>
      </w:r>
      <w:r w:rsidR="00E22FE1" w:rsidRPr="00752797">
        <w:rPr>
          <w:lang w:val="en-US"/>
        </w:rPr>
        <w:t>three</w:t>
      </w:r>
      <w:r w:rsidRPr="00752797">
        <w:rPr>
          <w:lang w:val="en-US"/>
        </w:rPr>
        <w:t xml:space="preserve"> possibilities:</w:t>
      </w:r>
    </w:p>
    <w:p w14:paraId="2DFB3799" w14:textId="77777777" w:rsidR="00E15C53" w:rsidRPr="00752797" w:rsidRDefault="00E15C53" w:rsidP="002603CC">
      <w:pPr>
        <w:spacing w:line="240" w:lineRule="auto"/>
        <w:rPr>
          <w:lang w:val="en-US"/>
        </w:rPr>
      </w:pPr>
    </w:p>
    <w:p w14:paraId="1990C246" w14:textId="212AD83C" w:rsidR="00A61743" w:rsidRPr="00752797" w:rsidRDefault="00235CE0" w:rsidP="00E14134">
      <w:pPr>
        <w:numPr>
          <w:ilvl w:val="0"/>
          <w:numId w:val="8"/>
        </w:numPr>
        <w:spacing w:line="240" w:lineRule="auto"/>
        <w:rPr>
          <w:lang w:val="en-US"/>
        </w:rPr>
      </w:pPr>
      <w:r w:rsidRPr="00752797">
        <w:rPr>
          <w:u w:val="single"/>
          <w:lang w:val="en-US"/>
        </w:rPr>
        <w:t>Parameterized spectrum</w:t>
      </w:r>
      <w:r w:rsidRPr="00752797">
        <w:rPr>
          <w:lang w:val="en-US"/>
        </w:rPr>
        <w:t xml:space="preserve">: </w:t>
      </w:r>
      <w:r w:rsidR="00A61743" w:rsidRPr="00752797">
        <w:rPr>
          <w:lang w:val="en-US"/>
        </w:rPr>
        <w:t xml:space="preserve">With this option you define the boundary condition as parametric spectral input. The parameters (i.e. </w:t>
      </w:r>
      <w:r w:rsidR="00E14134" w:rsidRPr="00E14134">
        <w:rPr>
          <w:lang w:val="en-US"/>
        </w:rPr>
        <w:t>wave height, wave period, peak-enhancement factor, mean dir</w:t>
      </w:r>
      <w:r w:rsidR="00E14134">
        <w:rPr>
          <w:lang w:val="en-US"/>
        </w:rPr>
        <w:t>ection en directional spreading</w:t>
      </w:r>
      <w:r w:rsidR="00A61743" w:rsidRPr="00752797">
        <w:rPr>
          <w:lang w:val="en-US"/>
        </w:rPr>
        <w:t>) can be specified</w:t>
      </w:r>
      <w:r w:rsidR="006E38F6" w:rsidRPr="00752797">
        <w:rPr>
          <w:lang w:val="en-US"/>
        </w:rPr>
        <w:t>. Here are two options:</w:t>
      </w:r>
    </w:p>
    <w:p w14:paraId="6179BB2A" w14:textId="77777777" w:rsidR="00A61743" w:rsidRPr="00752797" w:rsidRDefault="00A61743" w:rsidP="00A61743">
      <w:pPr>
        <w:numPr>
          <w:ilvl w:val="1"/>
          <w:numId w:val="8"/>
        </w:numPr>
        <w:spacing w:line="240" w:lineRule="auto"/>
        <w:rPr>
          <w:lang w:val="en-US"/>
        </w:rPr>
      </w:pPr>
      <w:r w:rsidRPr="00752797">
        <w:rPr>
          <w:lang w:val="en-US"/>
        </w:rPr>
        <w:t xml:space="preserve">Specify a single parametric spectrum (keyword </w:t>
      </w:r>
      <w:r w:rsidRPr="00752797">
        <w:rPr>
          <w:i/>
          <w:lang w:val="en-US"/>
        </w:rPr>
        <w:t xml:space="preserve">wbctype = </w:t>
      </w:r>
      <w:proofErr w:type="gramStart"/>
      <w:r w:rsidRPr="00752797">
        <w:rPr>
          <w:i/>
          <w:lang w:val="en-US"/>
        </w:rPr>
        <w:t>jons</w:t>
      </w:r>
      <w:proofErr w:type="gramEnd"/>
      <w:r w:rsidRPr="00752797">
        <w:rPr>
          <w:lang w:val="en-US"/>
        </w:rPr>
        <w:t>)</w:t>
      </w:r>
      <w:r w:rsidR="006E38F6" w:rsidRPr="00752797">
        <w:rPr>
          <w:lang w:val="en-US"/>
        </w:rPr>
        <w:t>.</w:t>
      </w:r>
    </w:p>
    <w:p w14:paraId="160E1BE4" w14:textId="77777777" w:rsidR="00A61743" w:rsidRPr="00752797" w:rsidRDefault="00A61743" w:rsidP="00A61743">
      <w:pPr>
        <w:numPr>
          <w:ilvl w:val="1"/>
          <w:numId w:val="8"/>
        </w:numPr>
        <w:spacing w:line="240" w:lineRule="auto"/>
        <w:rPr>
          <w:lang w:val="en-US"/>
        </w:rPr>
      </w:pPr>
      <w:r w:rsidRPr="00752797">
        <w:rPr>
          <w:lang w:val="en-US"/>
        </w:rPr>
        <w:t xml:space="preserve">Specify a series of parametric spectra (keyword </w:t>
      </w:r>
      <w:r w:rsidRPr="00752797">
        <w:rPr>
          <w:i/>
          <w:lang w:val="en-US"/>
        </w:rPr>
        <w:t>wbctype = jons_table</w:t>
      </w:r>
      <w:r w:rsidRPr="00752797">
        <w:rPr>
          <w:lang w:val="en-US"/>
        </w:rPr>
        <w:t>)</w:t>
      </w:r>
      <w:r w:rsidR="006E38F6" w:rsidRPr="00752797">
        <w:rPr>
          <w:lang w:val="en-US"/>
        </w:rPr>
        <w:t>.</w:t>
      </w:r>
    </w:p>
    <w:p w14:paraId="3650C74E" w14:textId="77777777" w:rsidR="00235CE0" w:rsidRPr="00752797" w:rsidRDefault="00235CE0" w:rsidP="00A61743">
      <w:pPr>
        <w:spacing w:line="240" w:lineRule="auto"/>
        <w:ind w:left="510"/>
        <w:rPr>
          <w:lang w:val="en-US"/>
        </w:rPr>
      </w:pPr>
    </w:p>
    <w:p w14:paraId="53FACE21" w14:textId="77777777" w:rsidR="00235CE0" w:rsidRPr="00752797" w:rsidRDefault="00235CE0" w:rsidP="002603CC">
      <w:pPr>
        <w:numPr>
          <w:ilvl w:val="0"/>
          <w:numId w:val="8"/>
        </w:numPr>
        <w:spacing w:line="240" w:lineRule="auto"/>
        <w:rPr>
          <w:lang w:val="en-US"/>
        </w:rPr>
      </w:pPr>
      <w:r w:rsidRPr="00752797">
        <w:rPr>
          <w:u w:val="single"/>
          <w:lang w:val="en-US"/>
        </w:rPr>
        <w:t>SWAN spectrum input</w:t>
      </w:r>
      <w:r w:rsidRPr="00752797">
        <w:rPr>
          <w:lang w:val="en-US"/>
        </w:rPr>
        <w:t>: In this case the two-dimensional (frequency-direction) output by</w:t>
      </w:r>
      <w:r w:rsidR="00A61743" w:rsidRPr="00752797">
        <w:rPr>
          <w:lang w:val="en-US"/>
        </w:rPr>
        <w:t xml:space="preserve"> the spectral wave model SWAN (</w:t>
      </w:r>
      <w:r w:rsidRPr="00752797">
        <w:rPr>
          <w:lang w:val="en-US"/>
        </w:rPr>
        <w:t>.sp2 files) can be specified. (</w:t>
      </w:r>
      <w:proofErr w:type="gramStart"/>
      <w:r w:rsidRPr="00752797">
        <w:rPr>
          <w:lang w:val="en-US"/>
        </w:rPr>
        <w:t>keyword</w:t>
      </w:r>
      <w:proofErr w:type="gramEnd"/>
      <w:r w:rsidRPr="00752797">
        <w:rPr>
          <w:lang w:val="en-US"/>
        </w:rPr>
        <w:t xml:space="preserve"> </w:t>
      </w:r>
      <w:r w:rsidR="00B709C9" w:rsidRPr="00752797">
        <w:rPr>
          <w:i/>
          <w:lang w:val="en-US"/>
        </w:rPr>
        <w:t xml:space="preserve">wbctype </w:t>
      </w:r>
      <w:r w:rsidRPr="00752797">
        <w:rPr>
          <w:i/>
          <w:lang w:val="en-US"/>
        </w:rPr>
        <w:t>=</w:t>
      </w:r>
      <w:r w:rsidR="003E1DDA" w:rsidRPr="00752797">
        <w:rPr>
          <w:i/>
          <w:lang w:val="en-US"/>
        </w:rPr>
        <w:t xml:space="preserve"> </w:t>
      </w:r>
      <w:r w:rsidRPr="00752797">
        <w:rPr>
          <w:i/>
          <w:lang w:val="en-US"/>
        </w:rPr>
        <w:t>swan</w:t>
      </w:r>
      <w:r w:rsidRPr="00752797">
        <w:rPr>
          <w:lang w:val="en-US"/>
        </w:rPr>
        <w:t>)</w:t>
      </w:r>
      <w:r w:rsidR="006E38F6" w:rsidRPr="00752797">
        <w:rPr>
          <w:lang w:val="en-US"/>
        </w:rPr>
        <w:t>.</w:t>
      </w:r>
      <w:r w:rsidR="00500A94" w:rsidRPr="00752797">
        <w:rPr>
          <w:lang w:val="en-US"/>
        </w:rPr>
        <w:t xml:space="preserve"> This option is especially convenient when nesting XBeach into a SWAN model.</w:t>
      </w:r>
    </w:p>
    <w:p w14:paraId="57C2BD2D" w14:textId="77777777" w:rsidR="00235CE0" w:rsidRPr="00752797" w:rsidRDefault="00235CE0" w:rsidP="002603CC">
      <w:pPr>
        <w:pStyle w:val="ListParagraph"/>
        <w:rPr>
          <w:lang w:val="en-US"/>
        </w:rPr>
      </w:pPr>
    </w:p>
    <w:p w14:paraId="64E0447B" w14:textId="77777777" w:rsidR="003E1DDA" w:rsidRDefault="00235CE0" w:rsidP="003E1DDA">
      <w:pPr>
        <w:numPr>
          <w:ilvl w:val="0"/>
          <w:numId w:val="8"/>
        </w:numPr>
        <w:spacing w:line="240" w:lineRule="auto"/>
        <w:rPr>
          <w:lang w:val="en-US"/>
        </w:rPr>
      </w:pPr>
      <w:r w:rsidRPr="00752797">
        <w:rPr>
          <w:u w:val="single"/>
          <w:lang w:val="en-US"/>
        </w:rPr>
        <w:t>Formatted variance density spectrum</w:t>
      </w:r>
      <w:r w:rsidRPr="00752797">
        <w:rPr>
          <w:lang w:val="en-US"/>
        </w:rPr>
        <w:t>: In this case</w:t>
      </w:r>
      <w:r w:rsidR="00500A94" w:rsidRPr="00752797">
        <w:rPr>
          <w:lang w:val="en-US"/>
        </w:rPr>
        <w:t xml:space="preserve"> a more general type </w:t>
      </w:r>
      <w:r w:rsidRPr="00752797">
        <w:rPr>
          <w:lang w:val="en-US"/>
        </w:rPr>
        <w:t>spectrum can be specified.  (</w:t>
      </w:r>
      <w:proofErr w:type="gramStart"/>
      <w:r w:rsidRPr="00752797">
        <w:rPr>
          <w:lang w:val="en-US"/>
        </w:rPr>
        <w:t>keyword</w:t>
      </w:r>
      <w:proofErr w:type="gramEnd"/>
      <w:r w:rsidRPr="00752797">
        <w:rPr>
          <w:lang w:val="en-US"/>
        </w:rPr>
        <w:t xml:space="preserve"> </w:t>
      </w:r>
      <w:r w:rsidR="00B709C9" w:rsidRPr="00752797">
        <w:rPr>
          <w:i/>
          <w:lang w:val="en-US"/>
        </w:rPr>
        <w:t xml:space="preserve">wbctype </w:t>
      </w:r>
      <w:r w:rsidRPr="00752797">
        <w:rPr>
          <w:i/>
          <w:lang w:val="en-US"/>
        </w:rPr>
        <w:t>=vardens</w:t>
      </w:r>
      <w:r w:rsidRPr="00752797">
        <w:rPr>
          <w:lang w:val="en-US"/>
        </w:rPr>
        <w:t>)</w:t>
      </w:r>
      <w:r w:rsidR="006E38F6" w:rsidRPr="00752797">
        <w:rPr>
          <w:lang w:val="en-US"/>
        </w:rPr>
        <w:t>.</w:t>
      </w:r>
      <w:r w:rsidR="00500A94" w:rsidRPr="00752797">
        <w:rPr>
          <w:lang w:val="en-US"/>
        </w:rPr>
        <w:t xml:space="preserve"> This option is often used when a measured spectrum is available.</w:t>
      </w:r>
    </w:p>
    <w:p w14:paraId="596D2333" w14:textId="77777777" w:rsidR="00A104FB" w:rsidRDefault="00A104FB" w:rsidP="00393948">
      <w:pPr>
        <w:pStyle w:val="ListParagraph"/>
        <w:rPr>
          <w:lang w:val="en-US"/>
        </w:rPr>
      </w:pPr>
    </w:p>
    <w:p w14:paraId="2082EA8F" w14:textId="7BCF4081" w:rsidR="00A104FB" w:rsidRPr="00752797" w:rsidRDefault="00A104FB" w:rsidP="00393948">
      <w:pPr>
        <w:spacing w:line="240" w:lineRule="auto"/>
        <w:rPr>
          <w:lang w:val="en-US"/>
        </w:rPr>
      </w:pPr>
      <w:r>
        <w:rPr>
          <w:lang w:val="en-US"/>
        </w:rPr>
        <w:t xml:space="preserve">The details of the </w:t>
      </w:r>
      <w:r w:rsidR="0049059E">
        <w:rPr>
          <w:lang w:val="en-US"/>
        </w:rPr>
        <w:t>possible spectral inputs</w:t>
      </w:r>
      <w:r>
        <w:rPr>
          <w:lang w:val="en-US"/>
        </w:rPr>
        <w:t xml:space="preserve"> are described in Chapter </w:t>
      </w:r>
      <w:r>
        <w:rPr>
          <w:lang w:val="en-US"/>
        </w:rPr>
        <w:fldChar w:fldCharType="begin"/>
      </w:r>
      <w:r>
        <w:rPr>
          <w:lang w:val="en-US"/>
        </w:rPr>
        <w:instrText xml:space="preserve"> REF _Ref431889620 \r \h </w:instrText>
      </w:r>
      <w:r>
        <w:rPr>
          <w:lang w:val="en-US"/>
        </w:rPr>
      </w:r>
      <w:r>
        <w:rPr>
          <w:lang w:val="en-US"/>
        </w:rPr>
        <w:fldChar w:fldCharType="separate"/>
      </w:r>
      <w:r w:rsidR="002E51A3">
        <w:rPr>
          <w:lang w:val="en-US"/>
        </w:rPr>
        <w:t>4</w:t>
      </w:r>
      <w:r>
        <w:rPr>
          <w:lang w:val="en-US"/>
        </w:rPr>
        <w:fldChar w:fldCharType="end"/>
      </w:r>
      <w:r>
        <w:rPr>
          <w:lang w:val="en-US"/>
        </w:rPr>
        <w:t>.</w:t>
      </w:r>
    </w:p>
    <w:p w14:paraId="0AB01A6C" w14:textId="77777777" w:rsidR="00235CE0" w:rsidRPr="00752797" w:rsidRDefault="00235CE0" w:rsidP="002603CC">
      <w:pPr>
        <w:pStyle w:val="Heading3"/>
        <w:jc w:val="both"/>
        <w:rPr>
          <w:lang w:val="en-US"/>
        </w:rPr>
      </w:pPr>
      <w:bookmarkStart w:id="371" w:name="_Ref411847812"/>
      <w:bookmarkStart w:id="372" w:name="_Ref412015448"/>
      <w:bookmarkStart w:id="373" w:name="_Toc417455462"/>
      <w:bookmarkStart w:id="374" w:name="_Toc417455655"/>
      <w:bookmarkStart w:id="375" w:name="_Toc417455800"/>
      <w:bookmarkStart w:id="376" w:name="_Toc431915642"/>
      <w:bookmarkStart w:id="377" w:name="_Toc431915734"/>
      <w:r w:rsidRPr="00752797">
        <w:rPr>
          <w:lang w:val="en-US"/>
        </w:rPr>
        <w:t>Non-spectra</w:t>
      </w:r>
      <w:bookmarkEnd w:id="371"/>
      <w:bookmarkEnd w:id="372"/>
      <w:r w:rsidR="00E22FE1" w:rsidRPr="00752797">
        <w:rPr>
          <w:lang w:val="en-US"/>
        </w:rPr>
        <w:t xml:space="preserve">l </w:t>
      </w:r>
      <w:r w:rsidR="00F600AE" w:rsidRPr="00752797">
        <w:rPr>
          <w:lang w:val="en-US"/>
        </w:rPr>
        <w:t>conditions</w:t>
      </w:r>
      <w:bookmarkEnd w:id="373"/>
      <w:bookmarkEnd w:id="374"/>
      <w:bookmarkEnd w:id="375"/>
      <w:bookmarkEnd w:id="376"/>
      <w:bookmarkEnd w:id="377"/>
    </w:p>
    <w:p w14:paraId="20F25EC1" w14:textId="2339C562" w:rsidR="00235CE0" w:rsidRPr="00752797" w:rsidRDefault="00235CE0" w:rsidP="002603CC">
      <w:pPr>
        <w:spacing w:line="240" w:lineRule="auto"/>
        <w:rPr>
          <w:lang w:val="en-US"/>
        </w:rPr>
      </w:pPr>
      <w:r w:rsidRPr="00752797">
        <w:rPr>
          <w:lang w:val="en-US"/>
        </w:rPr>
        <w:t>XBeach also allows the user to define non-spectral wave boundary conditions</w:t>
      </w:r>
      <w:r w:rsidR="0049059E">
        <w:rPr>
          <w:lang w:val="en-US"/>
        </w:rPr>
        <w:t>. These can be stationary boundary conditions where an integral wave height is specified, or a specification as time series.</w:t>
      </w:r>
      <w:r w:rsidR="00E15C53" w:rsidRPr="00752797">
        <w:rPr>
          <w:lang w:val="en-US"/>
        </w:rPr>
        <w:t xml:space="preserve"> </w:t>
      </w:r>
      <w:r w:rsidR="006E38F6" w:rsidRPr="00752797">
        <w:rPr>
          <w:lang w:val="en-US"/>
        </w:rPr>
        <w:t>The input description of non-spectral wave boundary conditions can be found in</w:t>
      </w:r>
      <w:r w:rsidR="004D218B">
        <w:rPr>
          <w:lang w:val="en-US"/>
        </w:rPr>
        <w:t xml:space="preserve"> Section</w:t>
      </w:r>
      <w:r w:rsidR="006E38F6" w:rsidRPr="00752797">
        <w:rPr>
          <w:lang w:val="en-US"/>
        </w:rPr>
        <w:t xml:space="preserve"> </w:t>
      </w:r>
      <w:r w:rsidR="006E38F6" w:rsidRPr="00752797">
        <w:rPr>
          <w:lang w:val="en-US"/>
        </w:rPr>
        <w:fldChar w:fldCharType="begin"/>
      </w:r>
      <w:r w:rsidR="006E38F6" w:rsidRPr="00752797">
        <w:rPr>
          <w:lang w:val="en-US"/>
        </w:rPr>
        <w:instrText xml:space="preserve"> REF _Ref413313396 \r \h </w:instrText>
      </w:r>
      <w:r w:rsidR="006E38F6" w:rsidRPr="00752797">
        <w:rPr>
          <w:lang w:val="en-US"/>
        </w:rPr>
      </w:r>
      <w:r w:rsidR="006E38F6" w:rsidRPr="00752797">
        <w:rPr>
          <w:lang w:val="en-US"/>
        </w:rPr>
        <w:fldChar w:fldCharType="separate"/>
      </w:r>
      <w:r w:rsidR="002E51A3">
        <w:rPr>
          <w:lang w:val="en-US"/>
        </w:rPr>
        <w:t>4.5.2</w:t>
      </w:r>
      <w:r w:rsidR="006E38F6" w:rsidRPr="00752797">
        <w:rPr>
          <w:lang w:val="en-US"/>
        </w:rPr>
        <w:fldChar w:fldCharType="end"/>
      </w:r>
      <w:r w:rsidR="006E38F6" w:rsidRPr="00752797">
        <w:rPr>
          <w:lang w:val="en-US"/>
        </w:rPr>
        <w:t>.</w:t>
      </w:r>
      <w:r w:rsidR="00E15C53" w:rsidRPr="00752797">
        <w:rPr>
          <w:lang w:val="en-US"/>
        </w:rPr>
        <w:t xml:space="preserve"> XBeach allows the user to define these with two possibilities:</w:t>
      </w:r>
    </w:p>
    <w:p w14:paraId="0D29CA76" w14:textId="77777777" w:rsidR="00E15C53" w:rsidRPr="00752797" w:rsidRDefault="00E15C53" w:rsidP="002603CC">
      <w:pPr>
        <w:spacing w:line="240" w:lineRule="auto"/>
        <w:rPr>
          <w:lang w:val="en-US"/>
        </w:rPr>
      </w:pPr>
    </w:p>
    <w:p w14:paraId="1748DB20" w14:textId="77777777" w:rsidR="00235CE0" w:rsidRPr="00752797" w:rsidRDefault="00235CE0" w:rsidP="003E1DDA">
      <w:pPr>
        <w:numPr>
          <w:ilvl w:val="0"/>
          <w:numId w:val="8"/>
        </w:numPr>
        <w:spacing w:line="240" w:lineRule="auto"/>
        <w:rPr>
          <w:lang w:val="en-US"/>
        </w:rPr>
      </w:pPr>
      <w:bookmarkStart w:id="378" w:name="_Ref431889620"/>
      <w:r w:rsidRPr="00752797">
        <w:rPr>
          <w:u w:val="single"/>
          <w:lang w:val="en-US"/>
        </w:rPr>
        <w:t>Stationary wave boundary condition.</w:t>
      </w:r>
      <w:r w:rsidRPr="00752797">
        <w:rPr>
          <w:lang w:val="en-US"/>
        </w:rPr>
        <w:t xml:space="preserve"> This means that </w:t>
      </w:r>
      <w:proofErr w:type="gramStart"/>
      <w:r w:rsidR="003E1DDA" w:rsidRPr="00752797">
        <w:rPr>
          <w:lang w:val="en-US"/>
        </w:rPr>
        <w:t>a uniform</w:t>
      </w:r>
      <w:proofErr w:type="gramEnd"/>
      <w:r w:rsidRPr="00752797">
        <w:rPr>
          <w:lang w:val="en-US"/>
        </w:rPr>
        <w:t xml:space="preserve"> and constant wave energy is specified, based on the given values of H</w:t>
      </w:r>
      <w:r w:rsidRPr="00752797">
        <w:rPr>
          <w:vertAlign w:val="subscript"/>
          <w:lang w:val="en-US"/>
        </w:rPr>
        <w:t>rms</w:t>
      </w:r>
      <w:r w:rsidRPr="00752797">
        <w:rPr>
          <w:lang w:val="en-US"/>
        </w:rPr>
        <w:t>, T</w:t>
      </w:r>
      <w:r w:rsidRPr="00752797">
        <w:rPr>
          <w:vertAlign w:val="subscript"/>
          <w:lang w:val="en-US"/>
        </w:rPr>
        <w:t>m01</w:t>
      </w:r>
      <w:r w:rsidRPr="00752797">
        <w:rPr>
          <w:lang w:val="en-US"/>
        </w:rPr>
        <w:t xml:space="preserve">, direction and power of the directional distribution function. </w:t>
      </w:r>
      <w:r w:rsidR="00500A94" w:rsidRPr="00752797">
        <w:rPr>
          <w:lang w:val="en-US"/>
        </w:rPr>
        <w:t>The</w:t>
      </w:r>
      <w:r w:rsidR="003E1DDA" w:rsidRPr="00752797">
        <w:rPr>
          <w:lang w:val="en-US"/>
        </w:rPr>
        <w:t xml:space="preserve"> station boundary condition will </w:t>
      </w:r>
      <w:r w:rsidR="003E1DDA" w:rsidRPr="00752797">
        <w:rPr>
          <w:u w:val="single"/>
          <w:lang w:val="en-US"/>
        </w:rPr>
        <w:t>not</w:t>
      </w:r>
      <w:r w:rsidR="003E1DDA" w:rsidRPr="00752797">
        <w:rPr>
          <w:lang w:val="en-US"/>
        </w:rPr>
        <w:t xml:space="preserve"> contain wave groups.</w:t>
      </w:r>
      <w:r w:rsidRPr="00752797">
        <w:rPr>
          <w:lang w:val="en-US"/>
        </w:rPr>
        <w:t xml:space="preserve"> Here there are </w:t>
      </w:r>
      <w:r w:rsidR="003E1DDA" w:rsidRPr="00752797">
        <w:rPr>
          <w:lang w:val="en-US"/>
        </w:rPr>
        <w:t>two</w:t>
      </w:r>
      <w:r w:rsidRPr="00752797">
        <w:rPr>
          <w:lang w:val="en-US"/>
        </w:rPr>
        <w:t xml:space="preserve"> options</w:t>
      </w:r>
      <w:r w:rsidR="003E1DDA" w:rsidRPr="00752797">
        <w:rPr>
          <w:lang w:val="en-US"/>
        </w:rPr>
        <w:t>:</w:t>
      </w:r>
      <w:bookmarkEnd w:id="378"/>
    </w:p>
    <w:p w14:paraId="610B0E53" w14:textId="77777777" w:rsidR="00235CE0" w:rsidRPr="00752797" w:rsidRDefault="00235CE0" w:rsidP="003E1DDA">
      <w:pPr>
        <w:numPr>
          <w:ilvl w:val="1"/>
          <w:numId w:val="8"/>
        </w:numPr>
        <w:spacing w:line="240" w:lineRule="auto"/>
        <w:rPr>
          <w:lang w:val="en-US"/>
        </w:rPr>
      </w:pPr>
      <w:r w:rsidRPr="00752797">
        <w:rPr>
          <w:lang w:val="en-US"/>
        </w:rPr>
        <w:t xml:space="preserve">Specify a single sea state (keyword </w:t>
      </w:r>
      <w:r w:rsidR="00B709C9" w:rsidRPr="00752797">
        <w:rPr>
          <w:i/>
          <w:lang w:val="en-US"/>
        </w:rPr>
        <w:t xml:space="preserve">wbctype </w:t>
      </w:r>
      <w:r w:rsidRPr="00752797">
        <w:rPr>
          <w:i/>
          <w:lang w:val="en-US"/>
        </w:rPr>
        <w:t>=</w:t>
      </w:r>
      <w:r w:rsidR="00B709C9" w:rsidRPr="00752797">
        <w:rPr>
          <w:i/>
          <w:lang w:val="en-US"/>
        </w:rPr>
        <w:t xml:space="preserve"> </w:t>
      </w:r>
      <w:r w:rsidRPr="00752797">
        <w:rPr>
          <w:i/>
          <w:lang w:val="en-US"/>
        </w:rPr>
        <w:t>stat</w:t>
      </w:r>
      <w:r w:rsidRPr="00752797">
        <w:rPr>
          <w:lang w:val="en-US"/>
        </w:rPr>
        <w:t>)</w:t>
      </w:r>
    </w:p>
    <w:p w14:paraId="00316CBC" w14:textId="77777777" w:rsidR="00235CE0" w:rsidRPr="00752797" w:rsidRDefault="00235CE0" w:rsidP="003E1DDA">
      <w:pPr>
        <w:numPr>
          <w:ilvl w:val="1"/>
          <w:numId w:val="8"/>
        </w:numPr>
        <w:spacing w:line="240" w:lineRule="auto"/>
        <w:rPr>
          <w:lang w:val="en-US"/>
        </w:rPr>
      </w:pPr>
      <w:r w:rsidRPr="00752797">
        <w:rPr>
          <w:lang w:val="en-US"/>
        </w:rPr>
        <w:t xml:space="preserve">Specify a series of sea states (keyword </w:t>
      </w:r>
      <w:r w:rsidR="00B709C9" w:rsidRPr="00752797">
        <w:rPr>
          <w:i/>
          <w:lang w:val="en-US"/>
        </w:rPr>
        <w:t xml:space="preserve">wbctype </w:t>
      </w:r>
      <w:r w:rsidRPr="00752797">
        <w:rPr>
          <w:i/>
          <w:lang w:val="en-US"/>
        </w:rPr>
        <w:t>=</w:t>
      </w:r>
      <w:r w:rsidR="00B709C9" w:rsidRPr="00752797">
        <w:rPr>
          <w:i/>
          <w:lang w:val="en-US"/>
        </w:rPr>
        <w:t xml:space="preserve"> </w:t>
      </w:r>
      <w:r w:rsidRPr="00752797">
        <w:rPr>
          <w:i/>
          <w:lang w:val="en-US"/>
        </w:rPr>
        <w:t>stat_table</w:t>
      </w:r>
      <w:r w:rsidRPr="00752797">
        <w:rPr>
          <w:lang w:val="en-US"/>
        </w:rPr>
        <w:t>)</w:t>
      </w:r>
    </w:p>
    <w:p w14:paraId="03250EF7" w14:textId="77777777" w:rsidR="00235CE0" w:rsidRPr="00752797" w:rsidRDefault="00235CE0" w:rsidP="002603CC">
      <w:pPr>
        <w:spacing w:line="240" w:lineRule="auto"/>
        <w:ind w:left="510"/>
        <w:rPr>
          <w:lang w:val="en-US"/>
        </w:rPr>
      </w:pPr>
    </w:p>
    <w:p w14:paraId="3FBBC2B8" w14:textId="77777777" w:rsidR="00235CE0" w:rsidRPr="00752797" w:rsidRDefault="00235CE0" w:rsidP="003E1DDA">
      <w:pPr>
        <w:numPr>
          <w:ilvl w:val="0"/>
          <w:numId w:val="8"/>
        </w:numPr>
        <w:spacing w:line="240" w:lineRule="auto"/>
        <w:rPr>
          <w:lang w:val="en-US"/>
        </w:rPr>
      </w:pPr>
      <w:r w:rsidRPr="00752797">
        <w:rPr>
          <w:u w:val="single"/>
          <w:lang w:val="en-US"/>
        </w:rPr>
        <w:t>Time series of waves</w:t>
      </w:r>
      <w:r w:rsidRPr="00752797">
        <w:rPr>
          <w:lang w:val="en-US"/>
        </w:rPr>
        <w:t xml:space="preserve">. The user can </w:t>
      </w:r>
      <w:r w:rsidR="003E1DDA" w:rsidRPr="00752797">
        <w:rPr>
          <w:lang w:val="en-US"/>
        </w:rPr>
        <w:t xml:space="preserve">also </w:t>
      </w:r>
      <w:r w:rsidRPr="00752797">
        <w:rPr>
          <w:lang w:val="en-US"/>
        </w:rPr>
        <w:t>specify the variation in time of the wave energy.</w:t>
      </w:r>
      <w:r w:rsidR="003E1DDA" w:rsidRPr="00752797">
        <w:rPr>
          <w:lang w:val="en-US"/>
        </w:rPr>
        <w:t xml:space="preserve"> There are three options:</w:t>
      </w:r>
    </w:p>
    <w:p w14:paraId="2129DC68" w14:textId="77777777" w:rsidR="00235CE0" w:rsidRPr="00752797" w:rsidRDefault="00235CE0" w:rsidP="003E1DDA">
      <w:pPr>
        <w:numPr>
          <w:ilvl w:val="1"/>
          <w:numId w:val="8"/>
        </w:numPr>
        <w:spacing w:line="240" w:lineRule="auto"/>
        <w:rPr>
          <w:lang w:val="en-US"/>
        </w:rPr>
      </w:pPr>
      <w:r w:rsidRPr="00752797">
        <w:rPr>
          <w:lang w:val="en-US"/>
        </w:rPr>
        <w:t xml:space="preserve">First-order time series of waves (keyword </w:t>
      </w:r>
      <w:r w:rsidR="00B709C9" w:rsidRPr="00752797">
        <w:rPr>
          <w:i/>
          <w:lang w:val="en-US"/>
        </w:rPr>
        <w:t xml:space="preserve">wbctype </w:t>
      </w:r>
      <w:r w:rsidRPr="00752797">
        <w:rPr>
          <w:i/>
          <w:lang w:val="en-US"/>
        </w:rPr>
        <w:t>=</w:t>
      </w:r>
      <w:r w:rsidR="00B709C9" w:rsidRPr="00752797">
        <w:rPr>
          <w:i/>
          <w:lang w:val="en-US"/>
        </w:rPr>
        <w:t xml:space="preserve"> </w:t>
      </w:r>
      <w:r w:rsidRPr="00752797">
        <w:rPr>
          <w:i/>
          <w:lang w:val="en-US"/>
        </w:rPr>
        <w:t>ts_1</w:t>
      </w:r>
      <w:r w:rsidRPr="00752797">
        <w:rPr>
          <w:lang w:val="en-US"/>
        </w:rPr>
        <w:t>). XBeach will calculate the bound long wave based on the theory of Longuet-Higgins and Stewart (1964).</w:t>
      </w:r>
    </w:p>
    <w:p w14:paraId="5DF957F3" w14:textId="77777777" w:rsidR="003E1DDA" w:rsidRPr="00752797" w:rsidRDefault="00235CE0" w:rsidP="003E1DDA">
      <w:pPr>
        <w:numPr>
          <w:ilvl w:val="1"/>
          <w:numId w:val="8"/>
        </w:numPr>
        <w:spacing w:line="240" w:lineRule="auto"/>
        <w:rPr>
          <w:lang w:val="en-US"/>
        </w:rPr>
      </w:pPr>
      <w:r w:rsidRPr="00752797">
        <w:rPr>
          <w:lang w:val="en-US"/>
        </w:rPr>
        <w:lastRenderedPageBreak/>
        <w:t xml:space="preserve">Second-order time series of waves (keyword </w:t>
      </w:r>
      <w:r w:rsidR="00B709C9" w:rsidRPr="00752797">
        <w:rPr>
          <w:i/>
          <w:lang w:val="en-US"/>
        </w:rPr>
        <w:t xml:space="preserve">wbctype </w:t>
      </w:r>
      <w:r w:rsidRPr="00752797">
        <w:rPr>
          <w:i/>
          <w:lang w:val="en-US"/>
        </w:rPr>
        <w:t>=</w:t>
      </w:r>
      <w:r w:rsidR="00B709C9" w:rsidRPr="00752797">
        <w:rPr>
          <w:i/>
          <w:lang w:val="en-US"/>
        </w:rPr>
        <w:t xml:space="preserve"> </w:t>
      </w:r>
      <w:r w:rsidRPr="00752797">
        <w:rPr>
          <w:i/>
          <w:lang w:val="en-US"/>
        </w:rPr>
        <w:t>ts_2</w:t>
      </w:r>
      <w:r w:rsidRPr="00752797">
        <w:rPr>
          <w:lang w:val="en-US"/>
        </w:rPr>
        <w:t>). The bound long wave is specified by the user via a long wave elevation.</w:t>
      </w:r>
    </w:p>
    <w:p w14:paraId="41AFDAC5" w14:textId="77777777" w:rsidR="003E1DDA" w:rsidRPr="00752797" w:rsidRDefault="003E1DDA" w:rsidP="003E1DDA">
      <w:pPr>
        <w:numPr>
          <w:ilvl w:val="1"/>
          <w:numId w:val="8"/>
        </w:numPr>
        <w:spacing w:line="240" w:lineRule="auto"/>
        <w:rPr>
          <w:lang w:val="en-US"/>
        </w:rPr>
      </w:pPr>
      <w:r w:rsidRPr="00752797">
        <w:rPr>
          <w:lang w:val="en-US"/>
        </w:rPr>
        <w:t xml:space="preserve">It is also possible to specify a variation in time of the horizontal velocity, vertical velocity and the free surface elevation (keyword: </w:t>
      </w:r>
      <w:r w:rsidRPr="00752797">
        <w:rPr>
          <w:i/>
          <w:lang w:val="en-US"/>
        </w:rPr>
        <w:t>wbctype = ts_nonh</w:t>
      </w:r>
      <w:r w:rsidRPr="00752797">
        <w:rPr>
          <w:lang w:val="en-US"/>
        </w:rPr>
        <w:t>). Last two terms are optional</w:t>
      </w:r>
      <w:r w:rsidR="00500A94" w:rsidRPr="00752797">
        <w:rPr>
          <w:lang w:val="en-US"/>
        </w:rPr>
        <w:t xml:space="preserve"> in this boundary conditions type</w:t>
      </w:r>
      <w:r w:rsidRPr="00752797">
        <w:rPr>
          <w:lang w:val="en-US"/>
        </w:rPr>
        <w:t xml:space="preserve">.  </w:t>
      </w:r>
    </w:p>
    <w:p w14:paraId="12689B13" w14:textId="77777777" w:rsidR="006E38F6" w:rsidRPr="00752797" w:rsidRDefault="006E38F6" w:rsidP="00AA1803">
      <w:pPr>
        <w:pStyle w:val="Heading3"/>
        <w:rPr>
          <w:lang w:val="en-US"/>
        </w:rPr>
      </w:pPr>
      <w:bookmarkStart w:id="379" w:name="_Toc417455463"/>
      <w:bookmarkStart w:id="380" w:name="_Toc417455656"/>
      <w:bookmarkStart w:id="381" w:name="_Toc417455801"/>
      <w:bookmarkStart w:id="382" w:name="_Toc431915643"/>
      <w:bookmarkStart w:id="383" w:name="_Toc431915735"/>
      <w:r w:rsidRPr="00752797">
        <w:rPr>
          <w:lang w:val="en-US"/>
        </w:rPr>
        <w:t xml:space="preserve">Special </w:t>
      </w:r>
      <w:r w:rsidR="00E22FE1" w:rsidRPr="00752797">
        <w:rPr>
          <w:lang w:val="en-US"/>
        </w:rPr>
        <w:t>conditions</w:t>
      </w:r>
      <w:bookmarkEnd w:id="379"/>
      <w:bookmarkEnd w:id="380"/>
      <w:bookmarkEnd w:id="381"/>
      <w:bookmarkEnd w:id="382"/>
      <w:bookmarkEnd w:id="383"/>
    </w:p>
    <w:p w14:paraId="5211E3C5" w14:textId="77777777" w:rsidR="006E38F6" w:rsidRPr="00752797" w:rsidRDefault="00E15C53" w:rsidP="006E38F6">
      <w:pPr>
        <w:rPr>
          <w:lang w:val="en-US"/>
        </w:rPr>
      </w:pPr>
      <w:r w:rsidRPr="00752797">
        <w:rPr>
          <w:lang w:val="en-US"/>
        </w:rPr>
        <w:t xml:space="preserve">Besides clear spectral or non-spectral wave boundary conditions, there are also </w:t>
      </w:r>
      <w:r w:rsidR="00E22FE1" w:rsidRPr="00752797">
        <w:rPr>
          <w:lang w:val="en-US"/>
        </w:rPr>
        <w:t>three</w:t>
      </w:r>
      <w:r w:rsidR="006E38F6" w:rsidRPr="00752797">
        <w:rPr>
          <w:lang w:val="en-US"/>
        </w:rPr>
        <w:t xml:space="preserve"> special boundary condition</w:t>
      </w:r>
      <w:r w:rsidR="00E22FE1" w:rsidRPr="00752797">
        <w:rPr>
          <w:lang w:val="en-US"/>
        </w:rPr>
        <w:t xml:space="preserve"> types </w:t>
      </w:r>
      <w:r w:rsidR="00500A94" w:rsidRPr="00752797">
        <w:rPr>
          <w:lang w:val="en-US"/>
        </w:rPr>
        <w:t>implemented in XBeach.</w:t>
      </w:r>
    </w:p>
    <w:p w14:paraId="135BDB6E" w14:textId="77777777" w:rsidR="006E38F6" w:rsidRPr="00752797" w:rsidRDefault="006E38F6" w:rsidP="006E38F6">
      <w:pPr>
        <w:rPr>
          <w:lang w:val="en-US"/>
        </w:rPr>
      </w:pPr>
    </w:p>
    <w:p w14:paraId="45FDBCCA" w14:textId="77777777" w:rsidR="00E22FE1" w:rsidRPr="00752797" w:rsidRDefault="00E22FE1" w:rsidP="00E22FE1">
      <w:pPr>
        <w:numPr>
          <w:ilvl w:val="0"/>
          <w:numId w:val="8"/>
        </w:numPr>
        <w:spacing w:line="240" w:lineRule="auto"/>
        <w:rPr>
          <w:lang w:val="en-US"/>
        </w:rPr>
      </w:pPr>
      <w:r w:rsidRPr="00752797">
        <w:rPr>
          <w:u w:val="single"/>
          <w:lang w:val="en-US"/>
        </w:rPr>
        <w:t>Bichromatic (two short-wave components) waves</w:t>
      </w:r>
      <w:r w:rsidRPr="00752797">
        <w:rPr>
          <w:lang w:val="en-US"/>
        </w:rPr>
        <w:t xml:space="preserve"> (keyword </w:t>
      </w:r>
      <w:r w:rsidRPr="00752797">
        <w:rPr>
          <w:i/>
          <w:lang w:val="en-US"/>
        </w:rPr>
        <w:t>wbctype = bichrom</w:t>
      </w:r>
      <w:r w:rsidRPr="00752797">
        <w:rPr>
          <w:lang w:val="en-US"/>
        </w:rPr>
        <w:t>). In this case, XBeach will be forced with regular wave groups as the two short-wave components force one difference (infragravity) wave period. The user needs to specify not only variables of the stationary situation but also a wave period for the long wave. This wave period will be used to calculate the long wave based on the theory of Longuet-Higgins and Stewart (1964). The bichromatic boundary condition is the most simplified form of a wave spectrum.</w:t>
      </w:r>
    </w:p>
    <w:p w14:paraId="32406335" w14:textId="711ABC68" w:rsidR="006E38F6" w:rsidRPr="00752797" w:rsidRDefault="006E38F6" w:rsidP="002603CC">
      <w:pPr>
        <w:numPr>
          <w:ilvl w:val="0"/>
          <w:numId w:val="8"/>
        </w:numPr>
        <w:spacing w:line="240" w:lineRule="auto"/>
        <w:rPr>
          <w:lang w:val="en-US"/>
        </w:rPr>
      </w:pPr>
      <w:r w:rsidRPr="00752797">
        <w:rPr>
          <w:u w:val="single"/>
          <w:lang w:val="en-US"/>
        </w:rPr>
        <w:t>No wave boundary conditions</w:t>
      </w:r>
      <w:r w:rsidRPr="00752797">
        <w:rPr>
          <w:lang w:val="en-US"/>
        </w:rPr>
        <w:t xml:space="preserve"> (keyword </w:t>
      </w:r>
      <w:r w:rsidRPr="00752797">
        <w:rPr>
          <w:i/>
          <w:lang w:val="en-US"/>
        </w:rPr>
        <w:t>wbctype = off</w:t>
      </w:r>
      <w:r w:rsidRPr="00752797">
        <w:rPr>
          <w:lang w:val="en-US"/>
        </w:rPr>
        <w:t>). This is a simple no wave action boundary condition. It still allows for a tidal record to be specified</w:t>
      </w:r>
      <w:r w:rsidR="00CB5043">
        <w:rPr>
          <w:lang w:val="en-US"/>
        </w:rPr>
        <w:t>.</w:t>
      </w:r>
    </w:p>
    <w:p w14:paraId="6B2AA937" w14:textId="2CF4AC7E" w:rsidR="00235CE0" w:rsidRPr="00752797" w:rsidRDefault="00E15C53" w:rsidP="002603CC">
      <w:pPr>
        <w:numPr>
          <w:ilvl w:val="0"/>
          <w:numId w:val="8"/>
        </w:numPr>
        <w:spacing w:line="240" w:lineRule="auto"/>
        <w:rPr>
          <w:lang w:val="en-US"/>
        </w:rPr>
      </w:pPr>
      <w:r w:rsidRPr="00752797">
        <w:rPr>
          <w:u w:val="single"/>
          <w:lang w:val="en-US"/>
        </w:rPr>
        <w:t>Reuse previous boundary conditions</w:t>
      </w:r>
      <w:r w:rsidRPr="00752797">
        <w:rPr>
          <w:lang w:val="en-US"/>
        </w:rPr>
        <w:t xml:space="preserve"> (keyword: </w:t>
      </w:r>
      <w:r w:rsidRPr="00752797">
        <w:rPr>
          <w:i/>
          <w:lang w:val="en-US"/>
        </w:rPr>
        <w:t>wbctype = reuse</w:t>
      </w:r>
      <w:r w:rsidRPr="00752797">
        <w:rPr>
          <w:lang w:val="en-US"/>
        </w:rPr>
        <w:t xml:space="preserve">). </w:t>
      </w:r>
      <w:r w:rsidR="00235CE0" w:rsidRPr="00752797">
        <w:rPr>
          <w:lang w:val="en-US"/>
        </w:rPr>
        <w:t xml:space="preserve">If the user does not wish to recalculate boundary condition files or specifically wants to reuse the boundary condition files of another XBeach simulation </w:t>
      </w:r>
      <w:r w:rsidR="00CB5043">
        <w:rPr>
          <w:lang w:val="en-US"/>
        </w:rPr>
        <w:t xml:space="preserve">this option </w:t>
      </w:r>
      <w:r w:rsidR="00235CE0" w:rsidRPr="00752797">
        <w:rPr>
          <w:lang w:val="en-US"/>
        </w:rPr>
        <w:t xml:space="preserve">should be used. No further wave boundary condition data need </w:t>
      </w:r>
      <w:r w:rsidR="00CB5043">
        <w:rPr>
          <w:lang w:val="en-US"/>
        </w:rPr>
        <w:t xml:space="preserve">to </w:t>
      </w:r>
      <w:r w:rsidR="00235CE0" w:rsidRPr="00752797">
        <w:rPr>
          <w:lang w:val="en-US"/>
        </w:rPr>
        <w:t>be given. Obviously, the calculation grid should remain the same between runs, as the angles and number of grid points are embedded in the boundary condition files.</w:t>
      </w:r>
    </w:p>
    <w:p w14:paraId="5EAA8F53" w14:textId="77777777" w:rsidR="00235CE0" w:rsidRPr="00752797" w:rsidRDefault="00235CE0" w:rsidP="002603CC">
      <w:pPr>
        <w:pStyle w:val="Heading3"/>
        <w:jc w:val="both"/>
        <w:rPr>
          <w:lang w:val="en-US"/>
        </w:rPr>
      </w:pPr>
      <w:bookmarkStart w:id="384" w:name="_Ref410738048"/>
      <w:bookmarkStart w:id="385" w:name="_Toc417455464"/>
      <w:bookmarkStart w:id="386" w:name="_Toc417455657"/>
      <w:bookmarkStart w:id="387" w:name="_Toc417455802"/>
      <w:bookmarkStart w:id="388" w:name="_Toc431915644"/>
      <w:bookmarkStart w:id="389" w:name="_Toc431915736"/>
      <w:r w:rsidRPr="00752797">
        <w:rPr>
          <w:lang w:val="en-US"/>
        </w:rPr>
        <w:t>Lateral boundary conditions</w:t>
      </w:r>
      <w:bookmarkEnd w:id="384"/>
      <w:bookmarkEnd w:id="385"/>
      <w:bookmarkEnd w:id="386"/>
      <w:bookmarkEnd w:id="387"/>
      <w:bookmarkEnd w:id="388"/>
      <w:bookmarkEnd w:id="389"/>
    </w:p>
    <w:p w14:paraId="5049562B" w14:textId="02F34B03" w:rsidR="00892778" w:rsidRPr="00752797" w:rsidRDefault="00892778" w:rsidP="00892778">
      <w:pPr>
        <w:rPr>
          <w:lang w:val="en-US"/>
        </w:rPr>
      </w:pPr>
      <w:r w:rsidRPr="00752797">
        <w:rPr>
          <w:lang w:val="en-US"/>
        </w:rPr>
        <w:t xml:space="preserve">There are </w:t>
      </w:r>
      <w:r w:rsidR="0037035D">
        <w:rPr>
          <w:lang w:val="en-US"/>
        </w:rPr>
        <w:t>three</w:t>
      </w:r>
      <w:r w:rsidRPr="00752797">
        <w:rPr>
          <w:lang w:val="en-US"/>
        </w:rPr>
        <w:t xml:space="preserve"> options to set the lateral boundaries for the wave model:</w:t>
      </w:r>
    </w:p>
    <w:p w14:paraId="287B827E" w14:textId="77777777" w:rsidR="00892778" w:rsidRPr="00752797" w:rsidRDefault="00892778" w:rsidP="00892778">
      <w:pPr>
        <w:pStyle w:val="ListParagraph"/>
        <w:numPr>
          <w:ilvl w:val="0"/>
          <w:numId w:val="43"/>
        </w:numPr>
        <w:rPr>
          <w:lang w:val="en-US"/>
        </w:rPr>
      </w:pPr>
      <w:r w:rsidRPr="00752797">
        <w:rPr>
          <w:lang w:val="en-US"/>
        </w:rPr>
        <w:t xml:space="preserve">Neumann boundaries (keyword: </w:t>
      </w:r>
      <w:r w:rsidRPr="00752797">
        <w:rPr>
          <w:i/>
          <w:lang w:val="en-US"/>
        </w:rPr>
        <w:t xml:space="preserve">lateralwave = </w:t>
      </w:r>
      <w:proofErr w:type="gramStart"/>
      <w:r w:rsidRPr="00752797">
        <w:rPr>
          <w:i/>
          <w:lang w:val="en-US"/>
        </w:rPr>
        <w:t>neumann</w:t>
      </w:r>
      <w:proofErr w:type="gramEnd"/>
      <w:r w:rsidR="00A313C3" w:rsidRPr="00752797">
        <w:rPr>
          <w:i/>
          <w:lang w:val="en-US"/>
        </w:rPr>
        <w:t>)</w:t>
      </w:r>
      <w:r w:rsidR="00A313C3" w:rsidRPr="00752797">
        <w:rPr>
          <w:lang w:val="en-US"/>
        </w:rPr>
        <w:t>: here the longshore gradient is set to zero.</w:t>
      </w:r>
    </w:p>
    <w:p w14:paraId="4A915DC6" w14:textId="7EFB4F0E" w:rsidR="0037035D" w:rsidRDefault="00A313C3" w:rsidP="0037035D">
      <w:pPr>
        <w:pStyle w:val="ListParagraph"/>
        <w:numPr>
          <w:ilvl w:val="0"/>
          <w:numId w:val="43"/>
        </w:numPr>
        <w:rPr>
          <w:lang w:val="en-US"/>
        </w:rPr>
      </w:pPr>
      <w:r w:rsidRPr="00752797">
        <w:rPr>
          <w:lang w:val="en-US"/>
        </w:rPr>
        <w:t xml:space="preserve">Wave crest boundaries (keyword: </w:t>
      </w:r>
      <w:r w:rsidRPr="00752797">
        <w:rPr>
          <w:i/>
          <w:lang w:val="en-US"/>
        </w:rPr>
        <w:t>lateralwave = wavecrest</w:t>
      </w:r>
      <w:r w:rsidR="00CB5043" w:rsidRPr="00752797">
        <w:rPr>
          <w:i/>
          <w:lang w:val="en-US"/>
        </w:rPr>
        <w:t>)</w:t>
      </w:r>
      <w:r w:rsidR="00CB5043">
        <w:rPr>
          <w:lang w:val="en-US"/>
        </w:rPr>
        <w:t>:</w:t>
      </w:r>
      <w:r w:rsidR="00CB5043" w:rsidRPr="00752797">
        <w:rPr>
          <w:lang w:val="en-US"/>
        </w:rPr>
        <w:t xml:space="preserve"> </w:t>
      </w:r>
      <w:r w:rsidRPr="00752797">
        <w:rPr>
          <w:lang w:val="en-US"/>
        </w:rPr>
        <w:t>here the gradient in the wave energy along the wave crest is set to zero.</w:t>
      </w:r>
    </w:p>
    <w:p w14:paraId="6B822FC6" w14:textId="71DC3C2E" w:rsidR="0049059E" w:rsidRPr="0037035D" w:rsidRDefault="0049059E" w:rsidP="0037035D">
      <w:pPr>
        <w:pStyle w:val="ListParagraph"/>
        <w:numPr>
          <w:ilvl w:val="0"/>
          <w:numId w:val="43"/>
        </w:numPr>
        <w:rPr>
          <w:lang w:val="en-US"/>
        </w:rPr>
      </w:pPr>
      <w:r>
        <w:rPr>
          <w:lang w:val="en-US"/>
        </w:rPr>
        <w:t>Cyclic boundaries (</w:t>
      </w:r>
      <w:r w:rsidRPr="00393948">
        <w:rPr>
          <w:i/>
          <w:lang w:val="en-US"/>
        </w:rPr>
        <w:t>keyword: cyclic</w:t>
      </w:r>
      <w:r>
        <w:rPr>
          <w:lang w:val="en-US"/>
        </w:rPr>
        <w:t>): where conditions on the lateral boundaries are copied to each other.</w:t>
      </w:r>
    </w:p>
    <w:p w14:paraId="20C520B1" w14:textId="77777777" w:rsidR="00892778" w:rsidRPr="00752797" w:rsidRDefault="00892778" w:rsidP="00892778">
      <w:pPr>
        <w:rPr>
          <w:lang w:val="en-US"/>
        </w:rPr>
      </w:pPr>
    </w:p>
    <w:p w14:paraId="4583F80C" w14:textId="7A379625" w:rsidR="00892778" w:rsidRPr="00752797" w:rsidRDefault="00892778" w:rsidP="00892778">
      <w:pPr>
        <w:rPr>
          <w:lang w:val="en-US"/>
        </w:rPr>
      </w:pPr>
      <w:r w:rsidRPr="00752797">
        <w:rPr>
          <w:lang w:val="en-US"/>
        </w:rPr>
        <w:t xml:space="preserve">For the stationary wave </w:t>
      </w:r>
      <w:proofErr w:type="gramStart"/>
      <w:r w:rsidRPr="00752797">
        <w:rPr>
          <w:lang w:val="en-US"/>
        </w:rPr>
        <w:t xml:space="preserve">mode </w:t>
      </w:r>
      <w:r w:rsidR="00290F4D">
        <w:rPr>
          <w:lang w:val="en-US"/>
        </w:rPr>
        <w:t>.</w:t>
      </w:r>
      <w:proofErr w:type="gramEnd"/>
      <w:r w:rsidRPr="00752797">
        <w:rPr>
          <w:lang w:val="en-US"/>
        </w:rPr>
        <w:t xml:space="preserve"> </w:t>
      </w:r>
      <w:r w:rsidR="001E5963">
        <w:rPr>
          <w:lang w:val="en-US"/>
        </w:rPr>
        <w:t>Neumann boundaries are</w:t>
      </w:r>
      <w:r w:rsidRPr="00752797">
        <w:rPr>
          <w:lang w:val="en-US"/>
        </w:rPr>
        <w:t xml:space="preserve"> the only option. It allows a correct representation of the wave propagation near the lateral boundaries, without the usual shadow zones in e.g. SWAN. By neglecting the longshore gradients, the model automatically computes a consistent 1D solution. </w:t>
      </w:r>
    </w:p>
    <w:p w14:paraId="72CFC4B7" w14:textId="77777777" w:rsidR="00892778" w:rsidRPr="00752797" w:rsidRDefault="00892778" w:rsidP="00892778">
      <w:pPr>
        <w:rPr>
          <w:lang w:val="en-US"/>
        </w:rPr>
      </w:pPr>
    </w:p>
    <w:p w14:paraId="27BA90F3" w14:textId="3ED1AB62" w:rsidR="00DA25E9" w:rsidRPr="00752797" w:rsidRDefault="00892778" w:rsidP="00A313C3">
      <w:pPr>
        <w:rPr>
          <w:lang w:val="en-US"/>
        </w:rPr>
      </w:pPr>
      <w:r w:rsidRPr="00752797">
        <w:rPr>
          <w:lang w:val="en-US"/>
        </w:rPr>
        <w:t xml:space="preserve">For the surfbeat mode, </w:t>
      </w:r>
      <w:r w:rsidR="00A313C3" w:rsidRPr="00752797">
        <w:rPr>
          <w:lang w:val="en-US"/>
        </w:rPr>
        <w:t>Neumann</w:t>
      </w:r>
      <w:r w:rsidRPr="00752797">
        <w:rPr>
          <w:lang w:val="en-US"/>
        </w:rPr>
        <w:t xml:space="preserve"> leads to shadow zones, not so much in the wave height, but in the groupiness; the 'blobs' propagating in the mean wave direction turn into elongated, longshore uniform patches. </w:t>
      </w:r>
      <w:r w:rsidR="00A313C3" w:rsidRPr="00752797">
        <w:rPr>
          <w:lang w:val="en-US"/>
        </w:rPr>
        <w:t>T</w:t>
      </w:r>
      <w:r w:rsidR="00DA25E9" w:rsidRPr="00752797">
        <w:rPr>
          <w:lang w:val="en-US"/>
        </w:rPr>
        <w:t>o reduce this effect, the gradient along the wave crests of the wave energy can be set to zero, instead of the longshore gradient (</w:t>
      </w:r>
      <w:r w:rsidRPr="00752797">
        <w:rPr>
          <w:lang w:val="en-US"/>
        </w:rPr>
        <w:t xml:space="preserve">keyword: </w:t>
      </w:r>
      <w:r w:rsidR="00DA25E9" w:rsidRPr="00752797">
        <w:rPr>
          <w:i/>
          <w:lang w:val="en-US"/>
        </w:rPr>
        <w:t>lateralwave</w:t>
      </w:r>
      <w:r w:rsidRPr="00752797">
        <w:rPr>
          <w:i/>
          <w:lang w:val="en-US"/>
        </w:rPr>
        <w:t xml:space="preserve"> </w:t>
      </w:r>
      <w:r w:rsidR="00DA25E9" w:rsidRPr="00752797">
        <w:rPr>
          <w:i/>
          <w:lang w:val="en-US"/>
        </w:rPr>
        <w:t>=</w:t>
      </w:r>
      <w:r w:rsidRPr="00752797">
        <w:rPr>
          <w:i/>
          <w:lang w:val="en-US"/>
        </w:rPr>
        <w:t xml:space="preserve"> </w:t>
      </w:r>
      <w:r w:rsidR="00DA25E9" w:rsidRPr="00752797">
        <w:rPr>
          <w:i/>
          <w:lang w:val="en-US"/>
        </w:rPr>
        <w:t>wavecrest)</w:t>
      </w:r>
      <w:r w:rsidR="00DA25E9" w:rsidRPr="00752797">
        <w:rPr>
          <w:lang w:val="en-US"/>
        </w:rPr>
        <w:t xml:space="preserve">. This way the crests of the wave groups have approximately the right orientation, though the along-crest groupiness also disappears. In the </w:t>
      </w:r>
      <w:r w:rsidR="00DA25E9" w:rsidRPr="00752797">
        <w:rPr>
          <w:i/>
          <w:lang w:val="en-US"/>
        </w:rPr>
        <w:t>wavecrest</w:t>
      </w:r>
      <w:r w:rsidR="00DA25E9" w:rsidRPr="00752797">
        <w:rPr>
          <w:lang w:val="en-US"/>
        </w:rPr>
        <w:t xml:space="preserve"> case, the wave refraction may be </w:t>
      </w:r>
      <w:r w:rsidRPr="00752797">
        <w:rPr>
          <w:lang w:val="en-US"/>
        </w:rPr>
        <w:t>overestimated</w:t>
      </w:r>
      <w:r w:rsidR="00DA25E9" w:rsidRPr="00752797">
        <w:rPr>
          <w:lang w:val="en-US"/>
        </w:rPr>
        <w:t xml:space="preserve"> leading to somewhat too large longshore currents. The effects of both boundary conditions are shown in </w:t>
      </w:r>
      <w:r w:rsidR="00A313C3" w:rsidRPr="00752797">
        <w:rPr>
          <w:lang w:val="en-US"/>
        </w:rPr>
        <w:fldChar w:fldCharType="begin"/>
      </w:r>
      <w:r w:rsidR="00A313C3" w:rsidRPr="00752797">
        <w:rPr>
          <w:lang w:val="en-US"/>
        </w:rPr>
        <w:instrText xml:space="preserve"> REF _Ref413400932 \h </w:instrText>
      </w:r>
      <w:r w:rsidR="00A313C3" w:rsidRPr="00752797">
        <w:rPr>
          <w:lang w:val="en-US"/>
        </w:rPr>
      </w:r>
      <w:r w:rsidR="00A313C3" w:rsidRPr="00752797">
        <w:rPr>
          <w:lang w:val="en-US"/>
        </w:rPr>
        <w:fldChar w:fldCharType="separate"/>
      </w:r>
      <w:r w:rsidR="002E51A3" w:rsidRPr="00752797">
        <w:rPr>
          <w:lang w:val="en-US"/>
        </w:rPr>
        <w:t xml:space="preserve">Figure </w:t>
      </w:r>
      <w:r w:rsidR="002E51A3">
        <w:rPr>
          <w:noProof/>
          <w:lang w:val="en-US"/>
        </w:rPr>
        <w:t>3</w:t>
      </w:r>
      <w:r w:rsidR="002E51A3">
        <w:rPr>
          <w:lang w:val="en-US"/>
        </w:rPr>
        <w:t>.</w:t>
      </w:r>
      <w:r w:rsidR="002E51A3">
        <w:rPr>
          <w:noProof/>
          <w:lang w:val="en-US"/>
        </w:rPr>
        <w:t>1</w:t>
      </w:r>
      <w:r w:rsidR="00A313C3" w:rsidRPr="00752797">
        <w:rPr>
          <w:lang w:val="en-US"/>
        </w:rPr>
        <w:fldChar w:fldCharType="end"/>
      </w:r>
      <w:r w:rsidRPr="00752797">
        <w:rPr>
          <w:lang w:val="en-US"/>
        </w:rPr>
        <w:t xml:space="preserve">. </w:t>
      </w:r>
    </w:p>
    <w:p w14:paraId="3B57867B" w14:textId="2535C0E3" w:rsidR="00DA25E9" w:rsidRPr="00752797" w:rsidRDefault="00DA25E9" w:rsidP="00F600AE">
      <w:pPr>
        <w:keepNext/>
        <w:spacing w:line="240" w:lineRule="auto"/>
        <w:jc w:val="center"/>
        <w:rPr>
          <w:lang w:val="en-US"/>
        </w:rPr>
      </w:pPr>
    </w:p>
    <w:p w14:paraId="27CEEC1C" w14:textId="4826C6AE" w:rsidR="00DA25E9" w:rsidRPr="00752797" w:rsidRDefault="00892778" w:rsidP="00892778">
      <w:pPr>
        <w:pStyle w:val="Caption"/>
        <w:rPr>
          <w:lang w:val="en-US"/>
        </w:rPr>
      </w:pPr>
      <w:bookmarkStart w:id="390" w:name="_Ref413400932"/>
      <w:proofErr w:type="gramStart"/>
      <w:r w:rsidRPr="00752797">
        <w:rPr>
          <w:lang w:val="en-US"/>
        </w:rPr>
        <w:t xml:space="preserve">Figure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3</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Figure \* ARABIC \s 1 </w:instrText>
      </w:r>
      <w:r w:rsidR="00366571">
        <w:rPr>
          <w:lang w:val="en-US"/>
        </w:rPr>
        <w:fldChar w:fldCharType="separate"/>
      </w:r>
      <w:r w:rsidR="002E51A3">
        <w:rPr>
          <w:noProof/>
          <w:lang w:val="en-US"/>
        </w:rPr>
        <w:t>1</w:t>
      </w:r>
      <w:r w:rsidR="00366571">
        <w:rPr>
          <w:lang w:val="en-US"/>
        </w:rPr>
        <w:fldChar w:fldCharType="end"/>
      </w:r>
      <w:bookmarkEnd w:id="390"/>
      <w:r w:rsidRPr="00752797">
        <w:rPr>
          <w:lang w:val="en-US"/>
        </w:rPr>
        <w:tab/>
      </w:r>
      <w:r w:rsidR="00DA25E9" w:rsidRPr="00752797">
        <w:rPr>
          <w:lang w:val="en-US"/>
        </w:rPr>
        <w:t xml:space="preserve">Effect of </w:t>
      </w:r>
      <w:r w:rsidR="00A313C3" w:rsidRPr="00752797">
        <w:rPr>
          <w:lang w:val="en-US"/>
        </w:rPr>
        <w:t xml:space="preserve">the </w:t>
      </w:r>
      <w:r w:rsidR="00DA25E9" w:rsidRPr="00752797">
        <w:rPr>
          <w:lang w:val="en-US"/>
        </w:rPr>
        <w:t xml:space="preserve">lateral wave boundary conditions on </w:t>
      </w:r>
      <w:r w:rsidR="00A313C3" w:rsidRPr="00752797">
        <w:rPr>
          <w:lang w:val="en-US"/>
        </w:rPr>
        <w:t xml:space="preserve">root-mean square </w:t>
      </w:r>
      <w:r w:rsidR="00DA25E9" w:rsidRPr="00752797">
        <w:rPr>
          <w:lang w:val="en-US"/>
        </w:rPr>
        <w:t xml:space="preserve">wave height patterns (top) and longshore velocity (bottom) for </w:t>
      </w:r>
      <w:r w:rsidR="00A313C3" w:rsidRPr="00752797">
        <w:rPr>
          <w:lang w:val="en-US"/>
        </w:rPr>
        <w:t xml:space="preserve">the </w:t>
      </w:r>
      <w:r w:rsidR="00DA25E9" w:rsidRPr="00752797">
        <w:rPr>
          <w:lang w:val="en-US"/>
        </w:rPr>
        <w:t xml:space="preserve">Delilah test case.  </w:t>
      </w:r>
      <w:r w:rsidR="00A313C3" w:rsidRPr="00752797">
        <w:rPr>
          <w:lang w:val="en-US"/>
        </w:rPr>
        <w:t xml:space="preserve">In this figure the left </w:t>
      </w:r>
      <w:r w:rsidR="00752797" w:rsidRPr="00752797">
        <w:rPr>
          <w:lang w:val="en-US"/>
        </w:rPr>
        <w:t>pane</w:t>
      </w:r>
      <w:r w:rsidR="00752797">
        <w:rPr>
          <w:lang w:val="en-US"/>
        </w:rPr>
        <w:t>l</w:t>
      </w:r>
      <w:r w:rsidR="00752797" w:rsidRPr="00752797">
        <w:rPr>
          <w:lang w:val="en-US"/>
        </w:rPr>
        <w:t>s</w:t>
      </w:r>
      <w:r w:rsidR="00A313C3" w:rsidRPr="00752797">
        <w:rPr>
          <w:lang w:val="en-US"/>
        </w:rPr>
        <w:t xml:space="preserve"> are used </w:t>
      </w:r>
      <w:r w:rsidR="00752797">
        <w:rPr>
          <w:lang w:val="en-US"/>
        </w:rPr>
        <w:t xml:space="preserve">for </w:t>
      </w:r>
      <w:r w:rsidR="00A313C3" w:rsidRPr="00752797">
        <w:rPr>
          <w:lang w:val="en-US"/>
        </w:rPr>
        <w:t xml:space="preserve">simulations with Neumann boundaries and the right panel with the wavecrest boundary. </w:t>
      </w:r>
    </w:p>
    <w:p w14:paraId="4844B654" w14:textId="77777777" w:rsidR="008E05D9" w:rsidRPr="00752797" w:rsidRDefault="008E05D9" w:rsidP="002603CC">
      <w:pPr>
        <w:pStyle w:val="Heading2"/>
        <w:jc w:val="both"/>
        <w:rPr>
          <w:lang w:val="en-US"/>
        </w:rPr>
      </w:pPr>
      <w:bookmarkStart w:id="391" w:name="_Toc417455465"/>
      <w:bookmarkStart w:id="392" w:name="_Toc417455658"/>
      <w:bookmarkStart w:id="393" w:name="_Toc417455803"/>
      <w:bookmarkStart w:id="394" w:name="_Toc431915645"/>
      <w:bookmarkStart w:id="395" w:name="_Toc431915737"/>
      <w:r w:rsidRPr="00752797">
        <w:rPr>
          <w:lang w:val="en-US"/>
        </w:rPr>
        <w:lastRenderedPageBreak/>
        <w:t>Shallow water equations</w:t>
      </w:r>
      <w:bookmarkEnd w:id="391"/>
      <w:bookmarkEnd w:id="392"/>
      <w:bookmarkEnd w:id="393"/>
      <w:bookmarkEnd w:id="394"/>
      <w:bookmarkEnd w:id="395"/>
    </w:p>
    <w:p w14:paraId="0F138B49" w14:textId="77777777" w:rsidR="008E05D9" w:rsidRPr="00752797" w:rsidRDefault="00691D3B" w:rsidP="002603CC">
      <w:pPr>
        <w:pStyle w:val="Heading3"/>
        <w:jc w:val="both"/>
        <w:rPr>
          <w:lang w:val="en-US"/>
        </w:rPr>
      </w:pPr>
      <w:bookmarkStart w:id="396" w:name="_Toc417455466"/>
      <w:bookmarkStart w:id="397" w:name="_Toc417455659"/>
      <w:bookmarkStart w:id="398" w:name="_Toc417455804"/>
      <w:bookmarkStart w:id="399" w:name="_Toc431915646"/>
      <w:bookmarkStart w:id="400" w:name="_Toc431915738"/>
      <w:r w:rsidRPr="00752797">
        <w:rPr>
          <w:lang w:val="en-US"/>
        </w:rPr>
        <w:t>Offshore boundary</w:t>
      </w:r>
      <w:bookmarkEnd w:id="396"/>
      <w:bookmarkEnd w:id="397"/>
      <w:bookmarkEnd w:id="398"/>
      <w:bookmarkEnd w:id="399"/>
      <w:bookmarkEnd w:id="400"/>
    </w:p>
    <w:p w14:paraId="7BD33008" w14:textId="11527E33" w:rsidR="004D7B46" w:rsidRPr="00752797" w:rsidRDefault="00D575A5" w:rsidP="002603CC">
      <w:pPr>
        <w:spacing w:line="240" w:lineRule="auto"/>
        <w:rPr>
          <w:lang w:val="en-US"/>
        </w:rPr>
      </w:pPr>
      <w:r w:rsidRPr="00752797">
        <w:rPr>
          <w:lang w:val="en-US"/>
        </w:rPr>
        <w:t>Typically, an offshore or lateral boundary is an artificial boundary which has no physical meaning. On the offshore boundary wave and flow conditions are imposed. In the domain waves and currents will be generated which need to pass through the offshore boundary to the deep sea with minimal reflection. One way to do this is to impose a weakly reflective-type boundary condition</w:t>
      </w:r>
      <w:r w:rsidR="004D7B46" w:rsidRPr="00752797">
        <w:rPr>
          <w:lang w:val="en-US"/>
        </w:rPr>
        <w:t xml:space="preserve"> (absorbing-generating</w:t>
      </w:r>
      <w:proofErr w:type="gramStart"/>
      <w:r w:rsidR="004D7B46" w:rsidRPr="00752797">
        <w:rPr>
          <w:lang w:val="en-US"/>
        </w:rPr>
        <w:t>)</w:t>
      </w:r>
      <w:r w:rsidR="004C5AA7" w:rsidRPr="00752797">
        <w:rPr>
          <w:lang w:val="en-US"/>
        </w:rPr>
        <w:t>(</w:t>
      </w:r>
      <w:proofErr w:type="gramEnd"/>
      <w:r w:rsidR="004C5AA7" w:rsidRPr="00752797">
        <w:rPr>
          <w:lang w:val="en-US"/>
        </w:rPr>
        <w:t xml:space="preserve">keyword: </w:t>
      </w:r>
      <w:r w:rsidR="004C5AA7" w:rsidRPr="00752797">
        <w:rPr>
          <w:i/>
          <w:lang w:val="en-US"/>
        </w:rPr>
        <w:t>front</w:t>
      </w:r>
      <w:r w:rsidR="004C5AA7" w:rsidRPr="00752797">
        <w:rPr>
          <w:lang w:val="en-US"/>
        </w:rPr>
        <w:t>)</w:t>
      </w:r>
      <w:r w:rsidR="00005EA8" w:rsidRPr="00752797">
        <w:rPr>
          <w:lang w:val="en-US"/>
        </w:rPr>
        <w:t>. This method can be applied in 1D or 2D, is recommended and therefore the default value for XBeach.</w:t>
      </w:r>
    </w:p>
    <w:p w14:paraId="6FE68BCE" w14:textId="77777777" w:rsidR="00005EA8" w:rsidRPr="00752797" w:rsidRDefault="00005EA8" w:rsidP="002603CC">
      <w:pPr>
        <w:spacing w:line="240" w:lineRule="auto"/>
        <w:rPr>
          <w:lang w:val="en-US"/>
        </w:rPr>
      </w:pPr>
    </w:p>
    <w:p w14:paraId="7A8E4310" w14:textId="77777777" w:rsidR="00D575A5" w:rsidRPr="00752797" w:rsidRDefault="00D575A5" w:rsidP="002603CC">
      <w:pPr>
        <w:spacing w:line="240" w:lineRule="auto"/>
        <w:rPr>
          <w:lang w:val="en-US"/>
        </w:rPr>
      </w:pPr>
      <w:r w:rsidRPr="00752797">
        <w:rPr>
          <w:lang w:val="en-US"/>
        </w:rPr>
        <w:t xml:space="preserve">In XBeach, there are two options with regard to the offshore absorbing-generating boundary condition. With the parameter setting </w:t>
      </w:r>
      <w:r w:rsidR="004D7B46" w:rsidRPr="00752797">
        <w:rPr>
          <w:i/>
          <w:lang w:val="en-US"/>
        </w:rPr>
        <w:t>front</w:t>
      </w:r>
      <w:r w:rsidR="00E15C53" w:rsidRPr="00752797">
        <w:rPr>
          <w:i/>
          <w:lang w:val="en-US"/>
        </w:rPr>
        <w:t xml:space="preserve"> </w:t>
      </w:r>
      <w:r w:rsidR="004D7B46" w:rsidRPr="00752797">
        <w:rPr>
          <w:i/>
          <w:lang w:val="en-US"/>
        </w:rPr>
        <w:t>=</w:t>
      </w:r>
      <w:r w:rsidR="00E15C53" w:rsidRPr="00752797">
        <w:rPr>
          <w:i/>
          <w:lang w:val="en-US"/>
        </w:rPr>
        <w:t xml:space="preserve"> </w:t>
      </w:r>
      <w:r w:rsidRPr="00752797">
        <w:rPr>
          <w:i/>
          <w:lang w:val="en-US"/>
        </w:rPr>
        <w:t xml:space="preserve">abs1d </w:t>
      </w:r>
      <w:r w:rsidRPr="00752797">
        <w:rPr>
          <w:lang w:val="en-US"/>
        </w:rPr>
        <w:t>a simple one-dimensional absorbing-generating boundary condition is activated. This option allows for a time-varying water level (surge and/or infragravity waves) to be specified at the boundary while allowing any waves propagating perpendicularly towards the boundary to be absorbed (i.e., passed through the boundary with a minimum of reflection. It is therefore only useful for 1D (flume like) simulations.</w:t>
      </w:r>
    </w:p>
    <w:p w14:paraId="3EAFA5F0" w14:textId="77777777" w:rsidR="00D575A5" w:rsidRPr="00752797" w:rsidRDefault="00D575A5" w:rsidP="002603CC">
      <w:pPr>
        <w:spacing w:line="240" w:lineRule="auto"/>
        <w:rPr>
          <w:lang w:val="en-US"/>
        </w:rPr>
      </w:pPr>
    </w:p>
    <w:p w14:paraId="737DBC08" w14:textId="56884369" w:rsidR="00D575A5" w:rsidRPr="00752797" w:rsidRDefault="00D575A5" w:rsidP="002603CC">
      <w:pPr>
        <w:spacing w:line="240" w:lineRule="auto"/>
        <w:rPr>
          <w:lang w:val="en-US"/>
        </w:rPr>
      </w:pPr>
      <w:r w:rsidRPr="00752797">
        <w:rPr>
          <w:lang w:val="en-US"/>
        </w:rPr>
        <w:t xml:space="preserve">With option </w:t>
      </w:r>
      <w:r w:rsidR="004C5AA7" w:rsidRPr="00752797">
        <w:rPr>
          <w:i/>
          <w:lang w:val="en-US"/>
        </w:rPr>
        <w:t>front</w:t>
      </w:r>
      <w:r w:rsidR="00E15C53" w:rsidRPr="00752797">
        <w:rPr>
          <w:i/>
          <w:lang w:val="en-US"/>
        </w:rPr>
        <w:t xml:space="preserve"> </w:t>
      </w:r>
      <w:r w:rsidR="004C5AA7" w:rsidRPr="00752797">
        <w:rPr>
          <w:i/>
          <w:lang w:val="en-US"/>
        </w:rPr>
        <w:t>=</w:t>
      </w:r>
      <w:r w:rsidR="00E15C53" w:rsidRPr="00752797">
        <w:rPr>
          <w:i/>
          <w:lang w:val="en-US"/>
        </w:rPr>
        <w:t xml:space="preserve"> </w:t>
      </w:r>
      <w:r w:rsidRPr="00752797">
        <w:rPr>
          <w:i/>
          <w:lang w:val="en-US"/>
        </w:rPr>
        <w:t xml:space="preserve">abs2d </w:t>
      </w:r>
      <w:r w:rsidRPr="00752797">
        <w:rPr>
          <w:lang w:val="en-US"/>
        </w:rPr>
        <w:t xml:space="preserve">(default value) the formulation by Van Dongeren and Svendsen (1997) is activated which in turn is based on Verboom et al. (1981) and is based on the </w:t>
      </w:r>
      <w:r w:rsidR="00F600AE" w:rsidRPr="00752797">
        <w:rPr>
          <w:lang w:val="en-US"/>
        </w:rPr>
        <w:t>‘</w:t>
      </w:r>
      <w:r w:rsidRPr="00752797">
        <w:rPr>
          <w:lang w:val="en-US"/>
        </w:rPr>
        <w:t>Method of Characteristics</w:t>
      </w:r>
      <w:r w:rsidR="00F600AE" w:rsidRPr="00752797">
        <w:rPr>
          <w:lang w:val="en-US"/>
        </w:rPr>
        <w:t>’</w:t>
      </w:r>
      <w:r w:rsidRPr="00752797">
        <w:rPr>
          <w:lang w:val="en-US"/>
        </w:rPr>
        <w:t xml:space="preserve">. This boundary condition allows for obliquely-incident and obliquely-reflected waves to pass through the boundary. It is possible to account for situations with boundary-perpendicular and boundary-parallel currents. In order to differentiate between the </w:t>
      </w:r>
      <w:proofErr w:type="gramStart"/>
      <w:r w:rsidRPr="00752797">
        <w:rPr>
          <w:lang w:val="en-US"/>
        </w:rPr>
        <w:t>particle</w:t>
      </w:r>
      <w:proofErr w:type="gramEnd"/>
      <w:r w:rsidRPr="00752797">
        <w:rPr>
          <w:lang w:val="en-US"/>
        </w:rPr>
        <w:t xml:space="preserve"> velocities, the keyword </w:t>
      </w:r>
      <w:r w:rsidR="004C5AA7" w:rsidRPr="00752797">
        <w:rPr>
          <w:i/>
          <w:lang w:val="en-US"/>
        </w:rPr>
        <w:t>epsi</w:t>
      </w:r>
      <w:r w:rsidRPr="00752797">
        <w:rPr>
          <w:lang w:val="en-US"/>
        </w:rPr>
        <w:t xml:space="preserve"> must be set. </w:t>
      </w:r>
      <w:r w:rsidR="00FB2410" w:rsidRPr="00752797">
        <w:rPr>
          <w:lang w:val="en-US"/>
        </w:rPr>
        <w:t xml:space="preserve">This parameter </w:t>
      </w:r>
      <w:r w:rsidR="001E5963">
        <w:rPr>
          <w:lang w:val="en-US"/>
        </w:rPr>
        <w:t>affects</w:t>
      </w:r>
      <w:r w:rsidRPr="00752797">
        <w:rPr>
          <w:lang w:val="en-US"/>
        </w:rPr>
        <w:t xml:space="preserve"> a simple Kalman-update filter which controls </w:t>
      </w:r>
      <w:r w:rsidR="00A02B11">
        <w:rPr>
          <w:lang w:val="en-US"/>
        </w:rPr>
        <w:t xml:space="preserve">whether </w:t>
      </w:r>
      <w:r w:rsidRPr="00752797">
        <w:rPr>
          <w:lang w:val="en-US"/>
        </w:rPr>
        <w:t xml:space="preserve">the particle velocity is current </w:t>
      </w:r>
      <w:r w:rsidR="00A02B11">
        <w:rPr>
          <w:lang w:val="en-US"/>
        </w:rPr>
        <w:t>or</w:t>
      </w:r>
      <w:r w:rsidR="00A02B11" w:rsidRPr="00752797">
        <w:rPr>
          <w:lang w:val="en-US"/>
        </w:rPr>
        <w:t xml:space="preserve"> </w:t>
      </w:r>
      <w:r w:rsidRPr="00752797">
        <w:rPr>
          <w:lang w:val="en-US"/>
        </w:rPr>
        <w:t xml:space="preserve">wave-related. </w:t>
      </w:r>
      <w:r w:rsidR="0026108D" w:rsidRPr="00752797">
        <w:rPr>
          <w:lang w:val="en-US"/>
        </w:rPr>
        <w:t xml:space="preserve">By default XBeach computes the value for epsi automatically using offshore boundary conditions (keyword: </w:t>
      </w:r>
      <w:r w:rsidR="0026108D" w:rsidRPr="00752797">
        <w:rPr>
          <w:i/>
          <w:lang w:val="en-US"/>
        </w:rPr>
        <w:t>e</w:t>
      </w:r>
      <w:r w:rsidRPr="00752797">
        <w:rPr>
          <w:i/>
          <w:lang w:val="en-US"/>
        </w:rPr>
        <w:t>psi</w:t>
      </w:r>
      <w:r w:rsidR="00E15C53" w:rsidRPr="00752797">
        <w:rPr>
          <w:i/>
          <w:lang w:val="en-US"/>
        </w:rPr>
        <w:t xml:space="preserve"> </w:t>
      </w:r>
      <w:r w:rsidRPr="00752797">
        <w:rPr>
          <w:i/>
          <w:lang w:val="en-US"/>
        </w:rPr>
        <w:t>=</w:t>
      </w:r>
      <w:r w:rsidR="00E15C53" w:rsidRPr="00752797">
        <w:rPr>
          <w:i/>
          <w:lang w:val="en-US"/>
        </w:rPr>
        <w:t xml:space="preserve"> </w:t>
      </w:r>
      <w:r w:rsidRPr="00752797">
        <w:rPr>
          <w:i/>
          <w:lang w:val="en-US"/>
        </w:rPr>
        <w:t>-1</w:t>
      </w:r>
      <w:r w:rsidR="0026108D" w:rsidRPr="00752797">
        <w:rPr>
          <w:lang w:val="en-US"/>
        </w:rPr>
        <w:t>).</w:t>
      </w:r>
    </w:p>
    <w:p w14:paraId="39A36290" w14:textId="77777777" w:rsidR="0026108D" w:rsidRPr="00752797" w:rsidRDefault="0026108D" w:rsidP="002603CC">
      <w:pPr>
        <w:spacing w:line="240" w:lineRule="auto"/>
        <w:rPr>
          <w:lang w:val="en-US"/>
        </w:rPr>
      </w:pPr>
    </w:p>
    <w:p w14:paraId="4C08F844" w14:textId="448EED5C" w:rsidR="0026108D" w:rsidRPr="00752797" w:rsidRDefault="0026108D" w:rsidP="002603CC">
      <w:pPr>
        <w:spacing w:line="240" w:lineRule="auto"/>
        <w:rPr>
          <w:lang w:val="en-US"/>
        </w:rPr>
      </w:pPr>
      <w:r w:rsidRPr="00752797">
        <w:rPr>
          <w:lang w:val="en-US"/>
        </w:rPr>
        <w:t xml:space="preserve">There are </w:t>
      </w:r>
      <w:r w:rsidR="00A02B11">
        <w:rPr>
          <w:lang w:val="en-US"/>
        </w:rPr>
        <w:t>four</w:t>
      </w:r>
      <w:r w:rsidR="00A02B11" w:rsidRPr="00752797">
        <w:rPr>
          <w:lang w:val="en-US"/>
        </w:rPr>
        <w:t xml:space="preserve"> </w:t>
      </w:r>
      <w:r w:rsidR="00A93064" w:rsidRPr="00752797">
        <w:rPr>
          <w:lang w:val="en-US"/>
        </w:rPr>
        <w:t xml:space="preserve">other </w:t>
      </w:r>
      <w:r w:rsidRPr="00752797">
        <w:rPr>
          <w:lang w:val="en-US"/>
        </w:rPr>
        <w:t>possibilities implemented</w:t>
      </w:r>
      <w:r w:rsidR="00A93064" w:rsidRPr="00752797">
        <w:rPr>
          <w:lang w:val="en-US"/>
        </w:rPr>
        <w:t xml:space="preserve"> besides the absorbing-generating boundary conditions:</w:t>
      </w:r>
    </w:p>
    <w:p w14:paraId="0F292D43" w14:textId="77777777" w:rsidR="0026108D" w:rsidRPr="00752797" w:rsidRDefault="0026108D" w:rsidP="002603CC">
      <w:pPr>
        <w:pStyle w:val="ListParagraph"/>
        <w:numPr>
          <w:ilvl w:val="0"/>
          <w:numId w:val="12"/>
        </w:numPr>
        <w:spacing w:line="240" w:lineRule="auto"/>
        <w:rPr>
          <w:lang w:val="en-US"/>
        </w:rPr>
      </w:pPr>
      <w:r w:rsidRPr="00752797">
        <w:rPr>
          <w:lang w:val="en-US"/>
        </w:rPr>
        <w:t xml:space="preserve">No flux wall (keyword: </w:t>
      </w:r>
      <w:r w:rsidR="004C5AA7" w:rsidRPr="00752797">
        <w:rPr>
          <w:i/>
          <w:lang w:val="en-US"/>
        </w:rPr>
        <w:t>front</w:t>
      </w:r>
      <w:r w:rsidR="00E15C53" w:rsidRPr="00752797">
        <w:rPr>
          <w:i/>
          <w:lang w:val="en-US"/>
        </w:rPr>
        <w:t xml:space="preserve"> </w:t>
      </w:r>
      <w:r w:rsidR="004C5AA7" w:rsidRPr="00752797">
        <w:rPr>
          <w:i/>
          <w:lang w:val="en-US"/>
        </w:rPr>
        <w:t>=</w:t>
      </w:r>
      <w:r w:rsidR="00E15C53" w:rsidRPr="00752797">
        <w:rPr>
          <w:i/>
          <w:lang w:val="en-US"/>
        </w:rPr>
        <w:t xml:space="preserve"> </w:t>
      </w:r>
      <w:r w:rsidR="004C5AA7" w:rsidRPr="00752797">
        <w:rPr>
          <w:i/>
          <w:lang w:val="en-US"/>
        </w:rPr>
        <w:t>wall</w:t>
      </w:r>
      <w:r w:rsidRPr="00752797">
        <w:rPr>
          <w:lang w:val="en-US"/>
        </w:rPr>
        <w:t>). This boundary condition type is a simple no flux boundary condition.</w:t>
      </w:r>
    </w:p>
    <w:p w14:paraId="39BA0DAD" w14:textId="77777777" w:rsidR="0026108D" w:rsidRPr="00752797" w:rsidRDefault="0026108D" w:rsidP="002603CC">
      <w:pPr>
        <w:pStyle w:val="ListParagraph"/>
        <w:numPr>
          <w:ilvl w:val="0"/>
          <w:numId w:val="12"/>
        </w:numPr>
        <w:spacing w:line="240" w:lineRule="auto"/>
        <w:rPr>
          <w:lang w:val="en-US"/>
        </w:rPr>
      </w:pPr>
      <w:r w:rsidRPr="00752797">
        <w:rPr>
          <w:lang w:val="en-US"/>
        </w:rPr>
        <w:t xml:space="preserve">Water level specification (keyword: </w:t>
      </w:r>
      <w:r w:rsidR="004C5AA7" w:rsidRPr="00752797">
        <w:rPr>
          <w:i/>
          <w:lang w:val="en-US"/>
        </w:rPr>
        <w:t>front</w:t>
      </w:r>
      <w:r w:rsidR="00E15C53" w:rsidRPr="00752797">
        <w:rPr>
          <w:i/>
          <w:lang w:val="en-US"/>
        </w:rPr>
        <w:t xml:space="preserve"> </w:t>
      </w:r>
      <w:r w:rsidR="004C5AA7" w:rsidRPr="00752797">
        <w:rPr>
          <w:i/>
          <w:lang w:val="en-US"/>
        </w:rPr>
        <w:t>=</w:t>
      </w:r>
      <w:r w:rsidR="00E15C53" w:rsidRPr="00752797">
        <w:rPr>
          <w:i/>
          <w:lang w:val="en-US"/>
        </w:rPr>
        <w:t xml:space="preserve"> </w:t>
      </w:r>
      <w:r w:rsidRPr="00752797">
        <w:rPr>
          <w:i/>
          <w:lang w:val="en-US"/>
        </w:rPr>
        <w:t>wlevel</w:t>
      </w:r>
      <w:r w:rsidRPr="00752797">
        <w:rPr>
          <w:lang w:val="en-US"/>
        </w:rPr>
        <w:t>). This boundary sets the water level at a prescribed value. This can be constant or time-varying. With this option the outgoing long waves are not absorbed.</w:t>
      </w:r>
    </w:p>
    <w:p w14:paraId="31AB7160" w14:textId="77777777" w:rsidR="0026108D" w:rsidRPr="00752797" w:rsidRDefault="002E67AF" w:rsidP="002603CC">
      <w:pPr>
        <w:pStyle w:val="ListParagraph"/>
        <w:numPr>
          <w:ilvl w:val="0"/>
          <w:numId w:val="12"/>
        </w:numPr>
        <w:spacing w:line="240" w:lineRule="auto"/>
        <w:rPr>
          <w:lang w:val="en-US"/>
        </w:rPr>
      </w:pPr>
      <w:r w:rsidRPr="00752797">
        <w:rPr>
          <w:lang w:val="en-US"/>
        </w:rPr>
        <w:t>Boundary condition for the non-hydrostatic option (keyword</w:t>
      </w:r>
      <w:r w:rsidRPr="00752797">
        <w:rPr>
          <w:i/>
          <w:lang w:val="en-US"/>
        </w:rPr>
        <w:t xml:space="preserve">: </w:t>
      </w:r>
      <w:r w:rsidR="004C5AA7" w:rsidRPr="00752797">
        <w:rPr>
          <w:i/>
          <w:lang w:val="en-US"/>
        </w:rPr>
        <w:t>front</w:t>
      </w:r>
      <w:r w:rsidR="00F600AE" w:rsidRPr="00752797">
        <w:rPr>
          <w:i/>
          <w:lang w:val="en-US"/>
        </w:rPr>
        <w:t xml:space="preserve"> </w:t>
      </w:r>
      <w:r w:rsidR="004C5AA7" w:rsidRPr="00752797">
        <w:rPr>
          <w:i/>
          <w:lang w:val="en-US"/>
        </w:rPr>
        <w:t>=</w:t>
      </w:r>
      <w:r w:rsidR="00F600AE" w:rsidRPr="00752797">
        <w:rPr>
          <w:i/>
          <w:lang w:val="en-US"/>
        </w:rPr>
        <w:t xml:space="preserve"> </w:t>
      </w:r>
      <w:r w:rsidRPr="00752797">
        <w:rPr>
          <w:i/>
          <w:lang w:val="en-US"/>
        </w:rPr>
        <w:t>nonh_1d</w:t>
      </w:r>
      <w:r w:rsidRPr="00752797">
        <w:rPr>
          <w:lang w:val="en-US"/>
        </w:rPr>
        <w:t>). The user needs to provide a file containing time series for the velocity at the boundary.</w:t>
      </w:r>
    </w:p>
    <w:p w14:paraId="19294D50" w14:textId="77777777" w:rsidR="00005EA8" w:rsidRPr="00752797" w:rsidRDefault="004C5AA7" w:rsidP="002603CC">
      <w:pPr>
        <w:pStyle w:val="ListParagraph"/>
        <w:numPr>
          <w:ilvl w:val="0"/>
          <w:numId w:val="12"/>
        </w:numPr>
        <w:spacing w:line="240" w:lineRule="auto"/>
        <w:rPr>
          <w:lang w:val="en-US"/>
        </w:rPr>
      </w:pPr>
      <w:r w:rsidRPr="00752797">
        <w:rPr>
          <w:lang w:val="en-US"/>
        </w:rPr>
        <w:t xml:space="preserve">Radiation boundary condition (keyword: </w:t>
      </w:r>
      <w:r w:rsidRPr="00752797">
        <w:rPr>
          <w:i/>
          <w:lang w:val="en-US"/>
        </w:rPr>
        <w:t>front</w:t>
      </w:r>
      <w:r w:rsidR="00E15C53" w:rsidRPr="00752797">
        <w:rPr>
          <w:i/>
          <w:lang w:val="en-US"/>
        </w:rPr>
        <w:t xml:space="preserve"> </w:t>
      </w:r>
      <w:r w:rsidRPr="00752797">
        <w:rPr>
          <w:i/>
          <w:lang w:val="en-US"/>
        </w:rPr>
        <w:t>=</w:t>
      </w:r>
      <w:r w:rsidR="00E15C53" w:rsidRPr="00752797">
        <w:rPr>
          <w:i/>
          <w:lang w:val="en-US"/>
        </w:rPr>
        <w:t xml:space="preserve"> </w:t>
      </w:r>
      <w:r w:rsidRPr="00752797">
        <w:rPr>
          <w:i/>
          <w:lang w:val="en-US"/>
        </w:rPr>
        <w:t>w</w:t>
      </w:r>
      <w:r w:rsidR="00005EA8" w:rsidRPr="00752797">
        <w:rPr>
          <w:i/>
          <w:lang w:val="en-US"/>
        </w:rPr>
        <w:t>aveflume</w:t>
      </w:r>
      <w:r w:rsidRPr="00752797">
        <w:rPr>
          <w:lang w:val="en-US"/>
        </w:rPr>
        <w:t xml:space="preserve">). </w:t>
      </w:r>
      <w:r w:rsidR="00650E95" w:rsidRPr="00752797">
        <w:rPr>
          <w:lang w:val="en-US"/>
        </w:rPr>
        <w:t>This boundary uses a continuity relation at the front boundary. This means that no net water can come into the model domain. The wave flume boundary condition is especially useful in lab experiments with a large set-up (e.g. coral reefs).</w:t>
      </w:r>
    </w:p>
    <w:p w14:paraId="6087BCF1" w14:textId="77777777" w:rsidR="00691D3B" w:rsidRPr="00752797" w:rsidRDefault="00691D3B" w:rsidP="002603CC">
      <w:pPr>
        <w:pStyle w:val="Heading3"/>
        <w:jc w:val="both"/>
        <w:rPr>
          <w:lang w:val="en-US"/>
        </w:rPr>
      </w:pPr>
      <w:bookmarkStart w:id="401" w:name="_Toc417455467"/>
      <w:bookmarkStart w:id="402" w:name="_Toc417455660"/>
      <w:bookmarkStart w:id="403" w:name="_Toc417455805"/>
      <w:bookmarkStart w:id="404" w:name="_Toc431915647"/>
      <w:bookmarkStart w:id="405" w:name="_Toc431915739"/>
      <w:r w:rsidRPr="00752797">
        <w:rPr>
          <w:lang w:val="en-US"/>
        </w:rPr>
        <w:t>Lateral boundaries</w:t>
      </w:r>
      <w:bookmarkEnd w:id="401"/>
      <w:bookmarkEnd w:id="402"/>
      <w:bookmarkEnd w:id="403"/>
      <w:bookmarkEnd w:id="404"/>
      <w:bookmarkEnd w:id="405"/>
    </w:p>
    <w:p w14:paraId="5268634F" w14:textId="77777777" w:rsidR="00691D3B" w:rsidRPr="00752797" w:rsidRDefault="00691D3B" w:rsidP="002603CC">
      <w:pPr>
        <w:spacing w:line="240" w:lineRule="auto"/>
        <w:rPr>
          <w:lang w:val="en-US"/>
        </w:rPr>
      </w:pPr>
      <w:r w:rsidRPr="00752797">
        <w:rPr>
          <w:lang w:val="en-US"/>
        </w:rPr>
        <w:t xml:space="preserve">Lateral boundaries are the boundaries perpendicular to the coastline. Usually these are artificial, because the model domain is limited but the physical coast will continue. At these boundaries (keywords: </w:t>
      </w:r>
      <w:r w:rsidRPr="00752797">
        <w:rPr>
          <w:i/>
          <w:lang w:val="en-US"/>
        </w:rPr>
        <w:t>left</w:t>
      </w:r>
      <w:r w:rsidRPr="00752797">
        <w:rPr>
          <w:lang w:val="en-US"/>
        </w:rPr>
        <w:t xml:space="preserve"> &amp; </w:t>
      </w:r>
      <w:r w:rsidRPr="00752797">
        <w:rPr>
          <w:i/>
          <w:lang w:val="en-US"/>
        </w:rPr>
        <w:t>right</w:t>
      </w:r>
      <w:r w:rsidRPr="00752797">
        <w:rPr>
          <w:lang w:val="en-US"/>
        </w:rPr>
        <w:t>) we need to prescribe information about the area beyond the numerical model domain in such a way that the boundary condition does not influence the results in an adverse way. One way to do this is to prescribe a so-called “no-gradient” or Neumann boundaries (XBeach default), which state that there is locally no change in surface elevation and velocity, but there are also other possibilities implemented into XBeach. This method is recommended and is therefore the default value for XBeach. Each lateral boundary is a separate condition, so it is possible to mix different type of lateral boundary per side.</w:t>
      </w:r>
    </w:p>
    <w:p w14:paraId="09B6ADE9" w14:textId="77777777" w:rsidR="00691D3B" w:rsidRPr="00752797" w:rsidRDefault="00691D3B" w:rsidP="002603CC">
      <w:pPr>
        <w:spacing w:line="240" w:lineRule="auto"/>
        <w:rPr>
          <w:lang w:val="en-US"/>
        </w:rPr>
      </w:pPr>
    </w:p>
    <w:p w14:paraId="403A7FD0" w14:textId="66F08684" w:rsidR="00691D3B" w:rsidRPr="00752797" w:rsidRDefault="00691D3B" w:rsidP="002603CC">
      <w:pPr>
        <w:spacing w:line="240" w:lineRule="auto"/>
        <w:rPr>
          <w:lang w:val="en-US"/>
        </w:rPr>
      </w:pPr>
      <w:r w:rsidRPr="00752797">
        <w:rPr>
          <w:lang w:val="en-US"/>
        </w:rPr>
        <w:lastRenderedPageBreak/>
        <w:t xml:space="preserve">Neumann boundary conditions are activated where the longshore water level gradient is prescribed. The alongshore gradient is prescribed by the difference in specified water levels at the offshore corner points, divided by the alongshore length of the domain. This type of Neumann boundary condition has been shown to work quite well with (quasi-) stationary situations, where the coast can be assumed to be uniform alongshore outside the model domain. So far we have found that also in case of obliquely incident wave groups this kind of boundary conditions appears to give reasonable results when a shadow zone is taken into account. This means that regions where the boundary conditions are not fully enforced the results are not taken into account. Neumann boundaries can be individually defined (keyword: </w:t>
      </w:r>
      <w:r w:rsidRPr="00752797">
        <w:rPr>
          <w:i/>
          <w:lang w:val="en-US"/>
        </w:rPr>
        <w:t>left</w:t>
      </w:r>
      <w:r w:rsidR="00FA4C02">
        <w:rPr>
          <w:i/>
          <w:lang w:val="en-US"/>
        </w:rPr>
        <w:t>, right</w:t>
      </w:r>
      <w:r w:rsidR="00B709C9" w:rsidRPr="00752797">
        <w:rPr>
          <w:i/>
          <w:lang w:val="en-US"/>
        </w:rPr>
        <w:t xml:space="preserve"> </w:t>
      </w:r>
      <w:r w:rsidRPr="00752797">
        <w:rPr>
          <w:i/>
          <w:lang w:val="en-US"/>
        </w:rPr>
        <w:t>=</w:t>
      </w:r>
      <w:r w:rsidR="00B709C9" w:rsidRPr="00752797">
        <w:rPr>
          <w:i/>
          <w:lang w:val="en-US"/>
        </w:rPr>
        <w:t xml:space="preserve"> </w:t>
      </w:r>
      <w:proofErr w:type="gramStart"/>
      <w:r w:rsidRPr="00752797">
        <w:rPr>
          <w:i/>
          <w:lang w:val="en-US"/>
        </w:rPr>
        <w:t>neumann</w:t>
      </w:r>
      <w:proofErr w:type="gramEnd"/>
      <w:r w:rsidRPr="00752797">
        <w:rPr>
          <w:i/>
          <w:lang w:val="en-US"/>
        </w:rPr>
        <w:t>).</w:t>
      </w:r>
      <w:r w:rsidRPr="00752797">
        <w:rPr>
          <w:lang w:val="en-US"/>
        </w:rPr>
        <w:t xml:space="preserve"> </w:t>
      </w:r>
    </w:p>
    <w:p w14:paraId="1F4622EF" w14:textId="77777777" w:rsidR="00691D3B" w:rsidRPr="00752797" w:rsidRDefault="00691D3B" w:rsidP="002603CC">
      <w:pPr>
        <w:spacing w:line="240" w:lineRule="auto"/>
        <w:rPr>
          <w:lang w:val="en-US"/>
        </w:rPr>
      </w:pPr>
    </w:p>
    <w:p w14:paraId="60B6F287" w14:textId="1266BC31" w:rsidR="00691D3B" w:rsidRPr="00752797" w:rsidRDefault="00691D3B" w:rsidP="002603CC">
      <w:pPr>
        <w:spacing w:line="240" w:lineRule="auto"/>
        <w:rPr>
          <w:lang w:val="en-US"/>
        </w:rPr>
      </w:pPr>
      <w:r w:rsidRPr="00752797">
        <w:rPr>
          <w:lang w:val="en-US"/>
        </w:rPr>
        <w:t xml:space="preserve">There are </w:t>
      </w:r>
      <w:r w:rsidR="0049059E">
        <w:rPr>
          <w:lang w:val="en-US"/>
        </w:rPr>
        <w:t>four</w:t>
      </w:r>
      <w:r w:rsidRPr="00752797">
        <w:rPr>
          <w:lang w:val="en-US"/>
        </w:rPr>
        <w:t xml:space="preserve"> other possibilities implemented:</w:t>
      </w:r>
    </w:p>
    <w:p w14:paraId="65831EB9" w14:textId="77777777" w:rsidR="00691D3B" w:rsidRPr="00752797" w:rsidRDefault="00691D3B" w:rsidP="002603CC">
      <w:pPr>
        <w:pStyle w:val="ListParagraph"/>
        <w:numPr>
          <w:ilvl w:val="0"/>
          <w:numId w:val="15"/>
        </w:numPr>
        <w:spacing w:line="240" w:lineRule="auto"/>
        <w:rPr>
          <w:lang w:val="en-US"/>
        </w:rPr>
      </w:pPr>
      <w:r w:rsidRPr="00752797">
        <w:rPr>
          <w:lang w:val="en-US"/>
        </w:rPr>
        <w:t xml:space="preserve">Simple no-flux boundary conditions can also be applied (keyword: </w:t>
      </w:r>
      <w:r w:rsidRPr="00752797">
        <w:rPr>
          <w:i/>
          <w:lang w:val="en-US"/>
        </w:rPr>
        <w:t>left</w:t>
      </w:r>
      <w:r w:rsidR="00650E95" w:rsidRPr="00752797">
        <w:rPr>
          <w:i/>
          <w:lang w:val="en-US"/>
        </w:rPr>
        <w:t xml:space="preserve"> </w:t>
      </w:r>
      <w:r w:rsidRPr="00752797">
        <w:rPr>
          <w:i/>
          <w:lang w:val="en-US"/>
        </w:rPr>
        <w:t>=</w:t>
      </w:r>
      <w:r w:rsidR="00650E95" w:rsidRPr="00752797">
        <w:rPr>
          <w:i/>
          <w:lang w:val="en-US"/>
        </w:rPr>
        <w:t xml:space="preserve"> </w:t>
      </w:r>
      <w:r w:rsidRPr="00752797">
        <w:rPr>
          <w:i/>
          <w:lang w:val="en-US"/>
        </w:rPr>
        <w:t>wall</w:t>
      </w:r>
      <w:r w:rsidRPr="00752797">
        <w:rPr>
          <w:lang w:val="en-US"/>
        </w:rPr>
        <w:t>).</w:t>
      </w:r>
      <w:r w:rsidRPr="00752797">
        <w:rPr>
          <w:color w:val="FF0000"/>
          <w:lang w:val="en-US"/>
        </w:rPr>
        <w:t xml:space="preserve"> </w:t>
      </w:r>
      <w:r w:rsidRPr="00752797">
        <w:rPr>
          <w:lang w:val="en-US"/>
        </w:rPr>
        <w:t xml:space="preserve">Wall boundary conditions </w:t>
      </w:r>
      <w:r w:rsidR="00B709C9" w:rsidRPr="00752797">
        <w:rPr>
          <w:lang w:val="en-US"/>
        </w:rPr>
        <w:t>will result in a zero velocity at the lateral boundary.</w:t>
      </w:r>
    </w:p>
    <w:p w14:paraId="723E9ECF" w14:textId="0A4E4D8A" w:rsidR="00691D3B" w:rsidRPr="00752797" w:rsidRDefault="00691D3B" w:rsidP="002603CC">
      <w:pPr>
        <w:pStyle w:val="ListParagraph"/>
        <w:numPr>
          <w:ilvl w:val="0"/>
          <w:numId w:val="15"/>
        </w:numPr>
        <w:spacing w:line="240" w:lineRule="auto"/>
        <w:rPr>
          <w:lang w:val="en-US"/>
        </w:rPr>
      </w:pPr>
      <w:r w:rsidRPr="00752797">
        <w:rPr>
          <w:lang w:val="en-US"/>
        </w:rPr>
        <w:t xml:space="preserve">Velocity at the boundary will be calculated from </w:t>
      </w:r>
      <w:r w:rsidR="00FA4C02">
        <w:rPr>
          <w:lang w:val="en-US"/>
        </w:rPr>
        <w:t>the non-linear shallow water equations</w:t>
      </w:r>
      <w:r w:rsidRPr="00752797">
        <w:rPr>
          <w:lang w:val="en-US"/>
        </w:rPr>
        <w:t xml:space="preserve">, but only include the advective terms (keywords: </w:t>
      </w:r>
      <w:r w:rsidRPr="00752797">
        <w:rPr>
          <w:i/>
          <w:lang w:val="en-US"/>
        </w:rPr>
        <w:t>left</w:t>
      </w:r>
      <w:r w:rsidR="00650E95" w:rsidRPr="00752797">
        <w:rPr>
          <w:i/>
          <w:lang w:val="en-US"/>
        </w:rPr>
        <w:t xml:space="preserve"> </w:t>
      </w:r>
      <w:r w:rsidRPr="00752797">
        <w:rPr>
          <w:i/>
          <w:lang w:val="en-US"/>
        </w:rPr>
        <w:t>=</w:t>
      </w:r>
      <w:r w:rsidR="00650E95" w:rsidRPr="00752797">
        <w:rPr>
          <w:i/>
          <w:lang w:val="en-US"/>
        </w:rPr>
        <w:t xml:space="preserve"> </w:t>
      </w:r>
      <w:r w:rsidRPr="00752797">
        <w:rPr>
          <w:i/>
          <w:lang w:val="en-US"/>
        </w:rPr>
        <w:t>no_advec</w:t>
      </w:r>
      <w:r w:rsidRPr="00752797">
        <w:rPr>
          <w:lang w:val="en-US"/>
        </w:rPr>
        <w:t>)</w:t>
      </w:r>
      <w:r w:rsidR="00650E95" w:rsidRPr="00752797">
        <w:rPr>
          <w:lang w:val="en-US"/>
        </w:rPr>
        <w:t>. The effect is that only terms that decrease the velocity will be taken into account. The result is a</w:t>
      </w:r>
      <w:r w:rsidR="00B709C9" w:rsidRPr="00752797">
        <w:rPr>
          <w:lang w:val="en-US"/>
        </w:rPr>
        <w:t>n</w:t>
      </w:r>
      <w:r w:rsidR="00650E95" w:rsidRPr="00752797">
        <w:rPr>
          <w:lang w:val="en-US"/>
        </w:rPr>
        <w:t xml:space="preserve"> intermediate form between a full Neumann boundary and a wall boundary. </w:t>
      </w:r>
    </w:p>
    <w:p w14:paraId="675F51D9" w14:textId="77777777" w:rsidR="00691D3B" w:rsidRDefault="00B709C9" w:rsidP="002603CC">
      <w:pPr>
        <w:pStyle w:val="ListParagraph"/>
        <w:numPr>
          <w:ilvl w:val="0"/>
          <w:numId w:val="15"/>
        </w:numPr>
        <w:spacing w:line="240" w:lineRule="auto"/>
        <w:rPr>
          <w:lang w:val="en-US"/>
        </w:rPr>
      </w:pPr>
      <w:r w:rsidRPr="00752797">
        <w:rPr>
          <w:lang w:val="en-US"/>
        </w:rPr>
        <w:t xml:space="preserve">Velocity at the boundary will simply be copied from the adjacent cell in the model domain (keyword: </w:t>
      </w:r>
      <w:r w:rsidR="00E15C53" w:rsidRPr="00752797">
        <w:rPr>
          <w:i/>
          <w:lang w:val="en-US"/>
        </w:rPr>
        <w:t xml:space="preserve">left = </w:t>
      </w:r>
      <w:r w:rsidRPr="00752797">
        <w:rPr>
          <w:i/>
          <w:lang w:val="en-US"/>
        </w:rPr>
        <w:t>n</w:t>
      </w:r>
      <w:r w:rsidR="00691D3B" w:rsidRPr="00752797">
        <w:rPr>
          <w:i/>
          <w:lang w:val="en-US"/>
        </w:rPr>
        <w:t>eumann_v</w:t>
      </w:r>
      <w:r w:rsidRPr="00752797">
        <w:rPr>
          <w:lang w:val="en-US"/>
        </w:rPr>
        <w:t xml:space="preserve">). </w:t>
      </w:r>
    </w:p>
    <w:p w14:paraId="649655B4" w14:textId="50DE14C6" w:rsidR="0049059E" w:rsidRDefault="0049059E" w:rsidP="002603CC">
      <w:pPr>
        <w:pStyle w:val="ListParagraph"/>
        <w:numPr>
          <w:ilvl w:val="0"/>
          <w:numId w:val="15"/>
        </w:numPr>
        <w:spacing w:line="240" w:lineRule="auto"/>
        <w:rPr>
          <w:lang w:val="en-US"/>
        </w:rPr>
      </w:pPr>
      <w:r>
        <w:rPr>
          <w:lang w:val="en-US"/>
        </w:rPr>
        <w:t xml:space="preserve">Cyclic boundaries </w:t>
      </w:r>
    </w:p>
    <w:p w14:paraId="7662BCD8" w14:textId="77777777" w:rsidR="0049059E" w:rsidRDefault="0049059E" w:rsidP="00393948">
      <w:pPr>
        <w:spacing w:line="240" w:lineRule="auto"/>
        <w:ind w:left="720"/>
        <w:rPr>
          <w:lang w:val="en-US"/>
        </w:rPr>
      </w:pPr>
    </w:p>
    <w:p w14:paraId="7A2F4EF8" w14:textId="54A8ADB4" w:rsidR="0049059E" w:rsidRDefault="0049059E" w:rsidP="0049059E">
      <w:pPr>
        <w:rPr>
          <w:lang w:val="en-US"/>
        </w:rPr>
      </w:pPr>
      <w:r w:rsidRPr="009140BB">
        <w:rPr>
          <w:lang w:val="en-US"/>
        </w:rPr>
        <w:t xml:space="preserve">The cyclic boundary condition (keyword: cyclic = 1) treats two lateral boundary regions as if they are physically connected. This makes the model cyclic for everything, just treating it the same way as with MPI domain boundaries. </w:t>
      </w:r>
      <w:proofErr w:type="gramStart"/>
      <w:r w:rsidRPr="009140BB">
        <w:rPr>
          <w:lang w:val="en-US"/>
        </w:rPr>
        <w:t>Waves,</w:t>
      </w:r>
      <w:proofErr w:type="gramEnd"/>
      <w:r w:rsidRPr="009140BB">
        <w:rPr>
          <w:lang w:val="en-US"/>
        </w:rPr>
        <w:t xml:space="preserve"> flow and sediment transport that exists the domain at one side will be transported toward to other side. The only thing the user needs to make sure is that the two grid rows of bathymetric data on the lateral boundaries are identical to the ones on the other side. The advantage of cyclic boundary conditions is that </w:t>
      </w:r>
      <w:r>
        <w:rPr>
          <w:lang w:val="en-US"/>
        </w:rPr>
        <w:t xml:space="preserve">there are no shadow zones (see </w:t>
      </w:r>
      <w:r>
        <w:rPr>
          <w:lang w:val="en-US"/>
        </w:rPr>
        <w:fldChar w:fldCharType="begin"/>
      </w:r>
      <w:r>
        <w:rPr>
          <w:lang w:val="en-US"/>
        </w:rPr>
        <w:instrText xml:space="preserve"> REF _Ref417633039 \h </w:instrText>
      </w:r>
      <w:r w:rsidR="00EF0B70">
        <w:rPr>
          <w:lang w:val="en-US"/>
        </w:rPr>
        <w:fldChar w:fldCharType="separate"/>
      </w:r>
      <w:r w:rsidR="002E51A3">
        <w:rPr>
          <w:b/>
          <w:bCs/>
          <w:lang w:val="en-US"/>
        </w:rPr>
        <w:t>Error! Reference source not found.</w:t>
      </w:r>
      <w:r>
        <w:rPr>
          <w:lang w:val="en-US"/>
        </w:rPr>
        <w:fldChar w:fldCharType="end"/>
      </w:r>
      <w:r w:rsidRPr="009140BB">
        <w:rPr>
          <w:lang w:val="en-US"/>
        </w:rPr>
        <w:t xml:space="preserve">). Note: it only works with the MPI version of XBeach since it uses the same </w:t>
      </w:r>
      <w:proofErr w:type="gramStart"/>
      <w:r w:rsidRPr="009140BB">
        <w:rPr>
          <w:lang w:val="en-US"/>
        </w:rPr>
        <w:t>routine,</w:t>
      </w:r>
      <w:proofErr w:type="gramEnd"/>
      <w:r w:rsidRPr="009140BB">
        <w:rPr>
          <w:lang w:val="en-US"/>
        </w:rPr>
        <w:t xml:space="preserve"> however cyclic boundary conditions </w:t>
      </w:r>
      <w:r w:rsidR="00DE3718">
        <w:rPr>
          <w:lang w:val="en-US"/>
        </w:rPr>
        <w:t>should</w:t>
      </w:r>
      <w:r w:rsidRPr="009140BB">
        <w:rPr>
          <w:lang w:val="en-US"/>
        </w:rPr>
        <w:t>be applied with a single domain</w:t>
      </w:r>
      <w:r w:rsidR="00DE3718">
        <w:rPr>
          <w:lang w:val="en-US"/>
        </w:rPr>
        <w:t>.</w:t>
      </w:r>
    </w:p>
    <w:p w14:paraId="03F569BF" w14:textId="77777777" w:rsidR="0049059E" w:rsidRDefault="0049059E" w:rsidP="0049059E">
      <w:pPr>
        <w:rPr>
          <w:noProof/>
          <w:lang w:eastAsia="zh-CN"/>
        </w:rPr>
      </w:pPr>
    </w:p>
    <w:p w14:paraId="78E67C35" w14:textId="77777777" w:rsidR="0049059E" w:rsidRDefault="0049059E" w:rsidP="0049059E">
      <w:pPr>
        <w:jc w:val="center"/>
        <w:rPr>
          <w:lang w:val="en-US"/>
        </w:rPr>
      </w:pPr>
      <w:r>
        <w:rPr>
          <w:noProof/>
          <w:lang w:eastAsia="zh-CN"/>
        </w:rPr>
        <w:drawing>
          <wp:inline distT="0" distB="0" distL="0" distR="0" wp14:anchorId="241DD00E" wp14:editId="26C366AE">
            <wp:extent cx="4320000" cy="3240124"/>
            <wp:effectExtent l="0" t="0" r="4445" b="0"/>
            <wp:docPr id="7" name="Picture 7" descr="D:\nederhof\Documents\XB_Modellen\0418_Delilah_cyclic\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D:\nederhof\Documents\XB_Modellen\0418_Delilah_cyclic\Figure.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20000" cy="3240124"/>
                    </a:xfrm>
                    <a:prstGeom prst="rect">
                      <a:avLst/>
                    </a:prstGeom>
                    <a:noFill/>
                    <a:ln>
                      <a:noFill/>
                    </a:ln>
                  </pic:spPr>
                </pic:pic>
              </a:graphicData>
            </a:graphic>
          </wp:inline>
        </w:drawing>
      </w:r>
    </w:p>
    <w:p w14:paraId="3D37E375" w14:textId="77777777" w:rsidR="0049059E" w:rsidRPr="00752797" w:rsidRDefault="0049059E" w:rsidP="0049059E">
      <w:pPr>
        <w:pStyle w:val="Caption"/>
        <w:jc w:val="both"/>
        <w:rPr>
          <w:lang w:val="en-US"/>
        </w:rPr>
      </w:pPr>
      <w:proofErr w:type="gramStart"/>
      <w:r>
        <w:lastRenderedPageBreak/>
        <w:t xml:space="preserve">Figure </w:t>
      </w:r>
      <w:r>
        <w:fldChar w:fldCharType="begin"/>
      </w:r>
      <w:r>
        <w:instrText xml:space="preserve"> STYLEREF 1 \s </w:instrText>
      </w:r>
      <w:r>
        <w:fldChar w:fldCharType="separate"/>
      </w:r>
      <w:r w:rsidR="002E51A3">
        <w:rPr>
          <w:noProof/>
        </w:rPr>
        <w:t>3</w:t>
      </w:r>
      <w:r>
        <w:fldChar w:fldCharType="end"/>
      </w:r>
      <w:r>
        <w:t>.</w:t>
      </w:r>
      <w:proofErr w:type="gramEnd"/>
      <w:r>
        <w:fldChar w:fldCharType="begin"/>
      </w:r>
      <w:r>
        <w:instrText xml:space="preserve"> SEQ Figure \* ARABIC \s 1 </w:instrText>
      </w:r>
      <w:r>
        <w:fldChar w:fldCharType="separate"/>
      </w:r>
      <w:r w:rsidR="002E51A3">
        <w:rPr>
          <w:noProof/>
        </w:rPr>
        <w:t>2</w:t>
      </w:r>
      <w:r>
        <w:fldChar w:fldCharType="end"/>
      </w:r>
      <w:r>
        <w:tab/>
      </w:r>
      <w:r>
        <w:tab/>
      </w:r>
      <w:r w:rsidRPr="00752797">
        <w:rPr>
          <w:lang w:val="en-US"/>
        </w:rPr>
        <w:t xml:space="preserve">Effect of the lateral </w:t>
      </w:r>
      <w:r>
        <w:rPr>
          <w:lang w:val="en-US"/>
        </w:rPr>
        <w:t>boundary conditio</w:t>
      </w:r>
      <w:r w:rsidRPr="00752797">
        <w:rPr>
          <w:lang w:val="en-US"/>
        </w:rPr>
        <w:t xml:space="preserve">ns on root-mean square wave height patterns </w:t>
      </w:r>
      <w:r>
        <w:rPr>
          <w:lang w:val="en-US"/>
        </w:rPr>
        <w:t>f</w:t>
      </w:r>
      <w:r w:rsidRPr="00752797">
        <w:rPr>
          <w:lang w:val="en-US"/>
        </w:rPr>
        <w:t xml:space="preserve">or the Delilah test case.  In this figure the </w:t>
      </w:r>
      <w:r>
        <w:rPr>
          <w:lang w:val="en-US"/>
        </w:rPr>
        <w:t>upper</w:t>
      </w:r>
      <w:r w:rsidRPr="00752797">
        <w:rPr>
          <w:lang w:val="en-US"/>
        </w:rPr>
        <w:t xml:space="preserve"> pane</w:t>
      </w:r>
      <w:r>
        <w:rPr>
          <w:lang w:val="en-US"/>
        </w:rPr>
        <w:t>l</w:t>
      </w:r>
      <w:r w:rsidRPr="00752797">
        <w:rPr>
          <w:lang w:val="en-US"/>
        </w:rPr>
        <w:t xml:space="preserve"> </w:t>
      </w:r>
      <w:r>
        <w:rPr>
          <w:lang w:val="en-US"/>
        </w:rPr>
        <w:t>is</w:t>
      </w:r>
      <w:r w:rsidRPr="00752797">
        <w:rPr>
          <w:lang w:val="en-US"/>
        </w:rPr>
        <w:t xml:space="preserve"> used </w:t>
      </w:r>
      <w:r>
        <w:rPr>
          <w:lang w:val="en-US"/>
        </w:rPr>
        <w:t xml:space="preserve">for </w:t>
      </w:r>
      <w:r w:rsidRPr="00752797">
        <w:rPr>
          <w:lang w:val="en-US"/>
        </w:rPr>
        <w:t xml:space="preserve">simulations with Neumann boundaries and the right panel with the </w:t>
      </w:r>
      <w:r>
        <w:rPr>
          <w:lang w:val="en-US"/>
        </w:rPr>
        <w:t>cyclic</w:t>
      </w:r>
      <w:r w:rsidRPr="00752797">
        <w:rPr>
          <w:lang w:val="en-US"/>
        </w:rPr>
        <w:t xml:space="preserve"> boundary. </w:t>
      </w:r>
      <w:r>
        <w:rPr>
          <w:lang w:val="en-US"/>
        </w:rPr>
        <w:t>One can clearly see the ‘bulbs’ of wave height (shadow zone) in the upper panel as a result of oblique wave attack.</w:t>
      </w:r>
    </w:p>
    <w:p w14:paraId="6485C04E" w14:textId="77777777" w:rsidR="0049059E" w:rsidRPr="0049059E" w:rsidRDefault="0049059E" w:rsidP="00393948">
      <w:pPr>
        <w:spacing w:line="240" w:lineRule="auto"/>
        <w:rPr>
          <w:lang w:val="en-US"/>
        </w:rPr>
      </w:pPr>
    </w:p>
    <w:p w14:paraId="4ED3EC57" w14:textId="77777777" w:rsidR="00691D3B" w:rsidRPr="00752797" w:rsidRDefault="00691D3B" w:rsidP="002603CC">
      <w:pPr>
        <w:spacing w:line="240" w:lineRule="auto"/>
        <w:rPr>
          <w:color w:val="FF0000"/>
          <w:lang w:val="en-US"/>
        </w:rPr>
      </w:pPr>
    </w:p>
    <w:p w14:paraId="331E9EC5" w14:textId="66980CE9" w:rsidR="00691D3B" w:rsidRPr="00752797" w:rsidRDefault="000F690D" w:rsidP="002603CC">
      <w:pPr>
        <w:pStyle w:val="Heading3"/>
        <w:jc w:val="both"/>
        <w:rPr>
          <w:lang w:val="en-US"/>
        </w:rPr>
      </w:pPr>
      <w:bookmarkStart w:id="406" w:name="_Toc417455468"/>
      <w:bookmarkStart w:id="407" w:name="_Toc417455661"/>
      <w:bookmarkStart w:id="408" w:name="_Toc417455806"/>
      <w:bookmarkStart w:id="409" w:name="_Toc431915648"/>
      <w:bookmarkStart w:id="410" w:name="_Toc431915740"/>
      <w:r>
        <w:rPr>
          <w:lang w:val="en-US"/>
        </w:rPr>
        <w:t>Time varying water level</w:t>
      </w:r>
      <w:bookmarkEnd w:id="406"/>
      <w:bookmarkEnd w:id="407"/>
      <w:bookmarkEnd w:id="408"/>
      <w:bookmarkEnd w:id="409"/>
      <w:bookmarkEnd w:id="410"/>
    </w:p>
    <w:p w14:paraId="38BDCB40" w14:textId="77777777" w:rsidR="00691D3B" w:rsidRPr="00752797" w:rsidRDefault="00691D3B" w:rsidP="002603CC">
      <w:pPr>
        <w:spacing w:line="240" w:lineRule="auto"/>
        <w:rPr>
          <w:lang w:val="en-US"/>
        </w:rPr>
      </w:pPr>
      <w:r w:rsidRPr="00752797">
        <w:rPr>
          <w:lang w:val="en-US"/>
        </w:rPr>
        <w:t>XBeach can take in up to four time-vary tidal signals to be applied to the four boundaries (offshore-left, backshore-left, backshore-right, offshore-right).  A time-varying water level signal is read into XBeach by reading the specified file in zs0file. The input signal will be interpolated to the local time step of the simulation; therefore the signals only need to be long enough and temporally-fine enough to resolve the water level phenomenon of interest (i.e. tide variations, surge event).</w:t>
      </w:r>
    </w:p>
    <w:p w14:paraId="642B2E5D" w14:textId="77777777" w:rsidR="00691D3B" w:rsidRPr="00752797" w:rsidRDefault="00691D3B" w:rsidP="002603CC">
      <w:pPr>
        <w:spacing w:line="240" w:lineRule="auto"/>
        <w:rPr>
          <w:lang w:val="en-US"/>
        </w:rPr>
      </w:pPr>
    </w:p>
    <w:p w14:paraId="679E9700" w14:textId="77777777" w:rsidR="00691D3B" w:rsidRPr="00752797" w:rsidRDefault="00691D3B" w:rsidP="002603CC">
      <w:pPr>
        <w:spacing w:line="240" w:lineRule="auto"/>
        <w:rPr>
          <w:lang w:val="en-US"/>
        </w:rPr>
      </w:pPr>
      <w:r w:rsidRPr="00752797">
        <w:rPr>
          <w:lang w:val="en-US"/>
        </w:rPr>
        <w:t>There are now four options for handling the tidal and/or surge contribution to the boundaries:</w:t>
      </w:r>
    </w:p>
    <w:p w14:paraId="4A13C672" w14:textId="77777777" w:rsidR="00691D3B" w:rsidRPr="00752797" w:rsidRDefault="00691D3B" w:rsidP="002603CC">
      <w:pPr>
        <w:pStyle w:val="ListParagraph"/>
        <w:numPr>
          <w:ilvl w:val="0"/>
          <w:numId w:val="7"/>
        </w:numPr>
        <w:spacing w:line="240" w:lineRule="auto"/>
        <w:rPr>
          <w:lang w:val="en-US"/>
        </w:rPr>
      </w:pPr>
      <w:r w:rsidRPr="00752797">
        <w:rPr>
          <w:lang w:val="en-US"/>
        </w:rPr>
        <w:t xml:space="preserve">Uniform water level (keyword: </w:t>
      </w:r>
      <w:r w:rsidRPr="00752797">
        <w:rPr>
          <w:i/>
          <w:lang w:val="en-US"/>
        </w:rPr>
        <w:t>tideloc</w:t>
      </w:r>
      <w:r w:rsidR="00F600AE" w:rsidRPr="00752797">
        <w:rPr>
          <w:i/>
          <w:lang w:val="en-US"/>
        </w:rPr>
        <w:t xml:space="preserve"> </w:t>
      </w:r>
      <w:r w:rsidRPr="00752797">
        <w:rPr>
          <w:i/>
          <w:lang w:val="en-US"/>
        </w:rPr>
        <w:t>=</w:t>
      </w:r>
      <w:r w:rsidR="00F600AE" w:rsidRPr="00752797">
        <w:rPr>
          <w:i/>
          <w:lang w:val="en-US"/>
        </w:rPr>
        <w:t xml:space="preserve"> </w:t>
      </w:r>
      <w:r w:rsidRPr="00752797">
        <w:rPr>
          <w:i/>
          <w:lang w:val="en-US"/>
        </w:rPr>
        <w:t>0</w:t>
      </w:r>
      <w:r w:rsidRPr="00752797">
        <w:rPr>
          <w:lang w:val="en-US"/>
        </w:rPr>
        <w:t>)</w:t>
      </w:r>
    </w:p>
    <w:p w14:paraId="73B0EF62" w14:textId="77777777" w:rsidR="00691D3B" w:rsidRPr="00752797" w:rsidRDefault="00691D3B" w:rsidP="002603CC">
      <w:pPr>
        <w:pStyle w:val="ListParagraph"/>
        <w:numPr>
          <w:ilvl w:val="0"/>
          <w:numId w:val="7"/>
        </w:numPr>
        <w:spacing w:line="240" w:lineRule="auto"/>
        <w:rPr>
          <w:lang w:val="en-US"/>
        </w:rPr>
      </w:pPr>
      <w:r w:rsidRPr="00752797">
        <w:rPr>
          <w:lang w:val="en-US"/>
        </w:rPr>
        <w:t xml:space="preserve">One time-varying water level signal (keyword: </w:t>
      </w:r>
      <w:r w:rsidRPr="00752797">
        <w:rPr>
          <w:i/>
          <w:lang w:val="en-US"/>
        </w:rPr>
        <w:t>tideloc</w:t>
      </w:r>
      <w:r w:rsidR="00F600AE" w:rsidRPr="00752797">
        <w:rPr>
          <w:i/>
          <w:lang w:val="en-US"/>
        </w:rPr>
        <w:t xml:space="preserve"> </w:t>
      </w:r>
      <w:r w:rsidRPr="00752797">
        <w:rPr>
          <w:i/>
          <w:lang w:val="en-US"/>
        </w:rPr>
        <w:t>=</w:t>
      </w:r>
      <w:r w:rsidR="00F600AE" w:rsidRPr="00752797">
        <w:rPr>
          <w:i/>
          <w:lang w:val="en-US"/>
        </w:rPr>
        <w:t xml:space="preserve"> </w:t>
      </w:r>
      <w:r w:rsidRPr="00752797">
        <w:rPr>
          <w:i/>
          <w:lang w:val="en-US"/>
        </w:rPr>
        <w:t>1</w:t>
      </w:r>
      <w:r w:rsidRPr="00752797">
        <w:rPr>
          <w:lang w:val="en-US"/>
        </w:rPr>
        <w:t>)</w:t>
      </w:r>
    </w:p>
    <w:p w14:paraId="65DC78FC" w14:textId="661CA290" w:rsidR="00691D3B" w:rsidRPr="00752797" w:rsidRDefault="00691D3B" w:rsidP="002603CC">
      <w:pPr>
        <w:pStyle w:val="ListParagraph"/>
        <w:numPr>
          <w:ilvl w:val="0"/>
          <w:numId w:val="7"/>
        </w:numPr>
        <w:spacing w:line="240" w:lineRule="auto"/>
        <w:rPr>
          <w:lang w:val="en-US"/>
        </w:rPr>
      </w:pPr>
      <w:r w:rsidRPr="00752797">
        <w:rPr>
          <w:lang w:val="en-US"/>
        </w:rPr>
        <w:t xml:space="preserve">Two time-varying water level signals. (keyword: </w:t>
      </w:r>
      <w:r w:rsidRPr="00752797">
        <w:rPr>
          <w:i/>
          <w:lang w:val="en-US"/>
        </w:rPr>
        <w:t>tideloc</w:t>
      </w:r>
      <w:r w:rsidR="00F600AE" w:rsidRPr="00752797">
        <w:rPr>
          <w:i/>
          <w:lang w:val="en-US"/>
        </w:rPr>
        <w:t xml:space="preserve"> </w:t>
      </w:r>
      <w:r w:rsidRPr="00752797">
        <w:rPr>
          <w:i/>
          <w:lang w:val="en-US"/>
        </w:rPr>
        <w:t>=</w:t>
      </w:r>
      <w:r w:rsidR="00F600AE" w:rsidRPr="00752797">
        <w:rPr>
          <w:i/>
          <w:lang w:val="en-US"/>
        </w:rPr>
        <w:t xml:space="preserve"> </w:t>
      </w:r>
      <w:r w:rsidRPr="00752797">
        <w:rPr>
          <w:i/>
          <w:lang w:val="en-US"/>
        </w:rPr>
        <w:t>2</w:t>
      </w:r>
      <w:r w:rsidRPr="00752797">
        <w:rPr>
          <w:lang w:val="en-US"/>
        </w:rPr>
        <w:t>)</w:t>
      </w:r>
    </w:p>
    <w:p w14:paraId="561A5B73" w14:textId="77777777" w:rsidR="00691D3B" w:rsidRPr="00752797" w:rsidRDefault="00691D3B" w:rsidP="002603CC">
      <w:pPr>
        <w:pStyle w:val="ListParagraph"/>
        <w:numPr>
          <w:ilvl w:val="0"/>
          <w:numId w:val="7"/>
        </w:numPr>
        <w:spacing w:line="240" w:lineRule="auto"/>
        <w:rPr>
          <w:lang w:val="en-US"/>
        </w:rPr>
      </w:pPr>
      <w:r w:rsidRPr="00752797">
        <w:rPr>
          <w:lang w:val="en-US"/>
        </w:rPr>
        <w:t xml:space="preserve">Four time-varying water level signals (keyword: </w:t>
      </w:r>
      <w:r w:rsidRPr="00752797">
        <w:rPr>
          <w:i/>
          <w:lang w:val="en-US"/>
        </w:rPr>
        <w:t>tideloc</w:t>
      </w:r>
      <w:r w:rsidR="00F600AE" w:rsidRPr="00752797">
        <w:rPr>
          <w:i/>
          <w:lang w:val="en-US"/>
        </w:rPr>
        <w:t xml:space="preserve"> </w:t>
      </w:r>
      <w:r w:rsidRPr="00752797">
        <w:rPr>
          <w:i/>
          <w:lang w:val="en-US"/>
        </w:rPr>
        <w:t>=</w:t>
      </w:r>
      <w:r w:rsidR="00F600AE" w:rsidRPr="00752797">
        <w:rPr>
          <w:i/>
          <w:lang w:val="en-US"/>
        </w:rPr>
        <w:t xml:space="preserve"> </w:t>
      </w:r>
      <w:r w:rsidRPr="00752797">
        <w:rPr>
          <w:i/>
          <w:lang w:val="en-US"/>
        </w:rPr>
        <w:t>4</w:t>
      </w:r>
      <w:r w:rsidRPr="00752797">
        <w:rPr>
          <w:lang w:val="en-US"/>
        </w:rPr>
        <w:t>)</w:t>
      </w:r>
    </w:p>
    <w:p w14:paraId="4C3326F0" w14:textId="77777777" w:rsidR="00691D3B" w:rsidRPr="00752797" w:rsidRDefault="00691D3B" w:rsidP="002603CC">
      <w:pPr>
        <w:spacing w:line="240" w:lineRule="auto"/>
        <w:rPr>
          <w:lang w:val="en-US"/>
        </w:rPr>
      </w:pPr>
    </w:p>
    <w:p w14:paraId="6169AF0F" w14:textId="77777777" w:rsidR="00691D3B" w:rsidRPr="00752797" w:rsidRDefault="00691D3B" w:rsidP="002603CC">
      <w:pPr>
        <w:spacing w:line="240" w:lineRule="auto"/>
        <w:rPr>
          <w:lang w:val="en-US"/>
        </w:rPr>
      </w:pPr>
      <w:r w:rsidRPr="00752797">
        <w:rPr>
          <w:lang w:val="en-US"/>
        </w:rPr>
        <w:t xml:space="preserve">For the option with a uniform water level the value specified in the params.txt is applied in the complete model domain (keyword: </w:t>
      </w:r>
      <w:r w:rsidRPr="00752797">
        <w:rPr>
          <w:i/>
          <w:lang w:val="en-US"/>
        </w:rPr>
        <w:t>zs0</w:t>
      </w:r>
      <w:r w:rsidRPr="00752797">
        <w:rPr>
          <w:lang w:val="en-US"/>
        </w:rPr>
        <w:t xml:space="preserve">). For the option with one time-varying water level signal the specified water level is applied (keyword: </w:t>
      </w:r>
      <w:r w:rsidRPr="00752797">
        <w:rPr>
          <w:i/>
          <w:lang w:val="en-US"/>
        </w:rPr>
        <w:t>zs0file = name_of_your_time_serie</w:t>
      </w:r>
      <w:r w:rsidRPr="00752797">
        <w:rPr>
          <w:lang w:val="en-US"/>
        </w:rPr>
        <w:t xml:space="preserve">) to the offshore boundary and a fixed value is applied at the backshore boundary (keyword: </w:t>
      </w:r>
      <w:r w:rsidRPr="00752797">
        <w:rPr>
          <w:i/>
          <w:lang w:val="en-US"/>
        </w:rPr>
        <w:t>zs0=value</w:t>
      </w:r>
      <w:r w:rsidRPr="00752797">
        <w:rPr>
          <w:lang w:val="en-US"/>
        </w:rPr>
        <w:t xml:space="preserve">). For the option with two time-varying water level signals two water level signals are read from the zs0file. Note: one tidal record is applied to both sea corners and one tidal record to both land corners. This means there is no alongshore variation. An alongshore variation can be applied when applying four time-varying water level signals. </w:t>
      </w:r>
    </w:p>
    <w:p w14:paraId="2E6DC58A" w14:textId="77777777" w:rsidR="008E05D9" w:rsidRPr="00752797" w:rsidRDefault="008E05D9" w:rsidP="00AA1803">
      <w:pPr>
        <w:pStyle w:val="Heading3"/>
        <w:rPr>
          <w:lang w:val="en-US"/>
        </w:rPr>
      </w:pPr>
      <w:bookmarkStart w:id="411" w:name="_Toc417455469"/>
      <w:bookmarkStart w:id="412" w:name="_Toc417455662"/>
      <w:bookmarkStart w:id="413" w:name="_Toc417455807"/>
      <w:bookmarkStart w:id="414" w:name="_Toc431915649"/>
      <w:bookmarkStart w:id="415" w:name="_Toc431915741"/>
      <w:r w:rsidRPr="00752797">
        <w:rPr>
          <w:lang w:val="en-US"/>
        </w:rPr>
        <w:t>River and point discharge</w:t>
      </w:r>
      <w:bookmarkEnd w:id="411"/>
      <w:bookmarkEnd w:id="412"/>
      <w:bookmarkEnd w:id="413"/>
      <w:bookmarkEnd w:id="414"/>
      <w:bookmarkEnd w:id="415"/>
    </w:p>
    <w:p w14:paraId="444018F9" w14:textId="4A774698" w:rsidR="00443A14" w:rsidRPr="00752797" w:rsidRDefault="00443A14" w:rsidP="002603CC">
      <w:pPr>
        <w:pStyle w:val="BodyText"/>
        <w:rPr>
          <w:lang w:val="en-US"/>
        </w:rPr>
      </w:pPr>
      <w:r w:rsidRPr="00752797">
        <w:rPr>
          <w:lang w:val="en-US"/>
        </w:rPr>
        <w:t xml:space="preserve">The effect of a river outflow or other discharges can be simulated with XBeach. Multiple discharge locations can be </w:t>
      </w:r>
      <w:proofErr w:type="gramStart"/>
      <w:r w:rsidRPr="00752797">
        <w:rPr>
          <w:lang w:val="en-US"/>
        </w:rPr>
        <w:t>designated</w:t>
      </w:r>
      <w:r w:rsidR="00FA4C02">
        <w:rPr>
          <w:lang w:val="en-US"/>
        </w:rPr>
        <w:t>(</w:t>
      </w:r>
      <w:proofErr w:type="gramEnd"/>
      <w:r w:rsidR="00FA4C02" w:rsidRPr="00752797">
        <w:rPr>
          <w:lang w:val="en-US"/>
        </w:rPr>
        <w:t>keyword</w:t>
      </w:r>
      <w:r w:rsidR="00FA4C02">
        <w:rPr>
          <w:lang w:val="en-US"/>
        </w:rPr>
        <w:t>:</w:t>
      </w:r>
      <w:r w:rsidR="00FA4C02" w:rsidRPr="00752797">
        <w:rPr>
          <w:lang w:val="en-US"/>
        </w:rPr>
        <w:t xml:space="preserve"> </w:t>
      </w:r>
      <w:r w:rsidR="00FA4C02" w:rsidRPr="00752797">
        <w:rPr>
          <w:i/>
          <w:lang w:val="en-US"/>
        </w:rPr>
        <w:t>ndischarge</w:t>
      </w:r>
      <w:r w:rsidR="00FA4C02">
        <w:rPr>
          <w:lang w:val="en-US"/>
        </w:rPr>
        <w:t xml:space="preserve">). </w:t>
      </w:r>
      <w:r w:rsidRPr="00752797">
        <w:rPr>
          <w:lang w:val="en-US"/>
        </w:rPr>
        <w:t>At a discharge location the discharge orifice is defined as well as the discharge time series in m</w:t>
      </w:r>
      <w:r w:rsidRPr="00752797">
        <w:rPr>
          <w:vertAlign w:val="superscript"/>
          <w:lang w:val="en-US"/>
        </w:rPr>
        <w:t>3</w:t>
      </w:r>
      <w:r w:rsidRPr="00752797">
        <w:rPr>
          <w:lang w:val="en-US"/>
        </w:rPr>
        <w:t>/s. The discharge orifice always constitutes an uninterrupted series of full grid abreast cell borders. It is not possible to define a discharge over half a grid cell nor is it possible to define a single discharge through grid cell borders that are not adjacent.</w:t>
      </w:r>
    </w:p>
    <w:p w14:paraId="6A0ADA20" w14:textId="77777777" w:rsidR="00443A14" w:rsidRPr="00752797" w:rsidRDefault="00443A14" w:rsidP="002603CC">
      <w:pPr>
        <w:pStyle w:val="BodyText"/>
        <w:rPr>
          <w:lang w:val="en-US"/>
        </w:rPr>
      </w:pPr>
      <w:r w:rsidRPr="00752797">
        <w:rPr>
          <w:lang w:val="en-US"/>
        </w:rPr>
        <w:t>At each time step the model sets the discharge and velocities at the grid cell borders that constitute the discharge orifice, which can be computed given the size of the discharge orifice and discharge time series. The discharge is positive in positive x or y direction. An exception is made when discharges are defined at the domain border. In that case the discharge is positive towards the domain (influx).</w:t>
      </w:r>
    </w:p>
    <w:p w14:paraId="3D5EFD61" w14:textId="77777777" w:rsidR="00443A14" w:rsidRPr="00752797" w:rsidRDefault="00443A14" w:rsidP="002603CC">
      <w:pPr>
        <w:pStyle w:val="BodyText"/>
        <w:rPr>
          <w:lang w:val="en-US"/>
        </w:rPr>
      </w:pPr>
      <w:r w:rsidRPr="00752797">
        <w:rPr>
          <w:lang w:val="en-US"/>
        </w:rPr>
        <w:t xml:space="preserve">When a discharge is defined with a zero size orifice the discharge is assumed to be in vertical direction where a positive discharge is into the domain (influx). In these cases the discharge is linked to the closest grid cell </w:t>
      </w:r>
      <w:r w:rsidR="00005EA8" w:rsidRPr="00752797">
        <w:rPr>
          <w:lang w:val="en-US"/>
        </w:rPr>
        <w:t>center</w:t>
      </w:r>
      <w:r w:rsidRPr="00752797">
        <w:rPr>
          <w:lang w:val="en-US"/>
        </w:rPr>
        <w:t xml:space="preserve"> and at each time step mass according to the discharge time series is added. No momentum is added in case of a vertical discharge.</w:t>
      </w:r>
    </w:p>
    <w:p w14:paraId="002B4078" w14:textId="77777777" w:rsidR="008E05D9" w:rsidRPr="00752797" w:rsidRDefault="008E05D9" w:rsidP="002603CC">
      <w:pPr>
        <w:pStyle w:val="Heading2"/>
        <w:jc w:val="both"/>
        <w:rPr>
          <w:lang w:val="en-US"/>
        </w:rPr>
      </w:pPr>
      <w:bookmarkStart w:id="416" w:name="_Toc417455470"/>
      <w:bookmarkStart w:id="417" w:name="_Toc417455663"/>
      <w:bookmarkStart w:id="418" w:name="_Toc417455808"/>
      <w:bookmarkStart w:id="419" w:name="_Toc431915650"/>
      <w:bookmarkStart w:id="420" w:name="_Toc431915742"/>
      <w:r w:rsidRPr="00752797">
        <w:rPr>
          <w:lang w:val="en-US"/>
        </w:rPr>
        <w:t>Sediment transport</w:t>
      </w:r>
      <w:bookmarkEnd w:id="416"/>
      <w:bookmarkEnd w:id="417"/>
      <w:bookmarkEnd w:id="418"/>
      <w:bookmarkEnd w:id="419"/>
      <w:bookmarkEnd w:id="420"/>
    </w:p>
    <w:p w14:paraId="1072441A" w14:textId="77777777" w:rsidR="00AD3446" w:rsidRDefault="00A313C3" w:rsidP="002603CC">
      <w:pPr>
        <w:spacing w:line="240" w:lineRule="auto"/>
        <w:rPr>
          <w:lang w:val="en-US"/>
        </w:rPr>
      </w:pPr>
      <w:r w:rsidRPr="00752797">
        <w:rPr>
          <w:lang w:val="en-US"/>
        </w:rPr>
        <w:t xml:space="preserve">The boundary conditions for sediment transport are Neumann boundaries everywhere, implying that the cross-boundary gradients in the advection-diffusion equation are set to zero, as well as the gradients of the bed load transports in that direction. Cross-shore profile changes due to cross-shore transport gradients are possible, allowing the boundary to </w:t>
      </w:r>
      <w:r w:rsidRPr="00752797">
        <w:rPr>
          <w:lang w:val="en-US"/>
        </w:rPr>
        <w:lastRenderedPageBreak/>
        <w:t xml:space="preserve">smoothly follow the rest of the model. Still, it is good modeling practice to have the boundaries away from the area of interest. </w:t>
      </w:r>
    </w:p>
    <w:p w14:paraId="67E264C8" w14:textId="77777777" w:rsidR="00AD3446" w:rsidRDefault="00AD3446" w:rsidP="002603CC">
      <w:pPr>
        <w:spacing w:line="240" w:lineRule="auto"/>
        <w:rPr>
          <w:lang w:val="en-US"/>
        </w:rPr>
      </w:pPr>
    </w:p>
    <w:p w14:paraId="7D08CA43" w14:textId="0A8E4DF5" w:rsidR="007E4A0D" w:rsidRDefault="007E4A0D" w:rsidP="007E4A0D">
      <w:pPr>
        <w:pStyle w:val="Caption"/>
        <w:rPr>
          <w:lang w:val="en-US"/>
        </w:rPr>
      </w:pPr>
    </w:p>
    <w:p w14:paraId="5544704A" w14:textId="77777777" w:rsidR="007E4A0D" w:rsidRDefault="007E4A0D" w:rsidP="00AD3446">
      <w:pPr>
        <w:rPr>
          <w:lang w:val="en-US"/>
        </w:rPr>
      </w:pPr>
    </w:p>
    <w:p w14:paraId="1C96F8F9" w14:textId="77777777" w:rsidR="00D7314C" w:rsidRDefault="00D7314C" w:rsidP="00AD3446">
      <w:pPr>
        <w:rPr>
          <w:lang w:val="en-US"/>
        </w:rPr>
      </w:pPr>
    </w:p>
    <w:p w14:paraId="5B92F14F" w14:textId="77777777" w:rsidR="00D7314C" w:rsidRDefault="00D7314C" w:rsidP="00AD3446">
      <w:pPr>
        <w:rPr>
          <w:lang w:val="en-US"/>
        </w:rPr>
      </w:pPr>
    </w:p>
    <w:p w14:paraId="1654E0FC" w14:textId="77A546D6" w:rsidR="008E05D9" w:rsidRPr="00752797" w:rsidRDefault="008E05D9" w:rsidP="00AD3446">
      <w:pPr>
        <w:rPr>
          <w:lang w:val="en-US"/>
        </w:rPr>
      </w:pPr>
      <w:r w:rsidRPr="00752797">
        <w:rPr>
          <w:lang w:val="en-US"/>
        </w:rPr>
        <w:br w:type="page"/>
      </w:r>
    </w:p>
    <w:p w14:paraId="5147EF86" w14:textId="77777777" w:rsidR="008E05D9" w:rsidRPr="00752797" w:rsidRDefault="008E05D9" w:rsidP="00A8268D">
      <w:pPr>
        <w:pStyle w:val="Heading1"/>
        <w:rPr>
          <w:lang w:val="en-US"/>
        </w:rPr>
      </w:pPr>
      <w:bookmarkStart w:id="421" w:name="_Toc417455471"/>
      <w:bookmarkStart w:id="422" w:name="_Toc417455664"/>
      <w:bookmarkStart w:id="423" w:name="_Toc417455809"/>
      <w:bookmarkStart w:id="424" w:name="_Toc431915651"/>
      <w:bookmarkStart w:id="425" w:name="_Toc431915743"/>
      <w:r w:rsidRPr="00752797">
        <w:rPr>
          <w:lang w:val="en-US"/>
        </w:rPr>
        <w:lastRenderedPageBreak/>
        <w:t>Input description</w:t>
      </w:r>
      <w:bookmarkEnd w:id="421"/>
      <w:bookmarkEnd w:id="422"/>
      <w:bookmarkEnd w:id="423"/>
      <w:bookmarkEnd w:id="424"/>
      <w:bookmarkEnd w:id="425"/>
    </w:p>
    <w:p w14:paraId="4FBCD6EE" w14:textId="77777777" w:rsidR="00620A54" w:rsidRPr="00752797" w:rsidRDefault="00620A54" w:rsidP="002603CC">
      <w:pPr>
        <w:pStyle w:val="Heading2"/>
        <w:spacing w:line="240" w:lineRule="auto"/>
        <w:jc w:val="both"/>
        <w:rPr>
          <w:lang w:val="en-US"/>
        </w:rPr>
      </w:pPr>
      <w:bookmarkStart w:id="426" w:name="_Toc285701663"/>
      <w:bookmarkStart w:id="427" w:name="_Ref413526116"/>
      <w:bookmarkStart w:id="428" w:name="_Ref416528799"/>
      <w:bookmarkStart w:id="429" w:name="_Toc417455472"/>
      <w:bookmarkStart w:id="430" w:name="_Toc417455665"/>
      <w:bookmarkStart w:id="431" w:name="_Toc417455810"/>
      <w:bookmarkStart w:id="432" w:name="_Toc431915652"/>
      <w:bookmarkStart w:id="433" w:name="_Toc431915744"/>
      <w:r w:rsidRPr="00752797">
        <w:rPr>
          <w:lang w:val="en-US"/>
        </w:rPr>
        <w:t>General</w:t>
      </w:r>
      <w:bookmarkEnd w:id="426"/>
      <w:bookmarkEnd w:id="427"/>
      <w:bookmarkEnd w:id="428"/>
      <w:bookmarkEnd w:id="429"/>
      <w:bookmarkEnd w:id="430"/>
      <w:bookmarkEnd w:id="431"/>
      <w:bookmarkEnd w:id="432"/>
      <w:bookmarkEnd w:id="433"/>
    </w:p>
    <w:p w14:paraId="1A8E400E" w14:textId="77777777" w:rsidR="00620A54" w:rsidRPr="00752797" w:rsidRDefault="00620A54" w:rsidP="002603CC">
      <w:pPr>
        <w:pStyle w:val="BodyText"/>
        <w:rPr>
          <w:lang w:val="en-US"/>
        </w:rPr>
      </w:pPr>
      <w:r w:rsidRPr="00752797">
        <w:rPr>
          <w:lang w:val="en-US"/>
        </w:rPr>
        <w:t xml:space="preserve">Upon </w:t>
      </w:r>
      <w:r w:rsidR="00C20BC3" w:rsidRPr="00752797">
        <w:rPr>
          <w:lang w:val="en-US"/>
        </w:rPr>
        <w:t>running</w:t>
      </w:r>
      <w:r w:rsidR="002F71D5" w:rsidRPr="00752797">
        <w:rPr>
          <w:lang w:val="en-US"/>
        </w:rPr>
        <w:t xml:space="preserve"> the </w:t>
      </w:r>
      <w:r w:rsidRPr="00752797">
        <w:rPr>
          <w:lang w:val="en-US"/>
        </w:rPr>
        <w:t xml:space="preserve">XBeach executable </w:t>
      </w:r>
      <w:r w:rsidRPr="00752797">
        <w:rPr>
          <w:i/>
          <w:lang w:val="en-US"/>
        </w:rPr>
        <w:t>xbeach.exe</w:t>
      </w:r>
      <w:r w:rsidR="00C20BC3" w:rsidRPr="00752797">
        <w:rPr>
          <w:lang w:val="en-US"/>
        </w:rPr>
        <w:t xml:space="preserve">, </w:t>
      </w:r>
      <w:r w:rsidRPr="00752797">
        <w:rPr>
          <w:lang w:val="en-US"/>
        </w:rPr>
        <w:t xml:space="preserve">the file </w:t>
      </w:r>
      <w:r w:rsidRPr="00752797">
        <w:rPr>
          <w:i/>
          <w:lang w:val="en-US"/>
        </w:rPr>
        <w:t>params.txt</w:t>
      </w:r>
      <w:r w:rsidRPr="00752797">
        <w:rPr>
          <w:lang w:val="en-US"/>
        </w:rPr>
        <w:t xml:space="preserve"> in the current working directory will be read. </w:t>
      </w:r>
      <w:r w:rsidR="0013413E" w:rsidRPr="00752797">
        <w:rPr>
          <w:lang w:val="en-US"/>
        </w:rPr>
        <w:t xml:space="preserve">The </w:t>
      </w:r>
      <w:r w:rsidR="0013413E" w:rsidRPr="00752797">
        <w:rPr>
          <w:i/>
          <w:lang w:val="en-US"/>
        </w:rPr>
        <w:t>params.txt</w:t>
      </w:r>
      <w:r w:rsidR="0013413E" w:rsidRPr="00752797">
        <w:rPr>
          <w:lang w:val="en-US"/>
        </w:rPr>
        <w:t xml:space="preserve"> file contains grid and bathymetry info, wave input, flow input, morphological input, </w:t>
      </w:r>
      <w:r w:rsidR="00B93D55" w:rsidRPr="00752797">
        <w:rPr>
          <w:lang w:val="en-US"/>
        </w:rPr>
        <w:t>etc</w:t>
      </w:r>
      <w:r w:rsidR="0013413E" w:rsidRPr="00752797">
        <w:rPr>
          <w:lang w:val="en-US"/>
        </w:rPr>
        <w:t>.</w:t>
      </w:r>
      <w:r w:rsidR="00B93D55" w:rsidRPr="00752797">
        <w:rPr>
          <w:lang w:val="en-US"/>
        </w:rPr>
        <w:t xml:space="preserve"> </w:t>
      </w:r>
      <w:r w:rsidR="0013413E" w:rsidRPr="00752797">
        <w:rPr>
          <w:lang w:val="en-US"/>
        </w:rPr>
        <w:t xml:space="preserve">in the form of </w:t>
      </w:r>
      <w:r w:rsidRPr="00752797">
        <w:rPr>
          <w:lang w:val="en-US"/>
        </w:rPr>
        <w:t xml:space="preserve">keyword/value pairs. Each keyword/value pair may contain an actual model parameter or refer to another file with additional information on the model setup. If a </w:t>
      </w:r>
      <w:r w:rsidRPr="00752797">
        <w:rPr>
          <w:i/>
          <w:lang w:val="en-US"/>
        </w:rPr>
        <w:t>params.txt</w:t>
      </w:r>
      <w:r w:rsidRPr="00752797">
        <w:rPr>
          <w:lang w:val="en-US"/>
        </w:rPr>
        <w:t xml:space="preserve"> file cannot be found then XBeach will </w:t>
      </w:r>
      <w:r w:rsidR="00C20BC3" w:rsidRPr="00752797">
        <w:rPr>
          <w:lang w:val="en-US"/>
        </w:rPr>
        <w:t>not run</w:t>
      </w:r>
      <w:r w:rsidRPr="00752797">
        <w:rPr>
          <w:lang w:val="en-US"/>
        </w:rPr>
        <w:t>.</w:t>
      </w:r>
    </w:p>
    <w:p w14:paraId="5E3C1986" w14:textId="77777777" w:rsidR="001B6449" w:rsidRPr="00752797" w:rsidRDefault="00620A54" w:rsidP="001B6449">
      <w:pPr>
        <w:pStyle w:val="BodyText"/>
        <w:rPr>
          <w:lang w:val="en-US"/>
        </w:rPr>
      </w:pPr>
      <w:r w:rsidRPr="00752797">
        <w:rPr>
          <w:lang w:val="en-US"/>
        </w:rPr>
        <w:t xml:space="preserve">In the </w:t>
      </w:r>
      <w:r w:rsidRPr="00752797">
        <w:rPr>
          <w:i/>
          <w:lang w:val="en-US"/>
        </w:rPr>
        <w:t>params.txt</w:t>
      </w:r>
      <w:r w:rsidRPr="00752797">
        <w:rPr>
          <w:lang w:val="en-US"/>
        </w:rPr>
        <w:t xml:space="preserve"> file there can be a single keyword/value pair per line</w:t>
      </w:r>
      <w:r w:rsidR="00C20BC3" w:rsidRPr="00752797">
        <w:rPr>
          <w:lang w:val="en-US"/>
        </w:rPr>
        <w:t>. The keywords can be</w:t>
      </w:r>
      <w:r w:rsidRPr="00752797">
        <w:rPr>
          <w:lang w:val="en-US"/>
        </w:rPr>
        <w:t xml:space="preserve"> </w:t>
      </w:r>
      <w:r w:rsidR="00B93D55" w:rsidRPr="00752797">
        <w:rPr>
          <w:lang w:val="en-US"/>
        </w:rPr>
        <w:t xml:space="preserve">specified </w:t>
      </w:r>
      <w:r w:rsidRPr="00752797">
        <w:rPr>
          <w:lang w:val="en-US"/>
        </w:rPr>
        <w:t>in any order. A keyword/value pair is separated by an equal sign (=). Each line containing an equal sign is interpreted as a keyword/value pair. Reversely, any lines without an equal sign are ignored and may be used for comments. Only a few keywords are required</w:t>
      </w:r>
      <w:r w:rsidR="00C20BC3" w:rsidRPr="00752797">
        <w:rPr>
          <w:lang w:val="en-US"/>
        </w:rPr>
        <w:t xml:space="preserve"> for the model to run</w:t>
      </w:r>
      <w:r w:rsidRPr="00752797">
        <w:rPr>
          <w:lang w:val="en-US"/>
        </w:rPr>
        <w:t xml:space="preserve">, others have default values that are used in case the keyword is not mentioned in the </w:t>
      </w:r>
      <w:r w:rsidRPr="00752797">
        <w:rPr>
          <w:i/>
          <w:lang w:val="en-US"/>
        </w:rPr>
        <w:t>params.txt</w:t>
      </w:r>
      <w:r w:rsidRPr="00752797">
        <w:rPr>
          <w:lang w:val="en-US"/>
        </w:rPr>
        <w:t xml:space="preserve"> file.</w:t>
      </w:r>
      <w:r w:rsidR="00C20BC3" w:rsidRPr="00752797">
        <w:rPr>
          <w:lang w:val="en-US"/>
        </w:rPr>
        <w:t xml:space="preserve"> </w:t>
      </w:r>
      <w:r w:rsidR="001B6449" w:rsidRPr="00752797">
        <w:rPr>
          <w:lang w:val="en-US"/>
        </w:rPr>
        <w:t xml:space="preserve">The essential parameters </w:t>
      </w:r>
      <w:r w:rsidR="00BB3951" w:rsidRPr="00752797">
        <w:rPr>
          <w:lang w:val="en-US"/>
        </w:rPr>
        <w:t xml:space="preserve">for a </w:t>
      </w:r>
      <w:r w:rsidR="00F9440E" w:rsidRPr="00752797">
        <w:rPr>
          <w:lang w:val="en-US"/>
        </w:rPr>
        <w:t xml:space="preserve">simulation with a JONSWAP </w:t>
      </w:r>
      <w:r w:rsidR="00BC356B" w:rsidRPr="00752797">
        <w:rPr>
          <w:lang w:val="en-US"/>
        </w:rPr>
        <w:t>spectrum</w:t>
      </w:r>
      <w:r w:rsidR="00F9440E" w:rsidRPr="00752797">
        <w:rPr>
          <w:lang w:val="en-US"/>
        </w:rPr>
        <w:t xml:space="preserve"> </w:t>
      </w:r>
      <w:r w:rsidR="001B6449" w:rsidRPr="00752797">
        <w:rPr>
          <w:lang w:val="en-US"/>
        </w:rPr>
        <w:t>are listed below:</w:t>
      </w:r>
    </w:p>
    <w:p w14:paraId="42AC0B9C" w14:textId="3ECDECD7" w:rsidR="00E74725" w:rsidRPr="00752797" w:rsidRDefault="00294152" w:rsidP="00294152">
      <w:pPr>
        <w:pStyle w:val="ListBullet"/>
        <w:numPr>
          <w:ilvl w:val="0"/>
          <w:numId w:val="42"/>
        </w:numPr>
        <w:rPr>
          <w:lang w:val="en-US"/>
        </w:rPr>
      </w:pPr>
      <w:r w:rsidRPr="00752797">
        <w:rPr>
          <w:lang w:val="en-US"/>
        </w:rPr>
        <w:t xml:space="preserve">A </w:t>
      </w:r>
      <w:r w:rsidRPr="00752797">
        <w:rPr>
          <w:u w:val="single"/>
          <w:lang w:val="en-US"/>
        </w:rPr>
        <w:t>grid with values for x and y</w:t>
      </w:r>
      <w:r w:rsidRPr="00752797">
        <w:rPr>
          <w:lang w:val="en-US"/>
        </w:rPr>
        <w:t xml:space="preserve">. This can both in XBeach format (separate x and y files; </w:t>
      </w:r>
      <w:r w:rsidR="003C28EC">
        <w:rPr>
          <w:lang w:val="en-US"/>
        </w:rPr>
        <w:t xml:space="preserve">keyword </w:t>
      </w:r>
      <w:r w:rsidRPr="00752797">
        <w:rPr>
          <w:lang w:val="en-US"/>
        </w:rPr>
        <w:t xml:space="preserve">d: </w:t>
      </w:r>
      <w:r w:rsidRPr="00752797">
        <w:rPr>
          <w:i/>
          <w:lang w:val="en-US"/>
        </w:rPr>
        <w:t>xfile</w:t>
      </w:r>
      <w:r w:rsidRPr="00752797">
        <w:rPr>
          <w:lang w:val="en-US"/>
        </w:rPr>
        <w:t xml:space="preserve"> and </w:t>
      </w:r>
      <w:r w:rsidRPr="00752797">
        <w:rPr>
          <w:i/>
          <w:lang w:val="en-US"/>
        </w:rPr>
        <w:t>yfile</w:t>
      </w:r>
      <w:r w:rsidRPr="00752797">
        <w:rPr>
          <w:lang w:val="en-US"/>
        </w:rPr>
        <w:t xml:space="preserve">) or Delft3D (one single xy file; keyword: </w:t>
      </w:r>
      <w:r w:rsidRPr="00752797">
        <w:rPr>
          <w:i/>
          <w:lang w:val="en-US"/>
        </w:rPr>
        <w:t>xyfile</w:t>
      </w:r>
      <w:r w:rsidRPr="00752797">
        <w:rPr>
          <w:lang w:val="en-US"/>
        </w:rPr>
        <w:t xml:space="preserve">). On top of that the user needs to specify the width of each domain (keyword: </w:t>
      </w:r>
      <w:r w:rsidRPr="00752797">
        <w:rPr>
          <w:i/>
          <w:lang w:val="en-US"/>
        </w:rPr>
        <w:t>nx</w:t>
      </w:r>
      <w:r w:rsidRPr="00752797">
        <w:rPr>
          <w:lang w:val="en-US"/>
        </w:rPr>
        <w:t xml:space="preserve"> and </w:t>
      </w:r>
      <w:r w:rsidRPr="00752797">
        <w:rPr>
          <w:i/>
          <w:lang w:val="en-US"/>
        </w:rPr>
        <w:t>ny</w:t>
      </w:r>
      <w:r w:rsidRPr="00752797">
        <w:rPr>
          <w:lang w:val="en-US"/>
        </w:rPr>
        <w:t>)</w:t>
      </w:r>
    </w:p>
    <w:p w14:paraId="5D464905" w14:textId="77777777" w:rsidR="00294152" w:rsidRPr="00752797" w:rsidRDefault="00294152" w:rsidP="00294152">
      <w:pPr>
        <w:pStyle w:val="ListBullet"/>
        <w:rPr>
          <w:lang w:val="en-US"/>
        </w:rPr>
      </w:pPr>
      <w:r w:rsidRPr="00752797">
        <w:rPr>
          <w:lang w:val="en-US"/>
        </w:rPr>
        <w:t xml:space="preserve">A </w:t>
      </w:r>
      <w:r w:rsidRPr="00752797">
        <w:rPr>
          <w:u w:val="single"/>
          <w:lang w:val="en-US"/>
        </w:rPr>
        <w:t>bathymetry</w:t>
      </w:r>
      <w:r w:rsidRPr="00752797">
        <w:rPr>
          <w:lang w:val="en-US"/>
        </w:rPr>
        <w:t xml:space="preserve"> file (keyword: </w:t>
      </w:r>
      <w:r w:rsidRPr="00752797">
        <w:rPr>
          <w:i/>
          <w:lang w:val="en-US"/>
        </w:rPr>
        <w:t>depfile</w:t>
      </w:r>
      <w:r w:rsidRPr="00752797">
        <w:rPr>
          <w:lang w:val="en-US"/>
        </w:rPr>
        <w:t>) that matches with the grid you specified at 1)</w:t>
      </w:r>
    </w:p>
    <w:p w14:paraId="6C6C2D7D" w14:textId="77777777" w:rsidR="00294152" w:rsidRPr="00752797" w:rsidRDefault="00294152" w:rsidP="00294152">
      <w:pPr>
        <w:pStyle w:val="ListBullet"/>
        <w:rPr>
          <w:lang w:val="en-US"/>
        </w:rPr>
      </w:pPr>
      <w:r w:rsidRPr="00752797">
        <w:rPr>
          <w:lang w:val="en-US"/>
        </w:rPr>
        <w:t xml:space="preserve">A </w:t>
      </w:r>
      <w:r w:rsidRPr="00752797">
        <w:rPr>
          <w:u w:val="single"/>
          <w:lang w:val="en-US"/>
        </w:rPr>
        <w:t>simulation time</w:t>
      </w:r>
      <w:r w:rsidRPr="00752797">
        <w:rPr>
          <w:lang w:val="en-US"/>
        </w:rPr>
        <w:t xml:space="preserve"> (keyword: </w:t>
      </w:r>
      <w:r w:rsidRPr="00752797">
        <w:rPr>
          <w:i/>
          <w:lang w:val="en-US"/>
        </w:rPr>
        <w:t>tstop</w:t>
      </w:r>
      <w:r w:rsidRPr="00752797">
        <w:rPr>
          <w:lang w:val="en-US"/>
        </w:rPr>
        <w:t>) in seconds</w:t>
      </w:r>
    </w:p>
    <w:p w14:paraId="0D1A0B1A" w14:textId="77777777" w:rsidR="00294152" w:rsidRPr="00752797" w:rsidRDefault="00294152" w:rsidP="00294152">
      <w:pPr>
        <w:pStyle w:val="ListBullet"/>
        <w:rPr>
          <w:lang w:val="en-US"/>
        </w:rPr>
      </w:pPr>
      <w:r w:rsidRPr="00752797">
        <w:rPr>
          <w:lang w:val="en-US"/>
        </w:rPr>
        <w:t xml:space="preserve">A </w:t>
      </w:r>
      <w:r w:rsidR="00F9440E" w:rsidRPr="00752797">
        <w:rPr>
          <w:u w:val="single"/>
          <w:lang w:val="en-US"/>
        </w:rPr>
        <w:t>directional grid</w:t>
      </w:r>
      <w:r w:rsidR="00F9440E" w:rsidRPr="00752797">
        <w:rPr>
          <w:lang w:val="en-US"/>
        </w:rPr>
        <w:t xml:space="preserve"> for short waves and rollers. The grid is determined by a minimum and maximum angle and width per bin (keywords: </w:t>
      </w:r>
      <w:r w:rsidR="00F9440E" w:rsidRPr="00752797">
        <w:rPr>
          <w:i/>
          <w:lang w:val="en-US"/>
        </w:rPr>
        <w:t>thetamin</w:t>
      </w:r>
      <w:r w:rsidR="00F9440E" w:rsidRPr="00752797">
        <w:rPr>
          <w:lang w:val="en-US"/>
        </w:rPr>
        <w:t xml:space="preserve">, </w:t>
      </w:r>
      <w:r w:rsidR="00F9440E" w:rsidRPr="00752797">
        <w:rPr>
          <w:i/>
          <w:lang w:val="en-US"/>
        </w:rPr>
        <w:t>thetamax</w:t>
      </w:r>
      <w:r w:rsidR="00F9440E" w:rsidRPr="00752797">
        <w:rPr>
          <w:lang w:val="en-US"/>
        </w:rPr>
        <w:t xml:space="preserve"> and </w:t>
      </w:r>
      <w:r w:rsidR="00F9440E" w:rsidRPr="00752797">
        <w:rPr>
          <w:i/>
          <w:lang w:val="en-US"/>
        </w:rPr>
        <w:t>dtheta</w:t>
      </w:r>
      <w:r w:rsidR="00F9440E" w:rsidRPr="00752797">
        <w:rPr>
          <w:lang w:val="en-US"/>
        </w:rPr>
        <w:t>).</w:t>
      </w:r>
    </w:p>
    <w:p w14:paraId="3B288D22" w14:textId="77777777" w:rsidR="00E74725" w:rsidRPr="00752797" w:rsidRDefault="00294152" w:rsidP="002603CC">
      <w:pPr>
        <w:pStyle w:val="ListBullet"/>
        <w:rPr>
          <w:lang w:val="en-US"/>
        </w:rPr>
      </w:pPr>
      <w:r w:rsidRPr="00752797">
        <w:rPr>
          <w:lang w:val="en-US"/>
        </w:rPr>
        <w:t xml:space="preserve">A </w:t>
      </w:r>
      <w:r w:rsidRPr="00752797">
        <w:rPr>
          <w:u w:val="single"/>
          <w:lang w:val="en-US"/>
        </w:rPr>
        <w:t>wave boundary condition</w:t>
      </w:r>
      <w:r w:rsidR="00F9440E" w:rsidRPr="00752797">
        <w:rPr>
          <w:u w:val="single"/>
          <w:lang w:val="en-US"/>
        </w:rPr>
        <w:t xml:space="preserve"> type</w:t>
      </w:r>
      <w:r w:rsidRPr="00752797">
        <w:rPr>
          <w:lang w:val="en-US"/>
        </w:rPr>
        <w:t xml:space="preserve"> (keyword: </w:t>
      </w:r>
      <w:r w:rsidRPr="00752797">
        <w:rPr>
          <w:i/>
          <w:lang w:val="en-US"/>
        </w:rPr>
        <w:t>wbctype</w:t>
      </w:r>
      <w:r w:rsidR="00F9440E" w:rsidRPr="00752797">
        <w:rPr>
          <w:i/>
          <w:lang w:val="en-US"/>
        </w:rPr>
        <w:t xml:space="preserve"> = </w:t>
      </w:r>
      <w:proofErr w:type="gramStart"/>
      <w:r w:rsidR="00F9440E" w:rsidRPr="00752797">
        <w:rPr>
          <w:i/>
          <w:lang w:val="en-US"/>
        </w:rPr>
        <w:t>jons</w:t>
      </w:r>
      <w:proofErr w:type="gramEnd"/>
      <w:r w:rsidR="00F9440E" w:rsidRPr="00752797">
        <w:rPr>
          <w:lang w:val="en-US"/>
        </w:rPr>
        <w:t xml:space="preserve">). With a separate file containing the variables of the parametric (keyword: </w:t>
      </w:r>
      <w:r w:rsidR="00F9440E" w:rsidRPr="00752797">
        <w:rPr>
          <w:i/>
          <w:lang w:val="en-US"/>
        </w:rPr>
        <w:t>bcfile</w:t>
      </w:r>
      <w:r w:rsidR="00F9440E" w:rsidRPr="00752797">
        <w:rPr>
          <w:lang w:val="en-US"/>
        </w:rPr>
        <w:t>)</w:t>
      </w:r>
      <w:r w:rsidR="009B485E" w:rsidRPr="00752797">
        <w:rPr>
          <w:lang w:val="en-US"/>
        </w:rPr>
        <w:t>.</w:t>
      </w:r>
    </w:p>
    <w:p w14:paraId="1DBB1D08" w14:textId="77777777" w:rsidR="00F9440E" w:rsidRPr="00752797" w:rsidRDefault="00F9440E" w:rsidP="00F9440E">
      <w:pPr>
        <w:pStyle w:val="ListBullet"/>
        <w:numPr>
          <w:ilvl w:val="0"/>
          <w:numId w:val="0"/>
        </w:numPr>
        <w:ind w:left="510"/>
        <w:rPr>
          <w:lang w:val="en-US"/>
        </w:rPr>
      </w:pPr>
    </w:p>
    <w:p w14:paraId="2E5580EB" w14:textId="77777777" w:rsidR="00E74725" w:rsidRPr="00752797" w:rsidRDefault="00C20BC3" w:rsidP="002603CC">
      <w:pPr>
        <w:rPr>
          <w:lang w:val="en-US"/>
        </w:rPr>
      </w:pPr>
      <w:r w:rsidRPr="00752797">
        <w:rPr>
          <w:lang w:val="en-US"/>
        </w:rPr>
        <w:t xml:space="preserve">It is strongly recommended to specify as few parameters explicitly as possible and rely on the defaults for the other parameters. </w:t>
      </w:r>
      <w:r w:rsidR="0013413E" w:rsidRPr="00752797">
        <w:rPr>
          <w:lang w:val="en-US"/>
        </w:rPr>
        <w:t>When running XBeach, a file called xbeach.log is created, which lists all the parameters set through the params.txt but also all parameters not set, for which the defaults are used.</w:t>
      </w:r>
      <w:r w:rsidR="00B93D55" w:rsidRPr="00752797">
        <w:rPr>
          <w:lang w:val="en-US"/>
        </w:rPr>
        <w:t xml:space="preserve"> </w:t>
      </w:r>
      <w:r w:rsidR="00E74725" w:rsidRPr="00752797">
        <w:rPr>
          <w:lang w:val="en-US"/>
        </w:rPr>
        <w:t xml:space="preserve">When the user starts the model, it generates a file named XBlog.txt. In this file all the different keyword available are determined. When no keyword is defined the default value will be applied.  </w:t>
      </w:r>
    </w:p>
    <w:p w14:paraId="213F7603" w14:textId="77777777" w:rsidR="00E34418" w:rsidRPr="00752797" w:rsidRDefault="00E34418" w:rsidP="00E34418">
      <w:pPr>
        <w:pStyle w:val="ListBullet"/>
        <w:numPr>
          <w:ilvl w:val="0"/>
          <w:numId w:val="0"/>
        </w:numPr>
        <w:ind w:left="510"/>
        <w:rPr>
          <w:lang w:val="en-US"/>
        </w:rPr>
      </w:pPr>
    </w:p>
    <w:p w14:paraId="1A9F253D" w14:textId="6F29C072" w:rsidR="00620A54" w:rsidRPr="00752797" w:rsidRDefault="00620A54" w:rsidP="002603CC">
      <w:pPr>
        <w:pStyle w:val="BodyText"/>
        <w:rPr>
          <w:lang w:val="en-US"/>
        </w:rPr>
      </w:pPr>
      <w:r w:rsidRPr="00752797">
        <w:rPr>
          <w:lang w:val="en-US"/>
        </w:rPr>
        <w:t xml:space="preserve">This chapter describes the possibilities of the </w:t>
      </w:r>
      <w:r w:rsidRPr="00752797">
        <w:rPr>
          <w:i/>
          <w:lang w:val="en-US"/>
        </w:rPr>
        <w:t>params.</w:t>
      </w:r>
      <w:r w:rsidRPr="00752797">
        <w:rPr>
          <w:lang w:val="en-US"/>
        </w:rPr>
        <w:t>txt file and any</w:t>
      </w:r>
      <w:r w:rsidR="0013413E" w:rsidRPr="00752797">
        <w:rPr>
          <w:lang w:val="en-US"/>
        </w:rPr>
        <w:t xml:space="preserve"> auxiliary information</w:t>
      </w:r>
      <w:r w:rsidRPr="00752797">
        <w:rPr>
          <w:lang w:val="en-US"/>
        </w:rPr>
        <w:t xml:space="preserve"> files that </w:t>
      </w:r>
      <w:r w:rsidR="0013413E" w:rsidRPr="00752797">
        <w:rPr>
          <w:lang w:val="en-US"/>
        </w:rPr>
        <w:t xml:space="preserve">are </w:t>
      </w:r>
      <w:r w:rsidR="00E74725" w:rsidRPr="00752797">
        <w:rPr>
          <w:lang w:val="en-US"/>
        </w:rPr>
        <w:t>called from</w:t>
      </w:r>
      <w:r w:rsidRPr="00752797">
        <w:rPr>
          <w:lang w:val="en-US"/>
        </w:rPr>
        <w:t xml:space="preserve"> the </w:t>
      </w:r>
      <w:r w:rsidRPr="00752797">
        <w:rPr>
          <w:i/>
          <w:lang w:val="en-US"/>
        </w:rPr>
        <w:t>params.txt</w:t>
      </w:r>
      <w:r w:rsidRPr="00752797">
        <w:rPr>
          <w:lang w:val="en-US"/>
        </w:rPr>
        <w:t xml:space="preserve"> file. </w:t>
      </w:r>
      <w:r w:rsidR="00415688">
        <w:rPr>
          <w:lang w:val="en-US"/>
        </w:rPr>
        <w:t>These possibilities correspond all to the processes, model formulations and boundary conditions</w:t>
      </w:r>
      <w:r w:rsidR="0003379F">
        <w:rPr>
          <w:lang w:val="en-US"/>
        </w:rPr>
        <w:t xml:space="preserve"> as</w:t>
      </w:r>
      <w:r w:rsidR="00415688">
        <w:rPr>
          <w:lang w:val="en-US"/>
        </w:rPr>
        <w:t xml:space="preserve"> </w:t>
      </w:r>
      <w:r w:rsidR="0003379F">
        <w:rPr>
          <w:lang w:val="en-US"/>
        </w:rPr>
        <w:t>elaborated</w:t>
      </w:r>
      <w:r w:rsidR="00415688">
        <w:rPr>
          <w:lang w:val="en-US"/>
        </w:rPr>
        <w:t xml:space="preserve"> in Chapters 2 and 3. </w:t>
      </w:r>
      <w:r w:rsidRPr="00752797">
        <w:rPr>
          <w:lang w:val="en-US"/>
        </w:rPr>
        <w:t xml:space="preserve">The tables in this chapter contain a description of the keywords, the default values, its units and recommended value ranges, while the formats for additional input files are described in the relevant sections. </w:t>
      </w:r>
      <w:r w:rsidR="001B6449" w:rsidRPr="00752797">
        <w:rPr>
          <w:lang w:val="en-US"/>
        </w:rPr>
        <w:t xml:space="preserve">Keyword marked with an astrix (*) are essential for XBeach to run. </w:t>
      </w:r>
      <w:r w:rsidRPr="00752797">
        <w:rPr>
          <w:lang w:val="en-US"/>
        </w:rPr>
        <w:t>Keywords marked wit</w:t>
      </w:r>
      <w:r w:rsidR="001B6449" w:rsidRPr="00752797">
        <w:rPr>
          <w:lang w:val="en-US"/>
        </w:rPr>
        <w:t>h a</w:t>
      </w:r>
      <w:r w:rsidRPr="00752797">
        <w:rPr>
          <w:lang w:val="en-US"/>
        </w:rPr>
        <w:t xml:space="preserve"> </w:t>
      </w:r>
      <w:r w:rsidR="001B6449" w:rsidRPr="00752797">
        <w:rPr>
          <w:lang w:val="en-US"/>
        </w:rPr>
        <w:t>plus</w:t>
      </w:r>
      <w:r w:rsidRPr="00752797">
        <w:rPr>
          <w:lang w:val="en-US"/>
        </w:rPr>
        <w:t xml:space="preserve"> (</w:t>
      </w:r>
      <w:r w:rsidR="001B6449" w:rsidRPr="00752797">
        <w:rPr>
          <w:lang w:val="en-US"/>
        </w:rPr>
        <w:t>+</w:t>
      </w:r>
      <w:r w:rsidRPr="00752797">
        <w:rPr>
          <w:lang w:val="en-US"/>
        </w:rPr>
        <w:t>) are considered advanced</w:t>
      </w:r>
      <w:r w:rsidR="0013413E" w:rsidRPr="00752797">
        <w:rPr>
          <w:lang w:val="en-US"/>
        </w:rPr>
        <w:t xml:space="preserve"> expert</w:t>
      </w:r>
      <w:r w:rsidRPr="00752797">
        <w:rPr>
          <w:lang w:val="en-US"/>
        </w:rPr>
        <w:t xml:space="preserve"> options and should not be used for regular applications of XBeach.</w:t>
      </w:r>
      <w:r w:rsidR="001B6449" w:rsidRPr="00752797">
        <w:rPr>
          <w:lang w:val="en-US"/>
        </w:rPr>
        <w:t xml:space="preserve"> </w:t>
      </w:r>
    </w:p>
    <w:p w14:paraId="666447F6" w14:textId="77777777" w:rsidR="00620A54" w:rsidRPr="00752797" w:rsidRDefault="00620A54" w:rsidP="002603CC">
      <w:pPr>
        <w:pStyle w:val="BodyText"/>
        <w:rPr>
          <w:lang w:val="en-US"/>
        </w:rPr>
      </w:pPr>
      <w:r w:rsidRPr="00752797">
        <w:rPr>
          <w:lang w:val="en-US"/>
        </w:rPr>
        <w:t xml:space="preserve">In this chapter, any references to keywords refer to keywords </w:t>
      </w:r>
      <w:r w:rsidR="0022695A" w:rsidRPr="00752797">
        <w:rPr>
          <w:lang w:val="en-US"/>
        </w:rPr>
        <w:t>that can be used in the</w:t>
      </w:r>
      <w:r w:rsidRPr="00752797">
        <w:rPr>
          <w:lang w:val="en-US"/>
        </w:rPr>
        <w:t xml:space="preserve"> </w:t>
      </w:r>
      <w:r w:rsidRPr="00752797">
        <w:rPr>
          <w:i/>
          <w:lang w:val="en-US"/>
        </w:rPr>
        <w:t>params.txt</w:t>
      </w:r>
      <w:r w:rsidRPr="00752797">
        <w:rPr>
          <w:lang w:val="en-US"/>
        </w:rPr>
        <w:t xml:space="preserve"> file. Also any references to time indications are in seconds unless stated otherwise.</w:t>
      </w:r>
      <w:r w:rsidR="0022695A" w:rsidRPr="00752797">
        <w:rPr>
          <w:lang w:val="en-US"/>
        </w:rPr>
        <w:t xml:space="preserve"> </w:t>
      </w:r>
      <w:r w:rsidRPr="00752797">
        <w:rPr>
          <w:lang w:val="en-US"/>
        </w:rPr>
        <w:t xml:space="preserve">A typical </w:t>
      </w:r>
      <w:r w:rsidRPr="00752797">
        <w:rPr>
          <w:i/>
          <w:lang w:val="en-US"/>
        </w:rPr>
        <w:t>params.txt</w:t>
      </w:r>
      <w:r w:rsidRPr="00752797">
        <w:rPr>
          <w:lang w:val="en-US"/>
        </w:rPr>
        <w:t xml:space="preserve"> file for a 1D XBeach model is:</w:t>
      </w:r>
    </w:p>
    <w:p w14:paraId="3029880D" w14:textId="77777777" w:rsidR="00620A54" w:rsidRPr="00752797" w:rsidRDefault="00620A54" w:rsidP="002603CC">
      <w:pPr>
        <w:pStyle w:val="Codeheader"/>
        <w:rPr>
          <w:lang w:val="en-US"/>
        </w:rPr>
      </w:pPr>
      <w:r w:rsidRPr="00752797">
        <w:rPr>
          <w:lang w:val="en-US"/>
        </w:rPr>
        <w:t>params.txt</w:t>
      </w:r>
    </w:p>
    <w:p w14:paraId="445532D7" w14:textId="77777777" w:rsidR="00620A54" w:rsidRPr="00752797" w:rsidRDefault="00620A54" w:rsidP="002603CC">
      <w:pPr>
        <w:pStyle w:val="Code"/>
        <w:jc w:val="both"/>
      </w:pPr>
      <w:r w:rsidRPr="00752797">
        <w:t>%%%%%%%%%%%%%%%%%%%%%%%%%%%%%%%%%%%%%%%%%%%%%%%%%%%%%%%%%%%%%%%%%%%%%%%%%%%</w:t>
      </w:r>
    </w:p>
    <w:p w14:paraId="138C2CF6" w14:textId="77777777" w:rsidR="00620A54" w:rsidRPr="00752797" w:rsidRDefault="00620A54" w:rsidP="002603CC">
      <w:pPr>
        <w:pStyle w:val="Code"/>
        <w:jc w:val="both"/>
      </w:pPr>
      <w:r w:rsidRPr="00752797">
        <w:t>%%% XBeach parameter settings input file                                %%%</w:t>
      </w:r>
    </w:p>
    <w:p w14:paraId="03A59E75" w14:textId="77777777" w:rsidR="00620A54" w:rsidRPr="00752797" w:rsidRDefault="00620A54" w:rsidP="002603CC">
      <w:pPr>
        <w:pStyle w:val="Code"/>
        <w:jc w:val="both"/>
      </w:pPr>
      <w:r w:rsidRPr="00752797">
        <w:t>%%%                                                                     %%%</w:t>
      </w:r>
    </w:p>
    <w:p w14:paraId="03BC8DC1" w14:textId="77777777" w:rsidR="00620A54" w:rsidRPr="00752797" w:rsidRDefault="00620A54" w:rsidP="002603CC">
      <w:pPr>
        <w:pStyle w:val="Code"/>
        <w:jc w:val="both"/>
      </w:pPr>
      <w:r w:rsidRPr="00752797">
        <w:lastRenderedPageBreak/>
        <w:t>%%% date:     01-Jan-2015 12:00                                         %%%</w:t>
      </w:r>
    </w:p>
    <w:p w14:paraId="7396CEC5" w14:textId="77777777" w:rsidR="00620A54" w:rsidRPr="00752797" w:rsidRDefault="00620A54" w:rsidP="002603CC">
      <w:pPr>
        <w:pStyle w:val="Code"/>
        <w:jc w:val="both"/>
      </w:pPr>
      <w:r w:rsidRPr="00752797">
        <w:t>%%% function: xb_write_params                                           %%%</w:t>
      </w:r>
    </w:p>
    <w:p w14:paraId="7B875B77" w14:textId="77777777" w:rsidR="00620A54" w:rsidRPr="00752797" w:rsidRDefault="00620A54" w:rsidP="002603CC">
      <w:pPr>
        <w:pStyle w:val="Code"/>
        <w:jc w:val="both"/>
      </w:pPr>
      <w:r w:rsidRPr="00752797">
        <w:t>%%%%%%%%%%%%%%%%%%%%%%%%%%%%%%%%%%%%%%%%%%%%%%%%%%%%%%%%%%%%%%%%%%%%%%%%%%%</w:t>
      </w:r>
    </w:p>
    <w:p w14:paraId="12CCE6D5" w14:textId="77777777" w:rsidR="00620A54" w:rsidRPr="00752797" w:rsidRDefault="00620A54" w:rsidP="002603CC">
      <w:pPr>
        <w:pStyle w:val="Code"/>
        <w:jc w:val="both"/>
      </w:pPr>
    </w:p>
    <w:p w14:paraId="59C043EE" w14:textId="77777777" w:rsidR="00620A54" w:rsidRPr="00752797" w:rsidRDefault="00620A54" w:rsidP="002603CC">
      <w:pPr>
        <w:pStyle w:val="Code"/>
        <w:jc w:val="both"/>
      </w:pPr>
      <w:r w:rsidRPr="00752797">
        <w:t>%%% Grid parameters %%%%%%%%%%%%%%%%%%%%%%%%%%%%%%%%%%%%%%%%%%%%%%%%%%%%%%%</w:t>
      </w:r>
    </w:p>
    <w:p w14:paraId="3FFAF766" w14:textId="77777777" w:rsidR="00620A54" w:rsidRPr="00752797" w:rsidRDefault="00620A54" w:rsidP="002603CC">
      <w:pPr>
        <w:pStyle w:val="Code"/>
        <w:jc w:val="both"/>
      </w:pPr>
    </w:p>
    <w:p w14:paraId="19F1DA26" w14:textId="77777777" w:rsidR="00620A54" w:rsidRPr="00752797" w:rsidRDefault="00620A54" w:rsidP="002603CC">
      <w:pPr>
        <w:pStyle w:val="Code"/>
        <w:jc w:val="both"/>
      </w:pPr>
      <w:proofErr w:type="gramStart"/>
      <w:r w:rsidRPr="00752797">
        <w:t>depfile</w:t>
      </w:r>
      <w:proofErr w:type="gramEnd"/>
      <w:r w:rsidRPr="00752797">
        <w:t xml:space="preserve">      = bed.dep</w:t>
      </w:r>
    </w:p>
    <w:p w14:paraId="6E4AB254" w14:textId="77777777" w:rsidR="00620A54" w:rsidRPr="00752797" w:rsidRDefault="00620A54" w:rsidP="002603CC">
      <w:pPr>
        <w:pStyle w:val="Code"/>
        <w:jc w:val="both"/>
      </w:pPr>
      <w:proofErr w:type="gramStart"/>
      <w:r w:rsidRPr="00752797">
        <w:t>posdwn</w:t>
      </w:r>
      <w:proofErr w:type="gramEnd"/>
      <w:r w:rsidRPr="00752797">
        <w:t xml:space="preserve">       = 0</w:t>
      </w:r>
    </w:p>
    <w:p w14:paraId="42A82824" w14:textId="77777777" w:rsidR="00620A54" w:rsidRPr="00752797" w:rsidRDefault="00620A54" w:rsidP="002603CC">
      <w:pPr>
        <w:pStyle w:val="Code"/>
        <w:jc w:val="both"/>
      </w:pPr>
      <w:proofErr w:type="gramStart"/>
      <w:r w:rsidRPr="00752797">
        <w:t>nx</w:t>
      </w:r>
      <w:proofErr w:type="gramEnd"/>
      <w:r w:rsidRPr="00752797">
        <w:t xml:space="preserve">           = 265</w:t>
      </w:r>
    </w:p>
    <w:p w14:paraId="4818CF02" w14:textId="77777777" w:rsidR="00620A54" w:rsidRPr="00752797" w:rsidRDefault="00620A54" w:rsidP="002603CC">
      <w:pPr>
        <w:pStyle w:val="Code"/>
        <w:jc w:val="both"/>
      </w:pPr>
      <w:proofErr w:type="gramStart"/>
      <w:r w:rsidRPr="00752797">
        <w:t>ny</w:t>
      </w:r>
      <w:proofErr w:type="gramEnd"/>
      <w:r w:rsidRPr="00752797">
        <w:t xml:space="preserve">           = 0</w:t>
      </w:r>
    </w:p>
    <w:p w14:paraId="7ACA6913" w14:textId="77777777" w:rsidR="00620A54" w:rsidRPr="00752797" w:rsidRDefault="00620A54" w:rsidP="002603CC">
      <w:pPr>
        <w:pStyle w:val="Code"/>
        <w:jc w:val="both"/>
      </w:pPr>
      <w:proofErr w:type="gramStart"/>
      <w:r w:rsidRPr="00752797">
        <w:t>alfa</w:t>
      </w:r>
      <w:proofErr w:type="gramEnd"/>
      <w:r w:rsidRPr="00752797">
        <w:t xml:space="preserve">         = 0</w:t>
      </w:r>
    </w:p>
    <w:p w14:paraId="422DE694" w14:textId="77777777" w:rsidR="00620A54" w:rsidRPr="00752797" w:rsidRDefault="00620A54" w:rsidP="002603CC">
      <w:pPr>
        <w:pStyle w:val="Code"/>
        <w:jc w:val="both"/>
      </w:pPr>
      <w:proofErr w:type="gramStart"/>
      <w:r w:rsidRPr="00752797">
        <w:t>vardx</w:t>
      </w:r>
      <w:proofErr w:type="gramEnd"/>
      <w:r w:rsidRPr="00752797">
        <w:t xml:space="preserve">        = 1</w:t>
      </w:r>
    </w:p>
    <w:p w14:paraId="75F38C29" w14:textId="77777777" w:rsidR="00620A54" w:rsidRPr="00752797" w:rsidRDefault="00620A54" w:rsidP="002603CC">
      <w:pPr>
        <w:pStyle w:val="Code"/>
        <w:jc w:val="both"/>
      </w:pPr>
      <w:proofErr w:type="gramStart"/>
      <w:r w:rsidRPr="00752797">
        <w:t>xfile</w:t>
      </w:r>
      <w:proofErr w:type="gramEnd"/>
      <w:r w:rsidRPr="00752797">
        <w:t xml:space="preserve">        = x.grd</w:t>
      </w:r>
    </w:p>
    <w:p w14:paraId="1B54FD47" w14:textId="77777777" w:rsidR="00620A54" w:rsidRPr="00752797" w:rsidRDefault="00620A54" w:rsidP="002603CC">
      <w:pPr>
        <w:pStyle w:val="Code"/>
        <w:jc w:val="both"/>
      </w:pPr>
      <w:proofErr w:type="gramStart"/>
      <w:r w:rsidRPr="00752797">
        <w:t>yfile</w:t>
      </w:r>
      <w:proofErr w:type="gramEnd"/>
      <w:r w:rsidRPr="00752797">
        <w:t xml:space="preserve">        = y.grd</w:t>
      </w:r>
    </w:p>
    <w:p w14:paraId="2685545A" w14:textId="77777777" w:rsidR="00620A54" w:rsidRPr="00752797" w:rsidRDefault="00620A54" w:rsidP="002603CC">
      <w:pPr>
        <w:pStyle w:val="Code"/>
        <w:jc w:val="both"/>
      </w:pPr>
      <w:proofErr w:type="gramStart"/>
      <w:r w:rsidRPr="00752797">
        <w:t>thetamin</w:t>
      </w:r>
      <w:proofErr w:type="gramEnd"/>
      <w:r w:rsidRPr="00752797">
        <w:t xml:space="preserve">     = -90</w:t>
      </w:r>
    </w:p>
    <w:p w14:paraId="6401C614" w14:textId="77777777" w:rsidR="00620A54" w:rsidRPr="00752797" w:rsidRDefault="00620A54" w:rsidP="002603CC">
      <w:pPr>
        <w:pStyle w:val="Code"/>
        <w:jc w:val="both"/>
      </w:pPr>
      <w:proofErr w:type="gramStart"/>
      <w:r w:rsidRPr="00752797">
        <w:t>thetamax</w:t>
      </w:r>
      <w:proofErr w:type="gramEnd"/>
      <w:r w:rsidRPr="00752797">
        <w:t xml:space="preserve">     = 90</w:t>
      </w:r>
    </w:p>
    <w:p w14:paraId="3318CEC0" w14:textId="77777777" w:rsidR="00620A54" w:rsidRPr="00752797" w:rsidRDefault="00620A54" w:rsidP="002603CC">
      <w:pPr>
        <w:pStyle w:val="Code"/>
        <w:jc w:val="both"/>
      </w:pPr>
      <w:proofErr w:type="gramStart"/>
      <w:r w:rsidRPr="00752797">
        <w:t>dtheta</w:t>
      </w:r>
      <w:proofErr w:type="gramEnd"/>
      <w:r w:rsidRPr="00752797">
        <w:t xml:space="preserve">       = 15</w:t>
      </w:r>
    </w:p>
    <w:p w14:paraId="59C05B4A" w14:textId="77777777" w:rsidR="00620A54" w:rsidRPr="00752797" w:rsidRDefault="00620A54" w:rsidP="002603CC">
      <w:pPr>
        <w:pStyle w:val="Code"/>
        <w:jc w:val="both"/>
      </w:pPr>
      <w:proofErr w:type="gramStart"/>
      <w:r w:rsidRPr="00752797">
        <w:t>thetanaut</w:t>
      </w:r>
      <w:proofErr w:type="gramEnd"/>
      <w:r w:rsidRPr="00752797">
        <w:t xml:space="preserve">    = 0</w:t>
      </w:r>
    </w:p>
    <w:p w14:paraId="437B00EC" w14:textId="77777777" w:rsidR="00620A54" w:rsidRPr="00752797" w:rsidRDefault="00620A54" w:rsidP="002603CC">
      <w:pPr>
        <w:pStyle w:val="Code"/>
        <w:jc w:val="both"/>
      </w:pPr>
    </w:p>
    <w:p w14:paraId="60DF2BCF" w14:textId="77777777" w:rsidR="00620A54" w:rsidRPr="00752797" w:rsidRDefault="00620A54" w:rsidP="002603CC">
      <w:pPr>
        <w:pStyle w:val="Code"/>
        <w:jc w:val="both"/>
      </w:pPr>
      <w:r w:rsidRPr="00752797">
        <w:t>%%% Model time %%%%%%%%%%%%%%%%%%%%%%%%%%%%%%%%%%%%%%%%%%%%%%%%%%%%%%%%%%%%</w:t>
      </w:r>
    </w:p>
    <w:p w14:paraId="6CA08860" w14:textId="77777777" w:rsidR="00620A54" w:rsidRPr="00752797" w:rsidRDefault="00620A54" w:rsidP="002603CC">
      <w:pPr>
        <w:pStyle w:val="Code"/>
        <w:jc w:val="both"/>
      </w:pPr>
    </w:p>
    <w:p w14:paraId="659CC575" w14:textId="77777777" w:rsidR="00620A54" w:rsidRPr="00752797" w:rsidRDefault="00620A54" w:rsidP="002603CC">
      <w:pPr>
        <w:pStyle w:val="Code"/>
        <w:jc w:val="both"/>
      </w:pPr>
      <w:proofErr w:type="gramStart"/>
      <w:r w:rsidRPr="00752797">
        <w:t>tstop</w:t>
      </w:r>
      <w:proofErr w:type="gramEnd"/>
      <w:r w:rsidRPr="00752797">
        <w:t xml:space="preserve">        = 3600</w:t>
      </w:r>
    </w:p>
    <w:p w14:paraId="4A4FF9A3" w14:textId="77777777" w:rsidR="00620A54" w:rsidRPr="00752797" w:rsidRDefault="00620A54" w:rsidP="002603CC">
      <w:pPr>
        <w:pStyle w:val="Code"/>
        <w:jc w:val="both"/>
      </w:pPr>
    </w:p>
    <w:p w14:paraId="7928BDC6" w14:textId="77777777" w:rsidR="00620A54" w:rsidRPr="00752797" w:rsidRDefault="00620A54" w:rsidP="002603CC">
      <w:pPr>
        <w:pStyle w:val="Code"/>
        <w:jc w:val="both"/>
      </w:pPr>
      <w:r w:rsidRPr="00752797">
        <w:t>%%% Physical constants %%%%%%%%%%%%%%%%%%%%%%%%%%%%%%%%%%%%%%%%%%%%%%%%%%%%</w:t>
      </w:r>
    </w:p>
    <w:p w14:paraId="2B0553C9" w14:textId="77777777" w:rsidR="00620A54" w:rsidRPr="00752797" w:rsidRDefault="00620A54" w:rsidP="002603CC">
      <w:pPr>
        <w:pStyle w:val="Code"/>
        <w:jc w:val="both"/>
      </w:pPr>
    </w:p>
    <w:p w14:paraId="066C0D6E" w14:textId="77777777" w:rsidR="00620A54" w:rsidRPr="00752797" w:rsidRDefault="00620A54" w:rsidP="002603CC">
      <w:pPr>
        <w:pStyle w:val="Code"/>
        <w:jc w:val="both"/>
      </w:pPr>
      <w:proofErr w:type="gramStart"/>
      <w:r w:rsidRPr="00752797">
        <w:t>rho</w:t>
      </w:r>
      <w:proofErr w:type="gramEnd"/>
      <w:r w:rsidRPr="00752797">
        <w:t xml:space="preserve">          = </w:t>
      </w:r>
      <w:r w:rsidR="00B93D55" w:rsidRPr="00752797">
        <w:t>1025</w:t>
      </w:r>
    </w:p>
    <w:p w14:paraId="7A4BEC68" w14:textId="77777777" w:rsidR="00620A54" w:rsidRPr="00752797" w:rsidRDefault="00620A54" w:rsidP="002603CC">
      <w:pPr>
        <w:pStyle w:val="Code"/>
        <w:jc w:val="both"/>
      </w:pPr>
    </w:p>
    <w:p w14:paraId="4DB93B81" w14:textId="77777777" w:rsidR="00620A54" w:rsidRPr="00752797" w:rsidRDefault="00620A54" w:rsidP="002603CC">
      <w:pPr>
        <w:pStyle w:val="Code"/>
        <w:jc w:val="both"/>
      </w:pPr>
      <w:r w:rsidRPr="00752797">
        <w:t>%%% Tide boundary conditions %%%%%%%%%%%%%%%%%%%%%%%%%%%%%%%%%%%%%%%%%%%%%%</w:t>
      </w:r>
    </w:p>
    <w:p w14:paraId="562CA917" w14:textId="77777777" w:rsidR="0022695A" w:rsidRPr="00752797" w:rsidRDefault="0022695A" w:rsidP="002603CC">
      <w:pPr>
        <w:pStyle w:val="Code"/>
        <w:jc w:val="both"/>
      </w:pPr>
    </w:p>
    <w:p w14:paraId="0A5FC069" w14:textId="77777777" w:rsidR="00620A54" w:rsidRPr="00752797" w:rsidRDefault="0022695A" w:rsidP="002603CC">
      <w:pPr>
        <w:pStyle w:val="Code"/>
        <w:jc w:val="both"/>
      </w:pPr>
      <w:proofErr w:type="gramStart"/>
      <w:r w:rsidRPr="00752797">
        <w:t>tideloc</w:t>
      </w:r>
      <w:proofErr w:type="gramEnd"/>
      <w:r w:rsidRPr="00752797">
        <w:t xml:space="preserve">      = 2</w:t>
      </w:r>
    </w:p>
    <w:p w14:paraId="16652296" w14:textId="77777777" w:rsidR="00620A54" w:rsidRPr="00752797" w:rsidRDefault="00620A54" w:rsidP="002603CC">
      <w:pPr>
        <w:pStyle w:val="Code"/>
        <w:jc w:val="both"/>
      </w:pPr>
      <w:r w:rsidRPr="00752797">
        <w:t>zs0file      = tide.txt</w:t>
      </w:r>
    </w:p>
    <w:p w14:paraId="40EC8EF0" w14:textId="77777777" w:rsidR="00620A54" w:rsidRPr="00752797" w:rsidRDefault="00620A54" w:rsidP="002603CC">
      <w:pPr>
        <w:pStyle w:val="Code"/>
        <w:jc w:val="both"/>
      </w:pPr>
    </w:p>
    <w:p w14:paraId="4E345ABD" w14:textId="77777777" w:rsidR="00620A54" w:rsidRPr="00752797" w:rsidRDefault="00620A54" w:rsidP="002603CC">
      <w:pPr>
        <w:pStyle w:val="Code"/>
        <w:jc w:val="both"/>
      </w:pPr>
      <w:r w:rsidRPr="00752797">
        <w:t>%%% Wave boundary condition parameters %%%%%%%%%%%%%%%%%%%%%%%%%%%%%%%%%%%%</w:t>
      </w:r>
    </w:p>
    <w:p w14:paraId="4989DE6D" w14:textId="77777777" w:rsidR="00620A54" w:rsidRPr="00752797" w:rsidRDefault="00620A54" w:rsidP="002603CC">
      <w:pPr>
        <w:pStyle w:val="Code"/>
        <w:jc w:val="both"/>
      </w:pPr>
    </w:p>
    <w:p w14:paraId="4926C64D" w14:textId="77777777" w:rsidR="00620A54" w:rsidRPr="00752797" w:rsidRDefault="00B709C9" w:rsidP="002603CC">
      <w:pPr>
        <w:pStyle w:val="Code"/>
        <w:jc w:val="both"/>
      </w:pPr>
      <w:proofErr w:type="gramStart"/>
      <w:r w:rsidRPr="00752797">
        <w:t>wbctype</w:t>
      </w:r>
      <w:proofErr w:type="gramEnd"/>
      <w:r w:rsidRPr="00752797">
        <w:t xml:space="preserve">      </w:t>
      </w:r>
      <w:r w:rsidR="00620A54" w:rsidRPr="00752797">
        <w:t>= jons</w:t>
      </w:r>
    </w:p>
    <w:p w14:paraId="6F92557B" w14:textId="77777777" w:rsidR="00620A54" w:rsidRPr="00752797" w:rsidRDefault="00620A54" w:rsidP="002603CC">
      <w:pPr>
        <w:pStyle w:val="Code"/>
        <w:jc w:val="both"/>
      </w:pPr>
      <w:proofErr w:type="gramStart"/>
      <w:r w:rsidRPr="00752797">
        <w:t>bcfile</w:t>
      </w:r>
      <w:proofErr w:type="gramEnd"/>
      <w:r w:rsidRPr="00752797">
        <w:t xml:space="preserve">       = filelist.txt</w:t>
      </w:r>
    </w:p>
    <w:p w14:paraId="5BE643E5" w14:textId="77777777" w:rsidR="0022695A" w:rsidRPr="00752797" w:rsidRDefault="0022695A" w:rsidP="002603CC">
      <w:pPr>
        <w:pStyle w:val="Code"/>
        <w:jc w:val="both"/>
      </w:pPr>
    </w:p>
    <w:p w14:paraId="2BC79DE8" w14:textId="77777777" w:rsidR="00620A54" w:rsidRPr="00752797" w:rsidRDefault="00620A54" w:rsidP="002603CC">
      <w:pPr>
        <w:pStyle w:val="Code"/>
        <w:jc w:val="both"/>
      </w:pPr>
      <w:r w:rsidRPr="00752797">
        <w:t>%%% Output variables %%%%%%%%%%%%%%%%%%%%%%%%%%%%%%%%%%%%%%%%%%%%%%%%%%%%%%</w:t>
      </w:r>
    </w:p>
    <w:p w14:paraId="24018E79" w14:textId="77777777" w:rsidR="00620A54" w:rsidRPr="00752797" w:rsidRDefault="00620A54" w:rsidP="002603CC">
      <w:pPr>
        <w:pStyle w:val="Code"/>
        <w:jc w:val="both"/>
      </w:pPr>
    </w:p>
    <w:p w14:paraId="6AC36C7B" w14:textId="77777777" w:rsidR="00620A54" w:rsidRPr="00752797" w:rsidRDefault="00620A54" w:rsidP="002603CC">
      <w:pPr>
        <w:pStyle w:val="Code"/>
        <w:jc w:val="both"/>
      </w:pPr>
      <w:proofErr w:type="gramStart"/>
      <w:r w:rsidRPr="00752797">
        <w:t>outputformat</w:t>
      </w:r>
      <w:proofErr w:type="gramEnd"/>
      <w:r w:rsidRPr="00752797">
        <w:t xml:space="preserve"> = netcdf</w:t>
      </w:r>
    </w:p>
    <w:p w14:paraId="6625912F" w14:textId="77777777" w:rsidR="00620A54" w:rsidRPr="00393948" w:rsidRDefault="00620A54" w:rsidP="002603CC">
      <w:pPr>
        <w:pStyle w:val="Code"/>
        <w:jc w:val="both"/>
        <w:rPr>
          <w:lang w:val="de-DE"/>
        </w:rPr>
      </w:pPr>
      <w:r w:rsidRPr="00393948">
        <w:rPr>
          <w:lang w:val="de-DE"/>
        </w:rPr>
        <w:t>tint         = 3600</w:t>
      </w:r>
    </w:p>
    <w:p w14:paraId="4A3FA47F" w14:textId="77777777" w:rsidR="00620A54" w:rsidRPr="00393948" w:rsidRDefault="00620A54" w:rsidP="002603CC">
      <w:pPr>
        <w:pStyle w:val="Code"/>
        <w:jc w:val="both"/>
        <w:rPr>
          <w:lang w:val="de-DE"/>
        </w:rPr>
      </w:pPr>
      <w:r w:rsidRPr="00393948">
        <w:rPr>
          <w:lang w:val="de-DE"/>
        </w:rPr>
        <w:t>tstart       = 0</w:t>
      </w:r>
    </w:p>
    <w:p w14:paraId="06966F9C" w14:textId="77777777" w:rsidR="00620A54" w:rsidRPr="00393948" w:rsidRDefault="00620A54" w:rsidP="002603CC">
      <w:pPr>
        <w:pStyle w:val="Code"/>
        <w:jc w:val="both"/>
        <w:rPr>
          <w:lang w:val="de-DE"/>
        </w:rPr>
      </w:pPr>
    </w:p>
    <w:p w14:paraId="5444747C" w14:textId="77777777" w:rsidR="00620A54" w:rsidRPr="00393948" w:rsidRDefault="00620A54" w:rsidP="002603CC">
      <w:pPr>
        <w:pStyle w:val="Code"/>
        <w:jc w:val="both"/>
        <w:rPr>
          <w:lang w:val="de-DE"/>
        </w:rPr>
      </w:pPr>
      <w:r w:rsidRPr="00393948">
        <w:rPr>
          <w:lang w:val="de-DE"/>
        </w:rPr>
        <w:t>nglobalvar   = 3</w:t>
      </w:r>
    </w:p>
    <w:p w14:paraId="61359774" w14:textId="77777777" w:rsidR="00620A54" w:rsidRPr="00393948" w:rsidRDefault="00620A54" w:rsidP="002603CC">
      <w:pPr>
        <w:pStyle w:val="Code"/>
        <w:jc w:val="both"/>
        <w:rPr>
          <w:lang w:val="de-DE"/>
        </w:rPr>
      </w:pPr>
      <w:r w:rsidRPr="00393948">
        <w:rPr>
          <w:lang w:val="de-DE"/>
        </w:rPr>
        <w:t>zb</w:t>
      </w:r>
    </w:p>
    <w:p w14:paraId="6000383F" w14:textId="77777777" w:rsidR="00620A54" w:rsidRPr="00393948" w:rsidRDefault="00620A54" w:rsidP="002603CC">
      <w:pPr>
        <w:pStyle w:val="Code"/>
        <w:jc w:val="both"/>
        <w:rPr>
          <w:lang w:val="de-DE"/>
        </w:rPr>
      </w:pPr>
      <w:r w:rsidRPr="00393948">
        <w:rPr>
          <w:lang w:val="de-DE"/>
        </w:rPr>
        <w:t>zs</w:t>
      </w:r>
    </w:p>
    <w:p w14:paraId="037AB370" w14:textId="77777777" w:rsidR="00620A54" w:rsidRPr="00393948" w:rsidRDefault="00620A54" w:rsidP="002603CC">
      <w:pPr>
        <w:pStyle w:val="Code"/>
        <w:jc w:val="both"/>
        <w:rPr>
          <w:lang w:val="de-DE"/>
        </w:rPr>
      </w:pPr>
      <w:r w:rsidRPr="00393948">
        <w:rPr>
          <w:lang w:val="de-DE"/>
        </w:rPr>
        <w:t>H</w:t>
      </w:r>
    </w:p>
    <w:p w14:paraId="15428E68" w14:textId="77777777" w:rsidR="00620A54" w:rsidRPr="00752797" w:rsidRDefault="00620A54" w:rsidP="002603CC">
      <w:pPr>
        <w:pStyle w:val="Heading2"/>
        <w:jc w:val="both"/>
        <w:rPr>
          <w:lang w:val="en-US"/>
        </w:rPr>
      </w:pPr>
      <w:bookmarkStart w:id="434" w:name="_Toc285701664"/>
      <w:bookmarkStart w:id="435" w:name="_Toc417455473"/>
      <w:bookmarkStart w:id="436" w:name="_Toc417455666"/>
      <w:bookmarkStart w:id="437" w:name="_Toc417455811"/>
      <w:bookmarkStart w:id="438" w:name="_Toc431915653"/>
      <w:bookmarkStart w:id="439" w:name="_Toc431915745"/>
      <w:r w:rsidRPr="00752797">
        <w:rPr>
          <w:lang w:val="en-US"/>
        </w:rPr>
        <w:t>Physical processes</w:t>
      </w:r>
      <w:bookmarkEnd w:id="434"/>
      <w:bookmarkEnd w:id="435"/>
      <w:bookmarkEnd w:id="436"/>
      <w:bookmarkEnd w:id="437"/>
      <w:bookmarkEnd w:id="438"/>
      <w:bookmarkEnd w:id="439"/>
    </w:p>
    <w:p w14:paraId="355DE088" w14:textId="77777777" w:rsidR="00620A54" w:rsidRPr="00752797" w:rsidRDefault="00620A54" w:rsidP="002603CC">
      <w:pPr>
        <w:pStyle w:val="BodyText"/>
        <w:rPr>
          <w:lang w:val="en-US"/>
        </w:rPr>
      </w:pPr>
      <w:r w:rsidRPr="00752797">
        <w:rPr>
          <w:lang w:val="en-US"/>
        </w:rPr>
        <w:t xml:space="preserve">XBeach supports a variety of physical processes from generic, like waves and flow, to very specific, like ship motions and point discharge. Each process can be switched on or off. The </w:t>
      </w:r>
      <w:r w:rsidRPr="00752797">
        <w:rPr>
          <w:lang w:val="en-US"/>
        </w:rPr>
        <w:lastRenderedPageBreak/>
        <w:t>commonly used processes are turned on by default. The table below lists the keywords used to switch on or off physical processes in XBeach.</w:t>
      </w:r>
    </w:p>
    <w:p w14:paraId="6D7B9673" w14:textId="69C1F615" w:rsidR="001B6449" w:rsidRPr="00752797" w:rsidRDefault="001B6449" w:rsidP="001B6449">
      <w:pPr>
        <w:pStyle w:val="Caption"/>
        <w:rPr>
          <w:lang w:val="en-US"/>
        </w:rPr>
      </w:pPr>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1</w:t>
      </w:r>
      <w:r w:rsidR="00366571">
        <w:rPr>
          <w:lang w:val="en-US"/>
        </w:rPr>
        <w:fldChar w:fldCharType="end"/>
      </w:r>
      <w:r w:rsidRPr="00752797">
        <w:rPr>
          <w:lang w:val="en-US"/>
        </w:rPr>
        <w:tab/>
        <w:t xml:space="preserve">Input parameters for physical processes </w:t>
      </w:r>
      <w:r w:rsidR="00D00850" w:rsidRPr="00752797">
        <w:rPr>
          <w:lang w:val="en-US"/>
        </w:rPr>
        <w:t>supported by XBeach</w:t>
      </w:r>
      <w:r w:rsidR="00DE3718">
        <w:rPr>
          <w:lang w:val="en-US"/>
        </w:rPr>
        <w:t>. The symbol ‘+’ indicates an advanced option.</w:t>
      </w:r>
    </w:p>
    <w:tbl>
      <w:tblPr>
        <w:tblStyle w:val="LightShading-Accent1"/>
        <w:tblW w:w="0" w:type="auto"/>
        <w:tblLook w:val="04A0" w:firstRow="1" w:lastRow="0" w:firstColumn="1" w:lastColumn="0" w:noHBand="0" w:noVBand="1"/>
      </w:tblPr>
      <w:tblGrid>
        <w:gridCol w:w="1794"/>
        <w:gridCol w:w="2280"/>
        <w:gridCol w:w="1258"/>
        <w:gridCol w:w="1414"/>
        <w:gridCol w:w="848"/>
        <w:gridCol w:w="1336"/>
      </w:tblGrid>
      <w:tr w:rsidR="00620A54" w:rsidRPr="00752797" w14:paraId="7D5DA561" w14:textId="77777777" w:rsidTr="00691D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94" w:type="dxa"/>
          </w:tcPr>
          <w:p w14:paraId="394799D6" w14:textId="77777777" w:rsidR="00620A54" w:rsidRPr="00752797" w:rsidRDefault="00620A54" w:rsidP="002603CC">
            <w:pPr>
              <w:pStyle w:val="PlainText"/>
              <w:jc w:val="both"/>
            </w:pPr>
            <w:r w:rsidRPr="00752797">
              <w:t>keyword</w:t>
            </w:r>
          </w:p>
        </w:tc>
        <w:tc>
          <w:tcPr>
            <w:tcW w:w="2280" w:type="dxa"/>
          </w:tcPr>
          <w:p w14:paraId="0AE57B7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58" w:type="dxa"/>
          </w:tcPr>
          <w:p w14:paraId="20BF2E9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414" w:type="dxa"/>
          </w:tcPr>
          <w:p w14:paraId="616B624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8" w:type="dxa"/>
          </w:tcPr>
          <w:p w14:paraId="6FA6D8B8"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336" w:type="dxa"/>
          </w:tcPr>
          <w:p w14:paraId="6ED50640"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25D613F9"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0C9E7C3E" w14:textId="77777777" w:rsidR="00620A54" w:rsidRPr="00752797" w:rsidRDefault="00620A54" w:rsidP="002603CC">
            <w:pPr>
              <w:pStyle w:val="PlainText"/>
              <w:jc w:val="both"/>
            </w:pPr>
            <w:r w:rsidRPr="00752797">
              <w:t>avalanching</w:t>
            </w:r>
          </w:p>
        </w:tc>
        <w:tc>
          <w:tcPr>
            <w:tcW w:w="2280" w:type="dxa"/>
          </w:tcPr>
          <w:p w14:paraId="37110FB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avalanching</w:t>
            </w:r>
          </w:p>
        </w:tc>
        <w:tc>
          <w:tcPr>
            <w:tcW w:w="1258" w:type="dxa"/>
          </w:tcPr>
          <w:p w14:paraId="2493E9D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414" w:type="dxa"/>
          </w:tcPr>
          <w:p w14:paraId="597ED69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71FA3D0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280368B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0A86FAF"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20C8EDDB" w14:textId="77777777" w:rsidR="00620A54" w:rsidRPr="00752797" w:rsidRDefault="00620A54" w:rsidP="002603CC">
            <w:pPr>
              <w:pStyle w:val="PlainText"/>
              <w:jc w:val="both"/>
            </w:pPr>
            <w:r w:rsidRPr="00752797">
              <w:t>flow</w:t>
            </w:r>
          </w:p>
        </w:tc>
        <w:tc>
          <w:tcPr>
            <w:tcW w:w="2280" w:type="dxa"/>
          </w:tcPr>
          <w:p w14:paraId="5759BF7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flow calculation</w:t>
            </w:r>
          </w:p>
        </w:tc>
        <w:tc>
          <w:tcPr>
            <w:tcW w:w="1258" w:type="dxa"/>
          </w:tcPr>
          <w:p w14:paraId="2912974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14" w:type="dxa"/>
          </w:tcPr>
          <w:p w14:paraId="4941C22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7AC3143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28EB299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0FBF5DC4"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38D16BE2" w14:textId="510A602A" w:rsidR="00620A54" w:rsidRPr="00752797" w:rsidRDefault="00DE3718" w:rsidP="002603CC">
            <w:pPr>
              <w:pStyle w:val="PlainText"/>
              <w:jc w:val="both"/>
            </w:pPr>
            <w:r>
              <w:t>g</w:t>
            </w:r>
            <w:r w:rsidR="00620A54" w:rsidRPr="00752797">
              <w:t>wflow</w:t>
            </w:r>
            <w:r>
              <w:t xml:space="preserve">  </w:t>
            </w:r>
            <w:r w:rsidR="001B6449" w:rsidRPr="00752797">
              <w:t>+</w:t>
            </w:r>
          </w:p>
        </w:tc>
        <w:tc>
          <w:tcPr>
            <w:tcW w:w="2280" w:type="dxa"/>
          </w:tcPr>
          <w:p w14:paraId="552498B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groundwater flow</w:t>
            </w:r>
          </w:p>
        </w:tc>
        <w:tc>
          <w:tcPr>
            <w:tcW w:w="1258" w:type="dxa"/>
          </w:tcPr>
          <w:p w14:paraId="78046A1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414" w:type="dxa"/>
          </w:tcPr>
          <w:p w14:paraId="5C67EA7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199AFB4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69A5912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F103920"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3B7CE9B1" w14:textId="77777777" w:rsidR="00620A54" w:rsidRPr="00752797" w:rsidRDefault="00620A54" w:rsidP="002603CC">
            <w:pPr>
              <w:pStyle w:val="PlainText"/>
              <w:jc w:val="both"/>
            </w:pPr>
            <w:r w:rsidRPr="00752797">
              <w:t>lwave</w:t>
            </w:r>
          </w:p>
        </w:tc>
        <w:tc>
          <w:tcPr>
            <w:tcW w:w="2280" w:type="dxa"/>
          </w:tcPr>
          <w:p w14:paraId="421DFBB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short wave forcing on NLSW equations and boundary conditions</w:t>
            </w:r>
          </w:p>
        </w:tc>
        <w:tc>
          <w:tcPr>
            <w:tcW w:w="1258" w:type="dxa"/>
          </w:tcPr>
          <w:p w14:paraId="134DD80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14" w:type="dxa"/>
          </w:tcPr>
          <w:p w14:paraId="2C660BE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61E3FBC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023DFC9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D9ED5C6"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4C6C354D" w14:textId="77777777" w:rsidR="00620A54" w:rsidRPr="00752797" w:rsidRDefault="00620A54" w:rsidP="002603CC">
            <w:pPr>
              <w:pStyle w:val="PlainText"/>
              <w:jc w:val="both"/>
            </w:pPr>
            <w:r w:rsidRPr="00752797">
              <w:t>morphology</w:t>
            </w:r>
          </w:p>
        </w:tc>
        <w:tc>
          <w:tcPr>
            <w:tcW w:w="2280" w:type="dxa"/>
          </w:tcPr>
          <w:p w14:paraId="6E45B0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morphology</w:t>
            </w:r>
          </w:p>
        </w:tc>
        <w:tc>
          <w:tcPr>
            <w:tcW w:w="1258" w:type="dxa"/>
          </w:tcPr>
          <w:p w14:paraId="027FBDD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414" w:type="dxa"/>
          </w:tcPr>
          <w:p w14:paraId="79A28FC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6C72F21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10BDD4F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36A319E"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317BFDEC" w14:textId="1618119D" w:rsidR="00620A54" w:rsidRPr="00752797" w:rsidRDefault="00DE3718" w:rsidP="002603CC">
            <w:pPr>
              <w:pStyle w:val="PlainText"/>
              <w:jc w:val="both"/>
            </w:pPr>
            <w:r>
              <w:t>n</w:t>
            </w:r>
            <w:r w:rsidR="00620A54" w:rsidRPr="00752797">
              <w:t>onh</w:t>
            </w:r>
            <w:r>
              <w:t xml:space="preserve">  </w:t>
            </w:r>
            <w:r w:rsidR="001B6449" w:rsidRPr="00752797">
              <w:t>+</w:t>
            </w:r>
          </w:p>
        </w:tc>
        <w:tc>
          <w:tcPr>
            <w:tcW w:w="2280" w:type="dxa"/>
          </w:tcPr>
          <w:p w14:paraId="7CC91D4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non-hydrostatic pressure: 0 = NSWE, 1 = NSW + non-hydrostatic pressure compensation Stelling &amp; Zijlema, 2003</w:t>
            </w:r>
          </w:p>
        </w:tc>
        <w:tc>
          <w:tcPr>
            <w:tcW w:w="1258" w:type="dxa"/>
          </w:tcPr>
          <w:p w14:paraId="4A74FEC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4" w:type="dxa"/>
          </w:tcPr>
          <w:p w14:paraId="055E744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139EAD4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496ADB4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0514E2C1"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3BFE4E8B" w14:textId="77777777" w:rsidR="00620A54" w:rsidRPr="00752797" w:rsidRDefault="00620A54" w:rsidP="002603CC">
            <w:pPr>
              <w:pStyle w:val="PlainText"/>
              <w:jc w:val="both"/>
            </w:pPr>
            <w:r w:rsidRPr="00752797">
              <w:t>sedtrans</w:t>
            </w:r>
          </w:p>
        </w:tc>
        <w:tc>
          <w:tcPr>
            <w:tcW w:w="2280" w:type="dxa"/>
          </w:tcPr>
          <w:p w14:paraId="261803A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sediment transport</w:t>
            </w:r>
          </w:p>
        </w:tc>
        <w:tc>
          <w:tcPr>
            <w:tcW w:w="1258" w:type="dxa"/>
          </w:tcPr>
          <w:p w14:paraId="02514A1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414" w:type="dxa"/>
          </w:tcPr>
          <w:p w14:paraId="0393B96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553BAF7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6DC6F79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676C123"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0D4BAE81" w14:textId="77777777" w:rsidR="00620A54" w:rsidRPr="00752797" w:rsidRDefault="00620A54" w:rsidP="002603CC">
            <w:pPr>
              <w:pStyle w:val="PlainText"/>
              <w:jc w:val="both"/>
            </w:pPr>
            <w:r w:rsidRPr="00752797">
              <w:t>setbathy</w:t>
            </w:r>
          </w:p>
        </w:tc>
        <w:tc>
          <w:tcPr>
            <w:tcW w:w="2280" w:type="dxa"/>
          </w:tcPr>
          <w:p w14:paraId="2B723AA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Turn on </w:t>
            </w:r>
            <w:r w:rsidR="00AB1A16" w:rsidRPr="00752797">
              <w:t>time series</w:t>
            </w:r>
            <w:r w:rsidRPr="00752797">
              <w:t xml:space="preserve"> of prescribed bathy input</w:t>
            </w:r>
          </w:p>
        </w:tc>
        <w:tc>
          <w:tcPr>
            <w:tcW w:w="1258" w:type="dxa"/>
          </w:tcPr>
          <w:p w14:paraId="5841879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4" w:type="dxa"/>
          </w:tcPr>
          <w:p w14:paraId="64FC758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4436115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6944FBA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0710381"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64DC072C" w14:textId="34686C28" w:rsidR="00620A54" w:rsidRPr="00752797" w:rsidRDefault="00DE3718" w:rsidP="002603CC">
            <w:pPr>
              <w:pStyle w:val="PlainText"/>
              <w:jc w:val="both"/>
            </w:pPr>
            <w:r>
              <w:t>s</w:t>
            </w:r>
            <w:r w:rsidR="00620A54" w:rsidRPr="00752797">
              <w:t>hips</w:t>
            </w:r>
            <w:r>
              <w:t xml:space="preserve">  </w:t>
            </w:r>
            <w:r w:rsidR="001B6449" w:rsidRPr="00752797">
              <w:t>+</w:t>
            </w:r>
          </w:p>
        </w:tc>
        <w:tc>
          <w:tcPr>
            <w:tcW w:w="2280" w:type="dxa"/>
          </w:tcPr>
          <w:p w14:paraId="680C0A4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ship waves</w:t>
            </w:r>
          </w:p>
        </w:tc>
        <w:tc>
          <w:tcPr>
            <w:tcW w:w="1258" w:type="dxa"/>
          </w:tcPr>
          <w:p w14:paraId="30F465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414" w:type="dxa"/>
          </w:tcPr>
          <w:p w14:paraId="2AD549D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537F683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59CE0A6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97D94A9"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1AA044A8" w14:textId="1DFBC461" w:rsidR="00620A54" w:rsidRPr="00752797" w:rsidRDefault="00620A54" w:rsidP="002603CC">
            <w:pPr>
              <w:pStyle w:val="PlainText"/>
              <w:jc w:val="both"/>
            </w:pPr>
            <w:r w:rsidRPr="00752797">
              <w:t>single_dir</w:t>
            </w:r>
            <w:r w:rsidR="00DE3718">
              <w:t xml:space="preserve"> </w:t>
            </w:r>
            <w:r w:rsidR="001B6449" w:rsidRPr="00752797">
              <w:t>+</w:t>
            </w:r>
          </w:p>
        </w:tc>
        <w:tc>
          <w:tcPr>
            <w:tcW w:w="2280" w:type="dxa"/>
          </w:tcPr>
          <w:p w14:paraId="11769DE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stationary model for refraction, surfbeat based on mean direction</w:t>
            </w:r>
          </w:p>
        </w:tc>
        <w:tc>
          <w:tcPr>
            <w:tcW w:w="1258" w:type="dxa"/>
          </w:tcPr>
          <w:p w14:paraId="0E9360B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4" w:type="dxa"/>
          </w:tcPr>
          <w:p w14:paraId="46F2D54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6CECDB7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55AD03F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3C5DADD0"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11BCFC40" w14:textId="250A163F" w:rsidR="00620A54" w:rsidRPr="00752797" w:rsidRDefault="00DE3718" w:rsidP="002603CC">
            <w:pPr>
              <w:pStyle w:val="PlainText"/>
              <w:jc w:val="both"/>
            </w:pPr>
            <w:r>
              <w:t>s</w:t>
            </w:r>
            <w:r w:rsidR="00620A54" w:rsidRPr="00752797">
              <w:t>nells</w:t>
            </w:r>
            <w:r>
              <w:t xml:space="preserve"> </w:t>
            </w:r>
            <w:r w:rsidR="001B6449" w:rsidRPr="00752797">
              <w:t>+</w:t>
            </w:r>
          </w:p>
        </w:tc>
        <w:tc>
          <w:tcPr>
            <w:tcW w:w="2280" w:type="dxa"/>
          </w:tcPr>
          <w:p w14:paraId="1A25E97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Snell's law for wave refraction</w:t>
            </w:r>
          </w:p>
        </w:tc>
        <w:tc>
          <w:tcPr>
            <w:tcW w:w="1258" w:type="dxa"/>
          </w:tcPr>
          <w:p w14:paraId="3B7A0EE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414" w:type="dxa"/>
          </w:tcPr>
          <w:p w14:paraId="549ADF9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54800FE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4FEFC4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20FEEDA"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70E1C705" w14:textId="3F56A1F9" w:rsidR="00620A54" w:rsidRPr="00752797" w:rsidRDefault="00CB15A7" w:rsidP="002603CC">
            <w:pPr>
              <w:pStyle w:val="PlainText"/>
              <w:jc w:val="both"/>
            </w:pPr>
            <w:r w:rsidRPr="00752797">
              <w:t>S</w:t>
            </w:r>
            <w:r w:rsidR="00620A54" w:rsidRPr="00752797">
              <w:t>wave</w:t>
            </w:r>
          </w:p>
        </w:tc>
        <w:tc>
          <w:tcPr>
            <w:tcW w:w="2280" w:type="dxa"/>
          </w:tcPr>
          <w:p w14:paraId="209D0F7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short waves</w:t>
            </w:r>
          </w:p>
        </w:tc>
        <w:tc>
          <w:tcPr>
            <w:tcW w:w="1258" w:type="dxa"/>
          </w:tcPr>
          <w:p w14:paraId="4466290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14" w:type="dxa"/>
          </w:tcPr>
          <w:p w14:paraId="1E400C1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1A1CAA7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58C393F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7621B5B"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184AFAAA" w14:textId="0F042EF4" w:rsidR="00620A54" w:rsidRPr="00752797" w:rsidRDefault="00DE3718" w:rsidP="002603CC">
            <w:pPr>
              <w:pStyle w:val="PlainText"/>
              <w:jc w:val="both"/>
            </w:pPr>
            <w:r>
              <w:t>s</w:t>
            </w:r>
            <w:r w:rsidR="00620A54" w:rsidRPr="00752797">
              <w:t>wrunup</w:t>
            </w:r>
            <w:r>
              <w:t xml:space="preserve"> </w:t>
            </w:r>
            <w:r w:rsidR="001B6449" w:rsidRPr="00752797">
              <w:t>+</w:t>
            </w:r>
          </w:p>
        </w:tc>
        <w:tc>
          <w:tcPr>
            <w:tcW w:w="2280" w:type="dxa"/>
          </w:tcPr>
          <w:p w14:paraId="0F7EFA9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short wave runup</w:t>
            </w:r>
          </w:p>
        </w:tc>
        <w:tc>
          <w:tcPr>
            <w:tcW w:w="1258" w:type="dxa"/>
          </w:tcPr>
          <w:p w14:paraId="15603A7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414" w:type="dxa"/>
          </w:tcPr>
          <w:p w14:paraId="27B099C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3D07AB3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6A3FA9C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3A8D9180"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79C02B87" w14:textId="2E8A05BB" w:rsidR="00620A54" w:rsidRPr="00752797" w:rsidRDefault="00DE3718" w:rsidP="002603CC">
            <w:pPr>
              <w:pStyle w:val="PlainText"/>
              <w:jc w:val="both"/>
            </w:pPr>
            <w:r>
              <w:t>v</w:t>
            </w:r>
            <w:r w:rsidR="00620A54" w:rsidRPr="00752797">
              <w:t>egetation</w:t>
            </w:r>
            <w:r>
              <w:t xml:space="preserve"> </w:t>
            </w:r>
            <w:r w:rsidR="001B6449" w:rsidRPr="00752797">
              <w:t>+</w:t>
            </w:r>
          </w:p>
        </w:tc>
        <w:tc>
          <w:tcPr>
            <w:tcW w:w="2280" w:type="dxa"/>
          </w:tcPr>
          <w:p w14:paraId="5C52C01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interaction of waves and flow with vegetation</w:t>
            </w:r>
          </w:p>
        </w:tc>
        <w:tc>
          <w:tcPr>
            <w:tcW w:w="1258" w:type="dxa"/>
          </w:tcPr>
          <w:p w14:paraId="6DA041D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4" w:type="dxa"/>
          </w:tcPr>
          <w:p w14:paraId="380ACF3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11BD340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2280998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C8B5967" w14:textId="68E5170B" w:rsidR="00EE5ED6" w:rsidRDefault="00EE5ED6" w:rsidP="002603CC">
      <w:pPr>
        <w:pStyle w:val="Heading2"/>
        <w:spacing w:line="240" w:lineRule="auto"/>
        <w:jc w:val="both"/>
        <w:rPr>
          <w:lang w:val="en-US"/>
        </w:rPr>
      </w:pPr>
      <w:bookmarkStart w:id="440" w:name="_Ref285440913"/>
      <w:bookmarkStart w:id="441" w:name="_Ref285440915"/>
      <w:bookmarkStart w:id="442" w:name="_Ref285465495"/>
      <w:bookmarkStart w:id="443" w:name="_Ref285465497"/>
      <w:bookmarkStart w:id="444" w:name="_Toc285701665"/>
      <w:bookmarkStart w:id="445" w:name="_Toc417455474"/>
      <w:bookmarkStart w:id="446" w:name="_Toc417455667"/>
      <w:bookmarkStart w:id="447" w:name="_Toc417455812"/>
      <w:bookmarkStart w:id="448" w:name="_Ref431915347"/>
      <w:bookmarkStart w:id="449" w:name="_Ref431915390"/>
      <w:bookmarkStart w:id="450" w:name="_Toc431915654"/>
      <w:bookmarkStart w:id="451" w:name="_Toc431915746"/>
      <w:r>
        <w:rPr>
          <w:lang w:val="en-US"/>
        </w:rPr>
        <w:lastRenderedPageBreak/>
        <w:t>Physical constants</w:t>
      </w:r>
      <w:bookmarkEnd w:id="448"/>
      <w:bookmarkEnd w:id="449"/>
      <w:bookmarkEnd w:id="450"/>
      <w:bookmarkEnd w:id="451"/>
    </w:p>
    <w:p w14:paraId="3B5938CE" w14:textId="77777777" w:rsidR="00EE5ED6" w:rsidRDefault="00EE5ED6" w:rsidP="00393948">
      <w:pPr>
        <w:rPr>
          <w:lang w:val="en-US"/>
        </w:rPr>
      </w:pPr>
    </w:p>
    <w:p w14:paraId="4A9B5837" w14:textId="77777777" w:rsidR="00EE5ED6" w:rsidRDefault="00EE5ED6" w:rsidP="00EE5ED6">
      <w:pPr>
        <w:pStyle w:val="BodyText"/>
        <w:rPr>
          <w:lang w:val="en-US"/>
        </w:rPr>
      </w:pPr>
      <w:r w:rsidRPr="00752797">
        <w:rPr>
          <w:lang w:val="en-US"/>
        </w:rPr>
        <w:t xml:space="preserve">The parameters listed in the table below involve physical constants used by XBeach. The gravitational acceleration and density of water are universally used coefficient. The </w:t>
      </w:r>
      <w:r w:rsidRPr="001935AF">
        <w:rPr>
          <w:i/>
          <w:lang w:val="en-US"/>
        </w:rPr>
        <w:t>depthscale</w:t>
      </w:r>
      <w:r w:rsidRPr="00752797">
        <w:rPr>
          <w:lang w:val="en-US"/>
        </w:rPr>
        <w:t xml:space="preserve"> is a factor in order to set different cut-off values like </w:t>
      </w:r>
      <w:r w:rsidRPr="001935AF">
        <w:rPr>
          <w:i/>
          <w:lang w:val="en-US"/>
        </w:rPr>
        <w:t>eps</w:t>
      </w:r>
      <w:r w:rsidRPr="00752797">
        <w:rPr>
          <w:lang w:val="en-US"/>
        </w:rPr>
        <w:t xml:space="preserve"> and </w:t>
      </w:r>
      <w:r w:rsidRPr="001935AF">
        <w:rPr>
          <w:i/>
          <w:lang w:val="en-US"/>
        </w:rPr>
        <w:t>hswitch</w:t>
      </w:r>
      <w:r w:rsidRPr="00752797">
        <w:rPr>
          <w:lang w:val="en-US"/>
        </w:rPr>
        <w:t xml:space="preserve">. A value of the </w:t>
      </w:r>
      <w:r w:rsidRPr="001935AF">
        <w:rPr>
          <w:i/>
          <w:lang w:val="en-US"/>
        </w:rPr>
        <w:t>depthscale</w:t>
      </w:r>
      <w:r w:rsidRPr="00752797">
        <w:rPr>
          <w:lang w:val="en-US"/>
        </w:rPr>
        <w:t xml:space="preserve"> lower than one means the cut-off values will increase. </w:t>
      </w:r>
    </w:p>
    <w:p w14:paraId="4494094D" w14:textId="0CA8A7FF" w:rsidR="00EE5ED6" w:rsidRPr="00752797" w:rsidRDefault="00EE5ED6" w:rsidP="00EE5ED6">
      <w:pPr>
        <w:pStyle w:val="Caption"/>
        <w:rPr>
          <w:lang w:val="en-US"/>
        </w:rPr>
      </w:pPr>
      <w:proofErr w:type="gramStart"/>
      <w:r>
        <w:t xml:space="preserve">Table </w:t>
      </w:r>
      <w:r>
        <w:fldChar w:fldCharType="begin"/>
      </w:r>
      <w:r>
        <w:instrText xml:space="preserve"> STYLEREF 1 \s </w:instrText>
      </w:r>
      <w:r>
        <w:fldChar w:fldCharType="separate"/>
      </w:r>
      <w:r w:rsidR="002E51A3">
        <w:rPr>
          <w:noProof/>
        </w:rPr>
        <w:t>4</w:t>
      </w:r>
      <w:r>
        <w:fldChar w:fldCharType="end"/>
      </w:r>
      <w:r>
        <w:t>.</w:t>
      </w:r>
      <w:proofErr w:type="gramEnd"/>
      <w:r>
        <w:fldChar w:fldCharType="begin"/>
      </w:r>
      <w:r>
        <w:instrText xml:space="preserve"> SEQ Table \* ARABIC \s 1 </w:instrText>
      </w:r>
      <w:r>
        <w:fldChar w:fldCharType="separate"/>
      </w:r>
      <w:r w:rsidR="002E51A3">
        <w:rPr>
          <w:noProof/>
        </w:rPr>
        <w:t>2</w:t>
      </w:r>
      <w:r>
        <w:fldChar w:fldCharType="end"/>
      </w:r>
      <w:r>
        <w:tab/>
      </w:r>
      <w:r w:rsidRPr="00752797">
        <w:rPr>
          <w:lang w:val="en-US"/>
        </w:rPr>
        <w:t xml:space="preserve">Overview of available </w:t>
      </w:r>
      <w:r>
        <w:rPr>
          <w:lang w:val="en-US"/>
        </w:rPr>
        <w:t>keyword related to physics</w:t>
      </w:r>
    </w:p>
    <w:tbl>
      <w:tblPr>
        <w:tblStyle w:val="LightShading-Accent1"/>
        <w:tblW w:w="0" w:type="auto"/>
        <w:tblLook w:val="04A0" w:firstRow="1" w:lastRow="0" w:firstColumn="1" w:lastColumn="0" w:noHBand="0" w:noVBand="1"/>
      </w:tblPr>
      <w:tblGrid>
        <w:gridCol w:w="1780"/>
        <w:gridCol w:w="2307"/>
        <w:gridCol w:w="1246"/>
        <w:gridCol w:w="1440"/>
        <w:gridCol w:w="848"/>
        <w:gridCol w:w="1309"/>
      </w:tblGrid>
      <w:tr w:rsidR="00EE5ED6" w:rsidRPr="00752797" w14:paraId="36EFEA87" w14:textId="77777777" w:rsidTr="0039394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E35A835" w14:textId="77777777" w:rsidR="00EE5ED6" w:rsidRPr="00752797" w:rsidRDefault="00EE5ED6" w:rsidP="00393948">
            <w:pPr>
              <w:pStyle w:val="PlainText"/>
              <w:jc w:val="both"/>
            </w:pPr>
            <w:r w:rsidRPr="00752797">
              <w:t>keyword</w:t>
            </w:r>
          </w:p>
        </w:tc>
        <w:tc>
          <w:tcPr>
            <w:tcW w:w="2834" w:type="dxa"/>
          </w:tcPr>
          <w:p w14:paraId="6B830644" w14:textId="77777777" w:rsidR="00EE5ED6" w:rsidRPr="00752797" w:rsidRDefault="00EE5ED6"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1C945910" w14:textId="77777777" w:rsidR="00EE5ED6" w:rsidRPr="00752797" w:rsidRDefault="00EE5ED6"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229861F" w14:textId="77777777" w:rsidR="00EE5ED6" w:rsidRPr="00752797" w:rsidRDefault="00EE5ED6"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0E0AF56F" w14:textId="77777777" w:rsidR="00EE5ED6" w:rsidRPr="00752797" w:rsidRDefault="00EE5ED6"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55765035" w14:textId="77777777" w:rsidR="00EE5ED6" w:rsidRPr="00752797" w:rsidRDefault="00EE5ED6"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EE5ED6" w:rsidRPr="00752797" w14:paraId="2AD6B489"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D051EC0" w14:textId="77777777" w:rsidR="00EE5ED6" w:rsidRPr="00752797" w:rsidRDefault="00EE5ED6" w:rsidP="00393948">
            <w:pPr>
              <w:pStyle w:val="PlainText"/>
              <w:jc w:val="both"/>
            </w:pPr>
            <w:r w:rsidRPr="00752797">
              <w:t>depthscale+</w:t>
            </w:r>
          </w:p>
        </w:tc>
        <w:tc>
          <w:tcPr>
            <w:tcW w:w="2834" w:type="dxa"/>
          </w:tcPr>
          <w:p w14:paraId="38798032"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Depthscale of (lab)test simulated, affects eps, hmin, hswitch and dzmax</w:t>
            </w:r>
          </w:p>
        </w:tc>
        <w:tc>
          <w:tcPr>
            <w:tcW w:w="1417" w:type="dxa"/>
          </w:tcPr>
          <w:p w14:paraId="2837CCD7"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984" w:type="dxa"/>
          </w:tcPr>
          <w:p w14:paraId="7FBA234D"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t>0</w:t>
            </w:r>
            <w:r w:rsidRPr="00752797">
              <w:t>.</w:t>
            </w:r>
            <w:r>
              <w:t>1</w:t>
            </w:r>
            <w:r w:rsidRPr="00752797">
              <w:t xml:space="preserve"> - 200.0</w:t>
            </w:r>
          </w:p>
        </w:tc>
        <w:tc>
          <w:tcPr>
            <w:tcW w:w="850" w:type="dxa"/>
          </w:tcPr>
          <w:p w14:paraId="22E940F4"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96D8D68"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EE5ED6" w:rsidRPr="00752797" w14:paraId="00D17A3A"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09D8B8E0" w14:textId="77777777" w:rsidR="00EE5ED6" w:rsidRPr="00752797" w:rsidRDefault="00EE5ED6" w:rsidP="00393948">
            <w:pPr>
              <w:pStyle w:val="PlainText"/>
              <w:jc w:val="both"/>
            </w:pPr>
            <w:r w:rsidRPr="00752797">
              <w:t>g</w:t>
            </w:r>
          </w:p>
        </w:tc>
        <w:tc>
          <w:tcPr>
            <w:tcW w:w="2834" w:type="dxa"/>
          </w:tcPr>
          <w:p w14:paraId="5A391954" w14:textId="77777777" w:rsidR="00EE5ED6" w:rsidRPr="00752797" w:rsidRDefault="00EE5ED6"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Gravitational acceleration</w:t>
            </w:r>
          </w:p>
        </w:tc>
        <w:tc>
          <w:tcPr>
            <w:tcW w:w="1417" w:type="dxa"/>
          </w:tcPr>
          <w:p w14:paraId="5B8D8EF2" w14:textId="77777777" w:rsidR="00EE5ED6" w:rsidRPr="00752797" w:rsidRDefault="00EE5ED6"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9.81</w:t>
            </w:r>
          </w:p>
        </w:tc>
        <w:tc>
          <w:tcPr>
            <w:tcW w:w="1984" w:type="dxa"/>
          </w:tcPr>
          <w:p w14:paraId="60B1B52D" w14:textId="77777777" w:rsidR="00EE5ED6" w:rsidRPr="00752797" w:rsidRDefault="00EE5ED6"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9.7 - 9.9</w:t>
            </w:r>
          </w:p>
        </w:tc>
        <w:tc>
          <w:tcPr>
            <w:tcW w:w="850" w:type="dxa"/>
          </w:tcPr>
          <w:p w14:paraId="1C806255" w14:textId="77777777" w:rsidR="00EE5ED6" w:rsidRPr="00752797" w:rsidRDefault="00EE5ED6"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ms^-2</w:t>
            </w:r>
          </w:p>
        </w:tc>
        <w:tc>
          <w:tcPr>
            <w:tcW w:w="1700" w:type="dxa"/>
          </w:tcPr>
          <w:p w14:paraId="04490856" w14:textId="77777777" w:rsidR="00EE5ED6" w:rsidRPr="00752797" w:rsidRDefault="00EE5ED6"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EE5ED6" w:rsidRPr="00752797" w14:paraId="46FADAC6"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4AB246" w14:textId="77777777" w:rsidR="00EE5ED6" w:rsidRPr="00752797" w:rsidRDefault="00EE5ED6" w:rsidP="00393948">
            <w:pPr>
              <w:pStyle w:val="PlainText"/>
              <w:jc w:val="both"/>
            </w:pPr>
            <w:r w:rsidRPr="00752797">
              <w:t>rho</w:t>
            </w:r>
          </w:p>
        </w:tc>
        <w:tc>
          <w:tcPr>
            <w:tcW w:w="2834" w:type="dxa"/>
          </w:tcPr>
          <w:p w14:paraId="6FA611E7"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Density of water</w:t>
            </w:r>
          </w:p>
        </w:tc>
        <w:tc>
          <w:tcPr>
            <w:tcW w:w="1417" w:type="dxa"/>
          </w:tcPr>
          <w:p w14:paraId="5109B47E"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1025.0</w:t>
            </w:r>
          </w:p>
        </w:tc>
        <w:tc>
          <w:tcPr>
            <w:tcW w:w="1984" w:type="dxa"/>
          </w:tcPr>
          <w:p w14:paraId="7C5E1D10"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1000.0 - 1040.0</w:t>
            </w:r>
          </w:p>
        </w:tc>
        <w:tc>
          <w:tcPr>
            <w:tcW w:w="850" w:type="dxa"/>
          </w:tcPr>
          <w:p w14:paraId="418DE01B"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kgm^-3</w:t>
            </w:r>
          </w:p>
        </w:tc>
        <w:tc>
          <w:tcPr>
            <w:tcW w:w="1700" w:type="dxa"/>
          </w:tcPr>
          <w:p w14:paraId="7ADB37DC"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p>
        </w:tc>
      </w:tr>
    </w:tbl>
    <w:p w14:paraId="37B1E387" w14:textId="77777777" w:rsidR="00EE5ED6" w:rsidRPr="00EE5ED6" w:rsidRDefault="00EE5ED6" w:rsidP="00393948">
      <w:pPr>
        <w:rPr>
          <w:lang w:val="en-US"/>
        </w:rPr>
      </w:pPr>
    </w:p>
    <w:p w14:paraId="6413B8B5" w14:textId="77777777" w:rsidR="00620A54" w:rsidRPr="00752797" w:rsidRDefault="00620A54" w:rsidP="002603CC">
      <w:pPr>
        <w:pStyle w:val="Heading2"/>
        <w:spacing w:line="240" w:lineRule="auto"/>
        <w:jc w:val="both"/>
        <w:rPr>
          <w:lang w:val="en-US"/>
        </w:rPr>
      </w:pPr>
      <w:bookmarkStart w:id="452" w:name="_Ref431915463"/>
      <w:bookmarkStart w:id="453" w:name="_Ref431915481"/>
      <w:bookmarkStart w:id="454" w:name="_Ref431915560"/>
      <w:bookmarkStart w:id="455" w:name="_Toc431915655"/>
      <w:bookmarkStart w:id="456" w:name="_Toc431915747"/>
      <w:r w:rsidRPr="00752797">
        <w:rPr>
          <w:lang w:val="en-US"/>
        </w:rPr>
        <w:t>Grid and bathymetry</w:t>
      </w:r>
      <w:bookmarkEnd w:id="440"/>
      <w:bookmarkEnd w:id="441"/>
      <w:bookmarkEnd w:id="442"/>
      <w:bookmarkEnd w:id="443"/>
      <w:bookmarkEnd w:id="444"/>
      <w:bookmarkEnd w:id="445"/>
      <w:bookmarkEnd w:id="446"/>
      <w:bookmarkEnd w:id="447"/>
      <w:bookmarkEnd w:id="452"/>
      <w:bookmarkEnd w:id="453"/>
      <w:bookmarkEnd w:id="454"/>
      <w:bookmarkEnd w:id="455"/>
      <w:bookmarkEnd w:id="456"/>
    </w:p>
    <w:p w14:paraId="63A1F675" w14:textId="7C35AA4F" w:rsidR="00620A54" w:rsidRPr="00752797" w:rsidRDefault="00620A54" w:rsidP="002603CC">
      <w:pPr>
        <w:pStyle w:val="BodyText"/>
        <w:rPr>
          <w:lang w:val="en-US"/>
        </w:rPr>
      </w:pPr>
      <w:r w:rsidRPr="00752797">
        <w:rPr>
          <w:lang w:val="en-US"/>
        </w:rPr>
        <w:t xml:space="preserve">XBeach’ spatial grid size is defined by the keywords </w:t>
      </w:r>
      <w:r w:rsidRPr="00752797">
        <w:rPr>
          <w:i/>
          <w:lang w:val="en-US"/>
        </w:rPr>
        <w:t>nx</w:t>
      </w:r>
      <w:r w:rsidRPr="00752797">
        <w:rPr>
          <w:lang w:val="en-US"/>
        </w:rPr>
        <w:t xml:space="preserve"> and </w:t>
      </w:r>
      <w:proofErr w:type="gramStart"/>
      <w:r w:rsidRPr="00752797">
        <w:rPr>
          <w:i/>
          <w:lang w:val="en-US"/>
        </w:rPr>
        <w:t>ny</w:t>
      </w:r>
      <w:proofErr w:type="gramEnd"/>
      <w:r w:rsidRPr="00752797">
        <w:rPr>
          <w:lang w:val="en-US"/>
        </w:rPr>
        <w:t xml:space="preserve">. </w:t>
      </w:r>
      <w:r w:rsidR="00E064E8" w:rsidRPr="00752797">
        <w:rPr>
          <w:lang w:val="en-US"/>
        </w:rPr>
        <w:t xml:space="preserve">Here nx are the number of grid points in the cross-shore direction and </w:t>
      </w:r>
      <w:proofErr w:type="gramStart"/>
      <w:r w:rsidR="00E064E8" w:rsidRPr="00752797">
        <w:rPr>
          <w:lang w:val="en-US"/>
        </w:rPr>
        <w:t>ny</w:t>
      </w:r>
      <w:proofErr w:type="gramEnd"/>
      <w:r w:rsidR="00E064E8" w:rsidRPr="00752797">
        <w:rPr>
          <w:lang w:val="en-US"/>
        </w:rPr>
        <w:t xml:space="preserve"> the number in the alongshore direction. </w:t>
      </w:r>
      <w:r w:rsidRPr="00752797">
        <w:rPr>
          <w:lang w:val="en-US"/>
        </w:rPr>
        <w:t xml:space="preserve">The size of the computational grid will be </w:t>
      </w:r>
      <w:r w:rsidRPr="00752797">
        <w:rPr>
          <w:i/>
          <w:lang w:val="en-US"/>
        </w:rPr>
        <w:t>nx+1</w:t>
      </w:r>
      <w:r w:rsidRPr="00752797">
        <w:rPr>
          <w:lang w:val="en-US"/>
        </w:rPr>
        <w:t xml:space="preserve"> by </w:t>
      </w:r>
      <w:proofErr w:type="gramStart"/>
      <w:r w:rsidRPr="00752797">
        <w:rPr>
          <w:i/>
          <w:lang w:val="en-US"/>
        </w:rPr>
        <w:t>ny+</w:t>
      </w:r>
      <w:proofErr w:type="gramEnd"/>
      <w:r w:rsidRPr="00752797">
        <w:rPr>
          <w:i/>
          <w:lang w:val="en-US"/>
        </w:rPr>
        <w:t>1</w:t>
      </w:r>
      <w:r w:rsidRPr="00752797">
        <w:rPr>
          <w:lang w:val="en-US"/>
        </w:rPr>
        <w:t xml:space="preserve"> cells large. The initial bathymetry is provided using a separate file that is referred to by the </w:t>
      </w:r>
      <w:r w:rsidRPr="00752797">
        <w:rPr>
          <w:i/>
          <w:lang w:val="en-US"/>
        </w:rPr>
        <w:t>depfile</w:t>
      </w:r>
      <w:r w:rsidRPr="00752797">
        <w:rPr>
          <w:lang w:val="en-US"/>
        </w:rPr>
        <w:t xml:space="preserve"> keyword</w:t>
      </w:r>
      <w:r w:rsidR="00E064E8" w:rsidRPr="00752797">
        <w:rPr>
          <w:lang w:val="en-US"/>
        </w:rPr>
        <w:t xml:space="preserve">, which has to have a size of [nx+1, </w:t>
      </w:r>
      <w:proofErr w:type="gramStart"/>
      <w:r w:rsidR="00E064E8" w:rsidRPr="00752797">
        <w:rPr>
          <w:lang w:val="en-US"/>
        </w:rPr>
        <w:t>ny+</w:t>
      </w:r>
      <w:proofErr w:type="gramEnd"/>
      <w:r w:rsidR="00E064E8" w:rsidRPr="00752797">
        <w:rPr>
          <w:lang w:val="en-US"/>
        </w:rPr>
        <w:t>1]</w:t>
      </w:r>
      <w:r w:rsidRPr="00752797">
        <w:rPr>
          <w:lang w:val="en-US"/>
        </w:rPr>
        <w:t xml:space="preserve">. This file contains an initial bed level for each grid cell where each line corresponds to </w:t>
      </w:r>
      <w:proofErr w:type="gramStart"/>
      <w:r w:rsidRPr="00752797">
        <w:rPr>
          <w:lang w:val="en-US"/>
        </w:rPr>
        <w:t>a transect</w:t>
      </w:r>
      <w:proofErr w:type="gramEnd"/>
      <w:r w:rsidRPr="00752797">
        <w:rPr>
          <w:lang w:val="en-US"/>
        </w:rPr>
        <w:t xml:space="preserve"> in x-direction (cross-shore). The values are positive down by default</w:t>
      </w:r>
      <w:r w:rsidR="00E064E8" w:rsidRPr="00752797">
        <w:rPr>
          <w:lang w:val="en-US"/>
        </w:rPr>
        <w:t xml:space="preserve"> (e.g. a value of ‘10’ is 10 meters </w:t>
      </w:r>
      <w:r w:rsidR="00B01F2F">
        <w:rPr>
          <w:lang w:val="en-US"/>
        </w:rPr>
        <w:t xml:space="preserve">of water </w:t>
      </w:r>
      <w:r w:rsidR="00E064E8" w:rsidRPr="00752797">
        <w:rPr>
          <w:lang w:val="en-US"/>
        </w:rPr>
        <w:t>depth)</w:t>
      </w:r>
      <w:r w:rsidRPr="00752797">
        <w:rPr>
          <w:lang w:val="en-US"/>
        </w:rPr>
        <w:t xml:space="preserve">, but this can be changed using the </w:t>
      </w:r>
      <w:r w:rsidRPr="00752797">
        <w:rPr>
          <w:i/>
          <w:lang w:val="en-US"/>
        </w:rPr>
        <w:t>posdwn</w:t>
      </w:r>
      <w:r w:rsidRPr="00752797">
        <w:rPr>
          <w:lang w:val="en-US"/>
        </w:rPr>
        <w:t xml:space="preserve"> keyword.</w:t>
      </w:r>
    </w:p>
    <w:p w14:paraId="5778C643" w14:textId="77777777" w:rsidR="00620A54" w:rsidRPr="00752797" w:rsidRDefault="00620A54" w:rsidP="002603CC">
      <w:pPr>
        <w:pStyle w:val="BodyText"/>
        <w:rPr>
          <w:lang w:val="en-US"/>
        </w:rPr>
      </w:pPr>
      <w:r w:rsidRPr="00752797">
        <w:rPr>
          <w:lang w:val="en-US"/>
        </w:rPr>
        <w:t xml:space="preserve">Three main types of XBeach grids are supported: fast 1D, 1D and 2DH. Fast 1D grids have a single alongshore grid cell and thus a value </w:t>
      </w:r>
      <w:proofErr w:type="gramStart"/>
      <w:r w:rsidRPr="00752797">
        <w:rPr>
          <w:i/>
          <w:lang w:val="en-US"/>
        </w:rPr>
        <w:t>ny=</w:t>
      </w:r>
      <w:proofErr w:type="gramEnd"/>
      <w:r w:rsidRPr="00752797">
        <w:rPr>
          <w:i/>
          <w:lang w:val="en-US"/>
        </w:rPr>
        <w:t xml:space="preserve">0 </w:t>
      </w:r>
      <w:r w:rsidRPr="00752797">
        <w:rPr>
          <w:lang w:val="en-US"/>
        </w:rPr>
        <w:t xml:space="preserve">and </w:t>
      </w:r>
      <w:r w:rsidR="00E064E8" w:rsidRPr="00752797">
        <w:rPr>
          <w:lang w:val="en-US"/>
        </w:rPr>
        <w:t xml:space="preserve">thus </w:t>
      </w:r>
      <w:r w:rsidRPr="00752797">
        <w:rPr>
          <w:lang w:val="en-US"/>
        </w:rPr>
        <w:t xml:space="preserve">a single </w:t>
      </w:r>
      <w:r w:rsidR="00E064E8" w:rsidRPr="00752797">
        <w:rPr>
          <w:lang w:val="en-US"/>
        </w:rPr>
        <w:t>row (ny+1=1)</w:t>
      </w:r>
      <w:r w:rsidRPr="00752797">
        <w:rPr>
          <w:lang w:val="en-US"/>
        </w:rPr>
        <w:t xml:space="preserve"> in the </w:t>
      </w:r>
      <w:r w:rsidRPr="00752797">
        <w:rPr>
          <w:i/>
          <w:lang w:val="en-US"/>
        </w:rPr>
        <w:t>depfile</w:t>
      </w:r>
      <w:r w:rsidRPr="00752797">
        <w:rPr>
          <w:lang w:val="en-US"/>
        </w:rPr>
        <w:t xml:space="preserve">. The 1D grids have 3 alongshore grid cells and thus a value </w:t>
      </w:r>
      <w:proofErr w:type="gramStart"/>
      <w:r w:rsidRPr="00752797">
        <w:rPr>
          <w:i/>
          <w:lang w:val="en-US"/>
        </w:rPr>
        <w:t>ny=</w:t>
      </w:r>
      <w:proofErr w:type="gramEnd"/>
      <w:r w:rsidRPr="00752797">
        <w:rPr>
          <w:i/>
          <w:lang w:val="en-US"/>
        </w:rPr>
        <w:t xml:space="preserve">2 </w:t>
      </w:r>
      <w:r w:rsidRPr="00752797">
        <w:rPr>
          <w:lang w:val="en-US"/>
        </w:rPr>
        <w:t xml:space="preserve">and three </w:t>
      </w:r>
      <w:r w:rsidR="00E064E8" w:rsidRPr="00752797">
        <w:rPr>
          <w:lang w:val="en-US"/>
        </w:rPr>
        <w:t xml:space="preserve">rows </w:t>
      </w:r>
      <w:r w:rsidRPr="00752797">
        <w:rPr>
          <w:lang w:val="en-US"/>
        </w:rPr>
        <w:t xml:space="preserve">in the </w:t>
      </w:r>
      <w:r w:rsidRPr="00752797">
        <w:rPr>
          <w:i/>
          <w:lang w:val="en-US"/>
        </w:rPr>
        <w:t>depfile</w:t>
      </w:r>
      <w:r w:rsidRPr="00752797">
        <w:rPr>
          <w:lang w:val="en-US"/>
        </w:rPr>
        <w:t xml:space="preserve">. The 2DH grids have more than 3 alongshore grid cells, a value </w:t>
      </w:r>
      <w:proofErr w:type="gramStart"/>
      <w:r w:rsidRPr="00752797">
        <w:rPr>
          <w:i/>
          <w:lang w:val="en-US"/>
        </w:rPr>
        <w:t>ny&gt;</w:t>
      </w:r>
      <w:proofErr w:type="gramEnd"/>
      <w:r w:rsidRPr="00752797">
        <w:rPr>
          <w:i/>
          <w:lang w:val="en-US"/>
        </w:rPr>
        <w:t>2</w:t>
      </w:r>
      <w:r w:rsidRPr="00752797">
        <w:rPr>
          <w:lang w:val="en-US"/>
        </w:rPr>
        <w:t xml:space="preserve"> and as ma</w:t>
      </w:r>
      <w:r w:rsidR="00E064E8" w:rsidRPr="00752797">
        <w:rPr>
          <w:lang w:val="en-US"/>
        </w:rPr>
        <w:t>n</w:t>
      </w:r>
      <w:r w:rsidRPr="00752797">
        <w:rPr>
          <w:lang w:val="en-US"/>
        </w:rPr>
        <w:t xml:space="preserve">y </w:t>
      </w:r>
      <w:r w:rsidR="00E064E8" w:rsidRPr="00752797">
        <w:rPr>
          <w:lang w:val="en-US"/>
        </w:rPr>
        <w:t>rows</w:t>
      </w:r>
      <w:r w:rsidRPr="00752797">
        <w:rPr>
          <w:lang w:val="en-US"/>
        </w:rPr>
        <w:t xml:space="preserve"> in the </w:t>
      </w:r>
      <w:r w:rsidRPr="00752797">
        <w:rPr>
          <w:i/>
          <w:lang w:val="en-US"/>
        </w:rPr>
        <w:t>depfile</w:t>
      </w:r>
      <w:r w:rsidRPr="00752797">
        <w:rPr>
          <w:lang w:val="en-US"/>
        </w:rPr>
        <w:t>. In general, the bathymetry file has the following</w:t>
      </w:r>
      <w:r w:rsidR="00E064E8" w:rsidRPr="00752797">
        <w:rPr>
          <w:lang w:val="en-US"/>
        </w:rPr>
        <w:t xml:space="preserve"> space-separated</w:t>
      </w:r>
      <w:r w:rsidRPr="00752797">
        <w:rPr>
          <w:lang w:val="en-US"/>
        </w:rPr>
        <w:t xml:space="preserve"> format:</w:t>
      </w:r>
    </w:p>
    <w:p w14:paraId="4F5AD76C" w14:textId="77777777" w:rsidR="00620A54" w:rsidRPr="00752797" w:rsidRDefault="00620A54" w:rsidP="002603CC">
      <w:pPr>
        <w:pStyle w:val="Codeheader"/>
        <w:rPr>
          <w:lang w:val="en-US"/>
        </w:rPr>
      </w:pPr>
      <w:r w:rsidRPr="00752797">
        <w:rPr>
          <w:lang w:val="en-US"/>
        </w:rPr>
        <w:t>bed.dep</w:t>
      </w:r>
    </w:p>
    <w:p w14:paraId="6B073754" w14:textId="77777777" w:rsidR="00620A54" w:rsidRPr="00752797" w:rsidRDefault="00620A54" w:rsidP="002603CC">
      <w:pPr>
        <w:pStyle w:val="Code"/>
        <w:jc w:val="both"/>
      </w:pPr>
      <w:r w:rsidRPr="00752797">
        <w:t>&lt;</w:t>
      </w:r>
      <w:proofErr w:type="gramStart"/>
      <w:r w:rsidRPr="00752797">
        <w:t>z</w:t>
      </w:r>
      <w:proofErr w:type="gramEnd"/>
      <w:r w:rsidRPr="00752797">
        <w:t xml:space="preserve"> 1,1&gt; &lt;z 2,1&gt; &lt;z 3,1&gt; ... &lt;z nx,1&gt; &lt;z nx+1,1&gt;</w:t>
      </w:r>
    </w:p>
    <w:p w14:paraId="0EE27D57" w14:textId="77777777" w:rsidR="00620A54" w:rsidRPr="00752797" w:rsidRDefault="00620A54" w:rsidP="002603CC">
      <w:pPr>
        <w:pStyle w:val="Code"/>
        <w:jc w:val="both"/>
      </w:pPr>
      <w:r w:rsidRPr="00752797">
        <w:t>&lt;</w:t>
      </w:r>
      <w:proofErr w:type="gramStart"/>
      <w:r w:rsidRPr="00752797">
        <w:t>z</w:t>
      </w:r>
      <w:proofErr w:type="gramEnd"/>
      <w:r w:rsidRPr="00752797">
        <w:t xml:space="preserve"> 1,2&gt; &lt;z 2,2&gt; &lt;z 3,2&gt; ... &lt;z nx,2&gt; &lt;z nx+1,2&gt;</w:t>
      </w:r>
    </w:p>
    <w:p w14:paraId="21EF34C5" w14:textId="77777777" w:rsidR="00620A54" w:rsidRPr="00752797" w:rsidRDefault="00620A54" w:rsidP="002603CC">
      <w:pPr>
        <w:pStyle w:val="Code"/>
        <w:jc w:val="both"/>
      </w:pPr>
      <w:r w:rsidRPr="00752797">
        <w:t>&lt;</w:t>
      </w:r>
      <w:proofErr w:type="gramStart"/>
      <w:r w:rsidRPr="00752797">
        <w:t>z</w:t>
      </w:r>
      <w:proofErr w:type="gramEnd"/>
      <w:r w:rsidRPr="00752797">
        <w:t xml:space="preserve"> 1,3&gt; &lt;z 2,3&gt; &lt;z 3,3&gt; ... &lt;z nx,3&gt; &lt;z nx+1,3&gt;</w:t>
      </w:r>
    </w:p>
    <w:p w14:paraId="70C82BF3" w14:textId="77777777" w:rsidR="00620A54" w:rsidRPr="00752797" w:rsidRDefault="00620A54" w:rsidP="002603CC">
      <w:pPr>
        <w:pStyle w:val="Code"/>
        <w:jc w:val="both"/>
      </w:pPr>
      <w:r w:rsidRPr="00752797">
        <w:t>...</w:t>
      </w:r>
    </w:p>
    <w:p w14:paraId="4A4B06EF" w14:textId="77777777" w:rsidR="00620A54" w:rsidRPr="00752797" w:rsidRDefault="00620A54" w:rsidP="002603CC">
      <w:pPr>
        <w:pStyle w:val="Code"/>
        <w:jc w:val="both"/>
      </w:pPr>
      <w:r w:rsidRPr="00752797">
        <w:t>&lt;z 1,ny&gt; &lt;z 2,ny&gt; &lt;z 3,ny&gt; ... &lt;z nx,ny&gt; &lt;z nx+1,ny&gt;</w:t>
      </w:r>
    </w:p>
    <w:p w14:paraId="3B55C9D4" w14:textId="77777777" w:rsidR="00620A54" w:rsidRPr="00752797" w:rsidRDefault="00620A54" w:rsidP="002603CC">
      <w:pPr>
        <w:pStyle w:val="Code"/>
        <w:jc w:val="both"/>
      </w:pPr>
      <w:r w:rsidRPr="00752797">
        <w:t>&lt;z 1,ny+1&gt; &lt;z 2,ny+1&gt; &lt;z 3,ny+1&gt; ... &lt;z nx,ny+1&gt; &lt;z nx+1,ny+1&gt;</w:t>
      </w:r>
    </w:p>
    <w:p w14:paraId="652C9D09" w14:textId="77777777" w:rsidR="00620A54" w:rsidRPr="00752797" w:rsidRDefault="00620A54" w:rsidP="002603CC">
      <w:pPr>
        <w:pStyle w:val="BodyText"/>
        <w:rPr>
          <w:lang w:val="en-US"/>
        </w:rPr>
      </w:pPr>
      <w:r w:rsidRPr="00752797">
        <w:rPr>
          <w:lang w:val="en-US"/>
        </w:rPr>
        <w:t xml:space="preserve">XBeach spatial grids can be equidistant or non-equidistant. In the former case the grid size is defined by the keywords </w:t>
      </w:r>
      <w:r w:rsidRPr="00752797">
        <w:rPr>
          <w:i/>
          <w:lang w:val="en-US"/>
        </w:rPr>
        <w:t>dx</w:t>
      </w:r>
      <w:r w:rsidRPr="00752797">
        <w:rPr>
          <w:lang w:val="en-US"/>
        </w:rPr>
        <w:t xml:space="preserve"> and </w:t>
      </w:r>
      <w:proofErr w:type="gramStart"/>
      <w:r w:rsidRPr="00752797">
        <w:rPr>
          <w:i/>
          <w:lang w:val="en-US"/>
        </w:rPr>
        <w:t>dy</w:t>
      </w:r>
      <w:proofErr w:type="gramEnd"/>
      <w:r w:rsidRPr="00752797">
        <w:rPr>
          <w:lang w:val="en-US"/>
        </w:rPr>
        <w:t xml:space="preserve">. In the latter case the keyword </w:t>
      </w:r>
      <w:r w:rsidRPr="00752797">
        <w:rPr>
          <w:i/>
          <w:lang w:val="en-US"/>
        </w:rPr>
        <w:t>vardx</w:t>
      </w:r>
      <w:r w:rsidRPr="00752797">
        <w:rPr>
          <w:lang w:val="en-US"/>
        </w:rPr>
        <w:t xml:space="preserve"> should be set to </w:t>
      </w:r>
      <w:r w:rsidRPr="00752797">
        <w:rPr>
          <w:i/>
          <w:lang w:val="en-US"/>
        </w:rPr>
        <w:t>1</w:t>
      </w:r>
      <w:r w:rsidRPr="00752797">
        <w:rPr>
          <w:lang w:val="en-US"/>
        </w:rPr>
        <w:t xml:space="preserve"> and x- and y-coordinates of the grid cells should be provided through the files referenced by the </w:t>
      </w:r>
      <w:r w:rsidRPr="00752797">
        <w:rPr>
          <w:i/>
          <w:lang w:val="en-US"/>
        </w:rPr>
        <w:t xml:space="preserve">xfile </w:t>
      </w:r>
      <w:r w:rsidRPr="00752797">
        <w:rPr>
          <w:lang w:val="en-US"/>
        </w:rPr>
        <w:t xml:space="preserve">and </w:t>
      </w:r>
      <w:r w:rsidRPr="00752797">
        <w:rPr>
          <w:i/>
          <w:lang w:val="en-US"/>
        </w:rPr>
        <w:t>yfile</w:t>
      </w:r>
      <w:r w:rsidRPr="00752797">
        <w:rPr>
          <w:lang w:val="en-US"/>
        </w:rPr>
        <w:t xml:space="preserve"> keywords. These files take exactly the same format as the </w:t>
      </w:r>
      <w:r w:rsidRPr="00752797">
        <w:rPr>
          <w:i/>
          <w:lang w:val="en-US"/>
        </w:rPr>
        <w:t>depfile</w:t>
      </w:r>
      <w:r w:rsidRPr="00752797">
        <w:rPr>
          <w:lang w:val="en-US"/>
        </w:rPr>
        <w:t xml:space="preserve"> file where all coordinates along the x-direction are </w:t>
      </w:r>
      <w:r w:rsidR="00FF2CFB" w:rsidRPr="00752797">
        <w:rPr>
          <w:lang w:val="en-US"/>
        </w:rPr>
        <w:t>in one r</w:t>
      </w:r>
      <w:r w:rsidR="00E064E8" w:rsidRPr="00752797">
        <w:rPr>
          <w:lang w:val="en-US"/>
        </w:rPr>
        <w:t>ow</w:t>
      </w:r>
      <w:r w:rsidRPr="00752797">
        <w:rPr>
          <w:lang w:val="en-US"/>
        </w:rPr>
        <w:t xml:space="preserve"> and each </w:t>
      </w:r>
      <w:r w:rsidR="00E064E8" w:rsidRPr="00752797">
        <w:rPr>
          <w:lang w:val="en-US"/>
        </w:rPr>
        <w:t>row</w:t>
      </w:r>
      <w:r w:rsidRPr="00752797">
        <w:rPr>
          <w:lang w:val="en-US"/>
        </w:rPr>
        <w:t xml:space="preserve"> represents a cell in y-direction. XBeach grids are defined in a coordinate system of choice and can be either rectangular or curvilinear grids.</w:t>
      </w:r>
      <w:r w:rsidR="00670C1A" w:rsidRPr="00752797">
        <w:rPr>
          <w:lang w:val="en-US"/>
        </w:rPr>
        <w:t xml:space="preserve"> This section can be found in </w:t>
      </w:r>
      <w:r w:rsidR="00670C1A" w:rsidRPr="00752797">
        <w:rPr>
          <w:lang w:val="en-US"/>
        </w:rPr>
        <w:fldChar w:fldCharType="begin"/>
      </w:r>
      <w:r w:rsidR="00670C1A" w:rsidRPr="00752797">
        <w:rPr>
          <w:lang w:val="en-US"/>
        </w:rPr>
        <w:instrText xml:space="preserve"> REF _Ref413317177 \r \h </w:instrText>
      </w:r>
      <w:r w:rsidR="00670C1A" w:rsidRPr="00752797">
        <w:rPr>
          <w:lang w:val="en-US"/>
        </w:rPr>
      </w:r>
      <w:r w:rsidR="00670C1A" w:rsidRPr="00752797">
        <w:rPr>
          <w:lang w:val="en-US"/>
        </w:rPr>
        <w:fldChar w:fldCharType="separate"/>
      </w:r>
      <w:r w:rsidR="002E51A3">
        <w:rPr>
          <w:lang w:val="en-US"/>
        </w:rPr>
        <w:t>2.1</w:t>
      </w:r>
      <w:r w:rsidR="00670C1A" w:rsidRPr="00752797">
        <w:rPr>
          <w:lang w:val="en-US"/>
        </w:rPr>
        <w:fldChar w:fldCharType="end"/>
      </w:r>
      <w:r w:rsidR="00670C1A" w:rsidRPr="00752797">
        <w:rPr>
          <w:lang w:val="en-US"/>
        </w:rPr>
        <w:t>.</w:t>
      </w:r>
    </w:p>
    <w:p w14:paraId="7B9145FF" w14:textId="1644BF41" w:rsidR="00620A54" w:rsidRPr="00752797" w:rsidRDefault="00620A54" w:rsidP="002603CC">
      <w:pPr>
        <w:pStyle w:val="BodyText"/>
        <w:rPr>
          <w:lang w:val="en-US"/>
        </w:rPr>
      </w:pPr>
      <w:r w:rsidRPr="00752797">
        <w:rPr>
          <w:lang w:val="en-US"/>
        </w:rPr>
        <w:lastRenderedPageBreak/>
        <w:t xml:space="preserve">Delft3D grids created with tools like RFGRID are also supported. To use Delft3D grids, choose </w:t>
      </w:r>
      <w:r w:rsidRPr="00752797">
        <w:rPr>
          <w:i/>
          <w:lang w:val="en-US"/>
        </w:rPr>
        <w:t>gridform=delft3d</w:t>
      </w:r>
      <w:r w:rsidRPr="00752797">
        <w:rPr>
          <w:lang w:val="en-US"/>
        </w:rPr>
        <w:t xml:space="preserve"> and provide a grid file via the keyword </w:t>
      </w:r>
      <w:r w:rsidRPr="00752797">
        <w:rPr>
          <w:i/>
          <w:lang w:val="en-US"/>
        </w:rPr>
        <w:t>xyfile</w:t>
      </w:r>
      <w:r w:rsidRPr="00752797">
        <w:rPr>
          <w:lang w:val="en-US"/>
        </w:rPr>
        <w:t>. The format of Delft3D grids is not described here, but can be found in the Delft3D manual</w:t>
      </w:r>
      <w:r w:rsidR="00670C1A" w:rsidRPr="00752797">
        <w:rPr>
          <w:lang w:val="en-US"/>
        </w:rPr>
        <w:t xml:space="preserve"> (Deltares, 2011)</w:t>
      </w:r>
      <w:r w:rsidRPr="00752797">
        <w:rPr>
          <w:lang w:val="en-US"/>
        </w:rPr>
        <w:t xml:space="preserve">. Also forced updating of bathymetries is supported as described in </w:t>
      </w:r>
      <w:r w:rsidR="00456AF2" w:rsidRPr="00752797">
        <w:rPr>
          <w:lang w:val="en-US"/>
        </w:rPr>
        <w:t>S</w:t>
      </w:r>
      <w:r w:rsidRPr="00752797">
        <w:rPr>
          <w:lang w:val="en-US"/>
        </w:rPr>
        <w:t>ection</w:t>
      </w:r>
      <w:r w:rsidR="00456AF2" w:rsidRPr="00752797">
        <w:rPr>
          <w:lang w:val="en-US"/>
        </w:rPr>
        <w:t xml:space="preserve"> </w:t>
      </w:r>
      <w:r w:rsidR="00456AF2" w:rsidRPr="00752797">
        <w:rPr>
          <w:lang w:val="en-US"/>
        </w:rPr>
        <w:fldChar w:fldCharType="begin"/>
      </w:r>
      <w:r w:rsidR="00456AF2" w:rsidRPr="00752797">
        <w:rPr>
          <w:lang w:val="en-US"/>
        </w:rPr>
        <w:instrText xml:space="preserve"> REF _Ref413405375 \r \h </w:instrText>
      </w:r>
      <w:r w:rsidR="00456AF2" w:rsidRPr="00752797">
        <w:rPr>
          <w:lang w:val="en-US"/>
        </w:rPr>
      </w:r>
      <w:r w:rsidR="00456AF2" w:rsidRPr="00752797">
        <w:rPr>
          <w:lang w:val="en-US"/>
        </w:rPr>
        <w:fldChar w:fldCharType="separate"/>
      </w:r>
      <w:r w:rsidR="002E51A3">
        <w:rPr>
          <w:lang w:val="en-US"/>
        </w:rPr>
        <w:t>5A.7</w:t>
      </w:r>
      <w:r w:rsidR="00456AF2" w:rsidRPr="00752797">
        <w:rPr>
          <w:lang w:val="en-US"/>
        </w:rPr>
        <w:fldChar w:fldCharType="end"/>
      </w:r>
      <w:r w:rsidR="00456AF2" w:rsidRPr="00752797">
        <w:rPr>
          <w:lang w:val="en-US"/>
        </w:rPr>
        <w:t>.</w:t>
      </w:r>
    </w:p>
    <w:p w14:paraId="0F373EC7" w14:textId="77777777" w:rsidR="00620A54" w:rsidRPr="00752797" w:rsidRDefault="00620A54" w:rsidP="002603CC">
      <w:pPr>
        <w:pStyle w:val="BodyText"/>
        <w:rPr>
          <w:lang w:val="en-US"/>
        </w:rPr>
      </w:pPr>
      <w:r w:rsidRPr="00752797">
        <w:rPr>
          <w:lang w:val="en-US"/>
        </w:rPr>
        <w:t xml:space="preserve">Apart for the spatial grid, XBeach also uses a directional grid for short waves and rollers. The grid is determined by a minimum and maximum angle and a directional bin size using the keywords </w:t>
      </w:r>
      <w:r w:rsidRPr="00752797">
        <w:rPr>
          <w:i/>
          <w:lang w:val="en-US"/>
        </w:rPr>
        <w:t>thetamin</w:t>
      </w:r>
      <w:r w:rsidRPr="00752797">
        <w:rPr>
          <w:lang w:val="en-US"/>
        </w:rPr>
        <w:t xml:space="preserve">, </w:t>
      </w:r>
      <w:r w:rsidRPr="00752797">
        <w:rPr>
          <w:i/>
          <w:lang w:val="en-US"/>
        </w:rPr>
        <w:t>thetamax</w:t>
      </w:r>
      <w:r w:rsidRPr="00752797">
        <w:rPr>
          <w:lang w:val="en-US"/>
        </w:rPr>
        <w:t xml:space="preserve"> and </w:t>
      </w:r>
      <w:r w:rsidRPr="00752797">
        <w:rPr>
          <w:i/>
          <w:lang w:val="en-US"/>
        </w:rPr>
        <w:t>dtheta</w:t>
      </w:r>
      <w:r w:rsidRPr="00752797">
        <w:rPr>
          <w:lang w:val="en-US"/>
        </w:rPr>
        <w:t xml:space="preserve"> respectively. The </w:t>
      </w:r>
      <w:r w:rsidRPr="00752797">
        <w:rPr>
          <w:i/>
          <w:lang w:val="en-US"/>
        </w:rPr>
        <w:t>thetamin</w:t>
      </w:r>
      <w:r w:rsidRPr="00752797">
        <w:rPr>
          <w:lang w:val="en-US"/>
        </w:rPr>
        <w:t xml:space="preserve"> and </w:t>
      </w:r>
      <w:r w:rsidRPr="00752797">
        <w:rPr>
          <w:i/>
          <w:lang w:val="en-US"/>
        </w:rPr>
        <w:t>thetamax</w:t>
      </w:r>
      <w:r w:rsidRPr="00752797">
        <w:rPr>
          <w:lang w:val="en-US"/>
        </w:rPr>
        <w:t xml:space="preserve"> angles are either defined according to the Cartesian convention (angle w.r.t. the computational x-axis) or according to the nautical convention (angle w.r.t. deg. N, so from W is 270 deg. N). The convention is chosen using the keyword </w:t>
      </w:r>
      <w:r w:rsidRPr="00752797">
        <w:rPr>
          <w:i/>
          <w:lang w:val="en-US"/>
        </w:rPr>
        <w:t>thetanaut</w:t>
      </w:r>
      <w:r w:rsidR="00907C45" w:rsidRPr="00752797">
        <w:rPr>
          <w:lang w:val="en-US"/>
        </w:rPr>
        <w:t xml:space="preserve"> (thetanaut=0 for Cartesian and thetanaut=1 for Nautical)</w:t>
      </w:r>
    </w:p>
    <w:p w14:paraId="55700493" w14:textId="77777777" w:rsidR="00620A54" w:rsidRPr="00752797" w:rsidRDefault="00620A54" w:rsidP="002603CC">
      <w:pPr>
        <w:pStyle w:val="BodyText"/>
        <w:rPr>
          <w:lang w:val="en-US"/>
        </w:rPr>
      </w:pPr>
      <w:r w:rsidRPr="00752797">
        <w:rPr>
          <w:lang w:val="en-US"/>
        </w:rPr>
        <w:t xml:space="preserve">Examples of typical input for a non-equidistant, fast 1D XBeach model, together with the </w:t>
      </w:r>
      <w:r w:rsidRPr="00752797">
        <w:rPr>
          <w:i/>
          <w:lang w:val="en-US"/>
        </w:rPr>
        <w:t>params.txt</w:t>
      </w:r>
      <w:r w:rsidRPr="00752797">
        <w:rPr>
          <w:lang w:val="en-US"/>
        </w:rPr>
        <w:t xml:space="preserve"> example at the start of this chapter, are:</w:t>
      </w:r>
    </w:p>
    <w:p w14:paraId="456C62A7" w14:textId="77777777" w:rsidR="00620A54" w:rsidRPr="00752797" w:rsidRDefault="00AF62FE" w:rsidP="002603CC">
      <w:pPr>
        <w:pStyle w:val="Codeheader"/>
        <w:rPr>
          <w:lang w:val="en-US"/>
        </w:rPr>
      </w:pPr>
      <w:proofErr w:type="gramStart"/>
      <w:r w:rsidRPr="00752797">
        <w:rPr>
          <w:lang w:val="en-US"/>
        </w:rPr>
        <w:t>d</w:t>
      </w:r>
      <w:r w:rsidR="00105BFA" w:rsidRPr="00752797">
        <w:rPr>
          <w:lang w:val="en-US"/>
        </w:rPr>
        <w:t>epfile</w:t>
      </w:r>
      <w:proofErr w:type="gramEnd"/>
      <w:r w:rsidR="00105BFA" w:rsidRPr="00752797">
        <w:rPr>
          <w:lang w:val="en-US"/>
        </w:rPr>
        <w:t xml:space="preserve"> = </w:t>
      </w:r>
      <w:r w:rsidR="00620A54" w:rsidRPr="00752797">
        <w:rPr>
          <w:lang w:val="en-US"/>
        </w:rPr>
        <w:t>bed.dep</w:t>
      </w:r>
    </w:p>
    <w:p w14:paraId="6A11860B" w14:textId="77777777" w:rsidR="00620A54" w:rsidRPr="00752797" w:rsidRDefault="008B14EC" w:rsidP="002603CC">
      <w:pPr>
        <w:pStyle w:val="Code"/>
        <w:jc w:val="both"/>
      </w:pPr>
      <w:r w:rsidRPr="00752797">
        <w:t xml:space="preserve">-20.00 -20.00 -19.90 -19.80 -19.70 </w:t>
      </w:r>
      <w:r w:rsidR="00620A54" w:rsidRPr="00752797">
        <w:t xml:space="preserve">... </w:t>
      </w:r>
      <w:r w:rsidR="00670C1A" w:rsidRPr="00752797">
        <w:t>14</w:t>
      </w:r>
      <w:r w:rsidR="00620A54" w:rsidRPr="00752797">
        <w:t xml:space="preserve"> </w:t>
      </w:r>
      <w:r w:rsidR="00670C1A" w:rsidRPr="00752797">
        <w:t>14</w:t>
      </w:r>
      <w:r w:rsidR="00620A54" w:rsidRPr="00752797">
        <w:t xml:space="preserve"> </w:t>
      </w:r>
      <w:r w:rsidR="00670C1A" w:rsidRPr="00752797">
        <w:t>15</w:t>
      </w:r>
      <w:r w:rsidR="00620A54" w:rsidRPr="00752797">
        <w:t xml:space="preserve"> </w:t>
      </w:r>
      <w:r w:rsidR="00670C1A" w:rsidRPr="00752797">
        <w:t>15</w:t>
      </w:r>
      <w:r w:rsidR="00620A54" w:rsidRPr="00752797">
        <w:t xml:space="preserve"> </w:t>
      </w:r>
      <w:r w:rsidR="00670C1A" w:rsidRPr="00752797">
        <w:t>15</w:t>
      </w:r>
      <w:r w:rsidR="00620A54" w:rsidRPr="00752797">
        <w:t xml:space="preserve"> </w:t>
      </w:r>
    </w:p>
    <w:p w14:paraId="3D504AFC" w14:textId="77777777" w:rsidR="00620A54" w:rsidRPr="00752797" w:rsidRDefault="00AF62FE" w:rsidP="002603CC">
      <w:pPr>
        <w:pStyle w:val="Codeheader"/>
        <w:rPr>
          <w:lang w:val="en-US"/>
        </w:rPr>
      </w:pPr>
      <w:proofErr w:type="gramStart"/>
      <w:r w:rsidRPr="00752797">
        <w:rPr>
          <w:lang w:val="en-US"/>
        </w:rPr>
        <w:t>x</w:t>
      </w:r>
      <w:r w:rsidR="00105BFA" w:rsidRPr="00752797">
        <w:rPr>
          <w:lang w:val="en-US"/>
        </w:rPr>
        <w:t>file</w:t>
      </w:r>
      <w:proofErr w:type="gramEnd"/>
      <w:r w:rsidR="00105BFA" w:rsidRPr="00752797">
        <w:rPr>
          <w:lang w:val="en-US"/>
        </w:rPr>
        <w:t xml:space="preserve"> = </w:t>
      </w:r>
      <w:r w:rsidR="00620A54" w:rsidRPr="00752797">
        <w:rPr>
          <w:lang w:val="en-US"/>
        </w:rPr>
        <w:t>x.grd</w:t>
      </w:r>
    </w:p>
    <w:p w14:paraId="4C596A1B" w14:textId="77777777" w:rsidR="00620A54" w:rsidRPr="00752797" w:rsidRDefault="00620A54" w:rsidP="002603CC">
      <w:pPr>
        <w:pStyle w:val="Code"/>
        <w:jc w:val="both"/>
      </w:pPr>
      <w:r w:rsidRPr="00752797">
        <w:t>0.00 1</w:t>
      </w:r>
      <w:r w:rsidR="008B14EC" w:rsidRPr="00752797">
        <w:t>0</w:t>
      </w:r>
      <w:r w:rsidRPr="00752797">
        <w:t>.</w:t>
      </w:r>
      <w:r w:rsidR="008B14EC" w:rsidRPr="00752797">
        <w:t>00 20</w:t>
      </w:r>
      <w:r w:rsidRPr="00752797">
        <w:t>.</w:t>
      </w:r>
      <w:r w:rsidR="008B14EC" w:rsidRPr="00752797">
        <w:t>00</w:t>
      </w:r>
      <w:r w:rsidRPr="00752797">
        <w:t xml:space="preserve"> </w:t>
      </w:r>
      <w:r w:rsidR="008B14EC" w:rsidRPr="00752797">
        <w:t>30</w:t>
      </w:r>
      <w:r w:rsidRPr="00752797">
        <w:t>.</w:t>
      </w:r>
      <w:r w:rsidR="008B14EC" w:rsidRPr="00752797">
        <w:t>00</w:t>
      </w:r>
      <w:r w:rsidRPr="00752797">
        <w:t xml:space="preserve"> </w:t>
      </w:r>
      <w:r w:rsidR="008B14EC" w:rsidRPr="00752797">
        <w:t>40</w:t>
      </w:r>
      <w:r w:rsidRPr="00752797">
        <w:t>.</w:t>
      </w:r>
      <w:r w:rsidR="008B14EC" w:rsidRPr="00752797">
        <w:t>00</w:t>
      </w:r>
      <w:r w:rsidRPr="00752797">
        <w:t xml:space="preserve"> ... </w:t>
      </w:r>
      <w:r w:rsidR="008B14EC" w:rsidRPr="00752797">
        <w:t>1992.00 1994.00 1996</w:t>
      </w:r>
      <w:r w:rsidRPr="00752797">
        <w:t>.</w:t>
      </w:r>
      <w:r w:rsidR="008B14EC" w:rsidRPr="00752797">
        <w:t>00 1998.00 2000.00</w:t>
      </w:r>
    </w:p>
    <w:p w14:paraId="1D486F5E" w14:textId="77777777" w:rsidR="00620A54" w:rsidRPr="00752797" w:rsidRDefault="00AF62FE" w:rsidP="002603CC">
      <w:pPr>
        <w:pStyle w:val="Codeheader"/>
        <w:rPr>
          <w:lang w:val="en-US"/>
        </w:rPr>
      </w:pPr>
      <w:proofErr w:type="gramStart"/>
      <w:r w:rsidRPr="00752797">
        <w:rPr>
          <w:lang w:val="en-US"/>
        </w:rPr>
        <w:t>y</w:t>
      </w:r>
      <w:r w:rsidR="00105BFA" w:rsidRPr="00752797">
        <w:rPr>
          <w:lang w:val="en-US"/>
        </w:rPr>
        <w:t>file</w:t>
      </w:r>
      <w:proofErr w:type="gramEnd"/>
      <w:r w:rsidR="00105BFA" w:rsidRPr="00752797">
        <w:rPr>
          <w:lang w:val="en-US"/>
        </w:rPr>
        <w:t xml:space="preserve"> = </w:t>
      </w:r>
      <w:r w:rsidR="00620A54" w:rsidRPr="00752797">
        <w:rPr>
          <w:lang w:val="en-US"/>
        </w:rPr>
        <w:t>y.grd</w:t>
      </w:r>
    </w:p>
    <w:p w14:paraId="7EE52FA7" w14:textId="77777777" w:rsidR="00620A54" w:rsidRPr="00752797" w:rsidRDefault="00620A54" w:rsidP="002603CC">
      <w:pPr>
        <w:pStyle w:val="Code"/>
        <w:jc w:val="both"/>
      </w:pPr>
      <w:r w:rsidRPr="00752797">
        <w:t>0.00 0.00 0.00 0.00 0.00 0.00 0.00 ... 0.00 0.00 0.00 0.00 0.00 0.00 0.00</w:t>
      </w:r>
    </w:p>
    <w:p w14:paraId="396216F3" w14:textId="77777777" w:rsidR="00620A54" w:rsidRPr="00752797" w:rsidRDefault="00620A54" w:rsidP="002603CC">
      <w:pPr>
        <w:pStyle w:val="BodyText"/>
        <w:rPr>
          <w:lang w:val="en-US"/>
        </w:rPr>
      </w:pPr>
      <w:r w:rsidRPr="00752797">
        <w:rPr>
          <w:lang w:val="en-US"/>
        </w:rPr>
        <w:t xml:space="preserve">All keywords related to grid and bathymetry </w:t>
      </w:r>
      <w:proofErr w:type="gramStart"/>
      <w:r w:rsidRPr="00752797">
        <w:rPr>
          <w:lang w:val="en-US"/>
        </w:rPr>
        <w:t>input are</w:t>
      </w:r>
      <w:proofErr w:type="gramEnd"/>
      <w:r w:rsidRPr="00752797">
        <w:rPr>
          <w:lang w:val="en-US"/>
        </w:rPr>
        <w:t xml:space="preserve"> listed in the following table:</w:t>
      </w:r>
    </w:p>
    <w:p w14:paraId="031736BB" w14:textId="6669EC97" w:rsidR="001B6449" w:rsidRPr="00752797" w:rsidRDefault="001B6449" w:rsidP="001B6449">
      <w:pPr>
        <w:pStyle w:val="Caption"/>
        <w:rPr>
          <w:lang w:val="en-US"/>
        </w:rPr>
      </w:pPr>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3</w:t>
      </w:r>
      <w:r w:rsidR="00366571">
        <w:rPr>
          <w:lang w:val="en-US"/>
        </w:rPr>
        <w:fldChar w:fldCharType="end"/>
      </w:r>
      <w:r w:rsidRPr="00752797">
        <w:rPr>
          <w:lang w:val="en-US"/>
        </w:rPr>
        <w:tab/>
        <w:t xml:space="preserve">Input parameters for grid and </w:t>
      </w:r>
      <w:r w:rsidR="00D00850" w:rsidRPr="00752797">
        <w:rPr>
          <w:lang w:val="en-US"/>
        </w:rPr>
        <w:t>bathymetry supported by XBeach</w:t>
      </w:r>
    </w:p>
    <w:tbl>
      <w:tblPr>
        <w:tblStyle w:val="LightShading-Accent1"/>
        <w:tblW w:w="5000" w:type="pct"/>
        <w:tblLook w:val="04A0" w:firstRow="1" w:lastRow="0" w:firstColumn="1" w:lastColumn="0" w:noHBand="0" w:noVBand="1"/>
      </w:tblPr>
      <w:tblGrid>
        <w:gridCol w:w="1484"/>
        <w:gridCol w:w="2141"/>
        <w:gridCol w:w="1106"/>
        <w:gridCol w:w="2141"/>
        <w:gridCol w:w="979"/>
        <w:gridCol w:w="1079"/>
      </w:tblGrid>
      <w:tr w:rsidR="00620A54" w:rsidRPr="00752797" w14:paraId="0A45EE23"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1" w:type="pct"/>
          </w:tcPr>
          <w:p w14:paraId="2C9B5E3B" w14:textId="33041E70" w:rsidR="00620A54" w:rsidRPr="00752797" w:rsidRDefault="0094195D" w:rsidP="002603CC">
            <w:pPr>
              <w:pStyle w:val="PlainText"/>
              <w:jc w:val="both"/>
            </w:pPr>
            <w:r w:rsidRPr="00752797">
              <w:t>K</w:t>
            </w:r>
            <w:r w:rsidR="00620A54" w:rsidRPr="00752797">
              <w:t>eyword</w:t>
            </w:r>
          </w:p>
        </w:tc>
        <w:tc>
          <w:tcPr>
            <w:tcW w:w="1199" w:type="pct"/>
          </w:tcPr>
          <w:p w14:paraId="5F7ABD0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52797">
              <w:t>description</w:t>
            </w:r>
          </w:p>
        </w:tc>
        <w:tc>
          <w:tcPr>
            <w:tcW w:w="619" w:type="pct"/>
          </w:tcPr>
          <w:p w14:paraId="02B36E5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199" w:type="pct"/>
          </w:tcPr>
          <w:p w14:paraId="389DF367"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548" w:type="pct"/>
          </w:tcPr>
          <w:p w14:paraId="1E8F7570"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604" w:type="pct"/>
          </w:tcPr>
          <w:p w14:paraId="00990AF4"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663D4918"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37CD70BC" w14:textId="539D885F" w:rsidR="00620A54" w:rsidRPr="00752797" w:rsidRDefault="0094195D" w:rsidP="002603CC">
            <w:pPr>
              <w:pStyle w:val="PlainText"/>
              <w:jc w:val="both"/>
            </w:pPr>
            <w:r w:rsidRPr="00752797">
              <w:t>A</w:t>
            </w:r>
            <w:r w:rsidR="00620A54" w:rsidRPr="00752797">
              <w:t>lfa</w:t>
            </w:r>
          </w:p>
        </w:tc>
        <w:tc>
          <w:tcPr>
            <w:tcW w:w="1199" w:type="pct"/>
          </w:tcPr>
          <w:p w14:paraId="5F6AAE3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 xml:space="preserve">Angle of </w:t>
            </w:r>
            <w:r w:rsidR="00907C45" w:rsidRPr="00752797">
              <w:t xml:space="preserve">computational </w:t>
            </w:r>
            <w:r w:rsidRPr="00752797">
              <w:t>x-axis</w:t>
            </w:r>
            <w:r w:rsidR="00907C45" w:rsidRPr="00752797">
              <w:t xml:space="preserve"> relative to “</w:t>
            </w:r>
            <w:r w:rsidRPr="00752797">
              <w:t>East</w:t>
            </w:r>
            <w:r w:rsidR="00907C45" w:rsidRPr="00752797">
              <w:t>”</w:t>
            </w:r>
          </w:p>
        </w:tc>
        <w:tc>
          <w:tcPr>
            <w:tcW w:w="619" w:type="pct"/>
          </w:tcPr>
          <w:p w14:paraId="1AAAEBF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199" w:type="pct"/>
          </w:tcPr>
          <w:p w14:paraId="2A2C51F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0.0 - 360.0</w:t>
            </w:r>
          </w:p>
        </w:tc>
        <w:tc>
          <w:tcPr>
            <w:tcW w:w="548" w:type="pct"/>
          </w:tcPr>
          <w:p w14:paraId="0150DFF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604" w:type="pct"/>
          </w:tcPr>
          <w:p w14:paraId="16AC2CB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93B2E9E"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5829FB6A" w14:textId="671EBF6A" w:rsidR="00620A54" w:rsidRPr="00752797" w:rsidRDefault="0094195D" w:rsidP="002603CC">
            <w:pPr>
              <w:pStyle w:val="PlainText"/>
              <w:jc w:val="both"/>
            </w:pPr>
            <w:r w:rsidRPr="00752797">
              <w:t>D</w:t>
            </w:r>
            <w:r w:rsidR="00620A54" w:rsidRPr="00752797">
              <w:t>epfile</w:t>
            </w:r>
          </w:p>
        </w:tc>
        <w:tc>
          <w:tcPr>
            <w:tcW w:w="1199" w:type="pct"/>
          </w:tcPr>
          <w:p w14:paraId="5D9F03F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Name of the input bathymetry file</w:t>
            </w:r>
          </w:p>
        </w:tc>
        <w:tc>
          <w:tcPr>
            <w:tcW w:w="619" w:type="pct"/>
          </w:tcPr>
          <w:p w14:paraId="38693C7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9" w:type="pct"/>
          </w:tcPr>
          <w:p w14:paraId="384120C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48" w:type="pct"/>
          </w:tcPr>
          <w:p w14:paraId="35936F0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604" w:type="pct"/>
          </w:tcPr>
          <w:p w14:paraId="741809C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01AFF72E"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4E7846D4" w14:textId="66F7C434" w:rsidR="00620A54" w:rsidRPr="00752797" w:rsidRDefault="0094195D" w:rsidP="002603CC">
            <w:pPr>
              <w:pStyle w:val="PlainText"/>
              <w:jc w:val="both"/>
            </w:pPr>
            <w:r w:rsidRPr="00752797">
              <w:t>D</w:t>
            </w:r>
            <w:r w:rsidR="00620A54" w:rsidRPr="00752797">
              <w:t>theta</w:t>
            </w:r>
          </w:p>
        </w:tc>
        <w:tc>
          <w:tcPr>
            <w:tcW w:w="1199" w:type="pct"/>
          </w:tcPr>
          <w:p w14:paraId="77420E4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Directional resolution</w:t>
            </w:r>
          </w:p>
        </w:tc>
        <w:tc>
          <w:tcPr>
            <w:tcW w:w="619" w:type="pct"/>
          </w:tcPr>
          <w:p w14:paraId="3C2A9CC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w:t>
            </w:r>
          </w:p>
        </w:tc>
        <w:tc>
          <w:tcPr>
            <w:tcW w:w="1199" w:type="pct"/>
          </w:tcPr>
          <w:p w14:paraId="49CD2FD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0.1 - 20.0</w:t>
            </w:r>
          </w:p>
        </w:tc>
        <w:tc>
          <w:tcPr>
            <w:tcW w:w="548" w:type="pct"/>
          </w:tcPr>
          <w:p w14:paraId="5FB0679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604" w:type="pct"/>
          </w:tcPr>
          <w:p w14:paraId="0D83506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DF459A7"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56AA53EF" w14:textId="77777777" w:rsidR="00620A54" w:rsidRPr="00752797" w:rsidRDefault="00620A54" w:rsidP="002603CC">
            <w:pPr>
              <w:pStyle w:val="PlainText"/>
              <w:jc w:val="both"/>
            </w:pPr>
            <w:r w:rsidRPr="00752797">
              <w:t>dtheta_s</w:t>
            </w:r>
          </w:p>
        </w:tc>
        <w:tc>
          <w:tcPr>
            <w:tcW w:w="1199" w:type="pct"/>
          </w:tcPr>
          <w:p w14:paraId="5F62E8D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Directional resolution in case of stationary refraction </w:t>
            </w:r>
          </w:p>
        </w:tc>
        <w:tc>
          <w:tcPr>
            <w:tcW w:w="619" w:type="pct"/>
          </w:tcPr>
          <w:p w14:paraId="708A877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10.0</w:t>
            </w:r>
          </w:p>
        </w:tc>
        <w:tc>
          <w:tcPr>
            <w:tcW w:w="1199" w:type="pct"/>
          </w:tcPr>
          <w:p w14:paraId="0D7BF5D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0.1 - 20.0</w:t>
            </w:r>
          </w:p>
        </w:tc>
        <w:tc>
          <w:tcPr>
            <w:tcW w:w="548" w:type="pct"/>
          </w:tcPr>
          <w:p w14:paraId="6793EF1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deg</w:t>
            </w:r>
          </w:p>
        </w:tc>
        <w:tc>
          <w:tcPr>
            <w:tcW w:w="604" w:type="pct"/>
          </w:tcPr>
          <w:p w14:paraId="3147E3A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2E35B7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12201E0F" w14:textId="77777777" w:rsidR="00620A54" w:rsidRPr="00752797" w:rsidRDefault="00620A54" w:rsidP="002603CC">
            <w:pPr>
              <w:pStyle w:val="PlainText"/>
              <w:jc w:val="both"/>
            </w:pPr>
            <w:r w:rsidRPr="00752797">
              <w:t>dx</w:t>
            </w:r>
          </w:p>
        </w:tc>
        <w:tc>
          <w:tcPr>
            <w:tcW w:w="1199" w:type="pct"/>
          </w:tcPr>
          <w:p w14:paraId="752DD66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Regular grid spacing in x-direction</w:t>
            </w:r>
          </w:p>
        </w:tc>
        <w:tc>
          <w:tcPr>
            <w:tcW w:w="619" w:type="pct"/>
          </w:tcPr>
          <w:p w14:paraId="7A86122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199" w:type="pct"/>
          </w:tcPr>
          <w:p w14:paraId="0473C7A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0.0 - 1000000000.0</w:t>
            </w:r>
          </w:p>
        </w:tc>
        <w:tc>
          <w:tcPr>
            <w:tcW w:w="548" w:type="pct"/>
          </w:tcPr>
          <w:p w14:paraId="68BFF96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604" w:type="pct"/>
          </w:tcPr>
          <w:p w14:paraId="27D0088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10F1779"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17399258" w14:textId="77777777" w:rsidR="00620A54" w:rsidRPr="00752797" w:rsidRDefault="00620A54" w:rsidP="002603CC">
            <w:pPr>
              <w:pStyle w:val="PlainText"/>
              <w:jc w:val="both"/>
            </w:pPr>
            <w:r w:rsidRPr="00752797">
              <w:t>dy</w:t>
            </w:r>
          </w:p>
        </w:tc>
        <w:tc>
          <w:tcPr>
            <w:tcW w:w="1199" w:type="pct"/>
          </w:tcPr>
          <w:p w14:paraId="16AFFBD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Regular grid spacing in y-direction</w:t>
            </w:r>
          </w:p>
        </w:tc>
        <w:tc>
          <w:tcPr>
            <w:tcW w:w="619" w:type="pct"/>
          </w:tcPr>
          <w:p w14:paraId="785CE74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199" w:type="pct"/>
          </w:tcPr>
          <w:p w14:paraId="1F20906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0.0 - 1000000000.0</w:t>
            </w:r>
          </w:p>
        </w:tc>
        <w:tc>
          <w:tcPr>
            <w:tcW w:w="548" w:type="pct"/>
          </w:tcPr>
          <w:p w14:paraId="3F5015D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604" w:type="pct"/>
          </w:tcPr>
          <w:p w14:paraId="7E626D7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7EC202F"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5B04464F" w14:textId="77777777" w:rsidR="00620A54" w:rsidRPr="00752797" w:rsidRDefault="00620A54" w:rsidP="002603CC">
            <w:pPr>
              <w:pStyle w:val="PlainText"/>
              <w:jc w:val="both"/>
            </w:pPr>
            <w:r w:rsidRPr="00752797">
              <w:t>gridform</w:t>
            </w:r>
          </w:p>
        </w:tc>
        <w:tc>
          <w:tcPr>
            <w:tcW w:w="1199" w:type="pct"/>
          </w:tcPr>
          <w:p w14:paraId="4E0A3E3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Grid definition format</w:t>
            </w:r>
          </w:p>
        </w:tc>
        <w:tc>
          <w:tcPr>
            <w:tcW w:w="619" w:type="pct"/>
          </w:tcPr>
          <w:p w14:paraId="7A024F1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xbeach</w:t>
            </w:r>
          </w:p>
        </w:tc>
        <w:tc>
          <w:tcPr>
            <w:tcW w:w="1199" w:type="pct"/>
          </w:tcPr>
          <w:p w14:paraId="45A160F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xbeach, delft3d</w:t>
            </w:r>
          </w:p>
        </w:tc>
        <w:tc>
          <w:tcPr>
            <w:tcW w:w="548" w:type="pct"/>
          </w:tcPr>
          <w:p w14:paraId="5B122A1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604" w:type="pct"/>
          </w:tcPr>
          <w:p w14:paraId="62E4A07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659255C"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389BA50F" w14:textId="77777777" w:rsidR="00620A54" w:rsidRPr="00752797" w:rsidRDefault="00620A54" w:rsidP="002603CC">
            <w:pPr>
              <w:pStyle w:val="PlainText"/>
              <w:jc w:val="both"/>
            </w:pPr>
            <w:r w:rsidRPr="00752797">
              <w:t>nx</w:t>
            </w:r>
          </w:p>
        </w:tc>
        <w:tc>
          <w:tcPr>
            <w:tcW w:w="1199" w:type="pct"/>
          </w:tcPr>
          <w:p w14:paraId="4617FF3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Number of computational cell corners in </w:t>
            </w:r>
            <w:r w:rsidRPr="00752797">
              <w:lastRenderedPageBreak/>
              <w:t>x-direction</w:t>
            </w:r>
          </w:p>
        </w:tc>
        <w:tc>
          <w:tcPr>
            <w:tcW w:w="619" w:type="pct"/>
          </w:tcPr>
          <w:p w14:paraId="21A61DB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lastRenderedPageBreak/>
              <w:t>50</w:t>
            </w:r>
          </w:p>
        </w:tc>
        <w:tc>
          <w:tcPr>
            <w:tcW w:w="1199" w:type="pct"/>
          </w:tcPr>
          <w:p w14:paraId="7CCE0B27" w14:textId="4A07C1EF"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2 - 10000</w:t>
            </w:r>
          </w:p>
        </w:tc>
        <w:tc>
          <w:tcPr>
            <w:tcW w:w="548" w:type="pct"/>
          </w:tcPr>
          <w:p w14:paraId="078EE10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04" w:type="pct"/>
          </w:tcPr>
          <w:p w14:paraId="0F5BF88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FD4EF64"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34FB129D" w14:textId="77777777" w:rsidR="00620A54" w:rsidRPr="00752797" w:rsidRDefault="00620A54" w:rsidP="002603CC">
            <w:pPr>
              <w:pStyle w:val="PlainText"/>
              <w:jc w:val="both"/>
            </w:pPr>
            <w:r w:rsidRPr="00752797">
              <w:lastRenderedPageBreak/>
              <w:t>ny</w:t>
            </w:r>
          </w:p>
        </w:tc>
        <w:tc>
          <w:tcPr>
            <w:tcW w:w="1199" w:type="pct"/>
          </w:tcPr>
          <w:p w14:paraId="1F05E2D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computational cell corners in y-direction</w:t>
            </w:r>
          </w:p>
        </w:tc>
        <w:tc>
          <w:tcPr>
            <w:tcW w:w="619" w:type="pct"/>
          </w:tcPr>
          <w:p w14:paraId="3FDCD2E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2</w:t>
            </w:r>
          </w:p>
        </w:tc>
        <w:tc>
          <w:tcPr>
            <w:tcW w:w="1199" w:type="pct"/>
          </w:tcPr>
          <w:p w14:paraId="15931473" w14:textId="36933FEA"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0 - 10000</w:t>
            </w:r>
          </w:p>
        </w:tc>
        <w:tc>
          <w:tcPr>
            <w:tcW w:w="548" w:type="pct"/>
          </w:tcPr>
          <w:p w14:paraId="46844C4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04" w:type="pct"/>
          </w:tcPr>
          <w:p w14:paraId="5C6F2B1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016F79F2"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16F0A799" w14:textId="77777777" w:rsidR="00620A54" w:rsidRPr="00752797" w:rsidRDefault="00620A54" w:rsidP="002603CC">
            <w:pPr>
              <w:pStyle w:val="PlainText"/>
              <w:jc w:val="both"/>
            </w:pPr>
            <w:r w:rsidRPr="00752797">
              <w:t>posdwn</w:t>
            </w:r>
          </w:p>
        </w:tc>
        <w:tc>
          <w:tcPr>
            <w:tcW w:w="1199" w:type="pct"/>
          </w:tcPr>
          <w:p w14:paraId="295A4B0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Bathymetry is specified positive down (1) or positive up (-1)</w:t>
            </w:r>
          </w:p>
        </w:tc>
        <w:tc>
          <w:tcPr>
            <w:tcW w:w="619" w:type="pct"/>
          </w:tcPr>
          <w:p w14:paraId="07FC6EE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199" w:type="pct"/>
          </w:tcPr>
          <w:p w14:paraId="7A388D2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-1.0 - 1.0</w:t>
            </w:r>
          </w:p>
        </w:tc>
        <w:tc>
          <w:tcPr>
            <w:tcW w:w="548" w:type="pct"/>
          </w:tcPr>
          <w:p w14:paraId="668D0D0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04" w:type="pct"/>
          </w:tcPr>
          <w:p w14:paraId="4C3AA8E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4845900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2CA5F755" w14:textId="77777777" w:rsidR="00620A54" w:rsidRPr="00752797" w:rsidRDefault="00620A54" w:rsidP="002603CC">
            <w:pPr>
              <w:pStyle w:val="PlainText"/>
              <w:jc w:val="both"/>
            </w:pPr>
            <w:r w:rsidRPr="00752797">
              <w:t>thetamax</w:t>
            </w:r>
          </w:p>
        </w:tc>
        <w:tc>
          <w:tcPr>
            <w:tcW w:w="1199" w:type="pct"/>
          </w:tcPr>
          <w:p w14:paraId="760E371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Higher directional limit (angle w.r.t computational x-axis)</w:t>
            </w:r>
          </w:p>
        </w:tc>
        <w:tc>
          <w:tcPr>
            <w:tcW w:w="619" w:type="pct"/>
          </w:tcPr>
          <w:p w14:paraId="1A656AE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90.0</w:t>
            </w:r>
          </w:p>
        </w:tc>
        <w:tc>
          <w:tcPr>
            <w:tcW w:w="1199" w:type="pct"/>
          </w:tcPr>
          <w:p w14:paraId="3FC3F36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-180.0 - 180.0</w:t>
            </w:r>
          </w:p>
        </w:tc>
        <w:tc>
          <w:tcPr>
            <w:tcW w:w="548" w:type="pct"/>
          </w:tcPr>
          <w:p w14:paraId="5B5E2A3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604" w:type="pct"/>
          </w:tcPr>
          <w:p w14:paraId="46871BE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B7DAA26"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2FB26D93" w14:textId="77777777" w:rsidR="00620A54" w:rsidRPr="00752797" w:rsidRDefault="00620A54" w:rsidP="002603CC">
            <w:pPr>
              <w:pStyle w:val="PlainText"/>
              <w:jc w:val="both"/>
            </w:pPr>
            <w:r w:rsidRPr="00752797">
              <w:t>thetamin</w:t>
            </w:r>
          </w:p>
        </w:tc>
        <w:tc>
          <w:tcPr>
            <w:tcW w:w="1199" w:type="pct"/>
          </w:tcPr>
          <w:p w14:paraId="6B2279D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Lower directional limit (angle w.r.t computational x-axis)</w:t>
            </w:r>
          </w:p>
        </w:tc>
        <w:tc>
          <w:tcPr>
            <w:tcW w:w="619" w:type="pct"/>
          </w:tcPr>
          <w:p w14:paraId="24AA0ED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-90.0</w:t>
            </w:r>
          </w:p>
        </w:tc>
        <w:tc>
          <w:tcPr>
            <w:tcW w:w="1199" w:type="pct"/>
          </w:tcPr>
          <w:p w14:paraId="2B083C2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-180.0 - 180.0</w:t>
            </w:r>
          </w:p>
        </w:tc>
        <w:tc>
          <w:tcPr>
            <w:tcW w:w="548" w:type="pct"/>
          </w:tcPr>
          <w:p w14:paraId="75F95DA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deg</w:t>
            </w:r>
          </w:p>
        </w:tc>
        <w:tc>
          <w:tcPr>
            <w:tcW w:w="604" w:type="pct"/>
          </w:tcPr>
          <w:p w14:paraId="7A8B425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4E2AFD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2EF54ED8" w14:textId="77777777" w:rsidR="00620A54" w:rsidRPr="00752797" w:rsidRDefault="00620A54" w:rsidP="002603CC">
            <w:pPr>
              <w:pStyle w:val="PlainText"/>
              <w:jc w:val="both"/>
            </w:pPr>
            <w:r w:rsidRPr="00752797">
              <w:t>thetanaut</w:t>
            </w:r>
          </w:p>
        </w:tc>
        <w:tc>
          <w:tcPr>
            <w:tcW w:w="1199" w:type="pct"/>
          </w:tcPr>
          <w:p w14:paraId="13DE828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 xml:space="preserve">specify thetamin and thetamax in </w:t>
            </w:r>
            <w:r w:rsidR="00105BFA" w:rsidRPr="00752797">
              <w:t xml:space="preserve">cartesian (0) or </w:t>
            </w:r>
            <w:r w:rsidRPr="00752797">
              <w:t>nautical</w:t>
            </w:r>
            <w:r w:rsidR="00105BFA" w:rsidRPr="00752797">
              <w:t xml:space="preserve"> (1)</w:t>
            </w:r>
            <w:r w:rsidRPr="00752797">
              <w:t xml:space="preserve"> convention </w:t>
            </w:r>
          </w:p>
        </w:tc>
        <w:tc>
          <w:tcPr>
            <w:tcW w:w="619" w:type="pct"/>
          </w:tcPr>
          <w:p w14:paraId="5A42F2A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199" w:type="pct"/>
          </w:tcPr>
          <w:p w14:paraId="5564AB11" w14:textId="33424519"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548" w:type="pct"/>
          </w:tcPr>
          <w:p w14:paraId="12038B5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04" w:type="pct"/>
          </w:tcPr>
          <w:p w14:paraId="2D04314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39BA1FB6"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578045B6" w14:textId="77777777" w:rsidR="00620A54" w:rsidRPr="00752797" w:rsidRDefault="00620A54" w:rsidP="002603CC">
            <w:pPr>
              <w:pStyle w:val="PlainText"/>
              <w:jc w:val="both"/>
            </w:pPr>
            <w:r w:rsidRPr="00752797">
              <w:t>vardx</w:t>
            </w:r>
          </w:p>
        </w:tc>
        <w:tc>
          <w:tcPr>
            <w:tcW w:w="1199" w:type="pct"/>
          </w:tcPr>
          <w:p w14:paraId="6EFF2DF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for variable grid spacing</w:t>
            </w:r>
          </w:p>
        </w:tc>
        <w:tc>
          <w:tcPr>
            <w:tcW w:w="619" w:type="pct"/>
          </w:tcPr>
          <w:p w14:paraId="4E92FDD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199" w:type="pct"/>
          </w:tcPr>
          <w:p w14:paraId="782152C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548" w:type="pct"/>
          </w:tcPr>
          <w:p w14:paraId="3170D00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04" w:type="pct"/>
          </w:tcPr>
          <w:p w14:paraId="4FE906E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26808A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345F5C83" w14:textId="77777777" w:rsidR="00620A54" w:rsidRPr="00752797" w:rsidRDefault="00620A54" w:rsidP="002603CC">
            <w:pPr>
              <w:pStyle w:val="PlainText"/>
              <w:jc w:val="both"/>
            </w:pPr>
            <w:r w:rsidRPr="00752797">
              <w:t>xfile</w:t>
            </w:r>
            <w:r w:rsidR="001B6449" w:rsidRPr="00752797">
              <w:t>*</w:t>
            </w:r>
          </w:p>
        </w:tc>
        <w:tc>
          <w:tcPr>
            <w:tcW w:w="1199" w:type="pct"/>
          </w:tcPr>
          <w:p w14:paraId="496CED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the file containing x-coordinates of the calculation grid</w:t>
            </w:r>
          </w:p>
        </w:tc>
        <w:tc>
          <w:tcPr>
            <w:tcW w:w="619" w:type="pct"/>
          </w:tcPr>
          <w:p w14:paraId="72EB8DA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9" w:type="pct"/>
          </w:tcPr>
          <w:p w14:paraId="51A5A0F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8" w:type="pct"/>
          </w:tcPr>
          <w:p w14:paraId="5A1C522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604" w:type="pct"/>
          </w:tcPr>
          <w:p w14:paraId="0B87C39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B6DBF1D"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1C216F86" w14:textId="77777777" w:rsidR="00620A54" w:rsidRPr="00752797" w:rsidRDefault="00620A54" w:rsidP="002603CC">
            <w:pPr>
              <w:pStyle w:val="PlainText"/>
              <w:jc w:val="both"/>
            </w:pPr>
            <w:r w:rsidRPr="00752797">
              <w:t>xori</w:t>
            </w:r>
          </w:p>
        </w:tc>
        <w:tc>
          <w:tcPr>
            <w:tcW w:w="1199" w:type="pct"/>
          </w:tcPr>
          <w:p w14:paraId="49C034A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X-coordinate of origin of axis</w:t>
            </w:r>
          </w:p>
        </w:tc>
        <w:tc>
          <w:tcPr>
            <w:tcW w:w="619" w:type="pct"/>
          </w:tcPr>
          <w:p w14:paraId="6DAFF33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199" w:type="pct"/>
          </w:tcPr>
          <w:p w14:paraId="12130A1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-100000000.0 - 1000000000.0</w:t>
            </w:r>
          </w:p>
        </w:tc>
        <w:tc>
          <w:tcPr>
            <w:tcW w:w="548" w:type="pct"/>
          </w:tcPr>
          <w:p w14:paraId="7F77886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604" w:type="pct"/>
          </w:tcPr>
          <w:p w14:paraId="27B87BA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8AB7AAA"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6C49B3DE" w14:textId="77777777" w:rsidR="00620A54" w:rsidRPr="00752797" w:rsidRDefault="00620A54" w:rsidP="002603CC">
            <w:pPr>
              <w:pStyle w:val="PlainText"/>
              <w:jc w:val="both"/>
            </w:pPr>
            <w:r w:rsidRPr="00752797">
              <w:t>xyfile</w:t>
            </w:r>
          </w:p>
        </w:tc>
        <w:tc>
          <w:tcPr>
            <w:tcW w:w="1199" w:type="pct"/>
          </w:tcPr>
          <w:p w14:paraId="6286410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the file containing Delft3D xy-coordinates of the calculation grid</w:t>
            </w:r>
          </w:p>
        </w:tc>
        <w:tc>
          <w:tcPr>
            <w:tcW w:w="619" w:type="pct"/>
          </w:tcPr>
          <w:p w14:paraId="537ACE9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9" w:type="pct"/>
          </w:tcPr>
          <w:p w14:paraId="29535CA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8" w:type="pct"/>
          </w:tcPr>
          <w:p w14:paraId="7E16538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604" w:type="pct"/>
          </w:tcPr>
          <w:p w14:paraId="39901CB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439F4D7"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158DBD34" w14:textId="77777777" w:rsidR="00620A54" w:rsidRPr="00752797" w:rsidRDefault="00620A54" w:rsidP="002603CC">
            <w:pPr>
              <w:pStyle w:val="PlainText"/>
              <w:jc w:val="both"/>
            </w:pPr>
            <w:r w:rsidRPr="00752797">
              <w:t>yfile</w:t>
            </w:r>
            <w:r w:rsidR="001B6449" w:rsidRPr="00752797">
              <w:t>*</w:t>
            </w:r>
          </w:p>
        </w:tc>
        <w:tc>
          <w:tcPr>
            <w:tcW w:w="1199" w:type="pct"/>
          </w:tcPr>
          <w:p w14:paraId="79A0278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Name of the file containing y-coordinates of the calculation grid</w:t>
            </w:r>
          </w:p>
        </w:tc>
        <w:tc>
          <w:tcPr>
            <w:tcW w:w="619" w:type="pct"/>
          </w:tcPr>
          <w:p w14:paraId="1018D29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9" w:type="pct"/>
          </w:tcPr>
          <w:p w14:paraId="2352AF7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48" w:type="pct"/>
          </w:tcPr>
          <w:p w14:paraId="362210D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604" w:type="pct"/>
          </w:tcPr>
          <w:p w14:paraId="53ECF32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08331D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7E72C0BB" w14:textId="77777777" w:rsidR="00620A54" w:rsidRPr="00752797" w:rsidRDefault="00620A54" w:rsidP="002603CC">
            <w:pPr>
              <w:pStyle w:val="PlainText"/>
              <w:jc w:val="both"/>
            </w:pPr>
            <w:r w:rsidRPr="00752797">
              <w:t>yori</w:t>
            </w:r>
          </w:p>
        </w:tc>
        <w:tc>
          <w:tcPr>
            <w:tcW w:w="1199" w:type="pct"/>
          </w:tcPr>
          <w:p w14:paraId="1358C3F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Y-coordinate of origin of axis</w:t>
            </w:r>
          </w:p>
        </w:tc>
        <w:tc>
          <w:tcPr>
            <w:tcW w:w="619" w:type="pct"/>
          </w:tcPr>
          <w:p w14:paraId="4F62A24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199" w:type="pct"/>
          </w:tcPr>
          <w:p w14:paraId="15F8B64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-1000000000.0 - 1000000000.0</w:t>
            </w:r>
          </w:p>
        </w:tc>
        <w:tc>
          <w:tcPr>
            <w:tcW w:w="548" w:type="pct"/>
          </w:tcPr>
          <w:p w14:paraId="0175303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604" w:type="pct"/>
          </w:tcPr>
          <w:p w14:paraId="07C660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241C9E80" w14:textId="77777777" w:rsidR="00620A54" w:rsidRPr="00752797" w:rsidRDefault="00620A54" w:rsidP="002603CC">
      <w:pPr>
        <w:pStyle w:val="Heading2"/>
        <w:spacing w:line="240" w:lineRule="auto"/>
        <w:jc w:val="both"/>
        <w:rPr>
          <w:lang w:val="en-US"/>
        </w:rPr>
      </w:pPr>
      <w:bookmarkStart w:id="457" w:name="_Toc285701666"/>
      <w:bookmarkStart w:id="458" w:name="_Ref413405485"/>
      <w:bookmarkStart w:id="459" w:name="_Toc417455475"/>
      <w:bookmarkStart w:id="460" w:name="_Toc417455668"/>
      <w:bookmarkStart w:id="461" w:name="_Toc417455813"/>
      <w:bookmarkStart w:id="462" w:name="_Toc431915656"/>
      <w:bookmarkStart w:id="463" w:name="_Toc431915748"/>
      <w:r w:rsidRPr="00752797">
        <w:rPr>
          <w:lang w:val="en-US"/>
        </w:rPr>
        <w:lastRenderedPageBreak/>
        <w:t>Waves input</w:t>
      </w:r>
      <w:bookmarkEnd w:id="457"/>
      <w:bookmarkEnd w:id="458"/>
      <w:bookmarkEnd w:id="459"/>
      <w:bookmarkEnd w:id="460"/>
      <w:bookmarkEnd w:id="461"/>
      <w:bookmarkEnd w:id="462"/>
      <w:bookmarkEnd w:id="463"/>
    </w:p>
    <w:p w14:paraId="78F960EC" w14:textId="71376BD2" w:rsidR="00620A54" w:rsidRPr="00752797" w:rsidRDefault="00620A54" w:rsidP="002603CC">
      <w:pPr>
        <w:pStyle w:val="BodyText"/>
        <w:rPr>
          <w:lang w:val="en-US"/>
        </w:rPr>
      </w:pPr>
      <w:r w:rsidRPr="00752797">
        <w:rPr>
          <w:lang w:val="en-US"/>
        </w:rPr>
        <w:t xml:space="preserve">An XBeach model is generally forced by waves on its offshore boundary. These waves are described by the wave boundary conditions discussed in this section. The details of the wave motions within the model are described by the wave numerics in terms of the wave action balance (see </w:t>
      </w:r>
      <w:r w:rsidR="00B01F2F">
        <w:rPr>
          <w:lang w:val="en-US"/>
        </w:rPr>
        <w:t xml:space="preserve">Section </w:t>
      </w:r>
      <w:r w:rsidR="00621C7E" w:rsidRPr="00752797">
        <w:rPr>
          <w:lang w:val="en-US"/>
        </w:rPr>
        <w:fldChar w:fldCharType="begin"/>
      </w:r>
      <w:r w:rsidR="00621C7E" w:rsidRPr="00752797">
        <w:rPr>
          <w:lang w:val="en-US"/>
        </w:rPr>
        <w:instrText xml:space="preserve"> REF _Ref413405443 \r \h </w:instrText>
      </w:r>
      <w:r w:rsidR="00621C7E" w:rsidRPr="00752797">
        <w:rPr>
          <w:lang w:val="en-US"/>
        </w:rPr>
      </w:r>
      <w:r w:rsidR="00621C7E" w:rsidRPr="00752797">
        <w:rPr>
          <w:lang w:val="en-US"/>
        </w:rPr>
        <w:fldChar w:fldCharType="separate"/>
      </w:r>
      <w:r w:rsidR="002E51A3">
        <w:rPr>
          <w:lang w:val="en-US"/>
        </w:rPr>
        <w:t>2.3.1</w:t>
      </w:r>
      <w:r w:rsidR="00621C7E" w:rsidRPr="00752797">
        <w:rPr>
          <w:lang w:val="en-US"/>
        </w:rPr>
        <w:fldChar w:fldCharType="end"/>
      </w:r>
      <w:r w:rsidR="00D00850" w:rsidRPr="00752797">
        <w:rPr>
          <w:lang w:val="en-US"/>
        </w:rPr>
        <w:t>)</w:t>
      </w:r>
      <w:r w:rsidRPr="00752797">
        <w:rPr>
          <w:lang w:val="en-US"/>
        </w:rPr>
        <w:t>, wave dissipation model (see</w:t>
      </w:r>
      <w:r w:rsidR="00B01F2F">
        <w:rPr>
          <w:lang w:val="en-US"/>
        </w:rPr>
        <w:t xml:space="preserve"> Section </w:t>
      </w:r>
      <w:r w:rsidR="00B01F2F">
        <w:rPr>
          <w:lang w:val="en-US"/>
        </w:rPr>
        <w:fldChar w:fldCharType="begin"/>
      </w:r>
      <w:r w:rsidR="00B01F2F">
        <w:rPr>
          <w:lang w:val="en-US"/>
        </w:rPr>
        <w:instrText xml:space="preserve"> REF _Ref416524494 \r \h </w:instrText>
      </w:r>
      <w:r w:rsidR="00B01F2F">
        <w:rPr>
          <w:lang w:val="en-US"/>
        </w:rPr>
      </w:r>
      <w:r w:rsidR="00B01F2F">
        <w:rPr>
          <w:lang w:val="en-US"/>
        </w:rPr>
        <w:fldChar w:fldCharType="separate"/>
      </w:r>
      <w:r w:rsidR="002E51A3">
        <w:rPr>
          <w:lang w:val="en-US"/>
        </w:rPr>
        <w:t>2.3.2</w:t>
      </w:r>
      <w:r w:rsidR="00B01F2F">
        <w:rPr>
          <w:lang w:val="en-US"/>
        </w:rPr>
        <w:fldChar w:fldCharType="end"/>
      </w:r>
      <w:r w:rsidRPr="00752797">
        <w:rPr>
          <w:lang w:val="en-US"/>
        </w:rPr>
        <w:t xml:space="preserve">) and wave roller model </w:t>
      </w:r>
      <w:r w:rsidR="00AF26A5" w:rsidRPr="00752797">
        <w:rPr>
          <w:lang w:val="en-US"/>
        </w:rPr>
        <w:t>(see</w:t>
      </w:r>
      <w:r w:rsidR="00B01F2F">
        <w:rPr>
          <w:lang w:val="en-US"/>
        </w:rPr>
        <w:t xml:space="preserve"> Section</w:t>
      </w:r>
      <w:r w:rsidR="00621C7E" w:rsidRPr="00752797">
        <w:rPr>
          <w:lang w:val="en-US"/>
        </w:rPr>
        <w:t xml:space="preserve"> </w:t>
      </w:r>
      <w:r w:rsidR="00621C7E" w:rsidRPr="00752797">
        <w:rPr>
          <w:lang w:val="en-US"/>
        </w:rPr>
        <w:fldChar w:fldCharType="begin"/>
      </w:r>
      <w:r w:rsidR="00621C7E" w:rsidRPr="00752797">
        <w:rPr>
          <w:lang w:val="en-US"/>
        </w:rPr>
        <w:instrText xml:space="preserve"> REF _Ref413405462 \r \h </w:instrText>
      </w:r>
      <w:r w:rsidR="00621C7E" w:rsidRPr="00752797">
        <w:rPr>
          <w:lang w:val="en-US"/>
        </w:rPr>
      </w:r>
      <w:r w:rsidR="00621C7E" w:rsidRPr="00752797">
        <w:rPr>
          <w:lang w:val="en-US"/>
        </w:rPr>
        <w:fldChar w:fldCharType="separate"/>
      </w:r>
      <w:r w:rsidR="002E51A3">
        <w:rPr>
          <w:lang w:val="en-US"/>
        </w:rPr>
        <w:t>2.3.6</w:t>
      </w:r>
      <w:r w:rsidR="00621C7E" w:rsidRPr="00752797">
        <w:rPr>
          <w:lang w:val="en-US"/>
        </w:rPr>
        <w:fldChar w:fldCharType="end"/>
      </w:r>
      <w:r w:rsidR="00AF26A5" w:rsidRPr="00752797">
        <w:rPr>
          <w:lang w:val="en-US"/>
        </w:rPr>
        <w:t>)</w:t>
      </w:r>
    </w:p>
    <w:p w14:paraId="1208486E" w14:textId="5E5A8893" w:rsidR="00620A54" w:rsidRPr="00752797" w:rsidRDefault="00620A54" w:rsidP="002603CC">
      <w:pPr>
        <w:pStyle w:val="BodyText"/>
        <w:rPr>
          <w:lang w:val="en-US"/>
        </w:rPr>
      </w:pPr>
      <w:r w:rsidRPr="00752797">
        <w:rPr>
          <w:lang w:val="en-US"/>
        </w:rPr>
        <w:t xml:space="preserve">XBeach supports a variety of wave boundary condition types that are divided in two main groups: stationary and spectral boundary conditions. The </w:t>
      </w:r>
      <w:r w:rsidR="00B709C9" w:rsidRPr="00752797">
        <w:rPr>
          <w:i/>
          <w:lang w:val="en-US"/>
        </w:rPr>
        <w:t>wbctype</w:t>
      </w:r>
      <w:r w:rsidR="00B709C9" w:rsidRPr="00752797">
        <w:rPr>
          <w:lang w:val="en-US"/>
        </w:rPr>
        <w:t xml:space="preserve"> </w:t>
      </w:r>
      <w:r w:rsidRPr="00752797">
        <w:rPr>
          <w:lang w:val="en-US"/>
        </w:rPr>
        <w:t xml:space="preserve">keyword can be used to select one particular type of </w:t>
      </w:r>
      <w:r w:rsidR="00AF26A5" w:rsidRPr="00752797">
        <w:rPr>
          <w:lang w:val="en-US"/>
        </w:rPr>
        <w:t xml:space="preserve">wave boundary conditions. </w:t>
      </w:r>
      <w:r w:rsidR="005615AF">
        <w:rPr>
          <w:lang w:val="en-US"/>
        </w:rPr>
        <w:t xml:space="preserve">In Section </w:t>
      </w:r>
      <w:r w:rsidR="00621C7E" w:rsidRPr="00752797">
        <w:rPr>
          <w:lang w:val="en-US"/>
        </w:rPr>
        <w:fldChar w:fldCharType="begin"/>
      </w:r>
      <w:r w:rsidR="00621C7E" w:rsidRPr="00752797">
        <w:rPr>
          <w:lang w:val="en-US"/>
        </w:rPr>
        <w:instrText xml:space="preserve"> REF _Ref413405504 \r \h </w:instrText>
      </w:r>
      <w:r w:rsidR="00621C7E" w:rsidRPr="00752797">
        <w:rPr>
          <w:lang w:val="en-US"/>
        </w:rPr>
      </w:r>
      <w:r w:rsidR="00621C7E" w:rsidRPr="00752797">
        <w:rPr>
          <w:lang w:val="en-US"/>
        </w:rPr>
        <w:fldChar w:fldCharType="separate"/>
      </w:r>
      <w:r w:rsidR="002E51A3">
        <w:rPr>
          <w:lang w:val="en-US"/>
        </w:rPr>
        <w:t>3.1</w:t>
      </w:r>
      <w:r w:rsidR="00621C7E" w:rsidRPr="00752797">
        <w:rPr>
          <w:lang w:val="en-US"/>
        </w:rPr>
        <w:fldChar w:fldCharType="end"/>
      </w:r>
      <w:r w:rsidR="00621C7E" w:rsidRPr="00752797">
        <w:rPr>
          <w:lang w:val="en-US"/>
        </w:rPr>
        <w:t xml:space="preserve"> </w:t>
      </w:r>
      <w:r w:rsidRPr="00752797">
        <w:rPr>
          <w:lang w:val="en-US"/>
        </w:rPr>
        <w:t>all types of wave boundary conditions available for XBeach</w:t>
      </w:r>
      <w:r w:rsidR="005615AF">
        <w:rPr>
          <w:lang w:val="en-US"/>
        </w:rPr>
        <w:t xml:space="preserve"> are given, see Table 4.3 for an overview</w:t>
      </w:r>
      <w:r w:rsidRPr="00752797">
        <w:rPr>
          <w:lang w:val="en-US"/>
        </w:rPr>
        <w:t>.</w:t>
      </w:r>
      <w:r w:rsidR="00AF26A5" w:rsidRPr="00752797">
        <w:rPr>
          <w:lang w:val="en-US"/>
        </w:rPr>
        <w:t xml:space="preserve"> </w:t>
      </w:r>
      <w:r w:rsidR="00AF26A5" w:rsidRPr="00752797">
        <w:rPr>
          <w:lang w:val="en-US"/>
        </w:rPr>
        <w:fldChar w:fldCharType="begin"/>
      </w:r>
      <w:r w:rsidR="00AF26A5" w:rsidRPr="00752797">
        <w:rPr>
          <w:lang w:val="en-US"/>
        </w:rPr>
        <w:instrText xml:space="preserve"> REF _Ref413318096 \h </w:instrText>
      </w:r>
      <w:r w:rsidR="00AF26A5" w:rsidRPr="00752797">
        <w:rPr>
          <w:lang w:val="en-US"/>
        </w:rPr>
      </w:r>
      <w:r w:rsidR="00AF26A5" w:rsidRPr="00752797">
        <w:rPr>
          <w:lang w:val="en-US"/>
        </w:rPr>
        <w:fldChar w:fldCharType="separate"/>
      </w:r>
      <w:r w:rsidR="002E51A3" w:rsidRPr="00752797">
        <w:rPr>
          <w:lang w:val="en-US"/>
        </w:rPr>
        <w:t xml:space="preserve">Figure </w:t>
      </w:r>
      <w:r w:rsidR="002E51A3">
        <w:rPr>
          <w:noProof/>
          <w:lang w:val="en-US"/>
        </w:rPr>
        <w:t>4</w:t>
      </w:r>
      <w:r w:rsidR="002E51A3">
        <w:rPr>
          <w:lang w:val="en-US"/>
        </w:rPr>
        <w:t>.</w:t>
      </w:r>
      <w:r w:rsidR="002E51A3">
        <w:rPr>
          <w:noProof/>
          <w:lang w:val="en-US"/>
        </w:rPr>
        <w:t>1</w:t>
      </w:r>
      <w:r w:rsidR="00AF26A5" w:rsidRPr="00752797">
        <w:rPr>
          <w:lang w:val="en-US"/>
        </w:rPr>
        <w:fldChar w:fldCharType="end"/>
      </w:r>
      <w:r w:rsidR="00AF26A5" w:rsidRPr="00752797">
        <w:rPr>
          <w:lang w:val="en-US"/>
        </w:rPr>
        <w:t xml:space="preserve"> </w:t>
      </w:r>
      <w:r w:rsidRPr="00752797">
        <w:rPr>
          <w:lang w:val="en-US"/>
        </w:rPr>
        <w:t xml:space="preserve">can be used to help determine what type of wave boundary conditions is appropriate for your case. Each wave boundary condition type is explained in the following subsections. Note that most spectral wave boundary conditions can vary both in space and time using a </w:t>
      </w:r>
      <w:r w:rsidRPr="00752797">
        <w:rPr>
          <w:i/>
          <w:lang w:val="en-US"/>
        </w:rPr>
        <w:t>FILELIST</w:t>
      </w:r>
      <w:r w:rsidRPr="00752797">
        <w:rPr>
          <w:lang w:val="en-US"/>
        </w:rPr>
        <w:t xml:space="preserve"> and/or </w:t>
      </w:r>
      <w:r w:rsidRPr="00752797">
        <w:rPr>
          <w:i/>
          <w:lang w:val="en-US"/>
        </w:rPr>
        <w:t>LOCLIST</w:t>
      </w:r>
      <w:r w:rsidRPr="00752797">
        <w:rPr>
          <w:lang w:val="en-US"/>
        </w:rPr>
        <w:t xml:space="preserve"> construction as described in </w:t>
      </w:r>
      <w:r w:rsidR="00EF6BE7">
        <w:rPr>
          <w:lang w:val="en-US"/>
        </w:rPr>
        <w:t xml:space="preserve">Section </w:t>
      </w:r>
      <w:r w:rsidRPr="00752797">
        <w:rPr>
          <w:lang w:val="en-US"/>
        </w:rPr>
        <w:fldChar w:fldCharType="begin"/>
      </w:r>
      <w:r w:rsidRPr="00752797">
        <w:rPr>
          <w:lang w:val="en-US"/>
        </w:rPr>
        <w:instrText xml:space="preserve"> REF _Ref285374442 \w \h </w:instrText>
      </w:r>
      <w:r w:rsidR="004D7B46" w:rsidRPr="00752797">
        <w:rPr>
          <w:lang w:val="en-US"/>
        </w:rPr>
        <w:instrText xml:space="preserve"> \* MERGEFORMAT </w:instrText>
      </w:r>
      <w:r w:rsidRPr="00752797">
        <w:rPr>
          <w:lang w:val="en-US"/>
        </w:rPr>
      </w:r>
      <w:r w:rsidRPr="00752797">
        <w:rPr>
          <w:lang w:val="en-US"/>
        </w:rPr>
        <w:fldChar w:fldCharType="separate"/>
      </w:r>
      <w:r w:rsidR="002E51A3">
        <w:rPr>
          <w:lang w:val="en-US"/>
        </w:rPr>
        <w:t>4.5.4</w:t>
      </w:r>
      <w:r w:rsidRPr="00752797">
        <w:rPr>
          <w:lang w:val="en-US"/>
        </w:rPr>
        <w:fldChar w:fldCharType="end"/>
      </w:r>
      <w:r w:rsidR="00621C7E" w:rsidRPr="00752797">
        <w:rPr>
          <w:lang w:val="en-US"/>
        </w:rPr>
        <w:t>.</w:t>
      </w:r>
    </w:p>
    <w:p w14:paraId="62CF5FD4" w14:textId="52364AE4" w:rsidR="00620A54" w:rsidRPr="00752797" w:rsidRDefault="00D00850" w:rsidP="00D00850">
      <w:pPr>
        <w:pStyle w:val="Caption"/>
        <w:rPr>
          <w:lang w:val="en-US"/>
        </w:rPr>
      </w:pPr>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4</w:t>
      </w:r>
      <w:r w:rsidR="00366571">
        <w:rPr>
          <w:lang w:val="en-US"/>
        </w:rPr>
        <w:fldChar w:fldCharType="end"/>
      </w:r>
      <w:r w:rsidRPr="00752797">
        <w:rPr>
          <w:lang w:val="en-US"/>
        </w:rPr>
        <w:tab/>
      </w:r>
      <w:r w:rsidR="00620A54" w:rsidRPr="00752797">
        <w:rPr>
          <w:lang w:val="en-US"/>
        </w:rPr>
        <w:t>Overview of wave boundary conditions supported by XBeach</w:t>
      </w:r>
    </w:p>
    <w:tbl>
      <w:tblPr>
        <w:tblStyle w:val="LightShading-Accent1"/>
        <w:tblW w:w="5000" w:type="pct"/>
        <w:tblLook w:val="0420" w:firstRow="1" w:lastRow="0" w:firstColumn="0" w:lastColumn="0" w:noHBand="0" w:noVBand="1"/>
      </w:tblPr>
      <w:tblGrid>
        <w:gridCol w:w="1632"/>
        <w:gridCol w:w="1697"/>
        <w:gridCol w:w="5601"/>
      </w:tblGrid>
      <w:tr w:rsidR="00DE0FCB" w:rsidRPr="00752797" w14:paraId="4426FA77" w14:textId="77777777" w:rsidTr="00691D3B">
        <w:trPr>
          <w:cnfStyle w:val="100000000000" w:firstRow="1" w:lastRow="0" w:firstColumn="0" w:lastColumn="0" w:oddVBand="0" w:evenVBand="0" w:oddHBand="0" w:evenHBand="0" w:firstRowFirstColumn="0" w:firstRowLastColumn="0" w:lastRowFirstColumn="0" w:lastRowLastColumn="0"/>
        </w:trPr>
        <w:tc>
          <w:tcPr>
            <w:tcW w:w="914" w:type="pct"/>
          </w:tcPr>
          <w:p w14:paraId="489C26E0" w14:textId="77777777" w:rsidR="00DE0FCB" w:rsidRPr="00752797" w:rsidRDefault="00B709C9" w:rsidP="002603CC">
            <w:pPr>
              <w:rPr>
                <w:i/>
                <w:lang w:val="en-US"/>
              </w:rPr>
            </w:pPr>
            <w:r w:rsidRPr="00752797">
              <w:rPr>
                <w:i/>
                <w:lang w:val="en-US"/>
              </w:rPr>
              <w:t>wbctype</w:t>
            </w:r>
          </w:p>
        </w:tc>
        <w:tc>
          <w:tcPr>
            <w:tcW w:w="950" w:type="pct"/>
          </w:tcPr>
          <w:p w14:paraId="298C3791" w14:textId="77777777" w:rsidR="00DE0FCB" w:rsidRPr="00752797" w:rsidRDefault="00DE0FCB" w:rsidP="002603CC">
            <w:pPr>
              <w:rPr>
                <w:lang w:val="en-US"/>
              </w:rPr>
            </w:pPr>
            <w:r w:rsidRPr="00752797">
              <w:rPr>
                <w:lang w:val="en-US"/>
              </w:rPr>
              <w:t>Type</w:t>
            </w:r>
          </w:p>
        </w:tc>
        <w:tc>
          <w:tcPr>
            <w:tcW w:w="3136" w:type="pct"/>
          </w:tcPr>
          <w:p w14:paraId="033C8780" w14:textId="77777777" w:rsidR="00DE0FCB" w:rsidRPr="00752797" w:rsidRDefault="00DE0FCB" w:rsidP="002603CC">
            <w:pPr>
              <w:rPr>
                <w:lang w:val="en-US"/>
              </w:rPr>
            </w:pPr>
            <w:r w:rsidRPr="00752797">
              <w:rPr>
                <w:lang w:val="en-US"/>
              </w:rPr>
              <w:t>description</w:t>
            </w:r>
          </w:p>
        </w:tc>
      </w:tr>
      <w:tr w:rsidR="00DE0FCB" w:rsidRPr="00752797" w14:paraId="613CC7A7"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26636D38" w14:textId="77777777" w:rsidR="00DE0FCB" w:rsidRPr="00752797" w:rsidRDefault="00DE0FCB" w:rsidP="002603CC">
            <w:pPr>
              <w:rPr>
                <w:lang w:val="en-US"/>
              </w:rPr>
            </w:pPr>
            <w:r w:rsidRPr="00752797">
              <w:rPr>
                <w:lang w:val="en-US"/>
              </w:rPr>
              <w:t>off</w:t>
            </w:r>
          </w:p>
        </w:tc>
        <w:tc>
          <w:tcPr>
            <w:tcW w:w="950" w:type="pct"/>
          </w:tcPr>
          <w:p w14:paraId="4F61BA7C" w14:textId="77777777" w:rsidR="00DE0FCB" w:rsidRPr="00752797" w:rsidRDefault="00C944FA" w:rsidP="002603CC">
            <w:pPr>
              <w:rPr>
                <w:lang w:val="en-US"/>
              </w:rPr>
            </w:pPr>
            <w:r w:rsidRPr="00752797">
              <w:rPr>
                <w:lang w:val="en-US"/>
              </w:rPr>
              <w:t>Special</w:t>
            </w:r>
          </w:p>
        </w:tc>
        <w:tc>
          <w:tcPr>
            <w:tcW w:w="3136" w:type="pct"/>
          </w:tcPr>
          <w:p w14:paraId="733C0946" w14:textId="77777777" w:rsidR="00DE0FCB" w:rsidRPr="00752797" w:rsidRDefault="00DE0FCB" w:rsidP="002603CC">
            <w:pPr>
              <w:rPr>
                <w:lang w:val="en-US"/>
              </w:rPr>
            </w:pPr>
            <w:r w:rsidRPr="00752797">
              <w:rPr>
                <w:lang w:val="en-US"/>
              </w:rPr>
              <w:t>no wave boundary condition</w:t>
            </w:r>
          </w:p>
        </w:tc>
      </w:tr>
      <w:tr w:rsidR="00DE0FCB" w:rsidRPr="00752797" w14:paraId="0D3520D4" w14:textId="77777777" w:rsidTr="00691D3B">
        <w:tc>
          <w:tcPr>
            <w:tcW w:w="914" w:type="pct"/>
          </w:tcPr>
          <w:p w14:paraId="73C42A01" w14:textId="77777777" w:rsidR="00DE0FCB" w:rsidRPr="00752797" w:rsidRDefault="00DE0FCB" w:rsidP="002603CC">
            <w:pPr>
              <w:rPr>
                <w:lang w:val="en-US"/>
              </w:rPr>
            </w:pPr>
            <w:r w:rsidRPr="00752797">
              <w:rPr>
                <w:lang w:val="en-US"/>
              </w:rPr>
              <w:t>stat</w:t>
            </w:r>
          </w:p>
        </w:tc>
        <w:tc>
          <w:tcPr>
            <w:tcW w:w="950" w:type="pct"/>
          </w:tcPr>
          <w:p w14:paraId="478C6E7C" w14:textId="77777777" w:rsidR="00DE0FCB" w:rsidRPr="00752797" w:rsidRDefault="00AF26A5" w:rsidP="002603CC">
            <w:pPr>
              <w:rPr>
                <w:lang w:val="en-US"/>
              </w:rPr>
            </w:pPr>
            <w:r w:rsidRPr="00752797">
              <w:rPr>
                <w:lang w:val="en-US"/>
              </w:rPr>
              <w:t>Non-spectral</w:t>
            </w:r>
          </w:p>
        </w:tc>
        <w:tc>
          <w:tcPr>
            <w:tcW w:w="3136" w:type="pct"/>
          </w:tcPr>
          <w:p w14:paraId="71776A47" w14:textId="77777777" w:rsidR="00DE0FCB" w:rsidRPr="00752797" w:rsidRDefault="00DE0FCB" w:rsidP="002603CC">
            <w:pPr>
              <w:rPr>
                <w:lang w:val="en-US"/>
              </w:rPr>
            </w:pPr>
            <w:r w:rsidRPr="00752797">
              <w:rPr>
                <w:lang w:val="en-US"/>
              </w:rPr>
              <w:t>stationary wave boundary condition (sea state)</w:t>
            </w:r>
          </w:p>
        </w:tc>
      </w:tr>
      <w:tr w:rsidR="00DE0FCB" w:rsidRPr="00752797" w14:paraId="2FA080D4"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4A392262" w14:textId="77777777" w:rsidR="00DE0FCB" w:rsidRPr="00752797" w:rsidRDefault="00DE0FCB" w:rsidP="002603CC">
            <w:pPr>
              <w:rPr>
                <w:lang w:val="en-US"/>
              </w:rPr>
            </w:pPr>
            <w:r w:rsidRPr="00752797">
              <w:rPr>
                <w:lang w:val="en-US"/>
              </w:rPr>
              <w:t>bichrom</w:t>
            </w:r>
          </w:p>
        </w:tc>
        <w:tc>
          <w:tcPr>
            <w:tcW w:w="950" w:type="pct"/>
          </w:tcPr>
          <w:p w14:paraId="0CE8DA61" w14:textId="77777777" w:rsidR="00DE0FCB" w:rsidRPr="00752797" w:rsidRDefault="00AF62FE" w:rsidP="002603CC">
            <w:pPr>
              <w:rPr>
                <w:lang w:val="en-US"/>
              </w:rPr>
            </w:pPr>
            <w:r w:rsidRPr="00752797">
              <w:rPr>
                <w:lang w:val="en-US"/>
              </w:rPr>
              <w:t>Special</w:t>
            </w:r>
          </w:p>
        </w:tc>
        <w:tc>
          <w:tcPr>
            <w:tcW w:w="3136" w:type="pct"/>
          </w:tcPr>
          <w:p w14:paraId="5C0E675F" w14:textId="77777777" w:rsidR="00DE0FCB" w:rsidRPr="00752797" w:rsidRDefault="00DE0FCB" w:rsidP="002603CC">
            <w:pPr>
              <w:rPr>
                <w:lang w:val="en-US"/>
              </w:rPr>
            </w:pPr>
            <w:r w:rsidRPr="00752797">
              <w:rPr>
                <w:lang w:val="en-US"/>
              </w:rPr>
              <w:t>bichromatic (two wave component) waves</w:t>
            </w:r>
          </w:p>
        </w:tc>
      </w:tr>
      <w:tr w:rsidR="00DE0FCB" w:rsidRPr="00752797" w14:paraId="30433BAB" w14:textId="77777777" w:rsidTr="00691D3B">
        <w:tc>
          <w:tcPr>
            <w:tcW w:w="914" w:type="pct"/>
          </w:tcPr>
          <w:p w14:paraId="3B7B0C46" w14:textId="77777777" w:rsidR="00DE0FCB" w:rsidRPr="00752797" w:rsidRDefault="00DE0FCB" w:rsidP="002603CC">
            <w:pPr>
              <w:rPr>
                <w:lang w:val="en-US"/>
              </w:rPr>
            </w:pPr>
            <w:r w:rsidRPr="00752797">
              <w:rPr>
                <w:lang w:val="en-US"/>
              </w:rPr>
              <w:t>ts_1</w:t>
            </w:r>
          </w:p>
        </w:tc>
        <w:tc>
          <w:tcPr>
            <w:tcW w:w="950" w:type="pct"/>
          </w:tcPr>
          <w:p w14:paraId="7A92A94D" w14:textId="77777777" w:rsidR="00DE0FCB" w:rsidRPr="00752797" w:rsidRDefault="00AF26A5" w:rsidP="002603CC">
            <w:pPr>
              <w:rPr>
                <w:lang w:val="en-US"/>
              </w:rPr>
            </w:pPr>
            <w:r w:rsidRPr="00752797">
              <w:rPr>
                <w:lang w:val="en-US"/>
              </w:rPr>
              <w:t>Non-spectral</w:t>
            </w:r>
          </w:p>
        </w:tc>
        <w:tc>
          <w:tcPr>
            <w:tcW w:w="3136" w:type="pct"/>
          </w:tcPr>
          <w:p w14:paraId="6775E0F0" w14:textId="77777777" w:rsidR="00DE0FCB" w:rsidRPr="00752797" w:rsidRDefault="00DE0FCB" w:rsidP="00AF62FE">
            <w:pPr>
              <w:rPr>
                <w:lang w:val="en-US"/>
              </w:rPr>
            </w:pPr>
            <w:r w:rsidRPr="00752797">
              <w:rPr>
                <w:lang w:val="en-US"/>
              </w:rPr>
              <w:t xml:space="preserve">first-order </w:t>
            </w:r>
            <w:r w:rsidR="00AB1A16" w:rsidRPr="00752797">
              <w:rPr>
                <w:lang w:val="en-US"/>
              </w:rPr>
              <w:t>time series</w:t>
            </w:r>
            <w:r w:rsidRPr="00752797">
              <w:rPr>
                <w:lang w:val="en-US"/>
              </w:rPr>
              <w:t xml:space="preserve"> of waves (generated outside XBeach)</w:t>
            </w:r>
            <w:r w:rsidR="00AF62FE" w:rsidRPr="00752797">
              <w:rPr>
                <w:lang w:val="en-US"/>
              </w:rPr>
              <w:t>, this option specifies free surface elevation and short wave energy</w:t>
            </w:r>
          </w:p>
        </w:tc>
      </w:tr>
      <w:tr w:rsidR="00DE0FCB" w:rsidRPr="00752797" w14:paraId="09809CD0"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1E54D8DA" w14:textId="77777777" w:rsidR="00DE0FCB" w:rsidRPr="00752797" w:rsidRDefault="00DE0FCB" w:rsidP="002603CC">
            <w:pPr>
              <w:rPr>
                <w:lang w:val="en-US"/>
              </w:rPr>
            </w:pPr>
            <w:r w:rsidRPr="00752797">
              <w:rPr>
                <w:lang w:val="en-US"/>
              </w:rPr>
              <w:t>ts_2</w:t>
            </w:r>
          </w:p>
        </w:tc>
        <w:tc>
          <w:tcPr>
            <w:tcW w:w="950" w:type="pct"/>
          </w:tcPr>
          <w:p w14:paraId="380FF2D8" w14:textId="77777777" w:rsidR="00DE0FCB" w:rsidRPr="00752797" w:rsidRDefault="00AF26A5" w:rsidP="002603CC">
            <w:pPr>
              <w:rPr>
                <w:lang w:val="en-US"/>
              </w:rPr>
            </w:pPr>
            <w:r w:rsidRPr="00752797">
              <w:rPr>
                <w:lang w:val="en-US"/>
              </w:rPr>
              <w:t>Non-spectral</w:t>
            </w:r>
          </w:p>
        </w:tc>
        <w:tc>
          <w:tcPr>
            <w:tcW w:w="3136" w:type="pct"/>
          </w:tcPr>
          <w:p w14:paraId="56E42587" w14:textId="77777777" w:rsidR="00DE0FCB" w:rsidRPr="00752797" w:rsidRDefault="00DE0FCB" w:rsidP="002603CC">
            <w:pPr>
              <w:rPr>
                <w:lang w:val="en-US"/>
              </w:rPr>
            </w:pPr>
            <w:r w:rsidRPr="00752797">
              <w:rPr>
                <w:lang w:val="en-US"/>
              </w:rPr>
              <w:t xml:space="preserve">second-order </w:t>
            </w:r>
            <w:r w:rsidR="00AB1A16" w:rsidRPr="00752797">
              <w:rPr>
                <w:lang w:val="en-US"/>
              </w:rPr>
              <w:t>time series</w:t>
            </w:r>
            <w:r w:rsidRPr="00752797">
              <w:rPr>
                <w:lang w:val="en-US"/>
              </w:rPr>
              <w:t xml:space="preserve"> of waves (generated outside XBeach)</w:t>
            </w:r>
            <w:r w:rsidR="00AF62FE" w:rsidRPr="00752797">
              <w:rPr>
                <w:lang w:val="en-US"/>
              </w:rPr>
              <w:t>, this option specifies free surface elevation and short wave energy</w:t>
            </w:r>
          </w:p>
        </w:tc>
      </w:tr>
      <w:tr w:rsidR="00DE0FCB" w:rsidRPr="00752797" w14:paraId="61A0F91E" w14:textId="77777777" w:rsidTr="00691D3B">
        <w:tc>
          <w:tcPr>
            <w:tcW w:w="914" w:type="pct"/>
          </w:tcPr>
          <w:p w14:paraId="260C9934" w14:textId="77777777" w:rsidR="00DE0FCB" w:rsidRPr="00752797" w:rsidRDefault="00DE0FCB" w:rsidP="002603CC">
            <w:pPr>
              <w:rPr>
                <w:lang w:val="en-US"/>
              </w:rPr>
            </w:pPr>
            <w:r w:rsidRPr="00752797">
              <w:rPr>
                <w:lang w:val="en-US"/>
              </w:rPr>
              <w:t>jons</w:t>
            </w:r>
          </w:p>
        </w:tc>
        <w:tc>
          <w:tcPr>
            <w:tcW w:w="950" w:type="pct"/>
          </w:tcPr>
          <w:p w14:paraId="4C5E17DD" w14:textId="77777777" w:rsidR="00DE0FCB" w:rsidRPr="00752797" w:rsidRDefault="00DE0FCB" w:rsidP="002603CC">
            <w:pPr>
              <w:rPr>
                <w:lang w:val="en-US"/>
              </w:rPr>
            </w:pPr>
            <w:r w:rsidRPr="00752797">
              <w:rPr>
                <w:lang w:val="en-US"/>
              </w:rPr>
              <w:t>Spectral</w:t>
            </w:r>
          </w:p>
        </w:tc>
        <w:tc>
          <w:tcPr>
            <w:tcW w:w="3136" w:type="pct"/>
          </w:tcPr>
          <w:p w14:paraId="50C6470F" w14:textId="77777777" w:rsidR="00DE0FCB" w:rsidRPr="00752797" w:rsidRDefault="00DE0FCB" w:rsidP="00AB1A16">
            <w:pPr>
              <w:rPr>
                <w:lang w:val="en-US"/>
              </w:rPr>
            </w:pPr>
            <w:r w:rsidRPr="00752797">
              <w:rPr>
                <w:lang w:val="en-US"/>
              </w:rPr>
              <w:t>wave groups generated using a parametric (</w:t>
            </w:r>
            <w:r w:rsidR="00AB1A16" w:rsidRPr="00752797">
              <w:rPr>
                <w:lang w:val="en-US"/>
              </w:rPr>
              <w:t>JONSWAP</w:t>
            </w:r>
            <w:r w:rsidRPr="00752797">
              <w:rPr>
                <w:lang w:val="en-US"/>
              </w:rPr>
              <w:t>) spectrum</w:t>
            </w:r>
          </w:p>
        </w:tc>
      </w:tr>
      <w:tr w:rsidR="00DE0FCB" w:rsidRPr="00752797" w14:paraId="61753590"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7781D899" w14:textId="77777777" w:rsidR="00DE0FCB" w:rsidRPr="00752797" w:rsidRDefault="00DE0FCB" w:rsidP="002603CC">
            <w:pPr>
              <w:rPr>
                <w:lang w:val="en-US"/>
              </w:rPr>
            </w:pPr>
            <w:r w:rsidRPr="00752797">
              <w:rPr>
                <w:lang w:val="en-US"/>
              </w:rPr>
              <w:t>swan</w:t>
            </w:r>
          </w:p>
        </w:tc>
        <w:tc>
          <w:tcPr>
            <w:tcW w:w="950" w:type="pct"/>
          </w:tcPr>
          <w:p w14:paraId="4B5F6A94" w14:textId="77777777" w:rsidR="00DE0FCB" w:rsidRPr="00752797" w:rsidRDefault="00DE0FCB" w:rsidP="002603CC">
            <w:pPr>
              <w:rPr>
                <w:lang w:val="en-US"/>
              </w:rPr>
            </w:pPr>
            <w:r w:rsidRPr="00752797">
              <w:rPr>
                <w:lang w:val="en-US"/>
              </w:rPr>
              <w:t>Spectral</w:t>
            </w:r>
          </w:p>
        </w:tc>
        <w:tc>
          <w:tcPr>
            <w:tcW w:w="3136" w:type="pct"/>
          </w:tcPr>
          <w:p w14:paraId="2688997E" w14:textId="77777777" w:rsidR="00DE0FCB" w:rsidRPr="00752797" w:rsidRDefault="00DE0FCB" w:rsidP="002603CC">
            <w:pPr>
              <w:rPr>
                <w:lang w:val="en-US"/>
              </w:rPr>
            </w:pPr>
            <w:r w:rsidRPr="00752797">
              <w:rPr>
                <w:lang w:val="en-US"/>
              </w:rPr>
              <w:t>wave groups generated using a SWAN 2D output file</w:t>
            </w:r>
          </w:p>
        </w:tc>
      </w:tr>
      <w:tr w:rsidR="00DE0FCB" w:rsidRPr="00752797" w14:paraId="25DA95AB" w14:textId="77777777" w:rsidTr="00691D3B">
        <w:tc>
          <w:tcPr>
            <w:tcW w:w="914" w:type="pct"/>
          </w:tcPr>
          <w:p w14:paraId="6894B764" w14:textId="77777777" w:rsidR="00DE0FCB" w:rsidRPr="00752797" w:rsidRDefault="00DE0FCB" w:rsidP="002603CC">
            <w:pPr>
              <w:rPr>
                <w:lang w:val="en-US"/>
              </w:rPr>
            </w:pPr>
            <w:r w:rsidRPr="00752797">
              <w:rPr>
                <w:lang w:val="en-US"/>
              </w:rPr>
              <w:t>vardens</w:t>
            </w:r>
          </w:p>
        </w:tc>
        <w:tc>
          <w:tcPr>
            <w:tcW w:w="950" w:type="pct"/>
          </w:tcPr>
          <w:p w14:paraId="2C4C6E9E" w14:textId="77777777" w:rsidR="00DE0FCB" w:rsidRPr="00752797" w:rsidRDefault="00DE0FCB" w:rsidP="002603CC">
            <w:pPr>
              <w:rPr>
                <w:lang w:val="en-US"/>
              </w:rPr>
            </w:pPr>
            <w:r w:rsidRPr="00752797">
              <w:rPr>
                <w:lang w:val="en-US"/>
              </w:rPr>
              <w:t>Spectral</w:t>
            </w:r>
          </w:p>
        </w:tc>
        <w:tc>
          <w:tcPr>
            <w:tcW w:w="3136" w:type="pct"/>
          </w:tcPr>
          <w:p w14:paraId="0B3C5D79" w14:textId="77777777" w:rsidR="00DE0FCB" w:rsidRPr="00752797" w:rsidRDefault="00DE0FCB" w:rsidP="002603CC">
            <w:pPr>
              <w:rPr>
                <w:lang w:val="en-US"/>
              </w:rPr>
            </w:pPr>
            <w:r w:rsidRPr="00752797">
              <w:rPr>
                <w:lang w:val="en-US"/>
              </w:rPr>
              <w:t>wave groups generated using a formatted file</w:t>
            </w:r>
          </w:p>
        </w:tc>
      </w:tr>
      <w:tr w:rsidR="00DE0FCB" w:rsidRPr="00752797" w14:paraId="636BE238"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4DAC8920" w14:textId="77777777" w:rsidR="00DE0FCB" w:rsidRPr="00752797" w:rsidRDefault="003245CF" w:rsidP="002603CC">
            <w:pPr>
              <w:rPr>
                <w:lang w:val="en-US"/>
              </w:rPr>
            </w:pPr>
            <w:r w:rsidRPr="00752797">
              <w:rPr>
                <w:lang w:val="en-US"/>
              </w:rPr>
              <w:t>ts_</w:t>
            </w:r>
            <w:r w:rsidR="00DE0FCB" w:rsidRPr="00752797">
              <w:rPr>
                <w:lang w:val="en-US"/>
              </w:rPr>
              <w:t>nonh</w:t>
            </w:r>
          </w:p>
        </w:tc>
        <w:tc>
          <w:tcPr>
            <w:tcW w:w="950" w:type="pct"/>
          </w:tcPr>
          <w:p w14:paraId="6F157FD1" w14:textId="77777777" w:rsidR="00DE0FCB" w:rsidRPr="00752797" w:rsidRDefault="00AF26A5" w:rsidP="00AF26A5">
            <w:pPr>
              <w:rPr>
                <w:lang w:val="en-US"/>
              </w:rPr>
            </w:pPr>
            <w:r w:rsidRPr="00752797">
              <w:rPr>
                <w:lang w:val="en-US"/>
              </w:rPr>
              <w:t>Non-spectral</w:t>
            </w:r>
          </w:p>
        </w:tc>
        <w:tc>
          <w:tcPr>
            <w:tcW w:w="3136" w:type="pct"/>
          </w:tcPr>
          <w:p w14:paraId="26D5640C" w14:textId="77777777" w:rsidR="00DE0FCB" w:rsidRPr="00752797" w:rsidRDefault="00DE0FCB" w:rsidP="00AF62FE">
            <w:pPr>
              <w:rPr>
                <w:lang w:val="en-US"/>
              </w:rPr>
            </w:pPr>
            <w:r w:rsidRPr="00752797">
              <w:rPr>
                <w:lang w:val="en-US"/>
              </w:rPr>
              <w:t xml:space="preserve">boundary conditions </w:t>
            </w:r>
            <w:r w:rsidR="00AF62FE" w:rsidRPr="00752797">
              <w:rPr>
                <w:lang w:val="en-US"/>
              </w:rPr>
              <w:t xml:space="preserve">initially meant </w:t>
            </w:r>
            <w:r w:rsidRPr="00752797">
              <w:rPr>
                <w:lang w:val="en-US"/>
              </w:rPr>
              <w:t xml:space="preserve">for </w:t>
            </w:r>
            <w:r w:rsidR="00AF62FE" w:rsidRPr="00752797">
              <w:rPr>
                <w:lang w:val="en-US"/>
              </w:rPr>
              <w:t>the non-hydrostatic wave</w:t>
            </w:r>
            <w:r w:rsidR="00586C99" w:rsidRPr="00752797">
              <w:rPr>
                <w:lang w:val="en-US"/>
              </w:rPr>
              <w:t xml:space="preserve"> </w:t>
            </w:r>
            <w:r w:rsidR="00AF62FE" w:rsidRPr="00752797">
              <w:rPr>
                <w:lang w:val="en-US"/>
              </w:rPr>
              <w:t>type, this option specifies free surface elevation and velocity</w:t>
            </w:r>
          </w:p>
        </w:tc>
      </w:tr>
      <w:tr w:rsidR="00DE0FCB" w:rsidRPr="00752797" w14:paraId="1BF8E142" w14:textId="77777777" w:rsidTr="00691D3B">
        <w:tc>
          <w:tcPr>
            <w:tcW w:w="914" w:type="pct"/>
          </w:tcPr>
          <w:p w14:paraId="3CD27195" w14:textId="77777777" w:rsidR="00DE0FCB" w:rsidRPr="00752797" w:rsidRDefault="00DE0FCB" w:rsidP="002603CC">
            <w:pPr>
              <w:rPr>
                <w:lang w:val="en-US"/>
              </w:rPr>
            </w:pPr>
            <w:r w:rsidRPr="00752797">
              <w:rPr>
                <w:lang w:val="en-US"/>
              </w:rPr>
              <w:t>reuse</w:t>
            </w:r>
          </w:p>
        </w:tc>
        <w:tc>
          <w:tcPr>
            <w:tcW w:w="950" w:type="pct"/>
          </w:tcPr>
          <w:p w14:paraId="705C48E7" w14:textId="77777777" w:rsidR="00DE0FCB" w:rsidRPr="00752797" w:rsidRDefault="00C944FA" w:rsidP="002603CC">
            <w:pPr>
              <w:rPr>
                <w:lang w:val="en-US"/>
              </w:rPr>
            </w:pPr>
            <w:r w:rsidRPr="00752797">
              <w:rPr>
                <w:lang w:val="en-US"/>
              </w:rPr>
              <w:t>Special</w:t>
            </w:r>
          </w:p>
        </w:tc>
        <w:tc>
          <w:tcPr>
            <w:tcW w:w="3136" w:type="pct"/>
          </w:tcPr>
          <w:p w14:paraId="1F65B5B7" w14:textId="77777777" w:rsidR="00DE0FCB" w:rsidRPr="00752797" w:rsidRDefault="00DE0FCB" w:rsidP="002603CC">
            <w:pPr>
              <w:rPr>
                <w:lang w:val="en-US"/>
              </w:rPr>
            </w:pPr>
            <w:r w:rsidRPr="00752797">
              <w:rPr>
                <w:lang w:val="en-US"/>
              </w:rPr>
              <w:t>reuse of wave conditions</w:t>
            </w:r>
          </w:p>
        </w:tc>
      </w:tr>
      <w:tr w:rsidR="00DE0FCB" w:rsidRPr="00752797" w14:paraId="44A9E732"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35E66829" w14:textId="77777777" w:rsidR="00DE0FCB" w:rsidRPr="00752797" w:rsidRDefault="00DE0FCB" w:rsidP="002603CC">
            <w:pPr>
              <w:rPr>
                <w:lang w:val="en-US"/>
              </w:rPr>
            </w:pPr>
            <w:r w:rsidRPr="00752797">
              <w:rPr>
                <w:lang w:val="en-US"/>
              </w:rPr>
              <w:t>stat_table</w:t>
            </w:r>
          </w:p>
        </w:tc>
        <w:tc>
          <w:tcPr>
            <w:tcW w:w="950" w:type="pct"/>
          </w:tcPr>
          <w:p w14:paraId="6336B5CC" w14:textId="77777777" w:rsidR="00DE0FCB" w:rsidRPr="00752797" w:rsidRDefault="00AF26A5" w:rsidP="002603CC">
            <w:pPr>
              <w:rPr>
                <w:lang w:val="en-US"/>
              </w:rPr>
            </w:pPr>
            <w:r w:rsidRPr="00752797">
              <w:rPr>
                <w:lang w:val="en-US"/>
              </w:rPr>
              <w:t>Non-spectral</w:t>
            </w:r>
          </w:p>
        </w:tc>
        <w:tc>
          <w:tcPr>
            <w:tcW w:w="3136" w:type="pct"/>
          </w:tcPr>
          <w:p w14:paraId="44E94932" w14:textId="77777777" w:rsidR="00DE0FCB" w:rsidRPr="00752797" w:rsidRDefault="00DE0FCB" w:rsidP="002603CC">
            <w:pPr>
              <w:rPr>
                <w:lang w:val="en-US"/>
              </w:rPr>
            </w:pPr>
            <w:r w:rsidRPr="00752797">
              <w:rPr>
                <w:lang w:val="en-US"/>
              </w:rPr>
              <w:t>a sequence of stationary conditions (sea states)</w:t>
            </w:r>
          </w:p>
        </w:tc>
      </w:tr>
      <w:tr w:rsidR="00DE0FCB" w:rsidRPr="00752797" w14:paraId="44FF8DB3" w14:textId="77777777" w:rsidTr="00691D3B">
        <w:tc>
          <w:tcPr>
            <w:tcW w:w="914" w:type="pct"/>
          </w:tcPr>
          <w:p w14:paraId="45172F72" w14:textId="77777777" w:rsidR="00DE0FCB" w:rsidRPr="00752797" w:rsidRDefault="00DE0FCB" w:rsidP="002603CC">
            <w:pPr>
              <w:rPr>
                <w:lang w:val="en-US"/>
              </w:rPr>
            </w:pPr>
            <w:r w:rsidRPr="00752797">
              <w:rPr>
                <w:lang w:val="en-US"/>
              </w:rPr>
              <w:t>jons_table</w:t>
            </w:r>
          </w:p>
        </w:tc>
        <w:tc>
          <w:tcPr>
            <w:tcW w:w="950" w:type="pct"/>
          </w:tcPr>
          <w:p w14:paraId="258410CB" w14:textId="77777777" w:rsidR="00DE0FCB" w:rsidRPr="00752797" w:rsidRDefault="00DE0FCB" w:rsidP="002603CC">
            <w:pPr>
              <w:rPr>
                <w:lang w:val="en-US"/>
              </w:rPr>
            </w:pPr>
            <w:r w:rsidRPr="00752797">
              <w:rPr>
                <w:lang w:val="en-US"/>
              </w:rPr>
              <w:t>Spectral</w:t>
            </w:r>
          </w:p>
        </w:tc>
        <w:tc>
          <w:tcPr>
            <w:tcW w:w="3136" w:type="pct"/>
          </w:tcPr>
          <w:p w14:paraId="5684F032" w14:textId="77777777" w:rsidR="00DE0FCB" w:rsidRPr="00752797" w:rsidRDefault="00DE0FCB" w:rsidP="002603CC">
            <w:pPr>
              <w:rPr>
                <w:lang w:val="en-US"/>
              </w:rPr>
            </w:pPr>
            <w:r w:rsidRPr="00752797">
              <w:rPr>
                <w:lang w:val="en-US"/>
              </w:rPr>
              <w:t>a sequence of time-varying wave groups</w:t>
            </w:r>
          </w:p>
        </w:tc>
      </w:tr>
    </w:tbl>
    <w:p w14:paraId="1AEBD635" w14:textId="77777777" w:rsidR="00AB1A16" w:rsidRPr="00752797" w:rsidRDefault="00AB1A16" w:rsidP="002603CC">
      <w:pPr>
        <w:rPr>
          <w:lang w:val="en-US"/>
        </w:rPr>
      </w:pPr>
    </w:p>
    <w:p w14:paraId="013FA447" w14:textId="77777777" w:rsidR="00B939A7" w:rsidRDefault="00B939A7">
      <w:pPr>
        <w:spacing w:line="240" w:lineRule="auto"/>
        <w:jc w:val="left"/>
        <w:rPr>
          <w:lang w:val="en-US"/>
        </w:rPr>
      </w:pPr>
      <w:r>
        <w:rPr>
          <w:lang w:val="en-US"/>
        </w:rPr>
        <w:t>Apart from keywords specific to the various wbctypes, there are a few general keywords</w:t>
      </w:r>
    </w:p>
    <w:p w14:paraId="3B9332BC" w14:textId="77777777" w:rsidR="00B939A7" w:rsidRDefault="00B939A7">
      <w:pPr>
        <w:spacing w:line="240" w:lineRule="auto"/>
        <w:jc w:val="left"/>
        <w:rPr>
          <w:lang w:val="en-US"/>
        </w:rPr>
      </w:pPr>
    </w:p>
    <w:tbl>
      <w:tblPr>
        <w:tblStyle w:val="LightShading-Accent1"/>
        <w:tblW w:w="0" w:type="auto"/>
        <w:tblLook w:val="04A0" w:firstRow="1" w:lastRow="0" w:firstColumn="1" w:lastColumn="0" w:noHBand="0" w:noVBand="1"/>
      </w:tblPr>
      <w:tblGrid>
        <w:gridCol w:w="1603"/>
        <w:gridCol w:w="1981"/>
        <w:gridCol w:w="1099"/>
        <w:gridCol w:w="1675"/>
        <w:gridCol w:w="1347"/>
        <w:gridCol w:w="1225"/>
      </w:tblGrid>
      <w:tr w:rsidR="00B939A7" w:rsidRPr="00752797" w14:paraId="5474C2E3" w14:textId="77777777" w:rsidTr="0039394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3" w:type="dxa"/>
          </w:tcPr>
          <w:p w14:paraId="190E19D8" w14:textId="77777777" w:rsidR="00B939A7" w:rsidRPr="00752797" w:rsidRDefault="00B939A7" w:rsidP="00393948">
            <w:pPr>
              <w:pStyle w:val="PlainText"/>
              <w:jc w:val="both"/>
            </w:pPr>
            <w:r w:rsidRPr="00752797">
              <w:t>keyword</w:t>
            </w:r>
          </w:p>
        </w:tc>
        <w:tc>
          <w:tcPr>
            <w:tcW w:w="1981" w:type="dxa"/>
          </w:tcPr>
          <w:p w14:paraId="4D023FE5" w14:textId="77777777" w:rsidR="00B939A7" w:rsidRPr="00752797" w:rsidRDefault="00B939A7"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099" w:type="dxa"/>
          </w:tcPr>
          <w:p w14:paraId="6A5A1885" w14:textId="77777777" w:rsidR="00B939A7" w:rsidRPr="00752797" w:rsidRDefault="00B939A7"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675" w:type="dxa"/>
          </w:tcPr>
          <w:p w14:paraId="1D6B887A" w14:textId="77777777" w:rsidR="00B939A7" w:rsidRPr="00752797" w:rsidRDefault="00B939A7"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1347" w:type="dxa"/>
          </w:tcPr>
          <w:p w14:paraId="415F61D9" w14:textId="77777777" w:rsidR="00B939A7" w:rsidRPr="00752797" w:rsidRDefault="00B939A7"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25" w:type="dxa"/>
          </w:tcPr>
          <w:p w14:paraId="03399E26" w14:textId="77777777" w:rsidR="00B939A7" w:rsidRPr="00752797" w:rsidRDefault="00B939A7"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B939A7" w:rsidRPr="00752797" w14:paraId="1F8ADF13"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7CAC6CCF" w14:textId="77777777" w:rsidR="00B939A7" w:rsidRPr="00752797" w:rsidRDefault="00B939A7" w:rsidP="00393948">
            <w:pPr>
              <w:pStyle w:val="PlainText"/>
              <w:jc w:val="both"/>
            </w:pPr>
            <w:r w:rsidRPr="00752797">
              <w:t>lateralwave</w:t>
            </w:r>
          </w:p>
        </w:tc>
        <w:tc>
          <w:tcPr>
            <w:tcW w:w="1981" w:type="dxa"/>
          </w:tcPr>
          <w:p w14:paraId="7DD72E11"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lateral boundary at left</w:t>
            </w:r>
          </w:p>
        </w:tc>
        <w:tc>
          <w:tcPr>
            <w:tcW w:w="1099" w:type="dxa"/>
          </w:tcPr>
          <w:p w14:paraId="430F3F88"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neumann</w:t>
            </w:r>
          </w:p>
        </w:tc>
        <w:tc>
          <w:tcPr>
            <w:tcW w:w="1675" w:type="dxa"/>
          </w:tcPr>
          <w:p w14:paraId="3B0519E6"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neumann, wavecrest, cyclic</w:t>
            </w:r>
          </w:p>
        </w:tc>
        <w:tc>
          <w:tcPr>
            <w:tcW w:w="1347" w:type="dxa"/>
          </w:tcPr>
          <w:p w14:paraId="4DBF700F"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p>
        </w:tc>
        <w:tc>
          <w:tcPr>
            <w:tcW w:w="1225" w:type="dxa"/>
          </w:tcPr>
          <w:p w14:paraId="443AD1AE"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B939A7" w:rsidRPr="00752797" w14:paraId="0B86DB9B" w14:textId="77777777" w:rsidTr="00393948">
        <w:tc>
          <w:tcPr>
            <w:cnfStyle w:val="001000000000" w:firstRow="0" w:lastRow="0" w:firstColumn="1" w:lastColumn="0" w:oddVBand="0" w:evenVBand="0" w:oddHBand="0" w:evenHBand="0" w:firstRowFirstColumn="0" w:firstRowLastColumn="0" w:lastRowFirstColumn="0" w:lastRowLastColumn="0"/>
            <w:tcW w:w="1603" w:type="dxa"/>
          </w:tcPr>
          <w:p w14:paraId="1C774CE5" w14:textId="4B876211" w:rsidR="00B939A7" w:rsidRPr="00752797" w:rsidRDefault="00B939A7" w:rsidP="00393948">
            <w:pPr>
              <w:pStyle w:val="PlainText"/>
              <w:jc w:val="both"/>
            </w:pPr>
            <w:r w:rsidRPr="00752797">
              <w:t>taper</w:t>
            </w:r>
          </w:p>
        </w:tc>
        <w:tc>
          <w:tcPr>
            <w:tcW w:w="1981" w:type="dxa"/>
          </w:tcPr>
          <w:p w14:paraId="27CDA2D8" w14:textId="23C9F4C7" w:rsidR="00B939A7" w:rsidRPr="00752797" w:rsidRDefault="00B939A7"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Spin-up time of wave boundary conditions, in morphological time</w:t>
            </w:r>
          </w:p>
        </w:tc>
        <w:tc>
          <w:tcPr>
            <w:tcW w:w="1099" w:type="dxa"/>
          </w:tcPr>
          <w:p w14:paraId="16ECEE0C" w14:textId="15C03E87" w:rsidR="00B939A7" w:rsidRPr="00752797" w:rsidRDefault="00B939A7"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100.0</w:t>
            </w:r>
          </w:p>
        </w:tc>
        <w:tc>
          <w:tcPr>
            <w:tcW w:w="1675" w:type="dxa"/>
          </w:tcPr>
          <w:p w14:paraId="1A74F0F8" w14:textId="0B2B786B" w:rsidR="00B939A7" w:rsidRPr="00752797" w:rsidRDefault="00B939A7"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w:t>
            </w:r>
          </w:p>
        </w:tc>
        <w:tc>
          <w:tcPr>
            <w:tcW w:w="1347" w:type="dxa"/>
          </w:tcPr>
          <w:p w14:paraId="134D0CD3" w14:textId="1DB75D44" w:rsidR="00B939A7" w:rsidRPr="00752797" w:rsidRDefault="00B939A7"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225" w:type="dxa"/>
          </w:tcPr>
          <w:p w14:paraId="0DF1AD02" w14:textId="1E81BC9E" w:rsidR="00B939A7" w:rsidRPr="00752797" w:rsidRDefault="00B939A7" w:rsidP="00393948">
            <w:pPr>
              <w:pStyle w:val="PlainText"/>
              <w:jc w:val="both"/>
              <w:cnfStyle w:val="000000000000" w:firstRow="0" w:lastRow="0" w:firstColumn="0" w:lastColumn="0" w:oddVBand="0" w:evenVBand="0" w:oddHBand="0" w:evenHBand="0" w:firstRowFirstColumn="0" w:firstRowLastColumn="0" w:lastRowFirstColumn="0" w:lastRowLastColumn="0"/>
            </w:pPr>
            <w:r>
              <w:t>This is the spinup time.</w:t>
            </w:r>
          </w:p>
        </w:tc>
      </w:tr>
    </w:tbl>
    <w:p w14:paraId="64858259" w14:textId="018DE4E7" w:rsidR="00AB1A16" w:rsidRPr="00752797" w:rsidRDefault="00AB1A16">
      <w:pPr>
        <w:spacing w:line="240" w:lineRule="auto"/>
        <w:jc w:val="left"/>
        <w:rPr>
          <w:lang w:val="en-US"/>
        </w:rPr>
      </w:pPr>
      <w:r w:rsidRPr="00752797">
        <w:rPr>
          <w:lang w:val="en-US"/>
        </w:rPr>
        <w:br w:type="page"/>
      </w:r>
    </w:p>
    <w:p w14:paraId="70E67B07" w14:textId="77777777" w:rsidR="00620A54" w:rsidRPr="00752797" w:rsidRDefault="00AB1A16" w:rsidP="002603CC">
      <w:pPr>
        <w:keepNext/>
        <w:rPr>
          <w:lang w:val="en-US"/>
        </w:rPr>
      </w:pPr>
      <w:r w:rsidRPr="00752797">
        <w:rPr>
          <w:noProof/>
          <w:lang w:eastAsia="zh-CN"/>
        </w:rPr>
        <w:lastRenderedPageBreak/>
        <w:drawing>
          <wp:inline distT="0" distB="0" distL="0" distR="0" wp14:anchorId="2E926161" wp14:editId="40AE8507">
            <wp:extent cx="8146817" cy="5042598"/>
            <wp:effectExtent l="8890" t="0" r="0" b="0"/>
            <wp:docPr id="26" name="Picture 26" descr="D:\nederhof\Documents\Repository_XBeach\trunk\doc\manual\new\WaveBoundaryCond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4" descr="D:\nederhof\Documents\Repository_XBeach\trunk\doc\manual\new\WaveBoundaryConditions.pn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rot="16200000">
                      <a:off x="0" y="0"/>
                      <a:ext cx="8128144" cy="5031040"/>
                    </a:xfrm>
                    <a:prstGeom prst="rect">
                      <a:avLst/>
                    </a:prstGeom>
                    <a:noFill/>
                    <a:ln>
                      <a:noFill/>
                    </a:ln>
                  </pic:spPr>
                </pic:pic>
              </a:graphicData>
            </a:graphic>
          </wp:inline>
        </w:drawing>
      </w:r>
    </w:p>
    <w:p w14:paraId="550AAE8F" w14:textId="3D2035BD" w:rsidR="00620A54" w:rsidRPr="00752797" w:rsidRDefault="00AF26A5" w:rsidP="00AF26A5">
      <w:pPr>
        <w:pStyle w:val="Caption"/>
        <w:rPr>
          <w:lang w:val="en-US"/>
        </w:rPr>
      </w:pPr>
      <w:bookmarkStart w:id="464" w:name="_Ref413318096"/>
      <w:proofErr w:type="gramStart"/>
      <w:r w:rsidRPr="00752797">
        <w:rPr>
          <w:lang w:val="en-US"/>
        </w:rPr>
        <w:t xml:space="preserve">Figure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Figure \* ARABIC \s 1 </w:instrText>
      </w:r>
      <w:r w:rsidR="00366571">
        <w:rPr>
          <w:lang w:val="en-US"/>
        </w:rPr>
        <w:fldChar w:fldCharType="separate"/>
      </w:r>
      <w:r w:rsidR="002E51A3">
        <w:rPr>
          <w:noProof/>
          <w:lang w:val="en-US"/>
        </w:rPr>
        <w:t>1</w:t>
      </w:r>
      <w:r w:rsidR="00366571">
        <w:rPr>
          <w:lang w:val="en-US"/>
        </w:rPr>
        <w:fldChar w:fldCharType="end"/>
      </w:r>
      <w:bookmarkEnd w:id="464"/>
      <w:r w:rsidRPr="00752797">
        <w:rPr>
          <w:lang w:val="en-US"/>
        </w:rPr>
        <w:tab/>
      </w:r>
      <w:r w:rsidR="00620A54" w:rsidRPr="00752797">
        <w:rPr>
          <w:lang w:val="en-US"/>
        </w:rPr>
        <w:t>Decision tree for selecting the appropriate type of wave boundary conditions</w:t>
      </w:r>
    </w:p>
    <w:p w14:paraId="15D776E6" w14:textId="77777777" w:rsidR="00620A54" w:rsidRPr="00752797" w:rsidRDefault="00620A54" w:rsidP="002603CC">
      <w:pPr>
        <w:pStyle w:val="Heading3"/>
        <w:jc w:val="both"/>
        <w:rPr>
          <w:lang w:val="en-US"/>
        </w:rPr>
      </w:pPr>
      <w:bookmarkStart w:id="465" w:name="_Ref285375434"/>
      <w:bookmarkStart w:id="466" w:name="_Toc285701668"/>
      <w:bookmarkStart w:id="467" w:name="_Toc417455476"/>
      <w:bookmarkStart w:id="468" w:name="_Toc417455669"/>
      <w:bookmarkStart w:id="469" w:name="_Toc417455814"/>
      <w:bookmarkStart w:id="470" w:name="_Toc431915657"/>
      <w:bookmarkStart w:id="471" w:name="_Toc431915749"/>
      <w:r w:rsidRPr="00752797">
        <w:rPr>
          <w:lang w:val="en-US"/>
        </w:rPr>
        <w:lastRenderedPageBreak/>
        <w:t>Spectral wave boundary conditions</w:t>
      </w:r>
      <w:bookmarkEnd w:id="465"/>
      <w:bookmarkEnd w:id="466"/>
      <w:bookmarkEnd w:id="467"/>
      <w:bookmarkEnd w:id="468"/>
      <w:bookmarkEnd w:id="469"/>
      <w:bookmarkEnd w:id="470"/>
      <w:bookmarkEnd w:id="471"/>
    </w:p>
    <w:p w14:paraId="05F90BF5" w14:textId="77777777" w:rsidR="00620A54" w:rsidRPr="00752797" w:rsidRDefault="00620A54" w:rsidP="002603CC">
      <w:pPr>
        <w:pStyle w:val="BodyText"/>
        <w:rPr>
          <w:lang w:val="en-US"/>
        </w:rPr>
      </w:pPr>
      <w:r w:rsidRPr="00752797">
        <w:rPr>
          <w:lang w:val="en-US"/>
        </w:rPr>
        <w:t xml:space="preserve">Spectral wave boundary conditions are enabled using </w:t>
      </w:r>
      <w:r w:rsidR="00A61743" w:rsidRPr="00752797">
        <w:rPr>
          <w:i/>
          <w:lang w:val="en-US"/>
        </w:rPr>
        <w:t>wbctype</w:t>
      </w:r>
      <w:r w:rsidRPr="00752797">
        <w:rPr>
          <w:lang w:val="en-US"/>
        </w:rPr>
        <w:t xml:space="preserve"> values </w:t>
      </w:r>
      <w:proofErr w:type="gramStart"/>
      <w:r w:rsidRPr="00752797">
        <w:rPr>
          <w:i/>
          <w:lang w:val="en-US"/>
        </w:rPr>
        <w:t>jons</w:t>
      </w:r>
      <w:proofErr w:type="gramEnd"/>
      <w:r w:rsidRPr="00752797">
        <w:rPr>
          <w:lang w:val="en-US"/>
        </w:rPr>
        <w:t xml:space="preserve">, </w:t>
      </w:r>
      <w:r w:rsidRPr="00752797">
        <w:rPr>
          <w:i/>
          <w:lang w:val="en-US"/>
        </w:rPr>
        <w:t>swan</w:t>
      </w:r>
      <w:r w:rsidRPr="00752797">
        <w:rPr>
          <w:lang w:val="en-US"/>
        </w:rPr>
        <w:t xml:space="preserve">, </w:t>
      </w:r>
      <w:r w:rsidRPr="00752797">
        <w:rPr>
          <w:i/>
          <w:lang w:val="en-US"/>
        </w:rPr>
        <w:t>vardens</w:t>
      </w:r>
      <w:r w:rsidRPr="00752797">
        <w:rPr>
          <w:lang w:val="en-US"/>
        </w:rPr>
        <w:t xml:space="preserve"> or </w:t>
      </w:r>
      <w:r w:rsidRPr="00752797">
        <w:rPr>
          <w:i/>
          <w:lang w:val="en-US"/>
        </w:rPr>
        <w:t>jons_table</w:t>
      </w:r>
      <w:r w:rsidRPr="00752797">
        <w:rPr>
          <w:lang w:val="en-US"/>
        </w:rPr>
        <w:t xml:space="preserve">. The conditions are defined in separate files referenced from the </w:t>
      </w:r>
      <w:r w:rsidRPr="00752797">
        <w:rPr>
          <w:i/>
          <w:lang w:val="en-US"/>
        </w:rPr>
        <w:t>params.txt</w:t>
      </w:r>
      <w:r w:rsidRPr="00752797">
        <w:rPr>
          <w:lang w:val="en-US"/>
        </w:rPr>
        <w:t xml:space="preserve"> file using the </w:t>
      </w:r>
      <w:r w:rsidRPr="00752797">
        <w:rPr>
          <w:i/>
          <w:lang w:val="en-US"/>
        </w:rPr>
        <w:t>bcfile</w:t>
      </w:r>
      <w:r w:rsidRPr="00752797">
        <w:rPr>
          <w:lang w:val="en-US"/>
        </w:rPr>
        <w:t xml:space="preserve"> keyword. A spectral wave boundary condition describes a spectrum </w:t>
      </w:r>
      <w:r w:rsidRPr="00752797">
        <w:rPr>
          <w:i/>
          <w:lang w:val="en-US"/>
        </w:rPr>
        <w:t>shape</w:t>
      </w:r>
      <w:r w:rsidRPr="00752797">
        <w:rPr>
          <w:lang w:val="en-US"/>
        </w:rPr>
        <w:t xml:space="preserve"> that XBeach uses to generate a (random) wave time series. The length and resolution of the generated time series is determined by the keywords </w:t>
      </w:r>
      <w:proofErr w:type="gramStart"/>
      <w:r w:rsidRPr="00752797">
        <w:rPr>
          <w:i/>
          <w:lang w:val="en-US"/>
        </w:rPr>
        <w:t>rt</w:t>
      </w:r>
      <w:proofErr w:type="gramEnd"/>
      <w:r w:rsidRPr="00752797">
        <w:rPr>
          <w:lang w:val="en-US"/>
        </w:rPr>
        <w:t xml:space="preserve"> and </w:t>
      </w:r>
      <w:r w:rsidRPr="00752797">
        <w:rPr>
          <w:i/>
          <w:lang w:val="en-US"/>
        </w:rPr>
        <w:t>dtbc</w:t>
      </w:r>
      <w:r w:rsidRPr="00752797">
        <w:rPr>
          <w:lang w:val="en-US"/>
        </w:rPr>
        <w:t xml:space="preserve"> respectively.</w:t>
      </w:r>
      <w:r w:rsidRPr="00752797">
        <w:rPr>
          <w:rFonts w:ascii="Times New Roman" w:hAnsi="Times New Roman" w:cs="Times New Roman"/>
          <w:sz w:val="22"/>
          <w:szCs w:val="20"/>
          <w:lang w:val="en-US"/>
        </w:rPr>
        <w:t xml:space="preserve"> </w:t>
      </w:r>
      <w:r w:rsidRPr="00752797">
        <w:rPr>
          <w:lang w:val="en-US"/>
        </w:rPr>
        <w:t>XBeach will reuse the generated time series until the simulation is completed. The resolution of the time series should be enough to accurately represent the bound long wave, but need not be as small as the time step used in XBeach.</w:t>
      </w:r>
    </w:p>
    <w:p w14:paraId="3E4C6489" w14:textId="77777777" w:rsidR="00620A54" w:rsidRPr="00752797" w:rsidRDefault="00620A54" w:rsidP="002603CC">
      <w:pPr>
        <w:pStyle w:val="BodyText"/>
        <w:rPr>
          <w:lang w:val="en-US"/>
        </w:rPr>
      </w:pPr>
      <w:r w:rsidRPr="00752797">
        <w:rPr>
          <w:lang w:val="en-US"/>
        </w:rPr>
        <w:t>An overview of all keywords relevant for spectral wave boundary conditions is given in the table below. The necessary file formats for each type of spectral wave boundary condition is explained in the following subsections.</w:t>
      </w:r>
    </w:p>
    <w:p w14:paraId="13B9ADE5" w14:textId="07E3DE5B" w:rsidR="00AF26A5" w:rsidRPr="00752797" w:rsidRDefault="00AF26A5" w:rsidP="00AF26A5">
      <w:pPr>
        <w:pStyle w:val="Caption"/>
        <w:rPr>
          <w:lang w:val="en-US"/>
        </w:rPr>
      </w:pPr>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5</w:t>
      </w:r>
      <w:r w:rsidR="00366571">
        <w:rPr>
          <w:lang w:val="en-US"/>
        </w:rPr>
        <w:fldChar w:fldCharType="end"/>
      </w:r>
      <w:r w:rsidRPr="00752797">
        <w:rPr>
          <w:lang w:val="en-US"/>
        </w:rPr>
        <w:tab/>
        <w:t>Input parameters for spectral wave boundary conditions supported by XBeach</w:t>
      </w:r>
      <w:r w:rsidR="00DE3718">
        <w:rPr>
          <w:lang w:val="en-US"/>
        </w:rPr>
        <w:t xml:space="preserve">.  The symbol ‘+’ indicates an advanced option </w:t>
      </w:r>
    </w:p>
    <w:tbl>
      <w:tblPr>
        <w:tblStyle w:val="LightShading-Accent1"/>
        <w:tblW w:w="5000" w:type="pct"/>
        <w:tblLayout w:type="fixed"/>
        <w:tblLook w:val="04A0" w:firstRow="1" w:lastRow="0" w:firstColumn="1" w:lastColumn="0" w:noHBand="0" w:noVBand="1"/>
      </w:tblPr>
      <w:tblGrid>
        <w:gridCol w:w="1605"/>
        <w:gridCol w:w="346"/>
        <w:gridCol w:w="1634"/>
        <w:gridCol w:w="491"/>
        <w:gridCol w:w="607"/>
        <w:gridCol w:w="527"/>
        <w:gridCol w:w="1148"/>
        <w:gridCol w:w="270"/>
        <w:gridCol w:w="1077"/>
        <w:gridCol w:w="57"/>
        <w:gridCol w:w="1168"/>
        <w:tblGridChange w:id="472">
          <w:tblGrid>
            <w:gridCol w:w="1605"/>
            <w:gridCol w:w="346"/>
            <w:gridCol w:w="1634"/>
            <w:gridCol w:w="491"/>
            <w:gridCol w:w="607"/>
            <w:gridCol w:w="527"/>
            <w:gridCol w:w="1148"/>
            <w:gridCol w:w="270"/>
            <w:gridCol w:w="1077"/>
            <w:gridCol w:w="57"/>
            <w:gridCol w:w="1168"/>
          </w:tblGrid>
        </w:tblGridChange>
      </w:tblGrid>
      <w:tr w:rsidR="00620A54" w:rsidRPr="00752797" w14:paraId="5DE8A445" w14:textId="77777777" w:rsidTr="00B939A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92" w:type="pct"/>
            <w:gridSpan w:val="2"/>
          </w:tcPr>
          <w:p w14:paraId="5550E0AA" w14:textId="098AA821" w:rsidR="00620A54" w:rsidRPr="00752797" w:rsidRDefault="004A04AD" w:rsidP="002603CC">
            <w:pPr>
              <w:pStyle w:val="PlainText"/>
              <w:jc w:val="both"/>
            </w:pPr>
            <w:r w:rsidRPr="00752797">
              <w:t>K</w:t>
            </w:r>
            <w:r w:rsidR="00620A54" w:rsidRPr="00752797">
              <w:t>eyword</w:t>
            </w:r>
          </w:p>
        </w:tc>
        <w:tc>
          <w:tcPr>
            <w:tcW w:w="1190" w:type="pct"/>
            <w:gridSpan w:val="2"/>
          </w:tcPr>
          <w:p w14:paraId="1AC7B59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635" w:type="pct"/>
            <w:gridSpan w:val="2"/>
          </w:tcPr>
          <w:p w14:paraId="7A8F62C2"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794" w:type="pct"/>
            <w:gridSpan w:val="2"/>
          </w:tcPr>
          <w:p w14:paraId="69CCB00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635" w:type="pct"/>
            <w:gridSpan w:val="2"/>
          </w:tcPr>
          <w:p w14:paraId="6C8ABB10"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653" w:type="pct"/>
          </w:tcPr>
          <w:p w14:paraId="21373493"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6CF54753" w14:textId="77777777" w:rsidTr="00B9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gridSpan w:val="2"/>
          </w:tcPr>
          <w:p w14:paraId="40F2E619" w14:textId="52E99BAC" w:rsidR="00620A54" w:rsidRPr="00752797" w:rsidRDefault="00620A54" w:rsidP="002603CC">
            <w:pPr>
              <w:pStyle w:val="PlainText"/>
              <w:jc w:val="both"/>
            </w:pPr>
            <w:r w:rsidRPr="00752797">
              <w:t>Tm01switch</w:t>
            </w:r>
            <w:r w:rsidR="00DE3718">
              <w:t xml:space="preserve"> </w:t>
            </w:r>
            <w:r w:rsidR="001B6449" w:rsidRPr="00752797">
              <w:t>+</w:t>
            </w:r>
          </w:p>
        </w:tc>
        <w:tc>
          <w:tcPr>
            <w:tcW w:w="1190" w:type="pct"/>
            <w:gridSpan w:val="2"/>
          </w:tcPr>
          <w:p w14:paraId="417230A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Tm01 rather than Tm-10</w:t>
            </w:r>
          </w:p>
        </w:tc>
        <w:tc>
          <w:tcPr>
            <w:tcW w:w="635" w:type="pct"/>
            <w:gridSpan w:val="2"/>
          </w:tcPr>
          <w:p w14:paraId="54C1AC9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794" w:type="pct"/>
            <w:gridSpan w:val="2"/>
          </w:tcPr>
          <w:p w14:paraId="25071DF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635" w:type="pct"/>
            <w:gridSpan w:val="2"/>
          </w:tcPr>
          <w:p w14:paraId="1D15189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53" w:type="pct"/>
          </w:tcPr>
          <w:p w14:paraId="4D5C675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5D9E1F8" w14:textId="77777777" w:rsidTr="00B939A7">
        <w:tc>
          <w:tcPr>
            <w:cnfStyle w:val="001000000000" w:firstRow="0" w:lastRow="0" w:firstColumn="1" w:lastColumn="0" w:oddVBand="0" w:evenVBand="0" w:oddHBand="0" w:evenHBand="0" w:firstRowFirstColumn="0" w:firstRowLastColumn="0" w:lastRowFirstColumn="0" w:lastRowLastColumn="0"/>
            <w:tcW w:w="1092" w:type="pct"/>
            <w:gridSpan w:val="2"/>
          </w:tcPr>
          <w:p w14:paraId="18BE2960" w14:textId="431F3D93" w:rsidR="00620A54" w:rsidRPr="00752797" w:rsidRDefault="004A04AD" w:rsidP="002603CC">
            <w:pPr>
              <w:pStyle w:val="PlainText"/>
              <w:jc w:val="both"/>
            </w:pPr>
            <w:r w:rsidRPr="00752797">
              <w:t>B</w:t>
            </w:r>
            <w:r w:rsidR="00620A54" w:rsidRPr="00752797">
              <w:t>cfile</w:t>
            </w:r>
          </w:p>
        </w:tc>
        <w:tc>
          <w:tcPr>
            <w:tcW w:w="1190" w:type="pct"/>
            <w:gridSpan w:val="2"/>
          </w:tcPr>
          <w:p w14:paraId="524602D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spectrum file</w:t>
            </w:r>
          </w:p>
        </w:tc>
        <w:tc>
          <w:tcPr>
            <w:tcW w:w="635" w:type="pct"/>
            <w:gridSpan w:val="2"/>
          </w:tcPr>
          <w:p w14:paraId="62E7F06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794" w:type="pct"/>
            <w:gridSpan w:val="2"/>
          </w:tcPr>
          <w:p w14:paraId="76FFB59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635" w:type="pct"/>
            <w:gridSpan w:val="2"/>
          </w:tcPr>
          <w:p w14:paraId="4AE6C8A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653" w:type="pct"/>
          </w:tcPr>
          <w:p w14:paraId="12ABDA1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62294D6" w14:textId="77777777" w:rsidTr="00B9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gridSpan w:val="2"/>
          </w:tcPr>
          <w:p w14:paraId="72BEC37A" w14:textId="6705E4AE" w:rsidR="00620A54" w:rsidRPr="00752797" w:rsidRDefault="00620A54" w:rsidP="002603CC">
            <w:pPr>
              <w:pStyle w:val="PlainText"/>
              <w:jc w:val="both"/>
            </w:pPr>
            <w:r w:rsidRPr="00752797">
              <w:t>correctHm0</w:t>
            </w:r>
            <w:r w:rsidR="00DE3718">
              <w:t xml:space="preserve"> </w:t>
            </w:r>
            <w:r w:rsidR="001B6449" w:rsidRPr="00752797">
              <w:t>+</w:t>
            </w:r>
          </w:p>
        </w:tc>
        <w:tc>
          <w:tcPr>
            <w:tcW w:w="1190" w:type="pct"/>
            <w:gridSpan w:val="2"/>
          </w:tcPr>
          <w:p w14:paraId="1B5E1E1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Hm0 correction</w:t>
            </w:r>
          </w:p>
        </w:tc>
        <w:tc>
          <w:tcPr>
            <w:tcW w:w="635" w:type="pct"/>
            <w:gridSpan w:val="2"/>
          </w:tcPr>
          <w:p w14:paraId="04B58BD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794" w:type="pct"/>
            <w:gridSpan w:val="2"/>
          </w:tcPr>
          <w:p w14:paraId="43C15F2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635" w:type="pct"/>
            <w:gridSpan w:val="2"/>
          </w:tcPr>
          <w:p w14:paraId="6C6C955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53" w:type="pct"/>
          </w:tcPr>
          <w:p w14:paraId="1CAAF91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96EFBEB" w14:textId="77777777" w:rsidTr="00B939A7">
        <w:tc>
          <w:tcPr>
            <w:cnfStyle w:val="001000000000" w:firstRow="0" w:lastRow="0" w:firstColumn="1" w:lastColumn="0" w:oddVBand="0" w:evenVBand="0" w:oddHBand="0" w:evenHBand="0" w:firstRowFirstColumn="0" w:firstRowLastColumn="0" w:lastRowFirstColumn="0" w:lastRowLastColumn="0"/>
            <w:tcW w:w="1092" w:type="pct"/>
            <w:gridSpan w:val="2"/>
          </w:tcPr>
          <w:p w14:paraId="57B4B965" w14:textId="77777777" w:rsidR="00620A54" w:rsidRPr="00752797" w:rsidRDefault="00620A54" w:rsidP="002603CC">
            <w:pPr>
              <w:pStyle w:val="PlainText"/>
              <w:jc w:val="both"/>
            </w:pPr>
            <w:r w:rsidRPr="00752797">
              <w:t>dtbc</w:t>
            </w:r>
            <w:r w:rsidR="001B6449" w:rsidRPr="00752797">
              <w:t>+</w:t>
            </w:r>
          </w:p>
        </w:tc>
        <w:tc>
          <w:tcPr>
            <w:tcW w:w="1190" w:type="pct"/>
            <w:gridSpan w:val="2"/>
          </w:tcPr>
          <w:p w14:paraId="4B3947DC" w14:textId="77777777" w:rsidR="00620A54" w:rsidRPr="00752797" w:rsidRDefault="00586C99"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Time step</w:t>
            </w:r>
            <w:r w:rsidR="00620A54" w:rsidRPr="00752797">
              <w:t xml:space="preserve"> used to describe time series of wave energy and long wave flux at offshore boundary (not affected by morfac)</w:t>
            </w:r>
          </w:p>
        </w:tc>
        <w:tc>
          <w:tcPr>
            <w:tcW w:w="635" w:type="pct"/>
            <w:gridSpan w:val="2"/>
          </w:tcPr>
          <w:p w14:paraId="6F86998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794" w:type="pct"/>
            <w:gridSpan w:val="2"/>
          </w:tcPr>
          <w:p w14:paraId="19BD1C1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0.1 - 2.0</w:t>
            </w:r>
          </w:p>
        </w:tc>
        <w:tc>
          <w:tcPr>
            <w:tcW w:w="635" w:type="pct"/>
            <w:gridSpan w:val="2"/>
          </w:tcPr>
          <w:p w14:paraId="06EACFC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653" w:type="pct"/>
          </w:tcPr>
          <w:p w14:paraId="79310A8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914E885" w14:textId="77777777" w:rsidTr="00B9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gridSpan w:val="2"/>
          </w:tcPr>
          <w:p w14:paraId="61C35CD5" w14:textId="6822E730" w:rsidR="00620A54" w:rsidRPr="00752797" w:rsidRDefault="00620A54" w:rsidP="002603CC">
            <w:pPr>
              <w:pStyle w:val="PlainText"/>
              <w:jc w:val="both"/>
            </w:pPr>
            <w:r w:rsidRPr="00752797">
              <w:t>dthetaS_XB</w:t>
            </w:r>
            <w:r w:rsidR="00DE3718">
              <w:t xml:space="preserve"> </w:t>
            </w:r>
            <w:r w:rsidR="001B6449" w:rsidRPr="00752797">
              <w:t>+</w:t>
            </w:r>
          </w:p>
        </w:tc>
        <w:tc>
          <w:tcPr>
            <w:tcW w:w="1190" w:type="pct"/>
            <w:gridSpan w:val="2"/>
          </w:tcPr>
          <w:p w14:paraId="1ECD37E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The (counter-clockwise) angle in the degrees needed to rotate from the x-axis in SWAN to the x-axis pointing East</w:t>
            </w:r>
          </w:p>
        </w:tc>
        <w:tc>
          <w:tcPr>
            <w:tcW w:w="635" w:type="pct"/>
            <w:gridSpan w:val="2"/>
          </w:tcPr>
          <w:p w14:paraId="41E5D78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794" w:type="pct"/>
            <w:gridSpan w:val="2"/>
          </w:tcPr>
          <w:p w14:paraId="29895A1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-360.0 - 360.0</w:t>
            </w:r>
          </w:p>
        </w:tc>
        <w:tc>
          <w:tcPr>
            <w:tcW w:w="635" w:type="pct"/>
            <w:gridSpan w:val="2"/>
          </w:tcPr>
          <w:p w14:paraId="1552D3B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653" w:type="pct"/>
          </w:tcPr>
          <w:p w14:paraId="2591E54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EB58603" w14:textId="77777777" w:rsidTr="00B939A7">
        <w:tc>
          <w:tcPr>
            <w:cnfStyle w:val="001000000000" w:firstRow="0" w:lastRow="0" w:firstColumn="1" w:lastColumn="0" w:oddVBand="0" w:evenVBand="0" w:oddHBand="0" w:evenHBand="0" w:firstRowFirstColumn="0" w:firstRowLastColumn="0" w:lastRowFirstColumn="0" w:lastRowLastColumn="0"/>
            <w:tcW w:w="1092" w:type="pct"/>
            <w:gridSpan w:val="2"/>
          </w:tcPr>
          <w:p w14:paraId="62292476" w14:textId="1C4CDB35" w:rsidR="00620A54" w:rsidRPr="00752797" w:rsidRDefault="00DE3718" w:rsidP="002603CC">
            <w:pPr>
              <w:pStyle w:val="PlainText"/>
              <w:jc w:val="both"/>
            </w:pPr>
            <w:r>
              <w:t xml:space="preserve">fcutoff </w:t>
            </w:r>
            <w:r w:rsidR="001B6449" w:rsidRPr="00752797">
              <w:t>+</w:t>
            </w:r>
          </w:p>
        </w:tc>
        <w:tc>
          <w:tcPr>
            <w:tcW w:w="1190" w:type="pct"/>
            <w:gridSpan w:val="2"/>
          </w:tcPr>
          <w:p w14:paraId="5F689D27" w14:textId="77777777" w:rsidR="00620A54" w:rsidRPr="00752797" w:rsidRDefault="00620A54"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Low-freq cutoff frequency for </w:t>
            </w:r>
            <w:r w:rsidR="00400C16" w:rsidRPr="00752797">
              <w:t>wbctype</w:t>
            </w:r>
            <w:r w:rsidRPr="00752797">
              <w:t xml:space="preserve"> = jons, swan or vardens boundary conditions</w:t>
            </w:r>
          </w:p>
        </w:tc>
        <w:tc>
          <w:tcPr>
            <w:tcW w:w="635" w:type="pct"/>
            <w:gridSpan w:val="2"/>
          </w:tcPr>
          <w:p w14:paraId="4B61DCA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794" w:type="pct"/>
            <w:gridSpan w:val="2"/>
          </w:tcPr>
          <w:p w14:paraId="045AB35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0.0 - 40.0</w:t>
            </w:r>
          </w:p>
        </w:tc>
        <w:tc>
          <w:tcPr>
            <w:tcW w:w="635" w:type="pct"/>
            <w:gridSpan w:val="2"/>
          </w:tcPr>
          <w:p w14:paraId="269E945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Hz</w:t>
            </w:r>
          </w:p>
        </w:tc>
        <w:tc>
          <w:tcPr>
            <w:tcW w:w="653" w:type="pct"/>
          </w:tcPr>
          <w:p w14:paraId="2CAE1DA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3DCBC018" w14:textId="77777777" w:rsidTr="00B9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gridSpan w:val="2"/>
          </w:tcPr>
          <w:p w14:paraId="04E2E6DA" w14:textId="6B083A92" w:rsidR="00620A54" w:rsidRPr="00752797" w:rsidRDefault="004A04AD" w:rsidP="002603CC">
            <w:pPr>
              <w:pStyle w:val="PlainText"/>
              <w:jc w:val="both"/>
            </w:pPr>
            <w:r w:rsidRPr="00752797">
              <w:t>W</w:t>
            </w:r>
            <w:r w:rsidR="00400C16" w:rsidRPr="00752797">
              <w:t>bctype</w:t>
            </w:r>
          </w:p>
        </w:tc>
        <w:tc>
          <w:tcPr>
            <w:tcW w:w="1190" w:type="pct"/>
            <w:gridSpan w:val="2"/>
          </w:tcPr>
          <w:p w14:paraId="0FBEF0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Wave boundary condition type</w:t>
            </w:r>
          </w:p>
        </w:tc>
        <w:tc>
          <w:tcPr>
            <w:tcW w:w="635" w:type="pct"/>
            <w:gridSpan w:val="2"/>
          </w:tcPr>
          <w:p w14:paraId="2B286D0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bichrom</w:t>
            </w:r>
          </w:p>
        </w:tc>
        <w:tc>
          <w:tcPr>
            <w:tcW w:w="794" w:type="pct"/>
            <w:gridSpan w:val="2"/>
          </w:tcPr>
          <w:p w14:paraId="48EC1BE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stat, bichrom, ts_1, ts_2, jons, </w:t>
            </w:r>
            <w:r w:rsidRPr="00752797">
              <w:lastRenderedPageBreak/>
              <w:t>swan, vardens, reuse, ts_nonh, off, stat_table, jons_table</w:t>
            </w:r>
          </w:p>
        </w:tc>
        <w:tc>
          <w:tcPr>
            <w:tcW w:w="635" w:type="pct"/>
            <w:gridSpan w:val="2"/>
          </w:tcPr>
          <w:p w14:paraId="24F7761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653" w:type="pct"/>
          </w:tcPr>
          <w:p w14:paraId="447B006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155DDEF" w14:textId="77777777" w:rsidTr="00B939A7">
        <w:tc>
          <w:tcPr>
            <w:cnfStyle w:val="001000000000" w:firstRow="0" w:lastRow="0" w:firstColumn="1" w:lastColumn="0" w:oddVBand="0" w:evenVBand="0" w:oddHBand="0" w:evenHBand="0" w:firstRowFirstColumn="0" w:firstRowLastColumn="0" w:lastRowFirstColumn="0" w:lastRowLastColumn="0"/>
            <w:tcW w:w="1092" w:type="pct"/>
            <w:gridSpan w:val="2"/>
          </w:tcPr>
          <w:p w14:paraId="4C952D8A" w14:textId="700DBDF3" w:rsidR="00620A54" w:rsidRPr="00752797" w:rsidRDefault="00DE3718" w:rsidP="002603CC">
            <w:pPr>
              <w:pStyle w:val="PlainText"/>
              <w:jc w:val="both"/>
            </w:pPr>
            <w:r w:rsidRPr="00752797">
              <w:lastRenderedPageBreak/>
              <w:t>N</w:t>
            </w:r>
            <w:r w:rsidR="00620A54" w:rsidRPr="00752797">
              <w:t>onhspectrum</w:t>
            </w:r>
            <w:r>
              <w:t xml:space="preserve"> </w:t>
            </w:r>
            <w:r w:rsidR="001B6449" w:rsidRPr="00752797">
              <w:t>+</w:t>
            </w:r>
          </w:p>
        </w:tc>
        <w:tc>
          <w:tcPr>
            <w:tcW w:w="1190" w:type="pct"/>
            <w:gridSpan w:val="2"/>
          </w:tcPr>
          <w:p w14:paraId="1200D24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Spectrum format for wave action balance of </w:t>
            </w:r>
            <w:r w:rsidR="00586C99" w:rsidRPr="00752797">
              <w:t>non-hydrostatic</w:t>
            </w:r>
            <w:r w:rsidRPr="00752797">
              <w:t xml:space="preserve"> waves</w:t>
            </w:r>
          </w:p>
        </w:tc>
        <w:tc>
          <w:tcPr>
            <w:tcW w:w="635" w:type="pct"/>
            <w:gridSpan w:val="2"/>
          </w:tcPr>
          <w:p w14:paraId="44901B7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794" w:type="pct"/>
            <w:gridSpan w:val="2"/>
          </w:tcPr>
          <w:p w14:paraId="677AF2C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635" w:type="pct"/>
            <w:gridSpan w:val="2"/>
          </w:tcPr>
          <w:p w14:paraId="72C1C0B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53" w:type="pct"/>
          </w:tcPr>
          <w:p w14:paraId="0E0B44A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9CB72CA" w14:textId="77777777" w:rsidTr="00B9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gridSpan w:val="2"/>
          </w:tcPr>
          <w:p w14:paraId="36301229" w14:textId="07B5CB87" w:rsidR="00620A54" w:rsidRPr="00752797" w:rsidRDefault="00DE3718" w:rsidP="002603CC">
            <w:pPr>
              <w:pStyle w:val="PlainText"/>
              <w:jc w:val="both"/>
            </w:pPr>
            <w:r w:rsidRPr="00752797">
              <w:t>N</w:t>
            </w:r>
            <w:r w:rsidR="00620A54" w:rsidRPr="00752797">
              <w:t>spectrumloc</w:t>
            </w:r>
            <w:r>
              <w:t xml:space="preserve"> </w:t>
            </w:r>
            <w:r w:rsidR="001B6449" w:rsidRPr="00752797">
              <w:t>+</w:t>
            </w:r>
          </w:p>
        </w:tc>
        <w:tc>
          <w:tcPr>
            <w:tcW w:w="1190" w:type="pct"/>
            <w:gridSpan w:val="2"/>
          </w:tcPr>
          <w:p w14:paraId="6D357DC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input spectrum locations</w:t>
            </w:r>
          </w:p>
        </w:tc>
        <w:tc>
          <w:tcPr>
            <w:tcW w:w="635" w:type="pct"/>
            <w:gridSpan w:val="2"/>
          </w:tcPr>
          <w:p w14:paraId="3827B8D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794" w:type="pct"/>
            <w:gridSpan w:val="2"/>
          </w:tcPr>
          <w:p w14:paraId="66EB5072" w14:textId="77777777" w:rsidR="00620A54" w:rsidRPr="00752797" w:rsidRDefault="00586C99"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ny+1</w:t>
            </w:r>
          </w:p>
        </w:tc>
        <w:tc>
          <w:tcPr>
            <w:tcW w:w="635" w:type="pct"/>
            <w:gridSpan w:val="2"/>
          </w:tcPr>
          <w:p w14:paraId="6C7A09A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53" w:type="pct"/>
          </w:tcPr>
          <w:p w14:paraId="20D1C05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41E69FE" w14:textId="77777777" w:rsidTr="00B939A7">
        <w:tc>
          <w:tcPr>
            <w:cnfStyle w:val="001000000000" w:firstRow="0" w:lastRow="0" w:firstColumn="1" w:lastColumn="0" w:oddVBand="0" w:evenVBand="0" w:oddHBand="0" w:evenHBand="0" w:firstRowFirstColumn="0" w:firstRowLastColumn="0" w:lastRowFirstColumn="0" w:lastRowLastColumn="0"/>
            <w:tcW w:w="1092" w:type="pct"/>
            <w:gridSpan w:val="2"/>
          </w:tcPr>
          <w:p w14:paraId="7CFF6BEC" w14:textId="47543BFC" w:rsidR="00620A54" w:rsidRPr="00752797" w:rsidRDefault="00620A54" w:rsidP="002603CC">
            <w:pPr>
              <w:pStyle w:val="PlainText"/>
              <w:jc w:val="both"/>
            </w:pPr>
          </w:p>
        </w:tc>
        <w:tc>
          <w:tcPr>
            <w:tcW w:w="1190" w:type="pct"/>
            <w:gridSpan w:val="2"/>
          </w:tcPr>
          <w:p w14:paraId="6DDC33F1" w14:textId="1CDA9E88"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635" w:type="pct"/>
            <w:gridSpan w:val="2"/>
          </w:tcPr>
          <w:p w14:paraId="33C1A474" w14:textId="0A008E4B"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794" w:type="pct"/>
            <w:gridSpan w:val="2"/>
          </w:tcPr>
          <w:p w14:paraId="26CED261" w14:textId="525F804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635" w:type="pct"/>
            <w:gridSpan w:val="2"/>
          </w:tcPr>
          <w:p w14:paraId="67699DB7" w14:textId="34C90400"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653" w:type="pct"/>
          </w:tcPr>
          <w:p w14:paraId="59D4647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B939A7" w:rsidRPr="00752797" w14:paraId="104A285B" w14:textId="77777777" w:rsidTr="00B9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8" w:type="pct"/>
          </w:tcPr>
          <w:p w14:paraId="1F587F17" w14:textId="77777777" w:rsidR="00B939A7" w:rsidRPr="00752797" w:rsidRDefault="00B939A7" w:rsidP="00393948">
            <w:pPr>
              <w:pStyle w:val="PlainText"/>
              <w:jc w:val="both"/>
            </w:pPr>
            <w:r w:rsidRPr="00752797">
              <w:t>nmax+</w:t>
            </w:r>
          </w:p>
        </w:tc>
        <w:tc>
          <w:tcPr>
            <w:tcW w:w="1109" w:type="pct"/>
            <w:gridSpan w:val="2"/>
          </w:tcPr>
          <w:p w14:paraId="21104982"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ratio of cg/c for computing long wave boundary conditions</w:t>
            </w:r>
          </w:p>
        </w:tc>
        <w:tc>
          <w:tcPr>
            <w:tcW w:w="615" w:type="pct"/>
            <w:gridSpan w:val="2"/>
          </w:tcPr>
          <w:p w14:paraId="08E0C3E4"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0.8</w:t>
            </w:r>
          </w:p>
        </w:tc>
        <w:tc>
          <w:tcPr>
            <w:tcW w:w="938" w:type="pct"/>
            <w:gridSpan w:val="2"/>
          </w:tcPr>
          <w:p w14:paraId="31C7B621"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0.5 - 1.0</w:t>
            </w:r>
          </w:p>
        </w:tc>
        <w:tc>
          <w:tcPr>
            <w:tcW w:w="754" w:type="pct"/>
            <w:gridSpan w:val="2"/>
          </w:tcPr>
          <w:p w14:paraId="55A2E196"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86" w:type="pct"/>
            <w:gridSpan w:val="2"/>
          </w:tcPr>
          <w:p w14:paraId="64B509E9"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r>
              <w:t>This option is used to prevent the bound long wave to become too large when the offshore depth is too shallow.</w:t>
            </w:r>
          </w:p>
        </w:tc>
      </w:tr>
      <w:tr w:rsidR="00620A54" w:rsidRPr="00752797" w14:paraId="6757D9DA" w14:textId="77777777" w:rsidTr="00B939A7">
        <w:tc>
          <w:tcPr>
            <w:cnfStyle w:val="001000000000" w:firstRow="0" w:lastRow="0" w:firstColumn="1" w:lastColumn="0" w:oddVBand="0" w:evenVBand="0" w:oddHBand="0" w:evenHBand="0" w:firstRowFirstColumn="0" w:firstRowLastColumn="0" w:lastRowFirstColumn="0" w:lastRowLastColumn="0"/>
            <w:tcW w:w="1092" w:type="pct"/>
            <w:gridSpan w:val="2"/>
          </w:tcPr>
          <w:p w14:paraId="5DD5036C" w14:textId="211D6100" w:rsidR="00620A54" w:rsidRPr="00752797" w:rsidRDefault="00620A54" w:rsidP="002603CC">
            <w:pPr>
              <w:pStyle w:val="PlainText"/>
              <w:jc w:val="both"/>
            </w:pPr>
          </w:p>
        </w:tc>
        <w:tc>
          <w:tcPr>
            <w:tcW w:w="1190" w:type="pct"/>
            <w:gridSpan w:val="2"/>
          </w:tcPr>
          <w:p w14:paraId="4FF13162" w14:textId="7F1F1051" w:rsidR="00620A54" w:rsidRPr="00752797" w:rsidRDefault="00620A54" w:rsidP="00DE3718">
            <w:pPr>
              <w:pStyle w:val="PlainText"/>
              <w:jc w:val="both"/>
              <w:cnfStyle w:val="000000000000" w:firstRow="0" w:lastRow="0" w:firstColumn="0" w:lastColumn="0" w:oddVBand="0" w:evenVBand="0" w:oddHBand="0" w:evenHBand="0" w:firstRowFirstColumn="0" w:firstRowLastColumn="0" w:lastRowFirstColumn="0" w:lastRowLastColumn="0"/>
            </w:pPr>
          </w:p>
        </w:tc>
        <w:tc>
          <w:tcPr>
            <w:tcW w:w="635" w:type="pct"/>
            <w:gridSpan w:val="2"/>
          </w:tcPr>
          <w:p w14:paraId="73004CB2" w14:textId="65C1F30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794" w:type="pct"/>
            <w:gridSpan w:val="2"/>
          </w:tcPr>
          <w:p w14:paraId="6D8B4F88" w14:textId="5C953A45"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635" w:type="pct"/>
            <w:gridSpan w:val="2"/>
          </w:tcPr>
          <w:p w14:paraId="147712D0" w14:textId="63E9440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653" w:type="pct"/>
          </w:tcPr>
          <w:p w14:paraId="3719798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FF5BF3D" w14:textId="77777777" w:rsidTr="00B9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gridSpan w:val="2"/>
          </w:tcPr>
          <w:p w14:paraId="304D67AC" w14:textId="06E3AE04" w:rsidR="00620A54" w:rsidRPr="00752797" w:rsidRDefault="00DE3718" w:rsidP="002603CC">
            <w:pPr>
              <w:pStyle w:val="PlainText"/>
              <w:jc w:val="both"/>
            </w:pPr>
            <w:r>
              <w:t>r</w:t>
            </w:r>
            <w:r w:rsidR="00620A54" w:rsidRPr="00752797">
              <w:t>andom</w:t>
            </w:r>
            <w:r>
              <w:t xml:space="preserve"> </w:t>
            </w:r>
            <w:r w:rsidR="001B6449" w:rsidRPr="00752797">
              <w:t>+</w:t>
            </w:r>
          </w:p>
        </w:tc>
        <w:tc>
          <w:tcPr>
            <w:tcW w:w="1190" w:type="pct"/>
            <w:gridSpan w:val="2"/>
          </w:tcPr>
          <w:p w14:paraId="248F0568" w14:textId="77777777" w:rsidR="00620A54" w:rsidRPr="00752797" w:rsidRDefault="00620A54"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Switch to enable random seed for </w:t>
            </w:r>
            <w:r w:rsidR="00400C16" w:rsidRPr="00752797">
              <w:t>wbctype</w:t>
            </w:r>
            <w:r w:rsidRPr="00752797">
              <w:t xml:space="preserve"> = jons, swan or vardens boundary conditions</w:t>
            </w:r>
          </w:p>
        </w:tc>
        <w:tc>
          <w:tcPr>
            <w:tcW w:w="635" w:type="pct"/>
            <w:gridSpan w:val="2"/>
          </w:tcPr>
          <w:p w14:paraId="1DCF2B0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794" w:type="pct"/>
            <w:gridSpan w:val="2"/>
          </w:tcPr>
          <w:p w14:paraId="2FB30AA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635" w:type="pct"/>
            <w:gridSpan w:val="2"/>
          </w:tcPr>
          <w:p w14:paraId="02AD8C3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53" w:type="pct"/>
          </w:tcPr>
          <w:p w14:paraId="56E87C4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9E229A1" w14:textId="77777777" w:rsidTr="00B939A7">
        <w:tc>
          <w:tcPr>
            <w:cnfStyle w:val="001000000000" w:firstRow="0" w:lastRow="0" w:firstColumn="1" w:lastColumn="0" w:oddVBand="0" w:evenVBand="0" w:oddHBand="0" w:evenHBand="0" w:firstRowFirstColumn="0" w:firstRowLastColumn="0" w:lastRowFirstColumn="0" w:lastRowLastColumn="0"/>
            <w:tcW w:w="1092" w:type="pct"/>
            <w:gridSpan w:val="2"/>
          </w:tcPr>
          <w:p w14:paraId="01B65E28" w14:textId="0652A491" w:rsidR="00620A54" w:rsidRPr="00752797" w:rsidRDefault="004A04AD" w:rsidP="002603CC">
            <w:pPr>
              <w:pStyle w:val="PlainText"/>
              <w:jc w:val="both"/>
            </w:pPr>
            <w:r w:rsidRPr="00752797">
              <w:t>R</w:t>
            </w:r>
            <w:r w:rsidR="00620A54" w:rsidRPr="00752797">
              <w:t>t</w:t>
            </w:r>
          </w:p>
        </w:tc>
        <w:tc>
          <w:tcPr>
            <w:tcW w:w="1190" w:type="pct"/>
            <w:gridSpan w:val="2"/>
          </w:tcPr>
          <w:p w14:paraId="4C46D39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Duration of wave spectrum at offshore boundary, in morphological time</w:t>
            </w:r>
          </w:p>
        </w:tc>
        <w:tc>
          <w:tcPr>
            <w:tcW w:w="635" w:type="pct"/>
            <w:gridSpan w:val="2"/>
          </w:tcPr>
          <w:p w14:paraId="542FFE08" w14:textId="77777777" w:rsidR="00620A54" w:rsidRPr="00752797" w:rsidRDefault="00586C99"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3600</w:t>
            </w:r>
          </w:p>
        </w:tc>
        <w:tc>
          <w:tcPr>
            <w:tcW w:w="794" w:type="pct"/>
            <w:gridSpan w:val="2"/>
          </w:tcPr>
          <w:p w14:paraId="50314FE6" w14:textId="77777777" w:rsidR="00620A54" w:rsidRPr="00752797" w:rsidRDefault="00586C99"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1200-7200</w:t>
            </w:r>
          </w:p>
        </w:tc>
        <w:tc>
          <w:tcPr>
            <w:tcW w:w="635" w:type="pct"/>
            <w:gridSpan w:val="2"/>
          </w:tcPr>
          <w:p w14:paraId="0ED2FFF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653" w:type="pct"/>
          </w:tcPr>
          <w:p w14:paraId="4FB2CFF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D461A04" w14:textId="77777777" w:rsidTr="00B9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gridSpan w:val="2"/>
          </w:tcPr>
          <w:p w14:paraId="1463BD9D" w14:textId="67979163" w:rsidR="00620A54" w:rsidRPr="00752797" w:rsidRDefault="00DE3718" w:rsidP="002603CC">
            <w:pPr>
              <w:pStyle w:val="PlainText"/>
              <w:jc w:val="both"/>
            </w:pPr>
            <w:r>
              <w:t>s</w:t>
            </w:r>
            <w:r w:rsidR="00620A54" w:rsidRPr="00752797">
              <w:t>prdthr</w:t>
            </w:r>
            <w:r>
              <w:t xml:space="preserve"> </w:t>
            </w:r>
            <w:r w:rsidR="001B6449" w:rsidRPr="00752797">
              <w:t>+</w:t>
            </w:r>
          </w:p>
        </w:tc>
        <w:tc>
          <w:tcPr>
            <w:tcW w:w="1190" w:type="pct"/>
            <w:gridSpan w:val="2"/>
          </w:tcPr>
          <w:p w14:paraId="516DE56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Threshold ratio to maximum value of S above which spectrum </w:t>
            </w:r>
            <w:r w:rsidRPr="00752797">
              <w:lastRenderedPageBreak/>
              <w:t>densities are read in</w:t>
            </w:r>
          </w:p>
        </w:tc>
        <w:tc>
          <w:tcPr>
            <w:tcW w:w="635" w:type="pct"/>
            <w:gridSpan w:val="2"/>
          </w:tcPr>
          <w:p w14:paraId="0005C70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lastRenderedPageBreak/>
              <w:t>0.08</w:t>
            </w:r>
          </w:p>
        </w:tc>
        <w:tc>
          <w:tcPr>
            <w:tcW w:w="794" w:type="pct"/>
            <w:gridSpan w:val="2"/>
          </w:tcPr>
          <w:p w14:paraId="78B13CF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635" w:type="pct"/>
            <w:gridSpan w:val="2"/>
          </w:tcPr>
          <w:p w14:paraId="427DDA3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53" w:type="pct"/>
          </w:tcPr>
          <w:p w14:paraId="7129D7B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7D463360" w14:textId="77777777" w:rsidTr="00B939A7">
        <w:tc>
          <w:tcPr>
            <w:cnfStyle w:val="001000000000" w:firstRow="0" w:lastRow="0" w:firstColumn="1" w:lastColumn="0" w:oddVBand="0" w:evenVBand="0" w:oddHBand="0" w:evenHBand="0" w:firstRowFirstColumn="0" w:firstRowLastColumn="0" w:lastRowFirstColumn="0" w:lastRowLastColumn="0"/>
            <w:tcW w:w="1092" w:type="pct"/>
            <w:gridSpan w:val="2"/>
          </w:tcPr>
          <w:p w14:paraId="3560F9AC" w14:textId="6024D9C9" w:rsidR="00620A54" w:rsidRPr="00752797" w:rsidRDefault="00DE3718" w:rsidP="002603CC">
            <w:pPr>
              <w:pStyle w:val="PlainText"/>
              <w:jc w:val="both"/>
            </w:pPr>
            <w:r w:rsidRPr="00752797">
              <w:lastRenderedPageBreak/>
              <w:t>T</w:t>
            </w:r>
            <w:r w:rsidR="00620A54" w:rsidRPr="00752797">
              <w:t>repfac</w:t>
            </w:r>
            <w:r>
              <w:t xml:space="preserve"> </w:t>
            </w:r>
            <w:r w:rsidR="001B6449" w:rsidRPr="00752797">
              <w:t>+</w:t>
            </w:r>
          </w:p>
        </w:tc>
        <w:tc>
          <w:tcPr>
            <w:tcW w:w="1190" w:type="pct"/>
            <w:gridSpan w:val="2"/>
          </w:tcPr>
          <w:p w14:paraId="64571CD0" w14:textId="3CB17D2C" w:rsidR="00620A54" w:rsidRPr="00752797" w:rsidRDefault="00620A54" w:rsidP="001C194D">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Compute mean wave period over energy band: for </w:t>
            </w:r>
            <w:r w:rsidR="00400C16" w:rsidRPr="00752797">
              <w:t>wbctype</w:t>
            </w:r>
            <w:r w:rsidRPr="00752797">
              <w:t xml:space="preserve"> jons, swan or vardens; converges to Tm01 for trepfac = 0.0 </w:t>
            </w:r>
          </w:p>
        </w:tc>
        <w:tc>
          <w:tcPr>
            <w:tcW w:w="635" w:type="pct"/>
            <w:gridSpan w:val="2"/>
          </w:tcPr>
          <w:p w14:paraId="7CF955E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w:t>
            </w:r>
          </w:p>
        </w:tc>
        <w:tc>
          <w:tcPr>
            <w:tcW w:w="794" w:type="pct"/>
            <w:gridSpan w:val="2"/>
          </w:tcPr>
          <w:p w14:paraId="0460EF1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635" w:type="pct"/>
            <w:gridSpan w:val="2"/>
          </w:tcPr>
          <w:p w14:paraId="15C1D29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53" w:type="pct"/>
          </w:tcPr>
          <w:p w14:paraId="47B81D3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3CD8F009" w14:textId="77777777" w:rsidTr="00B939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gridSpan w:val="2"/>
          </w:tcPr>
          <w:p w14:paraId="092DED01" w14:textId="4CB65338" w:rsidR="00620A54" w:rsidRPr="00752797" w:rsidRDefault="00620A54" w:rsidP="002603CC">
            <w:pPr>
              <w:pStyle w:val="PlainText"/>
              <w:jc w:val="both"/>
            </w:pPr>
          </w:p>
        </w:tc>
        <w:tc>
          <w:tcPr>
            <w:tcW w:w="1190" w:type="pct"/>
            <w:gridSpan w:val="2"/>
          </w:tcPr>
          <w:p w14:paraId="41E9EE0B" w14:textId="09A372AC"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635" w:type="pct"/>
            <w:gridSpan w:val="2"/>
          </w:tcPr>
          <w:p w14:paraId="465DFC0E" w14:textId="5E72F6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794" w:type="pct"/>
            <w:gridSpan w:val="2"/>
          </w:tcPr>
          <w:p w14:paraId="1E9B79AF" w14:textId="7B662618"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635" w:type="pct"/>
            <w:gridSpan w:val="2"/>
          </w:tcPr>
          <w:p w14:paraId="4D97E4D2" w14:textId="18D05205"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653" w:type="pct"/>
          </w:tcPr>
          <w:p w14:paraId="5732399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697D655B" w14:textId="77777777" w:rsidR="00620A54" w:rsidRPr="00752797" w:rsidRDefault="00620A54" w:rsidP="002603CC">
      <w:pPr>
        <w:pStyle w:val="Heading4"/>
        <w:jc w:val="both"/>
        <w:rPr>
          <w:lang w:val="en-US"/>
        </w:rPr>
      </w:pPr>
      <w:bookmarkStart w:id="473" w:name="_Ref285376842"/>
      <w:bookmarkStart w:id="474" w:name="_Toc417455477"/>
      <w:bookmarkStart w:id="475" w:name="_Toc417455670"/>
      <w:bookmarkStart w:id="476" w:name="_Toc417455815"/>
      <w:bookmarkStart w:id="477" w:name="_Toc431915750"/>
      <w:r w:rsidRPr="00752797">
        <w:rPr>
          <w:lang w:val="en-US"/>
        </w:rPr>
        <w:t>JONSWAP wave spectra</w:t>
      </w:r>
      <w:bookmarkEnd w:id="473"/>
      <w:bookmarkEnd w:id="474"/>
      <w:bookmarkEnd w:id="475"/>
      <w:bookmarkEnd w:id="476"/>
      <w:bookmarkEnd w:id="477"/>
    </w:p>
    <w:p w14:paraId="0AA636F8" w14:textId="16550B59" w:rsidR="00620A54" w:rsidRPr="00752797" w:rsidRDefault="00620A54" w:rsidP="002603CC">
      <w:pPr>
        <w:pStyle w:val="BodyText"/>
        <w:rPr>
          <w:lang w:val="en-US"/>
        </w:rPr>
      </w:pPr>
      <w:r w:rsidRPr="00752797">
        <w:rPr>
          <w:lang w:val="en-US"/>
        </w:rPr>
        <w:t xml:space="preserve">JONSWAP spectrum input is enabled using </w:t>
      </w:r>
      <w:r w:rsidR="00A61743" w:rsidRPr="00752797">
        <w:rPr>
          <w:i/>
          <w:lang w:val="en-US"/>
        </w:rPr>
        <w:t>wbctype</w:t>
      </w:r>
      <w:r w:rsidR="00A61743" w:rsidRPr="00752797">
        <w:rPr>
          <w:lang w:val="en-US"/>
        </w:rPr>
        <w:t xml:space="preserve"> </w:t>
      </w:r>
      <w:r w:rsidRPr="00752797">
        <w:rPr>
          <w:i/>
          <w:lang w:val="en-US"/>
        </w:rPr>
        <w:t>=</w:t>
      </w:r>
      <w:r w:rsidR="00A61743" w:rsidRPr="00752797">
        <w:rPr>
          <w:i/>
          <w:lang w:val="en-US"/>
        </w:rPr>
        <w:t xml:space="preserve"> </w:t>
      </w:r>
      <w:proofErr w:type="gramStart"/>
      <w:r w:rsidRPr="00752797">
        <w:rPr>
          <w:i/>
          <w:lang w:val="en-US"/>
        </w:rPr>
        <w:t>jons</w:t>
      </w:r>
      <w:proofErr w:type="gramEnd"/>
      <w:r w:rsidRPr="00752797">
        <w:rPr>
          <w:lang w:val="en-US"/>
        </w:rPr>
        <w:t xml:space="preserve">. A JONSWAP wave spectrum is parametrically defined in a file that is referenced using the </w:t>
      </w:r>
      <w:r w:rsidRPr="00752797">
        <w:rPr>
          <w:i/>
          <w:lang w:val="en-US"/>
        </w:rPr>
        <w:t>bcfile</w:t>
      </w:r>
      <w:r w:rsidRPr="00752797">
        <w:rPr>
          <w:lang w:val="en-US"/>
        </w:rPr>
        <w:t xml:space="preserve"> keyword. This file contains a single parameter per line in arbitrary order. The parameters that ca</w:t>
      </w:r>
      <w:r w:rsidR="00AF62FE" w:rsidRPr="00752797">
        <w:rPr>
          <w:lang w:val="en-US"/>
        </w:rPr>
        <w:t xml:space="preserve">n be defined are listed in </w:t>
      </w:r>
      <w:r w:rsidR="00AF62FE" w:rsidRPr="00752797">
        <w:rPr>
          <w:lang w:val="en-US"/>
        </w:rPr>
        <w:fldChar w:fldCharType="begin"/>
      </w:r>
      <w:r w:rsidR="00AF62FE" w:rsidRPr="00752797">
        <w:rPr>
          <w:lang w:val="en-US"/>
        </w:rPr>
        <w:instrText xml:space="preserve"> REF _Ref413320528 \h </w:instrText>
      </w:r>
      <w:r w:rsidR="00AF62FE" w:rsidRPr="00752797">
        <w:rPr>
          <w:lang w:val="en-US"/>
        </w:rPr>
      </w:r>
      <w:r w:rsidR="00AF62FE" w:rsidRPr="00752797">
        <w:rPr>
          <w:lang w:val="en-US"/>
        </w:rPr>
        <w:fldChar w:fldCharType="separate"/>
      </w:r>
      <w:r w:rsidR="002E51A3" w:rsidRPr="00752797">
        <w:rPr>
          <w:lang w:val="en-US"/>
        </w:rPr>
        <w:t xml:space="preserve">Table </w:t>
      </w:r>
      <w:r w:rsidR="002E51A3">
        <w:rPr>
          <w:noProof/>
          <w:lang w:val="en-US"/>
        </w:rPr>
        <w:t>4</w:t>
      </w:r>
      <w:r w:rsidR="002E51A3">
        <w:rPr>
          <w:lang w:val="en-US"/>
        </w:rPr>
        <w:t>.</w:t>
      </w:r>
      <w:r w:rsidR="002E51A3">
        <w:rPr>
          <w:noProof/>
          <w:lang w:val="en-US"/>
        </w:rPr>
        <w:t>6</w:t>
      </w:r>
      <w:r w:rsidR="00AF62FE" w:rsidRPr="00752797">
        <w:rPr>
          <w:lang w:val="en-US"/>
        </w:rPr>
        <w:fldChar w:fldCharType="end"/>
      </w:r>
      <w:r w:rsidRPr="00752797">
        <w:rPr>
          <w:lang w:val="en-US"/>
        </w:rPr>
        <w:t xml:space="preserve">. All variables are optional. If no value is given, the default value as specified in the table is used. It is advised not to specify the keyword </w:t>
      </w:r>
      <w:r w:rsidRPr="00752797">
        <w:rPr>
          <w:i/>
          <w:lang w:val="en-US"/>
        </w:rPr>
        <w:t>dfj</w:t>
      </w:r>
      <w:r w:rsidRPr="00752797">
        <w:rPr>
          <w:lang w:val="en-US"/>
        </w:rPr>
        <w:t xml:space="preserve"> and allow XBeach to calculate the default value.</w:t>
      </w:r>
    </w:p>
    <w:p w14:paraId="25977294" w14:textId="77777777" w:rsidR="00620A54" w:rsidRPr="00752797" w:rsidRDefault="00620A54" w:rsidP="002603CC">
      <w:pPr>
        <w:pStyle w:val="BodyText"/>
        <w:rPr>
          <w:lang w:val="en-US"/>
        </w:rPr>
      </w:pPr>
      <w:r w:rsidRPr="00752797">
        <w:rPr>
          <w:lang w:val="en-US"/>
        </w:rPr>
        <w:t>A typical JONSWAP definition file looks as follows:</w:t>
      </w:r>
    </w:p>
    <w:p w14:paraId="3E13713B" w14:textId="77777777" w:rsidR="00620A54" w:rsidRPr="00752797" w:rsidRDefault="00620A54" w:rsidP="002603CC">
      <w:pPr>
        <w:pStyle w:val="Codeheader"/>
        <w:rPr>
          <w:lang w:val="en-US"/>
        </w:rPr>
      </w:pPr>
      <w:r w:rsidRPr="00752797">
        <w:rPr>
          <w:lang w:val="en-US"/>
        </w:rPr>
        <w:t>jonswap.txt</w:t>
      </w:r>
    </w:p>
    <w:p w14:paraId="0AEBB9A1" w14:textId="77777777" w:rsidR="00620A54" w:rsidRPr="00752797" w:rsidRDefault="00620A54" w:rsidP="002603CC">
      <w:pPr>
        <w:pStyle w:val="Code"/>
        <w:jc w:val="both"/>
      </w:pPr>
      <w:r w:rsidRPr="00752797">
        <w:t>Hm0</w:t>
      </w:r>
      <w:r w:rsidRPr="00752797">
        <w:tab/>
      </w:r>
      <w:r w:rsidRPr="00752797">
        <w:tab/>
        <w:t>= 0.8</w:t>
      </w:r>
    </w:p>
    <w:p w14:paraId="103D1D1F" w14:textId="77777777" w:rsidR="00620A54" w:rsidRPr="00752797" w:rsidRDefault="00EB6E3B" w:rsidP="002603CC">
      <w:pPr>
        <w:pStyle w:val="Code"/>
        <w:jc w:val="both"/>
      </w:pPr>
      <w:r w:rsidRPr="00752797">
        <w:t>Tp</w:t>
      </w:r>
      <w:r w:rsidR="00620A54" w:rsidRPr="00752797">
        <w:tab/>
      </w:r>
      <w:r w:rsidR="00620A54" w:rsidRPr="00752797">
        <w:tab/>
        <w:t xml:space="preserve">= </w:t>
      </w:r>
      <w:r w:rsidRPr="00752797">
        <w:t>8</w:t>
      </w:r>
    </w:p>
    <w:p w14:paraId="1392FA9E" w14:textId="77777777" w:rsidR="00620A54" w:rsidRPr="00752797" w:rsidRDefault="00620A54" w:rsidP="002603CC">
      <w:pPr>
        <w:pStyle w:val="Code"/>
        <w:jc w:val="both"/>
      </w:pPr>
      <w:proofErr w:type="gramStart"/>
      <w:r w:rsidRPr="00752797">
        <w:t>mainang</w:t>
      </w:r>
      <w:proofErr w:type="gramEnd"/>
      <w:r w:rsidRPr="00752797">
        <w:tab/>
        <w:t>= 285.</w:t>
      </w:r>
    </w:p>
    <w:p w14:paraId="08A53666" w14:textId="77777777" w:rsidR="00620A54" w:rsidRPr="00752797" w:rsidRDefault="00620A54" w:rsidP="002603CC">
      <w:pPr>
        <w:pStyle w:val="Code"/>
        <w:jc w:val="both"/>
      </w:pPr>
      <w:proofErr w:type="gramStart"/>
      <w:r w:rsidRPr="00752797">
        <w:t>gammajsp</w:t>
      </w:r>
      <w:proofErr w:type="gramEnd"/>
      <w:r w:rsidRPr="00752797">
        <w:tab/>
        <w:t>= 3.3</w:t>
      </w:r>
    </w:p>
    <w:p w14:paraId="4524A6F8" w14:textId="77777777" w:rsidR="00620A54" w:rsidRPr="00752797" w:rsidRDefault="00620A54" w:rsidP="002603CC">
      <w:pPr>
        <w:pStyle w:val="Code"/>
        <w:jc w:val="both"/>
      </w:pPr>
      <w:r w:rsidRPr="00752797">
        <w:t>s</w:t>
      </w:r>
      <w:r w:rsidRPr="00752797">
        <w:tab/>
      </w:r>
      <w:r w:rsidRPr="00752797">
        <w:tab/>
        <w:t>= 10.</w:t>
      </w:r>
    </w:p>
    <w:p w14:paraId="2A264F9D" w14:textId="77777777" w:rsidR="00620A54" w:rsidRPr="00752797" w:rsidRDefault="00620A54" w:rsidP="002603CC">
      <w:pPr>
        <w:pStyle w:val="Code"/>
        <w:jc w:val="both"/>
      </w:pPr>
      <w:proofErr w:type="gramStart"/>
      <w:r w:rsidRPr="00752797">
        <w:t>fnyq</w:t>
      </w:r>
      <w:proofErr w:type="gramEnd"/>
      <w:r w:rsidRPr="00752797">
        <w:tab/>
      </w:r>
      <w:r w:rsidRPr="00752797">
        <w:tab/>
        <w:t>= 0.3</w:t>
      </w:r>
    </w:p>
    <w:p w14:paraId="1AC8F382" w14:textId="77777777" w:rsidR="00782FCD" w:rsidRPr="00752797" w:rsidRDefault="007E11C1" w:rsidP="002603CC">
      <w:pPr>
        <w:pStyle w:val="BodyText"/>
        <w:rPr>
          <w:lang w:val="en-US"/>
        </w:rPr>
      </w:pPr>
      <w:r w:rsidRPr="00752797">
        <w:rPr>
          <w:lang w:val="en-US"/>
        </w:rPr>
        <w:t>For the definitions see the table below.</w:t>
      </w:r>
    </w:p>
    <w:p w14:paraId="2A3281EB" w14:textId="77777777" w:rsidR="00620A54" w:rsidRPr="00752797" w:rsidRDefault="00620A54" w:rsidP="002603CC">
      <w:pPr>
        <w:pStyle w:val="BodyText"/>
        <w:rPr>
          <w:lang w:val="en-US"/>
        </w:rPr>
      </w:pPr>
      <w:r w:rsidRPr="00752797">
        <w:rPr>
          <w:lang w:val="en-US"/>
        </w:rPr>
        <w:t xml:space="preserve">It is possible to use an alternative file format for time-varying JONSWAP spectra. To enable this option use the </w:t>
      </w:r>
      <w:r w:rsidR="00A61743" w:rsidRPr="00752797">
        <w:rPr>
          <w:i/>
          <w:lang w:val="en-US"/>
        </w:rPr>
        <w:t>wbctype</w:t>
      </w:r>
      <w:r w:rsidR="00A61743" w:rsidRPr="00752797">
        <w:rPr>
          <w:lang w:val="en-US"/>
        </w:rPr>
        <w:t xml:space="preserve"> </w:t>
      </w:r>
      <w:r w:rsidRPr="00752797">
        <w:rPr>
          <w:lang w:val="en-US"/>
        </w:rPr>
        <w:t xml:space="preserve">value </w:t>
      </w:r>
      <w:r w:rsidRPr="00752797">
        <w:rPr>
          <w:i/>
          <w:lang w:val="en-US"/>
        </w:rPr>
        <w:t>jons_table</w:t>
      </w:r>
      <w:r w:rsidRPr="00752797">
        <w:rPr>
          <w:lang w:val="en-US"/>
        </w:rPr>
        <w:t>. In this case, each line in the spectrum definition file contains a parametric definition of a spectrum, like in a regular JONSWAP definition file, plus the duration for which that spectrum is used during the simulation. XBeach does not reuse time-varying spectrum files. Therefore the total duration of all spectra should at least match the duration of the simulation. The name of the file can be chosen freely, but the file format is fixed as follows and all parameters should be present in all lines:</w:t>
      </w:r>
    </w:p>
    <w:p w14:paraId="6EAED6FB" w14:textId="77777777" w:rsidR="00620A54" w:rsidRPr="00752797" w:rsidRDefault="00620A54" w:rsidP="002603CC">
      <w:pPr>
        <w:pStyle w:val="Codeheader"/>
        <w:rPr>
          <w:lang w:val="en-US"/>
        </w:rPr>
      </w:pPr>
      <w:r w:rsidRPr="00752797">
        <w:rPr>
          <w:lang w:val="en-US"/>
        </w:rPr>
        <w:t>jonswap.txt</w:t>
      </w:r>
    </w:p>
    <w:p w14:paraId="447A4761" w14:textId="0875C570" w:rsidR="00620A54" w:rsidRPr="00752797" w:rsidRDefault="00620A54" w:rsidP="002603CC">
      <w:pPr>
        <w:pStyle w:val="Code"/>
        <w:jc w:val="both"/>
      </w:pPr>
      <w:r w:rsidRPr="00752797">
        <w:t>&lt;Hm0&gt; &lt;Tp&gt; &lt;mai</w:t>
      </w:r>
      <w:r w:rsidR="00D456EB">
        <w:t>nang&gt; &lt;gammajsp&gt; &lt;s&gt; &lt;duration&gt;</w:t>
      </w:r>
      <w:r w:rsidR="00053726">
        <w:t xml:space="preserve"> &lt;dbtc&gt;</w:t>
      </w:r>
    </w:p>
    <w:p w14:paraId="2211392B" w14:textId="64C830AC" w:rsidR="00AF62FE" w:rsidRPr="00752797" w:rsidRDefault="00620A54" w:rsidP="00AF62FE">
      <w:pPr>
        <w:pStyle w:val="BodyText"/>
        <w:rPr>
          <w:lang w:val="en-US"/>
        </w:rPr>
      </w:pPr>
      <w:r w:rsidRPr="00752797">
        <w:rPr>
          <w:lang w:val="en-US"/>
        </w:rPr>
        <w:t xml:space="preserve">Note that we refer to the keywords used in a regular JONSWAP definition file in this example, with three differences: 1) the peak period rather than the peak frequency is defined 2) the duration is added (similar to </w:t>
      </w:r>
      <w:proofErr w:type="gramStart"/>
      <w:r w:rsidRPr="00752797">
        <w:rPr>
          <w:i/>
          <w:lang w:val="en-US"/>
        </w:rPr>
        <w:t>rt</w:t>
      </w:r>
      <w:proofErr w:type="gramEnd"/>
      <w:r w:rsidRPr="00752797">
        <w:rPr>
          <w:i/>
          <w:lang w:val="en-US"/>
        </w:rPr>
        <w:t xml:space="preserve"> </w:t>
      </w:r>
      <w:r w:rsidRPr="00752797">
        <w:rPr>
          <w:lang w:val="en-US"/>
        </w:rPr>
        <w:t xml:space="preserve">in </w:t>
      </w:r>
      <w:r w:rsidRPr="00752797">
        <w:rPr>
          <w:i/>
          <w:lang w:val="en-US"/>
        </w:rPr>
        <w:t>params.txt</w:t>
      </w:r>
      <w:r w:rsidRPr="00752797">
        <w:rPr>
          <w:lang w:val="en-US"/>
        </w:rPr>
        <w:t xml:space="preserve">) 3) the time resolution is added (similar to </w:t>
      </w:r>
      <w:r w:rsidRPr="00752797">
        <w:rPr>
          <w:i/>
          <w:lang w:val="en-US"/>
        </w:rPr>
        <w:t>dtbc</w:t>
      </w:r>
      <w:r w:rsidRPr="00752797">
        <w:rPr>
          <w:lang w:val="en-US"/>
        </w:rPr>
        <w:t xml:space="preserve"> in </w:t>
      </w:r>
      <w:r w:rsidRPr="00752797">
        <w:rPr>
          <w:i/>
          <w:lang w:val="en-US"/>
        </w:rPr>
        <w:t>params.txt</w:t>
      </w:r>
      <w:r w:rsidRPr="00752797">
        <w:rPr>
          <w:lang w:val="en-US"/>
        </w:rPr>
        <w:t xml:space="preserve">). The duration and boundary condition time step in this file overrules </w:t>
      </w:r>
      <w:proofErr w:type="gramStart"/>
      <w:r w:rsidRPr="00752797">
        <w:rPr>
          <w:i/>
          <w:lang w:val="en-US"/>
        </w:rPr>
        <w:t>rt</w:t>
      </w:r>
      <w:proofErr w:type="gramEnd"/>
      <w:r w:rsidRPr="00752797">
        <w:rPr>
          <w:lang w:val="en-US"/>
        </w:rPr>
        <w:t xml:space="preserve"> and </w:t>
      </w:r>
      <w:r w:rsidR="001C194D" w:rsidRPr="00752797">
        <w:rPr>
          <w:i/>
          <w:lang w:val="en-US"/>
        </w:rPr>
        <w:t>dtb</w:t>
      </w:r>
      <w:r w:rsidR="001C194D">
        <w:rPr>
          <w:i/>
          <w:lang w:val="en-US"/>
        </w:rPr>
        <w:t>c</w:t>
      </w:r>
      <w:r w:rsidR="001C194D" w:rsidRPr="00752797">
        <w:rPr>
          <w:lang w:val="en-US"/>
        </w:rPr>
        <w:t xml:space="preserve"> </w:t>
      </w:r>
      <w:r w:rsidRPr="00752797">
        <w:rPr>
          <w:lang w:val="en-US"/>
        </w:rPr>
        <w:t xml:space="preserve">in </w:t>
      </w:r>
      <w:r w:rsidRPr="00752797">
        <w:rPr>
          <w:i/>
          <w:lang w:val="en-US"/>
        </w:rPr>
        <w:t>params.txt</w:t>
      </w:r>
      <w:r w:rsidRPr="00752797">
        <w:rPr>
          <w:lang w:val="en-US"/>
        </w:rPr>
        <w:t xml:space="preserve">. </w:t>
      </w:r>
    </w:p>
    <w:p w14:paraId="09CAF3CD" w14:textId="45699184" w:rsidR="00620A54" w:rsidRPr="00752797" w:rsidRDefault="00781437" w:rsidP="002603CC">
      <w:pPr>
        <w:pStyle w:val="BodyText"/>
        <w:rPr>
          <w:lang w:val="en-US"/>
        </w:rPr>
      </w:pPr>
      <w:r>
        <w:rPr>
          <w:lang w:val="en-US"/>
        </w:rPr>
        <w:t>A</w:t>
      </w:r>
      <w:r w:rsidR="00620A54" w:rsidRPr="00752797">
        <w:rPr>
          <w:lang w:val="en-US"/>
        </w:rPr>
        <w:t>s an example, the JONSWAP spectrum definition file presented above would look as follows if the significant wave height should be increased with 0.2 m every hour:</w:t>
      </w:r>
    </w:p>
    <w:p w14:paraId="49F7B665" w14:textId="77777777" w:rsidR="00620A54" w:rsidRPr="00752797" w:rsidRDefault="00620A54" w:rsidP="002603CC">
      <w:pPr>
        <w:pStyle w:val="Codeheader"/>
        <w:rPr>
          <w:lang w:val="en-US"/>
        </w:rPr>
      </w:pPr>
      <w:r w:rsidRPr="00752797">
        <w:rPr>
          <w:lang w:val="en-US"/>
        </w:rPr>
        <w:lastRenderedPageBreak/>
        <w:t>jonswap.txt</w:t>
      </w:r>
    </w:p>
    <w:p w14:paraId="3F1D2000" w14:textId="51CDE594" w:rsidR="00620A54" w:rsidRPr="00752797" w:rsidRDefault="00620A54" w:rsidP="002603CC">
      <w:pPr>
        <w:pStyle w:val="Code"/>
        <w:jc w:val="both"/>
      </w:pPr>
      <w:r w:rsidRPr="00752797">
        <w:t>0.</w:t>
      </w:r>
      <w:r w:rsidR="00194960" w:rsidRPr="00752797">
        <w:t xml:space="preserve">8 8. 285. 3.3 10. 3600. </w:t>
      </w:r>
      <w:r w:rsidR="00EB6E3B" w:rsidRPr="00752797">
        <w:t>1</w:t>
      </w:r>
    </w:p>
    <w:p w14:paraId="5B617BA3" w14:textId="62ED4F02" w:rsidR="00620A54" w:rsidRPr="00752797" w:rsidRDefault="00620A54" w:rsidP="002603CC">
      <w:pPr>
        <w:pStyle w:val="Code"/>
        <w:jc w:val="both"/>
      </w:pPr>
      <w:r w:rsidRPr="00752797">
        <w:t>1</w:t>
      </w:r>
      <w:r w:rsidR="00194960" w:rsidRPr="00752797">
        <w:t xml:space="preserve">.0 8. 285. 3.3 10. 3600. </w:t>
      </w:r>
      <w:r w:rsidR="00EB6E3B" w:rsidRPr="00752797">
        <w:t>1</w:t>
      </w:r>
    </w:p>
    <w:p w14:paraId="45D0FBAC" w14:textId="44FCDD50" w:rsidR="00620A54" w:rsidRPr="00752797" w:rsidRDefault="00620A54" w:rsidP="002603CC">
      <w:pPr>
        <w:pStyle w:val="Code"/>
        <w:jc w:val="both"/>
      </w:pPr>
      <w:r w:rsidRPr="00752797">
        <w:t>1</w:t>
      </w:r>
      <w:r w:rsidR="00194960" w:rsidRPr="00752797">
        <w:t xml:space="preserve">.2 8. 285. 3.3 10. 3600. </w:t>
      </w:r>
      <w:r w:rsidR="00EB6E3B" w:rsidRPr="00752797">
        <w:t>1</w:t>
      </w:r>
    </w:p>
    <w:p w14:paraId="00375D36" w14:textId="77777777" w:rsidR="000B63F1" w:rsidRDefault="000B63F1" w:rsidP="002603CC">
      <w:pPr>
        <w:pStyle w:val="BodyText"/>
        <w:rPr>
          <w:lang w:val="en-US"/>
        </w:rPr>
      </w:pPr>
    </w:p>
    <w:p w14:paraId="7D53DF0E" w14:textId="57A112B2" w:rsidR="00620A54" w:rsidRPr="00752797" w:rsidRDefault="00620A54" w:rsidP="002603CC">
      <w:pPr>
        <w:pStyle w:val="BodyText"/>
        <w:rPr>
          <w:lang w:val="en-US"/>
        </w:rPr>
      </w:pPr>
      <w:r w:rsidRPr="00752797">
        <w:rPr>
          <w:lang w:val="en-US"/>
        </w:rPr>
        <w:t xml:space="preserve">A more generic way of providing time-varying spectral wave boundary conditions is using a FILELIST construction as described in </w:t>
      </w:r>
      <w:r w:rsidR="00A13660">
        <w:rPr>
          <w:lang w:val="en-US"/>
        </w:rPr>
        <w:t xml:space="preserve">Section </w:t>
      </w:r>
      <w:r w:rsidRPr="00752797">
        <w:rPr>
          <w:lang w:val="en-US"/>
        </w:rPr>
        <w:fldChar w:fldCharType="begin"/>
      </w:r>
      <w:r w:rsidRPr="00752797">
        <w:rPr>
          <w:lang w:val="en-US"/>
        </w:rPr>
        <w:instrText xml:space="preserve"> REF _Ref285374442 \w \h </w:instrText>
      </w:r>
      <w:r w:rsidR="004D7B46" w:rsidRPr="00752797">
        <w:rPr>
          <w:lang w:val="en-US"/>
        </w:rPr>
        <w:instrText xml:space="preserve"> \* MERGEFORMAT </w:instrText>
      </w:r>
      <w:r w:rsidRPr="00752797">
        <w:rPr>
          <w:lang w:val="en-US"/>
        </w:rPr>
      </w:r>
      <w:r w:rsidRPr="00752797">
        <w:rPr>
          <w:lang w:val="en-US"/>
        </w:rPr>
        <w:fldChar w:fldCharType="separate"/>
      </w:r>
      <w:r w:rsidR="002E51A3">
        <w:rPr>
          <w:lang w:val="en-US"/>
        </w:rPr>
        <w:t>4.5.4</w:t>
      </w:r>
      <w:r w:rsidRPr="00752797">
        <w:rPr>
          <w:lang w:val="en-US"/>
        </w:rPr>
        <w:fldChar w:fldCharType="end"/>
      </w:r>
      <w:r w:rsidRPr="00752797">
        <w:rPr>
          <w:lang w:val="en-US"/>
        </w:rPr>
        <w:t>. This approach is compatible with all spectral wave boundary condition types as well as spatially varying boundary conditions as described in the same section.</w:t>
      </w:r>
    </w:p>
    <w:p w14:paraId="15A119AB" w14:textId="43A86997" w:rsidR="00691D3B" w:rsidRPr="00752797" w:rsidRDefault="00691D3B" w:rsidP="002603CC">
      <w:pPr>
        <w:rPr>
          <w:lang w:val="en-US"/>
        </w:rPr>
      </w:pPr>
      <w:r w:rsidRPr="00752797">
        <w:rPr>
          <w:lang w:val="en-US"/>
        </w:rPr>
        <w:t xml:space="preserve">The parameter </w:t>
      </w:r>
      <w:r w:rsidRPr="00A13660">
        <w:rPr>
          <w:i/>
          <w:lang w:val="en-US"/>
        </w:rPr>
        <w:t>s</w:t>
      </w:r>
      <w:r w:rsidRPr="00752797">
        <w:rPr>
          <w:lang w:val="en-US"/>
        </w:rPr>
        <w:t xml:space="preserve"> in the JONSWAP spectrum definition is related to the directional spreading (in deg.) through the following </w:t>
      </w:r>
      <w:proofErr w:type="gramStart"/>
      <w:r w:rsidRPr="00752797">
        <w:rPr>
          <w:lang w:val="en-US"/>
        </w:rPr>
        <w:t xml:space="preserve">relation </w:t>
      </w:r>
      <w:proofErr w:type="gramEnd"/>
      <w:r w:rsidR="00DD43CF" w:rsidRPr="00DD43CF">
        <w:rPr>
          <w:position w:val="-26"/>
          <w:lang w:val="en-US"/>
        </w:rPr>
        <w:object w:dxaOrig="2320" w:dyaOrig="700" w14:anchorId="1114BFD2">
          <v:shape id="_x0000_i4849" type="#_x0000_t75" style="width:116.25pt;height:35.25pt" o:ole="">
            <v:imagedata r:id="rId263" o:title=""/>
          </v:shape>
          <o:OLEObject Type="Embed" ProgID="Equation.DSMT4" ShapeID="_x0000_i4849" DrawAspect="Content" ObjectID="_1505662348" r:id="rId264"/>
        </w:object>
      </w:r>
      <w:r w:rsidR="001C194D">
        <w:rPr>
          <w:lang w:val="en-US"/>
        </w:rPr>
        <w:t>, see Figure 4.2</w:t>
      </w:r>
      <w:r w:rsidRPr="00752797">
        <w:rPr>
          <w:lang w:val="en-US"/>
        </w:rPr>
        <w:t>. Here</w:t>
      </w:r>
      <w:r w:rsidRPr="00752797">
        <w:rPr>
          <w:i/>
          <w:lang w:val="en-US"/>
        </w:rPr>
        <w:t xml:space="preserve"> </w:t>
      </w:r>
      <w:r w:rsidR="00AB1A16" w:rsidRPr="00752797">
        <w:rPr>
          <w:i/>
          <w:lang w:val="en-US"/>
        </w:rPr>
        <w:t>σ</w:t>
      </w:r>
      <w:r w:rsidR="00AB1A16" w:rsidRPr="00752797">
        <w:rPr>
          <w:lang w:val="en-US"/>
        </w:rPr>
        <w:t xml:space="preserve"> i</w:t>
      </w:r>
      <w:r w:rsidRPr="00752797">
        <w:rPr>
          <w:lang w:val="en-US"/>
        </w:rPr>
        <w:t>s the directional spreading in radians and s the JONSWAP spreading parameter.</w:t>
      </w:r>
    </w:p>
    <w:p w14:paraId="60627914" w14:textId="77777777" w:rsidR="00691D3B" w:rsidRPr="00752797" w:rsidRDefault="00691D3B" w:rsidP="00F9440E">
      <w:pPr>
        <w:pStyle w:val="BodyText"/>
        <w:jc w:val="center"/>
        <w:rPr>
          <w:lang w:val="en-US"/>
        </w:rPr>
      </w:pPr>
      <w:r w:rsidRPr="00752797">
        <w:rPr>
          <w:b/>
          <w:noProof/>
          <w:lang w:eastAsia="zh-CN"/>
        </w:rPr>
        <w:drawing>
          <wp:inline distT="0" distB="0" distL="0" distR="0" wp14:anchorId="5CBFAE0C" wp14:editId="4084E2CB">
            <wp:extent cx="3122762" cy="2431011"/>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5" cstate="print"/>
                    <a:srcRect l="5516" t="4413" r="7330" b="5147"/>
                    <a:stretch/>
                  </pic:blipFill>
                  <pic:spPr bwMode="auto">
                    <a:xfrm>
                      <a:off x="0" y="0"/>
                      <a:ext cx="3132097" cy="2438278"/>
                    </a:xfrm>
                    <a:prstGeom prst="rect">
                      <a:avLst/>
                    </a:prstGeom>
                    <a:noFill/>
                    <a:ln>
                      <a:noFill/>
                    </a:ln>
                    <a:extLst>
                      <a:ext uri="{53640926-AAD7-44D8-BBD7-CCE9431645EC}">
                        <a14:shadowObscured xmlns:a14="http://schemas.microsoft.com/office/drawing/2010/main"/>
                      </a:ext>
                    </a:extLst>
                  </pic:spPr>
                </pic:pic>
              </a:graphicData>
            </a:graphic>
          </wp:inline>
        </w:drawing>
      </w:r>
    </w:p>
    <w:p w14:paraId="3CCBEACD" w14:textId="714C8AD7" w:rsidR="0005330B" w:rsidRPr="001C194D" w:rsidRDefault="0005330B" w:rsidP="0005330B">
      <w:pPr>
        <w:pStyle w:val="Caption"/>
      </w:pPr>
      <w:proofErr w:type="gramStart"/>
      <w:r w:rsidRPr="00752797">
        <w:rPr>
          <w:lang w:val="en-US"/>
        </w:rPr>
        <w:t xml:space="preserve">Figure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Figure \* ARABIC \s 1 </w:instrText>
      </w:r>
      <w:r w:rsidR="00366571">
        <w:rPr>
          <w:lang w:val="en-US"/>
        </w:rPr>
        <w:fldChar w:fldCharType="separate"/>
      </w:r>
      <w:r w:rsidR="002E51A3">
        <w:rPr>
          <w:noProof/>
          <w:lang w:val="en-US"/>
        </w:rPr>
        <w:t>2</w:t>
      </w:r>
      <w:r w:rsidR="00366571">
        <w:rPr>
          <w:lang w:val="en-US"/>
        </w:rPr>
        <w:fldChar w:fldCharType="end"/>
      </w:r>
      <w:r w:rsidRPr="00752797">
        <w:rPr>
          <w:lang w:val="en-US"/>
        </w:rPr>
        <w:tab/>
        <w:t>Effect</w:t>
      </w:r>
      <w:r w:rsidR="001C194D">
        <w:rPr>
          <w:lang w:val="en-US"/>
        </w:rPr>
        <w:t>s of</w:t>
      </w:r>
      <w:r w:rsidRPr="00752797">
        <w:rPr>
          <w:lang w:val="en-US"/>
        </w:rPr>
        <w:t xml:space="preserve"> a variation in s for the direction</w:t>
      </w:r>
      <w:r w:rsidR="001C194D">
        <w:rPr>
          <w:lang w:val="en-US"/>
        </w:rPr>
        <w:t>al</w:t>
      </w:r>
      <w:r w:rsidRPr="00752797">
        <w:rPr>
          <w:lang w:val="en-US"/>
        </w:rPr>
        <w:t xml:space="preserve"> spreading of wave energy</w:t>
      </w:r>
      <w:r w:rsidR="00BD1532">
        <w:rPr>
          <w:lang w:val="en-US"/>
        </w:rPr>
        <w:t>. The x-axis shows degrees, the y-axis the distribution where the integral under the curves is unity.</w:t>
      </w:r>
    </w:p>
    <w:p w14:paraId="75FBA1F2" w14:textId="77777777" w:rsidR="0005330B" w:rsidRPr="00752797" w:rsidRDefault="0005330B" w:rsidP="0005330B">
      <w:pPr>
        <w:rPr>
          <w:lang w:val="en-US"/>
        </w:rPr>
      </w:pPr>
    </w:p>
    <w:p w14:paraId="5180BB32" w14:textId="59572DCC" w:rsidR="00620A54" w:rsidRPr="00752797" w:rsidRDefault="00AF26A5" w:rsidP="00AF26A5">
      <w:pPr>
        <w:pStyle w:val="Caption"/>
        <w:rPr>
          <w:lang w:val="en-US"/>
        </w:rPr>
      </w:pPr>
      <w:bookmarkStart w:id="478" w:name="_Ref413320528"/>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6</w:t>
      </w:r>
      <w:r w:rsidR="00366571">
        <w:rPr>
          <w:lang w:val="en-US"/>
        </w:rPr>
        <w:fldChar w:fldCharType="end"/>
      </w:r>
      <w:bookmarkEnd w:id="478"/>
      <w:r w:rsidRPr="00752797">
        <w:rPr>
          <w:lang w:val="en-US"/>
        </w:rPr>
        <w:tab/>
      </w:r>
      <w:r w:rsidR="00620A54" w:rsidRPr="00752797">
        <w:rPr>
          <w:lang w:val="en-US"/>
        </w:rPr>
        <w:t>Overview of available keywords in JONSWAP definition file</w:t>
      </w:r>
    </w:p>
    <w:tbl>
      <w:tblPr>
        <w:tblStyle w:val="LightShading-Accent1"/>
        <w:tblW w:w="5000" w:type="pct"/>
        <w:tblLook w:val="04A0" w:firstRow="1" w:lastRow="0" w:firstColumn="1" w:lastColumn="0" w:noHBand="0" w:noVBand="1"/>
      </w:tblPr>
      <w:tblGrid>
        <w:gridCol w:w="1383"/>
        <w:gridCol w:w="3662"/>
        <w:gridCol w:w="1225"/>
        <w:gridCol w:w="1351"/>
        <w:gridCol w:w="1309"/>
      </w:tblGrid>
      <w:tr w:rsidR="00620A54" w:rsidRPr="00752797" w14:paraId="7F7CF80B"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529A57C9" w14:textId="77777777" w:rsidR="00620A54" w:rsidRPr="00752797" w:rsidRDefault="00620A54" w:rsidP="002603CC">
            <w:pPr>
              <w:rPr>
                <w:rFonts w:ascii="Courier" w:hAnsi="Courier"/>
                <w:lang w:val="en-US"/>
              </w:rPr>
            </w:pPr>
            <w:r w:rsidRPr="00752797">
              <w:rPr>
                <w:rFonts w:ascii="Courier" w:hAnsi="Courier"/>
                <w:lang w:val="en-US"/>
              </w:rPr>
              <w:t>keyword</w:t>
            </w:r>
          </w:p>
        </w:tc>
        <w:tc>
          <w:tcPr>
            <w:tcW w:w="2069" w:type="pct"/>
          </w:tcPr>
          <w:p w14:paraId="0626A612" w14:textId="4FFED145" w:rsidR="00620A54" w:rsidRPr="00752797" w:rsidRDefault="00890331"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D</w:t>
            </w:r>
            <w:r w:rsidR="00620A54" w:rsidRPr="00752797">
              <w:rPr>
                <w:rFonts w:ascii="Courier" w:hAnsi="Courier"/>
                <w:lang w:val="en-US"/>
              </w:rPr>
              <w:t>escription</w:t>
            </w:r>
          </w:p>
        </w:tc>
        <w:tc>
          <w:tcPr>
            <w:tcW w:w="661" w:type="pct"/>
          </w:tcPr>
          <w:p w14:paraId="13BDB12C" w14:textId="77777777" w:rsidR="00620A54" w:rsidRPr="00752797"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default</w:t>
            </w:r>
          </w:p>
        </w:tc>
        <w:tc>
          <w:tcPr>
            <w:tcW w:w="726" w:type="pct"/>
          </w:tcPr>
          <w:p w14:paraId="6F429409" w14:textId="77777777" w:rsidR="00620A54" w:rsidRPr="00752797"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minimum</w:t>
            </w:r>
          </w:p>
        </w:tc>
        <w:tc>
          <w:tcPr>
            <w:tcW w:w="751" w:type="pct"/>
          </w:tcPr>
          <w:p w14:paraId="6836202B" w14:textId="77777777" w:rsidR="00620A54" w:rsidRPr="00752797"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maximum</w:t>
            </w:r>
          </w:p>
        </w:tc>
      </w:tr>
      <w:tr w:rsidR="00620A54" w:rsidRPr="00752797" w14:paraId="544277F4"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7844C9CF" w14:textId="77777777" w:rsidR="00620A54" w:rsidRPr="00752797" w:rsidRDefault="00620A54" w:rsidP="002603CC">
            <w:pPr>
              <w:rPr>
                <w:rFonts w:ascii="Courier" w:hAnsi="Courier"/>
                <w:lang w:val="en-US"/>
              </w:rPr>
            </w:pPr>
            <w:r w:rsidRPr="00752797">
              <w:rPr>
                <w:rFonts w:ascii="Courier" w:hAnsi="Courier"/>
                <w:lang w:val="en-US"/>
              </w:rPr>
              <w:t>Hm0</w:t>
            </w:r>
          </w:p>
        </w:tc>
        <w:tc>
          <w:tcPr>
            <w:tcW w:w="2069" w:type="pct"/>
          </w:tcPr>
          <w:p w14:paraId="01FF084F"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Hm0 of the wave spectrum, significant wave height [m]</w:t>
            </w:r>
          </w:p>
        </w:tc>
        <w:tc>
          <w:tcPr>
            <w:tcW w:w="661" w:type="pct"/>
          </w:tcPr>
          <w:p w14:paraId="2FEE66CA"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0.0</w:t>
            </w:r>
          </w:p>
        </w:tc>
        <w:tc>
          <w:tcPr>
            <w:tcW w:w="726" w:type="pct"/>
          </w:tcPr>
          <w:p w14:paraId="67EA0DAD"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0.0</w:t>
            </w:r>
          </w:p>
        </w:tc>
        <w:tc>
          <w:tcPr>
            <w:tcW w:w="751" w:type="pct"/>
          </w:tcPr>
          <w:p w14:paraId="191BA2D5"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5.0</w:t>
            </w:r>
          </w:p>
        </w:tc>
      </w:tr>
      <w:tr w:rsidR="00620A54" w:rsidRPr="00752797" w14:paraId="7150C3C7"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1500BCC9" w14:textId="77777777" w:rsidR="00620A54" w:rsidRPr="00752797" w:rsidRDefault="00620A54" w:rsidP="002603CC">
            <w:pPr>
              <w:rPr>
                <w:rFonts w:ascii="Courier" w:hAnsi="Courier"/>
                <w:lang w:val="en-US"/>
              </w:rPr>
            </w:pPr>
            <w:r w:rsidRPr="00752797">
              <w:rPr>
                <w:rFonts w:ascii="Courier" w:hAnsi="Courier"/>
                <w:lang w:val="en-US"/>
              </w:rPr>
              <w:t>fp</w:t>
            </w:r>
          </w:p>
        </w:tc>
        <w:tc>
          <w:tcPr>
            <w:tcW w:w="2069" w:type="pct"/>
          </w:tcPr>
          <w:p w14:paraId="58572922"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Peak frequency of the wave spectrum [s-1]</w:t>
            </w:r>
          </w:p>
        </w:tc>
        <w:tc>
          <w:tcPr>
            <w:tcW w:w="661" w:type="pct"/>
          </w:tcPr>
          <w:p w14:paraId="22D1ED72"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0.08</w:t>
            </w:r>
          </w:p>
        </w:tc>
        <w:tc>
          <w:tcPr>
            <w:tcW w:w="726" w:type="pct"/>
          </w:tcPr>
          <w:p w14:paraId="6A8EFE10"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0.0625</w:t>
            </w:r>
          </w:p>
        </w:tc>
        <w:tc>
          <w:tcPr>
            <w:tcW w:w="751" w:type="pct"/>
          </w:tcPr>
          <w:p w14:paraId="0AB588E1"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0.4</w:t>
            </w:r>
          </w:p>
        </w:tc>
      </w:tr>
      <w:tr w:rsidR="00620A54" w:rsidRPr="00752797" w14:paraId="6D34B8C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4273914B" w14:textId="77777777" w:rsidR="00620A54" w:rsidRPr="00752797" w:rsidRDefault="00620A54" w:rsidP="002603CC">
            <w:pPr>
              <w:rPr>
                <w:rFonts w:ascii="Courier" w:hAnsi="Courier"/>
                <w:lang w:val="en-US"/>
              </w:rPr>
            </w:pPr>
            <w:r w:rsidRPr="00752797">
              <w:rPr>
                <w:rFonts w:ascii="Courier" w:hAnsi="Courier"/>
                <w:lang w:val="en-US"/>
              </w:rPr>
              <w:t>gammajsp</w:t>
            </w:r>
          </w:p>
        </w:tc>
        <w:tc>
          <w:tcPr>
            <w:tcW w:w="2069" w:type="pct"/>
          </w:tcPr>
          <w:p w14:paraId="6699C894"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Peak enhancement factor in the JONSWAP expression [-]</w:t>
            </w:r>
          </w:p>
        </w:tc>
        <w:tc>
          <w:tcPr>
            <w:tcW w:w="661" w:type="pct"/>
          </w:tcPr>
          <w:p w14:paraId="34B0C9E8"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3.3</w:t>
            </w:r>
          </w:p>
        </w:tc>
        <w:tc>
          <w:tcPr>
            <w:tcW w:w="726" w:type="pct"/>
          </w:tcPr>
          <w:p w14:paraId="7D3E9195"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1.0</w:t>
            </w:r>
          </w:p>
        </w:tc>
        <w:tc>
          <w:tcPr>
            <w:tcW w:w="751" w:type="pct"/>
          </w:tcPr>
          <w:p w14:paraId="64640C32"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5.0</w:t>
            </w:r>
          </w:p>
        </w:tc>
      </w:tr>
      <w:tr w:rsidR="00620A54" w:rsidRPr="00752797" w14:paraId="4B3024F7"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1AA253C3" w14:textId="77777777" w:rsidR="00620A54" w:rsidRPr="00752797" w:rsidRDefault="00620A54" w:rsidP="002603CC">
            <w:pPr>
              <w:rPr>
                <w:rFonts w:ascii="Courier" w:hAnsi="Courier"/>
                <w:lang w:val="en-US"/>
              </w:rPr>
            </w:pPr>
            <w:r w:rsidRPr="00752797">
              <w:rPr>
                <w:rFonts w:ascii="Courier" w:hAnsi="Courier"/>
                <w:lang w:val="en-US"/>
              </w:rPr>
              <w:t>s</w:t>
            </w:r>
          </w:p>
        </w:tc>
        <w:tc>
          <w:tcPr>
            <w:tcW w:w="2069" w:type="pct"/>
          </w:tcPr>
          <w:p w14:paraId="607417CF" w14:textId="5AD5A297" w:rsidR="00620A54" w:rsidRPr="00752797" w:rsidRDefault="00620A54" w:rsidP="008C5E26">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Directional spreading coefficient [-]</w:t>
            </w:r>
          </w:p>
        </w:tc>
        <w:tc>
          <w:tcPr>
            <w:tcW w:w="661" w:type="pct"/>
          </w:tcPr>
          <w:p w14:paraId="60C25456"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10.</w:t>
            </w:r>
          </w:p>
        </w:tc>
        <w:tc>
          <w:tcPr>
            <w:tcW w:w="726" w:type="pct"/>
          </w:tcPr>
          <w:p w14:paraId="1A2A55EA"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1.0</w:t>
            </w:r>
          </w:p>
        </w:tc>
        <w:tc>
          <w:tcPr>
            <w:tcW w:w="751" w:type="pct"/>
          </w:tcPr>
          <w:p w14:paraId="652EB059"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1000.</w:t>
            </w:r>
          </w:p>
        </w:tc>
      </w:tr>
      <w:tr w:rsidR="00620A54" w:rsidRPr="00752797" w14:paraId="29B5F66E"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11070162" w14:textId="77777777" w:rsidR="00620A54" w:rsidRPr="00752797" w:rsidRDefault="00620A54" w:rsidP="002603CC">
            <w:pPr>
              <w:rPr>
                <w:rFonts w:ascii="Courier" w:hAnsi="Courier"/>
                <w:lang w:val="en-US"/>
              </w:rPr>
            </w:pPr>
            <w:r w:rsidRPr="00752797">
              <w:rPr>
                <w:rFonts w:ascii="Courier" w:hAnsi="Courier"/>
                <w:lang w:val="en-US"/>
              </w:rPr>
              <w:t>mainang</w:t>
            </w:r>
          </w:p>
        </w:tc>
        <w:tc>
          <w:tcPr>
            <w:tcW w:w="2069" w:type="pct"/>
          </w:tcPr>
          <w:p w14:paraId="54CCC46C"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Main wave angle (nautical convention) [°]</w:t>
            </w:r>
          </w:p>
        </w:tc>
        <w:tc>
          <w:tcPr>
            <w:tcW w:w="661" w:type="pct"/>
          </w:tcPr>
          <w:p w14:paraId="4E984970"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270.</w:t>
            </w:r>
          </w:p>
        </w:tc>
        <w:tc>
          <w:tcPr>
            <w:tcW w:w="726" w:type="pct"/>
          </w:tcPr>
          <w:p w14:paraId="43461E3C"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180.</w:t>
            </w:r>
          </w:p>
        </w:tc>
        <w:tc>
          <w:tcPr>
            <w:tcW w:w="751" w:type="pct"/>
          </w:tcPr>
          <w:p w14:paraId="7402C7C0"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360.</w:t>
            </w:r>
          </w:p>
        </w:tc>
      </w:tr>
      <w:tr w:rsidR="00620A54" w:rsidRPr="00752797" w14:paraId="6F1FE631"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44BBA02B" w14:textId="77777777" w:rsidR="00620A54" w:rsidRPr="00752797" w:rsidRDefault="00620A54" w:rsidP="002603CC">
            <w:pPr>
              <w:rPr>
                <w:rFonts w:ascii="Courier" w:hAnsi="Courier"/>
                <w:lang w:val="en-US"/>
              </w:rPr>
            </w:pPr>
            <w:r w:rsidRPr="00752797">
              <w:rPr>
                <w:rFonts w:ascii="Courier" w:hAnsi="Courier"/>
                <w:lang w:val="en-US"/>
              </w:rPr>
              <w:t>fnyq</w:t>
            </w:r>
          </w:p>
        </w:tc>
        <w:tc>
          <w:tcPr>
            <w:tcW w:w="2069" w:type="pct"/>
          </w:tcPr>
          <w:p w14:paraId="6CFC7307"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Highest frequency used to create JONSWAP spectrum [s-1]</w:t>
            </w:r>
          </w:p>
        </w:tc>
        <w:tc>
          <w:tcPr>
            <w:tcW w:w="661" w:type="pct"/>
          </w:tcPr>
          <w:p w14:paraId="2BD5B27B"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0.3</w:t>
            </w:r>
          </w:p>
        </w:tc>
        <w:tc>
          <w:tcPr>
            <w:tcW w:w="726" w:type="pct"/>
          </w:tcPr>
          <w:p w14:paraId="402CD18E"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0.2</w:t>
            </w:r>
          </w:p>
        </w:tc>
        <w:tc>
          <w:tcPr>
            <w:tcW w:w="751" w:type="pct"/>
          </w:tcPr>
          <w:p w14:paraId="12700942"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1.0</w:t>
            </w:r>
          </w:p>
        </w:tc>
      </w:tr>
      <w:tr w:rsidR="00620A54" w:rsidRPr="00752797" w14:paraId="61DB63A7"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35CECF00" w14:textId="77777777" w:rsidR="00620A54" w:rsidRPr="00752797" w:rsidRDefault="00620A54" w:rsidP="002603CC">
            <w:pPr>
              <w:rPr>
                <w:rFonts w:ascii="Courier" w:hAnsi="Courier"/>
                <w:lang w:val="en-US"/>
              </w:rPr>
            </w:pPr>
            <w:r w:rsidRPr="00752797">
              <w:rPr>
                <w:rFonts w:ascii="Courier" w:hAnsi="Courier"/>
                <w:lang w:val="en-US"/>
              </w:rPr>
              <w:t>dfj</w:t>
            </w:r>
          </w:p>
        </w:tc>
        <w:tc>
          <w:tcPr>
            <w:tcW w:w="2069" w:type="pct"/>
          </w:tcPr>
          <w:p w14:paraId="59E80DBD"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Step size frequency used to create JONSWAP spectrum [s-</w:t>
            </w:r>
            <w:r w:rsidRPr="00752797">
              <w:rPr>
                <w:rFonts w:ascii="Courier" w:hAnsi="Courier"/>
                <w:lang w:val="en-US"/>
              </w:rPr>
              <w:lastRenderedPageBreak/>
              <w:t>1]</w:t>
            </w:r>
          </w:p>
        </w:tc>
        <w:tc>
          <w:tcPr>
            <w:tcW w:w="661" w:type="pct"/>
          </w:tcPr>
          <w:p w14:paraId="3663E43A"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lastRenderedPageBreak/>
              <w:t>fnyq/200</w:t>
            </w:r>
          </w:p>
        </w:tc>
        <w:tc>
          <w:tcPr>
            <w:tcW w:w="726" w:type="pct"/>
          </w:tcPr>
          <w:p w14:paraId="3137535F"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fnyq/1000</w:t>
            </w:r>
          </w:p>
        </w:tc>
        <w:tc>
          <w:tcPr>
            <w:tcW w:w="751" w:type="pct"/>
          </w:tcPr>
          <w:p w14:paraId="3286363C"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fnyq/20</w:t>
            </w:r>
          </w:p>
        </w:tc>
      </w:tr>
    </w:tbl>
    <w:p w14:paraId="388ADEED" w14:textId="77777777" w:rsidR="00620A54" w:rsidRPr="00752797" w:rsidRDefault="00620A54" w:rsidP="002603CC">
      <w:pPr>
        <w:pStyle w:val="Heading4"/>
        <w:jc w:val="both"/>
        <w:rPr>
          <w:lang w:val="en-US"/>
        </w:rPr>
      </w:pPr>
      <w:bookmarkStart w:id="479" w:name="_Toc417455478"/>
      <w:bookmarkStart w:id="480" w:name="_Toc417455671"/>
      <w:bookmarkStart w:id="481" w:name="_Toc417455816"/>
      <w:bookmarkStart w:id="482" w:name="_Toc431915751"/>
      <w:r w:rsidRPr="00752797">
        <w:rPr>
          <w:lang w:val="en-US"/>
        </w:rPr>
        <w:lastRenderedPageBreak/>
        <w:t>SWAN wave spectra</w:t>
      </w:r>
      <w:bookmarkEnd w:id="479"/>
      <w:bookmarkEnd w:id="480"/>
      <w:bookmarkEnd w:id="481"/>
      <w:bookmarkEnd w:id="482"/>
    </w:p>
    <w:p w14:paraId="4296FB18" w14:textId="77777777" w:rsidR="00620A54" w:rsidRPr="00752797" w:rsidRDefault="00620A54" w:rsidP="002603CC">
      <w:pPr>
        <w:pStyle w:val="BodyText"/>
        <w:rPr>
          <w:lang w:val="en-US"/>
        </w:rPr>
      </w:pPr>
      <w:r w:rsidRPr="00752797">
        <w:rPr>
          <w:lang w:val="en-US"/>
        </w:rPr>
        <w:t>XBeach can read standard SWAN 2D variance density or energy density output files (</w:t>
      </w:r>
      <w:r w:rsidR="001B6449" w:rsidRPr="00752797">
        <w:rPr>
          <w:lang w:val="en-US"/>
        </w:rPr>
        <w:t>+</w:t>
      </w:r>
      <w:r w:rsidRPr="00752797">
        <w:rPr>
          <w:lang w:val="en-US"/>
        </w:rPr>
        <w:t xml:space="preserve">.sp2 files) as specified in the SWAN v40.51 manual. This option is enabled using </w:t>
      </w:r>
      <w:r w:rsidR="00A61743" w:rsidRPr="00752797">
        <w:rPr>
          <w:i/>
          <w:lang w:val="en-US"/>
        </w:rPr>
        <w:t>wbctype</w:t>
      </w:r>
      <w:r w:rsidR="00A61743" w:rsidRPr="00752797">
        <w:rPr>
          <w:lang w:val="en-US"/>
        </w:rPr>
        <w:t xml:space="preserve"> </w:t>
      </w:r>
      <w:r w:rsidRPr="00752797">
        <w:rPr>
          <w:i/>
          <w:lang w:val="en-US"/>
        </w:rPr>
        <w:t>=</w:t>
      </w:r>
      <w:r w:rsidR="00A61743" w:rsidRPr="00752797">
        <w:rPr>
          <w:i/>
          <w:lang w:val="en-US"/>
        </w:rPr>
        <w:t xml:space="preserve"> </w:t>
      </w:r>
      <w:r w:rsidRPr="00752797">
        <w:rPr>
          <w:i/>
          <w:lang w:val="en-US"/>
        </w:rPr>
        <w:t>swan</w:t>
      </w:r>
      <w:r w:rsidRPr="00752797">
        <w:rPr>
          <w:lang w:val="en-US"/>
        </w:rPr>
        <w:t xml:space="preserve"> in </w:t>
      </w:r>
      <w:r w:rsidRPr="00752797">
        <w:rPr>
          <w:i/>
          <w:lang w:val="en-US"/>
        </w:rPr>
        <w:t xml:space="preserve">params.txt </w:t>
      </w:r>
      <w:r w:rsidRPr="00752797">
        <w:rPr>
          <w:lang w:val="en-US"/>
        </w:rPr>
        <w:t xml:space="preserve">and a reference to the spectrum file via the keyword </w:t>
      </w:r>
      <w:r w:rsidRPr="00752797">
        <w:rPr>
          <w:i/>
          <w:lang w:val="en-US"/>
        </w:rPr>
        <w:t>bcfile</w:t>
      </w:r>
      <w:r w:rsidRPr="00752797">
        <w:rPr>
          <w:lang w:val="en-US"/>
        </w:rPr>
        <w:t xml:space="preserve">. XBeach assumes the directional information in the SWAN file is according to the nautical convention. If the file uses the Cartesian convention for directions, the user must specify the angle in degrees to rotate the x-axis in SWAN to the x-axis in XBeach (by the Cartesian convention). This value is specified in </w:t>
      </w:r>
      <w:r w:rsidRPr="00752797">
        <w:rPr>
          <w:i/>
          <w:lang w:val="en-US"/>
        </w:rPr>
        <w:t>params.txt</w:t>
      </w:r>
      <w:r w:rsidRPr="00752797">
        <w:rPr>
          <w:lang w:val="en-US"/>
        </w:rPr>
        <w:t xml:space="preserve"> using the keyword </w:t>
      </w:r>
      <w:r w:rsidRPr="00752797">
        <w:rPr>
          <w:i/>
          <w:lang w:val="en-US"/>
        </w:rPr>
        <w:t>dthetaS_XB</w:t>
      </w:r>
      <w:r w:rsidRPr="00752797">
        <w:rPr>
          <w:lang w:val="en-US"/>
        </w:rPr>
        <w:t>.</w:t>
      </w:r>
    </w:p>
    <w:p w14:paraId="352BAF1F" w14:textId="0084E3F9" w:rsidR="0005330B" w:rsidRPr="00752797" w:rsidRDefault="00620A54" w:rsidP="002603CC">
      <w:pPr>
        <w:pStyle w:val="BodyText"/>
        <w:rPr>
          <w:lang w:val="en-US"/>
        </w:rPr>
      </w:pPr>
      <w:r w:rsidRPr="00752797">
        <w:rPr>
          <w:lang w:val="en-US"/>
        </w:rPr>
        <w:t xml:space="preserve">Note that time-varying and spatially varying SWAN spectra can be provided using the FILELIST and LOCLIST constructions as described in </w:t>
      </w:r>
      <w:r w:rsidR="00A13660">
        <w:rPr>
          <w:lang w:val="en-US"/>
        </w:rPr>
        <w:t xml:space="preserve">Section </w:t>
      </w:r>
      <w:r w:rsidRPr="00752797">
        <w:rPr>
          <w:lang w:val="en-US"/>
        </w:rPr>
        <w:fldChar w:fldCharType="begin"/>
      </w:r>
      <w:r w:rsidRPr="00752797">
        <w:rPr>
          <w:lang w:val="en-US"/>
        </w:rPr>
        <w:instrText xml:space="preserve"> REF _Ref285374442 \w \h </w:instrText>
      </w:r>
      <w:r w:rsidR="004D7B46" w:rsidRPr="00752797">
        <w:rPr>
          <w:lang w:val="en-US"/>
        </w:rPr>
        <w:instrText xml:space="preserve"> \* MERGEFORMAT </w:instrText>
      </w:r>
      <w:r w:rsidRPr="00752797">
        <w:rPr>
          <w:lang w:val="en-US"/>
        </w:rPr>
      </w:r>
      <w:r w:rsidRPr="00752797">
        <w:rPr>
          <w:lang w:val="en-US"/>
        </w:rPr>
        <w:fldChar w:fldCharType="separate"/>
      </w:r>
      <w:r w:rsidR="002E51A3">
        <w:rPr>
          <w:lang w:val="en-US"/>
        </w:rPr>
        <w:t>4.5.4</w:t>
      </w:r>
      <w:r w:rsidRPr="00752797">
        <w:rPr>
          <w:lang w:val="en-US"/>
        </w:rPr>
        <w:fldChar w:fldCharType="end"/>
      </w:r>
      <w:r w:rsidR="0005330B" w:rsidRPr="00752797">
        <w:rPr>
          <w:lang w:val="en-US"/>
        </w:rPr>
        <w:t>.</w:t>
      </w:r>
    </w:p>
    <w:p w14:paraId="67EA0536" w14:textId="77777777" w:rsidR="00620A54" w:rsidRPr="00752797" w:rsidRDefault="00620A54" w:rsidP="002603CC">
      <w:pPr>
        <w:pStyle w:val="BodyText"/>
        <w:rPr>
          <w:lang w:val="en-US"/>
        </w:rPr>
      </w:pPr>
      <w:r w:rsidRPr="00752797">
        <w:rPr>
          <w:lang w:val="en-US"/>
        </w:rPr>
        <w:t>An example of a 2D SWAN spectrum is given below:</w:t>
      </w:r>
    </w:p>
    <w:p w14:paraId="17D6D75D" w14:textId="77777777" w:rsidR="00620A54" w:rsidRPr="00752797" w:rsidRDefault="00620A54" w:rsidP="002603CC">
      <w:pPr>
        <w:pStyle w:val="Codeheader"/>
        <w:rPr>
          <w:lang w:val="en-US"/>
        </w:rPr>
      </w:pPr>
      <w:r w:rsidRPr="00752797">
        <w:rPr>
          <w:lang w:val="en-US"/>
        </w:rPr>
        <w:t>swan.txt</w:t>
      </w:r>
    </w:p>
    <w:p w14:paraId="2810D018" w14:textId="77777777" w:rsidR="00620A54" w:rsidRPr="00752797" w:rsidRDefault="00620A54" w:rsidP="002603CC">
      <w:pPr>
        <w:pStyle w:val="Code"/>
        <w:jc w:val="both"/>
      </w:pPr>
      <w:r w:rsidRPr="00752797">
        <w:t>SWAN   1                                Swan standard spectral file</w:t>
      </w:r>
    </w:p>
    <w:p w14:paraId="280C033C" w14:textId="77777777" w:rsidR="00620A54" w:rsidRPr="00752797" w:rsidRDefault="00620A54" w:rsidP="002603CC">
      <w:pPr>
        <w:pStyle w:val="Code"/>
        <w:jc w:val="both"/>
      </w:pPr>
      <w:r w:rsidRPr="00752797">
        <w:t>$ Data produced by SWAN version 40.51</w:t>
      </w:r>
    </w:p>
    <w:p w14:paraId="6FE4D874" w14:textId="77777777" w:rsidR="00620A54" w:rsidRPr="00752797" w:rsidRDefault="00620A54" w:rsidP="002603CC">
      <w:pPr>
        <w:pStyle w:val="Code"/>
        <w:jc w:val="both"/>
      </w:pPr>
      <w:r w:rsidRPr="00752797">
        <w:t>$ Project:'projname'     ;   run number:'runnum'</w:t>
      </w:r>
    </w:p>
    <w:p w14:paraId="3950DB2B" w14:textId="77777777" w:rsidR="00620A54" w:rsidRPr="00752797" w:rsidRDefault="00620A54" w:rsidP="002603CC">
      <w:pPr>
        <w:pStyle w:val="Code"/>
        <w:jc w:val="both"/>
      </w:pPr>
      <w:r w:rsidRPr="00752797">
        <w:t>LOCATIONS                               locations in x-y-space</w:t>
      </w:r>
    </w:p>
    <w:p w14:paraId="6DF4D25E" w14:textId="77777777" w:rsidR="00620A54" w:rsidRPr="00752797" w:rsidRDefault="00620A54" w:rsidP="002603CC">
      <w:pPr>
        <w:pStyle w:val="Code"/>
        <w:jc w:val="both"/>
      </w:pPr>
      <w:r w:rsidRPr="00752797">
        <w:t>1                                       number of locations</w:t>
      </w:r>
    </w:p>
    <w:p w14:paraId="64374081" w14:textId="77777777" w:rsidR="00620A54" w:rsidRPr="00752797" w:rsidRDefault="00620A54" w:rsidP="002603CC">
      <w:pPr>
        <w:pStyle w:val="Code"/>
        <w:jc w:val="both"/>
      </w:pPr>
      <w:r w:rsidRPr="00752797">
        <w:t>22222.22        0.00</w:t>
      </w:r>
    </w:p>
    <w:p w14:paraId="36B2857B" w14:textId="77777777" w:rsidR="00620A54" w:rsidRPr="00752797" w:rsidRDefault="00620A54" w:rsidP="002603CC">
      <w:pPr>
        <w:pStyle w:val="Code"/>
        <w:jc w:val="both"/>
      </w:pPr>
      <w:r w:rsidRPr="00752797">
        <w:t>RFREQ                                   relative frequencies in Hz</w:t>
      </w:r>
    </w:p>
    <w:p w14:paraId="79B799BF" w14:textId="77777777" w:rsidR="00620A54" w:rsidRPr="00752797" w:rsidRDefault="00620A54" w:rsidP="002603CC">
      <w:pPr>
        <w:pStyle w:val="Code"/>
        <w:jc w:val="both"/>
      </w:pPr>
      <w:r w:rsidRPr="00752797">
        <w:t>23                                      number of frequencies</w:t>
      </w:r>
    </w:p>
    <w:p w14:paraId="13921AF7" w14:textId="77777777" w:rsidR="00620A54" w:rsidRPr="00752797" w:rsidRDefault="00620A54" w:rsidP="002603CC">
      <w:pPr>
        <w:pStyle w:val="Code"/>
        <w:jc w:val="both"/>
      </w:pPr>
      <w:r w:rsidRPr="00752797">
        <w:t>0.0545</w:t>
      </w:r>
    </w:p>
    <w:p w14:paraId="672142D4" w14:textId="77777777" w:rsidR="00620A54" w:rsidRPr="00752797" w:rsidRDefault="00620A54" w:rsidP="002603CC">
      <w:pPr>
        <w:pStyle w:val="Code"/>
        <w:jc w:val="both"/>
      </w:pPr>
      <w:r w:rsidRPr="00752797">
        <w:t>0.0622</w:t>
      </w:r>
    </w:p>
    <w:p w14:paraId="020DBBB3" w14:textId="77777777" w:rsidR="00620A54" w:rsidRPr="00752797" w:rsidRDefault="00620A54" w:rsidP="002603CC">
      <w:pPr>
        <w:pStyle w:val="Code"/>
        <w:jc w:val="both"/>
      </w:pPr>
      <w:r w:rsidRPr="00752797">
        <w:t>0.0710</w:t>
      </w:r>
    </w:p>
    <w:p w14:paraId="63E67F18" w14:textId="77777777" w:rsidR="00620A54" w:rsidRPr="00752797" w:rsidRDefault="00620A54" w:rsidP="002603CC">
      <w:pPr>
        <w:pStyle w:val="Code"/>
        <w:jc w:val="both"/>
      </w:pPr>
      <w:r w:rsidRPr="00752797">
        <w:t>0.0810</w:t>
      </w:r>
    </w:p>
    <w:p w14:paraId="1CA696FC" w14:textId="77777777" w:rsidR="00620A54" w:rsidRPr="00752797" w:rsidRDefault="00620A54" w:rsidP="002603CC">
      <w:pPr>
        <w:pStyle w:val="Code"/>
        <w:jc w:val="both"/>
      </w:pPr>
      <w:r w:rsidRPr="00752797">
        <w:t>0.0924</w:t>
      </w:r>
    </w:p>
    <w:p w14:paraId="3DFB152B" w14:textId="77777777" w:rsidR="00620A54" w:rsidRPr="00752797" w:rsidRDefault="00620A54" w:rsidP="002603CC">
      <w:pPr>
        <w:pStyle w:val="Code"/>
        <w:jc w:val="both"/>
      </w:pPr>
      <w:r w:rsidRPr="00752797">
        <w:t>0.1055</w:t>
      </w:r>
    </w:p>
    <w:p w14:paraId="6467E15E" w14:textId="77777777" w:rsidR="00620A54" w:rsidRPr="00752797" w:rsidRDefault="00620A54" w:rsidP="002603CC">
      <w:pPr>
        <w:pStyle w:val="Code"/>
        <w:jc w:val="both"/>
      </w:pPr>
      <w:r w:rsidRPr="00752797">
        <w:t>0.1204</w:t>
      </w:r>
    </w:p>
    <w:p w14:paraId="003DCFAF" w14:textId="77777777" w:rsidR="00620A54" w:rsidRPr="00752797" w:rsidRDefault="00620A54" w:rsidP="002603CC">
      <w:pPr>
        <w:pStyle w:val="Code"/>
        <w:jc w:val="both"/>
      </w:pPr>
      <w:r w:rsidRPr="00752797">
        <w:t>0.1375</w:t>
      </w:r>
    </w:p>
    <w:p w14:paraId="5E551BB4" w14:textId="77777777" w:rsidR="00620A54" w:rsidRPr="00752797" w:rsidRDefault="00620A54" w:rsidP="002603CC">
      <w:pPr>
        <w:pStyle w:val="Code"/>
        <w:jc w:val="both"/>
      </w:pPr>
      <w:r w:rsidRPr="00752797">
        <w:t>0.1569</w:t>
      </w:r>
    </w:p>
    <w:p w14:paraId="0214ABE7" w14:textId="77777777" w:rsidR="00620A54" w:rsidRPr="00752797" w:rsidRDefault="00620A54" w:rsidP="002603CC">
      <w:pPr>
        <w:pStyle w:val="Code"/>
        <w:jc w:val="both"/>
      </w:pPr>
      <w:r w:rsidRPr="00752797">
        <w:t>0.1791</w:t>
      </w:r>
    </w:p>
    <w:p w14:paraId="6E1360CE" w14:textId="77777777" w:rsidR="00620A54" w:rsidRPr="00752797" w:rsidRDefault="00620A54" w:rsidP="002603CC">
      <w:pPr>
        <w:pStyle w:val="Code"/>
        <w:jc w:val="both"/>
      </w:pPr>
      <w:r w:rsidRPr="00752797">
        <w:t>0.2045</w:t>
      </w:r>
    </w:p>
    <w:p w14:paraId="7875BF43" w14:textId="77777777" w:rsidR="00620A54" w:rsidRPr="00752797" w:rsidRDefault="00620A54" w:rsidP="002603CC">
      <w:pPr>
        <w:pStyle w:val="Code"/>
        <w:jc w:val="both"/>
      </w:pPr>
      <w:r w:rsidRPr="00752797">
        <w:t>0.2334</w:t>
      </w:r>
    </w:p>
    <w:p w14:paraId="58376AFE" w14:textId="77777777" w:rsidR="00620A54" w:rsidRPr="00752797" w:rsidRDefault="00620A54" w:rsidP="002603CC">
      <w:pPr>
        <w:pStyle w:val="Code"/>
        <w:jc w:val="both"/>
      </w:pPr>
      <w:r w:rsidRPr="00752797">
        <w:t>0.2664</w:t>
      </w:r>
    </w:p>
    <w:p w14:paraId="611083A3" w14:textId="77777777" w:rsidR="00620A54" w:rsidRPr="00752797" w:rsidRDefault="00620A54" w:rsidP="002603CC">
      <w:pPr>
        <w:pStyle w:val="Code"/>
        <w:jc w:val="both"/>
      </w:pPr>
      <w:r w:rsidRPr="00752797">
        <w:t>0.3040</w:t>
      </w:r>
    </w:p>
    <w:p w14:paraId="5196FD99" w14:textId="77777777" w:rsidR="00620A54" w:rsidRPr="00752797" w:rsidRDefault="00620A54" w:rsidP="002603CC">
      <w:pPr>
        <w:pStyle w:val="Code"/>
        <w:jc w:val="both"/>
      </w:pPr>
      <w:r w:rsidRPr="00752797">
        <w:t>0.3470</w:t>
      </w:r>
    </w:p>
    <w:p w14:paraId="288BBA50" w14:textId="77777777" w:rsidR="00620A54" w:rsidRPr="00752797" w:rsidRDefault="00620A54" w:rsidP="002603CC">
      <w:pPr>
        <w:pStyle w:val="Code"/>
        <w:jc w:val="both"/>
      </w:pPr>
      <w:r w:rsidRPr="00752797">
        <w:t>0.3961</w:t>
      </w:r>
    </w:p>
    <w:p w14:paraId="13775FD7" w14:textId="77777777" w:rsidR="00620A54" w:rsidRPr="00752797" w:rsidRDefault="00620A54" w:rsidP="002603CC">
      <w:pPr>
        <w:pStyle w:val="Code"/>
        <w:jc w:val="both"/>
      </w:pPr>
      <w:r w:rsidRPr="00752797">
        <w:t>0.4522</w:t>
      </w:r>
    </w:p>
    <w:p w14:paraId="65A4673C" w14:textId="77777777" w:rsidR="00620A54" w:rsidRPr="00752797" w:rsidRDefault="00620A54" w:rsidP="002603CC">
      <w:pPr>
        <w:pStyle w:val="Code"/>
        <w:jc w:val="both"/>
      </w:pPr>
      <w:r w:rsidRPr="00752797">
        <w:t>0.5161</w:t>
      </w:r>
    </w:p>
    <w:p w14:paraId="6F196879" w14:textId="77777777" w:rsidR="00620A54" w:rsidRPr="00752797" w:rsidRDefault="00620A54" w:rsidP="002603CC">
      <w:pPr>
        <w:pStyle w:val="Code"/>
        <w:jc w:val="both"/>
      </w:pPr>
      <w:r w:rsidRPr="00752797">
        <w:t>0.5891</w:t>
      </w:r>
    </w:p>
    <w:p w14:paraId="3CC9D794" w14:textId="77777777" w:rsidR="00620A54" w:rsidRPr="00752797" w:rsidRDefault="00620A54" w:rsidP="002603CC">
      <w:pPr>
        <w:pStyle w:val="Code"/>
        <w:jc w:val="both"/>
      </w:pPr>
      <w:r w:rsidRPr="00752797">
        <w:t>0.6724</w:t>
      </w:r>
    </w:p>
    <w:p w14:paraId="266018B7" w14:textId="77777777" w:rsidR="00620A54" w:rsidRPr="00752797" w:rsidRDefault="00620A54" w:rsidP="002603CC">
      <w:pPr>
        <w:pStyle w:val="Code"/>
        <w:jc w:val="both"/>
      </w:pPr>
      <w:r w:rsidRPr="00752797">
        <w:t>0.7675</w:t>
      </w:r>
    </w:p>
    <w:p w14:paraId="4FA0F70D" w14:textId="77777777" w:rsidR="00620A54" w:rsidRPr="00752797" w:rsidRDefault="00620A54" w:rsidP="002603CC">
      <w:pPr>
        <w:pStyle w:val="Code"/>
        <w:jc w:val="both"/>
      </w:pPr>
      <w:r w:rsidRPr="00752797">
        <w:t>0.8761</w:t>
      </w:r>
    </w:p>
    <w:p w14:paraId="6D328E01" w14:textId="77777777" w:rsidR="00620A54" w:rsidRPr="00752797" w:rsidRDefault="00620A54" w:rsidP="002603CC">
      <w:pPr>
        <w:pStyle w:val="Code"/>
        <w:jc w:val="both"/>
      </w:pPr>
      <w:r w:rsidRPr="00752797">
        <w:t>1.0000</w:t>
      </w:r>
    </w:p>
    <w:p w14:paraId="477EA5DD" w14:textId="77777777" w:rsidR="00620A54" w:rsidRPr="00752797" w:rsidRDefault="00620A54" w:rsidP="002603CC">
      <w:pPr>
        <w:pStyle w:val="Code"/>
        <w:jc w:val="both"/>
      </w:pPr>
      <w:r w:rsidRPr="00752797">
        <w:t>CDIR                                    spectral Cartesian directions in degr</w:t>
      </w:r>
    </w:p>
    <w:p w14:paraId="60ADDF88" w14:textId="77777777" w:rsidR="00620A54" w:rsidRPr="00752797" w:rsidRDefault="00620A54" w:rsidP="002603CC">
      <w:pPr>
        <w:pStyle w:val="Code"/>
        <w:jc w:val="both"/>
      </w:pPr>
      <w:r w:rsidRPr="00752797">
        <w:t xml:space="preserve">  12                                    number of directions</w:t>
      </w:r>
    </w:p>
    <w:p w14:paraId="096552DB" w14:textId="77777777" w:rsidR="00620A54" w:rsidRPr="00752797" w:rsidRDefault="00620A54" w:rsidP="002603CC">
      <w:pPr>
        <w:pStyle w:val="Code"/>
        <w:jc w:val="both"/>
      </w:pPr>
      <w:r w:rsidRPr="00752797">
        <w:t xml:space="preserve"> 30.0000</w:t>
      </w:r>
    </w:p>
    <w:p w14:paraId="0F2844FF" w14:textId="77777777" w:rsidR="00620A54" w:rsidRPr="00752797" w:rsidRDefault="00620A54" w:rsidP="002603CC">
      <w:pPr>
        <w:pStyle w:val="Code"/>
        <w:jc w:val="both"/>
      </w:pPr>
      <w:r w:rsidRPr="00752797">
        <w:lastRenderedPageBreak/>
        <w:t xml:space="preserve"> 60.0000</w:t>
      </w:r>
    </w:p>
    <w:p w14:paraId="16EBAF46" w14:textId="77777777" w:rsidR="00620A54" w:rsidRPr="00752797" w:rsidRDefault="00620A54" w:rsidP="002603CC">
      <w:pPr>
        <w:pStyle w:val="Code"/>
        <w:jc w:val="both"/>
      </w:pPr>
      <w:r w:rsidRPr="00752797">
        <w:t xml:space="preserve"> 90.0000</w:t>
      </w:r>
    </w:p>
    <w:p w14:paraId="6AAFD297" w14:textId="77777777" w:rsidR="00620A54" w:rsidRPr="00752797" w:rsidRDefault="00620A54" w:rsidP="002603CC">
      <w:pPr>
        <w:pStyle w:val="Code"/>
        <w:jc w:val="both"/>
      </w:pPr>
      <w:r w:rsidRPr="00752797">
        <w:t>120.0000</w:t>
      </w:r>
    </w:p>
    <w:p w14:paraId="762ED39A" w14:textId="77777777" w:rsidR="00620A54" w:rsidRPr="00752797" w:rsidRDefault="00620A54" w:rsidP="002603CC">
      <w:pPr>
        <w:pStyle w:val="Code"/>
        <w:jc w:val="both"/>
      </w:pPr>
      <w:r w:rsidRPr="00752797">
        <w:t>150.0000</w:t>
      </w:r>
    </w:p>
    <w:p w14:paraId="7D78B899" w14:textId="77777777" w:rsidR="00620A54" w:rsidRPr="00752797" w:rsidRDefault="00620A54" w:rsidP="002603CC">
      <w:pPr>
        <w:pStyle w:val="Code"/>
        <w:jc w:val="both"/>
      </w:pPr>
      <w:r w:rsidRPr="00752797">
        <w:t>180.0000</w:t>
      </w:r>
    </w:p>
    <w:p w14:paraId="1B4EB6F3" w14:textId="77777777" w:rsidR="00620A54" w:rsidRPr="00752797" w:rsidRDefault="00620A54" w:rsidP="002603CC">
      <w:pPr>
        <w:pStyle w:val="Code"/>
        <w:jc w:val="both"/>
      </w:pPr>
      <w:r w:rsidRPr="00752797">
        <w:t>210.0000</w:t>
      </w:r>
    </w:p>
    <w:p w14:paraId="35CD5B60" w14:textId="77777777" w:rsidR="00620A54" w:rsidRPr="00752797" w:rsidRDefault="00620A54" w:rsidP="002603CC">
      <w:pPr>
        <w:pStyle w:val="Code"/>
        <w:jc w:val="both"/>
      </w:pPr>
      <w:r w:rsidRPr="00752797">
        <w:t>240.0000</w:t>
      </w:r>
    </w:p>
    <w:p w14:paraId="22373636" w14:textId="77777777" w:rsidR="00620A54" w:rsidRPr="00752797" w:rsidRDefault="00620A54" w:rsidP="002603CC">
      <w:pPr>
        <w:pStyle w:val="Code"/>
        <w:jc w:val="both"/>
      </w:pPr>
      <w:r w:rsidRPr="00752797">
        <w:t>270.0000</w:t>
      </w:r>
    </w:p>
    <w:p w14:paraId="3B278245" w14:textId="77777777" w:rsidR="00620A54" w:rsidRPr="00752797" w:rsidRDefault="00620A54" w:rsidP="002603CC">
      <w:pPr>
        <w:pStyle w:val="Code"/>
        <w:jc w:val="both"/>
      </w:pPr>
      <w:r w:rsidRPr="00752797">
        <w:t>300.0000</w:t>
      </w:r>
    </w:p>
    <w:p w14:paraId="75BD63EF" w14:textId="77777777" w:rsidR="00620A54" w:rsidRPr="00752797" w:rsidRDefault="00620A54" w:rsidP="002603CC">
      <w:pPr>
        <w:pStyle w:val="Code"/>
        <w:jc w:val="both"/>
      </w:pPr>
      <w:r w:rsidRPr="00752797">
        <w:t>330.0000</w:t>
      </w:r>
    </w:p>
    <w:p w14:paraId="7DAFC3FA" w14:textId="77777777" w:rsidR="00620A54" w:rsidRPr="00752797" w:rsidRDefault="00620A54" w:rsidP="002603CC">
      <w:pPr>
        <w:pStyle w:val="Code"/>
        <w:jc w:val="both"/>
      </w:pPr>
      <w:r w:rsidRPr="00752797">
        <w:t>360.0000</w:t>
      </w:r>
    </w:p>
    <w:p w14:paraId="5AFE4D46" w14:textId="77777777" w:rsidR="00620A54" w:rsidRPr="00752797" w:rsidRDefault="00620A54" w:rsidP="002603CC">
      <w:pPr>
        <w:pStyle w:val="Code"/>
        <w:jc w:val="both"/>
      </w:pPr>
      <w:r w:rsidRPr="00752797">
        <w:t>QUANT</w:t>
      </w:r>
    </w:p>
    <w:p w14:paraId="68E74F38" w14:textId="77777777" w:rsidR="00620A54" w:rsidRPr="00752797" w:rsidRDefault="00620A54" w:rsidP="002603CC">
      <w:pPr>
        <w:pStyle w:val="Code"/>
        <w:jc w:val="both"/>
      </w:pPr>
      <w:r w:rsidRPr="00752797">
        <w:t>1                                       number of quantities in table</w:t>
      </w:r>
    </w:p>
    <w:p w14:paraId="0CD6FA8D" w14:textId="77777777" w:rsidR="00620A54" w:rsidRPr="00393948" w:rsidRDefault="00620A54" w:rsidP="002603CC">
      <w:pPr>
        <w:pStyle w:val="Code"/>
        <w:jc w:val="both"/>
        <w:rPr>
          <w:lang w:val="nl-NL"/>
        </w:rPr>
      </w:pPr>
      <w:proofErr w:type="gramStart"/>
      <w:r w:rsidRPr="00393948">
        <w:rPr>
          <w:lang w:val="nl-NL"/>
        </w:rPr>
        <w:t xml:space="preserve">VaDens                                  </w:t>
      </w:r>
      <w:proofErr w:type="gramEnd"/>
      <w:r w:rsidRPr="00393948">
        <w:rPr>
          <w:lang w:val="nl-NL"/>
        </w:rPr>
        <w:t>variance densities in m2/Hz/degr</w:t>
      </w:r>
    </w:p>
    <w:p w14:paraId="2E56B995" w14:textId="77777777" w:rsidR="00620A54" w:rsidRPr="00752797" w:rsidRDefault="00620A54" w:rsidP="002603CC">
      <w:pPr>
        <w:pStyle w:val="Code"/>
        <w:jc w:val="both"/>
      </w:pPr>
      <w:proofErr w:type="gramStart"/>
      <w:r w:rsidRPr="00752797">
        <w:t>m2/Hz/degr</w:t>
      </w:r>
      <w:proofErr w:type="gramEnd"/>
      <w:r w:rsidRPr="00752797">
        <w:t xml:space="preserve">                              unit</w:t>
      </w:r>
    </w:p>
    <w:p w14:paraId="501A521C" w14:textId="77777777" w:rsidR="00620A54" w:rsidRPr="00752797" w:rsidRDefault="00620A54" w:rsidP="002603CC">
      <w:pPr>
        <w:pStyle w:val="Code"/>
        <w:jc w:val="both"/>
      </w:pPr>
      <w:r w:rsidRPr="00752797">
        <w:t>-0.9900E+02                             exception value</w:t>
      </w:r>
    </w:p>
    <w:p w14:paraId="1CCCD2DE" w14:textId="77777777" w:rsidR="00620A54" w:rsidRPr="00752797" w:rsidRDefault="00620A54" w:rsidP="002603CC">
      <w:pPr>
        <w:pStyle w:val="Code"/>
        <w:jc w:val="both"/>
      </w:pPr>
      <w:r w:rsidRPr="00752797">
        <w:t>FACTOR</w:t>
      </w:r>
    </w:p>
    <w:p w14:paraId="78C24831" w14:textId="77777777" w:rsidR="00620A54" w:rsidRPr="00752797" w:rsidRDefault="00620A54" w:rsidP="002603CC">
      <w:pPr>
        <w:pStyle w:val="Code"/>
        <w:jc w:val="both"/>
      </w:pPr>
      <w:r w:rsidRPr="00752797">
        <w:t>0.675611E-06</w:t>
      </w:r>
    </w:p>
    <w:p w14:paraId="50586CD2" w14:textId="77777777" w:rsidR="00620A54" w:rsidRPr="00752797" w:rsidRDefault="00620A54" w:rsidP="002603CC">
      <w:pPr>
        <w:pStyle w:val="Code"/>
        <w:jc w:val="both"/>
      </w:pPr>
      <w:r w:rsidRPr="00752797">
        <w:t xml:space="preserve">  51   242   574   956   </w:t>
      </w:r>
      <w:proofErr w:type="gramStart"/>
      <w:r w:rsidRPr="00752797">
        <w:t>1288  1482</w:t>
      </w:r>
      <w:proofErr w:type="gramEnd"/>
      <w:r w:rsidRPr="00752797">
        <w:t xml:space="preserve">  1481   1286   957    579    244    51</w:t>
      </w:r>
    </w:p>
    <w:p w14:paraId="6B539937" w14:textId="77777777" w:rsidR="00620A54" w:rsidRPr="00752797" w:rsidRDefault="00620A54" w:rsidP="002603CC">
      <w:pPr>
        <w:pStyle w:val="Code"/>
        <w:jc w:val="both"/>
      </w:pPr>
      <w:r w:rsidRPr="00752797">
        <w:t xml:space="preserve"> </w:t>
      </w:r>
      <w:proofErr w:type="gramStart"/>
      <w:r w:rsidRPr="00752797">
        <w:t>129  610</w:t>
      </w:r>
      <w:proofErr w:type="gramEnd"/>
      <w:r w:rsidRPr="00752797">
        <w:t xml:space="preserve">   1443  2402  3238  3725  3724   3234   2406   1454   613    128</w:t>
      </w:r>
    </w:p>
    <w:p w14:paraId="0129C686" w14:textId="77777777" w:rsidR="00620A54" w:rsidRPr="00752797" w:rsidRDefault="00620A54" w:rsidP="002603CC">
      <w:pPr>
        <w:pStyle w:val="Code"/>
        <w:jc w:val="both"/>
      </w:pPr>
      <w:r w:rsidRPr="00752797">
        <w:t xml:space="preserve"> </w:t>
      </w:r>
      <w:proofErr w:type="gramStart"/>
      <w:r w:rsidRPr="00752797">
        <w:t>273  1287</w:t>
      </w:r>
      <w:proofErr w:type="gramEnd"/>
      <w:r w:rsidRPr="00752797">
        <w:t xml:space="preserve">  3054  5084  6846  7872  7869   6837   5091   3076   1295   271</w:t>
      </w:r>
    </w:p>
    <w:p w14:paraId="3AB1B9C1" w14:textId="77777777" w:rsidR="00620A54" w:rsidRPr="00752797" w:rsidRDefault="00620A54" w:rsidP="002603CC">
      <w:pPr>
        <w:pStyle w:val="Code"/>
        <w:jc w:val="both"/>
      </w:pPr>
      <w:r w:rsidRPr="00752797">
        <w:t xml:space="preserve"> </w:t>
      </w:r>
      <w:proofErr w:type="gramStart"/>
      <w:r w:rsidRPr="00752797">
        <w:t>665  3152</w:t>
      </w:r>
      <w:proofErr w:type="gramEnd"/>
      <w:r w:rsidRPr="00752797">
        <w:t xml:space="preserve">  7463  12402 16712 19229 19221  16690  12419  7518   3172   662</w:t>
      </w:r>
    </w:p>
    <w:p w14:paraId="4F2FE7FF" w14:textId="77777777" w:rsidR="00620A54" w:rsidRPr="00752797" w:rsidRDefault="00620A54" w:rsidP="002603CC">
      <w:pPr>
        <w:pStyle w:val="Code"/>
        <w:jc w:val="both"/>
      </w:pPr>
      <w:r w:rsidRPr="00752797">
        <w:t xml:space="preserve">1302 </w:t>
      </w:r>
      <w:proofErr w:type="gramStart"/>
      <w:r w:rsidRPr="00752797">
        <w:t>6159  14608</w:t>
      </w:r>
      <w:proofErr w:type="gramEnd"/>
      <w:r w:rsidRPr="00752797">
        <w:t xml:space="preserve"> 24275 32688 37618 37603  32644  24309  14716  6198   1296</w:t>
      </w:r>
    </w:p>
    <w:p w14:paraId="7BE4007E" w14:textId="77777777" w:rsidR="00620A54" w:rsidRPr="00752797" w:rsidRDefault="00620A54" w:rsidP="002603CC">
      <w:pPr>
        <w:pStyle w:val="Code"/>
        <w:jc w:val="both"/>
      </w:pPr>
      <w:r w:rsidRPr="00752797">
        <w:t xml:space="preserve">2328 10989 26020 43341 58358 67109 </w:t>
      </w:r>
      <w:proofErr w:type="gramStart"/>
      <w:r w:rsidRPr="00752797">
        <w:t>67080  58281</w:t>
      </w:r>
      <w:proofErr w:type="gramEnd"/>
      <w:r w:rsidRPr="00752797">
        <w:t xml:space="preserve">  43401  26213  11058  2317</w:t>
      </w:r>
    </w:p>
    <w:p w14:paraId="74F3E053" w14:textId="77777777" w:rsidR="00620A54" w:rsidRPr="00752797" w:rsidRDefault="00620A54" w:rsidP="002603CC">
      <w:pPr>
        <w:pStyle w:val="Code"/>
        <w:jc w:val="both"/>
      </w:pPr>
      <w:r w:rsidRPr="00752797">
        <w:t xml:space="preserve">3365 15922 37712 62733 84492 97150 </w:t>
      </w:r>
      <w:proofErr w:type="gramStart"/>
      <w:r w:rsidRPr="00752797">
        <w:t>97110  84380</w:t>
      </w:r>
      <w:proofErr w:type="gramEnd"/>
      <w:r w:rsidRPr="00752797">
        <w:t xml:space="preserve">  62820  37991  16021  3349</w:t>
      </w:r>
    </w:p>
    <w:p w14:paraId="4AF1C869" w14:textId="77777777" w:rsidR="00620A54" w:rsidRPr="00752797" w:rsidRDefault="00620A54" w:rsidP="002603CC">
      <w:pPr>
        <w:pStyle w:val="Code"/>
        <w:jc w:val="both"/>
      </w:pPr>
      <w:r w:rsidRPr="00752797">
        <w:t xml:space="preserve">3426 16230 38440 63939 86109 99010 </w:t>
      </w:r>
      <w:proofErr w:type="gramStart"/>
      <w:r w:rsidRPr="00752797">
        <w:t>98969  85995</w:t>
      </w:r>
      <w:proofErr w:type="gramEnd"/>
      <w:r w:rsidRPr="00752797">
        <w:t xml:space="preserve">  64027  38724  16331  3410</w:t>
      </w:r>
    </w:p>
    <w:p w14:paraId="38A25284" w14:textId="77777777" w:rsidR="00620A54" w:rsidRPr="00752797" w:rsidRDefault="00620A54" w:rsidP="002603CC">
      <w:pPr>
        <w:pStyle w:val="Code"/>
        <w:jc w:val="both"/>
      </w:pPr>
      <w:r w:rsidRPr="00752797">
        <w:t xml:space="preserve">2027 </w:t>
      </w:r>
      <w:proofErr w:type="gramStart"/>
      <w:r w:rsidRPr="00752797">
        <w:t>9612  22730</w:t>
      </w:r>
      <w:proofErr w:type="gramEnd"/>
      <w:r w:rsidRPr="00752797">
        <w:t xml:space="preserve"> 37790 50909 58529 58505  50841  37843  22898  9672   2018</w:t>
      </w:r>
    </w:p>
    <w:p w14:paraId="46445AC9" w14:textId="77777777" w:rsidR="00620A54" w:rsidRPr="00752797" w:rsidRDefault="00620A54" w:rsidP="002603CC">
      <w:pPr>
        <w:pStyle w:val="Code"/>
        <w:jc w:val="both"/>
      </w:pPr>
      <w:r w:rsidRPr="00752797">
        <w:t xml:space="preserve"> </w:t>
      </w:r>
      <w:proofErr w:type="gramStart"/>
      <w:r w:rsidRPr="00752797">
        <w:t>672  3178</w:t>
      </w:r>
      <w:proofErr w:type="gramEnd"/>
      <w:r w:rsidRPr="00752797">
        <w:t xml:space="preserve">  7538  12535 16892 19440 19432  16870  12552  7594   3198   669</w:t>
      </w:r>
    </w:p>
    <w:p w14:paraId="475B99C6" w14:textId="77777777" w:rsidR="00620A54" w:rsidRPr="00752797" w:rsidRDefault="00620A54" w:rsidP="002603CC">
      <w:pPr>
        <w:pStyle w:val="Code"/>
        <w:jc w:val="both"/>
      </w:pPr>
      <w:r w:rsidRPr="00752797">
        <w:t xml:space="preserve"> </w:t>
      </w:r>
      <w:proofErr w:type="gramStart"/>
      <w:r w:rsidRPr="00752797">
        <w:t>101  479</w:t>
      </w:r>
      <w:proofErr w:type="gramEnd"/>
      <w:r w:rsidRPr="00752797">
        <w:t xml:space="preserve">   1135  1890  2542  2924  2923   2539   1892   1144   482    101</w:t>
      </w:r>
    </w:p>
    <w:p w14:paraId="20272915" w14:textId="77777777" w:rsidR="00620A54" w:rsidRPr="00752797" w:rsidRDefault="00620A54" w:rsidP="002603CC">
      <w:pPr>
        <w:pStyle w:val="Code"/>
        <w:jc w:val="both"/>
      </w:pPr>
      <w:r w:rsidRPr="00752797">
        <w:t xml:space="preserve">   2    11    26    43    57    66    66     57     43     26     11     2</w:t>
      </w:r>
    </w:p>
    <w:p w14:paraId="195FD08A" w14:textId="77777777" w:rsidR="00620A54" w:rsidRPr="00752797" w:rsidRDefault="00620A54" w:rsidP="002603CC">
      <w:pPr>
        <w:pStyle w:val="Code"/>
        <w:jc w:val="both"/>
      </w:pPr>
      <w:r w:rsidRPr="00752797">
        <w:t xml:space="preserve">   0    0     0     0     0     0     0      0      0      0      0      0</w:t>
      </w:r>
    </w:p>
    <w:p w14:paraId="0BD003AB" w14:textId="77777777" w:rsidR="00620A54" w:rsidRPr="00752797" w:rsidRDefault="00620A54" w:rsidP="002603CC">
      <w:pPr>
        <w:pStyle w:val="Code"/>
        <w:jc w:val="both"/>
      </w:pPr>
      <w:r w:rsidRPr="00752797">
        <w:t xml:space="preserve">   0    0     0     0     0     0     0      0      0      0      0      0</w:t>
      </w:r>
    </w:p>
    <w:p w14:paraId="4629802D" w14:textId="77777777" w:rsidR="00620A54" w:rsidRPr="00752797" w:rsidRDefault="00620A54" w:rsidP="002603CC">
      <w:pPr>
        <w:pStyle w:val="Code"/>
        <w:jc w:val="both"/>
      </w:pPr>
      <w:r w:rsidRPr="00752797">
        <w:t xml:space="preserve">   0    0     0     0     0     0     0      0      0      0      0      0</w:t>
      </w:r>
    </w:p>
    <w:p w14:paraId="41271C02" w14:textId="77777777" w:rsidR="00620A54" w:rsidRPr="00752797" w:rsidRDefault="00620A54" w:rsidP="002603CC">
      <w:pPr>
        <w:pStyle w:val="Code"/>
        <w:jc w:val="both"/>
      </w:pPr>
      <w:r w:rsidRPr="00752797">
        <w:t xml:space="preserve">   0    0     0     0     0     0     0      0      0      0      0      0</w:t>
      </w:r>
    </w:p>
    <w:p w14:paraId="146A5484" w14:textId="77777777" w:rsidR="00620A54" w:rsidRPr="00752797" w:rsidRDefault="00620A54" w:rsidP="002603CC">
      <w:pPr>
        <w:pStyle w:val="Code"/>
        <w:jc w:val="both"/>
      </w:pPr>
      <w:r w:rsidRPr="00752797">
        <w:t xml:space="preserve">   0    0     0     0     0     0     0      0      0      0      0      0</w:t>
      </w:r>
    </w:p>
    <w:p w14:paraId="4E3912FC" w14:textId="77777777" w:rsidR="00620A54" w:rsidRPr="00752797" w:rsidRDefault="00620A54" w:rsidP="002603CC">
      <w:pPr>
        <w:pStyle w:val="Code"/>
        <w:jc w:val="both"/>
      </w:pPr>
      <w:r w:rsidRPr="00752797">
        <w:t xml:space="preserve">   0    0     0     0     0     0     0      0      0      0      0      0</w:t>
      </w:r>
    </w:p>
    <w:p w14:paraId="7E9A2EE0" w14:textId="77777777" w:rsidR="00620A54" w:rsidRPr="00752797" w:rsidRDefault="00620A54" w:rsidP="002603CC">
      <w:pPr>
        <w:pStyle w:val="Code"/>
        <w:jc w:val="both"/>
      </w:pPr>
      <w:r w:rsidRPr="00752797">
        <w:t xml:space="preserve">   0    0     0     0     0     0     0      0      0      0      0      0</w:t>
      </w:r>
    </w:p>
    <w:p w14:paraId="7C0545B3" w14:textId="77777777" w:rsidR="00620A54" w:rsidRPr="00752797" w:rsidRDefault="00620A54" w:rsidP="002603CC">
      <w:pPr>
        <w:pStyle w:val="Code"/>
        <w:jc w:val="both"/>
      </w:pPr>
      <w:r w:rsidRPr="00752797">
        <w:t xml:space="preserve">   0    0     0     0     0     0     0      0      0      0      0      0</w:t>
      </w:r>
    </w:p>
    <w:p w14:paraId="714FEDD1" w14:textId="77777777" w:rsidR="00620A54" w:rsidRPr="00752797" w:rsidRDefault="00620A54" w:rsidP="002603CC">
      <w:pPr>
        <w:pStyle w:val="Code"/>
        <w:jc w:val="both"/>
      </w:pPr>
      <w:r w:rsidRPr="00752797">
        <w:t xml:space="preserve">   0    0     0     0     0     0     0      0      0      0      0      0</w:t>
      </w:r>
    </w:p>
    <w:p w14:paraId="22636CA1" w14:textId="77777777" w:rsidR="00620A54" w:rsidRPr="00752797" w:rsidRDefault="00620A54" w:rsidP="002603CC">
      <w:pPr>
        <w:pStyle w:val="Code"/>
        <w:jc w:val="both"/>
      </w:pPr>
      <w:r w:rsidRPr="00752797">
        <w:t xml:space="preserve">   0    0     0     0     0     0     0      0      0      0      0      0</w:t>
      </w:r>
    </w:p>
    <w:p w14:paraId="5B4B2026" w14:textId="77777777" w:rsidR="00620A54" w:rsidRPr="00752797" w:rsidRDefault="00620A54" w:rsidP="002603CC">
      <w:pPr>
        <w:pStyle w:val="Code"/>
        <w:jc w:val="both"/>
      </w:pPr>
      <w:r w:rsidRPr="00752797">
        <w:t xml:space="preserve">   0    0     0     0     0     0     0      0      0      0      0      0</w:t>
      </w:r>
    </w:p>
    <w:p w14:paraId="6C1D2C77" w14:textId="77777777" w:rsidR="00620A54" w:rsidRPr="00752797" w:rsidRDefault="00620A54" w:rsidP="002603CC">
      <w:pPr>
        <w:pStyle w:val="Code"/>
        <w:jc w:val="both"/>
      </w:pPr>
      <w:r w:rsidRPr="00752797">
        <w:t xml:space="preserve">   0    0     0     0     0     0     0      0      0      0      0      0</w:t>
      </w:r>
    </w:p>
    <w:p w14:paraId="363FC931" w14:textId="77777777" w:rsidR="00620A54" w:rsidRPr="00752797" w:rsidRDefault="00620A54" w:rsidP="002603CC">
      <w:pPr>
        <w:pStyle w:val="Heading4"/>
        <w:jc w:val="both"/>
        <w:rPr>
          <w:lang w:val="en-US"/>
        </w:rPr>
      </w:pPr>
      <w:bookmarkStart w:id="483" w:name="_Toc417455479"/>
      <w:bookmarkStart w:id="484" w:name="_Toc417455672"/>
      <w:bookmarkStart w:id="485" w:name="_Toc417455817"/>
      <w:bookmarkStart w:id="486" w:name="_Toc431915752"/>
      <w:r w:rsidRPr="00752797">
        <w:rPr>
          <w:lang w:val="en-US"/>
        </w:rPr>
        <w:t>Variance density spectra</w:t>
      </w:r>
      <w:bookmarkEnd w:id="483"/>
      <w:bookmarkEnd w:id="484"/>
      <w:bookmarkEnd w:id="485"/>
      <w:bookmarkEnd w:id="486"/>
    </w:p>
    <w:p w14:paraId="48162F4C" w14:textId="77777777" w:rsidR="00620A54" w:rsidRPr="00752797" w:rsidRDefault="00620A54" w:rsidP="002603CC">
      <w:pPr>
        <w:pStyle w:val="BodyText"/>
        <w:rPr>
          <w:lang w:val="en-US"/>
        </w:rPr>
      </w:pPr>
      <w:r w:rsidRPr="00752797">
        <w:rPr>
          <w:lang w:val="en-US"/>
        </w:rPr>
        <w:t xml:space="preserve">2D spectral information that is not in SWAN format can be provided using a formatted variance density spectrum file and </w:t>
      </w:r>
      <w:r w:rsidR="00400C16" w:rsidRPr="00752797">
        <w:rPr>
          <w:i/>
          <w:lang w:val="en-US"/>
        </w:rPr>
        <w:t xml:space="preserve">wbctype </w:t>
      </w:r>
      <w:r w:rsidRPr="00752797">
        <w:rPr>
          <w:i/>
          <w:lang w:val="en-US"/>
        </w:rPr>
        <w:t>=</w:t>
      </w:r>
      <w:r w:rsidR="00400C16" w:rsidRPr="00752797">
        <w:rPr>
          <w:i/>
          <w:lang w:val="en-US"/>
        </w:rPr>
        <w:t xml:space="preserve"> </w:t>
      </w:r>
      <w:r w:rsidRPr="00752797">
        <w:rPr>
          <w:i/>
          <w:lang w:val="en-US"/>
        </w:rPr>
        <w:t>vardens</w:t>
      </w:r>
      <w:r w:rsidRPr="00752797">
        <w:rPr>
          <w:lang w:val="en-US"/>
        </w:rPr>
        <w:t xml:space="preserve">. The spectrum file itself is again referenced using the keyword </w:t>
      </w:r>
      <w:r w:rsidRPr="00752797">
        <w:rPr>
          <w:i/>
          <w:lang w:val="en-US"/>
        </w:rPr>
        <w:t>bcfile</w:t>
      </w:r>
      <w:r w:rsidRPr="00752797">
        <w:rPr>
          <w:lang w:val="en-US"/>
        </w:rPr>
        <w:t>. The contents of the file must adhere to a specific format:</w:t>
      </w:r>
    </w:p>
    <w:p w14:paraId="16214FED" w14:textId="77777777" w:rsidR="00620A54" w:rsidRPr="00752797" w:rsidRDefault="00620A54" w:rsidP="002603CC">
      <w:pPr>
        <w:pStyle w:val="Codeheader"/>
        <w:rPr>
          <w:lang w:val="en-US"/>
        </w:rPr>
      </w:pPr>
      <w:r w:rsidRPr="00752797">
        <w:rPr>
          <w:lang w:val="en-US"/>
        </w:rPr>
        <w:t>vardens.txt</w:t>
      </w:r>
    </w:p>
    <w:p w14:paraId="1703FE5B" w14:textId="77777777" w:rsidR="00620A54" w:rsidRPr="00752797" w:rsidRDefault="00620A54" w:rsidP="002603CC">
      <w:pPr>
        <w:pStyle w:val="Code"/>
        <w:jc w:val="both"/>
      </w:pPr>
      <w:r w:rsidRPr="00752797">
        <w:t>&lt;</w:t>
      </w:r>
      <w:proofErr w:type="gramStart"/>
      <w:r w:rsidRPr="00752797">
        <w:t>number</w:t>
      </w:r>
      <w:proofErr w:type="gramEnd"/>
      <w:r w:rsidRPr="00752797">
        <w:t xml:space="preserve"> of frequencies (n)&gt;</w:t>
      </w:r>
    </w:p>
    <w:p w14:paraId="0F41B8EF"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1&gt;</w:t>
      </w:r>
    </w:p>
    <w:p w14:paraId="6760746D" w14:textId="77777777" w:rsidR="00620A54" w:rsidRPr="00752797" w:rsidRDefault="00620A54" w:rsidP="002603CC">
      <w:pPr>
        <w:pStyle w:val="Code"/>
        <w:jc w:val="both"/>
      </w:pPr>
      <w:r w:rsidRPr="00752797">
        <w:lastRenderedPageBreak/>
        <w:t>&lt;</w:t>
      </w:r>
      <w:proofErr w:type="gramStart"/>
      <w:r w:rsidRPr="00752797">
        <w:t>frequency</w:t>
      </w:r>
      <w:proofErr w:type="gramEnd"/>
      <w:r w:rsidRPr="00752797">
        <w:t xml:space="preserve"> 2&gt;</w:t>
      </w:r>
    </w:p>
    <w:p w14:paraId="7A5F5E00"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3&gt;</w:t>
      </w:r>
    </w:p>
    <w:p w14:paraId="37A60F20" w14:textId="77777777" w:rsidR="00620A54" w:rsidRPr="00752797" w:rsidRDefault="00620A54" w:rsidP="002603CC">
      <w:pPr>
        <w:pStyle w:val="Code"/>
        <w:jc w:val="both"/>
      </w:pPr>
      <w:r w:rsidRPr="00752797">
        <w:t>...</w:t>
      </w:r>
    </w:p>
    <w:p w14:paraId="789F1277"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n-1&gt;</w:t>
      </w:r>
    </w:p>
    <w:p w14:paraId="09946941"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n&gt;</w:t>
      </w:r>
    </w:p>
    <w:p w14:paraId="1D968635" w14:textId="77777777" w:rsidR="00620A54" w:rsidRPr="00752797" w:rsidRDefault="00620A54" w:rsidP="002603CC">
      <w:pPr>
        <w:pStyle w:val="Code"/>
        <w:jc w:val="both"/>
      </w:pPr>
      <w:r w:rsidRPr="00752797">
        <w:t>&lt;</w:t>
      </w:r>
      <w:proofErr w:type="gramStart"/>
      <w:r w:rsidRPr="00752797">
        <w:t>number</w:t>
      </w:r>
      <w:proofErr w:type="gramEnd"/>
      <w:r w:rsidRPr="00752797">
        <w:t xml:space="preserve"> of directions (m)&gt;</w:t>
      </w:r>
    </w:p>
    <w:p w14:paraId="32A75D72" w14:textId="77777777" w:rsidR="00620A54" w:rsidRPr="00486984" w:rsidRDefault="00620A54" w:rsidP="002603CC">
      <w:pPr>
        <w:pStyle w:val="Code"/>
        <w:jc w:val="both"/>
        <w:rPr>
          <w:lang w:val="fr-FR"/>
        </w:rPr>
      </w:pPr>
      <w:r w:rsidRPr="00486984">
        <w:rPr>
          <w:lang w:val="fr-FR"/>
        </w:rPr>
        <w:t>&lt;</w:t>
      </w:r>
      <w:proofErr w:type="gramStart"/>
      <w:r w:rsidRPr="00486984">
        <w:rPr>
          <w:lang w:val="fr-FR"/>
        </w:rPr>
        <w:t>directions</w:t>
      </w:r>
      <w:proofErr w:type="gramEnd"/>
      <w:r w:rsidRPr="00486984">
        <w:rPr>
          <w:lang w:val="fr-FR"/>
        </w:rPr>
        <w:t xml:space="preserve"> 1&gt;</w:t>
      </w:r>
    </w:p>
    <w:p w14:paraId="59B8AF1C" w14:textId="77777777" w:rsidR="00620A54" w:rsidRPr="00486984" w:rsidRDefault="00620A54" w:rsidP="002603CC">
      <w:pPr>
        <w:pStyle w:val="Code"/>
        <w:jc w:val="both"/>
        <w:rPr>
          <w:lang w:val="fr-FR"/>
        </w:rPr>
      </w:pPr>
      <w:r w:rsidRPr="00486984">
        <w:rPr>
          <w:lang w:val="fr-FR"/>
        </w:rPr>
        <w:t>&lt;</w:t>
      </w:r>
      <w:proofErr w:type="gramStart"/>
      <w:r w:rsidRPr="00486984">
        <w:rPr>
          <w:lang w:val="fr-FR"/>
        </w:rPr>
        <w:t>directions</w:t>
      </w:r>
      <w:proofErr w:type="gramEnd"/>
      <w:r w:rsidRPr="00486984">
        <w:rPr>
          <w:lang w:val="fr-FR"/>
        </w:rPr>
        <w:t xml:space="preserve"> 2&gt;</w:t>
      </w:r>
    </w:p>
    <w:p w14:paraId="1D22B711" w14:textId="77777777" w:rsidR="00620A54" w:rsidRPr="00486984" w:rsidRDefault="00620A54" w:rsidP="002603CC">
      <w:pPr>
        <w:pStyle w:val="Code"/>
        <w:jc w:val="both"/>
        <w:rPr>
          <w:lang w:val="fr-FR"/>
        </w:rPr>
      </w:pPr>
      <w:r w:rsidRPr="00486984">
        <w:rPr>
          <w:lang w:val="fr-FR"/>
        </w:rPr>
        <w:t>&lt;</w:t>
      </w:r>
      <w:proofErr w:type="gramStart"/>
      <w:r w:rsidRPr="00486984">
        <w:rPr>
          <w:lang w:val="fr-FR"/>
        </w:rPr>
        <w:t>directions</w:t>
      </w:r>
      <w:proofErr w:type="gramEnd"/>
      <w:r w:rsidRPr="00486984">
        <w:rPr>
          <w:lang w:val="fr-FR"/>
        </w:rPr>
        <w:t xml:space="preserve"> 3&gt;</w:t>
      </w:r>
    </w:p>
    <w:p w14:paraId="57D5BE3F" w14:textId="77777777" w:rsidR="00620A54" w:rsidRPr="00486984" w:rsidRDefault="00620A54" w:rsidP="002603CC">
      <w:pPr>
        <w:pStyle w:val="Code"/>
        <w:jc w:val="both"/>
        <w:rPr>
          <w:lang w:val="fr-FR"/>
        </w:rPr>
      </w:pPr>
      <w:r w:rsidRPr="00486984">
        <w:rPr>
          <w:lang w:val="fr-FR"/>
        </w:rPr>
        <w:t>...</w:t>
      </w:r>
    </w:p>
    <w:p w14:paraId="3DF06422" w14:textId="77777777" w:rsidR="00620A54" w:rsidRPr="00486984" w:rsidRDefault="00620A54" w:rsidP="002603CC">
      <w:pPr>
        <w:pStyle w:val="Code"/>
        <w:jc w:val="both"/>
        <w:rPr>
          <w:lang w:val="fr-FR"/>
        </w:rPr>
      </w:pPr>
      <w:r w:rsidRPr="00486984">
        <w:rPr>
          <w:lang w:val="fr-FR"/>
        </w:rPr>
        <w:t>&lt;</w:t>
      </w:r>
      <w:proofErr w:type="gramStart"/>
      <w:r w:rsidRPr="00486984">
        <w:rPr>
          <w:lang w:val="fr-FR"/>
        </w:rPr>
        <w:t>directions</w:t>
      </w:r>
      <w:proofErr w:type="gramEnd"/>
      <w:r w:rsidRPr="00486984">
        <w:rPr>
          <w:lang w:val="fr-FR"/>
        </w:rPr>
        <w:t xml:space="preserve"> m-1&gt;</w:t>
      </w:r>
    </w:p>
    <w:p w14:paraId="4A3E3FBF" w14:textId="77777777" w:rsidR="00620A54" w:rsidRPr="00752797" w:rsidRDefault="00620A54" w:rsidP="002603CC">
      <w:pPr>
        <w:pStyle w:val="Code"/>
        <w:jc w:val="both"/>
      </w:pPr>
      <w:r w:rsidRPr="00752797">
        <w:t>&lt;</w:t>
      </w:r>
      <w:proofErr w:type="gramStart"/>
      <w:r w:rsidRPr="00752797">
        <w:t>directions</w:t>
      </w:r>
      <w:proofErr w:type="gramEnd"/>
      <w:r w:rsidRPr="00752797">
        <w:t xml:space="preserve"> m&gt;</w:t>
      </w:r>
    </w:p>
    <w:p w14:paraId="51206298" w14:textId="77777777" w:rsidR="00620A54" w:rsidRPr="00752797" w:rsidRDefault="00620A54" w:rsidP="002603CC">
      <w:pPr>
        <w:pStyle w:val="Code"/>
        <w:jc w:val="both"/>
      </w:pPr>
      <w:r w:rsidRPr="00752797">
        <w:t>&lt;</w:t>
      </w:r>
      <w:proofErr w:type="gramStart"/>
      <w:r w:rsidRPr="00752797">
        <w:t>variance</w:t>
      </w:r>
      <w:proofErr w:type="gramEnd"/>
      <w:r w:rsidRPr="00752797">
        <w:t xml:space="preserve"> density 1,1&gt; &lt;variance density 2,1&gt; ... &lt;variance density m,1&gt;</w:t>
      </w:r>
    </w:p>
    <w:p w14:paraId="627343BF" w14:textId="77777777" w:rsidR="00620A54" w:rsidRPr="00752797" w:rsidRDefault="00620A54" w:rsidP="002603CC">
      <w:pPr>
        <w:pStyle w:val="Code"/>
        <w:jc w:val="both"/>
      </w:pPr>
      <w:r w:rsidRPr="00752797">
        <w:t>&lt;</w:t>
      </w:r>
      <w:proofErr w:type="gramStart"/>
      <w:r w:rsidRPr="00752797">
        <w:t>variance</w:t>
      </w:r>
      <w:proofErr w:type="gramEnd"/>
      <w:r w:rsidRPr="00752797">
        <w:t xml:space="preserve"> density 1,2&gt; &lt;variance density 2,2&gt; ... &lt;variance density m,2&gt;</w:t>
      </w:r>
    </w:p>
    <w:p w14:paraId="7AFAF11E" w14:textId="77777777" w:rsidR="00620A54" w:rsidRPr="00752797" w:rsidRDefault="00620A54" w:rsidP="002603CC">
      <w:pPr>
        <w:pStyle w:val="Code"/>
        <w:jc w:val="both"/>
      </w:pPr>
      <w:r w:rsidRPr="00752797">
        <w:t>...</w:t>
      </w:r>
    </w:p>
    <w:p w14:paraId="0800F9F9" w14:textId="77777777" w:rsidR="00620A54" w:rsidRPr="00752797" w:rsidRDefault="00620A54" w:rsidP="002603CC">
      <w:pPr>
        <w:pStyle w:val="Code"/>
        <w:jc w:val="both"/>
      </w:pPr>
      <w:r w:rsidRPr="00752797">
        <w:t>&lt;</w:t>
      </w:r>
      <w:proofErr w:type="gramStart"/>
      <w:r w:rsidRPr="00752797">
        <w:t>variance</w:t>
      </w:r>
      <w:proofErr w:type="gramEnd"/>
      <w:r w:rsidRPr="00752797">
        <w:t xml:space="preserve"> density 1,n&gt; &lt;variance density 2,n&gt; ... &lt;variance density m,n&gt;</w:t>
      </w:r>
    </w:p>
    <w:p w14:paraId="2882727E" w14:textId="052A7A6A" w:rsidR="00620A54" w:rsidRPr="00752797" w:rsidRDefault="00620A54" w:rsidP="002603CC">
      <w:pPr>
        <w:pStyle w:val="BodyText"/>
        <w:rPr>
          <w:lang w:val="en-US"/>
        </w:rPr>
      </w:pPr>
      <w:r w:rsidRPr="00752797">
        <w:rPr>
          <w:lang w:val="en-US"/>
        </w:rPr>
        <w:t xml:space="preserve">Note that the directions must </w:t>
      </w:r>
      <w:r w:rsidR="00EA4470" w:rsidRPr="00752797">
        <w:rPr>
          <w:lang w:val="en-US"/>
        </w:rPr>
        <w:t xml:space="preserve">be </w:t>
      </w:r>
      <w:r w:rsidRPr="00752797">
        <w:rPr>
          <w:lang w:val="en-US"/>
        </w:rPr>
        <w:t>defined according to the Cartesi</w:t>
      </w:r>
      <w:r w:rsidR="00C944FA" w:rsidRPr="00752797">
        <w:rPr>
          <w:lang w:val="en-US"/>
        </w:rPr>
        <w:t>a</w:t>
      </w:r>
      <w:r w:rsidRPr="00752797">
        <w:rPr>
          <w:lang w:val="en-US"/>
        </w:rPr>
        <w:t>n convention and in the coordinate system used by XBeach. In this coordinate system 0° corresponds to</w:t>
      </w:r>
      <w:r w:rsidR="00EB6E3B" w:rsidRPr="00752797">
        <w:rPr>
          <w:lang w:val="en-US"/>
        </w:rPr>
        <w:t xml:space="preserve"> waves travelling in</w:t>
      </w:r>
      <w:r w:rsidRPr="00752797">
        <w:rPr>
          <w:lang w:val="en-US"/>
        </w:rPr>
        <w:t xml:space="preserve"> the direction of the x-axis, while 90° corresponds to the direction of the y-axis. Also, the directions must be defined in increasing order. Time-varying and spatially varying variance density spectra can be provided using the FILELIST and LOCLIST constructions as described in </w:t>
      </w:r>
      <w:r w:rsidR="001B72F2">
        <w:rPr>
          <w:lang w:val="en-US"/>
        </w:rPr>
        <w:t xml:space="preserve">Section </w:t>
      </w:r>
      <w:r w:rsidRPr="00752797">
        <w:rPr>
          <w:lang w:val="en-US"/>
        </w:rPr>
        <w:fldChar w:fldCharType="begin"/>
      </w:r>
      <w:r w:rsidRPr="00752797">
        <w:rPr>
          <w:lang w:val="en-US"/>
        </w:rPr>
        <w:instrText xml:space="preserve"> REF _Ref285374442 \w \h </w:instrText>
      </w:r>
      <w:r w:rsidR="004D7B46" w:rsidRPr="00752797">
        <w:rPr>
          <w:lang w:val="en-US"/>
        </w:rPr>
        <w:instrText xml:space="preserve"> \* MERGEFORMAT </w:instrText>
      </w:r>
      <w:r w:rsidRPr="00752797">
        <w:rPr>
          <w:lang w:val="en-US"/>
        </w:rPr>
      </w:r>
      <w:r w:rsidRPr="00752797">
        <w:rPr>
          <w:lang w:val="en-US"/>
        </w:rPr>
        <w:fldChar w:fldCharType="separate"/>
      </w:r>
      <w:r w:rsidR="002E51A3">
        <w:rPr>
          <w:lang w:val="en-US"/>
        </w:rPr>
        <w:t>4.5.4</w:t>
      </w:r>
      <w:r w:rsidRPr="00752797">
        <w:rPr>
          <w:lang w:val="en-US"/>
        </w:rPr>
        <w:fldChar w:fldCharType="end"/>
      </w:r>
      <w:r w:rsidRPr="00752797">
        <w:rPr>
          <w:lang w:val="en-US"/>
        </w:rPr>
        <w:t>.</w:t>
      </w:r>
    </w:p>
    <w:p w14:paraId="2F6F059F" w14:textId="77777777" w:rsidR="00620A54" w:rsidRPr="00752797" w:rsidRDefault="00620A54" w:rsidP="002603CC">
      <w:pPr>
        <w:pStyle w:val="BodyText"/>
        <w:rPr>
          <w:lang w:val="en-US"/>
        </w:rPr>
      </w:pPr>
      <w:r w:rsidRPr="00752797">
        <w:rPr>
          <w:lang w:val="en-US"/>
        </w:rPr>
        <w:t>An example of a formatted variance density file is given below:</w:t>
      </w:r>
    </w:p>
    <w:p w14:paraId="513760EE" w14:textId="77777777" w:rsidR="00620A54" w:rsidRPr="00752797" w:rsidRDefault="00620A54" w:rsidP="002603CC">
      <w:pPr>
        <w:pStyle w:val="Codeheader"/>
        <w:rPr>
          <w:lang w:val="en-US"/>
        </w:rPr>
      </w:pPr>
      <w:r w:rsidRPr="00752797">
        <w:rPr>
          <w:lang w:val="en-US"/>
        </w:rPr>
        <w:t>vardens.txt</w:t>
      </w:r>
    </w:p>
    <w:p w14:paraId="548E5ED4" w14:textId="77777777" w:rsidR="00620A54" w:rsidRPr="00752797" w:rsidRDefault="00620A54" w:rsidP="002603CC">
      <w:pPr>
        <w:pStyle w:val="Code"/>
        <w:jc w:val="both"/>
      </w:pPr>
      <w:r w:rsidRPr="00752797">
        <w:t xml:space="preserve">15 </w:t>
      </w:r>
    </w:p>
    <w:p w14:paraId="74D8D915" w14:textId="77777777" w:rsidR="00620A54" w:rsidRPr="00752797" w:rsidRDefault="00620A54" w:rsidP="002603CC">
      <w:pPr>
        <w:pStyle w:val="Code"/>
        <w:jc w:val="both"/>
      </w:pPr>
      <w:r w:rsidRPr="00752797">
        <w:t>0.0418</w:t>
      </w:r>
    </w:p>
    <w:p w14:paraId="3E0CF450" w14:textId="77777777" w:rsidR="00620A54" w:rsidRPr="00752797" w:rsidRDefault="00620A54" w:rsidP="002603CC">
      <w:pPr>
        <w:pStyle w:val="Code"/>
        <w:jc w:val="both"/>
      </w:pPr>
      <w:r w:rsidRPr="00752797">
        <w:t>0.0477</w:t>
      </w:r>
    </w:p>
    <w:p w14:paraId="12057A4E" w14:textId="77777777" w:rsidR="00620A54" w:rsidRPr="00752797" w:rsidRDefault="00620A54" w:rsidP="002603CC">
      <w:pPr>
        <w:pStyle w:val="Code"/>
        <w:jc w:val="both"/>
      </w:pPr>
      <w:r w:rsidRPr="00752797">
        <w:t>0.0545</w:t>
      </w:r>
    </w:p>
    <w:p w14:paraId="7731C29F" w14:textId="77777777" w:rsidR="00620A54" w:rsidRPr="00752797" w:rsidRDefault="00620A54" w:rsidP="002603CC">
      <w:pPr>
        <w:pStyle w:val="Code"/>
        <w:jc w:val="both"/>
      </w:pPr>
      <w:r w:rsidRPr="00752797">
        <w:t>0.0622</w:t>
      </w:r>
    </w:p>
    <w:p w14:paraId="4B04481F" w14:textId="77777777" w:rsidR="00620A54" w:rsidRPr="00752797" w:rsidRDefault="00620A54" w:rsidP="002603CC">
      <w:pPr>
        <w:pStyle w:val="Code"/>
        <w:jc w:val="both"/>
      </w:pPr>
      <w:r w:rsidRPr="00752797">
        <w:t>0.0710</w:t>
      </w:r>
    </w:p>
    <w:p w14:paraId="7E4F9890" w14:textId="77777777" w:rsidR="00620A54" w:rsidRPr="00752797" w:rsidRDefault="00620A54" w:rsidP="002603CC">
      <w:pPr>
        <w:pStyle w:val="Code"/>
        <w:jc w:val="both"/>
      </w:pPr>
      <w:r w:rsidRPr="00752797">
        <w:t>0.0810</w:t>
      </w:r>
    </w:p>
    <w:p w14:paraId="4E9CBB35" w14:textId="77777777" w:rsidR="00620A54" w:rsidRPr="00752797" w:rsidRDefault="00620A54" w:rsidP="002603CC">
      <w:pPr>
        <w:pStyle w:val="Code"/>
        <w:jc w:val="both"/>
      </w:pPr>
      <w:r w:rsidRPr="00752797">
        <w:t>0.0924</w:t>
      </w:r>
    </w:p>
    <w:p w14:paraId="6DC6B37F" w14:textId="77777777" w:rsidR="00620A54" w:rsidRPr="00752797" w:rsidRDefault="00620A54" w:rsidP="002603CC">
      <w:pPr>
        <w:pStyle w:val="Code"/>
        <w:jc w:val="both"/>
      </w:pPr>
      <w:r w:rsidRPr="00752797">
        <w:t>0.1055</w:t>
      </w:r>
    </w:p>
    <w:p w14:paraId="7AE107C5" w14:textId="77777777" w:rsidR="00620A54" w:rsidRPr="00752797" w:rsidRDefault="00620A54" w:rsidP="002603CC">
      <w:pPr>
        <w:pStyle w:val="Code"/>
        <w:jc w:val="both"/>
      </w:pPr>
      <w:r w:rsidRPr="00752797">
        <w:t>0.1204</w:t>
      </w:r>
    </w:p>
    <w:p w14:paraId="25F3FB7E" w14:textId="77777777" w:rsidR="00620A54" w:rsidRPr="00752797" w:rsidRDefault="00620A54" w:rsidP="002603CC">
      <w:pPr>
        <w:pStyle w:val="Code"/>
        <w:jc w:val="both"/>
      </w:pPr>
      <w:r w:rsidRPr="00752797">
        <w:t>0.1375</w:t>
      </w:r>
    </w:p>
    <w:p w14:paraId="1C03CC0B" w14:textId="77777777" w:rsidR="00620A54" w:rsidRPr="00752797" w:rsidRDefault="00620A54" w:rsidP="002603CC">
      <w:pPr>
        <w:pStyle w:val="Code"/>
        <w:jc w:val="both"/>
      </w:pPr>
      <w:r w:rsidRPr="00752797">
        <w:t>0.1569</w:t>
      </w:r>
    </w:p>
    <w:p w14:paraId="58B78F79" w14:textId="77777777" w:rsidR="00620A54" w:rsidRPr="00752797" w:rsidRDefault="00620A54" w:rsidP="002603CC">
      <w:pPr>
        <w:pStyle w:val="Code"/>
        <w:jc w:val="both"/>
      </w:pPr>
      <w:r w:rsidRPr="00752797">
        <w:t>0.1791</w:t>
      </w:r>
    </w:p>
    <w:p w14:paraId="1507E7C1" w14:textId="77777777" w:rsidR="00620A54" w:rsidRPr="00752797" w:rsidRDefault="00620A54" w:rsidP="002603CC">
      <w:pPr>
        <w:pStyle w:val="Code"/>
        <w:jc w:val="both"/>
      </w:pPr>
      <w:r w:rsidRPr="00752797">
        <w:t>0.2045</w:t>
      </w:r>
    </w:p>
    <w:p w14:paraId="6B52A5EF" w14:textId="77777777" w:rsidR="00620A54" w:rsidRPr="00752797" w:rsidRDefault="00620A54" w:rsidP="002603CC">
      <w:pPr>
        <w:pStyle w:val="Code"/>
        <w:jc w:val="both"/>
      </w:pPr>
      <w:r w:rsidRPr="00752797">
        <w:t>0.2334</w:t>
      </w:r>
    </w:p>
    <w:p w14:paraId="5CB4C552" w14:textId="77777777" w:rsidR="00620A54" w:rsidRPr="00752797" w:rsidRDefault="00620A54" w:rsidP="002603CC">
      <w:pPr>
        <w:pStyle w:val="Code"/>
        <w:jc w:val="both"/>
      </w:pPr>
      <w:r w:rsidRPr="00752797">
        <w:t>0.2664</w:t>
      </w:r>
    </w:p>
    <w:p w14:paraId="1E02D29A" w14:textId="77777777" w:rsidR="00620A54" w:rsidRPr="00752797" w:rsidRDefault="00620A54" w:rsidP="002603CC">
      <w:pPr>
        <w:pStyle w:val="Code"/>
        <w:jc w:val="both"/>
      </w:pPr>
      <w:r w:rsidRPr="00752797">
        <w:t xml:space="preserve">13 </w:t>
      </w:r>
    </w:p>
    <w:p w14:paraId="6D56226D" w14:textId="77777777" w:rsidR="00620A54" w:rsidRPr="00752797" w:rsidRDefault="00620A54" w:rsidP="002603CC">
      <w:pPr>
        <w:pStyle w:val="Code"/>
        <w:jc w:val="both"/>
      </w:pPr>
      <w:r w:rsidRPr="00752797">
        <w:t>-180.0000</w:t>
      </w:r>
    </w:p>
    <w:p w14:paraId="1C73B08D" w14:textId="77777777" w:rsidR="00620A54" w:rsidRPr="00752797" w:rsidRDefault="00620A54" w:rsidP="002603CC">
      <w:pPr>
        <w:pStyle w:val="Code"/>
        <w:jc w:val="both"/>
      </w:pPr>
      <w:r w:rsidRPr="00752797">
        <w:t>-150.0000</w:t>
      </w:r>
    </w:p>
    <w:p w14:paraId="1D48DBEE" w14:textId="77777777" w:rsidR="00620A54" w:rsidRPr="00752797" w:rsidRDefault="00620A54" w:rsidP="002603CC">
      <w:pPr>
        <w:pStyle w:val="Code"/>
        <w:jc w:val="both"/>
      </w:pPr>
      <w:r w:rsidRPr="00752797">
        <w:t>-120.0000</w:t>
      </w:r>
    </w:p>
    <w:p w14:paraId="0F29F09D" w14:textId="77777777" w:rsidR="00620A54" w:rsidRPr="00752797" w:rsidRDefault="00620A54" w:rsidP="002603CC">
      <w:pPr>
        <w:pStyle w:val="Code"/>
        <w:jc w:val="both"/>
      </w:pPr>
      <w:r w:rsidRPr="00752797">
        <w:t>-90.0000</w:t>
      </w:r>
    </w:p>
    <w:p w14:paraId="57005E85" w14:textId="77777777" w:rsidR="00620A54" w:rsidRPr="00752797" w:rsidRDefault="00620A54" w:rsidP="002603CC">
      <w:pPr>
        <w:pStyle w:val="Code"/>
        <w:jc w:val="both"/>
      </w:pPr>
      <w:r w:rsidRPr="00752797">
        <w:t>-60.0000</w:t>
      </w:r>
    </w:p>
    <w:p w14:paraId="443709F4" w14:textId="77777777" w:rsidR="00620A54" w:rsidRPr="00752797" w:rsidRDefault="00620A54" w:rsidP="002603CC">
      <w:pPr>
        <w:pStyle w:val="Code"/>
        <w:jc w:val="both"/>
      </w:pPr>
      <w:r w:rsidRPr="00752797">
        <w:t>-30.0000</w:t>
      </w:r>
    </w:p>
    <w:p w14:paraId="0E85B63A" w14:textId="77777777" w:rsidR="00620A54" w:rsidRPr="00752797" w:rsidRDefault="00620A54" w:rsidP="002603CC">
      <w:pPr>
        <w:pStyle w:val="Code"/>
        <w:jc w:val="both"/>
      </w:pPr>
      <w:r w:rsidRPr="00752797">
        <w:t>0.0000</w:t>
      </w:r>
    </w:p>
    <w:p w14:paraId="3AAC87B7" w14:textId="77777777" w:rsidR="00620A54" w:rsidRPr="00752797" w:rsidRDefault="00620A54" w:rsidP="002603CC">
      <w:pPr>
        <w:pStyle w:val="Code"/>
        <w:jc w:val="both"/>
      </w:pPr>
      <w:r w:rsidRPr="00752797">
        <w:t>30.0000</w:t>
      </w:r>
    </w:p>
    <w:p w14:paraId="07DF5D9D" w14:textId="77777777" w:rsidR="00620A54" w:rsidRPr="00752797" w:rsidRDefault="00620A54" w:rsidP="002603CC">
      <w:pPr>
        <w:pStyle w:val="Code"/>
        <w:jc w:val="both"/>
      </w:pPr>
      <w:r w:rsidRPr="00752797">
        <w:lastRenderedPageBreak/>
        <w:t>60.0000</w:t>
      </w:r>
    </w:p>
    <w:p w14:paraId="1F16F341" w14:textId="77777777" w:rsidR="00620A54" w:rsidRPr="00752797" w:rsidRDefault="00620A54" w:rsidP="002603CC">
      <w:pPr>
        <w:pStyle w:val="Code"/>
        <w:jc w:val="both"/>
      </w:pPr>
      <w:r w:rsidRPr="00752797">
        <w:t>90.0000</w:t>
      </w:r>
    </w:p>
    <w:p w14:paraId="4E7EC653" w14:textId="77777777" w:rsidR="00620A54" w:rsidRPr="00752797" w:rsidRDefault="00620A54" w:rsidP="002603CC">
      <w:pPr>
        <w:pStyle w:val="Code"/>
        <w:jc w:val="both"/>
      </w:pPr>
      <w:r w:rsidRPr="00752797">
        <w:t>120.0000</w:t>
      </w:r>
    </w:p>
    <w:p w14:paraId="708B4374" w14:textId="77777777" w:rsidR="00620A54" w:rsidRPr="00752797" w:rsidRDefault="00620A54" w:rsidP="002603CC">
      <w:pPr>
        <w:pStyle w:val="Code"/>
        <w:jc w:val="both"/>
      </w:pPr>
      <w:r w:rsidRPr="00752797">
        <w:t>150.0000</w:t>
      </w:r>
    </w:p>
    <w:p w14:paraId="29A7A929" w14:textId="77777777" w:rsidR="00620A54" w:rsidRPr="00752797" w:rsidRDefault="00620A54" w:rsidP="002603CC">
      <w:pPr>
        <w:pStyle w:val="Code"/>
        <w:jc w:val="both"/>
      </w:pPr>
      <w:r w:rsidRPr="00752797">
        <w:t>180.0000</w:t>
      </w:r>
    </w:p>
    <w:p w14:paraId="201152A7" w14:textId="77777777" w:rsidR="00620A54" w:rsidRPr="00752797" w:rsidRDefault="00620A54" w:rsidP="002603CC">
      <w:pPr>
        <w:pStyle w:val="Code"/>
        <w:jc w:val="both"/>
      </w:pPr>
      <w:r w:rsidRPr="00752797">
        <w:t xml:space="preserve">   0     0     0     0     0     0     0     0     0     0     0     0</w:t>
      </w:r>
    </w:p>
    <w:p w14:paraId="539C9274" w14:textId="77777777" w:rsidR="00620A54" w:rsidRPr="00752797" w:rsidRDefault="00620A54" w:rsidP="002603CC">
      <w:pPr>
        <w:pStyle w:val="Code"/>
        <w:jc w:val="both"/>
      </w:pPr>
      <w:r w:rsidRPr="00752797">
        <w:t xml:space="preserve">  51   242   574   </w:t>
      </w:r>
      <w:proofErr w:type="gramStart"/>
      <w:r w:rsidRPr="00752797">
        <w:t>956  1288</w:t>
      </w:r>
      <w:proofErr w:type="gramEnd"/>
      <w:r w:rsidRPr="00752797">
        <w:t xml:space="preserve">  1482  1481  1286   957   579   244    51</w:t>
      </w:r>
    </w:p>
    <w:p w14:paraId="38AB586A" w14:textId="77777777" w:rsidR="00620A54" w:rsidRPr="00752797" w:rsidRDefault="00620A54" w:rsidP="002603CC">
      <w:pPr>
        <w:pStyle w:val="Code"/>
        <w:jc w:val="both"/>
      </w:pPr>
      <w:r w:rsidRPr="00752797">
        <w:t xml:space="preserve"> 129   </w:t>
      </w:r>
      <w:proofErr w:type="gramStart"/>
      <w:r w:rsidRPr="00752797">
        <w:t>610  1443</w:t>
      </w:r>
      <w:proofErr w:type="gramEnd"/>
      <w:r w:rsidRPr="00752797">
        <w:t xml:space="preserve">  2402  3238  3725  3724  3234  2406  1454   613   128</w:t>
      </w:r>
    </w:p>
    <w:p w14:paraId="206BA00B" w14:textId="77777777" w:rsidR="00620A54" w:rsidRPr="00752797" w:rsidRDefault="00620A54" w:rsidP="002603CC">
      <w:pPr>
        <w:pStyle w:val="Code"/>
        <w:jc w:val="both"/>
      </w:pPr>
      <w:r w:rsidRPr="00752797">
        <w:t xml:space="preserve"> 273  1287  3054  5084  6846  7872  7869  6837  5091  3076  1295   271</w:t>
      </w:r>
    </w:p>
    <w:p w14:paraId="5BE78F0D" w14:textId="77777777" w:rsidR="00620A54" w:rsidRPr="00752797" w:rsidRDefault="00620A54" w:rsidP="002603CC">
      <w:pPr>
        <w:pStyle w:val="Code"/>
        <w:jc w:val="both"/>
      </w:pPr>
      <w:r w:rsidRPr="00752797">
        <w:t xml:space="preserve"> </w:t>
      </w:r>
      <w:proofErr w:type="gramStart"/>
      <w:r w:rsidRPr="00752797">
        <w:t>665  3152</w:t>
      </w:r>
      <w:proofErr w:type="gramEnd"/>
      <w:r w:rsidRPr="00752797">
        <w:t xml:space="preserve">  7463 12402 16712 19229 19221 16690 12419  7518  3172   662</w:t>
      </w:r>
    </w:p>
    <w:p w14:paraId="5D67C362" w14:textId="77777777" w:rsidR="00620A54" w:rsidRPr="00752797" w:rsidRDefault="00620A54" w:rsidP="002603CC">
      <w:pPr>
        <w:pStyle w:val="Code"/>
        <w:jc w:val="both"/>
      </w:pPr>
      <w:proofErr w:type="gramStart"/>
      <w:r w:rsidRPr="00752797">
        <w:t>1302  6159</w:t>
      </w:r>
      <w:proofErr w:type="gramEnd"/>
      <w:r w:rsidRPr="00752797">
        <w:t xml:space="preserve"> 14608 24275 32688 37618 37603 32644 24309 14716  6198  1296</w:t>
      </w:r>
    </w:p>
    <w:p w14:paraId="70BF6263" w14:textId="77777777" w:rsidR="00620A54" w:rsidRPr="00752797" w:rsidRDefault="00620A54" w:rsidP="002603CC">
      <w:pPr>
        <w:pStyle w:val="Code"/>
        <w:jc w:val="both"/>
      </w:pPr>
      <w:r w:rsidRPr="00752797">
        <w:t xml:space="preserve">2328 10989 26020 43341 58358 67109 67080 58281 43401 26213 </w:t>
      </w:r>
      <w:proofErr w:type="gramStart"/>
      <w:r w:rsidRPr="00752797">
        <w:t>11058  2317</w:t>
      </w:r>
      <w:proofErr w:type="gramEnd"/>
    </w:p>
    <w:p w14:paraId="792E5D5B" w14:textId="77777777" w:rsidR="00620A54" w:rsidRPr="00752797" w:rsidRDefault="00620A54" w:rsidP="002603CC">
      <w:pPr>
        <w:pStyle w:val="Code"/>
        <w:jc w:val="both"/>
      </w:pPr>
      <w:r w:rsidRPr="00752797">
        <w:t xml:space="preserve">3365 15922 37712 62733 84492 97150 97110 84380 62820 37991 </w:t>
      </w:r>
      <w:proofErr w:type="gramStart"/>
      <w:r w:rsidRPr="00752797">
        <w:t>16021  3349</w:t>
      </w:r>
      <w:proofErr w:type="gramEnd"/>
    </w:p>
    <w:p w14:paraId="02C073C2" w14:textId="77777777" w:rsidR="00620A54" w:rsidRPr="00752797" w:rsidRDefault="00620A54" w:rsidP="002603CC">
      <w:pPr>
        <w:pStyle w:val="Code"/>
        <w:jc w:val="both"/>
      </w:pPr>
      <w:r w:rsidRPr="00752797">
        <w:t xml:space="preserve">3426 16230 38440 63939 86109 99010 98969 85995 64027 38724 </w:t>
      </w:r>
      <w:proofErr w:type="gramStart"/>
      <w:r w:rsidRPr="00752797">
        <w:t>16331  3410</w:t>
      </w:r>
      <w:proofErr w:type="gramEnd"/>
    </w:p>
    <w:p w14:paraId="2C258B28" w14:textId="77777777" w:rsidR="00620A54" w:rsidRPr="00752797" w:rsidRDefault="00620A54" w:rsidP="002603CC">
      <w:pPr>
        <w:pStyle w:val="Code"/>
        <w:jc w:val="both"/>
      </w:pPr>
      <w:proofErr w:type="gramStart"/>
      <w:r w:rsidRPr="00752797">
        <w:t>2027  9612</w:t>
      </w:r>
      <w:proofErr w:type="gramEnd"/>
      <w:r w:rsidRPr="00752797">
        <w:t xml:space="preserve"> 22730 37790 50909 58529 58505 50841 37843 22898  9672  2018</w:t>
      </w:r>
    </w:p>
    <w:p w14:paraId="3758416B" w14:textId="77777777" w:rsidR="00620A54" w:rsidRPr="00752797" w:rsidRDefault="00620A54" w:rsidP="002603CC">
      <w:pPr>
        <w:pStyle w:val="Code"/>
        <w:jc w:val="both"/>
      </w:pPr>
      <w:r w:rsidRPr="00752797">
        <w:t xml:space="preserve"> </w:t>
      </w:r>
      <w:proofErr w:type="gramStart"/>
      <w:r w:rsidRPr="00752797">
        <w:t>672  3178</w:t>
      </w:r>
      <w:proofErr w:type="gramEnd"/>
      <w:r w:rsidRPr="00752797">
        <w:t xml:space="preserve">  7538 12535 16892 19440 19432 16870 12552  7594  3198   669</w:t>
      </w:r>
    </w:p>
    <w:p w14:paraId="4FD28614" w14:textId="77777777" w:rsidR="00620A54" w:rsidRPr="00752797" w:rsidRDefault="00620A54" w:rsidP="002603CC">
      <w:pPr>
        <w:pStyle w:val="Code"/>
        <w:jc w:val="both"/>
      </w:pPr>
      <w:r w:rsidRPr="00752797">
        <w:t xml:space="preserve"> 101   </w:t>
      </w:r>
      <w:proofErr w:type="gramStart"/>
      <w:r w:rsidRPr="00752797">
        <w:t>479  1135</w:t>
      </w:r>
      <w:proofErr w:type="gramEnd"/>
      <w:r w:rsidRPr="00752797">
        <w:t xml:space="preserve">  1890  2542  2924  2923  2539  1892  1144   482   101</w:t>
      </w:r>
    </w:p>
    <w:p w14:paraId="5A6E8FCC" w14:textId="77777777" w:rsidR="00620A54" w:rsidRPr="00752797" w:rsidRDefault="00620A54" w:rsidP="002603CC">
      <w:pPr>
        <w:pStyle w:val="Code"/>
        <w:jc w:val="both"/>
      </w:pPr>
      <w:r w:rsidRPr="00752797">
        <w:t xml:space="preserve">   2    11    26    43    57    66    66    57    43    26    11     2</w:t>
      </w:r>
    </w:p>
    <w:p w14:paraId="5E8F597A" w14:textId="77777777" w:rsidR="00620A54" w:rsidRPr="00752797" w:rsidRDefault="00620A54" w:rsidP="002603CC">
      <w:pPr>
        <w:pStyle w:val="Code"/>
        <w:jc w:val="both"/>
      </w:pPr>
      <w:r w:rsidRPr="00752797">
        <w:t xml:space="preserve">   0     0     0     1     1     1     1     1     1     0     0     0</w:t>
      </w:r>
    </w:p>
    <w:p w14:paraId="3C688B64" w14:textId="77777777" w:rsidR="00620A54" w:rsidRPr="00752797" w:rsidRDefault="00620A54" w:rsidP="002603CC">
      <w:pPr>
        <w:pStyle w:val="Code"/>
        <w:jc w:val="both"/>
      </w:pPr>
      <w:r w:rsidRPr="00752797">
        <w:t xml:space="preserve">   0     0     0     0     0     0     0     0     0     0     0     0</w:t>
      </w:r>
    </w:p>
    <w:p w14:paraId="11B84EA7" w14:textId="77777777" w:rsidR="00620A54" w:rsidRPr="00752797" w:rsidRDefault="00620A54" w:rsidP="002603CC">
      <w:pPr>
        <w:pStyle w:val="Code"/>
        <w:jc w:val="both"/>
      </w:pPr>
      <w:r w:rsidRPr="00752797">
        <w:t xml:space="preserve">   0     0     0     0     0     0     0     0     0     0     0     0</w:t>
      </w:r>
    </w:p>
    <w:p w14:paraId="66AE0F8B" w14:textId="77777777" w:rsidR="003E1DDA" w:rsidRPr="00752797" w:rsidRDefault="006E38F6" w:rsidP="003E1DDA">
      <w:pPr>
        <w:pStyle w:val="Heading3"/>
        <w:jc w:val="both"/>
        <w:rPr>
          <w:lang w:val="en-US"/>
        </w:rPr>
      </w:pPr>
      <w:bookmarkStart w:id="487" w:name="_Ref413313396"/>
      <w:bookmarkStart w:id="488" w:name="_Toc417455480"/>
      <w:bookmarkStart w:id="489" w:name="_Toc417455673"/>
      <w:bookmarkStart w:id="490" w:name="_Toc417455818"/>
      <w:bookmarkStart w:id="491" w:name="_Toc285701670"/>
      <w:bookmarkStart w:id="492" w:name="_Toc431915658"/>
      <w:bookmarkStart w:id="493" w:name="_Toc431915753"/>
      <w:r w:rsidRPr="00752797">
        <w:rPr>
          <w:lang w:val="en-US"/>
        </w:rPr>
        <w:t>Non-spectral wave boundary conditions</w:t>
      </w:r>
      <w:bookmarkEnd w:id="487"/>
      <w:bookmarkEnd w:id="488"/>
      <w:bookmarkEnd w:id="489"/>
      <w:bookmarkEnd w:id="490"/>
      <w:bookmarkEnd w:id="492"/>
      <w:bookmarkEnd w:id="493"/>
    </w:p>
    <w:p w14:paraId="3E972E26" w14:textId="50CB6A46" w:rsidR="00E22FE1" w:rsidRPr="00752797" w:rsidRDefault="008C5E26" w:rsidP="00E22FE1">
      <w:pPr>
        <w:rPr>
          <w:lang w:val="en-US"/>
        </w:rPr>
      </w:pPr>
      <w:r>
        <w:rPr>
          <w:lang w:val="en-US"/>
        </w:rPr>
        <w:t>Non-spectral</w:t>
      </w:r>
      <w:r w:rsidRPr="00752797">
        <w:rPr>
          <w:lang w:val="en-US"/>
        </w:rPr>
        <w:t xml:space="preserve"> </w:t>
      </w:r>
      <w:r w:rsidR="00E22FE1" w:rsidRPr="00752797">
        <w:rPr>
          <w:lang w:val="en-US"/>
        </w:rPr>
        <w:t xml:space="preserve">wave boundary conditions are enabled using </w:t>
      </w:r>
      <w:r w:rsidR="00E22FE1" w:rsidRPr="00752797">
        <w:rPr>
          <w:i/>
          <w:lang w:val="en-US"/>
        </w:rPr>
        <w:t>wbctype</w:t>
      </w:r>
      <w:r w:rsidR="00E22FE1" w:rsidRPr="00752797">
        <w:rPr>
          <w:lang w:val="en-US"/>
        </w:rPr>
        <w:t xml:space="preserve"> values </w:t>
      </w:r>
      <w:r w:rsidR="00E22FE1" w:rsidRPr="00752797">
        <w:rPr>
          <w:i/>
          <w:lang w:val="en-US"/>
        </w:rPr>
        <w:t>stat</w:t>
      </w:r>
      <w:r w:rsidR="00E22FE1" w:rsidRPr="00752797">
        <w:rPr>
          <w:lang w:val="en-US"/>
        </w:rPr>
        <w:t xml:space="preserve">, </w:t>
      </w:r>
      <w:r w:rsidR="00E22FE1" w:rsidRPr="00752797">
        <w:rPr>
          <w:i/>
          <w:lang w:val="en-US"/>
        </w:rPr>
        <w:t>ts_1</w:t>
      </w:r>
      <w:r w:rsidR="00E22FE1" w:rsidRPr="00752797">
        <w:rPr>
          <w:lang w:val="en-US"/>
        </w:rPr>
        <w:t xml:space="preserve">, </w:t>
      </w:r>
      <w:r w:rsidR="00E22FE1" w:rsidRPr="00752797">
        <w:rPr>
          <w:i/>
          <w:lang w:val="en-US"/>
        </w:rPr>
        <w:t>ts_2</w:t>
      </w:r>
      <w:r w:rsidR="00962612" w:rsidRPr="00752797">
        <w:rPr>
          <w:i/>
          <w:lang w:val="en-US"/>
        </w:rPr>
        <w:t>, ts_nonh</w:t>
      </w:r>
      <w:r w:rsidR="00E22FE1" w:rsidRPr="00752797">
        <w:rPr>
          <w:i/>
          <w:lang w:val="en-US"/>
        </w:rPr>
        <w:t xml:space="preserve"> </w:t>
      </w:r>
      <w:r w:rsidR="00E22FE1" w:rsidRPr="00752797">
        <w:rPr>
          <w:lang w:val="en-US"/>
        </w:rPr>
        <w:t xml:space="preserve">or </w:t>
      </w:r>
      <w:r w:rsidR="00E22FE1" w:rsidRPr="00752797">
        <w:rPr>
          <w:i/>
          <w:lang w:val="en-US"/>
        </w:rPr>
        <w:t>stat_table</w:t>
      </w:r>
      <w:r>
        <w:rPr>
          <w:i/>
          <w:lang w:val="en-US"/>
        </w:rPr>
        <w:t>, as explained in Section 3.1.2</w:t>
      </w:r>
      <w:r w:rsidR="00E22FE1" w:rsidRPr="00752797">
        <w:rPr>
          <w:lang w:val="en-US"/>
        </w:rPr>
        <w:t>. The conditions are</w:t>
      </w:r>
      <w:r w:rsidR="00E22FE1" w:rsidRPr="00752797">
        <w:rPr>
          <w:i/>
          <w:lang w:val="en-US"/>
        </w:rPr>
        <w:t xml:space="preserve"> </w:t>
      </w:r>
      <w:r w:rsidR="00E22FE1" w:rsidRPr="00752797">
        <w:rPr>
          <w:lang w:val="en-US"/>
        </w:rPr>
        <w:t xml:space="preserve">generally defined within the </w:t>
      </w:r>
      <w:r w:rsidR="00E22FE1" w:rsidRPr="00752797">
        <w:rPr>
          <w:i/>
          <w:lang w:val="en-US"/>
        </w:rPr>
        <w:t>params.txt</w:t>
      </w:r>
      <w:r w:rsidR="00E22FE1" w:rsidRPr="00752797">
        <w:rPr>
          <w:lang w:val="en-US"/>
        </w:rPr>
        <w:t xml:space="preserve"> file directly using the keywords described in the table below. In addition, in case of </w:t>
      </w:r>
      <w:r w:rsidR="00E22FE1" w:rsidRPr="00752797">
        <w:rPr>
          <w:i/>
          <w:lang w:val="en-US"/>
        </w:rPr>
        <w:t>wbctype</w:t>
      </w:r>
      <w:r w:rsidR="00E22FE1" w:rsidRPr="00752797">
        <w:rPr>
          <w:lang w:val="en-US"/>
        </w:rPr>
        <w:t xml:space="preserve"> values </w:t>
      </w:r>
      <w:r w:rsidR="00E22FE1" w:rsidRPr="00752797">
        <w:rPr>
          <w:i/>
          <w:lang w:val="en-US"/>
        </w:rPr>
        <w:t>ts_1</w:t>
      </w:r>
      <w:r w:rsidR="00E22FE1" w:rsidRPr="00752797">
        <w:rPr>
          <w:lang w:val="en-US"/>
        </w:rPr>
        <w:t xml:space="preserve"> or </w:t>
      </w:r>
      <w:r w:rsidR="00E22FE1" w:rsidRPr="00752797">
        <w:rPr>
          <w:i/>
          <w:lang w:val="en-US"/>
        </w:rPr>
        <w:t>ts_2</w:t>
      </w:r>
      <w:r w:rsidR="00E22FE1" w:rsidRPr="00752797">
        <w:rPr>
          <w:lang w:val="en-US"/>
        </w:rPr>
        <w:t xml:space="preserve"> the file </w:t>
      </w:r>
      <w:r w:rsidR="00E22FE1" w:rsidRPr="00752797">
        <w:rPr>
          <w:i/>
          <w:lang w:val="en-US"/>
        </w:rPr>
        <w:t>bc/gen.ezs</w:t>
      </w:r>
      <w:r w:rsidR="00E22FE1" w:rsidRPr="00752797">
        <w:rPr>
          <w:lang w:val="en-US"/>
        </w:rPr>
        <w:t xml:space="preserve"> should be present that describes the infragravity wave forcing generated outside of XBeach</w:t>
      </w:r>
      <w:r w:rsidR="00400C16" w:rsidRPr="00752797">
        <w:rPr>
          <w:lang w:val="en-US"/>
        </w:rPr>
        <w:t>.</w:t>
      </w:r>
      <w:r w:rsidR="00E22FE1" w:rsidRPr="00752797">
        <w:rPr>
          <w:lang w:val="en-US"/>
        </w:rPr>
        <w:t xml:space="preserve"> </w:t>
      </w:r>
      <w:r w:rsidR="00400C16" w:rsidRPr="00752797">
        <w:rPr>
          <w:lang w:val="en-US"/>
        </w:rPr>
        <w:t xml:space="preserve">For the </w:t>
      </w:r>
      <w:r w:rsidR="00400C16" w:rsidRPr="00752797">
        <w:rPr>
          <w:i/>
          <w:lang w:val="en-US"/>
        </w:rPr>
        <w:t>wbctype</w:t>
      </w:r>
      <w:r w:rsidR="00400C16" w:rsidRPr="00752797">
        <w:rPr>
          <w:lang w:val="en-US"/>
        </w:rPr>
        <w:t xml:space="preserve"> </w:t>
      </w:r>
      <w:r w:rsidR="00400C16" w:rsidRPr="00752797">
        <w:rPr>
          <w:i/>
          <w:lang w:val="en-US"/>
        </w:rPr>
        <w:t xml:space="preserve">ts_nonh </w:t>
      </w:r>
      <w:r w:rsidR="00400C16" w:rsidRPr="00752797">
        <w:rPr>
          <w:lang w:val="en-US"/>
        </w:rPr>
        <w:t xml:space="preserve">also a separate file is needed. </w:t>
      </w:r>
      <w:proofErr w:type="gramStart"/>
      <w:r w:rsidR="00EC66F4">
        <w:rPr>
          <w:lang w:val="en-US"/>
        </w:rPr>
        <w:t>For m</w:t>
      </w:r>
      <w:r w:rsidR="00E22FE1" w:rsidRPr="00752797">
        <w:rPr>
          <w:lang w:val="en-US"/>
        </w:rPr>
        <w:t xml:space="preserve">ore </w:t>
      </w:r>
      <w:r w:rsidR="00400C16" w:rsidRPr="00752797">
        <w:rPr>
          <w:lang w:val="en-US"/>
        </w:rPr>
        <w:t xml:space="preserve">information </w:t>
      </w:r>
      <w:r w:rsidR="00E22FE1" w:rsidRPr="00752797">
        <w:rPr>
          <w:lang w:val="en-US"/>
        </w:rPr>
        <w:t xml:space="preserve">about </w:t>
      </w:r>
      <w:r w:rsidR="00400C16" w:rsidRPr="00752797">
        <w:rPr>
          <w:lang w:val="en-US"/>
        </w:rPr>
        <w:t>these</w:t>
      </w:r>
      <w:r w:rsidR="00E22FE1" w:rsidRPr="00752797">
        <w:rPr>
          <w:lang w:val="en-US"/>
        </w:rPr>
        <w:t xml:space="preserve"> file</w:t>
      </w:r>
      <w:r w:rsidR="00400C16" w:rsidRPr="00752797">
        <w:rPr>
          <w:lang w:val="en-US"/>
        </w:rPr>
        <w:t>s</w:t>
      </w:r>
      <w:r w:rsidR="00EC66F4">
        <w:rPr>
          <w:lang w:val="en-US"/>
        </w:rPr>
        <w:t>.</w:t>
      </w:r>
      <w:proofErr w:type="gramEnd"/>
      <w:r w:rsidR="00EC66F4">
        <w:rPr>
          <w:lang w:val="en-US"/>
        </w:rPr>
        <w:t xml:space="preserve"> </w:t>
      </w:r>
      <w:proofErr w:type="gramStart"/>
      <w:r w:rsidR="00EC66F4">
        <w:rPr>
          <w:lang w:val="en-US"/>
        </w:rPr>
        <w:t>see</w:t>
      </w:r>
      <w:proofErr w:type="gramEnd"/>
      <w:r w:rsidR="00E22FE1" w:rsidRPr="00752797">
        <w:rPr>
          <w:lang w:val="en-US"/>
        </w:rPr>
        <w:t xml:space="preserve"> </w:t>
      </w:r>
      <w:r w:rsidR="00EC66F4">
        <w:rPr>
          <w:lang w:val="en-US"/>
        </w:rPr>
        <w:t xml:space="preserve">Section </w:t>
      </w:r>
      <w:r w:rsidR="0005330B" w:rsidRPr="00752797">
        <w:rPr>
          <w:lang w:val="en-US"/>
        </w:rPr>
        <w:fldChar w:fldCharType="begin"/>
      </w:r>
      <w:r w:rsidR="0005330B" w:rsidRPr="00752797">
        <w:rPr>
          <w:lang w:val="en-US"/>
        </w:rPr>
        <w:instrText xml:space="preserve"> REF _Ref413596729 \r \h </w:instrText>
      </w:r>
      <w:r w:rsidR="0005330B" w:rsidRPr="00752797">
        <w:rPr>
          <w:lang w:val="en-US"/>
        </w:rPr>
      </w:r>
      <w:r w:rsidR="0005330B" w:rsidRPr="00752797">
        <w:rPr>
          <w:lang w:val="en-US"/>
        </w:rPr>
        <w:fldChar w:fldCharType="separate"/>
      </w:r>
      <w:r w:rsidR="002E51A3">
        <w:rPr>
          <w:lang w:val="en-US"/>
        </w:rPr>
        <w:t>0</w:t>
      </w:r>
      <w:r w:rsidR="0005330B" w:rsidRPr="00752797">
        <w:rPr>
          <w:lang w:val="en-US"/>
        </w:rPr>
        <w:fldChar w:fldCharType="end"/>
      </w:r>
      <w:r w:rsidR="0005330B" w:rsidRPr="00752797">
        <w:rPr>
          <w:lang w:val="en-US"/>
        </w:rPr>
        <w:t>.</w:t>
      </w:r>
      <w:r w:rsidR="00400C16" w:rsidRPr="00752797">
        <w:rPr>
          <w:lang w:val="en-US"/>
        </w:rPr>
        <w:t xml:space="preserve"> </w:t>
      </w:r>
    </w:p>
    <w:p w14:paraId="48D23BCD" w14:textId="0E1FE6DF" w:rsidR="006E38F6" w:rsidRPr="00752797" w:rsidRDefault="006E38F6" w:rsidP="006E38F6">
      <w:pPr>
        <w:pStyle w:val="Heading4"/>
        <w:rPr>
          <w:lang w:val="en-US"/>
        </w:rPr>
      </w:pPr>
      <w:bookmarkStart w:id="494" w:name="_Toc417455481"/>
      <w:bookmarkStart w:id="495" w:name="_Toc417455674"/>
      <w:bookmarkStart w:id="496" w:name="_Toc417455819"/>
      <w:bookmarkStart w:id="497" w:name="_Toc431915754"/>
      <w:r w:rsidRPr="00752797">
        <w:rPr>
          <w:lang w:val="en-US"/>
        </w:rPr>
        <w:t>Stationary wave boundary conditions</w:t>
      </w:r>
      <w:bookmarkEnd w:id="494"/>
      <w:bookmarkEnd w:id="495"/>
      <w:bookmarkEnd w:id="496"/>
      <w:bookmarkEnd w:id="497"/>
    </w:p>
    <w:p w14:paraId="444CF2B3" w14:textId="49A6D567" w:rsidR="00E22FE1" w:rsidRPr="00752797" w:rsidRDefault="00E22FE1" w:rsidP="00E22FE1">
      <w:pPr>
        <w:pStyle w:val="BodyText"/>
        <w:rPr>
          <w:lang w:val="en-US"/>
        </w:rPr>
      </w:pPr>
      <w:bookmarkStart w:id="498" w:name="_Ref413318835"/>
      <w:r w:rsidRPr="00752797">
        <w:rPr>
          <w:lang w:val="en-US"/>
        </w:rPr>
        <w:t xml:space="preserve">Only in case of </w:t>
      </w:r>
      <w:r w:rsidRPr="00752797">
        <w:rPr>
          <w:i/>
          <w:lang w:val="en-US"/>
        </w:rPr>
        <w:t>wbctype = stat_table</w:t>
      </w:r>
      <w:r w:rsidRPr="00752797">
        <w:rPr>
          <w:lang w:val="en-US"/>
        </w:rPr>
        <w:t xml:space="preserve"> the time-varying stationary wave boundary conditions are fully described in an external file referenced by the </w:t>
      </w:r>
      <w:r w:rsidRPr="00752797">
        <w:rPr>
          <w:i/>
          <w:lang w:val="en-US"/>
        </w:rPr>
        <w:t>bcfile</w:t>
      </w:r>
      <w:r w:rsidRPr="00752797">
        <w:rPr>
          <w:lang w:val="en-US"/>
        </w:rPr>
        <w:t xml:space="preserve"> keyword. The </w:t>
      </w:r>
      <w:r w:rsidRPr="00752797">
        <w:rPr>
          <w:i/>
          <w:lang w:val="en-US"/>
        </w:rPr>
        <w:t xml:space="preserve">bcfile </w:t>
      </w:r>
      <w:r w:rsidRPr="00752797">
        <w:rPr>
          <w:lang w:val="en-US"/>
        </w:rPr>
        <w:t xml:space="preserve">keyword is part of the spectral wave boundary condition input and also the referenced file is designed for time-varying spectral input in the form of JONSWAP spectra (see </w:t>
      </w:r>
      <w:r w:rsidR="00EC66F4">
        <w:rPr>
          <w:lang w:val="en-US"/>
        </w:rPr>
        <w:t xml:space="preserve">Section </w:t>
      </w:r>
      <w:r w:rsidRPr="00752797">
        <w:rPr>
          <w:lang w:val="en-US"/>
        </w:rPr>
        <w:fldChar w:fldCharType="begin"/>
      </w:r>
      <w:r w:rsidRPr="00752797">
        <w:rPr>
          <w:lang w:val="en-US"/>
        </w:rPr>
        <w:instrText xml:space="preserve"> REF _Ref285376842 \r \h </w:instrText>
      </w:r>
      <w:r w:rsidRPr="00752797">
        <w:rPr>
          <w:lang w:val="en-US"/>
        </w:rPr>
      </w:r>
      <w:r w:rsidRPr="00752797">
        <w:rPr>
          <w:lang w:val="en-US"/>
        </w:rPr>
        <w:fldChar w:fldCharType="separate"/>
      </w:r>
      <w:r w:rsidR="002E51A3">
        <w:rPr>
          <w:lang w:val="en-US"/>
        </w:rPr>
        <w:t>4.5.1.1</w:t>
      </w:r>
      <w:r w:rsidRPr="00752797">
        <w:rPr>
          <w:lang w:val="en-US"/>
        </w:rPr>
        <w:fldChar w:fldCharType="end"/>
      </w:r>
      <w:r w:rsidRPr="00752797">
        <w:rPr>
          <w:lang w:val="en-US"/>
        </w:rPr>
        <w:t xml:space="preserve">). In stationary mode only the relevant data from this file is used </w:t>
      </w:r>
      <w:r w:rsidR="008C5E26">
        <w:rPr>
          <w:lang w:val="en-US"/>
        </w:rPr>
        <w:t>(</w:t>
      </w:r>
      <w:r w:rsidR="008C5E26" w:rsidRPr="008C5E26">
        <w:rPr>
          <w:i/>
          <w:lang w:val="en-US"/>
        </w:rPr>
        <w:t>Hm0, Tp, mainang, s and duration</w:t>
      </w:r>
      <w:r w:rsidR="008C5E26">
        <w:rPr>
          <w:lang w:val="en-US"/>
        </w:rPr>
        <w:t xml:space="preserve">) </w:t>
      </w:r>
      <w:r w:rsidRPr="00752797">
        <w:rPr>
          <w:lang w:val="en-US"/>
        </w:rPr>
        <w:t xml:space="preserve">and irrelevant data like </w:t>
      </w:r>
      <w:r w:rsidRPr="00752797">
        <w:rPr>
          <w:i/>
          <w:lang w:val="en-US"/>
        </w:rPr>
        <w:t>gamma</w:t>
      </w:r>
      <w:r w:rsidRPr="00752797">
        <w:rPr>
          <w:lang w:val="en-US"/>
        </w:rPr>
        <w:t xml:space="preserve"> and </w:t>
      </w:r>
      <w:r w:rsidRPr="00752797">
        <w:rPr>
          <w:i/>
          <w:lang w:val="en-US"/>
        </w:rPr>
        <w:t>dfj</w:t>
      </w:r>
      <w:r w:rsidRPr="00752797">
        <w:rPr>
          <w:lang w:val="en-US"/>
        </w:rPr>
        <w:t xml:space="preserve"> are discarded. </w:t>
      </w:r>
    </w:p>
    <w:p w14:paraId="5707A4F4" w14:textId="2055ABCC" w:rsidR="00621C7E" w:rsidRPr="00752797" w:rsidRDefault="00621C7E" w:rsidP="00621C7E">
      <w:pPr>
        <w:pStyle w:val="Caption"/>
        <w:rPr>
          <w:lang w:val="en-US"/>
        </w:rPr>
      </w:pPr>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7</w:t>
      </w:r>
      <w:r w:rsidR="00366571">
        <w:rPr>
          <w:lang w:val="en-US"/>
        </w:rPr>
        <w:fldChar w:fldCharType="end"/>
      </w:r>
      <w:r w:rsidRPr="00752797">
        <w:rPr>
          <w:lang w:val="en-US"/>
        </w:rPr>
        <w:tab/>
        <w:t>Overview of available keywords for stationary boundary conditions</w:t>
      </w:r>
    </w:p>
    <w:tbl>
      <w:tblPr>
        <w:tblStyle w:val="LightShading-Accent1"/>
        <w:tblW w:w="0" w:type="auto"/>
        <w:tblLook w:val="04A0" w:firstRow="1" w:lastRow="0" w:firstColumn="1" w:lastColumn="0" w:noHBand="0" w:noVBand="1"/>
      </w:tblPr>
      <w:tblGrid>
        <w:gridCol w:w="1603"/>
        <w:gridCol w:w="1981"/>
        <w:gridCol w:w="1099"/>
        <w:gridCol w:w="1496"/>
        <w:gridCol w:w="896"/>
        <w:gridCol w:w="1855"/>
      </w:tblGrid>
      <w:tr w:rsidR="00E22FE1" w:rsidRPr="00752797" w14:paraId="71A10D28" w14:textId="77777777" w:rsidTr="0039394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3" w:type="dxa"/>
          </w:tcPr>
          <w:p w14:paraId="5B4FFC01" w14:textId="77777777" w:rsidR="00E22FE1" w:rsidRPr="00752797" w:rsidRDefault="00E22FE1" w:rsidP="00400C16">
            <w:pPr>
              <w:pStyle w:val="PlainText"/>
              <w:jc w:val="both"/>
            </w:pPr>
            <w:r w:rsidRPr="00752797">
              <w:t>keyword</w:t>
            </w:r>
          </w:p>
        </w:tc>
        <w:tc>
          <w:tcPr>
            <w:tcW w:w="1981" w:type="dxa"/>
          </w:tcPr>
          <w:p w14:paraId="2683AAA0"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099" w:type="dxa"/>
          </w:tcPr>
          <w:p w14:paraId="2435840F"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675" w:type="dxa"/>
          </w:tcPr>
          <w:p w14:paraId="3417F550"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1347" w:type="dxa"/>
          </w:tcPr>
          <w:p w14:paraId="162ACAF1"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25" w:type="dxa"/>
          </w:tcPr>
          <w:p w14:paraId="02B840F8"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E22FE1" w:rsidRPr="00752797" w14:paraId="2B86B63E"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4A82B809" w14:textId="77777777" w:rsidR="00E22FE1" w:rsidRPr="00752797" w:rsidRDefault="00E22FE1" w:rsidP="00400C16">
            <w:pPr>
              <w:pStyle w:val="PlainText"/>
              <w:jc w:val="both"/>
            </w:pPr>
            <w:r w:rsidRPr="00752797">
              <w:t>Hrms</w:t>
            </w:r>
          </w:p>
        </w:tc>
        <w:tc>
          <w:tcPr>
            <w:tcW w:w="1981" w:type="dxa"/>
          </w:tcPr>
          <w:p w14:paraId="13DB0F75"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Hrms wave height for </w:t>
            </w:r>
            <w:r w:rsidR="00400C16" w:rsidRPr="00752797">
              <w:t>wbctype</w:t>
            </w:r>
            <w:r w:rsidRPr="00752797">
              <w:t xml:space="preserve"> = stat, bichrom, ts_1 or ts_2</w:t>
            </w:r>
          </w:p>
        </w:tc>
        <w:tc>
          <w:tcPr>
            <w:tcW w:w="1099" w:type="dxa"/>
          </w:tcPr>
          <w:p w14:paraId="55ECBB58"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675" w:type="dxa"/>
          </w:tcPr>
          <w:p w14:paraId="75DBEF84"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w:t>
            </w:r>
          </w:p>
        </w:tc>
        <w:tc>
          <w:tcPr>
            <w:tcW w:w="1347" w:type="dxa"/>
          </w:tcPr>
          <w:p w14:paraId="11807EE9"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225" w:type="dxa"/>
          </w:tcPr>
          <w:p w14:paraId="0991701D"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r>
      <w:tr w:rsidR="00E22FE1" w:rsidRPr="00752797" w14:paraId="68CB8392" w14:textId="77777777" w:rsidTr="00393948">
        <w:tc>
          <w:tcPr>
            <w:cnfStyle w:val="001000000000" w:firstRow="0" w:lastRow="0" w:firstColumn="1" w:lastColumn="0" w:oddVBand="0" w:evenVBand="0" w:oddHBand="0" w:evenHBand="0" w:firstRowFirstColumn="0" w:firstRowLastColumn="0" w:lastRowFirstColumn="0" w:lastRowLastColumn="0"/>
            <w:tcW w:w="1603" w:type="dxa"/>
          </w:tcPr>
          <w:p w14:paraId="6A0A3AB8" w14:textId="77777777" w:rsidR="00E22FE1" w:rsidRPr="00752797" w:rsidRDefault="00E22FE1" w:rsidP="00400C16">
            <w:pPr>
              <w:pStyle w:val="PlainText"/>
              <w:jc w:val="both"/>
            </w:pPr>
            <w:r w:rsidRPr="00752797">
              <w:t>Tlong</w:t>
            </w:r>
          </w:p>
        </w:tc>
        <w:tc>
          <w:tcPr>
            <w:tcW w:w="1981" w:type="dxa"/>
          </w:tcPr>
          <w:p w14:paraId="257B88A6"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Wave group period for case </w:t>
            </w:r>
            <w:r w:rsidR="00400C16" w:rsidRPr="00752797">
              <w:t xml:space="preserve">wbctype </w:t>
            </w:r>
            <w:r w:rsidRPr="00752797">
              <w:t>= bichrom</w:t>
            </w:r>
          </w:p>
        </w:tc>
        <w:tc>
          <w:tcPr>
            <w:tcW w:w="1099" w:type="dxa"/>
          </w:tcPr>
          <w:p w14:paraId="0F36200D"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80.0</w:t>
            </w:r>
          </w:p>
        </w:tc>
        <w:tc>
          <w:tcPr>
            <w:tcW w:w="1675" w:type="dxa"/>
          </w:tcPr>
          <w:p w14:paraId="2A783ABC"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20.0 - 300.0</w:t>
            </w:r>
          </w:p>
        </w:tc>
        <w:tc>
          <w:tcPr>
            <w:tcW w:w="1347" w:type="dxa"/>
          </w:tcPr>
          <w:p w14:paraId="617217FC"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225" w:type="dxa"/>
          </w:tcPr>
          <w:p w14:paraId="710F08A5"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p>
        </w:tc>
      </w:tr>
      <w:tr w:rsidR="00E22FE1" w:rsidRPr="00752797" w14:paraId="23470CF9"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62836BF4" w14:textId="77777777" w:rsidR="00E22FE1" w:rsidRPr="00752797" w:rsidRDefault="00E22FE1" w:rsidP="00400C16">
            <w:pPr>
              <w:pStyle w:val="PlainText"/>
              <w:jc w:val="both"/>
            </w:pPr>
            <w:r w:rsidRPr="00752797">
              <w:t>Trep</w:t>
            </w:r>
          </w:p>
        </w:tc>
        <w:tc>
          <w:tcPr>
            <w:tcW w:w="1981" w:type="dxa"/>
          </w:tcPr>
          <w:p w14:paraId="66D14967"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Representative wave period for </w:t>
            </w:r>
            <w:r w:rsidR="00400C16" w:rsidRPr="00752797">
              <w:t xml:space="preserve">wbctype </w:t>
            </w:r>
            <w:r w:rsidRPr="00752797">
              <w:t xml:space="preserve">= </w:t>
            </w:r>
            <w:r w:rsidRPr="00752797">
              <w:lastRenderedPageBreak/>
              <w:t>stat, bichrom, ts_1 or ts_2</w:t>
            </w:r>
          </w:p>
        </w:tc>
        <w:tc>
          <w:tcPr>
            <w:tcW w:w="1099" w:type="dxa"/>
          </w:tcPr>
          <w:p w14:paraId="05F9E57D"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lastRenderedPageBreak/>
              <w:t>10.0</w:t>
            </w:r>
          </w:p>
        </w:tc>
        <w:tc>
          <w:tcPr>
            <w:tcW w:w="1675" w:type="dxa"/>
          </w:tcPr>
          <w:p w14:paraId="5EE5A38E"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1.0 - 20.0</w:t>
            </w:r>
          </w:p>
        </w:tc>
        <w:tc>
          <w:tcPr>
            <w:tcW w:w="1347" w:type="dxa"/>
          </w:tcPr>
          <w:p w14:paraId="2AC072CD"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225" w:type="dxa"/>
          </w:tcPr>
          <w:p w14:paraId="3400F1BF" w14:textId="6C6F72AD" w:rsidR="00E22FE1" w:rsidRPr="00752797" w:rsidRDefault="002E51A3" w:rsidP="002E51A3">
            <w:pPr>
              <w:pStyle w:val="PlainText"/>
              <w:jc w:val="both"/>
              <w:cnfStyle w:val="000000100000" w:firstRow="0" w:lastRow="0" w:firstColumn="0" w:lastColumn="0" w:oddVBand="0" w:evenVBand="0" w:oddHBand="1" w:evenHBand="0" w:firstRowFirstColumn="0" w:firstRowLastColumn="0" w:lastRowFirstColumn="0" w:lastRowLastColumn="0"/>
            </w:pPr>
            <w:r>
              <w:t>T</w:t>
            </w:r>
            <w:r w:rsidRPr="003B707D">
              <w:rPr>
                <w:vertAlign w:val="subscript"/>
              </w:rPr>
              <w:t>m01</w:t>
            </w:r>
            <w:r>
              <w:t xml:space="preserve"> by default using keyword </w:t>
            </w:r>
            <w:r>
              <w:rPr>
                <w:i/>
              </w:rPr>
              <w:lastRenderedPageBreak/>
              <w:t>Tm01switch</w:t>
            </w:r>
            <w:r w:rsidRPr="003B707D">
              <w:rPr>
                <w:i/>
              </w:rPr>
              <w:t>=</w:t>
            </w:r>
            <w:r>
              <w:rPr>
                <w:i/>
              </w:rPr>
              <w:t>1</w:t>
            </w:r>
            <w:r>
              <w:t>, and T</w:t>
            </w:r>
            <w:r>
              <w:rPr>
                <w:vertAlign w:val="subscript"/>
              </w:rPr>
              <w:t>m-</w:t>
            </w:r>
            <w:r w:rsidRPr="003B707D">
              <w:rPr>
                <w:vertAlign w:val="subscript"/>
              </w:rPr>
              <w:t>1</w:t>
            </w:r>
            <w:proofErr w:type="gramStart"/>
            <w:r>
              <w:rPr>
                <w:vertAlign w:val="subscript"/>
              </w:rPr>
              <w:t>,0</w:t>
            </w:r>
            <w:proofErr w:type="gramEnd"/>
            <w:r>
              <w:t xml:space="preserve"> for </w:t>
            </w:r>
            <w:r>
              <w:rPr>
                <w:i/>
              </w:rPr>
              <w:t>Tm01switch</w:t>
            </w:r>
            <w:r w:rsidRPr="003B707D">
              <w:rPr>
                <w:i/>
              </w:rPr>
              <w:t>=</w:t>
            </w:r>
            <w:r>
              <w:rPr>
                <w:i/>
              </w:rPr>
              <w:t>0</w:t>
            </w:r>
            <w:r>
              <w:t>.</w:t>
            </w:r>
          </w:p>
        </w:tc>
      </w:tr>
      <w:tr w:rsidR="00E22FE1" w:rsidRPr="00752797" w14:paraId="7AD3389C" w14:textId="77777777" w:rsidTr="00393948">
        <w:tc>
          <w:tcPr>
            <w:cnfStyle w:val="001000000000" w:firstRow="0" w:lastRow="0" w:firstColumn="1" w:lastColumn="0" w:oddVBand="0" w:evenVBand="0" w:oddHBand="0" w:evenHBand="0" w:firstRowFirstColumn="0" w:firstRowLastColumn="0" w:lastRowFirstColumn="0" w:lastRowLastColumn="0"/>
            <w:tcW w:w="1603" w:type="dxa"/>
          </w:tcPr>
          <w:p w14:paraId="77C9651A" w14:textId="77777777" w:rsidR="00E22FE1" w:rsidRPr="00752797" w:rsidRDefault="00E22FE1" w:rsidP="00400C16">
            <w:pPr>
              <w:pStyle w:val="PlainText"/>
              <w:jc w:val="both"/>
            </w:pPr>
            <w:r w:rsidRPr="00752797">
              <w:lastRenderedPageBreak/>
              <w:t>dir0</w:t>
            </w:r>
          </w:p>
        </w:tc>
        <w:tc>
          <w:tcPr>
            <w:tcW w:w="1981" w:type="dxa"/>
          </w:tcPr>
          <w:p w14:paraId="04387C94"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Mean wave direction for </w:t>
            </w:r>
            <w:r w:rsidR="00400C16" w:rsidRPr="00752797">
              <w:t xml:space="preserve">wbctype </w:t>
            </w:r>
            <w:r w:rsidRPr="00752797">
              <w:t>= stat, bichrom, ts_1 or ts_2 (nautical convention)</w:t>
            </w:r>
          </w:p>
        </w:tc>
        <w:tc>
          <w:tcPr>
            <w:tcW w:w="1099" w:type="dxa"/>
          </w:tcPr>
          <w:p w14:paraId="060FDD10"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270.0</w:t>
            </w:r>
          </w:p>
        </w:tc>
        <w:tc>
          <w:tcPr>
            <w:tcW w:w="1675" w:type="dxa"/>
          </w:tcPr>
          <w:p w14:paraId="29A05122"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180.0 - 360.0</w:t>
            </w:r>
          </w:p>
        </w:tc>
        <w:tc>
          <w:tcPr>
            <w:tcW w:w="1347" w:type="dxa"/>
          </w:tcPr>
          <w:p w14:paraId="0655402D"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deg</w:t>
            </w:r>
          </w:p>
        </w:tc>
        <w:tc>
          <w:tcPr>
            <w:tcW w:w="1225" w:type="dxa"/>
          </w:tcPr>
          <w:p w14:paraId="0F8BA204"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p>
        </w:tc>
      </w:tr>
      <w:tr w:rsidR="00E22FE1" w:rsidRPr="00752797" w14:paraId="03AAF4BE"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0DCD22CC" w14:textId="77777777" w:rsidR="00E22FE1" w:rsidRPr="00752797" w:rsidRDefault="00E22FE1" w:rsidP="00400C16">
            <w:pPr>
              <w:pStyle w:val="PlainText"/>
              <w:jc w:val="both"/>
            </w:pPr>
            <w:r w:rsidRPr="00752797">
              <w:t>lateralwave</w:t>
            </w:r>
          </w:p>
        </w:tc>
        <w:tc>
          <w:tcPr>
            <w:tcW w:w="1981" w:type="dxa"/>
          </w:tcPr>
          <w:p w14:paraId="11BCA881"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lateral boundary at left</w:t>
            </w:r>
          </w:p>
        </w:tc>
        <w:tc>
          <w:tcPr>
            <w:tcW w:w="1099" w:type="dxa"/>
          </w:tcPr>
          <w:p w14:paraId="0D991FC7"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neumann</w:t>
            </w:r>
          </w:p>
        </w:tc>
        <w:tc>
          <w:tcPr>
            <w:tcW w:w="1675" w:type="dxa"/>
          </w:tcPr>
          <w:p w14:paraId="4664D0A3"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neumann, wavecrest, cyclic</w:t>
            </w:r>
          </w:p>
        </w:tc>
        <w:tc>
          <w:tcPr>
            <w:tcW w:w="1347" w:type="dxa"/>
          </w:tcPr>
          <w:p w14:paraId="24A4D1A9"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c>
          <w:tcPr>
            <w:tcW w:w="1225" w:type="dxa"/>
          </w:tcPr>
          <w:p w14:paraId="620C0F11"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r>
      <w:tr w:rsidR="00E22FE1" w:rsidRPr="00752797" w14:paraId="02942449" w14:textId="77777777" w:rsidTr="00393948">
        <w:tc>
          <w:tcPr>
            <w:cnfStyle w:val="001000000000" w:firstRow="0" w:lastRow="0" w:firstColumn="1" w:lastColumn="0" w:oddVBand="0" w:evenVBand="0" w:oddHBand="0" w:evenHBand="0" w:firstRowFirstColumn="0" w:firstRowLastColumn="0" w:lastRowFirstColumn="0" w:lastRowLastColumn="0"/>
            <w:tcW w:w="1603" w:type="dxa"/>
          </w:tcPr>
          <w:p w14:paraId="507BD046" w14:textId="1E027F6D" w:rsidR="00E22FE1" w:rsidRPr="00752797" w:rsidRDefault="000E09EB" w:rsidP="00400C16">
            <w:pPr>
              <w:pStyle w:val="PlainText"/>
              <w:jc w:val="both"/>
            </w:pPr>
            <w:r w:rsidRPr="00752797">
              <w:t>M</w:t>
            </w:r>
          </w:p>
        </w:tc>
        <w:tc>
          <w:tcPr>
            <w:tcW w:w="1981" w:type="dxa"/>
          </w:tcPr>
          <w:p w14:paraId="38F1F090"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Power in cos^m directional distribution for </w:t>
            </w:r>
            <w:r w:rsidR="00400C16" w:rsidRPr="00752797">
              <w:t>wbctype</w:t>
            </w:r>
            <w:r w:rsidRPr="00752797">
              <w:t xml:space="preserve"> = stat, bichrom, ts_1 or ts_2</w:t>
            </w:r>
          </w:p>
        </w:tc>
        <w:tc>
          <w:tcPr>
            <w:tcW w:w="1099" w:type="dxa"/>
          </w:tcPr>
          <w:p w14:paraId="34A683B4"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675" w:type="dxa"/>
          </w:tcPr>
          <w:p w14:paraId="73175D7D"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2 - 128</w:t>
            </w:r>
          </w:p>
        </w:tc>
        <w:tc>
          <w:tcPr>
            <w:tcW w:w="1347" w:type="dxa"/>
          </w:tcPr>
          <w:p w14:paraId="626A8117"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25" w:type="dxa"/>
          </w:tcPr>
          <w:p w14:paraId="2AE732C9"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p>
        </w:tc>
      </w:tr>
      <w:tr w:rsidR="00E22FE1" w:rsidRPr="00752797" w14:paraId="23D45047"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0840C124" w14:textId="7C655F99" w:rsidR="00E22FE1" w:rsidRPr="00752797" w:rsidRDefault="00E22FE1" w:rsidP="00400C16">
            <w:pPr>
              <w:pStyle w:val="PlainText"/>
              <w:jc w:val="both"/>
            </w:pPr>
          </w:p>
        </w:tc>
        <w:tc>
          <w:tcPr>
            <w:tcW w:w="1981" w:type="dxa"/>
          </w:tcPr>
          <w:p w14:paraId="373E3389" w14:textId="20912C83"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c>
          <w:tcPr>
            <w:tcW w:w="1099" w:type="dxa"/>
          </w:tcPr>
          <w:p w14:paraId="684BD4BE" w14:textId="3AEFE782"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c>
          <w:tcPr>
            <w:tcW w:w="1675" w:type="dxa"/>
          </w:tcPr>
          <w:p w14:paraId="402D609A" w14:textId="1A7CA5C3"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c>
          <w:tcPr>
            <w:tcW w:w="1347" w:type="dxa"/>
          </w:tcPr>
          <w:p w14:paraId="27DFDD25" w14:textId="0AB69B9E"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c>
          <w:tcPr>
            <w:tcW w:w="1225" w:type="dxa"/>
          </w:tcPr>
          <w:p w14:paraId="5233AF2E" w14:textId="5881E838"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r>
      <w:tr w:rsidR="00E22FE1" w:rsidRPr="00752797" w14:paraId="3247357C" w14:textId="77777777" w:rsidTr="00393948">
        <w:tc>
          <w:tcPr>
            <w:cnfStyle w:val="001000000000" w:firstRow="0" w:lastRow="0" w:firstColumn="1" w:lastColumn="0" w:oddVBand="0" w:evenVBand="0" w:oddHBand="0" w:evenHBand="0" w:firstRowFirstColumn="0" w:firstRowLastColumn="0" w:lastRowFirstColumn="0" w:lastRowLastColumn="0"/>
            <w:tcW w:w="1603" w:type="dxa"/>
          </w:tcPr>
          <w:p w14:paraId="23188218" w14:textId="77777777" w:rsidR="00E22FE1" w:rsidRPr="00752797" w:rsidRDefault="00E22FE1" w:rsidP="00400C16">
            <w:pPr>
              <w:pStyle w:val="PlainText"/>
              <w:jc w:val="both"/>
            </w:pPr>
            <w:r w:rsidRPr="00752797">
              <w:t>taper</w:t>
            </w:r>
          </w:p>
        </w:tc>
        <w:tc>
          <w:tcPr>
            <w:tcW w:w="1981" w:type="dxa"/>
          </w:tcPr>
          <w:p w14:paraId="7E43A570"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Spin-up time of wave boundary conditions, in morphological time</w:t>
            </w:r>
          </w:p>
        </w:tc>
        <w:tc>
          <w:tcPr>
            <w:tcW w:w="1099" w:type="dxa"/>
          </w:tcPr>
          <w:p w14:paraId="042EA7E9"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100.0</w:t>
            </w:r>
          </w:p>
        </w:tc>
        <w:tc>
          <w:tcPr>
            <w:tcW w:w="1675" w:type="dxa"/>
          </w:tcPr>
          <w:p w14:paraId="0CEC509E"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w:t>
            </w:r>
          </w:p>
        </w:tc>
        <w:tc>
          <w:tcPr>
            <w:tcW w:w="1347" w:type="dxa"/>
          </w:tcPr>
          <w:p w14:paraId="60DD6F00"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225" w:type="dxa"/>
          </w:tcPr>
          <w:p w14:paraId="29F83648" w14:textId="3566DDAC" w:rsidR="00E22FE1" w:rsidRPr="00752797" w:rsidRDefault="00BD1532" w:rsidP="00400C16">
            <w:pPr>
              <w:pStyle w:val="PlainText"/>
              <w:jc w:val="both"/>
              <w:cnfStyle w:val="000000000000" w:firstRow="0" w:lastRow="0" w:firstColumn="0" w:lastColumn="0" w:oddVBand="0" w:evenVBand="0" w:oddHBand="0" w:evenHBand="0" w:firstRowFirstColumn="0" w:firstRowLastColumn="0" w:lastRowFirstColumn="0" w:lastRowLastColumn="0"/>
            </w:pPr>
            <w:r>
              <w:t>This is the spinup time.</w:t>
            </w:r>
          </w:p>
        </w:tc>
      </w:tr>
      <w:tr w:rsidR="007442FA" w:rsidRPr="00752797" w14:paraId="27633FD2" w14:textId="77777777" w:rsidTr="007442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6BCB7AA0" w14:textId="77777777" w:rsidR="007442FA" w:rsidRPr="00752797" w:rsidRDefault="007442FA" w:rsidP="00486984">
            <w:pPr>
              <w:pStyle w:val="PlainText"/>
              <w:jc w:val="both"/>
            </w:pPr>
            <w:bookmarkStart w:id="499" w:name="_Ref413596729"/>
            <w:bookmarkStart w:id="500" w:name="_Toc417455482"/>
            <w:bookmarkStart w:id="501" w:name="_Toc417455675"/>
            <w:bookmarkStart w:id="502" w:name="_Toc417455820"/>
            <w:r w:rsidRPr="00752797">
              <w:t>wavint</w:t>
            </w:r>
          </w:p>
        </w:tc>
        <w:tc>
          <w:tcPr>
            <w:tcW w:w="1981" w:type="dxa"/>
          </w:tcPr>
          <w:p w14:paraId="782C346C" w14:textId="77777777" w:rsidR="007442FA" w:rsidRPr="00752797" w:rsidRDefault="007442FA" w:rsidP="00486984">
            <w:pPr>
              <w:pStyle w:val="PlainText"/>
              <w:jc w:val="both"/>
              <w:cnfStyle w:val="000000100000" w:firstRow="0" w:lastRow="0" w:firstColumn="0" w:lastColumn="0" w:oddVBand="0" w:evenVBand="0" w:oddHBand="1" w:evenHBand="0" w:firstRowFirstColumn="0" w:firstRowLastColumn="0" w:lastRowFirstColumn="0" w:lastRowLastColumn="0"/>
            </w:pPr>
            <w:r w:rsidRPr="00752797">
              <w:t>Interval between wave module calls (only in stationary wave mode)</w:t>
            </w:r>
          </w:p>
        </w:tc>
        <w:tc>
          <w:tcPr>
            <w:tcW w:w="1099" w:type="dxa"/>
          </w:tcPr>
          <w:p w14:paraId="52E40D71" w14:textId="77777777" w:rsidR="007442FA" w:rsidRPr="00752797" w:rsidRDefault="007442FA" w:rsidP="00486984">
            <w:pPr>
              <w:pStyle w:val="PlainText"/>
              <w:jc w:val="both"/>
              <w:cnfStyle w:val="000000100000" w:firstRow="0" w:lastRow="0" w:firstColumn="0" w:lastColumn="0" w:oddVBand="0" w:evenVBand="0" w:oddHBand="1" w:evenHBand="0" w:firstRowFirstColumn="0" w:firstRowLastColumn="0" w:lastRowFirstColumn="0" w:lastRowLastColumn="0"/>
            </w:pPr>
            <w:r w:rsidRPr="00752797">
              <w:t>60.0</w:t>
            </w:r>
          </w:p>
        </w:tc>
        <w:tc>
          <w:tcPr>
            <w:tcW w:w="1675" w:type="dxa"/>
          </w:tcPr>
          <w:p w14:paraId="11E48BC9" w14:textId="77777777" w:rsidR="007442FA" w:rsidRPr="00752797" w:rsidRDefault="007442FA" w:rsidP="00486984">
            <w:pPr>
              <w:pStyle w:val="PlainText"/>
              <w:jc w:val="both"/>
              <w:cnfStyle w:val="000000100000" w:firstRow="0" w:lastRow="0" w:firstColumn="0" w:lastColumn="0" w:oddVBand="0" w:evenVBand="0" w:oddHBand="1" w:evenHBand="0" w:firstRowFirstColumn="0" w:firstRowLastColumn="0" w:lastRowFirstColumn="0" w:lastRowLastColumn="0"/>
            </w:pPr>
            <w:r w:rsidRPr="00752797">
              <w:t>1.0 - 3600.0</w:t>
            </w:r>
          </w:p>
        </w:tc>
        <w:tc>
          <w:tcPr>
            <w:tcW w:w="1347" w:type="dxa"/>
          </w:tcPr>
          <w:p w14:paraId="07D3486F" w14:textId="77777777" w:rsidR="007442FA" w:rsidRPr="00752797" w:rsidRDefault="007442FA" w:rsidP="00486984">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225" w:type="dxa"/>
          </w:tcPr>
          <w:p w14:paraId="4F8E7675" w14:textId="77777777" w:rsidR="007442FA" w:rsidRPr="00752797" w:rsidRDefault="007442FA" w:rsidP="00486984">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0DB9AE7" w14:textId="77777777" w:rsidR="006E38F6" w:rsidRPr="00752797" w:rsidRDefault="006E38F6" w:rsidP="006E38F6">
      <w:pPr>
        <w:pStyle w:val="Heading4"/>
        <w:rPr>
          <w:lang w:val="en-US"/>
        </w:rPr>
      </w:pPr>
      <w:bookmarkStart w:id="503" w:name="_Toc431915755"/>
      <w:r w:rsidRPr="00752797">
        <w:rPr>
          <w:lang w:val="en-US"/>
        </w:rPr>
        <w:t>Time series</w:t>
      </w:r>
      <w:bookmarkEnd w:id="498"/>
      <w:bookmarkEnd w:id="499"/>
      <w:bookmarkEnd w:id="500"/>
      <w:bookmarkEnd w:id="501"/>
      <w:bookmarkEnd w:id="502"/>
      <w:bookmarkEnd w:id="503"/>
    </w:p>
    <w:p w14:paraId="33D28D59" w14:textId="769FBD61" w:rsidR="003E1DDA" w:rsidRPr="00752797" w:rsidRDefault="00400C16" w:rsidP="00400C16">
      <w:pPr>
        <w:rPr>
          <w:lang w:val="en-US"/>
        </w:rPr>
      </w:pPr>
      <w:r w:rsidRPr="00752797">
        <w:rPr>
          <w:lang w:val="en-US"/>
        </w:rPr>
        <w:t xml:space="preserve">The wave boundary condition types of </w:t>
      </w:r>
      <w:r w:rsidRPr="00393948">
        <w:rPr>
          <w:i/>
          <w:lang w:val="en-US"/>
        </w:rPr>
        <w:t>ts_1</w:t>
      </w:r>
      <w:r w:rsidRPr="00752797">
        <w:rPr>
          <w:lang w:val="en-US"/>
        </w:rPr>
        <w:t xml:space="preserve"> and </w:t>
      </w:r>
      <w:r w:rsidRPr="00393948">
        <w:rPr>
          <w:i/>
          <w:lang w:val="en-US"/>
        </w:rPr>
        <w:t>ts_2</w:t>
      </w:r>
      <w:r w:rsidRPr="00752797">
        <w:rPr>
          <w:lang w:val="en-US"/>
        </w:rPr>
        <w:t xml:space="preserve"> need a separate file containing short wave energy and free surface elevation (including long wave motions). </w:t>
      </w:r>
      <w:r w:rsidR="00EA6E40">
        <w:rPr>
          <w:lang w:val="en-US"/>
        </w:rPr>
        <w:t>This file</w:t>
      </w:r>
      <w:r w:rsidR="00EA6E40" w:rsidRPr="00752797">
        <w:rPr>
          <w:lang w:val="en-US"/>
        </w:rPr>
        <w:t xml:space="preserve"> should be </w:t>
      </w:r>
      <w:r w:rsidR="00EA6E40">
        <w:rPr>
          <w:lang w:val="en-US"/>
        </w:rPr>
        <w:t xml:space="preserve">included in </w:t>
      </w:r>
      <w:r w:rsidR="00EA6E40" w:rsidRPr="00752797">
        <w:rPr>
          <w:lang w:val="en-US"/>
        </w:rPr>
        <w:t>the current</w:t>
      </w:r>
      <w:r w:rsidR="00EA6E40">
        <w:rPr>
          <w:lang w:val="en-US"/>
        </w:rPr>
        <w:t xml:space="preserve"> working directory of the model, i.e. </w:t>
      </w:r>
      <w:r w:rsidR="00EA6E40" w:rsidRPr="00752797">
        <w:rPr>
          <w:lang w:val="en-US"/>
        </w:rPr>
        <w:t xml:space="preserve">where the </w:t>
      </w:r>
      <w:r w:rsidR="00EA6E40" w:rsidRPr="00752797">
        <w:rPr>
          <w:i/>
          <w:lang w:val="en-US"/>
        </w:rPr>
        <w:t xml:space="preserve">params.txt </w:t>
      </w:r>
      <w:r w:rsidR="00EA6E40" w:rsidRPr="00752797">
        <w:rPr>
          <w:lang w:val="en-US"/>
        </w:rPr>
        <w:t>file is located</w:t>
      </w:r>
      <w:r w:rsidR="00BD1532">
        <w:rPr>
          <w:lang w:val="en-US"/>
        </w:rPr>
        <w:t>, with the particular name.</w:t>
      </w:r>
      <w:r w:rsidR="00EA6E40">
        <w:rPr>
          <w:lang w:val="en-US"/>
        </w:rPr>
        <w:t xml:space="preserve"> </w:t>
      </w:r>
      <w:r w:rsidR="003E1DDA" w:rsidRPr="00752797">
        <w:rPr>
          <w:lang w:val="en-US"/>
        </w:rPr>
        <w:t>The format of this file is as follows:</w:t>
      </w:r>
    </w:p>
    <w:p w14:paraId="2F856BDF" w14:textId="77777777" w:rsidR="00400C16" w:rsidRPr="00752797" w:rsidRDefault="00400C16" w:rsidP="00400C16">
      <w:pPr>
        <w:rPr>
          <w:lang w:val="en-US"/>
        </w:rPr>
      </w:pPr>
    </w:p>
    <w:p w14:paraId="2C880A01" w14:textId="6931380F" w:rsidR="003E1DDA" w:rsidRPr="00752797" w:rsidRDefault="003E1DDA" w:rsidP="003E1DDA">
      <w:pPr>
        <w:pStyle w:val="Codeheader"/>
        <w:rPr>
          <w:lang w:val="en-US"/>
        </w:rPr>
      </w:pPr>
      <w:proofErr w:type="gramStart"/>
      <w:r w:rsidRPr="00752797">
        <w:rPr>
          <w:lang w:val="en-US"/>
        </w:rPr>
        <w:t>bc/gen.ezs</w:t>
      </w:r>
      <w:proofErr w:type="gramEnd"/>
      <w:r w:rsidR="00BD1532">
        <w:rPr>
          <w:lang w:val="en-US"/>
        </w:rPr>
        <w:t xml:space="preserve">  </w:t>
      </w:r>
    </w:p>
    <w:p w14:paraId="79F4807B" w14:textId="77777777" w:rsidR="003E1DDA" w:rsidRPr="00752797" w:rsidRDefault="003E1DDA" w:rsidP="003E1DDA">
      <w:pPr>
        <w:pStyle w:val="Code"/>
        <w:jc w:val="both"/>
      </w:pPr>
      <w:r w:rsidRPr="00752797">
        <w:t>&lt;</w:t>
      </w:r>
      <w:proofErr w:type="gramStart"/>
      <w:r w:rsidRPr="00752797">
        <w:t>time</w:t>
      </w:r>
      <w:proofErr w:type="gramEnd"/>
      <w:r w:rsidRPr="00752797">
        <w:t xml:space="preserve"> 1&gt; &lt;zs 1&gt; &lt;E 1&gt;</w:t>
      </w:r>
    </w:p>
    <w:p w14:paraId="33F1F0C3" w14:textId="77777777" w:rsidR="003E1DDA" w:rsidRPr="00752797" w:rsidRDefault="003E1DDA" w:rsidP="003E1DDA">
      <w:pPr>
        <w:pStyle w:val="Code"/>
        <w:jc w:val="both"/>
      </w:pPr>
      <w:r w:rsidRPr="00752797">
        <w:t>&lt;</w:t>
      </w:r>
      <w:proofErr w:type="gramStart"/>
      <w:r w:rsidRPr="00752797">
        <w:t>time</w:t>
      </w:r>
      <w:proofErr w:type="gramEnd"/>
      <w:r w:rsidRPr="00752797">
        <w:t xml:space="preserve"> 1&gt; &lt;zs 2&gt; &lt;E 2&gt;</w:t>
      </w:r>
    </w:p>
    <w:p w14:paraId="63AE28E7" w14:textId="77777777" w:rsidR="003E1DDA" w:rsidRPr="00752797" w:rsidRDefault="003E1DDA" w:rsidP="003E1DDA">
      <w:pPr>
        <w:pStyle w:val="Code"/>
        <w:jc w:val="both"/>
      </w:pPr>
      <w:r w:rsidRPr="00752797">
        <w:t>&lt;</w:t>
      </w:r>
      <w:proofErr w:type="gramStart"/>
      <w:r w:rsidRPr="00752797">
        <w:t>time</w:t>
      </w:r>
      <w:proofErr w:type="gramEnd"/>
      <w:r w:rsidRPr="00752797">
        <w:t xml:space="preserve"> 2&gt; &lt;zs 3&gt; &lt;E 3&gt;</w:t>
      </w:r>
    </w:p>
    <w:p w14:paraId="2B640B5F" w14:textId="77777777" w:rsidR="003E1DDA" w:rsidRPr="00752797" w:rsidRDefault="003E1DDA" w:rsidP="003E1DDA">
      <w:pPr>
        <w:pStyle w:val="Code"/>
        <w:jc w:val="both"/>
      </w:pPr>
      <w:r w:rsidRPr="00752797">
        <w:t>...</w:t>
      </w:r>
    </w:p>
    <w:p w14:paraId="10B63D9B" w14:textId="0A6829EA" w:rsidR="00BD1532" w:rsidRDefault="00464DB1" w:rsidP="003E1DDA">
      <w:pPr>
        <w:pStyle w:val="BodyText"/>
        <w:rPr>
          <w:lang w:val="en-US"/>
        </w:rPr>
      </w:pPr>
      <w:r>
        <w:rPr>
          <w:lang w:val="en-US"/>
        </w:rPr>
        <w:t>This file needs to be in a subdirectory “bc” in the directory where params.txt is placed, and should have the name “gen.ezs”.</w:t>
      </w:r>
    </w:p>
    <w:p w14:paraId="3A6610DE" w14:textId="77777777" w:rsidR="00BD1532" w:rsidRDefault="00BD1532" w:rsidP="003E1DDA">
      <w:pPr>
        <w:pStyle w:val="BodyText"/>
        <w:rPr>
          <w:lang w:val="en-US"/>
        </w:rPr>
      </w:pPr>
    </w:p>
    <w:p w14:paraId="3815131B" w14:textId="77777777" w:rsidR="003E1DDA" w:rsidRPr="00752797" w:rsidRDefault="00400C16" w:rsidP="003E1DDA">
      <w:pPr>
        <w:pStyle w:val="BodyText"/>
        <w:rPr>
          <w:lang w:val="en-US"/>
        </w:rPr>
      </w:pPr>
      <w:r w:rsidRPr="00752797">
        <w:rPr>
          <w:lang w:val="en-US"/>
        </w:rPr>
        <w:lastRenderedPageBreak/>
        <w:t>The wave boundary condition type of ts_</w:t>
      </w:r>
      <w:r w:rsidRPr="00752797">
        <w:rPr>
          <w:i/>
          <w:lang w:val="en-US"/>
        </w:rPr>
        <w:t>nonh</w:t>
      </w:r>
      <w:r w:rsidRPr="00752797">
        <w:rPr>
          <w:lang w:val="en-US"/>
        </w:rPr>
        <w:t xml:space="preserve"> also needs a separate file in order to run the simulation. This file, however, needs to contain free surface elevations and velocities (both in u and v).</w:t>
      </w:r>
    </w:p>
    <w:p w14:paraId="1B8AB340" w14:textId="77777777" w:rsidR="00962612" w:rsidRPr="00752797" w:rsidRDefault="00962612" w:rsidP="00962612">
      <w:pPr>
        <w:pStyle w:val="Codeheader"/>
        <w:rPr>
          <w:lang w:val="en-US"/>
        </w:rPr>
      </w:pPr>
      <w:r w:rsidRPr="00752797">
        <w:rPr>
          <w:lang w:val="en-US"/>
        </w:rPr>
        <w:t>Boun_u.bcf</w:t>
      </w:r>
    </w:p>
    <w:tbl>
      <w:tblPr>
        <w:tblStyle w:val="TableGrid"/>
        <w:tblW w:w="0" w:type="auto"/>
        <w:tblInd w:w="250" w:type="dxa"/>
        <w:tblLook w:val="01E0" w:firstRow="1" w:lastRow="1" w:firstColumn="1" w:lastColumn="1" w:noHBand="0" w:noVBand="0"/>
      </w:tblPr>
      <w:tblGrid>
        <w:gridCol w:w="8363"/>
      </w:tblGrid>
      <w:tr w:rsidR="00962612" w:rsidRPr="00752797" w14:paraId="2A8EB967" w14:textId="77777777" w:rsidTr="00962612">
        <w:tc>
          <w:tcPr>
            <w:tcW w:w="8363" w:type="dxa"/>
          </w:tcPr>
          <w:p w14:paraId="330B59D2" w14:textId="77777777" w:rsidR="00962612" w:rsidRPr="00752797" w:rsidRDefault="00962612" w:rsidP="00962612">
            <w:pPr>
              <w:pStyle w:val="Code"/>
              <w:pBdr>
                <w:top w:val="none" w:sz="0" w:space="0" w:color="auto"/>
                <w:left w:val="none" w:sz="0" w:space="0" w:color="auto"/>
                <w:bottom w:val="none" w:sz="0" w:space="0" w:color="auto"/>
                <w:right w:val="none" w:sz="0" w:space="0" w:color="auto"/>
              </w:pBdr>
              <w:ind w:left="0"/>
              <w:jc w:val="both"/>
            </w:pPr>
            <w:r w:rsidRPr="00752797">
              <w:t>&lt; scalar/vector       &gt;</w:t>
            </w:r>
          </w:p>
          <w:p w14:paraId="55819046" w14:textId="77777777" w:rsidR="00962612" w:rsidRPr="00752797" w:rsidRDefault="00962612" w:rsidP="00962612">
            <w:pPr>
              <w:pStyle w:val="Code"/>
              <w:pBdr>
                <w:top w:val="none" w:sz="0" w:space="0" w:color="auto"/>
                <w:left w:val="none" w:sz="0" w:space="0" w:color="auto"/>
                <w:bottom w:val="none" w:sz="0" w:space="0" w:color="auto"/>
                <w:right w:val="none" w:sz="0" w:space="0" w:color="auto"/>
              </w:pBdr>
              <w:ind w:left="0"/>
              <w:jc w:val="both"/>
            </w:pPr>
            <w:r w:rsidRPr="00752797">
              <w:t>&lt; number of variables &gt;</w:t>
            </w:r>
          </w:p>
          <w:p w14:paraId="6688B61A" w14:textId="77777777" w:rsidR="00962612" w:rsidRPr="00752797" w:rsidRDefault="00962612" w:rsidP="00962612">
            <w:pPr>
              <w:pStyle w:val="Code"/>
              <w:pBdr>
                <w:top w:val="none" w:sz="0" w:space="0" w:color="auto"/>
                <w:left w:val="none" w:sz="0" w:space="0" w:color="auto"/>
                <w:bottom w:val="none" w:sz="0" w:space="0" w:color="auto"/>
                <w:right w:val="none" w:sz="0" w:space="0" w:color="auto"/>
              </w:pBdr>
              <w:ind w:left="0"/>
              <w:jc w:val="both"/>
            </w:pPr>
            <w:r w:rsidRPr="00752797">
              <w:t>&lt; variables: t,U,Zs,W &gt;</w:t>
            </w:r>
          </w:p>
          <w:p w14:paraId="25BEFA22" w14:textId="30A6802A" w:rsidR="00962612" w:rsidRPr="00752797" w:rsidRDefault="00DD43CF" w:rsidP="00DD43CF">
            <w:pPr>
              <w:pStyle w:val="Code"/>
              <w:pBdr>
                <w:top w:val="none" w:sz="0" w:space="0" w:color="auto"/>
                <w:left w:val="none" w:sz="0" w:space="0" w:color="auto"/>
                <w:bottom w:val="none" w:sz="0" w:space="0" w:color="auto"/>
                <w:right w:val="none" w:sz="0" w:space="0" w:color="auto"/>
              </w:pBdr>
            </w:pPr>
            <w:r w:rsidRPr="00DD43CF">
              <w:rPr>
                <w:position w:val="-52"/>
              </w:rPr>
              <w:object w:dxaOrig="5560" w:dyaOrig="1160" w14:anchorId="7096F4B0">
                <v:shape id="_x0000_i4852" type="#_x0000_t75" style="width:278.25pt;height:57.75pt" o:ole="">
                  <v:imagedata r:id="rId266" o:title=""/>
                </v:shape>
                <o:OLEObject Type="Embed" ProgID="Equation.DSMT4" ShapeID="_x0000_i4852" DrawAspect="Content" ObjectID="_1505662349" r:id="rId267"/>
              </w:object>
            </w:r>
          </w:p>
        </w:tc>
      </w:tr>
    </w:tbl>
    <w:p w14:paraId="406B7019" w14:textId="77777777" w:rsidR="00962612" w:rsidRPr="00752797" w:rsidRDefault="00962612" w:rsidP="003E1DDA">
      <w:pPr>
        <w:pStyle w:val="BodyText"/>
        <w:rPr>
          <w:lang w:val="en-US"/>
        </w:rPr>
      </w:pPr>
    </w:p>
    <w:p w14:paraId="74B83417" w14:textId="77777777" w:rsidR="00620A54" w:rsidRPr="00752797" w:rsidRDefault="00620A54" w:rsidP="002603CC">
      <w:pPr>
        <w:pStyle w:val="Heading3"/>
        <w:jc w:val="both"/>
        <w:rPr>
          <w:lang w:val="en-US"/>
        </w:rPr>
      </w:pPr>
      <w:bookmarkStart w:id="504" w:name="_Toc417455483"/>
      <w:bookmarkStart w:id="505" w:name="_Toc417455676"/>
      <w:bookmarkStart w:id="506" w:name="_Toc417455821"/>
      <w:bookmarkStart w:id="507" w:name="_Toc431915659"/>
      <w:bookmarkStart w:id="508" w:name="_Toc431915756"/>
      <w:r w:rsidRPr="00752797">
        <w:rPr>
          <w:lang w:val="en-US"/>
        </w:rPr>
        <w:t>Special types of wave boundary conditions</w:t>
      </w:r>
      <w:bookmarkEnd w:id="491"/>
      <w:bookmarkEnd w:id="504"/>
      <w:bookmarkEnd w:id="505"/>
      <w:bookmarkEnd w:id="506"/>
      <w:bookmarkEnd w:id="507"/>
      <w:bookmarkEnd w:id="508"/>
    </w:p>
    <w:p w14:paraId="59B33B5C" w14:textId="77777777" w:rsidR="00620A54" w:rsidRPr="00752797" w:rsidRDefault="00E22FE1" w:rsidP="002603CC">
      <w:pPr>
        <w:pStyle w:val="BodyText"/>
        <w:rPr>
          <w:lang w:val="en-US"/>
        </w:rPr>
      </w:pPr>
      <w:r w:rsidRPr="00752797">
        <w:rPr>
          <w:lang w:val="en-US"/>
        </w:rPr>
        <w:t>Two</w:t>
      </w:r>
      <w:r w:rsidR="00620A54" w:rsidRPr="00752797">
        <w:rPr>
          <w:lang w:val="en-US"/>
        </w:rPr>
        <w:t xml:space="preserve"> special types of wave boundary conditions are available that makes XBeach skip the generation of new wave time series. The first is </w:t>
      </w:r>
      <w:r w:rsidR="00A61743" w:rsidRPr="00752797">
        <w:rPr>
          <w:i/>
          <w:lang w:val="en-US"/>
        </w:rPr>
        <w:t>wbctype</w:t>
      </w:r>
      <w:r w:rsidR="00A61743" w:rsidRPr="00752797">
        <w:rPr>
          <w:lang w:val="en-US"/>
        </w:rPr>
        <w:t xml:space="preserve"> </w:t>
      </w:r>
      <w:r w:rsidR="00620A54" w:rsidRPr="00752797">
        <w:rPr>
          <w:i/>
          <w:lang w:val="en-US"/>
        </w:rPr>
        <w:t>=</w:t>
      </w:r>
      <w:r w:rsidR="00A61743" w:rsidRPr="00752797">
        <w:rPr>
          <w:i/>
          <w:lang w:val="en-US"/>
        </w:rPr>
        <w:t xml:space="preserve"> </w:t>
      </w:r>
      <w:r w:rsidR="00620A54" w:rsidRPr="00752797">
        <w:rPr>
          <w:i/>
          <w:lang w:val="en-US"/>
        </w:rPr>
        <w:t>off</w:t>
      </w:r>
      <w:r w:rsidR="00620A54" w:rsidRPr="00752797">
        <w:rPr>
          <w:lang w:val="en-US"/>
        </w:rPr>
        <w:t xml:space="preserve"> which simply does not provide any wave forcing on the model and hence no wave action in the model.</w:t>
      </w:r>
    </w:p>
    <w:p w14:paraId="4BF90C91" w14:textId="01BC23C5" w:rsidR="00620A54" w:rsidRPr="00752797" w:rsidRDefault="00620A54" w:rsidP="002603CC">
      <w:pPr>
        <w:pStyle w:val="BodyText"/>
        <w:rPr>
          <w:lang w:val="en-US"/>
        </w:rPr>
      </w:pPr>
      <w:r w:rsidRPr="00752797">
        <w:rPr>
          <w:lang w:val="en-US"/>
        </w:rPr>
        <w:t xml:space="preserve">The second is </w:t>
      </w:r>
      <w:r w:rsidR="00A61743" w:rsidRPr="00752797">
        <w:rPr>
          <w:i/>
          <w:lang w:val="en-US"/>
        </w:rPr>
        <w:t>wbctype</w:t>
      </w:r>
      <w:r w:rsidR="00A61743" w:rsidRPr="00752797">
        <w:rPr>
          <w:lang w:val="en-US"/>
        </w:rPr>
        <w:t xml:space="preserve"> </w:t>
      </w:r>
      <w:r w:rsidRPr="00752797">
        <w:rPr>
          <w:i/>
          <w:lang w:val="en-US"/>
        </w:rPr>
        <w:t>=</w:t>
      </w:r>
      <w:r w:rsidR="00A61743" w:rsidRPr="00752797">
        <w:rPr>
          <w:i/>
          <w:lang w:val="en-US"/>
        </w:rPr>
        <w:t xml:space="preserve"> </w:t>
      </w:r>
      <w:r w:rsidRPr="00752797">
        <w:rPr>
          <w:i/>
          <w:lang w:val="en-US"/>
        </w:rPr>
        <w:t>reuse</w:t>
      </w:r>
      <w:r w:rsidRPr="00752797">
        <w:rPr>
          <w:lang w:val="en-US"/>
        </w:rPr>
        <w:t xml:space="preserve"> which makes XBeach reuse wave time series that were generated during a previous simulation. This can be a simulation using the same or a different model as long as the computational grids are identical. In order to reuse boundary conditions, all relevant files should be copied to the current working directory of the model (where the </w:t>
      </w:r>
      <w:r w:rsidRPr="00752797">
        <w:rPr>
          <w:i/>
          <w:lang w:val="en-US"/>
        </w:rPr>
        <w:t xml:space="preserve">params.txt </w:t>
      </w:r>
      <w:r w:rsidRPr="00752797">
        <w:rPr>
          <w:lang w:val="en-US"/>
        </w:rPr>
        <w:t xml:space="preserve">file is located). Relevant files are the </w:t>
      </w:r>
      <w:r w:rsidRPr="00752797">
        <w:rPr>
          <w:i/>
          <w:lang w:val="en-US"/>
        </w:rPr>
        <w:t>ebcflist.bcf</w:t>
      </w:r>
      <w:r w:rsidRPr="00752797">
        <w:rPr>
          <w:lang w:val="en-US"/>
        </w:rPr>
        <w:t xml:space="preserve"> and </w:t>
      </w:r>
      <w:r w:rsidRPr="00752797">
        <w:rPr>
          <w:i/>
          <w:lang w:val="en-US"/>
        </w:rPr>
        <w:t>qbcflist.bcf</w:t>
      </w:r>
      <w:r w:rsidRPr="00752797">
        <w:rPr>
          <w:lang w:val="en-US"/>
        </w:rPr>
        <w:t xml:space="preserve"> files</w:t>
      </w:r>
      <w:r w:rsidR="00EA6E40">
        <w:rPr>
          <w:lang w:val="en-US"/>
        </w:rPr>
        <w:t>, see Appendix C.6,</w:t>
      </w:r>
      <w:r w:rsidRPr="00752797">
        <w:rPr>
          <w:lang w:val="en-US"/>
        </w:rPr>
        <w:t xml:space="preserve"> and all files referenced therein. No further wave boundary condition data need be given in </w:t>
      </w:r>
      <w:r w:rsidRPr="00752797">
        <w:rPr>
          <w:i/>
          <w:lang w:val="en-US"/>
        </w:rPr>
        <w:t>params.txt</w:t>
      </w:r>
      <w:r w:rsidRPr="00752797">
        <w:rPr>
          <w:lang w:val="en-US"/>
        </w:rPr>
        <w:t>.</w:t>
      </w:r>
    </w:p>
    <w:p w14:paraId="2C63EFD8" w14:textId="11AC650A" w:rsidR="00E22FE1" w:rsidRPr="00752797" w:rsidRDefault="00E22FE1" w:rsidP="00E22FE1">
      <w:pPr>
        <w:rPr>
          <w:lang w:val="en-US"/>
        </w:rPr>
      </w:pPr>
      <w:bookmarkStart w:id="509" w:name="_Toc285701669"/>
      <w:r w:rsidRPr="00752797">
        <w:rPr>
          <w:lang w:val="en-US"/>
        </w:rPr>
        <w:t xml:space="preserve">On top of that bichromatic waves are also supported. </w:t>
      </w:r>
      <w:r w:rsidR="00962612" w:rsidRPr="00752797">
        <w:rPr>
          <w:lang w:val="en-US"/>
        </w:rPr>
        <w:t xml:space="preserve">Currently the same input parameters as non-spectral waves (see </w:t>
      </w:r>
      <w:r w:rsidR="00962612" w:rsidRPr="00752797">
        <w:rPr>
          <w:lang w:val="en-US"/>
        </w:rPr>
        <w:fldChar w:fldCharType="begin"/>
      </w:r>
      <w:r w:rsidR="00962612" w:rsidRPr="00752797">
        <w:rPr>
          <w:lang w:val="en-US"/>
        </w:rPr>
        <w:instrText xml:space="preserve"> REF _Ref413313396 \r \h </w:instrText>
      </w:r>
      <w:r w:rsidR="00962612" w:rsidRPr="00752797">
        <w:rPr>
          <w:lang w:val="en-US"/>
        </w:rPr>
      </w:r>
      <w:r w:rsidR="00962612" w:rsidRPr="00752797">
        <w:rPr>
          <w:lang w:val="en-US"/>
        </w:rPr>
        <w:fldChar w:fldCharType="separate"/>
      </w:r>
      <w:r w:rsidR="002E51A3">
        <w:rPr>
          <w:lang w:val="en-US"/>
        </w:rPr>
        <w:t>4.5.2</w:t>
      </w:r>
      <w:r w:rsidR="00962612" w:rsidRPr="00752797">
        <w:rPr>
          <w:lang w:val="en-US"/>
        </w:rPr>
        <w:fldChar w:fldCharType="end"/>
      </w:r>
      <w:r w:rsidR="00962612" w:rsidRPr="00752797">
        <w:rPr>
          <w:lang w:val="en-US"/>
        </w:rPr>
        <w:t>) are required.</w:t>
      </w:r>
    </w:p>
    <w:p w14:paraId="10F4EACB" w14:textId="77777777" w:rsidR="00620A54" w:rsidRPr="00752797" w:rsidRDefault="00620A54" w:rsidP="002603CC">
      <w:pPr>
        <w:pStyle w:val="Heading3"/>
        <w:jc w:val="both"/>
        <w:rPr>
          <w:lang w:val="en-US"/>
        </w:rPr>
      </w:pPr>
      <w:bookmarkStart w:id="510" w:name="_Ref285374442"/>
      <w:bookmarkStart w:id="511" w:name="_Toc285701671"/>
      <w:bookmarkStart w:id="512" w:name="_Toc417455484"/>
      <w:bookmarkStart w:id="513" w:name="_Toc417455677"/>
      <w:bookmarkStart w:id="514" w:name="_Toc417455822"/>
      <w:bookmarkStart w:id="515" w:name="_Toc431915660"/>
      <w:bookmarkStart w:id="516" w:name="_Toc431915757"/>
      <w:bookmarkEnd w:id="509"/>
      <w:r w:rsidRPr="00752797">
        <w:rPr>
          <w:lang w:val="en-US"/>
        </w:rPr>
        <w:t>Temporally and/or spatially varying wave boundary conditions</w:t>
      </w:r>
      <w:bookmarkEnd w:id="510"/>
      <w:bookmarkEnd w:id="511"/>
      <w:bookmarkEnd w:id="512"/>
      <w:bookmarkEnd w:id="513"/>
      <w:bookmarkEnd w:id="514"/>
      <w:bookmarkEnd w:id="515"/>
      <w:bookmarkEnd w:id="516"/>
    </w:p>
    <w:p w14:paraId="1EE01F80" w14:textId="77777777" w:rsidR="00620A54" w:rsidRPr="00752797" w:rsidRDefault="00620A54" w:rsidP="002603CC">
      <w:pPr>
        <w:pStyle w:val="BodyText"/>
        <w:rPr>
          <w:lang w:val="en-US"/>
        </w:rPr>
      </w:pPr>
      <w:r w:rsidRPr="00752797">
        <w:rPr>
          <w:lang w:val="en-US"/>
        </w:rPr>
        <w:t>Time-varying spectral wave boundary conditions can be defined by feeding in multiple spectrum definition files rather than a single definition file. In addition, the duration for which these spectra should occur needs to be defined.</w:t>
      </w:r>
    </w:p>
    <w:p w14:paraId="17253C5B" w14:textId="77777777" w:rsidR="00620A54" w:rsidRPr="00752797" w:rsidRDefault="00620A54" w:rsidP="002603CC">
      <w:pPr>
        <w:pStyle w:val="BodyText"/>
        <w:rPr>
          <w:lang w:val="en-US"/>
        </w:rPr>
      </w:pPr>
      <w:r w:rsidRPr="00752797">
        <w:rPr>
          <w:lang w:val="en-US"/>
        </w:rPr>
        <w:t xml:space="preserve">To make use of this option, the user must specify a regular </w:t>
      </w:r>
      <w:r w:rsidR="00A61743" w:rsidRPr="00752797">
        <w:rPr>
          <w:i/>
          <w:lang w:val="en-US"/>
        </w:rPr>
        <w:t>wbctype</w:t>
      </w:r>
      <w:r w:rsidR="00A61743" w:rsidRPr="00752797">
        <w:rPr>
          <w:lang w:val="en-US"/>
        </w:rPr>
        <w:t xml:space="preserve"> </w:t>
      </w:r>
      <w:r w:rsidRPr="00752797">
        <w:rPr>
          <w:lang w:val="en-US"/>
        </w:rPr>
        <w:t>value for spectral wave boundary conditions (</w:t>
      </w:r>
      <w:r w:rsidRPr="00752797">
        <w:rPr>
          <w:i/>
          <w:lang w:val="en-US"/>
        </w:rPr>
        <w:t>jons</w:t>
      </w:r>
      <w:r w:rsidRPr="00752797">
        <w:rPr>
          <w:lang w:val="en-US"/>
        </w:rPr>
        <w:t xml:space="preserve">, </w:t>
      </w:r>
      <w:r w:rsidRPr="00752797">
        <w:rPr>
          <w:i/>
          <w:lang w:val="en-US"/>
        </w:rPr>
        <w:t>swan</w:t>
      </w:r>
      <w:r w:rsidRPr="00752797">
        <w:rPr>
          <w:lang w:val="en-US"/>
        </w:rPr>
        <w:t xml:space="preserve"> or </w:t>
      </w:r>
      <w:r w:rsidRPr="00752797">
        <w:rPr>
          <w:i/>
          <w:lang w:val="en-US"/>
        </w:rPr>
        <w:t>vardens</w:t>
      </w:r>
      <w:r w:rsidRPr="00752797">
        <w:rPr>
          <w:lang w:val="en-US"/>
        </w:rPr>
        <w:t xml:space="preserve">), but instead of referencing a single spectrum definition file using the </w:t>
      </w:r>
      <w:r w:rsidRPr="00752797">
        <w:rPr>
          <w:i/>
          <w:lang w:val="en-US"/>
        </w:rPr>
        <w:t>bcfile</w:t>
      </w:r>
      <w:r w:rsidRPr="00752797">
        <w:rPr>
          <w:lang w:val="en-US"/>
        </w:rPr>
        <w:t xml:space="preserve"> keyword, an extra file listing all spectrum definition files is now referenced.</w:t>
      </w:r>
    </w:p>
    <w:p w14:paraId="0A893425" w14:textId="066397DD" w:rsidR="00620A54" w:rsidRPr="00752797" w:rsidRDefault="00620A54" w:rsidP="002603CC">
      <w:pPr>
        <w:pStyle w:val="BodyText"/>
        <w:rPr>
          <w:lang w:val="en-US"/>
        </w:rPr>
      </w:pPr>
      <w:r w:rsidRPr="00752797">
        <w:rPr>
          <w:lang w:val="en-US"/>
        </w:rPr>
        <w:t xml:space="preserve">The first word in this extra file must be the keyword </w:t>
      </w:r>
      <w:r w:rsidRPr="00752797">
        <w:rPr>
          <w:i/>
          <w:lang w:val="en-US"/>
        </w:rPr>
        <w:t>FILELIST</w:t>
      </w:r>
      <w:r w:rsidRPr="00752797">
        <w:rPr>
          <w:lang w:val="en-US"/>
        </w:rPr>
        <w:t xml:space="preserve">. In the following lines, each line contains the duration of this wave spectrum condition in seconds (similar to </w:t>
      </w:r>
      <w:r w:rsidRPr="00752797">
        <w:rPr>
          <w:i/>
          <w:lang w:val="en-US"/>
        </w:rPr>
        <w:t>rt</w:t>
      </w:r>
      <w:r w:rsidRPr="00752797">
        <w:rPr>
          <w:lang w:val="en-US"/>
        </w:rPr>
        <w:t xml:space="preserve"> in </w:t>
      </w:r>
      <w:r w:rsidRPr="00752797">
        <w:rPr>
          <w:i/>
          <w:lang w:val="en-US"/>
        </w:rPr>
        <w:t>params.txt</w:t>
      </w:r>
      <w:r w:rsidRPr="00752797">
        <w:rPr>
          <w:lang w:val="en-US"/>
        </w:rPr>
        <w:t xml:space="preserve">), the required time step in this boundary condition file in seconds (similar to </w:t>
      </w:r>
      <w:r w:rsidR="00EA6E40" w:rsidRPr="00752797">
        <w:rPr>
          <w:i/>
          <w:lang w:val="en-US"/>
        </w:rPr>
        <w:t>dtb</w:t>
      </w:r>
      <w:r w:rsidR="00EA6E40">
        <w:rPr>
          <w:i/>
          <w:lang w:val="en-US"/>
        </w:rPr>
        <w:t>c</w:t>
      </w:r>
      <w:r w:rsidR="00EA6E40" w:rsidRPr="00752797">
        <w:rPr>
          <w:lang w:val="en-US"/>
        </w:rPr>
        <w:t xml:space="preserve"> </w:t>
      </w:r>
      <w:r w:rsidRPr="00752797">
        <w:rPr>
          <w:lang w:val="en-US"/>
        </w:rPr>
        <w:t xml:space="preserve">in </w:t>
      </w:r>
      <w:r w:rsidRPr="00752797">
        <w:rPr>
          <w:i/>
          <w:lang w:val="en-US"/>
        </w:rPr>
        <w:t>params.txt</w:t>
      </w:r>
      <w:r w:rsidRPr="00752797">
        <w:rPr>
          <w:lang w:val="en-US"/>
        </w:rPr>
        <w:t xml:space="preserve">) and the name of the spectral definition file used to generate these boundary conditions. The duration and boundary condition time step in this file overrules </w:t>
      </w:r>
      <w:proofErr w:type="gramStart"/>
      <w:r w:rsidRPr="00752797">
        <w:rPr>
          <w:i/>
          <w:lang w:val="en-US"/>
        </w:rPr>
        <w:t>rt</w:t>
      </w:r>
      <w:proofErr w:type="gramEnd"/>
      <w:r w:rsidRPr="00752797">
        <w:rPr>
          <w:lang w:val="en-US"/>
        </w:rPr>
        <w:t xml:space="preserve"> and </w:t>
      </w:r>
      <w:r w:rsidR="00EA6E40" w:rsidRPr="00752797">
        <w:rPr>
          <w:i/>
          <w:lang w:val="en-US"/>
        </w:rPr>
        <w:t>dtb</w:t>
      </w:r>
      <w:r w:rsidR="00EA6E40">
        <w:rPr>
          <w:i/>
          <w:lang w:val="en-US"/>
        </w:rPr>
        <w:t>c</w:t>
      </w:r>
      <w:r w:rsidR="00EA6E40" w:rsidRPr="00752797">
        <w:rPr>
          <w:lang w:val="en-US"/>
        </w:rPr>
        <w:t xml:space="preserve"> </w:t>
      </w:r>
      <w:r w:rsidRPr="00752797">
        <w:rPr>
          <w:lang w:val="en-US"/>
        </w:rPr>
        <w:t xml:space="preserve">in </w:t>
      </w:r>
      <w:r w:rsidRPr="00752797">
        <w:rPr>
          <w:i/>
          <w:lang w:val="en-US"/>
        </w:rPr>
        <w:t>params.txt</w:t>
      </w:r>
      <w:r w:rsidRPr="00752797">
        <w:rPr>
          <w:lang w:val="en-US"/>
        </w:rPr>
        <w:t>. XBeach does not reuse time-varying spectrum files. Therefore the total duration of all spectra should at least match the duration of the simulation.</w:t>
      </w:r>
    </w:p>
    <w:p w14:paraId="4CA2350D" w14:textId="77777777" w:rsidR="00620A54" w:rsidRPr="00752797" w:rsidRDefault="00620A54" w:rsidP="002603CC">
      <w:pPr>
        <w:pStyle w:val="BodyText"/>
        <w:rPr>
          <w:lang w:val="en-US"/>
        </w:rPr>
      </w:pPr>
      <w:r w:rsidRPr="00752797">
        <w:rPr>
          <w:lang w:val="en-US"/>
        </w:rPr>
        <w:t>A typical input file contains the following:</w:t>
      </w:r>
    </w:p>
    <w:p w14:paraId="05DA03C0" w14:textId="77777777" w:rsidR="00620A54" w:rsidRPr="00393948" w:rsidRDefault="00620A54" w:rsidP="002603CC">
      <w:pPr>
        <w:pStyle w:val="Codeheader"/>
        <w:rPr>
          <w:lang w:val="nl-NL"/>
        </w:rPr>
      </w:pPr>
      <w:proofErr w:type="gramStart"/>
      <w:r w:rsidRPr="00393948">
        <w:rPr>
          <w:lang w:val="nl-NL"/>
        </w:rPr>
        <w:t>filelist</w:t>
      </w:r>
      <w:proofErr w:type="gramEnd"/>
      <w:r w:rsidRPr="00393948">
        <w:rPr>
          <w:lang w:val="nl-NL"/>
        </w:rPr>
        <w:t>.txt</w:t>
      </w:r>
    </w:p>
    <w:p w14:paraId="17CE8FEE" w14:textId="77777777" w:rsidR="00620A54" w:rsidRPr="00393948" w:rsidRDefault="00620A54" w:rsidP="002603CC">
      <w:pPr>
        <w:pStyle w:val="Code"/>
        <w:jc w:val="both"/>
        <w:rPr>
          <w:lang w:val="nl-NL"/>
        </w:rPr>
      </w:pPr>
      <w:r w:rsidRPr="00393948">
        <w:rPr>
          <w:lang w:val="nl-NL"/>
        </w:rPr>
        <w:t>FILELIST</w:t>
      </w:r>
    </w:p>
    <w:p w14:paraId="6A745342" w14:textId="77777777" w:rsidR="00620A54" w:rsidRPr="00393948" w:rsidRDefault="00620A54" w:rsidP="002603CC">
      <w:pPr>
        <w:pStyle w:val="Code"/>
        <w:jc w:val="both"/>
        <w:rPr>
          <w:lang w:val="nl-NL"/>
        </w:rPr>
      </w:pPr>
      <w:r w:rsidRPr="00393948">
        <w:rPr>
          <w:lang w:val="nl-NL"/>
        </w:rPr>
        <w:t>1800 0.2 jonswap1.inp</w:t>
      </w:r>
    </w:p>
    <w:p w14:paraId="0BAAF4DB" w14:textId="77777777" w:rsidR="00620A54" w:rsidRPr="00393948" w:rsidRDefault="00620A54" w:rsidP="002603CC">
      <w:pPr>
        <w:pStyle w:val="Code"/>
        <w:jc w:val="both"/>
        <w:rPr>
          <w:lang w:val="nl-NL"/>
        </w:rPr>
      </w:pPr>
      <w:r w:rsidRPr="00393948">
        <w:rPr>
          <w:lang w:val="nl-NL"/>
        </w:rPr>
        <w:lastRenderedPageBreak/>
        <w:t>1800 0.2 jonswap1.inp</w:t>
      </w:r>
    </w:p>
    <w:p w14:paraId="38801BEC" w14:textId="77777777" w:rsidR="00620A54" w:rsidRPr="00393948" w:rsidRDefault="00620A54" w:rsidP="002603CC">
      <w:pPr>
        <w:pStyle w:val="Code"/>
        <w:jc w:val="both"/>
        <w:rPr>
          <w:lang w:val="nl-NL"/>
        </w:rPr>
      </w:pPr>
      <w:r w:rsidRPr="00393948">
        <w:rPr>
          <w:lang w:val="nl-NL"/>
        </w:rPr>
        <w:t>1350 0.2 jonswap2.inp</w:t>
      </w:r>
    </w:p>
    <w:p w14:paraId="25BC0693" w14:textId="77777777" w:rsidR="00620A54" w:rsidRPr="00393948" w:rsidRDefault="00620A54" w:rsidP="002603CC">
      <w:pPr>
        <w:pStyle w:val="Code"/>
        <w:jc w:val="both"/>
        <w:rPr>
          <w:lang w:val="nl-NL"/>
        </w:rPr>
      </w:pPr>
      <w:r w:rsidRPr="00393948">
        <w:rPr>
          <w:lang w:val="nl-NL"/>
        </w:rPr>
        <w:t>1500 0.2 jonswap3.inp</w:t>
      </w:r>
    </w:p>
    <w:p w14:paraId="39550713" w14:textId="77777777" w:rsidR="00620A54" w:rsidRPr="00393948" w:rsidRDefault="00620A54" w:rsidP="002603CC">
      <w:pPr>
        <w:pStyle w:val="Code"/>
        <w:jc w:val="both"/>
        <w:rPr>
          <w:lang w:val="nl-NL"/>
        </w:rPr>
      </w:pPr>
      <w:r w:rsidRPr="00393948">
        <w:rPr>
          <w:lang w:val="nl-NL"/>
        </w:rPr>
        <w:t>1200 0.2 jonswap2.inp</w:t>
      </w:r>
    </w:p>
    <w:p w14:paraId="0DFD3D4C" w14:textId="77777777" w:rsidR="00620A54" w:rsidRPr="00752797" w:rsidRDefault="00620A54" w:rsidP="002603CC">
      <w:pPr>
        <w:pStyle w:val="Code"/>
        <w:jc w:val="both"/>
      </w:pPr>
      <w:r w:rsidRPr="00752797">
        <w:t>3600 0.2 jonswap4.inp</w:t>
      </w:r>
    </w:p>
    <w:p w14:paraId="47253479" w14:textId="35C5BE25" w:rsidR="00620A54" w:rsidRPr="00752797" w:rsidRDefault="00620A54" w:rsidP="002603CC">
      <w:pPr>
        <w:pStyle w:val="BodyText"/>
        <w:rPr>
          <w:lang w:val="en-US"/>
        </w:rPr>
      </w:pPr>
      <w:r w:rsidRPr="00752797">
        <w:rPr>
          <w:lang w:val="en-US"/>
        </w:rPr>
        <w:t xml:space="preserve">Similar to time-varying spectral wave boundary conditions, also spatially varying wave boundary conditions can be defined using a similar </w:t>
      </w:r>
      <w:r w:rsidR="00EA6E40">
        <w:rPr>
          <w:lang w:val="en-US"/>
        </w:rPr>
        <w:t>approach</w:t>
      </w:r>
      <w:r w:rsidRPr="00752797">
        <w:rPr>
          <w:lang w:val="en-US"/>
        </w:rPr>
        <w:t xml:space="preserve">. In order to apply spatially varying spectra on the offshore boundary, the user must specify set the keywords </w:t>
      </w:r>
      <w:r w:rsidRPr="00752797">
        <w:rPr>
          <w:i/>
          <w:lang w:val="en-US"/>
        </w:rPr>
        <w:t>wbcversion =3</w:t>
      </w:r>
      <w:r w:rsidRPr="00752797">
        <w:rPr>
          <w:lang w:val="en-US"/>
        </w:rPr>
        <w:t xml:space="preserve"> and </w:t>
      </w:r>
      <w:r w:rsidRPr="00752797">
        <w:rPr>
          <w:i/>
          <w:lang w:val="en-US"/>
        </w:rPr>
        <w:t>nspectrumloc=ns</w:t>
      </w:r>
      <w:r w:rsidRPr="00752797">
        <w:rPr>
          <w:lang w:val="en-US"/>
        </w:rPr>
        <w:t xml:space="preserve"> in </w:t>
      </w:r>
      <w:r w:rsidRPr="00752797">
        <w:rPr>
          <w:i/>
          <w:lang w:val="en-US"/>
        </w:rPr>
        <w:t>params.txt</w:t>
      </w:r>
      <w:r w:rsidRPr="00752797">
        <w:rPr>
          <w:lang w:val="en-US"/>
        </w:rPr>
        <w:t xml:space="preserve"> where </w:t>
      </w:r>
      <w:r w:rsidRPr="00752797">
        <w:rPr>
          <w:i/>
          <w:lang w:val="en-US"/>
        </w:rPr>
        <w:t>ns</w:t>
      </w:r>
      <w:r w:rsidRPr="00752797">
        <w:rPr>
          <w:lang w:val="en-US"/>
        </w:rPr>
        <w:t xml:space="preserve"> is the number of locations in which a spectrum is defined. By default the number of defined spectra is one.</w:t>
      </w:r>
    </w:p>
    <w:p w14:paraId="795AD1B5" w14:textId="3093DC72" w:rsidR="00620A54" w:rsidRPr="00752797" w:rsidRDefault="00620A54" w:rsidP="002603CC">
      <w:pPr>
        <w:pStyle w:val="BodyText"/>
        <w:rPr>
          <w:lang w:val="en-US"/>
        </w:rPr>
      </w:pPr>
      <w:r w:rsidRPr="00752797">
        <w:rPr>
          <w:lang w:val="en-US"/>
        </w:rPr>
        <w:t xml:space="preserve">Similar to time-varying spectral wave boundary conditions, its spatially varying sibling uses an extra file listing all relevant spectrum definition files. The first word in this extra file must be the keyword </w:t>
      </w:r>
      <w:proofErr w:type="gramStart"/>
      <w:r w:rsidRPr="00752797">
        <w:rPr>
          <w:i/>
          <w:lang w:val="en-US"/>
        </w:rPr>
        <w:t>LOCLIST</w:t>
      </w:r>
      <w:r w:rsidR="00247BB9">
        <w:rPr>
          <w:i/>
          <w:lang w:val="en-US"/>
        </w:rPr>
        <w:t xml:space="preserve"> </w:t>
      </w:r>
      <w:r w:rsidRPr="00752797">
        <w:rPr>
          <w:lang w:val="en-US"/>
        </w:rPr>
        <w:t>.</w:t>
      </w:r>
      <w:proofErr w:type="gramEnd"/>
      <w:r w:rsidRPr="00752797">
        <w:rPr>
          <w:lang w:val="en-US"/>
        </w:rPr>
        <w:t xml:space="preserve"> This line should be followed by one line per spectrum definition location containing the world x-coordinate and world y-coordinate of the location that the input spectrum should apply, and the name of the file containing spectral wave information.</w:t>
      </w:r>
    </w:p>
    <w:p w14:paraId="2C2BFF19" w14:textId="77777777" w:rsidR="00620A54" w:rsidRPr="00752797" w:rsidRDefault="00620A54" w:rsidP="002603CC">
      <w:pPr>
        <w:pStyle w:val="BodyText"/>
        <w:rPr>
          <w:lang w:val="en-US"/>
        </w:rPr>
      </w:pPr>
      <w:r w:rsidRPr="00752797">
        <w:rPr>
          <w:lang w:val="en-US"/>
        </w:rPr>
        <w:t xml:space="preserve"> A typical input file for a run with three JONSWAP spectra contains the following:</w:t>
      </w:r>
    </w:p>
    <w:p w14:paraId="2EE61CC1" w14:textId="77777777" w:rsidR="00620A54" w:rsidRPr="00752797" w:rsidRDefault="00620A54" w:rsidP="002603CC">
      <w:pPr>
        <w:pStyle w:val="Codeheader"/>
        <w:rPr>
          <w:lang w:val="en-US"/>
        </w:rPr>
      </w:pPr>
      <w:r w:rsidRPr="00752797">
        <w:rPr>
          <w:lang w:val="en-US"/>
        </w:rPr>
        <w:t>loclist.txt</w:t>
      </w:r>
    </w:p>
    <w:p w14:paraId="4CE9D435" w14:textId="77777777" w:rsidR="00620A54" w:rsidRPr="00752797" w:rsidRDefault="00620A54" w:rsidP="002603CC">
      <w:pPr>
        <w:pStyle w:val="Code"/>
        <w:jc w:val="both"/>
      </w:pPr>
      <w:r w:rsidRPr="00752797">
        <w:t>LOCLIST</w:t>
      </w:r>
    </w:p>
    <w:p w14:paraId="417EC2A8" w14:textId="77777777" w:rsidR="00620A54" w:rsidRPr="00752797" w:rsidRDefault="00620A54" w:rsidP="002603CC">
      <w:pPr>
        <w:pStyle w:val="Code"/>
        <w:jc w:val="both"/>
      </w:pPr>
      <w:r w:rsidRPr="00752797">
        <w:t>0. 0.    jonswap1.inp</w:t>
      </w:r>
    </w:p>
    <w:p w14:paraId="36FE72DC" w14:textId="77777777" w:rsidR="00620A54" w:rsidRPr="00752797" w:rsidRDefault="00620A54" w:rsidP="002603CC">
      <w:pPr>
        <w:pStyle w:val="Code"/>
        <w:jc w:val="both"/>
      </w:pPr>
      <w:r w:rsidRPr="00752797">
        <w:t>0. 100.  jonswap2.inp</w:t>
      </w:r>
    </w:p>
    <w:p w14:paraId="5A8934DE" w14:textId="77777777" w:rsidR="00620A54" w:rsidRPr="00752797" w:rsidRDefault="00620A54" w:rsidP="002603CC">
      <w:pPr>
        <w:pStyle w:val="Code"/>
        <w:jc w:val="both"/>
      </w:pPr>
      <w:r w:rsidRPr="00752797">
        <w:t>0. 200.  jonswap3.inp</w:t>
      </w:r>
    </w:p>
    <w:p w14:paraId="32EA39A3" w14:textId="77777777" w:rsidR="00C75099" w:rsidRPr="00752797" w:rsidRDefault="00C75099" w:rsidP="00C75099">
      <w:pPr>
        <w:pStyle w:val="BodyText"/>
        <w:rPr>
          <w:lang w:val="en-US"/>
        </w:rPr>
      </w:pPr>
      <w:r w:rsidRPr="00752797">
        <w:rPr>
          <w:lang w:val="en-US"/>
        </w:rPr>
        <w:t>The user is reminded that along the offshore boundary of the model, the wave energy, rather than the wave height, is interpolated linearly between input spectra without consideration of the physical aspects of the intermediate bathymetry. In cases with large gradients in wave energy, direction or period, the user should specify sufficient wave spectra for the model to accurately represent changes in offshore wave conditions.</w:t>
      </w:r>
    </w:p>
    <w:p w14:paraId="5EB1EA5F" w14:textId="77777777" w:rsidR="00C75099" w:rsidRDefault="00C75099" w:rsidP="002603CC">
      <w:pPr>
        <w:pStyle w:val="BodyText"/>
        <w:rPr>
          <w:lang w:val="en-US"/>
        </w:rPr>
      </w:pPr>
    </w:p>
    <w:p w14:paraId="5CBE0569" w14:textId="77777777" w:rsidR="00620A54" w:rsidRPr="00752797" w:rsidRDefault="00620A54" w:rsidP="002603CC">
      <w:pPr>
        <w:pStyle w:val="BodyText"/>
        <w:rPr>
          <w:lang w:val="en-US"/>
        </w:rPr>
      </w:pPr>
      <w:r w:rsidRPr="00752797">
        <w:rPr>
          <w:lang w:val="en-US"/>
        </w:rPr>
        <w:t xml:space="preserve">Note that it is not possible to use a mix of JONSWAP, SWAN and variance density files in either a </w:t>
      </w:r>
      <w:r w:rsidRPr="00752797">
        <w:rPr>
          <w:i/>
          <w:lang w:val="en-US"/>
        </w:rPr>
        <w:t>FILELIST</w:t>
      </w:r>
      <w:r w:rsidRPr="00752797">
        <w:rPr>
          <w:lang w:val="en-US"/>
        </w:rPr>
        <w:t xml:space="preserve"> or a </w:t>
      </w:r>
      <w:r w:rsidRPr="00752797">
        <w:rPr>
          <w:i/>
          <w:lang w:val="en-US"/>
        </w:rPr>
        <w:t>LOCLIST</w:t>
      </w:r>
      <w:r w:rsidRPr="00752797">
        <w:rPr>
          <w:lang w:val="en-US"/>
        </w:rPr>
        <w:t xml:space="preserve"> construction. It is also not possible to vary </w:t>
      </w:r>
      <w:r w:rsidRPr="00752797">
        <w:rPr>
          <w:i/>
          <w:lang w:val="en-US"/>
        </w:rPr>
        <w:t>dthetaS_XB</w:t>
      </w:r>
      <w:r w:rsidRPr="00752797">
        <w:rPr>
          <w:lang w:val="en-US"/>
        </w:rPr>
        <w:t xml:space="preserve"> between files in case of non-nautical SWAN spectra. However, it is possible to combine </w:t>
      </w:r>
      <w:r w:rsidRPr="00752797">
        <w:rPr>
          <w:i/>
          <w:lang w:val="en-US"/>
        </w:rPr>
        <w:t>FILELIST</w:t>
      </w:r>
      <w:r w:rsidRPr="00752797">
        <w:rPr>
          <w:lang w:val="en-US"/>
        </w:rPr>
        <w:t xml:space="preserve"> and </w:t>
      </w:r>
      <w:r w:rsidRPr="00752797">
        <w:rPr>
          <w:i/>
          <w:lang w:val="en-US"/>
        </w:rPr>
        <w:t>LOCLIST</w:t>
      </w:r>
      <w:r w:rsidRPr="00752797">
        <w:rPr>
          <w:lang w:val="en-US"/>
        </w:rPr>
        <w:t xml:space="preserve"> files by referencing </w:t>
      </w:r>
      <w:r w:rsidRPr="00752797">
        <w:rPr>
          <w:i/>
          <w:lang w:val="en-US"/>
        </w:rPr>
        <w:t>FILELIST</w:t>
      </w:r>
      <w:r w:rsidRPr="00752797">
        <w:rPr>
          <w:lang w:val="en-US"/>
        </w:rPr>
        <w:t xml:space="preserve"> files from the </w:t>
      </w:r>
      <w:r w:rsidRPr="00752797">
        <w:rPr>
          <w:i/>
          <w:lang w:val="en-US"/>
        </w:rPr>
        <w:t>LOCLIST</w:t>
      </w:r>
      <w:r w:rsidRPr="00752797">
        <w:rPr>
          <w:lang w:val="en-US"/>
        </w:rPr>
        <w:t xml:space="preserve"> file. In this case all </w:t>
      </w:r>
      <w:r w:rsidRPr="00752797">
        <w:rPr>
          <w:i/>
          <w:lang w:val="en-US"/>
        </w:rPr>
        <w:t>FILELIST</w:t>
      </w:r>
      <w:r w:rsidRPr="00752797">
        <w:rPr>
          <w:lang w:val="en-US"/>
        </w:rPr>
        <w:t xml:space="preserve"> files should adhere to the same time </w:t>
      </w:r>
      <w:r w:rsidR="00EA4470" w:rsidRPr="00752797">
        <w:rPr>
          <w:lang w:val="en-US"/>
        </w:rPr>
        <w:t>discretization</w:t>
      </w:r>
      <w:r w:rsidRPr="00752797">
        <w:rPr>
          <w:lang w:val="en-US"/>
        </w:rPr>
        <w:t xml:space="preserve">, so the duration and </w:t>
      </w:r>
      <w:r w:rsidR="00EA4470" w:rsidRPr="00752797">
        <w:rPr>
          <w:lang w:val="en-US"/>
        </w:rPr>
        <w:t>time step</w:t>
      </w:r>
      <w:r w:rsidRPr="00752797">
        <w:rPr>
          <w:lang w:val="en-US"/>
        </w:rPr>
        <w:t xml:space="preserve"> values should be constant over al </w:t>
      </w:r>
      <w:r w:rsidRPr="00752797">
        <w:rPr>
          <w:i/>
          <w:lang w:val="en-US"/>
        </w:rPr>
        <w:t>FILELIST</w:t>
      </w:r>
      <w:r w:rsidRPr="00752797">
        <w:rPr>
          <w:lang w:val="en-US"/>
        </w:rPr>
        <w:t xml:space="preserve"> files as well as the number of wave spectra definitions.</w:t>
      </w:r>
    </w:p>
    <w:p w14:paraId="07D7EBC2" w14:textId="77777777" w:rsidR="00620A54" w:rsidRPr="00752797" w:rsidRDefault="00620A54" w:rsidP="002603CC">
      <w:pPr>
        <w:pStyle w:val="Heading2"/>
        <w:spacing w:line="240" w:lineRule="auto"/>
        <w:jc w:val="both"/>
        <w:rPr>
          <w:lang w:val="en-US"/>
        </w:rPr>
      </w:pPr>
      <w:bookmarkStart w:id="517" w:name="_Toc285701673"/>
      <w:bookmarkStart w:id="518" w:name="_Toc417455485"/>
      <w:bookmarkStart w:id="519" w:name="_Toc417455678"/>
      <w:bookmarkStart w:id="520" w:name="_Toc417455823"/>
      <w:bookmarkStart w:id="521" w:name="_Toc431915661"/>
      <w:bookmarkStart w:id="522" w:name="_Toc431915758"/>
      <w:r w:rsidRPr="00752797">
        <w:rPr>
          <w:lang w:val="en-US"/>
        </w:rPr>
        <w:t>Flow, tide and surge input</w:t>
      </w:r>
      <w:bookmarkEnd w:id="517"/>
      <w:bookmarkEnd w:id="518"/>
      <w:bookmarkEnd w:id="519"/>
      <w:bookmarkEnd w:id="520"/>
      <w:bookmarkEnd w:id="521"/>
      <w:bookmarkEnd w:id="522"/>
    </w:p>
    <w:p w14:paraId="017C27F4" w14:textId="7E1C6881" w:rsidR="00620A54" w:rsidRPr="00752797" w:rsidRDefault="00620A54" w:rsidP="002603CC">
      <w:pPr>
        <w:pStyle w:val="BodyText"/>
        <w:rPr>
          <w:lang w:val="en-US"/>
        </w:rPr>
      </w:pPr>
      <w:r w:rsidRPr="00752797">
        <w:rPr>
          <w:lang w:val="en-US"/>
        </w:rPr>
        <w:t xml:space="preserve">An XBeach model needs flow boundary conditions on all boundaries of the model domain. Moreover, </w:t>
      </w:r>
      <w:r w:rsidR="000032BA" w:rsidRPr="00752797">
        <w:rPr>
          <w:lang w:val="en-US"/>
        </w:rPr>
        <w:t xml:space="preserve">on </w:t>
      </w:r>
      <w:r w:rsidRPr="00752797">
        <w:rPr>
          <w:lang w:val="en-US"/>
        </w:rPr>
        <w:t xml:space="preserve">each </w:t>
      </w:r>
      <w:proofErr w:type="gramStart"/>
      <w:r w:rsidRPr="00752797">
        <w:rPr>
          <w:lang w:val="en-US"/>
        </w:rPr>
        <w:t>boundary  tid</w:t>
      </w:r>
      <w:r w:rsidR="000032BA" w:rsidRPr="00752797">
        <w:rPr>
          <w:lang w:val="en-US"/>
        </w:rPr>
        <w:t>al</w:t>
      </w:r>
      <w:proofErr w:type="gramEnd"/>
      <w:r w:rsidR="000032BA" w:rsidRPr="00752797">
        <w:rPr>
          <w:lang w:val="en-US"/>
        </w:rPr>
        <w:t xml:space="preserve"> elevations and/</w:t>
      </w:r>
      <w:r w:rsidRPr="00752797">
        <w:rPr>
          <w:lang w:val="en-US"/>
        </w:rPr>
        <w:t xml:space="preserve"> or surges</w:t>
      </w:r>
      <w:r w:rsidR="000032BA" w:rsidRPr="00752797">
        <w:rPr>
          <w:lang w:val="en-US"/>
        </w:rPr>
        <w:t xml:space="preserve"> may be imposed</w:t>
      </w:r>
      <w:r w:rsidRPr="00752797">
        <w:rPr>
          <w:lang w:val="en-US"/>
        </w:rPr>
        <w:t>. The flow boundary conditions and time-varying tide or surge input are discussed in this section. The details on how the flow is computed within the model are described in the sections on bedfriction and viscosity parameters (see</w:t>
      </w:r>
      <w:r w:rsidR="00003B05" w:rsidRPr="00752797">
        <w:rPr>
          <w:lang w:val="en-US"/>
        </w:rPr>
        <w:t xml:space="preserve"> </w:t>
      </w:r>
      <w:r w:rsidR="00CD6DEE">
        <w:rPr>
          <w:lang w:val="en-US"/>
        </w:rPr>
        <w:t xml:space="preserve">Section </w:t>
      </w:r>
      <w:r w:rsidR="00003B05" w:rsidRPr="00752797">
        <w:rPr>
          <w:lang w:val="en-US"/>
        </w:rPr>
        <w:fldChar w:fldCharType="begin"/>
      </w:r>
      <w:r w:rsidR="00003B05" w:rsidRPr="00752797">
        <w:rPr>
          <w:lang w:val="en-US"/>
        </w:rPr>
        <w:instrText xml:space="preserve"> REF _Ref413406030 \r \h </w:instrText>
      </w:r>
      <w:r w:rsidR="00003B05" w:rsidRPr="00752797">
        <w:rPr>
          <w:lang w:val="en-US"/>
        </w:rPr>
      </w:r>
      <w:r w:rsidR="00003B05" w:rsidRPr="00752797">
        <w:rPr>
          <w:lang w:val="en-US"/>
        </w:rPr>
        <w:fldChar w:fldCharType="separate"/>
      </w:r>
      <w:r w:rsidR="002E51A3">
        <w:rPr>
          <w:lang w:val="en-US"/>
        </w:rPr>
        <w:t>2.4</w:t>
      </w:r>
      <w:r w:rsidR="00003B05" w:rsidRPr="00752797">
        <w:rPr>
          <w:lang w:val="en-US"/>
        </w:rPr>
        <w:fldChar w:fldCharType="end"/>
      </w:r>
      <w:r w:rsidRPr="00752797">
        <w:rPr>
          <w:lang w:val="en-US"/>
        </w:rPr>
        <w:t>)</w:t>
      </w:r>
      <w:r w:rsidR="00003B05" w:rsidRPr="00752797">
        <w:rPr>
          <w:lang w:val="en-US"/>
        </w:rPr>
        <w:t>.</w:t>
      </w:r>
    </w:p>
    <w:p w14:paraId="13157CA5" w14:textId="77777777" w:rsidR="00620A54" w:rsidRPr="00752797" w:rsidRDefault="00620A54" w:rsidP="002603CC">
      <w:pPr>
        <w:pStyle w:val="Heading3"/>
        <w:jc w:val="both"/>
        <w:rPr>
          <w:lang w:val="en-US"/>
        </w:rPr>
      </w:pPr>
      <w:bookmarkStart w:id="523" w:name="_Ref285375281"/>
      <w:bookmarkStart w:id="524" w:name="_Toc285701674"/>
      <w:bookmarkStart w:id="525" w:name="_Toc417455486"/>
      <w:bookmarkStart w:id="526" w:name="_Toc417455679"/>
      <w:bookmarkStart w:id="527" w:name="_Toc417455824"/>
      <w:bookmarkStart w:id="528" w:name="_Toc431915662"/>
      <w:bookmarkStart w:id="529" w:name="_Toc431915759"/>
      <w:r w:rsidRPr="00752797">
        <w:rPr>
          <w:lang w:val="en-US"/>
        </w:rPr>
        <w:t>Flow boundary conditions</w:t>
      </w:r>
      <w:bookmarkEnd w:id="523"/>
      <w:bookmarkEnd w:id="524"/>
      <w:bookmarkEnd w:id="525"/>
      <w:bookmarkEnd w:id="526"/>
      <w:bookmarkEnd w:id="527"/>
      <w:bookmarkEnd w:id="528"/>
      <w:bookmarkEnd w:id="529"/>
    </w:p>
    <w:p w14:paraId="3A5B7C3B" w14:textId="36B601E2" w:rsidR="00620A54" w:rsidRPr="00752797" w:rsidRDefault="00620A54" w:rsidP="002603CC">
      <w:pPr>
        <w:pStyle w:val="BodyText"/>
        <w:rPr>
          <w:lang w:val="en-US"/>
        </w:rPr>
      </w:pPr>
      <w:r w:rsidRPr="00752797">
        <w:rPr>
          <w:lang w:val="en-US"/>
        </w:rPr>
        <w:t xml:space="preserve">Flow boundary conditions need to be specified on all sides of the domain. We will differentiate between the offshore, lateral and landward boundaries that are set using the keywords </w:t>
      </w:r>
      <w:r w:rsidRPr="00752797">
        <w:rPr>
          <w:i/>
          <w:lang w:val="en-US"/>
        </w:rPr>
        <w:t>front</w:t>
      </w:r>
      <w:r w:rsidRPr="00752797">
        <w:rPr>
          <w:lang w:val="en-US"/>
        </w:rPr>
        <w:t xml:space="preserve">, </w:t>
      </w:r>
      <w:r w:rsidRPr="00752797">
        <w:rPr>
          <w:i/>
          <w:lang w:val="en-US"/>
        </w:rPr>
        <w:t>back</w:t>
      </w:r>
      <w:r w:rsidRPr="00752797">
        <w:rPr>
          <w:lang w:val="en-US"/>
        </w:rPr>
        <w:t xml:space="preserve"> and </w:t>
      </w:r>
      <w:r w:rsidRPr="00752797">
        <w:rPr>
          <w:i/>
          <w:lang w:val="en-US"/>
        </w:rPr>
        <w:t>left</w:t>
      </w:r>
      <w:r w:rsidRPr="00752797">
        <w:rPr>
          <w:lang w:val="en-US"/>
        </w:rPr>
        <w:t>/</w:t>
      </w:r>
      <w:r w:rsidRPr="00752797">
        <w:rPr>
          <w:i/>
          <w:lang w:val="en-US"/>
        </w:rPr>
        <w:t>right</w:t>
      </w:r>
      <w:r w:rsidR="003A481D" w:rsidRPr="00752797">
        <w:rPr>
          <w:i/>
          <w:lang w:val="en-US"/>
        </w:rPr>
        <w:t>,</w:t>
      </w:r>
      <w:r w:rsidRPr="00752797">
        <w:rPr>
          <w:lang w:val="en-US"/>
        </w:rPr>
        <w:t xml:space="preserve"> respectively. </w:t>
      </w:r>
      <w:r w:rsidR="00D30DFA">
        <w:rPr>
          <w:lang w:val="en-US"/>
        </w:rPr>
        <w:t xml:space="preserve">From </w:t>
      </w:r>
      <w:r w:rsidR="00003B05" w:rsidRPr="00752797">
        <w:rPr>
          <w:highlight w:val="yellow"/>
          <w:lang w:val="en-US"/>
        </w:rPr>
        <w:fldChar w:fldCharType="begin"/>
      </w:r>
      <w:r w:rsidR="00003B05" w:rsidRPr="00752797">
        <w:rPr>
          <w:lang w:val="en-US"/>
        </w:rPr>
        <w:instrText xml:space="preserve"> REF _Ref413406159 \h </w:instrText>
      </w:r>
      <w:r w:rsidR="00003B05" w:rsidRPr="00752797">
        <w:rPr>
          <w:highlight w:val="yellow"/>
          <w:lang w:val="en-US"/>
        </w:rPr>
      </w:r>
      <w:r w:rsidR="00003B05" w:rsidRPr="00752797">
        <w:rPr>
          <w:highlight w:val="yellow"/>
          <w:lang w:val="en-US"/>
        </w:rPr>
        <w:fldChar w:fldCharType="separate"/>
      </w:r>
      <w:r w:rsidR="002E51A3" w:rsidRPr="00752797">
        <w:rPr>
          <w:lang w:val="en-US"/>
        </w:rPr>
        <w:t xml:space="preserve">Table </w:t>
      </w:r>
      <w:r w:rsidR="002E51A3">
        <w:rPr>
          <w:noProof/>
          <w:lang w:val="en-US"/>
        </w:rPr>
        <w:t>4</w:t>
      </w:r>
      <w:r w:rsidR="002E51A3">
        <w:rPr>
          <w:lang w:val="en-US"/>
        </w:rPr>
        <w:t>.</w:t>
      </w:r>
      <w:r w:rsidR="002E51A3">
        <w:rPr>
          <w:noProof/>
          <w:lang w:val="en-US"/>
        </w:rPr>
        <w:t>8</w:t>
      </w:r>
      <w:r w:rsidR="00003B05" w:rsidRPr="00752797">
        <w:rPr>
          <w:highlight w:val="yellow"/>
          <w:lang w:val="en-US"/>
        </w:rPr>
        <w:fldChar w:fldCharType="end"/>
      </w:r>
      <w:r w:rsidR="00003B05" w:rsidRPr="00752797">
        <w:rPr>
          <w:lang w:val="en-US"/>
        </w:rPr>
        <w:t xml:space="preserve"> </w:t>
      </w:r>
      <w:r w:rsidRPr="00752797">
        <w:rPr>
          <w:lang w:val="en-US"/>
        </w:rPr>
        <w:t xml:space="preserve">to </w:t>
      </w:r>
      <w:r w:rsidR="00003B05" w:rsidRPr="00752797">
        <w:rPr>
          <w:highlight w:val="yellow"/>
          <w:lang w:val="en-US"/>
        </w:rPr>
        <w:fldChar w:fldCharType="begin"/>
      </w:r>
      <w:r w:rsidR="00003B05" w:rsidRPr="00752797">
        <w:rPr>
          <w:lang w:val="en-US"/>
        </w:rPr>
        <w:instrText xml:space="preserve"> REF _Ref413406168 \h </w:instrText>
      </w:r>
      <w:r w:rsidR="00003B05" w:rsidRPr="00752797">
        <w:rPr>
          <w:highlight w:val="yellow"/>
          <w:lang w:val="en-US"/>
        </w:rPr>
      </w:r>
      <w:r w:rsidR="00003B05" w:rsidRPr="00752797">
        <w:rPr>
          <w:highlight w:val="yellow"/>
          <w:lang w:val="en-US"/>
        </w:rPr>
        <w:fldChar w:fldCharType="separate"/>
      </w:r>
      <w:r w:rsidR="002E51A3" w:rsidRPr="00752797">
        <w:rPr>
          <w:lang w:val="en-US"/>
        </w:rPr>
        <w:t xml:space="preserve">Table </w:t>
      </w:r>
      <w:r w:rsidR="002E51A3">
        <w:rPr>
          <w:noProof/>
          <w:lang w:val="en-US"/>
        </w:rPr>
        <w:t>4</w:t>
      </w:r>
      <w:r w:rsidR="002E51A3">
        <w:rPr>
          <w:lang w:val="en-US"/>
        </w:rPr>
        <w:t>.</w:t>
      </w:r>
      <w:r w:rsidR="002E51A3">
        <w:rPr>
          <w:noProof/>
          <w:lang w:val="en-US"/>
        </w:rPr>
        <w:t>11</w:t>
      </w:r>
      <w:r w:rsidR="00003B05" w:rsidRPr="00752797">
        <w:rPr>
          <w:highlight w:val="yellow"/>
          <w:lang w:val="en-US"/>
        </w:rPr>
        <w:fldChar w:fldCharType="end"/>
      </w:r>
      <w:r w:rsidR="00003B05" w:rsidRPr="00752797">
        <w:rPr>
          <w:lang w:val="en-US"/>
        </w:rPr>
        <w:t xml:space="preserve"> </w:t>
      </w:r>
      <w:r w:rsidRPr="00752797">
        <w:rPr>
          <w:lang w:val="en-US"/>
        </w:rPr>
        <w:t xml:space="preserve">an overview </w:t>
      </w:r>
      <w:r w:rsidR="00D30DFA">
        <w:rPr>
          <w:lang w:val="en-US"/>
        </w:rPr>
        <w:t xml:space="preserve">is given </w:t>
      </w:r>
      <w:r w:rsidRPr="00752797">
        <w:rPr>
          <w:lang w:val="en-US"/>
        </w:rPr>
        <w:t>of the available flow boundary condition types for each of these boundaries.</w:t>
      </w:r>
    </w:p>
    <w:p w14:paraId="62B9A631" w14:textId="2403C680" w:rsidR="00620A54" w:rsidRPr="00752797" w:rsidRDefault="00620A54" w:rsidP="002603CC">
      <w:pPr>
        <w:pStyle w:val="BodyText"/>
        <w:rPr>
          <w:lang w:val="en-US"/>
        </w:rPr>
      </w:pPr>
      <w:r w:rsidRPr="00752797">
        <w:rPr>
          <w:lang w:val="en-US"/>
        </w:rPr>
        <w:lastRenderedPageBreak/>
        <w:t xml:space="preserve">The keyword </w:t>
      </w:r>
      <w:r w:rsidRPr="00752797">
        <w:rPr>
          <w:i/>
          <w:lang w:val="en-US"/>
        </w:rPr>
        <w:t>freewave</w:t>
      </w:r>
      <w:r w:rsidRPr="00752797">
        <w:rPr>
          <w:lang w:val="en-US"/>
        </w:rPr>
        <w:t xml:space="preserve"> can be used to switch from bound to free long waves, which can be useful when time series of </w:t>
      </w:r>
      <w:r w:rsidR="00752797" w:rsidRPr="00752797">
        <w:rPr>
          <w:lang w:val="en-US"/>
        </w:rPr>
        <w:t>the free long wave</w:t>
      </w:r>
      <w:r w:rsidRPr="00752797">
        <w:rPr>
          <w:lang w:val="en-US"/>
        </w:rPr>
        <w:t xml:space="preserve"> incident on the offshore boundary need to be specified. The file </w:t>
      </w:r>
      <w:r w:rsidRPr="00752797">
        <w:rPr>
          <w:i/>
          <w:lang w:val="en-US"/>
        </w:rPr>
        <w:t>bc/gen.ezs</w:t>
      </w:r>
      <w:r w:rsidRPr="00752797">
        <w:rPr>
          <w:lang w:val="en-US"/>
        </w:rPr>
        <w:t xml:space="preserve"> can be used to describe the free long waves at the offshore boundary as discussed in </w:t>
      </w:r>
      <w:r w:rsidR="00874E0A">
        <w:rPr>
          <w:lang w:val="en-US"/>
        </w:rPr>
        <w:t xml:space="preserve">Section </w:t>
      </w:r>
      <w:r w:rsidR="00003B05" w:rsidRPr="00752797">
        <w:rPr>
          <w:lang w:val="en-US"/>
        </w:rPr>
        <w:fldChar w:fldCharType="begin"/>
      </w:r>
      <w:r w:rsidR="00003B05" w:rsidRPr="00752797">
        <w:rPr>
          <w:lang w:val="en-US"/>
        </w:rPr>
        <w:instrText xml:space="preserve"> REF _Ref413406232 \r \h </w:instrText>
      </w:r>
      <w:r w:rsidR="00003B05" w:rsidRPr="00752797">
        <w:rPr>
          <w:lang w:val="en-US"/>
        </w:rPr>
      </w:r>
      <w:r w:rsidR="00003B05" w:rsidRPr="00752797">
        <w:rPr>
          <w:lang w:val="en-US"/>
        </w:rPr>
        <w:fldChar w:fldCharType="separate"/>
      </w:r>
      <w:r w:rsidR="002E51A3">
        <w:rPr>
          <w:lang w:val="en-US"/>
        </w:rPr>
        <w:t>3.1</w:t>
      </w:r>
      <w:r w:rsidR="00003B05" w:rsidRPr="00752797">
        <w:rPr>
          <w:lang w:val="en-US"/>
        </w:rPr>
        <w:fldChar w:fldCharType="end"/>
      </w:r>
      <w:r w:rsidR="00003B05" w:rsidRPr="00752797">
        <w:rPr>
          <w:lang w:val="en-US"/>
        </w:rPr>
        <w:t>.</w:t>
      </w:r>
    </w:p>
    <w:p w14:paraId="07299FF0" w14:textId="7F72FEC2" w:rsidR="00620A54" w:rsidRPr="00752797" w:rsidRDefault="00003B05" w:rsidP="00003B05">
      <w:pPr>
        <w:pStyle w:val="Caption"/>
        <w:rPr>
          <w:lang w:val="en-US"/>
        </w:rPr>
      </w:pPr>
      <w:bookmarkStart w:id="530" w:name="_Ref413406159"/>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8</w:t>
      </w:r>
      <w:r w:rsidR="00366571">
        <w:rPr>
          <w:lang w:val="en-US"/>
        </w:rPr>
        <w:fldChar w:fldCharType="end"/>
      </w:r>
      <w:bookmarkEnd w:id="530"/>
      <w:r w:rsidRPr="00752797">
        <w:rPr>
          <w:lang w:val="en-US"/>
        </w:rPr>
        <w:tab/>
      </w:r>
      <w:r w:rsidR="00620A54" w:rsidRPr="00752797">
        <w:rPr>
          <w:lang w:val="en-US"/>
        </w:rPr>
        <w:t>Overview of available offshore flow boundary condition types</w:t>
      </w:r>
    </w:p>
    <w:tbl>
      <w:tblPr>
        <w:tblStyle w:val="LightShading-Accent1"/>
        <w:tblW w:w="5000" w:type="pct"/>
        <w:tblLook w:val="04A0" w:firstRow="1" w:lastRow="0" w:firstColumn="1" w:lastColumn="0" w:noHBand="0" w:noVBand="1"/>
      </w:tblPr>
      <w:tblGrid>
        <w:gridCol w:w="2093"/>
        <w:gridCol w:w="6837"/>
      </w:tblGrid>
      <w:tr w:rsidR="00620A54" w:rsidRPr="00752797" w14:paraId="575BE132"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62E97082" w14:textId="77777777" w:rsidR="00620A54" w:rsidRPr="00752797" w:rsidRDefault="00620A54" w:rsidP="002603CC">
            <w:pPr>
              <w:pStyle w:val="BodyText"/>
              <w:rPr>
                <w:i/>
                <w:lang w:val="en-US"/>
              </w:rPr>
            </w:pPr>
            <w:r w:rsidRPr="00752797">
              <w:rPr>
                <w:i/>
                <w:lang w:val="en-US"/>
              </w:rPr>
              <w:t>front</w:t>
            </w:r>
          </w:p>
        </w:tc>
        <w:tc>
          <w:tcPr>
            <w:tcW w:w="3828" w:type="pct"/>
          </w:tcPr>
          <w:p w14:paraId="308E1F84" w14:textId="77777777" w:rsidR="00620A54" w:rsidRPr="00752797"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752797">
              <w:rPr>
                <w:lang w:val="en-US"/>
              </w:rPr>
              <w:t>description</w:t>
            </w:r>
          </w:p>
        </w:tc>
      </w:tr>
      <w:tr w:rsidR="00620A54" w:rsidRPr="00752797" w14:paraId="4EB941E8"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7ADB179F" w14:textId="77777777" w:rsidR="00620A54" w:rsidRPr="00752797" w:rsidRDefault="00620A54" w:rsidP="002603CC">
            <w:pPr>
              <w:pStyle w:val="BodyText"/>
              <w:rPr>
                <w:lang w:val="en-US"/>
              </w:rPr>
            </w:pPr>
            <w:r w:rsidRPr="00752797">
              <w:rPr>
                <w:lang w:val="en-US"/>
              </w:rPr>
              <w:t>abs1d</w:t>
            </w:r>
          </w:p>
        </w:tc>
        <w:tc>
          <w:tcPr>
            <w:tcW w:w="3828" w:type="pct"/>
          </w:tcPr>
          <w:p w14:paraId="42263482"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absorbing-generating (weakly-reflective) boundary in 1D</w:t>
            </w:r>
          </w:p>
        </w:tc>
      </w:tr>
      <w:tr w:rsidR="00620A54" w:rsidRPr="00752797" w14:paraId="6E9098DB"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34224397" w14:textId="77777777" w:rsidR="00620A54" w:rsidRPr="00752797" w:rsidRDefault="00620A54" w:rsidP="002603CC">
            <w:pPr>
              <w:pStyle w:val="BodyText"/>
              <w:rPr>
                <w:lang w:val="en-US"/>
              </w:rPr>
            </w:pPr>
            <w:r w:rsidRPr="00752797">
              <w:rPr>
                <w:lang w:val="en-US"/>
              </w:rPr>
              <w:t>abs2d</w:t>
            </w:r>
          </w:p>
        </w:tc>
        <w:tc>
          <w:tcPr>
            <w:tcW w:w="3828" w:type="pct"/>
          </w:tcPr>
          <w:p w14:paraId="2187B752"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absorbing-generating (weakly-reflective) boundary in 2D</w:t>
            </w:r>
          </w:p>
        </w:tc>
      </w:tr>
      <w:tr w:rsidR="00620A54" w:rsidRPr="00752797" w14:paraId="47AFDD0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3C45021E" w14:textId="77777777" w:rsidR="00620A54" w:rsidRPr="00752797" w:rsidRDefault="00620A54" w:rsidP="002603CC">
            <w:pPr>
              <w:pStyle w:val="BodyText"/>
              <w:rPr>
                <w:lang w:val="en-US"/>
              </w:rPr>
            </w:pPr>
            <w:r w:rsidRPr="00752797">
              <w:rPr>
                <w:lang w:val="en-US"/>
              </w:rPr>
              <w:t>wall</w:t>
            </w:r>
          </w:p>
        </w:tc>
        <w:tc>
          <w:tcPr>
            <w:tcW w:w="3828" w:type="pct"/>
          </w:tcPr>
          <w:p w14:paraId="3E6F1CC7"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no flux wall</w:t>
            </w:r>
          </w:p>
        </w:tc>
      </w:tr>
      <w:tr w:rsidR="00620A54" w:rsidRPr="00752797" w14:paraId="2FDD6172"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40BE399E" w14:textId="77777777" w:rsidR="00620A54" w:rsidRPr="00752797" w:rsidRDefault="00620A54" w:rsidP="002603CC">
            <w:pPr>
              <w:pStyle w:val="BodyText"/>
              <w:rPr>
                <w:lang w:val="en-US"/>
              </w:rPr>
            </w:pPr>
            <w:r w:rsidRPr="00752797">
              <w:rPr>
                <w:lang w:val="en-US"/>
              </w:rPr>
              <w:t>wlevel</w:t>
            </w:r>
          </w:p>
        </w:tc>
        <w:tc>
          <w:tcPr>
            <w:tcW w:w="3828" w:type="pct"/>
          </w:tcPr>
          <w:p w14:paraId="5CB53C76"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water level specification (from file)</w:t>
            </w:r>
          </w:p>
        </w:tc>
      </w:tr>
      <w:tr w:rsidR="00620A54" w:rsidRPr="00752797" w14:paraId="2D898D9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5AF01F70" w14:textId="77777777" w:rsidR="00620A54" w:rsidRPr="00752797" w:rsidRDefault="00620A54" w:rsidP="002603CC">
            <w:pPr>
              <w:pStyle w:val="BodyText"/>
              <w:rPr>
                <w:lang w:val="en-US"/>
              </w:rPr>
            </w:pPr>
            <w:r w:rsidRPr="00752797">
              <w:rPr>
                <w:lang w:val="en-US"/>
              </w:rPr>
              <w:t>nonh_1d</w:t>
            </w:r>
          </w:p>
        </w:tc>
        <w:tc>
          <w:tcPr>
            <w:tcW w:w="3828" w:type="pct"/>
          </w:tcPr>
          <w:p w14:paraId="48F30166"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boundary condition for non-hydrostatic option</w:t>
            </w:r>
          </w:p>
        </w:tc>
      </w:tr>
      <w:tr w:rsidR="00620A54" w:rsidRPr="00752797" w14:paraId="2713F82E"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110A4E33" w14:textId="77777777" w:rsidR="00620A54" w:rsidRPr="00752797" w:rsidRDefault="00620A54" w:rsidP="002603CC">
            <w:pPr>
              <w:pStyle w:val="BodyText"/>
              <w:rPr>
                <w:lang w:val="en-US"/>
              </w:rPr>
            </w:pPr>
            <w:r w:rsidRPr="00752797">
              <w:rPr>
                <w:lang w:val="en-US"/>
              </w:rPr>
              <w:t>waveflume</w:t>
            </w:r>
          </w:p>
        </w:tc>
        <w:tc>
          <w:tcPr>
            <w:tcW w:w="3828" w:type="pct"/>
          </w:tcPr>
          <w:p w14:paraId="5366BAAA" w14:textId="77777777" w:rsidR="00620A54" w:rsidRPr="00752797" w:rsidRDefault="00003B05"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 xml:space="preserve">boundary condition for flume experiments based on a continuity relation </w:t>
            </w:r>
          </w:p>
        </w:tc>
      </w:tr>
    </w:tbl>
    <w:p w14:paraId="4424D02E" w14:textId="77777777" w:rsidR="00003B05" w:rsidRPr="00752797" w:rsidRDefault="00003B05" w:rsidP="00003B05">
      <w:pPr>
        <w:pStyle w:val="Caption"/>
        <w:rPr>
          <w:lang w:val="en-US"/>
        </w:rPr>
      </w:pPr>
    </w:p>
    <w:p w14:paraId="53535BE3" w14:textId="79A45980" w:rsidR="00620A54" w:rsidRPr="00752797" w:rsidRDefault="00003B05" w:rsidP="00003B05">
      <w:pPr>
        <w:pStyle w:val="Caption"/>
        <w:rPr>
          <w:lang w:val="en-US"/>
        </w:rPr>
      </w:pPr>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9</w:t>
      </w:r>
      <w:r w:rsidR="00366571">
        <w:rPr>
          <w:lang w:val="en-US"/>
        </w:rPr>
        <w:fldChar w:fldCharType="end"/>
      </w:r>
      <w:r w:rsidRPr="00752797">
        <w:rPr>
          <w:lang w:val="en-US"/>
        </w:rPr>
        <w:tab/>
      </w:r>
      <w:r w:rsidR="00620A54" w:rsidRPr="00752797">
        <w:rPr>
          <w:lang w:val="en-US"/>
        </w:rPr>
        <w:t>Overview of available landward flow boundary condition types</w:t>
      </w:r>
    </w:p>
    <w:tbl>
      <w:tblPr>
        <w:tblStyle w:val="LightShading-Accent1"/>
        <w:tblW w:w="5000" w:type="pct"/>
        <w:tblLook w:val="04A0" w:firstRow="1" w:lastRow="0" w:firstColumn="1" w:lastColumn="0" w:noHBand="0" w:noVBand="1"/>
      </w:tblPr>
      <w:tblGrid>
        <w:gridCol w:w="2093"/>
        <w:gridCol w:w="6837"/>
      </w:tblGrid>
      <w:tr w:rsidR="00620A54" w:rsidRPr="00752797" w14:paraId="3172B073"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3FF8F1E0" w14:textId="77777777" w:rsidR="00620A54" w:rsidRPr="00752797" w:rsidRDefault="00620A54" w:rsidP="002603CC">
            <w:pPr>
              <w:pStyle w:val="BodyText"/>
              <w:rPr>
                <w:i/>
                <w:lang w:val="en-US"/>
              </w:rPr>
            </w:pPr>
            <w:r w:rsidRPr="00752797">
              <w:rPr>
                <w:i/>
                <w:lang w:val="en-US"/>
              </w:rPr>
              <w:t>back</w:t>
            </w:r>
          </w:p>
        </w:tc>
        <w:tc>
          <w:tcPr>
            <w:tcW w:w="3828" w:type="pct"/>
          </w:tcPr>
          <w:p w14:paraId="4C63F31E" w14:textId="77777777" w:rsidR="00620A54" w:rsidRPr="00752797"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752797">
              <w:rPr>
                <w:lang w:val="en-US"/>
              </w:rPr>
              <w:t>description</w:t>
            </w:r>
          </w:p>
        </w:tc>
      </w:tr>
      <w:tr w:rsidR="00620A54" w:rsidRPr="00752797" w14:paraId="3E76DF8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17E7EA7F" w14:textId="77777777" w:rsidR="00620A54" w:rsidRPr="00752797" w:rsidRDefault="00620A54" w:rsidP="002603CC">
            <w:pPr>
              <w:pStyle w:val="BodyText"/>
              <w:rPr>
                <w:lang w:val="en-US"/>
              </w:rPr>
            </w:pPr>
            <w:r w:rsidRPr="00752797">
              <w:rPr>
                <w:lang w:val="en-US"/>
              </w:rPr>
              <w:t>wall</w:t>
            </w:r>
          </w:p>
        </w:tc>
        <w:tc>
          <w:tcPr>
            <w:tcW w:w="3828" w:type="pct"/>
          </w:tcPr>
          <w:p w14:paraId="371BBEE3"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no flux wall</w:t>
            </w:r>
          </w:p>
        </w:tc>
      </w:tr>
      <w:tr w:rsidR="00620A54" w:rsidRPr="00752797" w14:paraId="72129438"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71695E48" w14:textId="77777777" w:rsidR="00620A54" w:rsidRPr="00752797" w:rsidRDefault="00620A54" w:rsidP="002603CC">
            <w:pPr>
              <w:pStyle w:val="BodyText"/>
              <w:rPr>
                <w:lang w:val="en-US"/>
              </w:rPr>
            </w:pPr>
            <w:r w:rsidRPr="00752797">
              <w:rPr>
                <w:lang w:val="en-US"/>
              </w:rPr>
              <w:t>abs1d</w:t>
            </w:r>
          </w:p>
        </w:tc>
        <w:tc>
          <w:tcPr>
            <w:tcW w:w="3828" w:type="pct"/>
          </w:tcPr>
          <w:p w14:paraId="7252EB1C"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absorbing-generating (weakly-reflective) boundary in 1D</w:t>
            </w:r>
          </w:p>
        </w:tc>
      </w:tr>
      <w:tr w:rsidR="00620A54" w:rsidRPr="00752797" w14:paraId="4FDA43F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4DCD1CB5" w14:textId="77777777" w:rsidR="00620A54" w:rsidRPr="00752797" w:rsidRDefault="00620A54" w:rsidP="002603CC">
            <w:pPr>
              <w:pStyle w:val="BodyText"/>
              <w:rPr>
                <w:lang w:val="en-US"/>
              </w:rPr>
            </w:pPr>
            <w:r w:rsidRPr="00752797">
              <w:rPr>
                <w:lang w:val="en-US"/>
              </w:rPr>
              <w:t>abs2d</w:t>
            </w:r>
          </w:p>
        </w:tc>
        <w:tc>
          <w:tcPr>
            <w:tcW w:w="3828" w:type="pct"/>
          </w:tcPr>
          <w:p w14:paraId="50D3290A" w14:textId="77777777" w:rsidR="00620A54" w:rsidRPr="00752797" w:rsidRDefault="00620A54" w:rsidP="002603CC">
            <w:pPr>
              <w:pStyle w:val="BodyText"/>
              <w:tabs>
                <w:tab w:val="center" w:pos="3310"/>
              </w:tabs>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absorbing-generating (weakly-reflective) boundary in 2D</w:t>
            </w:r>
          </w:p>
        </w:tc>
      </w:tr>
      <w:tr w:rsidR="00620A54" w:rsidRPr="00752797" w14:paraId="00BCDAC5"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036D5031" w14:textId="77777777" w:rsidR="00620A54" w:rsidRPr="00752797" w:rsidRDefault="00620A54" w:rsidP="002603CC">
            <w:pPr>
              <w:pStyle w:val="BodyText"/>
              <w:rPr>
                <w:lang w:val="en-US"/>
              </w:rPr>
            </w:pPr>
            <w:r w:rsidRPr="00752797">
              <w:rPr>
                <w:lang w:val="en-US"/>
              </w:rPr>
              <w:t>wlevel</w:t>
            </w:r>
          </w:p>
        </w:tc>
        <w:tc>
          <w:tcPr>
            <w:tcW w:w="3828" w:type="pct"/>
          </w:tcPr>
          <w:p w14:paraId="13AA20E6"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water level specification (from file)</w:t>
            </w:r>
          </w:p>
        </w:tc>
      </w:tr>
    </w:tbl>
    <w:p w14:paraId="6821686B" w14:textId="77777777" w:rsidR="00003B05" w:rsidRPr="00752797" w:rsidRDefault="00003B05" w:rsidP="00003B05">
      <w:pPr>
        <w:pStyle w:val="Caption"/>
        <w:rPr>
          <w:lang w:val="en-US"/>
        </w:rPr>
      </w:pPr>
    </w:p>
    <w:p w14:paraId="64AFBB32" w14:textId="310A7B76" w:rsidR="00620A54" w:rsidRPr="00752797" w:rsidRDefault="00003B05" w:rsidP="00003B05">
      <w:pPr>
        <w:pStyle w:val="Caption"/>
        <w:rPr>
          <w:lang w:val="en-US"/>
        </w:rPr>
      </w:pPr>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10</w:t>
      </w:r>
      <w:r w:rsidR="00366571">
        <w:rPr>
          <w:lang w:val="en-US"/>
        </w:rPr>
        <w:fldChar w:fldCharType="end"/>
      </w:r>
      <w:r w:rsidRPr="00752797">
        <w:rPr>
          <w:lang w:val="en-US"/>
        </w:rPr>
        <w:tab/>
      </w:r>
      <w:r w:rsidR="00620A54" w:rsidRPr="00752797">
        <w:rPr>
          <w:lang w:val="en-US"/>
        </w:rPr>
        <w:t>Overview of available lateral flow boundary condition types</w:t>
      </w:r>
    </w:p>
    <w:tbl>
      <w:tblPr>
        <w:tblStyle w:val="LightShading-Accent1"/>
        <w:tblW w:w="5000" w:type="pct"/>
        <w:tblLook w:val="04A0" w:firstRow="1" w:lastRow="0" w:firstColumn="1" w:lastColumn="0" w:noHBand="0" w:noVBand="1"/>
      </w:tblPr>
      <w:tblGrid>
        <w:gridCol w:w="2093"/>
        <w:gridCol w:w="6837"/>
      </w:tblGrid>
      <w:tr w:rsidR="00620A54" w:rsidRPr="00752797" w14:paraId="04A5F70A"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44AD48CD" w14:textId="12827711" w:rsidR="00620A54" w:rsidRPr="00752797" w:rsidRDefault="00790B3D" w:rsidP="002603CC">
            <w:pPr>
              <w:pStyle w:val="BodyText"/>
              <w:rPr>
                <w:i/>
                <w:lang w:val="en-US"/>
              </w:rPr>
            </w:pPr>
            <w:r>
              <w:rPr>
                <w:i/>
                <w:lang w:val="en-US"/>
              </w:rPr>
              <w:t>left/right</w:t>
            </w:r>
          </w:p>
        </w:tc>
        <w:tc>
          <w:tcPr>
            <w:tcW w:w="3828" w:type="pct"/>
          </w:tcPr>
          <w:p w14:paraId="46CEBFEE" w14:textId="77777777" w:rsidR="00620A54" w:rsidRPr="00752797"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752797">
              <w:rPr>
                <w:lang w:val="en-US"/>
              </w:rPr>
              <w:t>description</w:t>
            </w:r>
          </w:p>
        </w:tc>
      </w:tr>
      <w:tr w:rsidR="00620A54" w:rsidRPr="00752797" w14:paraId="7F2FB2C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6E02EB7C" w14:textId="77777777" w:rsidR="00620A54" w:rsidRPr="00752797" w:rsidRDefault="00620A54" w:rsidP="002603CC">
            <w:pPr>
              <w:pStyle w:val="BodyText"/>
              <w:rPr>
                <w:lang w:val="en-US"/>
              </w:rPr>
            </w:pPr>
            <w:r w:rsidRPr="00752797">
              <w:rPr>
                <w:lang w:val="en-US"/>
              </w:rPr>
              <w:t>wall</w:t>
            </w:r>
          </w:p>
        </w:tc>
        <w:tc>
          <w:tcPr>
            <w:tcW w:w="3828" w:type="pct"/>
          </w:tcPr>
          <w:p w14:paraId="0110DE60"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no flux wall</w:t>
            </w:r>
          </w:p>
        </w:tc>
      </w:tr>
      <w:tr w:rsidR="00620A54" w:rsidRPr="00752797" w14:paraId="6F02CB7C"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63E9AAEC" w14:textId="77777777" w:rsidR="00620A54" w:rsidRPr="00752797" w:rsidRDefault="00620A54" w:rsidP="002603CC">
            <w:pPr>
              <w:pStyle w:val="BodyText"/>
              <w:rPr>
                <w:lang w:val="en-US"/>
              </w:rPr>
            </w:pPr>
            <w:r w:rsidRPr="00752797">
              <w:rPr>
                <w:lang w:val="en-US"/>
              </w:rPr>
              <w:t>neumann</w:t>
            </w:r>
          </w:p>
        </w:tc>
        <w:tc>
          <w:tcPr>
            <w:tcW w:w="3828" w:type="pct"/>
          </w:tcPr>
          <w:p w14:paraId="164EFB13"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Neumann boundary condition (constant water level gradient)</w:t>
            </w:r>
          </w:p>
        </w:tc>
      </w:tr>
      <w:tr w:rsidR="00620A54" w:rsidRPr="00752797" w14:paraId="65ABE7F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59454E1B" w14:textId="77777777" w:rsidR="00620A54" w:rsidRPr="00752797" w:rsidRDefault="00620A54" w:rsidP="002603CC">
            <w:pPr>
              <w:pStyle w:val="BodyText"/>
              <w:rPr>
                <w:lang w:val="en-US"/>
              </w:rPr>
            </w:pPr>
            <w:r w:rsidRPr="00752797">
              <w:rPr>
                <w:lang w:val="en-US"/>
              </w:rPr>
              <w:t>neumann_v</w:t>
            </w:r>
          </w:p>
        </w:tc>
        <w:tc>
          <w:tcPr>
            <w:tcW w:w="3828" w:type="pct"/>
          </w:tcPr>
          <w:p w14:paraId="52D2379A" w14:textId="77777777" w:rsidR="00620A54" w:rsidRPr="00752797" w:rsidRDefault="00003B05"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velocity is determined by the adjacent cell</w:t>
            </w:r>
          </w:p>
        </w:tc>
      </w:tr>
      <w:tr w:rsidR="00620A54" w:rsidRPr="00752797" w14:paraId="45C95D4C"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0EEE9A1E" w14:textId="77777777" w:rsidR="00620A54" w:rsidRPr="00752797" w:rsidRDefault="00620A54" w:rsidP="002603CC">
            <w:pPr>
              <w:pStyle w:val="BodyText"/>
              <w:rPr>
                <w:lang w:val="en-US"/>
              </w:rPr>
            </w:pPr>
            <w:r w:rsidRPr="00752797">
              <w:rPr>
                <w:lang w:val="en-US"/>
              </w:rPr>
              <w:t>no_advec</w:t>
            </w:r>
          </w:p>
        </w:tc>
        <w:tc>
          <w:tcPr>
            <w:tcW w:w="3828" w:type="pct"/>
          </w:tcPr>
          <w:p w14:paraId="729B2AE4" w14:textId="77777777" w:rsidR="00620A54" w:rsidRPr="00752797" w:rsidRDefault="00003B05"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Neumann boundary condition, but only the advective terms are taken into account. Intermediate form between wall and neumann</w:t>
            </w:r>
          </w:p>
        </w:tc>
      </w:tr>
    </w:tbl>
    <w:p w14:paraId="590CF8CF" w14:textId="77777777" w:rsidR="00003B05" w:rsidRPr="00752797" w:rsidRDefault="00003B05" w:rsidP="00003B05">
      <w:pPr>
        <w:pStyle w:val="Caption"/>
        <w:rPr>
          <w:lang w:val="en-US"/>
        </w:rPr>
      </w:pPr>
    </w:p>
    <w:p w14:paraId="61B212FC" w14:textId="7A2F305C" w:rsidR="00003B05" w:rsidRPr="00752797" w:rsidRDefault="00003B05" w:rsidP="00003B05">
      <w:pPr>
        <w:pStyle w:val="Caption"/>
        <w:rPr>
          <w:lang w:val="en-US"/>
        </w:rPr>
      </w:pPr>
      <w:bookmarkStart w:id="531" w:name="_Ref413406168"/>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11</w:t>
      </w:r>
      <w:r w:rsidR="00366571">
        <w:rPr>
          <w:lang w:val="en-US"/>
        </w:rPr>
        <w:fldChar w:fldCharType="end"/>
      </w:r>
      <w:bookmarkEnd w:id="531"/>
      <w:r w:rsidRPr="00752797">
        <w:rPr>
          <w:lang w:val="en-US"/>
        </w:rPr>
        <w:tab/>
        <w:t>Preview of all keywords related to the flow boundary conditions</w:t>
      </w:r>
    </w:p>
    <w:tbl>
      <w:tblPr>
        <w:tblStyle w:val="LightShading-Accent1"/>
        <w:tblW w:w="0" w:type="auto"/>
        <w:tblLook w:val="04A0" w:firstRow="1" w:lastRow="0" w:firstColumn="1" w:lastColumn="0" w:noHBand="0" w:noVBand="1"/>
      </w:tblPr>
      <w:tblGrid>
        <w:gridCol w:w="1616"/>
        <w:gridCol w:w="2266"/>
        <w:gridCol w:w="1306"/>
        <w:gridCol w:w="1616"/>
        <w:gridCol w:w="848"/>
        <w:gridCol w:w="1278"/>
      </w:tblGrid>
      <w:tr w:rsidR="00620A54" w:rsidRPr="00752797" w14:paraId="459F5B7D"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16" w:type="dxa"/>
          </w:tcPr>
          <w:p w14:paraId="078F3C12" w14:textId="77777777" w:rsidR="00620A54" w:rsidRPr="00752797" w:rsidRDefault="00620A54" w:rsidP="002603CC">
            <w:pPr>
              <w:pStyle w:val="PlainText"/>
              <w:jc w:val="both"/>
            </w:pPr>
            <w:r w:rsidRPr="00752797">
              <w:t>keyword</w:t>
            </w:r>
          </w:p>
        </w:tc>
        <w:tc>
          <w:tcPr>
            <w:tcW w:w="2266" w:type="dxa"/>
          </w:tcPr>
          <w:p w14:paraId="1D002EF2"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306" w:type="dxa"/>
          </w:tcPr>
          <w:p w14:paraId="2B15BA6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616" w:type="dxa"/>
          </w:tcPr>
          <w:p w14:paraId="7B9DD07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8" w:type="dxa"/>
          </w:tcPr>
          <w:p w14:paraId="70547D5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78" w:type="dxa"/>
          </w:tcPr>
          <w:p w14:paraId="745A41E8"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5F4726E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0D85AE25" w14:textId="00915E73" w:rsidR="00620A54" w:rsidRPr="00752797" w:rsidRDefault="00620A54" w:rsidP="002603CC">
            <w:pPr>
              <w:pStyle w:val="PlainText"/>
              <w:jc w:val="both"/>
            </w:pPr>
            <w:r w:rsidRPr="00752797">
              <w:t>ARC</w:t>
            </w:r>
            <w:r w:rsidR="004502F1">
              <w:t xml:space="preserve"> </w:t>
            </w:r>
            <w:r w:rsidR="001B6449" w:rsidRPr="00752797">
              <w:t>+</w:t>
            </w:r>
          </w:p>
        </w:tc>
        <w:tc>
          <w:tcPr>
            <w:tcW w:w="2266" w:type="dxa"/>
          </w:tcPr>
          <w:p w14:paraId="5C766BD9" w14:textId="58FA0FCD"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Switch for active</w:t>
            </w:r>
            <w:r w:rsidR="00790B3D">
              <w:t xml:space="preserve"> wave</w:t>
            </w:r>
            <w:r w:rsidRPr="00752797">
              <w:t xml:space="preserve"> reflection compensation at seaward boundary</w:t>
            </w:r>
          </w:p>
        </w:tc>
        <w:tc>
          <w:tcPr>
            <w:tcW w:w="1306" w:type="dxa"/>
          </w:tcPr>
          <w:p w14:paraId="46145CB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616" w:type="dxa"/>
          </w:tcPr>
          <w:p w14:paraId="1634CB9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027433A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78" w:type="dxa"/>
          </w:tcPr>
          <w:p w14:paraId="3EEE83E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0EEC31FB"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47ABA782" w14:textId="77777777" w:rsidR="00620A54" w:rsidRPr="00752797" w:rsidRDefault="00620A54" w:rsidP="002603CC">
            <w:pPr>
              <w:pStyle w:val="PlainText"/>
              <w:jc w:val="both"/>
            </w:pPr>
            <w:r w:rsidRPr="00752797">
              <w:t>back</w:t>
            </w:r>
          </w:p>
        </w:tc>
        <w:tc>
          <w:tcPr>
            <w:tcW w:w="2266" w:type="dxa"/>
          </w:tcPr>
          <w:p w14:paraId="1F46064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for boundary at bay side</w:t>
            </w:r>
          </w:p>
        </w:tc>
        <w:tc>
          <w:tcPr>
            <w:tcW w:w="1306" w:type="dxa"/>
          </w:tcPr>
          <w:p w14:paraId="5C6BF31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abs_2d</w:t>
            </w:r>
          </w:p>
        </w:tc>
        <w:tc>
          <w:tcPr>
            <w:tcW w:w="1616" w:type="dxa"/>
          </w:tcPr>
          <w:p w14:paraId="345A7C2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wall, abs_1d, abs_2d, wlevel</w:t>
            </w:r>
          </w:p>
        </w:tc>
        <w:tc>
          <w:tcPr>
            <w:tcW w:w="848" w:type="dxa"/>
          </w:tcPr>
          <w:p w14:paraId="0E5984C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1B47073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261107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164626BB" w14:textId="0EBDF87F" w:rsidR="00620A54" w:rsidRPr="00752797" w:rsidRDefault="004502F1" w:rsidP="002603CC">
            <w:pPr>
              <w:pStyle w:val="PlainText"/>
              <w:jc w:val="both"/>
            </w:pPr>
            <w:r>
              <w:t>e</w:t>
            </w:r>
            <w:r w:rsidR="00620A54" w:rsidRPr="00752797">
              <w:t>psi</w:t>
            </w:r>
            <w:r>
              <w:t xml:space="preserve"> </w:t>
            </w:r>
            <w:r w:rsidR="001B6449" w:rsidRPr="00752797">
              <w:t>+</w:t>
            </w:r>
          </w:p>
        </w:tc>
        <w:tc>
          <w:tcPr>
            <w:tcW w:w="2266" w:type="dxa"/>
          </w:tcPr>
          <w:p w14:paraId="1C487E6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 xml:space="preserve">Ratio of mean current to time varying current </w:t>
            </w:r>
            <w:r w:rsidRPr="00752797">
              <w:lastRenderedPageBreak/>
              <w:t>through offshore boundary</w:t>
            </w:r>
          </w:p>
        </w:tc>
        <w:tc>
          <w:tcPr>
            <w:tcW w:w="1306" w:type="dxa"/>
          </w:tcPr>
          <w:p w14:paraId="2426A85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lastRenderedPageBreak/>
              <w:t>-1.0</w:t>
            </w:r>
          </w:p>
        </w:tc>
        <w:tc>
          <w:tcPr>
            <w:tcW w:w="1616" w:type="dxa"/>
          </w:tcPr>
          <w:p w14:paraId="7A14C06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-1.0 - 0.2</w:t>
            </w:r>
          </w:p>
        </w:tc>
        <w:tc>
          <w:tcPr>
            <w:tcW w:w="848" w:type="dxa"/>
          </w:tcPr>
          <w:p w14:paraId="0927505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78" w:type="dxa"/>
          </w:tcPr>
          <w:p w14:paraId="4441262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F438F75"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30C07EF7" w14:textId="28F2DF9A" w:rsidR="00620A54" w:rsidRPr="00752797" w:rsidRDefault="004502F1" w:rsidP="002603CC">
            <w:pPr>
              <w:pStyle w:val="PlainText"/>
              <w:jc w:val="both"/>
            </w:pPr>
            <w:r>
              <w:lastRenderedPageBreak/>
              <w:t>f</w:t>
            </w:r>
            <w:r w:rsidR="00620A54" w:rsidRPr="00752797">
              <w:t>reewave</w:t>
            </w:r>
            <w:r>
              <w:t xml:space="preserve"> </w:t>
            </w:r>
            <w:r w:rsidR="001B6449" w:rsidRPr="00752797">
              <w:t>+</w:t>
            </w:r>
          </w:p>
        </w:tc>
        <w:tc>
          <w:tcPr>
            <w:tcW w:w="2266" w:type="dxa"/>
          </w:tcPr>
          <w:p w14:paraId="63D3A13F" w14:textId="77777777" w:rsidR="00620A54" w:rsidRPr="00752797" w:rsidRDefault="00620A54" w:rsidP="00400C16">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Switch for free wave propagation 0 = use cg (default); 1 = use sqrt(gh) in </w:t>
            </w:r>
            <w:r w:rsidR="00400C16" w:rsidRPr="00752797">
              <w:t>wbctype</w:t>
            </w:r>
            <w:r w:rsidRPr="00752797">
              <w:t xml:space="preserve"> = ts_2</w:t>
            </w:r>
          </w:p>
        </w:tc>
        <w:tc>
          <w:tcPr>
            <w:tcW w:w="1306" w:type="dxa"/>
          </w:tcPr>
          <w:p w14:paraId="48DDCDB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616" w:type="dxa"/>
          </w:tcPr>
          <w:p w14:paraId="0029F1E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6431C72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78" w:type="dxa"/>
          </w:tcPr>
          <w:p w14:paraId="64B2827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D38B997"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4DE343E2" w14:textId="77777777" w:rsidR="00620A54" w:rsidRPr="00752797" w:rsidRDefault="00620A54" w:rsidP="002603CC">
            <w:pPr>
              <w:pStyle w:val="PlainText"/>
              <w:jc w:val="both"/>
            </w:pPr>
            <w:r w:rsidRPr="00752797">
              <w:t>front</w:t>
            </w:r>
          </w:p>
        </w:tc>
        <w:tc>
          <w:tcPr>
            <w:tcW w:w="2266" w:type="dxa"/>
          </w:tcPr>
          <w:p w14:paraId="22B020C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Switch for seaward flow boundary</w:t>
            </w:r>
          </w:p>
        </w:tc>
        <w:tc>
          <w:tcPr>
            <w:tcW w:w="1306" w:type="dxa"/>
          </w:tcPr>
          <w:p w14:paraId="59E6267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abs_2d</w:t>
            </w:r>
          </w:p>
        </w:tc>
        <w:tc>
          <w:tcPr>
            <w:tcW w:w="1616" w:type="dxa"/>
          </w:tcPr>
          <w:p w14:paraId="6D5DA71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abs_1d, abs_2d, wall, wlevel, nonh_1d, waveflume</w:t>
            </w:r>
          </w:p>
        </w:tc>
        <w:tc>
          <w:tcPr>
            <w:tcW w:w="848" w:type="dxa"/>
          </w:tcPr>
          <w:p w14:paraId="3CDF5E9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78" w:type="dxa"/>
          </w:tcPr>
          <w:p w14:paraId="603BB26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E1981EC"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3434C653" w14:textId="77777777" w:rsidR="00620A54" w:rsidRPr="00752797" w:rsidRDefault="00620A54" w:rsidP="002603CC">
            <w:pPr>
              <w:pStyle w:val="PlainText"/>
              <w:jc w:val="both"/>
            </w:pPr>
            <w:r w:rsidRPr="00752797">
              <w:t>left</w:t>
            </w:r>
          </w:p>
        </w:tc>
        <w:tc>
          <w:tcPr>
            <w:tcW w:w="2266" w:type="dxa"/>
          </w:tcPr>
          <w:p w14:paraId="67A92A5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for lateral boundary at ny+1</w:t>
            </w:r>
          </w:p>
        </w:tc>
        <w:tc>
          <w:tcPr>
            <w:tcW w:w="1306" w:type="dxa"/>
          </w:tcPr>
          <w:p w14:paraId="5FCAB47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neumann</w:t>
            </w:r>
          </w:p>
        </w:tc>
        <w:tc>
          <w:tcPr>
            <w:tcW w:w="1616" w:type="dxa"/>
          </w:tcPr>
          <w:p w14:paraId="7E7AC13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neumann, wall, no_advec, neumann_v</w:t>
            </w:r>
          </w:p>
        </w:tc>
        <w:tc>
          <w:tcPr>
            <w:tcW w:w="848" w:type="dxa"/>
          </w:tcPr>
          <w:p w14:paraId="4652BEA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6F691A0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286818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239A17DF" w14:textId="2E57261C" w:rsidR="00620A54" w:rsidRPr="00752797" w:rsidRDefault="00620A54" w:rsidP="002603CC">
            <w:pPr>
              <w:pStyle w:val="PlainText"/>
              <w:jc w:val="both"/>
            </w:pPr>
          </w:p>
        </w:tc>
        <w:tc>
          <w:tcPr>
            <w:tcW w:w="2266" w:type="dxa"/>
          </w:tcPr>
          <w:p w14:paraId="69929762" w14:textId="605DD7E9"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p>
        </w:tc>
        <w:tc>
          <w:tcPr>
            <w:tcW w:w="1306" w:type="dxa"/>
          </w:tcPr>
          <w:p w14:paraId="37C66E7B" w14:textId="0B30FA63"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616" w:type="dxa"/>
          </w:tcPr>
          <w:p w14:paraId="52894364" w14:textId="5FF2F1D0" w:rsidR="00620A54" w:rsidRPr="00752797" w:rsidRDefault="00620A54" w:rsidP="00586C99">
            <w:pPr>
              <w:pStyle w:val="PlainText"/>
              <w:jc w:val="both"/>
              <w:cnfStyle w:val="000000100000" w:firstRow="0" w:lastRow="0" w:firstColumn="0" w:lastColumn="0" w:oddVBand="0" w:evenVBand="0" w:oddHBand="1" w:evenHBand="0" w:firstRowFirstColumn="0" w:firstRowLastColumn="0" w:lastRowFirstColumn="0" w:lastRowLastColumn="0"/>
            </w:pPr>
          </w:p>
        </w:tc>
        <w:tc>
          <w:tcPr>
            <w:tcW w:w="848" w:type="dxa"/>
          </w:tcPr>
          <w:p w14:paraId="76EB43F1" w14:textId="0633AC68"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78" w:type="dxa"/>
          </w:tcPr>
          <w:p w14:paraId="3A9A74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7100150A"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0D24B2D3" w14:textId="0769D538" w:rsidR="00620A54" w:rsidRPr="00752797" w:rsidRDefault="004502F1" w:rsidP="002603CC">
            <w:pPr>
              <w:pStyle w:val="PlainText"/>
              <w:jc w:val="both"/>
            </w:pPr>
            <w:r>
              <w:t>o</w:t>
            </w:r>
            <w:r w:rsidR="00620A54" w:rsidRPr="00752797">
              <w:t>rder</w:t>
            </w:r>
            <w:r>
              <w:t xml:space="preserve"> </w:t>
            </w:r>
            <w:r w:rsidR="001B6449" w:rsidRPr="00752797">
              <w:t>+</w:t>
            </w:r>
          </w:p>
        </w:tc>
        <w:tc>
          <w:tcPr>
            <w:tcW w:w="2266" w:type="dxa"/>
          </w:tcPr>
          <w:p w14:paraId="53ED0FC2" w14:textId="17712511"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for order of wave steering, 1 = first order wave steering (short wave energy only), 2 = second o</w:t>
            </w:r>
            <w:r w:rsidR="003A481D" w:rsidRPr="00752797">
              <w:t>r</w:t>
            </w:r>
            <w:r w:rsidRPr="00752797">
              <w:t>der wave steering (bound long wave corresponding to short wave forcing is added)</w:t>
            </w:r>
          </w:p>
        </w:tc>
        <w:tc>
          <w:tcPr>
            <w:tcW w:w="1306" w:type="dxa"/>
          </w:tcPr>
          <w:p w14:paraId="48826DC7" w14:textId="481CE45A"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2.0</w:t>
            </w:r>
          </w:p>
        </w:tc>
        <w:tc>
          <w:tcPr>
            <w:tcW w:w="1616" w:type="dxa"/>
          </w:tcPr>
          <w:p w14:paraId="4EBA3F23" w14:textId="217607FB"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1.0 - 2.0</w:t>
            </w:r>
          </w:p>
        </w:tc>
        <w:tc>
          <w:tcPr>
            <w:tcW w:w="848" w:type="dxa"/>
          </w:tcPr>
          <w:p w14:paraId="5A15055E" w14:textId="3D1D2089"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78" w:type="dxa"/>
          </w:tcPr>
          <w:p w14:paraId="737BD75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9335E3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2B341FF0" w14:textId="77777777" w:rsidR="00620A54" w:rsidRPr="00752797" w:rsidRDefault="00620A54" w:rsidP="002603CC">
            <w:pPr>
              <w:pStyle w:val="PlainText"/>
              <w:jc w:val="both"/>
            </w:pPr>
            <w:r w:rsidRPr="00752797">
              <w:t>right</w:t>
            </w:r>
          </w:p>
        </w:tc>
        <w:tc>
          <w:tcPr>
            <w:tcW w:w="2266" w:type="dxa"/>
          </w:tcPr>
          <w:p w14:paraId="09BA050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Switch for lateral boundary at 0</w:t>
            </w:r>
          </w:p>
        </w:tc>
        <w:tc>
          <w:tcPr>
            <w:tcW w:w="1306" w:type="dxa"/>
          </w:tcPr>
          <w:p w14:paraId="40603C1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neumann</w:t>
            </w:r>
          </w:p>
        </w:tc>
        <w:tc>
          <w:tcPr>
            <w:tcW w:w="1616" w:type="dxa"/>
          </w:tcPr>
          <w:p w14:paraId="46EDB73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neumann, wall, no_advec, neumann_v</w:t>
            </w:r>
          </w:p>
        </w:tc>
        <w:tc>
          <w:tcPr>
            <w:tcW w:w="848" w:type="dxa"/>
          </w:tcPr>
          <w:p w14:paraId="289B6F2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78" w:type="dxa"/>
          </w:tcPr>
          <w:p w14:paraId="6E05379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19047B4"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22B18E31" w14:textId="77777777" w:rsidR="00620A54" w:rsidRPr="00752797" w:rsidRDefault="00620A54" w:rsidP="002603CC">
            <w:pPr>
              <w:pStyle w:val="PlainText"/>
              <w:jc w:val="both"/>
            </w:pPr>
            <w:r w:rsidRPr="00752797">
              <w:t>tidetype</w:t>
            </w:r>
            <w:r w:rsidR="001B6449" w:rsidRPr="00752797">
              <w:t>+</w:t>
            </w:r>
          </w:p>
        </w:tc>
        <w:tc>
          <w:tcPr>
            <w:tcW w:w="2266" w:type="dxa"/>
          </w:tcPr>
          <w:p w14:paraId="10A8A21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Switch for </w:t>
            </w:r>
            <w:r w:rsidR="00EA4470" w:rsidRPr="00752797">
              <w:t>offshore</w:t>
            </w:r>
            <w:r w:rsidRPr="00752797">
              <w:t xml:space="preserve"> boundary, velocity boundary or instant water level boundary</w:t>
            </w:r>
          </w:p>
        </w:tc>
        <w:tc>
          <w:tcPr>
            <w:tcW w:w="1306" w:type="dxa"/>
          </w:tcPr>
          <w:p w14:paraId="305F910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velocity</w:t>
            </w:r>
          </w:p>
        </w:tc>
        <w:tc>
          <w:tcPr>
            <w:tcW w:w="1616" w:type="dxa"/>
          </w:tcPr>
          <w:p w14:paraId="5D4C256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instant, velocity</w:t>
            </w:r>
          </w:p>
        </w:tc>
        <w:tc>
          <w:tcPr>
            <w:tcW w:w="848" w:type="dxa"/>
          </w:tcPr>
          <w:p w14:paraId="4D444C3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502CCBB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71BB9E0" w14:textId="2D18E195" w:rsidR="00620A54" w:rsidRPr="00752797" w:rsidRDefault="00701B0C" w:rsidP="002603CC">
      <w:pPr>
        <w:pStyle w:val="Heading3"/>
        <w:jc w:val="both"/>
        <w:rPr>
          <w:lang w:val="en-US"/>
        </w:rPr>
      </w:pPr>
      <w:bookmarkStart w:id="532" w:name="_Ref285440556"/>
      <w:bookmarkStart w:id="533" w:name="_Toc285701675"/>
      <w:bookmarkStart w:id="534" w:name="_Toc417455487"/>
      <w:bookmarkStart w:id="535" w:name="_Toc417455680"/>
      <w:bookmarkStart w:id="536" w:name="_Toc417455825"/>
      <w:bookmarkStart w:id="537" w:name="_Toc431915663"/>
      <w:bookmarkStart w:id="538" w:name="_Toc431915760"/>
      <w:r>
        <w:rPr>
          <w:lang w:val="en-US"/>
        </w:rPr>
        <w:t xml:space="preserve">Time-varying </w:t>
      </w:r>
      <w:bookmarkEnd w:id="532"/>
      <w:bookmarkEnd w:id="533"/>
      <w:r w:rsidR="009C650B">
        <w:rPr>
          <w:lang w:val="en-US"/>
        </w:rPr>
        <w:t>water level</w:t>
      </w:r>
      <w:bookmarkEnd w:id="534"/>
      <w:bookmarkEnd w:id="535"/>
      <w:bookmarkEnd w:id="536"/>
      <w:bookmarkEnd w:id="537"/>
      <w:bookmarkEnd w:id="538"/>
    </w:p>
    <w:p w14:paraId="7DB6BF61" w14:textId="16FCC7F7" w:rsidR="003A481D" w:rsidRPr="00752797" w:rsidRDefault="003A481D" w:rsidP="002603CC">
      <w:pPr>
        <w:pStyle w:val="BodyText"/>
        <w:rPr>
          <w:rStyle w:val="IntenseEmphasis"/>
          <w:lang w:val="en-US"/>
        </w:rPr>
      </w:pPr>
      <w:r w:rsidRPr="00752797">
        <w:rPr>
          <w:rStyle w:val="IntenseEmphasis"/>
          <w:lang w:val="en-US"/>
        </w:rPr>
        <w:t>T</w:t>
      </w:r>
      <w:r w:rsidR="00620A54" w:rsidRPr="00752797">
        <w:rPr>
          <w:rStyle w:val="IntenseEmphasis"/>
          <w:lang w:val="en-US"/>
        </w:rPr>
        <w:t xml:space="preserve">ime-varying tidal (or surge) signals </w:t>
      </w:r>
      <w:r w:rsidRPr="00752797">
        <w:rPr>
          <w:rStyle w:val="IntenseEmphasis"/>
          <w:lang w:val="en-US"/>
        </w:rPr>
        <w:t xml:space="preserve">can be </w:t>
      </w:r>
      <w:r w:rsidR="00003B05" w:rsidRPr="00752797">
        <w:rPr>
          <w:rStyle w:val="IntenseEmphasis"/>
          <w:lang w:val="en-US"/>
        </w:rPr>
        <w:t xml:space="preserve">applied </w:t>
      </w:r>
      <w:r w:rsidR="00790B3D">
        <w:rPr>
          <w:rStyle w:val="IntenseEmphasis"/>
          <w:lang w:val="en-US"/>
        </w:rPr>
        <w:t xml:space="preserve">at </w:t>
      </w:r>
      <w:r w:rsidR="00003B05" w:rsidRPr="00752797">
        <w:rPr>
          <w:rStyle w:val="IntenseEmphasis"/>
          <w:lang w:val="en-US"/>
        </w:rPr>
        <w:t>all four</w:t>
      </w:r>
      <w:r w:rsidR="00620A54" w:rsidRPr="00752797">
        <w:rPr>
          <w:rStyle w:val="IntenseEmphasis"/>
          <w:lang w:val="en-US"/>
        </w:rPr>
        <w:t xml:space="preserve"> boundaries</w:t>
      </w:r>
      <w:r w:rsidRPr="00752797">
        <w:rPr>
          <w:rStyle w:val="IntenseEmphasis"/>
          <w:lang w:val="en-US"/>
        </w:rPr>
        <w:t xml:space="preserve"> in a number of ways</w:t>
      </w:r>
      <w:r w:rsidR="00790B3D">
        <w:rPr>
          <w:rStyle w:val="IntenseEmphasis"/>
          <w:lang w:val="en-US"/>
        </w:rPr>
        <w:t>, as explained in Section 3.2.3 and shown in Table 4.11</w:t>
      </w:r>
      <w:r w:rsidR="00620A54" w:rsidRPr="00752797">
        <w:rPr>
          <w:rStyle w:val="IntenseEmphasis"/>
          <w:lang w:val="en-US"/>
        </w:rPr>
        <w:t xml:space="preserve">. </w:t>
      </w:r>
    </w:p>
    <w:p w14:paraId="66D8F9ED" w14:textId="66D2F701" w:rsidR="00620A54" w:rsidRPr="00752797" w:rsidRDefault="00620A54" w:rsidP="002603CC">
      <w:pPr>
        <w:pStyle w:val="BodyText"/>
        <w:rPr>
          <w:rStyle w:val="IntenseEmphasis"/>
          <w:lang w:val="en-US"/>
        </w:rPr>
      </w:pPr>
      <w:r w:rsidRPr="00752797">
        <w:rPr>
          <w:rStyle w:val="IntenseEmphasis"/>
          <w:lang w:val="en-US"/>
        </w:rPr>
        <w:t xml:space="preserve">The number of tidal signals is determined by the keyword </w:t>
      </w:r>
      <w:r w:rsidRPr="00752797">
        <w:rPr>
          <w:rStyle w:val="IntenseEmphasis"/>
          <w:i/>
          <w:lang w:val="en-US"/>
        </w:rPr>
        <w:t>tideloc</w:t>
      </w:r>
      <w:r w:rsidRPr="00752797">
        <w:rPr>
          <w:rStyle w:val="IntenseEmphasis"/>
          <w:lang w:val="en-US"/>
        </w:rPr>
        <w:t xml:space="preserve"> that can take the values 0, 1, 2 or 4. Specifying three tidal signals is not an option. Setting </w:t>
      </w:r>
      <w:r w:rsidRPr="00752797">
        <w:rPr>
          <w:rStyle w:val="IntenseEmphasis"/>
          <w:i/>
          <w:lang w:val="en-US"/>
        </w:rPr>
        <w:t>tideloc=0</w:t>
      </w:r>
      <w:r w:rsidRPr="00752797">
        <w:rPr>
          <w:rStyle w:val="IntenseEmphasis"/>
          <w:lang w:val="en-US"/>
        </w:rPr>
        <w:t xml:space="preserve"> disables the time-varying tide/surge option. In this case a constant and uniform water level is used specified by the keyword </w:t>
      </w:r>
      <w:r w:rsidRPr="00752797">
        <w:rPr>
          <w:rStyle w:val="IntenseEmphasis"/>
          <w:i/>
          <w:lang w:val="en-US"/>
        </w:rPr>
        <w:t>zs0</w:t>
      </w:r>
      <w:r w:rsidRPr="00752797">
        <w:rPr>
          <w:rStyle w:val="IntenseEmphasis"/>
          <w:lang w:val="en-US"/>
        </w:rPr>
        <w:t>.</w:t>
      </w:r>
      <w:r w:rsidR="003A481D" w:rsidRPr="00752797">
        <w:rPr>
          <w:rStyle w:val="IntenseEmphasis"/>
          <w:lang w:val="en-US"/>
        </w:rPr>
        <w:t xml:space="preserve"> With </w:t>
      </w:r>
      <w:r w:rsidR="003A481D" w:rsidRPr="00752797">
        <w:rPr>
          <w:rStyle w:val="IntenseEmphasis"/>
          <w:i/>
          <w:lang w:val="en-US"/>
        </w:rPr>
        <w:t>tideloc =1</w:t>
      </w:r>
      <w:r w:rsidR="003A481D" w:rsidRPr="00752797">
        <w:rPr>
          <w:rStyle w:val="IntenseEmphasis"/>
          <w:lang w:val="en-US"/>
        </w:rPr>
        <w:t xml:space="preserve"> the specified tidal record is specified on all four corners of the domain and interpolated along the boundaries.</w:t>
      </w:r>
      <w:r w:rsidR="000B37FD" w:rsidRPr="000B37FD">
        <w:rPr>
          <w:rStyle w:val="IntenseEmphasis"/>
          <w:lang w:val="en-US"/>
        </w:rPr>
        <w:t xml:space="preserve"> </w:t>
      </w:r>
      <w:r w:rsidR="000B37FD">
        <w:rPr>
          <w:rStyle w:val="IntenseEmphasis"/>
          <w:lang w:val="en-US"/>
        </w:rPr>
        <w:t>Using tideloc=1</w:t>
      </w:r>
      <w:r w:rsidR="000B37FD" w:rsidRPr="00752797">
        <w:rPr>
          <w:rStyle w:val="IntenseEmphasis"/>
          <w:lang w:val="en-US"/>
        </w:rPr>
        <w:t xml:space="preserve">, the signal is imposed on </w:t>
      </w:r>
      <w:r w:rsidR="000B37FD" w:rsidRPr="00752797">
        <w:rPr>
          <w:rStyle w:val="IntenseEmphasis"/>
          <w:lang w:val="en-US"/>
        </w:rPr>
        <w:lastRenderedPageBreak/>
        <w:t xml:space="preserve">both offshore corners of the domain, while a constant water level defined by the keyword </w:t>
      </w:r>
      <w:r w:rsidR="000B37FD" w:rsidRPr="00752797">
        <w:rPr>
          <w:rStyle w:val="IntenseEmphasis"/>
          <w:i/>
          <w:lang w:val="en-US"/>
        </w:rPr>
        <w:t>zs0</w:t>
      </w:r>
      <w:r w:rsidR="000B37FD" w:rsidRPr="00752797">
        <w:rPr>
          <w:rStyle w:val="IntenseEmphasis"/>
          <w:lang w:val="en-US"/>
        </w:rPr>
        <w:t xml:space="preserve"> is imposed on the landward corners. </w:t>
      </w:r>
    </w:p>
    <w:p w14:paraId="2CF8E585" w14:textId="77777777" w:rsidR="003A481D" w:rsidRPr="00752797" w:rsidRDefault="00742DB2" w:rsidP="002603CC">
      <w:pPr>
        <w:pStyle w:val="BodyText"/>
        <w:rPr>
          <w:rStyle w:val="IntenseEmphasis"/>
          <w:lang w:val="en-US"/>
        </w:rPr>
      </w:pPr>
      <w:r w:rsidRPr="00752797">
        <w:rPr>
          <w:rStyle w:val="IntenseEmphasis"/>
          <w:lang w:val="en-US"/>
        </w:rPr>
        <w:t xml:space="preserve">Using </w:t>
      </w:r>
      <w:r w:rsidRPr="00752797">
        <w:rPr>
          <w:rStyle w:val="IntenseEmphasis"/>
          <w:i/>
          <w:lang w:val="en-US"/>
        </w:rPr>
        <w:t>tideloc = 2</w:t>
      </w:r>
      <w:r w:rsidRPr="00752797">
        <w:rPr>
          <w:rStyle w:val="IntenseEmphasis"/>
          <w:lang w:val="en-US"/>
        </w:rPr>
        <w:t xml:space="preserve">, two tidal signals are specified and there are two options available: 1) the first signal is imposed on the offshore boundary and the second on the landward boundary or 2) the first signal is imposed on the left lateral boundary and the second on the right lateral boundary. The choice between the two options is made using the keyword </w:t>
      </w:r>
      <w:r w:rsidRPr="00752797">
        <w:rPr>
          <w:rStyle w:val="IntenseEmphasis"/>
          <w:i/>
          <w:lang w:val="en-US"/>
        </w:rPr>
        <w:t>paulrevere</w:t>
      </w:r>
      <w:r w:rsidRPr="00752797">
        <w:rPr>
          <w:rStyle w:val="IntenseEmphasis"/>
          <w:lang w:val="en-US"/>
        </w:rPr>
        <w:t xml:space="preserve"> where a value </w:t>
      </w:r>
      <w:r w:rsidRPr="00752797">
        <w:rPr>
          <w:rStyle w:val="IntenseEmphasis"/>
          <w:i/>
          <w:lang w:val="en-US"/>
        </w:rPr>
        <w:t>0</w:t>
      </w:r>
      <w:r w:rsidRPr="00752797">
        <w:rPr>
          <w:rStyle w:val="IntenseEmphasis"/>
          <w:lang w:val="en-US"/>
        </w:rPr>
        <w:t xml:space="preserve"> indicates the first option and a value </w:t>
      </w:r>
      <w:r w:rsidRPr="00752797">
        <w:rPr>
          <w:rStyle w:val="IntenseEmphasis"/>
          <w:i/>
          <w:lang w:val="en-US"/>
        </w:rPr>
        <w:t>1</w:t>
      </w:r>
      <w:r w:rsidRPr="00752797">
        <w:rPr>
          <w:rStyle w:val="IntenseEmphasis"/>
          <w:lang w:val="en-US"/>
        </w:rPr>
        <w:t xml:space="preserve"> indicates the second option. Also in the case of two tidal signals the signals are spatially interpolated along the boundaries.</w:t>
      </w:r>
    </w:p>
    <w:p w14:paraId="6389F2C9" w14:textId="77777777" w:rsidR="003A481D" w:rsidRPr="00752797" w:rsidRDefault="003A481D" w:rsidP="002603CC">
      <w:pPr>
        <w:pStyle w:val="BodyText"/>
        <w:rPr>
          <w:rStyle w:val="IntenseEmphasis"/>
          <w:lang w:val="en-US"/>
        </w:rPr>
      </w:pPr>
      <w:r w:rsidRPr="00752797">
        <w:rPr>
          <w:rStyle w:val="IntenseEmphasis"/>
          <w:lang w:val="en-US"/>
        </w:rPr>
        <w:t xml:space="preserve">Using </w:t>
      </w:r>
      <w:r w:rsidRPr="00752797">
        <w:rPr>
          <w:rStyle w:val="IntenseEmphasis"/>
          <w:i/>
          <w:lang w:val="en-US"/>
        </w:rPr>
        <w:t xml:space="preserve">tideloc=4, </w:t>
      </w:r>
      <w:r w:rsidRPr="00752797">
        <w:rPr>
          <w:rStyle w:val="IntenseEmphasis"/>
          <w:lang w:val="en-US"/>
        </w:rPr>
        <w:t>four tide/surge signals are to be specified</w:t>
      </w:r>
      <w:r w:rsidRPr="00752797">
        <w:rPr>
          <w:rStyle w:val="IntenseEmphasis"/>
          <w:i/>
          <w:lang w:val="en-US"/>
        </w:rPr>
        <w:t xml:space="preserve"> </w:t>
      </w:r>
      <w:r w:rsidRPr="00752797">
        <w:rPr>
          <w:rStyle w:val="IntenseEmphasis"/>
          <w:lang w:val="en-US"/>
        </w:rPr>
        <w:t>on each corner of the model domain and spatially interpolated along the boundaries. The first signal is imposed to the left offshore boundary seen from sea (x=1</w:t>
      </w:r>
      <w:proofErr w:type="gramStart"/>
      <w:r w:rsidRPr="00752797">
        <w:rPr>
          <w:rStyle w:val="IntenseEmphasis"/>
          <w:lang w:val="en-US"/>
        </w:rPr>
        <w:t>,y</w:t>
      </w:r>
      <w:proofErr w:type="gramEnd"/>
      <w:r w:rsidRPr="00752797">
        <w:rPr>
          <w:rStyle w:val="IntenseEmphasis"/>
          <w:lang w:val="en-US"/>
        </w:rPr>
        <w:t xml:space="preserve">=1) and the others according to a clockwise rotation. Therefore the columns in the </w:t>
      </w:r>
      <w:r w:rsidRPr="00752797">
        <w:rPr>
          <w:rStyle w:val="IntenseEmphasis"/>
          <w:i/>
          <w:lang w:val="en-US"/>
        </w:rPr>
        <w:t xml:space="preserve">zs0file </w:t>
      </w:r>
      <w:r w:rsidRPr="00752797">
        <w:rPr>
          <w:rStyle w:val="IntenseEmphasis"/>
          <w:lang w:val="en-US"/>
        </w:rPr>
        <w:t>must follow the order of: (x=1</w:t>
      </w:r>
      <w:proofErr w:type="gramStart"/>
      <w:r w:rsidRPr="00752797">
        <w:rPr>
          <w:rStyle w:val="IntenseEmphasis"/>
          <w:lang w:val="en-US"/>
        </w:rPr>
        <w:t>,y</w:t>
      </w:r>
      <w:proofErr w:type="gramEnd"/>
      <w:r w:rsidRPr="00752797">
        <w:rPr>
          <w:rStyle w:val="IntenseEmphasis"/>
          <w:lang w:val="en-US"/>
        </w:rPr>
        <w:t>=1), (x=1,y=N), (x=N,y=N), (x=N,y=1).</w:t>
      </w:r>
    </w:p>
    <w:p w14:paraId="3E33F032" w14:textId="77777777" w:rsidR="00620A54" w:rsidRPr="00752797" w:rsidRDefault="00620A54" w:rsidP="002603CC">
      <w:pPr>
        <w:pStyle w:val="BodyText"/>
        <w:rPr>
          <w:rStyle w:val="IntenseEmphasis"/>
          <w:lang w:val="en-US"/>
        </w:rPr>
      </w:pPr>
      <w:r w:rsidRPr="00752797">
        <w:rPr>
          <w:rStyle w:val="IntenseEmphasis"/>
          <w:lang w:val="en-US"/>
        </w:rPr>
        <w:t xml:space="preserve">The length of the tidal signals is determined by the keyword </w:t>
      </w:r>
      <w:r w:rsidRPr="00752797">
        <w:rPr>
          <w:rStyle w:val="IntenseEmphasis"/>
          <w:i/>
          <w:lang w:val="en-US"/>
        </w:rPr>
        <w:t>tidelen</w:t>
      </w:r>
      <w:r w:rsidRPr="00752797">
        <w:rPr>
          <w:rStyle w:val="IntenseEmphasis"/>
          <w:lang w:val="en-US"/>
        </w:rPr>
        <w:t xml:space="preserve">. This is the number of water levels specified in the file referenced with the </w:t>
      </w:r>
      <w:r w:rsidRPr="00752797">
        <w:rPr>
          <w:rStyle w:val="IntenseEmphasis"/>
          <w:i/>
          <w:lang w:val="en-US"/>
        </w:rPr>
        <w:t>zs0file</w:t>
      </w:r>
      <w:r w:rsidRPr="00752797">
        <w:rPr>
          <w:rStyle w:val="IntenseEmphasis"/>
          <w:lang w:val="en-US"/>
        </w:rPr>
        <w:t xml:space="preserve"> keyword. The tidal signal will be interpolated to the local time step of the XBeach simulation; therefore the resolution of the signals only needs to be enough to resolve the water level phenomenon of interest (i.e. tide variations, surge event). The tidal signals are not re</w:t>
      </w:r>
      <w:r w:rsidR="003A481D" w:rsidRPr="00752797">
        <w:rPr>
          <w:rStyle w:val="IntenseEmphasis"/>
          <w:lang w:val="en-US"/>
        </w:rPr>
        <w:t>-</w:t>
      </w:r>
      <w:proofErr w:type="gramStart"/>
      <w:r w:rsidRPr="00752797">
        <w:rPr>
          <w:rStyle w:val="IntenseEmphasis"/>
          <w:lang w:val="en-US"/>
        </w:rPr>
        <w:t>used,</w:t>
      </w:r>
      <w:proofErr w:type="gramEnd"/>
      <w:r w:rsidRPr="00752797">
        <w:rPr>
          <w:rStyle w:val="IntenseEmphasis"/>
          <w:lang w:val="en-US"/>
        </w:rPr>
        <w:t xml:space="preserve"> therefore the signal should be at least as long as the simulation time.</w:t>
      </w:r>
    </w:p>
    <w:p w14:paraId="69928C92" w14:textId="77777777" w:rsidR="00620A54" w:rsidRPr="00752797" w:rsidRDefault="00620A54" w:rsidP="002603CC">
      <w:pPr>
        <w:pStyle w:val="BodyText"/>
        <w:rPr>
          <w:rStyle w:val="IntenseEmphasis"/>
          <w:lang w:val="en-US"/>
        </w:rPr>
      </w:pPr>
      <w:r w:rsidRPr="00752797">
        <w:rPr>
          <w:rStyle w:val="IntenseEmphasis"/>
          <w:lang w:val="en-US"/>
        </w:rPr>
        <w:t xml:space="preserve">The </w:t>
      </w:r>
      <w:r w:rsidRPr="00752797">
        <w:rPr>
          <w:rStyle w:val="IntenseEmphasis"/>
          <w:i/>
          <w:lang w:val="en-US"/>
        </w:rPr>
        <w:t>zs0file</w:t>
      </w:r>
      <w:r w:rsidRPr="00752797">
        <w:rPr>
          <w:rStyle w:val="IntenseEmphasis"/>
          <w:lang w:val="en-US"/>
        </w:rPr>
        <w:t xml:space="preserve"> file must adhere to the following format where the last three columns are optional depending on the value of </w:t>
      </w:r>
      <w:r w:rsidRPr="00752797">
        <w:rPr>
          <w:rStyle w:val="IntenseEmphasis"/>
          <w:i/>
          <w:lang w:val="en-US"/>
        </w:rPr>
        <w:t>tideloc</w:t>
      </w:r>
      <w:r w:rsidRPr="00752797">
        <w:rPr>
          <w:rStyle w:val="IntenseEmphasis"/>
          <w:lang w:val="en-US"/>
        </w:rPr>
        <w:t xml:space="preserve"> and </w:t>
      </w:r>
      <w:r w:rsidRPr="00752797">
        <w:rPr>
          <w:rStyle w:val="IntenseEmphasis"/>
          <w:i/>
          <w:lang w:val="en-US"/>
        </w:rPr>
        <w:t>tlen</w:t>
      </w:r>
      <w:r w:rsidRPr="00752797">
        <w:rPr>
          <w:rStyle w:val="IntenseEmphasis"/>
          <w:lang w:val="en-US"/>
        </w:rPr>
        <w:t xml:space="preserve"> represents the value of </w:t>
      </w:r>
      <w:r w:rsidRPr="00752797">
        <w:rPr>
          <w:rStyle w:val="IntenseEmphasis"/>
          <w:i/>
          <w:lang w:val="en-US"/>
        </w:rPr>
        <w:t>tidelen</w:t>
      </w:r>
      <w:r w:rsidRPr="00752797">
        <w:rPr>
          <w:rStyle w:val="IntenseEmphasis"/>
          <w:lang w:val="en-US"/>
        </w:rPr>
        <w:t>:</w:t>
      </w:r>
    </w:p>
    <w:p w14:paraId="3627B826" w14:textId="77777777" w:rsidR="00620A54" w:rsidRPr="00752797" w:rsidRDefault="00620A54" w:rsidP="002603CC">
      <w:pPr>
        <w:pStyle w:val="Codeheader"/>
        <w:rPr>
          <w:rStyle w:val="IntenseEmphasis"/>
          <w:lang w:val="en-US"/>
        </w:rPr>
      </w:pPr>
      <w:r w:rsidRPr="00752797">
        <w:rPr>
          <w:rStyle w:val="IntenseEmphasis"/>
          <w:lang w:val="en-US"/>
        </w:rPr>
        <w:t>tide.txt</w:t>
      </w:r>
    </w:p>
    <w:p w14:paraId="2CD04DFE" w14:textId="77777777" w:rsidR="00620A54" w:rsidRPr="00752797" w:rsidRDefault="00620A54" w:rsidP="002603CC">
      <w:pPr>
        <w:pStyle w:val="Code"/>
        <w:jc w:val="both"/>
      </w:pPr>
      <w:r w:rsidRPr="00752797">
        <w:t>&lt;</w:t>
      </w:r>
      <w:proofErr w:type="gramStart"/>
      <w:r w:rsidRPr="00752797">
        <w:t>time</w:t>
      </w:r>
      <w:proofErr w:type="gramEnd"/>
      <w:r w:rsidRPr="00752797">
        <w:t xml:space="preserve"> 1&gt; &lt;zs 1,1&gt; [&lt;zs 2,1&gt; [&lt;zs 3,1&gt; &lt;zs 4,1&gt;]]</w:t>
      </w:r>
    </w:p>
    <w:p w14:paraId="4E4CC7FD" w14:textId="77777777" w:rsidR="00620A54" w:rsidRPr="00752797" w:rsidRDefault="00620A54" w:rsidP="002603CC">
      <w:pPr>
        <w:pStyle w:val="Code"/>
        <w:jc w:val="both"/>
      </w:pPr>
      <w:r w:rsidRPr="00752797">
        <w:t>&lt;</w:t>
      </w:r>
      <w:proofErr w:type="gramStart"/>
      <w:r w:rsidRPr="00752797">
        <w:t>time</w:t>
      </w:r>
      <w:proofErr w:type="gramEnd"/>
      <w:r w:rsidRPr="00752797">
        <w:t xml:space="preserve"> 2&gt; &lt;zs 1,2&gt; [&lt;zs 2,2&gt; [&lt;zs 3,2&gt; &lt;zs 4,2&gt;]]</w:t>
      </w:r>
    </w:p>
    <w:p w14:paraId="72A11005" w14:textId="77777777" w:rsidR="00620A54" w:rsidRPr="00752797" w:rsidRDefault="00620A54" w:rsidP="002603CC">
      <w:pPr>
        <w:pStyle w:val="Code"/>
        <w:jc w:val="both"/>
      </w:pPr>
      <w:r w:rsidRPr="00752797">
        <w:t>&lt;</w:t>
      </w:r>
      <w:proofErr w:type="gramStart"/>
      <w:r w:rsidRPr="00752797">
        <w:t>time</w:t>
      </w:r>
      <w:proofErr w:type="gramEnd"/>
      <w:r w:rsidRPr="00752797">
        <w:t xml:space="preserve"> 3&gt; &lt;zs 1,3&gt; [&lt;zs 2,3&gt; [&lt;zs 3,3&gt; &lt;zs 4,3&gt;]]</w:t>
      </w:r>
    </w:p>
    <w:p w14:paraId="27F08B3A" w14:textId="77777777" w:rsidR="00620A54" w:rsidRPr="00752797" w:rsidRDefault="00620A54" w:rsidP="002603CC">
      <w:pPr>
        <w:pStyle w:val="Code"/>
        <w:jc w:val="both"/>
      </w:pPr>
      <w:r w:rsidRPr="00752797">
        <w:t>...</w:t>
      </w:r>
    </w:p>
    <w:p w14:paraId="5219E9D7" w14:textId="77777777" w:rsidR="00620A54" w:rsidRPr="00752797" w:rsidRDefault="00620A54" w:rsidP="002603CC">
      <w:pPr>
        <w:pStyle w:val="Code"/>
        <w:jc w:val="both"/>
      </w:pPr>
      <w:r w:rsidRPr="00752797">
        <w:t>&lt;</w:t>
      </w:r>
      <w:proofErr w:type="gramStart"/>
      <w:r w:rsidRPr="00752797">
        <w:t>time</w:t>
      </w:r>
      <w:proofErr w:type="gramEnd"/>
      <w:r w:rsidRPr="00752797">
        <w:t xml:space="preserve"> tlen&gt; &lt;zs 1,tlen&gt; [&lt;zs 2,tlen&gt; [&lt;zs 3,tlen&gt; &lt;zs 4,tlen&gt;]]</w:t>
      </w:r>
    </w:p>
    <w:p w14:paraId="472CB8AB" w14:textId="7C882E79" w:rsidR="00620A54" w:rsidRPr="00752797" w:rsidRDefault="00620A54" w:rsidP="002603CC">
      <w:pPr>
        <w:pStyle w:val="BodyText"/>
        <w:rPr>
          <w:rStyle w:val="IntenseEmphasis"/>
          <w:lang w:val="en-US"/>
        </w:rPr>
      </w:pPr>
    </w:p>
    <w:p w14:paraId="19B5509D" w14:textId="7F5F3919" w:rsidR="00003B05" w:rsidRPr="00752797" w:rsidRDefault="00003B05" w:rsidP="00003B05">
      <w:pPr>
        <w:pStyle w:val="Caption"/>
        <w:rPr>
          <w:rStyle w:val="IntenseEmphasis"/>
          <w:lang w:val="en-US"/>
        </w:rPr>
      </w:pPr>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12</w:t>
      </w:r>
      <w:r w:rsidR="00366571">
        <w:rPr>
          <w:lang w:val="en-US"/>
        </w:rPr>
        <w:fldChar w:fldCharType="end"/>
      </w:r>
      <w:r w:rsidRPr="00752797">
        <w:rPr>
          <w:lang w:val="en-US"/>
        </w:rPr>
        <w:tab/>
        <w:t>Overview of all keywords related to the tide boundary conditions</w:t>
      </w:r>
    </w:p>
    <w:tbl>
      <w:tblPr>
        <w:tblStyle w:val="LightShading-Accent1"/>
        <w:tblW w:w="0" w:type="auto"/>
        <w:tblLook w:val="04A0" w:firstRow="1" w:lastRow="0" w:firstColumn="1" w:lastColumn="0" w:noHBand="0" w:noVBand="1"/>
      </w:tblPr>
      <w:tblGrid>
        <w:gridCol w:w="1730"/>
        <w:gridCol w:w="2218"/>
        <w:gridCol w:w="1258"/>
        <w:gridCol w:w="1415"/>
        <w:gridCol w:w="973"/>
        <w:gridCol w:w="1336"/>
      </w:tblGrid>
      <w:tr w:rsidR="00620A54" w:rsidRPr="00752797" w14:paraId="0400A7F9"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30" w:type="dxa"/>
          </w:tcPr>
          <w:p w14:paraId="5BE25E5E" w14:textId="77777777" w:rsidR="00620A54" w:rsidRPr="00752797" w:rsidRDefault="00620A54" w:rsidP="002603CC">
            <w:pPr>
              <w:pStyle w:val="PlainText"/>
              <w:jc w:val="both"/>
            </w:pPr>
            <w:r w:rsidRPr="00752797">
              <w:t>keyword</w:t>
            </w:r>
          </w:p>
        </w:tc>
        <w:tc>
          <w:tcPr>
            <w:tcW w:w="2218" w:type="dxa"/>
          </w:tcPr>
          <w:p w14:paraId="164B12F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58" w:type="dxa"/>
          </w:tcPr>
          <w:p w14:paraId="592461C1"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415" w:type="dxa"/>
          </w:tcPr>
          <w:p w14:paraId="63C70DE4"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666CC96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336" w:type="dxa"/>
          </w:tcPr>
          <w:p w14:paraId="7678667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2F63601F"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2838B7ED" w14:textId="77777777" w:rsidR="00620A54" w:rsidRPr="00752797" w:rsidRDefault="00620A54" w:rsidP="002603CC">
            <w:pPr>
              <w:pStyle w:val="PlainText"/>
              <w:jc w:val="both"/>
            </w:pPr>
            <w:r w:rsidRPr="00752797">
              <w:t>paulrevere</w:t>
            </w:r>
          </w:p>
        </w:tc>
        <w:tc>
          <w:tcPr>
            <w:tcW w:w="2218" w:type="dxa"/>
          </w:tcPr>
          <w:p w14:paraId="22F4C8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Specifies tide on sea and land or two sea points if tideloc = 2</w:t>
            </w:r>
          </w:p>
        </w:tc>
        <w:tc>
          <w:tcPr>
            <w:tcW w:w="1258" w:type="dxa"/>
          </w:tcPr>
          <w:p w14:paraId="23CEFC68" w14:textId="0F6BC907" w:rsidR="00620A54" w:rsidRPr="00752797" w:rsidRDefault="00182A75" w:rsidP="002603CC">
            <w:pPr>
              <w:pStyle w:val="PlainText"/>
              <w:jc w:val="both"/>
              <w:cnfStyle w:val="000000100000" w:firstRow="0" w:lastRow="0" w:firstColumn="0" w:lastColumn="0" w:oddVBand="0" w:evenVBand="0" w:oddHBand="1" w:evenHBand="0" w:firstRowFirstColumn="0" w:firstRowLastColumn="0" w:lastRowFirstColumn="0" w:lastRowLastColumn="0"/>
            </w:pPr>
            <w:r>
              <w:t>sea</w:t>
            </w:r>
          </w:p>
        </w:tc>
        <w:tc>
          <w:tcPr>
            <w:tcW w:w="1415" w:type="dxa"/>
          </w:tcPr>
          <w:p w14:paraId="56B5F69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land, sea</w:t>
            </w:r>
          </w:p>
        </w:tc>
        <w:tc>
          <w:tcPr>
            <w:tcW w:w="973" w:type="dxa"/>
          </w:tcPr>
          <w:p w14:paraId="1DC23D1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336" w:type="dxa"/>
          </w:tcPr>
          <w:p w14:paraId="3FAEC90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781720A3" w14:textId="77777777" w:rsidTr="00883631">
        <w:tc>
          <w:tcPr>
            <w:cnfStyle w:val="001000000000" w:firstRow="0" w:lastRow="0" w:firstColumn="1" w:lastColumn="0" w:oddVBand="0" w:evenVBand="0" w:oddHBand="0" w:evenHBand="0" w:firstRowFirstColumn="0" w:firstRowLastColumn="0" w:lastRowFirstColumn="0" w:lastRowLastColumn="0"/>
            <w:tcW w:w="1730" w:type="dxa"/>
          </w:tcPr>
          <w:p w14:paraId="126B56C9" w14:textId="77777777" w:rsidR="00620A54" w:rsidRPr="00752797" w:rsidRDefault="00620A54" w:rsidP="002603CC">
            <w:pPr>
              <w:pStyle w:val="PlainText"/>
              <w:jc w:val="both"/>
            </w:pPr>
            <w:r w:rsidRPr="00752797">
              <w:t>tideloc</w:t>
            </w:r>
          </w:p>
        </w:tc>
        <w:tc>
          <w:tcPr>
            <w:tcW w:w="2218" w:type="dxa"/>
          </w:tcPr>
          <w:p w14:paraId="3AED287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Number of corner points on which a tide time series is specified</w:t>
            </w:r>
          </w:p>
        </w:tc>
        <w:tc>
          <w:tcPr>
            <w:tcW w:w="1258" w:type="dxa"/>
          </w:tcPr>
          <w:p w14:paraId="3736806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5" w:type="dxa"/>
          </w:tcPr>
          <w:p w14:paraId="40E9A09A" w14:textId="350BC8C4" w:rsidR="00620A54" w:rsidRPr="00752797" w:rsidRDefault="00620A54" w:rsidP="00BD7B91">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r w:rsidR="00BD7B91">
              <w:t>,1,2,3</w:t>
            </w:r>
            <w:r w:rsidRPr="00752797">
              <w:t xml:space="preserve"> 4</w:t>
            </w:r>
          </w:p>
        </w:tc>
        <w:tc>
          <w:tcPr>
            <w:tcW w:w="973" w:type="dxa"/>
          </w:tcPr>
          <w:p w14:paraId="5DC306F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1DEF157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F32FB7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2A4C0613" w14:textId="77777777" w:rsidR="00620A54" w:rsidRPr="00752797" w:rsidRDefault="00620A54" w:rsidP="002603CC">
            <w:pPr>
              <w:pStyle w:val="PlainText"/>
              <w:jc w:val="both"/>
            </w:pPr>
            <w:r w:rsidRPr="00752797">
              <w:t>zs0</w:t>
            </w:r>
          </w:p>
        </w:tc>
        <w:tc>
          <w:tcPr>
            <w:tcW w:w="2218" w:type="dxa"/>
          </w:tcPr>
          <w:p w14:paraId="4191E04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Init</w:t>
            </w:r>
            <w:r w:rsidR="00742DB2" w:rsidRPr="00752797">
              <w:t>i</w:t>
            </w:r>
            <w:r w:rsidRPr="00752797">
              <w:t>al water level</w:t>
            </w:r>
          </w:p>
        </w:tc>
        <w:tc>
          <w:tcPr>
            <w:tcW w:w="1258" w:type="dxa"/>
          </w:tcPr>
          <w:p w14:paraId="14566B7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415" w:type="dxa"/>
          </w:tcPr>
          <w:p w14:paraId="5265CCB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-5.0 - 5.0</w:t>
            </w:r>
          </w:p>
        </w:tc>
        <w:tc>
          <w:tcPr>
            <w:tcW w:w="973" w:type="dxa"/>
          </w:tcPr>
          <w:p w14:paraId="266B2E1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336" w:type="dxa"/>
          </w:tcPr>
          <w:p w14:paraId="78D42F9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2EA9243" w14:textId="77777777" w:rsidTr="00883631">
        <w:tc>
          <w:tcPr>
            <w:cnfStyle w:val="001000000000" w:firstRow="0" w:lastRow="0" w:firstColumn="1" w:lastColumn="0" w:oddVBand="0" w:evenVBand="0" w:oddHBand="0" w:evenHBand="0" w:firstRowFirstColumn="0" w:firstRowLastColumn="0" w:lastRowFirstColumn="0" w:lastRowLastColumn="0"/>
            <w:tcW w:w="1730" w:type="dxa"/>
          </w:tcPr>
          <w:p w14:paraId="61E5D9DF" w14:textId="77777777" w:rsidR="00620A54" w:rsidRPr="00752797" w:rsidRDefault="00620A54" w:rsidP="002603CC">
            <w:pPr>
              <w:pStyle w:val="PlainText"/>
              <w:jc w:val="both"/>
            </w:pPr>
            <w:r w:rsidRPr="00752797">
              <w:t>zs0file</w:t>
            </w:r>
          </w:p>
        </w:tc>
        <w:tc>
          <w:tcPr>
            <w:tcW w:w="2218" w:type="dxa"/>
          </w:tcPr>
          <w:p w14:paraId="49E4318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tide boundary condition series</w:t>
            </w:r>
          </w:p>
        </w:tc>
        <w:tc>
          <w:tcPr>
            <w:tcW w:w="1258" w:type="dxa"/>
          </w:tcPr>
          <w:p w14:paraId="524CE90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415" w:type="dxa"/>
          </w:tcPr>
          <w:p w14:paraId="6B93807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973" w:type="dxa"/>
          </w:tcPr>
          <w:p w14:paraId="14B50CE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336" w:type="dxa"/>
          </w:tcPr>
          <w:p w14:paraId="00BDF84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4BF9DF58" w14:textId="77777777" w:rsidR="00620A54" w:rsidRPr="00752797" w:rsidRDefault="00620A54" w:rsidP="002603CC">
      <w:pPr>
        <w:pStyle w:val="Heading2"/>
        <w:spacing w:line="240" w:lineRule="auto"/>
        <w:jc w:val="both"/>
        <w:rPr>
          <w:lang w:val="en-US"/>
        </w:rPr>
      </w:pPr>
      <w:bookmarkStart w:id="539" w:name="_Toc285701676"/>
      <w:bookmarkStart w:id="540" w:name="_Toc417455488"/>
      <w:bookmarkStart w:id="541" w:name="_Toc417455681"/>
      <w:bookmarkStart w:id="542" w:name="_Toc417455826"/>
      <w:bookmarkStart w:id="543" w:name="_Toc431915664"/>
      <w:bookmarkStart w:id="544" w:name="_Toc431915761"/>
      <w:r w:rsidRPr="00752797">
        <w:rPr>
          <w:lang w:val="en-US"/>
        </w:rPr>
        <w:lastRenderedPageBreak/>
        <w:t>Water level (dam break)</w:t>
      </w:r>
      <w:bookmarkEnd w:id="539"/>
      <w:bookmarkEnd w:id="540"/>
      <w:bookmarkEnd w:id="541"/>
      <w:bookmarkEnd w:id="542"/>
      <w:bookmarkEnd w:id="543"/>
      <w:bookmarkEnd w:id="544"/>
    </w:p>
    <w:p w14:paraId="4BFA117E" w14:textId="031E61B5" w:rsidR="00620A54" w:rsidRPr="00752797" w:rsidRDefault="00620A54" w:rsidP="002603CC">
      <w:pPr>
        <w:pStyle w:val="BodyText"/>
        <w:rPr>
          <w:lang w:val="en-US"/>
        </w:rPr>
      </w:pPr>
      <w:r w:rsidRPr="00752797">
        <w:rPr>
          <w:lang w:val="en-US"/>
        </w:rPr>
        <w:t xml:space="preserve">Water levels can be imposed on the model boundaries as explained in </w:t>
      </w:r>
      <w:r w:rsidR="00FD4035">
        <w:rPr>
          <w:lang w:val="en-US"/>
        </w:rPr>
        <w:t xml:space="preserve">Section </w:t>
      </w:r>
      <w:r w:rsidRPr="00752797">
        <w:rPr>
          <w:lang w:val="en-US"/>
        </w:rPr>
        <w:fldChar w:fldCharType="begin"/>
      </w:r>
      <w:r w:rsidRPr="00752797">
        <w:rPr>
          <w:lang w:val="en-US"/>
        </w:rPr>
        <w:instrText xml:space="preserve"> REF _Ref285440556 \w \h </w:instrText>
      </w:r>
      <w:r w:rsidR="004D7B46" w:rsidRPr="00752797">
        <w:rPr>
          <w:lang w:val="en-US"/>
        </w:rPr>
        <w:instrText xml:space="preserve"> \* MERGEFORMAT </w:instrText>
      </w:r>
      <w:r w:rsidRPr="00752797">
        <w:rPr>
          <w:lang w:val="en-US"/>
        </w:rPr>
      </w:r>
      <w:r w:rsidRPr="00752797">
        <w:rPr>
          <w:lang w:val="en-US"/>
        </w:rPr>
        <w:fldChar w:fldCharType="separate"/>
      </w:r>
      <w:r w:rsidR="002E51A3">
        <w:rPr>
          <w:lang w:val="en-US"/>
        </w:rPr>
        <w:t>4.6.2</w:t>
      </w:r>
      <w:r w:rsidRPr="00752797">
        <w:rPr>
          <w:lang w:val="en-US"/>
        </w:rPr>
        <w:fldChar w:fldCharType="end"/>
      </w:r>
      <w:r w:rsidRPr="00752797">
        <w:rPr>
          <w:lang w:val="en-US"/>
        </w:rPr>
        <w:t xml:space="preserve"> </w:t>
      </w:r>
      <w:r w:rsidRPr="00752797">
        <w:rPr>
          <w:lang w:val="en-US"/>
        </w:rPr>
        <w:fldChar w:fldCharType="begin"/>
      </w:r>
      <w:r w:rsidRPr="00752797">
        <w:rPr>
          <w:lang w:val="en-US"/>
        </w:rPr>
        <w:instrText xml:space="preserve"> REF _Ref285440556 \h </w:instrText>
      </w:r>
      <w:r w:rsidR="004D7B46" w:rsidRPr="00752797">
        <w:rPr>
          <w:lang w:val="en-US"/>
        </w:rPr>
        <w:instrText xml:space="preserve"> \* MERGEFORMAT </w:instrText>
      </w:r>
      <w:r w:rsidRPr="00752797">
        <w:rPr>
          <w:lang w:val="en-US"/>
        </w:rPr>
      </w:r>
      <w:r w:rsidRPr="00752797">
        <w:rPr>
          <w:lang w:val="en-US"/>
        </w:rPr>
        <w:fldChar w:fldCharType="separate"/>
      </w:r>
      <w:r w:rsidR="002E51A3">
        <w:rPr>
          <w:lang w:val="en-US"/>
        </w:rPr>
        <w:t xml:space="preserve">Time-varying </w:t>
      </w:r>
      <w:r w:rsidRPr="00752797">
        <w:rPr>
          <w:lang w:val="en-US"/>
        </w:rPr>
        <w:fldChar w:fldCharType="end"/>
      </w:r>
      <w:r w:rsidRPr="00752797">
        <w:rPr>
          <w:lang w:val="en-US"/>
        </w:rPr>
        <w:t xml:space="preserve"> after which the shallow water equations force the water body in the model domain. Specific applications may require the </w:t>
      </w:r>
      <w:r w:rsidR="00742DB2" w:rsidRPr="00752797">
        <w:rPr>
          <w:lang w:val="en-US"/>
        </w:rPr>
        <w:t>initialization</w:t>
      </w:r>
      <w:r w:rsidRPr="00752797">
        <w:rPr>
          <w:lang w:val="en-US"/>
        </w:rPr>
        <w:t xml:space="preserve"> of the entire water body in the model domain at the start of the simulation. For example, an initial significant gradient in the water level that “collapses” at the start of the simulation may simulate a dam break. The </w:t>
      </w:r>
      <w:r w:rsidR="00EA4470" w:rsidRPr="00752797">
        <w:rPr>
          <w:lang w:val="en-US"/>
        </w:rPr>
        <w:t>initialization</w:t>
      </w:r>
      <w:r w:rsidRPr="00752797">
        <w:rPr>
          <w:lang w:val="en-US"/>
        </w:rPr>
        <w:t xml:space="preserve"> of the water level in the model domain is governed by the keywords listed in the table below.</w:t>
      </w:r>
    </w:p>
    <w:p w14:paraId="1DAFC5BE" w14:textId="1FDB0A2E" w:rsidR="00BE6DBB" w:rsidRDefault="00620A54" w:rsidP="00E32CB9">
      <w:pPr>
        <w:pStyle w:val="BodyText"/>
        <w:rPr>
          <w:lang w:val="en-US"/>
        </w:rPr>
      </w:pPr>
      <w:r w:rsidRPr="00752797">
        <w:rPr>
          <w:lang w:val="en-US"/>
        </w:rPr>
        <w:t xml:space="preserve">The keyword </w:t>
      </w:r>
      <w:r w:rsidRPr="00752797">
        <w:rPr>
          <w:i/>
          <w:lang w:val="en-US"/>
        </w:rPr>
        <w:t>zsinitfile</w:t>
      </w:r>
      <w:r w:rsidRPr="00752797">
        <w:rPr>
          <w:lang w:val="en-US"/>
        </w:rPr>
        <w:t xml:space="preserve"> references an external file describing the initial water levels in the entire model domain. The file should </w:t>
      </w:r>
      <w:r w:rsidR="00EA4470" w:rsidRPr="00752797">
        <w:rPr>
          <w:lang w:val="en-US"/>
        </w:rPr>
        <w:t xml:space="preserve">have </w:t>
      </w:r>
      <w:r w:rsidRPr="00752797">
        <w:rPr>
          <w:lang w:val="en-US"/>
        </w:rPr>
        <w:t>the same format as the bathymetry input file</w:t>
      </w:r>
      <w:r w:rsidR="00EA4470" w:rsidRPr="00752797">
        <w:rPr>
          <w:lang w:val="en-US"/>
        </w:rPr>
        <w:t>s</w:t>
      </w:r>
      <w:r w:rsidRPr="00752797">
        <w:rPr>
          <w:lang w:val="en-US"/>
        </w:rPr>
        <w:t xml:space="preserve"> described in </w:t>
      </w:r>
      <w:proofErr w:type="gramStart"/>
      <w:r w:rsidR="00B26301">
        <w:rPr>
          <w:lang w:val="en-US"/>
        </w:rPr>
        <w:t>Section</w:t>
      </w:r>
      <w:r w:rsidR="00C93B3B">
        <w:rPr>
          <w:lang w:val="en-US"/>
        </w:rPr>
        <w:t xml:space="preserve"> </w:t>
      </w:r>
      <w:r w:rsidR="00BE6DBB">
        <w:rPr>
          <w:lang w:val="en-US"/>
        </w:rPr>
        <w:t>.</w:t>
      </w:r>
      <w:commentRangeStart w:id="545"/>
      <w:proofErr w:type="gramEnd"/>
      <w:r w:rsidR="00C93B3B">
        <w:rPr>
          <w:lang w:val="en-US"/>
        </w:rPr>
        <w:fldChar w:fldCharType="begin"/>
      </w:r>
      <w:r w:rsidR="00C93B3B">
        <w:rPr>
          <w:lang w:val="en-US"/>
        </w:rPr>
        <w:instrText xml:space="preserve"> REF _Ref431915390 \r \h </w:instrText>
      </w:r>
      <w:r w:rsidR="00C93B3B">
        <w:rPr>
          <w:lang w:val="en-US"/>
        </w:rPr>
      </w:r>
      <w:r w:rsidR="00C93B3B">
        <w:rPr>
          <w:lang w:val="en-US"/>
        </w:rPr>
        <w:fldChar w:fldCharType="separate"/>
      </w:r>
      <w:r w:rsidR="00C93B3B">
        <w:rPr>
          <w:lang w:val="en-US"/>
        </w:rPr>
        <w:t>4.3</w:t>
      </w:r>
      <w:r w:rsidR="00C93B3B">
        <w:rPr>
          <w:lang w:val="en-US"/>
        </w:rPr>
        <w:fldChar w:fldCharType="end"/>
      </w:r>
      <w:commentRangeEnd w:id="545"/>
      <w:r w:rsidR="00C93B3B">
        <w:rPr>
          <w:rStyle w:val="CommentReference"/>
        </w:rPr>
        <w:commentReference w:id="545"/>
      </w:r>
    </w:p>
    <w:p w14:paraId="29090FE2" w14:textId="77777777" w:rsidR="00BE6DBB" w:rsidRDefault="00BE6DBB" w:rsidP="00E32CB9">
      <w:pPr>
        <w:pStyle w:val="BodyText"/>
        <w:rPr>
          <w:lang w:val="en-US"/>
        </w:rPr>
      </w:pPr>
    </w:p>
    <w:p w14:paraId="1E3DD8A2" w14:textId="52923B97" w:rsidR="00EA4470" w:rsidRPr="00533C4D" w:rsidRDefault="00620A54" w:rsidP="00BE6DBB">
      <w:pPr>
        <w:pStyle w:val="BodyText"/>
        <w:rPr>
          <w:lang w:val="en-US"/>
        </w:rPr>
      </w:pPr>
      <w:r w:rsidRPr="00752797">
        <w:rPr>
          <w:lang w:val="en-US"/>
        </w:rPr>
        <w:t xml:space="preserve"> </w:t>
      </w:r>
      <w:r w:rsidR="00EA4470" w:rsidRPr="00752797">
        <w:rPr>
          <w:lang w:val="en-US"/>
        </w:rPr>
        <w:t>(</w:t>
      </w:r>
    </w:p>
    <w:p w14:paraId="45AC935F" w14:textId="4F04FE39" w:rsidR="00003B05" w:rsidRPr="00752797" w:rsidRDefault="00003B05" w:rsidP="00003B05">
      <w:pPr>
        <w:pStyle w:val="Caption"/>
        <w:rPr>
          <w:lang w:val="en-US"/>
        </w:rPr>
      </w:pPr>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13</w:t>
      </w:r>
      <w:r w:rsidR="00366571">
        <w:rPr>
          <w:lang w:val="en-US"/>
        </w:rPr>
        <w:fldChar w:fldCharType="end"/>
      </w:r>
      <w:r w:rsidRPr="00752797">
        <w:rPr>
          <w:lang w:val="en-US"/>
        </w:rPr>
        <w:tab/>
        <w:t>Overview of all keywords related to the water levels</w:t>
      </w:r>
    </w:p>
    <w:tbl>
      <w:tblPr>
        <w:tblStyle w:val="LightShading-Accent1"/>
        <w:tblW w:w="0" w:type="auto"/>
        <w:tblLook w:val="04A0" w:firstRow="1" w:lastRow="0" w:firstColumn="1" w:lastColumn="0" w:noHBand="0" w:noVBand="1"/>
      </w:tblPr>
      <w:tblGrid>
        <w:gridCol w:w="2265"/>
        <w:gridCol w:w="2025"/>
        <w:gridCol w:w="1208"/>
        <w:gridCol w:w="1237"/>
        <w:gridCol w:w="973"/>
        <w:gridCol w:w="1222"/>
      </w:tblGrid>
      <w:tr w:rsidR="00620A54" w:rsidRPr="00752797" w14:paraId="345E5D63"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089E7929" w14:textId="77777777" w:rsidR="00620A54" w:rsidRPr="00752797" w:rsidRDefault="00620A54" w:rsidP="002603CC">
            <w:pPr>
              <w:pStyle w:val="PlainText"/>
              <w:jc w:val="both"/>
            </w:pPr>
            <w:r w:rsidRPr="00752797">
              <w:t>keyword</w:t>
            </w:r>
          </w:p>
        </w:tc>
        <w:tc>
          <w:tcPr>
            <w:tcW w:w="2834" w:type="dxa"/>
          </w:tcPr>
          <w:p w14:paraId="429ABE9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458F40A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23B07301"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4338BE83"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72F17690"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7CD6921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331682C" w14:textId="77777777" w:rsidR="00620A54" w:rsidRPr="00752797" w:rsidRDefault="00620A54" w:rsidP="002603CC">
            <w:pPr>
              <w:pStyle w:val="PlainText"/>
              <w:jc w:val="both"/>
            </w:pPr>
            <w:commentRangeStart w:id="546"/>
            <w:commentRangeStart w:id="547"/>
            <w:r w:rsidRPr="00752797">
              <w:t>hotstartflow</w:t>
            </w:r>
            <w:commentRangeEnd w:id="547"/>
            <w:r w:rsidR="004502F1">
              <w:rPr>
                <w:rStyle w:val="CommentReference"/>
                <w:rFonts w:ascii="Arial" w:eastAsia="Times New Roman" w:hAnsi="Arial" w:cs="Arial"/>
                <w:b w:val="0"/>
                <w:bCs w:val="0"/>
                <w:color w:val="auto"/>
                <w:lang w:val="en-GB"/>
              </w:rPr>
              <w:commentReference w:id="547"/>
            </w:r>
            <w:r w:rsidR="001B6449" w:rsidRPr="00752797">
              <w:t>+</w:t>
            </w:r>
          </w:p>
        </w:tc>
        <w:tc>
          <w:tcPr>
            <w:tcW w:w="2834" w:type="dxa"/>
          </w:tcPr>
          <w:p w14:paraId="3976253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hotstart flow conditions with pressure gradient balanced by wind and bed stress</w:t>
            </w:r>
          </w:p>
        </w:tc>
        <w:tc>
          <w:tcPr>
            <w:tcW w:w="1417" w:type="dxa"/>
          </w:tcPr>
          <w:p w14:paraId="047EA8E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commentRangeEnd w:id="546"/>
            <w:r w:rsidR="00FB0DBB">
              <w:rPr>
                <w:rStyle w:val="CommentReference"/>
                <w:rFonts w:ascii="Arial" w:eastAsia="Times New Roman" w:hAnsi="Arial" w:cs="Arial"/>
                <w:color w:val="auto"/>
                <w:lang w:val="en-GB"/>
              </w:rPr>
              <w:commentReference w:id="546"/>
            </w:r>
          </w:p>
        </w:tc>
        <w:tc>
          <w:tcPr>
            <w:tcW w:w="1984" w:type="dxa"/>
          </w:tcPr>
          <w:p w14:paraId="0A21FA9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54980CF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8360E7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29E894E"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4EAEB360" w14:textId="77777777" w:rsidR="00620A54" w:rsidRPr="00752797" w:rsidRDefault="00620A54" w:rsidP="002603CC">
            <w:pPr>
              <w:pStyle w:val="PlainText"/>
              <w:jc w:val="both"/>
            </w:pPr>
            <w:r w:rsidRPr="00752797">
              <w:t>zs0</w:t>
            </w:r>
          </w:p>
        </w:tc>
        <w:tc>
          <w:tcPr>
            <w:tcW w:w="2834" w:type="dxa"/>
          </w:tcPr>
          <w:p w14:paraId="1F244703" w14:textId="77777777" w:rsidR="00620A54" w:rsidRPr="00752797" w:rsidRDefault="00EA4470"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Initial</w:t>
            </w:r>
            <w:r w:rsidR="00620A54" w:rsidRPr="00752797">
              <w:t xml:space="preserve"> water level</w:t>
            </w:r>
          </w:p>
        </w:tc>
        <w:tc>
          <w:tcPr>
            <w:tcW w:w="1417" w:type="dxa"/>
          </w:tcPr>
          <w:p w14:paraId="4DC50F7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984" w:type="dxa"/>
          </w:tcPr>
          <w:p w14:paraId="1BEF05C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-5.0 - 5.0</w:t>
            </w:r>
          </w:p>
        </w:tc>
        <w:tc>
          <w:tcPr>
            <w:tcW w:w="850" w:type="dxa"/>
          </w:tcPr>
          <w:p w14:paraId="3BBC4F1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700" w:type="dxa"/>
          </w:tcPr>
          <w:p w14:paraId="42333C5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07A6FC1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7065BE9" w14:textId="77777777" w:rsidR="00620A54" w:rsidRPr="00752797" w:rsidRDefault="00620A54" w:rsidP="002603CC">
            <w:pPr>
              <w:pStyle w:val="PlainText"/>
              <w:jc w:val="both"/>
            </w:pPr>
            <w:r w:rsidRPr="00752797">
              <w:t>zsinitfile</w:t>
            </w:r>
          </w:p>
        </w:tc>
        <w:tc>
          <w:tcPr>
            <w:tcW w:w="2834" w:type="dxa"/>
          </w:tcPr>
          <w:p w14:paraId="2A00ED0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init</w:t>
            </w:r>
            <w:r w:rsidR="00742DB2" w:rsidRPr="00752797">
              <w:t>i</w:t>
            </w:r>
            <w:r w:rsidRPr="00752797">
              <w:t>al water level file</w:t>
            </w:r>
          </w:p>
        </w:tc>
        <w:tc>
          <w:tcPr>
            <w:tcW w:w="1417" w:type="dxa"/>
          </w:tcPr>
          <w:p w14:paraId="0092419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05EC31F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5145122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61D6C74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0EEF2438" w14:textId="5A41C6E2" w:rsidR="00311CCD" w:rsidRDefault="00311CCD" w:rsidP="002603CC">
      <w:pPr>
        <w:pStyle w:val="Heading2"/>
        <w:spacing w:line="240" w:lineRule="auto"/>
        <w:jc w:val="both"/>
        <w:rPr>
          <w:lang w:val="en-US"/>
        </w:rPr>
      </w:pPr>
      <w:bookmarkStart w:id="548" w:name="_Toc285701677"/>
      <w:bookmarkStart w:id="549" w:name="_Toc417455489"/>
      <w:bookmarkStart w:id="550" w:name="_Toc417455682"/>
      <w:bookmarkStart w:id="551" w:name="_Toc417455827"/>
      <w:bookmarkStart w:id="552" w:name="_Toc431915665"/>
      <w:bookmarkStart w:id="553" w:name="_Toc431915762"/>
      <w:r>
        <w:rPr>
          <w:lang w:val="en-US"/>
        </w:rPr>
        <w:t>Wave dissipation</w:t>
      </w:r>
      <w:bookmarkEnd w:id="552"/>
      <w:bookmarkEnd w:id="553"/>
    </w:p>
    <w:p w14:paraId="3765DFA6" w14:textId="77777777" w:rsidR="00311CCD" w:rsidRDefault="00311CCD" w:rsidP="00311CCD">
      <w:pPr>
        <w:rPr>
          <w:lang w:val="en-US"/>
        </w:rPr>
      </w:pPr>
    </w:p>
    <w:p w14:paraId="1B060876" w14:textId="77777777" w:rsidR="00311CCD" w:rsidRDefault="00311CCD" w:rsidP="00311CCD">
      <w:pPr>
        <w:pStyle w:val="BodyText"/>
        <w:rPr>
          <w:lang w:val="en-US"/>
        </w:rPr>
      </w:pPr>
      <w:r w:rsidRPr="00752797">
        <w:rPr>
          <w:lang w:val="en-US"/>
        </w:rPr>
        <w:t xml:space="preserve">The parameters listed in the table below involve the wave dissipation process. For instationary model runs use either </w:t>
      </w:r>
      <w:r w:rsidRPr="00752797">
        <w:rPr>
          <w:i/>
          <w:lang w:val="en-US"/>
        </w:rPr>
        <w:t>break=roelvink1</w:t>
      </w:r>
      <w:r w:rsidRPr="00752797">
        <w:rPr>
          <w:lang w:val="en-US"/>
        </w:rPr>
        <w:t>,</w:t>
      </w:r>
      <w:r w:rsidRPr="00752797">
        <w:rPr>
          <w:i/>
          <w:lang w:val="en-US"/>
        </w:rPr>
        <w:t xml:space="preserve"> roelvink2</w:t>
      </w:r>
      <w:r w:rsidRPr="00752797">
        <w:rPr>
          <w:lang w:val="en-US"/>
        </w:rPr>
        <w:t xml:space="preserve"> or</w:t>
      </w:r>
      <w:r w:rsidRPr="00752797">
        <w:rPr>
          <w:i/>
          <w:lang w:val="en-US"/>
        </w:rPr>
        <w:t xml:space="preserve"> roelvink_daly.</w:t>
      </w:r>
      <w:r w:rsidRPr="00752797">
        <w:rPr>
          <w:lang w:val="en-US"/>
        </w:rPr>
        <w:t xml:space="preserve"> Note that the standard value </w:t>
      </w:r>
      <w:r w:rsidRPr="00752797">
        <w:rPr>
          <w:i/>
          <w:lang w:val="en-US"/>
        </w:rPr>
        <w:t>gamma=0.55</w:t>
      </w:r>
      <w:r w:rsidRPr="00752797">
        <w:rPr>
          <w:lang w:val="en-US"/>
        </w:rPr>
        <w:t xml:space="preserve"> and </w:t>
      </w:r>
      <w:r w:rsidRPr="00752797">
        <w:rPr>
          <w:i/>
          <w:lang w:val="en-US"/>
        </w:rPr>
        <w:t>n=10</w:t>
      </w:r>
      <w:r w:rsidRPr="00752797">
        <w:rPr>
          <w:lang w:val="en-US"/>
        </w:rPr>
        <w:t xml:space="preserve"> was calibrated for option </w:t>
      </w:r>
      <w:r w:rsidRPr="00752797">
        <w:rPr>
          <w:i/>
          <w:lang w:val="en-US"/>
        </w:rPr>
        <w:t>break=roelvink1</w:t>
      </w:r>
      <w:r w:rsidRPr="00752797">
        <w:rPr>
          <w:lang w:val="en-US"/>
        </w:rPr>
        <w:t xml:space="preserve">. For </w:t>
      </w:r>
      <w:r w:rsidRPr="00752797">
        <w:rPr>
          <w:i/>
          <w:lang w:val="en-US"/>
        </w:rPr>
        <w:t>break=roelvink2</w:t>
      </w:r>
      <w:r w:rsidRPr="00752797">
        <w:rPr>
          <w:lang w:val="en-US"/>
        </w:rPr>
        <w:t xml:space="preserve"> the wave dissipation is proportional to H</w:t>
      </w:r>
      <w:r w:rsidRPr="00752797">
        <w:rPr>
          <w:vertAlign w:val="superscript"/>
          <w:lang w:val="en-US"/>
        </w:rPr>
        <w:t>3</w:t>
      </w:r>
      <w:r w:rsidRPr="00752797">
        <w:rPr>
          <w:lang w:val="en-US"/>
        </w:rPr>
        <w:t>/h instead of H</w:t>
      </w:r>
      <w:r w:rsidRPr="00752797">
        <w:rPr>
          <w:vertAlign w:val="superscript"/>
          <w:lang w:val="en-US"/>
        </w:rPr>
        <w:t>2</w:t>
      </w:r>
      <w:r w:rsidRPr="00752797">
        <w:rPr>
          <w:lang w:val="en-US"/>
        </w:rPr>
        <w:t xml:space="preserve">; this affects the calibration. For stationary runs the </w:t>
      </w:r>
      <w:r w:rsidRPr="00752797">
        <w:rPr>
          <w:i/>
          <w:lang w:val="en-US"/>
        </w:rPr>
        <w:t>break=baldock</w:t>
      </w:r>
      <w:r w:rsidRPr="00752797">
        <w:rPr>
          <w:lang w:val="en-US"/>
        </w:rPr>
        <w:t xml:space="preserve"> option is suitable. The </w:t>
      </w:r>
      <w:r w:rsidRPr="00752797">
        <w:rPr>
          <w:i/>
          <w:lang w:val="en-US"/>
        </w:rPr>
        <w:t>break=roelvink_daly</w:t>
      </w:r>
      <w:r w:rsidRPr="00752797">
        <w:rPr>
          <w:lang w:val="en-US"/>
        </w:rPr>
        <w:t xml:space="preserve"> option is a model in which waves start and stop breaking. Reducing </w:t>
      </w:r>
      <w:r w:rsidRPr="00752797">
        <w:rPr>
          <w:i/>
          <w:lang w:val="en-US"/>
        </w:rPr>
        <w:t>gammax</w:t>
      </w:r>
      <w:r w:rsidRPr="00752797">
        <w:rPr>
          <w:lang w:val="en-US"/>
        </w:rPr>
        <w:t xml:space="preserve"> will reduce wave heights in very shallow water, probably 2 is a reasonable value.</w:t>
      </w:r>
    </w:p>
    <w:p w14:paraId="517F51AF" w14:textId="0D99BFE7" w:rsidR="00311CCD" w:rsidRPr="00752797" w:rsidRDefault="00311CCD" w:rsidP="00311CCD">
      <w:pPr>
        <w:pStyle w:val="Caption"/>
        <w:rPr>
          <w:lang w:val="en-US"/>
        </w:rPr>
      </w:pPr>
      <w:proofErr w:type="gramStart"/>
      <w:r>
        <w:t xml:space="preserve">Table </w:t>
      </w:r>
      <w:r>
        <w:fldChar w:fldCharType="begin"/>
      </w:r>
      <w:r>
        <w:instrText xml:space="preserve"> STYLEREF 1 \s </w:instrText>
      </w:r>
      <w:r>
        <w:fldChar w:fldCharType="separate"/>
      </w:r>
      <w:r w:rsidR="002E51A3">
        <w:rPr>
          <w:noProof/>
        </w:rPr>
        <w:t>4</w:t>
      </w:r>
      <w:r>
        <w:fldChar w:fldCharType="end"/>
      </w:r>
      <w:r>
        <w:t>.</w:t>
      </w:r>
      <w:proofErr w:type="gramEnd"/>
      <w:r>
        <w:fldChar w:fldCharType="begin"/>
      </w:r>
      <w:r>
        <w:instrText xml:space="preserve"> SEQ Table \* ARABIC \s 1 </w:instrText>
      </w:r>
      <w:r>
        <w:fldChar w:fldCharType="separate"/>
      </w:r>
      <w:r w:rsidR="002E51A3">
        <w:rPr>
          <w:noProof/>
        </w:rPr>
        <w:t>14</w:t>
      </w:r>
      <w:r>
        <w:fldChar w:fldCharType="end"/>
      </w:r>
      <w:r>
        <w:tab/>
      </w:r>
      <w:r w:rsidRPr="00752797">
        <w:rPr>
          <w:lang w:val="en-US"/>
        </w:rPr>
        <w:t xml:space="preserve">Overview of available </w:t>
      </w:r>
      <w:r>
        <w:rPr>
          <w:lang w:val="en-US"/>
        </w:rPr>
        <w:t>keyword related to the wave dissipation model</w:t>
      </w:r>
    </w:p>
    <w:tbl>
      <w:tblPr>
        <w:tblStyle w:val="LightShading-Accent1"/>
        <w:tblW w:w="0" w:type="auto"/>
        <w:tblLook w:val="04A0" w:firstRow="1" w:lastRow="0" w:firstColumn="1" w:lastColumn="0" w:noHBand="0" w:noVBand="1"/>
      </w:tblPr>
      <w:tblGrid>
        <w:gridCol w:w="1875"/>
        <w:gridCol w:w="1785"/>
        <w:gridCol w:w="1361"/>
        <w:gridCol w:w="1981"/>
        <w:gridCol w:w="847"/>
        <w:gridCol w:w="1081"/>
      </w:tblGrid>
      <w:tr w:rsidR="00311CCD" w:rsidRPr="00752797" w14:paraId="5152A117" w14:textId="77777777" w:rsidTr="0039394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1C6D96F8" w14:textId="77777777" w:rsidR="00311CCD" w:rsidRPr="00752797" w:rsidRDefault="00311CCD" w:rsidP="00393948">
            <w:pPr>
              <w:pStyle w:val="PlainText"/>
              <w:jc w:val="both"/>
            </w:pPr>
            <w:r w:rsidRPr="00752797">
              <w:t>keyword</w:t>
            </w:r>
          </w:p>
        </w:tc>
        <w:tc>
          <w:tcPr>
            <w:tcW w:w="2834" w:type="dxa"/>
          </w:tcPr>
          <w:p w14:paraId="33456D41"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97D2332"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20BBDAB5"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1C2054E"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6B5259F9"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311CCD" w:rsidRPr="00752797" w14:paraId="099AB6F7"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9FABDF4" w14:textId="77777777" w:rsidR="00311CCD" w:rsidRPr="00752797" w:rsidRDefault="00311CCD" w:rsidP="00393948">
            <w:pPr>
              <w:pStyle w:val="PlainText"/>
              <w:jc w:val="both"/>
            </w:pPr>
            <w:r w:rsidRPr="00752797">
              <w:t>alpha+</w:t>
            </w:r>
          </w:p>
        </w:tc>
        <w:tc>
          <w:tcPr>
            <w:tcW w:w="2834" w:type="dxa"/>
          </w:tcPr>
          <w:p w14:paraId="5356283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Wave dissipation coefficient in Roelvink formulation</w:t>
            </w:r>
          </w:p>
        </w:tc>
        <w:tc>
          <w:tcPr>
            <w:tcW w:w="1417" w:type="dxa"/>
          </w:tcPr>
          <w:p w14:paraId="2B52638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984" w:type="dxa"/>
          </w:tcPr>
          <w:p w14:paraId="12C13B2A"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0.5 - 2.0</w:t>
            </w:r>
          </w:p>
        </w:tc>
        <w:tc>
          <w:tcPr>
            <w:tcW w:w="850" w:type="dxa"/>
          </w:tcPr>
          <w:p w14:paraId="1A077D2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2C59BC54"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393948" w14:paraId="761F7D4C"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0F69CA0C" w14:textId="77777777" w:rsidR="00311CCD" w:rsidRPr="00752797" w:rsidRDefault="00311CCD" w:rsidP="00393948">
            <w:pPr>
              <w:pStyle w:val="PlainText"/>
              <w:jc w:val="both"/>
            </w:pPr>
            <w:r w:rsidRPr="00752797">
              <w:t>break</w:t>
            </w:r>
          </w:p>
        </w:tc>
        <w:tc>
          <w:tcPr>
            <w:tcW w:w="2834" w:type="dxa"/>
          </w:tcPr>
          <w:p w14:paraId="6878D73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Type of breaker formulation</w:t>
            </w:r>
          </w:p>
        </w:tc>
        <w:tc>
          <w:tcPr>
            <w:tcW w:w="1417" w:type="dxa"/>
          </w:tcPr>
          <w:p w14:paraId="7EE472C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roelvink2</w:t>
            </w:r>
          </w:p>
        </w:tc>
        <w:tc>
          <w:tcPr>
            <w:tcW w:w="1984" w:type="dxa"/>
          </w:tcPr>
          <w:p w14:paraId="1D141F6D" w14:textId="77777777" w:rsidR="00311CCD" w:rsidRPr="00393948"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rPr>
                <w:color w:val="auto"/>
                <w:lang w:val="nl-NL"/>
              </w:rPr>
            </w:pPr>
            <w:r w:rsidRPr="00393948">
              <w:rPr>
                <w:lang w:val="nl-NL"/>
              </w:rPr>
              <w:t xml:space="preserve">roelvink1, baldock, roelvink2, roelvink_daly, </w:t>
            </w:r>
            <w:proofErr w:type="gramStart"/>
            <w:r w:rsidRPr="00393948">
              <w:rPr>
                <w:lang w:val="nl-NL"/>
              </w:rPr>
              <w:t>janssen</w:t>
            </w:r>
            <w:proofErr w:type="gramEnd"/>
          </w:p>
        </w:tc>
        <w:tc>
          <w:tcPr>
            <w:tcW w:w="850" w:type="dxa"/>
          </w:tcPr>
          <w:p w14:paraId="28065810" w14:textId="77777777" w:rsidR="00311CCD" w:rsidRPr="00393948"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rPr>
                <w:color w:val="auto"/>
                <w:lang w:val="nl-NL"/>
              </w:rPr>
            </w:pPr>
          </w:p>
        </w:tc>
        <w:tc>
          <w:tcPr>
            <w:tcW w:w="1700" w:type="dxa"/>
          </w:tcPr>
          <w:p w14:paraId="166D31E3" w14:textId="77777777" w:rsidR="00311CCD" w:rsidRPr="00393948"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rPr>
                <w:color w:val="auto"/>
                <w:lang w:val="nl-NL"/>
              </w:rPr>
            </w:pPr>
          </w:p>
        </w:tc>
      </w:tr>
      <w:tr w:rsidR="00311CCD" w:rsidRPr="00752797" w14:paraId="6DCD8E04"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116B06A" w14:textId="77777777" w:rsidR="00311CCD" w:rsidRPr="00752797" w:rsidRDefault="00311CCD" w:rsidP="00393948">
            <w:pPr>
              <w:pStyle w:val="PlainText"/>
              <w:jc w:val="both"/>
            </w:pPr>
            <w:r w:rsidRPr="00752797">
              <w:t>breakerdelay+</w:t>
            </w:r>
          </w:p>
        </w:tc>
        <w:tc>
          <w:tcPr>
            <w:tcW w:w="2834" w:type="dxa"/>
          </w:tcPr>
          <w:p w14:paraId="4E7AAA4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Switch to </w:t>
            </w:r>
            <w:r w:rsidRPr="00752797">
              <w:lastRenderedPageBreak/>
              <w:t>enable breaker delay model</w:t>
            </w:r>
          </w:p>
        </w:tc>
        <w:tc>
          <w:tcPr>
            <w:tcW w:w="1417" w:type="dxa"/>
          </w:tcPr>
          <w:p w14:paraId="52E227A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lastRenderedPageBreak/>
              <w:t>1</w:t>
            </w:r>
          </w:p>
        </w:tc>
        <w:tc>
          <w:tcPr>
            <w:tcW w:w="1984" w:type="dxa"/>
          </w:tcPr>
          <w:p w14:paraId="4916FED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123A5BAA"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3DB4406"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0D42124B"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01CE289E" w14:textId="77777777" w:rsidR="00311CCD" w:rsidRPr="00752797" w:rsidRDefault="00311CCD" w:rsidP="00393948">
            <w:pPr>
              <w:pStyle w:val="PlainText"/>
              <w:jc w:val="both"/>
            </w:pPr>
            <w:r w:rsidRPr="00752797">
              <w:lastRenderedPageBreak/>
              <w:t>delta+</w:t>
            </w:r>
          </w:p>
        </w:tc>
        <w:tc>
          <w:tcPr>
            <w:tcW w:w="2834" w:type="dxa"/>
          </w:tcPr>
          <w:p w14:paraId="5CF8DDE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Fraction of wave height to add to water depth</w:t>
            </w:r>
          </w:p>
        </w:tc>
        <w:tc>
          <w:tcPr>
            <w:tcW w:w="1417" w:type="dxa"/>
          </w:tcPr>
          <w:p w14:paraId="5266FDEE"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984" w:type="dxa"/>
          </w:tcPr>
          <w:p w14:paraId="542877B7"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850" w:type="dxa"/>
          </w:tcPr>
          <w:p w14:paraId="2F8582AB"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2FF2B622"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7A918A45"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AC475DA" w14:textId="77777777" w:rsidR="00311CCD" w:rsidRPr="00752797" w:rsidRDefault="00311CCD" w:rsidP="00393948">
            <w:pPr>
              <w:pStyle w:val="PlainText"/>
              <w:jc w:val="both"/>
            </w:pPr>
            <w:r w:rsidRPr="00752797">
              <w:t>facrun+</w:t>
            </w:r>
          </w:p>
        </w:tc>
        <w:tc>
          <w:tcPr>
            <w:tcW w:w="2834" w:type="dxa"/>
          </w:tcPr>
          <w:p w14:paraId="1DEA054A"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Calibration coefficient for short wave runup</w:t>
            </w:r>
          </w:p>
        </w:tc>
        <w:tc>
          <w:tcPr>
            <w:tcW w:w="1417" w:type="dxa"/>
          </w:tcPr>
          <w:p w14:paraId="35D99A3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984" w:type="dxa"/>
          </w:tcPr>
          <w:p w14:paraId="77FECC08"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0.0 - 2.0</w:t>
            </w:r>
          </w:p>
        </w:tc>
        <w:tc>
          <w:tcPr>
            <w:tcW w:w="850" w:type="dxa"/>
          </w:tcPr>
          <w:p w14:paraId="04E63FC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1028715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486984AF"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3C726D95" w14:textId="77777777" w:rsidR="00311CCD" w:rsidRPr="00752797" w:rsidRDefault="00311CCD" w:rsidP="00393948">
            <w:pPr>
              <w:pStyle w:val="PlainText"/>
              <w:jc w:val="both"/>
            </w:pPr>
            <w:r w:rsidRPr="00752797">
              <w:t>facsd+</w:t>
            </w:r>
          </w:p>
        </w:tc>
        <w:tc>
          <w:tcPr>
            <w:tcW w:w="2834" w:type="dxa"/>
          </w:tcPr>
          <w:p w14:paraId="0CE2B1FE"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Fraction of the local wave length to use for shoaling delay depth</w:t>
            </w:r>
          </w:p>
        </w:tc>
        <w:tc>
          <w:tcPr>
            <w:tcW w:w="1417" w:type="dxa"/>
          </w:tcPr>
          <w:p w14:paraId="6FD30DF9"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984" w:type="dxa"/>
          </w:tcPr>
          <w:p w14:paraId="0ECC0C3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0.0 - 2.0</w:t>
            </w:r>
          </w:p>
        </w:tc>
        <w:tc>
          <w:tcPr>
            <w:tcW w:w="850" w:type="dxa"/>
          </w:tcPr>
          <w:p w14:paraId="44FD25B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3E9DD7B8"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7F844AD5"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3141B6C" w14:textId="77777777" w:rsidR="00311CCD" w:rsidRPr="00752797" w:rsidRDefault="00311CCD" w:rsidP="00393948">
            <w:pPr>
              <w:pStyle w:val="PlainText"/>
              <w:jc w:val="both"/>
            </w:pPr>
            <w:r w:rsidRPr="00752797">
              <w:t>fw+</w:t>
            </w:r>
          </w:p>
        </w:tc>
        <w:tc>
          <w:tcPr>
            <w:tcW w:w="2834" w:type="dxa"/>
          </w:tcPr>
          <w:p w14:paraId="056CBCA7" w14:textId="2021DC06"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t xml:space="preserve">Short wave </w:t>
            </w:r>
            <w:r w:rsidRPr="00752797">
              <w:t>friction factor</w:t>
            </w:r>
          </w:p>
        </w:tc>
        <w:tc>
          <w:tcPr>
            <w:tcW w:w="1417" w:type="dxa"/>
          </w:tcPr>
          <w:p w14:paraId="378E11E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984" w:type="dxa"/>
          </w:tcPr>
          <w:p w14:paraId="6051D6CF"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850" w:type="dxa"/>
          </w:tcPr>
          <w:p w14:paraId="3EAAA1C2"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330C722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7116876A"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1137D993" w14:textId="77777777" w:rsidR="00311CCD" w:rsidRPr="00752797" w:rsidRDefault="00311CCD" w:rsidP="00393948">
            <w:pPr>
              <w:pStyle w:val="PlainText"/>
              <w:jc w:val="both"/>
            </w:pPr>
            <w:r w:rsidRPr="00752797">
              <w:t>fwcutoff</w:t>
            </w:r>
          </w:p>
        </w:tc>
        <w:tc>
          <w:tcPr>
            <w:tcW w:w="2834" w:type="dxa"/>
          </w:tcPr>
          <w:p w14:paraId="26A28A2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Depth greater than which the bed friction factor is not applied</w:t>
            </w:r>
          </w:p>
        </w:tc>
        <w:tc>
          <w:tcPr>
            <w:tcW w:w="1417" w:type="dxa"/>
          </w:tcPr>
          <w:p w14:paraId="449C063D"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1000.0</w:t>
            </w:r>
          </w:p>
        </w:tc>
        <w:tc>
          <w:tcPr>
            <w:tcW w:w="1984" w:type="dxa"/>
          </w:tcPr>
          <w:p w14:paraId="30A831D8"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w:t>
            </w:r>
          </w:p>
        </w:tc>
        <w:tc>
          <w:tcPr>
            <w:tcW w:w="850" w:type="dxa"/>
          </w:tcPr>
          <w:p w14:paraId="3F8D0396" w14:textId="4E029D55"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t>m</w:t>
            </w:r>
          </w:p>
        </w:tc>
        <w:tc>
          <w:tcPr>
            <w:tcW w:w="1700" w:type="dxa"/>
          </w:tcPr>
          <w:p w14:paraId="1FCF5C59"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3BB3221D"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855D97C" w14:textId="77777777" w:rsidR="00311CCD" w:rsidRPr="00752797" w:rsidRDefault="00311CCD" w:rsidP="00393948">
            <w:pPr>
              <w:pStyle w:val="PlainText"/>
              <w:jc w:val="both"/>
            </w:pPr>
            <w:r w:rsidRPr="00752797">
              <w:t>gamma</w:t>
            </w:r>
          </w:p>
        </w:tc>
        <w:tc>
          <w:tcPr>
            <w:tcW w:w="2834" w:type="dxa"/>
          </w:tcPr>
          <w:p w14:paraId="608513C8"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Breaker parameter in Baldock or Roelvink formulation</w:t>
            </w:r>
          </w:p>
        </w:tc>
        <w:tc>
          <w:tcPr>
            <w:tcW w:w="1417" w:type="dxa"/>
          </w:tcPr>
          <w:p w14:paraId="6C54C02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0.55</w:t>
            </w:r>
          </w:p>
        </w:tc>
        <w:tc>
          <w:tcPr>
            <w:tcW w:w="1984" w:type="dxa"/>
          </w:tcPr>
          <w:p w14:paraId="0A5CE34D"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0.4 - 0.9</w:t>
            </w:r>
          </w:p>
        </w:tc>
        <w:tc>
          <w:tcPr>
            <w:tcW w:w="850" w:type="dxa"/>
          </w:tcPr>
          <w:p w14:paraId="2888C4EF"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21F7D50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2717716C"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62308674" w14:textId="77777777" w:rsidR="00311CCD" w:rsidRPr="00752797" w:rsidRDefault="00311CCD" w:rsidP="00393948">
            <w:pPr>
              <w:pStyle w:val="PlainText"/>
              <w:jc w:val="both"/>
            </w:pPr>
            <w:r w:rsidRPr="00752797">
              <w:t>gamma2</w:t>
            </w:r>
          </w:p>
        </w:tc>
        <w:tc>
          <w:tcPr>
            <w:tcW w:w="2834" w:type="dxa"/>
          </w:tcPr>
          <w:p w14:paraId="7AA2FAC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End of breaking parameter in Roelvink Daly formulation</w:t>
            </w:r>
          </w:p>
        </w:tc>
        <w:tc>
          <w:tcPr>
            <w:tcW w:w="1417" w:type="dxa"/>
          </w:tcPr>
          <w:p w14:paraId="597AF6E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0.3</w:t>
            </w:r>
          </w:p>
        </w:tc>
        <w:tc>
          <w:tcPr>
            <w:tcW w:w="1984" w:type="dxa"/>
          </w:tcPr>
          <w:p w14:paraId="5D5E397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0.0 - 0.5</w:t>
            </w:r>
          </w:p>
        </w:tc>
        <w:tc>
          <w:tcPr>
            <w:tcW w:w="850" w:type="dxa"/>
          </w:tcPr>
          <w:p w14:paraId="02CF12ED"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5D15C44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741B4A03"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9670B5C" w14:textId="77777777" w:rsidR="00311CCD" w:rsidRPr="00752797" w:rsidRDefault="00311CCD" w:rsidP="00393948">
            <w:pPr>
              <w:pStyle w:val="PlainText"/>
              <w:jc w:val="both"/>
            </w:pPr>
            <w:r w:rsidRPr="00752797">
              <w:t>gammax+</w:t>
            </w:r>
          </w:p>
        </w:tc>
        <w:tc>
          <w:tcPr>
            <w:tcW w:w="2834" w:type="dxa"/>
          </w:tcPr>
          <w:p w14:paraId="112B9B12"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ratio wave height to water depth</w:t>
            </w:r>
          </w:p>
        </w:tc>
        <w:tc>
          <w:tcPr>
            <w:tcW w:w="1417" w:type="dxa"/>
          </w:tcPr>
          <w:p w14:paraId="50E8C26D"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2.0</w:t>
            </w:r>
          </w:p>
        </w:tc>
        <w:tc>
          <w:tcPr>
            <w:tcW w:w="1984" w:type="dxa"/>
          </w:tcPr>
          <w:p w14:paraId="0C77B4F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0.4 - 5.0</w:t>
            </w:r>
          </w:p>
        </w:tc>
        <w:tc>
          <w:tcPr>
            <w:tcW w:w="850" w:type="dxa"/>
          </w:tcPr>
          <w:p w14:paraId="6766AB7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8CBF8F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059D5185"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55F341F6" w14:textId="77777777" w:rsidR="00311CCD" w:rsidRPr="00752797" w:rsidRDefault="00311CCD" w:rsidP="00393948">
            <w:pPr>
              <w:pStyle w:val="PlainText"/>
              <w:jc w:val="both"/>
            </w:pPr>
            <w:r w:rsidRPr="00752797">
              <w:t>n+</w:t>
            </w:r>
          </w:p>
        </w:tc>
        <w:tc>
          <w:tcPr>
            <w:tcW w:w="2834" w:type="dxa"/>
          </w:tcPr>
          <w:p w14:paraId="7036515B"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Power in Roelvink dissipation model</w:t>
            </w:r>
          </w:p>
        </w:tc>
        <w:tc>
          <w:tcPr>
            <w:tcW w:w="1417" w:type="dxa"/>
          </w:tcPr>
          <w:p w14:paraId="6EDC0BD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10.0</w:t>
            </w:r>
          </w:p>
        </w:tc>
        <w:tc>
          <w:tcPr>
            <w:tcW w:w="1984" w:type="dxa"/>
          </w:tcPr>
          <w:p w14:paraId="0ABF13A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5.0 - 20.0</w:t>
            </w:r>
          </w:p>
        </w:tc>
        <w:tc>
          <w:tcPr>
            <w:tcW w:w="850" w:type="dxa"/>
          </w:tcPr>
          <w:p w14:paraId="5F61610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35D348D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5D7EFC07"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4D1BC0" w14:textId="77777777" w:rsidR="00311CCD" w:rsidRPr="00752797" w:rsidRDefault="00311CCD" w:rsidP="00393948">
            <w:pPr>
              <w:pStyle w:val="PlainText"/>
              <w:jc w:val="both"/>
            </w:pPr>
            <w:r w:rsidRPr="00752797">
              <w:t>shoaldelay+</w:t>
            </w:r>
          </w:p>
        </w:tc>
        <w:tc>
          <w:tcPr>
            <w:tcW w:w="2834" w:type="dxa"/>
          </w:tcPr>
          <w:p w14:paraId="4C2E9D0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shoaling delay</w:t>
            </w:r>
          </w:p>
        </w:tc>
        <w:tc>
          <w:tcPr>
            <w:tcW w:w="1417" w:type="dxa"/>
          </w:tcPr>
          <w:p w14:paraId="334B986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76233083"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3F090428"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57F14207"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bl>
    <w:p w14:paraId="387FD473" w14:textId="77777777" w:rsidR="00311CCD" w:rsidRDefault="00311CCD" w:rsidP="00311CCD">
      <w:pPr>
        <w:rPr>
          <w:lang w:val="en-US"/>
        </w:rPr>
      </w:pPr>
    </w:p>
    <w:p w14:paraId="6B97918D" w14:textId="12B9C857" w:rsidR="00311CCD" w:rsidRDefault="00311CCD" w:rsidP="002603CC">
      <w:pPr>
        <w:pStyle w:val="Heading2"/>
        <w:spacing w:line="240" w:lineRule="auto"/>
        <w:jc w:val="both"/>
        <w:rPr>
          <w:lang w:val="en-US"/>
        </w:rPr>
      </w:pPr>
      <w:bookmarkStart w:id="554" w:name="_Toc431915666"/>
      <w:bookmarkStart w:id="555" w:name="_Toc431915763"/>
      <w:r>
        <w:rPr>
          <w:lang w:val="en-US"/>
        </w:rPr>
        <w:t>Bed friction and viscosity</w:t>
      </w:r>
      <w:bookmarkEnd w:id="554"/>
      <w:bookmarkEnd w:id="555"/>
    </w:p>
    <w:p w14:paraId="30B7B57A" w14:textId="77777777" w:rsidR="00311CCD" w:rsidRDefault="00311CCD" w:rsidP="00311CCD">
      <w:pPr>
        <w:rPr>
          <w:lang w:val="en-US"/>
        </w:rPr>
      </w:pPr>
    </w:p>
    <w:p w14:paraId="70687776" w14:textId="74C43A1F" w:rsidR="00311CCD" w:rsidRPr="00752797" w:rsidRDefault="00311CCD" w:rsidP="00BE6DBB">
      <w:pPr>
        <w:pStyle w:val="BodyText"/>
        <w:rPr>
          <w:lang w:val="en-US"/>
        </w:rPr>
      </w:pPr>
      <w:r w:rsidRPr="00752797">
        <w:rPr>
          <w:lang w:val="en-US"/>
        </w:rPr>
        <w:lastRenderedPageBreak/>
        <w:t xml:space="preserve">The parameters listed in the table below involve the settings for bed friction and viscosity influencing the flow in XBeach. The bed friction is influenced by the dimensionless friction coefficient </w:t>
      </w:r>
      <w:r w:rsidRPr="00752797">
        <w:rPr>
          <w:i/>
          <w:lang w:val="en-US"/>
        </w:rPr>
        <w:t>cf</w:t>
      </w:r>
      <w:r w:rsidRPr="00752797">
        <w:rPr>
          <w:lang w:val="en-US"/>
        </w:rPr>
        <w:t xml:space="preserve"> or other formulation like the dimensional Ch</w:t>
      </w:r>
      <w:r w:rsidRPr="00752797">
        <w:rPr>
          <w:color w:val="000000"/>
          <w:lang w:val="en-US"/>
        </w:rPr>
        <w:t>é</w:t>
      </w:r>
      <w:r w:rsidRPr="00752797">
        <w:rPr>
          <w:lang w:val="en-US"/>
        </w:rPr>
        <w:t xml:space="preserve">zy or Manning. The bed friction formulation applied needs to be determined with the keyword </w:t>
      </w:r>
      <w:r w:rsidRPr="00752797">
        <w:rPr>
          <w:i/>
          <w:lang w:val="en-US"/>
        </w:rPr>
        <w:t>bedfriction</w:t>
      </w:r>
      <w:r w:rsidRPr="00752797">
        <w:rPr>
          <w:lang w:val="en-US"/>
        </w:rPr>
        <w:t xml:space="preserve">. It is possible both </w:t>
      </w:r>
      <w:r>
        <w:rPr>
          <w:lang w:val="en-US"/>
        </w:rPr>
        <w:t>to</w:t>
      </w:r>
      <w:r w:rsidRPr="00752797">
        <w:rPr>
          <w:lang w:val="en-US"/>
        </w:rPr>
        <w:t xml:space="preserve"> define one value (keyword: </w:t>
      </w:r>
      <w:r w:rsidRPr="001935AF">
        <w:rPr>
          <w:i/>
          <w:lang w:val="en-US"/>
        </w:rPr>
        <w:t>bedfriccoef</w:t>
      </w:r>
      <w:r w:rsidRPr="00752797">
        <w:rPr>
          <w:lang w:val="en-US"/>
        </w:rPr>
        <w:t xml:space="preserve">) or to apply, spatially varying values for the bed friction. A spatial varying friction can be provided through an external file referenced via the keyword </w:t>
      </w:r>
      <w:r w:rsidRPr="00752797">
        <w:rPr>
          <w:i/>
          <w:lang w:val="en-US"/>
        </w:rPr>
        <w:t>bedfricfile</w:t>
      </w:r>
      <w:r w:rsidRPr="00752797">
        <w:rPr>
          <w:lang w:val="en-US"/>
        </w:rPr>
        <w:t>. The file has the same format as the bathymetry file explained in</w:t>
      </w:r>
      <w:r>
        <w:rPr>
          <w:lang w:val="en-US"/>
        </w:rPr>
        <w:t xml:space="preserve"> Section</w:t>
      </w:r>
      <w:r w:rsidRPr="00752797">
        <w:rPr>
          <w:lang w:val="en-US"/>
        </w:rPr>
        <w:t xml:space="preserve"> </w:t>
      </w:r>
      <w:r w:rsidRPr="00752797">
        <w:rPr>
          <w:lang w:val="en-US"/>
        </w:rPr>
        <w:fldChar w:fldCharType="begin"/>
      </w:r>
      <w:r w:rsidRPr="00752797">
        <w:rPr>
          <w:lang w:val="en-US"/>
        </w:rPr>
        <w:instrText xml:space="preserve"> REF _Ref285465495 \w \h  \* MERGEFORMAT </w:instrText>
      </w:r>
      <w:r w:rsidRPr="00752797">
        <w:rPr>
          <w:lang w:val="en-US"/>
        </w:rPr>
      </w:r>
      <w:r w:rsidRPr="00752797">
        <w:rPr>
          <w:lang w:val="en-US"/>
        </w:rPr>
        <w:fldChar w:fldCharType="separate"/>
      </w:r>
      <w:r w:rsidR="002E51A3">
        <w:rPr>
          <w:lang w:val="en-US"/>
        </w:rPr>
        <w:t>4.3</w:t>
      </w:r>
      <w:r w:rsidRPr="00752797">
        <w:rPr>
          <w:lang w:val="en-US"/>
        </w:rPr>
        <w:fldChar w:fldCharType="end"/>
      </w:r>
      <w:r w:rsidR="00BE6DBB">
        <w:rPr>
          <w:lang w:val="en-US"/>
        </w:rPr>
        <w:t xml:space="preserve">. </w:t>
      </w:r>
      <w:r w:rsidRPr="00752797">
        <w:rPr>
          <w:lang w:val="en-US"/>
        </w:rPr>
        <w:t xml:space="preserve"> </w:t>
      </w:r>
    </w:p>
    <w:p w14:paraId="72BBEF76" w14:textId="77777777" w:rsidR="00311CCD" w:rsidRDefault="00311CCD" w:rsidP="00311CCD">
      <w:pPr>
        <w:pStyle w:val="BodyText"/>
        <w:rPr>
          <w:lang w:val="en-US"/>
        </w:rPr>
      </w:pPr>
      <w:r w:rsidRPr="00752797">
        <w:rPr>
          <w:lang w:val="en-US"/>
        </w:rPr>
        <w:t xml:space="preserve">The horizontal viscosity is composed of an overall background viscosity </w:t>
      </w:r>
      <w:r w:rsidRPr="00752797">
        <w:rPr>
          <w:i/>
          <w:lang w:val="en-US"/>
        </w:rPr>
        <w:t>nuh</w:t>
      </w:r>
      <w:r w:rsidRPr="00752797">
        <w:rPr>
          <w:lang w:val="en-US"/>
        </w:rPr>
        <w:t xml:space="preserve"> and a viscosity depending on the roller dissipation tuned by </w:t>
      </w:r>
      <w:r w:rsidRPr="00752797">
        <w:rPr>
          <w:i/>
          <w:lang w:val="en-US"/>
        </w:rPr>
        <w:t>nuhfac</w:t>
      </w:r>
      <w:r w:rsidRPr="00752797">
        <w:rPr>
          <w:lang w:val="en-US"/>
        </w:rPr>
        <w:t xml:space="preserve">. In the alongshore direction the viscosity may be multiplied by a factor </w:t>
      </w:r>
      <w:r w:rsidRPr="00752797">
        <w:rPr>
          <w:i/>
          <w:lang w:val="en-US"/>
        </w:rPr>
        <w:t>nuhv</w:t>
      </w:r>
      <w:r w:rsidRPr="00752797">
        <w:rPr>
          <w:lang w:val="en-US"/>
        </w:rPr>
        <w:t xml:space="preserve"> to account for additional advective mixing. It is also possible to use a user-defined value for the horizontal viscosity (keyword </w:t>
      </w:r>
      <w:r w:rsidRPr="00752797">
        <w:rPr>
          <w:i/>
          <w:lang w:val="en-US"/>
        </w:rPr>
        <w:t>smag = 0</w:t>
      </w:r>
      <w:r w:rsidRPr="00752797">
        <w:rPr>
          <w:lang w:val="en-US"/>
        </w:rPr>
        <w:t>)</w:t>
      </w:r>
    </w:p>
    <w:p w14:paraId="2EDE7CFA" w14:textId="26F6A329" w:rsidR="00311CCD" w:rsidRPr="00752797" w:rsidRDefault="00311CCD" w:rsidP="00311CCD">
      <w:pPr>
        <w:pStyle w:val="Caption"/>
        <w:rPr>
          <w:lang w:val="en-US"/>
        </w:rPr>
      </w:pPr>
      <w:proofErr w:type="gramStart"/>
      <w:r>
        <w:t xml:space="preserve">Table </w:t>
      </w:r>
      <w:r>
        <w:fldChar w:fldCharType="begin"/>
      </w:r>
      <w:r>
        <w:instrText xml:space="preserve"> STYLEREF 1 \s </w:instrText>
      </w:r>
      <w:r>
        <w:fldChar w:fldCharType="separate"/>
      </w:r>
      <w:r w:rsidR="002E51A3">
        <w:rPr>
          <w:noProof/>
        </w:rPr>
        <w:t>4</w:t>
      </w:r>
      <w:r>
        <w:fldChar w:fldCharType="end"/>
      </w:r>
      <w:r>
        <w:t>.</w:t>
      </w:r>
      <w:proofErr w:type="gramEnd"/>
      <w:r>
        <w:fldChar w:fldCharType="begin"/>
      </w:r>
      <w:r>
        <w:instrText xml:space="preserve"> SEQ Table \* ARABIC \s 1 </w:instrText>
      </w:r>
      <w:r>
        <w:fldChar w:fldCharType="separate"/>
      </w:r>
      <w:r w:rsidR="002E51A3">
        <w:rPr>
          <w:noProof/>
        </w:rPr>
        <w:t>15</w:t>
      </w:r>
      <w:r>
        <w:fldChar w:fldCharType="end"/>
      </w:r>
      <w:r>
        <w:tab/>
      </w:r>
      <w:r w:rsidRPr="00752797">
        <w:rPr>
          <w:lang w:val="en-US"/>
        </w:rPr>
        <w:t xml:space="preserve">Overview of available </w:t>
      </w:r>
      <w:r>
        <w:rPr>
          <w:lang w:val="en-US"/>
        </w:rPr>
        <w:t xml:space="preserve">keyword related to the bed friction and viscosity </w:t>
      </w:r>
    </w:p>
    <w:tbl>
      <w:tblPr>
        <w:tblStyle w:val="LightShading-Accent1"/>
        <w:tblW w:w="0" w:type="auto"/>
        <w:tblLook w:val="04A0" w:firstRow="1" w:lastRow="0" w:firstColumn="1" w:lastColumn="0" w:noHBand="0" w:noVBand="1"/>
      </w:tblPr>
      <w:tblGrid>
        <w:gridCol w:w="1718"/>
        <w:gridCol w:w="1973"/>
        <w:gridCol w:w="1194"/>
        <w:gridCol w:w="1629"/>
        <w:gridCol w:w="1225"/>
        <w:gridCol w:w="1191"/>
      </w:tblGrid>
      <w:tr w:rsidR="00311CCD" w:rsidRPr="00752797" w14:paraId="10B034C7" w14:textId="77777777" w:rsidTr="0039394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18" w:type="dxa"/>
          </w:tcPr>
          <w:p w14:paraId="286D4715" w14:textId="77777777" w:rsidR="00311CCD" w:rsidRPr="00752797" w:rsidRDefault="00311CCD" w:rsidP="00393948">
            <w:pPr>
              <w:pStyle w:val="PlainText"/>
              <w:jc w:val="both"/>
            </w:pPr>
            <w:r w:rsidRPr="00752797">
              <w:t>keyword</w:t>
            </w:r>
          </w:p>
        </w:tc>
        <w:tc>
          <w:tcPr>
            <w:tcW w:w="1973" w:type="dxa"/>
          </w:tcPr>
          <w:p w14:paraId="034CB651"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194" w:type="dxa"/>
          </w:tcPr>
          <w:p w14:paraId="30FAF20E"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629" w:type="dxa"/>
          </w:tcPr>
          <w:p w14:paraId="2624D882"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1225" w:type="dxa"/>
          </w:tcPr>
          <w:p w14:paraId="6E92C066"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191" w:type="dxa"/>
          </w:tcPr>
          <w:p w14:paraId="0EEC0CB5"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311CCD" w:rsidRPr="00752797" w14:paraId="4845A872"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52E57289" w14:textId="77777777" w:rsidR="00311CCD" w:rsidRPr="00752797" w:rsidRDefault="00311CCD" w:rsidP="00393948">
            <w:pPr>
              <w:pStyle w:val="PlainText"/>
              <w:jc w:val="both"/>
            </w:pPr>
            <w:r w:rsidRPr="00752797">
              <w:t>bedfriccoef</w:t>
            </w:r>
          </w:p>
        </w:tc>
        <w:tc>
          <w:tcPr>
            <w:tcW w:w="1973" w:type="dxa"/>
          </w:tcPr>
          <w:p w14:paraId="4767CD1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Bed friction coefficient</w:t>
            </w:r>
          </w:p>
        </w:tc>
        <w:tc>
          <w:tcPr>
            <w:tcW w:w="1194" w:type="dxa"/>
          </w:tcPr>
          <w:p w14:paraId="74346EC1" w14:textId="59D11ACA" w:rsidR="00311CCD" w:rsidRPr="00752797" w:rsidRDefault="00311CCD" w:rsidP="00F2418F">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del w:id="556" w:author="Ellen Quataert" w:date="2015-10-06T17:34:00Z">
              <w:r w:rsidRPr="00752797" w:rsidDel="00F2418F">
                <w:delText>1</w:delText>
              </w:r>
            </w:del>
            <w:ins w:id="557" w:author="Ellen Quataert" w:date="2015-10-06T17:34:00Z">
              <w:r w:rsidR="00F2418F">
                <w:t>03</w:t>
              </w:r>
            </w:ins>
          </w:p>
        </w:tc>
        <w:tc>
          <w:tcPr>
            <w:tcW w:w="1629" w:type="dxa"/>
          </w:tcPr>
          <w:p w14:paraId="1A89DC2D"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3.5e-05 - 0.</w:t>
            </w:r>
            <w:commentRangeStart w:id="558"/>
            <w:r w:rsidRPr="00752797">
              <w:t>9</w:t>
            </w:r>
            <w:commentRangeEnd w:id="558"/>
            <w:r w:rsidR="00F2418F">
              <w:rPr>
                <w:rStyle w:val="CommentReference"/>
                <w:rFonts w:ascii="Arial" w:eastAsia="Times New Roman" w:hAnsi="Arial" w:cs="Arial"/>
                <w:color w:val="auto"/>
                <w:lang w:val="en-GB"/>
              </w:rPr>
              <w:commentReference w:id="558"/>
            </w:r>
          </w:p>
        </w:tc>
        <w:tc>
          <w:tcPr>
            <w:tcW w:w="1225" w:type="dxa"/>
          </w:tcPr>
          <w:p w14:paraId="35D059C7"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91" w:type="dxa"/>
          </w:tcPr>
          <w:p w14:paraId="1511005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7D854B1A" w14:textId="77777777" w:rsidTr="00393948">
        <w:tc>
          <w:tcPr>
            <w:cnfStyle w:val="001000000000" w:firstRow="0" w:lastRow="0" w:firstColumn="1" w:lastColumn="0" w:oddVBand="0" w:evenVBand="0" w:oddHBand="0" w:evenHBand="0" w:firstRowFirstColumn="0" w:firstRowLastColumn="0" w:lastRowFirstColumn="0" w:lastRowLastColumn="0"/>
            <w:tcW w:w="1718" w:type="dxa"/>
          </w:tcPr>
          <w:p w14:paraId="335BFDC6" w14:textId="77777777" w:rsidR="00311CCD" w:rsidRPr="00752797" w:rsidRDefault="00311CCD" w:rsidP="00393948">
            <w:pPr>
              <w:pStyle w:val="PlainText"/>
              <w:jc w:val="both"/>
            </w:pPr>
            <w:r w:rsidRPr="00752797">
              <w:t>bedfricfile</w:t>
            </w:r>
          </w:p>
        </w:tc>
        <w:tc>
          <w:tcPr>
            <w:tcW w:w="1973" w:type="dxa"/>
          </w:tcPr>
          <w:p w14:paraId="6B235F08"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Bed friction file </w:t>
            </w:r>
          </w:p>
        </w:tc>
        <w:tc>
          <w:tcPr>
            <w:tcW w:w="1194" w:type="dxa"/>
          </w:tcPr>
          <w:p w14:paraId="4701A86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c>
          <w:tcPr>
            <w:tcW w:w="1629" w:type="dxa"/>
          </w:tcPr>
          <w:p w14:paraId="25A6198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c>
          <w:tcPr>
            <w:tcW w:w="1225" w:type="dxa"/>
          </w:tcPr>
          <w:p w14:paraId="702D82DD"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191" w:type="dxa"/>
          </w:tcPr>
          <w:p w14:paraId="1D02550B"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7EA21CA0"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7D9F28EA" w14:textId="77777777" w:rsidR="00311CCD" w:rsidRPr="00752797" w:rsidRDefault="00311CCD" w:rsidP="00393948">
            <w:pPr>
              <w:pStyle w:val="PlainText"/>
              <w:jc w:val="both"/>
            </w:pPr>
            <w:r w:rsidRPr="00752797">
              <w:t>bedfriction</w:t>
            </w:r>
          </w:p>
        </w:tc>
        <w:tc>
          <w:tcPr>
            <w:tcW w:w="1973" w:type="dxa"/>
          </w:tcPr>
          <w:p w14:paraId="5DF19E9A"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Bed friction formulation</w:t>
            </w:r>
          </w:p>
        </w:tc>
        <w:tc>
          <w:tcPr>
            <w:tcW w:w="1194" w:type="dxa"/>
          </w:tcPr>
          <w:p w14:paraId="195E750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chezy</w:t>
            </w:r>
          </w:p>
        </w:tc>
        <w:tc>
          <w:tcPr>
            <w:tcW w:w="1629" w:type="dxa"/>
          </w:tcPr>
          <w:p w14:paraId="57BD5E45"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chezy, cf, white-colebrook, manning, white-colebrook-grainsize</w:t>
            </w:r>
          </w:p>
        </w:tc>
        <w:tc>
          <w:tcPr>
            <w:tcW w:w="1225" w:type="dxa"/>
          </w:tcPr>
          <w:p w14:paraId="16D66226"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c>
          <w:tcPr>
            <w:tcW w:w="1191" w:type="dxa"/>
          </w:tcPr>
          <w:p w14:paraId="3980008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2D225358" w14:textId="77777777" w:rsidTr="00393948">
        <w:tc>
          <w:tcPr>
            <w:cnfStyle w:val="001000000000" w:firstRow="0" w:lastRow="0" w:firstColumn="1" w:lastColumn="0" w:oddVBand="0" w:evenVBand="0" w:oddHBand="0" w:evenHBand="0" w:firstRowFirstColumn="0" w:firstRowLastColumn="0" w:lastRowFirstColumn="0" w:lastRowLastColumn="0"/>
            <w:tcW w:w="1718" w:type="dxa"/>
          </w:tcPr>
          <w:p w14:paraId="2C312C8C" w14:textId="77777777" w:rsidR="00311CCD" w:rsidRPr="00752797" w:rsidRDefault="00311CCD" w:rsidP="00393948">
            <w:pPr>
              <w:pStyle w:val="PlainText"/>
              <w:jc w:val="both"/>
            </w:pPr>
            <w:r w:rsidRPr="00752797">
              <w:t>nuh</w:t>
            </w:r>
          </w:p>
        </w:tc>
        <w:tc>
          <w:tcPr>
            <w:tcW w:w="1973" w:type="dxa"/>
          </w:tcPr>
          <w:p w14:paraId="7586CB7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Horizontal background viscosity</w:t>
            </w:r>
          </w:p>
        </w:tc>
        <w:tc>
          <w:tcPr>
            <w:tcW w:w="1194" w:type="dxa"/>
          </w:tcPr>
          <w:p w14:paraId="4F37FDC0"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629" w:type="dxa"/>
          </w:tcPr>
          <w:p w14:paraId="320E9C12"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1225" w:type="dxa"/>
          </w:tcPr>
          <w:p w14:paraId="758638E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m^2s^-1</w:t>
            </w:r>
          </w:p>
        </w:tc>
        <w:tc>
          <w:tcPr>
            <w:tcW w:w="1191" w:type="dxa"/>
          </w:tcPr>
          <w:p w14:paraId="3941D20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561EB85D"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18E42ECA" w14:textId="77777777" w:rsidR="00311CCD" w:rsidRPr="00752797" w:rsidRDefault="00311CCD" w:rsidP="00393948">
            <w:pPr>
              <w:pStyle w:val="PlainText"/>
              <w:jc w:val="both"/>
            </w:pPr>
            <w:r w:rsidRPr="00752797">
              <w:t>nuhfac+</w:t>
            </w:r>
          </w:p>
        </w:tc>
        <w:tc>
          <w:tcPr>
            <w:tcW w:w="1973" w:type="dxa"/>
          </w:tcPr>
          <w:p w14:paraId="04E3AA5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Viscosity switch for roller induced turbulent horizontal viscosity</w:t>
            </w:r>
          </w:p>
        </w:tc>
        <w:tc>
          <w:tcPr>
            <w:tcW w:w="1194" w:type="dxa"/>
          </w:tcPr>
          <w:p w14:paraId="2D0B875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629" w:type="dxa"/>
          </w:tcPr>
          <w:p w14:paraId="2E54722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1225" w:type="dxa"/>
          </w:tcPr>
          <w:p w14:paraId="78ACB9BA"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91" w:type="dxa"/>
          </w:tcPr>
          <w:p w14:paraId="155E1A2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1E640AB0" w14:textId="77777777" w:rsidTr="00393948">
        <w:tc>
          <w:tcPr>
            <w:cnfStyle w:val="001000000000" w:firstRow="0" w:lastRow="0" w:firstColumn="1" w:lastColumn="0" w:oddVBand="0" w:evenVBand="0" w:oddHBand="0" w:evenHBand="0" w:firstRowFirstColumn="0" w:firstRowLastColumn="0" w:lastRowFirstColumn="0" w:lastRowLastColumn="0"/>
            <w:tcW w:w="1718" w:type="dxa"/>
          </w:tcPr>
          <w:p w14:paraId="7393B255" w14:textId="77777777" w:rsidR="00311CCD" w:rsidRPr="00752797" w:rsidRDefault="00311CCD" w:rsidP="00393948">
            <w:pPr>
              <w:pStyle w:val="PlainText"/>
              <w:jc w:val="both"/>
            </w:pPr>
            <w:r w:rsidRPr="00752797">
              <w:t>nuhv+</w:t>
            </w:r>
          </w:p>
        </w:tc>
        <w:tc>
          <w:tcPr>
            <w:tcW w:w="1973" w:type="dxa"/>
          </w:tcPr>
          <w:p w14:paraId="042D4BF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Longshore viscosity enhancement factor, following Svendsen </w:t>
            </w:r>
          </w:p>
        </w:tc>
        <w:tc>
          <w:tcPr>
            <w:tcW w:w="1194" w:type="dxa"/>
          </w:tcPr>
          <w:p w14:paraId="58C7D13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629" w:type="dxa"/>
          </w:tcPr>
          <w:p w14:paraId="04B120D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1.0 - 20.0</w:t>
            </w:r>
          </w:p>
        </w:tc>
        <w:tc>
          <w:tcPr>
            <w:tcW w:w="1225" w:type="dxa"/>
          </w:tcPr>
          <w:p w14:paraId="1A44A78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91" w:type="dxa"/>
          </w:tcPr>
          <w:p w14:paraId="56DAAE78"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517CC4DA"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7EFAB449" w14:textId="77777777" w:rsidR="00311CCD" w:rsidRPr="00752797" w:rsidRDefault="00311CCD" w:rsidP="00393948">
            <w:pPr>
              <w:pStyle w:val="PlainText"/>
              <w:jc w:val="both"/>
            </w:pPr>
            <w:r w:rsidRPr="00752797">
              <w:t>smag+</w:t>
            </w:r>
          </w:p>
        </w:tc>
        <w:tc>
          <w:tcPr>
            <w:tcW w:w="1973" w:type="dxa"/>
          </w:tcPr>
          <w:p w14:paraId="72E3571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smagorinsky sub grid model for viscosity</w:t>
            </w:r>
          </w:p>
        </w:tc>
        <w:tc>
          <w:tcPr>
            <w:tcW w:w="1194" w:type="dxa"/>
          </w:tcPr>
          <w:p w14:paraId="16920AD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629" w:type="dxa"/>
          </w:tcPr>
          <w:p w14:paraId="7BB5C392"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1225" w:type="dxa"/>
          </w:tcPr>
          <w:p w14:paraId="071CBB78"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91" w:type="dxa"/>
          </w:tcPr>
          <w:p w14:paraId="74508EA2"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C475BDD" w14:textId="77777777" w:rsidR="00311CCD" w:rsidRPr="00311CCD" w:rsidRDefault="00311CCD" w:rsidP="00311CCD">
      <w:pPr>
        <w:rPr>
          <w:lang w:val="en-US"/>
        </w:rPr>
      </w:pPr>
    </w:p>
    <w:p w14:paraId="2C216196" w14:textId="77777777" w:rsidR="00620A54" w:rsidRPr="00752797" w:rsidRDefault="00620A54" w:rsidP="002603CC">
      <w:pPr>
        <w:pStyle w:val="Heading2"/>
        <w:spacing w:line="240" w:lineRule="auto"/>
        <w:jc w:val="both"/>
        <w:rPr>
          <w:lang w:val="en-US"/>
        </w:rPr>
      </w:pPr>
      <w:bookmarkStart w:id="559" w:name="_Toc431915667"/>
      <w:bookmarkStart w:id="560" w:name="_Toc431915764"/>
      <w:r w:rsidRPr="00752797">
        <w:rPr>
          <w:lang w:val="en-US"/>
        </w:rPr>
        <w:t>Wind input</w:t>
      </w:r>
      <w:bookmarkEnd w:id="548"/>
      <w:bookmarkEnd w:id="549"/>
      <w:bookmarkEnd w:id="550"/>
      <w:bookmarkEnd w:id="551"/>
      <w:bookmarkEnd w:id="559"/>
      <w:bookmarkEnd w:id="560"/>
    </w:p>
    <w:p w14:paraId="17A97490" w14:textId="78D8461F" w:rsidR="00620A54" w:rsidRPr="00752797" w:rsidRDefault="00742DB2" w:rsidP="002603CC">
      <w:pPr>
        <w:pStyle w:val="BodyText"/>
        <w:rPr>
          <w:lang w:val="en-US"/>
        </w:rPr>
      </w:pPr>
      <w:r w:rsidRPr="00752797">
        <w:rPr>
          <w:lang w:val="en-US"/>
        </w:rPr>
        <w:t xml:space="preserve">Spatially-uniform </w:t>
      </w:r>
      <w:r w:rsidR="00620A54" w:rsidRPr="00752797">
        <w:rPr>
          <w:lang w:val="en-US"/>
        </w:rPr>
        <w:t xml:space="preserve">winds can parametrically </w:t>
      </w:r>
      <w:proofErr w:type="gramStart"/>
      <w:r w:rsidR="00620A54" w:rsidRPr="00752797">
        <w:rPr>
          <w:lang w:val="en-US"/>
        </w:rPr>
        <w:t>defined</w:t>
      </w:r>
      <w:proofErr w:type="gramEnd"/>
      <w:r w:rsidR="00620A54" w:rsidRPr="00752797">
        <w:rPr>
          <w:lang w:val="en-US"/>
        </w:rPr>
        <w:t xml:space="preserve"> using the keywords </w:t>
      </w:r>
      <w:r w:rsidR="00620A54" w:rsidRPr="00752797">
        <w:rPr>
          <w:i/>
          <w:lang w:val="en-US"/>
        </w:rPr>
        <w:t>windv</w:t>
      </w:r>
      <w:r w:rsidR="00620A54" w:rsidRPr="00752797">
        <w:rPr>
          <w:lang w:val="en-US"/>
        </w:rPr>
        <w:t xml:space="preserve"> and </w:t>
      </w:r>
      <w:r w:rsidR="00EA4470" w:rsidRPr="00752797">
        <w:rPr>
          <w:i/>
          <w:lang w:val="en-US"/>
        </w:rPr>
        <w:t>width</w:t>
      </w:r>
      <w:r w:rsidR="00620A54" w:rsidRPr="00752797">
        <w:rPr>
          <w:lang w:val="en-US"/>
        </w:rPr>
        <w:t xml:space="preserve"> that represent the wind velocity and direction (nautical convention) respectively</w:t>
      </w:r>
      <w:r w:rsidR="00BD7B91">
        <w:rPr>
          <w:lang w:val="en-US"/>
        </w:rPr>
        <w:t xml:space="preserve"> (Section 2.4.4)</w:t>
      </w:r>
      <w:r w:rsidR="00620A54" w:rsidRPr="00752797">
        <w:rPr>
          <w:lang w:val="en-US"/>
        </w:rPr>
        <w:t xml:space="preserve">. Time-varying winds can be defined in an external file referenced by the </w:t>
      </w:r>
      <w:r w:rsidR="00620A54" w:rsidRPr="00752797">
        <w:rPr>
          <w:i/>
          <w:lang w:val="en-US"/>
        </w:rPr>
        <w:t>windfile</w:t>
      </w:r>
      <w:r w:rsidR="00620A54" w:rsidRPr="00752797">
        <w:rPr>
          <w:lang w:val="en-US"/>
        </w:rPr>
        <w:t xml:space="preserve"> keyword. The </w:t>
      </w:r>
      <w:r w:rsidR="00620A54" w:rsidRPr="00752797">
        <w:rPr>
          <w:lang w:val="en-US"/>
        </w:rPr>
        <w:lastRenderedPageBreak/>
        <w:t>file should adhere to the format indicated below. The total length of the time series is automatically determined and should be at least as long as the simulation time.</w:t>
      </w:r>
    </w:p>
    <w:p w14:paraId="5AE96D36" w14:textId="77777777" w:rsidR="00620A54" w:rsidRPr="00752797" w:rsidRDefault="00620A54" w:rsidP="002603CC">
      <w:pPr>
        <w:pStyle w:val="Codeheader"/>
        <w:rPr>
          <w:lang w:val="en-US"/>
        </w:rPr>
      </w:pPr>
      <w:r w:rsidRPr="00752797">
        <w:rPr>
          <w:lang w:val="en-US"/>
        </w:rPr>
        <w:t>wind.txt</w:t>
      </w:r>
    </w:p>
    <w:p w14:paraId="480F9399" w14:textId="77777777" w:rsidR="00620A54" w:rsidRPr="00752797" w:rsidRDefault="00620A54" w:rsidP="002603CC">
      <w:pPr>
        <w:pStyle w:val="Code"/>
        <w:jc w:val="both"/>
      </w:pPr>
      <w:r w:rsidRPr="00752797">
        <w:t>&lt;</w:t>
      </w:r>
      <w:proofErr w:type="gramStart"/>
      <w:r w:rsidRPr="00752797">
        <w:t>time</w:t>
      </w:r>
      <w:proofErr w:type="gramEnd"/>
      <w:r w:rsidRPr="00752797">
        <w:t xml:space="preserve"> 1&gt; &lt;windv 1&gt; &lt;windth 1&gt;</w:t>
      </w:r>
    </w:p>
    <w:p w14:paraId="189E2C67" w14:textId="77777777" w:rsidR="00620A54" w:rsidRPr="00752797" w:rsidRDefault="00620A54" w:rsidP="002603CC">
      <w:pPr>
        <w:pStyle w:val="Code"/>
        <w:jc w:val="both"/>
      </w:pPr>
      <w:r w:rsidRPr="00752797">
        <w:t>&lt;</w:t>
      </w:r>
      <w:proofErr w:type="gramStart"/>
      <w:r w:rsidRPr="00752797">
        <w:t>time</w:t>
      </w:r>
      <w:proofErr w:type="gramEnd"/>
      <w:r w:rsidRPr="00752797">
        <w:t xml:space="preserve"> 2&gt; &lt;windv 2&gt; &lt;windth 2&gt;</w:t>
      </w:r>
    </w:p>
    <w:p w14:paraId="071A1A67" w14:textId="77777777" w:rsidR="00620A54" w:rsidRPr="00752797" w:rsidRDefault="00620A54" w:rsidP="002603CC">
      <w:pPr>
        <w:pStyle w:val="Code"/>
        <w:jc w:val="both"/>
      </w:pPr>
      <w:r w:rsidRPr="00752797">
        <w:t>&lt;</w:t>
      </w:r>
      <w:proofErr w:type="gramStart"/>
      <w:r w:rsidRPr="00752797">
        <w:t>time</w:t>
      </w:r>
      <w:proofErr w:type="gramEnd"/>
      <w:r w:rsidRPr="00752797">
        <w:t xml:space="preserve"> 3&gt; &lt;windv 3&gt; &lt;windth 3&gt;</w:t>
      </w:r>
    </w:p>
    <w:p w14:paraId="0F7390A0" w14:textId="77777777" w:rsidR="00620A54" w:rsidRPr="00752797" w:rsidRDefault="00620A54" w:rsidP="002603CC">
      <w:pPr>
        <w:pStyle w:val="Code"/>
        <w:jc w:val="both"/>
      </w:pPr>
      <w:r w:rsidRPr="00752797">
        <w:t>...</w:t>
      </w:r>
    </w:p>
    <w:p w14:paraId="5F800E3C" w14:textId="77777777" w:rsidR="00620A54" w:rsidRPr="00752797" w:rsidRDefault="00620A54" w:rsidP="002603CC">
      <w:pPr>
        <w:pStyle w:val="BodyText"/>
        <w:rPr>
          <w:lang w:val="en-US"/>
        </w:rPr>
      </w:pPr>
      <w:r w:rsidRPr="00752797">
        <w:rPr>
          <w:lang w:val="en-US"/>
        </w:rPr>
        <w:t>The table below gives an overview of all keywords related to the wind:</w:t>
      </w:r>
    </w:p>
    <w:p w14:paraId="4EAEF1E8" w14:textId="5EDE24F3" w:rsidR="00003B05" w:rsidRPr="00752797" w:rsidRDefault="00003B05" w:rsidP="00003B05">
      <w:pPr>
        <w:pStyle w:val="Caption"/>
        <w:rPr>
          <w:lang w:val="en-US"/>
        </w:rPr>
      </w:pPr>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16</w:t>
      </w:r>
      <w:r w:rsidR="00366571">
        <w:rPr>
          <w:lang w:val="en-US"/>
        </w:rPr>
        <w:fldChar w:fldCharType="end"/>
      </w:r>
      <w:r w:rsidRPr="00752797">
        <w:rPr>
          <w:lang w:val="en-US"/>
        </w:rPr>
        <w:tab/>
        <w:t>Overview of all keywords related to the wind input</w:t>
      </w:r>
    </w:p>
    <w:tbl>
      <w:tblPr>
        <w:tblStyle w:val="LightShading-Accent1"/>
        <w:tblW w:w="0" w:type="auto"/>
        <w:tblLook w:val="04A0" w:firstRow="1" w:lastRow="0" w:firstColumn="1" w:lastColumn="0" w:noHBand="0" w:noVBand="1"/>
      </w:tblPr>
      <w:tblGrid>
        <w:gridCol w:w="1616"/>
        <w:gridCol w:w="2237"/>
        <w:gridCol w:w="1263"/>
        <w:gridCol w:w="1494"/>
        <w:gridCol w:w="973"/>
        <w:gridCol w:w="1347"/>
      </w:tblGrid>
      <w:tr w:rsidR="00620A54" w:rsidRPr="00752797" w14:paraId="6C9C7964"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8833084" w14:textId="77777777" w:rsidR="00620A54" w:rsidRPr="00752797" w:rsidRDefault="00620A54" w:rsidP="002603CC">
            <w:pPr>
              <w:pStyle w:val="PlainText"/>
              <w:jc w:val="both"/>
            </w:pPr>
            <w:r w:rsidRPr="00752797">
              <w:t>keyword</w:t>
            </w:r>
          </w:p>
        </w:tc>
        <w:tc>
          <w:tcPr>
            <w:tcW w:w="2834" w:type="dxa"/>
          </w:tcPr>
          <w:p w14:paraId="4BE90C9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46961357"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670D9C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32608E93"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3D4A75F8"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26DECFD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9E9EA69" w14:textId="77777777" w:rsidR="00620A54" w:rsidRPr="00752797" w:rsidRDefault="00620A54" w:rsidP="002603CC">
            <w:pPr>
              <w:pStyle w:val="PlainText"/>
              <w:jc w:val="both"/>
            </w:pPr>
            <w:r w:rsidRPr="00752797">
              <w:t>Cd</w:t>
            </w:r>
            <w:r w:rsidR="001B6449" w:rsidRPr="00752797">
              <w:t>+</w:t>
            </w:r>
          </w:p>
        </w:tc>
        <w:tc>
          <w:tcPr>
            <w:tcW w:w="2834" w:type="dxa"/>
          </w:tcPr>
          <w:p w14:paraId="2DD2AC5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Wind drag coefficient</w:t>
            </w:r>
          </w:p>
        </w:tc>
        <w:tc>
          <w:tcPr>
            <w:tcW w:w="1417" w:type="dxa"/>
          </w:tcPr>
          <w:p w14:paraId="062B4D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0.002</w:t>
            </w:r>
          </w:p>
        </w:tc>
        <w:tc>
          <w:tcPr>
            <w:tcW w:w="1984" w:type="dxa"/>
          </w:tcPr>
          <w:p w14:paraId="46376FF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0.0001 - 0.01</w:t>
            </w:r>
          </w:p>
        </w:tc>
        <w:tc>
          <w:tcPr>
            <w:tcW w:w="850" w:type="dxa"/>
          </w:tcPr>
          <w:p w14:paraId="57D04AA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CCD9B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EA57631"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4CD8CA04" w14:textId="77777777" w:rsidR="00620A54" w:rsidRPr="00752797" w:rsidRDefault="00620A54" w:rsidP="002603CC">
            <w:pPr>
              <w:pStyle w:val="PlainText"/>
              <w:jc w:val="both"/>
            </w:pPr>
            <w:r w:rsidRPr="00752797">
              <w:t>rhoa</w:t>
            </w:r>
            <w:r w:rsidR="001B6449" w:rsidRPr="00752797">
              <w:t>+</w:t>
            </w:r>
          </w:p>
        </w:tc>
        <w:tc>
          <w:tcPr>
            <w:tcW w:w="2834" w:type="dxa"/>
          </w:tcPr>
          <w:p w14:paraId="33CAE3E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Air density</w:t>
            </w:r>
          </w:p>
        </w:tc>
        <w:tc>
          <w:tcPr>
            <w:tcW w:w="1417" w:type="dxa"/>
          </w:tcPr>
          <w:p w14:paraId="0995F6B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1.25</w:t>
            </w:r>
          </w:p>
        </w:tc>
        <w:tc>
          <w:tcPr>
            <w:tcW w:w="1984" w:type="dxa"/>
          </w:tcPr>
          <w:p w14:paraId="59260C7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1.0 - 2.0</w:t>
            </w:r>
          </w:p>
        </w:tc>
        <w:tc>
          <w:tcPr>
            <w:tcW w:w="850" w:type="dxa"/>
          </w:tcPr>
          <w:p w14:paraId="23B8159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kgm^-3</w:t>
            </w:r>
          </w:p>
        </w:tc>
        <w:tc>
          <w:tcPr>
            <w:tcW w:w="1700" w:type="dxa"/>
          </w:tcPr>
          <w:p w14:paraId="6821AAE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4DB30E9"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CB42AB0" w14:textId="77777777" w:rsidR="00620A54" w:rsidRPr="00752797" w:rsidRDefault="00620A54" w:rsidP="002603CC">
            <w:pPr>
              <w:pStyle w:val="PlainText"/>
              <w:jc w:val="both"/>
            </w:pPr>
            <w:r w:rsidRPr="00752797">
              <w:t>windfile</w:t>
            </w:r>
          </w:p>
        </w:tc>
        <w:tc>
          <w:tcPr>
            <w:tcW w:w="2834" w:type="dxa"/>
          </w:tcPr>
          <w:p w14:paraId="06D6899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file with non-stationary wind data</w:t>
            </w:r>
          </w:p>
        </w:tc>
        <w:tc>
          <w:tcPr>
            <w:tcW w:w="1417" w:type="dxa"/>
          </w:tcPr>
          <w:p w14:paraId="6F683B2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0CB2C30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40EFC3D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493A18E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85A0DC7"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77F03B4D" w14:textId="77777777" w:rsidR="00620A54" w:rsidRPr="00752797" w:rsidRDefault="00620A54" w:rsidP="002603CC">
            <w:pPr>
              <w:pStyle w:val="PlainText"/>
              <w:jc w:val="both"/>
            </w:pPr>
            <w:r w:rsidRPr="00752797">
              <w:t>windth</w:t>
            </w:r>
          </w:p>
        </w:tc>
        <w:tc>
          <w:tcPr>
            <w:tcW w:w="2834" w:type="dxa"/>
          </w:tcPr>
          <w:p w14:paraId="561FDEF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Nautical wind direction, in case of stationary wind</w:t>
            </w:r>
          </w:p>
        </w:tc>
        <w:tc>
          <w:tcPr>
            <w:tcW w:w="1417" w:type="dxa"/>
          </w:tcPr>
          <w:p w14:paraId="1FB8F25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270.0</w:t>
            </w:r>
          </w:p>
        </w:tc>
        <w:tc>
          <w:tcPr>
            <w:tcW w:w="1984" w:type="dxa"/>
          </w:tcPr>
          <w:p w14:paraId="1536845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-360.0 - 360.0</w:t>
            </w:r>
          </w:p>
        </w:tc>
        <w:tc>
          <w:tcPr>
            <w:tcW w:w="850" w:type="dxa"/>
          </w:tcPr>
          <w:p w14:paraId="6780046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deg</w:t>
            </w:r>
          </w:p>
        </w:tc>
        <w:tc>
          <w:tcPr>
            <w:tcW w:w="1700" w:type="dxa"/>
          </w:tcPr>
          <w:p w14:paraId="3535B47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A9C14FD"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1CF7A7C" w14:textId="77777777" w:rsidR="00620A54" w:rsidRPr="00752797" w:rsidRDefault="00620A54" w:rsidP="002603CC">
            <w:pPr>
              <w:pStyle w:val="PlainText"/>
              <w:jc w:val="both"/>
            </w:pPr>
            <w:r w:rsidRPr="00752797">
              <w:t>windv</w:t>
            </w:r>
          </w:p>
        </w:tc>
        <w:tc>
          <w:tcPr>
            <w:tcW w:w="2834" w:type="dxa"/>
          </w:tcPr>
          <w:p w14:paraId="6F9AD62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Wind velocity, in case of stationary wind</w:t>
            </w:r>
          </w:p>
        </w:tc>
        <w:tc>
          <w:tcPr>
            <w:tcW w:w="1417" w:type="dxa"/>
          </w:tcPr>
          <w:p w14:paraId="2216F16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984" w:type="dxa"/>
          </w:tcPr>
          <w:p w14:paraId="65380F3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0.0 - 200.0</w:t>
            </w:r>
          </w:p>
        </w:tc>
        <w:tc>
          <w:tcPr>
            <w:tcW w:w="850" w:type="dxa"/>
          </w:tcPr>
          <w:p w14:paraId="32AC115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ms^-1</w:t>
            </w:r>
          </w:p>
        </w:tc>
        <w:tc>
          <w:tcPr>
            <w:tcW w:w="1700" w:type="dxa"/>
          </w:tcPr>
          <w:p w14:paraId="0E22DD9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00DE2906" w14:textId="77777777" w:rsidR="00620A54" w:rsidRPr="00752797" w:rsidRDefault="00620A54" w:rsidP="002603CC">
      <w:pPr>
        <w:pStyle w:val="Heading2"/>
        <w:spacing w:line="240" w:lineRule="auto"/>
        <w:jc w:val="both"/>
        <w:rPr>
          <w:lang w:val="en-US"/>
        </w:rPr>
      </w:pPr>
      <w:bookmarkStart w:id="561" w:name="_Toc285701678"/>
      <w:bookmarkStart w:id="562" w:name="_Toc417455490"/>
      <w:bookmarkStart w:id="563" w:name="_Toc417455683"/>
      <w:bookmarkStart w:id="564" w:name="_Toc417455828"/>
      <w:bookmarkStart w:id="565" w:name="_Toc431915668"/>
      <w:bookmarkStart w:id="566" w:name="_Toc431915765"/>
      <w:r w:rsidRPr="00752797">
        <w:rPr>
          <w:lang w:val="en-US"/>
        </w:rPr>
        <w:t>Sediment input</w:t>
      </w:r>
      <w:bookmarkEnd w:id="561"/>
      <w:bookmarkEnd w:id="562"/>
      <w:bookmarkEnd w:id="563"/>
      <w:bookmarkEnd w:id="564"/>
      <w:bookmarkEnd w:id="565"/>
      <w:bookmarkEnd w:id="566"/>
    </w:p>
    <w:p w14:paraId="65D86900" w14:textId="4BB3DD75" w:rsidR="00620A54" w:rsidRPr="00752797" w:rsidRDefault="00620A54" w:rsidP="002603CC">
      <w:pPr>
        <w:pStyle w:val="BodyText"/>
        <w:rPr>
          <w:lang w:val="en-US"/>
        </w:rPr>
      </w:pPr>
      <w:r w:rsidRPr="00752797">
        <w:rPr>
          <w:lang w:val="en-US"/>
        </w:rPr>
        <w:t>The sediment input determines the (initial) composition of the bed and the detail in which processes related to sediment sorting are resolved. This is different from how the sediment transport processes are handled in the model itself</w:t>
      </w:r>
      <w:r w:rsidR="00BD7B91">
        <w:rPr>
          <w:lang w:val="en-US"/>
        </w:rPr>
        <w:t>, as</w:t>
      </w:r>
      <w:r w:rsidRPr="00752797">
        <w:rPr>
          <w:lang w:val="en-US"/>
        </w:rPr>
        <w:t xml:space="preserve"> described in </w:t>
      </w:r>
      <w:r w:rsidR="0042185A" w:rsidRPr="00752797">
        <w:rPr>
          <w:lang w:val="en-US"/>
        </w:rPr>
        <w:fldChar w:fldCharType="begin"/>
      </w:r>
      <w:r w:rsidR="0042185A" w:rsidRPr="00752797">
        <w:rPr>
          <w:lang w:val="en-US"/>
        </w:rPr>
        <w:instrText xml:space="preserve"> REF _Ref413406902 \r \h </w:instrText>
      </w:r>
      <w:r w:rsidR="0042185A" w:rsidRPr="00752797">
        <w:rPr>
          <w:lang w:val="en-US"/>
        </w:rPr>
      </w:r>
      <w:r w:rsidR="0042185A" w:rsidRPr="00752797">
        <w:rPr>
          <w:lang w:val="en-US"/>
        </w:rPr>
        <w:fldChar w:fldCharType="separate"/>
      </w:r>
      <w:r w:rsidR="002E51A3">
        <w:rPr>
          <w:lang w:val="en-US"/>
        </w:rPr>
        <w:t>2.7</w:t>
      </w:r>
      <w:r w:rsidR="0042185A" w:rsidRPr="00752797">
        <w:rPr>
          <w:lang w:val="en-US"/>
        </w:rPr>
        <w:fldChar w:fldCharType="end"/>
      </w:r>
      <w:r w:rsidR="0042185A" w:rsidRPr="00752797">
        <w:rPr>
          <w:lang w:val="en-US"/>
        </w:rPr>
        <w:t xml:space="preserve"> and </w:t>
      </w:r>
      <w:r w:rsidR="0042185A" w:rsidRPr="00752797">
        <w:rPr>
          <w:lang w:val="en-US"/>
        </w:rPr>
        <w:fldChar w:fldCharType="begin"/>
      </w:r>
      <w:r w:rsidR="0042185A" w:rsidRPr="00752797">
        <w:rPr>
          <w:lang w:val="en-US"/>
        </w:rPr>
        <w:instrText xml:space="preserve"> REF _Ref413406912 \r \h </w:instrText>
      </w:r>
      <w:r w:rsidR="0042185A" w:rsidRPr="00752797">
        <w:rPr>
          <w:lang w:val="en-US"/>
        </w:rPr>
      </w:r>
      <w:r w:rsidR="0042185A" w:rsidRPr="00752797">
        <w:rPr>
          <w:lang w:val="en-US"/>
        </w:rPr>
        <w:fldChar w:fldCharType="separate"/>
      </w:r>
      <w:r w:rsidR="002E51A3">
        <w:rPr>
          <w:lang w:val="en-US"/>
        </w:rPr>
        <w:t>2.8</w:t>
      </w:r>
      <w:r w:rsidR="0042185A" w:rsidRPr="00752797">
        <w:rPr>
          <w:lang w:val="en-US"/>
        </w:rPr>
        <w:fldChar w:fldCharType="end"/>
      </w:r>
    </w:p>
    <w:p w14:paraId="3A410A15" w14:textId="77777777" w:rsidR="00620A54" w:rsidRPr="00752797" w:rsidRDefault="00620A54" w:rsidP="002603CC">
      <w:pPr>
        <w:pStyle w:val="BodyText"/>
        <w:rPr>
          <w:lang w:val="en-US"/>
        </w:rPr>
      </w:pPr>
      <w:r w:rsidRPr="00752797">
        <w:rPr>
          <w:lang w:val="en-US"/>
        </w:rPr>
        <w:t xml:space="preserve">The simplest situation is an XBeach simulation with uniform sediment. In this case it is sufficient to specify the uniform grain size using the keyword </w:t>
      </w:r>
      <w:r w:rsidRPr="00752797">
        <w:rPr>
          <w:i/>
          <w:lang w:val="en-US"/>
        </w:rPr>
        <w:t>D50</w:t>
      </w:r>
      <w:r w:rsidRPr="00752797">
        <w:rPr>
          <w:lang w:val="en-US"/>
        </w:rPr>
        <w:t xml:space="preserve"> indicating the median grain size. The effects of a specific sediment distribution can be parametrically defined by additionally specifying values for </w:t>
      </w:r>
      <w:r w:rsidRPr="00752797">
        <w:rPr>
          <w:i/>
          <w:lang w:val="en-US"/>
        </w:rPr>
        <w:t xml:space="preserve">D15 </w:t>
      </w:r>
      <w:r w:rsidRPr="00752797">
        <w:rPr>
          <w:lang w:val="en-US"/>
        </w:rPr>
        <w:t xml:space="preserve">and </w:t>
      </w:r>
      <w:r w:rsidRPr="00752797">
        <w:rPr>
          <w:i/>
          <w:lang w:val="en-US"/>
        </w:rPr>
        <w:t>D90</w:t>
      </w:r>
      <w:r w:rsidRPr="00752797">
        <w:rPr>
          <w:lang w:val="en-US"/>
        </w:rPr>
        <w:t xml:space="preserve"> and optionally the bed composition can be fine-tuned by specifying the porosity and sediment density using the keywords </w:t>
      </w:r>
      <w:r w:rsidRPr="00752797">
        <w:rPr>
          <w:i/>
          <w:lang w:val="en-US"/>
        </w:rPr>
        <w:t>por</w:t>
      </w:r>
      <w:r w:rsidRPr="00752797">
        <w:rPr>
          <w:lang w:val="en-US"/>
        </w:rPr>
        <w:t xml:space="preserve"> and </w:t>
      </w:r>
      <w:r w:rsidRPr="00752797">
        <w:rPr>
          <w:i/>
          <w:lang w:val="en-US"/>
        </w:rPr>
        <w:t xml:space="preserve">rhos </w:t>
      </w:r>
      <w:r w:rsidRPr="00752797">
        <w:rPr>
          <w:lang w:val="en-US"/>
        </w:rPr>
        <w:t>respectively. In this case no sorting of sediment will be simulated.</w:t>
      </w:r>
    </w:p>
    <w:p w14:paraId="6C2C87D7" w14:textId="77777777" w:rsidR="00620A54" w:rsidRPr="00752797" w:rsidRDefault="00620A54" w:rsidP="002603CC">
      <w:pPr>
        <w:pStyle w:val="BodyText"/>
        <w:rPr>
          <w:lang w:val="en-US"/>
        </w:rPr>
      </w:pPr>
      <w:r w:rsidRPr="00752797">
        <w:rPr>
          <w:lang w:val="en-US"/>
        </w:rPr>
        <w:t xml:space="preserve">If the effect of different sediment fractions, sorting and </w:t>
      </w:r>
      <w:r w:rsidR="0042185A" w:rsidRPr="00752797">
        <w:rPr>
          <w:lang w:val="en-US"/>
        </w:rPr>
        <w:t>armoring</w:t>
      </w:r>
      <w:r w:rsidRPr="00752797">
        <w:rPr>
          <w:lang w:val="en-US"/>
        </w:rPr>
        <w:t xml:space="preserve"> are of importance, multiple sediment fractions can be defined. The number of sediment fraction is determined by the keyword </w:t>
      </w:r>
      <w:r w:rsidRPr="00752797">
        <w:rPr>
          <w:i/>
          <w:lang w:val="en-US"/>
        </w:rPr>
        <w:t>ngd</w:t>
      </w:r>
      <w:r w:rsidRPr="00752797">
        <w:rPr>
          <w:lang w:val="en-US"/>
        </w:rPr>
        <w:t xml:space="preserve">. For each sediment fraction a value for </w:t>
      </w:r>
      <w:r w:rsidRPr="00752797">
        <w:rPr>
          <w:i/>
          <w:lang w:val="en-US"/>
        </w:rPr>
        <w:t>D50,</w:t>
      </w:r>
      <w:r w:rsidRPr="00752797">
        <w:rPr>
          <w:lang w:val="en-US"/>
        </w:rPr>
        <w:t xml:space="preserve"> and optionally </w:t>
      </w:r>
      <w:r w:rsidRPr="00752797">
        <w:rPr>
          <w:i/>
          <w:lang w:val="en-US"/>
        </w:rPr>
        <w:t>D15</w:t>
      </w:r>
      <w:r w:rsidRPr="00752797">
        <w:rPr>
          <w:lang w:val="en-US"/>
        </w:rPr>
        <w:t xml:space="preserve"> and </w:t>
      </w:r>
      <w:r w:rsidRPr="00752797">
        <w:rPr>
          <w:i/>
          <w:lang w:val="en-US"/>
        </w:rPr>
        <w:t>D90</w:t>
      </w:r>
      <w:r w:rsidRPr="00752797">
        <w:rPr>
          <w:lang w:val="en-US"/>
        </w:rPr>
        <w:t xml:space="preserve">, should be defined separated by a space. Moreover, when using multiple sediment fractions, multiple bed layers are needed as well. The number of bed layers can be defined using the keyword </w:t>
      </w:r>
      <w:r w:rsidRPr="00752797">
        <w:rPr>
          <w:i/>
          <w:lang w:val="en-US"/>
        </w:rPr>
        <w:t>nd</w:t>
      </w:r>
      <w:r w:rsidRPr="00752797">
        <w:rPr>
          <w:lang w:val="en-US"/>
        </w:rPr>
        <w:t xml:space="preserve">. </w:t>
      </w:r>
    </w:p>
    <w:p w14:paraId="03643680" w14:textId="69E8C14B" w:rsidR="00620A54" w:rsidRPr="00752797" w:rsidRDefault="00620A54" w:rsidP="002603CC">
      <w:pPr>
        <w:pStyle w:val="BodyText"/>
        <w:rPr>
          <w:lang w:val="en-US"/>
        </w:rPr>
      </w:pPr>
      <w:r w:rsidRPr="00752797">
        <w:rPr>
          <w:lang w:val="en-US"/>
        </w:rPr>
        <w:t>Three types of bed layers are distinguished: 1) the top layer 2) the variable or “breathing” layer and 3) the bottom layers. At least one of each type of bed layer is needed, which makes that at least thr</w:t>
      </w:r>
      <w:r w:rsidR="00715766">
        <w:rPr>
          <w:lang w:val="en-US"/>
        </w:rPr>
        <w:t xml:space="preserve">ee bed layers are required (see Section </w:t>
      </w:r>
      <w:r w:rsidR="0042185A" w:rsidRPr="00752797">
        <w:rPr>
          <w:lang w:val="en-US"/>
        </w:rPr>
        <w:fldChar w:fldCharType="begin"/>
      </w:r>
      <w:r w:rsidR="0042185A" w:rsidRPr="00752797">
        <w:rPr>
          <w:lang w:val="en-US"/>
        </w:rPr>
        <w:instrText xml:space="preserve"> REF _Ref413406934 \r \h </w:instrText>
      </w:r>
      <w:r w:rsidR="0042185A" w:rsidRPr="00752797">
        <w:rPr>
          <w:lang w:val="en-US"/>
        </w:rPr>
      </w:r>
      <w:r w:rsidR="0042185A" w:rsidRPr="00752797">
        <w:rPr>
          <w:lang w:val="en-US"/>
        </w:rPr>
        <w:fldChar w:fldCharType="separate"/>
      </w:r>
      <w:r w:rsidR="002E51A3">
        <w:rPr>
          <w:lang w:val="en-US"/>
        </w:rPr>
        <w:t>2.8.3</w:t>
      </w:r>
      <w:r w:rsidR="0042185A" w:rsidRPr="00752797">
        <w:rPr>
          <w:lang w:val="en-US"/>
        </w:rPr>
        <w:fldChar w:fldCharType="end"/>
      </w:r>
      <w:r w:rsidRPr="00752797">
        <w:rPr>
          <w:lang w:val="en-US"/>
        </w:rPr>
        <w:t xml:space="preserve">). Each bed layer has a thickness. Choosing bed layer thicknesses that are in balance with the expected erosion and deposition during the simulation should keep the numerical mixing to a minimum. A bed layer thickness that is too large will result in relatively uniform </w:t>
      </w:r>
      <w:r w:rsidR="00FB79C4" w:rsidRPr="00752797">
        <w:rPr>
          <w:lang w:val="en-US"/>
        </w:rPr>
        <w:t>behavior</w:t>
      </w:r>
      <w:r w:rsidRPr="00752797">
        <w:rPr>
          <w:lang w:val="en-US"/>
        </w:rPr>
        <w:t xml:space="preserve">, while a bed layer thickness that is too small will result in a lot of shifting and thus numerical mixing. The bed layer </w:t>
      </w:r>
      <w:r w:rsidRPr="00752797">
        <w:rPr>
          <w:lang w:val="en-US"/>
        </w:rPr>
        <w:lastRenderedPageBreak/>
        <w:t xml:space="preserve">thicknesses are determined by the three keywords </w:t>
      </w:r>
      <w:r w:rsidRPr="00752797">
        <w:rPr>
          <w:i/>
          <w:lang w:val="en-US"/>
        </w:rPr>
        <w:t>dzg1</w:t>
      </w:r>
      <w:r w:rsidRPr="00752797">
        <w:rPr>
          <w:lang w:val="en-US"/>
        </w:rPr>
        <w:t xml:space="preserve">, </w:t>
      </w:r>
      <w:r w:rsidRPr="00752797">
        <w:rPr>
          <w:i/>
          <w:lang w:val="en-US"/>
        </w:rPr>
        <w:t>dzg2</w:t>
      </w:r>
      <w:r w:rsidRPr="00752797">
        <w:rPr>
          <w:lang w:val="en-US"/>
        </w:rPr>
        <w:t xml:space="preserve"> and </w:t>
      </w:r>
      <w:r w:rsidRPr="00752797">
        <w:rPr>
          <w:i/>
          <w:lang w:val="en-US"/>
        </w:rPr>
        <w:t>dzg3</w:t>
      </w:r>
      <w:r w:rsidRPr="00752797">
        <w:rPr>
          <w:lang w:val="en-US"/>
        </w:rPr>
        <w:t xml:space="preserve"> for the top, variable and bottom layers respectively.</w:t>
      </w:r>
    </w:p>
    <w:p w14:paraId="368B757D" w14:textId="77777777" w:rsidR="00620A54" w:rsidRPr="00752797" w:rsidRDefault="00620A54" w:rsidP="002603CC">
      <w:pPr>
        <w:pStyle w:val="BodyText"/>
        <w:rPr>
          <w:lang w:val="en-US"/>
        </w:rPr>
      </w:pPr>
      <w:r w:rsidRPr="00752797">
        <w:rPr>
          <w:lang w:val="en-US"/>
        </w:rPr>
        <w:t xml:space="preserve">Apart from the discretization of the grain size distribution and the vertical structure of the bed, the initial bed composition needs to be defined. The bed composition is defined using external files that are not explicitly referenced from </w:t>
      </w:r>
      <w:r w:rsidRPr="00752797">
        <w:rPr>
          <w:i/>
          <w:lang w:val="en-US"/>
        </w:rPr>
        <w:t>params.txt</w:t>
      </w:r>
      <w:r w:rsidRPr="00752797">
        <w:rPr>
          <w:lang w:val="en-US"/>
        </w:rPr>
        <w:t xml:space="preserve">, but are assumed to be located in the working directory of the model (next to </w:t>
      </w:r>
      <w:r w:rsidRPr="00752797">
        <w:rPr>
          <w:i/>
          <w:lang w:val="en-US"/>
        </w:rPr>
        <w:t>params.txt</w:t>
      </w:r>
      <w:r w:rsidRPr="00752797">
        <w:rPr>
          <w:lang w:val="en-US"/>
        </w:rPr>
        <w:t xml:space="preserve">). There is one file for each sediment fraction specified by </w:t>
      </w:r>
      <w:r w:rsidRPr="00752797">
        <w:rPr>
          <w:i/>
          <w:lang w:val="en-US"/>
        </w:rPr>
        <w:t>ngd</w:t>
      </w:r>
      <w:r w:rsidRPr="00752797">
        <w:rPr>
          <w:lang w:val="en-US"/>
        </w:rPr>
        <w:t xml:space="preserve">. The file corresponding to the first sediment fraction is named </w:t>
      </w:r>
      <w:r w:rsidRPr="00752797">
        <w:rPr>
          <w:i/>
          <w:lang w:val="en-US"/>
        </w:rPr>
        <w:t>gdist1.inp</w:t>
      </w:r>
      <w:r w:rsidRPr="00752797">
        <w:rPr>
          <w:lang w:val="en-US"/>
        </w:rPr>
        <w:t xml:space="preserve">, the second </w:t>
      </w:r>
      <w:r w:rsidRPr="00752797">
        <w:rPr>
          <w:i/>
          <w:lang w:val="en-US"/>
        </w:rPr>
        <w:t>gdist2</w:t>
      </w:r>
      <w:r w:rsidRPr="00752797">
        <w:rPr>
          <w:lang w:val="en-US"/>
        </w:rPr>
        <w:t>.inp, et cetera.</w:t>
      </w:r>
    </w:p>
    <w:p w14:paraId="1F26FD9A" w14:textId="48D73903" w:rsidR="00620A54" w:rsidRPr="00752797" w:rsidRDefault="00620A54" w:rsidP="00BE6DBB">
      <w:pPr>
        <w:pStyle w:val="BodyText"/>
        <w:rPr>
          <w:lang w:val="en-US"/>
        </w:rPr>
      </w:pPr>
      <w:r w:rsidRPr="00752797">
        <w:rPr>
          <w:lang w:val="en-US"/>
        </w:rPr>
        <w:t xml:space="preserve">The bed composition files hold information on how much sediment of a specific fraction is in each grid cell and bed layer at the start of the simulation. The values are a volumetric fraction that implies that they should add up to unity over all fractions. For example, if a specific grid cell is filled with the first sediment fraction only, the value corresponding to this grid cell will be one in the </w:t>
      </w:r>
      <w:r w:rsidRPr="00752797">
        <w:rPr>
          <w:i/>
          <w:lang w:val="en-US"/>
        </w:rPr>
        <w:t>gdist1.inp</w:t>
      </w:r>
      <w:r w:rsidRPr="00752797">
        <w:rPr>
          <w:lang w:val="en-US"/>
        </w:rPr>
        <w:t xml:space="preserve"> file and zero in all others. Alternatively, if we defined five sediment fractions and a specific grid cell is filled equally with all fractions, the value corresponding to this grid cell will be 1/5 = 0.2 in all files. The </w:t>
      </w:r>
      <w:r w:rsidRPr="00752797">
        <w:rPr>
          <w:i/>
          <w:lang w:val="en-US"/>
        </w:rPr>
        <w:t>gidst&lt;N&gt;.inp</w:t>
      </w:r>
      <w:r w:rsidRPr="00752797">
        <w:rPr>
          <w:lang w:val="en-US"/>
        </w:rPr>
        <w:t xml:space="preserve"> files are formatted comparable to the bathymetry files (see</w:t>
      </w:r>
      <w:r w:rsidR="00BE6DBB">
        <w:rPr>
          <w:lang w:val="en-US"/>
        </w:rPr>
        <w:t xml:space="preserve"> </w:t>
      </w:r>
      <w:r w:rsidR="00BE6DBB">
        <w:rPr>
          <w:lang w:val="en-US"/>
        </w:rPr>
        <w:fldChar w:fldCharType="begin"/>
      </w:r>
      <w:r w:rsidR="00BE6DBB">
        <w:rPr>
          <w:lang w:val="en-US"/>
        </w:rPr>
        <w:instrText xml:space="preserve"> REF _Ref431915347 \r \h </w:instrText>
      </w:r>
      <w:r w:rsidR="00BE6DBB">
        <w:rPr>
          <w:lang w:val="en-US"/>
        </w:rPr>
      </w:r>
      <w:r w:rsidR="00BE6DBB">
        <w:rPr>
          <w:lang w:val="en-US"/>
        </w:rPr>
        <w:fldChar w:fldCharType="separate"/>
      </w:r>
      <w:r w:rsidR="00BE6DBB">
        <w:rPr>
          <w:lang w:val="en-US"/>
        </w:rPr>
        <w:t>4.3</w:t>
      </w:r>
      <w:r w:rsidR="00BE6DBB">
        <w:rPr>
          <w:lang w:val="en-US"/>
        </w:rPr>
        <w:fldChar w:fldCharType="end"/>
      </w:r>
      <w:r w:rsidRPr="00752797">
        <w:rPr>
          <w:lang w:val="en-US"/>
        </w:rPr>
        <w:t>, but now holds values over the three dimensions x (nx+1), y (</w:t>
      </w:r>
      <w:proofErr w:type="gramStart"/>
      <w:r w:rsidRPr="00752797">
        <w:rPr>
          <w:lang w:val="en-US"/>
        </w:rPr>
        <w:t>ny+</w:t>
      </w:r>
      <w:proofErr w:type="gramEnd"/>
      <w:r w:rsidRPr="00752797">
        <w:rPr>
          <w:lang w:val="en-US"/>
        </w:rPr>
        <w:t>1) and the bed layers (nd). The file format is as follows:</w:t>
      </w:r>
    </w:p>
    <w:p w14:paraId="35DBB179" w14:textId="77777777" w:rsidR="00620A54" w:rsidRPr="00752797" w:rsidRDefault="00620A54" w:rsidP="002603CC">
      <w:pPr>
        <w:pStyle w:val="Codeheader"/>
        <w:rPr>
          <w:lang w:val="en-US"/>
        </w:rPr>
      </w:pPr>
      <w:r w:rsidRPr="00752797">
        <w:rPr>
          <w:lang w:val="en-US"/>
        </w:rPr>
        <w:t>gdist1.inp</w:t>
      </w:r>
    </w:p>
    <w:p w14:paraId="48342F18" w14:textId="77777777" w:rsidR="00620A54" w:rsidRPr="00752797" w:rsidRDefault="00620A54" w:rsidP="002603CC">
      <w:pPr>
        <w:pStyle w:val="Code"/>
        <w:jc w:val="both"/>
      </w:pPr>
      <w:r w:rsidRPr="00752797">
        <w:t>&lt;p 1,1,1&gt; &lt;p 1,2,1&gt; &lt;p 1,3,1&gt; ... &lt;p 1,nx,1&gt; &lt;p 1,nx+1,1&gt;</w:t>
      </w:r>
    </w:p>
    <w:p w14:paraId="14FF9825" w14:textId="77777777" w:rsidR="00620A54" w:rsidRPr="00752797" w:rsidRDefault="00620A54" w:rsidP="002603CC">
      <w:pPr>
        <w:pStyle w:val="Code"/>
        <w:jc w:val="both"/>
      </w:pPr>
      <w:r w:rsidRPr="00752797">
        <w:t>&lt;p 1,1,2&gt; &lt;p 1,2,2&gt; &lt;p 1,3,2&gt; ... &lt;p 1,nx,2&gt; &lt;p 1,nx+1,2&gt;</w:t>
      </w:r>
    </w:p>
    <w:p w14:paraId="2C7C708D" w14:textId="77777777" w:rsidR="00620A54" w:rsidRPr="00752797" w:rsidRDefault="00620A54" w:rsidP="002603CC">
      <w:pPr>
        <w:pStyle w:val="Code"/>
        <w:jc w:val="both"/>
      </w:pPr>
      <w:r w:rsidRPr="00752797">
        <w:t>&lt;p 1,1,3&gt; &lt;p 1,2,3&gt; &lt;p 1,3,3&gt; ... &lt;p 1,nx,3&gt; &lt;p 1,nx+1,3&gt;</w:t>
      </w:r>
    </w:p>
    <w:p w14:paraId="3CF69209" w14:textId="77777777" w:rsidR="00620A54" w:rsidRPr="00752797" w:rsidRDefault="00620A54" w:rsidP="002603CC">
      <w:pPr>
        <w:pStyle w:val="Code"/>
        <w:jc w:val="both"/>
      </w:pPr>
      <w:r w:rsidRPr="00752797">
        <w:t>...</w:t>
      </w:r>
    </w:p>
    <w:p w14:paraId="5A4D41AE" w14:textId="77777777" w:rsidR="00620A54" w:rsidRPr="00752797" w:rsidRDefault="00620A54" w:rsidP="002603CC">
      <w:pPr>
        <w:pStyle w:val="Code"/>
        <w:jc w:val="both"/>
      </w:pPr>
      <w:r w:rsidRPr="00752797">
        <w:t>&lt;p 1,1,ny&gt; &lt;p 1,2,ny&gt; &lt;p 1,3,ny&gt; ... &lt;p 1,nx,ny&gt; &lt;p 1,nx+1,ny&gt;</w:t>
      </w:r>
    </w:p>
    <w:p w14:paraId="60DD84F4" w14:textId="77777777" w:rsidR="00620A54" w:rsidRPr="00752797" w:rsidRDefault="00620A54" w:rsidP="002603CC">
      <w:pPr>
        <w:pStyle w:val="Code"/>
        <w:jc w:val="both"/>
      </w:pPr>
      <w:r w:rsidRPr="00752797">
        <w:t>&lt;p 1,1,ny+1&gt; &lt;p 1,2,ny+1&gt; &lt;p 1,3,ny+1&gt; ... &lt;p 1,nx,ny+1&gt; &lt;p 1,nx+1,ny+1&gt;</w:t>
      </w:r>
    </w:p>
    <w:p w14:paraId="2D426F31" w14:textId="77777777" w:rsidR="00620A54" w:rsidRPr="00752797" w:rsidRDefault="00620A54" w:rsidP="002603CC">
      <w:pPr>
        <w:pStyle w:val="Code"/>
        <w:jc w:val="both"/>
      </w:pPr>
    </w:p>
    <w:p w14:paraId="68B06983" w14:textId="77777777" w:rsidR="00620A54" w:rsidRPr="00752797" w:rsidRDefault="00620A54" w:rsidP="002603CC">
      <w:pPr>
        <w:pStyle w:val="Code"/>
        <w:jc w:val="both"/>
      </w:pPr>
      <w:r w:rsidRPr="00752797">
        <w:t>...</w:t>
      </w:r>
    </w:p>
    <w:p w14:paraId="52CCC811" w14:textId="77777777" w:rsidR="00620A54" w:rsidRPr="00752797" w:rsidRDefault="00620A54" w:rsidP="002603CC">
      <w:pPr>
        <w:pStyle w:val="Code"/>
        <w:jc w:val="both"/>
      </w:pPr>
    </w:p>
    <w:p w14:paraId="15240939" w14:textId="77777777" w:rsidR="00620A54" w:rsidRPr="00752797" w:rsidRDefault="00620A54" w:rsidP="002603CC">
      <w:pPr>
        <w:pStyle w:val="Code"/>
        <w:jc w:val="both"/>
      </w:pPr>
      <w:r w:rsidRPr="00752797">
        <w:t>&lt;p 2,1,1&gt; &lt;p 2,2,1&gt; &lt;p 2,3,1&gt; ... &lt;p 2,nx,1&gt; &lt;p 2,nx+1,1&gt;</w:t>
      </w:r>
    </w:p>
    <w:p w14:paraId="22828967" w14:textId="77777777" w:rsidR="00620A54" w:rsidRPr="00752797" w:rsidRDefault="00620A54" w:rsidP="002603CC">
      <w:pPr>
        <w:pStyle w:val="Code"/>
        <w:jc w:val="both"/>
      </w:pPr>
      <w:r w:rsidRPr="00752797">
        <w:t>&lt;p 2,1,2&gt; &lt;p 2,2,2&gt; &lt;p 2,3,2&gt; ... &lt;p 2,nx,2&gt; &lt;p 2,nx+1,2&gt;</w:t>
      </w:r>
    </w:p>
    <w:p w14:paraId="04DE0904" w14:textId="77777777" w:rsidR="00620A54" w:rsidRPr="00752797" w:rsidRDefault="00620A54" w:rsidP="002603CC">
      <w:pPr>
        <w:pStyle w:val="Code"/>
        <w:jc w:val="both"/>
      </w:pPr>
      <w:r w:rsidRPr="00752797">
        <w:t>&lt;p 2,1,3&gt; &lt;p 2,2,3&gt; &lt;p 2,3,3&gt; ... &lt;p 2,nx,3&gt; &lt;p 2,nx+1,3&gt;</w:t>
      </w:r>
    </w:p>
    <w:p w14:paraId="550C94B3" w14:textId="77777777" w:rsidR="00620A54" w:rsidRPr="00752797" w:rsidRDefault="00620A54" w:rsidP="002603CC">
      <w:pPr>
        <w:pStyle w:val="Code"/>
        <w:jc w:val="both"/>
      </w:pPr>
      <w:r w:rsidRPr="00752797">
        <w:t>...</w:t>
      </w:r>
    </w:p>
    <w:p w14:paraId="5EB18459" w14:textId="77777777" w:rsidR="00620A54" w:rsidRPr="00752797" w:rsidRDefault="00620A54" w:rsidP="002603CC">
      <w:pPr>
        <w:pStyle w:val="Code"/>
        <w:jc w:val="both"/>
      </w:pPr>
      <w:r w:rsidRPr="00752797">
        <w:t>&lt;p 2,1,ny&gt; &lt;p 2,2,ny&gt; &lt;p 2,3,ny&gt; ... &lt;p 2,nx,ny&gt; &lt;p 2,nx+1,ny&gt;</w:t>
      </w:r>
    </w:p>
    <w:p w14:paraId="5B2F24B2" w14:textId="77777777" w:rsidR="00620A54" w:rsidRPr="00752797" w:rsidRDefault="00620A54" w:rsidP="002603CC">
      <w:pPr>
        <w:pStyle w:val="Code"/>
        <w:jc w:val="both"/>
      </w:pPr>
      <w:r w:rsidRPr="00752797">
        <w:t>&lt;p 2,1,ny+1&gt; &lt;p 2,2,ny+1&gt; &lt;p 2,3,ny+1&gt; ... &lt;p 2,nx,ny+1&gt; &lt;p 2,nx+1,ny+1&gt;</w:t>
      </w:r>
    </w:p>
    <w:p w14:paraId="3A9F9CC0" w14:textId="77777777" w:rsidR="00620A54" w:rsidRPr="00752797" w:rsidRDefault="00620A54" w:rsidP="002603CC">
      <w:pPr>
        <w:pStyle w:val="Code"/>
        <w:jc w:val="both"/>
      </w:pPr>
    </w:p>
    <w:p w14:paraId="184D54A8" w14:textId="77777777" w:rsidR="00620A54" w:rsidRPr="00752797" w:rsidRDefault="00620A54" w:rsidP="002603CC">
      <w:pPr>
        <w:pStyle w:val="Code"/>
        <w:jc w:val="both"/>
      </w:pPr>
      <w:r w:rsidRPr="00752797">
        <w:t>...</w:t>
      </w:r>
    </w:p>
    <w:p w14:paraId="69B581E0" w14:textId="77777777" w:rsidR="00620A54" w:rsidRPr="00752797" w:rsidRDefault="00620A54" w:rsidP="002603CC">
      <w:pPr>
        <w:pStyle w:val="Code"/>
        <w:jc w:val="both"/>
      </w:pPr>
    </w:p>
    <w:p w14:paraId="73446E33" w14:textId="77777777" w:rsidR="00620A54" w:rsidRPr="00752797" w:rsidRDefault="00620A54" w:rsidP="002603CC">
      <w:pPr>
        <w:pStyle w:val="Code"/>
        <w:jc w:val="both"/>
      </w:pPr>
      <w:r w:rsidRPr="00752797">
        <w:t>&lt;p nd,1,1&gt; &lt;p nd,2,1&gt; &lt;p nd,3,1&gt; ... &lt;p nd,nx,1&gt; &lt;p nd,nx+1,1&gt;</w:t>
      </w:r>
    </w:p>
    <w:p w14:paraId="23449616" w14:textId="77777777" w:rsidR="00620A54" w:rsidRPr="00752797" w:rsidRDefault="00620A54" w:rsidP="002603CC">
      <w:pPr>
        <w:pStyle w:val="Code"/>
        <w:jc w:val="both"/>
      </w:pPr>
      <w:r w:rsidRPr="00752797">
        <w:t>&lt;p nd,1,2&gt; &lt;p nd,2,2&gt; &lt;p nd,3,2&gt; ... &lt;p nd,nx,2&gt; &lt;p nd,nx+1,2&gt;</w:t>
      </w:r>
    </w:p>
    <w:p w14:paraId="193E91B4" w14:textId="77777777" w:rsidR="00620A54" w:rsidRPr="00752797" w:rsidRDefault="00620A54" w:rsidP="002603CC">
      <w:pPr>
        <w:pStyle w:val="Code"/>
        <w:jc w:val="both"/>
      </w:pPr>
      <w:r w:rsidRPr="00752797">
        <w:t>&lt;p nd,1,3&gt; &lt;p nd,2,3&gt; &lt;p nd,3,3&gt; ... &lt;p nd,nx,3&gt; &lt;p nd,nx+1,3&gt;</w:t>
      </w:r>
    </w:p>
    <w:p w14:paraId="1068535A" w14:textId="77777777" w:rsidR="00620A54" w:rsidRPr="00752797" w:rsidRDefault="00620A54" w:rsidP="002603CC">
      <w:pPr>
        <w:pStyle w:val="Code"/>
        <w:jc w:val="both"/>
      </w:pPr>
      <w:r w:rsidRPr="00752797">
        <w:t>...</w:t>
      </w:r>
    </w:p>
    <w:p w14:paraId="0D525693" w14:textId="77777777" w:rsidR="00620A54" w:rsidRPr="00752797" w:rsidRDefault="00620A54" w:rsidP="002603CC">
      <w:pPr>
        <w:pStyle w:val="Code"/>
        <w:jc w:val="both"/>
      </w:pPr>
      <w:r w:rsidRPr="00752797">
        <w:t>&lt;p nd,1,ny&gt; &lt;p nd,2,ny&gt; &lt;p nd,3,ny&gt; ... &lt;p nd,nx,ny&gt; &lt;p nd,nx+1,ny&gt;</w:t>
      </w:r>
    </w:p>
    <w:p w14:paraId="2AD005B1" w14:textId="77777777" w:rsidR="00620A54" w:rsidRPr="00752797" w:rsidRDefault="00620A54" w:rsidP="002603CC">
      <w:pPr>
        <w:pStyle w:val="Code"/>
        <w:jc w:val="both"/>
      </w:pPr>
      <w:r w:rsidRPr="00752797">
        <w:t>&lt;p nd,1,ny+1&gt; &lt;p nd,2,ny+1&gt; ... &lt;p nd,nx,ny+1&gt; &lt;p nd,nx+1,ny+1&gt;</w:t>
      </w:r>
    </w:p>
    <w:p w14:paraId="09772B4D" w14:textId="77777777" w:rsidR="00620A54" w:rsidRPr="00752797" w:rsidRDefault="00620A54" w:rsidP="002603CC">
      <w:pPr>
        <w:pStyle w:val="BodyText"/>
        <w:rPr>
          <w:lang w:val="en-US"/>
        </w:rPr>
      </w:pPr>
      <w:r w:rsidRPr="00752797">
        <w:rPr>
          <w:lang w:val="en-US"/>
        </w:rPr>
        <w:t>The table below gives an overview of all keywords related to working with multiple sediment fractions and bed layers:</w:t>
      </w:r>
    </w:p>
    <w:p w14:paraId="3BC4CDD7" w14:textId="03B2FC03" w:rsidR="00003B05" w:rsidRPr="00752797" w:rsidRDefault="00003B05" w:rsidP="00003B05">
      <w:pPr>
        <w:pStyle w:val="Caption"/>
        <w:rPr>
          <w:lang w:val="en-US"/>
        </w:rPr>
      </w:pPr>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17</w:t>
      </w:r>
      <w:r w:rsidR="00366571">
        <w:rPr>
          <w:lang w:val="en-US"/>
        </w:rPr>
        <w:fldChar w:fldCharType="end"/>
      </w:r>
      <w:r w:rsidRPr="00752797">
        <w:rPr>
          <w:lang w:val="en-US"/>
        </w:rPr>
        <w:tab/>
        <w:t>Overview of all keywords related to the sediment input</w:t>
      </w:r>
    </w:p>
    <w:tbl>
      <w:tblPr>
        <w:tblStyle w:val="LightShading-Accent1"/>
        <w:tblW w:w="0" w:type="auto"/>
        <w:tblLook w:val="04A0" w:firstRow="1" w:lastRow="0" w:firstColumn="1" w:lastColumn="0" w:noHBand="0" w:noVBand="1"/>
      </w:tblPr>
      <w:tblGrid>
        <w:gridCol w:w="1341"/>
        <w:gridCol w:w="315"/>
        <w:gridCol w:w="1855"/>
        <w:gridCol w:w="98"/>
        <w:gridCol w:w="1268"/>
        <w:gridCol w:w="279"/>
        <w:gridCol w:w="1754"/>
        <w:gridCol w:w="18"/>
        <w:gridCol w:w="830"/>
        <w:gridCol w:w="161"/>
        <w:gridCol w:w="1011"/>
      </w:tblGrid>
      <w:tr w:rsidR="00620A54" w:rsidRPr="00752797" w14:paraId="78AD07D5" w14:textId="77777777" w:rsidTr="00FA675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60" w:type="dxa"/>
          </w:tcPr>
          <w:p w14:paraId="081972AC" w14:textId="77777777" w:rsidR="00620A54" w:rsidRPr="00752797" w:rsidRDefault="00620A54" w:rsidP="002603CC">
            <w:pPr>
              <w:pStyle w:val="PlainText"/>
              <w:jc w:val="both"/>
            </w:pPr>
            <w:r w:rsidRPr="00752797">
              <w:t>keyword</w:t>
            </w:r>
          </w:p>
        </w:tc>
        <w:tc>
          <w:tcPr>
            <w:tcW w:w="2145" w:type="dxa"/>
            <w:gridSpan w:val="3"/>
          </w:tcPr>
          <w:p w14:paraId="5350E17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82" w:type="dxa"/>
          </w:tcPr>
          <w:p w14:paraId="60E74A4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2107" w:type="dxa"/>
            <w:gridSpan w:val="2"/>
          </w:tcPr>
          <w:p w14:paraId="241A80A2"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8" w:type="dxa"/>
            <w:gridSpan w:val="2"/>
          </w:tcPr>
          <w:p w14:paraId="27C588B7"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188" w:type="dxa"/>
            <w:gridSpan w:val="2"/>
          </w:tcPr>
          <w:p w14:paraId="601AA15B"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E7730C" w:rsidRPr="00752797" w14:paraId="61E8B4DC" w14:textId="77777777" w:rsidTr="00FA6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
          <w:p w14:paraId="2112662D" w14:textId="77777777" w:rsidR="00E7730C" w:rsidRPr="00752797" w:rsidRDefault="00E7730C" w:rsidP="002603CC">
            <w:pPr>
              <w:pStyle w:val="PlainText"/>
              <w:jc w:val="both"/>
            </w:pPr>
            <w:r w:rsidRPr="00752797">
              <w:t>D15</w:t>
            </w:r>
          </w:p>
        </w:tc>
        <w:tc>
          <w:tcPr>
            <w:tcW w:w="2145" w:type="dxa"/>
            <w:gridSpan w:val="3"/>
          </w:tcPr>
          <w:p w14:paraId="59E6801F"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D15 grain size per grain type</w:t>
            </w:r>
          </w:p>
        </w:tc>
        <w:tc>
          <w:tcPr>
            <w:tcW w:w="1282" w:type="dxa"/>
          </w:tcPr>
          <w:p w14:paraId="7ACE12CE"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0.00015</w:t>
            </w:r>
          </w:p>
        </w:tc>
        <w:tc>
          <w:tcPr>
            <w:tcW w:w="2107" w:type="dxa"/>
            <w:gridSpan w:val="2"/>
          </w:tcPr>
          <w:p w14:paraId="4EB4581B" w14:textId="77777777" w:rsidR="00E7730C" w:rsidRPr="00752797" w:rsidRDefault="00E7730C" w:rsidP="00E7730C">
            <w:pPr>
              <w:pStyle w:val="PlainText"/>
              <w:jc w:val="both"/>
              <w:cnfStyle w:val="000000100000" w:firstRow="0" w:lastRow="0" w:firstColumn="0" w:lastColumn="0" w:oddVBand="0" w:evenVBand="0" w:oddHBand="1" w:evenHBand="0" w:firstRowFirstColumn="0" w:firstRowLastColumn="0" w:lastRowFirstColumn="0" w:lastRowLastColumn="0"/>
            </w:pPr>
            <w:r w:rsidRPr="00752797">
              <w:t>0.0001-0.0008</w:t>
            </w:r>
          </w:p>
        </w:tc>
        <w:tc>
          <w:tcPr>
            <w:tcW w:w="848" w:type="dxa"/>
            <w:gridSpan w:val="2"/>
          </w:tcPr>
          <w:p w14:paraId="77A4D39B"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188" w:type="dxa"/>
            <w:gridSpan w:val="2"/>
          </w:tcPr>
          <w:p w14:paraId="0956CC4F"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70CE1706" w14:textId="77777777" w:rsidTr="00FA6759">
        <w:tc>
          <w:tcPr>
            <w:cnfStyle w:val="001000000000" w:firstRow="0" w:lastRow="0" w:firstColumn="1" w:lastColumn="0" w:oddVBand="0" w:evenVBand="0" w:oddHBand="0" w:evenHBand="0" w:firstRowFirstColumn="0" w:firstRowLastColumn="0" w:lastRowFirstColumn="0" w:lastRowLastColumn="0"/>
            <w:tcW w:w="1360" w:type="dxa"/>
          </w:tcPr>
          <w:p w14:paraId="376F44AC" w14:textId="77777777" w:rsidR="00E7730C" w:rsidRPr="00752797" w:rsidRDefault="00E7730C" w:rsidP="002603CC">
            <w:pPr>
              <w:pStyle w:val="PlainText"/>
              <w:jc w:val="both"/>
            </w:pPr>
            <w:r w:rsidRPr="00752797">
              <w:lastRenderedPageBreak/>
              <w:t>D50</w:t>
            </w:r>
          </w:p>
        </w:tc>
        <w:tc>
          <w:tcPr>
            <w:tcW w:w="2145" w:type="dxa"/>
            <w:gridSpan w:val="3"/>
          </w:tcPr>
          <w:p w14:paraId="42AA51C7"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D50 grain size per grain type</w:t>
            </w:r>
          </w:p>
        </w:tc>
        <w:tc>
          <w:tcPr>
            <w:tcW w:w="1282" w:type="dxa"/>
          </w:tcPr>
          <w:p w14:paraId="1B100A39"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0.0002</w:t>
            </w:r>
          </w:p>
        </w:tc>
        <w:tc>
          <w:tcPr>
            <w:tcW w:w="2107" w:type="dxa"/>
            <w:gridSpan w:val="2"/>
          </w:tcPr>
          <w:p w14:paraId="5164F8C2" w14:textId="77777777" w:rsidR="00E7730C" w:rsidRPr="00752797" w:rsidRDefault="00E7730C" w:rsidP="00E7730C">
            <w:pPr>
              <w:pStyle w:val="PlainText"/>
              <w:jc w:val="both"/>
              <w:cnfStyle w:val="000000000000" w:firstRow="0" w:lastRow="0" w:firstColumn="0" w:lastColumn="0" w:oddVBand="0" w:evenVBand="0" w:oddHBand="0" w:evenHBand="0" w:firstRowFirstColumn="0" w:firstRowLastColumn="0" w:lastRowFirstColumn="0" w:lastRowLastColumn="0"/>
            </w:pPr>
            <w:r w:rsidRPr="00752797">
              <w:t>0.0001-0.0008</w:t>
            </w:r>
          </w:p>
        </w:tc>
        <w:tc>
          <w:tcPr>
            <w:tcW w:w="848" w:type="dxa"/>
            <w:gridSpan w:val="2"/>
          </w:tcPr>
          <w:p w14:paraId="29A81254"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188" w:type="dxa"/>
            <w:gridSpan w:val="2"/>
          </w:tcPr>
          <w:p w14:paraId="2FD3F0EA"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36E82809" w14:textId="77777777" w:rsidTr="00FA6759">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360" w:type="dxa"/>
          </w:tcPr>
          <w:p w14:paraId="2D562F1A" w14:textId="77777777" w:rsidR="00E7730C" w:rsidRPr="00752797" w:rsidRDefault="00E7730C" w:rsidP="002603CC">
            <w:pPr>
              <w:pStyle w:val="PlainText"/>
              <w:jc w:val="both"/>
            </w:pPr>
            <w:r w:rsidRPr="00752797">
              <w:t>D90</w:t>
            </w:r>
          </w:p>
        </w:tc>
        <w:tc>
          <w:tcPr>
            <w:tcW w:w="2145" w:type="dxa"/>
            <w:gridSpan w:val="3"/>
          </w:tcPr>
          <w:p w14:paraId="5E59BDE7"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D90 grain size per grain type</w:t>
            </w:r>
          </w:p>
        </w:tc>
        <w:tc>
          <w:tcPr>
            <w:tcW w:w="1282" w:type="dxa"/>
          </w:tcPr>
          <w:p w14:paraId="33D72F5E"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0.0003</w:t>
            </w:r>
          </w:p>
        </w:tc>
        <w:tc>
          <w:tcPr>
            <w:tcW w:w="2107" w:type="dxa"/>
            <w:gridSpan w:val="2"/>
          </w:tcPr>
          <w:p w14:paraId="61410AEE" w14:textId="77777777" w:rsidR="00E7730C" w:rsidRPr="00752797" w:rsidRDefault="00E7730C" w:rsidP="00E7730C">
            <w:pPr>
              <w:pStyle w:val="PlainText"/>
              <w:jc w:val="both"/>
              <w:cnfStyle w:val="000000100000" w:firstRow="0" w:lastRow="0" w:firstColumn="0" w:lastColumn="0" w:oddVBand="0" w:evenVBand="0" w:oddHBand="1" w:evenHBand="0" w:firstRowFirstColumn="0" w:firstRowLastColumn="0" w:lastRowFirstColumn="0" w:lastRowLastColumn="0"/>
            </w:pPr>
            <w:r w:rsidRPr="00752797">
              <w:t>0.0001-0.0015</w:t>
            </w:r>
          </w:p>
        </w:tc>
        <w:tc>
          <w:tcPr>
            <w:tcW w:w="848" w:type="dxa"/>
            <w:gridSpan w:val="2"/>
          </w:tcPr>
          <w:p w14:paraId="174D27E0"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188" w:type="dxa"/>
            <w:gridSpan w:val="2"/>
          </w:tcPr>
          <w:p w14:paraId="05FF86EF"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4722B482" w14:textId="77777777" w:rsidTr="00FA6759">
        <w:tc>
          <w:tcPr>
            <w:cnfStyle w:val="001000000000" w:firstRow="0" w:lastRow="0" w:firstColumn="1" w:lastColumn="0" w:oddVBand="0" w:evenVBand="0" w:oddHBand="0" w:evenHBand="0" w:firstRowFirstColumn="0" w:firstRowLastColumn="0" w:lastRowFirstColumn="0" w:lastRowLastColumn="0"/>
            <w:tcW w:w="1360" w:type="dxa"/>
          </w:tcPr>
          <w:p w14:paraId="0354B75E" w14:textId="77777777" w:rsidR="00E7730C" w:rsidRPr="00752797" w:rsidRDefault="00E7730C" w:rsidP="002603CC">
            <w:pPr>
              <w:pStyle w:val="PlainText"/>
              <w:jc w:val="both"/>
            </w:pPr>
            <w:r w:rsidRPr="00752797">
              <w:t>dzg+</w:t>
            </w:r>
          </w:p>
        </w:tc>
        <w:tc>
          <w:tcPr>
            <w:tcW w:w="2145" w:type="dxa"/>
            <w:gridSpan w:val="3"/>
          </w:tcPr>
          <w:p w14:paraId="640B394F"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Thickness of top sediment class layers</w:t>
            </w:r>
          </w:p>
        </w:tc>
        <w:tc>
          <w:tcPr>
            <w:tcW w:w="1282" w:type="dxa"/>
          </w:tcPr>
          <w:p w14:paraId="1DA27354" w14:textId="77777777" w:rsidR="00E7730C" w:rsidRPr="00752797" w:rsidRDefault="008C0DD1" w:rsidP="008C0DD1">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2107" w:type="dxa"/>
            <w:gridSpan w:val="2"/>
          </w:tcPr>
          <w:p w14:paraId="7C2F3002"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w:t>
            </w:r>
          </w:p>
        </w:tc>
        <w:tc>
          <w:tcPr>
            <w:tcW w:w="848" w:type="dxa"/>
            <w:gridSpan w:val="2"/>
          </w:tcPr>
          <w:p w14:paraId="3951BC68"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188" w:type="dxa"/>
            <w:gridSpan w:val="2"/>
          </w:tcPr>
          <w:p w14:paraId="0FB5A90B"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06EC4D90" w14:textId="77777777" w:rsidTr="00FA6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
          <w:p w14:paraId="1973AAD5" w14:textId="77777777" w:rsidR="00E7730C" w:rsidRPr="00752797" w:rsidRDefault="00E7730C" w:rsidP="002603CC">
            <w:pPr>
              <w:pStyle w:val="PlainText"/>
              <w:jc w:val="both"/>
            </w:pPr>
            <w:r w:rsidRPr="00752797">
              <w:t>dzg2+</w:t>
            </w:r>
          </w:p>
        </w:tc>
        <w:tc>
          <w:tcPr>
            <w:tcW w:w="2145" w:type="dxa"/>
            <w:gridSpan w:val="3"/>
          </w:tcPr>
          <w:p w14:paraId="056D6B6C"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Nominal thickness of variable sediment class layer</w:t>
            </w:r>
          </w:p>
        </w:tc>
        <w:tc>
          <w:tcPr>
            <w:tcW w:w="1282" w:type="dxa"/>
          </w:tcPr>
          <w:p w14:paraId="51BED0FF" w14:textId="77777777" w:rsidR="00E7730C" w:rsidRPr="00752797" w:rsidRDefault="008C0DD1"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2107" w:type="dxa"/>
            <w:gridSpan w:val="2"/>
          </w:tcPr>
          <w:p w14:paraId="20649A69"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w:t>
            </w:r>
          </w:p>
        </w:tc>
        <w:tc>
          <w:tcPr>
            <w:tcW w:w="848" w:type="dxa"/>
            <w:gridSpan w:val="2"/>
          </w:tcPr>
          <w:p w14:paraId="4E846478"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188" w:type="dxa"/>
            <w:gridSpan w:val="2"/>
          </w:tcPr>
          <w:p w14:paraId="480F1D85"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416DC161" w14:textId="77777777" w:rsidTr="00FA6759">
        <w:tc>
          <w:tcPr>
            <w:cnfStyle w:val="001000000000" w:firstRow="0" w:lastRow="0" w:firstColumn="1" w:lastColumn="0" w:oddVBand="0" w:evenVBand="0" w:oddHBand="0" w:evenHBand="0" w:firstRowFirstColumn="0" w:firstRowLastColumn="0" w:lastRowFirstColumn="0" w:lastRowLastColumn="0"/>
            <w:tcW w:w="1360" w:type="dxa"/>
          </w:tcPr>
          <w:p w14:paraId="32684369" w14:textId="77777777" w:rsidR="00E7730C" w:rsidRPr="00752797" w:rsidRDefault="00E7730C" w:rsidP="002603CC">
            <w:pPr>
              <w:pStyle w:val="PlainText"/>
              <w:jc w:val="both"/>
            </w:pPr>
            <w:r w:rsidRPr="00752797">
              <w:t>dzg3+</w:t>
            </w:r>
          </w:p>
        </w:tc>
        <w:tc>
          <w:tcPr>
            <w:tcW w:w="2145" w:type="dxa"/>
            <w:gridSpan w:val="3"/>
          </w:tcPr>
          <w:p w14:paraId="64EEF287"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Thickness of bottom sediment class layers</w:t>
            </w:r>
          </w:p>
        </w:tc>
        <w:tc>
          <w:tcPr>
            <w:tcW w:w="1282" w:type="dxa"/>
          </w:tcPr>
          <w:p w14:paraId="3DDB07A6" w14:textId="77777777" w:rsidR="00E7730C" w:rsidRPr="00752797" w:rsidRDefault="008C0DD1"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2107" w:type="dxa"/>
            <w:gridSpan w:val="2"/>
          </w:tcPr>
          <w:p w14:paraId="16C146A5"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w:t>
            </w:r>
          </w:p>
        </w:tc>
        <w:tc>
          <w:tcPr>
            <w:tcW w:w="848" w:type="dxa"/>
            <w:gridSpan w:val="2"/>
          </w:tcPr>
          <w:p w14:paraId="0FBFEB88"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188" w:type="dxa"/>
            <w:gridSpan w:val="2"/>
          </w:tcPr>
          <w:p w14:paraId="50BB6DBD"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3785BA23" w14:textId="77777777" w:rsidTr="00FA6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
          <w:p w14:paraId="2AA07849" w14:textId="77777777" w:rsidR="00E7730C" w:rsidRPr="00752797" w:rsidRDefault="00E7730C" w:rsidP="002603CC">
            <w:pPr>
              <w:pStyle w:val="PlainText"/>
              <w:jc w:val="both"/>
            </w:pPr>
            <w:r w:rsidRPr="00752797">
              <w:t>nd+</w:t>
            </w:r>
          </w:p>
        </w:tc>
        <w:tc>
          <w:tcPr>
            <w:tcW w:w="2145" w:type="dxa"/>
            <w:gridSpan w:val="3"/>
          </w:tcPr>
          <w:p w14:paraId="69335E63"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computational layers in the bed</w:t>
            </w:r>
          </w:p>
        </w:tc>
        <w:tc>
          <w:tcPr>
            <w:tcW w:w="1282" w:type="dxa"/>
          </w:tcPr>
          <w:p w14:paraId="72B8DBF2"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w:t>
            </w:r>
          </w:p>
        </w:tc>
        <w:tc>
          <w:tcPr>
            <w:tcW w:w="2107" w:type="dxa"/>
            <w:gridSpan w:val="2"/>
          </w:tcPr>
          <w:p w14:paraId="38DAC6E7"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3 - 1000</w:t>
            </w:r>
          </w:p>
        </w:tc>
        <w:tc>
          <w:tcPr>
            <w:tcW w:w="848" w:type="dxa"/>
            <w:gridSpan w:val="2"/>
          </w:tcPr>
          <w:p w14:paraId="3C0D6CA7"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gridSpan w:val="2"/>
          </w:tcPr>
          <w:p w14:paraId="6A0E0940"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3AE7B024" w14:textId="77777777" w:rsidTr="00FA6759">
        <w:tc>
          <w:tcPr>
            <w:cnfStyle w:val="001000000000" w:firstRow="0" w:lastRow="0" w:firstColumn="1" w:lastColumn="0" w:oddVBand="0" w:evenVBand="0" w:oddHBand="0" w:evenHBand="0" w:firstRowFirstColumn="0" w:firstRowLastColumn="0" w:lastRowFirstColumn="0" w:lastRowLastColumn="0"/>
            <w:tcW w:w="1360" w:type="dxa"/>
          </w:tcPr>
          <w:p w14:paraId="20429B0C" w14:textId="77777777" w:rsidR="00E7730C" w:rsidRPr="00752797" w:rsidRDefault="00E7730C" w:rsidP="002603CC">
            <w:pPr>
              <w:pStyle w:val="PlainText"/>
              <w:jc w:val="both"/>
            </w:pPr>
            <w:r w:rsidRPr="00752797">
              <w:t>ngd</w:t>
            </w:r>
          </w:p>
        </w:tc>
        <w:tc>
          <w:tcPr>
            <w:tcW w:w="2145" w:type="dxa"/>
            <w:gridSpan w:val="3"/>
          </w:tcPr>
          <w:p w14:paraId="3642D607"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sediment classes</w:t>
            </w:r>
          </w:p>
        </w:tc>
        <w:tc>
          <w:tcPr>
            <w:tcW w:w="1282" w:type="dxa"/>
          </w:tcPr>
          <w:p w14:paraId="3D19AD00"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2107" w:type="dxa"/>
            <w:gridSpan w:val="2"/>
          </w:tcPr>
          <w:p w14:paraId="1D0EA667"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1 - 20</w:t>
            </w:r>
          </w:p>
        </w:tc>
        <w:tc>
          <w:tcPr>
            <w:tcW w:w="848" w:type="dxa"/>
            <w:gridSpan w:val="2"/>
          </w:tcPr>
          <w:p w14:paraId="5612893F"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gridSpan w:val="2"/>
          </w:tcPr>
          <w:p w14:paraId="202808D6"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30CBE2DF" w14:textId="77777777" w:rsidTr="00FA6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
          <w:p w14:paraId="655D29F8" w14:textId="77777777" w:rsidR="00E7730C" w:rsidRPr="00752797" w:rsidRDefault="00E7730C" w:rsidP="002603CC">
            <w:pPr>
              <w:pStyle w:val="PlainText"/>
              <w:jc w:val="both"/>
            </w:pPr>
            <w:r w:rsidRPr="00752797">
              <w:t>por</w:t>
            </w:r>
          </w:p>
        </w:tc>
        <w:tc>
          <w:tcPr>
            <w:tcW w:w="2145" w:type="dxa"/>
            <w:gridSpan w:val="3"/>
          </w:tcPr>
          <w:p w14:paraId="42200794"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Porosity</w:t>
            </w:r>
          </w:p>
        </w:tc>
        <w:tc>
          <w:tcPr>
            <w:tcW w:w="1282" w:type="dxa"/>
          </w:tcPr>
          <w:p w14:paraId="61CF959A"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0.4</w:t>
            </w:r>
          </w:p>
        </w:tc>
        <w:tc>
          <w:tcPr>
            <w:tcW w:w="2107" w:type="dxa"/>
            <w:gridSpan w:val="2"/>
          </w:tcPr>
          <w:p w14:paraId="73AB10CE"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0.3 - 0.5</w:t>
            </w:r>
          </w:p>
        </w:tc>
        <w:tc>
          <w:tcPr>
            <w:tcW w:w="848" w:type="dxa"/>
            <w:gridSpan w:val="2"/>
          </w:tcPr>
          <w:p w14:paraId="04B0A334"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gridSpan w:val="2"/>
          </w:tcPr>
          <w:p w14:paraId="0771B8D1"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5DF46F3D" w14:textId="77777777" w:rsidTr="00FA6759">
        <w:tc>
          <w:tcPr>
            <w:cnfStyle w:val="001000000000" w:firstRow="0" w:lastRow="0" w:firstColumn="1" w:lastColumn="0" w:oddVBand="0" w:evenVBand="0" w:oddHBand="0" w:evenHBand="0" w:firstRowFirstColumn="0" w:firstRowLastColumn="0" w:lastRowFirstColumn="0" w:lastRowLastColumn="0"/>
            <w:tcW w:w="1360" w:type="dxa"/>
          </w:tcPr>
          <w:p w14:paraId="18CB60A7" w14:textId="5A3D9AC5" w:rsidR="00E7730C" w:rsidRPr="00752797" w:rsidRDefault="00827669" w:rsidP="002603CC">
            <w:pPr>
              <w:pStyle w:val="PlainText"/>
              <w:jc w:val="both"/>
            </w:pPr>
            <w:r w:rsidRPr="00752797">
              <w:t>R</w:t>
            </w:r>
            <w:r w:rsidR="00E7730C" w:rsidRPr="00752797">
              <w:t>hos</w:t>
            </w:r>
          </w:p>
        </w:tc>
        <w:tc>
          <w:tcPr>
            <w:tcW w:w="2145" w:type="dxa"/>
            <w:gridSpan w:val="3"/>
          </w:tcPr>
          <w:p w14:paraId="4D479FC3" w14:textId="77777777" w:rsidR="00E7730C" w:rsidRPr="00393948"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lang w:val="es-ES"/>
              </w:rPr>
            </w:pPr>
            <w:r w:rsidRPr="00393948">
              <w:rPr>
                <w:lang w:val="es-ES"/>
              </w:rPr>
              <w:t>Solid sediment density (no pores)</w:t>
            </w:r>
          </w:p>
        </w:tc>
        <w:tc>
          <w:tcPr>
            <w:tcW w:w="1282" w:type="dxa"/>
          </w:tcPr>
          <w:p w14:paraId="4FC8E56A"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2650.0</w:t>
            </w:r>
          </w:p>
        </w:tc>
        <w:tc>
          <w:tcPr>
            <w:tcW w:w="2107" w:type="dxa"/>
            <w:gridSpan w:val="2"/>
          </w:tcPr>
          <w:p w14:paraId="6915EAB9"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2400.0 - 2800.0</w:t>
            </w:r>
          </w:p>
        </w:tc>
        <w:tc>
          <w:tcPr>
            <w:tcW w:w="848" w:type="dxa"/>
            <w:gridSpan w:val="2"/>
          </w:tcPr>
          <w:p w14:paraId="08DAA589"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kgm^-3</w:t>
            </w:r>
          </w:p>
        </w:tc>
        <w:tc>
          <w:tcPr>
            <w:tcW w:w="1188" w:type="dxa"/>
            <w:gridSpan w:val="2"/>
          </w:tcPr>
          <w:p w14:paraId="470D2294"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71E969E5"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gridSpan w:val="2"/>
          </w:tcPr>
          <w:p w14:paraId="27F926BB" w14:textId="77777777" w:rsidR="00311CCD" w:rsidRPr="00752797" w:rsidRDefault="00311CCD" w:rsidP="00393948">
            <w:pPr>
              <w:pStyle w:val="PlainText"/>
              <w:jc w:val="both"/>
            </w:pPr>
            <w:r w:rsidRPr="00752797">
              <w:t>smax+</w:t>
            </w:r>
          </w:p>
        </w:tc>
        <w:tc>
          <w:tcPr>
            <w:tcW w:w="1700" w:type="dxa"/>
          </w:tcPr>
          <w:p w14:paraId="1C4F92E0" w14:textId="3055DC87" w:rsidR="00311CCD" w:rsidRPr="00752797" w:rsidRDefault="00311CCD" w:rsidP="00311CCD">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Maximum Shields parameter for equilibrium sediment concentration </w:t>
            </w:r>
          </w:p>
        </w:tc>
        <w:tc>
          <w:tcPr>
            <w:tcW w:w="1670" w:type="dxa"/>
            <w:gridSpan w:val="3"/>
          </w:tcPr>
          <w:p w14:paraId="33C26508"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gridSpan w:val="2"/>
          </w:tcPr>
          <w:p w14:paraId="43AAAC96"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-1.0 - 3.0</w:t>
            </w:r>
          </w:p>
        </w:tc>
        <w:tc>
          <w:tcPr>
            <w:tcW w:w="993" w:type="dxa"/>
            <w:gridSpan w:val="2"/>
          </w:tcPr>
          <w:p w14:paraId="05ABD7A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2C7DD1E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76BFF433" w14:textId="77777777" w:rsidTr="00FA6759">
        <w:tc>
          <w:tcPr>
            <w:cnfStyle w:val="001000000000" w:firstRow="0" w:lastRow="0" w:firstColumn="1" w:lastColumn="0" w:oddVBand="0" w:evenVBand="0" w:oddHBand="0" w:evenHBand="0" w:firstRowFirstColumn="0" w:firstRowLastColumn="0" w:lastRowFirstColumn="0" w:lastRowLastColumn="0"/>
            <w:tcW w:w="1360" w:type="dxa"/>
          </w:tcPr>
          <w:p w14:paraId="055C7172" w14:textId="77777777" w:rsidR="00E7730C" w:rsidRPr="00752797" w:rsidRDefault="00E7730C" w:rsidP="002603CC">
            <w:pPr>
              <w:pStyle w:val="PlainText"/>
              <w:jc w:val="both"/>
            </w:pPr>
            <w:r w:rsidRPr="00752797">
              <w:t>sedcal+</w:t>
            </w:r>
          </w:p>
        </w:tc>
        <w:tc>
          <w:tcPr>
            <w:tcW w:w="2145" w:type="dxa"/>
            <w:gridSpan w:val="3"/>
          </w:tcPr>
          <w:p w14:paraId="4678E6AC"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Sediment transport calibration coefficient per grain type</w:t>
            </w:r>
          </w:p>
        </w:tc>
        <w:tc>
          <w:tcPr>
            <w:tcW w:w="1282" w:type="dxa"/>
          </w:tcPr>
          <w:p w14:paraId="27364088"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2107" w:type="dxa"/>
            <w:gridSpan w:val="2"/>
          </w:tcPr>
          <w:p w14:paraId="67567865" w14:textId="77777777" w:rsidR="00E7730C" w:rsidRPr="00752797" w:rsidRDefault="008C0DD1" w:rsidP="002603CC">
            <w:pPr>
              <w:pStyle w:val="PlainText"/>
              <w:jc w:val="both"/>
              <w:cnfStyle w:val="000000000000" w:firstRow="0" w:lastRow="0" w:firstColumn="0" w:lastColumn="0" w:oddVBand="0" w:evenVBand="0" w:oddHBand="0" w:evenHBand="0" w:firstRowFirstColumn="0" w:firstRowLastColumn="0" w:lastRowFirstColumn="0" w:lastRowLastColumn="0"/>
              <w:rPr>
                <w:highlight w:val="yellow"/>
              </w:rPr>
            </w:pPr>
            <w:r w:rsidRPr="00752797">
              <w:t>None</w:t>
            </w:r>
          </w:p>
        </w:tc>
        <w:tc>
          <w:tcPr>
            <w:tcW w:w="848" w:type="dxa"/>
            <w:gridSpan w:val="2"/>
          </w:tcPr>
          <w:p w14:paraId="7B55B678"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gridSpan w:val="2"/>
          </w:tcPr>
          <w:p w14:paraId="22461C7F"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1F10EDAC" w14:textId="77777777" w:rsidTr="00FA6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0" w:type="dxa"/>
          </w:tcPr>
          <w:p w14:paraId="3D082DFB" w14:textId="77777777" w:rsidR="00E7730C" w:rsidRPr="00752797" w:rsidRDefault="00E7730C" w:rsidP="002603CC">
            <w:pPr>
              <w:pStyle w:val="PlainText"/>
              <w:jc w:val="both"/>
            </w:pPr>
            <w:r w:rsidRPr="00752797">
              <w:t>ucrcal+</w:t>
            </w:r>
          </w:p>
        </w:tc>
        <w:tc>
          <w:tcPr>
            <w:tcW w:w="2145" w:type="dxa"/>
            <w:gridSpan w:val="3"/>
          </w:tcPr>
          <w:p w14:paraId="7DD8CDEC"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Critical velocity calibration coefficient per grain type</w:t>
            </w:r>
          </w:p>
        </w:tc>
        <w:tc>
          <w:tcPr>
            <w:tcW w:w="1282" w:type="dxa"/>
          </w:tcPr>
          <w:p w14:paraId="0160CB7A"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2107" w:type="dxa"/>
            <w:gridSpan w:val="2"/>
          </w:tcPr>
          <w:p w14:paraId="796ABACB" w14:textId="77777777" w:rsidR="00E7730C" w:rsidRPr="00752797" w:rsidRDefault="008C0DD1"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r w:rsidRPr="00752797">
              <w:t>None</w:t>
            </w:r>
          </w:p>
        </w:tc>
        <w:tc>
          <w:tcPr>
            <w:tcW w:w="848" w:type="dxa"/>
            <w:gridSpan w:val="2"/>
          </w:tcPr>
          <w:p w14:paraId="0E8CF5C9"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gridSpan w:val="2"/>
          </w:tcPr>
          <w:p w14:paraId="50BDDE95"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51F9EDEF" w14:textId="322840C6" w:rsidR="00311CCD" w:rsidRDefault="00311CCD" w:rsidP="00311CCD">
      <w:pPr>
        <w:pStyle w:val="Heading2"/>
        <w:spacing w:line="240" w:lineRule="auto"/>
        <w:jc w:val="both"/>
        <w:rPr>
          <w:lang w:val="en-US"/>
        </w:rPr>
      </w:pPr>
      <w:bookmarkStart w:id="567" w:name="_Toc285701679"/>
      <w:bookmarkStart w:id="568" w:name="_Toc412623869"/>
      <w:bookmarkStart w:id="569" w:name="_Toc417455491"/>
      <w:bookmarkStart w:id="570" w:name="_Toc417455684"/>
      <w:bookmarkStart w:id="571" w:name="_Toc417455829"/>
      <w:bookmarkStart w:id="572" w:name="_Toc431915669"/>
      <w:bookmarkStart w:id="573" w:name="_Toc431915766"/>
      <w:r>
        <w:rPr>
          <w:lang w:val="en-US"/>
        </w:rPr>
        <w:t>Morphology</w:t>
      </w:r>
      <w:bookmarkEnd w:id="572"/>
      <w:bookmarkEnd w:id="573"/>
    </w:p>
    <w:p w14:paraId="4D49BEF3" w14:textId="77777777" w:rsidR="00311CCD" w:rsidRDefault="00311CCD" w:rsidP="00393948">
      <w:pPr>
        <w:rPr>
          <w:lang w:val="en-US"/>
        </w:rPr>
      </w:pPr>
    </w:p>
    <w:p w14:paraId="2FB6A180" w14:textId="77777777" w:rsidR="00311CCD" w:rsidRPr="00752797" w:rsidRDefault="00311CCD" w:rsidP="00311CCD">
      <w:pPr>
        <w:pStyle w:val="BodyText"/>
        <w:rPr>
          <w:lang w:val="en-US"/>
        </w:rPr>
      </w:pPr>
      <w:r w:rsidRPr="00752797">
        <w:rPr>
          <w:lang w:val="en-US"/>
        </w:rPr>
        <w:t xml:space="preserve">The parameters listed in the table below involve the morphological processes. The </w:t>
      </w:r>
      <w:r w:rsidRPr="00752797">
        <w:rPr>
          <w:i/>
          <w:lang w:val="en-US"/>
        </w:rPr>
        <w:t>dryslp</w:t>
      </w:r>
      <w:r w:rsidRPr="00752797">
        <w:rPr>
          <w:lang w:val="en-US"/>
        </w:rPr>
        <w:t xml:space="preserve"> and </w:t>
      </w:r>
      <w:r w:rsidRPr="00752797">
        <w:rPr>
          <w:i/>
          <w:lang w:val="en-US"/>
        </w:rPr>
        <w:t>wetslp</w:t>
      </w:r>
      <w:r w:rsidRPr="00752797">
        <w:rPr>
          <w:lang w:val="en-US"/>
        </w:rPr>
        <w:t xml:space="preserve"> keyword define the critical avalanching slope above and below water respectively. If the bed exceeds the relevant critical slope it collapses and slides downward (avalanching). To reduce the impact of these landslides the maximum bed level change due to avalanching is limited by the </w:t>
      </w:r>
      <w:r w:rsidRPr="00752797">
        <w:rPr>
          <w:i/>
          <w:lang w:val="en-US"/>
        </w:rPr>
        <w:t>dzmax</w:t>
      </w:r>
      <w:r w:rsidRPr="00752797">
        <w:rPr>
          <w:lang w:val="en-US"/>
        </w:rPr>
        <w:t xml:space="preserve"> value. Which of the two slopes is applied to a grid cell is determined by the </w:t>
      </w:r>
      <w:r w:rsidRPr="00752797">
        <w:rPr>
          <w:i/>
          <w:lang w:val="en-US"/>
        </w:rPr>
        <w:t>hswitch</w:t>
      </w:r>
      <w:r w:rsidRPr="00752797">
        <w:rPr>
          <w:lang w:val="en-US"/>
        </w:rPr>
        <w:t xml:space="preserve"> keyword.</w:t>
      </w:r>
    </w:p>
    <w:p w14:paraId="0C5E7E00" w14:textId="77777777" w:rsidR="00311CCD" w:rsidRPr="00752797" w:rsidRDefault="00311CCD" w:rsidP="00311CCD">
      <w:pPr>
        <w:pStyle w:val="BodyText"/>
        <w:rPr>
          <w:lang w:val="en-US"/>
        </w:rPr>
      </w:pPr>
      <w:r w:rsidRPr="00752797">
        <w:rPr>
          <w:lang w:val="en-US"/>
        </w:rPr>
        <w:t xml:space="preserve">The keyword </w:t>
      </w:r>
      <w:r w:rsidRPr="00752797">
        <w:rPr>
          <w:i/>
          <w:lang w:val="en-US"/>
        </w:rPr>
        <w:t>morfac</w:t>
      </w:r>
      <w:r w:rsidRPr="00752797">
        <w:rPr>
          <w:lang w:val="en-US"/>
        </w:rPr>
        <w:t xml:space="preserve"> enables the user to decouple the hydrodynamical and the morphological time. This is suitable for situations where the morphological process is much slower than the </w:t>
      </w:r>
      <w:r w:rsidRPr="00752797">
        <w:rPr>
          <w:lang w:val="en-US"/>
        </w:rPr>
        <w:lastRenderedPageBreak/>
        <w:t xml:space="preserve">hydrodynamic process. The factor defined by the </w:t>
      </w:r>
      <w:r w:rsidRPr="00752797">
        <w:rPr>
          <w:i/>
          <w:lang w:val="en-US"/>
        </w:rPr>
        <w:t xml:space="preserve">morfac </w:t>
      </w:r>
      <w:r w:rsidRPr="00752797">
        <w:rPr>
          <w:lang w:val="en-US"/>
        </w:rPr>
        <w:t xml:space="preserve">keyword is applied to all morphological change. A </w:t>
      </w:r>
      <w:r w:rsidRPr="00752797">
        <w:rPr>
          <w:i/>
          <w:lang w:val="en-US"/>
        </w:rPr>
        <w:t>morfac=10</w:t>
      </w:r>
      <w:r w:rsidRPr="00752797">
        <w:rPr>
          <w:lang w:val="en-US"/>
        </w:rPr>
        <w:t xml:space="preserve"> therefore results in 10 times more erosion and deposition in a given time step than usual. The simulation time is however then shortened with the same factor to obtain an approximate result more quickly. The user can prevent the simulation time to be adapted to the </w:t>
      </w:r>
      <w:r w:rsidRPr="00752797">
        <w:rPr>
          <w:i/>
          <w:lang w:val="en-US"/>
        </w:rPr>
        <w:t>morfac</w:t>
      </w:r>
      <w:r w:rsidRPr="00752797">
        <w:rPr>
          <w:lang w:val="en-US"/>
        </w:rPr>
        <w:t xml:space="preserve"> value by setting </w:t>
      </w:r>
      <w:r w:rsidRPr="00752797">
        <w:rPr>
          <w:i/>
          <w:lang w:val="en-US"/>
        </w:rPr>
        <w:t>morfacopt</w:t>
      </w:r>
      <w:r w:rsidRPr="00752797">
        <w:rPr>
          <w:lang w:val="en-US"/>
        </w:rPr>
        <w:t xml:space="preserve"> to zero. The keywords </w:t>
      </w:r>
      <w:r w:rsidRPr="00752797">
        <w:rPr>
          <w:i/>
          <w:lang w:val="en-US"/>
        </w:rPr>
        <w:t>morstart</w:t>
      </w:r>
      <w:r w:rsidRPr="00752797">
        <w:rPr>
          <w:lang w:val="en-US"/>
        </w:rPr>
        <w:t xml:space="preserve"> and </w:t>
      </w:r>
      <w:r w:rsidRPr="00752797">
        <w:rPr>
          <w:i/>
          <w:lang w:val="en-US"/>
        </w:rPr>
        <w:t>morstop</w:t>
      </w:r>
      <w:r w:rsidRPr="00752797">
        <w:rPr>
          <w:lang w:val="en-US"/>
        </w:rPr>
        <w:t xml:space="preserve"> let the user enable the morphological processes in XBeach only for a particular period during the (hydrodynamic) simulation. These options can be</w:t>
      </w:r>
      <w:r>
        <w:rPr>
          <w:lang w:val="en-US"/>
        </w:rPr>
        <w:t xml:space="preserve"> </w:t>
      </w:r>
      <w:r w:rsidRPr="00752797">
        <w:rPr>
          <w:lang w:val="en-US"/>
        </w:rPr>
        <w:t>useful if a spin-up time is needed for the hydrodynamics.</w:t>
      </w:r>
    </w:p>
    <w:p w14:paraId="201478F4" w14:textId="245D2DEE" w:rsidR="00311CCD" w:rsidRDefault="00311CCD" w:rsidP="00C93B3B">
      <w:pPr>
        <w:pStyle w:val="BodyText"/>
        <w:rPr>
          <w:lang w:val="en-US"/>
        </w:rPr>
      </w:pPr>
      <w:r w:rsidRPr="00752797">
        <w:rPr>
          <w:lang w:val="en-US"/>
        </w:rPr>
        <w:t xml:space="preserve">The </w:t>
      </w:r>
      <w:r w:rsidRPr="00752797">
        <w:rPr>
          <w:i/>
          <w:lang w:val="en-US"/>
        </w:rPr>
        <w:t xml:space="preserve">struct </w:t>
      </w:r>
      <w:r w:rsidRPr="00752797">
        <w:rPr>
          <w:lang w:val="en-US"/>
        </w:rPr>
        <w:t xml:space="preserve">and </w:t>
      </w:r>
      <w:r w:rsidRPr="00752797">
        <w:rPr>
          <w:i/>
          <w:lang w:val="en-US"/>
        </w:rPr>
        <w:t>ne_layer</w:t>
      </w:r>
      <w:r w:rsidRPr="00752797">
        <w:rPr>
          <w:lang w:val="en-US"/>
        </w:rPr>
        <w:t xml:space="preserve"> keywords enable the user to specify non-erodible structures in the model. To switch on non-erodible structures use </w:t>
      </w:r>
      <w:r w:rsidRPr="00752797">
        <w:rPr>
          <w:i/>
          <w:lang w:val="en-US"/>
        </w:rPr>
        <w:t>struct=1</w:t>
      </w:r>
      <w:r w:rsidRPr="00752797">
        <w:rPr>
          <w:lang w:val="en-US"/>
        </w:rPr>
        <w:t xml:space="preserve">. The location of the structures is specified in an external file referenced by the </w:t>
      </w:r>
      <w:r w:rsidRPr="00752797">
        <w:rPr>
          <w:i/>
          <w:lang w:val="en-US"/>
        </w:rPr>
        <w:t xml:space="preserve">ne_layer </w:t>
      </w:r>
      <w:r w:rsidRPr="00752797">
        <w:rPr>
          <w:lang w:val="en-US"/>
        </w:rPr>
        <w:t>keyword. The file has the same format as the bathymetry file explained in</w:t>
      </w:r>
      <w:r>
        <w:rPr>
          <w:lang w:val="en-US"/>
        </w:rPr>
        <w:t xml:space="preserve"> Section</w:t>
      </w:r>
      <w:r w:rsidR="00C93B3B">
        <w:rPr>
          <w:lang w:val="en-US"/>
        </w:rPr>
        <w:t xml:space="preserve"> </w:t>
      </w:r>
      <w:r w:rsidR="00C93B3B">
        <w:rPr>
          <w:lang w:val="en-US"/>
        </w:rPr>
        <w:fldChar w:fldCharType="begin"/>
      </w:r>
      <w:r w:rsidR="00C93B3B">
        <w:rPr>
          <w:lang w:val="en-US"/>
        </w:rPr>
        <w:instrText xml:space="preserve"> REF _Ref431915463 \r \h </w:instrText>
      </w:r>
      <w:r w:rsidR="00C93B3B">
        <w:rPr>
          <w:lang w:val="en-US"/>
        </w:rPr>
      </w:r>
      <w:r w:rsidR="00C93B3B">
        <w:rPr>
          <w:lang w:val="en-US"/>
        </w:rPr>
        <w:fldChar w:fldCharType="separate"/>
      </w:r>
      <w:r w:rsidR="00C93B3B">
        <w:rPr>
          <w:lang w:val="en-US"/>
        </w:rPr>
        <w:t>4.4</w:t>
      </w:r>
      <w:r w:rsidR="00C93B3B">
        <w:rPr>
          <w:lang w:val="en-US"/>
        </w:rPr>
        <w:fldChar w:fldCharType="end"/>
      </w:r>
      <w:r w:rsidRPr="00752797">
        <w:rPr>
          <w:lang w:val="en-US"/>
        </w:rPr>
        <w:t xml:space="preserve"> </w:t>
      </w:r>
      <w:proofErr w:type="gramStart"/>
      <w:r w:rsidRPr="00752797">
        <w:rPr>
          <w:lang w:val="en-US"/>
        </w:rPr>
        <w:t>The</w:t>
      </w:r>
      <w:proofErr w:type="gramEnd"/>
      <w:r w:rsidRPr="00752797">
        <w:rPr>
          <w:lang w:val="en-US"/>
        </w:rPr>
        <w:t xml:space="preserve"> values of the file define the thickness of the erodible layer on top of the non-erodible layer. A </w:t>
      </w:r>
      <w:r w:rsidRPr="00752797">
        <w:rPr>
          <w:i/>
          <w:lang w:val="en-US"/>
        </w:rPr>
        <w:t>ne_layer</w:t>
      </w:r>
      <w:r w:rsidRPr="00752797">
        <w:rPr>
          <w:lang w:val="en-US"/>
        </w:rPr>
        <w:t xml:space="preserve"> file with only zeros therefore defines a fully non-erodible bathymetry and a file with only tens means </w:t>
      </w:r>
      <w:proofErr w:type="gramStart"/>
      <w:r w:rsidRPr="00752797">
        <w:rPr>
          <w:lang w:val="en-US"/>
        </w:rPr>
        <w:t>a</w:t>
      </w:r>
      <w:proofErr w:type="gramEnd"/>
      <w:r w:rsidRPr="00752797">
        <w:rPr>
          <w:lang w:val="en-US"/>
        </w:rPr>
        <w:t xml:space="preserve"> erodible layer of 10 meters. Only at the grid cells where the value in the </w:t>
      </w:r>
      <w:r w:rsidRPr="00752797">
        <w:rPr>
          <w:i/>
          <w:lang w:val="en-US"/>
        </w:rPr>
        <w:t xml:space="preserve">ne_layer </w:t>
      </w:r>
      <w:r w:rsidRPr="00752797">
        <w:rPr>
          <w:lang w:val="en-US"/>
        </w:rPr>
        <w:t>file is larger than zero erosion can occur. Non-erodible layers are infinitely deep and thus no erosion underneath these layers can occur.</w:t>
      </w:r>
    </w:p>
    <w:p w14:paraId="4C70EFE6" w14:textId="25B7C0AE" w:rsidR="00311CCD" w:rsidRPr="00752797" w:rsidRDefault="00311CCD" w:rsidP="00311CCD">
      <w:pPr>
        <w:pStyle w:val="Caption"/>
        <w:rPr>
          <w:lang w:val="en-US"/>
        </w:rPr>
      </w:pPr>
      <w:proofErr w:type="gramStart"/>
      <w:r>
        <w:t xml:space="preserve">Table </w:t>
      </w:r>
      <w:r>
        <w:fldChar w:fldCharType="begin"/>
      </w:r>
      <w:r>
        <w:instrText xml:space="preserve"> STYLEREF 1 \s </w:instrText>
      </w:r>
      <w:r>
        <w:fldChar w:fldCharType="separate"/>
      </w:r>
      <w:r w:rsidR="002E51A3">
        <w:rPr>
          <w:noProof/>
        </w:rPr>
        <w:t>4</w:t>
      </w:r>
      <w:r>
        <w:fldChar w:fldCharType="end"/>
      </w:r>
      <w:r>
        <w:t>.</w:t>
      </w:r>
      <w:proofErr w:type="gramEnd"/>
      <w:r>
        <w:fldChar w:fldCharType="begin"/>
      </w:r>
      <w:r>
        <w:instrText xml:space="preserve"> SEQ Table \* ARABIC \s 1 </w:instrText>
      </w:r>
      <w:r>
        <w:fldChar w:fldCharType="separate"/>
      </w:r>
      <w:r w:rsidR="002E51A3">
        <w:rPr>
          <w:noProof/>
        </w:rPr>
        <w:t>18</w:t>
      </w:r>
      <w:r>
        <w:fldChar w:fldCharType="end"/>
      </w:r>
      <w:r>
        <w:tab/>
      </w:r>
      <w:r w:rsidRPr="00752797">
        <w:rPr>
          <w:lang w:val="en-US"/>
        </w:rPr>
        <w:t xml:space="preserve">Overview of available </w:t>
      </w:r>
      <w:r>
        <w:rPr>
          <w:lang w:val="en-US"/>
        </w:rPr>
        <w:t>keyword related to morphology</w:t>
      </w:r>
    </w:p>
    <w:tbl>
      <w:tblPr>
        <w:tblStyle w:val="LightShading-Accent1"/>
        <w:tblW w:w="0" w:type="auto"/>
        <w:tblLook w:val="04A0" w:firstRow="1" w:lastRow="0" w:firstColumn="1" w:lastColumn="0" w:noHBand="0" w:noVBand="1"/>
      </w:tblPr>
      <w:tblGrid>
        <w:gridCol w:w="1656"/>
        <w:gridCol w:w="2202"/>
        <w:gridCol w:w="1212"/>
        <w:gridCol w:w="1657"/>
        <w:gridCol w:w="973"/>
        <w:gridCol w:w="1230"/>
      </w:tblGrid>
      <w:tr w:rsidR="00311CCD" w:rsidRPr="00752797" w14:paraId="3849D191" w14:textId="77777777" w:rsidTr="0039394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56" w:type="dxa"/>
          </w:tcPr>
          <w:p w14:paraId="23B01A6E" w14:textId="77777777" w:rsidR="00311CCD" w:rsidRPr="00752797" w:rsidRDefault="00311CCD" w:rsidP="00393948">
            <w:pPr>
              <w:pStyle w:val="PlainText"/>
              <w:jc w:val="both"/>
            </w:pPr>
            <w:r w:rsidRPr="00752797">
              <w:t>keyword</w:t>
            </w:r>
          </w:p>
        </w:tc>
        <w:tc>
          <w:tcPr>
            <w:tcW w:w="2202" w:type="dxa"/>
          </w:tcPr>
          <w:p w14:paraId="35F2B991"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12" w:type="dxa"/>
          </w:tcPr>
          <w:p w14:paraId="3BC5ADB8"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657" w:type="dxa"/>
          </w:tcPr>
          <w:p w14:paraId="29A62E9B"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6756C414"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30" w:type="dxa"/>
          </w:tcPr>
          <w:p w14:paraId="06AD0FF5"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311CCD" w:rsidRPr="00752797" w14:paraId="09A014FA"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F97DEC" w14:textId="77777777" w:rsidR="00311CCD" w:rsidRPr="00752797" w:rsidRDefault="00311CCD" w:rsidP="00393948">
            <w:pPr>
              <w:pStyle w:val="PlainText"/>
              <w:jc w:val="both"/>
            </w:pPr>
            <w:r w:rsidRPr="00752797">
              <w:t>dryslp</w:t>
            </w:r>
          </w:p>
        </w:tc>
        <w:tc>
          <w:tcPr>
            <w:tcW w:w="2202" w:type="dxa"/>
          </w:tcPr>
          <w:p w14:paraId="38607CD5"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Critical avalanching slope above water (dz/dx and dz/dy)</w:t>
            </w:r>
          </w:p>
        </w:tc>
        <w:tc>
          <w:tcPr>
            <w:tcW w:w="1212" w:type="dxa"/>
          </w:tcPr>
          <w:p w14:paraId="68A1D6C3"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657" w:type="dxa"/>
          </w:tcPr>
          <w:p w14:paraId="23B8F073"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0.1 - 2.0</w:t>
            </w:r>
          </w:p>
        </w:tc>
        <w:tc>
          <w:tcPr>
            <w:tcW w:w="973" w:type="dxa"/>
          </w:tcPr>
          <w:p w14:paraId="08ED3E0D"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30" w:type="dxa"/>
          </w:tcPr>
          <w:p w14:paraId="10723D23"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27E176CF" w14:textId="77777777" w:rsidTr="00393948">
        <w:tc>
          <w:tcPr>
            <w:cnfStyle w:val="001000000000" w:firstRow="0" w:lastRow="0" w:firstColumn="1" w:lastColumn="0" w:oddVBand="0" w:evenVBand="0" w:oddHBand="0" w:evenHBand="0" w:firstRowFirstColumn="0" w:firstRowLastColumn="0" w:lastRowFirstColumn="0" w:lastRowLastColumn="0"/>
            <w:tcW w:w="1656" w:type="dxa"/>
          </w:tcPr>
          <w:p w14:paraId="5D516335" w14:textId="77777777" w:rsidR="00311CCD" w:rsidRPr="00752797" w:rsidRDefault="00311CCD" w:rsidP="00393948">
            <w:pPr>
              <w:pStyle w:val="PlainText"/>
              <w:jc w:val="both"/>
            </w:pPr>
            <w:r w:rsidRPr="00752797">
              <w:t>dzmax+</w:t>
            </w:r>
          </w:p>
        </w:tc>
        <w:tc>
          <w:tcPr>
            <w:tcW w:w="2202" w:type="dxa"/>
          </w:tcPr>
          <w:p w14:paraId="1657BE6D"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bed level change due to avalanching</w:t>
            </w:r>
          </w:p>
        </w:tc>
        <w:tc>
          <w:tcPr>
            <w:tcW w:w="1212" w:type="dxa"/>
          </w:tcPr>
          <w:p w14:paraId="3F310ABA"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0.05</w:t>
            </w:r>
          </w:p>
        </w:tc>
        <w:tc>
          <w:tcPr>
            <w:tcW w:w="1657" w:type="dxa"/>
          </w:tcPr>
          <w:p w14:paraId="5775651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73" w:type="dxa"/>
          </w:tcPr>
          <w:p w14:paraId="4DB36C22"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m/s/m</w:t>
            </w:r>
          </w:p>
        </w:tc>
        <w:tc>
          <w:tcPr>
            <w:tcW w:w="1230" w:type="dxa"/>
          </w:tcPr>
          <w:p w14:paraId="7748333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32D70DDA"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F97B519" w14:textId="77777777" w:rsidR="00311CCD" w:rsidRPr="00752797" w:rsidRDefault="00311CCD" w:rsidP="00393948">
            <w:pPr>
              <w:pStyle w:val="PlainText"/>
              <w:jc w:val="both"/>
            </w:pPr>
            <w:r w:rsidRPr="00752797">
              <w:t>hswitch+</w:t>
            </w:r>
          </w:p>
        </w:tc>
        <w:tc>
          <w:tcPr>
            <w:tcW w:w="2202" w:type="dxa"/>
          </w:tcPr>
          <w:p w14:paraId="4A0B4803"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Water depth at which is switched from wetslp to dryslp</w:t>
            </w:r>
          </w:p>
        </w:tc>
        <w:tc>
          <w:tcPr>
            <w:tcW w:w="1212" w:type="dxa"/>
          </w:tcPr>
          <w:p w14:paraId="2DD6835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657" w:type="dxa"/>
          </w:tcPr>
          <w:p w14:paraId="1978874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w:t>
            </w:r>
          </w:p>
        </w:tc>
        <w:tc>
          <w:tcPr>
            <w:tcW w:w="973" w:type="dxa"/>
          </w:tcPr>
          <w:p w14:paraId="3FEB7CC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230" w:type="dxa"/>
          </w:tcPr>
          <w:p w14:paraId="481D9B2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712537FA" w14:textId="77777777" w:rsidTr="00393948">
        <w:tc>
          <w:tcPr>
            <w:cnfStyle w:val="001000000000" w:firstRow="0" w:lastRow="0" w:firstColumn="1" w:lastColumn="0" w:oddVBand="0" w:evenVBand="0" w:oddHBand="0" w:evenHBand="0" w:firstRowFirstColumn="0" w:firstRowLastColumn="0" w:lastRowFirstColumn="0" w:lastRowLastColumn="0"/>
            <w:tcW w:w="1656" w:type="dxa"/>
          </w:tcPr>
          <w:p w14:paraId="7F3B2B60" w14:textId="77777777" w:rsidR="00311CCD" w:rsidRPr="00752797" w:rsidRDefault="00311CCD" w:rsidP="00393948">
            <w:pPr>
              <w:pStyle w:val="PlainText"/>
              <w:jc w:val="both"/>
            </w:pPr>
            <w:r w:rsidRPr="00752797">
              <w:t>morfac</w:t>
            </w:r>
          </w:p>
        </w:tc>
        <w:tc>
          <w:tcPr>
            <w:tcW w:w="2202" w:type="dxa"/>
          </w:tcPr>
          <w:p w14:paraId="1BFBF12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Morphological acceleration factor</w:t>
            </w:r>
          </w:p>
        </w:tc>
        <w:tc>
          <w:tcPr>
            <w:tcW w:w="1212" w:type="dxa"/>
          </w:tcPr>
          <w:p w14:paraId="2B5EE83E"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657" w:type="dxa"/>
          </w:tcPr>
          <w:p w14:paraId="73005728"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w:t>
            </w:r>
          </w:p>
        </w:tc>
        <w:tc>
          <w:tcPr>
            <w:tcW w:w="973" w:type="dxa"/>
          </w:tcPr>
          <w:p w14:paraId="6F1C820E"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30" w:type="dxa"/>
          </w:tcPr>
          <w:p w14:paraId="33B63BE9"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4E8D31F7"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3BE165F6" w14:textId="77777777" w:rsidR="00311CCD" w:rsidRPr="00752797" w:rsidRDefault="00311CCD" w:rsidP="00393948">
            <w:pPr>
              <w:pStyle w:val="PlainText"/>
              <w:jc w:val="both"/>
            </w:pPr>
            <w:r w:rsidRPr="00752797">
              <w:t>morfacopt+</w:t>
            </w:r>
          </w:p>
        </w:tc>
        <w:tc>
          <w:tcPr>
            <w:tcW w:w="2202" w:type="dxa"/>
          </w:tcPr>
          <w:p w14:paraId="511156A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adjusting output times for morfac</w:t>
            </w:r>
          </w:p>
        </w:tc>
        <w:tc>
          <w:tcPr>
            <w:tcW w:w="1212" w:type="dxa"/>
          </w:tcPr>
          <w:p w14:paraId="2136E93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657" w:type="dxa"/>
          </w:tcPr>
          <w:p w14:paraId="529CB512"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73" w:type="dxa"/>
          </w:tcPr>
          <w:p w14:paraId="60DB5D3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30" w:type="dxa"/>
          </w:tcPr>
          <w:p w14:paraId="5A92D89F"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32393D5A" w14:textId="77777777" w:rsidTr="00393948">
        <w:tc>
          <w:tcPr>
            <w:cnfStyle w:val="001000000000" w:firstRow="0" w:lastRow="0" w:firstColumn="1" w:lastColumn="0" w:oddVBand="0" w:evenVBand="0" w:oddHBand="0" w:evenHBand="0" w:firstRowFirstColumn="0" w:firstRowLastColumn="0" w:lastRowFirstColumn="0" w:lastRowLastColumn="0"/>
            <w:tcW w:w="1656" w:type="dxa"/>
          </w:tcPr>
          <w:p w14:paraId="19C2A148" w14:textId="77777777" w:rsidR="00311CCD" w:rsidRPr="00752797" w:rsidRDefault="00311CCD" w:rsidP="00393948">
            <w:pPr>
              <w:pStyle w:val="PlainText"/>
              <w:jc w:val="both"/>
            </w:pPr>
            <w:r w:rsidRPr="00752797">
              <w:t>morstart</w:t>
            </w:r>
          </w:p>
        </w:tc>
        <w:tc>
          <w:tcPr>
            <w:tcW w:w="2202" w:type="dxa"/>
          </w:tcPr>
          <w:p w14:paraId="5AB204B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Start time morphology, in morphological time</w:t>
            </w:r>
          </w:p>
        </w:tc>
        <w:tc>
          <w:tcPr>
            <w:tcW w:w="1212" w:type="dxa"/>
          </w:tcPr>
          <w:p w14:paraId="7A6CF910"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120.0</w:t>
            </w:r>
          </w:p>
        </w:tc>
        <w:tc>
          <w:tcPr>
            <w:tcW w:w="1657" w:type="dxa"/>
          </w:tcPr>
          <w:p w14:paraId="419BC74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0.0 - 10000000.0</w:t>
            </w:r>
          </w:p>
        </w:tc>
        <w:tc>
          <w:tcPr>
            <w:tcW w:w="973" w:type="dxa"/>
          </w:tcPr>
          <w:p w14:paraId="1039FC24"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230" w:type="dxa"/>
          </w:tcPr>
          <w:p w14:paraId="1B8AADC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57147ADC"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8F376EB" w14:textId="77777777" w:rsidR="00311CCD" w:rsidRPr="00752797" w:rsidRDefault="00311CCD" w:rsidP="00393948">
            <w:pPr>
              <w:pStyle w:val="PlainText"/>
              <w:jc w:val="both"/>
            </w:pPr>
            <w:r w:rsidRPr="00752797">
              <w:t>morstop</w:t>
            </w:r>
          </w:p>
        </w:tc>
        <w:tc>
          <w:tcPr>
            <w:tcW w:w="2202" w:type="dxa"/>
          </w:tcPr>
          <w:p w14:paraId="0F25EB5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Stop time morphology, in morphological time</w:t>
            </w:r>
          </w:p>
        </w:tc>
        <w:tc>
          <w:tcPr>
            <w:tcW w:w="1212" w:type="dxa"/>
          </w:tcPr>
          <w:p w14:paraId="3CC14304"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2000.0</w:t>
            </w:r>
          </w:p>
        </w:tc>
        <w:tc>
          <w:tcPr>
            <w:tcW w:w="1657" w:type="dxa"/>
          </w:tcPr>
          <w:p w14:paraId="5D34B9F5"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0.0 - 10000000.0</w:t>
            </w:r>
          </w:p>
        </w:tc>
        <w:tc>
          <w:tcPr>
            <w:tcW w:w="973" w:type="dxa"/>
          </w:tcPr>
          <w:p w14:paraId="4ACECD1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230" w:type="dxa"/>
          </w:tcPr>
          <w:p w14:paraId="7A9F9498"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0B1DA943" w14:textId="77777777" w:rsidTr="00393948">
        <w:tc>
          <w:tcPr>
            <w:cnfStyle w:val="001000000000" w:firstRow="0" w:lastRow="0" w:firstColumn="1" w:lastColumn="0" w:oddVBand="0" w:evenVBand="0" w:oddHBand="0" w:evenHBand="0" w:firstRowFirstColumn="0" w:firstRowLastColumn="0" w:lastRowFirstColumn="0" w:lastRowLastColumn="0"/>
            <w:tcW w:w="1656" w:type="dxa"/>
          </w:tcPr>
          <w:p w14:paraId="47BA3C7D" w14:textId="77777777" w:rsidR="00311CCD" w:rsidRPr="00752797" w:rsidRDefault="00311CCD" w:rsidP="00393948">
            <w:pPr>
              <w:pStyle w:val="PlainText"/>
              <w:jc w:val="both"/>
            </w:pPr>
            <w:r w:rsidRPr="00752797">
              <w:t>ne_layer</w:t>
            </w:r>
          </w:p>
        </w:tc>
        <w:tc>
          <w:tcPr>
            <w:tcW w:w="2202" w:type="dxa"/>
          </w:tcPr>
          <w:p w14:paraId="4EAF56D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file containing depth of hard structure</w:t>
            </w:r>
          </w:p>
        </w:tc>
        <w:tc>
          <w:tcPr>
            <w:tcW w:w="1212" w:type="dxa"/>
          </w:tcPr>
          <w:p w14:paraId="37A317E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c>
          <w:tcPr>
            <w:tcW w:w="1657" w:type="dxa"/>
          </w:tcPr>
          <w:p w14:paraId="06D8A95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c>
          <w:tcPr>
            <w:tcW w:w="973" w:type="dxa"/>
          </w:tcPr>
          <w:p w14:paraId="40E495AA"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230" w:type="dxa"/>
          </w:tcPr>
          <w:p w14:paraId="1C4E83A9"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1EE49E03"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BF33208" w14:textId="77777777" w:rsidR="00311CCD" w:rsidRPr="00752797" w:rsidRDefault="00311CCD" w:rsidP="00393948">
            <w:pPr>
              <w:pStyle w:val="PlainText"/>
              <w:jc w:val="both"/>
            </w:pPr>
            <w:r w:rsidRPr="00752797">
              <w:lastRenderedPageBreak/>
              <w:t>struct</w:t>
            </w:r>
          </w:p>
        </w:tc>
        <w:tc>
          <w:tcPr>
            <w:tcW w:w="2202" w:type="dxa"/>
          </w:tcPr>
          <w:p w14:paraId="0BD3035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enabling hard structures</w:t>
            </w:r>
          </w:p>
        </w:tc>
        <w:tc>
          <w:tcPr>
            <w:tcW w:w="1212" w:type="dxa"/>
          </w:tcPr>
          <w:p w14:paraId="393427C7"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657" w:type="dxa"/>
          </w:tcPr>
          <w:p w14:paraId="20E6CAD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73" w:type="dxa"/>
          </w:tcPr>
          <w:p w14:paraId="51009A3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30" w:type="dxa"/>
          </w:tcPr>
          <w:p w14:paraId="1F29BA8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66D1C8C6" w14:textId="77777777" w:rsidTr="00393948">
        <w:tc>
          <w:tcPr>
            <w:cnfStyle w:val="001000000000" w:firstRow="0" w:lastRow="0" w:firstColumn="1" w:lastColumn="0" w:oddVBand="0" w:evenVBand="0" w:oddHBand="0" w:evenHBand="0" w:firstRowFirstColumn="0" w:firstRowLastColumn="0" w:lastRowFirstColumn="0" w:lastRowLastColumn="0"/>
            <w:tcW w:w="1656" w:type="dxa"/>
          </w:tcPr>
          <w:p w14:paraId="438EA6F1" w14:textId="77777777" w:rsidR="00311CCD" w:rsidRPr="00752797" w:rsidRDefault="00311CCD" w:rsidP="00393948">
            <w:pPr>
              <w:pStyle w:val="PlainText"/>
              <w:jc w:val="both"/>
            </w:pPr>
            <w:r w:rsidRPr="00752797">
              <w:t>wetslp</w:t>
            </w:r>
          </w:p>
        </w:tc>
        <w:tc>
          <w:tcPr>
            <w:tcW w:w="2202" w:type="dxa"/>
          </w:tcPr>
          <w:p w14:paraId="52A73AD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Critical avalanching slope under water (dz/dx and dz/dy)</w:t>
            </w:r>
          </w:p>
        </w:tc>
        <w:tc>
          <w:tcPr>
            <w:tcW w:w="1212" w:type="dxa"/>
          </w:tcPr>
          <w:p w14:paraId="7488913B"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0.3</w:t>
            </w:r>
          </w:p>
        </w:tc>
        <w:tc>
          <w:tcPr>
            <w:tcW w:w="1657" w:type="dxa"/>
          </w:tcPr>
          <w:p w14:paraId="363889C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0.1 - 1.0</w:t>
            </w:r>
          </w:p>
        </w:tc>
        <w:tc>
          <w:tcPr>
            <w:tcW w:w="973" w:type="dxa"/>
          </w:tcPr>
          <w:p w14:paraId="320B89F7"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30" w:type="dxa"/>
          </w:tcPr>
          <w:p w14:paraId="7FB8924E"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12F5402" w14:textId="77777777" w:rsidR="00311CCD" w:rsidRPr="00311CCD" w:rsidRDefault="00311CCD" w:rsidP="00393948">
      <w:pPr>
        <w:rPr>
          <w:lang w:val="en-US"/>
        </w:rPr>
      </w:pPr>
    </w:p>
    <w:p w14:paraId="68B18906" w14:textId="77777777" w:rsidR="00311CCD" w:rsidRPr="00311CCD" w:rsidRDefault="00311CCD" w:rsidP="00393948">
      <w:pPr>
        <w:rPr>
          <w:lang w:val="en-US"/>
        </w:rPr>
      </w:pPr>
    </w:p>
    <w:p w14:paraId="677A9668" w14:textId="77777777" w:rsidR="00FA6759" w:rsidRPr="00752797" w:rsidRDefault="00FA6759" w:rsidP="00FA6759">
      <w:pPr>
        <w:pStyle w:val="Heading2"/>
        <w:spacing w:line="240" w:lineRule="auto"/>
        <w:jc w:val="both"/>
        <w:rPr>
          <w:lang w:val="en-US"/>
        </w:rPr>
      </w:pPr>
      <w:bookmarkStart w:id="574" w:name="_Toc431915670"/>
      <w:bookmarkStart w:id="575" w:name="_Toc431915767"/>
      <w:r w:rsidRPr="00752797">
        <w:rPr>
          <w:lang w:val="en-US"/>
        </w:rPr>
        <w:t>Vegetation input</w:t>
      </w:r>
      <w:bookmarkEnd w:id="567"/>
      <w:bookmarkEnd w:id="568"/>
      <w:bookmarkEnd w:id="569"/>
      <w:bookmarkEnd w:id="570"/>
      <w:bookmarkEnd w:id="571"/>
      <w:bookmarkEnd w:id="574"/>
      <w:bookmarkEnd w:id="575"/>
    </w:p>
    <w:p w14:paraId="64E8F317" w14:textId="77777777" w:rsidR="00FA6759" w:rsidRPr="00752797" w:rsidRDefault="00FA6759" w:rsidP="00FA6759">
      <w:pPr>
        <w:pStyle w:val="BodyText"/>
        <w:rPr>
          <w:lang w:val="en-US"/>
        </w:rPr>
      </w:pPr>
      <w:r w:rsidRPr="00752797">
        <w:rPr>
          <w:lang w:val="en-US"/>
        </w:rPr>
        <w:t xml:space="preserve">Short wave dissipation, long wave dissipation and flow interaction due to vegetation is supported. The user can define multiple vegetation species. The number of vegetation species is set by the keyword </w:t>
      </w:r>
      <w:r w:rsidRPr="00752797">
        <w:rPr>
          <w:i/>
          <w:lang w:val="en-US"/>
        </w:rPr>
        <w:t>nveg</w:t>
      </w:r>
      <w:r w:rsidRPr="00752797">
        <w:rPr>
          <w:lang w:val="en-US"/>
        </w:rPr>
        <w:t xml:space="preserve">. Furthermore, two files should be created and specified in the params.txt-file: a vegetation characteristics file (keyword </w:t>
      </w:r>
      <w:r w:rsidRPr="00752797">
        <w:rPr>
          <w:i/>
          <w:lang w:val="en-US"/>
        </w:rPr>
        <w:t>veggiefile</w:t>
      </w:r>
      <w:r w:rsidRPr="00752797">
        <w:rPr>
          <w:lang w:val="en-US"/>
        </w:rPr>
        <w:t xml:space="preserve">) and a vegetation location file (keyword </w:t>
      </w:r>
      <w:r w:rsidRPr="00752797">
        <w:rPr>
          <w:i/>
          <w:lang w:val="en-US"/>
        </w:rPr>
        <w:t>veggiemapfile</w:t>
      </w:r>
      <w:r w:rsidRPr="00752797">
        <w:rPr>
          <w:lang w:val="en-US"/>
        </w:rPr>
        <w:t xml:space="preserve">). </w:t>
      </w:r>
    </w:p>
    <w:p w14:paraId="57C294FE" w14:textId="77777777" w:rsidR="00FA6759" w:rsidRPr="00752797" w:rsidRDefault="00FA6759" w:rsidP="00FA6759">
      <w:pPr>
        <w:pStyle w:val="BodyText"/>
        <w:rPr>
          <w:lang w:val="en-US"/>
        </w:rPr>
      </w:pPr>
      <w:r w:rsidRPr="00752797">
        <w:rPr>
          <w:lang w:val="en-US"/>
        </w:rPr>
        <w:t xml:space="preserve">The veggiefile is a </w:t>
      </w:r>
      <w:r w:rsidR="00EA4470" w:rsidRPr="00752797">
        <w:rPr>
          <w:lang w:val="en-US"/>
        </w:rPr>
        <w:t>text file</w:t>
      </w:r>
      <w:r w:rsidRPr="00752797">
        <w:rPr>
          <w:lang w:val="en-US"/>
        </w:rPr>
        <w:t xml:space="preserve"> listing the names of the vegetation characteristics files that should be created for every individual vegetation species that should be accounted for. These property files contain the vegetation parameters </w:t>
      </w:r>
      <w:r w:rsidRPr="00752797">
        <w:rPr>
          <w:i/>
          <w:lang w:val="en-US"/>
        </w:rPr>
        <w:t>nsec</w:t>
      </w:r>
      <w:r w:rsidRPr="00752797">
        <w:rPr>
          <w:lang w:val="en-US"/>
        </w:rPr>
        <w:t xml:space="preserve">, </w:t>
      </w:r>
      <w:r w:rsidRPr="00752797">
        <w:rPr>
          <w:i/>
          <w:lang w:val="en-US"/>
        </w:rPr>
        <w:t>ah</w:t>
      </w:r>
      <w:r w:rsidRPr="00752797">
        <w:rPr>
          <w:lang w:val="en-US"/>
        </w:rPr>
        <w:t xml:space="preserve">, </w:t>
      </w:r>
      <w:r w:rsidRPr="00752797">
        <w:rPr>
          <w:i/>
          <w:lang w:val="en-US"/>
        </w:rPr>
        <w:t>C</w:t>
      </w:r>
      <w:r w:rsidRPr="00752797">
        <w:rPr>
          <w:i/>
          <w:vertAlign w:val="subscript"/>
          <w:lang w:val="en-US"/>
        </w:rPr>
        <w:t>d</w:t>
      </w:r>
      <w:r w:rsidRPr="00752797">
        <w:rPr>
          <w:lang w:val="en-US"/>
        </w:rPr>
        <w:t xml:space="preserve">, </w:t>
      </w:r>
      <w:r w:rsidRPr="00752797">
        <w:rPr>
          <w:i/>
          <w:lang w:val="en-US"/>
        </w:rPr>
        <w:t>b</w:t>
      </w:r>
      <w:r w:rsidRPr="00752797">
        <w:rPr>
          <w:i/>
          <w:vertAlign w:val="subscript"/>
          <w:lang w:val="en-US"/>
        </w:rPr>
        <w:t>v</w:t>
      </w:r>
      <w:r w:rsidRPr="00752797">
        <w:rPr>
          <w:lang w:val="en-US"/>
        </w:rPr>
        <w:t xml:space="preserve"> and </w:t>
      </w:r>
      <w:r w:rsidRPr="00752797">
        <w:rPr>
          <w:i/>
          <w:lang w:val="en-US"/>
        </w:rPr>
        <w:t>N</w:t>
      </w:r>
      <w:r w:rsidRPr="00752797">
        <w:rPr>
          <w:lang w:val="en-US"/>
        </w:rPr>
        <w:t xml:space="preserve"> that represent the number of vertical sections, height of vegetation section relative to the bed , the drag coefficient, stem diameter and vegetation density per vegetation section, respectively. An example of a set of files describing two different vegetation species is given below.</w:t>
      </w:r>
    </w:p>
    <w:p w14:paraId="5EDAB3BB" w14:textId="77777777" w:rsidR="00FA6759" w:rsidRPr="00752797" w:rsidRDefault="00FA6759" w:rsidP="00FA6759">
      <w:pPr>
        <w:pStyle w:val="Codeheader"/>
        <w:rPr>
          <w:lang w:val="en-US"/>
        </w:rPr>
      </w:pPr>
      <w:r w:rsidRPr="00752797">
        <w:rPr>
          <w:lang w:val="en-US"/>
        </w:rPr>
        <w:t>veggiefile.txt</w:t>
      </w:r>
    </w:p>
    <w:p w14:paraId="072DF683" w14:textId="31858E6E" w:rsidR="00FA6759" w:rsidRPr="00752797" w:rsidRDefault="00FA6759" w:rsidP="00B222D8">
      <w:pPr>
        <w:pStyle w:val="Code"/>
      </w:pPr>
      <w:r w:rsidRPr="00752797">
        <w:t>seagrass.txt</w:t>
      </w:r>
    </w:p>
    <w:p w14:paraId="0956B072" w14:textId="77777777" w:rsidR="00FA6759" w:rsidRPr="00752797" w:rsidRDefault="00FA6759" w:rsidP="00FA6759">
      <w:pPr>
        <w:pStyle w:val="Code"/>
        <w:jc w:val="both"/>
      </w:pPr>
      <w:r w:rsidRPr="00752797">
        <w:t>mangrove.txt</w:t>
      </w:r>
    </w:p>
    <w:p w14:paraId="5DBBC95F" w14:textId="77777777" w:rsidR="00FA6759" w:rsidRPr="00752797" w:rsidRDefault="00FA6759" w:rsidP="00FA6759">
      <w:pPr>
        <w:pStyle w:val="Codeheader"/>
        <w:rPr>
          <w:lang w:val="en-US"/>
        </w:rPr>
      </w:pPr>
      <w:r w:rsidRPr="00752797">
        <w:rPr>
          <w:lang w:val="en-US"/>
        </w:rPr>
        <w:t>seagrass.txt</w:t>
      </w:r>
    </w:p>
    <w:p w14:paraId="0829380D" w14:textId="77777777" w:rsidR="00FA6759" w:rsidRPr="00752797" w:rsidRDefault="00FA6759" w:rsidP="00FA6759">
      <w:pPr>
        <w:pStyle w:val="Code"/>
        <w:jc w:val="both"/>
      </w:pPr>
      <w:proofErr w:type="gramStart"/>
      <w:r w:rsidRPr="00752797">
        <w:t>ah</w:t>
      </w:r>
      <w:proofErr w:type="gramEnd"/>
      <w:r w:rsidRPr="00752797">
        <w:t xml:space="preserve"> = 0.2</w:t>
      </w:r>
    </w:p>
    <w:p w14:paraId="30580BD6" w14:textId="77777777" w:rsidR="00FA6759" w:rsidRPr="00752797" w:rsidRDefault="00FA6759" w:rsidP="00FA6759">
      <w:pPr>
        <w:pStyle w:val="Code"/>
        <w:jc w:val="both"/>
      </w:pPr>
      <w:r w:rsidRPr="00752797">
        <w:t>Cd = 1.0</w:t>
      </w:r>
    </w:p>
    <w:p w14:paraId="3CCAE4AA" w14:textId="77777777" w:rsidR="00FA6759" w:rsidRPr="00752797" w:rsidRDefault="00FA6759" w:rsidP="00FA6759">
      <w:pPr>
        <w:pStyle w:val="Code"/>
        <w:jc w:val="both"/>
      </w:pPr>
      <w:proofErr w:type="gramStart"/>
      <w:r w:rsidRPr="00752797">
        <w:t>bv</w:t>
      </w:r>
      <w:proofErr w:type="gramEnd"/>
      <w:r w:rsidRPr="00752797">
        <w:t xml:space="preserve"> = 0.02</w:t>
      </w:r>
    </w:p>
    <w:p w14:paraId="4EB31204" w14:textId="77777777" w:rsidR="00FA6759" w:rsidRPr="00752797" w:rsidRDefault="00FA6759" w:rsidP="00FA6759">
      <w:pPr>
        <w:pStyle w:val="Code"/>
        <w:jc w:val="both"/>
      </w:pPr>
      <w:r w:rsidRPr="00752797">
        <w:t>N = 1200</w:t>
      </w:r>
    </w:p>
    <w:p w14:paraId="46C70F80" w14:textId="77777777" w:rsidR="00FA6759" w:rsidRPr="00752797" w:rsidRDefault="00FA6759" w:rsidP="00FA6759">
      <w:pPr>
        <w:pStyle w:val="Codeheader"/>
        <w:rPr>
          <w:lang w:val="en-US"/>
        </w:rPr>
      </w:pPr>
      <w:r w:rsidRPr="00752797">
        <w:rPr>
          <w:lang w:val="en-US"/>
        </w:rPr>
        <w:t>mangrove.txt</w:t>
      </w:r>
    </w:p>
    <w:p w14:paraId="5DAA787E" w14:textId="77777777" w:rsidR="00FA6759" w:rsidRPr="00752797" w:rsidRDefault="00FA6759" w:rsidP="00FA6759">
      <w:pPr>
        <w:pStyle w:val="Code"/>
        <w:jc w:val="both"/>
      </w:pPr>
      <w:proofErr w:type="gramStart"/>
      <w:r w:rsidRPr="00752797">
        <w:t>nsec</w:t>
      </w:r>
      <w:proofErr w:type="gramEnd"/>
      <w:r w:rsidRPr="00752797">
        <w:t xml:space="preserve"> = 3</w:t>
      </w:r>
    </w:p>
    <w:p w14:paraId="6FDD4F30" w14:textId="77777777" w:rsidR="00FA6759" w:rsidRPr="00752797" w:rsidRDefault="00FA6759" w:rsidP="00FA6759">
      <w:pPr>
        <w:pStyle w:val="Code"/>
        <w:jc w:val="both"/>
      </w:pPr>
      <w:proofErr w:type="gramStart"/>
      <w:r w:rsidRPr="00752797">
        <w:t>ah</w:t>
      </w:r>
      <w:proofErr w:type="gramEnd"/>
      <w:r w:rsidRPr="00752797">
        <w:t xml:space="preserve"> = 0.5 0.8 1.3</w:t>
      </w:r>
    </w:p>
    <w:p w14:paraId="1833E757" w14:textId="77777777" w:rsidR="00FA6759" w:rsidRPr="00752797" w:rsidRDefault="00FA6759" w:rsidP="00FA6759">
      <w:pPr>
        <w:pStyle w:val="Code"/>
        <w:jc w:val="both"/>
      </w:pPr>
      <w:r w:rsidRPr="00752797">
        <w:t>Cd = 2.0 1.0 2.0</w:t>
      </w:r>
    </w:p>
    <w:p w14:paraId="1A3EB4AC" w14:textId="77777777" w:rsidR="00FA6759" w:rsidRPr="00752797" w:rsidRDefault="00FA6759" w:rsidP="00FA6759">
      <w:pPr>
        <w:pStyle w:val="Code"/>
        <w:jc w:val="both"/>
      </w:pPr>
      <w:proofErr w:type="gramStart"/>
      <w:r w:rsidRPr="00752797">
        <w:t>bv</w:t>
      </w:r>
      <w:proofErr w:type="gramEnd"/>
      <w:r w:rsidRPr="00752797">
        <w:t xml:space="preserve"> = 0.05 0.15 0.1</w:t>
      </w:r>
    </w:p>
    <w:p w14:paraId="72A5E992" w14:textId="77777777" w:rsidR="00FA6759" w:rsidRPr="00752797" w:rsidRDefault="00FA6759" w:rsidP="00FA6759">
      <w:pPr>
        <w:pStyle w:val="Code"/>
        <w:jc w:val="both"/>
      </w:pPr>
      <w:r w:rsidRPr="00752797">
        <w:t>N = 1000 50 500</w:t>
      </w:r>
    </w:p>
    <w:p w14:paraId="61FE83FE" w14:textId="0998969C" w:rsidR="00FA6759" w:rsidRPr="00752797" w:rsidRDefault="00FA6759" w:rsidP="00FA6759">
      <w:pPr>
        <w:pStyle w:val="BodyText"/>
        <w:rPr>
          <w:lang w:val="en-US"/>
        </w:rPr>
      </w:pPr>
      <w:r w:rsidRPr="00752797">
        <w:rPr>
          <w:lang w:val="en-US"/>
        </w:rPr>
        <w:t xml:space="preserve">The </w:t>
      </w:r>
      <w:r w:rsidRPr="00752797">
        <w:rPr>
          <w:i/>
          <w:lang w:val="en-US"/>
        </w:rPr>
        <w:t>nsec</w:t>
      </w:r>
      <w:r w:rsidRPr="00752797">
        <w:rPr>
          <w:lang w:val="en-US"/>
        </w:rPr>
        <w:t xml:space="preserve"> keyword in the species property file allows the user to define multiple height segments of the species with different properties. The height per vegetation section is defined relative to the bed level. For all properties, the values are given from bottom to top. A definit</w:t>
      </w:r>
      <w:r w:rsidR="00E90E75">
        <w:rPr>
          <w:lang w:val="en-US"/>
        </w:rPr>
        <w:t xml:space="preserve">ion sketch is given in </w:t>
      </w:r>
      <w:r w:rsidR="00E90E75">
        <w:rPr>
          <w:lang w:val="en-US"/>
        </w:rPr>
        <w:fldChar w:fldCharType="begin"/>
      </w:r>
      <w:r w:rsidR="00E90E75">
        <w:rPr>
          <w:lang w:val="en-US"/>
        </w:rPr>
        <w:instrText xml:space="preserve"> REF _Ref416525328 \h </w:instrText>
      </w:r>
      <w:r w:rsidR="00E90E75">
        <w:rPr>
          <w:lang w:val="en-US"/>
        </w:rPr>
      </w:r>
      <w:r w:rsidR="00E90E75">
        <w:rPr>
          <w:lang w:val="en-US"/>
        </w:rPr>
        <w:fldChar w:fldCharType="separate"/>
      </w:r>
      <w:r w:rsidR="002E51A3" w:rsidRPr="00752797">
        <w:rPr>
          <w:lang w:val="en-US"/>
        </w:rPr>
        <w:t xml:space="preserve">Figure </w:t>
      </w:r>
      <w:r w:rsidR="002E51A3">
        <w:rPr>
          <w:noProof/>
          <w:lang w:val="en-US"/>
        </w:rPr>
        <w:t>4</w:t>
      </w:r>
      <w:r w:rsidR="002E51A3">
        <w:rPr>
          <w:lang w:val="en-US"/>
        </w:rPr>
        <w:t>.</w:t>
      </w:r>
      <w:r w:rsidR="002E51A3">
        <w:rPr>
          <w:noProof/>
          <w:lang w:val="en-US"/>
        </w:rPr>
        <w:t>3</w:t>
      </w:r>
      <w:r w:rsidR="00E90E75">
        <w:rPr>
          <w:lang w:val="en-US"/>
        </w:rPr>
        <w:fldChar w:fldCharType="end"/>
      </w:r>
      <w:r w:rsidRPr="00752797">
        <w:rPr>
          <w:lang w:val="en-US"/>
        </w:rPr>
        <w:t>.</w:t>
      </w:r>
    </w:p>
    <w:p w14:paraId="7C1A8E26" w14:textId="77777777" w:rsidR="00FA6759" w:rsidRPr="00752797" w:rsidRDefault="00FA6759" w:rsidP="00FA6759">
      <w:pPr>
        <w:pStyle w:val="BodyText"/>
        <w:jc w:val="center"/>
        <w:rPr>
          <w:lang w:val="en-US"/>
        </w:rPr>
      </w:pPr>
      <w:r w:rsidRPr="00752797">
        <w:rPr>
          <w:noProof/>
          <w:lang w:eastAsia="zh-CN"/>
        </w:rPr>
        <w:lastRenderedPageBreak/>
        <w:drawing>
          <wp:inline distT="0" distB="0" distL="0" distR="0" wp14:anchorId="496AF698" wp14:editId="2782EEE0">
            <wp:extent cx="3650673" cy="2040595"/>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650917" cy="2040731"/>
                    </a:xfrm>
                    <a:prstGeom prst="rect">
                      <a:avLst/>
                    </a:prstGeom>
                    <a:noFill/>
                  </pic:spPr>
                </pic:pic>
              </a:graphicData>
            </a:graphic>
          </wp:inline>
        </w:drawing>
      </w:r>
    </w:p>
    <w:p w14:paraId="21CC30B5" w14:textId="6012B597" w:rsidR="00FA6759" w:rsidRPr="00752797" w:rsidRDefault="00FA6759" w:rsidP="00FA6759">
      <w:pPr>
        <w:pStyle w:val="Caption"/>
        <w:rPr>
          <w:lang w:val="en-US"/>
        </w:rPr>
      </w:pPr>
      <w:bookmarkStart w:id="576" w:name="_Ref416525328"/>
      <w:proofErr w:type="gramStart"/>
      <w:r w:rsidRPr="00752797">
        <w:rPr>
          <w:lang w:val="en-US"/>
        </w:rPr>
        <w:t xml:space="preserve">Figure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Figure \* ARABIC \s 1 </w:instrText>
      </w:r>
      <w:r w:rsidR="00366571">
        <w:rPr>
          <w:lang w:val="en-US"/>
        </w:rPr>
        <w:fldChar w:fldCharType="separate"/>
      </w:r>
      <w:r w:rsidR="002E51A3">
        <w:rPr>
          <w:noProof/>
          <w:lang w:val="en-US"/>
        </w:rPr>
        <w:t>3</w:t>
      </w:r>
      <w:r w:rsidR="00366571">
        <w:rPr>
          <w:lang w:val="en-US"/>
        </w:rPr>
        <w:fldChar w:fldCharType="end"/>
      </w:r>
      <w:bookmarkEnd w:id="576"/>
      <w:r w:rsidRPr="00752797">
        <w:rPr>
          <w:lang w:val="en-US"/>
        </w:rPr>
        <w:tab/>
        <w:t>Definition sketch of vegetation specification in XBeach (example for mangrove type vegetation schematized in three vertical sections).</w:t>
      </w:r>
    </w:p>
    <w:p w14:paraId="31754E9F" w14:textId="77777777" w:rsidR="00FA6759" w:rsidRPr="00752797" w:rsidRDefault="00FA6759" w:rsidP="00FA6759">
      <w:pPr>
        <w:pStyle w:val="BodyText"/>
        <w:rPr>
          <w:lang w:val="en-US"/>
        </w:rPr>
      </w:pPr>
    </w:p>
    <w:p w14:paraId="7C55EC72" w14:textId="4E365612" w:rsidR="00FA6759" w:rsidRPr="00752797" w:rsidRDefault="00FA6759" w:rsidP="00C93B3B">
      <w:pPr>
        <w:pStyle w:val="BodyText"/>
        <w:rPr>
          <w:lang w:val="en-US"/>
        </w:rPr>
      </w:pPr>
      <w:r w:rsidRPr="00752797">
        <w:rPr>
          <w:lang w:val="en-US"/>
        </w:rPr>
        <w:t>Finally</w:t>
      </w:r>
      <w:proofErr w:type="gramStart"/>
      <w:r w:rsidRPr="00752797">
        <w:rPr>
          <w:lang w:val="en-US"/>
        </w:rPr>
        <w:t>,  the</w:t>
      </w:r>
      <w:proofErr w:type="gramEnd"/>
      <w:r w:rsidRPr="00752797">
        <w:rPr>
          <w:lang w:val="en-US"/>
        </w:rPr>
        <w:t xml:space="preserve"> </w:t>
      </w:r>
      <w:r w:rsidRPr="00752797">
        <w:rPr>
          <w:i/>
          <w:lang w:val="en-US"/>
        </w:rPr>
        <w:t>veggiemapfile</w:t>
      </w:r>
      <w:r w:rsidRPr="00752797">
        <w:rPr>
          <w:lang w:val="en-US"/>
        </w:rPr>
        <w:t xml:space="preserve"> indicates in what grid cell which vegetation species can be found. The format of this file is similar to the bathymetry files described in</w:t>
      </w:r>
      <w:r w:rsidR="005D79D2">
        <w:rPr>
          <w:lang w:val="en-US"/>
        </w:rPr>
        <w:t xml:space="preserve"> Section</w:t>
      </w:r>
      <w:r w:rsidR="00C93B3B">
        <w:rPr>
          <w:lang w:val="en-US"/>
        </w:rPr>
        <w:t xml:space="preserve"> </w:t>
      </w:r>
      <w:r w:rsidR="00C93B3B">
        <w:rPr>
          <w:lang w:val="en-US"/>
        </w:rPr>
        <w:fldChar w:fldCharType="begin"/>
      </w:r>
      <w:r w:rsidR="00C93B3B">
        <w:rPr>
          <w:lang w:val="en-US"/>
        </w:rPr>
        <w:instrText xml:space="preserve"> REF _Ref431915481 \r \h </w:instrText>
      </w:r>
      <w:r w:rsidR="00C93B3B">
        <w:rPr>
          <w:lang w:val="en-US"/>
        </w:rPr>
      </w:r>
      <w:r w:rsidR="00C93B3B">
        <w:rPr>
          <w:lang w:val="en-US"/>
        </w:rPr>
        <w:fldChar w:fldCharType="separate"/>
      </w:r>
      <w:r w:rsidR="00C93B3B">
        <w:rPr>
          <w:lang w:val="en-US"/>
        </w:rPr>
        <w:t>4.4</w:t>
      </w:r>
      <w:r w:rsidR="00C93B3B">
        <w:rPr>
          <w:lang w:val="en-US"/>
        </w:rPr>
        <w:fldChar w:fldCharType="end"/>
      </w:r>
      <w:r w:rsidRPr="00752797">
        <w:rPr>
          <w:lang w:val="en-US"/>
        </w:rPr>
        <w:t>, but the values are integers referring to a species where 1 refers to the first listed species, 2 to the second, et cetera. A zero indicates no vegetation at that particular location.</w:t>
      </w:r>
    </w:p>
    <w:p w14:paraId="075CC495" w14:textId="77777777" w:rsidR="00FA6759" w:rsidRPr="00752797" w:rsidRDefault="00FA6759" w:rsidP="00FA6759">
      <w:pPr>
        <w:pStyle w:val="BodyText"/>
        <w:rPr>
          <w:lang w:val="en-US"/>
        </w:rPr>
      </w:pPr>
      <w:r w:rsidRPr="00752797">
        <w:rPr>
          <w:lang w:val="en-US"/>
        </w:rPr>
        <w:t>In summary, the following files should be created when the effect of vegetation is modeled:</w:t>
      </w:r>
    </w:p>
    <w:p w14:paraId="0CEE42A7" w14:textId="77777777" w:rsidR="00FA6759" w:rsidRPr="00752797" w:rsidRDefault="00FA6759" w:rsidP="00FA6759">
      <w:pPr>
        <w:numPr>
          <w:ilvl w:val="0"/>
          <w:numId w:val="4"/>
        </w:numPr>
        <w:rPr>
          <w:lang w:val="en-US"/>
        </w:rPr>
      </w:pPr>
      <w:r w:rsidRPr="00752797">
        <w:rPr>
          <w:lang w:val="en-US"/>
        </w:rPr>
        <w:t xml:space="preserve">1 x Veggiemapfile: file similar to bathymetry file containing 0, 1 etc. (up to </w:t>
      </w:r>
      <w:r w:rsidRPr="00752797">
        <w:rPr>
          <w:i/>
          <w:lang w:val="en-US"/>
        </w:rPr>
        <w:t>nveg</w:t>
      </w:r>
      <w:r w:rsidRPr="00752797">
        <w:rPr>
          <w:lang w:val="en-US"/>
        </w:rPr>
        <w:t>)</w:t>
      </w:r>
    </w:p>
    <w:p w14:paraId="2B7FAED3" w14:textId="77777777" w:rsidR="00FA6759" w:rsidRPr="00752797" w:rsidRDefault="00FA6759" w:rsidP="00FA6759">
      <w:pPr>
        <w:numPr>
          <w:ilvl w:val="0"/>
          <w:numId w:val="4"/>
        </w:numPr>
        <w:rPr>
          <w:lang w:val="en-US"/>
        </w:rPr>
      </w:pPr>
      <w:r w:rsidRPr="00752797">
        <w:rPr>
          <w:lang w:val="en-US"/>
        </w:rPr>
        <w:t>1 x Veggiefile: list of file names of vegetation property files per species</w:t>
      </w:r>
    </w:p>
    <w:p w14:paraId="5C62AA4B" w14:textId="77777777" w:rsidR="00FA6759" w:rsidRPr="00752797" w:rsidRDefault="00FA6759" w:rsidP="00FA6759">
      <w:pPr>
        <w:numPr>
          <w:ilvl w:val="0"/>
          <w:numId w:val="4"/>
        </w:numPr>
        <w:rPr>
          <w:lang w:val="en-US"/>
        </w:rPr>
      </w:pPr>
      <w:r w:rsidRPr="00752797">
        <w:rPr>
          <w:i/>
          <w:lang w:val="en-US"/>
        </w:rPr>
        <w:t xml:space="preserve">Nveg </w:t>
      </w:r>
      <w:r w:rsidRPr="00752797">
        <w:rPr>
          <w:lang w:val="en-US"/>
        </w:rPr>
        <w:t>x vegetation property file(s): describing vegetation properties per species</w:t>
      </w:r>
    </w:p>
    <w:p w14:paraId="502BF0B0" w14:textId="77777777" w:rsidR="00FA6759" w:rsidRPr="00752797" w:rsidRDefault="00FA6759" w:rsidP="00FA6759">
      <w:pPr>
        <w:pStyle w:val="BodyText"/>
        <w:rPr>
          <w:lang w:val="en-US"/>
        </w:rPr>
      </w:pPr>
    </w:p>
    <w:p w14:paraId="40BD69ED" w14:textId="77777777" w:rsidR="00FA6759" w:rsidRPr="00752797" w:rsidRDefault="00FA6759" w:rsidP="00FA6759">
      <w:pPr>
        <w:pStyle w:val="BodyText"/>
        <w:rPr>
          <w:lang w:val="en-US"/>
        </w:rPr>
      </w:pPr>
      <w:r w:rsidRPr="00752797">
        <w:rPr>
          <w:lang w:val="en-US"/>
        </w:rPr>
        <w:t xml:space="preserve">Below the relevant keywords in the params.txt are given. In addition, the keyword </w:t>
      </w:r>
      <w:r w:rsidRPr="00752797">
        <w:rPr>
          <w:i/>
          <w:lang w:val="en-US"/>
        </w:rPr>
        <w:t>vegetation</w:t>
      </w:r>
      <w:r w:rsidRPr="00752797">
        <w:rPr>
          <w:lang w:val="en-US"/>
        </w:rPr>
        <w:t xml:space="preserve"> should be set to 1.</w:t>
      </w:r>
    </w:p>
    <w:p w14:paraId="3D9588B5" w14:textId="1590DF49" w:rsidR="00FA6759" w:rsidRPr="00752797" w:rsidRDefault="00003B05" w:rsidP="00003B05">
      <w:pPr>
        <w:pStyle w:val="Caption"/>
        <w:rPr>
          <w:lang w:val="en-US"/>
        </w:rPr>
      </w:pPr>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19</w:t>
      </w:r>
      <w:r w:rsidR="00366571">
        <w:rPr>
          <w:lang w:val="en-US"/>
        </w:rPr>
        <w:fldChar w:fldCharType="end"/>
      </w:r>
      <w:r w:rsidRPr="00752797">
        <w:rPr>
          <w:lang w:val="en-US"/>
        </w:rPr>
        <w:tab/>
        <w:t>Overview of all keywords related to the vegetation module</w:t>
      </w:r>
    </w:p>
    <w:tbl>
      <w:tblPr>
        <w:tblStyle w:val="LightShading-Accent1"/>
        <w:tblW w:w="0" w:type="auto"/>
        <w:tblLook w:val="04A0" w:firstRow="1" w:lastRow="0" w:firstColumn="1" w:lastColumn="0" w:noHBand="0" w:noVBand="1"/>
      </w:tblPr>
      <w:tblGrid>
        <w:gridCol w:w="1913"/>
        <w:gridCol w:w="2152"/>
        <w:gridCol w:w="1241"/>
        <w:gridCol w:w="1354"/>
        <w:gridCol w:w="973"/>
        <w:gridCol w:w="1297"/>
      </w:tblGrid>
      <w:tr w:rsidR="00FA6759" w:rsidRPr="00752797" w14:paraId="09C57679" w14:textId="77777777" w:rsidTr="0099577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CAA58E7" w14:textId="77777777" w:rsidR="00FA6759" w:rsidRPr="00752797" w:rsidRDefault="00FA6759" w:rsidP="00995779">
            <w:pPr>
              <w:pStyle w:val="PlainText"/>
              <w:jc w:val="both"/>
            </w:pPr>
            <w:r w:rsidRPr="00752797">
              <w:t>keyword</w:t>
            </w:r>
          </w:p>
        </w:tc>
        <w:tc>
          <w:tcPr>
            <w:tcW w:w="2834" w:type="dxa"/>
          </w:tcPr>
          <w:p w14:paraId="1E2164E5"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22869E8"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63738C0C"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2D08CFD"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75BDB494"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FA6759" w:rsidRPr="00752797" w14:paraId="44F976B5" w14:textId="77777777" w:rsidTr="0099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75EB83A" w14:textId="77777777" w:rsidR="00FA6759" w:rsidRPr="00752797" w:rsidRDefault="00FA6759" w:rsidP="00995779">
            <w:pPr>
              <w:pStyle w:val="PlainText"/>
              <w:jc w:val="both"/>
            </w:pPr>
            <w:r w:rsidRPr="00752797">
              <w:t>nveg</w:t>
            </w:r>
          </w:p>
        </w:tc>
        <w:tc>
          <w:tcPr>
            <w:tcW w:w="2834" w:type="dxa"/>
          </w:tcPr>
          <w:p w14:paraId="07CE72B9"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vegetation species</w:t>
            </w:r>
          </w:p>
        </w:tc>
        <w:tc>
          <w:tcPr>
            <w:tcW w:w="1417" w:type="dxa"/>
          </w:tcPr>
          <w:p w14:paraId="1613DB2E"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-123</w:t>
            </w:r>
          </w:p>
        </w:tc>
        <w:tc>
          <w:tcPr>
            <w:tcW w:w="1984" w:type="dxa"/>
          </w:tcPr>
          <w:p w14:paraId="12CC417D"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40F920B7"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3068F12F"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r>
      <w:tr w:rsidR="00FA6759" w:rsidRPr="00752797" w14:paraId="2F78F6AE" w14:textId="77777777" w:rsidTr="00995779">
        <w:tc>
          <w:tcPr>
            <w:cnfStyle w:val="001000000000" w:firstRow="0" w:lastRow="0" w:firstColumn="1" w:lastColumn="0" w:oddVBand="0" w:evenVBand="0" w:oddHBand="0" w:evenHBand="0" w:firstRowFirstColumn="0" w:firstRowLastColumn="0" w:lastRowFirstColumn="0" w:lastRowLastColumn="0"/>
            <w:tcW w:w="1984" w:type="dxa"/>
          </w:tcPr>
          <w:p w14:paraId="314BE767" w14:textId="77777777" w:rsidR="00FA6759" w:rsidRPr="00752797" w:rsidRDefault="00FA6759" w:rsidP="00995779">
            <w:pPr>
              <w:pStyle w:val="PlainText"/>
              <w:jc w:val="both"/>
            </w:pPr>
            <w:r w:rsidRPr="00752797">
              <w:t>veggiefile</w:t>
            </w:r>
          </w:p>
        </w:tc>
        <w:tc>
          <w:tcPr>
            <w:tcW w:w="2834" w:type="dxa"/>
          </w:tcPr>
          <w:p w14:paraId="47F9389A"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vegetation species list file</w:t>
            </w:r>
          </w:p>
        </w:tc>
        <w:tc>
          <w:tcPr>
            <w:tcW w:w="1417" w:type="dxa"/>
          </w:tcPr>
          <w:p w14:paraId="3EFD5226"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17454C5B"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588EFCA6"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700" w:type="dxa"/>
          </w:tcPr>
          <w:p w14:paraId="007F51FD"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p>
        </w:tc>
      </w:tr>
      <w:tr w:rsidR="00FA6759" w:rsidRPr="00752797" w14:paraId="6E78A034" w14:textId="77777777" w:rsidTr="0099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E9C4BA6" w14:textId="77777777" w:rsidR="00FA6759" w:rsidRPr="00752797" w:rsidRDefault="00FA6759" w:rsidP="00995779">
            <w:pPr>
              <w:pStyle w:val="PlainText"/>
              <w:jc w:val="both"/>
            </w:pPr>
            <w:r w:rsidRPr="00752797">
              <w:t>veggiemapfile</w:t>
            </w:r>
          </w:p>
        </w:tc>
        <w:tc>
          <w:tcPr>
            <w:tcW w:w="2834" w:type="dxa"/>
          </w:tcPr>
          <w:p w14:paraId="5D0F0DDC"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vegetation species map file</w:t>
            </w:r>
          </w:p>
        </w:tc>
        <w:tc>
          <w:tcPr>
            <w:tcW w:w="1417" w:type="dxa"/>
          </w:tcPr>
          <w:p w14:paraId="25939E52"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2B2D6AC2"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08656C72"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35FE0E55"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r>
    </w:tbl>
    <w:p w14:paraId="24A6D61D" w14:textId="77777777" w:rsidR="00FA6759" w:rsidRPr="00752797" w:rsidRDefault="00FA6759" w:rsidP="00FA6759">
      <w:pPr>
        <w:pStyle w:val="Heading2"/>
        <w:spacing w:line="240" w:lineRule="auto"/>
        <w:jc w:val="both"/>
        <w:rPr>
          <w:lang w:val="en-US"/>
        </w:rPr>
      </w:pPr>
      <w:bookmarkStart w:id="577" w:name="_Toc285701680"/>
      <w:bookmarkStart w:id="578" w:name="_Toc412623870"/>
      <w:bookmarkStart w:id="579" w:name="_Toc417455492"/>
      <w:bookmarkStart w:id="580" w:name="_Toc417455685"/>
      <w:bookmarkStart w:id="581" w:name="_Toc417455830"/>
      <w:bookmarkStart w:id="582" w:name="_Toc431915671"/>
      <w:bookmarkStart w:id="583" w:name="_Toc431915768"/>
      <w:r w:rsidRPr="00752797">
        <w:rPr>
          <w:lang w:val="en-US"/>
        </w:rPr>
        <w:t>Discharge input</w:t>
      </w:r>
      <w:bookmarkEnd w:id="577"/>
      <w:bookmarkEnd w:id="578"/>
      <w:bookmarkEnd w:id="579"/>
      <w:bookmarkEnd w:id="580"/>
      <w:bookmarkEnd w:id="581"/>
      <w:bookmarkEnd w:id="582"/>
      <w:bookmarkEnd w:id="583"/>
    </w:p>
    <w:p w14:paraId="2F70EDAE" w14:textId="77777777" w:rsidR="00620A54" w:rsidRPr="00752797" w:rsidRDefault="00620A54" w:rsidP="002603CC">
      <w:pPr>
        <w:pStyle w:val="BodyText"/>
        <w:rPr>
          <w:lang w:val="en-US"/>
        </w:rPr>
      </w:pPr>
      <w:r w:rsidRPr="00752797">
        <w:rPr>
          <w:lang w:val="en-US"/>
        </w:rPr>
        <w:t xml:space="preserve">Discharge of water at the model boundaries or directly in the model domain is defined along specific grid sections. The keywords </w:t>
      </w:r>
      <w:r w:rsidRPr="00752797">
        <w:rPr>
          <w:i/>
          <w:lang w:val="en-US"/>
        </w:rPr>
        <w:t>ndischarge</w:t>
      </w:r>
      <w:r w:rsidRPr="00752797">
        <w:rPr>
          <w:lang w:val="en-US"/>
        </w:rPr>
        <w:t xml:space="preserve"> and </w:t>
      </w:r>
      <w:r w:rsidRPr="00752797">
        <w:rPr>
          <w:i/>
          <w:lang w:val="en-US"/>
        </w:rPr>
        <w:t>ntdischarge</w:t>
      </w:r>
      <w:r w:rsidRPr="00752797">
        <w:rPr>
          <w:lang w:val="en-US"/>
        </w:rPr>
        <w:t xml:space="preserve"> define the number of discharge sections and the length of the discharge time series respectively. The </w:t>
      </w:r>
      <w:r w:rsidRPr="00752797">
        <w:rPr>
          <w:i/>
          <w:lang w:val="en-US"/>
        </w:rPr>
        <w:t xml:space="preserve">disch_loc_file </w:t>
      </w:r>
      <w:r w:rsidRPr="00752797">
        <w:rPr>
          <w:lang w:val="en-US"/>
        </w:rPr>
        <w:t xml:space="preserve">keyword references a file that defines the discharge sections. Each line in this file corresponds to a grid section and each line contains four numbers being the start and end coordinates of the section. The file is formatted as follows, where </w:t>
      </w:r>
      <w:r w:rsidRPr="00752797">
        <w:rPr>
          <w:i/>
          <w:lang w:val="en-US"/>
        </w:rPr>
        <w:t>ndisch</w:t>
      </w:r>
      <w:r w:rsidRPr="00752797">
        <w:rPr>
          <w:lang w:val="en-US"/>
        </w:rPr>
        <w:t xml:space="preserve"> refers to the keyword </w:t>
      </w:r>
      <w:r w:rsidRPr="00752797">
        <w:rPr>
          <w:i/>
          <w:lang w:val="en-US"/>
        </w:rPr>
        <w:t>ndischarge</w:t>
      </w:r>
      <w:r w:rsidRPr="00752797">
        <w:rPr>
          <w:lang w:val="en-US"/>
        </w:rPr>
        <w:t>:</w:t>
      </w:r>
    </w:p>
    <w:p w14:paraId="1A5AE935" w14:textId="77777777" w:rsidR="00620A54" w:rsidRPr="00752797" w:rsidRDefault="00620A54" w:rsidP="002603CC">
      <w:pPr>
        <w:pStyle w:val="Codeheader"/>
        <w:rPr>
          <w:lang w:val="en-US"/>
        </w:rPr>
      </w:pPr>
      <w:r w:rsidRPr="00752797">
        <w:rPr>
          <w:lang w:val="en-US"/>
        </w:rPr>
        <w:lastRenderedPageBreak/>
        <w:t>disch_loc.txt</w:t>
      </w:r>
    </w:p>
    <w:p w14:paraId="2CB14430" w14:textId="77777777" w:rsidR="00620A54" w:rsidRPr="00752797" w:rsidRDefault="00620A54" w:rsidP="002603CC">
      <w:pPr>
        <w:pStyle w:val="Code"/>
        <w:jc w:val="both"/>
      </w:pPr>
      <w:r w:rsidRPr="00752797">
        <w:t>&lt;x_start 1&gt; &lt;y_start 1&gt; &lt;x_end 1&gt; &lt;y_end 1&gt;</w:t>
      </w:r>
    </w:p>
    <w:p w14:paraId="2791A62D" w14:textId="77777777" w:rsidR="00620A54" w:rsidRPr="00752797" w:rsidRDefault="00620A54" w:rsidP="002603CC">
      <w:pPr>
        <w:pStyle w:val="Code"/>
        <w:jc w:val="both"/>
      </w:pPr>
      <w:r w:rsidRPr="00752797">
        <w:t>&lt;x_start 2&gt; &lt;y_start 2&gt; &lt;x_end 2&gt; &lt;y_end 2&gt;</w:t>
      </w:r>
    </w:p>
    <w:p w14:paraId="19A0E3CB" w14:textId="77777777" w:rsidR="00620A54" w:rsidRPr="00752797" w:rsidRDefault="00620A54" w:rsidP="002603CC">
      <w:pPr>
        <w:pStyle w:val="Code"/>
        <w:jc w:val="both"/>
      </w:pPr>
      <w:r w:rsidRPr="00752797">
        <w:t>&lt;x_start 3&gt; &lt;y_start 3&gt; &lt;x_end 3&gt; &lt;y_end 3&gt;</w:t>
      </w:r>
    </w:p>
    <w:p w14:paraId="4C4F953F" w14:textId="77777777" w:rsidR="00620A54" w:rsidRPr="00752797" w:rsidRDefault="00620A54" w:rsidP="002603CC">
      <w:pPr>
        <w:pStyle w:val="Code"/>
        <w:jc w:val="both"/>
      </w:pPr>
      <w:r w:rsidRPr="00752797">
        <w:t>...</w:t>
      </w:r>
    </w:p>
    <w:p w14:paraId="241D7C10" w14:textId="77777777" w:rsidR="00620A54" w:rsidRPr="00752797" w:rsidRDefault="00620A54" w:rsidP="002603CC">
      <w:pPr>
        <w:pStyle w:val="Code"/>
        <w:jc w:val="both"/>
      </w:pPr>
      <w:r w:rsidRPr="00752797">
        <w:t>&lt;</w:t>
      </w:r>
      <w:proofErr w:type="gramStart"/>
      <w:r w:rsidRPr="00752797">
        <w:t>x_start</w:t>
      </w:r>
      <w:proofErr w:type="gramEnd"/>
      <w:r w:rsidRPr="00752797">
        <w:t xml:space="preserve"> ndisch&gt; &lt;y_start ndisch&gt; &lt;x_end ndisch&gt; &lt;y_end ndisch&gt;</w:t>
      </w:r>
    </w:p>
    <w:p w14:paraId="1A2D340D" w14:textId="77777777" w:rsidR="00620A54" w:rsidRPr="00752797" w:rsidRDefault="00620A54" w:rsidP="002603CC">
      <w:pPr>
        <w:pStyle w:val="BodyText"/>
        <w:rPr>
          <w:lang w:val="en-US"/>
        </w:rPr>
      </w:pPr>
      <w:r w:rsidRPr="00752797">
        <w:rPr>
          <w:lang w:val="en-US"/>
        </w:rPr>
        <w:t xml:space="preserve">The world coordinates specified in this file must be chosen such that they are close to the desired grid cell borders, since the grid cell borders are eventually used as discharge section. Discharge sections can be located along grid cell borders that are either oriented cross-shore or alongshore, but not a combination of the two. In a regular grid this implies that </w:t>
      </w:r>
      <w:r w:rsidR="00752797" w:rsidRPr="00752797">
        <w:rPr>
          <w:lang w:val="en-US"/>
        </w:rPr>
        <w:t>either the start or</w:t>
      </w:r>
      <w:r w:rsidRPr="00752797">
        <w:rPr>
          <w:lang w:val="en-US"/>
        </w:rPr>
        <w:t xml:space="preserve"> end x-coordinates are equal</w:t>
      </w:r>
      <w:r w:rsidR="00C87E94" w:rsidRPr="00752797">
        <w:rPr>
          <w:lang w:val="en-US"/>
        </w:rPr>
        <w:t>,</w:t>
      </w:r>
      <w:r w:rsidRPr="00752797">
        <w:rPr>
          <w:lang w:val="en-US"/>
        </w:rPr>
        <w:t xml:space="preserve"> or the start and end y-coordinates are equal. Alternatively, both are equal. In this case a vertical discharge from above is assumed, rather than a horizontal discharge. Vertical discharges only add mass and no momentum to the water body.</w:t>
      </w:r>
    </w:p>
    <w:p w14:paraId="5332A014" w14:textId="77777777" w:rsidR="00620A54" w:rsidRPr="00752797" w:rsidRDefault="00620A54" w:rsidP="002603CC">
      <w:pPr>
        <w:pStyle w:val="BodyText"/>
        <w:rPr>
          <w:lang w:val="en-US"/>
        </w:rPr>
      </w:pPr>
      <w:r w:rsidRPr="00752797">
        <w:rPr>
          <w:lang w:val="en-US"/>
        </w:rPr>
        <w:t xml:space="preserve">The keyword </w:t>
      </w:r>
      <w:r w:rsidRPr="00752797">
        <w:rPr>
          <w:i/>
          <w:lang w:val="en-US"/>
        </w:rPr>
        <w:t>disch_</w:t>
      </w:r>
      <w:r w:rsidR="00AB1A16" w:rsidRPr="00752797">
        <w:rPr>
          <w:i/>
          <w:lang w:val="en-US"/>
        </w:rPr>
        <w:t>time series</w:t>
      </w:r>
      <w:r w:rsidRPr="00752797">
        <w:rPr>
          <w:i/>
          <w:lang w:val="en-US"/>
        </w:rPr>
        <w:t>_file</w:t>
      </w:r>
      <w:r w:rsidRPr="00752797">
        <w:rPr>
          <w:lang w:val="en-US"/>
        </w:rPr>
        <w:t xml:space="preserve"> references a file defining the time series imposed on the discharge locations. The file lists the timings in the first column and a discharge value in m</w:t>
      </w:r>
      <w:r w:rsidRPr="00752797">
        <w:rPr>
          <w:vertAlign w:val="superscript"/>
          <w:lang w:val="en-US"/>
        </w:rPr>
        <w:t>3</w:t>
      </w:r>
      <w:r w:rsidRPr="00752797">
        <w:rPr>
          <w:lang w:val="en-US"/>
        </w:rPr>
        <w:t xml:space="preserve">/s for each discharge section as follows, where </w:t>
      </w:r>
      <w:r w:rsidRPr="00752797">
        <w:rPr>
          <w:i/>
          <w:lang w:val="en-US"/>
        </w:rPr>
        <w:t>ntdisch</w:t>
      </w:r>
      <w:r w:rsidRPr="00752797">
        <w:rPr>
          <w:lang w:val="en-US"/>
        </w:rPr>
        <w:t xml:space="preserve"> refers to the keyword </w:t>
      </w:r>
      <w:r w:rsidRPr="00752797">
        <w:rPr>
          <w:i/>
          <w:lang w:val="en-US"/>
        </w:rPr>
        <w:t>ntdischarge</w:t>
      </w:r>
      <w:r w:rsidRPr="00752797">
        <w:rPr>
          <w:lang w:val="en-US"/>
        </w:rPr>
        <w:t>:</w:t>
      </w:r>
    </w:p>
    <w:p w14:paraId="5833F26F" w14:textId="77777777" w:rsidR="00620A54" w:rsidRPr="00393948" w:rsidRDefault="00620A54" w:rsidP="002603CC">
      <w:pPr>
        <w:pStyle w:val="Codeheader"/>
        <w:rPr>
          <w:lang w:val="de-DE"/>
        </w:rPr>
      </w:pPr>
      <w:r w:rsidRPr="00393948">
        <w:rPr>
          <w:lang w:val="de-DE"/>
        </w:rPr>
        <w:t>disch_</w:t>
      </w:r>
      <w:r w:rsidR="00AB1A16" w:rsidRPr="00393948">
        <w:rPr>
          <w:lang w:val="de-DE"/>
        </w:rPr>
        <w:t>time series</w:t>
      </w:r>
      <w:r w:rsidRPr="00393948">
        <w:rPr>
          <w:lang w:val="de-DE"/>
        </w:rPr>
        <w:t>.txt</w:t>
      </w:r>
    </w:p>
    <w:p w14:paraId="5BE87DFD" w14:textId="77777777" w:rsidR="00620A54" w:rsidRPr="00393948" w:rsidRDefault="00620A54" w:rsidP="002603CC">
      <w:pPr>
        <w:pStyle w:val="Code"/>
        <w:jc w:val="both"/>
        <w:rPr>
          <w:lang w:val="de-DE"/>
        </w:rPr>
      </w:pPr>
      <w:r w:rsidRPr="00393948">
        <w:rPr>
          <w:lang w:val="de-DE"/>
        </w:rPr>
        <w:t>&lt;t 1&gt; &lt;Q 1,1&gt; &lt;Q 2,1&gt; ... &lt;Q ndisch</w:t>
      </w:r>
      <w:proofErr w:type="gramStart"/>
      <w:r w:rsidRPr="00393948">
        <w:rPr>
          <w:lang w:val="de-DE"/>
        </w:rPr>
        <w:t>,1</w:t>
      </w:r>
      <w:proofErr w:type="gramEnd"/>
      <w:r w:rsidRPr="00393948">
        <w:rPr>
          <w:lang w:val="de-DE"/>
        </w:rPr>
        <w:t>&gt;</w:t>
      </w:r>
    </w:p>
    <w:p w14:paraId="013641CF" w14:textId="77777777" w:rsidR="00620A54" w:rsidRPr="00393948" w:rsidRDefault="00620A54" w:rsidP="002603CC">
      <w:pPr>
        <w:pStyle w:val="Code"/>
        <w:jc w:val="both"/>
        <w:rPr>
          <w:lang w:val="de-DE"/>
        </w:rPr>
      </w:pPr>
      <w:r w:rsidRPr="00393948">
        <w:rPr>
          <w:lang w:val="de-DE"/>
        </w:rPr>
        <w:t>&lt;t 2&gt; &lt;Q 1,2&gt; &lt;Q 2,2&gt; ... &lt;Q ndisch</w:t>
      </w:r>
      <w:proofErr w:type="gramStart"/>
      <w:r w:rsidRPr="00393948">
        <w:rPr>
          <w:lang w:val="de-DE"/>
        </w:rPr>
        <w:t>,2</w:t>
      </w:r>
      <w:proofErr w:type="gramEnd"/>
      <w:r w:rsidRPr="00393948">
        <w:rPr>
          <w:lang w:val="de-DE"/>
        </w:rPr>
        <w:t>&gt;</w:t>
      </w:r>
    </w:p>
    <w:p w14:paraId="19874F15" w14:textId="77777777" w:rsidR="00620A54" w:rsidRPr="00393948" w:rsidRDefault="00620A54" w:rsidP="002603CC">
      <w:pPr>
        <w:pStyle w:val="Code"/>
        <w:jc w:val="both"/>
        <w:rPr>
          <w:lang w:val="de-DE"/>
        </w:rPr>
      </w:pPr>
      <w:r w:rsidRPr="00393948">
        <w:rPr>
          <w:lang w:val="de-DE"/>
        </w:rPr>
        <w:t>&lt;t 3&gt; &lt;Q 1,3&gt; &lt;Q 2,3&gt; ... &lt;Q ndisch</w:t>
      </w:r>
      <w:proofErr w:type="gramStart"/>
      <w:r w:rsidRPr="00393948">
        <w:rPr>
          <w:lang w:val="de-DE"/>
        </w:rPr>
        <w:t>,3</w:t>
      </w:r>
      <w:proofErr w:type="gramEnd"/>
      <w:r w:rsidRPr="00393948">
        <w:rPr>
          <w:lang w:val="de-DE"/>
        </w:rPr>
        <w:t>&gt;</w:t>
      </w:r>
    </w:p>
    <w:p w14:paraId="76F1AAE6" w14:textId="77777777" w:rsidR="00620A54" w:rsidRPr="00393948" w:rsidRDefault="00620A54" w:rsidP="002603CC">
      <w:pPr>
        <w:pStyle w:val="Code"/>
        <w:jc w:val="both"/>
        <w:rPr>
          <w:lang w:val="de-DE"/>
        </w:rPr>
      </w:pPr>
      <w:r w:rsidRPr="00393948">
        <w:rPr>
          <w:lang w:val="de-DE"/>
        </w:rPr>
        <w:t>...</w:t>
      </w:r>
    </w:p>
    <w:p w14:paraId="30362FD5" w14:textId="77777777" w:rsidR="00620A54" w:rsidRPr="00752797" w:rsidRDefault="00620A54" w:rsidP="002603CC">
      <w:pPr>
        <w:pStyle w:val="Code"/>
        <w:jc w:val="both"/>
      </w:pPr>
      <w:r w:rsidRPr="004778BC">
        <w:rPr>
          <w:lang w:val="de-DE"/>
        </w:rPr>
        <w:t>&lt;t ntdisch&gt; &lt;Q 1</w:t>
      </w:r>
      <w:proofErr w:type="gramStart"/>
      <w:r w:rsidRPr="004778BC">
        <w:rPr>
          <w:lang w:val="de-DE"/>
        </w:rPr>
        <w:t>,ntdisch</w:t>
      </w:r>
      <w:proofErr w:type="gramEnd"/>
      <w:r w:rsidRPr="004778BC">
        <w:rPr>
          <w:lang w:val="de-DE"/>
        </w:rPr>
        <w:t xml:space="preserve">&gt; &lt;Q 2,ntdisch&gt; ... </w:t>
      </w:r>
      <w:r w:rsidRPr="00752797">
        <w:t>&lt;Q ndisch,ntdisch&gt;</w:t>
      </w:r>
    </w:p>
    <w:p w14:paraId="29D5BA66" w14:textId="77777777" w:rsidR="00620A54" w:rsidRPr="00752797" w:rsidRDefault="00620A54" w:rsidP="002603CC">
      <w:pPr>
        <w:pStyle w:val="BodyText"/>
        <w:rPr>
          <w:lang w:val="en-US"/>
        </w:rPr>
      </w:pPr>
      <w:r w:rsidRPr="00752797">
        <w:rPr>
          <w:lang w:val="en-US"/>
        </w:rPr>
        <w:t>Discharges defined at the domain borders are positive in direction towards the domain (influx). Discharges defined in the domain itself are positive in direction of the positive x or y direction. Vertical discharges are positive into the domain (influx).</w:t>
      </w:r>
    </w:p>
    <w:p w14:paraId="075CA17E" w14:textId="77777777" w:rsidR="000F7A3E" w:rsidRPr="00752797" w:rsidRDefault="000F7A3E" w:rsidP="000F7A3E">
      <w:pPr>
        <w:pStyle w:val="BodyText"/>
        <w:jc w:val="center"/>
        <w:rPr>
          <w:lang w:val="en-US"/>
        </w:rPr>
      </w:pPr>
      <w:r w:rsidRPr="00752797">
        <w:rPr>
          <w:noProof/>
          <w:lang w:eastAsia="zh-CN"/>
        </w:rPr>
        <w:drawing>
          <wp:inline distT="0" distB="0" distL="0" distR="0" wp14:anchorId="6512D00E" wp14:editId="1DC48A45">
            <wp:extent cx="4680000" cy="2796494"/>
            <wp:effectExtent l="0" t="0" r="6350" b="4445"/>
            <wp:docPr id="25" name="Picture 25" descr="D:\nederhof\Documents\Repository_XBeach\trunk\doc\manual\new\disch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nederhof\Documents\Repository_XBeach\trunk\doc\manual\new\discharge.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80000" cy="2796494"/>
                    </a:xfrm>
                    <a:prstGeom prst="rect">
                      <a:avLst/>
                    </a:prstGeom>
                    <a:noFill/>
                    <a:ln>
                      <a:noFill/>
                    </a:ln>
                  </pic:spPr>
                </pic:pic>
              </a:graphicData>
            </a:graphic>
          </wp:inline>
        </w:drawing>
      </w:r>
    </w:p>
    <w:p w14:paraId="07AC085D" w14:textId="575FA51C" w:rsidR="000F7A3E" w:rsidRPr="00752797" w:rsidRDefault="000F7A3E" w:rsidP="000F7A3E">
      <w:pPr>
        <w:pStyle w:val="Caption"/>
        <w:rPr>
          <w:lang w:val="en-US"/>
        </w:rPr>
      </w:pPr>
      <w:proofErr w:type="gramStart"/>
      <w:r w:rsidRPr="00752797">
        <w:rPr>
          <w:lang w:val="en-US"/>
        </w:rPr>
        <w:t xml:space="preserve">Figure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Figure \* ARABIC \s 1 </w:instrText>
      </w:r>
      <w:r w:rsidR="00366571">
        <w:rPr>
          <w:lang w:val="en-US"/>
        </w:rPr>
        <w:fldChar w:fldCharType="separate"/>
      </w:r>
      <w:r w:rsidR="002E51A3">
        <w:rPr>
          <w:noProof/>
          <w:lang w:val="en-US"/>
        </w:rPr>
        <w:t>4</w:t>
      </w:r>
      <w:r w:rsidR="00366571">
        <w:rPr>
          <w:lang w:val="en-US"/>
        </w:rPr>
        <w:fldChar w:fldCharType="end"/>
      </w:r>
      <w:r w:rsidRPr="00752797">
        <w:rPr>
          <w:lang w:val="en-US"/>
        </w:rPr>
        <w:tab/>
        <w:t>Possible discharge orifices. A discharge orifice is defined as line in between two points (red). The resulting discharge orifice constitutes out of full abreast grid cells (green). The discharge direction is in positive grid direction (s or n), except at the domain border where the discharge is an influx in the domain (green arrows).</w:t>
      </w:r>
    </w:p>
    <w:p w14:paraId="6DC983FE" w14:textId="77777777" w:rsidR="00620A54" w:rsidRPr="00752797" w:rsidRDefault="00620A54" w:rsidP="002603CC">
      <w:pPr>
        <w:pStyle w:val="BodyText"/>
        <w:rPr>
          <w:lang w:val="en-US"/>
        </w:rPr>
      </w:pPr>
      <w:r w:rsidRPr="00752797">
        <w:rPr>
          <w:lang w:val="en-US"/>
        </w:rPr>
        <w:lastRenderedPageBreak/>
        <w:t>The table below gives an overview of all keywords related to discharges:</w:t>
      </w:r>
    </w:p>
    <w:p w14:paraId="66D9878E" w14:textId="71D2B8D3" w:rsidR="00003B05" w:rsidRPr="00752797" w:rsidRDefault="00003B05" w:rsidP="00003B05">
      <w:pPr>
        <w:pStyle w:val="Caption"/>
        <w:rPr>
          <w:lang w:val="en-US"/>
        </w:rPr>
      </w:pPr>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20</w:t>
      </w:r>
      <w:r w:rsidR="00366571">
        <w:rPr>
          <w:lang w:val="en-US"/>
        </w:rPr>
        <w:fldChar w:fldCharType="end"/>
      </w:r>
      <w:r w:rsidRPr="00752797">
        <w:rPr>
          <w:lang w:val="en-US"/>
        </w:rPr>
        <w:tab/>
        <w:t>Overview of all keywords related to the discharge input</w:t>
      </w:r>
    </w:p>
    <w:tbl>
      <w:tblPr>
        <w:tblStyle w:val="LightShading-Accent1"/>
        <w:tblW w:w="0" w:type="auto"/>
        <w:tblLook w:val="04A0" w:firstRow="1" w:lastRow="0" w:firstColumn="1" w:lastColumn="0" w:noHBand="0" w:noVBand="1"/>
      </w:tblPr>
      <w:tblGrid>
        <w:gridCol w:w="2107"/>
        <w:gridCol w:w="2082"/>
        <w:gridCol w:w="1223"/>
        <w:gridCol w:w="1289"/>
        <w:gridCol w:w="973"/>
        <w:gridCol w:w="1256"/>
      </w:tblGrid>
      <w:tr w:rsidR="00620A54" w:rsidRPr="00752797" w14:paraId="4E788F53"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42323C29" w14:textId="77777777" w:rsidR="00620A54" w:rsidRPr="00752797" w:rsidRDefault="00620A54" w:rsidP="002603CC">
            <w:pPr>
              <w:pStyle w:val="PlainText"/>
              <w:jc w:val="both"/>
            </w:pPr>
            <w:r w:rsidRPr="00752797">
              <w:t>keyword</w:t>
            </w:r>
          </w:p>
        </w:tc>
        <w:tc>
          <w:tcPr>
            <w:tcW w:w="2834" w:type="dxa"/>
          </w:tcPr>
          <w:p w14:paraId="1C3AC81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161BC47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424E0C4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473B1A2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41680445"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60FA340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21F4F34" w14:textId="77777777" w:rsidR="00620A54" w:rsidRPr="00752797" w:rsidRDefault="00620A54" w:rsidP="002603CC">
            <w:pPr>
              <w:pStyle w:val="PlainText"/>
              <w:jc w:val="both"/>
            </w:pPr>
            <w:r w:rsidRPr="00752797">
              <w:t>disch_loc_file</w:t>
            </w:r>
            <w:r w:rsidR="001B6449" w:rsidRPr="00752797">
              <w:t>+</w:t>
            </w:r>
          </w:p>
        </w:tc>
        <w:tc>
          <w:tcPr>
            <w:tcW w:w="2834" w:type="dxa"/>
          </w:tcPr>
          <w:p w14:paraId="062E2E8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discharge locations file</w:t>
            </w:r>
          </w:p>
        </w:tc>
        <w:tc>
          <w:tcPr>
            <w:tcW w:w="1417" w:type="dxa"/>
          </w:tcPr>
          <w:p w14:paraId="34BB79B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173A14D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2A3DD70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2170019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56E84CC"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79AB69F0" w14:textId="77777777" w:rsidR="00620A54" w:rsidRPr="00752797" w:rsidRDefault="00620A54" w:rsidP="002603CC">
            <w:pPr>
              <w:pStyle w:val="PlainText"/>
              <w:jc w:val="both"/>
            </w:pPr>
            <w:r w:rsidRPr="00752797">
              <w:t>disch_</w:t>
            </w:r>
            <w:r w:rsidR="00AB1A16" w:rsidRPr="00752797">
              <w:t>time series</w:t>
            </w:r>
            <w:r w:rsidRPr="00752797">
              <w:t>_file</w:t>
            </w:r>
            <w:r w:rsidR="001B6449" w:rsidRPr="00752797">
              <w:t>+</w:t>
            </w:r>
          </w:p>
        </w:tc>
        <w:tc>
          <w:tcPr>
            <w:tcW w:w="2834" w:type="dxa"/>
          </w:tcPr>
          <w:p w14:paraId="400C1FE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Name of discharge </w:t>
            </w:r>
            <w:r w:rsidR="00AB1A16" w:rsidRPr="00752797">
              <w:t>time series</w:t>
            </w:r>
            <w:r w:rsidRPr="00752797">
              <w:t xml:space="preserve"> file</w:t>
            </w:r>
          </w:p>
        </w:tc>
        <w:tc>
          <w:tcPr>
            <w:tcW w:w="1417" w:type="dxa"/>
          </w:tcPr>
          <w:p w14:paraId="2C31141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71DBDBF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1A9376D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700" w:type="dxa"/>
          </w:tcPr>
          <w:p w14:paraId="2643E32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BA67F5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BE944F9" w14:textId="77777777" w:rsidR="00620A54" w:rsidRPr="00752797" w:rsidRDefault="00620A54" w:rsidP="002603CC">
            <w:pPr>
              <w:pStyle w:val="PlainText"/>
              <w:jc w:val="both"/>
            </w:pPr>
            <w:r w:rsidRPr="00752797">
              <w:t>ndischarge</w:t>
            </w:r>
            <w:r w:rsidR="001B6449" w:rsidRPr="00752797">
              <w:t>+</w:t>
            </w:r>
          </w:p>
        </w:tc>
        <w:tc>
          <w:tcPr>
            <w:tcW w:w="2834" w:type="dxa"/>
          </w:tcPr>
          <w:p w14:paraId="4F07ED8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discharge locations</w:t>
            </w:r>
          </w:p>
        </w:tc>
        <w:tc>
          <w:tcPr>
            <w:tcW w:w="1417" w:type="dxa"/>
          </w:tcPr>
          <w:p w14:paraId="7E2F6106" w14:textId="77777777" w:rsidR="00620A54" w:rsidRPr="00752797" w:rsidRDefault="008C0DD1"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r w:rsidRPr="00752797">
              <w:rPr>
                <w:highlight w:val="yellow"/>
              </w:rPr>
              <w:t xml:space="preserve"> </w:t>
            </w:r>
          </w:p>
        </w:tc>
        <w:tc>
          <w:tcPr>
            <w:tcW w:w="1984" w:type="dxa"/>
          </w:tcPr>
          <w:p w14:paraId="7AAA2A5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0 - 100</w:t>
            </w:r>
          </w:p>
        </w:tc>
        <w:tc>
          <w:tcPr>
            <w:tcW w:w="850" w:type="dxa"/>
          </w:tcPr>
          <w:p w14:paraId="6D278C3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213C26B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D45BC53"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5D6F26C8" w14:textId="77777777" w:rsidR="00620A54" w:rsidRPr="00752797" w:rsidRDefault="00620A54" w:rsidP="002603CC">
            <w:pPr>
              <w:pStyle w:val="PlainText"/>
              <w:jc w:val="both"/>
            </w:pPr>
            <w:r w:rsidRPr="00752797">
              <w:t>ntdischarge</w:t>
            </w:r>
            <w:r w:rsidR="001B6449" w:rsidRPr="00752797">
              <w:t>+</w:t>
            </w:r>
          </w:p>
        </w:tc>
        <w:tc>
          <w:tcPr>
            <w:tcW w:w="2834" w:type="dxa"/>
          </w:tcPr>
          <w:p w14:paraId="0C2FB72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Length of discharge time series</w:t>
            </w:r>
          </w:p>
        </w:tc>
        <w:tc>
          <w:tcPr>
            <w:tcW w:w="1417" w:type="dxa"/>
          </w:tcPr>
          <w:p w14:paraId="1D9112C1" w14:textId="77777777" w:rsidR="00620A54" w:rsidRPr="00752797" w:rsidRDefault="008C0DD1" w:rsidP="002603CC">
            <w:pPr>
              <w:pStyle w:val="PlainText"/>
              <w:jc w:val="both"/>
              <w:cnfStyle w:val="000000000000" w:firstRow="0" w:lastRow="0" w:firstColumn="0" w:lastColumn="0" w:oddVBand="0" w:evenVBand="0" w:oddHBand="0" w:evenHBand="0" w:firstRowFirstColumn="0" w:firstRowLastColumn="0" w:lastRowFirstColumn="0" w:lastRowLastColumn="0"/>
              <w:rPr>
                <w:highlight w:val="yellow"/>
              </w:rPr>
            </w:pPr>
            <w:r w:rsidRPr="00752797">
              <w:rPr>
                <w:highlight w:val="yellow"/>
              </w:rPr>
              <w:t xml:space="preserve"> </w:t>
            </w:r>
          </w:p>
        </w:tc>
        <w:tc>
          <w:tcPr>
            <w:tcW w:w="1984" w:type="dxa"/>
          </w:tcPr>
          <w:p w14:paraId="61893E9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0 - 100</w:t>
            </w:r>
          </w:p>
        </w:tc>
        <w:tc>
          <w:tcPr>
            <w:tcW w:w="850" w:type="dxa"/>
          </w:tcPr>
          <w:p w14:paraId="6932335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45E780D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5756934B" w14:textId="77777777" w:rsidR="00620A54" w:rsidRPr="00752797" w:rsidRDefault="00620A54" w:rsidP="002603CC">
      <w:pPr>
        <w:pStyle w:val="Heading2"/>
        <w:spacing w:line="240" w:lineRule="auto"/>
        <w:jc w:val="both"/>
        <w:rPr>
          <w:lang w:val="en-US"/>
        </w:rPr>
      </w:pPr>
      <w:bookmarkStart w:id="584" w:name="_Toc285701681"/>
      <w:bookmarkStart w:id="585" w:name="_Toc417455493"/>
      <w:bookmarkStart w:id="586" w:name="_Toc417455686"/>
      <w:bookmarkStart w:id="587" w:name="_Toc417455831"/>
      <w:bookmarkStart w:id="588" w:name="_Toc431915672"/>
      <w:bookmarkStart w:id="589" w:name="_Toc431915769"/>
      <w:r w:rsidRPr="00752797">
        <w:rPr>
          <w:lang w:val="en-US"/>
        </w:rPr>
        <w:t>Drifters input</w:t>
      </w:r>
      <w:bookmarkEnd w:id="584"/>
      <w:bookmarkEnd w:id="585"/>
      <w:bookmarkEnd w:id="586"/>
      <w:bookmarkEnd w:id="587"/>
      <w:bookmarkEnd w:id="588"/>
      <w:bookmarkEnd w:id="589"/>
    </w:p>
    <w:p w14:paraId="2F5D879A" w14:textId="77777777" w:rsidR="00620A54" w:rsidRPr="00752797" w:rsidRDefault="00620A54" w:rsidP="002603CC">
      <w:pPr>
        <w:pStyle w:val="BodyText"/>
        <w:rPr>
          <w:lang w:val="en-US"/>
        </w:rPr>
      </w:pPr>
      <w:r w:rsidRPr="00752797">
        <w:rPr>
          <w:lang w:val="en-US"/>
        </w:rPr>
        <w:t xml:space="preserve">Drifters can be deployed during the model simulation by specifying the number of drifters using the keyword </w:t>
      </w:r>
      <w:r w:rsidRPr="00752797">
        <w:rPr>
          <w:i/>
          <w:lang w:val="en-US"/>
        </w:rPr>
        <w:t>ndrifter</w:t>
      </w:r>
      <w:r w:rsidRPr="00752797">
        <w:rPr>
          <w:lang w:val="en-US"/>
        </w:rPr>
        <w:t xml:space="preserve"> and the location, start and end time of the drifter deployment in a separate file referenced by the </w:t>
      </w:r>
      <w:r w:rsidRPr="00752797">
        <w:rPr>
          <w:i/>
          <w:lang w:val="en-US"/>
        </w:rPr>
        <w:t>drifterfile</w:t>
      </w:r>
      <w:r w:rsidRPr="00752797">
        <w:rPr>
          <w:lang w:val="en-US"/>
        </w:rPr>
        <w:t xml:space="preserve"> keyword. The file format is as follows:</w:t>
      </w:r>
    </w:p>
    <w:p w14:paraId="3227F33E" w14:textId="77777777" w:rsidR="00620A54" w:rsidRPr="00752797" w:rsidRDefault="00620A54" w:rsidP="002603CC">
      <w:pPr>
        <w:pStyle w:val="Codeheader"/>
        <w:rPr>
          <w:lang w:val="en-US"/>
        </w:rPr>
      </w:pPr>
      <w:r w:rsidRPr="00752797">
        <w:rPr>
          <w:lang w:val="en-US"/>
        </w:rPr>
        <w:t>drifter.txt</w:t>
      </w:r>
    </w:p>
    <w:p w14:paraId="41AB5243" w14:textId="77777777" w:rsidR="00620A54" w:rsidRPr="00B222D8" w:rsidRDefault="00620A54" w:rsidP="002603CC">
      <w:pPr>
        <w:pStyle w:val="Code"/>
        <w:jc w:val="both"/>
        <w:rPr>
          <w:lang w:val="en-GB"/>
        </w:rPr>
      </w:pPr>
      <w:r w:rsidRPr="00B222D8">
        <w:rPr>
          <w:lang w:val="en-GB"/>
        </w:rPr>
        <w:t>&lt;</w:t>
      </w:r>
      <w:proofErr w:type="gramStart"/>
      <w:r w:rsidRPr="00B222D8">
        <w:rPr>
          <w:lang w:val="en-GB"/>
        </w:rPr>
        <w:t>x</w:t>
      </w:r>
      <w:proofErr w:type="gramEnd"/>
      <w:r w:rsidRPr="00B222D8">
        <w:rPr>
          <w:lang w:val="en-GB"/>
        </w:rPr>
        <w:t xml:space="preserve"> 1&gt; &lt;y 1&gt; &lt;t_start 1&gt; &lt;t_end 1&gt;</w:t>
      </w:r>
    </w:p>
    <w:p w14:paraId="647FABC7" w14:textId="77777777" w:rsidR="00620A54" w:rsidRPr="00D11398" w:rsidRDefault="00620A54" w:rsidP="002603CC">
      <w:pPr>
        <w:pStyle w:val="Code"/>
        <w:jc w:val="both"/>
        <w:rPr>
          <w:lang w:val="fr-FR"/>
        </w:rPr>
      </w:pPr>
      <w:r w:rsidRPr="00D11398">
        <w:rPr>
          <w:lang w:val="fr-FR"/>
        </w:rPr>
        <w:t>&lt;x 2&gt; &lt;y 2&gt; &lt;t_start 2&gt; &lt;t_end 2&gt;</w:t>
      </w:r>
    </w:p>
    <w:p w14:paraId="10EDF086" w14:textId="77777777" w:rsidR="00620A54" w:rsidRPr="00393948" w:rsidRDefault="00620A54" w:rsidP="002603CC">
      <w:pPr>
        <w:pStyle w:val="Code"/>
        <w:jc w:val="both"/>
        <w:rPr>
          <w:lang w:val="fr-FR"/>
        </w:rPr>
      </w:pPr>
      <w:r w:rsidRPr="00393948">
        <w:rPr>
          <w:lang w:val="fr-FR"/>
        </w:rPr>
        <w:t>&lt;x 3&gt; &lt;y 3&gt; &lt;t_start 3&gt; &lt;t_end 3&gt;</w:t>
      </w:r>
    </w:p>
    <w:p w14:paraId="1331087E" w14:textId="77777777" w:rsidR="00620A54" w:rsidRPr="00393948" w:rsidRDefault="00620A54" w:rsidP="002603CC">
      <w:pPr>
        <w:pStyle w:val="Code"/>
        <w:jc w:val="both"/>
        <w:rPr>
          <w:lang w:val="de-DE"/>
        </w:rPr>
      </w:pPr>
      <w:r w:rsidRPr="00393948">
        <w:rPr>
          <w:lang w:val="de-DE"/>
        </w:rPr>
        <w:t>...</w:t>
      </w:r>
    </w:p>
    <w:p w14:paraId="5B1F8C02" w14:textId="77777777" w:rsidR="00620A54" w:rsidRPr="00D11398" w:rsidRDefault="00620A54" w:rsidP="002603CC">
      <w:pPr>
        <w:pStyle w:val="Code"/>
        <w:jc w:val="both"/>
        <w:rPr>
          <w:lang w:val="de-DE"/>
        </w:rPr>
      </w:pPr>
      <w:r w:rsidRPr="00D11398">
        <w:rPr>
          <w:lang w:val="de-DE"/>
        </w:rPr>
        <w:t>&lt;x ndrifter&gt; &lt;y ndrifter&gt; &lt;t_start ndrifter&gt; &lt;t_end ndrifter&gt;</w:t>
      </w:r>
    </w:p>
    <w:p w14:paraId="644B1871" w14:textId="77777777" w:rsidR="00620A54" w:rsidRPr="00752797" w:rsidRDefault="00620A54" w:rsidP="002603CC">
      <w:pPr>
        <w:pStyle w:val="BodyText"/>
        <w:rPr>
          <w:lang w:val="en-US"/>
        </w:rPr>
      </w:pPr>
      <w:r w:rsidRPr="00752797">
        <w:rPr>
          <w:lang w:val="en-US"/>
        </w:rPr>
        <w:t>The table below gives an overview of all keywords related to drifters:</w:t>
      </w:r>
    </w:p>
    <w:p w14:paraId="2FF5A096" w14:textId="3C097788" w:rsidR="00003B05" w:rsidRPr="00752797" w:rsidRDefault="00003B05" w:rsidP="00003B05">
      <w:pPr>
        <w:pStyle w:val="Caption"/>
        <w:rPr>
          <w:lang w:val="en-US"/>
        </w:rPr>
      </w:pPr>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21</w:t>
      </w:r>
      <w:r w:rsidR="00366571">
        <w:rPr>
          <w:lang w:val="en-US"/>
        </w:rPr>
        <w:fldChar w:fldCharType="end"/>
      </w:r>
      <w:r w:rsidRPr="00752797">
        <w:rPr>
          <w:lang w:val="en-US"/>
        </w:rPr>
        <w:tab/>
        <w:t>Overview of all keywords related to drifters</w:t>
      </w:r>
    </w:p>
    <w:tbl>
      <w:tblPr>
        <w:tblStyle w:val="LightShading-Accent1"/>
        <w:tblW w:w="0" w:type="auto"/>
        <w:tblLook w:val="04A0" w:firstRow="1" w:lastRow="0" w:firstColumn="1" w:lastColumn="0" w:noHBand="0" w:noVBand="1"/>
      </w:tblPr>
      <w:tblGrid>
        <w:gridCol w:w="1735"/>
        <w:gridCol w:w="2029"/>
        <w:gridCol w:w="1729"/>
        <w:gridCol w:w="1240"/>
        <w:gridCol w:w="973"/>
        <w:gridCol w:w="1224"/>
      </w:tblGrid>
      <w:tr w:rsidR="00620A54" w:rsidRPr="00752797" w14:paraId="65508A3B" w14:textId="77777777" w:rsidTr="00FA675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35" w:type="dxa"/>
          </w:tcPr>
          <w:p w14:paraId="7D1E65CB" w14:textId="77777777" w:rsidR="00620A54" w:rsidRPr="00752797" w:rsidRDefault="00620A54" w:rsidP="002603CC">
            <w:pPr>
              <w:pStyle w:val="PlainText"/>
              <w:jc w:val="both"/>
            </w:pPr>
            <w:r w:rsidRPr="00752797">
              <w:t>keyword</w:t>
            </w:r>
          </w:p>
        </w:tc>
        <w:tc>
          <w:tcPr>
            <w:tcW w:w="2029" w:type="dxa"/>
          </w:tcPr>
          <w:p w14:paraId="12340BA5"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52797">
              <w:t>description</w:t>
            </w:r>
          </w:p>
        </w:tc>
        <w:tc>
          <w:tcPr>
            <w:tcW w:w="1729" w:type="dxa"/>
          </w:tcPr>
          <w:p w14:paraId="71AF65D2"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240" w:type="dxa"/>
          </w:tcPr>
          <w:p w14:paraId="70E221E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2E3C45A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24" w:type="dxa"/>
          </w:tcPr>
          <w:p w14:paraId="59491FA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50FAFE4C" w14:textId="77777777" w:rsidTr="00FA6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tcPr>
          <w:p w14:paraId="5DD3F297" w14:textId="77777777" w:rsidR="00620A54" w:rsidRPr="00752797" w:rsidRDefault="00620A54" w:rsidP="002603CC">
            <w:pPr>
              <w:pStyle w:val="PlainText"/>
              <w:jc w:val="both"/>
            </w:pPr>
            <w:r w:rsidRPr="00752797">
              <w:t>drifterfile</w:t>
            </w:r>
          </w:p>
        </w:tc>
        <w:tc>
          <w:tcPr>
            <w:tcW w:w="2029" w:type="dxa"/>
          </w:tcPr>
          <w:p w14:paraId="270E80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drifter data file</w:t>
            </w:r>
          </w:p>
        </w:tc>
        <w:tc>
          <w:tcPr>
            <w:tcW w:w="1729" w:type="dxa"/>
          </w:tcPr>
          <w:p w14:paraId="7253032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40" w:type="dxa"/>
          </w:tcPr>
          <w:p w14:paraId="75AC00B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973" w:type="dxa"/>
          </w:tcPr>
          <w:p w14:paraId="62A49D3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224" w:type="dxa"/>
          </w:tcPr>
          <w:p w14:paraId="6030F38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7EBB1830" w14:textId="77777777" w:rsidTr="00FA6759">
        <w:tc>
          <w:tcPr>
            <w:cnfStyle w:val="001000000000" w:firstRow="0" w:lastRow="0" w:firstColumn="1" w:lastColumn="0" w:oddVBand="0" w:evenVBand="0" w:oddHBand="0" w:evenHBand="0" w:firstRowFirstColumn="0" w:firstRowLastColumn="0" w:lastRowFirstColumn="0" w:lastRowLastColumn="0"/>
            <w:tcW w:w="1735" w:type="dxa"/>
          </w:tcPr>
          <w:p w14:paraId="47FA804D" w14:textId="77777777" w:rsidR="00620A54" w:rsidRPr="00752797" w:rsidRDefault="00620A54" w:rsidP="002603CC">
            <w:pPr>
              <w:pStyle w:val="PlainText"/>
              <w:jc w:val="both"/>
            </w:pPr>
            <w:r w:rsidRPr="00752797">
              <w:t>ndrifter</w:t>
            </w:r>
          </w:p>
        </w:tc>
        <w:tc>
          <w:tcPr>
            <w:tcW w:w="2029" w:type="dxa"/>
          </w:tcPr>
          <w:p w14:paraId="7018E9E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Number of </w:t>
            </w:r>
            <w:r w:rsidR="00EA4470" w:rsidRPr="00752797">
              <w:t>drifters</w:t>
            </w:r>
          </w:p>
        </w:tc>
        <w:tc>
          <w:tcPr>
            <w:tcW w:w="1729" w:type="dxa"/>
          </w:tcPr>
          <w:p w14:paraId="06D149C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ndrifter</w:t>
            </w:r>
          </w:p>
        </w:tc>
        <w:tc>
          <w:tcPr>
            <w:tcW w:w="1240" w:type="dxa"/>
          </w:tcPr>
          <w:p w14:paraId="26077C6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0 - 50</w:t>
            </w:r>
          </w:p>
        </w:tc>
        <w:tc>
          <w:tcPr>
            <w:tcW w:w="973" w:type="dxa"/>
          </w:tcPr>
          <w:p w14:paraId="083C6EF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24" w:type="dxa"/>
          </w:tcPr>
          <w:p w14:paraId="11798A4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A9BEB70" w14:textId="77777777" w:rsidR="00FA6759" w:rsidRPr="00752797" w:rsidRDefault="00FA6759" w:rsidP="00FA6759">
      <w:pPr>
        <w:pStyle w:val="Heading2"/>
        <w:spacing w:line="240" w:lineRule="auto"/>
        <w:jc w:val="both"/>
        <w:rPr>
          <w:lang w:val="en-US"/>
        </w:rPr>
      </w:pPr>
      <w:bookmarkStart w:id="590" w:name="_Toc285701682"/>
      <w:bookmarkStart w:id="591" w:name="_Toc412623872"/>
      <w:bookmarkStart w:id="592" w:name="_Toc417455494"/>
      <w:bookmarkStart w:id="593" w:name="_Toc417455687"/>
      <w:bookmarkStart w:id="594" w:name="_Toc417455832"/>
      <w:bookmarkStart w:id="595" w:name="_Toc431915673"/>
      <w:bookmarkStart w:id="596" w:name="_Toc431915770"/>
      <w:r w:rsidRPr="00752797">
        <w:rPr>
          <w:lang w:val="en-US"/>
        </w:rPr>
        <w:t>Ship-induced wave</w:t>
      </w:r>
      <w:bookmarkEnd w:id="590"/>
      <w:bookmarkEnd w:id="591"/>
      <w:r w:rsidRPr="00752797">
        <w:rPr>
          <w:lang w:val="en-US"/>
        </w:rPr>
        <w:t xml:space="preserve"> motions</w:t>
      </w:r>
      <w:bookmarkEnd w:id="592"/>
      <w:bookmarkEnd w:id="593"/>
      <w:bookmarkEnd w:id="594"/>
      <w:bookmarkEnd w:id="595"/>
      <w:bookmarkEnd w:id="596"/>
    </w:p>
    <w:p w14:paraId="7AA40738" w14:textId="5D2A327B" w:rsidR="00FA6759" w:rsidRPr="00752797" w:rsidRDefault="00FA6759" w:rsidP="00FA6759">
      <w:pPr>
        <w:pStyle w:val="BodyText"/>
        <w:rPr>
          <w:lang w:val="en-US"/>
        </w:rPr>
      </w:pPr>
      <w:r w:rsidRPr="00752797">
        <w:rPr>
          <w:lang w:val="en-US"/>
        </w:rPr>
        <w:t xml:space="preserve">Ship waves can be simulated by defining the ships' geometries and trajectories in a collection of files. The user can define multiple ships. The number of ships is set by the keyword </w:t>
      </w:r>
      <w:r w:rsidRPr="00752797">
        <w:rPr>
          <w:i/>
          <w:lang w:val="en-US"/>
        </w:rPr>
        <w:t>nship</w:t>
      </w:r>
      <w:r w:rsidRPr="00752797">
        <w:rPr>
          <w:lang w:val="en-US"/>
        </w:rPr>
        <w:t xml:space="preserve">. In the file referenced by the keyword </w:t>
      </w:r>
      <w:r w:rsidRPr="00752797">
        <w:rPr>
          <w:i/>
          <w:lang w:val="en-US"/>
        </w:rPr>
        <w:t>shipfile</w:t>
      </w:r>
      <w:r w:rsidRPr="00752797">
        <w:rPr>
          <w:lang w:val="en-US"/>
        </w:rPr>
        <w:t xml:space="preserve"> each ship is given a name. The properties of each ship are summarized in another textfile with the name of the ship (</w:t>
      </w:r>
      <w:r w:rsidRPr="00752797">
        <w:rPr>
          <w:i/>
          <w:lang w:val="en-US"/>
        </w:rPr>
        <w:t>shipname.txt</w:t>
      </w:r>
      <w:r w:rsidRPr="00752797">
        <w:rPr>
          <w:lang w:val="en-US"/>
        </w:rPr>
        <w:t xml:space="preserve">). This properties file defines the parameters for the discretization of the ships geometry. The ship grid is determined by the keywords </w:t>
      </w:r>
      <w:r w:rsidRPr="00752797">
        <w:rPr>
          <w:i/>
          <w:lang w:val="en-US"/>
        </w:rPr>
        <w:t xml:space="preserve">dx, </w:t>
      </w:r>
      <w:proofErr w:type="gramStart"/>
      <w:r w:rsidRPr="00752797">
        <w:rPr>
          <w:i/>
          <w:lang w:val="en-US"/>
        </w:rPr>
        <w:t>dy</w:t>
      </w:r>
      <w:proofErr w:type="gramEnd"/>
      <w:r w:rsidRPr="00752797">
        <w:rPr>
          <w:i/>
          <w:lang w:val="en-US"/>
        </w:rPr>
        <w:t>, nx</w:t>
      </w:r>
      <w:r w:rsidRPr="00752797">
        <w:rPr>
          <w:lang w:val="en-US"/>
        </w:rPr>
        <w:t xml:space="preserve">, and </w:t>
      </w:r>
      <w:r w:rsidRPr="00752797">
        <w:rPr>
          <w:i/>
          <w:lang w:val="en-US"/>
        </w:rPr>
        <w:t>ny</w:t>
      </w:r>
      <w:r w:rsidRPr="00752797">
        <w:rPr>
          <w:lang w:val="en-US"/>
        </w:rPr>
        <w:t>, and the ship geometry itself is given in a separate file, referenced by</w:t>
      </w:r>
      <w:r w:rsidR="00A80FEC">
        <w:rPr>
          <w:lang w:val="en-US"/>
        </w:rPr>
        <w:t xml:space="preserve"> </w:t>
      </w:r>
      <w:r w:rsidRPr="00752797">
        <w:rPr>
          <w:lang w:val="en-US"/>
        </w:rPr>
        <w:t xml:space="preserve">the keyword </w:t>
      </w:r>
      <w:r w:rsidRPr="00752797">
        <w:rPr>
          <w:i/>
          <w:lang w:val="en-US"/>
        </w:rPr>
        <w:t>shipgeom</w:t>
      </w:r>
      <w:r w:rsidR="00EA4470" w:rsidRPr="00752797">
        <w:rPr>
          <w:lang w:val="en-US"/>
        </w:rPr>
        <w:t>.</w:t>
      </w:r>
      <w:r w:rsidRPr="00752797">
        <w:rPr>
          <w:lang w:val="en-US"/>
        </w:rPr>
        <w:t xml:space="preserve"> This file contains the ship draft per ship grid point, and should have a size of </w:t>
      </w:r>
      <w:r w:rsidRPr="00752797">
        <w:rPr>
          <w:i/>
          <w:lang w:val="en-US"/>
        </w:rPr>
        <w:t>nx</w:t>
      </w:r>
      <w:r w:rsidRPr="00752797">
        <w:rPr>
          <w:lang w:val="en-US"/>
        </w:rPr>
        <w:t xml:space="preserve">+1 by </w:t>
      </w:r>
      <w:proofErr w:type="gramStart"/>
      <w:r w:rsidRPr="00752797">
        <w:rPr>
          <w:i/>
          <w:lang w:val="en-US"/>
        </w:rPr>
        <w:t>ny</w:t>
      </w:r>
      <w:r w:rsidRPr="00752797">
        <w:rPr>
          <w:lang w:val="en-US"/>
        </w:rPr>
        <w:t>+</w:t>
      </w:r>
      <w:proofErr w:type="gramEnd"/>
      <w:r w:rsidRPr="00752797">
        <w:rPr>
          <w:lang w:val="en-US"/>
        </w:rPr>
        <w:t xml:space="preserve">1. The center of gravity of the ship is also defined in the ship properties file using the keywords </w:t>
      </w:r>
      <w:r w:rsidRPr="00752797">
        <w:rPr>
          <w:i/>
          <w:lang w:val="en-US"/>
        </w:rPr>
        <w:t>xCG, yCG</w:t>
      </w:r>
      <w:r w:rsidRPr="00752797">
        <w:rPr>
          <w:lang w:val="en-US"/>
        </w:rPr>
        <w:t xml:space="preserve"> and </w:t>
      </w:r>
      <w:r w:rsidRPr="00752797">
        <w:rPr>
          <w:i/>
          <w:lang w:val="en-US"/>
        </w:rPr>
        <w:t>zCG</w:t>
      </w:r>
      <w:r w:rsidRPr="00752797">
        <w:rPr>
          <w:lang w:val="en-US"/>
        </w:rPr>
        <w:t>. The ships trajectory is defined in a file referenced from the ship properties file by the keyword</w:t>
      </w:r>
      <w:r w:rsidRPr="00752797">
        <w:rPr>
          <w:i/>
          <w:lang w:val="en-US"/>
        </w:rPr>
        <w:t xml:space="preserve"> shiptrack</w:t>
      </w:r>
      <w:r w:rsidRPr="00752797">
        <w:rPr>
          <w:lang w:val="en-US"/>
        </w:rPr>
        <w:t xml:space="preserve">. Each row in this file contains a time, x- and y-coordinate indicating the ships position as function of time.  </w:t>
      </w:r>
    </w:p>
    <w:p w14:paraId="01B5DFE4" w14:textId="77777777" w:rsidR="00FA6759" w:rsidRPr="00752797" w:rsidRDefault="00FA6759" w:rsidP="00FA6759">
      <w:pPr>
        <w:pStyle w:val="BodyText"/>
        <w:rPr>
          <w:lang w:val="en-US"/>
        </w:rPr>
      </w:pPr>
      <w:r w:rsidRPr="00752797">
        <w:rPr>
          <w:lang w:val="en-US"/>
        </w:rPr>
        <w:lastRenderedPageBreak/>
        <w:t xml:space="preserve">To avoid numerical problems, the full ship track should be within the model domain (i.e. a vessel cannot sail through the model boundary). Furthermore, it is advised to start the ship track with a very low velocity and gradually increase the sailing speed. </w:t>
      </w:r>
      <w:proofErr w:type="gramStart"/>
      <w:r w:rsidRPr="00752797">
        <w:rPr>
          <w:lang w:val="en-US"/>
        </w:rPr>
        <w:t>When not taking into account such spin up period, the impact of the ship on the water level can be too abrupt, resulting in unrealistic wave patterns.</w:t>
      </w:r>
      <w:proofErr w:type="gramEnd"/>
      <w:r w:rsidRPr="00752797">
        <w:rPr>
          <w:lang w:val="en-US"/>
        </w:rPr>
        <w:t xml:space="preserve"> In addition, it is advised to maintain a relatively deep edge of a few grid cells at both model boundaries (i.e. front and back side).</w:t>
      </w:r>
    </w:p>
    <w:p w14:paraId="395ADAB6" w14:textId="77777777" w:rsidR="00FA6759" w:rsidRPr="00752797" w:rsidRDefault="00FA6759" w:rsidP="00FA6759">
      <w:pPr>
        <w:pStyle w:val="BodyText"/>
        <w:rPr>
          <w:lang w:val="en-US"/>
        </w:rPr>
      </w:pPr>
      <w:r w:rsidRPr="00752797">
        <w:rPr>
          <w:lang w:val="en-US"/>
        </w:rPr>
        <w:t>Another way to avoid numerical issues at the initialization of a ship simulation is to use the 'flying' option, which can be specified in the ship file (</w:t>
      </w:r>
      <w:r w:rsidRPr="00752797">
        <w:rPr>
          <w:i/>
          <w:lang w:val="en-US"/>
        </w:rPr>
        <w:t xml:space="preserve">flying </w:t>
      </w:r>
      <w:r w:rsidRPr="00752797">
        <w:rPr>
          <w:lang w:val="en-US"/>
        </w:rPr>
        <w:t xml:space="preserve">= 1). In case the option </w:t>
      </w:r>
      <w:r w:rsidRPr="00752797">
        <w:rPr>
          <w:i/>
          <w:lang w:val="en-US"/>
        </w:rPr>
        <w:t>flying</w:t>
      </w:r>
      <w:r w:rsidRPr="00752797">
        <w:rPr>
          <w:lang w:val="en-US"/>
        </w:rPr>
        <w:t xml:space="preserve"> is enabled, also a z-coordinate is defined in the shiptrack-file indicating the vertical position of the ship. In this way, the vessel can ‘land’ on the water with its correct sailing speed, thereby avoiding unwanted disturbance to the water level. Also, the ship can ‘fly out’ of the model domain before reaching the back boundary. By using this method the spin-up time can be reduced considerably and both inflow and outflow boundaries are unaffected by the ship</w:t>
      </w:r>
    </w:p>
    <w:p w14:paraId="6D854A63" w14:textId="77777777" w:rsidR="00FA6759" w:rsidRPr="00752797" w:rsidRDefault="00FA6759" w:rsidP="00FA6759">
      <w:pPr>
        <w:pStyle w:val="BodyText"/>
        <w:rPr>
          <w:lang w:val="en-US"/>
        </w:rPr>
      </w:pPr>
      <w:r w:rsidRPr="00752797">
        <w:rPr>
          <w:lang w:val="en-US"/>
        </w:rPr>
        <w:t>The two keywords</w:t>
      </w:r>
      <w:r w:rsidRPr="00752797">
        <w:rPr>
          <w:i/>
          <w:lang w:val="en-US"/>
        </w:rPr>
        <w:t xml:space="preserve"> compute_force</w:t>
      </w:r>
      <w:r w:rsidRPr="00752797">
        <w:rPr>
          <w:lang w:val="en-US"/>
        </w:rPr>
        <w:t xml:space="preserve"> and</w:t>
      </w:r>
      <w:r w:rsidRPr="00752797">
        <w:rPr>
          <w:i/>
          <w:lang w:val="en-US"/>
        </w:rPr>
        <w:t xml:space="preserve"> compute_motion </w:t>
      </w:r>
      <w:r w:rsidRPr="00752797">
        <w:rPr>
          <w:lang w:val="en-US"/>
        </w:rPr>
        <w:t>enable the computation of forces on the ship and the ships motions due to wave forcing respectively; the latter has not been implemented yet. Forces on a ship in motion may be unreliable due to near-field effects; forces on a ship at rest are much more reliable.</w:t>
      </w:r>
      <w:r w:rsidR="00EA4470" w:rsidRPr="00752797">
        <w:rPr>
          <w:lang w:val="en-US"/>
        </w:rPr>
        <w:t xml:space="preserve"> </w:t>
      </w:r>
      <w:r w:rsidRPr="00752797">
        <w:rPr>
          <w:lang w:val="en-US"/>
        </w:rPr>
        <w:t>An example of ship definition files is:</w:t>
      </w:r>
    </w:p>
    <w:p w14:paraId="2D83B9BE" w14:textId="77777777" w:rsidR="00FA6759" w:rsidRPr="00752797" w:rsidRDefault="00FA6759" w:rsidP="00FA6759">
      <w:pPr>
        <w:pStyle w:val="Codeheader"/>
        <w:rPr>
          <w:lang w:val="en-US"/>
        </w:rPr>
      </w:pPr>
      <w:r w:rsidRPr="00752797">
        <w:rPr>
          <w:lang w:val="en-US"/>
        </w:rPr>
        <w:t>shipfile.txt</w:t>
      </w:r>
    </w:p>
    <w:p w14:paraId="31797894" w14:textId="77777777" w:rsidR="00FA6759" w:rsidRPr="00752797" w:rsidRDefault="00FA6759" w:rsidP="00FA6759">
      <w:pPr>
        <w:pStyle w:val="Code"/>
        <w:jc w:val="both"/>
      </w:pPr>
      <w:r w:rsidRPr="00752797">
        <w:t>containership.txt</w:t>
      </w:r>
    </w:p>
    <w:p w14:paraId="1C139558" w14:textId="77777777" w:rsidR="00FA6759" w:rsidRPr="00752797" w:rsidRDefault="00FA6759" w:rsidP="00FA6759">
      <w:pPr>
        <w:pStyle w:val="Code"/>
        <w:jc w:val="both"/>
      </w:pPr>
      <w:r w:rsidRPr="00752797">
        <w:t>oiltanker.txt</w:t>
      </w:r>
    </w:p>
    <w:p w14:paraId="365500B3" w14:textId="77777777" w:rsidR="00FA6759" w:rsidRPr="00752797" w:rsidRDefault="00FA6759" w:rsidP="00FA6759">
      <w:pPr>
        <w:pStyle w:val="Codeheader"/>
        <w:rPr>
          <w:lang w:val="en-US"/>
        </w:rPr>
      </w:pPr>
      <w:r w:rsidRPr="00752797">
        <w:rPr>
          <w:lang w:val="en-US"/>
        </w:rPr>
        <w:t>containership.txt</w:t>
      </w:r>
    </w:p>
    <w:p w14:paraId="7608A18D" w14:textId="77777777" w:rsidR="00FA6759" w:rsidRPr="00752797" w:rsidRDefault="00FA6759" w:rsidP="00FA6759">
      <w:pPr>
        <w:pStyle w:val="Code"/>
        <w:jc w:val="both"/>
      </w:pPr>
      <w:proofErr w:type="gramStart"/>
      <w:r w:rsidRPr="00752797">
        <w:t>dx</w:t>
      </w:r>
      <w:proofErr w:type="gramEnd"/>
      <w:r w:rsidRPr="00752797">
        <w:t xml:space="preserve"> = 10</w:t>
      </w:r>
    </w:p>
    <w:p w14:paraId="442A85D9" w14:textId="77777777" w:rsidR="00FA6759" w:rsidRPr="00752797" w:rsidRDefault="00FA6759" w:rsidP="00FA6759">
      <w:pPr>
        <w:pStyle w:val="Code"/>
        <w:jc w:val="both"/>
      </w:pPr>
      <w:proofErr w:type="gramStart"/>
      <w:r w:rsidRPr="00752797">
        <w:t>dy</w:t>
      </w:r>
      <w:proofErr w:type="gramEnd"/>
      <w:r w:rsidRPr="00752797">
        <w:t xml:space="preserve"> = 10</w:t>
      </w:r>
    </w:p>
    <w:p w14:paraId="2E5DB7C4" w14:textId="77777777" w:rsidR="00FA6759" w:rsidRPr="00752797" w:rsidRDefault="00FA6759" w:rsidP="00FA6759">
      <w:pPr>
        <w:pStyle w:val="Code"/>
        <w:jc w:val="both"/>
      </w:pPr>
      <w:proofErr w:type="gramStart"/>
      <w:r w:rsidRPr="00752797">
        <w:t>nx</w:t>
      </w:r>
      <w:proofErr w:type="gramEnd"/>
      <w:r w:rsidRPr="00752797">
        <w:t xml:space="preserve"> = 30</w:t>
      </w:r>
    </w:p>
    <w:p w14:paraId="5C5F9D30" w14:textId="77777777" w:rsidR="00FA6759" w:rsidRPr="00752797" w:rsidRDefault="00FA6759" w:rsidP="00FA6759">
      <w:pPr>
        <w:pStyle w:val="Code"/>
        <w:jc w:val="both"/>
      </w:pPr>
      <w:proofErr w:type="gramStart"/>
      <w:r w:rsidRPr="00752797">
        <w:t>ny</w:t>
      </w:r>
      <w:proofErr w:type="gramEnd"/>
      <w:r w:rsidRPr="00752797">
        <w:t xml:space="preserve"> = 10</w:t>
      </w:r>
    </w:p>
    <w:p w14:paraId="5B1E231C" w14:textId="77777777" w:rsidR="00FA6759" w:rsidRPr="00752797" w:rsidRDefault="00FA6759" w:rsidP="00FA6759">
      <w:pPr>
        <w:pStyle w:val="Code"/>
        <w:jc w:val="both"/>
      </w:pPr>
      <w:proofErr w:type="gramStart"/>
      <w:r w:rsidRPr="00752797">
        <w:t>shipgeom</w:t>
      </w:r>
      <w:proofErr w:type="gramEnd"/>
      <w:r w:rsidRPr="00752797">
        <w:t xml:space="preserve"> = container_geom.dep</w:t>
      </w:r>
    </w:p>
    <w:p w14:paraId="2E35DFDC" w14:textId="77777777" w:rsidR="00FA6759" w:rsidRPr="00752797" w:rsidRDefault="00FA6759" w:rsidP="00FA6759">
      <w:pPr>
        <w:pStyle w:val="Code"/>
        <w:jc w:val="both"/>
      </w:pPr>
      <w:proofErr w:type="gramStart"/>
      <w:r w:rsidRPr="00752797">
        <w:t>xCG</w:t>
      </w:r>
      <w:proofErr w:type="gramEnd"/>
      <w:r w:rsidRPr="00752797">
        <w:t xml:space="preserve"> = 120</w:t>
      </w:r>
    </w:p>
    <w:p w14:paraId="63D9C9F8" w14:textId="77777777" w:rsidR="00FA6759" w:rsidRPr="00752797" w:rsidRDefault="00FA6759" w:rsidP="00FA6759">
      <w:pPr>
        <w:pStyle w:val="Code"/>
        <w:jc w:val="both"/>
      </w:pPr>
      <w:proofErr w:type="gramStart"/>
      <w:r w:rsidRPr="00752797">
        <w:t>yCG</w:t>
      </w:r>
      <w:proofErr w:type="gramEnd"/>
      <w:r w:rsidRPr="00752797">
        <w:t xml:space="preserve"> = 50</w:t>
      </w:r>
    </w:p>
    <w:p w14:paraId="35262123" w14:textId="77777777" w:rsidR="00FA6759" w:rsidRPr="00752797" w:rsidRDefault="00FA6759" w:rsidP="00FA6759">
      <w:pPr>
        <w:pStyle w:val="Code"/>
        <w:jc w:val="both"/>
      </w:pPr>
      <w:proofErr w:type="gramStart"/>
      <w:r w:rsidRPr="00752797">
        <w:t>zCG</w:t>
      </w:r>
      <w:proofErr w:type="gramEnd"/>
      <w:r w:rsidRPr="00752797">
        <w:t xml:space="preserve"> = 30</w:t>
      </w:r>
    </w:p>
    <w:p w14:paraId="12D200BA" w14:textId="77777777" w:rsidR="00FA6759" w:rsidRPr="00752797" w:rsidRDefault="00FA6759" w:rsidP="00FA6759">
      <w:pPr>
        <w:pStyle w:val="Code"/>
        <w:jc w:val="both"/>
      </w:pPr>
      <w:proofErr w:type="gramStart"/>
      <w:r w:rsidRPr="00752797">
        <w:t>shiptrack</w:t>
      </w:r>
      <w:proofErr w:type="gramEnd"/>
      <w:r w:rsidRPr="00752797">
        <w:t xml:space="preserve"> = container_track.txt</w:t>
      </w:r>
    </w:p>
    <w:p w14:paraId="1D729E36" w14:textId="77777777" w:rsidR="00FA6759" w:rsidRPr="00752797" w:rsidRDefault="00FA6759" w:rsidP="00FA6759">
      <w:pPr>
        <w:pStyle w:val="Code"/>
        <w:jc w:val="both"/>
      </w:pPr>
      <w:proofErr w:type="gramStart"/>
      <w:r w:rsidRPr="00752797">
        <w:t>flying</w:t>
      </w:r>
      <w:proofErr w:type="gramEnd"/>
      <w:r w:rsidRPr="00752797">
        <w:t xml:space="preserve"> = 1</w:t>
      </w:r>
    </w:p>
    <w:p w14:paraId="512C51C3" w14:textId="77777777" w:rsidR="00FA6759" w:rsidRPr="00752797" w:rsidRDefault="00FA6759" w:rsidP="00FA6759">
      <w:pPr>
        <w:pStyle w:val="Code"/>
        <w:jc w:val="both"/>
      </w:pPr>
      <w:r w:rsidRPr="00752797">
        <w:t>compute_force = 1</w:t>
      </w:r>
    </w:p>
    <w:p w14:paraId="2C497F02" w14:textId="77777777" w:rsidR="00FA6759" w:rsidRPr="00752797" w:rsidRDefault="00FA6759" w:rsidP="00FA6759">
      <w:pPr>
        <w:pStyle w:val="Code"/>
        <w:jc w:val="both"/>
      </w:pPr>
      <w:r w:rsidRPr="00752797">
        <w:t>compute_motion = 1</w:t>
      </w:r>
    </w:p>
    <w:p w14:paraId="1A9A290D" w14:textId="77777777" w:rsidR="00FA6759" w:rsidRPr="00752797" w:rsidRDefault="00FA6759" w:rsidP="00FA6759">
      <w:pPr>
        <w:pStyle w:val="Codeheader"/>
        <w:rPr>
          <w:lang w:val="en-US"/>
        </w:rPr>
      </w:pPr>
      <w:r w:rsidRPr="00752797">
        <w:rPr>
          <w:lang w:val="en-US"/>
        </w:rPr>
        <w:t>pannamax_geom.txt</w:t>
      </w:r>
    </w:p>
    <w:p w14:paraId="2725897A" w14:textId="77777777" w:rsidR="00FA6759" w:rsidRPr="00752797" w:rsidRDefault="00FA6759" w:rsidP="00FA6759">
      <w:pPr>
        <w:pStyle w:val="Code"/>
        <w:jc w:val="both"/>
      </w:pPr>
      <w:r w:rsidRPr="00752797">
        <w:t>&lt;</w:t>
      </w:r>
      <w:proofErr w:type="gramStart"/>
      <w:r w:rsidRPr="00752797">
        <w:t>z</w:t>
      </w:r>
      <w:proofErr w:type="gramEnd"/>
      <w:r w:rsidRPr="00752797">
        <w:t xml:space="preserve"> 0,0&gt; &lt;z 1,0&gt; &lt;z 2,0&gt; &lt;z 3,0&gt; ... &lt;z nx,0&gt; &lt;z nx+1,0&gt;</w:t>
      </w:r>
    </w:p>
    <w:p w14:paraId="6617D82C" w14:textId="77777777" w:rsidR="00FA6759" w:rsidRPr="00752797" w:rsidRDefault="00FA6759" w:rsidP="00FA6759">
      <w:pPr>
        <w:pStyle w:val="Code"/>
        <w:jc w:val="both"/>
      </w:pPr>
      <w:r w:rsidRPr="00752797">
        <w:t>&lt;</w:t>
      </w:r>
      <w:proofErr w:type="gramStart"/>
      <w:r w:rsidRPr="00752797">
        <w:t>z</w:t>
      </w:r>
      <w:proofErr w:type="gramEnd"/>
      <w:r w:rsidRPr="00752797">
        <w:t xml:space="preserve"> 0,1&gt; &lt;z 1,1&gt; &lt;z 2,1&gt; &lt;z 3,1&gt; ... &lt;z nx,1&gt; &lt;z nx+1,1&gt;</w:t>
      </w:r>
    </w:p>
    <w:p w14:paraId="3BCCFB6F" w14:textId="77777777" w:rsidR="00FA6759" w:rsidRPr="00752797" w:rsidRDefault="00FA6759" w:rsidP="00FA6759">
      <w:pPr>
        <w:pStyle w:val="Code"/>
        <w:jc w:val="both"/>
      </w:pPr>
      <w:r w:rsidRPr="00752797">
        <w:t>...</w:t>
      </w:r>
    </w:p>
    <w:p w14:paraId="41D696EF" w14:textId="77777777" w:rsidR="00FA6759" w:rsidRPr="00752797" w:rsidRDefault="00FA6759" w:rsidP="00FA6759">
      <w:pPr>
        <w:pStyle w:val="Code"/>
        <w:jc w:val="both"/>
      </w:pPr>
      <w:r w:rsidRPr="00752797">
        <w:t>&lt;z 0,ny&gt; &lt;z 1,ny&gt; &lt;z 2,ny&gt; &lt;z 3,ny&gt; ... &lt;z nx,ny&gt; &lt;z nx+1,ny&gt;</w:t>
      </w:r>
    </w:p>
    <w:p w14:paraId="60691ED9" w14:textId="77777777" w:rsidR="00FA6759" w:rsidRPr="00752797" w:rsidRDefault="00FA6759" w:rsidP="00FA6759">
      <w:pPr>
        <w:pStyle w:val="Code"/>
        <w:jc w:val="both"/>
      </w:pPr>
      <w:r w:rsidRPr="00752797">
        <w:t>&lt;z 0,ny+1&gt; &lt;z 1,ny+1&gt; &lt;z 2,ny+1&gt; &lt;z 3,ny+1&gt; ... &lt;z nx,ny+1&gt; &lt;z nx+1,ny+1&gt;</w:t>
      </w:r>
    </w:p>
    <w:p w14:paraId="3BD1445F" w14:textId="77777777" w:rsidR="00FA6759" w:rsidRPr="00393948" w:rsidRDefault="00FA6759" w:rsidP="00FA6759">
      <w:pPr>
        <w:pStyle w:val="Codeheader"/>
        <w:rPr>
          <w:lang w:val="fr-FR"/>
        </w:rPr>
      </w:pPr>
      <w:r w:rsidRPr="00393948">
        <w:rPr>
          <w:lang w:val="fr-FR"/>
        </w:rPr>
        <w:t>pannamax_track.txt</w:t>
      </w:r>
    </w:p>
    <w:p w14:paraId="6638CCAC" w14:textId="77777777" w:rsidR="00FA6759" w:rsidRPr="004778BC" w:rsidRDefault="00FA6759" w:rsidP="00FA6759">
      <w:pPr>
        <w:pStyle w:val="Code"/>
        <w:jc w:val="both"/>
        <w:rPr>
          <w:lang w:val="fr-FR"/>
        </w:rPr>
      </w:pPr>
      <w:r w:rsidRPr="004778BC">
        <w:rPr>
          <w:lang w:val="fr-FR"/>
        </w:rPr>
        <w:t>&lt;</w:t>
      </w:r>
      <w:proofErr w:type="gramStart"/>
      <w:r w:rsidRPr="004778BC">
        <w:rPr>
          <w:lang w:val="fr-FR"/>
        </w:rPr>
        <w:t>t</w:t>
      </w:r>
      <w:proofErr w:type="gramEnd"/>
      <w:r w:rsidRPr="004778BC">
        <w:rPr>
          <w:lang w:val="fr-FR"/>
        </w:rPr>
        <w:t xml:space="preserve"> 1&gt; &lt;x 1&gt; &lt;y 1&gt; &lt;z 1&gt;</w:t>
      </w:r>
    </w:p>
    <w:p w14:paraId="2C10CC5C" w14:textId="77777777" w:rsidR="00FA6759" w:rsidRPr="004778BC" w:rsidRDefault="00FA6759" w:rsidP="00FA6759">
      <w:pPr>
        <w:pStyle w:val="Code"/>
        <w:jc w:val="both"/>
        <w:rPr>
          <w:lang w:val="fr-FR"/>
        </w:rPr>
      </w:pPr>
      <w:r w:rsidRPr="004778BC">
        <w:rPr>
          <w:lang w:val="fr-FR"/>
        </w:rPr>
        <w:t>&lt;</w:t>
      </w:r>
      <w:proofErr w:type="gramStart"/>
      <w:r w:rsidRPr="004778BC">
        <w:rPr>
          <w:lang w:val="fr-FR"/>
        </w:rPr>
        <w:t>t</w:t>
      </w:r>
      <w:proofErr w:type="gramEnd"/>
      <w:r w:rsidRPr="004778BC">
        <w:rPr>
          <w:lang w:val="fr-FR"/>
        </w:rPr>
        <w:t xml:space="preserve"> 2&gt; &lt;x 2&gt; &lt;y 2&gt; &lt;z 2&gt;</w:t>
      </w:r>
    </w:p>
    <w:p w14:paraId="1B7CB227" w14:textId="77777777" w:rsidR="00FA6759" w:rsidRPr="004778BC" w:rsidRDefault="00FA6759" w:rsidP="00FA6759">
      <w:pPr>
        <w:pStyle w:val="Code"/>
        <w:jc w:val="both"/>
        <w:rPr>
          <w:lang w:val="fr-FR"/>
        </w:rPr>
      </w:pPr>
      <w:r w:rsidRPr="004778BC">
        <w:rPr>
          <w:lang w:val="fr-FR"/>
        </w:rPr>
        <w:t>&lt;</w:t>
      </w:r>
      <w:proofErr w:type="gramStart"/>
      <w:r w:rsidRPr="004778BC">
        <w:rPr>
          <w:lang w:val="fr-FR"/>
        </w:rPr>
        <w:t>t</w:t>
      </w:r>
      <w:proofErr w:type="gramEnd"/>
      <w:r w:rsidRPr="004778BC">
        <w:rPr>
          <w:lang w:val="fr-FR"/>
        </w:rPr>
        <w:t xml:space="preserve"> 3&gt; &lt;x 3&gt; &lt;y 3&gt; &lt;z 3&gt;</w:t>
      </w:r>
    </w:p>
    <w:p w14:paraId="19CB35A5" w14:textId="77777777" w:rsidR="00FA6759" w:rsidRPr="00393948" w:rsidRDefault="00FA6759" w:rsidP="00FA6759">
      <w:pPr>
        <w:pStyle w:val="Code"/>
        <w:jc w:val="both"/>
        <w:rPr>
          <w:lang w:val="fr-FR"/>
        </w:rPr>
      </w:pPr>
      <w:r w:rsidRPr="00393948">
        <w:rPr>
          <w:lang w:val="fr-FR"/>
        </w:rPr>
        <w:t>...</w:t>
      </w:r>
    </w:p>
    <w:p w14:paraId="23D5CC9E" w14:textId="77777777" w:rsidR="00FA6759" w:rsidRPr="00393948" w:rsidRDefault="00FA6759" w:rsidP="00FA6759">
      <w:pPr>
        <w:pStyle w:val="Codeheader"/>
        <w:rPr>
          <w:lang w:val="fr-FR"/>
        </w:rPr>
      </w:pPr>
      <w:r w:rsidRPr="00393948">
        <w:rPr>
          <w:lang w:val="fr-FR"/>
        </w:rPr>
        <w:lastRenderedPageBreak/>
        <w:t>oiltanker.txt</w:t>
      </w:r>
    </w:p>
    <w:p w14:paraId="5C177C6C" w14:textId="77777777" w:rsidR="00FA6759" w:rsidRPr="00752797" w:rsidRDefault="00FA6759" w:rsidP="00FA6759">
      <w:pPr>
        <w:pStyle w:val="Code"/>
        <w:jc w:val="both"/>
      </w:pPr>
      <w:proofErr w:type="gramStart"/>
      <w:r w:rsidRPr="00752797">
        <w:t>dx</w:t>
      </w:r>
      <w:proofErr w:type="gramEnd"/>
      <w:r w:rsidRPr="00752797">
        <w:t xml:space="preserve"> = 2</w:t>
      </w:r>
    </w:p>
    <w:p w14:paraId="0C0D2FD4" w14:textId="77777777" w:rsidR="00FA6759" w:rsidRPr="00752797" w:rsidRDefault="00FA6759" w:rsidP="00FA6759">
      <w:pPr>
        <w:pStyle w:val="Code"/>
        <w:jc w:val="both"/>
      </w:pPr>
      <w:proofErr w:type="gramStart"/>
      <w:r w:rsidRPr="00752797">
        <w:t>dy</w:t>
      </w:r>
      <w:proofErr w:type="gramEnd"/>
      <w:r w:rsidRPr="00752797">
        <w:t xml:space="preserve"> = 2</w:t>
      </w:r>
    </w:p>
    <w:p w14:paraId="70F07D67" w14:textId="77777777" w:rsidR="00FA6759" w:rsidRPr="00752797" w:rsidRDefault="00FA6759" w:rsidP="00FA6759">
      <w:pPr>
        <w:pStyle w:val="Code"/>
        <w:jc w:val="both"/>
      </w:pPr>
      <w:proofErr w:type="gramStart"/>
      <w:r w:rsidRPr="00752797">
        <w:t>nx</w:t>
      </w:r>
      <w:proofErr w:type="gramEnd"/>
      <w:r w:rsidRPr="00752797">
        <w:t xml:space="preserve"> = 20</w:t>
      </w:r>
    </w:p>
    <w:p w14:paraId="5507CAC2" w14:textId="77777777" w:rsidR="00FA6759" w:rsidRPr="00752797" w:rsidRDefault="00FA6759" w:rsidP="00FA6759">
      <w:pPr>
        <w:pStyle w:val="Code"/>
        <w:jc w:val="both"/>
      </w:pPr>
      <w:proofErr w:type="gramStart"/>
      <w:r w:rsidRPr="00752797">
        <w:t>ny</w:t>
      </w:r>
      <w:proofErr w:type="gramEnd"/>
      <w:r w:rsidRPr="00752797">
        <w:t xml:space="preserve"> = 4</w:t>
      </w:r>
    </w:p>
    <w:p w14:paraId="26FA5583" w14:textId="77777777" w:rsidR="00FA6759" w:rsidRPr="00752797" w:rsidRDefault="00FA6759" w:rsidP="00FA6759">
      <w:pPr>
        <w:pStyle w:val="Code"/>
        <w:jc w:val="both"/>
      </w:pPr>
      <w:proofErr w:type="gramStart"/>
      <w:r w:rsidRPr="00752797">
        <w:t>shipgeom</w:t>
      </w:r>
      <w:proofErr w:type="gramEnd"/>
      <w:r w:rsidRPr="00752797">
        <w:t xml:space="preserve"> = tanker_geom.dep</w:t>
      </w:r>
    </w:p>
    <w:p w14:paraId="6CAF3EAE" w14:textId="77777777" w:rsidR="00FA6759" w:rsidRPr="00752797" w:rsidRDefault="00FA6759" w:rsidP="00FA6759">
      <w:pPr>
        <w:pStyle w:val="Code"/>
        <w:jc w:val="both"/>
      </w:pPr>
      <w:proofErr w:type="gramStart"/>
      <w:r w:rsidRPr="00752797">
        <w:t>xCG</w:t>
      </w:r>
      <w:proofErr w:type="gramEnd"/>
      <w:r w:rsidRPr="00752797">
        <w:t xml:space="preserve"> = 20</w:t>
      </w:r>
    </w:p>
    <w:p w14:paraId="1A048CFA" w14:textId="77777777" w:rsidR="00FA6759" w:rsidRPr="00752797" w:rsidRDefault="00FA6759" w:rsidP="00FA6759">
      <w:pPr>
        <w:pStyle w:val="Code"/>
        <w:jc w:val="both"/>
      </w:pPr>
      <w:proofErr w:type="gramStart"/>
      <w:r w:rsidRPr="00752797">
        <w:t>yCG</w:t>
      </w:r>
      <w:proofErr w:type="gramEnd"/>
      <w:r w:rsidRPr="00752797">
        <w:t xml:space="preserve"> = 40</w:t>
      </w:r>
    </w:p>
    <w:p w14:paraId="3BA11EB9" w14:textId="77777777" w:rsidR="00FA6759" w:rsidRPr="00752797" w:rsidRDefault="00FA6759" w:rsidP="00FA6759">
      <w:pPr>
        <w:pStyle w:val="Code"/>
        <w:jc w:val="both"/>
      </w:pPr>
      <w:proofErr w:type="gramStart"/>
      <w:r w:rsidRPr="00752797">
        <w:t>zCG</w:t>
      </w:r>
      <w:proofErr w:type="gramEnd"/>
      <w:r w:rsidRPr="00752797">
        <w:t xml:space="preserve"> = 1.5</w:t>
      </w:r>
    </w:p>
    <w:p w14:paraId="2F24791F" w14:textId="77777777" w:rsidR="00FA6759" w:rsidRPr="00752797" w:rsidRDefault="00FA6759" w:rsidP="00FA6759">
      <w:pPr>
        <w:pStyle w:val="Code"/>
        <w:jc w:val="both"/>
      </w:pPr>
      <w:proofErr w:type="gramStart"/>
      <w:r w:rsidRPr="00752797">
        <w:t>shiptrack</w:t>
      </w:r>
      <w:proofErr w:type="gramEnd"/>
      <w:r w:rsidRPr="00752797">
        <w:t xml:space="preserve"> = tanker_track.txt</w:t>
      </w:r>
    </w:p>
    <w:p w14:paraId="254772E7" w14:textId="77777777" w:rsidR="00FA6759" w:rsidRPr="00B222D8" w:rsidRDefault="00FA6759" w:rsidP="00FA6759">
      <w:pPr>
        <w:pStyle w:val="Code"/>
        <w:jc w:val="both"/>
      </w:pPr>
      <w:proofErr w:type="gramStart"/>
      <w:r w:rsidRPr="00B222D8">
        <w:t>flying</w:t>
      </w:r>
      <w:proofErr w:type="gramEnd"/>
      <w:r w:rsidRPr="00B222D8">
        <w:t xml:space="preserve"> = 0</w:t>
      </w:r>
    </w:p>
    <w:p w14:paraId="410FDD30" w14:textId="77777777" w:rsidR="00FA6759" w:rsidRPr="00B222D8" w:rsidRDefault="00FA6759" w:rsidP="00FA6759">
      <w:pPr>
        <w:pStyle w:val="Codeheader"/>
        <w:rPr>
          <w:lang w:val="en-US"/>
        </w:rPr>
      </w:pPr>
      <w:r w:rsidRPr="00B222D8">
        <w:rPr>
          <w:lang w:val="en-US"/>
        </w:rPr>
        <w:t>tanker_track.txt</w:t>
      </w:r>
    </w:p>
    <w:p w14:paraId="18A5490A" w14:textId="77777777" w:rsidR="00FA6759" w:rsidRPr="00B222D8" w:rsidRDefault="00FA6759" w:rsidP="00FA6759">
      <w:pPr>
        <w:pStyle w:val="Code"/>
        <w:jc w:val="both"/>
      </w:pPr>
      <w:r w:rsidRPr="00B222D8">
        <w:t>&lt;</w:t>
      </w:r>
      <w:proofErr w:type="gramStart"/>
      <w:r w:rsidRPr="00B222D8">
        <w:t>t</w:t>
      </w:r>
      <w:proofErr w:type="gramEnd"/>
      <w:r w:rsidRPr="00B222D8">
        <w:t xml:space="preserve"> 1&gt; &lt;x 1&gt; &lt;y 1&gt;</w:t>
      </w:r>
    </w:p>
    <w:p w14:paraId="17EFCCDE" w14:textId="77777777" w:rsidR="00FA6759" w:rsidRPr="00393948" w:rsidRDefault="00FA6759" w:rsidP="00FA6759">
      <w:pPr>
        <w:pStyle w:val="Code"/>
        <w:jc w:val="both"/>
        <w:rPr>
          <w:lang w:val="fr-FR"/>
        </w:rPr>
      </w:pPr>
      <w:r w:rsidRPr="00393948">
        <w:rPr>
          <w:lang w:val="fr-FR"/>
        </w:rPr>
        <w:t>&lt;</w:t>
      </w:r>
      <w:proofErr w:type="gramStart"/>
      <w:r w:rsidRPr="00393948">
        <w:rPr>
          <w:lang w:val="fr-FR"/>
        </w:rPr>
        <w:t>t</w:t>
      </w:r>
      <w:proofErr w:type="gramEnd"/>
      <w:r w:rsidRPr="00393948">
        <w:rPr>
          <w:lang w:val="fr-FR"/>
        </w:rPr>
        <w:t xml:space="preserve"> 2&gt; &lt;x 2&gt; &lt;y 2&gt;</w:t>
      </w:r>
    </w:p>
    <w:p w14:paraId="65931805" w14:textId="77777777" w:rsidR="00FA6759" w:rsidRPr="00393948" w:rsidRDefault="00FA6759" w:rsidP="00FA6759">
      <w:pPr>
        <w:pStyle w:val="Code"/>
        <w:jc w:val="both"/>
        <w:rPr>
          <w:lang w:val="fr-FR"/>
        </w:rPr>
      </w:pPr>
      <w:r w:rsidRPr="00393948">
        <w:rPr>
          <w:lang w:val="fr-FR"/>
        </w:rPr>
        <w:t>&lt;</w:t>
      </w:r>
      <w:proofErr w:type="gramStart"/>
      <w:r w:rsidRPr="00393948">
        <w:rPr>
          <w:lang w:val="fr-FR"/>
        </w:rPr>
        <w:t>t</w:t>
      </w:r>
      <w:proofErr w:type="gramEnd"/>
      <w:r w:rsidRPr="00393948">
        <w:rPr>
          <w:lang w:val="fr-FR"/>
        </w:rPr>
        <w:t xml:space="preserve"> 3&gt; &lt;x 3&gt; &lt;y 3&gt;</w:t>
      </w:r>
    </w:p>
    <w:p w14:paraId="570D5A92" w14:textId="77777777" w:rsidR="00FA6759" w:rsidRPr="00393948" w:rsidRDefault="00FA6759" w:rsidP="00FA6759">
      <w:pPr>
        <w:pStyle w:val="Code"/>
        <w:jc w:val="both"/>
        <w:rPr>
          <w:lang w:val="fr-FR"/>
        </w:rPr>
      </w:pPr>
      <w:r w:rsidRPr="00393948">
        <w:rPr>
          <w:lang w:val="fr-FR"/>
        </w:rPr>
        <w:t>...</w:t>
      </w:r>
    </w:p>
    <w:p w14:paraId="36587C50" w14:textId="523B6011" w:rsidR="00003B05" w:rsidRPr="00752797" w:rsidRDefault="00003B05" w:rsidP="00003B05">
      <w:pPr>
        <w:pStyle w:val="Caption"/>
        <w:rPr>
          <w:lang w:val="en-US"/>
        </w:rPr>
      </w:pPr>
      <w:bookmarkStart w:id="597" w:name="_Ref285455080"/>
      <w:bookmarkStart w:id="598" w:name="_Ref285455082"/>
      <w:bookmarkStart w:id="599" w:name="_Toc285701683"/>
      <w:bookmarkStart w:id="600" w:name="_Toc412623873"/>
      <w:r w:rsidRPr="00EF0B70">
        <w:rPr>
          <w:lang w:val="fr-FR"/>
        </w:rPr>
        <w:t xml:space="preserve">Table </w:t>
      </w:r>
      <w:r w:rsidR="00366571">
        <w:rPr>
          <w:lang w:val="en-US"/>
        </w:rPr>
        <w:fldChar w:fldCharType="begin"/>
      </w:r>
      <w:r w:rsidR="00366571" w:rsidRPr="00E32CB9">
        <w:rPr>
          <w:lang w:val="fr-FR"/>
        </w:rPr>
        <w:instrText xml:space="preserve"> STYLEREF 1 \s </w:instrText>
      </w:r>
      <w:r w:rsidR="00366571">
        <w:rPr>
          <w:lang w:val="en-US"/>
        </w:rPr>
        <w:fldChar w:fldCharType="separate"/>
      </w:r>
      <w:r w:rsidR="002E51A3">
        <w:rPr>
          <w:noProof/>
          <w:lang w:val="fr-FR"/>
        </w:rPr>
        <w:t>4</w:t>
      </w:r>
      <w:r w:rsidR="00366571">
        <w:rPr>
          <w:lang w:val="en-US"/>
        </w:rPr>
        <w:fldChar w:fldCharType="end"/>
      </w:r>
      <w:r w:rsidR="00366571" w:rsidRPr="00EF0B70">
        <w:rPr>
          <w:lang w:val="fr-FR"/>
        </w:rPr>
        <w:t>.</w:t>
      </w:r>
      <w:r w:rsidR="00366571">
        <w:rPr>
          <w:lang w:val="en-US"/>
        </w:rPr>
        <w:fldChar w:fldCharType="begin"/>
      </w:r>
      <w:r w:rsidR="00366571" w:rsidRPr="00E32CB9">
        <w:rPr>
          <w:lang w:val="fr-FR"/>
        </w:rPr>
        <w:instrText xml:space="preserve"> SEQ Table \* ARABIC \s 1 </w:instrText>
      </w:r>
      <w:r w:rsidR="00366571">
        <w:rPr>
          <w:lang w:val="en-US"/>
        </w:rPr>
        <w:fldChar w:fldCharType="separate"/>
      </w:r>
      <w:r w:rsidR="002E51A3" w:rsidRPr="00E32CB9">
        <w:rPr>
          <w:noProof/>
        </w:rPr>
        <w:t>22</w:t>
      </w:r>
      <w:r w:rsidR="00366571">
        <w:rPr>
          <w:lang w:val="en-US"/>
        </w:rPr>
        <w:fldChar w:fldCharType="end"/>
      </w:r>
      <w:r w:rsidRPr="00752797">
        <w:rPr>
          <w:lang w:val="en-US"/>
        </w:rPr>
        <w:tab/>
        <w:t>Overview of all keywords related to the ship module</w:t>
      </w:r>
    </w:p>
    <w:tbl>
      <w:tblPr>
        <w:tblStyle w:val="LightShading-Accent1"/>
        <w:tblW w:w="0" w:type="auto"/>
        <w:tblLook w:val="04A0" w:firstRow="1" w:lastRow="0" w:firstColumn="1" w:lastColumn="0" w:noHBand="0" w:noVBand="1"/>
      </w:tblPr>
      <w:tblGrid>
        <w:gridCol w:w="1628"/>
        <w:gridCol w:w="2255"/>
        <w:gridCol w:w="1267"/>
        <w:gridCol w:w="1449"/>
        <w:gridCol w:w="973"/>
        <w:gridCol w:w="1358"/>
      </w:tblGrid>
      <w:tr w:rsidR="00003B05" w:rsidRPr="00752797" w14:paraId="5C155C52" w14:textId="77777777" w:rsidTr="00003B0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BA5EAC4" w14:textId="77777777" w:rsidR="00003B05" w:rsidRPr="00752797" w:rsidRDefault="00003B05" w:rsidP="00003B05">
            <w:pPr>
              <w:pStyle w:val="PlainText"/>
              <w:jc w:val="both"/>
            </w:pPr>
            <w:r w:rsidRPr="00752797">
              <w:t>Keyword</w:t>
            </w:r>
          </w:p>
        </w:tc>
        <w:tc>
          <w:tcPr>
            <w:tcW w:w="2834" w:type="dxa"/>
          </w:tcPr>
          <w:p w14:paraId="272C5C03"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6BD2ADD6"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C63E747"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FAC3E12"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3DD629FB"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003B05" w:rsidRPr="00752797" w14:paraId="260E83BE" w14:textId="77777777" w:rsidTr="00003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A83A356" w14:textId="36DF7931" w:rsidR="00003B05" w:rsidRPr="00752797" w:rsidRDefault="00003B05" w:rsidP="00003B05">
            <w:pPr>
              <w:pStyle w:val="PlainText"/>
              <w:jc w:val="both"/>
            </w:pPr>
            <w:r w:rsidRPr="00752797">
              <w:t>nship</w:t>
            </w:r>
          </w:p>
        </w:tc>
        <w:tc>
          <w:tcPr>
            <w:tcW w:w="2834" w:type="dxa"/>
          </w:tcPr>
          <w:p w14:paraId="671DE325"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ships</w:t>
            </w:r>
          </w:p>
        </w:tc>
        <w:tc>
          <w:tcPr>
            <w:tcW w:w="1417" w:type="dxa"/>
          </w:tcPr>
          <w:p w14:paraId="009FF888" w14:textId="363924D8"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r w:rsidRPr="00752797">
              <w:t>123</w:t>
            </w:r>
          </w:p>
        </w:tc>
        <w:tc>
          <w:tcPr>
            <w:tcW w:w="1984" w:type="dxa"/>
          </w:tcPr>
          <w:p w14:paraId="140E3713"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00639A31"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081EF0F4"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p>
        </w:tc>
      </w:tr>
      <w:tr w:rsidR="00003B05" w:rsidRPr="00752797" w14:paraId="5AC0018A" w14:textId="77777777" w:rsidTr="00003B05">
        <w:tc>
          <w:tcPr>
            <w:cnfStyle w:val="001000000000" w:firstRow="0" w:lastRow="0" w:firstColumn="1" w:lastColumn="0" w:oddVBand="0" w:evenVBand="0" w:oddHBand="0" w:evenHBand="0" w:firstRowFirstColumn="0" w:firstRowLastColumn="0" w:lastRowFirstColumn="0" w:lastRowLastColumn="0"/>
            <w:tcW w:w="1984" w:type="dxa"/>
          </w:tcPr>
          <w:p w14:paraId="15E0D7FC" w14:textId="77777777" w:rsidR="00003B05" w:rsidRPr="00752797" w:rsidRDefault="00003B05" w:rsidP="00003B05">
            <w:pPr>
              <w:pStyle w:val="PlainText"/>
              <w:jc w:val="both"/>
            </w:pPr>
            <w:r w:rsidRPr="00752797">
              <w:t>shipfile</w:t>
            </w:r>
          </w:p>
        </w:tc>
        <w:tc>
          <w:tcPr>
            <w:tcW w:w="2834" w:type="dxa"/>
          </w:tcPr>
          <w:p w14:paraId="6DCAA7D3"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ship data file</w:t>
            </w:r>
          </w:p>
        </w:tc>
        <w:tc>
          <w:tcPr>
            <w:tcW w:w="1417" w:type="dxa"/>
          </w:tcPr>
          <w:p w14:paraId="12953C39"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0233FFD9"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1FEAD098"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700" w:type="dxa"/>
          </w:tcPr>
          <w:p w14:paraId="0E5129DF"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p>
        </w:tc>
      </w:tr>
    </w:tbl>
    <w:p w14:paraId="1307E773" w14:textId="77777777" w:rsidR="00FA6759" w:rsidRPr="00752797" w:rsidRDefault="00FA6759" w:rsidP="00FA6759">
      <w:pPr>
        <w:pStyle w:val="Heading2"/>
        <w:spacing w:line="240" w:lineRule="auto"/>
        <w:jc w:val="both"/>
        <w:rPr>
          <w:lang w:val="en-US"/>
        </w:rPr>
      </w:pPr>
      <w:bookmarkStart w:id="601" w:name="_Toc417455495"/>
      <w:bookmarkStart w:id="602" w:name="_Toc417455688"/>
      <w:bookmarkStart w:id="603" w:name="_Toc417455833"/>
      <w:bookmarkStart w:id="604" w:name="_Toc431915674"/>
      <w:bookmarkStart w:id="605" w:name="_Toc431915771"/>
      <w:r w:rsidRPr="00752797">
        <w:rPr>
          <w:lang w:val="en-US"/>
        </w:rPr>
        <w:t>Output selection</w:t>
      </w:r>
      <w:bookmarkEnd w:id="597"/>
      <w:bookmarkEnd w:id="598"/>
      <w:bookmarkEnd w:id="599"/>
      <w:bookmarkEnd w:id="600"/>
      <w:bookmarkEnd w:id="601"/>
      <w:bookmarkEnd w:id="602"/>
      <w:bookmarkEnd w:id="603"/>
      <w:bookmarkEnd w:id="604"/>
      <w:bookmarkEnd w:id="605"/>
    </w:p>
    <w:p w14:paraId="3146D1DD" w14:textId="77777777" w:rsidR="00620A54" w:rsidRPr="00752797" w:rsidRDefault="00620A54" w:rsidP="002603CC">
      <w:pPr>
        <w:pStyle w:val="BodyText"/>
        <w:rPr>
          <w:lang w:val="en-US"/>
        </w:rPr>
      </w:pPr>
      <w:r w:rsidRPr="00752797">
        <w:rPr>
          <w:lang w:val="en-US"/>
        </w:rPr>
        <w:t>Output selection determines what data computed by XBeach is written to a file in terms of location and time and in what format. The output types, output times and output formats supported by XBeach are explained in more detail in the following subsections. The table below gives an overview of all keywords related to model output:</w:t>
      </w:r>
    </w:p>
    <w:p w14:paraId="04EDCFC6" w14:textId="4AE146D7" w:rsidR="00003B05" w:rsidRPr="00752797" w:rsidRDefault="00003B05" w:rsidP="00003B05">
      <w:pPr>
        <w:pStyle w:val="Caption"/>
        <w:rPr>
          <w:lang w:val="en-US"/>
        </w:rPr>
      </w:pPr>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23</w:t>
      </w:r>
      <w:r w:rsidR="00366571">
        <w:rPr>
          <w:lang w:val="en-US"/>
        </w:rPr>
        <w:fldChar w:fldCharType="end"/>
      </w:r>
      <w:r w:rsidRPr="00752797">
        <w:rPr>
          <w:lang w:val="en-US"/>
        </w:rPr>
        <w:tab/>
        <w:t>Overview of all keywords related to the output definitions</w:t>
      </w:r>
    </w:p>
    <w:tbl>
      <w:tblPr>
        <w:tblStyle w:val="LightShading-Accent1"/>
        <w:tblW w:w="0" w:type="auto"/>
        <w:tblLook w:val="04A0" w:firstRow="1" w:lastRow="0" w:firstColumn="1" w:lastColumn="0" w:noHBand="0" w:noVBand="1"/>
      </w:tblPr>
      <w:tblGrid>
        <w:gridCol w:w="1893"/>
        <w:gridCol w:w="2145"/>
        <w:gridCol w:w="1193"/>
        <w:gridCol w:w="1538"/>
        <w:gridCol w:w="973"/>
        <w:gridCol w:w="1188"/>
      </w:tblGrid>
      <w:tr w:rsidR="00620A54" w:rsidRPr="00752797" w14:paraId="274229BB" w14:textId="77777777" w:rsidTr="00586C9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3" w:type="dxa"/>
          </w:tcPr>
          <w:p w14:paraId="32489328" w14:textId="77777777" w:rsidR="00620A54" w:rsidRPr="00752797" w:rsidRDefault="00620A54" w:rsidP="002603CC">
            <w:pPr>
              <w:pStyle w:val="PlainText"/>
              <w:jc w:val="both"/>
            </w:pPr>
            <w:r w:rsidRPr="00752797">
              <w:t>keyword</w:t>
            </w:r>
          </w:p>
        </w:tc>
        <w:tc>
          <w:tcPr>
            <w:tcW w:w="2145" w:type="dxa"/>
          </w:tcPr>
          <w:p w14:paraId="2542302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52797">
              <w:t>description</w:t>
            </w:r>
          </w:p>
        </w:tc>
        <w:tc>
          <w:tcPr>
            <w:tcW w:w="1193" w:type="dxa"/>
          </w:tcPr>
          <w:p w14:paraId="773E6B6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538" w:type="dxa"/>
          </w:tcPr>
          <w:p w14:paraId="30AC79A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63C41771"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188" w:type="dxa"/>
          </w:tcPr>
          <w:p w14:paraId="74C43C17"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7E258FC8"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4EDA8EF8" w14:textId="77777777" w:rsidR="00620A54" w:rsidRPr="00752797" w:rsidRDefault="00620A54" w:rsidP="002603CC">
            <w:pPr>
              <w:pStyle w:val="PlainText"/>
              <w:jc w:val="both"/>
            </w:pPr>
            <w:r w:rsidRPr="00752797">
              <w:t>ncfilename</w:t>
            </w:r>
            <w:r w:rsidR="001B6449" w:rsidRPr="00752797">
              <w:t>+</w:t>
            </w:r>
          </w:p>
        </w:tc>
        <w:tc>
          <w:tcPr>
            <w:tcW w:w="2145" w:type="dxa"/>
          </w:tcPr>
          <w:p w14:paraId="31AB958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Xbeach netcdf output file name</w:t>
            </w:r>
          </w:p>
        </w:tc>
        <w:tc>
          <w:tcPr>
            <w:tcW w:w="1193" w:type="dxa"/>
          </w:tcPr>
          <w:p w14:paraId="1E939F2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538" w:type="dxa"/>
          </w:tcPr>
          <w:p w14:paraId="204C74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973" w:type="dxa"/>
          </w:tcPr>
          <w:p w14:paraId="3030794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188" w:type="dxa"/>
          </w:tcPr>
          <w:p w14:paraId="4EAA81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29ADCBB"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0209F77A" w14:textId="77777777" w:rsidR="00620A54" w:rsidRPr="00752797" w:rsidRDefault="00620A54" w:rsidP="002603CC">
            <w:pPr>
              <w:pStyle w:val="PlainText"/>
              <w:jc w:val="both"/>
            </w:pPr>
            <w:r w:rsidRPr="00752797">
              <w:t>ncross</w:t>
            </w:r>
            <w:r w:rsidR="001B6449" w:rsidRPr="00752797">
              <w:t>+</w:t>
            </w:r>
          </w:p>
        </w:tc>
        <w:tc>
          <w:tcPr>
            <w:tcW w:w="2145" w:type="dxa"/>
          </w:tcPr>
          <w:p w14:paraId="5367B4B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output cross sections</w:t>
            </w:r>
          </w:p>
        </w:tc>
        <w:tc>
          <w:tcPr>
            <w:tcW w:w="1193" w:type="dxa"/>
          </w:tcPr>
          <w:p w14:paraId="4C8C056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538" w:type="dxa"/>
          </w:tcPr>
          <w:p w14:paraId="32B8311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0 - 50</w:t>
            </w:r>
          </w:p>
        </w:tc>
        <w:tc>
          <w:tcPr>
            <w:tcW w:w="973" w:type="dxa"/>
          </w:tcPr>
          <w:p w14:paraId="5F40E03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56E60D5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46FC0C7"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1A12E420" w14:textId="77777777" w:rsidR="00620A54" w:rsidRPr="00752797" w:rsidRDefault="00620A54" w:rsidP="002603CC">
            <w:pPr>
              <w:pStyle w:val="PlainText"/>
              <w:jc w:val="both"/>
            </w:pPr>
            <w:r w:rsidRPr="00752797">
              <w:t>nglobalvar</w:t>
            </w:r>
          </w:p>
        </w:tc>
        <w:tc>
          <w:tcPr>
            <w:tcW w:w="2145" w:type="dxa"/>
          </w:tcPr>
          <w:p w14:paraId="61C6729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global output variables (as specified by user)</w:t>
            </w:r>
          </w:p>
        </w:tc>
        <w:tc>
          <w:tcPr>
            <w:tcW w:w="1193" w:type="dxa"/>
          </w:tcPr>
          <w:p w14:paraId="152627C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538" w:type="dxa"/>
          </w:tcPr>
          <w:p w14:paraId="73D1B85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-1 - 20</w:t>
            </w:r>
          </w:p>
        </w:tc>
        <w:tc>
          <w:tcPr>
            <w:tcW w:w="973" w:type="dxa"/>
          </w:tcPr>
          <w:p w14:paraId="4F9AC04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7ECEF3E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A15BEC1"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2E4386CF" w14:textId="77777777" w:rsidR="00620A54" w:rsidRPr="00752797" w:rsidRDefault="00620A54" w:rsidP="002603CC">
            <w:pPr>
              <w:pStyle w:val="PlainText"/>
              <w:jc w:val="both"/>
            </w:pPr>
            <w:r w:rsidRPr="00752797">
              <w:t>nmeanvar</w:t>
            </w:r>
          </w:p>
        </w:tc>
        <w:tc>
          <w:tcPr>
            <w:tcW w:w="2145" w:type="dxa"/>
          </w:tcPr>
          <w:p w14:paraId="6F9777F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mean, min, max, var output variables</w:t>
            </w:r>
          </w:p>
        </w:tc>
        <w:tc>
          <w:tcPr>
            <w:tcW w:w="1193" w:type="dxa"/>
          </w:tcPr>
          <w:p w14:paraId="20E2CEA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538" w:type="dxa"/>
          </w:tcPr>
          <w:p w14:paraId="381E708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0 - 15</w:t>
            </w:r>
          </w:p>
        </w:tc>
        <w:tc>
          <w:tcPr>
            <w:tcW w:w="973" w:type="dxa"/>
          </w:tcPr>
          <w:p w14:paraId="02CFA3B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72C77D1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349FFFE"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5F43F144" w14:textId="77777777" w:rsidR="00620A54" w:rsidRPr="00752797" w:rsidRDefault="00620A54" w:rsidP="002603CC">
            <w:pPr>
              <w:pStyle w:val="PlainText"/>
              <w:jc w:val="both"/>
            </w:pPr>
            <w:r w:rsidRPr="00752797">
              <w:t>npoints</w:t>
            </w:r>
          </w:p>
        </w:tc>
        <w:tc>
          <w:tcPr>
            <w:tcW w:w="2145" w:type="dxa"/>
          </w:tcPr>
          <w:p w14:paraId="4C8BA0E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output point locations</w:t>
            </w:r>
          </w:p>
        </w:tc>
        <w:tc>
          <w:tcPr>
            <w:tcW w:w="1193" w:type="dxa"/>
          </w:tcPr>
          <w:p w14:paraId="23A8D10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538" w:type="dxa"/>
          </w:tcPr>
          <w:p w14:paraId="1E66DC5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0 - 50</w:t>
            </w:r>
          </w:p>
        </w:tc>
        <w:tc>
          <w:tcPr>
            <w:tcW w:w="973" w:type="dxa"/>
          </w:tcPr>
          <w:p w14:paraId="6B1FF2A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43AD1D4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6C1B6C9"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28EE9821" w14:textId="77777777" w:rsidR="00620A54" w:rsidRPr="00752797" w:rsidRDefault="00620A54" w:rsidP="002603CC">
            <w:pPr>
              <w:pStyle w:val="PlainText"/>
              <w:jc w:val="both"/>
            </w:pPr>
            <w:r w:rsidRPr="00752797">
              <w:t>npointvar</w:t>
            </w:r>
          </w:p>
        </w:tc>
        <w:tc>
          <w:tcPr>
            <w:tcW w:w="2145" w:type="dxa"/>
          </w:tcPr>
          <w:p w14:paraId="644EF03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point output variables</w:t>
            </w:r>
          </w:p>
        </w:tc>
        <w:tc>
          <w:tcPr>
            <w:tcW w:w="1193" w:type="dxa"/>
          </w:tcPr>
          <w:p w14:paraId="43618F9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538" w:type="dxa"/>
          </w:tcPr>
          <w:p w14:paraId="10CDB2F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0 - 50</w:t>
            </w:r>
          </w:p>
        </w:tc>
        <w:tc>
          <w:tcPr>
            <w:tcW w:w="973" w:type="dxa"/>
          </w:tcPr>
          <w:p w14:paraId="3E57D99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4B44501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39B8CFF9"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208DFF7C" w14:textId="77777777" w:rsidR="00620A54" w:rsidRPr="00752797" w:rsidRDefault="00620A54" w:rsidP="002603CC">
            <w:pPr>
              <w:pStyle w:val="PlainText"/>
              <w:jc w:val="both"/>
            </w:pPr>
            <w:r w:rsidRPr="00752797">
              <w:lastRenderedPageBreak/>
              <w:t>nrugauge</w:t>
            </w:r>
          </w:p>
        </w:tc>
        <w:tc>
          <w:tcPr>
            <w:tcW w:w="2145" w:type="dxa"/>
          </w:tcPr>
          <w:p w14:paraId="028EEFF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output runup gauge locations</w:t>
            </w:r>
          </w:p>
        </w:tc>
        <w:tc>
          <w:tcPr>
            <w:tcW w:w="1193" w:type="dxa"/>
          </w:tcPr>
          <w:p w14:paraId="4097DDB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538" w:type="dxa"/>
          </w:tcPr>
          <w:p w14:paraId="1D21CEA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0 - 50</w:t>
            </w:r>
          </w:p>
        </w:tc>
        <w:tc>
          <w:tcPr>
            <w:tcW w:w="973" w:type="dxa"/>
          </w:tcPr>
          <w:p w14:paraId="3501182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06099C2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3AB917DC"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020F5FB3" w14:textId="77777777" w:rsidR="00620A54" w:rsidRPr="00752797" w:rsidRDefault="00620A54" w:rsidP="002603CC">
            <w:pPr>
              <w:pStyle w:val="PlainText"/>
              <w:jc w:val="both"/>
            </w:pPr>
            <w:r w:rsidRPr="00752797">
              <w:t>nrugdepth</w:t>
            </w:r>
            <w:r w:rsidR="001B6449" w:rsidRPr="00752797">
              <w:t>+</w:t>
            </w:r>
          </w:p>
        </w:tc>
        <w:tc>
          <w:tcPr>
            <w:tcW w:w="2145" w:type="dxa"/>
          </w:tcPr>
          <w:p w14:paraId="22D6FA2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depths to compute runup in runup gauge</w:t>
            </w:r>
          </w:p>
        </w:tc>
        <w:tc>
          <w:tcPr>
            <w:tcW w:w="1193" w:type="dxa"/>
          </w:tcPr>
          <w:p w14:paraId="2C47260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538" w:type="dxa"/>
          </w:tcPr>
          <w:p w14:paraId="408B8B9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1 - 10</w:t>
            </w:r>
          </w:p>
        </w:tc>
        <w:tc>
          <w:tcPr>
            <w:tcW w:w="973" w:type="dxa"/>
          </w:tcPr>
          <w:p w14:paraId="447671D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0EFA7DC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F01B69D"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69D52C75" w14:textId="77777777" w:rsidR="00620A54" w:rsidRPr="00752797" w:rsidRDefault="00620A54" w:rsidP="002603CC">
            <w:pPr>
              <w:pStyle w:val="PlainText"/>
              <w:jc w:val="both"/>
            </w:pPr>
            <w:r w:rsidRPr="00752797">
              <w:t>outputformat</w:t>
            </w:r>
            <w:r w:rsidR="001B6449" w:rsidRPr="00752797">
              <w:t>+</w:t>
            </w:r>
          </w:p>
        </w:tc>
        <w:tc>
          <w:tcPr>
            <w:tcW w:w="2145" w:type="dxa"/>
          </w:tcPr>
          <w:p w14:paraId="3217870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Output file format</w:t>
            </w:r>
          </w:p>
        </w:tc>
        <w:tc>
          <w:tcPr>
            <w:tcW w:w="1193" w:type="dxa"/>
          </w:tcPr>
          <w:p w14:paraId="4BA4016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fortran</w:t>
            </w:r>
          </w:p>
        </w:tc>
        <w:tc>
          <w:tcPr>
            <w:tcW w:w="1538" w:type="dxa"/>
          </w:tcPr>
          <w:p w14:paraId="6DD7329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fortran, netcdf, debug</w:t>
            </w:r>
          </w:p>
        </w:tc>
        <w:tc>
          <w:tcPr>
            <w:tcW w:w="973" w:type="dxa"/>
          </w:tcPr>
          <w:p w14:paraId="73BCF16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88" w:type="dxa"/>
          </w:tcPr>
          <w:p w14:paraId="32868D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76904708"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6CD0E6A9" w14:textId="4BFD0A43" w:rsidR="00620A54" w:rsidRPr="00752797" w:rsidRDefault="00620A54" w:rsidP="002603CC">
            <w:pPr>
              <w:pStyle w:val="PlainText"/>
              <w:jc w:val="both"/>
            </w:pPr>
          </w:p>
        </w:tc>
        <w:tc>
          <w:tcPr>
            <w:tcW w:w="2145" w:type="dxa"/>
          </w:tcPr>
          <w:p w14:paraId="252DC50D" w14:textId="457F97F0"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p>
        </w:tc>
        <w:tc>
          <w:tcPr>
            <w:tcW w:w="1193" w:type="dxa"/>
          </w:tcPr>
          <w:p w14:paraId="67ED4DAD" w14:textId="4AF4A5BB"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538" w:type="dxa"/>
          </w:tcPr>
          <w:p w14:paraId="15C9CA6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973" w:type="dxa"/>
          </w:tcPr>
          <w:p w14:paraId="7966A21D" w14:textId="2686E514"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88" w:type="dxa"/>
          </w:tcPr>
          <w:p w14:paraId="7166246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700B50A"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1801EB3B" w14:textId="77777777" w:rsidR="00620A54" w:rsidRPr="00752797" w:rsidRDefault="00620A54" w:rsidP="002603CC">
            <w:pPr>
              <w:pStyle w:val="PlainText"/>
              <w:jc w:val="both"/>
            </w:pPr>
            <w:r w:rsidRPr="00752797">
              <w:t>rugdepth</w:t>
            </w:r>
            <w:r w:rsidR="001B6449" w:rsidRPr="00752797">
              <w:t>+</w:t>
            </w:r>
          </w:p>
        </w:tc>
        <w:tc>
          <w:tcPr>
            <w:tcW w:w="2145" w:type="dxa"/>
          </w:tcPr>
          <w:p w14:paraId="1CA9EA8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Minimum depth for determination of last wet point in runup gauge</w:t>
            </w:r>
          </w:p>
        </w:tc>
        <w:tc>
          <w:tcPr>
            <w:tcW w:w="1193" w:type="dxa"/>
          </w:tcPr>
          <w:p w14:paraId="3D966048" w14:textId="77777777" w:rsidR="00620A54" w:rsidRPr="00752797" w:rsidRDefault="00586C99"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538" w:type="dxa"/>
          </w:tcPr>
          <w:p w14:paraId="4CF888F1" w14:textId="2D8B45BA" w:rsidR="00620A54" w:rsidRPr="00752797" w:rsidRDefault="001661CC" w:rsidP="002603CC">
            <w:pPr>
              <w:pStyle w:val="PlainText"/>
              <w:jc w:val="both"/>
              <w:cnfStyle w:val="000000100000" w:firstRow="0" w:lastRow="0" w:firstColumn="0" w:lastColumn="0" w:oddVBand="0" w:evenVBand="0" w:oddHBand="1" w:evenHBand="0" w:firstRowFirstColumn="0" w:firstRowLastColumn="0" w:lastRowFirstColumn="0" w:lastRowLastColumn="0"/>
            </w:pPr>
            <w:r>
              <w:t xml:space="preserve">0 - </w:t>
            </w:r>
            <w:r w:rsidR="00586C99" w:rsidRPr="00752797">
              <w:t>0.1</w:t>
            </w:r>
          </w:p>
        </w:tc>
        <w:tc>
          <w:tcPr>
            <w:tcW w:w="973" w:type="dxa"/>
          </w:tcPr>
          <w:p w14:paraId="75AA56C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188" w:type="dxa"/>
          </w:tcPr>
          <w:p w14:paraId="22CFBFE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2911AC1"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112E111C" w14:textId="77777777" w:rsidR="00620A54" w:rsidRPr="00752797" w:rsidRDefault="00620A54" w:rsidP="002603CC">
            <w:pPr>
              <w:pStyle w:val="PlainText"/>
              <w:jc w:val="both"/>
            </w:pPr>
            <w:r w:rsidRPr="00752797">
              <w:t>timings</w:t>
            </w:r>
            <w:r w:rsidR="001B6449" w:rsidRPr="00752797">
              <w:t>+</w:t>
            </w:r>
          </w:p>
        </w:tc>
        <w:tc>
          <w:tcPr>
            <w:tcW w:w="2145" w:type="dxa"/>
          </w:tcPr>
          <w:p w14:paraId="2F5315C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enable progress output to screen</w:t>
            </w:r>
          </w:p>
        </w:tc>
        <w:tc>
          <w:tcPr>
            <w:tcW w:w="1193" w:type="dxa"/>
          </w:tcPr>
          <w:p w14:paraId="2177F68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538" w:type="dxa"/>
          </w:tcPr>
          <w:p w14:paraId="123A1E9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73" w:type="dxa"/>
          </w:tcPr>
          <w:p w14:paraId="5AB5715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7DCAA7B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76A8059"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73BC40F1" w14:textId="77777777" w:rsidR="00620A54" w:rsidRPr="00752797" w:rsidRDefault="00620A54" w:rsidP="002603CC">
            <w:pPr>
              <w:pStyle w:val="PlainText"/>
              <w:jc w:val="both"/>
            </w:pPr>
            <w:r w:rsidRPr="00752797">
              <w:t>tintc</w:t>
            </w:r>
            <w:r w:rsidR="001B6449" w:rsidRPr="00752797">
              <w:t>+</w:t>
            </w:r>
          </w:p>
        </w:tc>
        <w:tc>
          <w:tcPr>
            <w:tcW w:w="2145" w:type="dxa"/>
          </w:tcPr>
          <w:p w14:paraId="18144D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Interval time of cross section output</w:t>
            </w:r>
          </w:p>
        </w:tc>
        <w:tc>
          <w:tcPr>
            <w:tcW w:w="1193" w:type="dxa"/>
          </w:tcPr>
          <w:p w14:paraId="5DF9427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538" w:type="dxa"/>
          </w:tcPr>
          <w:p w14:paraId="3E784B7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0.01 - 100000.0</w:t>
            </w:r>
          </w:p>
        </w:tc>
        <w:tc>
          <w:tcPr>
            <w:tcW w:w="973" w:type="dxa"/>
          </w:tcPr>
          <w:p w14:paraId="27F2F0F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188" w:type="dxa"/>
          </w:tcPr>
          <w:p w14:paraId="2E12EF1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58A2588"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3BCAA502" w14:textId="77777777" w:rsidR="00620A54" w:rsidRPr="00752797" w:rsidRDefault="00620A54" w:rsidP="002603CC">
            <w:pPr>
              <w:pStyle w:val="PlainText"/>
              <w:jc w:val="both"/>
            </w:pPr>
            <w:r w:rsidRPr="00752797">
              <w:t>tintg</w:t>
            </w:r>
          </w:p>
        </w:tc>
        <w:tc>
          <w:tcPr>
            <w:tcW w:w="2145" w:type="dxa"/>
          </w:tcPr>
          <w:p w14:paraId="68290CE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Interval time of global output</w:t>
            </w:r>
          </w:p>
        </w:tc>
        <w:tc>
          <w:tcPr>
            <w:tcW w:w="1193" w:type="dxa"/>
          </w:tcPr>
          <w:p w14:paraId="09E1B9B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538" w:type="dxa"/>
          </w:tcPr>
          <w:p w14:paraId="339E5E4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0.01 - 100000.0</w:t>
            </w:r>
          </w:p>
        </w:tc>
        <w:tc>
          <w:tcPr>
            <w:tcW w:w="973" w:type="dxa"/>
          </w:tcPr>
          <w:p w14:paraId="5D927CA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188" w:type="dxa"/>
          </w:tcPr>
          <w:p w14:paraId="57C46CA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586C99" w:rsidRPr="00752797" w14:paraId="67DC1F5D"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3FCE8F79" w14:textId="77777777" w:rsidR="00586C99" w:rsidRPr="00752797" w:rsidRDefault="00586C99" w:rsidP="002603CC">
            <w:pPr>
              <w:pStyle w:val="PlainText"/>
              <w:jc w:val="both"/>
            </w:pPr>
            <w:r w:rsidRPr="00752797">
              <w:t>tintm</w:t>
            </w:r>
          </w:p>
        </w:tc>
        <w:tc>
          <w:tcPr>
            <w:tcW w:w="2145" w:type="dxa"/>
          </w:tcPr>
          <w:p w14:paraId="7262F038" w14:textId="77777777" w:rsidR="00586C99" w:rsidRPr="00752797" w:rsidRDefault="00586C99"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Interval time of mean, var, max, min output</w:t>
            </w:r>
          </w:p>
        </w:tc>
        <w:tc>
          <w:tcPr>
            <w:tcW w:w="1193" w:type="dxa"/>
          </w:tcPr>
          <w:p w14:paraId="58A67753" w14:textId="77777777" w:rsidR="00586C99" w:rsidRPr="00752797" w:rsidRDefault="00586C99" w:rsidP="00586C99">
            <w:pPr>
              <w:pStyle w:val="PlainText"/>
              <w:jc w:val="both"/>
              <w:cnfStyle w:val="000000100000" w:firstRow="0" w:lastRow="0" w:firstColumn="0" w:lastColumn="0" w:oddVBand="0" w:evenVBand="0" w:oddHBand="1" w:evenHBand="0" w:firstRowFirstColumn="0" w:firstRowLastColumn="0" w:lastRowFirstColumn="0" w:lastRowLastColumn="0"/>
            </w:pPr>
            <w:r w:rsidRPr="00752797">
              <w:t>tstop- tstart</w:t>
            </w:r>
          </w:p>
        </w:tc>
        <w:tc>
          <w:tcPr>
            <w:tcW w:w="1538" w:type="dxa"/>
          </w:tcPr>
          <w:p w14:paraId="053C830C" w14:textId="77777777" w:rsidR="00586C99" w:rsidRPr="00752797" w:rsidRDefault="00586C99" w:rsidP="00586C99">
            <w:pPr>
              <w:pStyle w:val="PlainText"/>
              <w:jc w:val="both"/>
              <w:cnfStyle w:val="000000100000" w:firstRow="0" w:lastRow="0" w:firstColumn="0" w:lastColumn="0" w:oddVBand="0" w:evenVBand="0" w:oddHBand="1" w:evenHBand="0" w:firstRowFirstColumn="0" w:firstRowLastColumn="0" w:lastRowFirstColumn="0" w:lastRowLastColumn="0"/>
            </w:pPr>
            <w:r w:rsidRPr="00752797">
              <w:t>1 – [tstop – start]</w:t>
            </w:r>
          </w:p>
        </w:tc>
        <w:tc>
          <w:tcPr>
            <w:tcW w:w="973" w:type="dxa"/>
          </w:tcPr>
          <w:p w14:paraId="7D7C194E" w14:textId="77777777" w:rsidR="00586C99" w:rsidRPr="00752797" w:rsidRDefault="00586C99" w:rsidP="00EA4470">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188" w:type="dxa"/>
          </w:tcPr>
          <w:p w14:paraId="1CE3BD26" w14:textId="77777777" w:rsidR="00586C99" w:rsidRPr="00752797" w:rsidRDefault="00586C99"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1DFC207"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02AC1459" w14:textId="77777777" w:rsidR="00620A54" w:rsidRPr="00752797" w:rsidRDefault="00620A54" w:rsidP="002603CC">
            <w:pPr>
              <w:pStyle w:val="PlainText"/>
              <w:jc w:val="both"/>
            </w:pPr>
            <w:r w:rsidRPr="00752797">
              <w:t>tintp</w:t>
            </w:r>
          </w:p>
        </w:tc>
        <w:tc>
          <w:tcPr>
            <w:tcW w:w="2145" w:type="dxa"/>
          </w:tcPr>
          <w:p w14:paraId="1E953A7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Interval time of point and runup gauge output</w:t>
            </w:r>
          </w:p>
        </w:tc>
        <w:tc>
          <w:tcPr>
            <w:tcW w:w="1193" w:type="dxa"/>
          </w:tcPr>
          <w:p w14:paraId="5DF1313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538" w:type="dxa"/>
          </w:tcPr>
          <w:p w14:paraId="08FAD69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0.01 - 100000.0</w:t>
            </w:r>
          </w:p>
        </w:tc>
        <w:tc>
          <w:tcPr>
            <w:tcW w:w="973" w:type="dxa"/>
          </w:tcPr>
          <w:p w14:paraId="1A081CA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188" w:type="dxa"/>
          </w:tcPr>
          <w:p w14:paraId="443F0CE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E4E3188"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40236FE4" w14:textId="77777777" w:rsidR="00620A54" w:rsidRPr="00752797" w:rsidRDefault="00620A54" w:rsidP="002603CC">
            <w:pPr>
              <w:pStyle w:val="PlainText"/>
              <w:jc w:val="both"/>
            </w:pPr>
            <w:r w:rsidRPr="00752797">
              <w:t>tscross</w:t>
            </w:r>
            <w:r w:rsidR="001B6449" w:rsidRPr="00752797">
              <w:t>+</w:t>
            </w:r>
          </w:p>
        </w:tc>
        <w:tc>
          <w:tcPr>
            <w:tcW w:w="2145" w:type="dxa"/>
          </w:tcPr>
          <w:p w14:paraId="2A88668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file containing timings of cross section output</w:t>
            </w:r>
          </w:p>
        </w:tc>
        <w:tc>
          <w:tcPr>
            <w:tcW w:w="1193" w:type="dxa"/>
          </w:tcPr>
          <w:p w14:paraId="4DD1333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w:t>
            </w:r>
          </w:p>
        </w:tc>
        <w:tc>
          <w:tcPr>
            <w:tcW w:w="1538" w:type="dxa"/>
          </w:tcPr>
          <w:p w14:paraId="6DA5877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 - None</w:t>
            </w:r>
          </w:p>
        </w:tc>
        <w:tc>
          <w:tcPr>
            <w:tcW w:w="973" w:type="dxa"/>
          </w:tcPr>
          <w:p w14:paraId="024B921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2830418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EE8B074"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78CF114F" w14:textId="77777777" w:rsidR="00620A54" w:rsidRPr="00752797" w:rsidRDefault="00620A54" w:rsidP="002603CC">
            <w:pPr>
              <w:pStyle w:val="PlainText"/>
              <w:jc w:val="both"/>
            </w:pPr>
            <w:r w:rsidRPr="00752797">
              <w:t>tsglobal</w:t>
            </w:r>
            <w:r w:rsidR="001B6449" w:rsidRPr="00752797">
              <w:t>+</w:t>
            </w:r>
          </w:p>
        </w:tc>
        <w:tc>
          <w:tcPr>
            <w:tcW w:w="2145" w:type="dxa"/>
          </w:tcPr>
          <w:p w14:paraId="3AD7FAE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Name of file containing timings of global output</w:t>
            </w:r>
          </w:p>
        </w:tc>
        <w:tc>
          <w:tcPr>
            <w:tcW w:w="1193" w:type="dxa"/>
          </w:tcPr>
          <w:p w14:paraId="0AC1963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538" w:type="dxa"/>
          </w:tcPr>
          <w:p w14:paraId="3FAB653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 None</w:t>
            </w:r>
          </w:p>
        </w:tc>
        <w:tc>
          <w:tcPr>
            <w:tcW w:w="973" w:type="dxa"/>
          </w:tcPr>
          <w:p w14:paraId="2D5798A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1488CB3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90081BE"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1FC64A2E" w14:textId="77777777" w:rsidR="00620A54" w:rsidRPr="00752797" w:rsidRDefault="00620A54" w:rsidP="002603CC">
            <w:pPr>
              <w:pStyle w:val="PlainText"/>
              <w:jc w:val="both"/>
            </w:pPr>
            <w:r w:rsidRPr="00752797">
              <w:t>tsmean</w:t>
            </w:r>
            <w:r w:rsidR="001B6449" w:rsidRPr="00752797">
              <w:t>+</w:t>
            </w:r>
          </w:p>
        </w:tc>
        <w:tc>
          <w:tcPr>
            <w:tcW w:w="2145" w:type="dxa"/>
          </w:tcPr>
          <w:p w14:paraId="151879B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file containing timings of mean, max, min and var output</w:t>
            </w:r>
          </w:p>
        </w:tc>
        <w:tc>
          <w:tcPr>
            <w:tcW w:w="1193" w:type="dxa"/>
          </w:tcPr>
          <w:p w14:paraId="670315E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w:t>
            </w:r>
          </w:p>
        </w:tc>
        <w:tc>
          <w:tcPr>
            <w:tcW w:w="1538" w:type="dxa"/>
          </w:tcPr>
          <w:p w14:paraId="7C6B713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 - None</w:t>
            </w:r>
          </w:p>
        </w:tc>
        <w:tc>
          <w:tcPr>
            <w:tcW w:w="973" w:type="dxa"/>
          </w:tcPr>
          <w:p w14:paraId="40E33D5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68B453D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DE5FA45"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537E49C9" w14:textId="77777777" w:rsidR="00620A54" w:rsidRPr="00752797" w:rsidRDefault="00620A54" w:rsidP="002603CC">
            <w:pPr>
              <w:pStyle w:val="PlainText"/>
              <w:jc w:val="both"/>
            </w:pPr>
            <w:r w:rsidRPr="00752797">
              <w:t>tspoints</w:t>
            </w:r>
            <w:r w:rsidR="001B6449" w:rsidRPr="00752797">
              <w:t>+</w:t>
            </w:r>
          </w:p>
        </w:tc>
        <w:tc>
          <w:tcPr>
            <w:tcW w:w="2145" w:type="dxa"/>
          </w:tcPr>
          <w:p w14:paraId="2EE1963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Name of file containing timings of point output</w:t>
            </w:r>
          </w:p>
        </w:tc>
        <w:tc>
          <w:tcPr>
            <w:tcW w:w="1193" w:type="dxa"/>
          </w:tcPr>
          <w:p w14:paraId="1F4C689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538" w:type="dxa"/>
          </w:tcPr>
          <w:p w14:paraId="5154391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 None</w:t>
            </w:r>
          </w:p>
        </w:tc>
        <w:tc>
          <w:tcPr>
            <w:tcW w:w="973" w:type="dxa"/>
          </w:tcPr>
          <w:p w14:paraId="271E62C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53C0FE3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6D57EF7"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6ABF04ED" w14:textId="77777777" w:rsidR="00620A54" w:rsidRPr="00752797" w:rsidRDefault="00620A54" w:rsidP="002603CC">
            <w:pPr>
              <w:pStyle w:val="PlainText"/>
              <w:jc w:val="both"/>
            </w:pPr>
            <w:r w:rsidRPr="00752797">
              <w:t>tstart</w:t>
            </w:r>
          </w:p>
        </w:tc>
        <w:tc>
          <w:tcPr>
            <w:tcW w:w="2145" w:type="dxa"/>
          </w:tcPr>
          <w:p w14:paraId="3D2CEC7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 xml:space="preserve">Start time of output, in morphological </w:t>
            </w:r>
            <w:r w:rsidRPr="00752797">
              <w:lastRenderedPageBreak/>
              <w:t>time</w:t>
            </w:r>
          </w:p>
        </w:tc>
        <w:tc>
          <w:tcPr>
            <w:tcW w:w="1193" w:type="dxa"/>
          </w:tcPr>
          <w:p w14:paraId="7F78481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lastRenderedPageBreak/>
              <w:t>1.0</w:t>
            </w:r>
          </w:p>
        </w:tc>
        <w:tc>
          <w:tcPr>
            <w:tcW w:w="1538" w:type="dxa"/>
          </w:tcPr>
          <w:p w14:paraId="4471FF9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0.0 - 1000000.0</w:t>
            </w:r>
          </w:p>
        </w:tc>
        <w:tc>
          <w:tcPr>
            <w:tcW w:w="973" w:type="dxa"/>
          </w:tcPr>
          <w:p w14:paraId="6467BD2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188" w:type="dxa"/>
          </w:tcPr>
          <w:p w14:paraId="7ACFF42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17748FA4" w14:textId="77777777" w:rsidR="00620A54" w:rsidRPr="00752797" w:rsidRDefault="00620A54" w:rsidP="002603CC">
      <w:pPr>
        <w:pStyle w:val="Heading3"/>
        <w:jc w:val="both"/>
        <w:rPr>
          <w:lang w:val="en-US"/>
        </w:rPr>
      </w:pPr>
      <w:bookmarkStart w:id="606" w:name="_Toc285701684"/>
      <w:bookmarkStart w:id="607" w:name="_Toc417455496"/>
      <w:bookmarkStart w:id="608" w:name="_Toc417455689"/>
      <w:bookmarkStart w:id="609" w:name="_Toc417455834"/>
      <w:bookmarkStart w:id="610" w:name="_Toc431915675"/>
      <w:bookmarkStart w:id="611" w:name="_Toc431915772"/>
      <w:r w:rsidRPr="00752797">
        <w:rPr>
          <w:lang w:val="en-US"/>
        </w:rPr>
        <w:lastRenderedPageBreak/>
        <w:t>Output types</w:t>
      </w:r>
      <w:bookmarkEnd w:id="606"/>
      <w:bookmarkEnd w:id="607"/>
      <w:bookmarkEnd w:id="608"/>
      <w:bookmarkEnd w:id="609"/>
      <w:bookmarkEnd w:id="610"/>
      <w:bookmarkEnd w:id="611"/>
    </w:p>
    <w:p w14:paraId="6DB74C1C" w14:textId="50D35519" w:rsidR="00620A54" w:rsidRPr="00752797" w:rsidRDefault="00620A54" w:rsidP="002603CC">
      <w:pPr>
        <w:pStyle w:val="BodyText"/>
        <w:rPr>
          <w:lang w:val="en-US"/>
        </w:rPr>
      </w:pPr>
      <w:r w:rsidRPr="00752797">
        <w:rPr>
          <w:lang w:val="en-US"/>
        </w:rPr>
        <w:t xml:space="preserve">XBeach supports four different types of output: 1) instantaneous spatial output 2) time-averaged spatial output 3) fixed point output or 4) </w:t>
      </w:r>
      <w:r w:rsidR="00E16A08">
        <w:rPr>
          <w:lang w:val="en-US"/>
        </w:rPr>
        <w:t>r</w:t>
      </w:r>
      <w:r w:rsidR="00A749BE">
        <w:rPr>
          <w:lang w:val="en-US"/>
        </w:rPr>
        <w:t xml:space="preserve">unup </w:t>
      </w:r>
      <w:r w:rsidRPr="00752797">
        <w:rPr>
          <w:lang w:val="en-US"/>
        </w:rPr>
        <w:t>gauge output</w:t>
      </w:r>
      <w:r w:rsidR="00847143">
        <w:rPr>
          <w:lang w:val="en-US"/>
        </w:rPr>
        <w:t>, which will be further elaborated in the next subsections.</w:t>
      </w:r>
      <w:r w:rsidRPr="00752797">
        <w:rPr>
          <w:lang w:val="en-US"/>
        </w:rPr>
        <w:t xml:space="preserve"> In principle any variable in XBeach can be outputted as long as it is part of the </w:t>
      </w:r>
      <w:r w:rsidRPr="00752797">
        <w:rPr>
          <w:i/>
          <w:lang w:val="en-US"/>
        </w:rPr>
        <w:t>spaceparams</w:t>
      </w:r>
      <w:r w:rsidRPr="00752797">
        <w:rPr>
          <w:lang w:val="en-US"/>
        </w:rPr>
        <w:t xml:space="preserve"> structure defined in </w:t>
      </w:r>
      <w:r w:rsidRPr="00752797">
        <w:rPr>
          <w:i/>
          <w:lang w:val="en-US"/>
        </w:rPr>
        <w:t>spaceparams.tmpl</w:t>
      </w:r>
      <w:r w:rsidRPr="00752797">
        <w:rPr>
          <w:lang w:val="en-US"/>
        </w:rPr>
        <w:t xml:space="preserve"> in the XBeach source code. An overview of all currently supported paramete</w:t>
      </w:r>
      <w:r w:rsidR="0042185A" w:rsidRPr="00752797">
        <w:rPr>
          <w:lang w:val="en-US"/>
        </w:rPr>
        <w:t>r</w:t>
      </w:r>
      <w:r w:rsidR="0005330B" w:rsidRPr="00752797">
        <w:rPr>
          <w:lang w:val="en-US"/>
        </w:rPr>
        <w:t xml:space="preserve">s in this file is presented in </w:t>
      </w:r>
      <w:r w:rsidR="0005330B" w:rsidRPr="00752797">
        <w:rPr>
          <w:lang w:val="en-US"/>
        </w:rPr>
        <w:fldChar w:fldCharType="begin"/>
      </w:r>
      <w:r w:rsidR="0005330B" w:rsidRPr="00752797">
        <w:rPr>
          <w:lang w:val="en-US"/>
        </w:rPr>
        <w:instrText xml:space="preserve"> REF _Ref413596327 \h </w:instrText>
      </w:r>
      <w:r w:rsidR="0005330B" w:rsidRPr="00752797">
        <w:rPr>
          <w:lang w:val="en-US"/>
        </w:rPr>
      </w:r>
      <w:r w:rsidR="0005330B" w:rsidRPr="00752797">
        <w:rPr>
          <w:lang w:val="en-US"/>
        </w:rPr>
        <w:fldChar w:fldCharType="separate"/>
      </w:r>
      <w:r w:rsidR="002E51A3" w:rsidRPr="00752797">
        <w:rPr>
          <w:lang w:val="en-US"/>
        </w:rPr>
        <w:t xml:space="preserve">Table </w:t>
      </w:r>
      <w:r w:rsidR="002E51A3">
        <w:rPr>
          <w:noProof/>
          <w:lang w:val="en-US"/>
        </w:rPr>
        <w:t>4</w:t>
      </w:r>
      <w:r w:rsidR="002E51A3">
        <w:rPr>
          <w:lang w:val="en-US"/>
        </w:rPr>
        <w:t>.</w:t>
      </w:r>
      <w:r w:rsidR="002E51A3">
        <w:rPr>
          <w:noProof/>
          <w:lang w:val="en-US"/>
        </w:rPr>
        <w:t>24</w:t>
      </w:r>
      <w:r w:rsidR="0005330B" w:rsidRPr="00752797">
        <w:rPr>
          <w:lang w:val="en-US"/>
        </w:rPr>
        <w:fldChar w:fldCharType="end"/>
      </w:r>
      <w:r w:rsidRPr="00752797">
        <w:rPr>
          <w:lang w:val="en-US"/>
        </w:rPr>
        <w:t>.</w:t>
      </w:r>
    </w:p>
    <w:p w14:paraId="2BEFBD98" w14:textId="77777777" w:rsidR="0005330B" w:rsidRPr="00752797" w:rsidRDefault="00620A54" w:rsidP="002603CC">
      <w:pPr>
        <w:pStyle w:val="BodyText"/>
        <w:rPr>
          <w:lang w:val="en-US"/>
        </w:rPr>
      </w:pPr>
      <w:r w:rsidRPr="00752797">
        <w:rPr>
          <w:lang w:val="en-US"/>
        </w:rPr>
        <w:t xml:space="preserve">The amount of output variables used for each type is determined by the keywords </w:t>
      </w:r>
      <w:r w:rsidRPr="00752797">
        <w:rPr>
          <w:i/>
          <w:lang w:val="en-US"/>
        </w:rPr>
        <w:t>nglobalvar</w:t>
      </w:r>
      <w:r w:rsidRPr="00752797">
        <w:rPr>
          <w:lang w:val="en-US"/>
        </w:rPr>
        <w:t xml:space="preserve">, </w:t>
      </w:r>
      <w:r w:rsidRPr="00752797">
        <w:rPr>
          <w:i/>
          <w:lang w:val="en-US"/>
        </w:rPr>
        <w:t>nmeanvar</w:t>
      </w:r>
      <w:r w:rsidRPr="00752797">
        <w:rPr>
          <w:lang w:val="en-US"/>
        </w:rPr>
        <w:t xml:space="preserve">, </w:t>
      </w:r>
      <w:r w:rsidRPr="00752797">
        <w:rPr>
          <w:i/>
          <w:lang w:val="en-US"/>
        </w:rPr>
        <w:t>npoints</w:t>
      </w:r>
      <w:r w:rsidRPr="00752797">
        <w:rPr>
          <w:lang w:val="en-US"/>
        </w:rPr>
        <w:t xml:space="preserve"> and </w:t>
      </w:r>
      <w:r w:rsidRPr="00752797">
        <w:rPr>
          <w:i/>
          <w:lang w:val="en-US"/>
        </w:rPr>
        <w:t>nrugauge</w:t>
      </w:r>
      <w:r w:rsidRPr="00752797">
        <w:rPr>
          <w:lang w:val="en-US"/>
        </w:rPr>
        <w:t xml:space="preserve">. Each of these keywords takes a number indicating the number of parameters or locations that should be written to file. If any of the keywords is set to zero, the output type is effectively disabled. If </w:t>
      </w:r>
      <w:r w:rsidRPr="00752797">
        <w:rPr>
          <w:i/>
          <w:lang w:val="en-US"/>
        </w:rPr>
        <w:t>nglovalvar</w:t>
      </w:r>
      <w:r w:rsidRPr="00752797">
        <w:rPr>
          <w:lang w:val="en-US"/>
        </w:rPr>
        <w:t xml:space="preserve"> is set to </w:t>
      </w:r>
      <w:r w:rsidRPr="00752797">
        <w:rPr>
          <w:i/>
          <w:lang w:val="en-US"/>
        </w:rPr>
        <w:t>-1</w:t>
      </w:r>
      <w:r w:rsidRPr="00752797">
        <w:rPr>
          <w:lang w:val="en-US"/>
        </w:rPr>
        <w:t xml:space="preserve"> then a standard set of output variables is used, being </w:t>
      </w:r>
      <w:r w:rsidRPr="00752797">
        <w:rPr>
          <w:i/>
          <w:lang w:val="en-US"/>
        </w:rPr>
        <w:t>H, zs, zs0, zb, hh, u, v, ue, ve, urms, Fc, Fy, ccg, ceqsg, ceqbg, Susg, Svsg, E, R, D</w:t>
      </w:r>
      <w:r w:rsidRPr="00752797">
        <w:rPr>
          <w:lang w:val="en-US"/>
        </w:rPr>
        <w:t xml:space="preserve"> and </w:t>
      </w:r>
      <w:r w:rsidRPr="00752797">
        <w:rPr>
          <w:i/>
          <w:lang w:val="en-US"/>
        </w:rPr>
        <w:t>DR</w:t>
      </w:r>
      <w:r w:rsidRPr="00752797">
        <w:rPr>
          <w:lang w:val="en-US"/>
        </w:rPr>
        <w:t xml:space="preserve">. If </w:t>
      </w:r>
      <w:r w:rsidRPr="00752797">
        <w:rPr>
          <w:i/>
          <w:lang w:val="en-US"/>
        </w:rPr>
        <w:t>nglobalvar</w:t>
      </w:r>
      <w:r w:rsidRPr="00752797">
        <w:rPr>
          <w:lang w:val="en-US"/>
        </w:rPr>
        <w:t xml:space="preserve"> is not set it defaults to </w:t>
      </w:r>
      <w:r w:rsidRPr="00752797">
        <w:rPr>
          <w:i/>
          <w:lang w:val="en-US"/>
        </w:rPr>
        <w:t>-1</w:t>
      </w:r>
      <w:r w:rsidRPr="00752797">
        <w:rPr>
          <w:lang w:val="en-US"/>
        </w:rPr>
        <w:t xml:space="preserve">. The lines in the </w:t>
      </w:r>
      <w:r w:rsidRPr="00752797">
        <w:rPr>
          <w:i/>
          <w:lang w:val="en-US"/>
        </w:rPr>
        <w:t>params.txt</w:t>
      </w:r>
      <w:r w:rsidRPr="00752797">
        <w:rPr>
          <w:lang w:val="en-US"/>
        </w:rPr>
        <w:t xml:space="preserve"> file immediately following these keywords determine what parameters or locations are used, as will be explained in more detail in the following subsections.</w:t>
      </w:r>
    </w:p>
    <w:p w14:paraId="27492798" w14:textId="5674768C" w:rsidR="0005330B" w:rsidRPr="00752797" w:rsidRDefault="0005330B" w:rsidP="0005330B">
      <w:pPr>
        <w:pStyle w:val="Caption"/>
        <w:rPr>
          <w:lang w:val="en-US"/>
        </w:rPr>
      </w:pPr>
      <w:bookmarkStart w:id="612" w:name="_Ref413596327"/>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24</w:t>
      </w:r>
      <w:r w:rsidR="00366571">
        <w:rPr>
          <w:lang w:val="en-US"/>
        </w:rPr>
        <w:fldChar w:fldCharType="end"/>
      </w:r>
      <w:bookmarkEnd w:id="612"/>
      <w:r w:rsidRPr="00752797">
        <w:rPr>
          <w:lang w:val="en-US"/>
        </w:rPr>
        <w:tab/>
        <w:t xml:space="preserve">Possible output </w:t>
      </w:r>
      <w:commentRangeStart w:id="613"/>
      <w:r w:rsidRPr="00752797">
        <w:rPr>
          <w:lang w:val="en-US"/>
        </w:rPr>
        <w:t>parameters</w:t>
      </w:r>
      <w:commentRangeEnd w:id="613"/>
      <w:r w:rsidR="009E7B20">
        <w:rPr>
          <w:rStyle w:val="CommentReference"/>
          <w:bCs w:val="0"/>
          <w:i w:val="0"/>
        </w:rPr>
        <w:commentReference w:id="613"/>
      </w:r>
    </w:p>
    <w:tbl>
      <w:tblPr>
        <w:tblStyle w:val="MediumList1-Accent1"/>
        <w:tblW w:w="8930" w:type="dxa"/>
        <w:tblLook w:val="04A0" w:firstRow="1" w:lastRow="0" w:firstColumn="1" w:lastColumn="0" w:noHBand="0" w:noVBand="1"/>
      </w:tblPr>
      <w:tblGrid>
        <w:gridCol w:w="2001"/>
        <w:gridCol w:w="5044"/>
        <w:gridCol w:w="1885"/>
      </w:tblGrid>
      <w:tr w:rsidR="0005330B" w:rsidRPr="00752797" w14:paraId="7852D034" w14:textId="77777777" w:rsidTr="0005330B">
        <w:trPr>
          <w:cnfStyle w:val="100000000000" w:firstRow="1" w:lastRow="0" w:firstColumn="0" w:lastColumn="0" w:oddVBand="0" w:evenVBand="0" w:oddHBand="0" w:evenHBand="0" w:firstRowFirstColumn="0" w:firstRowLastColumn="0" w:lastRowFirstColumn="0" w:lastRowLastColumn="0"/>
          <w:trHeight w:val="319"/>
          <w:tblHeader/>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C80AE9D" w14:textId="77777777" w:rsidR="0005330B" w:rsidRPr="00752797" w:rsidRDefault="0005330B" w:rsidP="0005330B">
            <w:pPr>
              <w:pStyle w:val="PlainText"/>
              <w:jc w:val="both"/>
              <w:rPr>
                <w:color w:val="365F91" w:themeColor="accent1" w:themeShade="BF"/>
              </w:rPr>
            </w:pPr>
            <w:r w:rsidRPr="00752797">
              <w:rPr>
                <w:color w:val="365F91" w:themeColor="accent1" w:themeShade="BF"/>
              </w:rPr>
              <w:t>Name</w:t>
            </w:r>
          </w:p>
        </w:tc>
        <w:tc>
          <w:tcPr>
            <w:tcW w:w="5337" w:type="dxa"/>
            <w:noWrap/>
            <w:hideMark/>
          </w:tcPr>
          <w:p w14:paraId="2FB77FF3" w14:textId="77777777" w:rsidR="0005330B" w:rsidRPr="00752797" w:rsidRDefault="0005330B" w:rsidP="0005330B">
            <w:pPr>
              <w:pStyle w:val="PlainText"/>
              <w:jc w:val="both"/>
              <w:cnfStyle w:val="100000000000" w:firstRow="1" w:lastRow="0" w:firstColumn="0" w:lastColumn="0" w:oddVBand="0" w:evenVBand="0" w:oddHBand="0" w:evenHBand="0" w:firstRowFirstColumn="0" w:firstRowLastColumn="0" w:lastRowFirstColumn="0" w:lastRowLastColumn="0"/>
              <w:rPr>
                <w:b/>
                <w:color w:val="365F91" w:themeColor="accent1" w:themeShade="BF"/>
              </w:rPr>
            </w:pPr>
            <w:r w:rsidRPr="00752797">
              <w:rPr>
                <w:b/>
                <w:color w:val="365F91" w:themeColor="accent1" w:themeShade="BF"/>
              </w:rPr>
              <w:t>Explanation</w:t>
            </w:r>
          </w:p>
        </w:tc>
        <w:tc>
          <w:tcPr>
            <w:tcW w:w="1986" w:type="dxa"/>
            <w:noWrap/>
            <w:hideMark/>
          </w:tcPr>
          <w:p w14:paraId="2DB4489F" w14:textId="77777777" w:rsidR="0005330B" w:rsidRPr="00752797" w:rsidRDefault="0005330B" w:rsidP="0005330B">
            <w:pPr>
              <w:pStyle w:val="PlainText"/>
              <w:jc w:val="both"/>
              <w:cnfStyle w:val="100000000000" w:firstRow="1" w:lastRow="0" w:firstColumn="0" w:lastColumn="0" w:oddVBand="0" w:evenVBand="0" w:oddHBand="0" w:evenHBand="0" w:firstRowFirstColumn="0" w:firstRowLastColumn="0" w:lastRowFirstColumn="0" w:lastRowLastColumn="0"/>
              <w:rPr>
                <w:b/>
                <w:color w:val="365F91" w:themeColor="accent1" w:themeShade="BF"/>
              </w:rPr>
            </w:pPr>
            <w:r w:rsidRPr="00752797">
              <w:rPr>
                <w:b/>
                <w:color w:val="365F91" w:themeColor="accent1" w:themeShade="BF"/>
              </w:rPr>
              <w:t>Unit</w:t>
            </w:r>
          </w:p>
        </w:tc>
      </w:tr>
      <w:tr w:rsidR="0005330B" w:rsidRPr="00752797" w14:paraId="1F75E8A4"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C0A4FEE" w14:textId="77777777" w:rsidR="0005330B" w:rsidRPr="00752797" w:rsidRDefault="0005330B" w:rsidP="0005330B">
            <w:pPr>
              <w:pStyle w:val="PlainText"/>
              <w:jc w:val="both"/>
              <w:rPr>
                <w:color w:val="365F91" w:themeColor="accent1" w:themeShade="BF"/>
              </w:rPr>
            </w:pPr>
            <w:r w:rsidRPr="00752797">
              <w:rPr>
                <w:color w:val="365F91" w:themeColor="accent1" w:themeShade="BF"/>
              </w:rPr>
              <w:t>As</w:t>
            </w:r>
          </w:p>
        </w:tc>
        <w:tc>
          <w:tcPr>
            <w:tcW w:w="5337" w:type="dxa"/>
            <w:noWrap/>
            <w:hideMark/>
          </w:tcPr>
          <w:p w14:paraId="52A92CCF"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asymmetry of short waves            </w:t>
            </w:r>
          </w:p>
        </w:tc>
        <w:tc>
          <w:tcPr>
            <w:tcW w:w="0" w:type="auto"/>
            <w:noWrap/>
            <w:hideMark/>
          </w:tcPr>
          <w:p w14:paraId="3F28E8C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02EFE925"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96A9BB8" w14:textId="77777777" w:rsidR="0005330B" w:rsidRPr="00752797" w:rsidRDefault="0005330B" w:rsidP="0005330B">
            <w:pPr>
              <w:pStyle w:val="PlainText"/>
              <w:jc w:val="both"/>
              <w:rPr>
                <w:color w:val="365F91" w:themeColor="accent1" w:themeShade="BF"/>
              </w:rPr>
            </w:pPr>
            <w:r w:rsidRPr="00752797">
              <w:rPr>
                <w:color w:val="365F91" w:themeColor="accent1" w:themeShade="BF"/>
              </w:rPr>
              <w:t>bi</w:t>
            </w:r>
          </w:p>
        </w:tc>
        <w:tc>
          <w:tcPr>
            <w:tcW w:w="5337" w:type="dxa"/>
            <w:noWrap/>
            <w:hideMark/>
          </w:tcPr>
          <w:p w14:paraId="59E4A7E7"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incoming bound long wave            </w:t>
            </w:r>
          </w:p>
        </w:tc>
        <w:tc>
          <w:tcPr>
            <w:tcW w:w="0" w:type="auto"/>
            <w:noWrap/>
            <w:hideMark/>
          </w:tcPr>
          <w:p w14:paraId="340A1C6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79EDBE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8CFE87D" w14:textId="77777777" w:rsidR="0005330B" w:rsidRPr="00752797" w:rsidRDefault="0005330B" w:rsidP="0005330B">
            <w:pPr>
              <w:pStyle w:val="PlainText"/>
              <w:jc w:val="both"/>
              <w:rPr>
                <w:color w:val="365F91" w:themeColor="accent1" w:themeShade="BF"/>
              </w:rPr>
            </w:pPr>
            <w:r w:rsidRPr="00752797">
              <w:rPr>
                <w:color w:val="365F91" w:themeColor="accent1" w:themeShade="BF"/>
              </w:rPr>
              <w:t>BR</w:t>
            </w:r>
          </w:p>
        </w:tc>
        <w:tc>
          <w:tcPr>
            <w:tcW w:w="5337" w:type="dxa"/>
            <w:noWrap/>
            <w:hideMark/>
          </w:tcPr>
          <w:p w14:paraId="6B16D82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maximum wave surface slope used in roller dissipation formulation       </w:t>
            </w:r>
          </w:p>
        </w:tc>
        <w:tc>
          <w:tcPr>
            <w:tcW w:w="0" w:type="auto"/>
            <w:noWrap/>
            <w:hideMark/>
          </w:tcPr>
          <w:p w14:paraId="666F51B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4ED2ACA3"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4681C5F" w14:textId="77777777" w:rsidR="0005330B" w:rsidRPr="00752797" w:rsidRDefault="0005330B" w:rsidP="0005330B">
            <w:pPr>
              <w:pStyle w:val="PlainText"/>
              <w:jc w:val="both"/>
              <w:rPr>
                <w:color w:val="365F91" w:themeColor="accent1" w:themeShade="BF"/>
              </w:rPr>
            </w:pPr>
            <w:r w:rsidRPr="00752797">
              <w:rPr>
                <w:color w:val="365F91" w:themeColor="accent1" w:themeShade="BF"/>
              </w:rPr>
              <w:t>c</w:t>
            </w:r>
          </w:p>
        </w:tc>
        <w:tc>
          <w:tcPr>
            <w:tcW w:w="5337" w:type="dxa"/>
            <w:noWrap/>
            <w:hideMark/>
          </w:tcPr>
          <w:p w14:paraId="291512F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wave celerity              </w:t>
            </w:r>
          </w:p>
        </w:tc>
        <w:tc>
          <w:tcPr>
            <w:tcW w:w="0" w:type="auto"/>
            <w:noWrap/>
            <w:hideMark/>
          </w:tcPr>
          <w:p w14:paraId="28869A1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A57586C"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335D737" w14:textId="77777777" w:rsidR="0005330B" w:rsidRPr="00752797" w:rsidRDefault="0005330B" w:rsidP="0005330B">
            <w:pPr>
              <w:pStyle w:val="PlainText"/>
              <w:jc w:val="both"/>
              <w:rPr>
                <w:color w:val="365F91" w:themeColor="accent1" w:themeShade="BF"/>
              </w:rPr>
            </w:pPr>
            <w:r w:rsidRPr="00752797">
              <w:rPr>
                <w:color w:val="365F91" w:themeColor="accent1" w:themeShade="BF"/>
              </w:rPr>
              <w:t>ccbg</w:t>
            </w:r>
          </w:p>
        </w:tc>
        <w:tc>
          <w:tcPr>
            <w:tcW w:w="5337" w:type="dxa"/>
            <w:noWrap/>
            <w:hideMark/>
          </w:tcPr>
          <w:p w14:paraId="438DFEF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depth-averaged bed concentration for each sediment fraction         </w:t>
            </w:r>
          </w:p>
        </w:tc>
        <w:tc>
          <w:tcPr>
            <w:tcW w:w="0" w:type="auto"/>
            <w:noWrap/>
            <w:hideMark/>
          </w:tcPr>
          <w:p w14:paraId="397B4D7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[m3/m3]</w:t>
            </w:r>
          </w:p>
        </w:tc>
      </w:tr>
      <w:tr w:rsidR="0005330B" w:rsidRPr="00752797" w14:paraId="4BE57A2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3E7F5B0" w14:textId="77777777" w:rsidR="0005330B" w:rsidRPr="00752797" w:rsidRDefault="0005330B" w:rsidP="0005330B">
            <w:pPr>
              <w:pStyle w:val="PlainText"/>
              <w:jc w:val="both"/>
              <w:rPr>
                <w:color w:val="365F91" w:themeColor="accent1" w:themeShade="BF"/>
              </w:rPr>
            </w:pPr>
            <w:r w:rsidRPr="00752797">
              <w:rPr>
                <w:color w:val="365F91" w:themeColor="accent1" w:themeShade="BF"/>
              </w:rPr>
              <w:t>ccg</w:t>
            </w:r>
          </w:p>
        </w:tc>
        <w:tc>
          <w:tcPr>
            <w:tcW w:w="5337" w:type="dxa"/>
            <w:noWrap/>
            <w:hideMark/>
          </w:tcPr>
          <w:p w14:paraId="44C91B3B"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depth-averaged suspended concentration for each sediment fraction         </w:t>
            </w:r>
          </w:p>
        </w:tc>
        <w:tc>
          <w:tcPr>
            <w:tcW w:w="0" w:type="auto"/>
            <w:noWrap/>
            <w:hideMark/>
          </w:tcPr>
          <w:p w14:paraId="72268C69"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[m3/m3]</w:t>
            </w:r>
          </w:p>
        </w:tc>
      </w:tr>
      <w:tr w:rsidR="0005330B" w:rsidRPr="00752797" w14:paraId="177E74A8"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D8BF41F" w14:textId="77777777" w:rsidR="0005330B" w:rsidRPr="00752797" w:rsidRDefault="0005330B" w:rsidP="0005330B">
            <w:pPr>
              <w:pStyle w:val="PlainText"/>
              <w:jc w:val="both"/>
              <w:rPr>
                <w:color w:val="365F91" w:themeColor="accent1" w:themeShade="BF"/>
              </w:rPr>
            </w:pPr>
            <w:r w:rsidRPr="00752797">
              <w:rPr>
                <w:color w:val="365F91" w:themeColor="accent1" w:themeShade="BF"/>
              </w:rPr>
              <w:t>cctot</w:t>
            </w:r>
          </w:p>
        </w:tc>
        <w:tc>
          <w:tcPr>
            <w:tcW w:w="5337" w:type="dxa"/>
            <w:noWrap/>
            <w:hideMark/>
          </w:tcPr>
          <w:p w14:paraId="3D212DD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Sediment concentration integrated over bed load and suspended and for all sediment grains   </w:t>
            </w:r>
          </w:p>
        </w:tc>
        <w:tc>
          <w:tcPr>
            <w:tcW w:w="0" w:type="auto"/>
            <w:noWrap/>
            <w:hideMark/>
          </w:tcPr>
          <w:p w14:paraId="3CE77BA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[m3/m3]</w:t>
            </w:r>
          </w:p>
        </w:tc>
      </w:tr>
      <w:tr w:rsidR="0005330B" w:rsidRPr="00752797" w14:paraId="45ADEBF2"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94E081A" w14:textId="77777777" w:rsidR="0005330B" w:rsidRPr="00752797" w:rsidRDefault="0005330B" w:rsidP="0005330B">
            <w:pPr>
              <w:pStyle w:val="PlainText"/>
              <w:jc w:val="both"/>
              <w:rPr>
                <w:color w:val="365F91" w:themeColor="accent1" w:themeShade="BF"/>
              </w:rPr>
            </w:pPr>
            <w:r w:rsidRPr="00752797">
              <w:rPr>
                <w:color w:val="365F91" w:themeColor="accent1" w:themeShade="BF"/>
              </w:rPr>
              <w:t>ceqbg</w:t>
            </w:r>
          </w:p>
        </w:tc>
        <w:tc>
          <w:tcPr>
            <w:tcW w:w="5337" w:type="dxa"/>
            <w:noWrap/>
            <w:hideMark/>
          </w:tcPr>
          <w:p w14:paraId="7199BAB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depth-averaged bed equilibrium concentration for each sediment class        </w:t>
            </w:r>
          </w:p>
        </w:tc>
        <w:tc>
          <w:tcPr>
            <w:tcW w:w="0" w:type="auto"/>
            <w:noWrap/>
            <w:hideMark/>
          </w:tcPr>
          <w:p w14:paraId="319BEBB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[m3/m3]</w:t>
            </w:r>
          </w:p>
        </w:tc>
      </w:tr>
      <w:tr w:rsidR="0005330B" w:rsidRPr="00752797" w14:paraId="3D4BEDC0"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C418C6A" w14:textId="77777777" w:rsidR="0005330B" w:rsidRPr="00752797" w:rsidRDefault="0005330B" w:rsidP="0005330B">
            <w:pPr>
              <w:pStyle w:val="PlainText"/>
              <w:jc w:val="both"/>
              <w:rPr>
                <w:color w:val="365F91" w:themeColor="accent1" w:themeShade="BF"/>
              </w:rPr>
            </w:pPr>
            <w:r w:rsidRPr="00752797">
              <w:rPr>
                <w:color w:val="365F91" w:themeColor="accent1" w:themeShade="BF"/>
              </w:rPr>
              <w:t>ceqsg</w:t>
            </w:r>
          </w:p>
        </w:tc>
        <w:tc>
          <w:tcPr>
            <w:tcW w:w="5337" w:type="dxa"/>
            <w:noWrap/>
            <w:hideMark/>
          </w:tcPr>
          <w:p w14:paraId="39B48EC2"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depth-averaged suspended equilibrium concentration for each sediment class        </w:t>
            </w:r>
          </w:p>
        </w:tc>
        <w:tc>
          <w:tcPr>
            <w:tcW w:w="0" w:type="auto"/>
            <w:noWrap/>
            <w:hideMark/>
          </w:tcPr>
          <w:p w14:paraId="5ED5708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[m3/m3]</w:t>
            </w:r>
          </w:p>
        </w:tc>
      </w:tr>
      <w:tr w:rsidR="0005330B" w:rsidRPr="00752797" w14:paraId="121B252B"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4ECA363" w14:textId="4F1201C4" w:rsidR="0005330B" w:rsidRPr="00752797" w:rsidRDefault="001B08DA" w:rsidP="0005330B">
            <w:pPr>
              <w:pStyle w:val="PlainText"/>
              <w:jc w:val="both"/>
              <w:rPr>
                <w:color w:val="365F91" w:themeColor="accent1" w:themeShade="BF"/>
              </w:rPr>
            </w:pPr>
            <w:r w:rsidRPr="00752797">
              <w:rPr>
                <w:color w:val="365F91" w:themeColor="accent1" w:themeShade="BF"/>
              </w:rPr>
              <w:t>C</w:t>
            </w:r>
            <w:r w:rsidR="0005330B" w:rsidRPr="00752797">
              <w:rPr>
                <w:color w:val="365F91" w:themeColor="accent1" w:themeShade="BF"/>
              </w:rPr>
              <w:t>f</w:t>
            </w:r>
          </w:p>
        </w:tc>
        <w:tc>
          <w:tcPr>
            <w:tcW w:w="5337" w:type="dxa"/>
            <w:noWrap/>
            <w:hideMark/>
          </w:tcPr>
          <w:p w14:paraId="2544CF2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Friction coefficient flow             </w:t>
            </w:r>
          </w:p>
        </w:tc>
        <w:tc>
          <w:tcPr>
            <w:tcW w:w="0" w:type="auto"/>
            <w:noWrap/>
            <w:hideMark/>
          </w:tcPr>
          <w:p w14:paraId="5BCAE76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6E7DC18D"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66DAD8D" w14:textId="5CDD741D" w:rsidR="0005330B" w:rsidRPr="00752797" w:rsidRDefault="001B08DA" w:rsidP="0005330B">
            <w:pPr>
              <w:pStyle w:val="PlainText"/>
              <w:jc w:val="both"/>
              <w:rPr>
                <w:color w:val="365F91" w:themeColor="accent1" w:themeShade="BF"/>
              </w:rPr>
            </w:pPr>
            <w:r w:rsidRPr="00752797">
              <w:rPr>
                <w:color w:val="365F91" w:themeColor="accent1" w:themeShade="BF"/>
              </w:rPr>
              <w:t>C</w:t>
            </w:r>
            <w:r w:rsidR="0005330B" w:rsidRPr="00752797">
              <w:rPr>
                <w:color w:val="365F91" w:themeColor="accent1" w:themeShade="BF"/>
              </w:rPr>
              <w:t>g</w:t>
            </w:r>
          </w:p>
        </w:tc>
        <w:tc>
          <w:tcPr>
            <w:tcW w:w="5337" w:type="dxa"/>
            <w:noWrap/>
            <w:hideMark/>
          </w:tcPr>
          <w:p w14:paraId="28A7C64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group velocity              </w:t>
            </w:r>
          </w:p>
        </w:tc>
        <w:tc>
          <w:tcPr>
            <w:tcW w:w="0" w:type="auto"/>
            <w:noWrap/>
            <w:hideMark/>
          </w:tcPr>
          <w:p w14:paraId="476E534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5E9A163"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9773A9A" w14:textId="77777777" w:rsidR="0005330B" w:rsidRPr="00752797" w:rsidRDefault="0005330B" w:rsidP="0005330B">
            <w:pPr>
              <w:pStyle w:val="PlainText"/>
              <w:jc w:val="both"/>
              <w:rPr>
                <w:color w:val="365F91" w:themeColor="accent1" w:themeShade="BF"/>
              </w:rPr>
            </w:pPr>
            <w:r w:rsidRPr="00752797">
              <w:rPr>
                <w:color w:val="365F91" w:themeColor="accent1" w:themeShade="BF"/>
              </w:rPr>
              <w:t>cgx</w:t>
            </w:r>
          </w:p>
        </w:tc>
        <w:tc>
          <w:tcPr>
            <w:tcW w:w="5337" w:type="dxa"/>
            <w:noWrap/>
            <w:hideMark/>
          </w:tcPr>
          <w:p w14:paraId="1E1013DE"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group velocity, x-component             </w:t>
            </w:r>
          </w:p>
        </w:tc>
        <w:tc>
          <w:tcPr>
            <w:tcW w:w="0" w:type="auto"/>
            <w:noWrap/>
            <w:hideMark/>
          </w:tcPr>
          <w:p w14:paraId="69D6F10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045C7C46"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EE138DF" w14:textId="77777777" w:rsidR="0005330B" w:rsidRPr="00752797" w:rsidRDefault="0005330B" w:rsidP="0005330B">
            <w:pPr>
              <w:pStyle w:val="PlainText"/>
              <w:jc w:val="both"/>
              <w:rPr>
                <w:color w:val="365F91" w:themeColor="accent1" w:themeShade="BF"/>
              </w:rPr>
            </w:pPr>
            <w:r w:rsidRPr="00752797">
              <w:rPr>
                <w:color w:val="365F91" w:themeColor="accent1" w:themeShade="BF"/>
              </w:rPr>
              <w:t>cgy</w:t>
            </w:r>
          </w:p>
        </w:tc>
        <w:tc>
          <w:tcPr>
            <w:tcW w:w="5337" w:type="dxa"/>
            <w:noWrap/>
            <w:hideMark/>
          </w:tcPr>
          <w:p w14:paraId="414F77B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group velocity, y-component             </w:t>
            </w:r>
          </w:p>
        </w:tc>
        <w:tc>
          <w:tcPr>
            <w:tcW w:w="0" w:type="auto"/>
            <w:noWrap/>
            <w:hideMark/>
          </w:tcPr>
          <w:p w14:paraId="20AF690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91B0CCB"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B183749" w14:textId="77777777" w:rsidR="0005330B" w:rsidRPr="00752797" w:rsidRDefault="0005330B" w:rsidP="0005330B">
            <w:pPr>
              <w:pStyle w:val="PlainText"/>
              <w:jc w:val="both"/>
              <w:rPr>
                <w:color w:val="365F91" w:themeColor="accent1" w:themeShade="BF"/>
              </w:rPr>
            </w:pPr>
            <w:r w:rsidRPr="00752797">
              <w:rPr>
                <w:color w:val="365F91" w:themeColor="accent1" w:themeShade="BF"/>
              </w:rPr>
              <w:t>costh</w:t>
            </w:r>
          </w:p>
        </w:tc>
        <w:tc>
          <w:tcPr>
            <w:tcW w:w="5337" w:type="dxa"/>
            <w:noWrap/>
            <w:hideMark/>
          </w:tcPr>
          <w:p w14:paraId="1B0DCBA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cos of wave angles relative to grid direction        </w:t>
            </w:r>
          </w:p>
        </w:tc>
        <w:tc>
          <w:tcPr>
            <w:tcW w:w="0" w:type="auto"/>
            <w:noWrap/>
            <w:hideMark/>
          </w:tcPr>
          <w:p w14:paraId="7B4AA14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79666867"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DC6B179" w14:textId="77777777" w:rsidR="0005330B" w:rsidRPr="00752797" w:rsidRDefault="0005330B" w:rsidP="0005330B">
            <w:pPr>
              <w:pStyle w:val="PlainText"/>
              <w:jc w:val="both"/>
              <w:rPr>
                <w:color w:val="365F91" w:themeColor="accent1" w:themeShade="BF"/>
              </w:rPr>
            </w:pPr>
            <w:r w:rsidRPr="00752797">
              <w:rPr>
                <w:color w:val="365F91" w:themeColor="accent1" w:themeShade="BF"/>
              </w:rPr>
              <w:t>ctheta</w:t>
            </w:r>
          </w:p>
        </w:tc>
        <w:tc>
          <w:tcPr>
            <w:tcW w:w="5337" w:type="dxa"/>
            <w:noWrap/>
            <w:hideMark/>
          </w:tcPr>
          <w:p w14:paraId="6A932DD2"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wave celerity theta-direction (refraction)            </w:t>
            </w:r>
          </w:p>
        </w:tc>
        <w:tc>
          <w:tcPr>
            <w:tcW w:w="0" w:type="auto"/>
            <w:noWrap/>
            <w:hideMark/>
          </w:tcPr>
          <w:p w14:paraId="2B51BA5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[rad/s]</w:t>
            </w:r>
          </w:p>
        </w:tc>
      </w:tr>
      <w:tr w:rsidR="0005330B" w:rsidRPr="00752797" w14:paraId="0C28AC91"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8C03E96" w14:textId="764F8FB6" w:rsidR="0005330B" w:rsidRPr="00752797" w:rsidRDefault="001B08DA" w:rsidP="0005330B">
            <w:pPr>
              <w:pStyle w:val="PlainText"/>
              <w:jc w:val="both"/>
              <w:rPr>
                <w:color w:val="365F91" w:themeColor="accent1" w:themeShade="BF"/>
              </w:rPr>
            </w:pPr>
            <w:r w:rsidRPr="00752797">
              <w:rPr>
                <w:color w:val="365F91" w:themeColor="accent1" w:themeShade="BF"/>
              </w:rPr>
              <w:t>C</w:t>
            </w:r>
            <w:r w:rsidR="0005330B" w:rsidRPr="00752797">
              <w:rPr>
                <w:color w:val="365F91" w:themeColor="accent1" w:themeShade="BF"/>
              </w:rPr>
              <w:t>x</w:t>
            </w:r>
          </w:p>
        </w:tc>
        <w:tc>
          <w:tcPr>
            <w:tcW w:w="5337" w:type="dxa"/>
            <w:noWrap/>
            <w:hideMark/>
          </w:tcPr>
          <w:p w14:paraId="322DF46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wave celerity, x-component             </w:t>
            </w:r>
          </w:p>
        </w:tc>
        <w:tc>
          <w:tcPr>
            <w:tcW w:w="0" w:type="auto"/>
            <w:noWrap/>
            <w:hideMark/>
          </w:tcPr>
          <w:p w14:paraId="2806138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E10A07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F70EDD4" w14:textId="41435D56" w:rsidR="0005330B" w:rsidRPr="00752797" w:rsidRDefault="001B08DA" w:rsidP="0005330B">
            <w:pPr>
              <w:pStyle w:val="PlainText"/>
              <w:jc w:val="both"/>
              <w:rPr>
                <w:color w:val="365F91" w:themeColor="accent1" w:themeShade="BF"/>
              </w:rPr>
            </w:pPr>
            <w:r w:rsidRPr="00752797">
              <w:rPr>
                <w:color w:val="365F91" w:themeColor="accent1" w:themeShade="BF"/>
              </w:rPr>
              <w:t>C</w:t>
            </w:r>
            <w:r w:rsidR="0005330B" w:rsidRPr="00752797">
              <w:rPr>
                <w:color w:val="365F91" w:themeColor="accent1" w:themeShade="BF"/>
              </w:rPr>
              <w:t>y</w:t>
            </w:r>
          </w:p>
        </w:tc>
        <w:tc>
          <w:tcPr>
            <w:tcW w:w="5337" w:type="dxa"/>
            <w:noWrap/>
            <w:hideMark/>
          </w:tcPr>
          <w:p w14:paraId="7A60858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wave celerity, y-component             </w:t>
            </w:r>
          </w:p>
        </w:tc>
        <w:tc>
          <w:tcPr>
            <w:tcW w:w="0" w:type="auto"/>
            <w:noWrap/>
            <w:hideMark/>
          </w:tcPr>
          <w:p w14:paraId="63EE752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343A1372"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EE8225B" w14:textId="77777777" w:rsidR="0005330B" w:rsidRPr="00752797" w:rsidRDefault="0005330B" w:rsidP="0005330B">
            <w:pPr>
              <w:pStyle w:val="PlainText"/>
              <w:jc w:val="both"/>
              <w:rPr>
                <w:color w:val="365F91" w:themeColor="accent1" w:themeShade="BF"/>
              </w:rPr>
            </w:pPr>
            <w:r w:rsidRPr="00752797">
              <w:rPr>
                <w:color w:val="365F91" w:themeColor="accent1" w:themeShade="BF"/>
              </w:rPr>
              <w:t>D</w:t>
            </w:r>
          </w:p>
        </w:tc>
        <w:tc>
          <w:tcPr>
            <w:tcW w:w="5337" w:type="dxa"/>
            <w:noWrap/>
            <w:hideMark/>
          </w:tcPr>
          <w:p w14:paraId="5A7B014E"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dissipation               </w:t>
            </w:r>
          </w:p>
        </w:tc>
        <w:tc>
          <w:tcPr>
            <w:tcW w:w="0" w:type="auto"/>
            <w:noWrap/>
            <w:hideMark/>
          </w:tcPr>
          <w:p w14:paraId="3BEDFE1B"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[W/m2]</w:t>
            </w:r>
          </w:p>
        </w:tc>
      </w:tr>
      <w:tr w:rsidR="0005330B" w:rsidRPr="00752797" w14:paraId="2631FF1D"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308DAC0" w14:textId="77777777" w:rsidR="0005330B" w:rsidRPr="00752797" w:rsidRDefault="0005330B" w:rsidP="0005330B">
            <w:pPr>
              <w:pStyle w:val="PlainText"/>
              <w:jc w:val="both"/>
              <w:rPr>
                <w:color w:val="365F91" w:themeColor="accent1" w:themeShade="BF"/>
              </w:rPr>
            </w:pPr>
            <w:commentRangeStart w:id="614"/>
            <w:r w:rsidRPr="00752797">
              <w:rPr>
                <w:color w:val="365F91" w:themeColor="accent1" w:themeShade="BF"/>
              </w:rPr>
              <w:t>D50</w:t>
            </w:r>
            <w:commentRangeEnd w:id="614"/>
            <w:r w:rsidR="00820843">
              <w:rPr>
                <w:rStyle w:val="CommentReference"/>
                <w:rFonts w:ascii="Arial" w:eastAsia="Times New Roman" w:hAnsi="Arial" w:cs="Arial"/>
                <w:b w:val="0"/>
                <w:bCs w:val="0"/>
                <w:color w:val="auto"/>
                <w:lang w:val="en-GB"/>
              </w:rPr>
              <w:commentReference w:id="614"/>
            </w:r>
          </w:p>
        </w:tc>
        <w:tc>
          <w:tcPr>
            <w:tcW w:w="5337" w:type="dxa"/>
            <w:noWrap/>
            <w:hideMark/>
          </w:tcPr>
          <w:p w14:paraId="75BCC58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D50 grain diameters for all sediment classes         </w:t>
            </w:r>
          </w:p>
        </w:tc>
        <w:tc>
          <w:tcPr>
            <w:tcW w:w="0" w:type="auto"/>
            <w:noWrap/>
            <w:hideMark/>
          </w:tcPr>
          <w:p w14:paraId="65F2945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6B952E7E"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714BAC6" w14:textId="77777777" w:rsidR="0005330B" w:rsidRPr="00752797" w:rsidRDefault="0005330B" w:rsidP="0005330B">
            <w:pPr>
              <w:pStyle w:val="PlainText"/>
              <w:jc w:val="both"/>
              <w:rPr>
                <w:color w:val="365F91" w:themeColor="accent1" w:themeShade="BF"/>
              </w:rPr>
            </w:pPr>
            <w:commentRangeStart w:id="615"/>
            <w:r w:rsidRPr="00752797">
              <w:rPr>
                <w:color w:val="365F91" w:themeColor="accent1" w:themeShade="BF"/>
              </w:rPr>
              <w:lastRenderedPageBreak/>
              <w:t>D50top</w:t>
            </w:r>
          </w:p>
        </w:tc>
        <w:tc>
          <w:tcPr>
            <w:tcW w:w="5337" w:type="dxa"/>
            <w:noWrap/>
            <w:hideMark/>
          </w:tcPr>
          <w:p w14:paraId="214E237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Friction coefficient flow             </w:t>
            </w:r>
            <w:commentRangeEnd w:id="615"/>
            <w:r w:rsidR="00010C88">
              <w:rPr>
                <w:rStyle w:val="CommentReference"/>
                <w:rFonts w:ascii="Arial" w:eastAsia="Times New Roman" w:hAnsi="Arial" w:cs="Arial"/>
                <w:color w:val="auto"/>
                <w:lang w:val="en-GB"/>
              </w:rPr>
              <w:commentReference w:id="615"/>
            </w:r>
          </w:p>
        </w:tc>
        <w:tc>
          <w:tcPr>
            <w:tcW w:w="0" w:type="auto"/>
            <w:noWrap/>
            <w:hideMark/>
          </w:tcPr>
          <w:p w14:paraId="4DB31E1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35C18295"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5257A14" w14:textId="77777777" w:rsidR="0005330B" w:rsidRPr="00752797" w:rsidRDefault="0005330B" w:rsidP="0005330B">
            <w:pPr>
              <w:pStyle w:val="PlainText"/>
              <w:jc w:val="both"/>
              <w:rPr>
                <w:color w:val="365F91" w:themeColor="accent1" w:themeShade="BF"/>
              </w:rPr>
            </w:pPr>
            <w:r w:rsidRPr="00752797">
              <w:rPr>
                <w:color w:val="365F91" w:themeColor="accent1" w:themeShade="BF"/>
              </w:rPr>
              <w:t>D90</w:t>
            </w:r>
          </w:p>
        </w:tc>
        <w:tc>
          <w:tcPr>
            <w:tcW w:w="5337" w:type="dxa"/>
            <w:noWrap/>
            <w:hideMark/>
          </w:tcPr>
          <w:p w14:paraId="19C9371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D90 grain diameters for all sediment classes         </w:t>
            </w:r>
          </w:p>
        </w:tc>
        <w:tc>
          <w:tcPr>
            <w:tcW w:w="0" w:type="auto"/>
            <w:noWrap/>
            <w:hideMark/>
          </w:tcPr>
          <w:p w14:paraId="575367CA"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797D4698"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BBB4B92" w14:textId="77777777" w:rsidR="0005330B" w:rsidRPr="00752797" w:rsidRDefault="0005330B" w:rsidP="0005330B">
            <w:pPr>
              <w:pStyle w:val="PlainText"/>
              <w:jc w:val="both"/>
              <w:rPr>
                <w:color w:val="365F91" w:themeColor="accent1" w:themeShade="BF"/>
              </w:rPr>
            </w:pPr>
            <w:commentRangeStart w:id="616"/>
            <w:r w:rsidRPr="00752797">
              <w:rPr>
                <w:color w:val="365F91" w:themeColor="accent1" w:themeShade="BF"/>
              </w:rPr>
              <w:t>D90top</w:t>
            </w:r>
            <w:commentRangeEnd w:id="616"/>
            <w:r w:rsidR="00820843">
              <w:rPr>
                <w:rStyle w:val="CommentReference"/>
                <w:rFonts w:ascii="Arial" w:eastAsia="Times New Roman" w:hAnsi="Arial" w:cs="Arial"/>
                <w:b w:val="0"/>
                <w:bCs w:val="0"/>
                <w:color w:val="auto"/>
                <w:lang w:val="en-GB"/>
              </w:rPr>
              <w:commentReference w:id="616"/>
            </w:r>
          </w:p>
        </w:tc>
        <w:tc>
          <w:tcPr>
            <w:tcW w:w="5337" w:type="dxa"/>
            <w:noWrap/>
            <w:hideMark/>
          </w:tcPr>
          <w:p w14:paraId="3B4EF7C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Friction coefficient flow             </w:t>
            </w:r>
          </w:p>
        </w:tc>
        <w:tc>
          <w:tcPr>
            <w:tcW w:w="0" w:type="auto"/>
            <w:noWrap/>
            <w:hideMark/>
          </w:tcPr>
          <w:p w14:paraId="5F84820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49303AE5"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60A1F51" w14:textId="77777777" w:rsidR="0005330B" w:rsidRPr="00752797" w:rsidRDefault="0005330B" w:rsidP="0005330B">
            <w:pPr>
              <w:pStyle w:val="PlainText"/>
              <w:jc w:val="both"/>
              <w:rPr>
                <w:color w:val="365F91" w:themeColor="accent1" w:themeShade="BF"/>
              </w:rPr>
            </w:pPr>
            <w:r w:rsidRPr="00752797">
              <w:rPr>
                <w:color w:val="365F91" w:themeColor="accent1" w:themeShade="BF"/>
              </w:rPr>
              <w:t>Dc</w:t>
            </w:r>
          </w:p>
        </w:tc>
        <w:tc>
          <w:tcPr>
            <w:tcW w:w="5337" w:type="dxa"/>
            <w:noWrap/>
            <w:hideMark/>
          </w:tcPr>
          <w:p w14:paraId="5D60480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diffusion coefficient              </w:t>
            </w:r>
          </w:p>
        </w:tc>
        <w:tc>
          <w:tcPr>
            <w:tcW w:w="0" w:type="auto"/>
            <w:noWrap/>
            <w:hideMark/>
          </w:tcPr>
          <w:p w14:paraId="51B934E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12329EF4"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A503204" w14:textId="77777777" w:rsidR="0005330B" w:rsidRPr="00752797" w:rsidRDefault="0005330B" w:rsidP="0005330B">
            <w:pPr>
              <w:pStyle w:val="PlainText"/>
              <w:jc w:val="both"/>
              <w:rPr>
                <w:color w:val="365F91" w:themeColor="accent1" w:themeShade="BF"/>
              </w:rPr>
            </w:pPr>
            <w:r w:rsidRPr="00752797">
              <w:rPr>
                <w:color w:val="365F91" w:themeColor="accent1" w:themeShade="BF"/>
              </w:rPr>
              <w:t>dcbdx</w:t>
            </w:r>
          </w:p>
        </w:tc>
        <w:tc>
          <w:tcPr>
            <w:tcW w:w="5337" w:type="dxa"/>
            <w:noWrap/>
            <w:hideMark/>
          </w:tcPr>
          <w:p w14:paraId="519BA097"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proofErr w:type="gramStart"/>
            <w:r w:rsidRPr="00752797">
              <w:rPr>
                <w:color w:val="365F91" w:themeColor="accent1" w:themeShade="BF"/>
              </w:rPr>
              <w:t>bed</w:t>
            </w:r>
            <w:proofErr w:type="gramEnd"/>
            <w:r w:rsidRPr="00752797">
              <w:rPr>
                <w:color w:val="365F91" w:themeColor="accent1" w:themeShade="BF"/>
              </w:rPr>
              <w:t xml:space="preserve"> concentration gradient x-dir.            </w:t>
            </w:r>
          </w:p>
        </w:tc>
        <w:tc>
          <w:tcPr>
            <w:tcW w:w="0" w:type="auto"/>
            <w:noWrap/>
            <w:hideMark/>
          </w:tcPr>
          <w:p w14:paraId="5A6C923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[kg/m3/m]</w:t>
            </w:r>
          </w:p>
        </w:tc>
      </w:tr>
      <w:tr w:rsidR="0005330B" w:rsidRPr="00752797" w14:paraId="375A5B5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B08AEFD" w14:textId="77777777" w:rsidR="0005330B" w:rsidRPr="00752797" w:rsidRDefault="0005330B" w:rsidP="0005330B">
            <w:pPr>
              <w:pStyle w:val="PlainText"/>
              <w:jc w:val="both"/>
              <w:rPr>
                <w:color w:val="365F91" w:themeColor="accent1" w:themeShade="BF"/>
              </w:rPr>
            </w:pPr>
            <w:r w:rsidRPr="00752797">
              <w:rPr>
                <w:color w:val="365F91" w:themeColor="accent1" w:themeShade="BF"/>
              </w:rPr>
              <w:t>dcbdy</w:t>
            </w:r>
          </w:p>
        </w:tc>
        <w:tc>
          <w:tcPr>
            <w:tcW w:w="5337" w:type="dxa"/>
            <w:noWrap/>
            <w:hideMark/>
          </w:tcPr>
          <w:p w14:paraId="572DEA2A"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proofErr w:type="gramStart"/>
            <w:r w:rsidRPr="00752797">
              <w:rPr>
                <w:color w:val="365F91" w:themeColor="accent1" w:themeShade="BF"/>
              </w:rPr>
              <w:t>bed</w:t>
            </w:r>
            <w:proofErr w:type="gramEnd"/>
            <w:r w:rsidRPr="00752797">
              <w:rPr>
                <w:color w:val="365F91" w:themeColor="accent1" w:themeShade="BF"/>
              </w:rPr>
              <w:t xml:space="preserve"> concentration gradient y-dir.            </w:t>
            </w:r>
          </w:p>
        </w:tc>
        <w:tc>
          <w:tcPr>
            <w:tcW w:w="0" w:type="auto"/>
            <w:noWrap/>
            <w:hideMark/>
          </w:tcPr>
          <w:p w14:paraId="177D275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[kg/m3/m]</w:t>
            </w:r>
          </w:p>
        </w:tc>
      </w:tr>
      <w:tr w:rsidR="0005330B" w:rsidRPr="00752797" w14:paraId="4A204BDF"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06FF22D" w14:textId="77777777" w:rsidR="0005330B" w:rsidRPr="00752797" w:rsidRDefault="0005330B" w:rsidP="0005330B">
            <w:pPr>
              <w:pStyle w:val="PlainText"/>
              <w:jc w:val="both"/>
              <w:rPr>
                <w:color w:val="365F91" w:themeColor="accent1" w:themeShade="BF"/>
              </w:rPr>
            </w:pPr>
            <w:r w:rsidRPr="00752797">
              <w:rPr>
                <w:color w:val="365F91" w:themeColor="accent1" w:themeShade="BF"/>
              </w:rPr>
              <w:t>dcsdx</w:t>
            </w:r>
          </w:p>
        </w:tc>
        <w:tc>
          <w:tcPr>
            <w:tcW w:w="5337" w:type="dxa"/>
            <w:noWrap/>
            <w:hideMark/>
          </w:tcPr>
          <w:p w14:paraId="01AA77B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proofErr w:type="gramStart"/>
            <w:r w:rsidRPr="00752797">
              <w:rPr>
                <w:color w:val="365F91" w:themeColor="accent1" w:themeShade="BF"/>
              </w:rPr>
              <w:t>suspended</w:t>
            </w:r>
            <w:proofErr w:type="gramEnd"/>
            <w:r w:rsidRPr="00752797">
              <w:rPr>
                <w:color w:val="365F91" w:themeColor="accent1" w:themeShade="BF"/>
              </w:rPr>
              <w:t xml:space="preserve"> concentration gradient x-dir.            </w:t>
            </w:r>
          </w:p>
        </w:tc>
        <w:tc>
          <w:tcPr>
            <w:tcW w:w="0" w:type="auto"/>
            <w:noWrap/>
            <w:hideMark/>
          </w:tcPr>
          <w:p w14:paraId="03BECF3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[kg/m3/m]</w:t>
            </w:r>
          </w:p>
        </w:tc>
      </w:tr>
      <w:tr w:rsidR="0005330B" w:rsidRPr="00752797" w14:paraId="6D97E5D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40B8125" w14:textId="77777777" w:rsidR="0005330B" w:rsidRPr="00752797" w:rsidRDefault="0005330B" w:rsidP="0005330B">
            <w:pPr>
              <w:pStyle w:val="PlainText"/>
              <w:jc w:val="both"/>
              <w:rPr>
                <w:color w:val="365F91" w:themeColor="accent1" w:themeShade="BF"/>
              </w:rPr>
            </w:pPr>
            <w:r w:rsidRPr="00752797">
              <w:rPr>
                <w:color w:val="365F91" w:themeColor="accent1" w:themeShade="BF"/>
              </w:rPr>
              <w:t>dcsdy</w:t>
            </w:r>
          </w:p>
        </w:tc>
        <w:tc>
          <w:tcPr>
            <w:tcW w:w="5337" w:type="dxa"/>
            <w:noWrap/>
            <w:hideMark/>
          </w:tcPr>
          <w:p w14:paraId="58663C8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proofErr w:type="gramStart"/>
            <w:r w:rsidRPr="00752797">
              <w:rPr>
                <w:color w:val="365F91" w:themeColor="accent1" w:themeShade="BF"/>
              </w:rPr>
              <w:t>suspended</w:t>
            </w:r>
            <w:proofErr w:type="gramEnd"/>
            <w:r w:rsidRPr="00752797">
              <w:rPr>
                <w:color w:val="365F91" w:themeColor="accent1" w:themeShade="BF"/>
              </w:rPr>
              <w:t xml:space="preserve"> concentration gradient y-dir.            </w:t>
            </w:r>
          </w:p>
        </w:tc>
        <w:tc>
          <w:tcPr>
            <w:tcW w:w="0" w:type="auto"/>
            <w:noWrap/>
            <w:hideMark/>
          </w:tcPr>
          <w:p w14:paraId="652C3FC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[kg/m3/m]</w:t>
            </w:r>
          </w:p>
        </w:tc>
      </w:tr>
      <w:tr w:rsidR="0005330B" w:rsidRPr="00752797" w14:paraId="1C1D7F2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758A764" w14:textId="77777777" w:rsidR="0005330B" w:rsidRPr="00752797" w:rsidRDefault="0005330B" w:rsidP="0005330B">
            <w:pPr>
              <w:pStyle w:val="PlainText"/>
              <w:jc w:val="both"/>
              <w:rPr>
                <w:color w:val="365F91" w:themeColor="accent1" w:themeShade="BF"/>
              </w:rPr>
            </w:pPr>
            <w:r w:rsidRPr="00752797">
              <w:rPr>
                <w:color w:val="365F91" w:themeColor="accent1" w:themeShade="BF"/>
              </w:rPr>
              <w:t>depo_ex</w:t>
            </w:r>
          </w:p>
        </w:tc>
        <w:tc>
          <w:tcPr>
            <w:tcW w:w="5337" w:type="dxa"/>
            <w:noWrap/>
            <w:hideMark/>
          </w:tcPr>
          <w:p w14:paraId="1F1A9C2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commentRangeStart w:id="617"/>
            <w:r w:rsidRPr="00752797">
              <w:rPr>
                <w:color w:val="365F91" w:themeColor="accent1" w:themeShade="BF"/>
              </w:rPr>
              <w:t xml:space="preserve">explicit bed deposition rate per fraction          </w:t>
            </w:r>
            <w:commentRangeEnd w:id="617"/>
            <w:r w:rsidR="00632AEB">
              <w:rPr>
                <w:rStyle w:val="CommentReference"/>
                <w:rFonts w:ascii="Arial" w:eastAsia="Times New Roman" w:hAnsi="Arial" w:cs="Arial"/>
                <w:color w:val="auto"/>
                <w:lang w:val="en-GB"/>
              </w:rPr>
              <w:commentReference w:id="617"/>
            </w:r>
          </w:p>
        </w:tc>
        <w:tc>
          <w:tcPr>
            <w:tcW w:w="0" w:type="auto"/>
            <w:noWrap/>
            <w:hideMark/>
          </w:tcPr>
          <w:p w14:paraId="5AE4F1C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B480FF4"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2A38C54" w14:textId="77777777" w:rsidR="0005330B" w:rsidRPr="00752797" w:rsidRDefault="0005330B" w:rsidP="0005330B">
            <w:pPr>
              <w:pStyle w:val="PlainText"/>
              <w:jc w:val="both"/>
              <w:rPr>
                <w:color w:val="365F91" w:themeColor="accent1" w:themeShade="BF"/>
              </w:rPr>
            </w:pPr>
            <w:r w:rsidRPr="00752797">
              <w:rPr>
                <w:color w:val="365F91" w:themeColor="accent1" w:themeShade="BF"/>
              </w:rPr>
              <w:t>depo_im</w:t>
            </w:r>
          </w:p>
        </w:tc>
        <w:tc>
          <w:tcPr>
            <w:tcW w:w="5337" w:type="dxa"/>
            <w:noWrap/>
            <w:hideMark/>
          </w:tcPr>
          <w:p w14:paraId="474B3CD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implicit bed deposition rate per fraction          </w:t>
            </w:r>
          </w:p>
        </w:tc>
        <w:tc>
          <w:tcPr>
            <w:tcW w:w="0" w:type="auto"/>
            <w:noWrap/>
            <w:hideMark/>
          </w:tcPr>
          <w:p w14:paraId="2C6A0B8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67FD770C"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698F768" w14:textId="77777777" w:rsidR="0005330B" w:rsidRPr="00752797" w:rsidRDefault="0005330B" w:rsidP="0005330B">
            <w:pPr>
              <w:pStyle w:val="PlainText"/>
              <w:jc w:val="both"/>
              <w:rPr>
                <w:color w:val="365F91" w:themeColor="accent1" w:themeShade="BF"/>
              </w:rPr>
            </w:pPr>
            <w:r w:rsidRPr="00752797">
              <w:rPr>
                <w:color w:val="365F91" w:themeColor="accent1" w:themeShade="BF"/>
              </w:rPr>
              <w:t>Df</w:t>
            </w:r>
          </w:p>
        </w:tc>
        <w:tc>
          <w:tcPr>
            <w:tcW w:w="5337" w:type="dxa"/>
            <w:noWrap/>
            <w:hideMark/>
          </w:tcPr>
          <w:p w14:paraId="05581CB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dissipation rate due to bed friction          </w:t>
            </w:r>
          </w:p>
        </w:tc>
        <w:tc>
          <w:tcPr>
            <w:tcW w:w="0" w:type="auto"/>
            <w:noWrap/>
            <w:hideMark/>
          </w:tcPr>
          <w:p w14:paraId="20513F7E" w14:textId="7C14BEB3" w:rsidR="0005330B" w:rsidRPr="00752797" w:rsidRDefault="0005330B" w:rsidP="00DB4C17">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[W/m2]</w:t>
            </w:r>
          </w:p>
        </w:tc>
      </w:tr>
      <w:tr w:rsidR="0005330B" w:rsidRPr="00752797" w14:paraId="3F97DC0C"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1CD02FF" w14:textId="77777777" w:rsidR="0005330B" w:rsidRPr="00752797" w:rsidRDefault="0005330B" w:rsidP="0005330B">
            <w:pPr>
              <w:pStyle w:val="PlainText"/>
              <w:jc w:val="both"/>
              <w:rPr>
                <w:color w:val="365F91" w:themeColor="accent1" w:themeShade="BF"/>
              </w:rPr>
            </w:pPr>
            <w:r w:rsidRPr="00752797">
              <w:rPr>
                <w:color w:val="365F91" w:themeColor="accent1" w:themeShade="BF"/>
              </w:rPr>
              <w:t>dinfil</w:t>
            </w:r>
          </w:p>
        </w:tc>
        <w:tc>
          <w:tcPr>
            <w:tcW w:w="5337" w:type="dxa"/>
            <w:noWrap/>
            <w:hideMark/>
          </w:tcPr>
          <w:p w14:paraId="30F898E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Infiltration layer depth used in quasi-vertical flow model for groundwater      </w:t>
            </w:r>
          </w:p>
        </w:tc>
        <w:tc>
          <w:tcPr>
            <w:tcW w:w="0" w:type="auto"/>
            <w:noWrap/>
            <w:hideMark/>
          </w:tcPr>
          <w:p w14:paraId="4C0D919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2D3D4E31"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FE1920D" w14:textId="77777777" w:rsidR="0005330B" w:rsidRPr="00752797" w:rsidRDefault="0005330B" w:rsidP="0005330B">
            <w:pPr>
              <w:pStyle w:val="PlainText"/>
              <w:jc w:val="both"/>
              <w:rPr>
                <w:color w:val="365F91" w:themeColor="accent1" w:themeShade="BF"/>
              </w:rPr>
            </w:pPr>
            <w:r w:rsidRPr="00752797">
              <w:rPr>
                <w:color w:val="365F91" w:themeColor="accent1" w:themeShade="BF"/>
              </w:rPr>
              <w:t>dnc</w:t>
            </w:r>
          </w:p>
        </w:tc>
        <w:tc>
          <w:tcPr>
            <w:tcW w:w="5337" w:type="dxa"/>
            <w:noWrap/>
            <w:hideMark/>
          </w:tcPr>
          <w:p w14:paraId="4BACC07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grid distance in n-direction, </w:t>
            </w:r>
            <w:r w:rsidR="00752797" w:rsidRPr="00752797">
              <w:rPr>
                <w:color w:val="365F91" w:themeColor="accent1" w:themeShade="BF"/>
              </w:rPr>
              <w:t>centered around</w:t>
            </w:r>
            <w:r w:rsidRPr="00752797">
              <w:rPr>
                <w:color w:val="365F91" w:themeColor="accent1" w:themeShade="BF"/>
              </w:rPr>
              <w:t xml:space="preserve"> c-point         </w:t>
            </w:r>
          </w:p>
        </w:tc>
        <w:tc>
          <w:tcPr>
            <w:tcW w:w="0" w:type="auto"/>
            <w:noWrap/>
            <w:hideMark/>
          </w:tcPr>
          <w:p w14:paraId="3D602A2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61EF8EB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3ED8099" w14:textId="77777777" w:rsidR="0005330B" w:rsidRPr="00752797" w:rsidRDefault="0005330B" w:rsidP="0005330B">
            <w:pPr>
              <w:pStyle w:val="PlainText"/>
              <w:jc w:val="both"/>
              <w:rPr>
                <w:color w:val="365F91" w:themeColor="accent1" w:themeShade="BF"/>
              </w:rPr>
            </w:pPr>
            <w:r w:rsidRPr="00752797">
              <w:rPr>
                <w:color w:val="365F91" w:themeColor="accent1" w:themeShade="BF"/>
              </w:rPr>
              <w:t>dnu</w:t>
            </w:r>
          </w:p>
        </w:tc>
        <w:tc>
          <w:tcPr>
            <w:tcW w:w="5337" w:type="dxa"/>
            <w:noWrap/>
            <w:hideMark/>
          </w:tcPr>
          <w:p w14:paraId="696B3C6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grid distance in n-direction, </w:t>
            </w:r>
            <w:r w:rsidR="00752797" w:rsidRPr="00752797">
              <w:rPr>
                <w:color w:val="365F91" w:themeColor="accent1" w:themeShade="BF"/>
              </w:rPr>
              <w:t>centered around</w:t>
            </w:r>
            <w:r w:rsidRPr="00752797">
              <w:rPr>
                <w:color w:val="365F91" w:themeColor="accent1" w:themeShade="BF"/>
              </w:rPr>
              <w:t xml:space="preserve"> u-point         </w:t>
            </w:r>
          </w:p>
        </w:tc>
        <w:tc>
          <w:tcPr>
            <w:tcW w:w="0" w:type="auto"/>
            <w:noWrap/>
            <w:hideMark/>
          </w:tcPr>
          <w:p w14:paraId="51F93EEB"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1F866B17"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E43F2E7" w14:textId="77777777" w:rsidR="0005330B" w:rsidRPr="00752797" w:rsidRDefault="0005330B" w:rsidP="0005330B">
            <w:pPr>
              <w:pStyle w:val="PlainText"/>
              <w:jc w:val="both"/>
              <w:rPr>
                <w:color w:val="365F91" w:themeColor="accent1" w:themeShade="BF"/>
              </w:rPr>
            </w:pPr>
            <w:r w:rsidRPr="00752797">
              <w:rPr>
                <w:color w:val="365F91" w:themeColor="accent1" w:themeShade="BF"/>
              </w:rPr>
              <w:t>dnv</w:t>
            </w:r>
          </w:p>
        </w:tc>
        <w:tc>
          <w:tcPr>
            <w:tcW w:w="5337" w:type="dxa"/>
            <w:noWrap/>
            <w:hideMark/>
          </w:tcPr>
          <w:p w14:paraId="4FCA66A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grid distance in n-direction, centered around v-point         </w:t>
            </w:r>
          </w:p>
        </w:tc>
        <w:tc>
          <w:tcPr>
            <w:tcW w:w="0" w:type="auto"/>
            <w:noWrap/>
            <w:hideMark/>
          </w:tcPr>
          <w:p w14:paraId="22CFF8B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0813153D"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2C71193" w14:textId="77777777" w:rsidR="0005330B" w:rsidRPr="00752797" w:rsidRDefault="0005330B" w:rsidP="0005330B">
            <w:pPr>
              <w:pStyle w:val="PlainText"/>
              <w:jc w:val="both"/>
              <w:rPr>
                <w:color w:val="365F91" w:themeColor="accent1" w:themeShade="BF"/>
              </w:rPr>
            </w:pPr>
            <w:r w:rsidRPr="00752797">
              <w:rPr>
                <w:color w:val="365F91" w:themeColor="accent1" w:themeShade="BF"/>
              </w:rPr>
              <w:t>dnz</w:t>
            </w:r>
          </w:p>
        </w:tc>
        <w:tc>
          <w:tcPr>
            <w:tcW w:w="5337" w:type="dxa"/>
            <w:noWrap/>
            <w:hideMark/>
          </w:tcPr>
          <w:p w14:paraId="29F9DB1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grid distance in n-direction, centered around z-point (=eta-point)        </w:t>
            </w:r>
          </w:p>
        </w:tc>
        <w:tc>
          <w:tcPr>
            <w:tcW w:w="0" w:type="auto"/>
            <w:noWrap/>
            <w:hideMark/>
          </w:tcPr>
          <w:p w14:paraId="7155EA8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4D8B94A"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F2270B1" w14:textId="77777777" w:rsidR="0005330B" w:rsidRPr="00752797" w:rsidRDefault="0005330B" w:rsidP="0005330B">
            <w:pPr>
              <w:pStyle w:val="PlainText"/>
              <w:jc w:val="both"/>
              <w:rPr>
                <w:color w:val="365F91" w:themeColor="accent1" w:themeShade="BF"/>
              </w:rPr>
            </w:pPr>
            <w:commentRangeStart w:id="618"/>
            <w:r w:rsidRPr="00752797">
              <w:rPr>
                <w:color w:val="365F91" w:themeColor="accent1" w:themeShade="BF"/>
              </w:rPr>
              <w:t>Dp</w:t>
            </w:r>
            <w:commentRangeEnd w:id="618"/>
            <w:r w:rsidR="001B52E9">
              <w:rPr>
                <w:rStyle w:val="CommentReference"/>
                <w:rFonts w:ascii="Arial" w:eastAsia="Times New Roman" w:hAnsi="Arial" w:cs="Arial"/>
                <w:b w:val="0"/>
                <w:bCs w:val="0"/>
                <w:color w:val="auto"/>
                <w:lang w:val="en-GB"/>
              </w:rPr>
              <w:commentReference w:id="618"/>
            </w:r>
          </w:p>
        </w:tc>
        <w:tc>
          <w:tcPr>
            <w:tcW w:w="5337" w:type="dxa"/>
            <w:noWrap/>
            <w:hideMark/>
          </w:tcPr>
          <w:p w14:paraId="474A249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dissipation rate in the swash due to transformation of kinetic wave energy to potential wave energy</w:t>
            </w:r>
          </w:p>
        </w:tc>
        <w:tc>
          <w:tcPr>
            <w:tcW w:w="0" w:type="auto"/>
            <w:noWrap/>
            <w:hideMark/>
          </w:tcPr>
          <w:p w14:paraId="026AC373" w14:textId="42E4E66B" w:rsidR="0005330B" w:rsidRPr="00752797" w:rsidRDefault="0005330B" w:rsidP="00DB4C17">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[W/m2]</w:t>
            </w:r>
          </w:p>
        </w:tc>
      </w:tr>
      <w:tr w:rsidR="0005330B" w:rsidRPr="00752797" w14:paraId="6171C25C"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94933AA" w14:textId="77777777" w:rsidR="0005330B" w:rsidRPr="00752797" w:rsidRDefault="0005330B" w:rsidP="0005330B">
            <w:pPr>
              <w:pStyle w:val="PlainText"/>
              <w:jc w:val="both"/>
              <w:rPr>
                <w:color w:val="365F91" w:themeColor="accent1" w:themeShade="BF"/>
              </w:rPr>
            </w:pPr>
            <w:r w:rsidRPr="00752797">
              <w:rPr>
                <w:color w:val="365F91" w:themeColor="accent1" w:themeShade="BF"/>
              </w:rPr>
              <w:t>DR</w:t>
            </w:r>
          </w:p>
        </w:tc>
        <w:tc>
          <w:tcPr>
            <w:tcW w:w="5337" w:type="dxa"/>
            <w:noWrap/>
            <w:hideMark/>
          </w:tcPr>
          <w:p w14:paraId="284FBAD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roller energy dissipation             </w:t>
            </w:r>
          </w:p>
        </w:tc>
        <w:tc>
          <w:tcPr>
            <w:tcW w:w="0" w:type="auto"/>
            <w:noWrap/>
            <w:hideMark/>
          </w:tcPr>
          <w:p w14:paraId="15BF281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[W/m2]</w:t>
            </w:r>
          </w:p>
        </w:tc>
      </w:tr>
      <w:tr w:rsidR="0005330B" w:rsidRPr="00752797" w14:paraId="205A6FB3"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43A329D" w14:textId="77777777" w:rsidR="0005330B" w:rsidRPr="00752797" w:rsidRDefault="0005330B" w:rsidP="0005330B">
            <w:pPr>
              <w:pStyle w:val="PlainText"/>
              <w:jc w:val="both"/>
              <w:rPr>
                <w:color w:val="365F91" w:themeColor="accent1" w:themeShade="BF"/>
              </w:rPr>
            </w:pPr>
            <w:r w:rsidRPr="00752797">
              <w:rPr>
                <w:color w:val="365F91" w:themeColor="accent1" w:themeShade="BF"/>
              </w:rPr>
              <w:t>dsc</w:t>
            </w:r>
          </w:p>
        </w:tc>
        <w:tc>
          <w:tcPr>
            <w:tcW w:w="5337" w:type="dxa"/>
            <w:noWrap/>
            <w:hideMark/>
          </w:tcPr>
          <w:p w14:paraId="27B4A02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grid distance in s-direction, centered around c-point         </w:t>
            </w:r>
          </w:p>
        </w:tc>
        <w:tc>
          <w:tcPr>
            <w:tcW w:w="0" w:type="auto"/>
            <w:noWrap/>
            <w:hideMark/>
          </w:tcPr>
          <w:p w14:paraId="5770E05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6EAFC3FC"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87BEB90" w14:textId="77777777" w:rsidR="0005330B" w:rsidRPr="00752797" w:rsidRDefault="0005330B" w:rsidP="0005330B">
            <w:pPr>
              <w:pStyle w:val="PlainText"/>
              <w:jc w:val="both"/>
              <w:rPr>
                <w:color w:val="365F91" w:themeColor="accent1" w:themeShade="BF"/>
              </w:rPr>
            </w:pPr>
            <w:r w:rsidRPr="00752797">
              <w:rPr>
                <w:color w:val="365F91" w:themeColor="accent1" w:themeShade="BF"/>
              </w:rPr>
              <w:t>dsdnui</w:t>
            </w:r>
          </w:p>
        </w:tc>
        <w:tc>
          <w:tcPr>
            <w:tcW w:w="5337" w:type="dxa"/>
            <w:noWrap/>
            <w:hideMark/>
          </w:tcPr>
          <w:p w14:paraId="5508BC5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commentRangeStart w:id="619"/>
            <w:r w:rsidRPr="00752797">
              <w:rPr>
                <w:color w:val="365F91" w:themeColor="accent1" w:themeShade="BF"/>
              </w:rPr>
              <w:t xml:space="preserve">inverse of grid cell surface, </w:t>
            </w:r>
            <w:r w:rsidR="00752797" w:rsidRPr="00752797">
              <w:rPr>
                <w:color w:val="365F91" w:themeColor="accent1" w:themeShade="BF"/>
              </w:rPr>
              <w:t>centered around</w:t>
            </w:r>
            <w:r w:rsidRPr="00752797">
              <w:rPr>
                <w:color w:val="365F91" w:themeColor="accent1" w:themeShade="BF"/>
              </w:rPr>
              <w:t xml:space="preserve"> u-point        </w:t>
            </w:r>
            <w:commentRangeEnd w:id="619"/>
            <w:r w:rsidR="001B52E9">
              <w:rPr>
                <w:rStyle w:val="CommentReference"/>
                <w:rFonts w:ascii="Arial" w:eastAsia="Times New Roman" w:hAnsi="Arial" w:cs="Arial"/>
                <w:color w:val="auto"/>
                <w:lang w:val="en-GB"/>
              </w:rPr>
              <w:commentReference w:id="619"/>
            </w:r>
          </w:p>
        </w:tc>
        <w:tc>
          <w:tcPr>
            <w:tcW w:w="0" w:type="auto"/>
            <w:noWrap/>
            <w:hideMark/>
          </w:tcPr>
          <w:p w14:paraId="4B2F3FCF"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[1/m2]</w:t>
            </w:r>
          </w:p>
        </w:tc>
      </w:tr>
      <w:tr w:rsidR="0005330B" w:rsidRPr="00752797" w14:paraId="17799E75"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7FE87F1" w14:textId="77777777" w:rsidR="0005330B" w:rsidRPr="00752797" w:rsidRDefault="0005330B" w:rsidP="0005330B">
            <w:pPr>
              <w:pStyle w:val="PlainText"/>
              <w:jc w:val="both"/>
              <w:rPr>
                <w:color w:val="365F91" w:themeColor="accent1" w:themeShade="BF"/>
              </w:rPr>
            </w:pPr>
            <w:r w:rsidRPr="00752797">
              <w:rPr>
                <w:color w:val="365F91" w:themeColor="accent1" w:themeShade="BF"/>
              </w:rPr>
              <w:t>dsdnvi</w:t>
            </w:r>
          </w:p>
        </w:tc>
        <w:tc>
          <w:tcPr>
            <w:tcW w:w="5337" w:type="dxa"/>
            <w:noWrap/>
            <w:hideMark/>
          </w:tcPr>
          <w:p w14:paraId="2AB209E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inverse of grid cell surface, </w:t>
            </w:r>
            <w:r w:rsidR="00752797" w:rsidRPr="00752797">
              <w:rPr>
                <w:color w:val="365F91" w:themeColor="accent1" w:themeShade="BF"/>
              </w:rPr>
              <w:t>centered around</w:t>
            </w:r>
            <w:r w:rsidRPr="00752797">
              <w:rPr>
                <w:color w:val="365F91" w:themeColor="accent1" w:themeShade="BF"/>
              </w:rPr>
              <w:t xml:space="preserve"> v-point        </w:t>
            </w:r>
          </w:p>
        </w:tc>
        <w:tc>
          <w:tcPr>
            <w:tcW w:w="0" w:type="auto"/>
            <w:noWrap/>
            <w:hideMark/>
          </w:tcPr>
          <w:p w14:paraId="0B31FB1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[1/m2]</w:t>
            </w:r>
          </w:p>
        </w:tc>
      </w:tr>
      <w:tr w:rsidR="0005330B" w:rsidRPr="00752797" w14:paraId="7B359374"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FC0BBD5" w14:textId="77777777" w:rsidR="0005330B" w:rsidRPr="00752797" w:rsidRDefault="0005330B" w:rsidP="0005330B">
            <w:pPr>
              <w:pStyle w:val="PlainText"/>
              <w:jc w:val="both"/>
              <w:rPr>
                <w:color w:val="365F91" w:themeColor="accent1" w:themeShade="BF"/>
              </w:rPr>
            </w:pPr>
            <w:r w:rsidRPr="00752797">
              <w:rPr>
                <w:color w:val="365F91" w:themeColor="accent1" w:themeShade="BF"/>
              </w:rPr>
              <w:t>dsdnzi</w:t>
            </w:r>
          </w:p>
        </w:tc>
        <w:tc>
          <w:tcPr>
            <w:tcW w:w="5337" w:type="dxa"/>
            <w:noWrap/>
            <w:hideMark/>
          </w:tcPr>
          <w:p w14:paraId="0FF29F3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inverse of grid cell surface, </w:t>
            </w:r>
            <w:r w:rsidR="00752797" w:rsidRPr="00752797">
              <w:rPr>
                <w:color w:val="365F91" w:themeColor="accent1" w:themeShade="BF"/>
              </w:rPr>
              <w:t>centered around</w:t>
            </w:r>
            <w:r w:rsidRPr="00752797">
              <w:rPr>
                <w:color w:val="365F91" w:themeColor="accent1" w:themeShade="BF"/>
              </w:rPr>
              <w:t xml:space="preserve"> z-point        </w:t>
            </w:r>
          </w:p>
        </w:tc>
        <w:tc>
          <w:tcPr>
            <w:tcW w:w="0" w:type="auto"/>
            <w:noWrap/>
            <w:hideMark/>
          </w:tcPr>
          <w:p w14:paraId="69D3BE3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[1/m2]</w:t>
            </w:r>
          </w:p>
        </w:tc>
      </w:tr>
      <w:tr w:rsidR="0005330B" w:rsidRPr="00752797" w14:paraId="0F59F69F"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166C7EB" w14:textId="77777777" w:rsidR="0005330B" w:rsidRPr="00752797" w:rsidRDefault="0005330B" w:rsidP="0005330B">
            <w:pPr>
              <w:pStyle w:val="PlainText"/>
              <w:jc w:val="both"/>
              <w:rPr>
                <w:color w:val="365F91" w:themeColor="accent1" w:themeShade="BF"/>
              </w:rPr>
            </w:pPr>
            <w:r w:rsidRPr="00752797">
              <w:rPr>
                <w:color w:val="365F91" w:themeColor="accent1" w:themeShade="BF"/>
              </w:rPr>
              <w:t>dsu</w:t>
            </w:r>
          </w:p>
        </w:tc>
        <w:tc>
          <w:tcPr>
            <w:tcW w:w="5337" w:type="dxa"/>
            <w:noWrap/>
            <w:hideMark/>
          </w:tcPr>
          <w:p w14:paraId="6F10691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grid distance in s-direction, </w:t>
            </w:r>
            <w:r w:rsidR="00752797" w:rsidRPr="00752797">
              <w:rPr>
                <w:color w:val="365F91" w:themeColor="accent1" w:themeShade="BF"/>
              </w:rPr>
              <w:t>centered around</w:t>
            </w:r>
            <w:r w:rsidRPr="00752797">
              <w:rPr>
                <w:color w:val="365F91" w:themeColor="accent1" w:themeShade="BF"/>
              </w:rPr>
              <w:t xml:space="preserve"> u-point         </w:t>
            </w:r>
          </w:p>
        </w:tc>
        <w:tc>
          <w:tcPr>
            <w:tcW w:w="0" w:type="auto"/>
            <w:noWrap/>
            <w:hideMark/>
          </w:tcPr>
          <w:p w14:paraId="639CBF0B"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7E98B2D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956DB47" w14:textId="77777777" w:rsidR="0005330B" w:rsidRPr="00752797" w:rsidRDefault="0005330B" w:rsidP="0005330B">
            <w:pPr>
              <w:pStyle w:val="PlainText"/>
              <w:jc w:val="both"/>
              <w:rPr>
                <w:color w:val="365F91" w:themeColor="accent1" w:themeShade="BF"/>
              </w:rPr>
            </w:pPr>
            <w:r w:rsidRPr="00752797">
              <w:rPr>
                <w:color w:val="365F91" w:themeColor="accent1" w:themeShade="BF"/>
              </w:rPr>
              <w:t>dsv</w:t>
            </w:r>
          </w:p>
        </w:tc>
        <w:tc>
          <w:tcPr>
            <w:tcW w:w="5337" w:type="dxa"/>
            <w:noWrap/>
            <w:hideMark/>
          </w:tcPr>
          <w:p w14:paraId="6426D80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grid distance in s-direction, </w:t>
            </w:r>
            <w:r w:rsidR="00752797" w:rsidRPr="00752797">
              <w:rPr>
                <w:color w:val="365F91" w:themeColor="accent1" w:themeShade="BF"/>
              </w:rPr>
              <w:t>centered around</w:t>
            </w:r>
            <w:r w:rsidRPr="00752797">
              <w:rPr>
                <w:color w:val="365F91" w:themeColor="accent1" w:themeShade="BF"/>
              </w:rPr>
              <w:t xml:space="preserve"> v-point         </w:t>
            </w:r>
          </w:p>
        </w:tc>
        <w:tc>
          <w:tcPr>
            <w:tcW w:w="0" w:type="auto"/>
            <w:noWrap/>
            <w:hideMark/>
          </w:tcPr>
          <w:p w14:paraId="413A8F4F"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2FB6CB6C"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3111C6C" w14:textId="77777777" w:rsidR="0005330B" w:rsidRPr="00752797" w:rsidRDefault="0005330B" w:rsidP="0005330B">
            <w:pPr>
              <w:pStyle w:val="PlainText"/>
              <w:jc w:val="both"/>
              <w:rPr>
                <w:color w:val="365F91" w:themeColor="accent1" w:themeShade="BF"/>
              </w:rPr>
            </w:pPr>
            <w:r w:rsidRPr="00752797">
              <w:rPr>
                <w:color w:val="365F91" w:themeColor="accent1" w:themeShade="BF"/>
              </w:rPr>
              <w:t>dsz</w:t>
            </w:r>
          </w:p>
        </w:tc>
        <w:tc>
          <w:tcPr>
            <w:tcW w:w="5337" w:type="dxa"/>
            <w:noWrap/>
            <w:hideMark/>
          </w:tcPr>
          <w:p w14:paraId="027C381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grid distance in s-direction, </w:t>
            </w:r>
            <w:r w:rsidR="00752797" w:rsidRPr="00752797">
              <w:rPr>
                <w:color w:val="365F91" w:themeColor="accent1" w:themeShade="BF"/>
              </w:rPr>
              <w:t>centered around</w:t>
            </w:r>
            <w:r w:rsidRPr="00752797">
              <w:rPr>
                <w:color w:val="365F91" w:themeColor="accent1" w:themeShade="BF"/>
              </w:rPr>
              <w:t xml:space="preserve"> z-point (=eta-point)        </w:t>
            </w:r>
          </w:p>
        </w:tc>
        <w:tc>
          <w:tcPr>
            <w:tcW w:w="0" w:type="auto"/>
            <w:noWrap/>
            <w:hideMark/>
          </w:tcPr>
          <w:p w14:paraId="727FE66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3BB4DB87"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2A6BC17" w14:textId="77777777" w:rsidR="0005330B" w:rsidRPr="00752797" w:rsidRDefault="0005330B" w:rsidP="0005330B">
            <w:pPr>
              <w:pStyle w:val="PlainText"/>
              <w:jc w:val="both"/>
              <w:rPr>
                <w:color w:val="365F91" w:themeColor="accent1" w:themeShade="BF"/>
              </w:rPr>
            </w:pPr>
            <w:r w:rsidRPr="00752797">
              <w:rPr>
                <w:color w:val="365F91" w:themeColor="accent1" w:themeShade="BF"/>
              </w:rPr>
              <w:t>dzav</w:t>
            </w:r>
          </w:p>
        </w:tc>
        <w:tc>
          <w:tcPr>
            <w:tcW w:w="5337" w:type="dxa"/>
            <w:noWrap/>
            <w:hideMark/>
          </w:tcPr>
          <w:p w14:paraId="218A674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total bed level change due to avalanching         </w:t>
            </w:r>
          </w:p>
        </w:tc>
        <w:tc>
          <w:tcPr>
            <w:tcW w:w="0" w:type="auto"/>
            <w:noWrap/>
            <w:hideMark/>
          </w:tcPr>
          <w:p w14:paraId="55A87C4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0410604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456B02C" w14:textId="77777777" w:rsidR="0005330B" w:rsidRPr="00752797" w:rsidRDefault="0005330B" w:rsidP="0005330B">
            <w:pPr>
              <w:pStyle w:val="PlainText"/>
              <w:jc w:val="both"/>
              <w:rPr>
                <w:color w:val="365F91" w:themeColor="accent1" w:themeShade="BF"/>
              </w:rPr>
            </w:pPr>
            <w:r w:rsidRPr="00752797">
              <w:rPr>
                <w:color w:val="365F91" w:themeColor="accent1" w:themeShade="BF"/>
              </w:rPr>
              <w:t>dzbdt</w:t>
            </w:r>
          </w:p>
        </w:tc>
        <w:tc>
          <w:tcPr>
            <w:tcW w:w="5337" w:type="dxa"/>
            <w:noWrap/>
            <w:hideMark/>
          </w:tcPr>
          <w:p w14:paraId="2CB1519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rate of change bed level           </w:t>
            </w:r>
          </w:p>
        </w:tc>
        <w:tc>
          <w:tcPr>
            <w:tcW w:w="0" w:type="auto"/>
            <w:noWrap/>
            <w:hideMark/>
          </w:tcPr>
          <w:p w14:paraId="2992E96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AA93B56"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34A00BA" w14:textId="77777777" w:rsidR="0005330B" w:rsidRPr="00752797" w:rsidRDefault="0005330B" w:rsidP="0005330B">
            <w:pPr>
              <w:pStyle w:val="PlainText"/>
              <w:jc w:val="both"/>
              <w:rPr>
                <w:color w:val="365F91" w:themeColor="accent1" w:themeShade="BF"/>
              </w:rPr>
            </w:pPr>
            <w:r w:rsidRPr="00752797">
              <w:rPr>
                <w:color w:val="365F91" w:themeColor="accent1" w:themeShade="BF"/>
              </w:rPr>
              <w:t>dzbdx</w:t>
            </w:r>
          </w:p>
        </w:tc>
        <w:tc>
          <w:tcPr>
            <w:tcW w:w="5337" w:type="dxa"/>
            <w:noWrap/>
            <w:hideMark/>
          </w:tcPr>
          <w:p w14:paraId="490A81E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bed level gradient in x-direction           </w:t>
            </w:r>
          </w:p>
        </w:tc>
        <w:tc>
          <w:tcPr>
            <w:tcW w:w="0" w:type="auto"/>
            <w:noWrap/>
            <w:hideMark/>
          </w:tcPr>
          <w:p w14:paraId="3325C2A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33E38754"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95634B2" w14:textId="77777777" w:rsidR="0005330B" w:rsidRPr="00752797" w:rsidRDefault="0005330B" w:rsidP="0005330B">
            <w:pPr>
              <w:pStyle w:val="PlainText"/>
              <w:jc w:val="both"/>
              <w:rPr>
                <w:color w:val="365F91" w:themeColor="accent1" w:themeShade="BF"/>
              </w:rPr>
            </w:pPr>
            <w:r w:rsidRPr="00752797">
              <w:rPr>
                <w:color w:val="365F91" w:themeColor="accent1" w:themeShade="BF"/>
              </w:rPr>
              <w:t>dzbdy</w:t>
            </w:r>
          </w:p>
        </w:tc>
        <w:tc>
          <w:tcPr>
            <w:tcW w:w="5337" w:type="dxa"/>
            <w:noWrap/>
            <w:hideMark/>
          </w:tcPr>
          <w:p w14:paraId="5B30846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bed level gradient in y-direction           </w:t>
            </w:r>
          </w:p>
        </w:tc>
        <w:tc>
          <w:tcPr>
            <w:tcW w:w="0" w:type="auto"/>
            <w:noWrap/>
            <w:hideMark/>
          </w:tcPr>
          <w:p w14:paraId="6F553BC9"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6873447C"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ACB7E5A" w14:textId="77777777" w:rsidR="0005330B" w:rsidRPr="00752797" w:rsidRDefault="0005330B" w:rsidP="0005330B">
            <w:pPr>
              <w:pStyle w:val="PlainText"/>
              <w:jc w:val="both"/>
              <w:rPr>
                <w:color w:val="365F91" w:themeColor="accent1" w:themeShade="BF"/>
              </w:rPr>
            </w:pPr>
            <w:r w:rsidRPr="00752797">
              <w:rPr>
                <w:color w:val="365F91" w:themeColor="accent1" w:themeShade="BF"/>
              </w:rPr>
              <w:lastRenderedPageBreak/>
              <w:t>dzbed</w:t>
            </w:r>
          </w:p>
        </w:tc>
        <w:tc>
          <w:tcPr>
            <w:tcW w:w="5337" w:type="dxa"/>
            <w:noWrap/>
            <w:hideMark/>
          </w:tcPr>
          <w:p w14:paraId="2BBB1E8F" w14:textId="77777777" w:rsidR="0005330B" w:rsidRPr="00752797" w:rsidRDefault="00752797"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Pr>
                <w:color w:val="365F91" w:themeColor="accent1" w:themeShade="BF"/>
              </w:rPr>
              <w:t>bed level gradient</w:t>
            </w:r>
            <w:r w:rsidR="0005330B" w:rsidRPr="00752797">
              <w:rPr>
                <w:color w:val="365F91" w:themeColor="accent1" w:themeShade="BF"/>
              </w:rPr>
              <w:t xml:space="preserve">              </w:t>
            </w:r>
          </w:p>
        </w:tc>
        <w:tc>
          <w:tcPr>
            <w:tcW w:w="0" w:type="auto"/>
            <w:noWrap/>
            <w:hideMark/>
          </w:tcPr>
          <w:p w14:paraId="449021F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72A565DE"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91747C1" w14:textId="77777777" w:rsidR="0005330B" w:rsidRPr="00752797" w:rsidRDefault="0005330B" w:rsidP="0005330B">
            <w:pPr>
              <w:pStyle w:val="PlainText"/>
              <w:jc w:val="both"/>
              <w:rPr>
                <w:color w:val="365F91" w:themeColor="accent1" w:themeShade="BF"/>
              </w:rPr>
            </w:pPr>
            <w:r w:rsidRPr="00752797">
              <w:rPr>
                <w:color w:val="365F91" w:themeColor="accent1" w:themeShade="BF"/>
              </w:rPr>
              <w:t>dzsdt</w:t>
            </w:r>
          </w:p>
        </w:tc>
        <w:tc>
          <w:tcPr>
            <w:tcW w:w="5337" w:type="dxa"/>
            <w:noWrap/>
            <w:hideMark/>
          </w:tcPr>
          <w:p w14:paraId="7D28708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rate of change water level           </w:t>
            </w:r>
          </w:p>
        </w:tc>
        <w:tc>
          <w:tcPr>
            <w:tcW w:w="0" w:type="auto"/>
            <w:noWrap/>
            <w:hideMark/>
          </w:tcPr>
          <w:p w14:paraId="13710A5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1DB448F"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E41E870" w14:textId="77777777" w:rsidR="0005330B" w:rsidRPr="00752797" w:rsidRDefault="0005330B" w:rsidP="0005330B">
            <w:pPr>
              <w:pStyle w:val="PlainText"/>
              <w:jc w:val="both"/>
              <w:rPr>
                <w:color w:val="365F91" w:themeColor="accent1" w:themeShade="BF"/>
              </w:rPr>
            </w:pPr>
            <w:r w:rsidRPr="00752797">
              <w:rPr>
                <w:color w:val="365F91" w:themeColor="accent1" w:themeShade="BF"/>
              </w:rPr>
              <w:t>dzsdx</w:t>
            </w:r>
          </w:p>
        </w:tc>
        <w:tc>
          <w:tcPr>
            <w:tcW w:w="5337" w:type="dxa"/>
            <w:noWrap/>
            <w:hideMark/>
          </w:tcPr>
          <w:p w14:paraId="517EF50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water surface gradient in x-direction           </w:t>
            </w:r>
          </w:p>
        </w:tc>
        <w:tc>
          <w:tcPr>
            <w:tcW w:w="0" w:type="auto"/>
            <w:noWrap/>
            <w:hideMark/>
          </w:tcPr>
          <w:p w14:paraId="0E8A7C9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B41B50D"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3E224A1" w14:textId="77777777" w:rsidR="0005330B" w:rsidRPr="00752797" w:rsidRDefault="0005330B" w:rsidP="0005330B">
            <w:pPr>
              <w:pStyle w:val="PlainText"/>
              <w:jc w:val="both"/>
              <w:rPr>
                <w:color w:val="365F91" w:themeColor="accent1" w:themeShade="BF"/>
              </w:rPr>
            </w:pPr>
            <w:r w:rsidRPr="00752797">
              <w:rPr>
                <w:color w:val="365F91" w:themeColor="accent1" w:themeShade="BF"/>
              </w:rPr>
              <w:t>dzsdy</w:t>
            </w:r>
          </w:p>
        </w:tc>
        <w:tc>
          <w:tcPr>
            <w:tcW w:w="5337" w:type="dxa"/>
            <w:noWrap/>
            <w:hideMark/>
          </w:tcPr>
          <w:p w14:paraId="15A3DF9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water surface gradient in y-direction           </w:t>
            </w:r>
          </w:p>
        </w:tc>
        <w:tc>
          <w:tcPr>
            <w:tcW w:w="0" w:type="auto"/>
            <w:noWrap/>
            <w:hideMark/>
          </w:tcPr>
          <w:p w14:paraId="4AC4CEE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38C4E37"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2CBA4B7" w14:textId="77777777" w:rsidR="0005330B" w:rsidRPr="00752797" w:rsidRDefault="0005330B" w:rsidP="0005330B">
            <w:pPr>
              <w:pStyle w:val="PlainText"/>
              <w:jc w:val="both"/>
              <w:rPr>
                <w:color w:val="365F91" w:themeColor="accent1" w:themeShade="BF"/>
              </w:rPr>
            </w:pPr>
            <w:r w:rsidRPr="00752797">
              <w:rPr>
                <w:color w:val="365F91" w:themeColor="accent1" w:themeShade="BF"/>
              </w:rPr>
              <w:t>E</w:t>
            </w:r>
          </w:p>
        </w:tc>
        <w:tc>
          <w:tcPr>
            <w:tcW w:w="5337" w:type="dxa"/>
            <w:noWrap/>
            <w:hideMark/>
          </w:tcPr>
          <w:p w14:paraId="797AD70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wave energy              </w:t>
            </w:r>
          </w:p>
        </w:tc>
        <w:tc>
          <w:tcPr>
            <w:tcW w:w="0" w:type="auto"/>
            <w:noWrap/>
            <w:hideMark/>
          </w:tcPr>
          <w:p w14:paraId="7897D32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[Nm/m2]</w:t>
            </w:r>
          </w:p>
        </w:tc>
      </w:tr>
      <w:tr w:rsidR="0005330B" w:rsidRPr="00752797" w14:paraId="76125C49"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8A18618" w14:textId="77777777" w:rsidR="0005330B" w:rsidRPr="00752797" w:rsidRDefault="0005330B" w:rsidP="0005330B">
            <w:pPr>
              <w:pStyle w:val="PlainText"/>
              <w:jc w:val="both"/>
              <w:rPr>
                <w:color w:val="365F91" w:themeColor="accent1" w:themeShade="BF"/>
              </w:rPr>
            </w:pPr>
            <w:r w:rsidRPr="00752797">
              <w:rPr>
                <w:color w:val="365F91" w:themeColor="accent1" w:themeShade="BF"/>
              </w:rPr>
              <w:t>ee</w:t>
            </w:r>
          </w:p>
        </w:tc>
        <w:tc>
          <w:tcPr>
            <w:tcW w:w="5337" w:type="dxa"/>
            <w:noWrap/>
            <w:hideMark/>
          </w:tcPr>
          <w:p w14:paraId="17A2392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directionally distributed wave energy            </w:t>
            </w:r>
          </w:p>
        </w:tc>
        <w:tc>
          <w:tcPr>
            <w:tcW w:w="0" w:type="auto"/>
            <w:noWrap/>
            <w:hideMark/>
          </w:tcPr>
          <w:p w14:paraId="4576B534" w14:textId="6268676B" w:rsidR="0005330B" w:rsidRPr="00752797" w:rsidRDefault="0005330B" w:rsidP="00DB4C17">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r w:rsidR="00DB4C17">
              <w:rPr>
                <w:color w:val="365F91" w:themeColor="accent1" w:themeShade="BF"/>
              </w:rPr>
              <w:t>Nm</w:t>
            </w:r>
            <w:r w:rsidRPr="00752797">
              <w:rPr>
                <w:color w:val="365F91" w:themeColor="accent1" w:themeShade="BF"/>
              </w:rPr>
              <w:t>/m2/rad]</w:t>
            </w:r>
          </w:p>
        </w:tc>
      </w:tr>
      <w:tr w:rsidR="0005330B" w:rsidRPr="00752797" w14:paraId="45FD98DF"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96B58E7" w14:textId="77777777" w:rsidR="0005330B" w:rsidRPr="00752797" w:rsidRDefault="0005330B" w:rsidP="0005330B">
            <w:pPr>
              <w:pStyle w:val="PlainText"/>
              <w:jc w:val="both"/>
              <w:rPr>
                <w:color w:val="365F91" w:themeColor="accent1" w:themeShade="BF"/>
              </w:rPr>
            </w:pPr>
            <w:r w:rsidRPr="00752797">
              <w:rPr>
                <w:color w:val="365F91" w:themeColor="accent1" w:themeShade="BF"/>
              </w:rPr>
              <w:t>ero</w:t>
            </w:r>
          </w:p>
        </w:tc>
        <w:tc>
          <w:tcPr>
            <w:tcW w:w="5337" w:type="dxa"/>
            <w:noWrap/>
            <w:hideMark/>
          </w:tcPr>
          <w:p w14:paraId="663E5D7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bed erosion rate per fraction           </w:t>
            </w:r>
          </w:p>
        </w:tc>
        <w:tc>
          <w:tcPr>
            <w:tcW w:w="0" w:type="auto"/>
            <w:noWrap/>
            <w:hideMark/>
          </w:tcPr>
          <w:p w14:paraId="0194D6B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22D1B5DA"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CDE88EB" w14:textId="77777777" w:rsidR="0005330B" w:rsidRPr="00752797" w:rsidRDefault="0005330B" w:rsidP="0005330B">
            <w:pPr>
              <w:pStyle w:val="PlainText"/>
              <w:jc w:val="both"/>
              <w:rPr>
                <w:color w:val="365F91" w:themeColor="accent1" w:themeShade="BF"/>
              </w:rPr>
            </w:pPr>
            <w:r w:rsidRPr="00752797">
              <w:rPr>
                <w:color w:val="365F91" w:themeColor="accent1" w:themeShade="BF"/>
              </w:rPr>
              <w:t>Fx</w:t>
            </w:r>
          </w:p>
        </w:tc>
        <w:tc>
          <w:tcPr>
            <w:tcW w:w="5337" w:type="dxa"/>
            <w:noWrap/>
            <w:hideMark/>
          </w:tcPr>
          <w:p w14:paraId="70375F8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commentRangeStart w:id="620"/>
            <w:r w:rsidRPr="00752797">
              <w:rPr>
                <w:color w:val="365F91" w:themeColor="accent1" w:themeShade="BF"/>
              </w:rPr>
              <w:t>wave force</w:t>
            </w:r>
            <w:commentRangeEnd w:id="620"/>
            <w:r w:rsidR="001B52E9">
              <w:rPr>
                <w:rStyle w:val="CommentReference"/>
                <w:rFonts w:ascii="Arial" w:eastAsia="Times New Roman" w:hAnsi="Arial" w:cs="Arial"/>
                <w:color w:val="auto"/>
                <w:lang w:val="en-GB"/>
              </w:rPr>
              <w:commentReference w:id="620"/>
            </w:r>
            <w:r w:rsidRPr="00752797">
              <w:rPr>
                <w:color w:val="365F91" w:themeColor="accent1" w:themeShade="BF"/>
              </w:rPr>
              <w:t xml:space="preserve">, x-component             </w:t>
            </w:r>
          </w:p>
        </w:tc>
        <w:tc>
          <w:tcPr>
            <w:tcW w:w="0" w:type="auto"/>
            <w:noWrap/>
            <w:hideMark/>
          </w:tcPr>
          <w:p w14:paraId="1757EAA7"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[N/m2]</w:t>
            </w:r>
          </w:p>
        </w:tc>
      </w:tr>
      <w:tr w:rsidR="0005330B" w:rsidRPr="00752797" w14:paraId="529B20E9"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23A33FA" w14:textId="77777777" w:rsidR="0005330B" w:rsidRPr="00752797" w:rsidRDefault="0005330B" w:rsidP="0005330B">
            <w:pPr>
              <w:pStyle w:val="PlainText"/>
              <w:jc w:val="both"/>
              <w:rPr>
                <w:color w:val="365F91" w:themeColor="accent1" w:themeShade="BF"/>
              </w:rPr>
            </w:pPr>
            <w:r w:rsidRPr="00752797">
              <w:rPr>
                <w:color w:val="365F91" w:themeColor="accent1" w:themeShade="BF"/>
              </w:rPr>
              <w:t>Fy</w:t>
            </w:r>
          </w:p>
        </w:tc>
        <w:tc>
          <w:tcPr>
            <w:tcW w:w="5337" w:type="dxa"/>
            <w:noWrap/>
            <w:hideMark/>
          </w:tcPr>
          <w:p w14:paraId="6DE8D81B"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wave force, y-component             </w:t>
            </w:r>
          </w:p>
        </w:tc>
        <w:tc>
          <w:tcPr>
            <w:tcW w:w="0" w:type="auto"/>
            <w:noWrap/>
            <w:hideMark/>
          </w:tcPr>
          <w:p w14:paraId="18B77F4B"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[N/m2]</w:t>
            </w:r>
          </w:p>
        </w:tc>
      </w:tr>
      <w:tr w:rsidR="0005330B" w:rsidRPr="00752797" w14:paraId="3012E8AD"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44A5B1F" w14:textId="77777777" w:rsidR="0005330B" w:rsidRPr="00752797" w:rsidRDefault="0005330B" w:rsidP="0005330B">
            <w:pPr>
              <w:pStyle w:val="PlainText"/>
              <w:jc w:val="both"/>
              <w:rPr>
                <w:color w:val="365F91" w:themeColor="accent1" w:themeShade="BF"/>
              </w:rPr>
            </w:pPr>
            <w:commentRangeStart w:id="621"/>
            <w:r w:rsidRPr="00752797">
              <w:rPr>
                <w:color w:val="365F91" w:themeColor="accent1" w:themeShade="BF"/>
              </w:rPr>
              <w:t>gw0back</w:t>
            </w:r>
            <w:commentRangeEnd w:id="621"/>
            <w:r w:rsidR="00820843">
              <w:rPr>
                <w:rStyle w:val="CommentReference"/>
                <w:rFonts w:ascii="Arial" w:eastAsia="Times New Roman" w:hAnsi="Arial" w:cs="Arial"/>
                <w:b w:val="0"/>
                <w:bCs w:val="0"/>
                <w:color w:val="auto"/>
                <w:lang w:val="en-GB"/>
              </w:rPr>
              <w:commentReference w:id="621"/>
            </w:r>
          </w:p>
        </w:tc>
        <w:tc>
          <w:tcPr>
            <w:tcW w:w="5337" w:type="dxa"/>
            <w:noWrap/>
            <w:hideMark/>
          </w:tcPr>
          <w:p w14:paraId="53966AE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boundary condition back boundary for groundwater head         </w:t>
            </w:r>
          </w:p>
        </w:tc>
        <w:tc>
          <w:tcPr>
            <w:tcW w:w="0" w:type="auto"/>
            <w:noWrap/>
            <w:hideMark/>
          </w:tcPr>
          <w:p w14:paraId="4C8F49E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3C654031"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07512CE" w14:textId="77777777" w:rsidR="0005330B" w:rsidRPr="00752797" w:rsidRDefault="0005330B" w:rsidP="0005330B">
            <w:pPr>
              <w:pStyle w:val="PlainText"/>
              <w:jc w:val="both"/>
              <w:rPr>
                <w:color w:val="365F91" w:themeColor="accent1" w:themeShade="BF"/>
              </w:rPr>
            </w:pPr>
            <w:r w:rsidRPr="00752797">
              <w:rPr>
                <w:color w:val="365F91" w:themeColor="accent1" w:themeShade="BF"/>
              </w:rPr>
              <w:t>gwbottom</w:t>
            </w:r>
          </w:p>
        </w:tc>
        <w:tc>
          <w:tcPr>
            <w:tcW w:w="5337" w:type="dxa"/>
            <w:noWrap/>
            <w:hideMark/>
          </w:tcPr>
          <w:p w14:paraId="065F608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level of the bottom of the aquifer         </w:t>
            </w:r>
          </w:p>
        </w:tc>
        <w:tc>
          <w:tcPr>
            <w:tcW w:w="0" w:type="auto"/>
            <w:noWrap/>
            <w:hideMark/>
          </w:tcPr>
          <w:p w14:paraId="1405C50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0B70D89E"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35C61AF" w14:textId="77777777" w:rsidR="0005330B" w:rsidRPr="00752797" w:rsidRDefault="0005330B" w:rsidP="0005330B">
            <w:pPr>
              <w:pStyle w:val="PlainText"/>
              <w:jc w:val="both"/>
              <w:rPr>
                <w:color w:val="365F91" w:themeColor="accent1" w:themeShade="BF"/>
              </w:rPr>
            </w:pPr>
            <w:r w:rsidRPr="00752797">
              <w:rPr>
                <w:color w:val="365F91" w:themeColor="accent1" w:themeShade="BF"/>
              </w:rPr>
              <w:t>gwhead</w:t>
            </w:r>
          </w:p>
        </w:tc>
        <w:tc>
          <w:tcPr>
            <w:tcW w:w="5337" w:type="dxa"/>
            <w:noWrap/>
            <w:hideMark/>
          </w:tcPr>
          <w:p w14:paraId="5A1C2DC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groundwater head (differs from gwlevel)           </w:t>
            </w:r>
          </w:p>
        </w:tc>
        <w:tc>
          <w:tcPr>
            <w:tcW w:w="0" w:type="auto"/>
            <w:noWrap/>
            <w:hideMark/>
          </w:tcPr>
          <w:p w14:paraId="0615BFE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198C523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332DFFF" w14:textId="77777777" w:rsidR="0005330B" w:rsidRPr="00752797" w:rsidRDefault="0005330B" w:rsidP="0005330B">
            <w:pPr>
              <w:pStyle w:val="PlainText"/>
              <w:jc w:val="both"/>
              <w:rPr>
                <w:color w:val="365F91" w:themeColor="accent1" w:themeShade="BF"/>
              </w:rPr>
            </w:pPr>
            <w:r w:rsidRPr="00752797">
              <w:rPr>
                <w:color w:val="365F91" w:themeColor="accent1" w:themeShade="BF"/>
              </w:rPr>
              <w:t>gwheight</w:t>
            </w:r>
          </w:p>
        </w:tc>
        <w:tc>
          <w:tcPr>
            <w:tcW w:w="5337" w:type="dxa"/>
            <w:noWrap/>
            <w:hideMark/>
          </w:tcPr>
          <w:p w14:paraId="51C7EEC3" w14:textId="5A5457D3" w:rsidR="0005330B" w:rsidRPr="00752797" w:rsidRDefault="0005330B" w:rsidP="00DB4C17">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vertical size of aquifer </w:t>
            </w:r>
          </w:p>
        </w:tc>
        <w:tc>
          <w:tcPr>
            <w:tcW w:w="0" w:type="auto"/>
            <w:noWrap/>
            <w:hideMark/>
          </w:tcPr>
          <w:p w14:paraId="7E1F805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72552A29"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73BE213" w14:textId="77777777" w:rsidR="0005330B" w:rsidRPr="00752797" w:rsidRDefault="0005330B" w:rsidP="0005330B">
            <w:pPr>
              <w:pStyle w:val="PlainText"/>
              <w:jc w:val="both"/>
              <w:rPr>
                <w:color w:val="365F91" w:themeColor="accent1" w:themeShade="BF"/>
              </w:rPr>
            </w:pPr>
            <w:r w:rsidRPr="00752797">
              <w:rPr>
                <w:color w:val="365F91" w:themeColor="accent1" w:themeShade="BF"/>
              </w:rPr>
              <w:t>gwlevel</w:t>
            </w:r>
          </w:p>
        </w:tc>
        <w:tc>
          <w:tcPr>
            <w:tcW w:w="5337" w:type="dxa"/>
            <w:noWrap/>
            <w:hideMark/>
          </w:tcPr>
          <w:p w14:paraId="0F5CCCAB" w14:textId="77777777" w:rsidR="0005330B" w:rsidRPr="00752797" w:rsidRDefault="0005330B" w:rsidP="00752797">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groundwater table </w:t>
            </w:r>
          </w:p>
        </w:tc>
        <w:tc>
          <w:tcPr>
            <w:tcW w:w="0" w:type="auto"/>
            <w:noWrap/>
            <w:hideMark/>
          </w:tcPr>
          <w:p w14:paraId="762486D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4C251089"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83F5B1C" w14:textId="77777777" w:rsidR="0005330B" w:rsidRPr="00752797" w:rsidRDefault="0005330B" w:rsidP="0005330B">
            <w:pPr>
              <w:pStyle w:val="PlainText"/>
              <w:jc w:val="both"/>
              <w:rPr>
                <w:color w:val="365F91" w:themeColor="accent1" w:themeShade="BF"/>
              </w:rPr>
            </w:pPr>
            <w:r w:rsidRPr="00752797">
              <w:rPr>
                <w:color w:val="365F91" w:themeColor="accent1" w:themeShade="BF"/>
              </w:rPr>
              <w:t>gwu</w:t>
            </w:r>
          </w:p>
        </w:tc>
        <w:tc>
          <w:tcPr>
            <w:tcW w:w="5337" w:type="dxa"/>
            <w:noWrap/>
            <w:hideMark/>
          </w:tcPr>
          <w:p w14:paraId="4197108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groundwater </w:t>
            </w:r>
            <w:commentRangeStart w:id="622"/>
            <w:r w:rsidRPr="00752797">
              <w:rPr>
                <w:color w:val="365F91" w:themeColor="accent1" w:themeShade="BF"/>
              </w:rPr>
              <w:t>flow</w:t>
            </w:r>
            <w:commentRangeEnd w:id="622"/>
            <w:r w:rsidR="005B3664">
              <w:rPr>
                <w:rStyle w:val="CommentReference"/>
                <w:rFonts w:ascii="Arial" w:eastAsia="Times New Roman" w:hAnsi="Arial" w:cs="Arial"/>
                <w:color w:val="auto"/>
                <w:lang w:val="en-GB"/>
              </w:rPr>
              <w:commentReference w:id="622"/>
            </w:r>
            <w:r w:rsidRPr="00752797">
              <w:rPr>
                <w:color w:val="365F91" w:themeColor="accent1" w:themeShade="BF"/>
              </w:rPr>
              <w:t xml:space="preserve"> in x-direction            </w:t>
            </w:r>
          </w:p>
        </w:tc>
        <w:tc>
          <w:tcPr>
            <w:tcW w:w="0" w:type="auto"/>
            <w:noWrap/>
            <w:hideMark/>
          </w:tcPr>
          <w:p w14:paraId="5B61A5D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6BD05EA"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4F83E45" w14:textId="77777777" w:rsidR="0005330B" w:rsidRPr="00752797" w:rsidRDefault="0005330B" w:rsidP="0005330B">
            <w:pPr>
              <w:pStyle w:val="PlainText"/>
              <w:jc w:val="both"/>
              <w:rPr>
                <w:color w:val="365F91" w:themeColor="accent1" w:themeShade="BF"/>
              </w:rPr>
            </w:pPr>
            <w:r w:rsidRPr="00752797">
              <w:rPr>
                <w:color w:val="365F91" w:themeColor="accent1" w:themeShade="BF"/>
              </w:rPr>
              <w:t>gwv</w:t>
            </w:r>
          </w:p>
        </w:tc>
        <w:tc>
          <w:tcPr>
            <w:tcW w:w="5337" w:type="dxa"/>
            <w:noWrap/>
            <w:hideMark/>
          </w:tcPr>
          <w:p w14:paraId="0279C97E"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groundwater flow in y-direction            </w:t>
            </w:r>
          </w:p>
        </w:tc>
        <w:tc>
          <w:tcPr>
            <w:tcW w:w="0" w:type="auto"/>
            <w:noWrap/>
            <w:hideMark/>
          </w:tcPr>
          <w:p w14:paraId="153393E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53BF2359"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C98D76C" w14:textId="77777777" w:rsidR="0005330B" w:rsidRPr="00752797" w:rsidRDefault="0005330B" w:rsidP="0005330B">
            <w:pPr>
              <w:pStyle w:val="PlainText"/>
              <w:jc w:val="both"/>
              <w:rPr>
                <w:color w:val="365F91" w:themeColor="accent1" w:themeShade="BF"/>
              </w:rPr>
            </w:pPr>
            <w:r w:rsidRPr="00752797">
              <w:rPr>
                <w:color w:val="365F91" w:themeColor="accent1" w:themeShade="BF"/>
              </w:rPr>
              <w:t>gww</w:t>
            </w:r>
          </w:p>
        </w:tc>
        <w:tc>
          <w:tcPr>
            <w:tcW w:w="5337" w:type="dxa"/>
            <w:noWrap/>
            <w:hideMark/>
          </w:tcPr>
          <w:p w14:paraId="1E8D15F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groundwater flow in z-direction (interaction between surface and ground water)      </w:t>
            </w:r>
          </w:p>
        </w:tc>
        <w:tc>
          <w:tcPr>
            <w:tcW w:w="0" w:type="auto"/>
            <w:noWrap/>
            <w:hideMark/>
          </w:tcPr>
          <w:p w14:paraId="259156E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538CE110"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6BBE1D9" w14:textId="77777777" w:rsidR="0005330B" w:rsidRPr="00752797" w:rsidRDefault="0005330B" w:rsidP="0005330B">
            <w:pPr>
              <w:pStyle w:val="PlainText"/>
              <w:jc w:val="both"/>
              <w:rPr>
                <w:color w:val="365F91" w:themeColor="accent1" w:themeShade="BF"/>
              </w:rPr>
            </w:pPr>
            <w:r w:rsidRPr="00752797">
              <w:rPr>
                <w:color w:val="365F91" w:themeColor="accent1" w:themeShade="BF"/>
              </w:rPr>
              <w:t>H</w:t>
            </w:r>
          </w:p>
        </w:tc>
        <w:tc>
          <w:tcPr>
            <w:tcW w:w="5337" w:type="dxa"/>
            <w:noWrap/>
            <w:hideMark/>
          </w:tcPr>
          <w:p w14:paraId="50D43DD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Hrms wave height based on instantaneous wave energy        </w:t>
            </w:r>
          </w:p>
        </w:tc>
        <w:tc>
          <w:tcPr>
            <w:tcW w:w="0" w:type="auto"/>
            <w:noWrap/>
            <w:hideMark/>
          </w:tcPr>
          <w:p w14:paraId="79552C2E"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17A412A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EA3027F" w14:textId="77777777" w:rsidR="0005330B" w:rsidRPr="00752797" w:rsidRDefault="0005330B" w:rsidP="0005330B">
            <w:pPr>
              <w:pStyle w:val="PlainText"/>
              <w:jc w:val="both"/>
              <w:rPr>
                <w:color w:val="365F91" w:themeColor="accent1" w:themeShade="BF"/>
              </w:rPr>
            </w:pPr>
            <w:r w:rsidRPr="00752797">
              <w:rPr>
                <w:color w:val="365F91" w:themeColor="accent1" w:themeShade="BF"/>
              </w:rPr>
              <w:t>hh</w:t>
            </w:r>
          </w:p>
        </w:tc>
        <w:tc>
          <w:tcPr>
            <w:tcW w:w="5337" w:type="dxa"/>
            <w:noWrap/>
            <w:hideMark/>
          </w:tcPr>
          <w:p w14:paraId="2EA39A4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water depth              </w:t>
            </w:r>
          </w:p>
        </w:tc>
        <w:tc>
          <w:tcPr>
            <w:tcW w:w="0" w:type="auto"/>
            <w:noWrap/>
            <w:hideMark/>
          </w:tcPr>
          <w:p w14:paraId="55617A7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A8D201B"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C6D62D3" w14:textId="77777777" w:rsidR="0005330B" w:rsidRPr="00752797" w:rsidRDefault="0005330B" w:rsidP="0005330B">
            <w:pPr>
              <w:pStyle w:val="PlainText"/>
              <w:jc w:val="both"/>
              <w:rPr>
                <w:color w:val="365F91" w:themeColor="accent1" w:themeShade="BF"/>
              </w:rPr>
            </w:pPr>
            <w:r w:rsidRPr="00752797">
              <w:rPr>
                <w:color w:val="365F91" w:themeColor="accent1" w:themeShade="BF"/>
              </w:rPr>
              <w:t>hold</w:t>
            </w:r>
          </w:p>
        </w:tc>
        <w:tc>
          <w:tcPr>
            <w:tcW w:w="5337" w:type="dxa"/>
            <w:noWrap/>
            <w:hideMark/>
          </w:tcPr>
          <w:p w14:paraId="5B74E25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water depth previous time step           </w:t>
            </w:r>
          </w:p>
        </w:tc>
        <w:tc>
          <w:tcPr>
            <w:tcW w:w="0" w:type="auto"/>
            <w:noWrap/>
            <w:hideMark/>
          </w:tcPr>
          <w:p w14:paraId="2E1AF09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179F933D"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31595AE" w14:textId="77777777" w:rsidR="0005330B" w:rsidRPr="00752797" w:rsidRDefault="0005330B" w:rsidP="0005330B">
            <w:pPr>
              <w:pStyle w:val="PlainText"/>
              <w:jc w:val="both"/>
              <w:rPr>
                <w:color w:val="365F91" w:themeColor="accent1" w:themeShade="BF"/>
              </w:rPr>
            </w:pPr>
            <w:r w:rsidRPr="00752797">
              <w:rPr>
                <w:color w:val="365F91" w:themeColor="accent1" w:themeShade="BF"/>
              </w:rPr>
              <w:t>hu</w:t>
            </w:r>
          </w:p>
        </w:tc>
        <w:tc>
          <w:tcPr>
            <w:tcW w:w="5337" w:type="dxa"/>
            <w:noWrap/>
            <w:hideMark/>
          </w:tcPr>
          <w:p w14:paraId="1E1C274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water depth in u-points            </w:t>
            </w:r>
          </w:p>
        </w:tc>
        <w:tc>
          <w:tcPr>
            <w:tcW w:w="0" w:type="auto"/>
            <w:noWrap/>
            <w:hideMark/>
          </w:tcPr>
          <w:p w14:paraId="391C8ED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170CEB92"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FE03E2F" w14:textId="77777777" w:rsidR="0005330B" w:rsidRPr="00752797" w:rsidRDefault="0005330B" w:rsidP="0005330B">
            <w:pPr>
              <w:pStyle w:val="PlainText"/>
              <w:jc w:val="both"/>
              <w:rPr>
                <w:color w:val="365F91" w:themeColor="accent1" w:themeShade="BF"/>
              </w:rPr>
            </w:pPr>
            <w:r w:rsidRPr="00752797">
              <w:rPr>
                <w:color w:val="365F91" w:themeColor="accent1" w:themeShade="BF"/>
              </w:rPr>
              <w:t>hum</w:t>
            </w:r>
          </w:p>
        </w:tc>
        <w:tc>
          <w:tcPr>
            <w:tcW w:w="5337" w:type="dxa"/>
            <w:noWrap/>
            <w:hideMark/>
          </w:tcPr>
          <w:p w14:paraId="38BE85A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water depth in u-points            </w:t>
            </w:r>
          </w:p>
        </w:tc>
        <w:tc>
          <w:tcPr>
            <w:tcW w:w="0" w:type="auto"/>
            <w:noWrap/>
            <w:hideMark/>
          </w:tcPr>
          <w:p w14:paraId="001A968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2E0A18B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5B5FA8F" w14:textId="77777777" w:rsidR="0005330B" w:rsidRPr="00752797" w:rsidRDefault="0005330B" w:rsidP="0005330B">
            <w:pPr>
              <w:pStyle w:val="PlainText"/>
              <w:jc w:val="both"/>
              <w:rPr>
                <w:color w:val="365F91" w:themeColor="accent1" w:themeShade="BF"/>
              </w:rPr>
            </w:pPr>
            <w:r w:rsidRPr="00752797">
              <w:rPr>
                <w:color w:val="365F91" w:themeColor="accent1" w:themeShade="BF"/>
              </w:rPr>
              <w:t>hv</w:t>
            </w:r>
          </w:p>
        </w:tc>
        <w:tc>
          <w:tcPr>
            <w:tcW w:w="5337" w:type="dxa"/>
            <w:noWrap/>
            <w:hideMark/>
          </w:tcPr>
          <w:p w14:paraId="115A22D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water depth in v-points            </w:t>
            </w:r>
          </w:p>
        </w:tc>
        <w:tc>
          <w:tcPr>
            <w:tcW w:w="0" w:type="auto"/>
            <w:noWrap/>
            <w:hideMark/>
          </w:tcPr>
          <w:p w14:paraId="49F7447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0A8E059"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463FB80" w14:textId="77777777" w:rsidR="0005330B" w:rsidRPr="00752797" w:rsidRDefault="0005330B" w:rsidP="0005330B">
            <w:pPr>
              <w:pStyle w:val="PlainText"/>
              <w:jc w:val="both"/>
              <w:rPr>
                <w:color w:val="365F91" w:themeColor="accent1" w:themeShade="BF"/>
              </w:rPr>
            </w:pPr>
            <w:r w:rsidRPr="00752797">
              <w:rPr>
                <w:color w:val="365F91" w:themeColor="accent1" w:themeShade="BF"/>
              </w:rPr>
              <w:t>hvm</w:t>
            </w:r>
          </w:p>
        </w:tc>
        <w:tc>
          <w:tcPr>
            <w:tcW w:w="5337" w:type="dxa"/>
            <w:noWrap/>
            <w:hideMark/>
          </w:tcPr>
          <w:p w14:paraId="1AB44C79"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water depth in v-points            </w:t>
            </w:r>
          </w:p>
        </w:tc>
        <w:tc>
          <w:tcPr>
            <w:tcW w:w="0" w:type="auto"/>
            <w:noWrap/>
            <w:hideMark/>
          </w:tcPr>
          <w:p w14:paraId="11E671D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D74AB3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9B3A17A" w14:textId="77777777" w:rsidR="0005330B" w:rsidRPr="00752797" w:rsidRDefault="0005330B" w:rsidP="0005330B">
            <w:pPr>
              <w:pStyle w:val="PlainText"/>
              <w:jc w:val="both"/>
              <w:rPr>
                <w:color w:val="365F91" w:themeColor="accent1" w:themeShade="BF"/>
              </w:rPr>
            </w:pPr>
            <w:r w:rsidRPr="00752797">
              <w:rPr>
                <w:color w:val="365F91" w:themeColor="accent1" w:themeShade="BF"/>
              </w:rPr>
              <w:t>idrift</w:t>
            </w:r>
          </w:p>
        </w:tc>
        <w:tc>
          <w:tcPr>
            <w:tcW w:w="5337" w:type="dxa"/>
            <w:noWrap/>
            <w:hideMark/>
          </w:tcPr>
          <w:p w14:paraId="7B46BBC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Drifter x-coordinate in grid space           </w:t>
            </w:r>
          </w:p>
        </w:tc>
        <w:tc>
          <w:tcPr>
            <w:tcW w:w="0" w:type="auto"/>
            <w:noWrap/>
            <w:hideMark/>
          </w:tcPr>
          <w:p w14:paraId="639EC83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commentRangeStart w:id="623"/>
            <w:r w:rsidRPr="00752797">
              <w:rPr>
                <w:color w:val="365F91" w:themeColor="accent1" w:themeShade="BF"/>
              </w:rPr>
              <w:t>-</w:t>
            </w:r>
            <w:commentRangeEnd w:id="623"/>
            <w:r w:rsidR="005B3664">
              <w:rPr>
                <w:rStyle w:val="CommentReference"/>
                <w:rFonts w:ascii="Arial" w:eastAsia="Times New Roman" w:hAnsi="Arial" w:cs="Arial"/>
                <w:color w:val="auto"/>
                <w:lang w:val="en-GB"/>
              </w:rPr>
              <w:commentReference w:id="623"/>
            </w:r>
            <w:r w:rsidRPr="00752797">
              <w:rPr>
                <w:color w:val="365F91" w:themeColor="accent1" w:themeShade="BF"/>
              </w:rPr>
              <w:t>]</w:t>
            </w:r>
          </w:p>
        </w:tc>
      </w:tr>
      <w:tr w:rsidR="0005330B" w:rsidRPr="00752797" w14:paraId="6B54B88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FDA569E" w14:textId="77777777" w:rsidR="0005330B" w:rsidRPr="00752797" w:rsidRDefault="0005330B" w:rsidP="0005330B">
            <w:pPr>
              <w:pStyle w:val="PlainText"/>
              <w:jc w:val="both"/>
              <w:rPr>
                <w:color w:val="365F91" w:themeColor="accent1" w:themeShade="BF"/>
              </w:rPr>
            </w:pPr>
            <w:r w:rsidRPr="00752797">
              <w:rPr>
                <w:color w:val="365F91" w:themeColor="accent1" w:themeShade="BF"/>
              </w:rPr>
              <w:t>jdrift</w:t>
            </w:r>
          </w:p>
        </w:tc>
        <w:tc>
          <w:tcPr>
            <w:tcW w:w="5337" w:type="dxa"/>
            <w:noWrap/>
            <w:hideMark/>
          </w:tcPr>
          <w:p w14:paraId="5639D73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Drifter y-coordinate in grid space           </w:t>
            </w:r>
          </w:p>
        </w:tc>
        <w:tc>
          <w:tcPr>
            <w:tcW w:w="0" w:type="auto"/>
            <w:noWrap/>
            <w:hideMark/>
          </w:tcPr>
          <w:p w14:paraId="040267C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7FDE006B"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C37EE75" w14:textId="77777777" w:rsidR="0005330B" w:rsidRPr="00752797" w:rsidRDefault="0005330B" w:rsidP="0005330B">
            <w:pPr>
              <w:pStyle w:val="PlainText"/>
              <w:jc w:val="both"/>
              <w:rPr>
                <w:color w:val="365F91" w:themeColor="accent1" w:themeShade="BF"/>
              </w:rPr>
            </w:pPr>
            <w:r w:rsidRPr="00752797">
              <w:rPr>
                <w:color w:val="365F91" w:themeColor="accent1" w:themeShade="BF"/>
              </w:rPr>
              <w:t>k</w:t>
            </w:r>
          </w:p>
        </w:tc>
        <w:tc>
          <w:tcPr>
            <w:tcW w:w="5337" w:type="dxa"/>
            <w:noWrap/>
            <w:hideMark/>
          </w:tcPr>
          <w:p w14:paraId="78C3C90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wave number              </w:t>
            </w:r>
          </w:p>
        </w:tc>
        <w:tc>
          <w:tcPr>
            <w:tcW w:w="0" w:type="auto"/>
            <w:noWrap/>
            <w:hideMark/>
          </w:tcPr>
          <w:p w14:paraId="0A05140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[rad/m]</w:t>
            </w:r>
          </w:p>
        </w:tc>
      </w:tr>
      <w:tr w:rsidR="0005330B" w:rsidRPr="00752797" w14:paraId="71B822DA"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2C30BB3" w14:textId="77777777" w:rsidR="0005330B" w:rsidRPr="00752797" w:rsidRDefault="0005330B" w:rsidP="0005330B">
            <w:pPr>
              <w:pStyle w:val="PlainText"/>
              <w:jc w:val="both"/>
              <w:rPr>
                <w:color w:val="365F91" w:themeColor="accent1" w:themeShade="BF"/>
              </w:rPr>
            </w:pPr>
            <w:r w:rsidRPr="00752797">
              <w:rPr>
                <w:color w:val="365F91" w:themeColor="accent1" w:themeShade="BF"/>
              </w:rPr>
              <w:t>kb</w:t>
            </w:r>
          </w:p>
        </w:tc>
        <w:tc>
          <w:tcPr>
            <w:tcW w:w="5337" w:type="dxa"/>
            <w:noWrap/>
            <w:hideMark/>
          </w:tcPr>
          <w:p w14:paraId="0FA48B3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near bed turbulence intensity due to depth induces breaking       </w:t>
            </w:r>
          </w:p>
        </w:tc>
        <w:tc>
          <w:tcPr>
            <w:tcW w:w="0" w:type="auto"/>
            <w:noWrap/>
            <w:hideMark/>
          </w:tcPr>
          <w:p w14:paraId="367CEDB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[m^2/s^2]</w:t>
            </w:r>
          </w:p>
        </w:tc>
      </w:tr>
      <w:tr w:rsidR="0005330B" w:rsidRPr="00752797" w14:paraId="72B39DC0"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01DE6D4" w14:textId="77777777" w:rsidR="0005330B" w:rsidRPr="00752797" w:rsidRDefault="0005330B" w:rsidP="0005330B">
            <w:pPr>
              <w:pStyle w:val="PlainText"/>
              <w:jc w:val="both"/>
              <w:rPr>
                <w:color w:val="365F91" w:themeColor="accent1" w:themeShade="BF"/>
              </w:rPr>
            </w:pPr>
            <w:r w:rsidRPr="00752797">
              <w:rPr>
                <w:color w:val="365F91" w:themeColor="accent1" w:themeShade="BF"/>
              </w:rPr>
              <w:t>kturb</w:t>
            </w:r>
          </w:p>
        </w:tc>
        <w:tc>
          <w:tcPr>
            <w:tcW w:w="5337" w:type="dxa"/>
            <w:noWrap/>
            <w:hideMark/>
          </w:tcPr>
          <w:p w14:paraId="562D209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depth averaged turbulence intensity due to </w:t>
            </w:r>
            <w:commentRangeStart w:id="624"/>
            <w:r w:rsidRPr="00752797">
              <w:rPr>
                <w:color w:val="365F91" w:themeColor="accent1" w:themeShade="BF"/>
              </w:rPr>
              <w:t>long wave breaking</w:t>
            </w:r>
            <w:commentRangeEnd w:id="624"/>
            <w:r w:rsidR="005B3664">
              <w:rPr>
                <w:rStyle w:val="CommentReference"/>
                <w:rFonts w:ascii="Arial" w:eastAsia="Times New Roman" w:hAnsi="Arial" w:cs="Arial"/>
                <w:color w:val="auto"/>
                <w:lang w:val="en-GB"/>
              </w:rPr>
              <w:commentReference w:id="624"/>
            </w:r>
            <w:r w:rsidRPr="00752797">
              <w:rPr>
                <w:color w:val="365F91" w:themeColor="accent1" w:themeShade="BF"/>
              </w:rPr>
              <w:t xml:space="preserve">       </w:t>
            </w:r>
          </w:p>
        </w:tc>
        <w:tc>
          <w:tcPr>
            <w:tcW w:w="0" w:type="auto"/>
            <w:noWrap/>
            <w:hideMark/>
          </w:tcPr>
          <w:p w14:paraId="1C47347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[m^2/s^2]</w:t>
            </w:r>
          </w:p>
        </w:tc>
      </w:tr>
      <w:tr w:rsidR="0005330B" w:rsidRPr="00752797" w14:paraId="432D203F"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FB7D29F" w14:textId="77777777" w:rsidR="0005330B" w:rsidRPr="00752797" w:rsidRDefault="0005330B" w:rsidP="0005330B">
            <w:pPr>
              <w:pStyle w:val="PlainText"/>
              <w:jc w:val="both"/>
              <w:rPr>
                <w:color w:val="365F91" w:themeColor="accent1" w:themeShade="BF"/>
              </w:rPr>
            </w:pPr>
            <w:r w:rsidRPr="00752797">
              <w:rPr>
                <w:color w:val="365F91" w:themeColor="accent1" w:themeShade="BF"/>
              </w:rPr>
              <w:t>L1</w:t>
            </w:r>
          </w:p>
        </w:tc>
        <w:tc>
          <w:tcPr>
            <w:tcW w:w="5337" w:type="dxa"/>
            <w:noWrap/>
            <w:hideMark/>
          </w:tcPr>
          <w:p w14:paraId="7A1811F9"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wave length (used in dispersion relation)          </w:t>
            </w:r>
          </w:p>
        </w:tc>
        <w:tc>
          <w:tcPr>
            <w:tcW w:w="0" w:type="auto"/>
            <w:noWrap/>
            <w:hideMark/>
          </w:tcPr>
          <w:p w14:paraId="0876732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77E8A6ED"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53AF2BE" w14:textId="77777777" w:rsidR="0005330B" w:rsidRPr="00752797" w:rsidRDefault="0005330B" w:rsidP="0005330B">
            <w:pPr>
              <w:pStyle w:val="PlainText"/>
              <w:jc w:val="both"/>
              <w:rPr>
                <w:color w:val="365F91" w:themeColor="accent1" w:themeShade="BF"/>
              </w:rPr>
            </w:pPr>
            <w:r w:rsidRPr="00752797">
              <w:rPr>
                <w:color w:val="365F91" w:themeColor="accent1" w:themeShade="BF"/>
              </w:rPr>
              <w:t>maxzs</w:t>
            </w:r>
          </w:p>
        </w:tc>
        <w:tc>
          <w:tcPr>
            <w:tcW w:w="5337" w:type="dxa"/>
            <w:noWrap/>
            <w:hideMark/>
          </w:tcPr>
          <w:p w14:paraId="317F456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maximum elevation in simulation            </w:t>
            </w:r>
          </w:p>
        </w:tc>
        <w:tc>
          <w:tcPr>
            <w:tcW w:w="0" w:type="auto"/>
            <w:noWrap/>
            <w:hideMark/>
          </w:tcPr>
          <w:p w14:paraId="7A966D3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E54D5AD"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358CB1C" w14:textId="77777777" w:rsidR="0005330B" w:rsidRPr="00752797" w:rsidRDefault="0005330B" w:rsidP="0005330B">
            <w:pPr>
              <w:pStyle w:val="PlainText"/>
              <w:jc w:val="both"/>
              <w:rPr>
                <w:color w:val="365F91" w:themeColor="accent1" w:themeShade="BF"/>
              </w:rPr>
            </w:pPr>
            <w:r w:rsidRPr="00752797">
              <w:rPr>
                <w:color w:val="365F91" w:themeColor="accent1" w:themeShade="BF"/>
              </w:rPr>
              <w:t>minzs</w:t>
            </w:r>
          </w:p>
        </w:tc>
        <w:tc>
          <w:tcPr>
            <w:tcW w:w="5337" w:type="dxa"/>
            <w:noWrap/>
            <w:hideMark/>
          </w:tcPr>
          <w:p w14:paraId="7074B22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minimum elevation in simulation            </w:t>
            </w:r>
          </w:p>
        </w:tc>
        <w:tc>
          <w:tcPr>
            <w:tcW w:w="0" w:type="auto"/>
            <w:noWrap/>
            <w:hideMark/>
          </w:tcPr>
          <w:p w14:paraId="47E2AEB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717A6D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7964714" w14:textId="77777777" w:rsidR="0005330B" w:rsidRPr="00752797" w:rsidRDefault="0005330B" w:rsidP="0005330B">
            <w:pPr>
              <w:pStyle w:val="PlainText"/>
              <w:jc w:val="both"/>
              <w:rPr>
                <w:color w:val="365F91" w:themeColor="accent1" w:themeShade="BF"/>
              </w:rPr>
            </w:pPr>
            <w:r w:rsidRPr="00752797">
              <w:rPr>
                <w:color w:val="365F91" w:themeColor="accent1" w:themeShade="BF"/>
              </w:rPr>
              <w:t>n</w:t>
            </w:r>
          </w:p>
        </w:tc>
        <w:tc>
          <w:tcPr>
            <w:tcW w:w="5337" w:type="dxa"/>
            <w:noWrap/>
            <w:hideMark/>
          </w:tcPr>
          <w:p w14:paraId="5B31C66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ratio group velocity/wave celerity            </w:t>
            </w:r>
          </w:p>
        </w:tc>
        <w:tc>
          <w:tcPr>
            <w:tcW w:w="0" w:type="auto"/>
            <w:noWrap/>
            <w:hideMark/>
          </w:tcPr>
          <w:p w14:paraId="1F95F65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2A8F0888"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1696EE3" w14:textId="77777777" w:rsidR="0005330B" w:rsidRPr="00752797" w:rsidRDefault="0005330B" w:rsidP="0005330B">
            <w:pPr>
              <w:pStyle w:val="PlainText"/>
              <w:jc w:val="both"/>
              <w:rPr>
                <w:color w:val="365F91" w:themeColor="accent1" w:themeShade="BF"/>
              </w:rPr>
            </w:pPr>
            <w:commentRangeStart w:id="625"/>
            <w:r w:rsidRPr="00752797">
              <w:rPr>
                <w:color w:val="365F91" w:themeColor="accent1" w:themeShade="BF"/>
              </w:rPr>
              <w:t>nd</w:t>
            </w:r>
            <w:commentRangeEnd w:id="625"/>
            <w:r w:rsidR="00820843">
              <w:rPr>
                <w:rStyle w:val="CommentReference"/>
                <w:rFonts w:ascii="Arial" w:eastAsia="Times New Roman" w:hAnsi="Arial" w:cs="Arial"/>
                <w:b w:val="0"/>
                <w:bCs w:val="0"/>
                <w:color w:val="auto"/>
                <w:lang w:val="en-GB"/>
              </w:rPr>
              <w:commentReference w:id="625"/>
            </w:r>
          </w:p>
        </w:tc>
        <w:tc>
          <w:tcPr>
            <w:tcW w:w="5337" w:type="dxa"/>
            <w:noWrap/>
            <w:hideMark/>
          </w:tcPr>
          <w:p w14:paraId="04CFC4F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number of bed layers (can be different for each computational cell)     </w:t>
            </w:r>
          </w:p>
        </w:tc>
        <w:tc>
          <w:tcPr>
            <w:tcW w:w="0" w:type="auto"/>
            <w:noWrap/>
            <w:hideMark/>
          </w:tcPr>
          <w:p w14:paraId="31C3408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6586443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C47178E" w14:textId="77777777" w:rsidR="0005330B" w:rsidRPr="00752797" w:rsidRDefault="0005330B" w:rsidP="0005330B">
            <w:pPr>
              <w:pStyle w:val="PlainText"/>
              <w:jc w:val="both"/>
              <w:rPr>
                <w:color w:val="365F91" w:themeColor="accent1" w:themeShade="BF"/>
              </w:rPr>
            </w:pPr>
            <w:r w:rsidRPr="00752797">
              <w:rPr>
                <w:color w:val="365F91" w:themeColor="accent1" w:themeShade="BF"/>
              </w:rPr>
              <w:t>ndist</w:t>
            </w:r>
          </w:p>
        </w:tc>
        <w:tc>
          <w:tcPr>
            <w:tcW w:w="5337" w:type="dxa"/>
            <w:noWrap/>
            <w:hideMark/>
          </w:tcPr>
          <w:p w14:paraId="5E5F8DBB"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cum. distance from right boundary along n-direction         </w:t>
            </w:r>
          </w:p>
        </w:tc>
        <w:tc>
          <w:tcPr>
            <w:tcW w:w="0" w:type="auto"/>
            <w:noWrap/>
            <w:hideMark/>
          </w:tcPr>
          <w:p w14:paraId="12CD356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089EE251"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AF33091" w14:textId="77777777" w:rsidR="0005330B" w:rsidRPr="00752797" w:rsidRDefault="0005330B" w:rsidP="0005330B">
            <w:pPr>
              <w:pStyle w:val="PlainText"/>
              <w:jc w:val="both"/>
              <w:rPr>
                <w:color w:val="365F91" w:themeColor="accent1" w:themeShade="BF"/>
              </w:rPr>
            </w:pPr>
            <w:r w:rsidRPr="00752797">
              <w:rPr>
                <w:color w:val="365F91" w:themeColor="accent1" w:themeShade="BF"/>
              </w:rPr>
              <w:lastRenderedPageBreak/>
              <w:t>nuh</w:t>
            </w:r>
          </w:p>
        </w:tc>
        <w:tc>
          <w:tcPr>
            <w:tcW w:w="5337" w:type="dxa"/>
            <w:noWrap/>
            <w:hideMark/>
          </w:tcPr>
          <w:p w14:paraId="0E9B14E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horizontal viscosity coefficient             </w:t>
            </w:r>
          </w:p>
        </w:tc>
        <w:tc>
          <w:tcPr>
            <w:tcW w:w="0" w:type="auto"/>
            <w:noWrap/>
            <w:hideMark/>
          </w:tcPr>
          <w:p w14:paraId="6E7E917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775B412D"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25CE284" w14:textId="77777777" w:rsidR="0005330B" w:rsidRPr="00752797" w:rsidRDefault="0005330B" w:rsidP="0005330B">
            <w:pPr>
              <w:pStyle w:val="PlainText"/>
              <w:jc w:val="both"/>
              <w:rPr>
                <w:color w:val="365F91" w:themeColor="accent1" w:themeShade="BF"/>
              </w:rPr>
            </w:pPr>
            <w:commentRangeStart w:id="626"/>
            <w:r w:rsidRPr="00752797">
              <w:rPr>
                <w:color w:val="365F91" w:themeColor="accent1" w:themeShade="BF"/>
              </w:rPr>
              <w:t>pdisch</w:t>
            </w:r>
            <w:commentRangeEnd w:id="626"/>
            <w:r w:rsidR="00820843">
              <w:rPr>
                <w:rStyle w:val="CommentReference"/>
                <w:rFonts w:ascii="Arial" w:eastAsia="Times New Roman" w:hAnsi="Arial" w:cs="Arial"/>
                <w:b w:val="0"/>
                <w:bCs w:val="0"/>
                <w:color w:val="auto"/>
                <w:lang w:val="en-GB"/>
              </w:rPr>
              <w:commentReference w:id="626"/>
            </w:r>
          </w:p>
        </w:tc>
        <w:tc>
          <w:tcPr>
            <w:tcW w:w="5337" w:type="dxa"/>
            <w:noWrap/>
            <w:hideMark/>
          </w:tcPr>
          <w:p w14:paraId="506AB86B"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commentRangeStart w:id="627"/>
            <w:r w:rsidRPr="00752797">
              <w:rPr>
                <w:color w:val="365F91" w:themeColor="accent1" w:themeShade="BF"/>
              </w:rPr>
              <w:t xml:space="preserve">Discharge locations              </w:t>
            </w:r>
            <w:commentRangeEnd w:id="627"/>
            <w:r w:rsidR="005B3664">
              <w:rPr>
                <w:rStyle w:val="CommentReference"/>
                <w:rFonts w:ascii="Arial" w:eastAsia="Times New Roman" w:hAnsi="Arial" w:cs="Arial"/>
                <w:color w:val="auto"/>
                <w:lang w:val="en-GB"/>
              </w:rPr>
              <w:commentReference w:id="627"/>
            </w:r>
          </w:p>
        </w:tc>
        <w:tc>
          <w:tcPr>
            <w:tcW w:w="0" w:type="auto"/>
            <w:noWrap/>
            <w:hideMark/>
          </w:tcPr>
          <w:p w14:paraId="2931D23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5EEC091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2E06572" w14:textId="77777777" w:rsidR="0005330B" w:rsidRPr="00752797" w:rsidRDefault="0005330B" w:rsidP="0005330B">
            <w:pPr>
              <w:pStyle w:val="PlainText"/>
              <w:jc w:val="both"/>
              <w:rPr>
                <w:color w:val="365F91" w:themeColor="accent1" w:themeShade="BF"/>
              </w:rPr>
            </w:pPr>
            <w:r w:rsidRPr="00752797">
              <w:rPr>
                <w:color w:val="365F91" w:themeColor="accent1" w:themeShade="BF"/>
              </w:rPr>
              <w:t>ph</w:t>
            </w:r>
          </w:p>
        </w:tc>
        <w:tc>
          <w:tcPr>
            <w:tcW w:w="5337" w:type="dxa"/>
            <w:noWrap/>
            <w:hideMark/>
          </w:tcPr>
          <w:p w14:paraId="75A070E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pressure head due to ship           </w:t>
            </w:r>
          </w:p>
        </w:tc>
        <w:tc>
          <w:tcPr>
            <w:tcW w:w="0" w:type="auto"/>
            <w:noWrap/>
            <w:hideMark/>
          </w:tcPr>
          <w:p w14:paraId="2718010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6C53AA0"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0257CE4" w14:textId="77777777" w:rsidR="0005330B" w:rsidRPr="00752797" w:rsidRDefault="0005330B" w:rsidP="0005330B">
            <w:pPr>
              <w:pStyle w:val="PlainText"/>
              <w:jc w:val="both"/>
              <w:rPr>
                <w:color w:val="365F91" w:themeColor="accent1" w:themeShade="BF"/>
              </w:rPr>
            </w:pPr>
            <w:commentRangeStart w:id="628"/>
            <w:r w:rsidRPr="00752797">
              <w:rPr>
                <w:color w:val="365F91" w:themeColor="accent1" w:themeShade="BF"/>
              </w:rPr>
              <w:t>pntdisch</w:t>
            </w:r>
            <w:commentRangeEnd w:id="628"/>
            <w:r w:rsidR="00820843">
              <w:rPr>
                <w:rStyle w:val="CommentReference"/>
                <w:rFonts w:ascii="Arial" w:eastAsia="Times New Roman" w:hAnsi="Arial" w:cs="Arial"/>
                <w:b w:val="0"/>
                <w:bCs w:val="0"/>
                <w:color w:val="auto"/>
                <w:lang w:val="en-GB"/>
              </w:rPr>
              <w:commentReference w:id="628"/>
            </w:r>
          </w:p>
        </w:tc>
        <w:tc>
          <w:tcPr>
            <w:tcW w:w="5337" w:type="dxa"/>
            <w:noWrap/>
            <w:hideMark/>
          </w:tcPr>
          <w:p w14:paraId="5934FFE2"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Point discharge locations </w:t>
            </w:r>
            <w:commentRangeStart w:id="629"/>
            <w:r w:rsidRPr="00752797">
              <w:rPr>
                <w:color w:val="365F91" w:themeColor="accent1" w:themeShade="BF"/>
              </w:rPr>
              <w:t xml:space="preserve">(no momentum)           </w:t>
            </w:r>
            <w:commentRangeEnd w:id="629"/>
            <w:r w:rsidR="005B3664">
              <w:rPr>
                <w:rStyle w:val="CommentReference"/>
                <w:rFonts w:ascii="Arial" w:eastAsia="Times New Roman" w:hAnsi="Arial" w:cs="Arial"/>
                <w:color w:val="auto"/>
                <w:lang w:val="en-GB"/>
              </w:rPr>
              <w:commentReference w:id="629"/>
            </w:r>
          </w:p>
        </w:tc>
        <w:tc>
          <w:tcPr>
            <w:tcW w:w="0" w:type="auto"/>
            <w:noWrap/>
            <w:hideMark/>
          </w:tcPr>
          <w:p w14:paraId="61495EC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3A3B767F"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766F985" w14:textId="77777777" w:rsidR="0005330B" w:rsidRPr="00752797" w:rsidRDefault="0005330B" w:rsidP="0005330B">
            <w:pPr>
              <w:pStyle w:val="PlainText"/>
              <w:jc w:val="both"/>
              <w:rPr>
                <w:color w:val="365F91" w:themeColor="accent1" w:themeShade="BF"/>
              </w:rPr>
            </w:pPr>
            <w:r w:rsidRPr="00752797">
              <w:rPr>
                <w:color w:val="365F91" w:themeColor="accent1" w:themeShade="BF"/>
              </w:rPr>
              <w:t>pres</w:t>
            </w:r>
          </w:p>
        </w:tc>
        <w:tc>
          <w:tcPr>
            <w:tcW w:w="5337" w:type="dxa"/>
            <w:noWrap/>
            <w:hideMark/>
          </w:tcPr>
          <w:p w14:paraId="747F44A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commentRangeStart w:id="630"/>
            <w:r w:rsidRPr="00752797">
              <w:rPr>
                <w:color w:val="365F91" w:themeColor="accent1" w:themeShade="BF"/>
              </w:rPr>
              <w:t xml:space="preserve">normalized dynamic pressure             </w:t>
            </w:r>
            <w:commentRangeEnd w:id="630"/>
            <w:r w:rsidR="00742ABE">
              <w:rPr>
                <w:rStyle w:val="CommentReference"/>
                <w:rFonts w:ascii="Arial" w:eastAsia="Times New Roman" w:hAnsi="Arial" w:cs="Arial"/>
                <w:color w:val="auto"/>
                <w:lang w:val="en-GB"/>
              </w:rPr>
              <w:commentReference w:id="630"/>
            </w:r>
          </w:p>
        </w:tc>
        <w:tc>
          <w:tcPr>
            <w:tcW w:w="0" w:type="auto"/>
            <w:noWrap/>
            <w:hideMark/>
          </w:tcPr>
          <w:p w14:paraId="51796C4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[m^2/s^2]</w:t>
            </w:r>
          </w:p>
        </w:tc>
      </w:tr>
      <w:tr w:rsidR="0005330B" w:rsidRPr="00752797" w14:paraId="35153F56"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63DC167" w14:textId="77777777" w:rsidR="0005330B" w:rsidRPr="00752797" w:rsidRDefault="0005330B" w:rsidP="0005330B">
            <w:pPr>
              <w:pStyle w:val="PlainText"/>
              <w:jc w:val="both"/>
              <w:rPr>
                <w:color w:val="365F91" w:themeColor="accent1" w:themeShade="BF"/>
              </w:rPr>
            </w:pPr>
            <w:r w:rsidRPr="00752797">
              <w:rPr>
                <w:color w:val="365F91" w:themeColor="accent1" w:themeShade="BF"/>
              </w:rPr>
              <w:t>Qb</w:t>
            </w:r>
          </w:p>
        </w:tc>
        <w:tc>
          <w:tcPr>
            <w:tcW w:w="5337" w:type="dxa"/>
            <w:noWrap/>
            <w:hideMark/>
          </w:tcPr>
          <w:p w14:paraId="5A31490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fraction breaking waves             </w:t>
            </w:r>
          </w:p>
        </w:tc>
        <w:tc>
          <w:tcPr>
            <w:tcW w:w="0" w:type="auto"/>
            <w:noWrap/>
            <w:hideMark/>
          </w:tcPr>
          <w:p w14:paraId="2FCBB61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5468E874"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B2B9BD0" w14:textId="77777777" w:rsidR="0005330B" w:rsidRPr="00752797" w:rsidRDefault="0005330B" w:rsidP="0005330B">
            <w:pPr>
              <w:pStyle w:val="PlainText"/>
              <w:jc w:val="both"/>
              <w:rPr>
                <w:color w:val="365F91" w:themeColor="accent1" w:themeShade="BF"/>
              </w:rPr>
            </w:pPr>
            <w:r w:rsidRPr="00752797">
              <w:rPr>
                <w:color w:val="365F91" w:themeColor="accent1" w:themeShade="BF"/>
              </w:rPr>
              <w:t>qdisch</w:t>
            </w:r>
          </w:p>
        </w:tc>
        <w:tc>
          <w:tcPr>
            <w:tcW w:w="5337" w:type="dxa"/>
            <w:noWrap/>
            <w:hideMark/>
          </w:tcPr>
          <w:p w14:paraId="23053EA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Discharges               </w:t>
            </w:r>
          </w:p>
        </w:tc>
        <w:tc>
          <w:tcPr>
            <w:tcW w:w="0" w:type="auto"/>
            <w:noWrap/>
            <w:hideMark/>
          </w:tcPr>
          <w:p w14:paraId="1B422A99"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commentRangeStart w:id="631"/>
            <w:r w:rsidRPr="00752797">
              <w:rPr>
                <w:color w:val="365F91" w:themeColor="accent1" w:themeShade="BF"/>
              </w:rPr>
              <w:t>2</w:t>
            </w:r>
            <w:commentRangeEnd w:id="631"/>
            <w:r w:rsidR="00742ABE">
              <w:rPr>
                <w:rStyle w:val="CommentReference"/>
                <w:rFonts w:ascii="Arial" w:eastAsia="Times New Roman" w:hAnsi="Arial" w:cs="Arial"/>
                <w:color w:val="auto"/>
                <w:lang w:val="en-GB"/>
              </w:rPr>
              <w:commentReference w:id="631"/>
            </w:r>
            <w:r w:rsidRPr="00752797">
              <w:rPr>
                <w:color w:val="365F91" w:themeColor="accent1" w:themeShade="BF"/>
              </w:rPr>
              <w:t>/s]</w:t>
            </w:r>
          </w:p>
        </w:tc>
      </w:tr>
      <w:tr w:rsidR="0005330B" w:rsidRPr="00752797" w14:paraId="6BED498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7AA7ECF" w14:textId="77777777" w:rsidR="0005330B" w:rsidRPr="00752797" w:rsidRDefault="0005330B" w:rsidP="0005330B">
            <w:pPr>
              <w:pStyle w:val="PlainText"/>
              <w:jc w:val="both"/>
              <w:rPr>
                <w:color w:val="365F91" w:themeColor="accent1" w:themeShade="BF"/>
              </w:rPr>
            </w:pPr>
            <w:r w:rsidRPr="00752797">
              <w:rPr>
                <w:color w:val="365F91" w:themeColor="accent1" w:themeShade="BF"/>
              </w:rPr>
              <w:t>qx</w:t>
            </w:r>
          </w:p>
        </w:tc>
        <w:tc>
          <w:tcPr>
            <w:tcW w:w="5337" w:type="dxa"/>
            <w:noWrap/>
            <w:hideMark/>
          </w:tcPr>
          <w:p w14:paraId="42CFAEC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discharge in u-points, x-component            </w:t>
            </w:r>
          </w:p>
        </w:tc>
        <w:tc>
          <w:tcPr>
            <w:tcW w:w="0" w:type="auto"/>
            <w:noWrap/>
            <w:hideMark/>
          </w:tcPr>
          <w:p w14:paraId="3470F17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7B7AAE14"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929FF29" w14:textId="77777777" w:rsidR="0005330B" w:rsidRPr="00752797" w:rsidRDefault="0005330B" w:rsidP="0005330B">
            <w:pPr>
              <w:pStyle w:val="PlainText"/>
              <w:jc w:val="both"/>
              <w:rPr>
                <w:color w:val="365F91" w:themeColor="accent1" w:themeShade="BF"/>
              </w:rPr>
            </w:pPr>
            <w:r w:rsidRPr="00752797">
              <w:rPr>
                <w:color w:val="365F91" w:themeColor="accent1" w:themeShade="BF"/>
              </w:rPr>
              <w:t>qy</w:t>
            </w:r>
          </w:p>
        </w:tc>
        <w:tc>
          <w:tcPr>
            <w:tcW w:w="5337" w:type="dxa"/>
            <w:noWrap/>
            <w:hideMark/>
          </w:tcPr>
          <w:p w14:paraId="2B2E6FF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discharge in u-points, y-component            </w:t>
            </w:r>
          </w:p>
        </w:tc>
        <w:tc>
          <w:tcPr>
            <w:tcW w:w="0" w:type="auto"/>
            <w:noWrap/>
            <w:hideMark/>
          </w:tcPr>
          <w:p w14:paraId="2F8AD0D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5FA32D0B"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C753DA3" w14:textId="77777777" w:rsidR="0005330B" w:rsidRPr="00752797" w:rsidRDefault="0005330B" w:rsidP="0005330B">
            <w:pPr>
              <w:pStyle w:val="PlainText"/>
              <w:jc w:val="both"/>
              <w:rPr>
                <w:color w:val="365F91" w:themeColor="accent1" w:themeShade="BF"/>
              </w:rPr>
            </w:pPr>
            <w:r w:rsidRPr="00752797">
              <w:rPr>
                <w:color w:val="365F91" w:themeColor="accent1" w:themeShade="BF"/>
              </w:rPr>
              <w:t>R</w:t>
            </w:r>
          </w:p>
        </w:tc>
        <w:tc>
          <w:tcPr>
            <w:tcW w:w="5337" w:type="dxa"/>
            <w:noWrap/>
            <w:hideMark/>
          </w:tcPr>
          <w:p w14:paraId="28CA602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roller energy              </w:t>
            </w:r>
          </w:p>
        </w:tc>
        <w:tc>
          <w:tcPr>
            <w:tcW w:w="0" w:type="auto"/>
            <w:noWrap/>
            <w:hideMark/>
          </w:tcPr>
          <w:p w14:paraId="76D8362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[Nm/m2]</w:t>
            </w:r>
          </w:p>
        </w:tc>
      </w:tr>
      <w:tr w:rsidR="0005330B" w:rsidRPr="00752797" w14:paraId="18068913"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203F0F7" w14:textId="77777777" w:rsidR="0005330B" w:rsidRPr="00752797" w:rsidRDefault="0005330B" w:rsidP="0005330B">
            <w:pPr>
              <w:pStyle w:val="PlainText"/>
              <w:jc w:val="both"/>
              <w:rPr>
                <w:color w:val="365F91" w:themeColor="accent1" w:themeShade="BF"/>
              </w:rPr>
            </w:pPr>
            <w:r w:rsidRPr="00752797">
              <w:rPr>
                <w:color w:val="365F91" w:themeColor="accent1" w:themeShade="BF"/>
              </w:rPr>
              <w:t>rolthick</w:t>
            </w:r>
          </w:p>
        </w:tc>
        <w:tc>
          <w:tcPr>
            <w:tcW w:w="5337" w:type="dxa"/>
            <w:noWrap/>
            <w:hideMark/>
          </w:tcPr>
          <w:p w14:paraId="3C3FF1C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commentRangeStart w:id="632"/>
            <w:r w:rsidRPr="00752797">
              <w:rPr>
                <w:color w:val="365F91" w:themeColor="accent1" w:themeShade="BF"/>
              </w:rPr>
              <w:t xml:space="preserve">long wave </w:t>
            </w:r>
            <w:commentRangeEnd w:id="632"/>
            <w:r w:rsidR="00742ABE">
              <w:rPr>
                <w:rStyle w:val="CommentReference"/>
                <w:rFonts w:ascii="Arial" w:eastAsia="Times New Roman" w:hAnsi="Arial" w:cs="Arial"/>
                <w:color w:val="auto"/>
                <w:lang w:val="en-GB"/>
              </w:rPr>
              <w:commentReference w:id="632"/>
            </w:r>
            <w:r w:rsidRPr="00752797">
              <w:rPr>
                <w:color w:val="365F91" w:themeColor="accent1" w:themeShade="BF"/>
              </w:rPr>
              <w:t xml:space="preserve">roller thickness            </w:t>
            </w:r>
          </w:p>
        </w:tc>
        <w:tc>
          <w:tcPr>
            <w:tcW w:w="0" w:type="auto"/>
            <w:noWrap/>
            <w:hideMark/>
          </w:tcPr>
          <w:p w14:paraId="7C2AFBB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257B229B"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DC55460" w14:textId="77777777" w:rsidR="0005330B" w:rsidRPr="00752797" w:rsidRDefault="0005330B" w:rsidP="0005330B">
            <w:pPr>
              <w:pStyle w:val="PlainText"/>
              <w:jc w:val="both"/>
              <w:rPr>
                <w:color w:val="365F91" w:themeColor="accent1" w:themeShade="BF"/>
              </w:rPr>
            </w:pPr>
            <w:r w:rsidRPr="00752797">
              <w:rPr>
                <w:color w:val="365F91" w:themeColor="accent1" w:themeShade="BF"/>
              </w:rPr>
              <w:t>rr</w:t>
            </w:r>
          </w:p>
        </w:tc>
        <w:tc>
          <w:tcPr>
            <w:tcW w:w="5337" w:type="dxa"/>
            <w:noWrap/>
            <w:hideMark/>
          </w:tcPr>
          <w:p w14:paraId="2642C2B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directionally distributed roller energy            </w:t>
            </w:r>
          </w:p>
        </w:tc>
        <w:tc>
          <w:tcPr>
            <w:tcW w:w="0" w:type="auto"/>
            <w:noWrap/>
            <w:hideMark/>
          </w:tcPr>
          <w:p w14:paraId="6A359AA9" w14:textId="70BA1F54" w:rsidR="0005330B" w:rsidRPr="00752797" w:rsidRDefault="0005330B" w:rsidP="00723E8A">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r w:rsidR="00723E8A">
              <w:rPr>
                <w:color w:val="365F91" w:themeColor="accent1" w:themeShade="BF"/>
              </w:rPr>
              <w:t>Nm</w:t>
            </w:r>
            <w:r w:rsidRPr="00752797">
              <w:rPr>
                <w:color w:val="365F91" w:themeColor="accent1" w:themeShade="BF"/>
              </w:rPr>
              <w:t>/m2/rad]</w:t>
            </w:r>
          </w:p>
        </w:tc>
      </w:tr>
      <w:tr w:rsidR="0005330B" w:rsidRPr="00752797" w14:paraId="13358E08"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FEB6CA5" w14:textId="77777777" w:rsidR="0005330B" w:rsidRPr="00752797" w:rsidRDefault="0005330B" w:rsidP="0005330B">
            <w:pPr>
              <w:pStyle w:val="PlainText"/>
              <w:jc w:val="both"/>
              <w:rPr>
                <w:color w:val="365F91" w:themeColor="accent1" w:themeShade="BF"/>
              </w:rPr>
            </w:pPr>
            <w:r w:rsidRPr="00752797">
              <w:rPr>
                <w:color w:val="365F91" w:themeColor="accent1" w:themeShade="BF"/>
              </w:rPr>
              <w:t>sdist</w:t>
            </w:r>
          </w:p>
        </w:tc>
        <w:tc>
          <w:tcPr>
            <w:tcW w:w="5337" w:type="dxa"/>
            <w:noWrap/>
            <w:hideMark/>
          </w:tcPr>
          <w:p w14:paraId="05B3FC1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cum. distance from offshore boundary along s-direction         </w:t>
            </w:r>
          </w:p>
        </w:tc>
        <w:tc>
          <w:tcPr>
            <w:tcW w:w="0" w:type="auto"/>
            <w:noWrap/>
            <w:hideMark/>
          </w:tcPr>
          <w:p w14:paraId="64D9D10B"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BD0F3DF"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8968620" w14:textId="77777777" w:rsidR="0005330B" w:rsidRPr="00752797" w:rsidRDefault="0005330B" w:rsidP="0005330B">
            <w:pPr>
              <w:pStyle w:val="PlainText"/>
              <w:jc w:val="both"/>
              <w:rPr>
                <w:color w:val="365F91" w:themeColor="accent1" w:themeShade="BF"/>
              </w:rPr>
            </w:pPr>
            <w:r w:rsidRPr="00752797">
              <w:rPr>
                <w:color w:val="365F91" w:themeColor="accent1" w:themeShade="BF"/>
              </w:rPr>
              <w:t>sedero</w:t>
            </w:r>
          </w:p>
        </w:tc>
        <w:tc>
          <w:tcPr>
            <w:tcW w:w="5337" w:type="dxa"/>
            <w:noWrap/>
            <w:hideMark/>
          </w:tcPr>
          <w:p w14:paraId="11A43C7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cum. sedimentation/erosion              </w:t>
            </w:r>
          </w:p>
        </w:tc>
        <w:tc>
          <w:tcPr>
            <w:tcW w:w="0" w:type="auto"/>
            <w:noWrap/>
            <w:hideMark/>
          </w:tcPr>
          <w:p w14:paraId="64B0559A"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7FA06F72"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A28A6AC" w14:textId="77777777" w:rsidR="0005330B" w:rsidRPr="00752797" w:rsidRDefault="0005330B" w:rsidP="0005330B">
            <w:pPr>
              <w:pStyle w:val="PlainText"/>
              <w:jc w:val="both"/>
              <w:rPr>
                <w:color w:val="365F91" w:themeColor="accent1" w:themeShade="BF"/>
              </w:rPr>
            </w:pPr>
            <w:r w:rsidRPr="00752797">
              <w:rPr>
                <w:color w:val="365F91" w:themeColor="accent1" w:themeShade="BF"/>
              </w:rPr>
              <w:t>sigm</w:t>
            </w:r>
          </w:p>
        </w:tc>
        <w:tc>
          <w:tcPr>
            <w:tcW w:w="5337" w:type="dxa"/>
            <w:noWrap/>
            <w:hideMark/>
          </w:tcPr>
          <w:p w14:paraId="048F0D9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mean frequency              </w:t>
            </w:r>
          </w:p>
        </w:tc>
        <w:tc>
          <w:tcPr>
            <w:tcW w:w="0" w:type="auto"/>
            <w:noWrap/>
            <w:hideMark/>
          </w:tcPr>
          <w:p w14:paraId="7F0861E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commentRangeStart w:id="633"/>
            <w:r w:rsidRPr="00752797">
              <w:rPr>
                <w:color w:val="365F91" w:themeColor="accent1" w:themeShade="BF"/>
              </w:rPr>
              <w:t>rad/s</w:t>
            </w:r>
            <w:commentRangeEnd w:id="633"/>
            <w:r w:rsidR="00890122">
              <w:rPr>
                <w:rStyle w:val="CommentReference"/>
                <w:rFonts w:ascii="Arial" w:eastAsia="Times New Roman" w:hAnsi="Arial" w:cs="Arial"/>
                <w:color w:val="auto"/>
                <w:lang w:val="en-GB"/>
              </w:rPr>
              <w:commentReference w:id="633"/>
            </w:r>
            <w:r w:rsidRPr="00752797">
              <w:rPr>
                <w:color w:val="365F91" w:themeColor="accent1" w:themeShade="BF"/>
              </w:rPr>
              <w:t>]</w:t>
            </w:r>
          </w:p>
        </w:tc>
      </w:tr>
      <w:tr w:rsidR="0005330B" w:rsidRPr="00752797" w14:paraId="2636C90F"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8E05FED" w14:textId="77777777" w:rsidR="0005330B" w:rsidRPr="00752797" w:rsidRDefault="0005330B" w:rsidP="0005330B">
            <w:pPr>
              <w:pStyle w:val="PlainText"/>
              <w:jc w:val="both"/>
              <w:rPr>
                <w:color w:val="365F91" w:themeColor="accent1" w:themeShade="BF"/>
              </w:rPr>
            </w:pPr>
            <w:r w:rsidRPr="00752797">
              <w:rPr>
                <w:color w:val="365F91" w:themeColor="accent1" w:themeShade="BF"/>
              </w:rPr>
              <w:t>sigt</w:t>
            </w:r>
          </w:p>
        </w:tc>
        <w:tc>
          <w:tcPr>
            <w:tcW w:w="5337" w:type="dxa"/>
            <w:noWrap/>
            <w:hideMark/>
          </w:tcPr>
          <w:p w14:paraId="62CCD625" w14:textId="4D04A83D"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commentRangeStart w:id="634"/>
            <w:r w:rsidRPr="00752797">
              <w:rPr>
                <w:color w:val="365F91" w:themeColor="accent1" w:themeShade="BF"/>
              </w:rPr>
              <w:t>relative frequency</w:t>
            </w:r>
            <w:commentRangeEnd w:id="634"/>
            <w:r w:rsidR="00890122">
              <w:rPr>
                <w:rStyle w:val="CommentReference"/>
                <w:rFonts w:ascii="Arial" w:eastAsia="Times New Roman" w:hAnsi="Arial" w:cs="Arial"/>
                <w:color w:val="auto"/>
                <w:lang w:val="en-GB"/>
              </w:rPr>
              <w:commentReference w:id="634"/>
            </w:r>
            <w:r w:rsidRPr="00752797">
              <w:rPr>
                <w:color w:val="365F91" w:themeColor="accent1" w:themeShade="BF"/>
              </w:rPr>
              <w:t xml:space="preserve">              </w:t>
            </w:r>
          </w:p>
        </w:tc>
        <w:tc>
          <w:tcPr>
            <w:tcW w:w="0" w:type="auto"/>
            <w:noWrap/>
            <w:hideMark/>
          </w:tcPr>
          <w:p w14:paraId="67403B7B"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[rad/s]</w:t>
            </w:r>
          </w:p>
        </w:tc>
      </w:tr>
      <w:tr w:rsidR="0005330B" w:rsidRPr="00752797" w14:paraId="299BE971"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ECC0317" w14:textId="77777777" w:rsidR="0005330B" w:rsidRPr="00752797" w:rsidRDefault="0005330B" w:rsidP="0005330B">
            <w:pPr>
              <w:pStyle w:val="PlainText"/>
              <w:jc w:val="both"/>
              <w:rPr>
                <w:color w:val="365F91" w:themeColor="accent1" w:themeShade="BF"/>
              </w:rPr>
            </w:pPr>
            <w:r w:rsidRPr="00752797">
              <w:rPr>
                <w:color w:val="365F91" w:themeColor="accent1" w:themeShade="BF"/>
              </w:rPr>
              <w:t>sinth</w:t>
            </w:r>
          </w:p>
        </w:tc>
        <w:tc>
          <w:tcPr>
            <w:tcW w:w="5337" w:type="dxa"/>
            <w:noWrap/>
            <w:hideMark/>
          </w:tcPr>
          <w:p w14:paraId="139F5D8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sin of wave angles relative to grid direction        </w:t>
            </w:r>
          </w:p>
        </w:tc>
        <w:tc>
          <w:tcPr>
            <w:tcW w:w="0" w:type="auto"/>
            <w:noWrap/>
            <w:hideMark/>
          </w:tcPr>
          <w:p w14:paraId="63D2D0A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6DCD4C89"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D576C2A" w14:textId="77777777" w:rsidR="0005330B" w:rsidRPr="00752797" w:rsidRDefault="0005330B" w:rsidP="0005330B">
            <w:pPr>
              <w:pStyle w:val="PlainText"/>
              <w:jc w:val="both"/>
              <w:rPr>
                <w:color w:val="365F91" w:themeColor="accent1" w:themeShade="BF"/>
              </w:rPr>
            </w:pPr>
            <w:r w:rsidRPr="00752797">
              <w:rPr>
                <w:color w:val="365F91" w:themeColor="accent1" w:themeShade="BF"/>
              </w:rPr>
              <w:t>Sk</w:t>
            </w:r>
          </w:p>
        </w:tc>
        <w:tc>
          <w:tcPr>
            <w:tcW w:w="5337" w:type="dxa"/>
            <w:noWrap/>
            <w:hideMark/>
          </w:tcPr>
          <w:p w14:paraId="7DDD787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skewness of short waves            </w:t>
            </w:r>
          </w:p>
        </w:tc>
        <w:tc>
          <w:tcPr>
            <w:tcW w:w="0" w:type="auto"/>
            <w:noWrap/>
            <w:hideMark/>
          </w:tcPr>
          <w:p w14:paraId="3463A56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1E6E6658"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7FE2817" w14:textId="77777777" w:rsidR="0005330B" w:rsidRPr="00752797" w:rsidRDefault="0005330B" w:rsidP="0005330B">
            <w:pPr>
              <w:pStyle w:val="PlainText"/>
              <w:jc w:val="both"/>
              <w:rPr>
                <w:color w:val="365F91" w:themeColor="accent1" w:themeShade="BF"/>
              </w:rPr>
            </w:pPr>
            <w:commentRangeStart w:id="635"/>
            <w:r w:rsidRPr="00752797">
              <w:rPr>
                <w:color w:val="365F91" w:themeColor="accent1" w:themeShade="BF"/>
              </w:rPr>
              <w:t>structdept</w:t>
            </w:r>
            <w:commentRangeEnd w:id="635"/>
            <w:r w:rsidR="00820843">
              <w:rPr>
                <w:rStyle w:val="CommentReference"/>
                <w:rFonts w:ascii="Arial" w:eastAsia="Times New Roman" w:hAnsi="Arial" w:cs="Arial"/>
                <w:b w:val="0"/>
                <w:bCs w:val="0"/>
                <w:color w:val="auto"/>
                <w:lang w:val="en-GB"/>
              </w:rPr>
              <w:commentReference w:id="635"/>
            </w:r>
            <w:r w:rsidRPr="00752797">
              <w:rPr>
                <w:color w:val="365F91" w:themeColor="accent1" w:themeShade="BF"/>
              </w:rPr>
              <w:t>h</w:t>
            </w:r>
          </w:p>
        </w:tc>
        <w:tc>
          <w:tcPr>
            <w:tcW w:w="5337" w:type="dxa"/>
            <w:noWrap/>
            <w:hideMark/>
          </w:tcPr>
          <w:p w14:paraId="6C54F22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Depth of structure in relation to instantaneous bed level       </w:t>
            </w:r>
          </w:p>
        </w:tc>
        <w:tc>
          <w:tcPr>
            <w:tcW w:w="0" w:type="auto"/>
            <w:noWrap/>
            <w:hideMark/>
          </w:tcPr>
          <w:p w14:paraId="11DB202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61F1B92F"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C590B73" w14:textId="77777777" w:rsidR="0005330B" w:rsidRPr="00752797" w:rsidRDefault="0005330B" w:rsidP="0005330B">
            <w:pPr>
              <w:pStyle w:val="PlainText"/>
              <w:jc w:val="both"/>
              <w:rPr>
                <w:color w:val="365F91" w:themeColor="accent1" w:themeShade="BF"/>
              </w:rPr>
            </w:pPr>
            <w:r w:rsidRPr="00752797">
              <w:rPr>
                <w:color w:val="365F91" w:themeColor="accent1" w:themeShade="BF"/>
              </w:rPr>
              <w:t>Subg</w:t>
            </w:r>
          </w:p>
        </w:tc>
        <w:tc>
          <w:tcPr>
            <w:tcW w:w="5337" w:type="dxa"/>
            <w:noWrap/>
            <w:hideMark/>
          </w:tcPr>
          <w:p w14:paraId="4F18E73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bed sediment transport for each sediment class (excluding pores), x-component      </w:t>
            </w:r>
          </w:p>
        </w:tc>
        <w:tc>
          <w:tcPr>
            <w:tcW w:w="0" w:type="auto"/>
            <w:noWrap/>
            <w:hideMark/>
          </w:tcPr>
          <w:p w14:paraId="096AD172"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08FD8E14"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15A37D0" w14:textId="77777777" w:rsidR="0005330B" w:rsidRPr="00752797" w:rsidRDefault="0005330B" w:rsidP="0005330B">
            <w:pPr>
              <w:pStyle w:val="PlainText"/>
              <w:jc w:val="both"/>
              <w:rPr>
                <w:color w:val="365F91" w:themeColor="accent1" w:themeShade="BF"/>
              </w:rPr>
            </w:pPr>
            <w:r w:rsidRPr="00752797">
              <w:rPr>
                <w:color w:val="365F91" w:themeColor="accent1" w:themeShade="BF"/>
              </w:rPr>
              <w:t>Susg</w:t>
            </w:r>
          </w:p>
        </w:tc>
        <w:tc>
          <w:tcPr>
            <w:tcW w:w="5337" w:type="dxa"/>
            <w:noWrap/>
            <w:hideMark/>
          </w:tcPr>
          <w:p w14:paraId="4D1BE41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suspended sediment transport for each sediment class (excluding pores), x-component      </w:t>
            </w:r>
          </w:p>
        </w:tc>
        <w:tc>
          <w:tcPr>
            <w:tcW w:w="0" w:type="auto"/>
            <w:noWrap/>
            <w:hideMark/>
          </w:tcPr>
          <w:p w14:paraId="4209B1F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00C21F00"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24048F8" w14:textId="77777777" w:rsidR="0005330B" w:rsidRPr="00752797" w:rsidRDefault="0005330B" w:rsidP="0005330B">
            <w:pPr>
              <w:pStyle w:val="PlainText"/>
              <w:jc w:val="both"/>
              <w:rPr>
                <w:color w:val="365F91" w:themeColor="accent1" w:themeShade="BF"/>
              </w:rPr>
            </w:pPr>
            <w:r w:rsidRPr="00752797">
              <w:rPr>
                <w:color w:val="365F91" w:themeColor="accent1" w:themeShade="BF"/>
              </w:rPr>
              <w:t>Sutot</w:t>
            </w:r>
          </w:p>
        </w:tc>
        <w:tc>
          <w:tcPr>
            <w:tcW w:w="5337" w:type="dxa"/>
            <w:noWrap/>
            <w:hideMark/>
          </w:tcPr>
          <w:p w14:paraId="773C124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Sediment transport integrated over bed load and suspended and for all sediment grains, x-component  </w:t>
            </w:r>
          </w:p>
        </w:tc>
        <w:tc>
          <w:tcPr>
            <w:tcW w:w="0" w:type="auto"/>
            <w:noWrap/>
            <w:hideMark/>
          </w:tcPr>
          <w:p w14:paraId="56972DBA"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09142787"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22C0217" w14:textId="77777777" w:rsidR="0005330B" w:rsidRPr="00752797" w:rsidRDefault="0005330B" w:rsidP="0005330B">
            <w:pPr>
              <w:pStyle w:val="PlainText"/>
              <w:jc w:val="both"/>
              <w:rPr>
                <w:color w:val="365F91" w:themeColor="accent1" w:themeShade="BF"/>
              </w:rPr>
            </w:pPr>
            <w:r w:rsidRPr="00752797">
              <w:rPr>
                <w:color w:val="365F91" w:themeColor="accent1" w:themeShade="BF"/>
              </w:rPr>
              <w:t>Svbg</w:t>
            </w:r>
          </w:p>
        </w:tc>
        <w:tc>
          <w:tcPr>
            <w:tcW w:w="5337" w:type="dxa"/>
            <w:noWrap/>
            <w:hideMark/>
          </w:tcPr>
          <w:p w14:paraId="5D5903F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bed sediment transport for each sediment class (excluding pores), y-component      </w:t>
            </w:r>
          </w:p>
        </w:tc>
        <w:tc>
          <w:tcPr>
            <w:tcW w:w="0" w:type="auto"/>
            <w:noWrap/>
            <w:hideMark/>
          </w:tcPr>
          <w:p w14:paraId="3AF94D3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28197107"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53D12C6" w14:textId="77777777" w:rsidR="0005330B" w:rsidRPr="00752797" w:rsidRDefault="0005330B" w:rsidP="0005330B">
            <w:pPr>
              <w:pStyle w:val="PlainText"/>
              <w:jc w:val="both"/>
              <w:rPr>
                <w:color w:val="365F91" w:themeColor="accent1" w:themeShade="BF"/>
              </w:rPr>
            </w:pPr>
            <w:r w:rsidRPr="00752797">
              <w:rPr>
                <w:color w:val="365F91" w:themeColor="accent1" w:themeShade="BF"/>
              </w:rPr>
              <w:t>Svsg</w:t>
            </w:r>
          </w:p>
        </w:tc>
        <w:tc>
          <w:tcPr>
            <w:tcW w:w="5337" w:type="dxa"/>
            <w:noWrap/>
            <w:hideMark/>
          </w:tcPr>
          <w:p w14:paraId="730620A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suspended sediment transport for each sediment class (excluding pores), y-component      </w:t>
            </w:r>
          </w:p>
        </w:tc>
        <w:tc>
          <w:tcPr>
            <w:tcW w:w="0" w:type="auto"/>
            <w:noWrap/>
            <w:hideMark/>
          </w:tcPr>
          <w:p w14:paraId="4D1E8D2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35743C7A"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311CFF0" w14:textId="77777777" w:rsidR="0005330B" w:rsidRPr="00752797" w:rsidRDefault="0005330B" w:rsidP="0005330B">
            <w:pPr>
              <w:pStyle w:val="PlainText"/>
              <w:jc w:val="both"/>
              <w:rPr>
                <w:color w:val="365F91" w:themeColor="accent1" w:themeShade="BF"/>
              </w:rPr>
            </w:pPr>
            <w:r w:rsidRPr="00752797">
              <w:rPr>
                <w:color w:val="365F91" w:themeColor="accent1" w:themeShade="BF"/>
              </w:rPr>
              <w:t>Svtot</w:t>
            </w:r>
          </w:p>
        </w:tc>
        <w:tc>
          <w:tcPr>
            <w:tcW w:w="5337" w:type="dxa"/>
            <w:noWrap/>
            <w:hideMark/>
          </w:tcPr>
          <w:p w14:paraId="0D63257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Sediment transport integrated over bed load and suspended and for all sediment grains, y-component  </w:t>
            </w:r>
          </w:p>
        </w:tc>
        <w:tc>
          <w:tcPr>
            <w:tcW w:w="0" w:type="auto"/>
            <w:noWrap/>
            <w:hideMark/>
          </w:tcPr>
          <w:p w14:paraId="2FA0589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[m2/s]</w:t>
            </w:r>
          </w:p>
        </w:tc>
      </w:tr>
      <w:tr w:rsidR="0005330B" w:rsidRPr="00752797" w14:paraId="4FF424B9"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740EC10" w14:textId="77777777" w:rsidR="0005330B" w:rsidRPr="00752797" w:rsidRDefault="0005330B" w:rsidP="0005330B">
            <w:pPr>
              <w:pStyle w:val="PlainText"/>
              <w:jc w:val="both"/>
              <w:rPr>
                <w:color w:val="365F91" w:themeColor="accent1" w:themeShade="BF"/>
              </w:rPr>
            </w:pPr>
            <w:r w:rsidRPr="00752797">
              <w:rPr>
                <w:color w:val="365F91" w:themeColor="accent1" w:themeShade="BF"/>
              </w:rPr>
              <w:t>Sxx</w:t>
            </w:r>
          </w:p>
        </w:tc>
        <w:tc>
          <w:tcPr>
            <w:tcW w:w="5337" w:type="dxa"/>
            <w:noWrap/>
            <w:hideMark/>
          </w:tcPr>
          <w:p w14:paraId="20ACF03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radiation stress, x-component             </w:t>
            </w:r>
          </w:p>
        </w:tc>
        <w:tc>
          <w:tcPr>
            <w:tcW w:w="0" w:type="auto"/>
            <w:noWrap/>
            <w:hideMark/>
          </w:tcPr>
          <w:p w14:paraId="25873B2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[N/m]</w:t>
            </w:r>
          </w:p>
        </w:tc>
      </w:tr>
      <w:tr w:rsidR="0005330B" w:rsidRPr="00752797" w14:paraId="2B8B73EC"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431AED6" w14:textId="77777777" w:rsidR="0005330B" w:rsidRPr="00752797" w:rsidRDefault="0005330B" w:rsidP="0005330B">
            <w:pPr>
              <w:pStyle w:val="PlainText"/>
              <w:jc w:val="both"/>
              <w:rPr>
                <w:color w:val="365F91" w:themeColor="accent1" w:themeShade="BF"/>
              </w:rPr>
            </w:pPr>
            <w:r w:rsidRPr="00752797">
              <w:rPr>
                <w:color w:val="365F91" w:themeColor="accent1" w:themeShade="BF"/>
              </w:rPr>
              <w:t>Sxy</w:t>
            </w:r>
          </w:p>
        </w:tc>
        <w:tc>
          <w:tcPr>
            <w:tcW w:w="5337" w:type="dxa"/>
            <w:noWrap/>
            <w:hideMark/>
          </w:tcPr>
          <w:p w14:paraId="610D3B9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radiation stress, y-component             </w:t>
            </w:r>
          </w:p>
        </w:tc>
        <w:tc>
          <w:tcPr>
            <w:tcW w:w="0" w:type="auto"/>
            <w:noWrap/>
            <w:hideMark/>
          </w:tcPr>
          <w:p w14:paraId="53B395E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[N/m]</w:t>
            </w:r>
          </w:p>
        </w:tc>
      </w:tr>
      <w:tr w:rsidR="0005330B" w:rsidRPr="00752797" w14:paraId="54EDD564"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FEB01DF" w14:textId="77777777" w:rsidR="0005330B" w:rsidRPr="00752797" w:rsidRDefault="0005330B" w:rsidP="0005330B">
            <w:pPr>
              <w:pStyle w:val="PlainText"/>
              <w:jc w:val="both"/>
              <w:rPr>
                <w:color w:val="365F91" w:themeColor="accent1" w:themeShade="BF"/>
              </w:rPr>
            </w:pPr>
            <w:r w:rsidRPr="00752797">
              <w:rPr>
                <w:color w:val="365F91" w:themeColor="accent1" w:themeShade="BF"/>
              </w:rPr>
              <w:t>Syy</w:t>
            </w:r>
          </w:p>
        </w:tc>
        <w:tc>
          <w:tcPr>
            <w:tcW w:w="5337" w:type="dxa"/>
            <w:noWrap/>
            <w:hideMark/>
          </w:tcPr>
          <w:p w14:paraId="15B3996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radiation stress, y-component             </w:t>
            </w:r>
          </w:p>
        </w:tc>
        <w:tc>
          <w:tcPr>
            <w:tcW w:w="0" w:type="auto"/>
            <w:noWrap/>
            <w:hideMark/>
          </w:tcPr>
          <w:p w14:paraId="2610287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[N/m]</w:t>
            </w:r>
          </w:p>
        </w:tc>
      </w:tr>
      <w:tr w:rsidR="0005330B" w:rsidRPr="00752797" w14:paraId="37F82515"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3204DF2" w14:textId="77777777" w:rsidR="0005330B" w:rsidRPr="00752797" w:rsidRDefault="0005330B" w:rsidP="0005330B">
            <w:pPr>
              <w:pStyle w:val="PlainText"/>
              <w:jc w:val="both"/>
              <w:rPr>
                <w:color w:val="365F91" w:themeColor="accent1" w:themeShade="BF"/>
              </w:rPr>
            </w:pPr>
            <w:r w:rsidRPr="00752797">
              <w:rPr>
                <w:color w:val="365F91" w:themeColor="accent1" w:themeShade="BF"/>
              </w:rPr>
              <w:t>taubx</w:t>
            </w:r>
          </w:p>
        </w:tc>
        <w:tc>
          <w:tcPr>
            <w:tcW w:w="5337" w:type="dxa"/>
            <w:noWrap/>
            <w:hideMark/>
          </w:tcPr>
          <w:p w14:paraId="495B16F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bed shear stress, x-component            </w:t>
            </w:r>
          </w:p>
        </w:tc>
        <w:tc>
          <w:tcPr>
            <w:tcW w:w="0" w:type="auto"/>
            <w:noWrap/>
            <w:hideMark/>
          </w:tcPr>
          <w:p w14:paraId="468D5B6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[N/m^2]</w:t>
            </w:r>
          </w:p>
        </w:tc>
      </w:tr>
      <w:tr w:rsidR="0005330B" w:rsidRPr="00752797" w14:paraId="67B8518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5B365FA" w14:textId="77777777" w:rsidR="0005330B" w:rsidRPr="00752797" w:rsidRDefault="0005330B" w:rsidP="0005330B">
            <w:pPr>
              <w:pStyle w:val="PlainText"/>
              <w:jc w:val="both"/>
              <w:rPr>
                <w:color w:val="365F91" w:themeColor="accent1" w:themeShade="BF"/>
              </w:rPr>
            </w:pPr>
            <w:r w:rsidRPr="00752797">
              <w:rPr>
                <w:color w:val="365F91" w:themeColor="accent1" w:themeShade="BF"/>
              </w:rPr>
              <w:t>tauby</w:t>
            </w:r>
          </w:p>
        </w:tc>
        <w:tc>
          <w:tcPr>
            <w:tcW w:w="5337" w:type="dxa"/>
            <w:noWrap/>
            <w:hideMark/>
          </w:tcPr>
          <w:p w14:paraId="0E5C0F6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bed shear stress, y-component            </w:t>
            </w:r>
          </w:p>
        </w:tc>
        <w:tc>
          <w:tcPr>
            <w:tcW w:w="0" w:type="auto"/>
            <w:noWrap/>
            <w:hideMark/>
          </w:tcPr>
          <w:p w14:paraId="7CC68A6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[N/m^2]</w:t>
            </w:r>
          </w:p>
        </w:tc>
      </w:tr>
      <w:tr w:rsidR="0005330B" w:rsidRPr="00752797" w14:paraId="58CADE17"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51DA102" w14:textId="77777777" w:rsidR="0005330B" w:rsidRPr="00752797" w:rsidRDefault="0005330B" w:rsidP="0005330B">
            <w:pPr>
              <w:pStyle w:val="PlainText"/>
              <w:jc w:val="both"/>
              <w:rPr>
                <w:color w:val="365F91" w:themeColor="accent1" w:themeShade="BF"/>
              </w:rPr>
            </w:pPr>
            <w:r w:rsidRPr="00752797">
              <w:rPr>
                <w:color w:val="365F91" w:themeColor="accent1" w:themeShade="BF"/>
              </w:rPr>
              <w:lastRenderedPageBreak/>
              <w:t>Tbore</w:t>
            </w:r>
          </w:p>
        </w:tc>
        <w:tc>
          <w:tcPr>
            <w:tcW w:w="5337" w:type="dxa"/>
            <w:noWrap/>
            <w:hideMark/>
          </w:tcPr>
          <w:p w14:paraId="7CB69D3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wave period interval associated with breaking induced turbulence        </w:t>
            </w:r>
          </w:p>
        </w:tc>
        <w:tc>
          <w:tcPr>
            <w:tcW w:w="0" w:type="auto"/>
            <w:noWrap/>
            <w:hideMark/>
          </w:tcPr>
          <w:p w14:paraId="04B96E5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[s]</w:t>
            </w:r>
          </w:p>
        </w:tc>
      </w:tr>
      <w:tr w:rsidR="0005330B" w:rsidRPr="00752797" w14:paraId="6DA3BB97"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9B6F411" w14:textId="77777777" w:rsidR="0005330B" w:rsidRPr="00752797" w:rsidRDefault="0005330B" w:rsidP="0005330B">
            <w:pPr>
              <w:pStyle w:val="PlainText"/>
              <w:jc w:val="both"/>
              <w:rPr>
                <w:color w:val="365F91" w:themeColor="accent1" w:themeShade="BF"/>
              </w:rPr>
            </w:pPr>
            <w:r w:rsidRPr="00752797">
              <w:rPr>
                <w:color w:val="365F91" w:themeColor="accent1" w:themeShade="BF"/>
              </w:rPr>
              <w:t>tdisch</w:t>
            </w:r>
          </w:p>
        </w:tc>
        <w:tc>
          <w:tcPr>
            <w:tcW w:w="5337" w:type="dxa"/>
            <w:noWrap/>
            <w:hideMark/>
          </w:tcPr>
          <w:p w14:paraId="7ABE169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Discharge time series             </w:t>
            </w:r>
          </w:p>
        </w:tc>
        <w:tc>
          <w:tcPr>
            <w:tcW w:w="0" w:type="auto"/>
            <w:noWrap/>
            <w:hideMark/>
          </w:tcPr>
          <w:p w14:paraId="6975F77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commentRangeStart w:id="636"/>
            <w:r w:rsidRPr="00752797">
              <w:rPr>
                <w:color w:val="365F91" w:themeColor="accent1" w:themeShade="BF"/>
              </w:rPr>
              <w:t>-</w:t>
            </w:r>
            <w:commentRangeEnd w:id="636"/>
            <w:r w:rsidR="009864EA">
              <w:rPr>
                <w:rStyle w:val="CommentReference"/>
                <w:rFonts w:ascii="Arial" w:eastAsia="Times New Roman" w:hAnsi="Arial" w:cs="Arial"/>
                <w:color w:val="auto"/>
                <w:lang w:val="en-GB"/>
              </w:rPr>
              <w:commentReference w:id="636"/>
            </w:r>
            <w:r w:rsidRPr="00752797">
              <w:rPr>
                <w:color w:val="365F91" w:themeColor="accent1" w:themeShade="BF"/>
              </w:rPr>
              <w:t>]</w:t>
            </w:r>
          </w:p>
        </w:tc>
      </w:tr>
      <w:tr w:rsidR="0005330B" w:rsidRPr="00752797" w14:paraId="65CB4AA4"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D607981" w14:textId="77777777" w:rsidR="0005330B" w:rsidRPr="00752797" w:rsidRDefault="0005330B" w:rsidP="0005330B">
            <w:pPr>
              <w:pStyle w:val="PlainText"/>
              <w:jc w:val="both"/>
              <w:rPr>
                <w:color w:val="365F91" w:themeColor="accent1" w:themeShade="BF"/>
              </w:rPr>
            </w:pPr>
            <w:r w:rsidRPr="00752797">
              <w:rPr>
                <w:color w:val="365F91" w:themeColor="accent1" w:themeShade="BF"/>
              </w:rPr>
              <w:t>tdrifte</w:t>
            </w:r>
            <w:r w:rsidR="00752797">
              <w:rPr>
                <w:color w:val="365F91" w:themeColor="accent1" w:themeShade="BF"/>
              </w:rPr>
              <w:t>r</w:t>
            </w:r>
          </w:p>
        </w:tc>
        <w:tc>
          <w:tcPr>
            <w:tcW w:w="5337" w:type="dxa"/>
            <w:noWrap/>
            <w:hideMark/>
          </w:tcPr>
          <w:p w14:paraId="3922283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commentRangeStart w:id="637"/>
            <w:r w:rsidRPr="00752797">
              <w:rPr>
                <w:color w:val="365F91" w:themeColor="accent1" w:themeShade="BF"/>
              </w:rPr>
              <w:t xml:space="preserve">Drifter retrieval time             </w:t>
            </w:r>
            <w:commentRangeEnd w:id="637"/>
            <w:r w:rsidR="009864EA">
              <w:rPr>
                <w:rStyle w:val="CommentReference"/>
                <w:rFonts w:ascii="Arial" w:eastAsia="Times New Roman" w:hAnsi="Arial" w:cs="Arial"/>
                <w:color w:val="auto"/>
                <w:lang w:val="en-GB"/>
              </w:rPr>
              <w:commentReference w:id="637"/>
            </w:r>
          </w:p>
        </w:tc>
        <w:tc>
          <w:tcPr>
            <w:tcW w:w="0" w:type="auto"/>
            <w:noWrap/>
            <w:hideMark/>
          </w:tcPr>
          <w:p w14:paraId="6E6CFA4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[s]</w:t>
            </w:r>
          </w:p>
        </w:tc>
      </w:tr>
      <w:tr w:rsidR="0005330B" w:rsidRPr="00752797" w14:paraId="55D81E4B"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2FB5A5B" w14:textId="77777777" w:rsidR="0005330B" w:rsidRPr="00752797" w:rsidRDefault="0005330B" w:rsidP="0005330B">
            <w:pPr>
              <w:pStyle w:val="PlainText"/>
              <w:jc w:val="both"/>
              <w:rPr>
                <w:color w:val="365F91" w:themeColor="accent1" w:themeShade="BF"/>
              </w:rPr>
            </w:pPr>
            <w:r w:rsidRPr="00752797">
              <w:rPr>
                <w:color w:val="365F91" w:themeColor="accent1" w:themeShade="BF"/>
              </w:rPr>
              <w:t>thet</w:t>
            </w:r>
            <w:r w:rsidR="00752797">
              <w:rPr>
                <w:color w:val="365F91" w:themeColor="accent1" w:themeShade="BF"/>
              </w:rPr>
              <w:t>a</w:t>
            </w:r>
          </w:p>
        </w:tc>
        <w:tc>
          <w:tcPr>
            <w:tcW w:w="5337" w:type="dxa"/>
            <w:noWrap/>
            <w:hideMark/>
          </w:tcPr>
          <w:p w14:paraId="3FC63AA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wave angles              </w:t>
            </w:r>
          </w:p>
        </w:tc>
        <w:tc>
          <w:tcPr>
            <w:tcW w:w="0" w:type="auto"/>
            <w:noWrap/>
            <w:hideMark/>
          </w:tcPr>
          <w:p w14:paraId="32C54AE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[rad]</w:t>
            </w:r>
          </w:p>
        </w:tc>
      </w:tr>
      <w:tr w:rsidR="0005330B" w:rsidRPr="00752797" w14:paraId="0D8054F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F0F05ED" w14:textId="77777777" w:rsidR="0005330B" w:rsidRPr="00752797" w:rsidRDefault="0005330B" w:rsidP="0005330B">
            <w:pPr>
              <w:pStyle w:val="PlainText"/>
              <w:jc w:val="both"/>
              <w:rPr>
                <w:color w:val="365F91" w:themeColor="accent1" w:themeShade="BF"/>
              </w:rPr>
            </w:pPr>
            <w:r w:rsidRPr="00752797">
              <w:rPr>
                <w:color w:val="365F91" w:themeColor="accent1" w:themeShade="BF"/>
              </w:rPr>
              <w:t>theta</w:t>
            </w:r>
          </w:p>
        </w:tc>
        <w:tc>
          <w:tcPr>
            <w:tcW w:w="5337" w:type="dxa"/>
            <w:noWrap/>
            <w:hideMark/>
          </w:tcPr>
          <w:p w14:paraId="5E633767"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wave angles directional distribution w.r.t. comp. x-axis         </w:t>
            </w:r>
          </w:p>
        </w:tc>
        <w:tc>
          <w:tcPr>
            <w:tcW w:w="0" w:type="auto"/>
            <w:noWrap/>
            <w:hideMark/>
          </w:tcPr>
          <w:p w14:paraId="1F51503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[rad]</w:t>
            </w:r>
          </w:p>
        </w:tc>
      </w:tr>
      <w:tr w:rsidR="0005330B" w:rsidRPr="00752797" w14:paraId="707E6F2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F480D34" w14:textId="77777777" w:rsidR="0005330B" w:rsidRPr="00752797" w:rsidRDefault="0005330B" w:rsidP="0005330B">
            <w:pPr>
              <w:pStyle w:val="PlainText"/>
              <w:jc w:val="both"/>
              <w:rPr>
                <w:color w:val="365F91" w:themeColor="accent1" w:themeShade="BF"/>
              </w:rPr>
            </w:pPr>
            <w:r w:rsidRPr="00752797">
              <w:rPr>
                <w:color w:val="365F91" w:themeColor="accent1" w:themeShade="BF"/>
              </w:rPr>
              <w:t>theta0</w:t>
            </w:r>
          </w:p>
        </w:tc>
        <w:tc>
          <w:tcPr>
            <w:tcW w:w="5337" w:type="dxa"/>
            <w:noWrap/>
            <w:hideMark/>
          </w:tcPr>
          <w:p w14:paraId="5A2F415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mean incident wave angle            </w:t>
            </w:r>
          </w:p>
        </w:tc>
        <w:tc>
          <w:tcPr>
            <w:tcW w:w="0" w:type="auto"/>
            <w:noWrap/>
            <w:hideMark/>
          </w:tcPr>
          <w:p w14:paraId="61EA319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[rad]</w:t>
            </w:r>
          </w:p>
        </w:tc>
      </w:tr>
      <w:tr w:rsidR="0005330B" w:rsidRPr="00752797" w14:paraId="63500EDB"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D7A6B68" w14:textId="77777777" w:rsidR="0005330B" w:rsidRPr="00752797" w:rsidRDefault="0005330B" w:rsidP="0005330B">
            <w:pPr>
              <w:pStyle w:val="PlainText"/>
              <w:jc w:val="both"/>
              <w:rPr>
                <w:color w:val="365F91" w:themeColor="accent1" w:themeShade="BF"/>
              </w:rPr>
            </w:pPr>
            <w:r w:rsidRPr="00752797">
              <w:rPr>
                <w:color w:val="365F91" w:themeColor="accent1" w:themeShade="BF"/>
              </w:rPr>
              <w:t>thetamax</w:t>
            </w:r>
          </w:p>
        </w:tc>
        <w:tc>
          <w:tcPr>
            <w:tcW w:w="5337" w:type="dxa"/>
            <w:noWrap/>
            <w:hideMark/>
          </w:tcPr>
          <w:p w14:paraId="1C77389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minimum angle of computational wave grid (cart. in rad)       </w:t>
            </w:r>
          </w:p>
        </w:tc>
        <w:tc>
          <w:tcPr>
            <w:tcW w:w="0" w:type="auto"/>
            <w:noWrap/>
            <w:hideMark/>
          </w:tcPr>
          <w:p w14:paraId="24C2E17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[rad]</w:t>
            </w:r>
          </w:p>
        </w:tc>
      </w:tr>
      <w:tr w:rsidR="0005330B" w:rsidRPr="00752797" w14:paraId="1621385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156E118" w14:textId="77777777" w:rsidR="0005330B" w:rsidRPr="00752797" w:rsidRDefault="0005330B" w:rsidP="0005330B">
            <w:pPr>
              <w:pStyle w:val="PlainText"/>
              <w:jc w:val="both"/>
              <w:rPr>
                <w:color w:val="365F91" w:themeColor="accent1" w:themeShade="BF"/>
              </w:rPr>
            </w:pPr>
            <w:r w:rsidRPr="00752797">
              <w:rPr>
                <w:color w:val="365F91" w:themeColor="accent1" w:themeShade="BF"/>
              </w:rPr>
              <w:t>thetamean</w:t>
            </w:r>
          </w:p>
        </w:tc>
        <w:tc>
          <w:tcPr>
            <w:tcW w:w="5337" w:type="dxa"/>
            <w:noWrap/>
            <w:hideMark/>
          </w:tcPr>
          <w:p w14:paraId="4D06210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mean wave angle             </w:t>
            </w:r>
          </w:p>
        </w:tc>
        <w:tc>
          <w:tcPr>
            <w:tcW w:w="0" w:type="auto"/>
            <w:noWrap/>
            <w:hideMark/>
          </w:tcPr>
          <w:p w14:paraId="7F2DABB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[rad]</w:t>
            </w:r>
          </w:p>
        </w:tc>
      </w:tr>
      <w:tr w:rsidR="0005330B" w:rsidRPr="00752797" w14:paraId="1EEF8F73"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37C1A22" w14:textId="77777777" w:rsidR="0005330B" w:rsidRPr="00752797" w:rsidRDefault="0005330B" w:rsidP="0005330B">
            <w:pPr>
              <w:pStyle w:val="PlainText"/>
              <w:jc w:val="both"/>
              <w:rPr>
                <w:color w:val="365F91" w:themeColor="accent1" w:themeShade="BF"/>
              </w:rPr>
            </w:pPr>
            <w:r w:rsidRPr="00752797">
              <w:rPr>
                <w:color w:val="365F91" w:themeColor="accent1" w:themeShade="BF"/>
              </w:rPr>
              <w:t>thetamin</w:t>
            </w:r>
          </w:p>
        </w:tc>
        <w:tc>
          <w:tcPr>
            <w:tcW w:w="5337" w:type="dxa"/>
            <w:noWrap/>
            <w:hideMark/>
          </w:tcPr>
          <w:p w14:paraId="1B0355BB"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minimum angle of computational wave grid (cart. in rad)       </w:t>
            </w:r>
          </w:p>
        </w:tc>
        <w:tc>
          <w:tcPr>
            <w:tcW w:w="0" w:type="auto"/>
            <w:noWrap/>
            <w:hideMark/>
          </w:tcPr>
          <w:p w14:paraId="69FCB66E"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[rad]</w:t>
            </w:r>
          </w:p>
        </w:tc>
      </w:tr>
      <w:tr w:rsidR="0005330B" w:rsidRPr="00752797" w14:paraId="5F5FC338"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75F016C" w14:textId="77777777" w:rsidR="0005330B" w:rsidRPr="00752797" w:rsidRDefault="0005330B" w:rsidP="0005330B">
            <w:pPr>
              <w:pStyle w:val="PlainText"/>
              <w:jc w:val="both"/>
              <w:rPr>
                <w:color w:val="365F91" w:themeColor="accent1" w:themeShade="BF"/>
              </w:rPr>
            </w:pPr>
            <w:r w:rsidRPr="00752797">
              <w:rPr>
                <w:color w:val="365F91" w:themeColor="accent1" w:themeShade="BF"/>
              </w:rPr>
              <w:t>tideinpt</w:t>
            </w:r>
          </w:p>
        </w:tc>
        <w:tc>
          <w:tcPr>
            <w:tcW w:w="5337" w:type="dxa"/>
            <w:noWrap/>
            <w:hideMark/>
          </w:tcPr>
          <w:p w14:paraId="42C6737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commentRangeStart w:id="638"/>
            <w:r w:rsidRPr="00752797">
              <w:rPr>
                <w:color w:val="365F91" w:themeColor="accent1" w:themeShade="BF"/>
              </w:rPr>
              <w:t>input</w:t>
            </w:r>
            <w:commentRangeEnd w:id="638"/>
            <w:r w:rsidR="009864EA">
              <w:rPr>
                <w:rStyle w:val="CommentReference"/>
                <w:rFonts w:ascii="Arial" w:eastAsia="Times New Roman" w:hAnsi="Arial" w:cs="Arial"/>
                <w:color w:val="auto"/>
                <w:lang w:val="en-GB"/>
              </w:rPr>
              <w:commentReference w:id="638"/>
            </w:r>
            <w:r w:rsidRPr="00752797">
              <w:rPr>
                <w:color w:val="365F91" w:themeColor="accent1" w:themeShade="BF"/>
              </w:rPr>
              <w:t xml:space="preserve"> time of input tidal signal         </w:t>
            </w:r>
          </w:p>
        </w:tc>
        <w:tc>
          <w:tcPr>
            <w:tcW w:w="0" w:type="auto"/>
            <w:noWrap/>
            <w:hideMark/>
          </w:tcPr>
          <w:p w14:paraId="5249416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[s]</w:t>
            </w:r>
          </w:p>
        </w:tc>
      </w:tr>
      <w:tr w:rsidR="0005330B" w:rsidRPr="00752797" w14:paraId="1F898B7E"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7D12643" w14:textId="77777777" w:rsidR="0005330B" w:rsidRPr="00752797" w:rsidRDefault="0005330B" w:rsidP="0005330B">
            <w:pPr>
              <w:pStyle w:val="PlainText"/>
              <w:jc w:val="both"/>
              <w:rPr>
                <w:color w:val="365F91" w:themeColor="accent1" w:themeShade="BF"/>
              </w:rPr>
            </w:pPr>
            <w:r w:rsidRPr="00752797">
              <w:rPr>
                <w:color w:val="365F91" w:themeColor="accent1" w:themeShade="BF"/>
              </w:rPr>
              <w:t>tideinpz</w:t>
            </w:r>
          </w:p>
        </w:tc>
        <w:tc>
          <w:tcPr>
            <w:tcW w:w="5337" w:type="dxa"/>
            <w:noWrap/>
            <w:hideMark/>
          </w:tcPr>
          <w:p w14:paraId="2DB5E04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input tidal signal             </w:t>
            </w:r>
          </w:p>
        </w:tc>
        <w:tc>
          <w:tcPr>
            <w:tcW w:w="0" w:type="auto"/>
            <w:noWrap/>
            <w:hideMark/>
          </w:tcPr>
          <w:p w14:paraId="3569310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3CE2F38B"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AB926FA" w14:textId="77777777" w:rsidR="0005330B" w:rsidRPr="00752797" w:rsidRDefault="0005330B" w:rsidP="0005330B">
            <w:pPr>
              <w:pStyle w:val="PlainText"/>
              <w:jc w:val="both"/>
              <w:rPr>
                <w:color w:val="365F91" w:themeColor="accent1" w:themeShade="BF"/>
              </w:rPr>
            </w:pPr>
            <w:r w:rsidRPr="00752797">
              <w:rPr>
                <w:color w:val="365F91" w:themeColor="accent1" w:themeShade="BF"/>
              </w:rPr>
              <w:t>tidelen</w:t>
            </w:r>
          </w:p>
        </w:tc>
        <w:tc>
          <w:tcPr>
            <w:tcW w:w="5337" w:type="dxa"/>
            <w:noWrap/>
            <w:hideMark/>
          </w:tcPr>
          <w:p w14:paraId="2C194C9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commentRangeStart w:id="639"/>
            <w:r w:rsidRPr="00752797">
              <w:rPr>
                <w:color w:val="365F91" w:themeColor="accent1" w:themeShade="BF"/>
              </w:rPr>
              <w:t xml:space="preserve">length of tide time series           </w:t>
            </w:r>
            <w:commentRangeEnd w:id="639"/>
            <w:r w:rsidR="001A1DBB">
              <w:rPr>
                <w:rStyle w:val="CommentReference"/>
                <w:rFonts w:ascii="Arial" w:eastAsia="Times New Roman" w:hAnsi="Arial" w:cs="Arial"/>
                <w:color w:val="auto"/>
                <w:lang w:val="en-GB"/>
              </w:rPr>
              <w:commentReference w:id="639"/>
            </w:r>
          </w:p>
        </w:tc>
        <w:tc>
          <w:tcPr>
            <w:tcW w:w="0" w:type="auto"/>
            <w:noWrap/>
            <w:hideMark/>
          </w:tcPr>
          <w:p w14:paraId="619C1BCA"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35AD756F"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9A5E932" w14:textId="77777777" w:rsidR="0005330B" w:rsidRPr="00752797" w:rsidRDefault="0005330B" w:rsidP="0005330B">
            <w:pPr>
              <w:pStyle w:val="PlainText"/>
              <w:jc w:val="both"/>
              <w:rPr>
                <w:color w:val="365F91" w:themeColor="accent1" w:themeShade="BF"/>
              </w:rPr>
            </w:pPr>
            <w:r w:rsidRPr="00752797">
              <w:rPr>
                <w:color w:val="365F91" w:themeColor="accent1" w:themeShade="BF"/>
              </w:rPr>
              <w:t>tm</w:t>
            </w:r>
          </w:p>
        </w:tc>
        <w:tc>
          <w:tcPr>
            <w:tcW w:w="5337" w:type="dxa"/>
            <w:noWrap/>
            <w:hideMark/>
          </w:tcPr>
          <w:p w14:paraId="1CF00ADE"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mean wave direction             </w:t>
            </w:r>
          </w:p>
        </w:tc>
        <w:tc>
          <w:tcPr>
            <w:tcW w:w="0" w:type="auto"/>
            <w:noWrap/>
            <w:hideMark/>
          </w:tcPr>
          <w:p w14:paraId="3FDDA91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[rad]</w:t>
            </w:r>
          </w:p>
        </w:tc>
      </w:tr>
      <w:tr w:rsidR="0005330B" w:rsidRPr="00752797" w14:paraId="2C5769EB"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A7EEA21" w14:textId="77777777" w:rsidR="0005330B" w:rsidRPr="00752797" w:rsidRDefault="0005330B" w:rsidP="0005330B">
            <w:pPr>
              <w:pStyle w:val="PlainText"/>
              <w:jc w:val="both"/>
              <w:rPr>
                <w:color w:val="365F91" w:themeColor="accent1" w:themeShade="BF"/>
              </w:rPr>
            </w:pPr>
            <w:r w:rsidRPr="00752797">
              <w:rPr>
                <w:color w:val="365F91" w:themeColor="accent1" w:themeShade="BF"/>
              </w:rPr>
              <w:t>Tsg</w:t>
            </w:r>
          </w:p>
        </w:tc>
        <w:tc>
          <w:tcPr>
            <w:tcW w:w="5337" w:type="dxa"/>
            <w:noWrap/>
            <w:hideMark/>
          </w:tcPr>
          <w:p w14:paraId="51E8E6C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sediment response time for each sediment class         </w:t>
            </w:r>
          </w:p>
        </w:tc>
        <w:tc>
          <w:tcPr>
            <w:tcW w:w="0" w:type="auto"/>
            <w:noWrap/>
            <w:hideMark/>
          </w:tcPr>
          <w:p w14:paraId="6EEA449F"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[s]</w:t>
            </w:r>
          </w:p>
        </w:tc>
      </w:tr>
      <w:tr w:rsidR="0005330B" w:rsidRPr="00752797" w14:paraId="5285F5CA"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087346A" w14:textId="77777777" w:rsidR="0005330B" w:rsidRPr="00752797" w:rsidRDefault="0005330B" w:rsidP="0005330B">
            <w:pPr>
              <w:pStyle w:val="PlainText"/>
              <w:jc w:val="both"/>
              <w:rPr>
                <w:color w:val="365F91" w:themeColor="accent1" w:themeShade="BF"/>
              </w:rPr>
            </w:pPr>
            <w:r w:rsidRPr="00752797">
              <w:rPr>
                <w:color w:val="365F91" w:themeColor="accent1" w:themeShade="BF"/>
              </w:rPr>
              <w:t>u</w:t>
            </w:r>
          </w:p>
        </w:tc>
        <w:tc>
          <w:tcPr>
            <w:tcW w:w="5337" w:type="dxa"/>
            <w:noWrap/>
            <w:hideMark/>
          </w:tcPr>
          <w:p w14:paraId="4DF28A6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GLM velocity in cell </w:t>
            </w:r>
            <w:r w:rsidR="00752797" w:rsidRPr="00752797">
              <w:rPr>
                <w:color w:val="365F91" w:themeColor="accent1" w:themeShade="BF"/>
              </w:rPr>
              <w:t>center</w:t>
            </w:r>
            <w:r w:rsidRPr="00752797">
              <w:rPr>
                <w:color w:val="365F91" w:themeColor="accent1" w:themeShade="BF"/>
              </w:rPr>
              <w:t xml:space="preserve">, x-component          </w:t>
            </w:r>
          </w:p>
        </w:tc>
        <w:tc>
          <w:tcPr>
            <w:tcW w:w="0" w:type="auto"/>
            <w:noWrap/>
            <w:hideMark/>
          </w:tcPr>
          <w:p w14:paraId="6CB40DE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64FD36C"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83319ED" w14:textId="77777777" w:rsidR="0005330B" w:rsidRPr="00752797" w:rsidRDefault="0005330B" w:rsidP="0005330B">
            <w:pPr>
              <w:pStyle w:val="PlainText"/>
              <w:jc w:val="both"/>
              <w:rPr>
                <w:color w:val="365F91" w:themeColor="accent1" w:themeShade="BF"/>
              </w:rPr>
            </w:pPr>
            <w:r w:rsidRPr="00752797">
              <w:rPr>
                <w:color w:val="365F91" w:themeColor="accent1" w:themeShade="BF"/>
              </w:rPr>
              <w:t>ua</w:t>
            </w:r>
          </w:p>
        </w:tc>
        <w:tc>
          <w:tcPr>
            <w:tcW w:w="5337" w:type="dxa"/>
            <w:noWrap/>
            <w:hideMark/>
          </w:tcPr>
          <w:p w14:paraId="5B76873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time averaged flow velocity due to wave asymmetry        </w:t>
            </w:r>
          </w:p>
        </w:tc>
        <w:tc>
          <w:tcPr>
            <w:tcW w:w="0" w:type="auto"/>
            <w:noWrap/>
            <w:hideMark/>
          </w:tcPr>
          <w:p w14:paraId="6D2F2FF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30D99180"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F6EB52A" w14:textId="77777777" w:rsidR="0005330B" w:rsidRPr="00752797" w:rsidRDefault="0005330B" w:rsidP="0005330B">
            <w:pPr>
              <w:pStyle w:val="PlainText"/>
              <w:jc w:val="both"/>
              <w:rPr>
                <w:color w:val="365F91" w:themeColor="accent1" w:themeShade="BF"/>
              </w:rPr>
            </w:pPr>
            <w:r w:rsidRPr="00752797">
              <w:rPr>
                <w:color w:val="365F91" w:themeColor="accent1" w:themeShade="BF"/>
              </w:rPr>
              <w:t>ucrcal</w:t>
            </w:r>
          </w:p>
        </w:tc>
        <w:tc>
          <w:tcPr>
            <w:tcW w:w="5337" w:type="dxa"/>
            <w:noWrap/>
            <w:hideMark/>
          </w:tcPr>
          <w:p w14:paraId="552911C7"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commentRangeStart w:id="640"/>
            <w:r w:rsidRPr="00752797">
              <w:rPr>
                <w:color w:val="365F91" w:themeColor="accent1" w:themeShade="BF"/>
              </w:rPr>
              <w:t xml:space="preserve">calibration factor </w:t>
            </w:r>
            <w:commentRangeEnd w:id="640"/>
            <w:r w:rsidR="001A1DBB">
              <w:rPr>
                <w:rStyle w:val="CommentReference"/>
                <w:rFonts w:ascii="Arial" w:eastAsia="Times New Roman" w:hAnsi="Arial" w:cs="Arial"/>
                <w:color w:val="auto"/>
                <w:lang w:val="en-GB"/>
              </w:rPr>
              <w:commentReference w:id="640"/>
            </w:r>
            <w:r w:rsidRPr="00752797">
              <w:rPr>
                <w:color w:val="365F91" w:themeColor="accent1" w:themeShade="BF"/>
              </w:rPr>
              <w:t xml:space="preserve">for u critical for each sediment class       </w:t>
            </w:r>
          </w:p>
        </w:tc>
        <w:tc>
          <w:tcPr>
            <w:tcW w:w="0" w:type="auto"/>
            <w:noWrap/>
            <w:hideMark/>
          </w:tcPr>
          <w:p w14:paraId="239BF38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0BD0F08D"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5AFBC16" w14:textId="77777777" w:rsidR="0005330B" w:rsidRPr="00752797" w:rsidRDefault="0005330B" w:rsidP="0005330B">
            <w:pPr>
              <w:pStyle w:val="PlainText"/>
              <w:jc w:val="both"/>
              <w:rPr>
                <w:color w:val="365F91" w:themeColor="accent1" w:themeShade="BF"/>
              </w:rPr>
            </w:pPr>
            <w:r w:rsidRPr="00752797">
              <w:rPr>
                <w:color w:val="365F91" w:themeColor="accent1" w:themeShade="BF"/>
              </w:rPr>
              <w:t>ue</w:t>
            </w:r>
          </w:p>
        </w:tc>
        <w:tc>
          <w:tcPr>
            <w:tcW w:w="5337" w:type="dxa"/>
            <w:noWrap/>
            <w:hideMark/>
          </w:tcPr>
          <w:p w14:paraId="61CF50A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Eulerian velocity in cell </w:t>
            </w:r>
            <w:r w:rsidR="00752797" w:rsidRPr="00752797">
              <w:rPr>
                <w:color w:val="365F91" w:themeColor="accent1" w:themeShade="BF"/>
              </w:rPr>
              <w:t>center</w:t>
            </w:r>
            <w:r w:rsidRPr="00752797">
              <w:rPr>
                <w:color w:val="365F91" w:themeColor="accent1" w:themeShade="BF"/>
              </w:rPr>
              <w:t xml:space="preserve">, x-component          </w:t>
            </w:r>
          </w:p>
        </w:tc>
        <w:tc>
          <w:tcPr>
            <w:tcW w:w="0" w:type="auto"/>
            <w:noWrap/>
            <w:hideMark/>
          </w:tcPr>
          <w:p w14:paraId="6955635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2852B1A0"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9A912EF" w14:textId="77777777" w:rsidR="0005330B" w:rsidRPr="00752797" w:rsidRDefault="0005330B" w:rsidP="0005330B">
            <w:pPr>
              <w:pStyle w:val="PlainText"/>
              <w:jc w:val="both"/>
              <w:rPr>
                <w:color w:val="365F91" w:themeColor="accent1" w:themeShade="BF"/>
              </w:rPr>
            </w:pPr>
            <w:r w:rsidRPr="00752797">
              <w:rPr>
                <w:color w:val="365F91" w:themeColor="accent1" w:themeShade="BF"/>
              </w:rPr>
              <w:t>ueu</w:t>
            </w:r>
          </w:p>
        </w:tc>
        <w:tc>
          <w:tcPr>
            <w:tcW w:w="5337" w:type="dxa"/>
            <w:noWrap/>
            <w:hideMark/>
          </w:tcPr>
          <w:p w14:paraId="1648402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Eulerian velocity in u-points, x-component           </w:t>
            </w:r>
          </w:p>
        </w:tc>
        <w:tc>
          <w:tcPr>
            <w:tcW w:w="0" w:type="auto"/>
            <w:noWrap/>
            <w:hideMark/>
          </w:tcPr>
          <w:p w14:paraId="6CD0FBA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6DFBC4E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7750219" w14:textId="77777777" w:rsidR="0005330B" w:rsidRPr="00752797" w:rsidRDefault="0005330B" w:rsidP="0005330B">
            <w:pPr>
              <w:pStyle w:val="PlainText"/>
              <w:jc w:val="both"/>
              <w:rPr>
                <w:color w:val="365F91" w:themeColor="accent1" w:themeShade="BF"/>
              </w:rPr>
            </w:pPr>
            <w:r w:rsidRPr="00752797">
              <w:rPr>
                <w:color w:val="365F91" w:themeColor="accent1" w:themeShade="BF"/>
              </w:rPr>
              <w:t>ui</w:t>
            </w:r>
          </w:p>
        </w:tc>
        <w:tc>
          <w:tcPr>
            <w:tcW w:w="5337" w:type="dxa"/>
            <w:noWrap/>
            <w:hideMark/>
          </w:tcPr>
          <w:p w14:paraId="2EDE2AB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incident bound wave velocity in, x-component          </w:t>
            </w:r>
          </w:p>
        </w:tc>
        <w:tc>
          <w:tcPr>
            <w:tcW w:w="0" w:type="auto"/>
            <w:noWrap/>
            <w:hideMark/>
          </w:tcPr>
          <w:p w14:paraId="1C185EDB"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747181C"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EBCFD52" w14:textId="77777777" w:rsidR="0005330B" w:rsidRPr="00752797" w:rsidRDefault="0005330B" w:rsidP="0005330B">
            <w:pPr>
              <w:pStyle w:val="PlainText"/>
              <w:jc w:val="both"/>
              <w:rPr>
                <w:color w:val="365F91" w:themeColor="accent1" w:themeShade="BF"/>
              </w:rPr>
            </w:pPr>
            <w:r w:rsidRPr="00752797">
              <w:rPr>
                <w:color w:val="365F91" w:themeColor="accent1" w:themeShade="BF"/>
              </w:rPr>
              <w:t>umean</w:t>
            </w:r>
          </w:p>
        </w:tc>
        <w:tc>
          <w:tcPr>
            <w:tcW w:w="5337" w:type="dxa"/>
            <w:noWrap/>
            <w:hideMark/>
          </w:tcPr>
          <w:p w14:paraId="634F304B"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long-term mean velocity at </w:t>
            </w:r>
            <w:commentRangeStart w:id="641"/>
            <w:r w:rsidRPr="00752797">
              <w:rPr>
                <w:color w:val="365F91" w:themeColor="accent1" w:themeShade="BF"/>
              </w:rPr>
              <w:t>bnds</w:t>
            </w:r>
            <w:commentRangeEnd w:id="641"/>
            <w:r w:rsidR="001A1DBB">
              <w:rPr>
                <w:rStyle w:val="CommentReference"/>
                <w:rFonts w:ascii="Arial" w:eastAsia="Times New Roman" w:hAnsi="Arial" w:cs="Arial"/>
                <w:color w:val="auto"/>
                <w:lang w:val="en-GB"/>
              </w:rPr>
              <w:commentReference w:id="641"/>
            </w:r>
            <w:r w:rsidRPr="00752797">
              <w:rPr>
                <w:color w:val="365F91" w:themeColor="accent1" w:themeShade="BF"/>
              </w:rPr>
              <w:t xml:space="preserve"> in u-points, x-component        </w:t>
            </w:r>
          </w:p>
        </w:tc>
        <w:tc>
          <w:tcPr>
            <w:tcW w:w="0" w:type="auto"/>
            <w:noWrap/>
            <w:hideMark/>
          </w:tcPr>
          <w:p w14:paraId="6FFC90A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1E0740CE"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D74CD4E" w14:textId="77777777" w:rsidR="0005330B" w:rsidRPr="00752797" w:rsidRDefault="0005330B" w:rsidP="0005330B">
            <w:pPr>
              <w:pStyle w:val="PlainText"/>
              <w:jc w:val="both"/>
              <w:rPr>
                <w:color w:val="365F91" w:themeColor="accent1" w:themeShade="BF"/>
              </w:rPr>
            </w:pPr>
            <w:r w:rsidRPr="00752797">
              <w:rPr>
                <w:color w:val="365F91" w:themeColor="accent1" w:themeShade="BF"/>
              </w:rPr>
              <w:t>umwci</w:t>
            </w:r>
          </w:p>
        </w:tc>
        <w:tc>
          <w:tcPr>
            <w:tcW w:w="5337" w:type="dxa"/>
            <w:noWrap/>
            <w:hideMark/>
          </w:tcPr>
          <w:p w14:paraId="54F4E8B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velocity (time-averaged) for wci, x-component           </w:t>
            </w:r>
          </w:p>
        </w:tc>
        <w:tc>
          <w:tcPr>
            <w:tcW w:w="0" w:type="auto"/>
            <w:noWrap/>
            <w:hideMark/>
          </w:tcPr>
          <w:p w14:paraId="5290F4A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5518F11E"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74DDBE8" w14:textId="77777777" w:rsidR="0005330B" w:rsidRPr="00752797" w:rsidRDefault="0005330B" w:rsidP="0005330B">
            <w:pPr>
              <w:pStyle w:val="PlainText"/>
              <w:jc w:val="both"/>
              <w:rPr>
                <w:color w:val="365F91" w:themeColor="accent1" w:themeShade="BF"/>
              </w:rPr>
            </w:pPr>
            <w:r w:rsidRPr="00752797">
              <w:rPr>
                <w:color w:val="365F91" w:themeColor="accent1" w:themeShade="BF"/>
              </w:rPr>
              <w:t>ur</w:t>
            </w:r>
          </w:p>
        </w:tc>
        <w:tc>
          <w:tcPr>
            <w:tcW w:w="5337" w:type="dxa"/>
            <w:noWrap/>
            <w:hideMark/>
          </w:tcPr>
          <w:p w14:paraId="20FA082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reflected velocity at </w:t>
            </w:r>
            <w:commentRangeStart w:id="642"/>
            <w:r w:rsidRPr="00752797">
              <w:rPr>
                <w:color w:val="365F91" w:themeColor="accent1" w:themeShade="BF"/>
              </w:rPr>
              <w:t>bnds</w:t>
            </w:r>
            <w:commentRangeEnd w:id="642"/>
            <w:r w:rsidR="001A1DBB">
              <w:rPr>
                <w:rStyle w:val="CommentReference"/>
                <w:rFonts w:ascii="Arial" w:eastAsia="Times New Roman" w:hAnsi="Arial" w:cs="Arial"/>
                <w:color w:val="auto"/>
                <w:lang w:val="en-GB"/>
              </w:rPr>
              <w:commentReference w:id="642"/>
            </w:r>
            <w:r w:rsidRPr="00752797">
              <w:rPr>
                <w:color w:val="365F91" w:themeColor="accent1" w:themeShade="BF"/>
              </w:rPr>
              <w:t xml:space="preserve"> in u-points          </w:t>
            </w:r>
          </w:p>
        </w:tc>
        <w:tc>
          <w:tcPr>
            <w:tcW w:w="0" w:type="auto"/>
            <w:noWrap/>
            <w:hideMark/>
          </w:tcPr>
          <w:p w14:paraId="3318AFB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70F9420"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8E6E13E" w14:textId="77777777" w:rsidR="0005330B" w:rsidRPr="00752797" w:rsidRDefault="0005330B" w:rsidP="0005330B">
            <w:pPr>
              <w:pStyle w:val="PlainText"/>
              <w:jc w:val="both"/>
              <w:rPr>
                <w:color w:val="365F91" w:themeColor="accent1" w:themeShade="BF"/>
              </w:rPr>
            </w:pPr>
            <w:r w:rsidRPr="00752797">
              <w:rPr>
                <w:color w:val="365F91" w:themeColor="accent1" w:themeShade="BF"/>
              </w:rPr>
              <w:t>urepb</w:t>
            </w:r>
          </w:p>
        </w:tc>
        <w:tc>
          <w:tcPr>
            <w:tcW w:w="5337" w:type="dxa"/>
            <w:noWrap/>
            <w:hideMark/>
          </w:tcPr>
          <w:p w14:paraId="0C5BDD1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representative flow velocity for sediment advection and diffusion, x-component       </w:t>
            </w:r>
          </w:p>
        </w:tc>
        <w:tc>
          <w:tcPr>
            <w:tcW w:w="0" w:type="auto"/>
            <w:noWrap/>
            <w:hideMark/>
          </w:tcPr>
          <w:p w14:paraId="3B3DA5D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5199D18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BB26EDC" w14:textId="77777777" w:rsidR="0005330B" w:rsidRPr="00752797" w:rsidRDefault="0005330B" w:rsidP="0005330B">
            <w:pPr>
              <w:pStyle w:val="PlainText"/>
              <w:jc w:val="both"/>
              <w:rPr>
                <w:color w:val="365F91" w:themeColor="accent1" w:themeShade="BF"/>
              </w:rPr>
            </w:pPr>
            <w:r w:rsidRPr="00752797">
              <w:rPr>
                <w:color w:val="365F91" w:themeColor="accent1" w:themeShade="BF"/>
              </w:rPr>
              <w:t>ureps</w:t>
            </w:r>
          </w:p>
        </w:tc>
        <w:tc>
          <w:tcPr>
            <w:tcW w:w="5337" w:type="dxa"/>
            <w:noWrap/>
            <w:hideMark/>
          </w:tcPr>
          <w:p w14:paraId="4753C297"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representative flow velocity for sediment advection and diffusion, x-component       </w:t>
            </w:r>
          </w:p>
        </w:tc>
        <w:tc>
          <w:tcPr>
            <w:tcW w:w="0" w:type="auto"/>
            <w:noWrap/>
            <w:hideMark/>
          </w:tcPr>
          <w:p w14:paraId="735CFE6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35072FA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507DC6C" w14:textId="77777777" w:rsidR="0005330B" w:rsidRPr="00752797" w:rsidRDefault="0005330B" w:rsidP="0005330B">
            <w:pPr>
              <w:pStyle w:val="PlainText"/>
              <w:jc w:val="both"/>
              <w:rPr>
                <w:color w:val="365F91" w:themeColor="accent1" w:themeShade="BF"/>
              </w:rPr>
            </w:pPr>
            <w:r w:rsidRPr="00752797">
              <w:rPr>
                <w:color w:val="365F91" w:themeColor="accent1" w:themeShade="BF"/>
              </w:rPr>
              <w:t>urms</w:t>
            </w:r>
          </w:p>
        </w:tc>
        <w:tc>
          <w:tcPr>
            <w:tcW w:w="5337" w:type="dxa"/>
            <w:noWrap/>
            <w:hideMark/>
          </w:tcPr>
          <w:p w14:paraId="699FCD6F"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orbital velocity              </w:t>
            </w:r>
          </w:p>
        </w:tc>
        <w:tc>
          <w:tcPr>
            <w:tcW w:w="0" w:type="auto"/>
            <w:noWrap/>
            <w:hideMark/>
          </w:tcPr>
          <w:p w14:paraId="32990FF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1495153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FBB21B5" w14:textId="77777777" w:rsidR="0005330B" w:rsidRPr="00752797" w:rsidRDefault="0005330B" w:rsidP="0005330B">
            <w:pPr>
              <w:pStyle w:val="PlainText"/>
              <w:jc w:val="both"/>
              <w:rPr>
                <w:color w:val="365F91" w:themeColor="accent1" w:themeShade="BF"/>
              </w:rPr>
            </w:pPr>
            <w:r w:rsidRPr="00752797">
              <w:rPr>
                <w:color w:val="365F91" w:themeColor="accent1" w:themeShade="BF"/>
              </w:rPr>
              <w:t>usd</w:t>
            </w:r>
          </w:p>
        </w:tc>
        <w:tc>
          <w:tcPr>
            <w:tcW w:w="5337" w:type="dxa"/>
            <w:noWrap/>
            <w:hideMark/>
          </w:tcPr>
          <w:p w14:paraId="7908FE0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return flow due to roller </w:t>
            </w:r>
            <w:commentRangeStart w:id="643"/>
            <w:r w:rsidRPr="00752797">
              <w:rPr>
                <w:color w:val="365F91" w:themeColor="accent1" w:themeShade="BF"/>
              </w:rPr>
              <w:t>after</w:t>
            </w:r>
            <w:commentRangeEnd w:id="643"/>
            <w:r w:rsidR="00875CB7">
              <w:rPr>
                <w:rStyle w:val="CommentReference"/>
                <w:rFonts w:ascii="Arial" w:eastAsia="Times New Roman" w:hAnsi="Arial" w:cs="Arial"/>
                <w:color w:val="auto"/>
                <w:lang w:val="en-GB"/>
              </w:rPr>
              <w:commentReference w:id="643"/>
            </w:r>
            <w:r w:rsidRPr="00752797">
              <w:rPr>
                <w:color w:val="365F91" w:themeColor="accent1" w:themeShade="BF"/>
              </w:rPr>
              <w:t xml:space="preserve"> breaker delay        </w:t>
            </w:r>
          </w:p>
        </w:tc>
        <w:tc>
          <w:tcPr>
            <w:tcW w:w="0" w:type="auto"/>
            <w:noWrap/>
            <w:hideMark/>
          </w:tcPr>
          <w:p w14:paraId="69058A3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337A4990"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65B844C" w14:textId="77777777" w:rsidR="0005330B" w:rsidRPr="00752797" w:rsidRDefault="0005330B" w:rsidP="0005330B">
            <w:pPr>
              <w:pStyle w:val="PlainText"/>
              <w:jc w:val="both"/>
              <w:rPr>
                <w:color w:val="365F91" w:themeColor="accent1" w:themeShade="BF"/>
              </w:rPr>
            </w:pPr>
            <w:r w:rsidRPr="00752797">
              <w:rPr>
                <w:color w:val="365F91" w:themeColor="accent1" w:themeShade="BF"/>
              </w:rPr>
              <w:t>ust</w:t>
            </w:r>
          </w:p>
        </w:tc>
        <w:tc>
          <w:tcPr>
            <w:tcW w:w="5337" w:type="dxa"/>
            <w:noWrap/>
            <w:hideMark/>
          </w:tcPr>
          <w:p w14:paraId="6FEF1C9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Stokes drift              </w:t>
            </w:r>
          </w:p>
        </w:tc>
        <w:tc>
          <w:tcPr>
            <w:tcW w:w="0" w:type="auto"/>
            <w:noWrap/>
            <w:hideMark/>
          </w:tcPr>
          <w:p w14:paraId="4329BE6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1E958169"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564F279" w14:textId="77777777" w:rsidR="0005330B" w:rsidRPr="00752797" w:rsidRDefault="0005330B" w:rsidP="0005330B">
            <w:pPr>
              <w:pStyle w:val="PlainText"/>
              <w:jc w:val="both"/>
              <w:rPr>
                <w:color w:val="365F91" w:themeColor="accent1" w:themeShade="BF"/>
              </w:rPr>
            </w:pPr>
            <w:r w:rsidRPr="00752797">
              <w:rPr>
                <w:color w:val="365F91" w:themeColor="accent1" w:themeShade="BF"/>
              </w:rPr>
              <w:t>ustr</w:t>
            </w:r>
          </w:p>
        </w:tc>
        <w:tc>
          <w:tcPr>
            <w:tcW w:w="5337" w:type="dxa"/>
            <w:noWrap/>
            <w:hideMark/>
          </w:tcPr>
          <w:p w14:paraId="3CB7120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return flow due to roller           </w:t>
            </w:r>
          </w:p>
        </w:tc>
        <w:tc>
          <w:tcPr>
            <w:tcW w:w="0" w:type="auto"/>
            <w:noWrap/>
            <w:hideMark/>
          </w:tcPr>
          <w:p w14:paraId="563A888E"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199A5735"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8925A1B" w14:textId="77777777" w:rsidR="0005330B" w:rsidRPr="00752797" w:rsidRDefault="0005330B" w:rsidP="0005330B">
            <w:pPr>
              <w:pStyle w:val="PlainText"/>
              <w:jc w:val="both"/>
              <w:rPr>
                <w:color w:val="365F91" w:themeColor="accent1" w:themeShade="BF"/>
              </w:rPr>
            </w:pPr>
            <w:r w:rsidRPr="00752797">
              <w:rPr>
                <w:color w:val="365F91" w:themeColor="accent1" w:themeShade="BF"/>
              </w:rPr>
              <w:t>uu</w:t>
            </w:r>
          </w:p>
        </w:tc>
        <w:tc>
          <w:tcPr>
            <w:tcW w:w="5337" w:type="dxa"/>
            <w:noWrap/>
            <w:hideMark/>
          </w:tcPr>
          <w:p w14:paraId="5197AA2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GLM velocity in u-points, x-component           </w:t>
            </w:r>
          </w:p>
        </w:tc>
        <w:tc>
          <w:tcPr>
            <w:tcW w:w="0" w:type="auto"/>
            <w:noWrap/>
            <w:hideMark/>
          </w:tcPr>
          <w:p w14:paraId="42678D0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211B1DAF"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11043ED" w14:textId="77777777" w:rsidR="0005330B" w:rsidRPr="00752797" w:rsidRDefault="0005330B" w:rsidP="0005330B">
            <w:pPr>
              <w:pStyle w:val="PlainText"/>
              <w:jc w:val="both"/>
              <w:rPr>
                <w:color w:val="365F91" w:themeColor="accent1" w:themeShade="BF"/>
              </w:rPr>
            </w:pPr>
            <w:r w:rsidRPr="00752797">
              <w:rPr>
                <w:color w:val="365F91" w:themeColor="accent1" w:themeShade="BF"/>
              </w:rPr>
              <w:lastRenderedPageBreak/>
              <w:t>uv</w:t>
            </w:r>
          </w:p>
        </w:tc>
        <w:tc>
          <w:tcPr>
            <w:tcW w:w="5337" w:type="dxa"/>
            <w:noWrap/>
            <w:hideMark/>
          </w:tcPr>
          <w:p w14:paraId="780AB35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GLM velocity in v-points, x-component           </w:t>
            </w:r>
          </w:p>
        </w:tc>
        <w:tc>
          <w:tcPr>
            <w:tcW w:w="0" w:type="auto"/>
            <w:noWrap/>
            <w:hideMark/>
          </w:tcPr>
          <w:p w14:paraId="4D8FCF9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67EC7CF"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84E8FE7" w14:textId="77777777" w:rsidR="0005330B" w:rsidRPr="00752797" w:rsidRDefault="0005330B" w:rsidP="0005330B">
            <w:pPr>
              <w:pStyle w:val="PlainText"/>
              <w:jc w:val="both"/>
              <w:rPr>
                <w:color w:val="365F91" w:themeColor="accent1" w:themeShade="BF"/>
              </w:rPr>
            </w:pPr>
            <w:r w:rsidRPr="00752797">
              <w:rPr>
                <w:color w:val="365F91" w:themeColor="accent1" w:themeShade="BF"/>
              </w:rPr>
              <w:t>uwf</w:t>
            </w:r>
          </w:p>
        </w:tc>
        <w:tc>
          <w:tcPr>
            <w:tcW w:w="5337" w:type="dxa"/>
            <w:noWrap/>
            <w:hideMark/>
          </w:tcPr>
          <w:p w14:paraId="68F355C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Stokes drift, x-component             </w:t>
            </w:r>
          </w:p>
        </w:tc>
        <w:tc>
          <w:tcPr>
            <w:tcW w:w="0" w:type="auto"/>
            <w:noWrap/>
            <w:hideMark/>
          </w:tcPr>
          <w:p w14:paraId="5A2E8A5C"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226DE9F2"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8C4289E" w14:textId="77777777" w:rsidR="0005330B" w:rsidRPr="00752797" w:rsidRDefault="0005330B" w:rsidP="0005330B">
            <w:pPr>
              <w:pStyle w:val="PlainText"/>
              <w:jc w:val="both"/>
              <w:rPr>
                <w:color w:val="365F91" w:themeColor="accent1" w:themeShade="BF"/>
              </w:rPr>
            </w:pPr>
            <w:r w:rsidRPr="00752797">
              <w:rPr>
                <w:color w:val="365F91" w:themeColor="accent1" w:themeShade="BF"/>
              </w:rPr>
              <w:t>v</w:t>
            </w:r>
          </w:p>
        </w:tc>
        <w:tc>
          <w:tcPr>
            <w:tcW w:w="5337" w:type="dxa"/>
            <w:noWrap/>
            <w:hideMark/>
          </w:tcPr>
          <w:p w14:paraId="6856F5C2"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GLM velocity in cell </w:t>
            </w:r>
            <w:r w:rsidR="00752797" w:rsidRPr="00752797">
              <w:rPr>
                <w:color w:val="365F91" w:themeColor="accent1" w:themeShade="BF"/>
              </w:rPr>
              <w:t>center</w:t>
            </w:r>
            <w:r w:rsidRPr="00752797">
              <w:rPr>
                <w:color w:val="365F91" w:themeColor="accent1" w:themeShade="BF"/>
              </w:rPr>
              <w:t xml:space="preserve">, y-component          </w:t>
            </w:r>
          </w:p>
        </w:tc>
        <w:tc>
          <w:tcPr>
            <w:tcW w:w="0" w:type="auto"/>
            <w:noWrap/>
            <w:hideMark/>
          </w:tcPr>
          <w:p w14:paraId="6B1F14C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2B2330E4"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DB4AAEC" w14:textId="77777777" w:rsidR="0005330B" w:rsidRPr="00752797" w:rsidRDefault="0005330B" w:rsidP="0005330B">
            <w:pPr>
              <w:pStyle w:val="PlainText"/>
              <w:jc w:val="both"/>
              <w:rPr>
                <w:color w:val="365F91" w:themeColor="accent1" w:themeShade="BF"/>
              </w:rPr>
            </w:pPr>
            <w:commentRangeStart w:id="644"/>
            <w:r w:rsidRPr="00752797">
              <w:rPr>
                <w:color w:val="365F91" w:themeColor="accent1" w:themeShade="BF"/>
              </w:rPr>
              <w:t>vardx</w:t>
            </w:r>
            <w:commentRangeEnd w:id="644"/>
            <w:r w:rsidR="00875CB7">
              <w:rPr>
                <w:rStyle w:val="CommentReference"/>
                <w:rFonts w:ascii="Arial" w:eastAsia="Times New Roman" w:hAnsi="Arial" w:cs="Arial"/>
                <w:b w:val="0"/>
                <w:bCs w:val="0"/>
                <w:color w:val="auto"/>
                <w:lang w:val="en-GB"/>
              </w:rPr>
              <w:commentReference w:id="644"/>
            </w:r>
          </w:p>
        </w:tc>
        <w:tc>
          <w:tcPr>
            <w:tcW w:w="5337" w:type="dxa"/>
            <w:noWrap/>
            <w:hideMark/>
          </w:tcPr>
          <w:p w14:paraId="470E20E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0 = uniform grid size, 1 = variable grid size      </w:t>
            </w:r>
          </w:p>
        </w:tc>
        <w:tc>
          <w:tcPr>
            <w:tcW w:w="0" w:type="auto"/>
            <w:noWrap/>
            <w:hideMark/>
          </w:tcPr>
          <w:p w14:paraId="04116A2F"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2DE4F654"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0176DEE" w14:textId="77777777" w:rsidR="0005330B" w:rsidRPr="00752797" w:rsidRDefault="0005330B" w:rsidP="0005330B">
            <w:pPr>
              <w:pStyle w:val="PlainText"/>
              <w:jc w:val="both"/>
              <w:rPr>
                <w:color w:val="365F91" w:themeColor="accent1" w:themeShade="BF"/>
              </w:rPr>
            </w:pPr>
            <w:r w:rsidRPr="00752797">
              <w:rPr>
                <w:color w:val="365F91" w:themeColor="accent1" w:themeShade="BF"/>
              </w:rPr>
              <w:t>ve</w:t>
            </w:r>
          </w:p>
        </w:tc>
        <w:tc>
          <w:tcPr>
            <w:tcW w:w="5337" w:type="dxa"/>
            <w:noWrap/>
            <w:hideMark/>
          </w:tcPr>
          <w:p w14:paraId="1DE0E16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Eulerian velocity in cell </w:t>
            </w:r>
            <w:r w:rsidR="00752797" w:rsidRPr="00752797">
              <w:rPr>
                <w:color w:val="365F91" w:themeColor="accent1" w:themeShade="BF"/>
              </w:rPr>
              <w:t>center</w:t>
            </w:r>
            <w:r w:rsidRPr="00752797">
              <w:rPr>
                <w:color w:val="365F91" w:themeColor="accent1" w:themeShade="BF"/>
              </w:rPr>
              <w:t xml:space="preserve">, y-component          </w:t>
            </w:r>
          </w:p>
        </w:tc>
        <w:tc>
          <w:tcPr>
            <w:tcW w:w="0" w:type="auto"/>
            <w:noWrap/>
            <w:hideMark/>
          </w:tcPr>
          <w:p w14:paraId="57352BF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2433D683"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3CACC8E" w14:textId="77777777" w:rsidR="0005330B" w:rsidRPr="00752797" w:rsidRDefault="0005330B" w:rsidP="0005330B">
            <w:pPr>
              <w:pStyle w:val="PlainText"/>
              <w:jc w:val="both"/>
              <w:rPr>
                <w:color w:val="365F91" w:themeColor="accent1" w:themeShade="BF"/>
              </w:rPr>
            </w:pPr>
            <w:r w:rsidRPr="00752797">
              <w:rPr>
                <w:color w:val="365F91" w:themeColor="accent1" w:themeShade="BF"/>
              </w:rPr>
              <w:t>vev</w:t>
            </w:r>
          </w:p>
        </w:tc>
        <w:tc>
          <w:tcPr>
            <w:tcW w:w="5337" w:type="dxa"/>
            <w:noWrap/>
            <w:hideMark/>
          </w:tcPr>
          <w:p w14:paraId="56164DD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Eulerian velocity in u-points, y-component           </w:t>
            </w:r>
          </w:p>
        </w:tc>
        <w:tc>
          <w:tcPr>
            <w:tcW w:w="0" w:type="auto"/>
            <w:noWrap/>
            <w:hideMark/>
          </w:tcPr>
          <w:p w14:paraId="30B4D3F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364EB975"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3B93322" w14:textId="77777777" w:rsidR="0005330B" w:rsidRPr="00752797" w:rsidRDefault="0005330B" w:rsidP="0005330B">
            <w:pPr>
              <w:pStyle w:val="PlainText"/>
              <w:jc w:val="both"/>
              <w:rPr>
                <w:color w:val="365F91" w:themeColor="accent1" w:themeShade="BF"/>
              </w:rPr>
            </w:pPr>
            <w:r w:rsidRPr="00752797">
              <w:rPr>
                <w:color w:val="365F91" w:themeColor="accent1" w:themeShade="BF"/>
              </w:rPr>
              <w:t>vi</w:t>
            </w:r>
          </w:p>
        </w:tc>
        <w:tc>
          <w:tcPr>
            <w:tcW w:w="5337" w:type="dxa"/>
            <w:noWrap/>
            <w:hideMark/>
          </w:tcPr>
          <w:p w14:paraId="22EB8D8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incident bound wave velocity in, y-component          </w:t>
            </w:r>
          </w:p>
        </w:tc>
        <w:tc>
          <w:tcPr>
            <w:tcW w:w="0" w:type="auto"/>
            <w:noWrap/>
            <w:hideMark/>
          </w:tcPr>
          <w:p w14:paraId="41A01B93"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5829DB4"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052D9C4B" w14:textId="77777777" w:rsidR="0005330B" w:rsidRPr="00752797" w:rsidRDefault="0005330B" w:rsidP="0005330B">
            <w:pPr>
              <w:pStyle w:val="PlainText"/>
              <w:jc w:val="both"/>
              <w:rPr>
                <w:color w:val="365F91" w:themeColor="accent1" w:themeShade="BF"/>
              </w:rPr>
            </w:pPr>
            <w:r w:rsidRPr="00752797">
              <w:rPr>
                <w:color w:val="365F91" w:themeColor="accent1" w:themeShade="BF"/>
              </w:rPr>
              <w:t>vmag</w:t>
            </w:r>
          </w:p>
        </w:tc>
        <w:tc>
          <w:tcPr>
            <w:tcW w:w="5337" w:type="dxa"/>
            <w:noWrap/>
            <w:hideMark/>
          </w:tcPr>
          <w:p w14:paraId="41D1941B"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velocity magnitude in cell </w:t>
            </w:r>
            <w:r w:rsidR="00752797" w:rsidRPr="00752797">
              <w:rPr>
                <w:color w:val="365F91" w:themeColor="accent1" w:themeShade="BF"/>
              </w:rPr>
              <w:t>center</w:t>
            </w:r>
            <w:r w:rsidRPr="00752797">
              <w:rPr>
                <w:color w:val="365F91" w:themeColor="accent1" w:themeShade="BF"/>
              </w:rPr>
              <w:t xml:space="preserve">           </w:t>
            </w:r>
          </w:p>
        </w:tc>
        <w:tc>
          <w:tcPr>
            <w:tcW w:w="0" w:type="auto"/>
            <w:noWrap/>
            <w:hideMark/>
          </w:tcPr>
          <w:p w14:paraId="202BA5C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66C548C"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EE8CBE5" w14:textId="77777777" w:rsidR="0005330B" w:rsidRPr="00752797" w:rsidRDefault="0005330B" w:rsidP="0005330B">
            <w:pPr>
              <w:pStyle w:val="PlainText"/>
              <w:jc w:val="both"/>
              <w:rPr>
                <w:color w:val="365F91" w:themeColor="accent1" w:themeShade="BF"/>
              </w:rPr>
            </w:pPr>
            <w:r w:rsidRPr="00752797">
              <w:rPr>
                <w:color w:val="365F91" w:themeColor="accent1" w:themeShade="BF"/>
              </w:rPr>
              <w:t>vmageu</w:t>
            </w:r>
          </w:p>
        </w:tc>
        <w:tc>
          <w:tcPr>
            <w:tcW w:w="5337" w:type="dxa"/>
            <w:noWrap/>
            <w:hideMark/>
          </w:tcPr>
          <w:p w14:paraId="03E2F14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Eulerian velocity magnitude u-points            </w:t>
            </w:r>
          </w:p>
        </w:tc>
        <w:tc>
          <w:tcPr>
            <w:tcW w:w="0" w:type="auto"/>
            <w:noWrap/>
            <w:hideMark/>
          </w:tcPr>
          <w:p w14:paraId="344FDA09"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26D9BE6"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4F4716D" w14:textId="77777777" w:rsidR="0005330B" w:rsidRPr="00752797" w:rsidRDefault="0005330B" w:rsidP="0005330B">
            <w:pPr>
              <w:pStyle w:val="PlainText"/>
              <w:jc w:val="both"/>
              <w:rPr>
                <w:color w:val="365F91" w:themeColor="accent1" w:themeShade="BF"/>
              </w:rPr>
            </w:pPr>
            <w:r w:rsidRPr="00752797">
              <w:rPr>
                <w:color w:val="365F91" w:themeColor="accent1" w:themeShade="BF"/>
              </w:rPr>
              <w:t>vmagev</w:t>
            </w:r>
          </w:p>
        </w:tc>
        <w:tc>
          <w:tcPr>
            <w:tcW w:w="5337" w:type="dxa"/>
            <w:noWrap/>
            <w:hideMark/>
          </w:tcPr>
          <w:p w14:paraId="20B0321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Eulerian velocity magnitude v-points            </w:t>
            </w:r>
          </w:p>
        </w:tc>
        <w:tc>
          <w:tcPr>
            <w:tcW w:w="0" w:type="auto"/>
            <w:noWrap/>
            <w:hideMark/>
          </w:tcPr>
          <w:p w14:paraId="227EB83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37B40D99"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202ADCE" w14:textId="77777777" w:rsidR="0005330B" w:rsidRPr="00752797" w:rsidRDefault="0005330B" w:rsidP="0005330B">
            <w:pPr>
              <w:pStyle w:val="PlainText"/>
              <w:jc w:val="both"/>
              <w:rPr>
                <w:color w:val="365F91" w:themeColor="accent1" w:themeShade="BF"/>
              </w:rPr>
            </w:pPr>
            <w:r w:rsidRPr="00752797">
              <w:rPr>
                <w:color w:val="365F91" w:themeColor="accent1" w:themeShade="BF"/>
              </w:rPr>
              <w:t>vmagu</w:t>
            </w:r>
          </w:p>
        </w:tc>
        <w:tc>
          <w:tcPr>
            <w:tcW w:w="5337" w:type="dxa"/>
            <w:noWrap/>
            <w:hideMark/>
          </w:tcPr>
          <w:p w14:paraId="6BD29D5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GLM velocity magnitude u-points            </w:t>
            </w:r>
          </w:p>
        </w:tc>
        <w:tc>
          <w:tcPr>
            <w:tcW w:w="0" w:type="auto"/>
            <w:noWrap/>
            <w:hideMark/>
          </w:tcPr>
          <w:p w14:paraId="09EBD76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244D0483"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117A6560" w14:textId="77777777" w:rsidR="0005330B" w:rsidRPr="00752797" w:rsidRDefault="0005330B" w:rsidP="0005330B">
            <w:pPr>
              <w:pStyle w:val="PlainText"/>
              <w:jc w:val="both"/>
              <w:rPr>
                <w:color w:val="365F91" w:themeColor="accent1" w:themeShade="BF"/>
              </w:rPr>
            </w:pPr>
            <w:r w:rsidRPr="00752797">
              <w:rPr>
                <w:color w:val="365F91" w:themeColor="accent1" w:themeShade="BF"/>
              </w:rPr>
              <w:t>vmagv</w:t>
            </w:r>
          </w:p>
        </w:tc>
        <w:tc>
          <w:tcPr>
            <w:tcW w:w="5337" w:type="dxa"/>
            <w:noWrap/>
            <w:hideMark/>
          </w:tcPr>
          <w:p w14:paraId="1F8FCF9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GLM velocity magnitude v-points            </w:t>
            </w:r>
          </w:p>
        </w:tc>
        <w:tc>
          <w:tcPr>
            <w:tcW w:w="0" w:type="auto"/>
            <w:noWrap/>
            <w:hideMark/>
          </w:tcPr>
          <w:p w14:paraId="6B1BCB2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2CF813A"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9B2E6BD" w14:textId="77777777" w:rsidR="0005330B" w:rsidRPr="00752797" w:rsidRDefault="0005330B" w:rsidP="0005330B">
            <w:pPr>
              <w:pStyle w:val="PlainText"/>
              <w:jc w:val="both"/>
              <w:rPr>
                <w:color w:val="365F91" w:themeColor="accent1" w:themeShade="BF"/>
              </w:rPr>
            </w:pPr>
            <w:r w:rsidRPr="00752797">
              <w:rPr>
                <w:color w:val="365F91" w:themeColor="accent1" w:themeShade="BF"/>
              </w:rPr>
              <w:t>vmean</w:t>
            </w:r>
          </w:p>
        </w:tc>
        <w:tc>
          <w:tcPr>
            <w:tcW w:w="5337" w:type="dxa"/>
            <w:noWrap/>
            <w:hideMark/>
          </w:tcPr>
          <w:p w14:paraId="1F4AAFA3" w14:textId="77777777" w:rsidR="0005330B" w:rsidRPr="00752797" w:rsidRDefault="00752797"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long-term</w:t>
            </w:r>
            <w:r w:rsidR="0005330B" w:rsidRPr="00752797">
              <w:rPr>
                <w:color w:val="365F91" w:themeColor="accent1" w:themeShade="BF"/>
              </w:rPr>
              <w:t xml:space="preserve"> mean velocity at </w:t>
            </w:r>
            <w:commentRangeStart w:id="645"/>
            <w:r w:rsidR="0005330B" w:rsidRPr="00752797">
              <w:rPr>
                <w:color w:val="365F91" w:themeColor="accent1" w:themeShade="BF"/>
              </w:rPr>
              <w:t>bnds</w:t>
            </w:r>
            <w:commentRangeEnd w:id="645"/>
            <w:r w:rsidR="00875CB7">
              <w:rPr>
                <w:rStyle w:val="CommentReference"/>
                <w:rFonts w:ascii="Arial" w:eastAsia="Times New Roman" w:hAnsi="Arial" w:cs="Arial"/>
                <w:color w:val="auto"/>
                <w:lang w:val="en-GB"/>
              </w:rPr>
              <w:commentReference w:id="645"/>
            </w:r>
            <w:r w:rsidR="0005330B" w:rsidRPr="00752797">
              <w:rPr>
                <w:color w:val="365F91" w:themeColor="accent1" w:themeShade="BF"/>
              </w:rPr>
              <w:t xml:space="preserve"> in u-points, y-component        </w:t>
            </w:r>
          </w:p>
        </w:tc>
        <w:tc>
          <w:tcPr>
            <w:tcW w:w="0" w:type="auto"/>
            <w:noWrap/>
            <w:hideMark/>
          </w:tcPr>
          <w:p w14:paraId="0F40C4E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1F66685A"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D9D72B3" w14:textId="77777777" w:rsidR="0005330B" w:rsidRPr="00752797" w:rsidRDefault="0005330B" w:rsidP="0005330B">
            <w:pPr>
              <w:pStyle w:val="PlainText"/>
              <w:jc w:val="both"/>
              <w:rPr>
                <w:color w:val="365F91" w:themeColor="accent1" w:themeShade="BF"/>
              </w:rPr>
            </w:pPr>
            <w:r w:rsidRPr="00752797">
              <w:rPr>
                <w:color w:val="365F91" w:themeColor="accent1" w:themeShade="BF"/>
              </w:rPr>
              <w:t>vmwci</w:t>
            </w:r>
          </w:p>
        </w:tc>
        <w:tc>
          <w:tcPr>
            <w:tcW w:w="5337" w:type="dxa"/>
            <w:noWrap/>
            <w:hideMark/>
          </w:tcPr>
          <w:p w14:paraId="0C4614B2"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velocity (time-averaged) for wci, y-component           </w:t>
            </w:r>
          </w:p>
        </w:tc>
        <w:tc>
          <w:tcPr>
            <w:tcW w:w="0" w:type="auto"/>
            <w:noWrap/>
            <w:hideMark/>
          </w:tcPr>
          <w:p w14:paraId="7794B811"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293BDF73"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6BE080F" w14:textId="77777777" w:rsidR="0005330B" w:rsidRPr="00752797" w:rsidRDefault="0005330B" w:rsidP="0005330B">
            <w:pPr>
              <w:pStyle w:val="PlainText"/>
              <w:jc w:val="both"/>
              <w:rPr>
                <w:color w:val="365F91" w:themeColor="accent1" w:themeShade="BF"/>
              </w:rPr>
            </w:pPr>
            <w:r w:rsidRPr="00752797">
              <w:rPr>
                <w:color w:val="365F91" w:themeColor="accent1" w:themeShade="BF"/>
              </w:rPr>
              <w:t>vrepb</w:t>
            </w:r>
          </w:p>
        </w:tc>
        <w:tc>
          <w:tcPr>
            <w:tcW w:w="5337" w:type="dxa"/>
            <w:noWrap/>
            <w:hideMark/>
          </w:tcPr>
          <w:p w14:paraId="3347E63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representative flow velocity for sediment advection and diffusion, y-component       </w:t>
            </w:r>
          </w:p>
        </w:tc>
        <w:tc>
          <w:tcPr>
            <w:tcW w:w="0" w:type="auto"/>
            <w:noWrap/>
            <w:hideMark/>
          </w:tcPr>
          <w:p w14:paraId="6858943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21C1074"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8F7F8D8" w14:textId="77777777" w:rsidR="0005330B" w:rsidRPr="00752797" w:rsidRDefault="0005330B" w:rsidP="0005330B">
            <w:pPr>
              <w:pStyle w:val="PlainText"/>
              <w:jc w:val="both"/>
              <w:rPr>
                <w:color w:val="365F91" w:themeColor="accent1" w:themeShade="BF"/>
              </w:rPr>
            </w:pPr>
            <w:r w:rsidRPr="00752797">
              <w:rPr>
                <w:color w:val="365F91" w:themeColor="accent1" w:themeShade="BF"/>
              </w:rPr>
              <w:t>vreps</w:t>
            </w:r>
          </w:p>
        </w:tc>
        <w:tc>
          <w:tcPr>
            <w:tcW w:w="5337" w:type="dxa"/>
            <w:noWrap/>
            <w:hideMark/>
          </w:tcPr>
          <w:p w14:paraId="5C126DE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representative flow velocity for sediment advection and diffusion, y-component       </w:t>
            </w:r>
          </w:p>
        </w:tc>
        <w:tc>
          <w:tcPr>
            <w:tcW w:w="0" w:type="auto"/>
            <w:noWrap/>
            <w:hideMark/>
          </w:tcPr>
          <w:p w14:paraId="4A0F257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31B912C9"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9B01904" w14:textId="77777777" w:rsidR="0005330B" w:rsidRPr="00752797" w:rsidRDefault="0005330B" w:rsidP="0005330B">
            <w:pPr>
              <w:pStyle w:val="PlainText"/>
              <w:jc w:val="both"/>
              <w:rPr>
                <w:color w:val="365F91" w:themeColor="accent1" w:themeShade="BF"/>
              </w:rPr>
            </w:pPr>
            <w:r w:rsidRPr="00752797">
              <w:rPr>
                <w:color w:val="365F91" w:themeColor="accent1" w:themeShade="BF"/>
              </w:rPr>
              <w:t>vu</w:t>
            </w:r>
          </w:p>
        </w:tc>
        <w:tc>
          <w:tcPr>
            <w:tcW w:w="5337" w:type="dxa"/>
            <w:noWrap/>
            <w:hideMark/>
          </w:tcPr>
          <w:p w14:paraId="03BC975B"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GLM velocity in u-points, y-component           </w:t>
            </w:r>
          </w:p>
        </w:tc>
        <w:tc>
          <w:tcPr>
            <w:tcW w:w="0" w:type="auto"/>
            <w:noWrap/>
            <w:hideMark/>
          </w:tcPr>
          <w:p w14:paraId="75073CE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4D3C718"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41275F9" w14:textId="77777777" w:rsidR="0005330B" w:rsidRPr="00752797" w:rsidRDefault="0005330B" w:rsidP="0005330B">
            <w:pPr>
              <w:pStyle w:val="PlainText"/>
              <w:jc w:val="both"/>
              <w:rPr>
                <w:color w:val="365F91" w:themeColor="accent1" w:themeShade="BF"/>
              </w:rPr>
            </w:pPr>
            <w:r w:rsidRPr="00752797">
              <w:rPr>
                <w:color w:val="365F91" w:themeColor="accent1" w:themeShade="BF"/>
              </w:rPr>
              <w:t>vv</w:t>
            </w:r>
          </w:p>
        </w:tc>
        <w:tc>
          <w:tcPr>
            <w:tcW w:w="5337" w:type="dxa"/>
            <w:noWrap/>
            <w:hideMark/>
          </w:tcPr>
          <w:p w14:paraId="734499D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GLM velocity in v-points, y-component           </w:t>
            </w:r>
          </w:p>
        </w:tc>
        <w:tc>
          <w:tcPr>
            <w:tcW w:w="0" w:type="auto"/>
            <w:noWrap/>
            <w:hideMark/>
          </w:tcPr>
          <w:p w14:paraId="29CE926A"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7F255FE"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B89D4B5" w14:textId="77777777" w:rsidR="0005330B" w:rsidRPr="00752797" w:rsidRDefault="0005330B" w:rsidP="0005330B">
            <w:pPr>
              <w:pStyle w:val="PlainText"/>
              <w:jc w:val="both"/>
              <w:rPr>
                <w:color w:val="365F91" w:themeColor="accent1" w:themeShade="BF"/>
              </w:rPr>
            </w:pPr>
            <w:r w:rsidRPr="00752797">
              <w:rPr>
                <w:color w:val="365F91" w:themeColor="accent1" w:themeShade="BF"/>
              </w:rPr>
              <w:t>vwf</w:t>
            </w:r>
          </w:p>
        </w:tc>
        <w:tc>
          <w:tcPr>
            <w:tcW w:w="5337" w:type="dxa"/>
            <w:noWrap/>
            <w:hideMark/>
          </w:tcPr>
          <w:p w14:paraId="71B220A8"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Stokes drift, y-component             </w:t>
            </w:r>
          </w:p>
        </w:tc>
        <w:tc>
          <w:tcPr>
            <w:tcW w:w="0" w:type="auto"/>
            <w:noWrap/>
            <w:hideMark/>
          </w:tcPr>
          <w:p w14:paraId="599BC57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152EAEA7"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6D9D83A" w14:textId="77777777" w:rsidR="0005330B" w:rsidRPr="00752797" w:rsidRDefault="0005330B" w:rsidP="0005330B">
            <w:pPr>
              <w:pStyle w:val="PlainText"/>
              <w:jc w:val="both"/>
              <w:rPr>
                <w:color w:val="365F91" w:themeColor="accent1" w:themeShade="BF"/>
              </w:rPr>
            </w:pPr>
            <w:r w:rsidRPr="00752797">
              <w:rPr>
                <w:color w:val="365F91" w:themeColor="accent1" w:themeShade="BF"/>
              </w:rPr>
              <w:t>wb</w:t>
            </w:r>
          </w:p>
        </w:tc>
        <w:tc>
          <w:tcPr>
            <w:tcW w:w="5337" w:type="dxa"/>
            <w:noWrap/>
            <w:hideMark/>
          </w:tcPr>
          <w:p w14:paraId="5E48F29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vertical velocity at the bottom           </w:t>
            </w:r>
          </w:p>
        </w:tc>
        <w:tc>
          <w:tcPr>
            <w:tcW w:w="0" w:type="auto"/>
            <w:noWrap/>
            <w:hideMark/>
          </w:tcPr>
          <w:p w14:paraId="2F8ED28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12B2FF55"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AEF05F3" w14:textId="77777777" w:rsidR="0005330B" w:rsidRPr="00752797" w:rsidRDefault="0005330B" w:rsidP="0005330B">
            <w:pPr>
              <w:pStyle w:val="PlainText"/>
              <w:jc w:val="both"/>
              <w:rPr>
                <w:color w:val="365F91" w:themeColor="accent1" w:themeShade="BF"/>
              </w:rPr>
            </w:pPr>
            <w:commentRangeStart w:id="646"/>
            <w:r w:rsidRPr="00752797">
              <w:rPr>
                <w:color w:val="365F91" w:themeColor="accent1" w:themeShade="BF"/>
              </w:rPr>
              <w:t>wetu</w:t>
            </w:r>
            <w:commentRangeEnd w:id="646"/>
            <w:r w:rsidR="00875CB7">
              <w:rPr>
                <w:rStyle w:val="CommentReference"/>
                <w:rFonts w:ascii="Arial" w:eastAsia="Times New Roman" w:hAnsi="Arial" w:cs="Arial"/>
                <w:b w:val="0"/>
                <w:bCs w:val="0"/>
                <w:color w:val="auto"/>
                <w:lang w:val="en-GB"/>
              </w:rPr>
              <w:commentReference w:id="646"/>
            </w:r>
          </w:p>
        </w:tc>
        <w:tc>
          <w:tcPr>
            <w:tcW w:w="5337" w:type="dxa"/>
            <w:noWrap/>
            <w:hideMark/>
          </w:tcPr>
          <w:p w14:paraId="7EC4077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mask wet/dry u-points             </w:t>
            </w:r>
          </w:p>
        </w:tc>
        <w:tc>
          <w:tcPr>
            <w:tcW w:w="0" w:type="auto"/>
            <w:noWrap/>
            <w:hideMark/>
          </w:tcPr>
          <w:p w14:paraId="415FC91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3DF9BBEF"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7FA1048" w14:textId="77777777" w:rsidR="0005330B" w:rsidRPr="00752797" w:rsidRDefault="0005330B" w:rsidP="0005330B">
            <w:pPr>
              <w:pStyle w:val="PlainText"/>
              <w:jc w:val="both"/>
              <w:rPr>
                <w:color w:val="365F91" w:themeColor="accent1" w:themeShade="BF"/>
              </w:rPr>
            </w:pPr>
            <w:r w:rsidRPr="00752797">
              <w:rPr>
                <w:color w:val="365F91" w:themeColor="accent1" w:themeShade="BF"/>
              </w:rPr>
              <w:t>wetv</w:t>
            </w:r>
          </w:p>
        </w:tc>
        <w:tc>
          <w:tcPr>
            <w:tcW w:w="5337" w:type="dxa"/>
            <w:noWrap/>
            <w:hideMark/>
          </w:tcPr>
          <w:p w14:paraId="4F4F8108"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mask wet/dry v-points             </w:t>
            </w:r>
          </w:p>
        </w:tc>
        <w:tc>
          <w:tcPr>
            <w:tcW w:w="0" w:type="auto"/>
            <w:noWrap/>
            <w:hideMark/>
          </w:tcPr>
          <w:p w14:paraId="3815F8E2"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60D069EE"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0ABA4C1" w14:textId="77777777" w:rsidR="0005330B" w:rsidRPr="00752797" w:rsidRDefault="0005330B" w:rsidP="0005330B">
            <w:pPr>
              <w:pStyle w:val="PlainText"/>
              <w:jc w:val="both"/>
              <w:rPr>
                <w:color w:val="365F91" w:themeColor="accent1" w:themeShade="BF"/>
              </w:rPr>
            </w:pPr>
            <w:r w:rsidRPr="00752797">
              <w:rPr>
                <w:color w:val="365F91" w:themeColor="accent1" w:themeShade="BF"/>
              </w:rPr>
              <w:t>wetz</w:t>
            </w:r>
          </w:p>
        </w:tc>
        <w:tc>
          <w:tcPr>
            <w:tcW w:w="5337" w:type="dxa"/>
            <w:noWrap/>
            <w:hideMark/>
          </w:tcPr>
          <w:p w14:paraId="43DC4D4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mask wet/dry eta-points             </w:t>
            </w:r>
          </w:p>
        </w:tc>
        <w:tc>
          <w:tcPr>
            <w:tcW w:w="0" w:type="auto"/>
            <w:noWrap/>
            <w:hideMark/>
          </w:tcPr>
          <w:p w14:paraId="758DED2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407F36F9"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67CAB19" w14:textId="77777777" w:rsidR="0005330B" w:rsidRPr="00752797" w:rsidRDefault="0005330B" w:rsidP="0005330B">
            <w:pPr>
              <w:pStyle w:val="PlainText"/>
              <w:jc w:val="both"/>
              <w:rPr>
                <w:color w:val="365F91" w:themeColor="accent1" w:themeShade="BF"/>
              </w:rPr>
            </w:pPr>
            <w:commentRangeStart w:id="647"/>
            <w:r w:rsidRPr="00752797">
              <w:rPr>
                <w:color w:val="365F91" w:themeColor="accent1" w:themeShade="BF"/>
              </w:rPr>
              <w:t>wi</w:t>
            </w:r>
            <w:commentRangeEnd w:id="647"/>
            <w:r w:rsidR="00E444D9">
              <w:rPr>
                <w:rStyle w:val="CommentReference"/>
                <w:rFonts w:ascii="Arial" w:eastAsia="Times New Roman" w:hAnsi="Arial" w:cs="Arial"/>
                <w:b w:val="0"/>
                <w:bCs w:val="0"/>
                <w:color w:val="auto"/>
                <w:lang w:val="en-GB"/>
              </w:rPr>
              <w:commentReference w:id="647"/>
            </w:r>
          </w:p>
        </w:tc>
        <w:tc>
          <w:tcPr>
            <w:tcW w:w="5337" w:type="dxa"/>
            <w:noWrap/>
            <w:hideMark/>
          </w:tcPr>
          <w:p w14:paraId="67BCBD8A"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Vertical velocity at boundary due to (short) waves        </w:t>
            </w:r>
          </w:p>
        </w:tc>
        <w:tc>
          <w:tcPr>
            <w:tcW w:w="0" w:type="auto"/>
            <w:noWrap/>
            <w:hideMark/>
          </w:tcPr>
          <w:p w14:paraId="4EC040B5"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4F66C99E"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6B6CB26A" w14:textId="77777777" w:rsidR="0005330B" w:rsidRPr="00752797" w:rsidRDefault="0005330B" w:rsidP="0005330B">
            <w:pPr>
              <w:pStyle w:val="PlainText"/>
              <w:jc w:val="both"/>
              <w:rPr>
                <w:color w:val="365F91" w:themeColor="accent1" w:themeShade="BF"/>
              </w:rPr>
            </w:pPr>
            <w:commentRangeStart w:id="648"/>
            <w:r w:rsidRPr="00752797">
              <w:rPr>
                <w:color w:val="365F91" w:themeColor="accent1" w:themeShade="BF"/>
              </w:rPr>
              <w:t>winddirts</w:t>
            </w:r>
            <w:commentRangeEnd w:id="648"/>
            <w:r w:rsidR="00E444D9">
              <w:rPr>
                <w:rStyle w:val="CommentReference"/>
                <w:rFonts w:ascii="Arial" w:eastAsia="Times New Roman" w:hAnsi="Arial" w:cs="Arial"/>
                <w:b w:val="0"/>
                <w:bCs w:val="0"/>
                <w:color w:val="auto"/>
                <w:lang w:val="en-GB"/>
              </w:rPr>
              <w:commentReference w:id="648"/>
            </w:r>
          </w:p>
        </w:tc>
        <w:tc>
          <w:tcPr>
            <w:tcW w:w="5337" w:type="dxa"/>
            <w:noWrap/>
            <w:hideMark/>
          </w:tcPr>
          <w:p w14:paraId="4405830B"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input wind direction           </w:t>
            </w:r>
          </w:p>
        </w:tc>
        <w:tc>
          <w:tcPr>
            <w:tcW w:w="0" w:type="auto"/>
            <w:noWrap/>
            <w:hideMark/>
          </w:tcPr>
          <w:p w14:paraId="228124A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[deg nautical]</w:t>
            </w:r>
          </w:p>
        </w:tc>
      </w:tr>
      <w:tr w:rsidR="0005330B" w:rsidRPr="00752797" w14:paraId="009757E9"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355194C8" w14:textId="77777777" w:rsidR="0005330B" w:rsidRPr="00752797" w:rsidRDefault="0005330B" w:rsidP="0005330B">
            <w:pPr>
              <w:pStyle w:val="PlainText"/>
              <w:jc w:val="both"/>
              <w:rPr>
                <w:color w:val="365F91" w:themeColor="accent1" w:themeShade="BF"/>
              </w:rPr>
            </w:pPr>
            <w:commentRangeStart w:id="649"/>
            <w:r w:rsidRPr="00752797">
              <w:rPr>
                <w:color w:val="365F91" w:themeColor="accent1" w:themeShade="BF"/>
              </w:rPr>
              <w:t>windinpt</w:t>
            </w:r>
            <w:commentRangeEnd w:id="649"/>
            <w:r w:rsidR="00E444D9">
              <w:rPr>
                <w:rStyle w:val="CommentReference"/>
                <w:rFonts w:ascii="Arial" w:eastAsia="Times New Roman" w:hAnsi="Arial" w:cs="Arial"/>
                <w:b w:val="0"/>
                <w:bCs w:val="0"/>
                <w:color w:val="auto"/>
                <w:lang w:val="en-GB"/>
              </w:rPr>
              <w:commentReference w:id="649"/>
            </w:r>
          </w:p>
        </w:tc>
        <w:tc>
          <w:tcPr>
            <w:tcW w:w="5337" w:type="dxa"/>
            <w:noWrap/>
            <w:hideMark/>
          </w:tcPr>
          <w:p w14:paraId="15C58317"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input time of input wind signal         </w:t>
            </w:r>
          </w:p>
        </w:tc>
        <w:tc>
          <w:tcPr>
            <w:tcW w:w="0" w:type="auto"/>
            <w:noWrap/>
            <w:hideMark/>
          </w:tcPr>
          <w:p w14:paraId="5542D94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[s]</w:t>
            </w:r>
          </w:p>
        </w:tc>
      </w:tr>
      <w:tr w:rsidR="0005330B" w:rsidRPr="00752797" w14:paraId="361A4EDC"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9143F90" w14:textId="77777777" w:rsidR="0005330B" w:rsidRPr="00752797" w:rsidRDefault="0005330B" w:rsidP="0005330B">
            <w:pPr>
              <w:pStyle w:val="PlainText"/>
              <w:jc w:val="both"/>
              <w:rPr>
                <w:color w:val="365F91" w:themeColor="accent1" w:themeShade="BF"/>
              </w:rPr>
            </w:pPr>
            <w:commentRangeStart w:id="650"/>
            <w:r w:rsidRPr="00752797">
              <w:rPr>
                <w:color w:val="365F91" w:themeColor="accent1" w:themeShade="BF"/>
              </w:rPr>
              <w:t>windlen</w:t>
            </w:r>
            <w:commentRangeEnd w:id="650"/>
            <w:r w:rsidR="00E444D9">
              <w:rPr>
                <w:rStyle w:val="CommentReference"/>
                <w:rFonts w:ascii="Arial" w:eastAsia="Times New Roman" w:hAnsi="Arial" w:cs="Arial"/>
                <w:b w:val="0"/>
                <w:bCs w:val="0"/>
                <w:color w:val="auto"/>
                <w:lang w:val="en-GB"/>
              </w:rPr>
              <w:commentReference w:id="650"/>
            </w:r>
          </w:p>
        </w:tc>
        <w:tc>
          <w:tcPr>
            <w:tcW w:w="5337" w:type="dxa"/>
            <w:noWrap/>
            <w:hideMark/>
          </w:tcPr>
          <w:p w14:paraId="28D760D0"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length of </w:t>
            </w:r>
            <w:commentRangeStart w:id="651"/>
            <w:r w:rsidRPr="00752797">
              <w:rPr>
                <w:color w:val="365F91" w:themeColor="accent1" w:themeShade="BF"/>
              </w:rPr>
              <w:t>tide</w:t>
            </w:r>
            <w:commentRangeEnd w:id="651"/>
            <w:r w:rsidR="00E444D9">
              <w:rPr>
                <w:rStyle w:val="CommentReference"/>
                <w:rFonts w:ascii="Arial" w:eastAsia="Times New Roman" w:hAnsi="Arial" w:cs="Arial"/>
                <w:color w:val="auto"/>
                <w:lang w:val="en-GB"/>
              </w:rPr>
              <w:commentReference w:id="651"/>
            </w:r>
            <w:r w:rsidRPr="00752797">
              <w:rPr>
                <w:color w:val="365F91" w:themeColor="accent1" w:themeShade="BF"/>
              </w:rPr>
              <w:t xml:space="preserve"> time series           </w:t>
            </w:r>
          </w:p>
        </w:tc>
        <w:tc>
          <w:tcPr>
            <w:tcW w:w="0" w:type="auto"/>
            <w:noWrap/>
            <w:hideMark/>
          </w:tcPr>
          <w:p w14:paraId="69A9E746"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w:t>
            </w:r>
          </w:p>
        </w:tc>
      </w:tr>
      <w:tr w:rsidR="0005330B" w:rsidRPr="00752797" w14:paraId="191B8206"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A500D03" w14:textId="77777777" w:rsidR="0005330B" w:rsidRPr="00752797" w:rsidRDefault="0005330B" w:rsidP="0005330B">
            <w:pPr>
              <w:pStyle w:val="PlainText"/>
              <w:jc w:val="both"/>
              <w:rPr>
                <w:color w:val="365F91" w:themeColor="accent1" w:themeShade="BF"/>
              </w:rPr>
            </w:pPr>
            <w:commentRangeStart w:id="652"/>
            <w:r w:rsidRPr="00752797">
              <w:rPr>
                <w:color w:val="365F91" w:themeColor="accent1" w:themeShade="BF"/>
              </w:rPr>
              <w:t>windnv</w:t>
            </w:r>
            <w:commentRangeEnd w:id="652"/>
            <w:r w:rsidR="00E444D9">
              <w:rPr>
                <w:rStyle w:val="CommentReference"/>
                <w:rFonts w:ascii="Arial" w:eastAsia="Times New Roman" w:hAnsi="Arial" w:cs="Arial"/>
                <w:b w:val="0"/>
                <w:bCs w:val="0"/>
                <w:color w:val="auto"/>
                <w:lang w:val="en-GB"/>
              </w:rPr>
              <w:commentReference w:id="652"/>
            </w:r>
          </w:p>
        </w:tc>
        <w:tc>
          <w:tcPr>
            <w:tcW w:w="5337" w:type="dxa"/>
            <w:noWrap/>
            <w:hideMark/>
          </w:tcPr>
          <w:p w14:paraId="5C1003AE"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wind velocity in N direction in v point at current time step    </w:t>
            </w:r>
          </w:p>
        </w:tc>
        <w:tc>
          <w:tcPr>
            <w:tcW w:w="0" w:type="auto"/>
            <w:noWrap/>
            <w:hideMark/>
          </w:tcPr>
          <w:p w14:paraId="6D6A110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01B8C823"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F57E33D" w14:textId="77777777" w:rsidR="0005330B" w:rsidRPr="00752797" w:rsidRDefault="0005330B" w:rsidP="0005330B">
            <w:pPr>
              <w:pStyle w:val="PlainText"/>
              <w:jc w:val="both"/>
              <w:rPr>
                <w:color w:val="365F91" w:themeColor="accent1" w:themeShade="BF"/>
              </w:rPr>
            </w:pPr>
            <w:commentRangeStart w:id="653"/>
            <w:r w:rsidRPr="00752797">
              <w:rPr>
                <w:color w:val="365F91" w:themeColor="accent1" w:themeShade="BF"/>
              </w:rPr>
              <w:t>windsu</w:t>
            </w:r>
            <w:commentRangeEnd w:id="653"/>
            <w:r w:rsidR="00E444D9">
              <w:rPr>
                <w:rStyle w:val="CommentReference"/>
                <w:rFonts w:ascii="Arial" w:eastAsia="Times New Roman" w:hAnsi="Arial" w:cs="Arial"/>
                <w:b w:val="0"/>
                <w:bCs w:val="0"/>
                <w:color w:val="auto"/>
                <w:lang w:val="en-GB"/>
              </w:rPr>
              <w:commentReference w:id="653"/>
            </w:r>
          </w:p>
        </w:tc>
        <w:tc>
          <w:tcPr>
            <w:tcW w:w="5337" w:type="dxa"/>
            <w:noWrap/>
            <w:hideMark/>
          </w:tcPr>
          <w:p w14:paraId="79B58AC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wind velocity in S direction in u point at current time step    </w:t>
            </w:r>
          </w:p>
        </w:tc>
        <w:tc>
          <w:tcPr>
            <w:tcW w:w="0" w:type="auto"/>
            <w:noWrap/>
            <w:hideMark/>
          </w:tcPr>
          <w:p w14:paraId="449ACD0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394531DC"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8E28F7A" w14:textId="77777777" w:rsidR="0005330B" w:rsidRPr="00752797" w:rsidRDefault="0005330B" w:rsidP="0005330B">
            <w:pPr>
              <w:pStyle w:val="PlainText"/>
              <w:jc w:val="both"/>
              <w:rPr>
                <w:color w:val="365F91" w:themeColor="accent1" w:themeShade="BF"/>
              </w:rPr>
            </w:pPr>
            <w:commentRangeStart w:id="654"/>
            <w:r w:rsidRPr="00752797">
              <w:rPr>
                <w:color w:val="365F91" w:themeColor="accent1" w:themeShade="BF"/>
              </w:rPr>
              <w:t>windvelts</w:t>
            </w:r>
            <w:commentRangeEnd w:id="654"/>
            <w:r w:rsidR="00E444D9">
              <w:rPr>
                <w:rStyle w:val="CommentReference"/>
                <w:rFonts w:ascii="Arial" w:eastAsia="Times New Roman" w:hAnsi="Arial" w:cs="Arial"/>
                <w:b w:val="0"/>
                <w:bCs w:val="0"/>
                <w:color w:val="auto"/>
                <w:lang w:val="en-GB"/>
              </w:rPr>
              <w:commentReference w:id="654"/>
            </w:r>
          </w:p>
        </w:tc>
        <w:tc>
          <w:tcPr>
            <w:tcW w:w="5337" w:type="dxa"/>
            <w:noWrap/>
            <w:hideMark/>
          </w:tcPr>
          <w:p w14:paraId="16A70DF9"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input wind velocity            </w:t>
            </w:r>
          </w:p>
        </w:tc>
        <w:tc>
          <w:tcPr>
            <w:tcW w:w="0" w:type="auto"/>
            <w:noWrap/>
            <w:hideMark/>
          </w:tcPr>
          <w:p w14:paraId="21CFBAF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787C96B2"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2E96965F" w14:textId="77777777" w:rsidR="0005330B" w:rsidRPr="00752797" w:rsidRDefault="0005330B" w:rsidP="0005330B">
            <w:pPr>
              <w:pStyle w:val="PlainText"/>
              <w:jc w:val="both"/>
              <w:rPr>
                <w:color w:val="365F91" w:themeColor="accent1" w:themeShade="BF"/>
              </w:rPr>
            </w:pPr>
            <w:commentRangeStart w:id="655"/>
            <w:r w:rsidRPr="00752797">
              <w:rPr>
                <w:color w:val="365F91" w:themeColor="accent1" w:themeShade="BF"/>
              </w:rPr>
              <w:t>windxts</w:t>
            </w:r>
            <w:commentRangeEnd w:id="655"/>
            <w:r w:rsidR="00E444D9">
              <w:rPr>
                <w:rStyle w:val="CommentReference"/>
                <w:rFonts w:ascii="Arial" w:eastAsia="Times New Roman" w:hAnsi="Arial" w:cs="Arial"/>
                <w:b w:val="0"/>
                <w:bCs w:val="0"/>
                <w:color w:val="auto"/>
                <w:lang w:val="en-GB"/>
              </w:rPr>
              <w:commentReference w:id="655"/>
            </w:r>
          </w:p>
        </w:tc>
        <w:tc>
          <w:tcPr>
            <w:tcW w:w="5337" w:type="dxa"/>
            <w:noWrap/>
            <w:hideMark/>
          </w:tcPr>
          <w:p w14:paraId="62137EFF"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time series of input wind velocity (not S direction), x-component     </w:t>
            </w:r>
          </w:p>
        </w:tc>
        <w:tc>
          <w:tcPr>
            <w:tcW w:w="0" w:type="auto"/>
            <w:noWrap/>
            <w:hideMark/>
          </w:tcPr>
          <w:p w14:paraId="20FBD73A"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5B3422E7"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EAE2791" w14:textId="77777777" w:rsidR="0005330B" w:rsidRPr="00752797" w:rsidRDefault="0005330B" w:rsidP="0005330B">
            <w:pPr>
              <w:pStyle w:val="PlainText"/>
              <w:jc w:val="both"/>
              <w:rPr>
                <w:color w:val="365F91" w:themeColor="accent1" w:themeShade="BF"/>
              </w:rPr>
            </w:pPr>
            <w:commentRangeStart w:id="656"/>
            <w:r w:rsidRPr="00752797">
              <w:rPr>
                <w:color w:val="365F91" w:themeColor="accent1" w:themeShade="BF"/>
              </w:rPr>
              <w:lastRenderedPageBreak/>
              <w:t>windyts</w:t>
            </w:r>
            <w:commentRangeEnd w:id="656"/>
            <w:r w:rsidR="00E444D9">
              <w:rPr>
                <w:rStyle w:val="CommentReference"/>
                <w:rFonts w:ascii="Arial" w:eastAsia="Times New Roman" w:hAnsi="Arial" w:cs="Arial"/>
                <w:b w:val="0"/>
                <w:bCs w:val="0"/>
                <w:color w:val="auto"/>
                <w:lang w:val="en-GB"/>
              </w:rPr>
              <w:commentReference w:id="656"/>
            </w:r>
          </w:p>
        </w:tc>
        <w:tc>
          <w:tcPr>
            <w:tcW w:w="5337" w:type="dxa"/>
            <w:noWrap/>
            <w:hideMark/>
          </w:tcPr>
          <w:p w14:paraId="5A30DE1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time series of input wind velocity (not N direction), y-component     </w:t>
            </w:r>
          </w:p>
        </w:tc>
        <w:tc>
          <w:tcPr>
            <w:tcW w:w="0" w:type="auto"/>
            <w:noWrap/>
            <w:hideMark/>
          </w:tcPr>
          <w:p w14:paraId="1FC4C7DD"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6EDA1B06"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A2BEBE7" w14:textId="77777777" w:rsidR="0005330B" w:rsidRPr="00752797" w:rsidRDefault="0005330B" w:rsidP="0005330B">
            <w:pPr>
              <w:pStyle w:val="PlainText"/>
              <w:jc w:val="both"/>
              <w:rPr>
                <w:color w:val="365F91" w:themeColor="accent1" w:themeShade="BF"/>
              </w:rPr>
            </w:pPr>
            <w:r w:rsidRPr="00752797">
              <w:rPr>
                <w:color w:val="365F91" w:themeColor="accent1" w:themeShade="BF"/>
              </w:rPr>
              <w:t>wm</w:t>
            </w:r>
          </w:p>
        </w:tc>
        <w:tc>
          <w:tcPr>
            <w:tcW w:w="5337" w:type="dxa"/>
            <w:noWrap/>
            <w:hideMark/>
          </w:tcPr>
          <w:p w14:paraId="0206040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commentRangeStart w:id="657"/>
            <w:r w:rsidRPr="00752797">
              <w:rPr>
                <w:color w:val="365F91" w:themeColor="accent1" w:themeShade="BF"/>
              </w:rPr>
              <w:t xml:space="preserve">mean abs frequency             </w:t>
            </w:r>
            <w:commentRangeEnd w:id="657"/>
            <w:r w:rsidR="00E444D9">
              <w:rPr>
                <w:rStyle w:val="CommentReference"/>
                <w:rFonts w:ascii="Arial" w:eastAsia="Times New Roman" w:hAnsi="Arial" w:cs="Arial"/>
                <w:color w:val="auto"/>
                <w:lang w:val="en-GB"/>
              </w:rPr>
              <w:commentReference w:id="657"/>
            </w:r>
          </w:p>
        </w:tc>
        <w:tc>
          <w:tcPr>
            <w:tcW w:w="0" w:type="auto"/>
            <w:noWrap/>
            <w:hideMark/>
          </w:tcPr>
          <w:p w14:paraId="3BD4D41C"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[rad/s]</w:t>
            </w:r>
          </w:p>
        </w:tc>
      </w:tr>
      <w:tr w:rsidR="0005330B" w:rsidRPr="00752797" w14:paraId="698C6FA3"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04BB8C1" w14:textId="77777777" w:rsidR="0005330B" w:rsidRPr="00752797" w:rsidRDefault="0005330B" w:rsidP="0005330B">
            <w:pPr>
              <w:pStyle w:val="PlainText"/>
              <w:jc w:val="both"/>
              <w:rPr>
                <w:color w:val="365F91" w:themeColor="accent1" w:themeShade="BF"/>
              </w:rPr>
            </w:pPr>
            <w:r w:rsidRPr="00752797">
              <w:rPr>
                <w:color w:val="365F91" w:themeColor="accent1" w:themeShade="BF"/>
              </w:rPr>
              <w:t>ws</w:t>
            </w:r>
          </w:p>
        </w:tc>
        <w:tc>
          <w:tcPr>
            <w:tcW w:w="5337" w:type="dxa"/>
            <w:noWrap/>
            <w:hideMark/>
          </w:tcPr>
          <w:p w14:paraId="33FB9C74"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vertical velocity at the free surface          </w:t>
            </w:r>
          </w:p>
        </w:tc>
        <w:tc>
          <w:tcPr>
            <w:tcW w:w="0" w:type="auto"/>
            <w:noWrap/>
            <w:hideMark/>
          </w:tcPr>
          <w:p w14:paraId="56ADEDE6"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[m/s]</w:t>
            </w:r>
          </w:p>
        </w:tc>
      </w:tr>
      <w:tr w:rsidR="0005330B" w:rsidRPr="00752797" w14:paraId="11E0B1FD"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BA3AD4F" w14:textId="77777777" w:rsidR="0005330B" w:rsidRPr="00752797" w:rsidRDefault="0005330B" w:rsidP="0005330B">
            <w:pPr>
              <w:pStyle w:val="PlainText"/>
              <w:jc w:val="both"/>
              <w:rPr>
                <w:color w:val="365F91" w:themeColor="accent1" w:themeShade="BF"/>
              </w:rPr>
            </w:pPr>
            <w:r w:rsidRPr="00752797">
              <w:rPr>
                <w:color w:val="365F91" w:themeColor="accent1" w:themeShade="BF"/>
              </w:rPr>
              <w:t>zb</w:t>
            </w:r>
          </w:p>
        </w:tc>
        <w:tc>
          <w:tcPr>
            <w:tcW w:w="5337" w:type="dxa"/>
            <w:noWrap/>
            <w:hideMark/>
          </w:tcPr>
          <w:p w14:paraId="613C9B8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bed level              </w:t>
            </w:r>
          </w:p>
        </w:tc>
        <w:tc>
          <w:tcPr>
            <w:tcW w:w="0" w:type="auto"/>
            <w:noWrap/>
            <w:hideMark/>
          </w:tcPr>
          <w:p w14:paraId="6D2725C4"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2DEF0C12"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418EC08" w14:textId="77777777" w:rsidR="0005330B" w:rsidRPr="00752797" w:rsidRDefault="0005330B" w:rsidP="0005330B">
            <w:pPr>
              <w:pStyle w:val="PlainText"/>
              <w:jc w:val="both"/>
              <w:rPr>
                <w:color w:val="365F91" w:themeColor="accent1" w:themeShade="BF"/>
              </w:rPr>
            </w:pPr>
            <w:r w:rsidRPr="00752797">
              <w:rPr>
                <w:color w:val="365F91" w:themeColor="accent1" w:themeShade="BF"/>
              </w:rPr>
              <w:t>zb0</w:t>
            </w:r>
          </w:p>
        </w:tc>
        <w:tc>
          <w:tcPr>
            <w:tcW w:w="5337" w:type="dxa"/>
            <w:noWrap/>
            <w:hideMark/>
          </w:tcPr>
          <w:p w14:paraId="7B23E6CA"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initial bed level             </w:t>
            </w:r>
          </w:p>
        </w:tc>
        <w:tc>
          <w:tcPr>
            <w:tcW w:w="0" w:type="auto"/>
            <w:noWrap/>
            <w:hideMark/>
          </w:tcPr>
          <w:p w14:paraId="2B59C533"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16C9A835"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46AEE083" w14:textId="77777777" w:rsidR="0005330B" w:rsidRPr="00752797" w:rsidRDefault="0005330B" w:rsidP="0005330B">
            <w:pPr>
              <w:pStyle w:val="PlainText"/>
              <w:jc w:val="both"/>
              <w:rPr>
                <w:color w:val="365F91" w:themeColor="accent1" w:themeShade="BF"/>
              </w:rPr>
            </w:pPr>
            <w:r w:rsidRPr="00752797">
              <w:rPr>
                <w:color w:val="365F91" w:themeColor="accent1" w:themeShade="BF"/>
              </w:rPr>
              <w:t>zi</w:t>
            </w:r>
          </w:p>
        </w:tc>
        <w:tc>
          <w:tcPr>
            <w:tcW w:w="5337" w:type="dxa"/>
            <w:noWrap/>
            <w:hideMark/>
          </w:tcPr>
          <w:p w14:paraId="3DE7D07D"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 xml:space="preserve">Surface elevation at boundary due to (short) waves        </w:t>
            </w:r>
          </w:p>
        </w:tc>
        <w:tc>
          <w:tcPr>
            <w:tcW w:w="0" w:type="auto"/>
            <w:noWrap/>
            <w:hideMark/>
          </w:tcPr>
          <w:p w14:paraId="01362F85"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2F4B2D97" w14:textId="77777777" w:rsidTr="0005330B">
        <w:trPr>
          <w:cnfStyle w:val="000000100000" w:firstRow="0" w:lastRow="0" w:firstColumn="0" w:lastColumn="0" w:oddVBand="0" w:evenVBand="0" w:oddHBand="1" w:evenHBand="0" w:firstRowFirstColumn="0" w:firstRowLastColumn="0" w:lastRowFirstColumn="0" w:lastRowLastColumn="0"/>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5146B725" w14:textId="77777777" w:rsidR="0005330B" w:rsidRPr="00752797" w:rsidRDefault="0005330B" w:rsidP="0005330B">
            <w:pPr>
              <w:pStyle w:val="PlainText"/>
              <w:jc w:val="both"/>
              <w:rPr>
                <w:color w:val="365F91" w:themeColor="accent1" w:themeShade="BF"/>
              </w:rPr>
            </w:pPr>
            <w:r w:rsidRPr="00752797">
              <w:rPr>
                <w:color w:val="365F91" w:themeColor="accent1" w:themeShade="BF"/>
              </w:rPr>
              <w:t>zs</w:t>
            </w:r>
          </w:p>
        </w:tc>
        <w:tc>
          <w:tcPr>
            <w:tcW w:w="5337" w:type="dxa"/>
            <w:noWrap/>
            <w:hideMark/>
          </w:tcPr>
          <w:p w14:paraId="20ECED22"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 xml:space="preserve">water level              </w:t>
            </w:r>
          </w:p>
        </w:tc>
        <w:tc>
          <w:tcPr>
            <w:tcW w:w="0" w:type="auto"/>
            <w:noWrap/>
            <w:hideMark/>
          </w:tcPr>
          <w:p w14:paraId="3C51F5B0" w14:textId="77777777" w:rsidR="0005330B" w:rsidRPr="00752797" w:rsidRDefault="0005330B" w:rsidP="0005330B">
            <w:pPr>
              <w:pStyle w:val="PlainText"/>
              <w:jc w:val="both"/>
              <w:cnfStyle w:val="000000100000" w:firstRow="0" w:lastRow="0" w:firstColumn="0" w:lastColumn="0" w:oddVBand="0" w:evenVBand="0" w:oddHBand="1" w:evenHBand="0" w:firstRowFirstColumn="0" w:firstRowLastColumn="0" w:lastRowFirstColumn="0" w:lastRowLastColumn="0"/>
              <w:rPr>
                <w:color w:val="365F91" w:themeColor="accent1" w:themeShade="BF"/>
              </w:rPr>
            </w:pPr>
            <w:r w:rsidRPr="00752797">
              <w:rPr>
                <w:color w:val="365F91" w:themeColor="accent1" w:themeShade="BF"/>
              </w:rPr>
              <w:t>[m]</w:t>
            </w:r>
          </w:p>
        </w:tc>
      </w:tr>
      <w:tr w:rsidR="0005330B" w:rsidRPr="00752797" w14:paraId="57342B2A" w14:textId="77777777" w:rsidTr="0005330B">
        <w:trPr>
          <w:trHeight w:val="319"/>
        </w:trPr>
        <w:tc>
          <w:tcPr>
            <w:cnfStyle w:val="001000000000" w:firstRow="0" w:lastRow="0" w:firstColumn="1" w:lastColumn="0" w:oddVBand="0" w:evenVBand="0" w:oddHBand="0" w:evenHBand="0" w:firstRowFirstColumn="0" w:firstRowLastColumn="0" w:lastRowFirstColumn="0" w:lastRowLastColumn="0"/>
            <w:tcW w:w="1607" w:type="dxa"/>
            <w:noWrap/>
            <w:hideMark/>
          </w:tcPr>
          <w:p w14:paraId="7220CCB9" w14:textId="77777777" w:rsidR="0005330B" w:rsidRPr="00752797" w:rsidRDefault="0005330B" w:rsidP="0005330B">
            <w:pPr>
              <w:pStyle w:val="PlainText"/>
              <w:jc w:val="both"/>
              <w:rPr>
                <w:color w:val="365F91" w:themeColor="accent1" w:themeShade="BF"/>
              </w:rPr>
            </w:pPr>
            <w:r w:rsidRPr="00752797">
              <w:rPr>
                <w:color w:val="365F91" w:themeColor="accent1" w:themeShade="BF"/>
              </w:rPr>
              <w:t>zswci</w:t>
            </w:r>
          </w:p>
        </w:tc>
        <w:tc>
          <w:tcPr>
            <w:tcW w:w="5337" w:type="dxa"/>
            <w:noWrap/>
            <w:hideMark/>
          </w:tcPr>
          <w:p w14:paraId="6F5AD15C" w14:textId="77777777" w:rsidR="0005330B" w:rsidRPr="00752797" w:rsidRDefault="00752797"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commentRangeStart w:id="658"/>
            <w:r w:rsidRPr="00752797">
              <w:rPr>
                <w:color w:val="365F91" w:themeColor="accent1" w:themeShade="BF"/>
              </w:rPr>
              <w:t>water level</w:t>
            </w:r>
            <w:r w:rsidR="0005330B" w:rsidRPr="00752797">
              <w:rPr>
                <w:color w:val="365F91" w:themeColor="accent1" w:themeShade="BF"/>
              </w:rPr>
              <w:t xml:space="preserve"> (time-averaged) for wci            </w:t>
            </w:r>
            <w:commentRangeEnd w:id="658"/>
            <w:r w:rsidR="00E444D9">
              <w:rPr>
                <w:rStyle w:val="CommentReference"/>
                <w:rFonts w:ascii="Arial" w:eastAsia="Times New Roman" w:hAnsi="Arial" w:cs="Arial"/>
                <w:color w:val="auto"/>
                <w:lang w:val="en-GB"/>
              </w:rPr>
              <w:commentReference w:id="658"/>
            </w:r>
          </w:p>
        </w:tc>
        <w:tc>
          <w:tcPr>
            <w:tcW w:w="0" w:type="auto"/>
            <w:noWrap/>
            <w:hideMark/>
          </w:tcPr>
          <w:p w14:paraId="0A1EB5E1" w14:textId="77777777" w:rsidR="0005330B" w:rsidRPr="00752797" w:rsidRDefault="0005330B" w:rsidP="0005330B">
            <w:pPr>
              <w:pStyle w:val="PlainText"/>
              <w:jc w:val="both"/>
              <w:cnfStyle w:val="000000000000" w:firstRow="0" w:lastRow="0" w:firstColumn="0" w:lastColumn="0" w:oddVBand="0" w:evenVBand="0" w:oddHBand="0" w:evenHBand="0" w:firstRowFirstColumn="0" w:firstRowLastColumn="0" w:lastRowFirstColumn="0" w:lastRowLastColumn="0"/>
              <w:rPr>
                <w:color w:val="365F91" w:themeColor="accent1" w:themeShade="BF"/>
              </w:rPr>
            </w:pPr>
            <w:r w:rsidRPr="00752797">
              <w:rPr>
                <w:color w:val="365F91" w:themeColor="accent1" w:themeShade="BF"/>
              </w:rPr>
              <w:t>[m]</w:t>
            </w:r>
          </w:p>
        </w:tc>
      </w:tr>
    </w:tbl>
    <w:p w14:paraId="0768CD77" w14:textId="77777777" w:rsidR="00620A54" w:rsidRPr="00752797" w:rsidRDefault="0005330B" w:rsidP="002603CC">
      <w:pPr>
        <w:pStyle w:val="Heading4"/>
        <w:jc w:val="both"/>
        <w:rPr>
          <w:lang w:val="en-US"/>
        </w:rPr>
      </w:pPr>
      <w:bookmarkStart w:id="659" w:name="_Toc417455497"/>
      <w:bookmarkStart w:id="660" w:name="_Toc417455690"/>
      <w:bookmarkStart w:id="661" w:name="_Toc417455835"/>
      <w:bookmarkStart w:id="662" w:name="_Toc431915773"/>
      <w:r w:rsidRPr="00752797">
        <w:rPr>
          <w:lang w:val="en-US"/>
        </w:rPr>
        <w:t>I</w:t>
      </w:r>
      <w:r w:rsidR="00620A54" w:rsidRPr="00752797">
        <w:rPr>
          <w:lang w:val="en-US"/>
        </w:rPr>
        <w:t>nstantaneous spatial output</w:t>
      </w:r>
      <w:bookmarkEnd w:id="659"/>
      <w:bookmarkEnd w:id="660"/>
      <w:bookmarkEnd w:id="661"/>
      <w:bookmarkEnd w:id="662"/>
    </w:p>
    <w:p w14:paraId="5A9F1496" w14:textId="4CF4CA3A" w:rsidR="00620A54" w:rsidRPr="00752797" w:rsidRDefault="00620A54" w:rsidP="002603CC">
      <w:pPr>
        <w:pStyle w:val="BodyText"/>
        <w:rPr>
          <w:lang w:val="en-US"/>
        </w:rPr>
      </w:pPr>
      <w:r w:rsidRPr="00752797">
        <w:rPr>
          <w:lang w:val="en-US"/>
        </w:rPr>
        <w:t>Instantaneous spatial output describes the instantaneous state of variables across the entire model domain at various points in time. To make use of this option the user must specify the</w:t>
      </w:r>
      <w:r w:rsidR="00E16A08">
        <w:rPr>
          <w:lang w:val="en-US"/>
        </w:rPr>
        <w:t xml:space="preserve"> output time (see Section </w:t>
      </w:r>
      <w:r w:rsidR="00E16A08">
        <w:rPr>
          <w:lang w:val="en-US"/>
        </w:rPr>
        <w:fldChar w:fldCharType="begin"/>
      </w:r>
      <w:r w:rsidR="00E16A08">
        <w:rPr>
          <w:lang w:val="en-US"/>
        </w:rPr>
        <w:instrText xml:space="preserve"> REF _Ref416525978 \r \h </w:instrText>
      </w:r>
      <w:r w:rsidR="00E16A08">
        <w:rPr>
          <w:lang w:val="en-US"/>
        </w:rPr>
      </w:r>
      <w:r w:rsidR="00E16A08">
        <w:rPr>
          <w:lang w:val="en-US"/>
        </w:rPr>
        <w:fldChar w:fldCharType="separate"/>
      </w:r>
      <w:r w:rsidR="002E51A3">
        <w:rPr>
          <w:lang w:val="en-US"/>
        </w:rPr>
        <w:t>4.17.2</w:t>
      </w:r>
      <w:r w:rsidR="00E16A08">
        <w:rPr>
          <w:lang w:val="en-US"/>
        </w:rPr>
        <w:fldChar w:fldCharType="end"/>
      </w:r>
      <w:r w:rsidR="00E16A08">
        <w:rPr>
          <w:lang w:val="en-US"/>
        </w:rPr>
        <w:t xml:space="preserve"> under the keywod </w:t>
      </w:r>
      <w:r w:rsidR="00E16A08" w:rsidRPr="00E16A08">
        <w:rPr>
          <w:i/>
          <w:lang w:val="en-US"/>
        </w:rPr>
        <w:t>tintg</w:t>
      </w:r>
      <w:r w:rsidR="00E16A08">
        <w:rPr>
          <w:lang w:val="en-US"/>
        </w:rPr>
        <w:t>) and the</w:t>
      </w:r>
      <w:r w:rsidRPr="00752797">
        <w:rPr>
          <w:lang w:val="en-US"/>
        </w:rPr>
        <w:t xml:space="preserve"> number of output variables required using the </w:t>
      </w:r>
      <w:r w:rsidRPr="00752797">
        <w:rPr>
          <w:i/>
          <w:lang w:val="en-US"/>
        </w:rPr>
        <w:t>nglobalvar</w:t>
      </w:r>
      <w:r w:rsidRPr="00752797">
        <w:rPr>
          <w:lang w:val="en-US"/>
        </w:rPr>
        <w:t xml:space="preserve"> keyword in </w:t>
      </w:r>
      <w:r w:rsidRPr="00752797">
        <w:rPr>
          <w:i/>
          <w:lang w:val="en-US"/>
        </w:rPr>
        <w:t>params.txt</w:t>
      </w:r>
      <w:r w:rsidRPr="00752797">
        <w:rPr>
          <w:lang w:val="en-US"/>
        </w:rPr>
        <w:t>, immediately followed by the names of the requested variables on a separate line each. The output of three instantaneous grids can look as follows:</w:t>
      </w:r>
    </w:p>
    <w:p w14:paraId="23E5ADD6" w14:textId="77777777" w:rsidR="00620A54" w:rsidRPr="00393948" w:rsidRDefault="00620A54" w:rsidP="002603CC">
      <w:pPr>
        <w:pStyle w:val="Codeheader"/>
        <w:rPr>
          <w:lang w:val="es-ES"/>
        </w:rPr>
      </w:pPr>
      <w:r w:rsidRPr="00393948">
        <w:rPr>
          <w:lang w:val="es-ES"/>
        </w:rPr>
        <w:t>params.txt</w:t>
      </w:r>
    </w:p>
    <w:p w14:paraId="3D4AC16F" w14:textId="77777777" w:rsidR="00620A54" w:rsidRPr="00393948" w:rsidRDefault="00620A54" w:rsidP="002603CC">
      <w:pPr>
        <w:pStyle w:val="Code"/>
        <w:jc w:val="both"/>
        <w:rPr>
          <w:lang w:val="es-ES"/>
        </w:rPr>
      </w:pPr>
      <w:proofErr w:type="gramStart"/>
      <w:r w:rsidRPr="00393948">
        <w:rPr>
          <w:lang w:val="es-ES"/>
        </w:rPr>
        <w:t>nglobalvar</w:t>
      </w:r>
      <w:proofErr w:type="gramEnd"/>
      <w:r w:rsidRPr="00393948">
        <w:rPr>
          <w:lang w:val="es-ES"/>
        </w:rPr>
        <w:t xml:space="preserve"> = 3</w:t>
      </w:r>
    </w:p>
    <w:p w14:paraId="77EB9F3B" w14:textId="77777777" w:rsidR="00620A54" w:rsidRPr="00393948" w:rsidRDefault="00620A54" w:rsidP="002603CC">
      <w:pPr>
        <w:pStyle w:val="Code"/>
        <w:jc w:val="both"/>
        <w:rPr>
          <w:lang w:val="es-ES"/>
        </w:rPr>
      </w:pPr>
      <w:proofErr w:type="gramStart"/>
      <w:r w:rsidRPr="00393948">
        <w:rPr>
          <w:lang w:val="es-ES"/>
        </w:rPr>
        <w:t>zs</w:t>
      </w:r>
      <w:proofErr w:type="gramEnd"/>
    </w:p>
    <w:p w14:paraId="25488775" w14:textId="77777777" w:rsidR="00620A54" w:rsidRPr="00393948" w:rsidRDefault="00620A54" w:rsidP="002603CC">
      <w:pPr>
        <w:pStyle w:val="Code"/>
        <w:jc w:val="both"/>
        <w:rPr>
          <w:lang w:val="es-ES"/>
        </w:rPr>
      </w:pPr>
      <w:proofErr w:type="gramStart"/>
      <w:r w:rsidRPr="00393948">
        <w:rPr>
          <w:lang w:val="es-ES"/>
        </w:rPr>
        <w:t>zb</w:t>
      </w:r>
      <w:proofErr w:type="gramEnd"/>
    </w:p>
    <w:p w14:paraId="6A815211" w14:textId="77777777" w:rsidR="00620A54" w:rsidRPr="00393948" w:rsidRDefault="00620A54" w:rsidP="002603CC">
      <w:pPr>
        <w:pStyle w:val="Code"/>
        <w:jc w:val="both"/>
        <w:rPr>
          <w:lang w:val="es-ES"/>
        </w:rPr>
      </w:pPr>
      <w:r w:rsidRPr="00393948">
        <w:rPr>
          <w:lang w:val="es-ES"/>
        </w:rPr>
        <w:t>H</w:t>
      </w:r>
    </w:p>
    <w:p w14:paraId="7E3649B6" w14:textId="77777777" w:rsidR="00C96CBA" w:rsidRPr="004F2B4F" w:rsidRDefault="00C96CBA" w:rsidP="00C96CBA">
      <w:pPr>
        <w:pStyle w:val="Heading4"/>
        <w:jc w:val="both"/>
        <w:rPr>
          <w:lang w:val="en-US"/>
        </w:rPr>
      </w:pPr>
      <w:bookmarkStart w:id="663" w:name="_Toc417455498"/>
      <w:bookmarkStart w:id="664" w:name="_Toc417455691"/>
      <w:bookmarkStart w:id="665" w:name="_Toc417455836"/>
      <w:bookmarkStart w:id="666" w:name="_Ref285459027"/>
      <w:bookmarkStart w:id="667" w:name="_Toc285701685"/>
      <w:bookmarkStart w:id="668" w:name="_Toc431915774"/>
      <w:r w:rsidRPr="004F2B4F">
        <w:rPr>
          <w:lang w:val="en-US"/>
        </w:rPr>
        <w:t>Time-averaged spatial output</w:t>
      </w:r>
      <w:bookmarkEnd w:id="663"/>
      <w:bookmarkEnd w:id="664"/>
      <w:bookmarkEnd w:id="665"/>
      <w:bookmarkEnd w:id="668"/>
    </w:p>
    <w:p w14:paraId="03B6CEC5" w14:textId="65FEE617" w:rsidR="00C96CBA" w:rsidRPr="004F2B4F" w:rsidRDefault="00C96CBA" w:rsidP="00C96CBA">
      <w:pPr>
        <w:pStyle w:val="BodyText"/>
        <w:rPr>
          <w:lang w:val="en-US"/>
        </w:rPr>
      </w:pPr>
      <w:r w:rsidRPr="004F2B4F">
        <w:rPr>
          <w:lang w:val="en-US"/>
        </w:rPr>
        <w:t xml:space="preserve">Time-averaged spatial output describes the time-averaged state of variables across the entire model domain at various points in time. The user can define the averaging period in </w:t>
      </w:r>
      <w:r w:rsidRPr="004F2B4F">
        <w:rPr>
          <w:i/>
          <w:lang w:val="en-US"/>
        </w:rPr>
        <w:t>params.txt</w:t>
      </w:r>
      <w:r>
        <w:rPr>
          <w:lang w:val="en-US"/>
        </w:rPr>
        <w:t xml:space="preserve">. </w:t>
      </w:r>
      <w:r w:rsidRPr="004F2B4F">
        <w:rPr>
          <w:lang w:val="en-US"/>
        </w:rPr>
        <w:t xml:space="preserve">To make use of this option the user must specify </w:t>
      </w:r>
      <w:r w:rsidR="00E16A08" w:rsidRPr="00752797">
        <w:rPr>
          <w:lang w:val="en-US"/>
        </w:rPr>
        <w:t>the</w:t>
      </w:r>
      <w:r w:rsidR="00E16A08">
        <w:rPr>
          <w:lang w:val="en-US"/>
        </w:rPr>
        <w:t xml:space="preserve"> output time (see Section </w:t>
      </w:r>
      <w:r w:rsidR="00E16A08">
        <w:rPr>
          <w:lang w:val="en-US"/>
        </w:rPr>
        <w:fldChar w:fldCharType="begin"/>
      </w:r>
      <w:r w:rsidR="00E16A08">
        <w:rPr>
          <w:lang w:val="en-US"/>
        </w:rPr>
        <w:instrText xml:space="preserve"> REF _Ref416525978 \r \h </w:instrText>
      </w:r>
      <w:r w:rsidR="00E16A08">
        <w:rPr>
          <w:lang w:val="en-US"/>
        </w:rPr>
      </w:r>
      <w:r w:rsidR="00E16A08">
        <w:rPr>
          <w:lang w:val="en-US"/>
        </w:rPr>
        <w:fldChar w:fldCharType="separate"/>
      </w:r>
      <w:r w:rsidR="002E51A3">
        <w:rPr>
          <w:lang w:val="en-US"/>
        </w:rPr>
        <w:t>4.17.2</w:t>
      </w:r>
      <w:r w:rsidR="00E16A08">
        <w:rPr>
          <w:lang w:val="en-US"/>
        </w:rPr>
        <w:fldChar w:fldCharType="end"/>
      </w:r>
      <w:r w:rsidR="00E16A08">
        <w:rPr>
          <w:lang w:val="en-US"/>
        </w:rPr>
        <w:t xml:space="preserve"> under </w:t>
      </w:r>
      <w:r w:rsidR="00E16A08" w:rsidRPr="00E16A08">
        <w:rPr>
          <w:i/>
          <w:lang w:val="en-US"/>
        </w:rPr>
        <w:t>tintm</w:t>
      </w:r>
      <w:r w:rsidR="00E16A08">
        <w:rPr>
          <w:lang w:val="en-US"/>
        </w:rPr>
        <w:t xml:space="preserve">) and </w:t>
      </w:r>
      <w:r w:rsidRPr="004F2B4F">
        <w:rPr>
          <w:lang w:val="en-US"/>
        </w:rPr>
        <w:t xml:space="preserve">the number of output variables required using the </w:t>
      </w:r>
      <w:r w:rsidRPr="004F2B4F">
        <w:rPr>
          <w:i/>
          <w:lang w:val="en-US"/>
        </w:rPr>
        <w:t>nmeanvar</w:t>
      </w:r>
      <w:r w:rsidRPr="004F2B4F">
        <w:rPr>
          <w:lang w:val="en-US"/>
        </w:rPr>
        <w:t xml:space="preserve"> keyword in </w:t>
      </w:r>
      <w:r w:rsidRPr="004F2B4F">
        <w:rPr>
          <w:i/>
          <w:lang w:val="en-US"/>
        </w:rPr>
        <w:t>params.txt</w:t>
      </w:r>
      <w:r w:rsidRPr="004F2B4F">
        <w:rPr>
          <w:lang w:val="en-US"/>
        </w:rPr>
        <w:t>, immediately followed by the names of the requested variables on a separate line each. The output of two time-averaged grids may look as follows:</w:t>
      </w:r>
    </w:p>
    <w:p w14:paraId="17271497" w14:textId="77777777" w:rsidR="00C96CBA" w:rsidRPr="004F2B4F" w:rsidRDefault="00C96CBA" w:rsidP="00C96CBA">
      <w:pPr>
        <w:pStyle w:val="Codeheader"/>
        <w:rPr>
          <w:lang w:val="en-US"/>
        </w:rPr>
      </w:pPr>
      <w:r w:rsidRPr="004F2B4F">
        <w:rPr>
          <w:lang w:val="en-US"/>
        </w:rPr>
        <w:t>params.txt</w:t>
      </w:r>
    </w:p>
    <w:p w14:paraId="514DA119" w14:textId="77777777" w:rsidR="00C96CBA" w:rsidRPr="004F2B4F" w:rsidRDefault="00C96CBA" w:rsidP="00C96CBA">
      <w:pPr>
        <w:pStyle w:val="Code"/>
        <w:jc w:val="both"/>
      </w:pPr>
      <w:proofErr w:type="gramStart"/>
      <w:r w:rsidRPr="004F2B4F">
        <w:t>nmeanvar</w:t>
      </w:r>
      <w:proofErr w:type="gramEnd"/>
      <w:r w:rsidRPr="004F2B4F">
        <w:t xml:space="preserve"> = 2</w:t>
      </w:r>
    </w:p>
    <w:p w14:paraId="2A2A176C" w14:textId="77777777" w:rsidR="00C96CBA" w:rsidRPr="004F2B4F" w:rsidRDefault="00C96CBA" w:rsidP="00C96CBA">
      <w:pPr>
        <w:pStyle w:val="Code"/>
        <w:jc w:val="both"/>
      </w:pPr>
      <w:proofErr w:type="gramStart"/>
      <w:r w:rsidRPr="004F2B4F">
        <w:t>u</w:t>
      </w:r>
      <w:proofErr w:type="gramEnd"/>
    </w:p>
    <w:p w14:paraId="2BD14DD2" w14:textId="77777777" w:rsidR="00C96CBA" w:rsidRPr="004F2B4F" w:rsidRDefault="00C96CBA" w:rsidP="00C96CBA">
      <w:pPr>
        <w:pStyle w:val="Code"/>
        <w:jc w:val="both"/>
      </w:pPr>
      <w:proofErr w:type="gramStart"/>
      <w:r w:rsidRPr="004F2B4F">
        <w:t>v</w:t>
      </w:r>
      <w:proofErr w:type="gramEnd"/>
    </w:p>
    <w:p w14:paraId="17A344FD" w14:textId="0B28364C" w:rsidR="00C96CBA" w:rsidRDefault="00C96CBA">
      <w:pPr>
        <w:spacing w:line="240" w:lineRule="auto"/>
        <w:jc w:val="left"/>
        <w:rPr>
          <w:i/>
          <w:iCs/>
          <w:szCs w:val="28"/>
          <w:lang w:val="en-US"/>
        </w:rPr>
      </w:pPr>
      <w:r>
        <w:rPr>
          <w:lang w:val="en-US"/>
        </w:rPr>
        <w:br w:type="page"/>
      </w:r>
    </w:p>
    <w:p w14:paraId="6D9A4D43" w14:textId="77777777" w:rsidR="00270CE6" w:rsidRPr="00752797" w:rsidRDefault="00270CE6" w:rsidP="00270CE6">
      <w:pPr>
        <w:pStyle w:val="Heading4"/>
        <w:jc w:val="both"/>
        <w:rPr>
          <w:lang w:val="en-US"/>
        </w:rPr>
      </w:pPr>
      <w:bookmarkStart w:id="669" w:name="_Toc417455499"/>
      <w:bookmarkStart w:id="670" w:name="_Toc417455692"/>
      <w:bookmarkStart w:id="671" w:name="_Toc417455837"/>
      <w:bookmarkStart w:id="672" w:name="_Toc431915775"/>
      <w:r w:rsidRPr="00752797">
        <w:rPr>
          <w:lang w:val="en-US"/>
        </w:rPr>
        <w:lastRenderedPageBreak/>
        <w:t>Fixed point output</w:t>
      </w:r>
      <w:bookmarkEnd w:id="669"/>
      <w:bookmarkEnd w:id="670"/>
      <w:bookmarkEnd w:id="671"/>
      <w:bookmarkEnd w:id="672"/>
    </w:p>
    <w:p w14:paraId="5A72B6D2" w14:textId="77777777" w:rsidR="009B6C23" w:rsidRDefault="009B6C23" w:rsidP="00270CE6">
      <w:pPr>
        <w:pStyle w:val="BodyText"/>
        <w:rPr>
          <w:lang w:val="en-US"/>
        </w:rPr>
      </w:pPr>
    </w:p>
    <w:p w14:paraId="66DB237B" w14:textId="77777777" w:rsidR="009B6C23" w:rsidRPr="00752797" w:rsidRDefault="009B6C23" w:rsidP="009B6C23">
      <w:pPr>
        <w:pStyle w:val="BodyText"/>
        <w:rPr>
          <w:lang w:val="en-US"/>
        </w:rPr>
      </w:pPr>
      <w:r w:rsidRPr="00752797">
        <w:rPr>
          <w:lang w:val="en-US"/>
        </w:rPr>
        <w:t xml:space="preserve">Fixed point output allows the user to select one or more locations for which a time series of data is stored. This output describes a time-series of one or more variables at one point in the model domain. To make use of this option, the user must specify the number of output locations using the </w:t>
      </w:r>
      <w:r w:rsidRPr="00752797">
        <w:rPr>
          <w:i/>
          <w:lang w:val="en-US"/>
        </w:rPr>
        <w:t>npoints</w:t>
      </w:r>
      <w:r w:rsidRPr="00752797">
        <w:rPr>
          <w:lang w:val="en-US"/>
        </w:rPr>
        <w:t xml:space="preserve"> keyword in </w:t>
      </w:r>
      <w:r w:rsidRPr="00752797">
        <w:rPr>
          <w:i/>
          <w:lang w:val="en-US"/>
        </w:rPr>
        <w:t>params.txt</w:t>
      </w:r>
      <w:r w:rsidRPr="00752797">
        <w:rPr>
          <w:lang w:val="en-US"/>
        </w:rPr>
        <w:t>, immediately followed by one line per output location describing the location coordinates given as the x-coordinate and y-coordinate and in world coordinates</w:t>
      </w:r>
      <w:r>
        <w:rPr>
          <w:lang w:val="en-US"/>
        </w:rPr>
        <w:t>, as well as (optionally) a name for the output point</w:t>
      </w:r>
      <w:r w:rsidRPr="00752797">
        <w:rPr>
          <w:lang w:val="en-US"/>
        </w:rPr>
        <w:t>. XBeach will link the output location to the nearest computational point.</w:t>
      </w:r>
      <w:r>
        <w:rPr>
          <w:lang w:val="en-US"/>
        </w:rPr>
        <w:t xml:space="preserve"> If no name is given for the output point, a generic name, e.g., </w:t>
      </w:r>
      <w:proofErr w:type="gramStart"/>
      <w:r>
        <w:rPr>
          <w:lang w:val="en-US"/>
        </w:rPr>
        <w:t>point001,</w:t>
      </w:r>
      <w:proofErr w:type="gramEnd"/>
      <w:r>
        <w:rPr>
          <w:lang w:val="en-US"/>
        </w:rPr>
        <w:t xml:space="preserve"> will be given to the output point.</w:t>
      </w:r>
    </w:p>
    <w:p w14:paraId="7FED0B48" w14:textId="77777777" w:rsidR="009B6C23" w:rsidRPr="00752797" w:rsidRDefault="009B6C23" w:rsidP="009B6C23">
      <w:pPr>
        <w:pStyle w:val="BodyText"/>
        <w:rPr>
          <w:lang w:val="en-US"/>
        </w:rPr>
      </w:pPr>
      <w:r w:rsidRPr="00752797">
        <w:rPr>
          <w:lang w:val="en-US"/>
        </w:rPr>
        <w:t xml:space="preserve">The user can specify the number and selection of output variables for all points (and </w:t>
      </w:r>
      <w:r>
        <w:rPr>
          <w:lang w:val="en-US"/>
        </w:rPr>
        <w:t xml:space="preserve">runup </w:t>
      </w:r>
      <w:r w:rsidRPr="00752797">
        <w:rPr>
          <w:lang w:val="en-US"/>
        </w:rPr>
        <w:t xml:space="preserve">gauges, discussed in the following section) using the </w:t>
      </w:r>
      <w:r w:rsidRPr="00752797">
        <w:rPr>
          <w:i/>
          <w:lang w:val="en-US"/>
        </w:rPr>
        <w:t>npointvar</w:t>
      </w:r>
      <w:r w:rsidRPr="00752797">
        <w:rPr>
          <w:lang w:val="en-US"/>
        </w:rPr>
        <w:t xml:space="preserve"> keyword in </w:t>
      </w:r>
      <w:r w:rsidRPr="00752797">
        <w:rPr>
          <w:i/>
          <w:lang w:val="en-US"/>
        </w:rPr>
        <w:t xml:space="preserve">params.txt </w:t>
      </w:r>
      <w:r w:rsidRPr="00752797">
        <w:rPr>
          <w:lang w:val="en-US"/>
        </w:rPr>
        <w:t>to specify the number of output variables, immediately followed by the names of the requested variables on a separate line each.</w:t>
      </w:r>
      <w:r>
        <w:rPr>
          <w:lang w:val="en-US"/>
        </w:rPr>
        <w:t xml:space="preserve"> F</w:t>
      </w:r>
      <w:r w:rsidRPr="00752797">
        <w:rPr>
          <w:lang w:val="en-US"/>
        </w:rPr>
        <w:t>ixed point output significantly reduces the amount of data written to file in each time step and is therefore particularly suitable for high temporal resolution output.</w:t>
      </w:r>
    </w:p>
    <w:p w14:paraId="43D6D50C" w14:textId="77777777" w:rsidR="009B6C23" w:rsidRPr="00752797" w:rsidRDefault="009B6C23" w:rsidP="009B6C23">
      <w:pPr>
        <w:pStyle w:val="BodyText"/>
        <w:rPr>
          <w:lang w:val="en-US"/>
        </w:rPr>
      </w:pPr>
      <w:r w:rsidRPr="00752797">
        <w:rPr>
          <w:lang w:val="en-US"/>
        </w:rPr>
        <w:t xml:space="preserve">An example with two output locations is given below. The first point </w:t>
      </w:r>
      <w:r>
        <w:rPr>
          <w:lang w:val="en-US"/>
        </w:rPr>
        <w:t xml:space="preserve">(“offshore1”) </w:t>
      </w:r>
      <w:r w:rsidRPr="00752797">
        <w:rPr>
          <w:lang w:val="en-US"/>
        </w:rPr>
        <w:t xml:space="preserve">is located on the offshore boundary (x = 0.0) and somewhere in the middle of the model domain in y-direction (y = 800.0). The second point </w:t>
      </w:r>
      <w:r>
        <w:rPr>
          <w:lang w:val="en-US"/>
        </w:rPr>
        <w:t xml:space="preserve">(“PT1”) </w:t>
      </w:r>
      <w:r w:rsidRPr="00752797">
        <w:rPr>
          <w:lang w:val="en-US"/>
        </w:rPr>
        <w:t xml:space="preserve">is located </w:t>
      </w:r>
      <w:r>
        <w:rPr>
          <w:lang w:val="en-US"/>
        </w:rPr>
        <w:t>slightly off the centre of the model</w:t>
      </w:r>
      <w:r w:rsidRPr="00752797">
        <w:rPr>
          <w:lang w:val="en-US"/>
        </w:rPr>
        <w:t xml:space="preserve"> (y = </w:t>
      </w:r>
      <w:r>
        <w:rPr>
          <w:lang w:val="en-US"/>
        </w:rPr>
        <w:t>900</w:t>
      </w:r>
      <w:r w:rsidRPr="00752797">
        <w:rPr>
          <w:lang w:val="en-US"/>
        </w:rPr>
        <w:t xml:space="preserve">.0) and somewhere in the middle of the domain in x-direction (x = 2000.0). Both locations have four output variables: </w:t>
      </w:r>
      <w:r w:rsidRPr="00752797">
        <w:rPr>
          <w:i/>
          <w:lang w:val="en-US"/>
        </w:rPr>
        <w:t xml:space="preserve">H, zs, zb </w:t>
      </w:r>
      <w:r w:rsidRPr="00752797">
        <w:rPr>
          <w:lang w:val="en-US"/>
        </w:rPr>
        <w:t>and</w:t>
      </w:r>
      <w:r w:rsidRPr="00752797">
        <w:rPr>
          <w:i/>
          <w:lang w:val="en-US"/>
        </w:rPr>
        <w:t xml:space="preserve"> D</w:t>
      </w:r>
      <w:r w:rsidRPr="00752797">
        <w:rPr>
          <w:lang w:val="en-US"/>
        </w:rPr>
        <w:t>.</w:t>
      </w:r>
    </w:p>
    <w:p w14:paraId="23B80BFF" w14:textId="77777777" w:rsidR="009B6C23" w:rsidRPr="00752797" w:rsidRDefault="009B6C23" w:rsidP="009B6C23">
      <w:pPr>
        <w:pStyle w:val="Codeheader"/>
        <w:rPr>
          <w:lang w:val="en-US"/>
        </w:rPr>
      </w:pPr>
      <w:r w:rsidRPr="00752797">
        <w:rPr>
          <w:lang w:val="en-US"/>
        </w:rPr>
        <w:t>params.txt</w:t>
      </w:r>
    </w:p>
    <w:p w14:paraId="66B0F8EC" w14:textId="77777777" w:rsidR="009B6C23" w:rsidRPr="00752797" w:rsidRDefault="009B6C23" w:rsidP="009B6C23">
      <w:pPr>
        <w:pStyle w:val="Code"/>
        <w:jc w:val="both"/>
      </w:pPr>
      <w:proofErr w:type="gramStart"/>
      <w:r w:rsidRPr="00752797">
        <w:t>npoints</w:t>
      </w:r>
      <w:proofErr w:type="gramEnd"/>
      <w:r w:rsidRPr="00752797">
        <w:t xml:space="preserve"> = 2</w:t>
      </w:r>
    </w:p>
    <w:p w14:paraId="2E4A53EC" w14:textId="77777777" w:rsidR="009B6C23" w:rsidRPr="00752797" w:rsidRDefault="009B6C23" w:rsidP="009B6C23">
      <w:pPr>
        <w:pStyle w:val="Code"/>
        <w:jc w:val="both"/>
      </w:pPr>
      <w:r w:rsidRPr="00752797">
        <w:t xml:space="preserve">0. 800. </w:t>
      </w:r>
      <w:r>
        <w:t xml:space="preserve">     offshore1</w:t>
      </w:r>
    </w:p>
    <w:p w14:paraId="74824492" w14:textId="77777777" w:rsidR="009B6C23" w:rsidRPr="00752797" w:rsidRDefault="009B6C23" w:rsidP="009B6C23">
      <w:pPr>
        <w:pStyle w:val="Code"/>
        <w:jc w:val="both"/>
      </w:pPr>
      <w:r w:rsidRPr="00752797">
        <w:t xml:space="preserve">2000. </w:t>
      </w:r>
      <w:r>
        <w:t>900</w:t>
      </w:r>
      <w:r w:rsidRPr="00752797">
        <w:t xml:space="preserve">. </w:t>
      </w:r>
      <w:r>
        <w:t xml:space="preserve"> PT1</w:t>
      </w:r>
    </w:p>
    <w:p w14:paraId="448D8BF3" w14:textId="77777777" w:rsidR="009B6C23" w:rsidRPr="00752797" w:rsidRDefault="009B6C23" w:rsidP="009B6C23">
      <w:pPr>
        <w:pStyle w:val="Code"/>
        <w:jc w:val="both"/>
      </w:pPr>
    </w:p>
    <w:p w14:paraId="053ECD4F" w14:textId="77777777" w:rsidR="009B6C23" w:rsidRPr="00752797" w:rsidRDefault="009B6C23" w:rsidP="009B6C23">
      <w:pPr>
        <w:pStyle w:val="Code"/>
        <w:jc w:val="both"/>
      </w:pPr>
      <w:proofErr w:type="gramStart"/>
      <w:r w:rsidRPr="00752797">
        <w:t>npointvar</w:t>
      </w:r>
      <w:proofErr w:type="gramEnd"/>
      <w:r w:rsidRPr="00752797">
        <w:t xml:space="preserve"> = 4</w:t>
      </w:r>
    </w:p>
    <w:p w14:paraId="555715FB" w14:textId="77777777" w:rsidR="009B6C23" w:rsidRPr="00752797" w:rsidRDefault="009B6C23" w:rsidP="009B6C23">
      <w:pPr>
        <w:pStyle w:val="Code"/>
        <w:jc w:val="both"/>
      </w:pPr>
      <w:r w:rsidRPr="00752797">
        <w:t>H</w:t>
      </w:r>
    </w:p>
    <w:p w14:paraId="08F32690" w14:textId="77777777" w:rsidR="009B6C23" w:rsidRPr="00752797" w:rsidRDefault="009B6C23" w:rsidP="009B6C23">
      <w:pPr>
        <w:pStyle w:val="Code"/>
        <w:jc w:val="both"/>
      </w:pPr>
      <w:proofErr w:type="gramStart"/>
      <w:r w:rsidRPr="00752797">
        <w:t>zs</w:t>
      </w:r>
      <w:proofErr w:type="gramEnd"/>
    </w:p>
    <w:p w14:paraId="731B16C2" w14:textId="77777777" w:rsidR="009B6C23" w:rsidRPr="00752797" w:rsidRDefault="009B6C23" w:rsidP="009B6C23">
      <w:pPr>
        <w:pStyle w:val="Code"/>
        <w:jc w:val="both"/>
      </w:pPr>
      <w:proofErr w:type="gramStart"/>
      <w:r w:rsidRPr="00752797">
        <w:t>zb</w:t>
      </w:r>
      <w:proofErr w:type="gramEnd"/>
    </w:p>
    <w:p w14:paraId="7145165F" w14:textId="77777777" w:rsidR="009B6C23" w:rsidRPr="00752797" w:rsidRDefault="009B6C23" w:rsidP="009B6C23">
      <w:pPr>
        <w:pStyle w:val="Code"/>
        <w:jc w:val="both"/>
      </w:pPr>
      <w:r w:rsidRPr="00752797">
        <w:t>D</w:t>
      </w:r>
    </w:p>
    <w:p w14:paraId="02782B22" w14:textId="77777777" w:rsidR="009B6C23" w:rsidRPr="00752797" w:rsidRDefault="009B6C23" w:rsidP="009B6C23">
      <w:pPr>
        <w:pStyle w:val="Heading4"/>
        <w:jc w:val="both"/>
        <w:rPr>
          <w:lang w:val="en-US"/>
        </w:rPr>
      </w:pPr>
      <w:bookmarkStart w:id="673" w:name="_Toc431899047"/>
      <w:r>
        <w:rPr>
          <w:lang w:val="en-US"/>
        </w:rPr>
        <w:t xml:space="preserve">Runup </w:t>
      </w:r>
      <w:r w:rsidRPr="00752797">
        <w:rPr>
          <w:lang w:val="en-US"/>
        </w:rPr>
        <w:t>gauge output</w:t>
      </w:r>
      <w:bookmarkEnd w:id="673"/>
    </w:p>
    <w:p w14:paraId="571B6B20" w14:textId="77777777" w:rsidR="009B6C23" w:rsidRPr="00752797" w:rsidRDefault="009B6C23" w:rsidP="009B6C23">
      <w:pPr>
        <w:pStyle w:val="BodyText"/>
        <w:rPr>
          <w:lang w:val="en-US"/>
        </w:rPr>
      </w:pPr>
      <w:r>
        <w:rPr>
          <w:lang w:val="en-US"/>
        </w:rPr>
        <w:t xml:space="preserve">Runup </w:t>
      </w:r>
      <w:r w:rsidRPr="00752797">
        <w:rPr>
          <w:lang w:val="en-US"/>
        </w:rPr>
        <w:t xml:space="preserve">gauge output describes a time-series of a number of variables at the (moving) waterline. In this case XBeach scans in an x-directional transect defined by the user for the location of the waterline. Output information is recorded for this moving point. This is particularly useful to keep track of </w:t>
      </w:r>
      <w:r>
        <w:rPr>
          <w:lang w:val="en-US"/>
        </w:rPr>
        <w:t xml:space="preserve">runup </w:t>
      </w:r>
      <w:proofErr w:type="gramStart"/>
      <w:r w:rsidRPr="00752797">
        <w:rPr>
          <w:lang w:val="en-US"/>
        </w:rPr>
        <w:t>levels in cross-shore transects</w:t>
      </w:r>
      <w:proofErr w:type="gramEnd"/>
      <w:r w:rsidRPr="00752797">
        <w:rPr>
          <w:lang w:val="en-US"/>
        </w:rPr>
        <w:t>.</w:t>
      </w:r>
    </w:p>
    <w:p w14:paraId="51E9982C" w14:textId="77777777" w:rsidR="009B6C23" w:rsidRPr="00752797" w:rsidRDefault="009B6C23" w:rsidP="009B6C23">
      <w:pPr>
        <w:pStyle w:val="BodyText"/>
        <w:rPr>
          <w:lang w:val="en-US"/>
        </w:rPr>
      </w:pPr>
      <w:r w:rsidRPr="00752797">
        <w:rPr>
          <w:lang w:val="en-US"/>
        </w:rPr>
        <w:t xml:space="preserve">The definition of </w:t>
      </w:r>
      <w:r>
        <w:rPr>
          <w:lang w:val="en-US"/>
        </w:rPr>
        <w:t xml:space="preserve">runup </w:t>
      </w:r>
      <w:r w:rsidRPr="00752797">
        <w:rPr>
          <w:lang w:val="en-US"/>
        </w:rPr>
        <w:t xml:space="preserve">gauges is similar to the definition of fixed point output. The user needs to specify the number of </w:t>
      </w:r>
      <w:r>
        <w:rPr>
          <w:lang w:val="en-US"/>
        </w:rPr>
        <w:t xml:space="preserve">runup </w:t>
      </w:r>
      <w:r w:rsidRPr="00752797">
        <w:rPr>
          <w:lang w:val="en-US"/>
        </w:rPr>
        <w:t xml:space="preserve">gauges using the </w:t>
      </w:r>
      <w:r w:rsidRPr="00752797">
        <w:rPr>
          <w:i/>
          <w:lang w:val="en-US"/>
        </w:rPr>
        <w:t>nrugauge</w:t>
      </w:r>
      <w:r w:rsidRPr="00752797">
        <w:rPr>
          <w:lang w:val="en-US"/>
        </w:rPr>
        <w:t xml:space="preserve"> keyword in </w:t>
      </w:r>
      <w:r w:rsidRPr="00752797">
        <w:rPr>
          <w:i/>
          <w:lang w:val="en-US"/>
        </w:rPr>
        <w:t>params.txt</w:t>
      </w:r>
      <w:r w:rsidRPr="00752797">
        <w:rPr>
          <w:lang w:val="en-US"/>
        </w:rPr>
        <w:t xml:space="preserve">, immediately followed by one line per </w:t>
      </w:r>
      <w:r>
        <w:rPr>
          <w:lang w:val="en-US"/>
        </w:rPr>
        <w:t xml:space="preserve">runup </w:t>
      </w:r>
      <w:r w:rsidRPr="00752797">
        <w:rPr>
          <w:lang w:val="en-US"/>
        </w:rPr>
        <w:t xml:space="preserve">gauge location describing the coordinates of the initial location of the </w:t>
      </w:r>
      <w:r>
        <w:rPr>
          <w:lang w:val="en-US"/>
        </w:rPr>
        <w:t xml:space="preserve">runup </w:t>
      </w:r>
      <w:r w:rsidRPr="00752797">
        <w:rPr>
          <w:lang w:val="en-US"/>
        </w:rPr>
        <w:t>gauge</w:t>
      </w:r>
      <w:r>
        <w:rPr>
          <w:lang w:val="en-US"/>
        </w:rPr>
        <w:t>, as well as (optionally) a name for the runup gauge</w:t>
      </w:r>
      <w:r w:rsidRPr="00752797">
        <w:rPr>
          <w:lang w:val="en-US"/>
        </w:rPr>
        <w:t xml:space="preserve">. XBeach will subsequently link the initial </w:t>
      </w:r>
      <w:r>
        <w:rPr>
          <w:lang w:val="en-US"/>
        </w:rPr>
        <w:t xml:space="preserve">runup </w:t>
      </w:r>
      <w:r w:rsidRPr="00752797">
        <w:rPr>
          <w:lang w:val="en-US"/>
        </w:rPr>
        <w:t>gauge location to the nearest computational cross-shore transect rather than just the nearest computational point.</w:t>
      </w:r>
      <w:r>
        <w:rPr>
          <w:lang w:val="en-US"/>
        </w:rPr>
        <w:t xml:space="preserve"> If no name is given for the runup gauge, a generic name, e.g., </w:t>
      </w:r>
      <w:proofErr w:type="gramStart"/>
      <w:r>
        <w:rPr>
          <w:lang w:val="en-US"/>
        </w:rPr>
        <w:t>rugau001,</w:t>
      </w:r>
      <w:proofErr w:type="gramEnd"/>
      <w:r>
        <w:rPr>
          <w:lang w:val="en-US"/>
        </w:rPr>
        <w:t xml:space="preserve"> will be given to the runup gauge. It is also possible for the user to set a m</w:t>
      </w:r>
      <w:r w:rsidRPr="0065117A">
        <w:rPr>
          <w:lang w:val="en-US"/>
        </w:rPr>
        <w:t xml:space="preserve">inimum depth for determination of </w:t>
      </w:r>
      <w:r>
        <w:rPr>
          <w:lang w:val="en-US"/>
        </w:rPr>
        <w:t xml:space="preserve">the </w:t>
      </w:r>
      <w:r w:rsidRPr="0065117A">
        <w:rPr>
          <w:lang w:val="en-US"/>
        </w:rPr>
        <w:t xml:space="preserve">last wet point in </w:t>
      </w:r>
      <w:r>
        <w:rPr>
          <w:lang w:val="en-US"/>
        </w:rPr>
        <w:t xml:space="preserve">the </w:t>
      </w:r>
      <w:r w:rsidRPr="0065117A">
        <w:rPr>
          <w:lang w:val="en-US"/>
        </w:rPr>
        <w:t>runup gauge</w:t>
      </w:r>
      <w:r>
        <w:rPr>
          <w:lang w:val="en-US"/>
        </w:rPr>
        <w:t xml:space="preserve"> (keyword: </w:t>
      </w:r>
      <w:r w:rsidRPr="0065117A">
        <w:rPr>
          <w:i/>
          <w:u w:val="single"/>
          <w:lang w:val="en-US"/>
        </w:rPr>
        <w:t>rugdepth</w:t>
      </w:r>
      <w:r>
        <w:rPr>
          <w:lang w:val="en-US"/>
        </w:rPr>
        <w:t xml:space="preserve">). </w:t>
      </w:r>
    </w:p>
    <w:p w14:paraId="097FAFE5" w14:textId="77777777" w:rsidR="009B6C23" w:rsidRPr="00752797" w:rsidRDefault="009B6C23" w:rsidP="009B6C23">
      <w:pPr>
        <w:pStyle w:val="BodyText"/>
        <w:rPr>
          <w:lang w:val="en-US"/>
        </w:rPr>
      </w:pPr>
      <w:r>
        <w:rPr>
          <w:lang w:val="en-US"/>
        </w:rPr>
        <w:t xml:space="preserve">Runup </w:t>
      </w:r>
      <w:r w:rsidRPr="00752797">
        <w:rPr>
          <w:lang w:val="en-US"/>
        </w:rPr>
        <w:t xml:space="preserve">gauges share their selection of output variables with regular point output. However, in the case of </w:t>
      </w:r>
      <w:r>
        <w:rPr>
          <w:lang w:val="en-US"/>
        </w:rPr>
        <w:t xml:space="preserve">runup </w:t>
      </w:r>
      <w:r w:rsidRPr="00752797">
        <w:rPr>
          <w:lang w:val="en-US"/>
        </w:rPr>
        <w:t xml:space="preserve">gauges, XBeach will automatically also include the variables </w:t>
      </w:r>
      <w:r w:rsidRPr="00752797">
        <w:rPr>
          <w:i/>
          <w:lang w:val="en-US"/>
        </w:rPr>
        <w:t>xw</w:t>
      </w:r>
      <w:r w:rsidRPr="00752797">
        <w:rPr>
          <w:lang w:val="en-US"/>
        </w:rPr>
        <w:t xml:space="preserve">, </w:t>
      </w:r>
      <w:r w:rsidRPr="00752797">
        <w:rPr>
          <w:i/>
          <w:lang w:val="en-US"/>
        </w:rPr>
        <w:t>yw</w:t>
      </w:r>
      <w:r w:rsidRPr="00752797">
        <w:rPr>
          <w:lang w:val="en-US"/>
        </w:rPr>
        <w:t xml:space="preserve"> and </w:t>
      </w:r>
      <w:r w:rsidRPr="00752797">
        <w:rPr>
          <w:i/>
          <w:lang w:val="en-US"/>
        </w:rPr>
        <w:t>zs</w:t>
      </w:r>
      <w:r w:rsidRPr="00752797">
        <w:rPr>
          <w:lang w:val="en-US"/>
        </w:rPr>
        <w:t xml:space="preserve"> </w:t>
      </w:r>
      <w:r w:rsidRPr="00752797">
        <w:rPr>
          <w:lang w:val="en-US"/>
        </w:rPr>
        <w:lastRenderedPageBreak/>
        <w:t xml:space="preserve">to the point output variables, if these variables were not specified using the </w:t>
      </w:r>
      <w:r w:rsidRPr="00752797">
        <w:rPr>
          <w:i/>
          <w:lang w:val="en-US"/>
        </w:rPr>
        <w:t>npointvar</w:t>
      </w:r>
      <w:r w:rsidRPr="00752797">
        <w:rPr>
          <w:lang w:val="en-US"/>
        </w:rPr>
        <w:t xml:space="preserve"> keyword in </w:t>
      </w:r>
      <w:r w:rsidRPr="00752797">
        <w:rPr>
          <w:i/>
          <w:lang w:val="en-US"/>
        </w:rPr>
        <w:t>params.txt</w:t>
      </w:r>
      <w:r>
        <w:rPr>
          <w:lang w:val="en-US"/>
        </w:rPr>
        <w:t xml:space="preserve">. </w:t>
      </w:r>
      <w:r w:rsidRPr="00752797">
        <w:rPr>
          <w:lang w:val="en-US"/>
        </w:rPr>
        <w:t xml:space="preserve">Note that the user should refer to the </w:t>
      </w:r>
      <w:r w:rsidRPr="00752797">
        <w:rPr>
          <w:i/>
          <w:lang w:val="en-US"/>
        </w:rPr>
        <w:t>pointvars.idx</w:t>
      </w:r>
      <w:r w:rsidRPr="00752797">
        <w:rPr>
          <w:lang w:val="en-US"/>
        </w:rPr>
        <w:t xml:space="preserve"> output file</w:t>
      </w:r>
      <w:r>
        <w:rPr>
          <w:lang w:val="en-US"/>
        </w:rPr>
        <w:t>, which automatically generated,</w:t>
      </w:r>
      <w:r w:rsidRPr="00752797">
        <w:rPr>
          <w:lang w:val="en-US"/>
        </w:rPr>
        <w:t xml:space="preserve"> to check </w:t>
      </w:r>
      <w:r>
        <w:rPr>
          <w:lang w:val="en-US"/>
        </w:rPr>
        <w:t xml:space="preserve">the </w:t>
      </w:r>
      <w:r w:rsidRPr="00752797">
        <w:rPr>
          <w:lang w:val="en-US"/>
        </w:rPr>
        <w:t xml:space="preserve">order of output variables for points and </w:t>
      </w:r>
      <w:r>
        <w:rPr>
          <w:lang w:val="en-US"/>
        </w:rPr>
        <w:t>runup</w:t>
      </w:r>
      <w:r w:rsidRPr="00752797">
        <w:rPr>
          <w:lang w:val="en-US"/>
        </w:rPr>
        <w:t xml:space="preserve"> gauges. </w:t>
      </w:r>
    </w:p>
    <w:p w14:paraId="028BAADA" w14:textId="77777777" w:rsidR="009B6C23" w:rsidRPr="00752797" w:rsidRDefault="009B6C23" w:rsidP="009B6C23">
      <w:pPr>
        <w:pStyle w:val="BodyText"/>
        <w:rPr>
          <w:lang w:val="en-US"/>
        </w:rPr>
      </w:pPr>
      <w:r w:rsidRPr="00752797">
        <w:rPr>
          <w:lang w:val="en-US"/>
        </w:rPr>
        <w:t xml:space="preserve">An example of a </w:t>
      </w:r>
      <w:r>
        <w:rPr>
          <w:lang w:val="en-US"/>
        </w:rPr>
        <w:t xml:space="preserve">runup </w:t>
      </w:r>
      <w:r w:rsidRPr="00752797">
        <w:rPr>
          <w:lang w:val="en-US"/>
        </w:rPr>
        <w:t xml:space="preserve">gauge input is given below. The </w:t>
      </w:r>
      <w:r>
        <w:rPr>
          <w:lang w:val="en-US"/>
        </w:rPr>
        <w:t xml:space="preserve">runup </w:t>
      </w:r>
      <w:r w:rsidRPr="00752797">
        <w:rPr>
          <w:lang w:val="en-US"/>
        </w:rPr>
        <w:t xml:space="preserve">gauge is initially located on the offshore boundary (x = 0.0) and somewhere in the middle of the model domain in y-direction (y = 800.0). </w:t>
      </w:r>
      <w:r>
        <w:rPr>
          <w:lang w:val="en-US"/>
        </w:rPr>
        <w:t xml:space="preserve">The name of the runup guage is “transect1”. </w:t>
      </w:r>
      <w:r w:rsidRPr="00752797">
        <w:rPr>
          <w:lang w:val="en-US"/>
        </w:rPr>
        <w:t xml:space="preserve">The </w:t>
      </w:r>
      <w:r>
        <w:rPr>
          <w:lang w:val="en-US"/>
        </w:rPr>
        <w:t xml:space="preserve">runup </w:t>
      </w:r>
      <w:r w:rsidRPr="00752797">
        <w:rPr>
          <w:lang w:val="en-US"/>
        </w:rPr>
        <w:t>gauge will display standard output variables (</w:t>
      </w:r>
      <w:r w:rsidRPr="00752797">
        <w:rPr>
          <w:i/>
          <w:lang w:val="en-US"/>
        </w:rPr>
        <w:t>xw</w:t>
      </w:r>
      <w:r w:rsidRPr="00752797">
        <w:rPr>
          <w:lang w:val="en-US"/>
        </w:rPr>
        <w:t xml:space="preserve">, </w:t>
      </w:r>
      <w:r w:rsidRPr="00752797">
        <w:rPr>
          <w:i/>
          <w:lang w:val="en-US"/>
        </w:rPr>
        <w:t>yw</w:t>
      </w:r>
      <w:r w:rsidRPr="00752797">
        <w:rPr>
          <w:lang w:val="en-US"/>
        </w:rPr>
        <w:t xml:space="preserve"> and </w:t>
      </w:r>
      <w:r w:rsidRPr="00752797">
        <w:rPr>
          <w:i/>
          <w:lang w:val="en-US"/>
        </w:rPr>
        <w:t>zs</w:t>
      </w:r>
      <w:r w:rsidRPr="00752797">
        <w:rPr>
          <w:lang w:val="en-US"/>
        </w:rPr>
        <w:t xml:space="preserve">, as well as any output variables specified by the </w:t>
      </w:r>
      <w:r w:rsidRPr="00752797">
        <w:rPr>
          <w:i/>
          <w:lang w:val="en-US"/>
        </w:rPr>
        <w:t>npointvar</w:t>
      </w:r>
      <w:r w:rsidRPr="00752797">
        <w:rPr>
          <w:lang w:val="en-US"/>
        </w:rPr>
        <w:t xml:space="preserve"> keyword).</w:t>
      </w:r>
    </w:p>
    <w:p w14:paraId="43262BB0" w14:textId="77777777" w:rsidR="009B6C23" w:rsidRPr="00752797" w:rsidRDefault="009B6C23" w:rsidP="009B6C23">
      <w:pPr>
        <w:pStyle w:val="Codeheader"/>
        <w:rPr>
          <w:lang w:val="en-US"/>
        </w:rPr>
      </w:pPr>
      <w:r w:rsidRPr="00752797">
        <w:rPr>
          <w:lang w:val="en-US"/>
        </w:rPr>
        <w:t>params.txt</w:t>
      </w:r>
    </w:p>
    <w:p w14:paraId="2A66C526" w14:textId="77777777" w:rsidR="009B6C23" w:rsidRPr="00752797" w:rsidRDefault="009B6C23" w:rsidP="009B6C23">
      <w:pPr>
        <w:pStyle w:val="Code"/>
        <w:jc w:val="both"/>
      </w:pPr>
      <w:proofErr w:type="gramStart"/>
      <w:r w:rsidRPr="00752797">
        <w:t>nrugauge</w:t>
      </w:r>
      <w:proofErr w:type="gramEnd"/>
      <w:r w:rsidRPr="00752797">
        <w:t xml:space="preserve"> = 1</w:t>
      </w:r>
    </w:p>
    <w:p w14:paraId="43A614DA" w14:textId="77777777" w:rsidR="009B6C23" w:rsidRPr="00752797" w:rsidRDefault="009B6C23" w:rsidP="009B6C23">
      <w:pPr>
        <w:pStyle w:val="Code"/>
        <w:jc w:val="both"/>
      </w:pPr>
      <w:r w:rsidRPr="00752797">
        <w:t xml:space="preserve">0. 800. </w:t>
      </w:r>
      <w:r>
        <w:t>transect1</w:t>
      </w:r>
    </w:p>
    <w:p w14:paraId="7DDC8A6D" w14:textId="77777777" w:rsidR="009B6C23" w:rsidRDefault="009B6C23" w:rsidP="00270CE6">
      <w:pPr>
        <w:pStyle w:val="BodyText"/>
        <w:rPr>
          <w:lang w:val="en-US"/>
        </w:rPr>
      </w:pPr>
    </w:p>
    <w:p w14:paraId="10B76645" w14:textId="77777777" w:rsidR="009B6C23" w:rsidRDefault="009B6C23" w:rsidP="00270CE6">
      <w:pPr>
        <w:pStyle w:val="BodyText"/>
        <w:rPr>
          <w:lang w:val="en-US"/>
        </w:rPr>
      </w:pPr>
    </w:p>
    <w:p w14:paraId="101C97F8" w14:textId="77777777" w:rsidR="00620A54" w:rsidRPr="00752797" w:rsidRDefault="00620A54" w:rsidP="002603CC">
      <w:pPr>
        <w:pStyle w:val="Heading3"/>
        <w:jc w:val="both"/>
        <w:rPr>
          <w:lang w:val="en-US"/>
        </w:rPr>
      </w:pPr>
      <w:bookmarkStart w:id="674" w:name="_Ref416525978"/>
      <w:bookmarkStart w:id="675" w:name="_Ref416526263"/>
      <w:bookmarkStart w:id="676" w:name="_Toc417455501"/>
      <w:bookmarkStart w:id="677" w:name="_Toc417455694"/>
      <w:bookmarkStart w:id="678" w:name="_Toc417455839"/>
      <w:bookmarkStart w:id="679" w:name="_Toc431915676"/>
      <w:bookmarkStart w:id="680" w:name="_Toc431915777"/>
      <w:r w:rsidRPr="00752797">
        <w:rPr>
          <w:lang w:val="en-US"/>
        </w:rPr>
        <w:t>Output times</w:t>
      </w:r>
      <w:bookmarkEnd w:id="666"/>
      <w:bookmarkEnd w:id="667"/>
      <w:bookmarkEnd w:id="674"/>
      <w:bookmarkEnd w:id="675"/>
      <w:bookmarkEnd w:id="676"/>
      <w:bookmarkEnd w:id="677"/>
      <w:bookmarkEnd w:id="678"/>
      <w:bookmarkEnd w:id="679"/>
      <w:bookmarkEnd w:id="680"/>
    </w:p>
    <w:p w14:paraId="33FEC469" w14:textId="3EF8DD37" w:rsidR="00620A54" w:rsidRPr="00752797" w:rsidRDefault="00620A54" w:rsidP="002603CC">
      <w:pPr>
        <w:pStyle w:val="BodyText"/>
        <w:rPr>
          <w:lang w:val="en-US"/>
        </w:rPr>
      </w:pPr>
      <w:r w:rsidRPr="00752797">
        <w:rPr>
          <w:lang w:val="en-US"/>
        </w:rPr>
        <w:t xml:space="preserve">The user may determine the output times for regular spatial output </w:t>
      </w:r>
      <w:proofErr w:type="gramStart"/>
      <w:r w:rsidRPr="00752797">
        <w:rPr>
          <w:lang w:val="en-US"/>
        </w:rPr>
        <w:t>variables,</w:t>
      </w:r>
      <w:proofErr w:type="gramEnd"/>
      <w:r w:rsidRPr="00752797">
        <w:rPr>
          <w:lang w:val="en-US"/>
        </w:rPr>
        <w:t xml:space="preserve"> time averaged spatial variables and point location variables individually. </w:t>
      </w:r>
      <w:r w:rsidR="00A749BE">
        <w:rPr>
          <w:lang w:val="en-US"/>
        </w:rPr>
        <w:t xml:space="preserve">Runup </w:t>
      </w:r>
      <w:r w:rsidRPr="00752797">
        <w:rPr>
          <w:lang w:val="en-US"/>
        </w:rPr>
        <w:t xml:space="preserve">gauge output and fixed point output are given at the same moments in time. For all three types of output the user may choose to either state a fixed interval time at which output is given or supply an external file containing times at which output should be given or a combination of both. </w:t>
      </w:r>
    </w:p>
    <w:p w14:paraId="4FC1B647" w14:textId="77777777" w:rsidR="00620A54" w:rsidRPr="00752797" w:rsidRDefault="00620A54" w:rsidP="002603CC">
      <w:pPr>
        <w:pStyle w:val="Heading4"/>
        <w:jc w:val="both"/>
        <w:rPr>
          <w:lang w:val="en-US"/>
        </w:rPr>
      </w:pPr>
      <w:bookmarkStart w:id="681" w:name="_Toc417455502"/>
      <w:bookmarkStart w:id="682" w:name="_Toc417455695"/>
      <w:bookmarkStart w:id="683" w:name="_Toc417455840"/>
      <w:bookmarkStart w:id="684" w:name="_Toc431915778"/>
      <w:r w:rsidRPr="00752797">
        <w:rPr>
          <w:lang w:val="en-US"/>
        </w:rPr>
        <w:t>Output at fixed intervals</w:t>
      </w:r>
      <w:bookmarkEnd w:id="681"/>
      <w:bookmarkEnd w:id="682"/>
      <w:bookmarkEnd w:id="683"/>
      <w:bookmarkEnd w:id="684"/>
    </w:p>
    <w:p w14:paraId="557A9C3B" w14:textId="1C1AD6DE" w:rsidR="00620A54" w:rsidRPr="00752797" w:rsidRDefault="00620A54" w:rsidP="002603CC">
      <w:pPr>
        <w:pStyle w:val="BodyText"/>
        <w:rPr>
          <w:lang w:val="en-US"/>
        </w:rPr>
      </w:pPr>
      <w:r w:rsidRPr="00752797">
        <w:rPr>
          <w:lang w:val="en-US"/>
        </w:rPr>
        <w:t xml:space="preserve">The user </w:t>
      </w:r>
      <w:r w:rsidR="00FD764F">
        <w:rPr>
          <w:lang w:val="en-US"/>
        </w:rPr>
        <w:t>can</w:t>
      </w:r>
      <w:r w:rsidR="00FD764F" w:rsidRPr="00752797">
        <w:rPr>
          <w:lang w:val="en-US"/>
        </w:rPr>
        <w:t xml:space="preserve"> </w:t>
      </w:r>
      <w:r w:rsidRPr="00752797">
        <w:rPr>
          <w:lang w:val="en-US"/>
        </w:rPr>
        <w:t xml:space="preserve">define a point in time after the start of the simulation at which the first output is generated for fixed interval output. The user can do this by using the </w:t>
      </w:r>
      <w:r w:rsidRPr="00752797">
        <w:rPr>
          <w:i/>
          <w:lang w:val="en-US"/>
        </w:rPr>
        <w:t>tstart</w:t>
      </w:r>
      <w:r w:rsidRPr="00752797">
        <w:rPr>
          <w:lang w:val="en-US"/>
        </w:rPr>
        <w:t xml:space="preserve"> keyword in </w:t>
      </w:r>
      <w:r w:rsidRPr="00752797">
        <w:rPr>
          <w:i/>
          <w:lang w:val="en-US"/>
        </w:rPr>
        <w:t>params.txt</w:t>
      </w:r>
      <w:r w:rsidRPr="00752797">
        <w:rPr>
          <w:lang w:val="en-US"/>
        </w:rPr>
        <w:t xml:space="preserve">. All output that is being generated at fixed intervals uses </w:t>
      </w:r>
      <w:r w:rsidRPr="00752797">
        <w:rPr>
          <w:i/>
          <w:lang w:val="en-US"/>
        </w:rPr>
        <w:t>tstart</w:t>
      </w:r>
      <w:r w:rsidRPr="00752797">
        <w:rPr>
          <w:lang w:val="en-US"/>
        </w:rPr>
        <w:t xml:space="preserve"> as their base. The interval for instantaneous spatial output is given by the </w:t>
      </w:r>
      <w:r w:rsidRPr="00752797">
        <w:rPr>
          <w:i/>
          <w:lang w:val="en-US"/>
        </w:rPr>
        <w:t>tintg</w:t>
      </w:r>
      <w:r w:rsidRPr="00752797">
        <w:rPr>
          <w:lang w:val="en-US"/>
        </w:rPr>
        <w:t xml:space="preserve"> keyword. The keywords for the interval of time-averaged spatial output and point output are </w:t>
      </w:r>
      <w:r w:rsidRPr="00752797">
        <w:rPr>
          <w:i/>
          <w:lang w:val="en-US"/>
        </w:rPr>
        <w:t>tintm</w:t>
      </w:r>
      <w:r w:rsidRPr="00752797">
        <w:rPr>
          <w:lang w:val="en-US"/>
        </w:rPr>
        <w:t xml:space="preserve"> and </w:t>
      </w:r>
      <w:r w:rsidRPr="00752797">
        <w:rPr>
          <w:i/>
          <w:lang w:val="en-US"/>
        </w:rPr>
        <w:t>tintp</w:t>
      </w:r>
      <w:r w:rsidRPr="00752797">
        <w:rPr>
          <w:lang w:val="en-US"/>
        </w:rPr>
        <w:t xml:space="preserve"> respectively, where </w:t>
      </w:r>
      <w:r w:rsidRPr="00752797">
        <w:rPr>
          <w:i/>
          <w:lang w:val="en-US"/>
        </w:rPr>
        <w:t>tintp</w:t>
      </w:r>
      <w:r w:rsidRPr="00752797">
        <w:rPr>
          <w:lang w:val="en-US"/>
        </w:rPr>
        <w:t xml:space="preserve"> is used both for fixed point and </w:t>
      </w:r>
      <w:r w:rsidR="00E16A08">
        <w:rPr>
          <w:lang w:val="en-US"/>
        </w:rPr>
        <w:t>r</w:t>
      </w:r>
      <w:r w:rsidR="00A749BE">
        <w:rPr>
          <w:lang w:val="en-US"/>
        </w:rPr>
        <w:t xml:space="preserve">unup </w:t>
      </w:r>
      <w:r w:rsidRPr="00752797">
        <w:rPr>
          <w:lang w:val="en-US"/>
        </w:rPr>
        <w:t xml:space="preserve">gauge output. Note that </w:t>
      </w:r>
      <w:r w:rsidRPr="00752797">
        <w:rPr>
          <w:i/>
          <w:lang w:val="en-US"/>
        </w:rPr>
        <w:t>tintg</w:t>
      </w:r>
      <w:r w:rsidRPr="00752797">
        <w:rPr>
          <w:lang w:val="en-US"/>
        </w:rPr>
        <w:t xml:space="preserve">, </w:t>
      </w:r>
      <w:r w:rsidRPr="00752797">
        <w:rPr>
          <w:i/>
          <w:lang w:val="en-US"/>
        </w:rPr>
        <w:t>tintm</w:t>
      </w:r>
      <w:r w:rsidRPr="00752797">
        <w:rPr>
          <w:lang w:val="en-US"/>
        </w:rPr>
        <w:t xml:space="preserve"> and </w:t>
      </w:r>
      <w:r w:rsidRPr="00752797">
        <w:rPr>
          <w:i/>
          <w:lang w:val="en-US"/>
        </w:rPr>
        <w:t>tintp</w:t>
      </w:r>
      <w:r w:rsidRPr="00752797">
        <w:rPr>
          <w:lang w:val="en-US"/>
        </w:rPr>
        <w:t xml:space="preserve"> supersede the older </w:t>
      </w:r>
      <w:r w:rsidRPr="00752797">
        <w:rPr>
          <w:i/>
          <w:lang w:val="en-US"/>
        </w:rPr>
        <w:t>tint</w:t>
      </w:r>
      <w:r w:rsidRPr="00752797">
        <w:rPr>
          <w:lang w:val="en-US"/>
        </w:rPr>
        <w:t xml:space="preserve"> parameter that is valid for all types of output. If </w:t>
      </w:r>
      <w:r w:rsidRPr="00752797">
        <w:rPr>
          <w:i/>
          <w:lang w:val="en-US"/>
        </w:rPr>
        <w:t>tintp</w:t>
      </w:r>
      <w:r w:rsidRPr="00752797">
        <w:rPr>
          <w:lang w:val="en-US"/>
        </w:rPr>
        <w:t xml:space="preserve"> or </w:t>
      </w:r>
      <w:r w:rsidRPr="00752797">
        <w:rPr>
          <w:i/>
          <w:lang w:val="en-US"/>
        </w:rPr>
        <w:t>tintm</w:t>
      </w:r>
      <w:r w:rsidRPr="00752797">
        <w:rPr>
          <w:lang w:val="en-US"/>
        </w:rPr>
        <w:t xml:space="preserve"> is not stated, but output is declared (</w:t>
      </w:r>
      <w:r w:rsidRPr="00752797">
        <w:rPr>
          <w:i/>
          <w:lang w:val="en-US"/>
        </w:rPr>
        <w:t>npoints</w:t>
      </w:r>
      <w:r w:rsidRPr="00752797">
        <w:rPr>
          <w:lang w:val="en-US"/>
        </w:rPr>
        <w:t xml:space="preserve">, </w:t>
      </w:r>
      <w:r w:rsidRPr="00752797">
        <w:rPr>
          <w:i/>
          <w:lang w:val="en-US"/>
        </w:rPr>
        <w:t>nrugauge</w:t>
      </w:r>
      <w:r w:rsidRPr="00752797">
        <w:rPr>
          <w:lang w:val="en-US"/>
        </w:rPr>
        <w:t xml:space="preserve"> or </w:t>
      </w:r>
      <w:r w:rsidRPr="00752797">
        <w:rPr>
          <w:i/>
          <w:lang w:val="en-US"/>
        </w:rPr>
        <w:t>nmeanvar</w:t>
      </w:r>
      <w:r w:rsidRPr="00752797">
        <w:rPr>
          <w:lang w:val="en-US"/>
        </w:rPr>
        <w:t xml:space="preserve"> is stated larger than zero), XBeach assumes the same output interval as </w:t>
      </w:r>
      <w:r w:rsidRPr="00752797">
        <w:rPr>
          <w:i/>
          <w:lang w:val="en-US"/>
        </w:rPr>
        <w:t>tintg</w:t>
      </w:r>
      <w:r w:rsidRPr="00752797">
        <w:rPr>
          <w:lang w:val="en-US"/>
        </w:rPr>
        <w:t>. An example of the definition of fixed intervals is given below.</w:t>
      </w:r>
    </w:p>
    <w:p w14:paraId="5BC8667D" w14:textId="77777777" w:rsidR="00620A54" w:rsidRPr="00752797" w:rsidRDefault="00620A54" w:rsidP="002603CC">
      <w:pPr>
        <w:pStyle w:val="Codeheader"/>
        <w:rPr>
          <w:lang w:val="en-US"/>
        </w:rPr>
      </w:pPr>
      <w:r w:rsidRPr="00752797">
        <w:rPr>
          <w:lang w:val="en-US"/>
        </w:rPr>
        <w:t>params.txt</w:t>
      </w:r>
    </w:p>
    <w:p w14:paraId="3210A832" w14:textId="77777777" w:rsidR="00620A54" w:rsidRPr="00752797" w:rsidRDefault="00620A54" w:rsidP="002603CC">
      <w:pPr>
        <w:pStyle w:val="Code"/>
        <w:jc w:val="both"/>
      </w:pPr>
      <w:proofErr w:type="gramStart"/>
      <w:r w:rsidRPr="00752797">
        <w:t>tstart</w:t>
      </w:r>
      <w:proofErr w:type="gramEnd"/>
      <w:r w:rsidRPr="00752797">
        <w:t xml:space="preserve"> = 100.</w:t>
      </w:r>
    </w:p>
    <w:p w14:paraId="44115763" w14:textId="77777777" w:rsidR="00620A54" w:rsidRPr="00752797" w:rsidRDefault="00620A54" w:rsidP="002603CC">
      <w:pPr>
        <w:pStyle w:val="Code"/>
        <w:jc w:val="both"/>
      </w:pPr>
      <w:proofErr w:type="gramStart"/>
      <w:r w:rsidRPr="00752797">
        <w:t>tintg</w:t>
      </w:r>
      <w:proofErr w:type="gramEnd"/>
      <w:r w:rsidRPr="00752797">
        <w:t xml:space="preserve"> = 100.</w:t>
      </w:r>
    </w:p>
    <w:p w14:paraId="685246E8" w14:textId="77777777" w:rsidR="00620A54" w:rsidRPr="00752797" w:rsidRDefault="00620A54" w:rsidP="002603CC">
      <w:pPr>
        <w:pStyle w:val="Code"/>
        <w:jc w:val="both"/>
      </w:pPr>
      <w:proofErr w:type="gramStart"/>
      <w:r w:rsidRPr="00752797">
        <w:t>tintp</w:t>
      </w:r>
      <w:proofErr w:type="gramEnd"/>
      <w:r w:rsidRPr="00752797">
        <w:t xml:space="preserve"> = 2.</w:t>
      </w:r>
    </w:p>
    <w:p w14:paraId="3777193C" w14:textId="77777777" w:rsidR="00620A54" w:rsidRPr="00752797" w:rsidRDefault="00620A54" w:rsidP="002603CC">
      <w:pPr>
        <w:pStyle w:val="Code"/>
        <w:jc w:val="both"/>
      </w:pPr>
      <w:proofErr w:type="gramStart"/>
      <w:r w:rsidRPr="00752797">
        <w:t>tintm</w:t>
      </w:r>
      <w:proofErr w:type="gramEnd"/>
      <w:r w:rsidRPr="00752797">
        <w:t xml:space="preserve"> = 3600.</w:t>
      </w:r>
    </w:p>
    <w:p w14:paraId="6F0FDC4D" w14:textId="77777777" w:rsidR="00620A54" w:rsidRPr="00752797" w:rsidRDefault="00620A54" w:rsidP="002603CC">
      <w:pPr>
        <w:pStyle w:val="BodyText"/>
        <w:rPr>
          <w:lang w:val="en-US"/>
        </w:rPr>
      </w:pPr>
      <w:r w:rsidRPr="00752797">
        <w:rPr>
          <w:lang w:val="en-US"/>
        </w:rPr>
        <w:t xml:space="preserve">In the case of instantaneous spatial output and point output, the first output is given at </w:t>
      </w:r>
      <w:r w:rsidRPr="00752797">
        <w:rPr>
          <w:i/>
          <w:lang w:val="en-US"/>
        </w:rPr>
        <w:t>tstart</w:t>
      </w:r>
      <w:r w:rsidRPr="00752797">
        <w:rPr>
          <w:lang w:val="en-US"/>
        </w:rPr>
        <w:t xml:space="preserve">. In the case of time-averaged spatial variables, the first output is given at </w:t>
      </w:r>
      <w:r w:rsidRPr="00752797">
        <w:rPr>
          <w:i/>
          <w:lang w:val="en-US"/>
        </w:rPr>
        <w:t>tstart</w:t>
      </w:r>
      <w:r w:rsidRPr="00752797">
        <w:rPr>
          <w:lang w:val="en-US"/>
        </w:rPr>
        <w:t>+</w:t>
      </w:r>
      <w:r w:rsidRPr="00752797">
        <w:rPr>
          <w:i/>
          <w:lang w:val="en-US"/>
        </w:rPr>
        <w:t>tintm</w:t>
      </w:r>
      <w:r w:rsidRPr="00752797">
        <w:rPr>
          <w:lang w:val="en-US"/>
        </w:rPr>
        <w:t xml:space="preserve">. This output represents the average condition over the interval between </w:t>
      </w:r>
      <w:r w:rsidRPr="00752797">
        <w:rPr>
          <w:i/>
          <w:lang w:val="en-US"/>
        </w:rPr>
        <w:t>tstart</w:t>
      </w:r>
      <w:r w:rsidRPr="00752797">
        <w:rPr>
          <w:lang w:val="en-US"/>
        </w:rPr>
        <w:t xml:space="preserve"> and </w:t>
      </w:r>
      <w:r w:rsidRPr="00752797">
        <w:rPr>
          <w:i/>
          <w:lang w:val="en-US"/>
        </w:rPr>
        <w:t>tstart</w:t>
      </w:r>
      <w:r w:rsidRPr="00752797">
        <w:rPr>
          <w:lang w:val="en-US"/>
        </w:rPr>
        <w:t>+</w:t>
      </w:r>
      <w:r w:rsidRPr="00752797">
        <w:rPr>
          <w:i/>
          <w:lang w:val="en-US"/>
        </w:rPr>
        <w:t>tintm</w:t>
      </w:r>
      <w:r w:rsidRPr="00752797">
        <w:rPr>
          <w:lang w:val="en-US"/>
        </w:rPr>
        <w:t xml:space="preserve">. </w:t>
      </w:r>
    </w:p>
    <w:p w14:paraId="4E835714" w14:textId="77777777" w:rsidR="00620A54" w:rsidRPr="00752797" w:rsidRDefault="00620A54" w:rsidP="002603CC">
      <w:pPr>
        <w:pStyle w:val="Heading4"/>
        <w:jc w:val="both"/>
        <w:rPr>
          <w:lang w:val="en-US"/>
        </w:rPr>
      </w:pPr>
      <w:bookmarkStart w:id="685" w:name="_Toc417455503"/>
      <w:bookmarkStart w:id="686" w:name="_Toc417455696"/>
      <w:bookmarkStart w:id="687" w:name="_Toc417455841"/>
      <w:bookmarkStart w:id="688" w:name="_Toc431915779"/>
      <w:r w:rsidRPr="00752797">
        <w:rPr>
          <w:lang w:val="en-US"/>
        </w:rPr>
        <w:t>Output times defined by external file</w:t>
      </w:r>
      <w:bookmarkEnd w:id="685"/>
      <w:bookmarkEnd w:id="686"/>
      <w:bookmarkEnd w:id="687"/>
      <w:bookmarkEnd w:id="688"/>
    </w:p>
    <w:p w14:paraId="1FB083B1" w14:textId="20AA260C" w:rsidR="00620A54" w:rsidRPr="00752797" w:rsidRDefault="00620A54" w:rsidP="002603CC">
      <w:pPr>
        <w:pStyle w:val="BodyText"/>
        <w:rPr>
          <w:lang w:val="en-US"/>
        </w:rPr>
      </w:pPr>
      <w:r w:rsidRPr="00752797">
        <w:rPr>
          <w:lang w:val="en-US"/>
        </w:rPr>
        <w:t xml:space="preserve">The user is given the option to have output at a set of points in time that are not separated by regular intervals. In this case the user must supply an additional file for each output type. The user specifies the name of the output time series file for instantaneous spatial output using the </w:t>
      </w:r>
      <w:r w:rsidRPr="00752797">
        <w:rPr>
          <w:i/>
          <w:lang w:val="en-US"/>
        </w:rPr>
        <w:t>tsglobal</w:t>
      </w:r>
      <w:r w:rsidRPr="00752797">
        <w:rPr>
          <w:lang w:val="en-US"/>
        </w:rPr>
        <w:t xml:space="preserve"> keyword. The keywords for time series files for time-averaged spatial output and point output are </w:t>
      </w:r>
      <w:r w:rsidRPr="00752797">
        <w:rPr>
          <w:i/>
          <w:lang w:val="en-US"/>
        </w:rPr>
        <w:t>tsmean</w:t>
      </w:r>
      <w:r w:rsidRPr="00752797">
        <w:rPr>
          <w:lang w:val="en-US"/>
        </w:rPr>
        <w:t xml:space="preserve"> and </w:t>
      </w:r>
      <w:r w:rsidRPr="00752797">
        <w:rPr>
          <w:i/>
          <w:lang w:val="en-US"/>
        </w:rPr>
        <w:t>tspoint</w:t>
      </w:r>
      <w:r w:rsidRPr="00752797">
        <w:rPr>
          <w:lang w:val="en-US"/>
        </w:rPr>
        <w:t xml:space="preserve"> respectively, where </w:t>
      </w:r>
      <w:r w:rsidRPr="00752797">
        <w:rPr>
          <w:i/>
          <w:lang w:val="en-US"/>
        </w:rPr>
        <w:t>tspoint</w:t>
      </w:r>
      <w:r w:rsidRPr="00752797">
        <w:rPr>
          <w:lang w:val="en-US"/>
        </w:rPr>
        <w:t xml:space="preserve"> is again used for both fixed </w:t>
      </w:r>
      <w:r w:rsidRPr="00752797">
        <w:rPr>
          <w:lang w:val="en-US"/>
        </w:rPr>
        <w:lastRenderedPageBreak/>
        <w:t xml:space="preserve">point and </w:t>
      </w:r>
      <w:r w:rsidR="00E16A08">
        <w:rPr>
          <w:lang w:val="en-US"/>
        </w:rPr>
        <w:t>r</w:t>
      </w:r>
      <w:r w:rsidR="00A749BE">
        <w:rPr>
          <w:lang w:val="en-US"/>
        </w:rPr>
        <w:t xml:space="preserve">unup </w:t>
      </w:r>
      <w:r w:rsidRPr="00752797">
        <w:rPr>
          <w:lang w:val="en-US"/>
        </w:rPr>
        <w:t>gauge output. All time series files must contain on the first line the number of output times followed by every output time on a new line. An example of such irregular output time definition is given below.</w:t>
      </w:r>
    </w:p>
    <w:p w14:paraId="51B8E694" w14:textId="77777777" w:rsidR="00620A54" w:rsidRPr="00752797" w:rsidRDefault="00620A54" w:rsidP="002603CC">
      <w:pPr>
        <w:pStyle w:val="Codeheader"/>
        <w:rPr>
          <w:lang w:val="en-US"/>
        </w:rPr>
      </w:pPr>
      <w:r w:rsidRPr="00752797">
        <w:rPr>
          <w:lang w:val="en-US"/>
        </w:rPr>
        <w:t>params.txt</w:t>
      </w:r>
    </w:p>
    <w:p w14:paraId="3D72AE55" w14:textId="4CB1D3F2" w:rsidR="00620A54" w:rsidRPr="00752797" w:rsidRDefault="00620A54" w:rsidP="002603CC">
      <w:pPr>
        <w:pStyle w:val="Code"/>
        <w:jc w:val="both"/>
      </w:pPr>
      <w:proofErr w:type="gramStart"/>
      <w:r w:rsidRPr="00752797">
        <w:t>tsglobal</w:t>
      </w:r>
      <w:proofErr w:type="gramEnd"/>
      <w:r w:rsidRPr="00752797">
        <w:t xml:space="preserve">= </w:t>
      </w:r>
      <w:r w:rsidR="00AB1A16" w:rsidRPr="00752797">
        <w:t>timeseries</w:t>
      </w:r>
      <w:r w:rsidRPr="00752797">
        <w:t>1.txt</w:t>
      </w:r>
    </w:p>
    <w:p w14:paraId="7396C24D" w14:textId="5D1CC7D3" w:rsidR="00620A54" w:rsidRPr="00752797" w:rsidRDefault="00620A54" w:rsidP="002603CC">
      <w:pPr>
        <w:pStyle w:val="Code"/>
        <w:jc w:val="both"/>
      </w:pPr>
      <w:proofErr w:type="gramStart"/>
      <w:r w:rsidRPr="00752797">
        <w:t>tspoints</w:t>
      </w:r>
      <w:proofErr w:type="gramEnd"/>
      <w:r w:rsidRPr="00752797">
        <w:t xml:space="preserve"> = </w:t>
      </w:r>
      <w:r w:rsidR="00AB1A16" w:rsidRPr="00752797">
        <w:t>timeseries</w:t>
      </w:r>
      <w:r w:rsidRPr="00752797">
        <w:t>2.txt</w:t>
      </w:r>
    </w:p>
    <w:p w14:paraId="79A8F27D" w14:textId="342ACC7C" w:rsidR="00620A54" w:rsidRPr="00752797" w:rsidRDefault="00620A54" w:rsidP="002603CC">
      <w:pPr>
        <w:pStyle w:val="Code"/>
        <w:jc w:val="both"/>
      </w:pPr>
      <w:proofErr w:type="gramStart"/>
      <w:r w:rsidRPr="00752797">
        <w:t>tsmean</w:t>
      </w:r>
      <w:proofErr w:type="gramEnd"/>
      <w:r w:rsidRPr="00752797">
        <w:t xml:space="preserve">= </w:t>
      </w:r>
      <w:r w:rsidR="00AB1A16" w:rsidRPr="00752797">
        <w:t>timeseries</w:t>
      </w:r>
      <w:r w:rsidRPr="00752797">
        <w:t>3.txt</w:t>
      </w:r>
    </w:p>
    <w:p w14:paraId="616BA29D" w14:textId="77777777" w:rsidR="00620A54" w:rsidRPr="00752797" w:rsidRDefault="00AB1A16" w:rsidP="002603CC">
      <w:pPr>
        <w:pStyle w:val="Codeheader"/>
        <w:rPr>
          <w:lang w:val="en-US"/>
        </w:rPr>
      </w:pPr>
      <w:proofErr w:type="gramStart"/>
      <w:r w:rsidRPr="00752797">
        <w:rPr>
          <w:lang w:val="en-US"/>
        </w:rPr>
        <w:t>time</w:t>
      </w:r>
      <w:proofErr w:type="gramEnd"/>
      <w:r w:rsidRPr="00752797">
        <w:rPr>
          <w:lang w:val="en-US"/>
        </w:rPr>
        <w:t xml:space="preserve"> series</w:t>
      </w:r>
      <w:r w:rsidR="00620A54" w:rsidRPr="00752797">
        <w:rPr>
          <w:lang w:val="en-US"/>
        </w:rPr>
        <w:t>1.txt</w:t>
      </w:r>
    </w:p>
    <w:p w14:paraId="794A4EF4" w14:textId="77777777" w:rsidR="00620A54" w:rsidRPr="00752797" w:rsidRDefault="00620A54" w:rsidP="002603CC">
      <w:pPr>
        <w:pStyle w:val="Code"/>
        <w:jc w:val="both"/>
      </w:pPr>
      <w:r w:rsidRPr="00752797">
        <w:t>18</w:t>
      </w:r>
    </w:p>
    <w:p w14:paraId="32C3D263" w14:textId="77777777" w:rsidR="00620A54" w:rsidRPr="00752797" w:rsidRDefault="00620A54" w:rsidP="002603CC">
      <w:pPr>
        <w:pStyle w:val="Code"/>
        <w:jc w:val="both"/>
      </w:pPr>
      <w:r w:rsidRPr="00752797">
        <w:t>0.05</w:t>
      </w:r>
    </w:p>
    <w:p w14:paraId="1D6B0199" w14:textId="77777777" w:rsidR="00620A54" w:rsidRPr="00752797" w:rsidRDefault="00620A54" w:rsidP="002603CC">
      <w:pPr>
        <w:pStyle w:val="Code"/>
        <w:jc w:val="both"/>
      </w:pPr>
      <w:r w:rsidRPr="00752797">
        <w:t>0.15</w:t>
      </w:r>
    </w:p>
    <w:p w14:paraId="2D29180F" w14:textId="77777777" w:rsidR="00620A54" w:rsidRPr="00752797" w:rsidRDefault="00620A54" w:rsidP="002603CC">
      <w:pPr>
        <w:pStyle w:val="Code"/>
        <w:jc w:val="both"/>
      </w:pPr>
      <w:r w:rsidRPr="00752797">
        <w:t>0.2</w:t>
      </w:r>
    </w:p>
    <w:p w14:paraId="1C8CCA3F" w14:textId="77777777" w:rsidR="00620A54" w:rsidRPr="00752797" w:rsidRDefault="00620A54" w:rsidP="002603CC">
      <w:pPr>
        <w:pStyle w:val="Code"/>
        <w:jc w:val="both"/>
      </w:pPr>
      <w:r w:rsidRPr="00752797">
        <w:t>0.8</w:t>
      </w:r>
    </w:p>
    <w:p w14:paraId="6037A1B6" w14:textId="77777777" w:rsidR="00620A54" w:rsidRPr="00752797" w:rsidRDefault="00620A54" w:rsidP="002603CC">
      <w:pPr>
        <w:pStyle w:val="Code"/>
        <w:jc w:val="both"/>
      </w:pPr>
      <w:r w:rsidRPr="00752797">
        <w:t>12.0</w:t>
      </w:r>
    </w:p>
    <w:p w14:paraId="5143A041" w14:textId="77777777" w:rsidR="00620A54" w:rsidRPr="00752797" w:rsidRDefault="00620A54" w:rsidP="002603CC">
      <w:pPr>
        <w:pStyle w:val="Code"/>
        <w:jc w:val="both"/>
      </w:pPr>
      <w:r w:rsidRPr="00752797">
        <w:t>12.5</w:t>
      </w:r>
    </w:p>
    <w:p w14:paraId="2A67AEFD" w14:textId="77777777" w:rsidR="00620A54" w:rsidRPr="00752797" w:rsidRDefault="00620A54" w:rsidP="002603CC">
      <w:pPr>
        <w:pStyle w:val="Code"/>
        <w:jc w:val="both"/>
      </w:pPr>
      <w:r w:rsidRPr="00752797">
        <w:t>19.124</w:t>
      </w:r>
    </w:p>
    <w:p w14:paraId="66B0DD6D" w14:textId="77777777" w:rsidR="00620A54" w:rsidRPr="00752797" w:rsidRDefault="00620A54" w:rsidP="002603CC">
      <w:pPr>
        <w:pStyle w:val="Code"/>
        <w:jc w:val="both"/>
      </w:pPr>
      <w:r w:rsidRPr="00752797">
        <w:t>30.</w:t>
      </w:r>
    </w:p>
    <w:p w14:paraId="2A2B7D4F" w14:textId="77777777" w:rsidR="00620A54" w:rsidRPr="00752797" w:rsidRDefault="00620A54" w:rsidP="002603CC">
      <w:pPr>
        <w:pStyle w:val="Code"/>
        <w:jc w:val="both"/>
      </w:pPr>
      <w:r w:rsidRPr="00752797">
        <w:t>60.</w:t>
      </w:r>
    </w:p>
    <w:p w14:paraId="617309F4" w14:textId="77777777" w:rsidR="00620A54" w:rsidRPr="00752797" w:rsidRDefault="00620A54" w:rsidP="002603CC">
      <w:pPr>
        <w:pStyle w:val="Code"/>
        <w:jc w:val="both"/>
      </w:pPr>
      <w:r w:rsidRPr="00752797">
        <w:t>90.</w:t>
      </w:r>
    </w:p>
    <w:p w14:paraId="1551AFB5" w14:textId="77777777" w:rsidR="00620A54" w:rsidRPr="00752797" w:rsidRDefault="00620A54" w:rsidP="002603CC">
      <w:pPr>
        <w:pStyle w:val="Code"/>
        <w:jc w:val="both"/>
      </w:pPr>
      <w:r w:rsidRPr="00752797">
        <w:t>120.</w:t>
      </w:r>
    </w:p>
    <w:p w14:paraId="79CE72F7" w14:textId="77777777" w:rsidR="00620A54" w:rsidRPr="00752797" w:rsidRDefault="00620A54" w:rsidP="002603CC">
      <w:pPr>
        <w:pStyle w:val="Code"/>
        <w:jc w:val="both"/>
      </w:pPr>
      <w:r w:rsidRPr="00752797">
        <w:t>150.</w:t>
      </w:r>
    </w:p>
    <w:p w14:paraId="001D6120" w14:textId="77777777" w:rsidR="00620A54" w:rsidRPr="00752797" w:rsidRDefault="00620A54" w:rsidP="002603CC">
      <w:pPr>
        <w:pStyle w:val="Code"/>
        <w:jc w:val="both"/>
      </w:pPr>
      <w:r w:rsidRPr="00752797">
        <w:t>160.</w:t>
      </w:r>
    </w:p>
    <w:p w14:paraId="0223B19D" w14:textId="77777777" w:rsidR="00620A54" w:rsidRPr="00752797" w:rsidRDefault="00620A54" w:rsidP="002603CC">
      <w:pPr>
        <w:pStyle w:val="Code"/>
        <w:jc w:val="both"/>
      </w:pPr>
      <w:r w:rsidRPr="00752797">
        <w:t>170.</w:t>
      </w:r>
    </w:p>
    <w:p w14:paraId="2E61953A" w14:textId="77777777" w:rsidR="00620A54" w:rsidRPr="00752797" w:rsidRDefault="00620A54" w:rsidP="002603CC">
      <w:pPr>
        <w:pStyle w:val="Code"/>
        <w:jc w:val="both"/>
      </w:pPr>
      <w:r w:rsidRPr="00752797">
        <w:t>177.</w:t>
      </w:r>
    </w:p>
    <w:p w14:paraId="70A694F8" w14:textId="77777777" w:rsidR="00620A54" w:rsidRPr="00752797" w:rsidRDefault="00620A54" w:rsidP="002603CC">
      <w:pPr>
        <w:pStyle w:val="Code"/>
        <w:jc w:val="both"/>
      </w:pPr>
      <w:r w:rsidRPr="00752797">
        <w:t>178.</w:t>
      </w:r>
    </w:p>
    <w:p w14:paraId="41ADCFEA" w14:textId="77777777" w:rsidR="00620A54" w:rsidRPr="00752797" w:rsidRDefault="00620A54" w:rsidP="002603CC">
      <w:pPr>
        <w:pStyle w:val="Code"/>
        <w:jc w:val="both"/>
      </w:pPr>
      <w:r w:rsidRPr="00752797">
        <w:t>179.</w:t>
      </w:r>
    </w:p>
    <w:p w14:paraId="440E0FC3" w14:textId="77777777" w:rsidR="00620A54" w:rsidRPr="00752797" w:rsidRDefault="00620A54" w:rsidP="002603CC">
      <w:pPr>
        <w:pStyle w:val="Code"/>
        <w:jc w:val="both"/>
      </w:pPr>
      <w:r w:rsidRPr="00752797">
        <w:t>180.</w:t>
      </w:r>
    </w:p>
    <w:p w14:paraId="6A7F77D1" w14:textId="77777777" w:rsidR="00620A54" w:rsidRPr="00752797" w:rsidRDefault="00620A54" w:rsidP="002603CC">
      <w:pPr>
        <w:pStyle w:val="BodyText"/>
        <w:rPr>
          <w:lang w:val="en-US"/>
        </w:rPr>
      </w:pPr>
      <w:r w:rsidRPr="00752797">
        <w:rPr>
          <w:lang w:val="en-US"/>
        </w:rPr>
        <w:t>In the case of instantaneous spatial output and point output, the first output is given at the first stated point in time. In the case of time-averaged spatial variables, the first output is given at the second stated point in time. This output represents the average condition over the interval between first and second stated point in time. Subsequent averaging is done over every interval.</w:t>
      </w:r>
    </w:p>
    <w:p w14:paraId="37246DCF" w14:textId="77777777" w:rsidR="00620A54" w:rsidRPr="00752797" w:rsidRDefault="00620A54" w:rsidP="002603CC">
      <w:pPr>
        <w:pStyle w:val="Heading4"/>
        <w:jc w:val="both"/>
        <w:rPr>
          <w:lang w:val="en-US"/>
        </w:rPr>
      </w:pPr>
      <w:bookmarkStart w:id="689" w:name="_Toc417455504"/>
      <w:bookmarkStart w:id="690" w:name="_Toc417455697"/>
      <w:bookmarkStart w:id="691" w:name="_Toc417455842"/>
      <w:bookmarkStart w:id="692" w:name="_Toc431915780"/>
      <w:r w:rsidRPr="00752797">
        <w:rPr>
          <w:lang w:val="en-US"/>
        </w:rPr>
        <w:t xml:space="preserve">Combinations of fixed </w:t>
      </w:r>
      <w:r w:rsidR="00C96CBA" w:rsidRPr="00752797">
        <w:rPr>
          <w:lang w:val="en-US"/>
        </w:rPr>
        <w:t>internal</w:t>
      </w:r>
      <w:r w:rsidRPr="00752797">
        <w:rPr>
          <w:lang w:val="en-US"/>
        </w:rPr>
        <w:t xml:space="preserve"> and external files</w:t>
      </w:r>
      <w:bookmarkEnd w:id="689"/>
      <w:bookmarkEnd w:id="690"/>
      <w:bookmarkEnd w:id="691"/>
      <w:bookmarkEnd w:id="692"/>
    </w:p>
    <w:p w14:paraId="0B9572B9" w14:textId="77777777" w:rsidR="00620A54" w:rsidRPr="00752797" w:rsidRDefault="00620A54" w:rsidP="002603CC">
      <w:pPr>
        <w:pStyle w:val="BodyText"/>
        <w:rPr>
          <w:lang w:val="en-US"/>
        </w:rPr>
      </w:pPr>
      <w:r w:rsidRPr="00752797">
        <w:rPr>
          <w:lang w:val="en-US"/>
        </w:rPr>
        <w:t xml:space="preserve">The user is allowed to define certain types of output using fixed intervals and others using external files. The use of an external file supersedes the use of fixed intervals. Note that </w:t>
      </w:r>
      <w:r w:rsidRPr="00752797">
        <w:rPr>
          <w:i/>
          <w:lang w:val="en-US"/>
        </w:rPr>
        <w:t>tstart</w:t>
      </w:r>
      <w:r w:rsidRPr="00752797">
        <w:rPr>
          <w:lang w:val="en-US"/>
        </w:rPr>
        <w:t xml:space="preserve"> will only apply to output of fixed interval type. An example of mixing fixed and varying output time intervals is given below.</w:t>
      </w:r>
    </w:p>
    <w:p w14:paraId="7F5ED27C" w14:textId="77777777" w:rsidR="00620A54" w:rsidRPr="00752797" w:rsidRDefault="00620A54" w:rsidP="002603CC">
      <w:pPr>
        <w:pStyle w:val="Codeheader"/>
        <w:rPr>
          <w:lang w:val="en-US"/>
        </w:rPr>
      </w:pPr>
      <w:r w:rsidRPr="00752797">
        <w:rPr>
          <w:lang w:val="en-US"/>
        </w:rPr>
        <w:t>param.txt</w:t>
      </w:r>
    </w:p>
    <w:p w14:paraId="73BDD07C" w14:textId="77777777" w:rsidR="00620A54" w:rsidRPr="00752797" w:rsidRDefault="00620A54" w:rsidP="002603CC">
      <w:pPr>
        <w:pStyle w:val="Code"/>
        <w:jc w:val="both"/>
      </w:pPr>
      <w:proofErr w:type="gramStart"/>
      <w:r w:rsidRPr="00752797">
        <w:t>tstart</w:t>
      </w:r>
      <w:proofErr w:type="gramEnd"/>
      <w:r w:rsidRPr="00752797">
        <w:t xml:space="preserve"> = 100.</w:t>
      </w:r>
    </w:p>
    <w:p w14:paraId="53F4258C" w14:textId="77777777" w:rsidR="00620A54" w:rsidRPr="00752797" w:rsidRDefault="00620A54" w:rsidP="002603CC">
      <w:pPr>
        <w:pStyle w:val="Code"/>
        <w:jc w:val="both"/>
      </w:pPr>
      <w:proofErr w:type="gramStart"/>
      <w:r w:rsidRPr="00752797">
        <w:t>tintg</w:t>
      </w:r>
      <w:proofErr w:type="gramEnd"/>
      <w:r w:rsidRPr="00752797">
        <w:t xml:space="preserve"> = 100.</w:t>
      </w:r>
    </w:p>
    <w:p w14:paraId="5851597A" w14:textId="77777777" w:rsidR="00620A54" w:rsidRPr="00752797" w:rsidRDefault="00620A54" w:rsidP="002603CC">
      <w:pPr>
        <w:pStyle w:val="Code"/>
        <w:jc w:val="both"/>
      </w:pPr>
      <w:proofErr w:type="gramStart"/>
      <w:r w:rsidRPr="00752797">
        <w:t>tspoints</w:t>
      </w:r>
      <w:proofErr w:type="gramEnd"/>
      <w:r w:rsidRPr="00752797">
        <w:t xml:space="preserve"> = </w:t>
      </w:r>
      <w:r w:rsidR="00AB1A16" w:rsidRPr="00752797">
        <w:t>time series</w:t>
      </w:r>
      <w:r w:rsidRPr="00752797">
        <w:t>2.txt</w:t>
      </w:r>
    </w:p>
    <w:p w14:paraId="43E2938F" w14:textId="77777777" w:rsidR="00620A54" w:rsidRPr="00752797" w:rsidRDefault="00620A54" w:rsidP="002603CC">
      <w:pPr>
        <w:pStyle w:val="Code"/>
        <w:jc w:val="both"/>
      </w:pPr>
      <w:proofErr w:type="gramStart"/>
      <w:r w:rsidRPr="00752797">
        <w:t>tintm</w:t>
      </w:r>
      <w:proofErr w:type="gramEnd"/>
      <w:r w:rsidRPr="00752797">
        <w:t xml:space="preserve"> = 3600.</w:t>
      </w:r>
    </w:p>
    <w:p w14:paraId="6643A08D" w14:textId="77777777" w:rsidR="00620A54" w:rsidRPr="00752797" w:rsidRDefault="00620A54" w:rsidP="002603CC">
      <w:pPr>
        <w:pStyle w:val="Heading3"/>
        <w:jc w:val="both"/>
        <w:rPr>
          <w:lang w:val="en-US"/>
        </w:rPr>
      </w:pPr>
      <w:bookmarkStart w:id="693" w:name="_Toc285701686"/>
      <w:bookmarkStart w:id="694" w:name="_Toc417455505"/>
      <w:bookmarkStart w:id="695" w:name="_Toc417455698"/>
      <w:bookmarkStart w:id="696" w:name="_Toc417455843"/>
      <w:bookmarkStart w:id="697" w:name="_Toc431915677"/>
      <w:bookmarkStart w:id="698" w:name="_Toc431915781"/>
      <w:r w:rsidRPr="00752797">
        <w:rPr>
          <w:lang w:val="en-US"/>
        </w:rPr>
        <w:t>Output format</w:t>
      </w:r>
      <w:bookmarkEnd w:id="693"/>
      <w:bookmarkEnd w:id="694"/>
      <w:bookmarkEnd w:id="695"/>
      <w:bookmarkEnd w:id="696"/>
      <w:bookmarkEnd w:id="697"/>
      <w:bookmarkEnd w:id="698"/>
    </w:p>
    <w:p w14:paraId="4B7325A0" w14:textId="68F37AED" w:rsidR="00620A54" w:rsidRPr="00752797" w:rsidRDefault="00620A54" w:rsidP="002603CC">
      <w:pPr>
        <w:pStyle w:val="BodyText"/>
        <w:rPr>
          <w:lang w:val="en-US"/>
        </w:rPr>
      </w:pPr>
      <w:r w:rsidRPr="00752797">
        <w:rPr>
          <w:lang w:val="en-US"/>
        </w:rPr>
        <w:t>XBeach supports two types of output:</w:t>
      </w:r>
      <w:proofErr w:type="gramStart"/>
      <w:r w:rsidRPr="00752797">
        <w:rPr>
          <w:lang w:val="en-US"/>
        </w:rPr>
        <w:t xml:space="preserve"> 1) Fortran</w:t>
      </w:r>
      <w:proofErr w:type="gramEnd"/>
      <w:r w:rsidRPr="00752797">
        <w:rPr>
          <w:lang w:val="en-US"/>
        </w:rPr>
        <w:t xml:space="preserve"> binary and 2) netCDF. The output format used is determined by the keyword </w:t>
      </w:r>
      <w:r w:rsidRPr="00752797">
        <w:rPr>
          <w:i/>
          <w:lang w:val="en-US"/>
        </w:rPr>
        <w:t>outputformat</w:t>
      </w:r>
      <w:r w:rsidRPr="00752797">
        <w:rPr>
          <w:lang w:val="en-US"/>
        </w:rPr>
        <w:t xml:space="preserve">. The use of netCDF output </w:t>
      </w:r>
      <w:r w:rsidR="00EC32E0" w:rsidRPr="00752797">
        <w:rPr>
          <w:lang w:val="en-US"/>
        </w:rPr>
        <w:t xml:space="preserve">is </w:t>
      </w:r>
      <w:r w:rsidRPr="00752797">
        <w:rPr>
          <w:lang w:val="en-US"/>
        </w:rPr>
        <w:t xml:space="preserve">more </w:t>
      </w:r>
      <w:r w:rsidRPr="00752797">
        <w:rPr>
          <w:lang w:val="en-US"/>
        </w:rPr>
        <w:lastRenderedPageBreak/>
        <w:t xml:space="preserve">convenient since all output (and input) is stored in a single, easy accessible file. Also the netCDF file format is compatible with many programming languages (e.g. Matlab, Python) as well as many </w:t>
      </w:r>
      <w:r w:rsidR="00C96CBA" w:rsidRPr="00752797">
        <w:rPr>
          <w:lang w:val="en-US"/>
        </w:rPr>
        <w:t>visualization</w:t>
      </w:r>
      <w:r w:rsidRPr="00752797">
        <w:rPr>
          <w:lang w:val="en-US"/>
        </w:rPr>
        <w:t xml:space="preserve"> tools (e.g. QuickPlot, Morphan). </w:t>
      </w:r>
    </w:p>
    <w:p w14:paraId="1B775440" w14:textId="77777777" w:rsidR="00620A54" w:rsidRPr="00752797" w:rsidRDefault="00620A54" w:rsidP="002603CC">
      <w:pPr>
        <w:pStyle w:val="Heading4"/>
        <w:jc w:val="both"/>
        <w:rPr>
          <w:lang w:val="en-US"/>
        </w:rPr>
      </w:pPr>
      <w:bookmarkStart w:id="699" w:name="_Toc417455506"/>
      <w:bookmarkStart w:id="700" w:name="_Toc417455699"/>
      <w:bookmarkStart w:id="701" w:name="_Toc417455844"/>
      <w:bookmarkStart w:id="702" w:name="_Toc431915782"/>
      <w:proofErr w:type="gramStart"/>
      <w:r w:rsidRPr="00752797">
        <w:rPr>
          <w:lang w:val="en-US"/>
        </w:rPr>
        <w:t>Fortran</w:t>
      </w:r>
      <w:proofErr w:type="gramEnd"/>
      <w:r w:rsidRPr="00752797">
        <w:rPr>
          <w:lang w:val="en-US"/>
        </w:rPr>
        <w:t xml:space="preserve"> binary</w:t>
      </w:r>
      <w:bookmarkEnd w:id="699"/>
      <w:bookmarkEnd w:id="700"/>
      <w:bookmarkEnd w:id="701"/>
      <w:bookmarkEnd w:id="702"/>
    </w:p>
    <w:p w14:paraId="4BE7EF05" w14:textId="77777777" w:rsidR="00620A54" w:rsidRPr="00752797" w:rsidRDefault="00620A54" w:rsidP="002603CC">
      <w:pPr>
        <w:pStyle w:val="BodyText"/>
        <w:rPr>
          <w:lang w:val="en-US"/>
        </w:rPr>
      </w:pPr>
      <w:r w:rsidRPr="00752797">
        <w:rPr>
          <w:lang w:val="en-US"/>
        </w:rPr>
        <w:t xml:space="preserve">Output files in </w:t>
      </w:r>
      <w:proofErr w:type="gramStart"/>
      <w:r w:rsidRPr="00752797">
        <w:rPr>
          <w:lang w:val="en-US"/>
        </w:rPr>
        <w:t>Fortran</w:t>
      </w:r>
      <w:proofErr w:type="gramEnd"/>
      <w:r w:rsidRPr="00752797">
        <w:rPr>
          <w:lang w:val="en-US"/>
        </w:rPr>
        <w:t xml:space="preserve"> binary format are bare matrix dumps of XBeach’ computational matrices. At each output time, one such matrix block is added to the output file. These files can generally be read by binary read functions, like </w:t>
      </w:r>
      <w:r w:rsidRPr="00752797">
        <w:rPr>
          <w:i/>
          <w:lang w:val="en-US"/>
        </w:rPr>
        <w:t>fread</w:t>
      </w:r>
      <w:r w:rsidRPr="00752797">
        <w:rPr>
          <w:lang w:val="en-US"/>
        </w:rPr>
        <w:t xml:space="preserve"> in Matlab and the </w:t>
      </w:r>
      <w:r w:rsidRPr="00752797">
        <w:rPr>
          <w:i/>
          <w:lang w:val="en-US"/>
        </w:rPr>
        <w:t>struct</w:t>
      </w:r>
      <w:r w:rsidRPr="00752797">
        <w:rPr>
          <w:lang w:val="en-US"/>
        </w:rPr>
        <w:t xml:space="preserve"> package in Python.</w:t>
      </w:r>
    </w:p>
    <w:p w14:paraId="1BC96F81" w14:textId="77777777" w:rsidR="00620A54" w:rsidRPr="00752797" w:rsidRDefault="00620A54" w:rsidP="002603CC">
      <w:pPr>
        <w:pStyle w:val="BodyText"/>
        <w:rPr>
          <w:lang w:val="en-US"/>
        </w:rPr>
      </w:pPr>
      <w:r w:rsidRPr="00752797">
        <w:rPr>
          <w:lang w:val="en-US"/>
        </w:rPr>
        <w:t xml:space="preserve">Output files written in </w:t>
      </w:r>
      <w:proofErr w:type="gramStart"/>
      <w:r w:rsidRPr="00752797">
        <w:rPr>
          <w:lang w:val="en-US"/>
        </w:rPr>
        <w:t>Fortran</w:t>
      </w:r>
      <w:proofErr w:type="gramEnd"/>
      <w:r w:rsidRPr="00752797">
        <w:rPr>
          <w:lang w:val="en-US"/>
        </w:rPr>
        <w:t xml:space="preserve"> binary format are given the name </w:t>
      </w:r>
      <w:r w:rsidRPr="00752797">
        <w:rPr>
          <w:i/>
          <w:lang w:val="en-US"/>
        </w:rPr>
        <w:t>&lt;variable&gt;.dat</w:t>
      </w:r>
      <w:r w:rsidRPr="00752797">
        <w:rPr>
          <w:lang w:val="en-US"/>
        </w:rPr>
        <w:t xml:space="preserve">, for example </w:t>
      </w:r>
      <w:r w:rsidRPr="00752797">
        <w:rPr>
          <w:i/>
          <w:lang w:val="en-US"/>
        </w:rPr>
        <w:t>zs.dat</w:t>
      </w:r>
      <w:r w:rsidRPr="00752797">
        <w:rPr>
          <w:lang w:val="en-US"/>
        </w:rPr>
        <w:t xml:space="preserve">, for instantaneous spatial output. The only exception is that files containing information about the wave height of the short waves are called </w:t>
      </w:r>
      <w:r w:rsidRPr="00752797">
        <w:rPr>
          <w:i/>
          <w:lang w:val="en-US"/>
        </w:rPr>
        <w:t>hrms.dat</w:t>
      </w:r>
      <w:r w:rsidRPr="00752797">
        <w:rPr>
          <w:lang w:val="en-US"/>
        </w:rPr>
        <w:t xml:space="preserve"> instead of </w:t>
      </w:r>
      <w:r w:rsidRPr="00752797">
        <w:rPr>
          <w:i/>
          <w:lang w:val="en-US"/>
        </w:rPr>
        <w:t>H.dat</w:t>
      </w:r>
      <w:r w:rsidRPr="00752797">
        <w:rPr>
          <w:lang w:val="en-US"/>
        </w:rPr>
        <w:t xml:space="preserve"> to maintain backward compatibility. Time-averaged spatial output is stored similarly, but the file names have a suffix indicating the type of averaging </w:t>
      </w:r>
      <w:r w:rsidRPr="00752797">
        <w:rPr>
          <w:i/>
          <w:lang w:val="en-US"/>
        </w:rPr>
        <w:t>&lt;variable&gt;_mean.dat</w:t>
      </w:r>
      <w:r w:rsidRPr="00752797">
        <w:rPr>
          <w:lang w:val="en-US"/>
        </w:rPr>
        <w:t>. For time-averaged spatial output also the variance, minimum and maximum values are stored using the suffixes _</w:t>
      </w:r>
      <w:r w:rsidRPr="00752797">
        <w:rPr>
          <w:i/>
          <w:lang w:val="en-US"/>
        </w:rPr>
        <w:t>var</w:t>
      </w:r>
      <w:r w:rsidRPr="00752797">
        <w:rPr>
          <w:lang w:val="en-US"/>
        </w:rPr>
        <w:t>, _</w:t>
      </w:r>
      <w:r w:rsidRPr="00752797">
        <w:rPr>
          <w:i/>
          <w:lang w:val="en-US"/>
        </w:rPr>
        <w:t>min</w:t>
      </w:r>
      <w:r w:rsidRPr="00752797">
        <w:rPr>
          <w:lang w:val="en-US"/>
        </w:rPr>
        <w:t xml:space="preserve"> and _</w:t>
      </w:r>
      <w:r w:rsidRPr="00752797">
        <w:rPr>
          <w:i/>
          <w:lang w:val="en-US"/>
        </w:rPr>
        <w:t>max</w:t>
      </w:r>
      <w:r w:rsidRPr="00752797">
        <w:rPr>
          <w:lang w:val="en-US"/>
        </w:rPr>
        <w:t xml:space="preserve"> respectively.</w:t>
      </w:r>
    </w:p>
    <w:p w14:paraId="19C775CB" w14:textId="3E4F7940" w:rsidR="00620A54" w:rsidRPr="00752797" w:rsidRDefault="00620A54" w:rsidP="002603CC">
      <w:pPr>
        <w:pStyle w:val="BodyText"/>
        <w:rPr>
          <w:lang w:val="en-US"/>
        </w:rPr>
      </w:pPr>
      <w:r w:rsidRPr="00752797">
        <w:rPr>
          <w:lang w:val="en-US"/>
        </w:rPr>
        <w:t xml:space="preserve">All data corresponding to fixed point locations will be stored in files called </w:t>
      </w:r>
      <w:r w:rsidRPr="00752797">
        <w:rPr>
          <w:i/>
          <w:lang w:val="en-US"/>
        </w:rPr>
        <w:t>point&lt;NNN&gt;.dat</w:t>
      </w:r>
      <w:r w:rsidRPr="00752797">
        <w:rPr>
          <w:lang w:val="en-US"/>
        </w:rPr>
        <w:t xml:space="preserve">. </w:t>
      </w:r>
      <w:r w:rsidRPr="00752797">
        <w:rPr>
          <w:i/>
          <w:lang w:val="en-US"/>
        </w:rPr>
        <w:t>&lt;NNN&gt;</w:t>
      </w:r>
      <w:r w:rsidRPr="00752797">
        <w:rPr>
          <w:lang w:val="en-US"/>
        </w:rPr>
        <w:t xml:space="preserve"> represents a number between 001 and 999 corresponding to the order in which the points are declared in </w:t>
      </w:r>
      <w:r w:rsidRPr="00752797">
        <w:rPr>
          <w:i/>
          <w:lang w:val="en-US"/>
        </w:rPr>
        <w:t>params.txt</w:t>
      </w:r>
      <w:r w:rsidRPr="00752797">
        <w:rPr>
          <w:lang w:val="en-US"/>
        </w:rPr>
        <w:t xml:space="preserve">. The data files are plain text and contain one row for each output time step. The first position on each row is the time at which the output is given. The subsequent positions in the row are the instantaneous values of the variables at the given point. The order of the variables is equal to the order in which they are defined for that point in </w:t>
      </w:r>
      <w:r w:rsidRPr="00752797">
        <w:rPr>
          <w:i/>
          <w:lang w:val="en-US"/>
        </w:rPr>
        <w:t>params.txt</w:t>
      </w:r>
      <w:r w:rsidRPr="00752797">
        <w:rPr>
          <w:lang w:val="en-US"/>
        </w:rPr>
        <w:t xml:space="preserve">. Data corresponding to </w:t>
      </w:r>
      <w:r w:rsidR="00E16A08">
        <w:rPr>
          <w:lang w:val="en-US"/>
        </w:rPr>
        <w:t>r</w:t>
      </w:r>
      <w:r w:rsidR="00A749BE">
        <w:rPr>
          <w:lang w:val="en-US"/>
        </w:rPr>
        <w:t xml:space="preserve">unup </w:t>
      </w:r>
      <w:r w:rsidRPr="00752797">
        <w:rPr>
          <w:lang w:val="en-US"/>
        </w:rPr>
        <w:t xml:space="preserve">gauge locations are stored in the same format as fixed point output, but the files are named </w:t>
      </w:r>
      <w:r w:rsidRPr="00752797">
        <w:rPr>
          <w:i/>
          <w:lang w:val="en-US"/>
        </w:rPr>
        <w:t>rugau&lt;NNN&gt;.dat</w:t>
      </w:r>
      <w:r w:rsidRPr="00752797">
        <w:rPr>
          <w:lang w:val="en-US"/>
        </w:rPr>
        <w:t>.</w:t>
      </w:r>
    </w:p>
    <w:p w14:paraId="13FE9CA1" w14:textId="77777777" w:rsidR="00620A54" w:rsidRPr="00752797" w:rsidRDefault="00620A54" w:rsidP="002603CC">
      <w:pPr>
        <w:pStyle w:val="BodyText"/>
        <w:rPr>
          <w:lang w:val="en-US"/>
        </w:rPr>
      </w:pPr>
      <w:r w:rsidRPr="00752797">
        <w:rPr>
          <w:lang w:val="en-US"/>
        </w:rPr>
        <w:t xml:space="preserve">An extra file called </w:t>
      </w:r>
      <w:r w:rsidRPr="00752797">
        <w:rPr>
          <w:i/>
          <w:lang w:val="en-US"/>
        </w:rPr>
        <w:t>dims.dat</w:t>
      </w:r>
      <w:r w:rsidRPr="00752797">
        <w:rPr>
          <w:lang w:val="en-US"/>
        </w:rPr>
        <w:t xml:space="preserve"> is always written at the start of the simulation in </w:t>
      </w:r>
      <w:proofErr w:type="gramStart"/>
      <w:r w:rsidRPr="00752797">
        <w:rPr>
          <w:lang w:val="en-US"/>
        </w:rPr>
        <w:t>Fortran</w:t>
      </w:r>
      <w:proofErr w:type="gramEnd"/>
      <w:r w:rsidRPr="00752797">
        <w:rPr>
          <w:lang w:val="en-US"/>
        </w:rPr>
        <w:t xml:space="preserve"> binary output mode. This file contains the dimensions of the XBeach model. It simply states the following dimensions in order: </w:t>
      </w:r>
      <w:r w:rsidRPr="00752797">
        <w:rPr>
          <w:i/>
          <w:lang w:val="en-US"/>
        </w:rPr>
        <w:t xml:space="preserve">nt </w:t>
      </w:r>
      <w:r w:rsidRPr="00752797">
        <w:rPr>
          <w:lang w:val="en-US"/>
        </w:rPr>
        <w:t>(number of output time steps)</w:t>
      </w:r>
      <w:r w:rsidRPr="00752797">
        <w:rPr>
          <w:i/>
          <w:lang w:val="en-US"/>
        </w:rPr>
        <w:t xml:space="preserve">, nx </w:t>
      </w:r>
      <w:r w:rsidRPr="00752797">
        <w:rPr>
          <w:lang w:val="en-US"/>
        </w:rPr>
        <w:t>(number of grid cells in x-direction)</w:t>
      </w:r>
      <w:r w:rsidRPr="00752797">
        <w:rPr>
          <w:i/>
          <w:lang w:val="en-US"/>
        </w:rPr>
        <w:t xml:space="preserve">, ny </w:t>
      </w:r>
      <w:r w:rsidRPr="00752797">
        <w:rPr>
          <w:lang w:val="en-US"/>
        </w:rPr>
        <w:t>(number of grid cells in y-direction)</w:t>
      </w:r>
      <w:r w:rsidRPr="00752797">
        <w:rPr>
          <w:i/>
          <w:lang w:val="en-US"/>
        </w:rPr>
        <w:t>, ngd</w:t>
      </w:r>
      <w:r w:rsidRPr="00752797">
        <w:rPr>
          <w:lang w:val="en-US"/>
        </w:rPr>
        <w:t xml:space="preserve"> (number of sediment fractions)</w:t>
      </w:r>
      <w:r w:rsidRPr="00752797">
        <w:rPr>
          <w:i/>
          <w:lang w:val="en-US"/>
        </w:rPr>
        <w:t xml:space="preserve">, nd </w:t>
      </w:r>
      <w:r w:rsidRPr="00752797">
        <w:rPr>
          <w:lang w:val="en-US"/>
        </w:rPr>
        <w:t>(number of bed layers)</w:t>
      </w:r>
      <w:r w:rsidRPr="00752797">
        <w:rPr>
          <w:i/>
          <w:lang w:val="en-US"/>
        </w:rPr>
        <w:t xml:space="preserve">, ntp </w:t>
      </w:r>
      <w:r w:rsidRPr="00752797">
        <w:rPr>
          <w:lang w:val="en-US"/>
        </w:rPr>
        <w:t>(number of point output time steps)</w:t>
      </w:r>
      <w:r w:rsidRPr="00752797">
        <w:rPr>
          <w:i/>
          <w:lang w:val="en-US"/>
        </w:rPr>
        <w:t xml:space="preserve">, ntm </w:t>
      </w:r>
      <w:r w:rsidRPr="00752797">
        <w:rPr>
          <w:lang w:val="en-US"/>
        </w:rPr>
        <w:t>(number of time-averaged output time steps). Subsequently, the irregular time series are stored, if applicable:</w:t>
      </w:r>
      <w:r w:rsidRPr="00752797">
        <w:rPr>
          <w:i/>
          <w:lang w:val="en-US"/>
        </w:rPr>
        <w:t xml:space="preserve"> tsglobal </w:t>
      </w:r>
      <w:r w:rsidRPr="00752797">
        <w:rPr>
          <w:lang w:val="en-US"/>
        </w:rPr>
        <w:t>(irregular output times)</w:t>
      </w:r>
      <w:r w:rsidRPr="00752797">
        <w:rPr>
          <w:i/>
          <w:lang w:val="en-US"/>
        </w:rPr>
        <w:t xml:space="preserve">, tspoints </w:t>
      </w:r>
      <w:r w:rsidRPr="00752797">
        <w:rPr>
          <w:lang w:val="en-US"/>
        </w:rPr>
        <w:t>(irregular point output times)</w:t>
      </w:r>
      <w:r w:rsidRPr="00752797">
        <w:rPr>
          <w:i/>
          <w:lang w:val="en-US"/>
        </w:rPr>
        <w:t xml:space="preserve"> </w:t>
      </w:r>
      <w:r w:rsidRPr="00752797">
        <w:rPr>
          <w:lang w:val="en-US"/>
        </w:rPr>
        <w:t>and</w:t>
      </w:r>
      <w:r w:rsidRPr="00752797">
        <w:rPr>
          <w:i/>
          <w:lang w:val="en-US"/>
        </w:rPr>
        <w:t xml:space="preserve"> tsmean </w:t>
      </w:r>
      <w:r w:rsidRPr="00752797">
        <w:rPr>
          <w:lang w:val="en-US"/>
        </w:rPr>
        <w:t xml:space="preserve">(irregular time-averaged output times). Similarly, a file </w:t>
      </w:r>
      <w:r w:rsidRPr="00752797">
        <w:rPr>
          <w:i/>
          <w:lang w:val="en-US"/>
        </w:rPr>
        <w:t>xy.dat</w:t>
      </w:r>
      <w:r w:rsidRPr="00752797">
        <w:rPr>
          <w:lang w:val="en-US"/>
        </w:rPr>
        <w:t xml:space="preserve"> is written containing the x- and y- coordinates of the full computational grid.</w:t>
      </w:r>
    </w:p>
    <w:p w14:paraId="29CB8297" w14:textId="77777777" w:rsidR="00620A54" w:rsidRPr="00752797" w:rsidRDefault="00620A54" w:rsidP="002603CC">
      <w:pPr>
        <w:pStyle w:val="Heading4"/>
        <w:jc w:val="both"/>
        <w:rPr>
          <w:lang w:val="en-US"/>
        </w:rPr>
      </w:pPr>
      <w:bookmarkStart w:id="703" w:name="_Toc417455507"/>
      <w:bookmarkStart w:id="704" w:name="_Toc417455700"/>
      <w:bookmarkStart w:id="705" w:name="_Toc417455845"/>
      <w:bookmarkStart w:id="706" w:name="_Toc431915783"/>
      <w:proofErr w:type="gramStart"/>
      <w:r w:rsidRPr="00752797">
        <w:rPr>
          <w:lang w:val="en-US"/>
        </w:rPr>
        <w:t>netCDF</w:t>
      </w:r>
      <w:bookmarkEnd w:id="703"/>
      <w:bookmarkEnd w:id="704"/>
      <w:bookmarkEnd w:id="705"/>
      <w:bookmarkEnd w:id="706"/>
      <w:proofErr w:type="gramEnd"/>
    </w:p>
    <w:p w14:paraId="7F5D93DF" w14:textId="77777777" w:rsidR="00620A54" w:rsidRPr="00752797" w:rsidRDefault="00620A54" w:rsidP="002603CC">
      <w:pPr>
        <w:pStyle w:val="BodyText"/>
        <w:rPr>
          <w:lang w:val="en-US"/>
        </w:rPr>
      </w:pPr>
      <w:r w:rsidRPr="00752797">
        <w:rPr>
          <w:lang w:val="en-US"/>
        </w:rPr>
        <w:t xml:space="preserve">All data in netCDF output is stored in a single output file. By default this file is named </w:t>
      </w:r>
      <w:r w:rsidRPr="00752797">
        <w:rPr>
          <w:i/>
          <w:lang w:val="en-US"/>
        </w:rPr>
        <w:t>xboutput.nc</w:t>
      </w:r>
      <w:r w:rsidRPr="00752797">
        <w:rPr>
          <w:lang w:val="en-US"/>
        </w:rPr>
        <w:t xml:space="preserve">, but this name can be chosen freely using the keyword </w:t>
      </w:r>
      <w:r w:rsidRPr="00752797">
        <w:rPr>
          <w:i/>
          <w:lang w:val="en-US"/>
        </w:rPr>
        <w:t>ncfilename</w:t>
      </w:r>
      <w:r w:rsidRPr="00752797">
        <w:rPr>
          <w:lang w:val="en-US"/>
        </w:rPr>
        <w:t>. The netCDF file holds all output data, dimensions and input data in a single file. It should be noted that netCDF files</w:t>
      </w:r>
      <w:r w:rsidR="0004283C" w:rsidRPr="00752797">
        <w:rPr>
          <w:lang w:val="en-US"/>
        </w:rPr>
        <w:t xml:space="preserve"> can</w:t>
      </w:r>
      <w:r w:rsidRPr="00752797">
        <w:rPr>
          <w:lang w:val="en-US"/>
        </w:rPr>
        <w:t xml:space="preserve"> hold a </w:t>
      </w:r>
      <w:r w:rsidR="0004283C" w:rsidRPr="00752797">
        <w:rPr>
          <w:lang w:val="en-US"/>
        </w:rPr>
        <w:t>multiple time axe</w:t>
      </w:r>
      <w:r w:rsidRPr="00752797">
        <w:rPr>
          <w:lang w:val="en-US"/>
        </w:rPr>
        <w:t xml:space="preserve">s. The temporal unit can be specified in the </w:t>
      </w:r>
      <w:r w:rsidRPr="00752797">
        <w:rPr>
          <w:i/>
          <w:lang w:val="en-US"/>
        </w:rPr>
        <w:t>params.txt</w:t>
      </w:r>
      <w:r w:rsidRPr="00752797">
        <w:rPr>
          <w:lang w:val="en-US"/>
        </w:rPr>
        <w:t xml:space="preserve"> file using the keyword </w:t>
      </w:r>
      <w:r w:rsidRPr="00752797">
        <w:rPr>
          <w:i/>
          <w:lang w:val="en-US"/>
        </w:rPr>
        <w:t>tunits</w:t>
      </w:r>
      <w:r w:rsidRPr="00752797">
        <w:rPr>
          <w:lang w:val="en-US"/>
        </w:rPr>
        <w:t>. This unit does not affect calculations and is only used for output. An example of the layout of the netcdf file is given below:</w:t>
      </w:r>
    </w:p>
    <w:p w14:paraId="43FEDAFB" w14:textId="77777777" w:rsidR="00620A54" w:rsidRPr="00752797" w:rsidRDefault="00620A54" w:rsidP="002603CC">
      <w:pPr>
        <w:pStyle w:val="Codeheader"/>
        <w:rPr>
          <w:lang w:val="en-US"/>
        </w:rPr>
      </w:pPr>
      <w:r w:rsidRPr="00752797">
        <w:rPr>
          <w:lang w:val="en-US"/>
        </w:rPr>
        <w:t>xboutput.nc (structure only, no real contents)</w:t>
      </w:r>
    </w:p>
    <w:p w14:paraId="2323AA86" w14:textId="77777777" w:rsidR="00620A54" w:rsidRPr="004778BC" w:rsidRDefault="00620A54" w:rsidP="002603CC">
      <w:pPr>
        <w:pStyle w:val="Code"/>
        <w:jc w:val="both"/>
        <w:rPr>
          <w:lang w:val="fr-FR"/>
        </w:rPr>
      </w:pPr>
      <w:proofErr w:type="gramStart"/>
      <w:r w:rsidRPr="004778BC">
        <w:rPr>
          <w:lang w:val="fr-FR"/>
        </w:rPr>
        <w:t>netcdf</w:t>
      </w:r>
      <w:proofErr w:type="gramEnd"/>
      <w:r w:rsidRPr="004778BC">
        <w:rPr>
          <w:lang w:val="fr-FR"/>
        </w:rPr>
        <w:t xml:space="preserve"> xboutput {</w:t>
      </w:r>
    </w:p>
    <w:p w14:paraId="2A519A44" w14:textId="77777777" w:rsidR="00620A54" w:rsidRPr="004778BC" w:rsidRDefault="00620A54" w:rsidP="002603CC">
      <w:pPr>
        <w:pStyle w:val="Code"/>
        <w:jc w:val="both"/>
        <w:rPr>
          <w:lang w:val="fr-FR"/>
        </w:rPr>
      </w:pPr>
      <w:proofErr w:type="gramStart"/>
      <w:r w:rsidRPr="004778BC">
        <w:rPr>
          <w:lang w:val="fr-FR"/>
        </w:rPr>
        <w:t>dimensions</w:t>
      </w:r>
      <w:proofErr w:type="gramEnd"/>
      <w:r w:rsidRPr="004778BC">
        <w:rPr>
          <w:lang w:val="fr-FR"/>
        </w:rPr>
        <w:t>:</w:t>
      </w:r>
    </w:p>
    <w:p w14:paraId="1797F667" w14:textId="77777777" w:rsidR="00620A54" w:rsidRPr="004778BC" w:rsidRDefault="00620A54" w:rsidP="002603CC">
      <w:pPr>
        <w:pStyle w:val="Code"/>
        <w:jc w:val="both"/>
        <w:rPr>
          <w:lang w:val="fr-FR"/>
        </w:rPr>
      </w:pPr>
      <w:r w:rsidRPr="004778BC">
        <w:rPr>
          <w:lang w:val="fr-FR"/>
        </w:rPr>
        <w:tab/>
        <w:t>x = 565 ;</w:t>
      </w:r>
    </w:p>
    <w:p w14:paraId="3BD47CC6" w14:textId="77777777" w:rsidR="00620A54" w:rsidRPr="004778BC" w:rsidRDefault="00620A54" w:rsidP="002603CC">
      <w:pPr>
        <w:pStyle w:val="Code"/>
        <w:jc w:val="both"/>
        <w:rPr>
          <w:lang w:val="fr-FR"/>
        </w:rPr>
      </w:pPr>
      <w:r w:rsidRPr="004778BC">
        <w:rPr>
          <w:lang w:val="fr-FR"/>
        </w:rPr>
        <w:tab/>
        <w:t>y = 101 ;</w:t>
      </w:r>
    </w:p>
    <w:p w14:paraId="61C389F9" w14:textId="77777777" w:rsidR="00620A54" w:rsidRPr="00752797" w:rsidRDefault="00620A54" w:rsidP="002603CC">
      <w:pPr>
        <w:pStyle w:val="Code"/>
        <w:jc w:val="both"/>
      </w:pPr>
      <w:r w:rsidRPr="004778BC">
        <w:rPr>
          <w:lang w:val="fr-FR"/>
        </w:rPr>
        <w:tab/>
      </w:r>
      <w:r w:rsidRPr="00752797">
        <w:t xml:space="preserve">wave_angle = </w:t>
      </w:r>
      <w:proofErr w:type="gramStart"/>
      <w:r w:rsidRPr="00752797">
        <w:t>9 ;</w:t>
      </w:r>
      <w:proofErr w:type="gramEnd"/>
    </w:p>
    <w:p w14:paraId="259111B1" w14:textId="77777777" w:rsidR="00620A54" w:rsidRPr="00752797" w:rsidRDefault="00620A54" w:rsidP="002603CC">
      <w:pPr>
        <w:pStyle w:val="Code"/>
        <w:jc w:val="both"/>
      </w:pPr>
      <w:r w:rsidRPr="00752797">
        <w:tab/>
        <w:t xml:space="preserve">bed_layers = </w:t>
      </w:r>
      <w:proofErr w:type="gramStart"/>
      <w:r w:rsidRPr="00752797">
        <w:t>3 ;</w:t>
      </w:r>
      <w:proofErr w:type="gramEnd"/>
    </w:p>
    <w:p w14:paraId="49606CEC" w14:textId="77777777" w:rsidR="00620A54" w:rsidRPr="00752797" w:rsidRDefault="00620A54" w:rsidP="002603CC">
      <w:pPr>
        <w:pStyle w:val="Code"/>
        <w:jc w:val="both"/>
      </w:pPr>
      <w:r w:rsidRPr="00752797">
        <w:tab/>
        <w:t xml:space="preserve">sediment_classes = </w:t>
      </w:r>
      <w:proofErr w:type="gramStart"/>
      <w:r w:rsidRPr="00752797">
        <w:t>1 ;</w:t>
      </w:r>
      <w:proofErr w:type="gramEnd"/>
    </w:p>
    <w:p w14:paraId="133F675D" w14:textId="77777777" w:rsidR="00620A54" w:rsidRPr="00752797" w:rsidRDefault="00620A54" w:rsidP="002603CC">
      <w:pPr>
        <w:pStyle w:val="Code"/>
        <w:jc w:val="both"/>
      </w:pPr>
      <w:r w:rsidRPr="00752797">
        <w:lastRenderedPageBreak/>
        <w:tab/>
      </w:r>
      <w:proofErr w:type="gramStart"/>
      <w:r w:rsidRPr="00752797">
        <w:t>inout</w:t>
      </w:r>
      <w:proofErr w:type="gramEnd"/>
      <w:r w:rsidRPr="00752797">
        <w:t xml:space="preserve"> = 2 ;</w:t>
      </w:r>
    </w:p>
    <w:p w14:paraId="026D1529" w14:textId="77777777" w:rsidR="00620A54" w:rsidRPr="00752797" w:rsidRDefault="00620A54" w:rsidP="002603CC">
      <w:pPr>
        <w:pStyle w:val="Code"/>
        <w:jc w:val="both"/>
      </w:pPr>
      <w:r w:rsidRPr="00752797">
        <w:tab/>
      </w:r>
      <w:proofErr w:type="gramStart"/>
      <w:r w:rsidRPr="00752797">
        <w:t>globaltime</w:t>
      </w:r>
      <w:proofErr w:type="gramEnd"/>
      <w:r w:rsidRPr="00752797">
        <w:t xml:space="preserve"> = 2 ;</w:t>
      </w:r>
    </w:p>
    <w:p w14:paraId="2DD1661D" w14:textId="77777777" w:rsidR="00620A54" w:rsidRPr="00752797" w:rsidRDefault="00620A54" w:rsidP="002603CC">
      <w:pPr>
        <w:pStyle w:val="Code"/>
        <w:jc w:val="both"/>
      </w:pPr>
      <w:r w:rsidRPr="00752797">
        <w:tab/>
      </w:r>
      <w:proofErr w:type="gramStart"/>
      <w:r w:rsidRPr="00752797">
        <w:t>tidetime</w:t>
      </w:r>
      <w:proofErr w:type="gramEnd"/>
      <w:r w:rsidRPr="00752797">
        <w:t xml:space="preserve"> = 435 ;</w:t>
      </w:r>
    </w:p>
    <w:p w14:paraId="5547446C" w14:textId="77777777" w:rsidR="00620A54" w:rsidRPr="00752797" w:rsidRDefault="00620A54" w:rsidP="002603CC">
      <w:pPr>
        <w:pStyle w:val="Code"/>
        <w:jc w:val="both"/>
      </w:pPr>
      <w:r w:rsidRPr="00752797">
        <w:tab/>
      </w:r>
      <w:proofErr w:type="gramStart"/>
      <w:r w:rsidRPr="00752797">
        <w:t>tidecorners</w:t>
      </w:r>
      <w:proofErr w:type="gramEnd"/>
      <w:r w:rsidRPr="00752797">
        <w:t xml:space="preserve"> = 2 ;</w:t>
      </w:r>
    </w:p>
    <w:p w14:paraId="2A18C491" w14:textId="77777777" w:rsidR="00620A54" w:rsidRPr="00752797" w:rsidRDefault="00620A54" w:rsidP="002603CC">
      <w:pPr>
        <w:pStyle w:val="Code"/>
        <w:jc w:val="both"/>
      </w:pPr>
      <w:r w:rsidRPr="00752797">
        <w:tab/>
      </w:r>
      <w:proofErr w:type="gramStart"/>
      <w:r w:rsidRPr="00752797">
        <w:t>windtime</w:t>
      </w:r>
      <w:proofErr w:type="gramEnd"/>
      <w:r w:rsidRPr="00752797">
        <w:t xml:space="preserve"> = 2 ;</w:t>
      </w:r>
    </w:p>
    <w:p w14:paraId="1339C6A5" w14:textId="77777777" w:rsidR="00620A54" w:rsidRPr="004778BC" w:rsidRDefault="00620A54" w:rsidP="002603CC">
      <w:pPr>
        <w:pStyle w:val="Code"/>
        <w:jc w:val="both"/>
        <w:rPr>
          <w:lang w:val="fr-FR"/>
        </w:rPr>
      </w:pPr>
      <w:proofErr w:type="gramStart"/>
      <w:r w:rsidRPr="004778BC">
        <w:rPr>
          <w:lang w:val="fr-FR"/>
        </w:rPr>
        <w:t>variables</w:t>
      </w:r>
      <w:proofErr w:type="gramEnd"/>
      <w:r w:rsidRPr="004778BC">
        <w:rPr>
          <w:lang w:val="fr-FR"/>
        </w:rPr>
        <w:t>:</w:t>
      </w:r>
    </w:p>
    <w:p w14:paraId="2A8664DC" w14:textId="77777777" w:rsidR="00620A54" w:rsidRPr="004778BC" w:rsidRDefault="00620A54" w:rsidP="002603CC">
      <w:pPr>
        <w:pStyle w:val="Code"/>
        <w:jc w:val="both"/>
        <w:rPr>
          <w:lang w:val="fr-FR"/>
        </w:rPr>
      </w:pPr>
      <w:r w:rsidRPr="004778BC">
        <w:rPr>
          <w:lang w:val="fr-FR"/>
        </w:rPr>
        <w:tab/>
      </w:r>
      <w:proofErr w:type="gramStart"/>
      <w:r w:rsidRPr="004778BC">
        <w:rPr>
          <w:lang w:val="fr-FR"/>
        </w:rPr>
        <w:t>double</w:t>
      </w:r>
      <w:proofErr w:type="gramEnd"/>
      <w:r w:rsidRPr="004778BC">
        <w:rPr>
          <w:lang w:val="fr-FR"/>
        </w:rPr>
        <w:t xml:space="preserve"> x(x) ;</w:t>
      </w:r>
    </w:p>
    <w:p w14:paraId="00D81941" w14:textId="77777777" w:rsidR="00620A54" w:rsidRPr="004778BC" w:rsidRDefault="00620A54" w:rsidP="002603CC">
      <w:pPr>
        <w:pStyle w:val="Code"/>
        <w:jc w:val="both"/>
        <w:rPr>
          <w:lang w:val="fr-FR"/>
        </w:rPr>
      </w:pPr>
      <w:r w:rsidRPr="004778BC">
        <w:rPr>
          <w:lang w:val="fr-FR"/>
        </w:rPr>
        <w:tab/>
      </w:r>
      <w:r w:rsidRPr="004778BC">
        <w:rPr>
          <w:lang w:val="fr-FR"/>
        </w:rPr>
        <w:tab/>
        <w:t>x:units = "m" ;</w:t>
      </w:r>
    </w:p>
    <w:p w14:paraId="7D4D711B" w14:textId="77777777" w:rsidR="00620A54" w:rsidRPr="00752797" w:rsidRDefault="00620A54" w:rsidP="002603CC">
      <w:pPr>
        <w:pStyle w:val="Code"/>
        <w:jc w:val="both"/>
      </w:pPr>
      <w:r w:rsidRPr="004778BC">
        <w:rPr>
          <w:lang w:val="fr-FR"/>
        </w:rPr>
        <w:tab/>
      </w:r>
      <w:r w:rsidRPr="004778BC">
        <w:rPr>
          <w:lang w:val="fr-FR"/>
        </w:rPr>
        <w:tab/>
      </w:r>
      <w:proofErr w:type="gramStart"/>
      <w:r w:rsidRPr="00752797">
        <w:t>x:</w:t>
      </w:r>
      <w:proofErr w:type="gramEnd"/>
      <w:r w:rsidRPr="00752797">
        <w:t>long_name = "local x coordinate" ;</w:t>
      </w:r>
    </w:p>
    <w:p w14:paraId="1EF9163E" w14:textId="77777777" w:rsidR="00620A54" w:rsidRPr="004778BC" w:rsidRDefault="00620A54" w:rsidP="002603CC">
      <w:pPr>
        <w:pStyle w:val="Code"/>
        <w:jc w:val="both"/>
        <w:rPr>
          <w:lang w:val="es-ES"/>
        </w:rPr>
      </w:pPr>
      <w:r w:rsidRPr="00752797">
        <w:tab/>
      </w:r>
      <w:proofErr w:type="gramStart"/>
      <w:r w:rsidRPr="004778BC">
        <w:rPr>
          <w:lang w:val="es-ES"/>
        </w:rPr>
        <w:t>double</w:t>
      </w:r>
      <w:proofErr w:type="gramEnd"/>
      <w:r w:rsidRPr="004778BC">
        <w:rPr>
          <w:lang w:val="es-ES"/>
        </w:rPr>
        <w:t xml:space="preserve"> y(y) ;</w:t>
      </w:r>
    </w:p>
    <w:p w14:paraId="54D70A16" w14:textId="77777777" w:rsidR="00620A54" w:rsidRPr="004778BC" w:rsidRDefault="00620A54" w:rsidP="002603CC">
      <w:pPr>
        <w:pStyle w:val="Code"/>
        <w:jc w:val="both"/>
        <w:rPr>
          <w:lang w:val="es-ES"/>
        </w:rPr>
      </w:pPr>
      <w:r w:rsidRPr="004778BC">
        <w:rPr>
          <w:lang w:val="es-ES"/>
        </w:rPr>
        <w:tab/>
      </w:r>
      <w:r w:rsidRPr="004778BC">
        <w:rPr>
          <w:lang w:val="es-ES"/>
        </w:rPr>
        <w:tab/>
      </w:r>
      <w:proofErr w:type="gramStart"/>
      <w:r w:rsidRPr="004778BC">
        <w:rPr>
          <w:lang w:val="es-ES"/>
        </w:rPr>
        <w:t>y:</w:t>
      </w:r>
      <w:proofErr w:type="gramEnd"/>
      <w:r w:rsidRPr="004778BC">
        <w:rPr>
          <w:lang w:val="es-ES"/>
        </w:rPr>
        <w:t>units = "m" ;</w:t>
      </w:r>
    </w:p>
    <w:p w14:paraId="58AAC55B" w14:textId="77777777" w:rsidR="00620A54" w:rsidRPr="00752797" w:rsidRDefault="00620A54" w:rsidP="002603CC">
      <w:pPr>
        <w:pStyle w:val="Code"/>
        <w:jc w:val="both"/>
      </w:pPr>
      <w:r w:rsidRPr="004778BC">
        <w:rPr>
          <w:lang w:val="es-ES"/>
        </w:rPr>
        <w:tab/>
      </w:r>
      <w:r w:rsidRPr="004778BC">
        <w:rPr>
          <w:lang w:val="es-ES"/>
        </w:rPr>
        <w:tab/>
      </w:r>
      <w:proofErr w:type="gramStart"/>
      <w:r w:rsidRPr="00752797">
        <w:t>y:</w:t>
      </w:r>
      <w:proofErr w:type="gramEnd"/>
      <w:r w:rsidRPr="00752797">
        <w:t>long_name = "local y coordinate" ;</w:t>
      </w:r>
    </w:p>
    <w:p w14:paraId="2A622C52" w14:textId="77777777" w:rsidR="00620A54" w:rsidRPr="00752797" w:rsidRDefault="00620A54" w:rsidP="002603CC">
      <w:pPr>
        <w:pStyle w:val="Code"/>
        <w:jc w:val="both"/>
      </w:pPr>
      <w:r w:rsidRPr="00752797">
        <w:tab/>
      </w:r>
      <w:proofErr w:type="gramStart"/>
      <w:r w:rsidRPr="00752797">
        <w:t>double</w:t>
      </w:r>
      <w:proofErr w:type="gramEnd"/>
      <w:r w:rsidRPr="00752797">
        <w:t xml:space="preserve"> globaltime(globaltime) ;</w:t>
      </w:r>
    </w:p>
    <w:p w14:paraId="134B0DB9" w14:textId="77777777" w:rsidR="00620A54" w:rsidRPr="00752797" w:rsidRDefault="00620A54" w:rsidP="002603CC">
      <w:pPr>
        <w:pStyle w:val="Code"/>
        <w:jc w:val="both"/>
      </w:pPr>
      <w:r w:rsidRPr="00752797">
        <w:tab/>
      </w:r>
      <w:r w:rsidRPr="00752797">
        <w:tab/>
      </w:r>
      <w:proofErr w:type="gramStart"/>
      <w:r w:rsidRPr="00752797">
        <w:t>globaltime:</w:t>
      </w:r>
      <w:proofErr w:type="gramEnd"/>
      <w:r w:rsidRPr="00752797">
        <w:t>units = "s" ;</w:t>
      </w:r>
    </w:p>
    <w:p w14:paraId="415A3412" w14:textId="77777777" w:rsidR="00620A54" w:rsidRPr="00752797" w:rsidRDefault="00620A54" w:rsidP="002603CC">
      <w:pPr>
        <w:pStyle w:val="Code"/>
        <w:jc w:val="both"/>
      </w:pPr>
      <w:r w:rsidRPr="00752797">
        <w:tab/>
      </w:r>
      <w:proofErr w:type="gramStart"/>
      <w:r w:rsidRPr="00752797">
        <w:t>double</w:t>
      </w:r>
      <w:proofErr w:type="gramEnd"/>
      <w:r w:rsidRPr="00752797">
        <w:t xml:space="preserve"> H(globaltime, y, x) ;</w:t>
      </w:r>
    </w:p>
    <w:p w14:paraId="3C8C636B" w14:textId="77777777" w:rsidR="00620A54" w:rsidRPr="00752797" w:rsidRDefault="00620A54" w:rsidP="002603CC">
      <w:pPr>
        <w:pStyle w:val="Code"/>
        <w:jc w:val="both"/>
      </w:pPr>
      <w:r w:rsidRPr="00752797">
        <w:tab/>
      </w:r>
      <w:r w:rsidRPr="00752797">
        <w:tab/>
        <w:t>H</w:t>
      </w:r>
      <w:proofErr w:type="gramStart"/>
      <w:r w:rsidRPr="00752797">
        <w:t>:units</w:t>
      </w:r>
      <w:proofErr w:type="gramEnd"/>
      <w:r w:rsidRPr="00752797">
        <w:t xml:space="preserve"> = "m" ;</w:t>
      </w:r>
    </w:p>
    <w:p w14:paraId="70CEC148" w14:textId="77777777" w:rsidR="00620A54" w:rsidRPr="00752797" w:rsidRDefault="00620A54" w:rsidP="002603CC">
      <w:pPr>
        <w:pStyle w:val="Code"/>
        <w:jc w:val="both"/>
      </w:pPr>
      <w:r w:rsidRPr="00752797">
        <w:tab/>
      </w:r>
      <w:r w:rsidRPr="00752797">
        <w:tab/>
        <w:t>H</w:t>
      </w:r>
      <w:proofErr w:type="gramStart"/>
      <w:r w:rsidRPr="00752797">
        <w:t>:long</w:t>
      </w:r>
      <w:proofErr w:type="gramEnd"/>
      <w:r w:rsidRPr="00752797">
        <w:t>_name = "wave height" ;</w:t>
      </w:r>
    </w:p>
    <w:p w14:paraId="46D9D6F3" w14:textId="77777777" w:rsidR="00620A54" w:rsidRPr="004778BC" w:rsidRDefault="00620A54" w:rsidP="002603CC">
      <w:pPr>
        <w:pStyle w:val="Code"/>
        <w:jc w:val="both"/>
        <w:rPr>
          <w:lang w:val="fr-FR"/>
        </w:rPr>
      </w:pPr>
      <w:r w:rsidRPr="00752797">
        <w:tab/>
      </w:r>
      <w:r w:rsidRPr="004778BC">
        <w:rPr>
          <w:lang w:val="fr-FR"/>
        </w:rPr>
        <w:t xml:space="preserve">double </w:t>
      </w:r>
      <w:proofErr w:type="gramStart"/>
      <w:r w:rsidRPr="004778BC">
        <w:rPr>
          <w:lang w:val="fr-FR"/>
        </w:rPr>
        <w:t>zs(</w:t>
      </w:r>
      <w:proofErr w:type="gramEnd"/>
      <w:r w:rsidRPr="004778BC">
        <w:rPr>
          <w:lang w:val="fr-FR"/>
        </w:rPr>
        <w:t>globaltime, y, x) ;</w:t>
      </w:r>
    </w:p>
    <w:p w14:paraId="2E18026B" w14:textId="77777777" w:rsidR="00620A54" w:rsidRPr="00752797" w:rsidRDefault="00620A54" w:rsidP="002603CC">
      <w:pPr>
        <w:pStyle w:val="Code"/>
        <w:jc w:val="both"/>
      </w:pPr>
      <w:r w:rsidRPr="004778BC">
        <w:rPr>
          <w:lang w:val="fr-FR"/>
        </w:rPr>
        <w:tab/>
      </w:r>
      <w:r w:rsidRPr="004778BC">
        <w:rPr>
          <w:lang w:val="fr-FR"/>
        </w:rPr>
        <w:tab/>
      </w:r>
      <w:proofErr w:type="gramStart"/>
      <w:r w:rsidRPr="00752797">
        <w:t>zs:</w:t>
      </w:r>
      <w:proofErr w:type="gramEnd"/>
      <w:r w:rsidRPr="00752797">
        <w:t>units = "m" ;</w:t>
      </w:r>
    </w:p>
    <w:p w14:paraId="6A218A0D" w14:textId="77777777" w:rsidR="00620A54" w:rsidRPr="00752797" w:rsidRDefault="00620A54" w:rsidP="002603CC">
      <w:pPr>
        <w:pStyle w:val="Code"/>
        <w:jc w:val="both"/>
      </w:pPr>
      <w:r w:rsidRPr="00752797">
        <w:tab/>
      </w:r>
      <w:r w:rsidRPr="00752797">
        <w:tab/>
      </w:r>
      <w:proofErr w:type="gramStart"/>
      <w:r w:rsidRPr="00752797">
        <w:t>zs:</w:t>
      </w:r>
      <w:proofErr w:type="gramEnd"/>
      <w:r w:rsidRPr="00752797">
        <w:t>long_name = "water level" ;</w:t>
      </w:r>
    </w:p>
    <w:p w14:paraId="23BA03FE" w14:textId="77777777" w:rsidR="00620A54" w:rsidRPr="004778BC" w:rsidRDefault="00620A54" w:rsidP="002603CC">
      <w:pPr>
        <w:pStyle w:val="Code"/>
        <w:jc w:val="both"/>
        <w:rPr>
          <w:lang w:val="fr-FR"/>
        </w:rPr>
      </w:pPr>
      <w:r w:rsidRPr="00752797">
        <w:tab/>
      </w:r>
      <w:r w:rsidRPr="004778BC">
        <w:rPr>
          <w:lang w:val="fr-FR"/>
        </w:rPr>
        <w:t xml:space="preserve">double </w:t>
      </w:r>
      <w:proofErr w:type="gramStart"/>
      <w:r w:rsidRPr="004778BC">
        <w:rPr>
          <w:lang w:val="fr-FR"/>
        </w:rPr>
        <w:t>zb(</w:t>
      </w:r>
      <w:proofErr w:type="gramEnd"/>
      <w:r w:rsidRPr="004778BC">
        <w:rPr>
          <w:lang w:val="fr-FR"/>
        </w:rPr>
        <w:t>globaltime, y, x) ;</w:t>
      </w:r>
    </w:p>
    <w:p w14:paraId="3237F700" w14:textId="77777777" w:rsidR="00620A54" w:rsidRPr="00752797" w:rsidRDefault="00620A54" w:rsidP="002603CC">
      <w:pPr>
        <w:pStyle w:val="Code"/>
        <w:jc w:val="both"/>
      </w:pPr>
      <w:r w:rsidRPr="004778BC">
        <w:rPr>
          <w:lang w:val="fr-FR"/>
        </w:rPr>
        <w:tab/>
      </w:r>
      <w:r w:rsidRPr="004778BC">
        <w:rPr>
          <w:lang w:val="fr-FR"/>
        </w:rPr>
        <w:tab/>
      </w:r>
      <w:proofErr w:type="gramStart"/>
      <w:r w:rsidRPr="00752797">
        <w:t>zb:</w:t>
      </w:r>
      <w:proofErr w:type="gramEnd"/>
      <w:r w:rsidRPr="00752797">
        <w:t>units = "m" ;</w:t>
      </w:r>
    </w:p>
    <w:p w14:paraId="280B78AB" w14:textId="77777777" w:rsidR="00620A54" w:rsidRPr="00752797" w:rsidRDefault="00620A54" w:rsidP="002603CC">
      <w:pPr>
        <w:pStyle w:val="Code"/>
        <w:jc w:val="both"/>
      </w:pPr>
      <w:r w:rsidRPr="00752797">
        <w:tab/>
      </w:r>
      <w:r w:rsidRPr="00752797">
        <w:tab/>
      </w:r>
      <w:proofErr w:type="gramStart"/>
      <w:r w:rsidRPr="00752797">
        <w:t>zb:</w:t>
      </w:r>
      <w:proofErr w:type="gramEnd"/>
      <w:r w:rsidRPr="00752797">
        <w:t>long_name = "bed level" ;</w:t>
      </w:r>
    </w:p>
    <w:p w14:paraId="5B20FE67" w14:textId="77777777" w:rsidR="00620A54" w:rsidRPr="00752797" w:rsidRDefault="00620A54" w:rsidP="002603CC">
      <w:pPr>
        <w:pStyle w:val="Code"/>
        <w:jc w:val="both"/>
      </w:pPr>
      <w:r w:rsidRPr="00752797">
        <w:tab/>
      </w:r>
      <w:proofErr w:type="gramStart"/>
      <w:r w:rsidRPr="00752797">
        <w:t>double</w:t>
      </w:r>
      <w:proofErr w:type="gramEnd"/>
      <w:r w:rsidRPr="00752797">
        <w:t xml:space="preserve"> ue(globaltime, y, x) ;</w:t>
      </w:r>
    </w:p>
    <w:p w14:paraId="1BCC9DCC" w14:textId="77777777" w:rsidR="00620A54" w:rsidRPr="00752797" w:rsidRDefault="00620A54" w:rsidP="002603CC">
      <w:pPr>
        <w:pStyle w:val="Code"/>
        <w:jc w:val="both"/>
      </w:pPr>
      <w:r w:rsidRPr="00752797">
        <w:tab/>
      </w:r>
      <w:r w:rsidRPr="00752797">
        <w:tab/>
      </w:r>
      <w:proofErr w:type="gramStart"/>
      <w:r w:rsidRPr="00752797">
        <w:t>ue:</w:t>
      </w:r>
      <w:proofErr w:type="gramEnd"/>
      <w:r w:rsidRPr="00752797">
        <w:t>units = "m/s" ;</w:t>
      </w:r>
    </w:p>
    <w:p w14:paraId="13CE4F90" w14:textId="77777777" w:rsidR="00620A54" w:rsidRPr="00752797" w:rsidRDefault="00620A54" w:rsidP="002603CC">
      <w:pPr>
        <w:pStyle w:val="Heading2"/>
        <w:spacing w:line="240" w:lineRule="auto"/>
        <w:jc w:val="both"/>
        <w:rPr>
          <w:lang w:val="en-US"/>
        </w:rPr>
      </w:pPr>
      <w:bookmarkStart w:id="707" w:name="_Toc285701687"/>
      <w:bookmarkStart w:id="708" w:name="_Toc417455508"/>
      <w:bookmarkStart w:id="709" w:name="_Toc417455701"/>
      <w:bookmarkStart w:id="710" w:name="_Toc417455846"/>
      <w:bookmarkStart w:id="711" w:name="_Toc431915678"/>
      <w:bookmarkStart w:id="712" w:name="_Toc431915784"/>
      <w:r w:rsidRPr="00752797">
        <w:rPr>
          <w:lang w:val="en-US"/>
        </w:rPr>
        <w:t>Time parameters</w:t>
      </w:r>
      <w:bookmarkEnd w:id="707"/>
      <w:bookmarkEnd w:id="708"/>
      <w:bookmarkEnd w:id="709"/>
      <w:bookmarkEnd w:id="710"/>
      <w:bookmarkEnd w:id="711"/>
      <w:bookmarkEnd w:id="712"/>
    </w:p>
    <w:p w14:paraId="62A9CEA2" w14:textId="7ECDE415" w:rsidR="00620A54" w:rsidRPr="00752797" w:rsidRDefault="00620A54" w:rsidP="0065117A">
      <w:pPr>
        <w:pStyle w:val="BodyText"/>
        <w:rPr>
          <w:lang w:val="en-US"/>
        </w:rPr>
      </w:pPr>
      <w:r w:rsidRPr="00752797">
        <w:rPr>
          <w:lang w:val="en-US"/>
        </w:rPr>
        <w:t xml:space="preserve">In all XBeach simulations the hydrodynamic simulation starts at time 0. Model output can be postponed until the time specified by the keyword </w:t>
      </w:r>
      <w:r w:rsidRPr="00752797">
        <w:rPr>
          <w:i/>
          <w:lang w:val="en-US"/>
        </w:rPr>
        <w:t xml:space="preserve">tstart </w:t>
      </w:r>
      <w:r w:rsidRPr="00752797">
        <w:rPr>
          <w:lang w:val="en-US"/>
        </w:rPr>
        <w:t xml:space="preserve">(see </w:t>
      </w:r>
      <w:r w:rsidR="0065117A">
        <w:rPr>
          <w:lang w:val="en-US"/>
        </w:rPr>
        <w:fldChar w:fldCharType="begin"/>
      </w:r>
      <w:r w:rsidR="0065117A">
        <w:rPr>
          <w:lang w:val="en-US"/>
        </w:rPr>
        <w:instrText xml:space="preserve"> REF _Ref416526263 \r \h </w:instrText>
      </w:r>
      <w:r w:rsidR="0065117A">
        <w:rPr>
          <w:lang w:val="en-US"/>
        </w:rPr>
      </w:r>
      <w:r w:rsidR="0065117A">
        <w:rPr>
          <w:lang w:val="en-US"/>
        </w:rPr>
        <w:fldChar w:fldCharType="separate"/>
      </w:r>
      <w:r w:rsidR="002E51A3">
        <w:rPr>
          <w:lang w:val="en-US"/>
        </w:rPr>
        <w:t>4.17.2</w:t>
      </w:r>
      <w:r w:rsidR="0065117A">
        <w:rPr>
          <w:lang w:val="en-US"/>
        </w:rPr>
        <w:fldChar w:fldCharType="end"/>
      </w:r>
      <w:r w:rsidR="0065117A">
        <w:rPr>
          <w:lang w:val="en-US"/>
        </w:rPr>
        <w:t>). The time step of the</w:t>
      </w:r>
      <w:r w:rsidRPr="00752797">
        <w:rPr>
          <w:lang w:val="en-US"/>
        </w:rPr>
        <w:t xml:space="preserve"> simulation is determined based on a given maximum Courant number using the keyword </w:t>
      </w:r>
      <w:r w:rsidRPr="00752797">
        <w:rPr>
          <w:i/>
          <w:lang w:val="en-US"/>
        </w:rPr>
        <w:t>CFL</w:t>
      </w:r>
      <w:r w:rsidRPr="00752797">
        <w:rPr>
          <w:lang w:val="en-US"/>
        </w:rPr>
        <w:t>. The table below gives an overview of all keywords related to time management:</w:t>
      </w:r>
    </w:p>
    <w:p w14:paraId="276908AD" w14:textId="3BB3F0C4" w:rsidR="00003B05" w:rsidRPr="00752797" w:rsidRDefault="00003B05" w:rsidP="00003B05">
      <w:pPr>
        <w:pStyle w:val="Caption"/>
        <w:rPr>
          <w:lang w:val="en-US"/>
        </w:rPr>
      </w:pPr>
      <w:proofErr w:type="gramStart"/>
      <w:r w:rsidRPr="00752797">
        <w:rPr>
          <w:lang w:val="en-US"/>
        </w:rPr>
        <w:t xml:space="preserve">Table </w:t>
      </w:r>
      <w:r w:rsidR="00366571">
        <w:rPr>
          <w:lang w:val="en-US"/>
        </w:rPr>
        <w:fldChar w:fldCharType="begin"/>
      </w:r>
      <w:r w:rsidR="00366571">
        <w:rPr>
          <w:lang w:val="en-US"/>
        </w:rPr>
        <w:instrText xml:space="preserve"> STYLEREF 1 \s </w:instrText>
      </w:r>
      <w:r w:rsidR="00366571">
        <w:rPr>
          <w:lang w:val="en-US"/>
        </w:rPr>
        <w:fldChar w:fldCharType="separate"/>
      </w:r>
      <w:r w:rsidR="002E51A3">
        <w:rPr>
          <w:noProof/>
          <w:lang w:val="en-US"/>
        </w:rPr>
        <w:t>4</w:t>
      </w:r>
      <w:r w:rsidR="00366571">
        <w:rPr>
          <w:lang w:val="en-US"/>
        </w:rPr>
        <w:fldChar w:fldCharType="end"/>
      </w:r>
      <w:r w:rsidR="00366571">
        <w:rPr>
          <w:lang w:val="en-US"/>
        </w:rPr>
        <w:t>.</w:t>
      </w:r>
      <w:proofErr w:type="gramEnd"/>
      <w:r w:rsidR="00366571">
        <w:rPr>
          <w:lang w:val="en-US"/>
        </w:rPr>
        <w:fldChar w:fldCharType="begin"/>
      </w:r>
      <w:r w:rsidR="00366571">
        <w:rPr>
          <w:lang w:val="en-US"/>
        </w:rPr>
        <w:instrText xml:space="preserve"> SEQ Table \* ARABIC \s 1 </w:instrText>
      </w:r>
      <w:r w:rsidR="00366571">
        <w:rPr>
          <w:lang w:val="en-US"/>
        </w:rPr>
        <w:fldChar w:fldCharType="separate"/>
      </w:r>
      <w:r w:rsidR="002E51A3">
        <w:rPr>
          <w:noProof/>
          <w:lang w:val="en-US"/>
        </w:rPr>
        <w:t>25</w:t>
      </w:r>
      <w:r w:rsidR="00366571">
        <w:rPr>
          <w:lang w:val="en-US"/>
        </w:rPr>
        <w:fldChar w:fldCharType="end"/>
      </w:r>
      <w:r w:rsidRPr="00752797">
        <w:rPr>
          <w:lang w:val="en-US"/>
        </w:rPr>
        <w:tab/>
        <w:t>Overview of all keywords related to time management</w:t>
      </w:r>
    </w:p>
    <w:tbl>
      <w:tblPr>
        <w:tblStyle w:val="LightShading-Accent1"/>
        <w:tblW w:w="0" w:type="auto"/>
        <w:tblLook w:val="04A0" w:firstRow="1" w:lastRow="0" w:firstColumn="1" w:lastColumn="0" w:noHBand="0" w:noVBand="1"/>
      </w:tblPr>
      <w:tblGrid>
        <w:gridCol w:w="1525"/>
        <w:gridCol w:w="2326"/>
        <w:gridCol w:w="1252"/>
        <w:gridCol w:w="1656"/>
        <w:gridCol w:w="848"/>
        <w:gridCol w:w="1323"/>
      </w:tblGrid>
      <w:tr w:rsidR="00620A54" w:rsidRPr="00752797" w14:paraId="09DF268C"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037E96F0" w14:textId="77777777" w:rsidR="00620A54" w:rsidRPr="00752797" w:rsidRDefault="00620A54" w:rsidP="002603CC">
            <w:pPr>
              <w:pStyle w:val="PlainText"/>
              <w:jc w:val="both"/>
            </w:pPr>
            <w:r w:rsidRPr="00752797">
              <w:t>keyword</w:t>
            </w:r>
          </w:p>
        </w:tc>
        <w:tc>
          <w:tcPr>
            <w:tcW w:w="2834" w:type="dxa"/>
          </w:tcPr>
          <w:p w14:paraId="2A71309B"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536285B8"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5B0D4C4"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BDF0C6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66EC149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12336153"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0D69117" w14:textId="77777777" w:rsidR="00620A54" w:rsidRPr="00752797" w:rsidRDefault="00620A54" w:rsidP="002603CC">
            <w:pPr>
              <w:pStyle w:val="PlainText"/>
              <w:jc w:val="both"/>
            </w:pPr>
            <w:r w:rsidRPr="00752797">
              <w:t>CFL</w:t>
            </w:r>
          </w:p>
        </w:tc>
        <w:tc>
          <w:tcPr>
            <w:tcW w:w="2834" w:type="dxa"/>
          </w:tcPr>
          <w:p w14:paraId="5288FD1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Courant-Friedrichs-Lewy number</w:t>
            </w:r>
          </w:p>
        </w:tc>
        <w:tc>
          <w:tcPr>
            <w:tcW w:w="1417" w:type="dxa"/>
          </w:tcPr>
          <w:p w14:paraId="6C623E1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0.7</w:t>
            </w:r>
          </w:p>
        </w:tc>
        <w:tc>
          <w:tcPr>
            <w:tcW w:w="1984" w:type="dxa"/>
          </w:tcPr>
          <w:p w14:paraId="0FF5A17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0.1 - 0.9</w:t>
            </w:r>
          </w:p>
        </w:tc>
        <w:tc>
          <w:tcPr>
            <w:tcW w:w="850" w:type="dxa"/>
          </w:tcPr>
          <w:p w14:paraId="5D3F743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6597D9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07EA72D0"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5829565D" w14:textId="77777777" w:rsidR="00620A54" w:rsidRPr="00752797" w:rsidRDefault="00620A54" w:rsidP="002603CC">
            <w:pPr>
              <w:pStyle w:val="PlainText"/>
              <w:jc w:val="both"/>
            </w:pPr>
            <w:r w:rsidRPr="00752797">
              <w:t>tstop</w:t>
            </w:r>
          </w:p>
        </w:tc>
        <w:tc>
          <w:tcPr>
            <w:tcW w:w="2834" w:type="dxa"/>
          </w:tcPr>
          <w:p w14:paraId="44E303E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Stop time of simulation, in morphological time</w:t>
            </w:r>
          </w:p>
        </w:tc>
        <w:tc>
          <w:tcPr>
            <w:tcW w:w="1417" w:type="dxa"/>
          </w:tcPr>
          <w:p w14:paraId="54189D4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2000.0</w:t>
            </w:r>
          </w:p>
        </w:tc>
        <w:tc>
          <w:tcPr>
            <w:tcW w:w="1984" w:type="dxa"/>
          </w:tcPr>
          <w:p w14:paraId="4F55FAF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1.0 - 1000000.0</w:t>
            </w:r>
          </w:p>
        </w:tc>
        <w:tc>
          <w:tcPr>
            <w:tcW w:w="850" w:type="dxa"/>
          </w:tcPr>
          <w:p w14:paraId="3089B79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700" w:type="dxa"/>
          </w:tcPr>
          <w:p w14:paraId="2E54D7E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93C35D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8433F26" w14:textId="77777777" w:rsidR="00620A54" w:rsidRPr="00752797" w:rsidRDefault="00620A54" w:rsidP="002603CC">
            <w:pPr>
              <w:pStyle w:val="PlainText"/>
              <w:jc w:val="both"/>
            </w:pPr>
            <w:r w:rsidRPr="00752797">
              <w:t>tunits</w:t>
            </w:r>
            <w:r w:rsidR="001B6449" w:rsidRPr="00752797">
              <w:t>+</w:t>
            </w:r>
          </w:p>
        </w:tc>
        <w:tc>
          <w:tcPr>
            <w:tcW w:w="2834" w:type="dxa"/>
          </w:tcPr>
          <w:p w14:paraId="56DA676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Time units in udunits format (seconds since 1970-01-01 00:00:00.00 +1:00)</w:t>
            </w:r>
          </w:p>
        </w:tc>
        <w:tc>
          <w:tcPr>
            <w:tcW w:w="1417" w:type="dxa"/>
          </w:tcPr>
          <w:p w14:paraId="13BCAE2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984" w:type="dxa"/>
          </w:tcPr>
          <w:p w14:paraId="48721E0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5CF6E92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075B6B9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5EA1760" w14:textId="77777777" w:rsidR="00620A54" w:rsidRPr="00752797" w:rsidRDefault="00620A54" w:rsidP="002603CC">
      <w:pPr>
        <w:spacing w:line="240" w:lineRule="auto"/>
        <w:rPr>
          <w:b/>
          <w:bCs/>
          <w:sz w:val="30"/>
          <w:szCs w:val="32"/>
          <w:lang w:val="en-US"/>
        </w:rPr>
      </w:pPr>
      <w:r w:rsidRPr="00752797">
        <w:rPr>
          <w:lang w:val="en-US"/>
        </w:rPr>
        <w:br w:type="page"/>
      </w:r>
    </w:p>
    <w:p w14:paraId="308FA667" w14:textId="5E16D56D" w:rsidR="00620A54" w:rsidRPr="00752797" w:rsidRDefault="00FD764F" w:rsidP="00A8268D">
      <w:pPr>
        <w:pStyle w:val="Heading1"/>
        <w:rPr>
          <w:lang w:val="en-US"/>
        </w:rPr>
      </w:pPr>
      <w:bookmarkStart w:id="713" w:name="_Toc431915679"/>
      <w:bookmarkStart w:id="714" w:name="_Toc431915785"/>
      <w:r>
        <w:rPr>
          <w:lang w:val="en-US"/>
        </w:rPr>
        <w:lastRenderedPageBreak/>
        <w:t>References</w:t>
      </w:r>
      <w:bookmarkEnd w:id="713"/>
      <w:bookmarkEnd w:id="714"/>
    </w:p>
    <w:p w14:paraId="11EF7FE2"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Andrews, D. G., &amp; Mcintyre, M. E. (1978). </w:t>
      </w:r>
      <w:proofErr w:type="gramStart"/>
      <w:r w:rsidRPr="002D6E55">
        <w:rPr>
          <w:rFonts w:ascii="Arial" w:hAnsi="Arial" w:cs="Arial"/>
          <w:sz w:val="21"/>
          <w:szCs w:val="21"/>
          <w:lang w:val="en-US"/>
        </w:rPr>
        <w:t>An exact theory of nonlinear waves on a Lagrangian-mean flow.</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Journal of Fluid Mechanics, 89, 609.</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10.1017/S0022112078002773</w:t>
      </w:r>
    </w:p>
    <w:p w14:paraId="2C09B90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Baldock, T. E., Holmes, P., Bunker, S., &amp; van Weert, P. (1998). </w:t>
      </w:r>
      <w:proofErr w:type="gramStart"/>
      <w:r w:rsidRPr="002D6E55">
        <w:rPr>
          <w:rFonts w:ascii="Arial" w:hAnsi="Arial" w:cs="Arial"/>
          <w:sz w:val="21"/>
          <w:szCs w:val="21"/>
          <w:lang w:val="en-US"/>
        </w:rPr>
        <w:t>Cross-shore hydrodynamics within an unsaturated surfzone.</w:t>
      </w:r>
      <w:proofErr w:type="gramEnd"/>
      <w:r w:rsidRPr="002D6E55">
        <w:rPr>
          <w:rFonts w:ascii="Arial" w:hAnsi="Arial" w:cs="Arial"/>
          <w:sz w:val="21"/>
          <w:szCs w:val="21"/>
          <w:lang w:val="en-US"/>
        </w:rPr>
        <w:t xml:space="preserve"> Coastal Engineering, 34, 173–196.</w:t>
      </w:r>
    </w:p>
    <w:p w14:paraId="0C0AFBD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Battjes, J. A. (1975). </w:t>
      </w:r>
      <w:proofErr w:type="gramStart"/>
      <w:r w:rsidRPr="002D6E55">
        <w:rPr>
          <w:rFonts w:ascii="Arial" w:hAnsi="Arial" w:cs="Arial"/>
          <w:sz w:val="21"/>
          <w:szCs w:val="21"/>
          <w:lang w:val="en-US"/>
        </w:rPr>
        <w:t>Modelling of turbulence in the surfzone.</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Symposium on Modelling Techniques, San Francisco, 1050–1061.</w:t>
      </w:r>
      <w:proofErr w:type="gramEnd"/>
    </w:p>
    <w:p w14:paraId="1C6B00A1" w14:textId="77777777"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nl-NL"/>
        </w:rPr>
        <w:t xml:space="preserve">Daly, C., Roelvink, J. A., van Dongeren, A. R., &amp; McCall, R. T. (2010). </w:t>
      </w:r>
      <w:r w:rsidRPr="002D6E55">
        <w:rPr>
          <w:rFonts w:ascii="Arial" w:hAnsi="Arial" w:cs="Arial"/>
          <w:sz w:val="21"/>
          <w:szCs w:val="21"/>
          <w:lang w:val="en-US"/>
        </w:rPr>
        <w:t>Short wave breaking effects on law frequency waves. Proceedings 30th International Conference on Coastal Engineering, San Diego, 1–13.</w:t>
      </w:r>
    </w:p>
    <w:p w14:paraId="5003DE74" w14:textId="77777777" w:rsidR="002D6E55" w:rsidRPr="00FD764F" w:rsidRDefault="002D6E55" w:rsidP="002D6E55">
      <w:pPr>
        <w:pStyle w:val="NormalWeb"/>
        <w:ind w:left="480" w:hanging="480"/>
        <w:rPr>
          <w:rFonts w:ascii="Arial" w:hAnsi="Arial" w:cs="Arial"/>
          <w:sz w:val="21"/>
          <w:szCs w:val="21"/>
          <w:lang w:val="fr-FR"/>
        </w:rPr>
      </w:pPr>
      <w:r w:rsidRPr="004778BC">
        <w:rPr>
          <w:rFonts w:ascii="Arial" w:hAnsi="Arial" w:cs="Arial"/>
          <w:sz w:val="21"/>
          <w:szCs w:val="21"/>
          <w:lang w:val="nl-NL"/>
        </w:rPr>
        <w:t xml:space="preserve">Daly, C., Roelvink, J. A., van Dongeren, A. R., </w:t>
      </w:r>
      <w:proofErr w:type="gramStart"/>
      <w:r w:rsidRPr="004778BC">
        <w:rPr>
          <w:rFonts w:ascii="Arial" w:hAnsi="Arial" w:cs="Arial"/>
          <w:sz w:val="21"/>
          <w:szCs w:val="21"/>
          <w:lang w:val="nl-NL"/>
        </w:rPr>
        <w:t>van</w:t>
      </w:r>
      <w:proofErr w:type="gramEnd"/>
      <w:r w:rsidRPr="004778BC">
        <w:rPr>
          <w:rFonts w:ascii="Arial" w:hAnsi="Arial" w:cs="Arial"/>
          <w:sz w:val="21"/>
          <w:szCs w:val="21"/>
          <w:lang w:val="nl-NL"/>
        </w:rPr>
        <w:t xml:space="preserve"> Thiel de Vries, J. S. M., &amp; McCall, R. T. (2012). </w:t>
      </w:r>
      <w:proofErr w:type="gramStart"/>
      <w:r w:rsidRPr="002D6E55">
        <w:rPr>
          <w:rFonts w:ascii="Arial" w:hAnsi="Arial" w:cs="Arial"/>
          <w:sz w:val="21"/>
          <w:szCs w:val="21"/>
          <w:lang w:val="en-US"/>
        </w:rPr>
        <w:t>Validation of an advective-deterministic approach to short wave breaking in a surf-beat model.</w:t>
      </w:r>
      <w:proofErr w:type="gramEnd"/>
      <w:r w:rsidRPr="002D6E55">
        <w:rPr>
          <w:rFonts w:ascii="Arial" w:hAnsi="Arial" w:cs="Arial"/>
          <w:sz w:val="21"/>
          <w:szCs w:val="21"/>
          <w:lang w:val="en-US"/>
        </w:rPr>
        <w:t xml:space="preserve"> </w:t>
      </w:r>
      <w:r w:rsidRPr="00FD764F">
        <w:rPr>
          <w:rFonts w:ascii="Arial" w:hAnsi="Arial" w:cs="Arial"/>
          <w:sz w:val="21"/>
          <w:szCs w:val="21"/>
          <w:lang w:val="fr-FR"/>
        </w:rPr>
        <w:t>Coastal Engineering, 60, 69–83. doi:10.1016/j.coastaleng.2011.08.001</w:t>
      </w:r>
    </w:p>
    <w:p w14:paraId="3F79EA4C" w14:textId="77777777"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fr-FR"/>
        </w:rPr>
        <w:t xml:space="preserve">Darcy, H. (1856). Les fontaines publiques de la ville de dijon. </w:t>
      </w:r>
      <w:r w:rsidRPr="002D6E55">
        <w:rPr>
          <w:rFonts w:ascii="Arial" w:hAnsi="Arial" w:cs="Arial"/>
          <w:sz w:val="21"/>
          <w:szCs w:val="21"/>
          <w:lang w:val="en-US"/>
        </w:rPr>
        <w:t>Tech. Rep., Dalmont, Paris.</w:t>
      </w:r>
    </w:p>
    <w:p w14:paraId="431E3D80" w14:textId="77777777" w:rsidR="002D6E55" w:rsidRPr="002D6E55" w:rsidRDefault="002D6E55" w:rsidP="002D6E55">
      <w:pPr>
        <w:pStyle w:val="NormalWeb"/>
        <w:ind w:left="480" w:hanging="480"/>
        <w:rPr>
          <w:rFonts w:ascii="Arial" w:hAnsi="Arial" w:cs="Arial"/>
          <w:sz w:val="21"/>
          <w:szCs w:val="21"/>
          <w:lang w:val="en-US"/>
        </w:rPr>
      </w:pPr>
      <w:proofErr w:type="gramStart"/>
      <w:r w:rsidRPr="00486984">
        <w:rPr>
          <w:rFonts w:ascii="Arial" w:hAnsi="Arial" w:cs="Arial"/>
          <w:sz w:val="21"/>
          <w:szCs w:val="21"/>
        </w:rPr>
        <w:t>De Jong, M. P. C., Roelvink, J. A., &amp; Breederveld, C. (2013).</w:t>
      </w:r>
      <w:proofErr w:type="gramEnd"/>
      <w:r w:rsidRPr="00486984">
        <w:rPr>
          <w:rFonts w:ascii="Arial" w:hAnsi="Arial" w:cs="Arial"/>
          <w:sz w:val="21"/>
          <w:szCs w:val="21"/>
        </w:rPr>
        <w:t xml:space="preserve"> </w:t>
      </w:r>
      <w:proofErr w:type="gramStart"/>
      <w:r w:rsidRPr="002D6E55">
        <w:rPr>
          <w:rFonts w:ascii="Arial" w:hAnsi="Arial" w:cs="Arial"/>
          <w:sz w:val="21"/>
          <w:szCs w:val="21"/>
          <w:lang w:val="en-US"/>
        </w:rPr>
        <w:t>Numerical modelling of passing-ship effects in complex geometries and on shallow water.</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Pianc Smart Rivers 2013.</w:t>
      </w:r>
      <w:proofErr w:type="gramEnd"/>
    </w:p>
    <w:p w14:paraId="7A2A33CF"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De Vet, P. L. M. (2014). Modelling sediment transport and morphology during overwash and breaching events. </w:t>
      </w:r>
      <w:proofErr w:type="gramStart"/>
      <w:r w:rsidRPr="002D6E55">
        <w:rPr>
          <w:rFonts w:ascii="Arial" w:hAnsi="Arial" w:cs="Arial"/>
          <w:sz w:val="21"/>
          <w:szCs w:val="21"/>
          <w:lang w:val="en-US"/>
        </w:rPr>
        <w:t>MSc thesis, Delft University of Technology, Delft.</w:t>
      </w:r>
      <w:proofErr w:type="gramEnd"/>
    </w:p>
    <w:p w14:paraId="40128403"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Deigaard, R. (1993). </w:t>
      </w:r>
      <w:proofErr w:type="gramStart"/>
      <w:r w:rsidRPr="002D6E55">
        <w:rPr>
          <w:rFonts w:ascii="Arial" w:hAnsi="Arial" w:cs="Arial"/>
          <w:sz w:val="21"/>
          <w:szCs w:val="21"/>
          <w:lang w:val="en-US"/>
        </w:rPr>
        <w:t>A note on the three-dimensional shear stress distribution in a surf zone.</w:t>
      </w:r>
      <w:proofErr w:type="gramEnd"/>
      <w:r w:rsidRPr="002D6E55">
        <w:rPr>
          <w:rFonts w:ascii="Arial" w:hAnsi="Arial" w:cs="Arial"/>
          <w:sz w:val="21"/>
          <w:szCs w:val="21"/>
          <w:lang w:val="en-US"/>
        </w:rPr>
        <w:t xml:space="preserve"> Coastal Engineering, 20, 157–171.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10.1016/0378-3839(93)90059-H</w:t>
      </w:r>
    </w:p>
    <w:p w14:paraId="215F2BA7"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Deltares.</w:t>
      </w:r>
      <w:proofErr w:type="gramEnd"/>
      <w:r w:rsidRPr="002D6E55">
        <w:rPr>
          <w:rFonts w:ascii="Arial" w:hAnsi="Arial" w:cs="Arial"/>
          <w:sz w:val="21"/>
          <w:szCs w:val="21"/>
          <w:lang w:val="en-US"/>
        </w:rPr>
        <w:t xml:space="preserve"> (2011). Delft3D-FLOW: user manual.</w:t>
      </w:r>
    </w:p>
    <w:p w14:paraId="5B1A60DC" w14:textId="77777777" w:rsidR="002D6E55" w:rsidRPr="002D6E55" w:rsidRDefault="002D6E55" w:rsidP="002D6E55">
      <w:pPr>
        <w:pStyle w:val="NormalWeb"/>
        <w:ind w:left="480" w:hanging="480"/>
        <w:rPr>
          <w:rFonts w:ascii="Arial" w:hAnsi="Arial" w:cs="Arial"/>
          <w:sz w:val="21"/>
          <w:szCs w:val="21"/>
          <w:lang w:val="en-US"/>
        </w:rPr>
      </w:pPr>
      <w:r w:rsidRPr="00FD764F">
        <w:rPr>
          <w:rFonts w:ascii="Arial" w:hAnsi="Arial" w:cs="Arial"/>
          <w:sz w:val="21"/>
          <w:szCs w:val="21"/>
        </w:rPr>
        <w:t xml:space="preserve">Den Adel, H. (1987). </w:t>
      </w:r>
      <w:r w:rsidRPr="004778BC">
        <w:rPr>
          <w:rFonts w:ascii="Arial" w:hAnsi="Arial" w:cs="Arial"/>
          <w:sz w:val="21"/>
          <w:szCs w:val="21"/>
          <w:lang w:val="nl-NL"/>
        </w:rPr>
        <w:t xml:space="preserve">Heranalyse doorlatendheidsmetingen door middel van de forchheimer relatie. </w:t>
      </w:r>
      <w:proofErr w:type="gramStart"/>
      <w:r w:rsidRPr="002D6E55">
        <w:rPr>
          <w:rFonts w:ascii="Arial" w:hAnsi="Arial" w:cs="Arial"/>
          <w:sz w:val="21"/>
          <w:szCs w:val="21"/>
          <w:lang w:val="en-US"/>
        </w:rPr>
        <w:t>Technical Report M 1795/H 195, CO 272550/56, Grondmechanica Delft, Waterloopkundig Laboratorium.</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Dutch.</w:t>
      </w:r>
      <w:proofErr w:type="gramEnd"/>
    </w:p>
    <w:p w14:paraId="1E02C4CC"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Galappatti, R., &amp; Vreugdenhill, C. B. (1985).</w:t>
      </w:r>
      <w:proofErr w:type="gramEnd"/>
      <w:r w:rsidRPr="002D6E55">
        <w:rPr>
          <w:rFonts w:ascii="Arial" w:hAnsi="Arial" w:cs="Arial"/>
          <w:sz w:val="21"/>
          <w:szCs w:val="21"/>
          <w:lang w:val="en-US"/>
        </w:rPr>
        <w:t xml:space="preserve"> A depth integrated model for suspended transport. Journal for Hydraulic Research, 23(4), 359–377.</w:t>
      </w:r>
    </w:p>
    <w:p w14:paraId="6B4476A9"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Guza, R. T., &amp; Thornton, E. B. (1985).</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Velocity moments in the nearshore.</w:t>
      </w:r>
      <w:proofErr w:type="gramEnd"/>
      <w:r w:rsidRPr="002D6E55">
        <w:rPr>
          <w:rFonts w:ascii="Arial" w:hAnsi="Arial" w:cs="Arial"/>
          <w:sz w:val="21"/>
          <w:szCs w:val="21"/>
          <w:lang w:val="en-US"/>
        </w:rPr>
        <w:t xml:space="preserve"> Coastal Engineering, 111(2), 235–256.</w:t>
      </w:r>
    </w:p>
    <w:p w14:paraId="3C892635"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Halford, K. (2000). </w:t>
      </w:r>
      <w:proofErr w:type="gramStart"/>
      <w:r w:rsidRPr="002D6E55">
        <w:rPr>
          <w:rFonts w:ascii="Arial" w:hAnsi="Arial" w:cs="Arial"/>
          <w:sz w:val="21"/>
          <w:szCs w:val="21"/>
          <w:lang w:val="en-US"/>
        </w:rPr>
        <w:t>Simulation and interpretation of borehole flowmeter results under laminar and turbulent flow conditions.</w:t>
      </w:r>
      <w:proofErr w:type="gramEnd"/>
      <w:r w:rsidRPr="002D6E55">
        <w:rPr>
          <w:rFonts w:ascii="Arial" w:hAnsi="Arial" w:cs="Arial"/>
          <w:sz w:val="21"/>
          <w:szCs w:val="21"/>
          <w:lang w:val="en-US"/>
        </w:rPr>
        <w:t xml:space="preserve"> Proceedings of the Seventh International Symposium on Logging for Minerals and Geotechnical Applications, Golden, Colorado, </w:t>
      </w:r>
      <w:proofErr w:type="gramStart"/>
      <w:r w:rsidRPr="002D6E55">
        <w:rPr>
          <w:rFonts w:ascii="Arial" w:hAnsi="Arial" w:cs="Arial"/>
          <w:sz w:val="21"/>
          <w:szCs w:val="21"/>
          <w:lang w:val="en-US"/>
        </w:rPr>
        <w:t>The</w:t>
      </w:r>
      <w:proofErr w:type="gramEnd"/>
      <w:r w:rsidRPr="002D6E55">
        <w:rPr>
          <w:rFonts w:ascii="Arial" w:hAnsi="Arial" w:cs="Arial"/>
          <w:sz w:val="21"/>
          <w:szCs w:val="21"/>
          <w:lang w:val="en-US"/>
        </w:rPr>
        <w:t xml:space="preserve"> Minerals and Geotechnical Logging Society, 157–168.</w:t>
      </w:r>
    </w:p>
    <w:p w14:paraId="748B9FFC"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Hallermeier, R. J. (1981). </w:t>
      </w:r>
      <w:proofErr w:type="gramStart"/>
      <w:r w:rsidRPr="002D6E55">
        <w:rPr>
          <w:rFonts w:ascii="Arial" w:hAnsi="Arial" w:cs="Arial"/>
          <w:sz w:val="21"/>
          <w:szCs w:val="21"/>
          <w:lang w:val="en-US"/>
        </w:rPr>
        <w:t>Terminal settling velocity of commonly occurring sand grains.</w:t>
      </w:r>
      <w:proofErr w:type="gramEnd"/>
      <w:r w:rsidRPr="002D6E55">
        <w:rPr>
          <w:rFonts w:ascii="Arial" w:hAnsi="Arial" w:cs="Arial"/>
          <w:sz w:val="21"/>
          <w:szCs w:val="21"/>
          <w:lang w:val="en-US"/>
        </w:rPr>
        <w:t xml:space="preserve"> Sedimentology, 28, 859–865.</w:t>
      </w:r>
    </w:p>
    <w:p w14:paraId="2B85737F" w14:textId="77777777" w:rsid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lastRenderedPageBreak/>
        <w:t>Harbaugh, A. W. (2005). MODFLOW-</w:t>
      </w:r>
      <w:proofErr w:type="gramStart"/>
      <w:r w:rsidRPr="002D6E55">
        <w:rPr>
          <w:rFonts w:ascii="Arial" w:hAnsi="Arial" w:cs="Arial"/>
          <w:sz w:val="21"/>
          <w:szCs w:val="21"/>
          <w:lang w:val="en-US"/>
        </w:rPr>
        <w:t>2005 ,</w:t>
      </w:r>
      <w:proofErr w:type="gramEnd"/>
      <w:r w:rsidRPr="002D6E55">
        <w:rPr>
          <w:rFonts w:ascii="Arial" w:hAnsi="Arial" w:cs="Arial"/>
          <w:sz w:val="21"/>
          <w:szCs w:val="21"/>
          <w:lang w:val="en-US"/>
        </w:rPr>
        <w:t xml:space="preserve"> The USGS Modular Ground-Water Model. </w:t>
      </w:r>
      <w:proofErr w:type="gramStart"/>
      <w:r w:rsidRPr="002D6E55">
        <w:rPr>
          <w:rFonts w:ascii="Arial" w:hAnsi="Arial" w:cs="Arial"/>
          <w:sz w:val="21"/>
          <w:szCs w:val="21"/>
          <w:lang w:val="en-US"/>
        </w:rPr>
        <w:t>U.S. Geological Survey Techniques and Methods, 253.</w:t>
      </w:r>
      <w:proofErr w:type="gramEnd"/>
    </w:p>
    <w:p w14:paraId="42EB86C3" w14:textId="77777777" w:rsidR="00A5069A" w:rsidRPr="00A5069A" w:rsidRDefault="00A5069A" w:rsidP="00A5069A">
      <w:pPr>
        <w:pStyle w:val="NormalWeb"/>
        <w:ind w:left="480" w:hanging="480"/>
        <w:rPr>
          <w:rFonts w:ascii="Arial" w:hAnsi="Arial" w:cs="Arial"/>
          <w:sz w:val="21"/>
          <w:szCs w:val="21"/>
          <w:lang w:val="en-US"/>
        </w:rPr>
      </w:pPr>
      <w:r w:rsidRPr="00A5069A">
        <w:rPr>
          <w:rFonts w:ascii="Arial" w:hAnsi="Arial" w:cs="Arial"/>
          <w:sz w:val="21"/>
          <w:szCs w:val="21"/>
          <w:lang w:val="en-US"/>
        </w:rPr>
        <w:t xml:space="preserve">Hirsch, C. (2007). </w:t>
      </w:r>
      <w:proofErr w:type="gramStart"/>
      <w:r w:rsidRPr="00A5069A">
        <w:rPr>
          <w:rFonts w:ascii="Arial" w:hAnsi="Arial" w:cs="Arial"/>
          <w:sz w:val="21"/>
          <w:szCs w:val="21"/>
          <w:lang w:val="en-US"/>
        </w:rPr>
        <w:t>Numerical computation of internal and external flows.</w:t>
      </w:r>
      <w:proofErr w:type="gramEnd"/>
      <w:r w:rsidRPr="00A5069A">
        <w:rPr>
          <w:rFonts w:ascii="Arial" w:hAnsi="Arial" w:cs="Arial"/>
          <w:sz w:val="21"/>
          <w:szCs w:val="21"/>
          <w:lang w:val="en-US"/>
        </w:rPr>
        <w:t xml:space="preserve"> </w:t>
      </w:r>
      <w:proofErr w:type="gramStart"/>
      <w:r w:rsidRPr="00A5069A">
        <w:rPr>
          <w:rFonts w:ascii="Arial" w:hAnsi="Arial" w:cs="Arial"/>
          <w:sz w:val="21"/>
          <w:szCs w:val="21"/>
          <w:lang w:val="en-US"/>
        </w:rPr>
        <w:t>New York John Wiley &amp; Sons.</w:t>
      </w:r>
      <w:proofErr w:type="gramEnd"/>
    </w:p>
    <w:p w14:paraId="39AC86CF"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Holthuijsen, L. H., Booij, N., &amp; Herbers, T. H. C. (1989).</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 prediction model for stationary, short-crested waves in shallow water with ambient currents.</w:t>
      </w:r>
      <w:proofErr w:type="gramEnd"/>
      <w:r w:rsidRPr="002D6E55">
        <w:rPr>
          <w:rFonts w:ascii="Arial" w:hAnsi="Arial" w:cs="Arial"/>
          <w:sz w:val="21"/>
          <w:szCs w:val="21"/>
          <w:lang w:val="en-US"/>
        </w:rPr>
        <w:t xml:space="preserve"> Coastal Engineering, 13(1), 23–54.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10.1016/0378-3839(89)90031-8</w:t>
      </w:r>
    </w:p>
    <w:p w14:paraId="2ABC8B77"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Janssen, T. T., &amp; Battjes, J. A. (2007).</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 note on wave energy dissipation over steep beaches.</w:t>
      </w:r>
      <w:proofErr w:type="gramEnd"/>
      <w:r w:rsidRPr="002D6E55">
        <w:rPr>
          <w:rFonts w:ascii="Arial" w:hAnsi="Arial" w:cs="Arial"/>
          <w:sz w:val="21"/>
          <w:szCs w:val="21"/>
          <w:lang w:val="en-US"/>
        </w:rPr>
        <w:t xml:space="preserve"> Coastal Engineering, 54, 711–716. doi:10.1016/j.coastaleng.2007.05.006</w:t>
      </w:r>
    </w:p>
    <w:p w14:paraId="1E3F2D06" w14:textId="77777777" w:rsidR="002D6E55" w:rsidRPr="002D6E55" w:rsidRDefault="002D6E55" w:rsidP="002D6E55">
      <w:pPr>
        <w:pStyle w:val="NormalWeb"/>
        <w:ind w:left="480" w:hanging="480"/>
        <w:rPr>
          <w:rFonts w:ascii="Arial" w:hAnsi="Arial" w:cs="Arial"/>
          <w:sz w:val="21"/>
          <w:szCs w:val="21"/>
          <w:lang w:val="en-US"/>
        </w:rPr>
      </w:pPr>
      <w:proofErr w:type="gramStart"/>
      <w:r w:rsidRPr="00FD764F">
        <w:rPr>
          <w:rFonts w:ascii="Arial" w:hAnsi="Arial" w:cs="Arial"/>
          <w:sz w:val="21"/>
          <w:szCs w:val="21"/>
        </w:rPr>
        <w:t>Komar, P. D., &amp; Miller, M. C. (1975).</w:t>
      </w:r>
      <w:proofErr w:type="gramEnd"/>
      <w:r w:rsidRPr="00FD764F">
        <w:rPr>
          <w:rFonts w:ascii="Arial" w:hAnsi="Arial" w:cs="Arial"/>
          <w:sz w:val="21"/>
          <w:szCs w:val="21"/>
        </w:rPr>
        <w:t xml:space="preserve"> </w:t>
      </w:r>
      <w:proofErr w:type="gramStart"/>
      <w:r w:rsidRPr="002D6E55">
        <w:rPr>
          <w:rFonts w:ascii="Arial" w:hAnsi="Arial" w:cs="Arial"/>
          <w:sz w:val="21"/>
          <w:szCs w:val="21"/>
          <w:lang w:val="en-US"/>
        </w:rPr>
        <w:t>On the comparison between the threshold of sediment motion under waves under unidirectional currents with a discussion of the practical evaluation of the threshold.</w:t>
      </w:r>
      <w:proofErr w:type="gramEnd"/>
      <w:r w:rsidRPr="002D6E55">
        <w:rPr>
          <w:rFonts w:ascii="Arial" w:hAnsi="Arial" w:cs="Arial"/>
          <w:sz w:val="21"/>
          <w:szCs w:val="21"/>
          <w:lang w:val="en-US"/>
        </w:rPr>
        <w:t xml:space="preserve"> Journal of Sedimentary Research, 362–367.</w:t>
      </w:r>
    </w:p>
    <w:p w14:paraId="78AEFC05"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Lam, D. C. L., &amp; Simpson, R. B. (1976). Centered differencing and the box scheme for diffusion convection problems. Journal of Computational Physics, 22, 486–500.</w:t>
      </w:r>
    </w:p>
    <w:p w14:paraId="6C073889"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Lee, K. H., Mizutani, N., Hur, D. S., &amp; Kamiya, A. (2007).</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The effect of groundwater on topographic changes in a gravel beach.</w:t>
      </w:r>
      <w:proofErr w:type="gramEnd"/>
      <w:r w:rsidRPr="002D6E55">
        <w:rPr>
          <w:rFonts w:ascii="Arial" w:hAnsi="Arial" w:cs="Arial"/>
          <w:sz w:val="21"/>
          <w:szCs w:val="21"/>
          <w:lang w:val="en-US"/>
        </w:rPr>
        <w:t xml:space="preserve"> Ocean Engineering, 34, 605–615. doi:10.1016/j.oceaneng.2005.10.026</w:t>
      </w:r>
    </w:p>
    <w:p w14:paraId="6C10CF2F"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Li, L., &amp; Barry, D. A. (2000).</w:t>
      </w:r>
      <w:proofErr w:type="gramEnd"/>
      <w:r w:rsidRPr="002D6E55">
        <w:rPr>
          <w:rFonts w:ascii="Arial" w:hAnsi="Arial" w:cs="Arial"/>
          <w:sz w:val="21"/>
          <w:szCs w:val="21"/>
          <w:lang w:val="en-US"/>
        </w:rPr>
        <w:t xml:space="preserve"> Wave-induced beach groundwater flow. Advances in Water Resources, 23, 325–337.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10.1016/S0309-1708(99)00032-9</w:t>
      </w:r>
    </w:p>
    <w:p w14:paraId="5BE9422C"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Longuet-Higgins, M. S., &amp; Stewart, R. W. (1962).</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Radiation stress and mass transport in gravity waves, with application to “surf beats.”</w:t>
      </w:r>
      <w:proofErr w:type="gramEnd"/>
      <w:r w:rsidRPr="002D6E55">
        <w:rPr>
          <w:rFonts w:ascii="Arial" w:hAnsi="Arial" w:cs="Arial"/>
          <w:sz w:val="21"/>
          <w:szCs w:val="21"/>
          <w:lang w:val="en-US"/>
        </w:rPr>
        <w:t xml:space="preserve"> Journal of Fluid Mechanics, 13, 481–504.</w:t>
      </w:r>
    </w:p>
    <w:p w14:paraId="1E9C74D1" w14:textId="77777777" w:rsidR="002D6E55" w:rsidRPr="002D6E55" w:rsidRDefault="002D6E55" w:rsidP="002D6E55">
      <w:pPr>
        <w:pStyle w:val="NormalWeb"/>
        <w:ind w:left="480" w:hanging="480"/>
        <w:rPr>
          <w:rFonts w:ascii="Arial" w:hAnsi="Arial" w:cs="Arial"/>
          <w:sz w:val="21"/>
          <w:szCs w:val="21"/>
          <w:lang w:val="en-US"/>
        </w:rPr>
      </w:pPr>
      <w:proofErr w:type="gramStart"/>
      <w:r w:rsidRPr="00D11398">
        <w:rPr>
          <w:rFonts w:ascii="Arial" w:hAnsi="Arial" w:cs="Arial"/>
          <w:sz w:val="21"/>
          <w:szCs w:val="21"/>
        </w:rPr>
        <w:t>Longuet-Higgins, M. S., &amp; Stewart, R. W. (1964).</w:t>
      </w:r>
      <w:proofErr w:type="gramEnd"/>
      <w:r w:rsidRPr="00D11398">
        <w:rPr>
          <w:rFonts w:ascii="Arial" w:hAnsi="Arial" w:cs="Arial"/>
          <w:sz w:val="21"/>
          <w:szCs w:val="21"/>
        </w:rPr>
        <w:t xml:space="preserve"> </w:t>
      </w:r>
      <w:r w:rsidRPr="002D6E55">
        <w:rPr>
          <w:rFonts w:ascii="Arial" w:hAnsi="Arial" w:cs="Arial"/>
          <w:sz w:val="21"/>
          <w:szCs w:val="21"/>
          <w:lang w:val="en-US"/>
        </w:rPr>
        <w:t>Radiation stress in water waves: a physical discussion with applications. Deep-Sea Research, 529–562.</w:t>
      </w:r>
    </w:p>
    <w:p w14:paraId="733A3FCD"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Longuet-Higgins, M. S., &amp; Turner, J. S. (1974).</w:t>
      </w:r>
      <w:proofErr w:type="gramEnd"/>
      <w:r w:rsidRPr="002D6E55">
        <w:rPr>
          <w:rFonts w:ascii="Arial" w:hAnsi="Arial" w:cs="Arial"/>
          <w:sz w:val="21"/>
          <w:szCs w:val="21"/>
          <w:lang w:val="en-US"/>
        </w:rPr>
        <w:t xml:space="preserve"> An “entraining plume” model of a spilling breaker. Journal of Fluid Mechanics, 63(01), 1–20.</w:t>
      </w:r>
    </w:p>
    <w:p w14:paraId="1CAE9F6D" w14:textId="6514278F" w:rsid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Lowe, R. J., Falter, J. L., Koseff, J. R., Monismith, S. G., &amp; Atkinson, M. J. (2007). Spectral wave flow attenuation within submerged canopies: Implications for wave energy dissipation. Journal of Geophysical Research: Oceans, 112, 1–14.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10.1029/2006JC003605</w:t>
      </w:r>
      <w:r w:rsidR="000534E1">
        <w:rPr>
          <w:rFonts w:ascii="Arial" w:hAnsi="Arial" w:cs="Arial"/>
          <w:sz w:val="21"/>
          <w:szCs w:val="21"/>
          <w:lang w:val="en-US"/>
        </w:rPr>
        <w:t>.</w:t>
      </w:r>
    </w:p>
    <w:p w14:paraId="6191FE90" w14:textId="77777777" w:rsidR="000534E1" w:rsidRPr="000534E1" w:rsidRDefault="000534E1" w:rsidP="000534E1">
      <w:pPr>
        <w:pStyle w:val="NormalWeb"/>
        <w:ind w:left="480" w:hanging="480"/>
        <w:rPr>
          <w:rFonts w:ascii="Arial" w:hAnsi="Arial" w:cs="Arial"/>
          <w:sz w:val="21"/>
          <w:szCs w:val="21"/>
          <w:lang w:val="en-US"/>
        </w:rPr>
      </w:pPr>
      <w:r w:rsidRPr="000534E1">
        <w:rPr>
          <w:rFonts w:ascii="Arial" w:hAnsi="Arial" w:cs="Arial"/>
          <w:sz w:val="21"/>
          <w:szCs w:val="21"/>
          <w:lang w:val="en-US"/>
        </w:rPr>
        <w:t>MacCormack, R. W. (1969). The effect of viscocity in hypervecloity impact cratering. AIAA Hyper Velocity Impact Conference, 69–354.</w:t>
      </w:r>
    </w:p>
    <w:p w14:paraId="7226C72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McCall, R. T., Masselink, G., Poate, T. G., Roelvink, J. a., Almeida, L. P., Davidson, M., &amp; Russell, P. E. (2014). </w:t>
      </w:r>
      <w:proofErr w:type="gramStart"/>
      <w:r w:rsidRPr="002D6E55">
        <w:rPr>
          <w:rFonts w:ascii="Arial" w:hAnsi="Arial" w:cs="Arial"/>
          <w:sz w:val="21"/>
          <w:szCs w:val="21"/>
          <w:lang w:val="en-US"/>
        </w:rPr>
        <w:t>Modelling storm hydrodynamics on gravel beaches with XBeach-G.</w:t>
      </w:r>
      <w:proofErr w:type="gramEnd"/>
      <w:r w:rsidRPr="002D6E55">
        <w:rPr>
          <w:rFonts w:ascii="Arial" w:hAnsi="Arial" w:cs="Arial"/>
          <w:sz w:val="21"/>
          <w:szCs w:val="21"/>
          <w:lang w:val="en-US"/>
        </w:rPr>
        <w:t xml:space="preserve"> Coastal Engineering, 91, 231–250. doi:10.1016/j.coastaleng.2014.06.007</w:t>
      </w:r>
    </w:p>
    <w:p w14:paraId="54B20F1C" w14:textId="513E8CB6"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es-ES"/>
        </w:rPr>
        <w:t xml:space="preserve">Mendez, F. J., &amp; Losada, I. J. (2004). </w:t>
      </w:r>
      <w:proofErr w:type="gramStart"/>
      <w:r w:rsidRPr="002D6E55">
        <w:rPr>
          <w:rFonts w:ascii="Arial" w:hAnsi="Arial" w:cs="Arial"/>
          <w:sz w:val="21"/>
          <w:szCs w:val="21"/>
          <w:lang w:val="en-US"/>
        </w:rPr>
        <w:t>An empirical model to estimate the propagation of random breaking and nonbreaking waves over vegetation fields.</w:t>
      </w:r>
      <w:proofErr w:type="gramEnd"/>
      <w:r w:rsidRPr="002D6E55">
        <w:rPr>
          <w:rFonts w:ascii="Arial" w:hAnsi="Arial" w:cs="Arial"/>
          <w:sz w:val="21"/>
          <w:szCs w:val="21"/>
          <w:lang w:val="en-US"/>
        </w:rPr>
        <w:t xml:space="preserve"> Coastal Engineering, 51, 103–118. doi:10.1016/j.coastaleng.2003.11.003</w:t>
      </w:r>
      <w:r w:rsidR="000534E1">
        <w:rPr>
          <w:rFonts w:ascii="Arial" w:hAnsi="Arial" w:cs="Arial"/>
          <w:sz w:val="21"/>
          <w:szCs w:val="21"/>
          <w:lang w:val="en-US"/>
        </w:rPr>
        <w:t>.</w:t>
      </w:r>
    </w:p>
    <w:p w14:paraId="4DFA8202"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lastRenderedPageBreak/>
        <w:t>Nairn, R. B., Roelvink, J. A., &amp; Southgate, H. N. (1990).</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Transition zone width and implications for modeling surfzone hydrodynamics.</w:t>
      </w:r>
      <w:proofErr w:type="gramEnd"/>
      <w:r w:rsidRPr="002D6E55">
        <w:rPr>
          <w:rFonts w:ascii="Arial" w:hAnsi="Arial" w:cs="Arial"/>
          <w:sz w:val="21"/>
          <w:szCs w:val="21"/>
          <w:lang w:val="en-US"/>
        </w:rPr>
        <w:t xml:space="preserve"> Proceedings 22th International Conference on Coastal Engineering, 68–81. doi:10.9753/icce.v22.</w:t>
      </w:r>
    </w:p>
    <w:p w14:paraId="1E5A6297"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Nederhoff, C. M., Lodder, Q. J., Boers, M., Den Bieman, J. P., &amp; Miller, J. K. (2015). </w:t>
      </w:r>
      <w:proofErr w:type="gramStart"/>
      <w:r w:rsidRPr="002D6E55">
        <w:rPr>
          <w:rFonts w:ascii="Arial" w:hAnsi="Arial" w:cs="Arial"/>
          <w:sz w:val="21"/>
          <w:szCs w:val="21"/>
          <w:lang w:val="en-US"/>
        </w:rPr>
        <w:t>Modeling the effects of hard structures on dune erosion and overwash - a case study of the impact of Hurricane Sandy on the New Jersey coast.</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Proceedings Coastal Sediments, San Diego, CA.</w:t>
      </w:r>
      <w:proofErr w:type="gramEnd"/>
    </w:p>
    <w:p w14:paraId="0C8508DC"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Phan, L., van Thiel de Vries, J. S. M., &amp; Stive, M. J. F. (2014). Coastal Mangrove Squeeze in the Mekong Delta. </w:t>
      </w:r>
      <w:proofErr w:type="gramStart"/>
      <w:r w:rsidRPr="002D6E55">
        <w:rPr>
          <w:rFonts w:ascii="Arial" w:hAnsi="Arial" w:cs="Arial"/>
          <w:sz w:val="21"/>
          <w:szCs w:val="21"/>
          <w:lang w:val="en-US"/>
        </w:rPr>
        <w:t>Journal of Coastal Research.</w:t>
      </w:r>
      <w:proofErr w:type="gramEnd"/>
    </w:p>
    <w:p w14:paraId="66B196C4" w14:textId="77777777" w:rsidR="002D6E55" w:rsidRPr="004778BC" w:rsidRDefault="002D6E55" w:rsidP="002D6E55">
      <w:pPr>
        <w:pStyle w:val="NormalWeb"/>
        <w:ind w:left="480" w:hanging="480"/>
        <w:rPr>
          <w:rFonts w:ascii="Arial" w:hAnsi="Arial" w:cs="Arial"/>
          <w:sz w:val="21"/>
          <w:szCs w:val="21"/>
          <w:lang w:val="nl-NL"/>
        </w:rPr>
      </w:pPr>
      <w:r w:rsidRPr="002D6E55">
        <w:rPr>
          <w:rFonts w:ascii="Arial" w:hAnsi="Arial" w:cs="Arial"/>
          <w:sz w:val="21"/>
          <w:szCs w:val="21"/>
          <w:lang w:val="en-US"/>
        </w:rPr>
        <w:t xml:space="preserve">Phillips, O. M. (1977). </w:t>
      </w:r>
      <w:proofErr w:type="gramStart"/>
      <w:r w:rsidRPr="002D6E55">
        <w:rPr>
          <w:rFonts w:ascii="Arial" w:hAnsi="Arial" w:cs="Arial"/>
          <w:sz w:val="21"/>
          <w:szCs w:val="21"/>
          <w:lang w:val="en-US"/>
        </w:rPr>
        <w:t>The dynamics of the upper ocean.</w:t>
      </w:r>
      <w:proofErr w:type="gramEnd"/>
      <w:r w:rsidRPr="002D6E55">
        <w:rPr>
          <w:rFonts w:ascii="Arial" w:hAnsi="Arial" w:cs="Arial"/>
          <w:sz w:val="21"/>
          <w:szCs w:val="21"/>
          <w:lang w:val="en-US"/>
        </w:rPr>
        <w:t xml:space="preserve"> </w:t>
      </w:r>
      <w:r w:rsidRPr="004778BC">
        <w:rPr>
          <w:rFonts w:ascii="Arial" w:hAnsi="Arial" w:cs="Arial"/>
          <w:sz w:val="21"/>
          <w:szCs w:val="21"/>
          <w:lang w:val="nl-NL"/>
        </w:rPr>
        <w:t>Cambridge University Press, 366.</w:t>
      </w:r>
    </w:p>
    <w:p w14:paraId="20BC79AA" w14:textId="551A8E1C" w:rsidR="006B221E" w:rsidRPr="006B221E" w:rsidRDefault="006B221E" w:rsidP="006B221E">
      <w:pPr>
        <w:pStyle w:val="NormalWeb"/>
        <w:ind w:left="480" w:hanging="480"/>
        <w:rPr>
          <w:rFonts w:ascii="Arial" w:hAnsi="Arial" w:cs="Arial"/>
          <w:sz w:val="21"/>
          <w:szCs w:val="21"/>
          <w:lang w:val="en-US"/>
        </w:rPr>
      </w:pPr>
      <w:r w:rsidRPr="004778BC">
        <w:rPr>
          <w:rFonts w:ascii="Arial" w:hAnsi="Arial" w:cs="Arial"/>
          <w:sz w:val="21"/>
          <w:szCs w:val="21"/>
          <w:lang w:val="nl-NL"/>
        </w:rPr>
        <w:t xml:space="preserve">Quataert, E., Storlazzi, C. S., van Rooijen, A. A., Cheriton, O., &amp; </w:t>
      </w:r>
      <w:proofErr w:type="gramStart"/>
      <w:r w:rsidRPr="004778BC">
        <w:rPr>
          <w:rFonts w:ascii="Arial" w:hAnsi="Arial" w:cs="Arial"/>
          <w:sz w:val="21"/>
          <w:szCs w:val="21"/>
          <w:lang w:val="nl-NL"/>
        </w:rPr>
        <w:t>van</w:t>
      </w:r>
      <w:proofErr w:type="gramEnd"/>
      <w:r w:rsidRPr="004778BC">
        <w:rPr>
          <w:rFonts w:ascii="Arial" w:hAnsi="Arial" w:cs="Arial"/>
          <w:sz w:val="21"/>
          <w:szCs w:val="21"/>
          <w:lang w:val="nl-NL"/>
        </w:rPr>
        <w:t xml:space="preserve"> Dongeren, A. </w:t>
      </w:r>
      <w:proofErr w:type="gramStart"/>
      <w:r w:rsidRPr="004778BC">
        <w:rPr>
          <w:rFonts w:ascii="Arial" w:hAnsi="Arial" w:cs="Arial"/>
          <w:sz w:val="21"/>
          <w:szCs w:val="21"/>
          <w:lang w:val="nl-NL"/>
        </w:rPr>
        <w:t xml:space="preserve">R.  </w:t>
      </w:r>
      <w:r w:rsidRPr="006B221E">
        <w:rPr>
          <w:rFonts w:ascii="Arial" w:hAnsi="Arial" w:cs="Arial"/>
          <w:sz w:val="21"/>
          <w:szCs w:val="21"/>
          <w:lang w:val="en-US"/>
        </w:rPr>
        <w:t>The influence of coral reefs and climate change on wave-driven flooding of tropical coastlines.</w:t>
      </w:r>
      <w:proofErr w:type="gramEnd"/>
      <w:r w:rsidRPr="006B221E">
        <w:rPr>
          <w:rFonts w:ascii="Arial" w:hAnsi="Arial" w:cs="Arial"/>
          <w:sz w:val="21"/>
          <w:szCs w:val="21"/>
          <w:lang w:val="en-US"/>
        </w:rPr>
        <w:t xml:space="preserve"> </w:t>
      </w:r>
      <w:proofErr w:type="gramStart"/>
      <w:r w:rsidRPr="006B221E">
        <w:rPr>
          <w:rFonts w:ascii="Arial" w:hAnsi="Arial" w:cs="Arial"/>
          <w:sz w:val="21"/>
          <w:szCs w:val="21"/>
          <w:lang w:val="en-US"/>
        </w:rPr>
        <w:t>Geophysical Research Letters (in Press).</w:t>
      </w:r>
      <w:proofErr w:type="gramEnd"/>
    </w:p>
    <w:p w14:paraId="45F1DBE8"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Raubenheimer, B., Guza, R. T., &amp; Elgar, S. (1999). </w:t>
      </w:r>
      <w:proofErr w:type="gramStart"/>
      <w:r w:rsidRPr="002D6E55">
        <w:rPr>
          <w:rFonts w:ascii="Arial" w:hAnsi="Arial" w:cs="Arial"/>
          <w:sz w:val="21"/>
          <w:szCs w:val="21"/>
          <w:lang w:val="en-US"/>
        </w:rPr>
        <w:t>Tidal water table fluctuations in a sandy ocean beach.</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Water Resources Research, 35(8), 2313.</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10.1029/1999WR900105</w:t>
      </w:r>
    </w:p>
    <w:p w14:paraId="6A8E330A"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Reniers, A. J. H. M., MacMahan, J. H., Thornton, E. B., &amp; Stanton, T. P. (2007).</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Modeling of very low frequency motions during RIPEX.</w:t>
      </w:r>
      <w:proofErr w:type="gramEnd"/>
      <w:r w:rsidRPr="002D6E55">
        <w:rPr>
          <w:rFonts w:ascii="Arial" w:hAnsi="Arial" w:cs="Arial"/>
          <w:sz w:val="21"/>
          <w:szCs w:val="21"/>
          <w:lang w:val="en-US"/>
        </w:rPr>
        <w:t xml:space="preserve"> Journal of Geophysical Research: Oceans, 112(February), 1–14.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10.1029/2005JC003122</w:t>
      </w:r>
    </w:p>
    <w:p w14:paraId="6C48E5B7"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Reniers, A. J. H. M., Roelvink, J. A., &amp; Thornton, E. B. (2004).</w:t>
      </w:r>
      <w:proofErr w:type="gramEnd"/>
      <w:r w:rsidRPr="002D6E55">
        <w:rPr>
          <w:rFonts w:ascii="Arial" w:hAnsi="Arial" w:cs="Arial"/>
          <w:sz w:val="21"/>
          <w:szCs w:val="21"/>
          <w:lang w:val="en-US"/>
        </w:rPr>
        <w:t xml:space="preserve"> Morphodynamic modeling of an embayed beach under wave group forcing. Journal of Geophysical Research, 109, 1–22.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10.1029/2002JC001586</w:t>
      </w:r>
    </w:p>
    <w:p w14:paraId="43A18A93"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Rienecker, M. M., &amp; Fenton, J. D. (1981).</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 Fourier approximation method for steady water waves.</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Journal of Fluid Mechanics, 104, 119.</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10.1017/S0022112081002851</w:t>
      </w:r>
    </w:p>
    <w:p w14:paraId="274E153A"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Roelvink, J. A. (1993a). </w:t>
      </w:r>
      <w:proofErr w:type="gramStart"/>
      <w:r w:rsidRPr="002D6E55">
        <w:rPr>
          <w:rFonts w:ascii="Arial" w:hAnsi="Arial" w:cs="Arial"/>
          <w:sz w:val="21"/>
          <w:szCs w:val="21"/>
          <w:lang w:val="en-US"/>
        </w:rPr>
        <w:t>Dissipation in random wave group incident on a beach.</w:t>
      </w:r>
      <w:proofErr w:type="gramEnd"/>
      <w:r w:rsidRPr="002D6E55">
        <w:rPr>
          <w:rFonts w:ascii="Arial" w:hAnsi="Arial" w:cs="Arial"/>
          <w:sz w:val="21"/>
          <w:szCs w:val="21"/>
          <w:lang w:val="en-US"/>
        </w:rPr>
        <w:t xml:space="preserve"> Coastal Engineering, 19, 127–150.</w:t>
      </w:r>
    </w:p>
    <w:p w14:paraId="79911427"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Roelvink, J. A. (1993b). Surf beat and its effect on cross-shore profiles. </w:t>
      </w:r>
      <w:proofErr w:type="gramStart"/>
      <w:r w:rsidRPr="002D6E55">
        <w:rPr>
          <w:rFonts w:ascii="Arial" w:hAnsi="Arial" w:cs="Arial"/>
          <w:sz w:val="21"/>
          <w:szCs w:val="21"/>
          <w:lang w:val="en-US"/>
        </w:rPr>
        <w:t>PhD thesis, Delft Unversity of Technology, Delft.</w:t>
      </w:r>
      <w:proofErr w:type="gramEnd"/>
    </w:p>
    <w:p w14:paraId="4DBF245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Roelvink, J. A. (2006). </w:t>
      </w:r>
      <w:proofErr w:type="gramStart"/>
      <w:r w:rsidRPr="002D6E55">
        <w:rPr>
          <w:rFonts w:ascii="Arial" w:hAnsi="Arial" w:cs="Arial"/>
          <w:sz w:val="21"/>
          <w:szCs w:val="21"/>
          <w:lang w:val="en-US"/>
        </w:rPr>
        <w:t>Coastal morphodynamic evolution techniques.</w:t>
      </w:r>
      <w:proofErr w:type="gramEnd"/>
      <w:r w:rsidRPr="002D6E55">
        <w:rPr>
          <w:rFonts w:ascii="Arial" w:hAnsi="Arial" w:cs="Arial"/>
          <w:sz w:val="21"/>
          <w:szCs w:val="21"/>
          <w:lang w:val="en-US"/>
        </w:rPr>
        <w:t xml:space="preserve"> Coastal Engineering, 53, 277–287. doi:10.1016/j.coastaleng.2005.10.015</w:t>
      </w:r>
    </w:p>
    <w:p w14:paraId="38E0EC8D"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Roelvink, J. A., &amp; Stive, M. J. F. (1989).</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Bar-generating cross-shore flow mechanisms on a beach.</w:t>
      </w:r>
      <w:proofErr w:type="gramEnd"/>
      <w:r w:rsidRPr="002D6E55">
        <w:rPr>
          <w:rFonts w:ascii="Arial" w:hAnsi="Arial" w:cs="Arial"/>
          <w:sz w:val="21"/>
          <w:szCs w:val="21"/>
          <w:lang w:val="en-US"/>
        </w:rPr>
        <w:t xml:space="preserve"> Journal of Geophysical Research, 94, 4785–4800.</w:t>
      </w:r>
    </w:p>
    <w:p w14:paraId="27DFAEBF"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Rowe, P. N. (1987). </w:t>
      </w:r>
      <w:proofErr w:type="gramStart"/>
      <w:r w:rsidRPr="002D6E55">
        <w:rPr>
          <w:rFonts w:ascii="Arial" w:hAnsi="Arial" w:cs="Arial"/>
          <w:sz w:val="21"/>
          <w:szCs w:val="21"/>
          <w:lang w:val="en-US"/>
        </w:rPr>
        <w:t>A convenient empirical equation for estimation of the richardson-zaki exponent.</w:t>
      </w:r>
      <w:proofErr w:type="gramEnd"/>
      <w:r w:rsidRPr="002D6E55">
        <w:rPr>
          <w:rFonts w:ascii="Arial" w:hAnsi="Arial" w:cs="Arial"/>
          <w:sz w:val="21"/>
          <w:szCs w:val="21"/>
          <w:lang w:val="en-US"/>
        </w:rPr>
        <w:t xml:space="preserve"> Chemical Engineering Science, 42(11), 2795 – 2796.</w:t>
      </w:r>
    </w:p>
    <w:p w14:paraId="4B3FA0D7"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Ruessink, B. G., Miles, J. R., Feddersen, F., Guza, R. T., &amp; Elgar, S. (2001). </w:t>
      </w:r>
      <w:proofErr w:type="gramStart"/>
      <w:r w:rsidRPr="002D6E55">
        <w:rPr>
          <w:rFonts w:ascii="Arial" w:hAnsi="Arial" w:cs="Arial"/>
          <w:sz w:val="21"/>
          <w:szCs w:val="21"/>
          <w:lang w:val="en-US"/>
        </w:rPr>
        <w:t>Modeling the alongshore current on barred beaches.</w:t>
      </w:r>
      <w:proofErr w:type="gramEnd"/>
      <w:r w:rsidRPr="002D6E55">
        <w:rPr>
          <w:rFonts w:ascii="Arial" w:hAnsi="Arial" w:cs="Arial"/>
          <w:sz w:val="21"/>
          <w:szCs w:val="21"/>
          <w:lang w:val="en-US"/>
        </w:rPr>
        <w:t xml:space="preserve"> Journal of Geophysical Research, 106(22), 451–463.</w:t>
      </w:r>
    </w:p>
    <w:p w14:paraId="630A2E92" w14:textId="77777777" w:rsidR="002D6E55" w:rsidRPr="00393948" w:rsidRDefault="002D6E55" w:rsidP="002D6E55">
      <w:pPr>
        <w:pStyle w:val="NormalWeb"/>
        <w:ind w:left="480" w:hanging="480"/>
        <w:rPr>
          <w:rFonts w:ascii="Arial" w:hAnsi="Arial" w:cs="Arial"/>
          <w:sz w:val="21"/>
          <w:szCs w:val="21"/>
          <w:lang w:val="nl-NL"/>
        </w:rPr>
      </w:pPr>
      <w:r w:rsidRPr="004778BC">
        <w:rPr>
          <w:rFonts w:ascii="Arial" w:hAnsi="Arial" w:cs="Arial"/>
          <w:sz w:val="21"/>
          <w:szCs w:val="21"/>
          <w:lang w:val="nl-NL"/>
        </w:rPr>
        <w:lastRenderedPageBreak/>
        <w:t xml:space="preserve">Ruessink, B. G., Ramaekers, G., &amp; </w:t>
      </w:r>
      <w:proofErr w:type="gramStart"/>
      <w:r w:rsidRPr="004778BC">
        <w:rPr>
          <w:rFonts w:ascii="Arial" w:hAnsi="Arial" w:cs="Arial"/>
          <w:sz w:val="21"/>
          <w:szCs w:val="21"/>
          <w:lang w:val="nl-NL"/>
        </w:rPr>
        <w:t>van</w:t>
      </w:r>
      <w:proofErr w:type="gramEnd"/>
      <w:r w:rsidRPr="004778BC">
        <w:rPr>
          <w:rFonts w:ascii="Arial" w:hAnsi="Arial" w:cs="Arial"/>
          <w:sz w:val="21"/>
          <w:szCs w:val="21"/>
          <w:lang w:val="nl-NL"/>
        </w:rPr>
        <w:t xml:space="preserve"> Rijn, L. C. (2012). </w:t>
      </w:r>
      <w:proofErr w:type="gramStart"/>
      <w:r w:rsidRPr="002D6E55">
        <w:rPr>
          <w:rFonts w:ascii="Arial" w:hAnsi="Arial" w:cs="Arial"/>
          <w:sz w:val="21"/>
          <w:szCs w:val="21"/>
          <w:lang w:val="en-US"/>
        </w:rPr>
        <w:t>On the parameterization of the free-stream non-linear wave orbital motion in nearshore morphodynamic models.</w:t>
      </w:r>
      <w:proofErr w:type="gramEnd"/>
      <w:r w:rsidRPr="002D6E55">
        <w:rPr>
          <w:rFonts w:ascii="Arial" w:hAnsi="Arial" w:cs="Arial"/>
          <w:sz w:val="21"/>
          <w:szCs w:val="21"/>
          <w:lang w:val="en-US"/>
        </w:rPr>
        <w:t xml:space="preserve"> </w:t>
      </w:r>
      <w:r w:rsidRPr="00393948">
        <w:rPr>
          <w:rFonts w:ascii="Arial" w:hAnsi="Arial" w:cs="Arial"/>
          <w:sz w:val="21"/>
          <w:szCs w:val="21"/>
          <w:lang w:val="nl-NL"/>
        </w:rPr>
        <w:t>Coastal Engineering, 65, 56–63. doi:10.1016/j.coastaleng.2012.03.006</w:t>
      </w:r>
    </w:p>
    <w:p w14:paraId="18A98869" w14:textId="77777777" w:rsidR="002D6E55" w:rsidRPr="00FD764F" w:rsidRDefault="002D6E55" w:rsidP="002D6E55">
      <w:pPr>
        <w:pStyle w:val="NormalWeb"/>
        <w:ind w:left="480" w:hanging="480"/>
        <w:rPr>
          <w:rFonts w:ascii="Arial" w:hAnsi="Arial" w:cs="Arial"/>
          <w:sz w:val="21"/>
          <w:szCs w:val="21"/>
        </w:rPr>
      </w:pPr>
      <w:r w:rsidRPr="00393948">
        <w:rPr>
          <w:rFonts w:ascii="Arial" w:hAnsi="Arial" w:cs="Arial"/>
          <w:sz w:val="21"/>
          <w:szCs w:val="21"/>
          <w:lang w:val="nl-NL"/>
        </w:rPr>
        <w:t xml:space="preserve">Schroevers, M., Huisman, B. J., van der Wal, A., &amp; Terwindt, J. (2011). </w:t>
      </w:r>
      <w:r w:rsidRPr="002D6E55">
        <w:rPr>
          <w:rFonts w:ascii="Arial" w:hAnsi="Arial" w:cs="Arial"/>
          <w:sz w:val="21"/>
          <w:szCs w:val="21"/>
          <w:lang w:val="en-US"/>
        </w:rPr>
        <w:t xml:space="preserve">Measuring ship induced waves and currents on a tidal flat in the Western Scheldt Estuary. </w:t>
      </w:r>
      <w:r w:rsidRPr="00FD764F">
        <w:rPr>
          <w:rFonts w:ascii="Arial" w:hAnsi="Arial" w:cs="Arial"/>
          <w:sz w:val="21"/>
          <w:szCs w:val="21"/>
        </w:rPr>
        <w:t>Current, Waves and Turbulence Measurements (CWTM), 2011 IEEE/OES 10th, 123–129.</w:t>
      </w:r>
    </w:p>
    <w:p w14:paraId="3AE2D0CD" w14:textId="77777777" w:rsidR="002D6E55" w:rsidRPr="002D6E55" w:rsidRDefault="002D6E55" w:rsidP="002D6E55">
      <w:pPr>
        <w:pStyle w:val="NormalWeb"/>
        <w:ind w:left="480" w:hanging="480"/>
        <w:rPr>
          <w:rFonts w:ascii="Arial" w:hAnsi="Arial" w:cs="Arial"/>
          <w:sz w:val="21"/>
          <w:szCs w:val="21"/>
          <w:lang w:val="en-US"/>
        </w:rPr>
      </w:pPr>
      <w:proofErr w:type="gramStart"/>
      <w:r w:rsidRPr="00D11398">
        <w:rPr>
          <w:rFonts w:ascii="Arial" w:hAnsi="Arial" w:cs="Arial"/>
          <w:sz w:val="21"/>
          <w:szCs w:val="21"/>
        </w:rPr>
        <w:t>Shields, A. (1936).</w:t>
      </w:r>
      <w:proofErr w:type="gramEnd"/>
      <w:r w:rsidRPr="00D11398">
        <w:rPr>
          <w:rFonts w:ascii="Arial" w:hAnsi="Arial" w:cs="Arial"/>
          <w:sz w:val="21"/>
          <w:szCs w:val="21"/>
        </w:rPr>
        <w:t xml:space="preserve"> </w:t>
      </w:r>
      <w:r w:rsidRPr="004778BC">
        <w:rPr>
          <w:rFonts w:ascii="Arial" w:hAnsi="Arial" w:cs="Arial"/>
          <w:sz w:val="21"/>
          <w:szCs w:val="21"/>
          <w:lang w:val="de-DE"/>
        </w:rPr>
        <w:t xml:space="preserve">Anwendung der Aehnlichkeitsmechanik under der Turbulenzforschung auf die Geschiebebewegung. </w:t>
      </w:r>
      <w:r w:rsidRPr="002D6E55">
        <w:rPr>
          <w:rFonts w:ascii="Arial" w:hAnsi="Arial" w:cs="Arial"/>
          <w:sz w:val="21"/>
          <w:szCs w:val="21"/>
          <w:lang w:val="en-US"/>
        </w:rPr>
        <w:t>Preussischen Versuchsanstalt Fur Wasserbau and Schiffbau, 26, 524–526.</w:t>
      </w:r>
    </w:p>
    <w:p w14:paraId="2A712C34" w14:textId="77777777" w:rsid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Smagorinsky, J. (1963). General circulation experiments wiht the primitive equations I. </w:t>
      </w:r>
      <w:proofErr w:type="gramStart"/>
      <w:r w:rsidRPr="002D6E55">
        <w:rPr>
          <w:rFonts w:ascii="Arial" w:hAnsi="Arial" w:cs="Arial"/>
          <w:sz w:val="21"/>
          <w:szCs w:val="21"/>
          <w:lang w:val="en-US"/>
        </w:rPr>
        <w:t>The basic experiment.</w:t>
      </w:r>
      <w:proofErr w:type="gramEnd"/>
      <w:r w:rsidRPr="002D6E55">
        <w:rPr>
          <w:rFonts w:ascii="Arial" w:hAnsi="Arial" w:cs="Arial"/>
          <w:sz w:val="21"/>
          <w:szCs w:val="21"/>
          <w:lang w:val="en-US"/>
        </w:rPr>
        <w:t xml:space="preserve"> Monthly Weather Review, 91, 99–164. doi:10.1126/science.27.693.594</w:t>
      </w:r>
    </w:p>
    <w:p w14:paraId="1B0CD7A7" w14:textId="73BA8FF9" w:rsidR="005D61D3" w:rsidRPr="002D6E55" w:rsidRDefault="005D61D3" w:rsidP="002D6E55">
      <w:pPr>
        <w:pStyle w:val="NormalWeb"/>
        <w:ind w:left="480" w:hanging="480"/>
        <w:rPr>
          <w:rFonts w:ascii="Arial" w:hAnsi="Arial" w:cs="Arial"/>
          <w:sz w:val="21"/>
          <w:szCs w:val="21"/>
          <w:lang w:val="en-US"/>
        </w:rPr>
      </w:pPr>
      <w:r w:rsidRPr="004778BC">
        <w:rPr>
          <w:rFonts w:ascii="Arial" w:hAnsi="Arial" w:cs="Arial"/>
          <w:sz w:val="21"/>
          <w:szCs w:val="21"/>
          <w:lang w:val="nl-NL"/>
        </w:rPr>
        <w:t xml:space="preserve">Smit, P. B., Stelling, G. S., Roelvink, J. A., van Thiel de Vries, J. S. M., McCall, R. T., van Dongeren, A. R., Jacobs, R. (2010). </w:t>
      </w:r>
      <w:r w:rsidRPr="005D61D3">
        <w:rPr>
          <w:rFonts w:ascii="Arial" w:hAnsi="Arial" w:cs="Arial"/>
          <w:sz w:val="21"/>
          <w:szCs w:val="21"/>
          <w:lang w:val="en-US"/>
        </w:rPr>
        <w:t xml:space="preserve">XBeach: Non-hydrostatic model. </w:t>
      </w:r>
      <w:proofErr w:type="gramStart"/>
      <w:r w:rsidRPr="005D61D3">
        <w:rPr>
          <w:rFonts w:ascii="Arial" w:hAnsi="Arial" w:cs="Arial"/>
          <w:sz w:val="21"/>
          <w:szCs w:val="21"/>
          <w:lang w:val="en-US"/>
        </w:rPr>
        <w:t>Validation, verification and model description.</w:t>
      </w:r>
      <w:proofErr w:type="gramEnd"/>
    </w:p>
    <w:p w14:paraId="52B997AA"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Smit, P. B., Janssen, T. T., Holthuijsen, L. H., &amp; Smith, J. (2014).</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Non-hydrostatic modeling of surf zone wave dynamics.</w:t>
      </w:r>
      <w:proofErr w:type="gramEnd"/>
      <w:r w:rsidRPr="002D6E55">
        <w:rPr>
          <w:rFonts w:ascii="Arial" w:hAnsi="Arial" w:cs="Arial"/>
          <w:sz w:val="21"/>
          <w:szCs w:val="21"/>
          <w:lang w:val="en-US"/>
        </w:rPr>
        <w:t xml:space="preserve"> Coastal Engineering, 83, 36–48. doi:10.1016/j.coastaleng.2013.09.005</w:t>
      </w:r>
    </w:p>
    <w:p w14:paraId="34FC2741"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Soulsby, R. L. (1997). </w:t>
      </w:r>
      <w:proofErr w:type="gramStart"/>
      <w:r w:rsidRPr="002D6E55">
        <w:rPr>
          <w:rFonts w:ascii="Arial" w:hAnsi="Arial" w:cs="Arial"/>
          <w:sz w:val="21"/>
          <w:szCs w:val="21"/>
          <w:lang w:val="en-US"/>
        </w:rPr>
        <w:t>Dynamics of Marine Sands.</w:t>
      </w:r>
      <w:proofErr w:type="gramEnd"/>
      <w:r w:rsidRPr="002D6E55">
        <w:rPr>
          <w:rFonts w:ascii="Arial" w:hAnsi="Arial" w:cs="Arial"/>
          <w:sz w:val="21"/>
          <w:szCs w:val="21"/>
          <w:lang w:val="en-US"/>
        </w:rPr>
        <w:t xml:space="preserve"> London: Thomas Telford Publications.</w:t>
      </w:r>
    </w:p>
    <w:p w14:paraId="487AC1ED" w14:textId="77777777" w:rsidR="002D6E55" w:rsidRDefault="002D6E55" w:rsidP="002D6E55">
      <w:pPr>
        <w:pStyle w:val="NormalWeb"/>
        <w:ind w:left="480" w:hanging="480"/>
        <w:rPr>
          <w:rFonts w:ascii="Arial" w:hAnsi="Arial" w:cs="Arial"/>
          <w:sz w:val="21"/>
          <w:szCs w:val="21"/>
          <w:lang w:val="en-US"/>
        </w:rPr>
      </w:pPr>
      <w:proofErr w:type="gramStart"/>
      <w:r w:rsidRPr="00FD764F">
        <w:rPr>
          <w:rFonts w:ascii="Arial" w:hAnsi="Arial" w:cs="Arial"/>
          <w:sz w:val="21"/>
          <w:szCs w:val="21"/>
        </w:rPr>
        <w:t>Stelling, G. S., &amp; Zijlema, M. (2003).</w:t>
      </w:r>
      <w:proofErr w:type="gramEnd"/>
      <w:r w:rsidRPr="00FD764F">
        <w:rPr>
          <w:rFonts w:ascii="Arial" w:hAnsi="Arial" w:cs="Arial"/>
          <w:sz w:val="21"/>
          <w:szCs w:val="21"/>
        </w:rPr>
        <w:t xml:space="preserve"> </w:t>
      </w:r>
      <w:proofErr w:type="gramStart"/>
      <w:r w:rsidRPr="002D6E55">
        <w:rPr>
          <w:rFonts w:ascii="Arial" w:hAnsi="Arial" w:cs="Arial"/>
          <w:sz w:val="21"/>
          <w:szCs w:val="21"/>
          <w:lang w:val="en-US"/>
        </w:rPr>
        <w:t>An accurate and efficient finite-difference algorithm for non-hydrostatic free-surface flow with application to wave propagation.</w:t>
      </w:r>
      <w:proofErr w:type="gramEnd"/>
      <w:r w:rsidRPr="002D6E55">
        <w:rPr>
          <w:rFonts w:ascii="Arial" w:hAnsi="Arial" w:cs="Arial"/>
          <w:sz w:val="21"/>
          <w:szCs w:val="21"/>
          <w:lang w:val="en-US"/>
        </w:rPr>
        <w:t xml:space="preserve"> International Journal for Numerical Methods in Fluids, 43(1), 1–23.</w:t>
      </w:r>
    </w:p>
    <w:p w14:paraId="3FB5AFB4" w14:textId="370AB137" w:rsidR="000534E1" w:rsidRPr="000534E1" w:rsidRDefault="000534E1" w:rsidP="000534E1">
      <w:pPr>
        <w:pStyle w:val="NormalWeb"/>
        <w:ind w:left="480" w:hanging="480"/>
        <w:rPr>
          <w:rFonts w:ascii="Arial" w:hAnsi="Arial" w:cs="Arial"/>
          <w:sz w:val="21"/>
          <w:szCs w:val="21"/>
          <w:lang w:val="en-US"/>
        </w:rPr>
      </w:pPr>
      <w:proofErr w:type="gramStart"/>
      <w:r w:rsidRPr="000534E1">
        <w:rPr>
          <w:rFonts w:ascii="Arial" w:hAnsi="Arial" w:cs="Arial"/>
          <w:sz w:val="21"/>
          <w:szCs w:val="21"/>
          <w:lang w:val="en-US"/>
        </w:rPr>
        <w:t>Stelling, G. S., &amp; Duinmeijer.</w:t>
      </w:r>
      <w:proofErr w:type="gramEnd"/>
      <w:r w:rsidRPr="000534E1">
        <w:rPr>
          <w:rFonts w:ascii="Arial" w:hAnsi="Arial" w:cs="Arial"/>
          <w:sz w:val="21"/>
          <w:szCs w:val="21"/>
          <w:lang w:val="en-US"/>
        </w:rPr>
        <w:t xml:space="preserve"> (2003). A staggered conservative scheme for every Froude number in rapidly varied shallow water flows. International Journal for Numerical Methods in Fluids, 43(12), 1329–1354.</w:t>
      </w:r>
    </w:p>
    <w:p w14:paraId="286E8EB8"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Stive, M. J. F., &amp; De Vriend, H. J. (1994).</w:t>
      </w:r>
      <w:proofErr w:type="gramEnd"/>
      <w:r w:rsidRPr="002D6E55">
        <w:rPr>
          <w:rFonts w:ascii="Arial" w:hAnsi="Arial" w:cs="Arial"/>
          <w:sz w:val="21"/>
          <w:szCs w:val="21"/>
          <w:lang w:val="en-US"/>
        </w:rPr>
        <w:t xml:space="preserve"> Shear stresses and mean flow in shoaling and breaking waves. Proceedings 24th International Conference on Coastal Engineering, 594–608. doi:10.9753/icce.v24.</w:t>
      </w:r>
    </w:p>
    <w:p w14:paraId="3465F8B8" w14:textId="77777777"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es-ES"/>
        </w:rPr>
        <w:t xml:space="preserve">Suzuki, T., Zijlema, M., Burger, B., Meijer, M. C., &amp; Narayan, S. (2012). </w:t>
      </w:r>
      <w:proofErr w:type="gramStart"/>
      <w:r w:rsidRPr="002D6E55">
        <w:rPr>
          <w:rFonts w:ascii="Arial" w:hAnsi="Arial" w:cs="Arial"/>
          <w:sz w:val="21"/>
          <w:szCs w:val="21"/>
          <w:lang w:val="en-US"/>
        </w:rPr>
        <w:t>Wave dissipation by vegetation with layer schematization in SWAN.</w:t>
      </w:r>
      <w:proofErr w:type="gramEnd"/>
      <w:r w:rsidRPr="002D6E55">
        <w:rPr>
          <w:rFonts w:ascii="Arial" w:hAnsi="Arial" w:cs="Arial"/>
          <w:sz w:val="21"/>
          <w:szCs w:val="21"/>
          <w:lang w:val="en-US"/>
        </w:rPr>
        <w:t xml:space="preserve"> Coastal Engineering, 59(1), 64–71. doi:10.1016/j.coastaleng.2011.07.006</w:t>
      </w:r>
    </w:p>
    <w:p w14:paraId="47037672"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Svendsen, I. A. (1984a). </w:t>
      </w:r>
      <w:proofErr w:type="gramStart"/>
      <w:r w:rsidRPr="002D6E55">
        <w:rPr>
          <w:rFonts w:ascii="Arial" w:hAnsi="Arial" w:cs="Arial"/>
          <w:sz w:val="21"/>
          <w:szCs w:val="21"/>
          <w:lang w:val="en-US"/>
        </w:rPr>
        <w:t>Mass flux and undertow in a surf zone.</w:t>
      </w:r>
      <w:proofErr w:type="gramEnd"/>
      <w:r w:rsidRPr="002D6E55">
        <w:rPr>
          <w:rFonts w:ascii="Arial" w:hAnsi="Arial" w:cs="Arial"/>
          <w:sz w:val="21"/>
          <w:szCs w:val="21"/>
          <w:lang w:val="en-US"/>
        </w:rPr>
        <w:t xml:space="preserve"> Coastal Engineering, 8, 347–365.</w:t>
      </w:r>
    </w:p>
    <w:p w14:paraId="6AE3D7D1" w14:textId="77777777" w:rsidR="002D6E55" w:rsidRPr="00393948" w:rsidRDefault="002D6E55" w:rsidP="002D6E55">
      <w:pPr>
        <w:pStyle w:val="NormalWeb"/>
        <w:ind w:left="480" w:hanging="480"/>
        <w:rPr>
          <w:rFonts w:ascii="Arial" w:hAnsi="Arial" w:cs="Arial"/>
          <w:sz w:val="21"/>
          <w:szCs w:val="21"/>
          <w:lang w:val="nl-NL"/>
        </w:rPr>
      </w:pPr>
      <w:r w:rsidRPr="002D6E55">
        <w:rPr>
          <w:rFonts w:ascii="Arial" w:hAnsi="Arial" w:cs="Arial"/>
          <w:sz w:val="21"/>
          <w:szCs w:val="21"/>
          <w:lang w:val="en-US"/>
        </w:rPr>
        <w:t xml:space="preserve">Svendsen, I. A. (1984b). </w:t>
      </w:r>
      <w:proofErr w:type="gramStart"/>
      <w:r w:rsidRPr="002D6E55">
        <w:rPr>
          <w:rFonts w:ascii="Arial" w:hAnsi="Arial" w:cs="Arial"/>
          <w:sz w:val="21"/>
          <w:szCs w:val="21"/>
          <w:lang w:val="en-US"/>
        </w:rPr>
        <w:t>Wave heights and set-up in a surf zone.</w:t>
      </w:r>
      <w:proofErr w:type="gramEnd"/>
      <w:r w:rsidRPr="002D6E55">
        <w:rPr>
          <w:rFonts w:ascii="Arial" w:hAnsi="Arial" w:cs="Arial"/>
          <w:sz w:val="21"/>
          <w:szCs w:val="21"/>
          <w:lang w:val="en-US"/>
        </w:rPr>
        <w:t xml:space="preserve"> </w:t>
      </w:r>
      <w:r w:rsidRPr="00393948">
        <w:rPr>
          <w:rFonts w:ascii="Arial" w:hAnsi="Arial" w:cs="Arial"/>
          <w:sz w:val="21"/>
          <w:szCs w:val="21"/>
          <w:lang w:val="nl-NL"/>
        </w:rPr>
        <w:t>Coastal Engineering, 8, 303–329. doi:10.1016/0378-3839(84)90028-0</w:t>
      </w:r>
    </w:p>
    <w:p w14:paraId="41DB560D" w14:textId="77777777" w:rsidR="002D6E55" w:rsidRPr="00393948" w:rsidRDefault="002D6E55" w:rsidP="002D6E55">
      <w:pPr>
        <w:pStyle w:val="NormalWeb"/>
        <w:ind w:left="480" w:hanging="480"/>
        <w:rPr>
          <w:rFonts w:ascii="Arial" w:hAnsi="Arial" w:cs="Arial"/>
          <w:sz w:val="21"/>
          <w:szCs w:val="21"/>
          <w:lang w:val="nl-NL"/>
        </w:rPr>
      </w:pPr>
      <w:r w:rsidRPr="00393948">
        <w:rPr>
          <w:rFonts w:ascii="Arial" w:hAnsi="Arial" w:cs="Arial"/>
          <w:sz w:val="21"/>
          <w:szCs w:val="21"/>
          <w:lang w:val="nl-NL"/>
        </w:rPr>
        <w:t xml:space="preserve">Talmon, A. M., </w:t>
      </w:r>
      <w:proofErr w:type="gramStart"/>
      <w:r w:rsidRPr="00393948">
        <w:rPr>
          <w:rFonts w:ascii="Arial" w:hAnsi="Arial" w:cs="Arial"/>
          <w:sz w:val="21"/>
          <w:szCs w:val="21"/>
          <w:lang w:val="nl-NL"/>
        </w:rPr>
        <w:t>van</w:t>
      </w:r>
      <w:proofErr w:type="gramEnd"/>
      <w:r w:rsidRPr="00393948">
        <w:rPr>
          <w:rFonts w:ascii="Arial" w:hAnsi="Arial" w:cs="Arial"/>
          <w:sz w:val="21"/>
          <w:szCs w:val="21"/>
          <w:lang w:val="nl-NL"/>
        </w:rPr>
        <w:t xml:space="preserve"> Mierlo, M. C., &amp; Struiksma, N. (1995). </w:t>
      </w:r>
      <w:r w:rsidRPr="002D6E55">
        <w:rPr>
          <w:rFonts w:ascii="Arial" w:hAnsi="Arial" w:cs="Arial"/>
          <w:sz w:val="21"/>
          <w:szCs w:val="21"/>
          <w:lang w:val="en-US"/>
        </w:rPr>
        <w:t xml:space="preserve">Laboratory measurements of the direction of sediment transport on transverse alluvial-bed slope. </w:t>
      </w:r>
      <w:r w:rsidRPr="00393948">
        <w:rPr>
          <w:rFonts w:ascii="Arial" w:hAnsi="Arial" w:cs="Arial"/>
          <w:sz w:val="21"/>
          <w:szCs w:val="21"/>
          <w:lang w:val="nl-NL"/>
        </w:rPr>
        <w:t xml:space="preserve">Journal of Hydraulic </w:t>
      </w:r>
      <w:proofErr w:type="gramStart"/>
      <w:r w:rsidRPr="00393948">
        <w:rPr>
          <w:rFonts w:ascii="Arial" w:hAnsi="Arial" w:cs="Arial"/>
          <w:sz w:val="21"/>
          <w:szCs w:val="21"/>
          <w:lang w:val="nl-NL"/>
        </w:rPr>
        <w:t>Research</w:t>
      </w:r>
      <w:proofErr w:type="gramEnd"/>
      <w:r w:rsidRPr="00393948">
        <w:rPr>
          <w:rFonts w:ascii="Arial" w:hAnsi="Arial" w:cs="Arial"/>
          <w:sz w:val="21"/>
          <w:szCs w:val="21"/>
          <w:lang w:val="nl-NL"/>
        </w:rPr>
        <w:t>, 33(4), 495–517.</w:t>
      </w:r>
    </w:p>
    <w:p w14:paraId="16810492" w14:textId="77777777" w:rsidR="002D6E55" w:rsidRPr="004778BC" w:rsidRDefault="002D6E55" w:rsidP="002D6E55">
      <w:pPr>
        <w:pStyle w:val="NormalWeb"/>
        <w:ind w:left="480" w:hanging="480"/>
        <w:rPr>
          <w:rFonts w:ascii="Arial" w:hAnsi="Arial" w:cs="Arial"/>
          <w:sz w:val="21"/>
          <w:szCs w:val="21"/>
          <w:lang w:val="nl-NL"/>
        </w:rPr>
      </w:pPr>
      <w:r w:rsidRPr="004778BC">
        <w:rPr>
          <w:rFonts w:ascii="Arial" w:hAnsi="Arial" w:cs="Arial"/>
          <w:sz w:val="21"/>
          <w:szCs w:val="21"/>
          <w:lang w:val="nl-NL"/>
        </w:rPr>
        <w:lastRenderedPageBreak/>
        <w:t>Van Bendegom, L. (1947). Enige beschouwingen over riviermorphologie en rivierverbetering.</w:t>
      </w:r>
    </w:p>
    <w:p w14:paraId="6E991254"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Van der Zwaag, J. (2014). Modelling sediment sorting near the large scale </w:t>
      </w:r>
      <w:proofErr w:type="gramStart"/>
      <w:r w:rsidRPr="002D6E55">
        <w:rPr>
          <w:rFonts w:ascii="Arial" w:hAnsi="Arial" w:cs="Arial"/>
          <w:sz w:val="21"/>
          <w:szCs w:val="21"/>
          <w:lang w:val="en-US"/>
        </w:rPr>
        <w:t>nourishment ’</w:t>
      </w:r>
      <w:proofErr w:type="gramEnd"/>
      <w:r w:rsidRPr="002D6E55">
        <w:rPr>
          <w:rFonts w:ascii="Arial" w:hAnsi="Arial" w:cs="Arial"/>
          <w:sz w:val="21"/>
          <w:szCs w:val="21"/>
          <w:lang w:val="en-US"/>
        </w:rPr>
        <w:t xml:space="preserve"> The Sand Motor ’. </w:t>
      </w:r>
      <w:proofErr w:type="gramStart"/>
      <w:r w:rsidRPr="002D6E55">
        <w:rPr>
          <w:rFonts w:ascii="Arial" w:hAnsi="Arial" w:cs="Arial"/>
          <w:sz w:val="21"/>
          <w:szCs w:val="21"/>
          <w:lang w:val="en-US"/>
        </w:rPr>
        <w:t>MSc thesis, Delft University of Technology, Delft.</w:t>
      </w:r>
      <w:proofErr w:type="gramEnd"/>
    </w:p>
    <w:p w14:paraId="016110B0" w14:textId="77777777" w:rsid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Van Dongeren, A. R., &amp; Svendsen, I. A. (1997).</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Absorbing-generating boundary condition for shallow water models.</w:t>
      </w:r>
      <w:proofErr w:type="gramEnd"/>
      <w:r w:rsidRPr="002D6E55">
        <w:rPr>
          <w:rFonts w:ascii="Arial" w:hAnsi="Arial" w:cs="Arial"/>
          <w:sz w:val="21"/>
          <w:szCs w:val="21"/>
          <w:lang w:val="en-US"/>
        </w:rPr>
        <w:t xml:space="preserve"> Journal of Waterway, Port, Coastal and Ocean Engeering, (123), 303–313.</w:t>
      </w:r>
    </w:p>
    <w:p w14:paraId="41262A65" w14:textId="3A399EB1" w:rsidR="00EE2906" w:rsidRPr="00EE2906" w:rsidRDefault="00EE2906" w:rsidP="00EE2906">
      <w:pPr>
        <w:pStyle w:val="NormalWeb"/>
        <w:ind w:left="480" w:hanging="480"/>
        <w:rPr>
          <w:rFonts w:ascii="Arial" w:hAnsi="Arial" w:cs="Arial"/>
          <w:sz w:val="21"/>
          <w:szCs w:val="21"/>
          <w:lang w:val="en-US"/>
        </w:rPr>
      </w:pPr>
      <w:proofErr w:type="gramStart"/>
      <w:r w:rsidRPr="00EE2906">
        <w:rPr>
          <w:rFonts w:ascii="Arial" w:hAnsi="Arial" w:cs="Arial"/>
          <w:sz w:val="21"/>
          <w:szCs w:val="21"/>
          <w:lang w:val="en-US"/>
        </w:rPr>
        <w:t>Van Dongeren, A. R., Lowe, R. J., Pomeroy, A., Trang, D. M., Roelvink, J. A., Symonds, G., &amp; Ranasinghe, R. (2013).</w:t>
      </w:r>
      <w:proofErr w:type="gramEnd"/>
      <w:r w:rsidRPr="00EE2906">
        <w:rPr>
          <w:rFonts w:ascii="Arial" w:hAnsi="Arial" w:cs="Arial"/>
          <w:sz w:val="21"/>
          <w:szCs w:val="21"/>
          <w:lang w:val="en-US"/>
        </w:rPr>
        <w:t xml:space="preserve"> </w:t>
      </w:r>
      <w:proofErr w:type="gramStart"/>
      <w:r w:rsidRPr="00EE2906">
        <w:rPr>
          <w:rFonts w:ascii="Arial" w:hAnsi="Arial" w:cs="Arial"/>
          <w:sz w:val="21"/>
          <w:szCs w:val="21"/>
          <w:lang w:val="en-US"/>
        </w:rPr>
        <w:t>Numerical modeling of low-frequency wave dynamics over a fringing coral reef.</w:t>
      </w:r>
      <w:proofErr w:type="gramEnd"/>
      <w:r w:rsidRPr="00EE2906">
        <w:rPr>
          <w:rFonts w:ascii="Arial" w:hAnsi="Arial" w:cs="Arial"/>
          <w:sz w:val="21"/>
          <w:szCs w:val="21"/>
          <w:lang w:val="en-US"/>
        </w:rPr>
        <w:t xml:space="preserve"> Coastal Engineering, 73, 178–190. </w:t>
      </w:r>
    </w:p>
    <w:p w14:paraId="03C9E045"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Van Rhee, C. (2010). </w:t>
      </w:r>
      <w:proofErr w:type="gramStart"/>
      <w:r w:rsidRPr="002D6E55">
        <w:rPr>
          <w:rFonts w:ascii="Arial" w:hAnsi="Arial" w:cs="Arial"/>
          <w:sz w:val="21"/>
          <w:szCs w:val="21"/>
          <w:lang w:val="en-US"/>
        </w:rPr>
        <w:t>Sediment entrainment at high flow velocity.</w:t>
      </w:r>
      <w:proofErr w:type="gramEnd"/>
      <w:r w:rsidRPr="002D6E55">
        <w:rPr>
          <w:rFonts w:ascii="Arial" w:hAnsi="Arial" w:cs="Arial"/>
          <w:sz w:val="21"/>
          <w:szCs w:val="21"/>
          <w:lang w:val="en-US"/>
        </w:rPr>
        <w:t xml:space="preserve"> Journal of Hydraulic Engineering, 136, 572–582.</w:t>
      </w:r>
    </w:p>
    <w:p w14:paraId="72AD709C"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Van Rijn, L. C. (1985). Sediment transport, part III: bed forms and alluvial roughness. Journal of Hydraulic Engineering, 110(12), 1733–1754.</w:t>
      </w:r>
    </w:p>
    <w:p w14:paraId="02C60932" w14:textId="77777777" w:rsidR="002D6E55" w:rsidRPr="00393948" w:rsidRDefault="002D6E55" w:rsidP="002D6E55">
      <w:pPr>
        <w:pStyle w:val="NormalWeb"/>
        <w:ind w:left="480" w:hanging="480"/>
        <w:rPr>
          <w:rFonts w:ascii="Arial" w:hAnsi="Arial" w:cs="Arial"/>
          <w:sz w:val="21"/>
          <w:szCs w:val="21"/>
          <w:lang w:val="nl-NL"/>
        </w:rPr>
      </w:pPr>
      <w:r w:rsidRPr="002D6E55">
        <w:rPr>
          <w:rFonts w:ascii="Arial" w:hAnsi="Arial" w:cs="Arial"/>
          <w:sz w:val="21"/>
          <w:szCs w:val="21"/>
          <w:lang w:val="en-US"/>
        </w:rPr>
        <w:t xml:space="preserve">Van Rijn, L. C. (2007). Unified View of Sediment Transport by Currents and Waves: part I and II. </w:t>
      </w:r>
      <w:r w:rsidRPr="00393948">
        <w:rPr>
          <w:rFonts w:ascii="Arial" w:hAnsi="Arial" w:cs="Arial"/>
          <w:sz w:val="21"/>
          <w:szCs w:val="21"/>
          <w:lang w:val="nl-NL"/>
        </w:rPr>
        <w:t>Journal of Hydraulic Engineering, (June), 649–667.</w:t>
      </w:r>
    </w:p>
    <w:p w14:paraId="025B626A" w14:textId="77777777"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nl-NL"/>
        </w:rPr>
        <w:t xml:space="preserve">Van Rooijen, A. A., Van Thiel de Vries, J. S. M., McCall, R. T., van Dongeren, A. R., Roelvink, J. A., &amp; Reniers, A. J. H. M. (2015). </w:t>
      </w:r>
      <w:proofErr w:type="gramStart"/>
      <w:r w:rsidRPr="002D6E55">
        <w:rPr>
          <w:rFonts w:ascii="Arial" w:hAnsi="Arial" w:cs="Arial"/>
          <w:sz w:val="21"/>
          <w:szCs w:val="21"/>
          <w:lang w:val="en-US"/>
        </w:rPr>
        <w:t>Modeling of wave attenuation by vegetation with XBeach.</w:t>
      </w:r>
      <w:proofErr w:type="gramEnd"/>
      <w:r w:rsidRPr="002D6E55">
        <w:rPr>
          <w:rFonts w:ascii="Arial" w:hAnsi="Arial" w:cs="Arial"/>
          <w:sz w:val="21"/>
          <w:szCs w:val="21"/>
          <w:lang w:val="en-US"/>
        </w:rPr>
        <w:t xml:space="preserve"> E-Proceedings of the 36th IAHR World Congress 28 June – 3 July, 2015, The Hague, </w:t>
      </w:r>
      <w:proofErr w:type="gramStart"/>
      <w:r w:rsidRPr="002D6E55">
        <w:rPr>
          <w:rFonts w:ascii="Arial" w:hAnsi="Arial" w:cs="Arial"/>
          <w:sz w:val="21"/>
          <w:szCs w:val="21"/>
          <w:lang w:val="en-US"/>
        </w:rPr>
        <w:t>The</w:t>
      </w:r>
      <w:proofErr w:type="gramEnd"/>
      <w:r w:rsidRPr="002D6E55">
        <w:rPr>
          <w:rFonts w:ascii="Arial" w:hAnsi="Arial" w:cs="Arial"/>
          <w:sz w:val="21"/>
          <w:szCs w:val="21"/>
          <w:lang w:val="en-US"/>
        </w:rPr>
        <w:t xml:space="preserve"> Netherlands.</w:t>
      </w:r>
    </w:p>
    <w:p w14:paraId="06DB262D" w14:textId="77777777"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nl-NL"/>
        </w:rPr>
        <w:t xml:space="preserve">Van Thiel de Vries, J. S. M. (2009). </w:t>
      </w:r>
      <w:r w:rsidRPr="002D6E55">
        <w:rPr>
          <w:rFonts w:ascii="Arial" w:hAnsi="Arial" w:cs="Arial"/>
          <w:sz w:val="21"/>
          <w:szCs w:val="21"/>
          <w:lang w:val="en-US"/>
        </w:rPr>
        <w:t xml:space="preserve">Dune erosion during storm surges. </w:t>
      </w:r>
      <w:proofErr w:type="gramStart"/>
      <w:r w:rsidRPr="002D6E55">
        <w:rPr>
          <w:rFonts w:ascii="Arial" w:hAnsi="Arial" w:cs="Arial"/>
          <w:sz w:val="21"/>
          <w:szCs w:val="21"/>
          <w:lang w:val="en-US"/>
        </w:rPr>
        <w:t>PhD thesis, Delft Unversity of Technology, Delft.</w:t>
      </w:r>
      <w:proofErr w:type="gramEnd"/>
    </w:p>
    <w:p w14:paraId="20543029"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Verboom, G. K., Stelling, G. S., &amp; Officer, M. J. (1981).</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Boundary conditions for the shallow water equations.</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Engineering Applications of Computational Hydraulics, 230–262.</w:t>
      </w:r>
      <w:proofErr w:type="gramEnd"/>
    </w:p>
    <w:p w14:paraId="58C8605D"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Walstra, D. J. R., Roelvink, J. A., &amp; Groeneweg, J. (2000). </w:t>
      </w:r>
      <w:proofErr w:type="gramStart"/>
      <w:r w:rsidRPr="002D6E55">
        <w:rPr>
          <w:rFonts w:ascii="Arial" w:hAnsi="Arial" w:cs="Arial"/>
          <w:sz w:val="21"/>
          <w:szCs w:val="21"/>
          <w:lang w:val="en-US"/>
        </w:rPr>
        <w:t>Calculation of wave-driven currents in a 3D mean flow model.</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In Proceedings 27th International Conference on Coastal Engineering (pp. 1050–1063).</w:t>
      </w:r>
      <w:proofErr w:type="gramEnd"/>
    </w:p>
    <w:p w14:paraId="1A25C4C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Walstra, D. J. R., van Rijn, L. C., Van Ormondt, M., Briere, C., &amp; Talmon, A. M. (2007). The Effects of Bed Slope and Wave Skewness on Sediment Transport and Morphology (pp. 137–150).</w:t>
      </w:r>
    </w:p>
    <w:p w14:paraId="35F9C1FB" w14:textId="77777777" w:rsidR="002D6E55" w:rsidRPr="004778BC" w:rsidRDefault="002D6E55" w:rsidP="002D6E55">
      <w:pPr>
        <w:pStyle w:val="NormalWeb"/>
        <w:ind w:left="480" w:hanging="480"/>
        <w:rPr>
          <w:rFonts w:ascii="Arial" w:hAnsi="Arial" w:cs="Arial"/>
          <w:sz w:val="21"/>
          <w:szCs w:val="21"/>
          <w:lang w:val="nl-NL"/>
        </w:rPr>
      </w:pPr>
      <w:r w:rsidRPr="004778BC">
        <w:rPr>
          <w:rFonts w:ascii="Arial" w:hAnsi="Arial" w:cs="Arial"/>
          <w:sz w:val="21"/>
          <w:szCs w:val="21"/>
          <w:lang w:val="nl-NL"/>
        </w:rPr>
        <w:t xml:space="preserve">Zhou, M., Roelvink, J. A., Verheij, H. J., &amp; Ligteringen, H. (2013). </w:t>
      </w:r>
      <w:proofErr w:type="gramStart"/>
      <w:r w:rsidRPr="002D6E55">
        <w:rPr>
          <w:rFonts w:ascii="Arial" w:hAnsi="Arial" w:cs="Arial"/>
          <w:sz w:val="21"/>
          <w:szCs w:val="21"/>
          <w:lang w:val="en-US"/>
        </w:rPr>
        <w:t>Study of Passing Ship Effects along a Bank by Delft3D-FLOW and XBeach.</w:t>
      </w:r>
      <w:proofErr w:type="gramEnd"/>
      <w:r w:rsidRPr="002D6E55">
        <w:rPr>
          <w:rFonts w:ascii="Arial" w:hAnsi="Arial" w:cs="Arial"/>
          <w:sz w:val="21"/>
          <w:szCs w:val="21"/>
          <w:lang w:val="en-US"/>
        </w:rPr>
        <w:t xml:space="preserve"> International Workshop on Nautical Traffic Models 2013, Delft, </w:t>
      </w:r>
      <w:proofErr w:type="gramStart"/>
      <w:r w:rsidRPr="002D6E55">
        <w:rPr>
          <w:rFonts w:ascii="Arial" w:hAnsi="Arial" w:cs="Arial"/>
          <w:sz w:val="21"/>
          <w:szCs w:val="21"/>
          <w:lang w:val="en-US"/>
        </w:rPr>
        <w:t>The</w:t>
      </w:r>
      <w:proofErr w:type="gramEnd"/>
      <w:r w:rsidRPr="002D6E55">
        <w:rPr>
          <w:rFonts w:ascii="Arial" w:hAnsi="Arial" w:cs="Arial"/>
          <w:sz w:val="21"/>
          <w:szCs w:val="21"/>
          <w:lang w:val="en-US"/>
        </w:rPr>
        <w:t xml:space="preserve"> Netherlands, July 5-7, 2013. </w:t>
      </w:r>
      <w:r w:rsidRPr="004778BC">
        <w:rPr>
          <w:rFonts w:ascii="Arial" w:hAnsi="Arial" w:cs="Arial"/>
          <w:sz w:val="21"/>
          <w:szCs w:val="21"/>
          <w:lang w:val="nl-NL"/>
        </w:rPr>
        <w:t>Delft University of Technology.</w:t>
      </w:r>
    </w:p>
    <w:p w14:paraId="499397EB" w14:textId="77777777" w:rsid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nl-NL"/>
        </w:rPr>
        <w:t xml:space="preserve">Zhou, M., Roelvink, J. A., Zou, Z., &amp; </w:t>
      </w:r>
      <w:proofErr w:type="gramStart"/>
      <w:r w:rsidRPr="004778BC">
        <w:rPr>
          <w:rFonts w:ascii="Arial" w:hAnsi="Arial" w:cs="Arial"/>
          <w:sz w:val="21"/>
          <w:szCs w:val="21"/>
          <w:lang w:val="nl-NL"/>
        </w:rPr>
        <w:t>van</w:t>
      </w:r>
      <w:proofErr w:type="gramEnd"/>
      <w:r w:rsidRPr="004778BC">
        <w:rPr>
          <w:rFonts w:ascii="Arial" w:hAnsi="Arial" w:cs="Arial"/>
          <w:sz w:val="21"/>
          <w:szCs w:val="21"/>
          <w:lang w:val="nl-NL"/>
        </w:rPr>
        <w:t xml:space="preserve"> Wijhe, H. J. (2014). </w:t>
      </w:r>
      <w:r w:rsidRPr="002D6E55">
        <w:rPr>
          <w:rFonts w:ascii="Arial" w:hAnsi="Arial" w:cs="Arial"/>
          <w:sz w:val="21"/>
          <w:szCs w:val="21"/>
          <w:lang w:val="en-US"/>
        </w:rPr>
        <w:t xml:space="preserve">Effects of Passing Ship </w:t>
      </w:r>
      <w:proofErr w:type="gramStart"/>
      <w:r w:rsidRPr="002D6E55">
        <w:rPr>
          <w:rFonts w:ascii="Arial" w:hAnsi="Arial" w:cs="Arial"/>
          <w:sz w:val="21"/>
          <w:szCs w:val="21"/>
          <w:lang w:val="en-US"/>
        </w:rPr>
        <w:t>With</w:t>
      </w:r>
      <w:proofErr w:type="gramEnd"/>
      <w:r w:rsidRPr="002D6E55">
        <w:rPr>
          <w:rFonts w:ascii="Arial" w:hAnsi="Arial" w:cs="Arial"/>
          <w:sz w:val="21"/>
          <w:szCs w:val="21"/>
          <w:lang w:val="en-US"/>
        </w:rPr>
        <w:t xml:space="preserve"> a Drift Angle on a Moored Ship. </w:t>
      </w:r>
      <w:proofErr w:type="gramStart"/>
      <w:r w:rsidRPr="002D6E55">
        <w:rPr>
          <w:rFonts w:ascii="Arial" w:hAnsi="Arial" w:cs="Arial"/>
          <w:sz w:val="21"/>
          <w:szCs w:val="21"/>
          <w:lang w:val="en-US"/>
        </w:rPr>
        <w:t>ASME 2014 33rd International Conference on Ocean, Offshore and Arctic Engineering.</w:t>
      </w:r>
      <w:proofErr w:type="gramEnd"/>
    </w:p>
    <w:p w14:paraId="389B2C8C" w14:textId="77777777" w:rsidR="00FF2E09" w:rsidRPr="00FF2E09" w:rsidRDefault="00FF2E09" w:rsidP="00FF2E09">
      <w:pPr>
        <w:pStyle w:val="NormalWeb"/>
        <w:ind w:left="480" w:hanging="480"/>
        <w:rPr>
          <w:rFonts w:ascii="Arial" w:hAnsi="Arial" w:cs="Arial"/>
          <w:sz w:val="21"/>
          <w:szCs w:val="21"/>
          <w:lang w:val="en-US"/>
        </w:rPr>
      </w:pPr>
      <w:r w:rsidRPr="004778BC">
        <w:rPr>
          <w:rFonts w:ascii="Arial" w:hAnsi="Arial" w:cs="Arial"/>
          <w:sz w:val="21"/>
          <w:szCs w:val="21"/>
          <w:lang w:val="nl-NL"/>
        </w:rPr>
        <w:lastRenderedPageBreak/>
        <w:t xml:space="preserve">Zijlema, M., &amp; Stelling, G. S. (2005). </w:t>
      </w:r>
      <w:r w:rsidRPr="00FF2E09">
        <w:rPr>
          <w:rFonts w:ascii="Arial" w:hAnsi="Arial" w:cs="Arial"/>
          <w:sz w:val="21"/>
          <w:szCs w:val="21"/>
          <w:lang w:val="en-US"/>
        </w:rPr>
        <w:t>Further experiences with computing non-hydrostatic free-surface flows involving water waves. INTERNATIONAL JOURNAL FOR NUMERICAL METHODS IN FLUIDS, (48), 169–197.</w:t>
      </w:r>
    </w:p>
    <w:p w14:paraId="1DC8EFDE" w14:textId="77777777" w:rsidR="00FF2E09" w:rsidRPr="00393948" w:rsidRDefault="00FF2E09" w:rsidP="00FF2E09">
      <w:pPr>
        <w:pStyle w:val="NormalWeb"/>
        <w:ind w:left="480" w:hanging="480"/>
        <w:rPr>
          <w:rFonts w:ascii="Arial" w:hAnsi="Arial" w:cs="Arial"/>
          <w:sz w:val="21"/>
          <w:szCs w:val="21"/>
          <w:lang w:val="nl-NL"/>
        </w:rPr>
      </w:pPr>
      <w:proofErr w:type="gramStart"/>
      <w:r w:rsidRPr="00FD764F">
        <w:rPr>
          <w:rFonts w:ascii="Arial" w:hAnsi="Arial" w:cs="Arial"/>
          <w:sz w:val="21"/>
          <w:szCs w:val="21"/>
        </w:rPr>
        <w:t>Zijlema, M., &amp; Stelling, G. S. (2008).</w:t>
      </w:r>
      <w:proofErr w:type="gramEnd"/>
      <w:r w:rsidRPr="00FD764F">
        <w:rPr>
          <w:rFonts w:ascii="Arial" w:hAnsi="Arial" w:cs="Arial"/>
          <w:sz w:val="21"/>
          <w:szCs w:val="21"/>
        </w:rPr>
        <w:t xml:space="preserve"> </w:t>
      </w:r>
      <w:proofErr w:type="gramStart"/>
      <w:r w:rsidRPr="00FF2E09">
        <w:rPr>
          <w:rFonts w:ascii="Arial" w:hAnsi="Arial" w:cs="Arial"/>
          <w:sz w:val="21"/>
          <w:szCs w:val="21"/>
          <w:lang w:val="en-US"/>
        </w:rPr>
        <w:t>Efficient computation of surf zone waves using the nonlinear shallow water equations with non-hydrostatic pressure.</w:t>
      </w:r>
      <w:proofErr w:type="gramEnd"/>
      <w:r w:rsidRPr="00FF2E09">
        <w:rPr>
          <w:rFonts w:ascii="Arial" w:hAnsi="Arial" w:cs="Arial"/>
          <w:sz w:val="21"/>
          <w:szCs w:val="21"/>
          <w:lang w:val="en-US"/>
        </w:rPr>
        <w:t xml:space="preserve"> </w:t>
      </w:r>
      <w:r w:rsidRPr="00393948">
        <w:rPr>
          <w:rFonts w:ascii="Arial" w:hAnsi="Arial" w:cs="Arial"/>
          <w:sz w:val="21"/>
          <w:szCs w:val="21"/>
          <w:lang w:val="nl-NL"/>
        </w:rPr>
        <w:t>Coastal Engineering, 55(10), 780–790.</w:t>
      </w:r>
    </w:p>
    <w:p w14:paraId="3E37F521" w14:textId="77777777" w:rsidR="002D6E55" w:rsidRPr="002D6E55" w:rsidRDefault="002D6E55" w:rsidP="002D6E55">
      <w:pPr>
        <w:pStyle w:val="NormalWeb"/>
        <w:ind w:left="480" w:hanging="480"/>
        <w:rPr>
          <w:rFonts w:ascii="Arial" w:hAnsi="Arial" w:cs="Arial"/>
          <w:sz w:val="21"/>
          <w:szCs w:val="21"/>
          <w:lang w:val="en-US"/>
        </w:rPr>
      </w:pPr>
      <w:r w:rsidRPr="00393948">
        <w:rPr>
          <w:rFonts w:ascii="Arial" w:hAnsi="Arial" w:cs="Arial"/>
          <w:sz w:val="21"/>
          <w:szCs w:val="21"/>
          <w:lang w:val="nl-NL"/>
        </w:rPr>
        <w:t xml:space="preserve">Zijlema, M., Stelling, G. S., &amp; Smit, P. B. (2011). </w:t>
      </w:r>
      <w:r w:rsidRPr="002D6E55">
        <w:rPr>
          <w:rFonts w:ascii="Arial" w:hAnsi="Arial" w:cs="Arial"/>
          <w:sz w:val="21"/>
          <w:szCs w:val="21"/>
          <w:lang w:val="en-US"/>
        </w:rPr>
        <w:t>SWASH: An operational public domain code for simulating wave fields and rapidly varied flows in coastal waters. Coastal Engineering, 58(10), 992–1012. doi:10.1016/j.coastaleng.2011.05.015</w:t>
      </w:r>
    </w:p>
    <w:p w14:paraId="03C3B5E7" w14:textId="1546B60B" w:rsidR="002D6E55" w:rsidRPr="002D6E55" w:rsidRDefault="002D6E55" w:rsidP="00AD3446">
      <w:pPr>
        <w:pStyle w:val="NormalWeb"/>
        <w:rPr>
          <w:rFonts w:ascii="Arial" w:hAnsi="Arial" w:cs="Arial"/>
          <w:sz w:val="21"/>
          <w:szCs w:val="21"/>
          <w:lang w:val="en-US"/>
        </w:rPr>
      </w:pPr>
      <w:r w:rsidRPr="002D6E55">
        <w:rPr>
          <w:rFonts w:ascii="Arial" w:hAnsi="Arial" w:cs="Arial"/>
          <w:sz w:val="21"/>
          <w:szCs w:val="21"/>
          <w:lang w:val="en-US"/>
        </w:rPr>
        <w:br w:type="page"/>
      </w:r>
    </w:p>
    <w:p w14:paraId="0E3F674F" w14:textId="77777777" w:rsidR="00691D3B" w:rsidRPr="00752797" w:rsidRDefault="00691D3B" w:rsidP="002603CC">
      <w:pPr>
        <w:rPr>
          <w:b/>
          <w:iCs/>
          <w:szCs w:val="28"/>
          <w:lang w:val="en-US"/>
        </w:rPr>
      </w:pPr>
      <w:r w:rsidRPr="00752797">
        <w:rPr>
          <w:lang w:val="en-US"/>
        </w:rPr>
        <w:lastRenderedPageBreak/>
        <w:br w:type="page"/>
      </w:r>
    </w:p>
    <w:p w14:paraId="316AEF55" w14:textId="77777777" w:rsidR="00691D3B" w:rsidRPr="00752797" w:rsidRDefault="00691D3B" w:rsidP="004F3331">
      <w:pPr>
        <w:pStyle w:val="Heading6"/>
        <w:rPr>
          <w:lang w:val="en-US"/>
        </w:rPr>
      </w:pPr>
      <w:bookmarkStart w:id="715" w:name="_Toc412196421"/>
      <w:bookmarkStart w:id="716" w:name="_Toc431915786"/>
      <w:r w:rsidRPr="00752797">
        <w:rPr>
          <w:lang w:val="en-US"/>
        </w:rPr>
        <w:lastRenderedPageBreak/>
        <w:t>Advanced model coefficients</w:t>
      </w:r>
      <w:bookmarkEnd w:id="715"/>
      <w:bookmarkEnd w:id="716"/>
    </w:p>
    <w:p w14:paraId="6E6C5B1B" w14:textId="02487B50" w:rsidR="00691D3B" w:rsidRPr="00752797" w:rsidRDefault="00691D3B" w:rsidP="002603CC">
      <w:pPr>
        <w:pStyle w:val="BodyText"/>
        <w:rPr>
          <w:lang w:val="en-US"/>
        </w:rPr>
      </w:pPr>
      <w:r w:rsidRPr="00752797">
        <w:rPr>
          <w:lang w:val="en-US"/>
        </w:rPr>
        <w:t xml:space="preserve">In </w:t>
      </w:r>
      <w:r w:rsidR="0022667E" w:rsidRPr="00752797">
        <w:rPr>
          <w:lang w:val="en-US"/>
        </w:rPr>
        <w:fldChar w:fldCharType="begin"/>
      </w:r>
      <w:r w:rsidR="0022667E" w:rsidRPr="00752797">
        <w:rPr>
          <w:lang w:val="en-US"/>
        </w:rPr>
        <w:instrText xml:space="preserve"> REF _Ref413526116 \r \h </w:instrText>
      </w:r>
      <w:r w:rsidR="0022667E" w:rsidRPr="00752797">
        <w:rPr>
          <w:lang w:val="en-US"/>
        </w:rPr>
      </w:r>
      <w:r w:rsidR="0022667E" w:rsidRPr="00752797">
        <w:rPr>
          <w:lang w:val="en-US"/>
        </w:rPr>
        <w:fldChar w:fldCharType="separate"/>
      </w:r>
      <w:r w:rsidR="002E51A3">
        <w:rPr>
          <w:lang w:val="en-US"/>
        </w:rPr>
        <w:t>4.1</w:t>
      </w:r>
      <w:r w:rsidR="0022667E" w:rsidRPr="00752797">
        <w:rPr>
          <w:lang w:val="en-US"/>
        </w:rPr>
        <w:fldChar w:fldCharType="end"/>
      </w:r>
      <w:r w:rsidRPr="00752797">
        <w:rPr>
          <w:lang w:val="en-US"/>
        </w:rPr>
        <w:t xml:space="preserve"> the main input parameters and files required by XBeach to start a simulation are explained. It explained how the user can switch on and off specific processes and how the user can define the model initial and boundary conditions. XBeach offers, however, many more parameters to fine-tune the simulation of different processes. These parameters are listed in the following subsections grouped by process. Most parameters are not relevant for the average XBeach user. Parameters marked with </w:t>
      </w:r>
      <w:r w:rsidR="0022667E" w:rsidRPr="00752797">
        <w:rPr>
          <w:lang w:val="en-US"/>
        </w:rPr>
        <w:t>a</w:t>
      </w:r>
      <w:r w:rsidRPr="00752797">
        <w:rPr>
          <w:lang w:val="en-US"/>
        </w:rPr>
        <w:t xml:space="preserve"> </w:t>
      </w:r>
      <w:r w:rsidR="001B6449" w:rsidRPr="00752797">
        <w:rPr>
          <w:lang w:val="en-US"/>
        </w:rPr>
        <w:t>plus</w:t>
      </w:r>
      <w:r w:rsidRPr="00752797">
        <w:rPr>
          <w:lang w:val="en-US"/>
        </w:rPr>
        <w:t xml:space="preserve"> (</w:t>
      </w:r>
      <w:r w:rsidR="001B6449" w:rsidRPr="00752797">
        <w:rPr>
          <w:lang w:val="en-US"/>
        </w:rPr>
        <w:t>+</w:t>
      </w:r>
      <w:r w:rsidRPr="00752797">
        <w:rPr>
          <w:lang w:val="en-US"/>
        </w:rPr>
        <w:t>) are considered advanced options that are recommended to stay untouched.</w:t>
      </w:r>
    </w:p>
    <w:p w14:paraId="4DF002BC" w14:textId="77777777" w:rsidR="00691D3B" w:rsidRPr="00752797" w:rsidRDefault="00691D3B" w:rsidP="004F3331">
      <w:pPr>
        <w:pStyle w:val="Heading7"/>
        <w:rPr>
          <w:lang w:val="en-US"/>
        </w:rPr>
      </w:pPr>
      <w:bookmarkStart w:id="717" w:name="_Toc412196422"/>
      <w:bookmarkStart w:id="718" w:name="_Toc431915787"/>
      <w:r w:rsidRPr="00752797">
        <w:rPr>
          <w:lang w:val="en-US"/>
        </w:rPr>
        <w:t>Wave numerics</w:t>
      </w:r>
      <w:bookmarkEnd w:id="717"/>
      <w:bookmarkEnd w:id="718"/>
    </w:p>
    <w:p w14:paraId="0BA5BDBE" w14:textId="77777777" w:rsidR="00691D3B" w:rsidRDefault="00691D3B" w:rsidP="002603CC">
      <w:pPr>
        <w:pStyle w:val="BodyText"/>
        <w:rPr>
          <w:lang w:val="en-US"/>
        </w:rPr>
      </w:pPr>
      <w:r w:rsidRPr="00752797">
        <w:rPr>
          <w:lang w:val="en-US"/>
        </w:rPr>
        <w:t xml:space="preserve">The parameters listed in the table below involve the numerical aspects of the wave action balance that solves the wave propagation in the model. The keyword </w:t>
      </w:r>
      <w:r w:rsidRPr="00752797">
        <w:rPr>
          <w:i/>
          <w:lang w:val="en-US"/>
        </w:rPr>
        <w:t xml:space="preserve">scheme </w:t>
      </w:r>
      <w:r w:rsidRPr="00752797">
        <w:rPr>
          <w:lang w:val="en-US"/>
        </w:rPr>
        <w:t>can be used to set the numerical scheme. By default a higher-order upwind scheme is used to minimize numerical dissipation.</w:t>
      </w:r>
    </w:p>
    <w:p w14:paraId="706CD486" w14:textId="26E4CECD" w:rsidR="001935AF" w:rsidRPr="00752797" w:rsidRDefault="00AD3446" w:rsidP="00AD3446">
      <w:pPr>
        <w:pStyle w:val="Caption"/>
        <w:rPr>
          <w:lang w:val="en-US"/>
        </w:rPr>
      </w:pPr>
      <w:proofErr w:type="gramStart"/>
      <w:r>
        <w:t xml:space="preserve">Table </w:t>
      </w:r>
      <w:r w:rsidR="00366571">
        <w:fldChar w:fldCharType="begin"/>
      </w:r>
      <w:r w:rsidR="00366571">
        <w:instrText xml:space="preserve"> STYLEREF 1 \s </w:instrText>
      </w:r>
      <w:r w:rsidR="00366571">
        <w:fldChar w:fldCharType="separate"/>
      </w:r>
      <w:r w:rsidR="002E51A3">
        <w:rPr>
          <w:noProof/>
        </w:rPr>
        <w:t>5</w:t>
      </w:r>
      <w:r w:rsidR="00366571">
        <w:fldChar w:fldCharType="end"/>
      </w:r>
      <w:r w:rsidR="00366571">
        <w:t>.</w:t>
      </w:r>
      <w:proofErr w:type="gramEnd"/>
      <w:r w:rsidR="00366571">
        <w:fldChar w:fldCharType="begin"/>
      </w:r>
      <w:r w:rsidR="00366571">
        <w:instrText xml:space="preserve"> SEQ Table \* ARABIC \s 1 </w:instrText>
      </w:r>
      <w:r w:rsidR="00366571">
        <w:fldChar w:fldCharType="separate"/>
      </w:r>
      <w:r w:rsidR="002E51A3">
        <w:rPr>
          <w:noProof/>
        </w:rPr>
        <w:t>1</w:t>
      </w:r>
      <w:r w:rsidR="00366571">
        <w:fldChar w:fldCharType="end"/>
      </w:r>
      <w:r>
        <w:tab/>
      </w:r>
      <w:r w:rsidR="001935AF" w:rsidRPr="00752797">
        <w:rPr>
          <w:lang w:val="en-US"/>
        </w:rPr>
        <w:t xml:space="preserve">Overview of available </w:t>
      </w:r>
      <w:r w:rsidR="001935AF">
        <w:rPr>
          <w:lang w:val="en-US"/>
        </w:rPr>
        <w:t>keyword related to wave numerics</w:t>
      </w:r>
    </w:p>
    <w:tbl>
      <w:tblPr>
        <w:tblStyle w:val="LightShading-Accent1"/>
        <w:tblW w:w="0" w:type="auto"/>
        <w:tblLook w:val="04A0" w:firstRow="1" w:lastRow="0" w:firstColumn="1" w:lastColumn="0" w:noHBand="0" w:noVBand="1"/>
      </w:tblPr>
      <w:tblGrid>
        <w:gridCol w:w="1585"/>
        <w:gridCol w:w="2057"/>
        <w:gridCol w:w="1296"/>
        <w:gridCol w:w="1903"/>
        <w:gridCol w:w="848"/>
        <w:gridCol w:w="1241"/>
      </w:tblGrid>
      <w:tr w:rsidR="00691D3B" w:rsidRPr="00752797" w14:paraId="615AABCF"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1A2202DB" w14:textId="77777777" w:rsidR="00691D3B" w:rsidRPr="00752797" w:rsidRDefault="00691D3B" w:rsidP="002603CC">
            <w:pPr>
              <w:pStyle w:val="PlainText"/>
              <w:jc w:val="both"/>
            </w:pPr>
            <w:r w:rsidRPr="00752797">
              <w:t>keyword</w:t>
            </w:r>
          </w:p>
        </w:tc>
        <w:tc>
          <w:tcPr>
            <w:tcW w:w="2834" w:type="dxa"/>
          </w:tcPr>
          <w:p w14:paraId="25D44DDF"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5CBC345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3B30964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520286EC"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45FEF71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77A0398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E7E1EB4" w14:textId="77777777" w:rsidR="00691D3B" w:rsidRPr="00752797" w:rsidRDefault="00691D3B" w:rsidP="002603CC">
            <w:pPr>
              <w:pStyle w:val="PlainText"/>
              <w:jc w:val="both"/>
            </w:pPr>
            <w:r w:rsidRPr="00752797">
              <w:t>maxerror</w:t>
            </w:r>
            <w:r w:rsidR="001B6449" w:rsidRPr="00752797">
              <w:t>+</w:t>
            </w:r>
          </w:p>
        </w:tc>
        <w:tc>
          <w:tcPr>
            <w:tcW w:w="2834" w:type="dxa"/>
          </w:tcPr>
          <w:p w14:paraId="776CDEE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wave height error in wave stationary iteration</w:t>
            </w:r>
          </w:p>
        </w:tc>
        <w:tc>
          <w:tcPr>
            <w:tcW w:w="1417" w:type="dxa"/>
          </w:tcPr>
          <w:p w14:paraId="26B0BD3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5e-05</w:t>
            </w:r>
          </w:p>
        </w:tc>
        <w:tc>
          <w:tcPr>
            <w:tcW w:w="1984" w:type="dxa"/>
          </w:tcPr>
          <w:p w14:paraId="65575A0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1e-05 - 0.001</w:t>
            </w:r>
          </w:p>
        </w:tc>
        <w:tc>
          <w:tcPr>
            <w:tcW w:w="850" w:type="dxa"/>
          </w:tcPr>
          <w:p w14:paraId="63253B6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266479C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C2C559A"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58CAF9E1" w14:textId="77777777" w:rsidR="00691D3B" w:rsidRPr="00752797" w:rsidRDefault="00691D3B" w:rsidP="002603CC">
            <w:pPr>
              <w:pStyle w:val="PlainText"/>
              <w:jc w:val="both"/>
            </w:pPr>
            <w:r w:rsidRPr="00752797">
              <w:t>maxiter</w:t>
            </w:r>
            <w:r w:rsidR="001B6449" w:rsidRPr="00752797">
              <w:t>+</w:t>
            </w:r>
          </w:p>
        </w:tc>
        <w:tc>
          <w:tcPr>
            <w:tcW w:w="2834" w:type="dxa"/>
          </w:tcPr>
          <w:p w14:paraId="7DE11BD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number of iterations in wave stationary</w:t>
            </w:r>
          </w:p>
        </w:tc>
        <w:tc>
          <w:tcPr>
            <w:tcW w:w="1417" w:type="dxa"/>
          </w:tcPr>
          <w:p w14:paraId="3FF688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500</w:t>
            </w:r>
          </w:p>
        </w:tc>
        <w:tc>
          <w:tcPr>
            <w:tcW w:w="1984" w:type="dxa"/>
          </w:tcPr>
          <w:p w14:paraId="6FE7742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2 - 1000</w:t>
            </w:r>
          </w:p>
        </w:tc>
        <w:tc>
          <w:tcPr>
            <w:tcW w:w="850" w:type="dxa"/>
          </w:tcPr>
          <w:p w14:paraId="1D60B5D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222BFA4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C31EF9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BDC9B16" w14:textId="77777777" w:rsidR="00691D3B" w:rsidRPr="00752797" w:rsidRDefault="00691D3B" w:rsidP="002603CC">
            <w:pPr>
              <w:pStyle w:val="PlainText"/>
              <w:jc w:val="both"/>
            </w:pPr>
            <w:r w:rsidRPr="00752797">
              <w:t>scheme</w:t>
            </w:r>
            <w:r w:rsidR="001B6449" w:rsidRPr="00752797">
              <w:t>+</w:t>
            </w:r>
          </w:p>
        </w:tc>
        <w:tc>
          <w:tcPr>
            <w:tcW w:w="2834" w:type="dxa"/>
          </w:tcPr>
          <w:p w14:paraId="79365FE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Numerical scheme for wave propagation</w:t>
            </w:r>
          </w:p>
        </w:tc>
        <w:tc>
          <w:tcPr>
            <w:tcW w:w="1417" w:type="dxa"/>
          </w:tcPr>
          <w:p w14:paraId="360AE52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upwind_2</w:t>
            </w:r>
          </w:p>
        </w:tc>
        <w:tc>
          <w:tcPr>
            <w:tcW w:w="1984" w:type="dxa"/>
          </w:tcPr>
          <w:p w14:paraId="5B0521B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upwind_1, lax_wendroff, upwind_2</w:t>
            </w:r>
          </w:p>
        </w:tc>
        <w:tc>
          <w:tcPr>
            <w:tcW w:w="850" w:type="dxa"/>
          </w:tcPr>
          <w:p w14:paraId="6EEA630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30E7158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79176A1"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12C0CD32" w14:textId="31AF4E15" w:rsidR="00691D3B" w:rsidRPr="00752797" w:rsidRDefault="00691D3B" w:rsidP="002603CC">
            <w:pPr>
              <w:pStyle w:val="PlainText"/>
              <w:jc w:val="both"/>
            </w:pPr>
          </w:p>
        </w:tc>
        <w:tc>
          <w:tcPr>
            <w:tcW w:w="2834" w:type="dxa"/>
          </w:tcPr>
          <w:p w14:paraId="098CB522" w14:textId="2D5340F1"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417" w:type="dxa"/>
          </w:tcPr>
          <w:p w14:paraId="760D9524" w14:textId="6DEF28B4"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021F8456" w14:textId="0AF9625A"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0E248D45" w14:textId="1C3ECBD2"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2B4C421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5FFF09B" w14:textId="77777777" w:rsidR="00691D3B" w:rsidRPr="00752797" w:rsidRDefault="00691D3B" w:rsidP="004F3331">
      <w:pPr>
        <w:pStyle w:val="Heading7"/>
        <w:rPr>
          <w:lang w:val="en-US"/>
        </w:rPr>
      </w:pPr>
      <w:bookmarkStart w:id="719" w:name="_Toc412196424"/>
      <w:bookmarkStart w:id="720" w:name="_Toc431915788"/>
      <w:r w:rsidRPr="00752797">
        <w:rPr>
          <w:lang w:val="en-US"/>
        </w:rPr>
        <w:t>Rollers</w:t>
      </w:r>
      <w:bookmarkEnd w:id="719"/>
      <w:bookmarkEnd w:id="720"/>
    </w:p>
    <w:p w14:paraId="76BE5F58" w14:textId="77777777" w:rsidR="00691D3B" w:rsidRDefault="00691D3B" w:rsidP="002603CC">
      <w:pPr>
        <w:pStyle w:val="BodyText"/>
        <w:rPr>
          <w:lang w:val="en-US"/>
        </w:rPr>
      </w:pPr>
      <w:r w:rsidRPr="00752797">
        <w:rPr>
          <w:lang w:val="en-US"/>
        </w:rPr>
        <w:t xml:space="preserve">The parameters listed in the table below involve the wave roller model. Using the roller model will give a shoreward shift in wave-induced setup, return flow and alongshore current. This shift becomes greater for lower </w:t>
      </w:r>
      <w:r w:rsidRPr="00752797">
        <w:rPr>
          <w:i/>
          <w:lang w:val="en-US"/>
        </w:rPr>
        <w:t>beta</w:t>
      </w:r>
      <w:r w:rsidRPr="00752797">
        <w:rPr>
          <w:lang w:val="en-US"/>
        </w:rPr>
        <w:t xml:space="preserve"> values.</w:t>
      </w:r>
    </w:p>
    <w:p w14:paraId="005CA8AF" w14:textId="012861B4" w:rsidR="001935AF" w:rsidRPr="00752797" w:rsidRDefault="001935AF" w:rsidP="001935AF">
      <w:pPr>
        <w:pStyle w:val="Caption"/>
        <w:rPr>
          <w:lang w:val="en-US"/>
        </w:rPr>
      </w:pPr>
      <w:proofErr w:type="gramStart"/>
      <w:r>
        <w:t xml:space="preserve">Table </w:t>
      </w:r>
      <w:r w:rsidR="00366571">
        <w:fldChar w:fldCharType="begin"/>
      </w:r>
      <w:r w:rsidR="00366571">
        <w:instrText xml:space="preserve"> STYLEREF 1 \s </w:instrText>
      </w:r>
      <w:r w:rsidR="00366571">
        <w:fldChar w:fldCharType="separate"/>
      </w:r>
      <w:r w:rsidR="002E51A3">
        <w:rPr>
          <w:noProof/>
        </w:rPr>
        <w:t>5</w:t>
      </w:r>
      <w:r w:rsidR="00366571">
        <w:fldChar w:fldCharType="end"/>
      </w:r>
      <w:r w:rsidR="00366571">
        <w:t>.</w:t>
      </w:r>
      <w:proofErr w:type="gramEnd"/>
      <w:r w:rsidR="00366571">
        <w:fldChar w:fldCharType="begin"/>
      </w:r>
      <w:r w:rsidR="00366571">
        <w:instrText xml:space="preserve"> SEQ Table \* ARABIC \s 1 </w:instrText>
      </w:r>
      <w:r w:rsidR="00366571">
        <w:fldChar w:fldCharType="separate"/>
      </w:r>
      <w:r w:rsidR="002E51A3">
        <w:rPr>
          <w:noProof/>
        </w:rPr>
        <w:t>2</w:t>
      </w:r>
      <w:r w:rsidR="00366571">
        <w:fldChar w:fldCharType="end"/>
      </w:r>
      <w:r>
        <w:tab/>
      </w:r>
      <w:r w:rsidRPr="00752797">
        <w:rPr>
          <w:lang w:val="en-US"/>
        </w:rPr>
        <w:t xml:space="preserve">Overview of available </w:t>
      </w:r>
      <w:r>
        <w:rPr>
          <w:lang w:val="en-US"/>
        </w:rPr>
        <w:t>keyword related to the roller model</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752797" w14:paraId="05F929C9"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DC002D5" w14:textId="77777777" w:rsidR="00691D3B" w:rsidRPr="00752797" w:rsidRDefault="00691D3B" w:rsidP="002603CC">
            <w:pPr>
              <w:pStyle w:val="PlainText"/>
              <w:jc w:val="both"/>
            </w:pPr>
            <w:r w:rsidRPr="00752797">
              <w:t>keyword</w:t>
            </w:r>
          </w:p>
        </w:tc>
        <w:tc>
          <w:tcPr>
            <w:tcW w:w="2834" w:type="dxa"/>
          </w:tcPr>
          <w:p w14:paraId="4A39AD9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21C5B75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3917B95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5E2DD03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1E999BC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45DBFA0B"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2C4C25C" w14:textId="77777777" w:rsidR="00691D3B" w:rsidRPr="00752797" w:rsidRDefault="00691D3B" w:rsidP="002603CC">
            <w:pPr>
              <w:pStyle w:val="PlainText"/>
              <w:jc w:val="both"/>
            </w:pPr>
            <w:r w:rsidRPr="00752797">
              <w:t>beta</w:t>
            </w:r>
            <w:r w:rsidR="001B6449" w:rsidRPr="00752797">
              <w:t>+</w:t>
            </w:r>
          </w:p>
        </w:tc>
        <w:tc>
          <w:tcPr>
            <w:tcW w:w="2834" w:type="dxa"/>
          </w:tcPr>
          <w:p w14:paraId="1161220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Breaker slope coefficient in roller model</w:t>
            </w:r>
          </w:p>
        </w:tc>
        <w:tc>
          <w:tcPr>
            <w:tcW w:w="1417" w:type="dxa"/>
          </w:tcPr>
          <w:p w14:paraId="56645CB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984" w:type="dxa"/>
          </w:tcPr>
          <w:p w14:paraId="6346767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0.05 - 0.3</w:t>
            </w:r>
          </w:p>
        </w:tc>
        <w:tc>
          <w:tcPr>
            <w:tcW w:w="850" w:type="dxa"/>
          </w:tcPr>
          <w:p w14:paraId="213C32E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1D78FF0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E497E8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3145DAD" w14:textId="77777777" w:rsidR="00691D3B" w:rsidRPr="00752797" w:rsidRDefault="00691D3B" w:rsidP="002603CC">
            <w:pPr>
              <w:pStyle w:val="PlainText"/>
              <w:jc w:val="both"/>
            </w:pPr>
            <w:r w:rsidRPr="00752797">
              <w:t>rfb</w:t>
            </w:r>
            <w:r w:rsidR="001B6449" w:rsidRPr="00752797">
              <w:t>+</w:t>
            </w:r>
          </w:p>
        </w:tc>
        <w:tc>
          <w:tcPr>
            <w:tcW w:w="2834" w:type="dxa"/>
          </w:tcPr>
          <w:p w14:paraId="5F5A7BF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Switch to </w:t>
            </w:r>
            <w:r w:rsidR="004D2752" w:rsidRPr="00752797">
              <w:t>feedback</w:t>
            </w:r>
            <w:r w:rsidRPr="00752797">
              <w:t xml:space="preserve"> maximum wave surface slope in roller ener</w:t>
            </w:r>
            <w:r w:rsidR="00586C99" w:rsidRPr="00752797">
              <w:t xml:space="preserve">gy balance, otherwise rfb = </w:t>
            </w:r>
            <w:r w:rsidRPr="00752797">
              <w:t>Beta</w:t>
            </w:r>
          </w:p>
        </w:tc>
        <w:tc>
          <w:tcPr>
            <w:tcW w:w="1417" w:type="dxa"/>
          </w:tcPr>
          <w:p w14:paraId="2D5326A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984" w:type="dxa"/>
          </w:tcPr>
          <w:p w14:paraId="69FD84D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3DDD24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67D62B5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109EEC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488A7D1" w14:textId="77777777" w:rsidR="00691D3B" w:rsidRPr="00752797" w:rsidRDefault="00691D3B" w:rsidP="002603CC">
            <w:pPr>
              <w:pStyle w:val="PlainText"/>
              <w:jc w:val="both"/>
            </w:pPr>
            <w:r w:rsidRPr="00752797">
              <w:t>roller</w:t>
            </w:r>
            <w:r w:rsidR="001B6449" w:rsidRPr="00752797">
              <w:t>+</w:t>
            </w:r>
          </w:p>
        </w:tc>
        <w:tc>
          <w:tcPr>
            <w:tcW w:w="2834" w:type="dxa"/>
          </w:tcPr>
          <w:p w14:paraId="099AA01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roller model</w:t>
            </w:r>
          </w:p>
        </w:tc>
        <w:tc>
          <w:tcPr>
            <w:tcW w:w="1417" w:type="dxa"/>
          </w:tcPr>
          <w:p w14:paraId="0BFB8D4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984" w:type="dxa"/>
          </w:tcPr>
          <w:p w14:paraId="4C67EC9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49EBD96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78005D5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351950A2" w14:textId="77777777" w:rsidR="00691D3B" w:rsidRPr="00752797" w:rsidRDefault="00691D3B" w:rsidP="004F3331">
      <w:pPr>
        <w:pStyle w:val="Heading7"/>
        <w:rPr>
          <w:lang w:val="en-US"/>
        </w:rPr>
      </w:pPr>
      <w:bookmarkStart w:id="721" w:name="_Toc412196425"/>
      <w:bookmarkStart w:id="722" w:name="_Toc431915789"/>
      <w:r w:rsidRPr="00752797">
        <w:rPr>
          <w:lang w:val="en-US"/>
        </w:rPr>
        <w:lastRenderedPageBreak/>
        <w:t>Wave-current interaction</w:t>
      </w:r>
      <w:bookmarkEnd w:id="721"/>
      <w:bookmarkEnd w:id="722"/>
    </w:p>
    <w:p w14:paraId="27372D9F" w14:textId="77777777" w:rsidR="00691D3B" w:rsidRDefault="00691D3B" w:rsidP="002603CC">
      <w:pPr>
        <w:pStyle w:val="BodyText"/>
        <w:rPr>
          <w:lang w:val="en-US"/>
        </w:rPr>
      </w:pPr>
      <w:r w:rsidRPr="00752797">
        <w:rPr>
          <w:lang w:val="en-US"/>
        </w:rPr>
        <w:t xml:space="preserve">The parameters listed in the table below involve the process of wave-current interaction. With the switch </w:t>
      </w:r>
      <w:r w:rsidRPr="00752797">
        <w:rPr>
          <w:i/>
          <w:lang w:val="en-US"/>
        </w:rPr>
        <w:t>wci</w:t>
      </w:r>
      <w:r w:rsidRPr="00752797">
        <w:rPr>
          <w:lang w:val="en-US"/>
        </w:rPr>
        <w:t xml:space="preserve"> one can turn off or on the wave-current interaction, </w:t>
      </w:r>
      <w:r w:rsidR="004D2752" w:rsidRPr="00752797">
        <w:rPr>
          <w:lang w:val="en-US"/>
        </w:rPr>
        <w:t>the</w:t>
      </w:r>
      <w:r w:rsidRPr="00752797">
        <w:rPr>
          <w:lang w:val="en-US"/>
        </w:rPr>
        <w:t xml:space="preserve"> wave current </w:t>
      </w:r>
      <w:r w:rsidR="001935AF" w:rsidRPr="00752797">
        <w:rPr>
          <w:lang w:val="en-US"/>
        </w:rPr>
        <w:t>interaction</w:t>
      </w:r>
      <w:r w:rsidRPr="00752797">
        <w:rPr>
          <w:lang w:val="en-US"/>
        </w:rPr>
        <w:t xml:space="preserve"> will result in a feedback of currents on the wave propagation. </w:t>
      </w:r>
      <w:r w:rsidR="004D2752">
        <w:rPr>
          <w:lang w:val="en-US"/>
        </w:rPr>
        <w:t xml:space="preserve">On top of that, </w:t>
      </w:r>
      <w:r w:rsidRPr="00752797">
        <w:rPr>
          <w:i/>
          <w:lang w:val="en-US"/>
        </w:rPr>
        <w:t>hwci</w:t>
      </w:r>
      <w:r w:rsidRPr="00752797">
        <w:rPr>
          <w:lang w:val="en-US"/>
        </w:rPr>
        <w:t xml:space="preserve"> limits the computation of wave-current interaction in very shallow water where the procedure may not converge.</w:t>
      </w:r>
    </w:p>
    <w:p w14:paraId="0ADDED47" w14:textId="0538E959" w:rsidR="001935AF" w:rsidRPr="00752797" w:rsidRDefault="001935AF" w:rsidP="001935AF">
      <w:pPr>
        <w:pStyle w:val="Caption"/>
        <w:rPr>
          <w:lang w:val="en-US"/>
        </w:rPr>
      </w:pPr>
      <w:proofErr w:type="gramStart"/>
      <w:r>
        <w:t xml:space="preserve">Table </w:t>
      </w:r>
      <w:r w:rsidR="00366571">
        <w:fldChar w:fldCharType="begin"/>
      </w:r>
      <w:r w:rsidR="00366571">
        <w:instrText xml:space="preserve"> STYLEREF 1 \s </w:instrText>
      </w:r>
      <w:r w:rsidR="00366571">
        <w:fldChar w:fldCharType="separate"/>
      </w:r>
      <w:r w:rsidR="002E51A3">
        <w:rPr>
          <w:noProof/>
        </w:rPr>
        <w:t>5</w:t>
      </w:r>
      <w:r w:rsidR="00366571">
        <w:fldChar w:fldCharType="end"/>
      </w:r>
      <w:r w:rsidR="00366571">
        <w:t>.</w:t>
      </w:r>
      <w:proofErr w:type="gramEnd"/>
      <w:r w:rsidR="00366571">
        <w:fldChar w:fldCharType="begin"/>
      </w:r>
      <w:r w:rsidR="00366571">
        <w:instrText xml:space="preserve"> SEQ Table \* ARABIC \s 1 </w:instrText>
      </w:r>
      <w:r w:rsidR="00366571">
        <w:fldChar w:fldCharType="separate"/>
      </w:r>
      <w:r w:rsidR="002E51A3">
        <w:rPr>
          <w:noProof/>
        </w:rPr>
        <w:t>3</w:t>
      </w:r>
      <w:r w:rsidR="00366571">
        <w:fldChar w:fldCharType="end"/>
      </w:r>
      <w:r>
        <w:tab/>
      </w:r>
      <w:r w:rsidRPr="00752797">
        <w:rPr>
          <w:lang w:val="en-US"/>
        </w:rPr>
        <w:t xml:space="preserve">Overview of available </w:t>
      </w:r>
      <w:r>
        <w:rPr>
          <w:lang w:val="en-US"/>
        </w:rPr>
        <w:t>keyword related to the wave-current interaction (wci)</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752797" w14:paraId="251EC567"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EE47F53" w14:textId="77777777" w:rsidR="00691D3B" w:rsidRPr="00752797" w:rsidRDefault="00691D3B" w:rsidP="002603CC">
            <w:pPr>
              <w:pStyle w:val="PlainText"/>
              <w:jc w:val="both"/>
            </w:pPr>
            <w:r w:rsidRPr="00752797">
              <w:t>keyword</w:t>
            </w:r>
          </w:p>
        </w:tc>
        <w:tc>
          <w:tcPr>
            <w:tcW w:w="2834" w:type="dxa"/>
          </w:tcPr>
          <w:p w14:paraId="1EF59EBF"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4FD7C82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24262D94"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7AF3D1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48C76948"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290CEF0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887B685" w14:textId="77777777" w:rsidR="00691D3B" w:rsidRPr="00752797" w:rsidRDefault="00691D3B" w:rsidP="002603CC">
            <w:pPr>
              <w:pStyle w:val="PlainText"/>
              <w:jc w:val="both"/>
            </w:pPr>
            <w:r w:rsidRPr="00752797">
              <w:t>cats</w:t>
            </w:r>
            <w:r w:rsidR="001B6449" w:rsidRPr="00752797">
              <w:t>+</w:t>
            </w:r>
          </w:p>
        </w:tc>
        <w:tc>
          <w:tcPr>
            <w:tcW w:w="2834" w:type="dxa"/>
          </w:tcPr>
          <w:p w14:paraId="7971C55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Current averaging time scale for wci, in terms of mean wave periods</w:t>
            </w:r>
          </w:p>
        </w:tc>
        <w:tc>
          <w:tcPr>
            <w:tcW w:w="1417" w:type="dxa"/>
          </w:tcPr>
          <w:p w14:paraId="1CAC56D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4.0</w:t>
            </w:r>
          </w:p>
        </w:tc>
        <w:tc>
          <w:tcPr>
            <w:tcW w:w="1984" w:type="dxa"/>
          </w:tcPr>
          <w:p w14:paraId="1A8C9E2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1.0 - 50.0</w:t>
            </w:r>
          </w:p>
        </w:tc>
        <w:tc>
          <w:tcPr>
            <w:tcW w:w="850" w:type="dxa"/>
          </w:tcPr>
          <w:p w14:paraId="1F9CC19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Trep</w:t>
            </w:r>
          </w:p>
        </w:tc>
        <w:tc>
          <w:tcPr>
            <w:tcW w:w="1700" w:type="dxa"/>
          </w:tcPr>
          <w:p w14:paraId="5BBAD1B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06B743E"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03A3E7F" w14:textId="77777777" w:rsidR="00691D3B" w:rsidRPr="00752797" w:rsidRDefault="00691D3B" w:rsidP="002603CC">
            <w:pPr>
              <w:pStyle w:val="PlainText"/>
              <w:jc w:val="both"/>
            </w:pPr>
            <w:r w:rsidRPr="00752797">
              <w:t>hwci</w:t>
            </w:r>
            <w:r w:rsidR="001B6449" w:rsidRPr="00752797">
              <w:t>+</w:t>
            </w:r>
          </w:p>
        </w:tc>
        <w:tc>
          <w:tcPr>
            <w:tcW w:w="2834" w:type="dxa"/>
          </w:tcPr>
          <w:p w14:paraId="057C8A5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Minimum depth until which wave-current interaction is used</w:t>
            </w:r>
          </w:p>
        </w:tc>
        <w:tc>
          <w:tcPr>
            <w:tcW w:w="1417" w:type="dxa"/>
          </w:tcPr>
          <w:p w14:paraId="15D5184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984" w:type="dxa"/>
          </w:tcPr>
          <w:p w14:paraId="2B115DB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0.001 - 1.0</w:t>
            </w:r>
          </w:p>
        </w:tc>
        <w:tc>
          <w:tcPr>
            <w:tcW w:w="850" w:type="dxa"/>
          </w:tcPr>
          <w:p w14:paraId="5445345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700" w:type="dxa"/>
          </w:tcPr>
          <w:p w14:paraId="7DF58E9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6A2ED2B8"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5575C71" w14:textId="77777777" w:rsidR="00691D3B" w:rsidRPr="00752797" w:rsidRDefault="00691D3B" w:rsidP="002603CC">
            <w:pPr>
              <w:pStyle w:val="PlainText"/>
              <w:jc w:val="both"/>
            </w:pPr>
            <w:r w:rsidRPr="00752797">
              <w:t>wci</w:t>
            </w:r>
          </w:p>
        </w:tc>
        <w:tc>
          <w:tcPr>
            <w:tcW w:w="2834" w:type="dxa"/>
          </w:tcPr>
          <w:p w14:paraId="438246C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Turns on wave-current interaction</w:t>
            </w:r>
          </w:p>
        </w:tc>
        <w:tc>
          <w:tcPr>
            <w:tcW w:w="1417" w:type="dxa"/>
          </w:tcPr>
          <w:p w14:paraId="77E2E19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55F543C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3D35448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3F924A0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589C1835" w14:textId="77777777" w:rsidR="00311CCD" w:rsidRDefault="00311CCD" w:rsidP="002603CC">
      <w:pPr>
        <w:pStyle w:val="BodyText"/>
        <w:rPr>
          <w:lang w:val="en-US"/>
        </w:rPr>
      </w:pPr>
    </w:p>
    <w:p w14:paraId="057A3DF3" w14:textId="77777777" w:rsidR="00691D3B" w:rsidRPr="00752797" w:rsidRDefault="00691D3B" w:rsidP="004F3331">
      <w:pPr>
        <w:pStyle w:val="Heading7"/>
        <w:rPr>
          <w:lang w:val="en-US"/>
        </w:rPr>
      </w:pPr>
      <w:bookmarkStart w:id="723" w:name="_Toc412196427"/>
      <w:bookmarkStart w:id="724" w:name="_Toc431915790"/>
      <w:r w:rsidRPr="00752797">
        <w:rPr>
          <w:lang w:val="en-US"/>
        </w:rPr>
        <w:t>Flow numerics</w:t>
      </w:r>
      <w:bookmarkEnd w:id="723"/>
      <w:bookmarkEnd w:id="724"/>
    </w:p>
    <w:p w14:paraId="3DA73BAA" w14:textId="77777777" w:rsidR="00691D3B" w:rsidRDefault="00691D3B" w:rsidP="002603CC">
      <w:pPr>
        <w:pStyle w:val="BodyText"/>
        <w:rPr>
          <w:lang w:val="en-US"/>
        </w:rPr>
      </w:pPr>
      <w:r w:rsidRPr="00752797">
        <w:rPr>
          <w:lang w:val="en-US"/>
        </w:rPr>
        <w:t xml:space="preserve">The parameters listed in the table below involve the numerical aspects of the shallow water equations that solve the water motions in the model. Especially in very shallow water some processes need to be limited to avoid unrealistic behavior. For example </w:t>
      </w:r>
      <w:r w:rsidRPr="00752797">
        <w:rPr>
          <w:i/>
          <w:lang w:val="en-US"/>
        </w:rPr>
        <w:t>hmin</w:t>
      </w:r>
      <w:r w:rsidRPr="00752797">
        <w:rPr>
          <w:lang w:val="en-US"/>
        </w:rPr>
        <w:t xml:space="preserve"> prevents very strong return flows or high concentrations and the</w:t>
      </w:r>
      <w:r w:rsidR="001935AF">
        <w:rPr>
          <w:lang w:val="en-US"/>
        </w:rPr>
        <w:t xml:space="preserve"> </w:t>
      </w:r>
      <w:r w:rsidRPr="00752797">
        <w:rPr>
          <w:i/>
          <w:lang w:val="en-US"/>
        </w:rPr>
        <w:t>eps</w:t>
      </w:r>
      <w:r w:rsidRPr="00752797">
        <w:rPr>
          <w:lang w:val="en-US"/>
        </w:rPr>
        <w:t xml:space="preserve"> determines whether points are dry or wet and can be taken quite small. </w:t>
      </w:r>
    </w:p>
    <w:p w14:paraId="53A8BEED" w14:textId="77777777" w:rsidR="001935AF" w:rsidRDefault="001935AF">
      <w:pPr>
        <w:spacing w:line="240" w:lineRule="auto"/>
        <w:jc w:val="left"/>
        <w:rPr>
          <w:lang w:val="en-US"/>
        </w:rPr>
      </w:pPr>
      <w:r>
        <w:rPr>
          <w:lang w:val="en-US"/>
        </w:rPr>
        <w:br w:type="page"/>
      </w:r>
    </w:p>
    <w:p w14:paraId="0BB15F98" w14:textId="735C9C39" w:rsidR="001935AF" w:rsidRPr="00752797" w:rsidRDefault="001935AF" w:rsidP="001935AF">
      <w:pPr>
        <w:pStyle w:val="Caption"/>
        <w:rPr>
          <w:lang w:val="en-US"/>
        </w:rPr>
      </w:pPr>
      <w:proofErr w:type="gramStart"/>
      <w:r>
        <w:lastRenderedPageBreak/>
        <w:t xml:space="preserve">Table </w:t>
      </w:r>
      <w:r w:rsidR="00366571">
        <w:fldChar w:fldCharType="begin"/>
      </w:r>
      <w:r w:rsidR="00366571">
        <w:instrText xml:space="preserve"> STYLEREF 1 \s </w:instrText>
      </w:r>
      <w:r w:rsidR="00366571">
        <w:fldChar w:fldCharType="separate"/>
      </w:r>
      <w:r w:rsidR="002E51A3">
        <w:rPr>
          <w:noProof/>
        </w:rPr>
        <w:t>5</w:t>
      </w:r>
      <w:r w:rsidR="00366571">
        <w:fldChar w:fldCharType="end"/>
      </w:r>
      <w:r w:rsidR="00366571">
        <w:t>.</w:t>
      </w:r>
      <w:proofErr w:type="gramEnd"/>
      <w:r w:rsidR="00366571">
        <w:fldChar w:fldCharType="begin"/>
      </w:r>
      <w:r w:rsidR="00366571">
        <w:instrText xml:space="preserve"> SEQ Table \* ARABIC \s 1 </w:instrText>
      </w:r>
      <w:r w:rsidR="00366571">
        <w:fldChar w:fldCharType="separate"/>
      </w:r>
      <w:r w:rsidR="002E51A3">
        <w:rPr>
          <w:noProof/>
        </w:rPr>
        <w:t>4</w:t>
      </w:r>
      <w:r w:rsidR="00366571">
        <w:fldChar w:fldCharType="end"/>
      </w:r>
      <w:r>
        <w:tab/>
      </w:r>
      <w:r w:rsidRPr="00752797">
        <w:rPr>
          <w:lang w:val="en-US"/>
        </w:rPr>
        <w:t xml:space="preserve">Overview of available </w:t>
      </w:r>
      <w:r>
        <w:rPr>
          <w:lang w:val="en-US"/>
        </w:rPr>
        <w:t>keyword related to flow numerics</w:t>
      </w:r>
    </w:p>
    <w:tbl>
      <w:tblPr>
        <w:tblStyle w:val="LightShading-Accent1"/>
        <w:tblW w:w="0" w:type="auto"/>
        <w:tblLook w:val="04A0" w:firstRow="1" w:lastRow="0" w:firstColumn="1" w:lastColumn="0" w:noHBand="0" w:noVBand="1"/>
      </w:tblPr>
      <w:tblGrid>
        <w:gridCol w:w="1667"/>
        <w:gridCol w:w="2407"/>
        <w:gridCol w:w="1258"/>
        <w:gridCol w:w="1414"/>
        <w:gridCol w:w="848"/>
        <w:gridCol w:w="1336"/>
      </w:tblGrid>
      <w:tr w:rsidR="00691D3B" w:rsidRPr="00752797" w14:paraId="73C74E2A"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EAD075D" w14:textId="77777777" w:rsidR="00691D3B" w:rsidRPr="00752797" w:rsidRDefault="00691D3B" w:rsidP="002603CC">
            <w:pPr>
              <w:pStyle w:val="PlainText"/>
              <w:jc w:val="both"/>
            </w:pPr>
            <w:r w:rsidRPr="00752797">
              <w:t>keyword</w:t>
            </w:r>
          </w:p>
        </w:tc>
        <w:tc>
          <w:tcPr>
            <w:tcW w:w="2834" w:type="dxa"/>
          </w:tcPr>
          <w:p w14:paraId="3F0036A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63D8388"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0EBAA3D"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BEE919E"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3A5541B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21B85D7B"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00E9A0B" w14:textId="77777777" w:rsidR="00691D3B" w:rsidRPr="00752797" w:rsidRDefault="00691D3B" w:rsidP="002603CC">
            <w:pPr>
              <w:pStyle w:val="PlainText"/>
              <w:jc w:val="both"/>
            </w:pPr>
            <w:r w:rsidRPr="00752797">
              <w:t>eps</w:t>
            </w:r>
          </w:p>
        </w:tc>
        <w:tc>
          <w:tcPr>
            <w:tcW w:w="2834" w:type="dxa"/>
          </w:tcPr>
          <w:p w14:paraId="0B386A5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Threshold water depth above which cells are considered wet</w:t>
            </w:r>
          </w:p>
        </w:tc>
        <w:tc>
          <w:tcPr>
            <w:tcW w:w="1417" w:type="dxa"/>
          </w:tcPr>
          <w:p w14:paraId="0E547D5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0.005</w:t>
            </w:r>
          </w:p>
        </w:tc>
        <w:tc>
          <w:tcPr>
            <w:tcW w:w="1984" w:type="dxa"/>
          </w:tcPr>
          <w:p w14:paraId="5A598ED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0.001 - 0.1</w:t>
            </w:r>
          </w:p>
        </w:tc>
        <w:tc>
          <w:tcPr>
            <w:tcW w:w="850" w:type="dxa"/>
          </w:tcPr>
          <w:p w14:paraId="38C9508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1E22378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3C39E709"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38E6F6B3" w14:textId="77777777" w:rsidR="00691D3B" w:rsidRPr="00752797" w:rsidRDefault="00691D3B" w:rsidP="002603CC">
            <w:pPr>
              <w:pStyle w:val="PlainText"/>
              <w:jc w:val="both"/>
            </w:pPr>
            <w:r w:rsidRPr="00752797">
              <w:t>eps_sd</w:t>
            </w:r>
          </w:p>
        </w:tc>
        <w:tc>
          <w:tcPr>
            <w:tcW w:w="2834" w:type="dxa"/>
          </w:tcPr>
          <w:p w14:paraId="0F9301A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Threshold velocity difference to determine conservation of energy head versus momentum</w:t>
            </w:r>
          </w:p>
        </w:tc>
        <w:tc>
          <w:tcPr>
            <w:tcW w:w="1417" w:type="dxa"/>
          </w:tcPr>
          <w:p w14:paraId="15B3283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0.5</w:t>
            </w:r>
          </w:p>
        </w:tc>
        <w:tc>
          <w:tcPr>
            <w:tcW w:w="1984" w:type="dxa"/>
          </w:tcPr>
          <w:p w14:paraId="151B1AA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850" w:type="dxa"/>
          </w:tcPr>
          <w:p w14:paraId="4BD958F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w:t>
            </w:r>
          </w:p>
        </w:tc>
        <w:tc>
          <w:tcPr>
            <w:tcW w:w="1700" w:type="dxa"/>
          </w:tcPr>
          <w:p w14:paraId="6C38058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513176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4612501" w14:textId="77777777" w:rsidR="00691D3B" w:rsidRPr="00752797" w:rsidRDefault="00691D3B" w:rsidP="002603CC">
            <w:pPr>
              <w:pStyle w:val="PlainText"/>
              <w:jc w:val="both"/>
            </w:pPr>
            <w:r w:rsidRPr="00752797">
              <w:t>hmin</w:t>
            </w:r>
          </w:p>
        </w:tc>
        <w:tc>
          <w:tcPr>
            <w:tcW w:w="2834" w:type="dxa"/>
          </w:tcPr>
          <w:p w14:paraId="6DD55DF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Threshold water depth above which Stokes drift is included</w:t>
            </w:r>
          </w:p>
        </w:tc>
        <w:tc>
          <w:tcPr>
            <w:tcW w:w="1417" w:type="dxa"/>
          </w:tcPr>
          <w:p w14:paraId="2D81EAC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0.2</w:t>
            </w:r>
          </w:p>
        </w:tc>
        <w:tc>
          <w:tcPr>
            <w:tcW w:w="1984" w:type="dxa"/>
          </w:tcPr>
          <w:p w14:paraId="6C1984E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0.001 - 1.0</w:t>
            </w:r>
          </w:p>
        </w:tc>
        <w:tc>
          <w:tcPr>
            <w:tcW w:w="850" w:type="dxa"/>
          </w:tcPr>
          <w:p w14:paraId="2A0B6D6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136FDA3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F177063"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08754600" w14:textId="77777777" w:rsidR="00691D3B" w:rsidRPr="00752797" w:rsidRDefault="00691D3B" w:rsidP="002603CC">
            <w:pPr>
              <w:pStyle w:val="PlainText"/>
              <w:jc w:val="both"/>
            </w:pPr>
            <w:r w:rsidRPr="00752797">
              <w:t>oldhu</w:t>
            </w:r>
            <w:r w:rsidR="001B6449" w:rsidRPr="00752797">
              <w:t>+</w:t>
            </w:r>
          </w:p>
        </w:tc>
        <w:tc>
          <w:tcPr>
            <w:tcW w:w="2834" w:type="dxa"/>
          </w:tcPr>
          <w:p w14:paraId="160B2C5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enable old hu calculation</w:t>
            </w:r>
          </w:p>
        </w:tc>
        <w:tc>
          <w:tcPr>
            <w:tcW w:w="1417" w:type="dxa"/>
          </w:tcPr>
          <w:p w14:paraId="45B0E43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984" w:type="dxa"/>
          </w:tcPr>
          <w:p w14:paraId="2E30E1C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2453A06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373CB5C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551C92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13F438F" w14:textId="77777777" w:rsidR="00691D3B" w:rsidRPr="00752797" w:rsidRDefault="00691D3B" w:rsidP="002603CC">
            <w:pPr>
              <w:pStyle w:val="PlainText"/>
              <w:jc w:val="both"/>
            </w:pPr>
            <w:r w:rsidRPr="00752797">
              <w:t>secorder</w:t>
            </w:r>
            <w:r w:rsidR="001B6449" w:rsidRPr="00752797">
              <w:t>+</w:t>
            </w:r>
          </w:p>
        </w:tc>
        <w:tc>
          <w:tcPr>
            <w:tcW w:w="2834" w:type="dxa"/>
          </w:tcPr>
          <w:p w14:paraId="630F844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Use second order corrections to advection/non-linear terms based on MacCormack scheme</w:t>
            </w:r>
          </w:p>
        </w:tc>
        <w:tc>
          <w:tcPr>
            <w:tcW w:w="1417" w:type="dxa"/>
          </w:tcPr>
          <w:p w14:paraId="6551EAD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12AAEE2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42803DC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4CCE66F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155F401"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D9DF34B" w14:textId="77777777" w:rsidR="00691D3B" w:rsidRPr="00752797" w:rsidRDefault="00691D3B" w:rsidP="002603CC">
            <w:pPr>
              <w:pStyle w:val="PlainText"/>
              <w:jc w:val="both"/>
            </w:pPr>
            <w:r w:rsidRPr="00752797">
              <w:t>umin</w:t>
            </w:r>
          </w:p>
        </w:tc>
        <w:tc>
          <w:tcPr>
            <w:tcW w:w="2834" w:type="dxa"/>
          </w:tcPr>
          <w:p w14:paraId="3F8B6B3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Threshold velocity for upwind velocity detection and for vmag2 in equilibrium sediment concentration</w:t>
            </w:r>
          </w:p>
        </w:tc>
        <w:tc>
          <w:tcPr>
            <w:tcW w:w="1417" w:type="dxa"/>
          </w:tcPr>
          <w:p w14:paraId="629C4D0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984" w:type="dxa"/>
          </w:tcPr>
          <w:p w14:paraId="21440D0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0.0 - 0.2</w:t>
            </w:r>
          </w:p>
        </w:tc>
        <w:tc>
          <w:tcPr>
            <w:tcW w:w="850" w:type="dxa"/>
          </w:tcPr>
          <w:p w14:paraId="4AB4158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w:t>
            </w:r>
          </w:p>
        </w:tc>
        <w:tc>
          <w:tcPr>
            <w:tcW w:w="1700" w:type="dxa"/>
          </w:tcPr>
          <w:p w14:paraId="79AA323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97E7380" w14:textId="77777777" w:rsidR="00691D3B" w:rsidRPr="00752797" w:rsidRDefault="00691D3B" w:rsidP="004F3331">
      <w:pPr>
        <w:pStyle w:val="Heading7"/>
        <w:rPr>
          <w:lang w:val="en-US"/>
        </w:rPr>
      </w:pPr>
      <w:bookmarkStart w:id="725" w:name="_Toc412196428"/>
      <w:bookmarkStart w:id="726" w:name="_Toc431915791"/>
      <w:r w:rsidRPr="00752797">
        <w:rPr>
          <w:lang w:val="en-US"/>
        </w:rPr>
        <w:t>Sediment transport</w:t>
      </w:r>
      <w:bookmarkEnd w:id="725"/>
      <w:bookmarkEnd w:id="726"/>
    </w:p>
    <w:p w14:paraId="7321C49F" w14:textId="77777777" w:rsidR="00691D3B" w:rsidRDefault="00691D3B" w:rsidP="002603CC">
      <w:pPr>
        <w:pStyle w:val="BodyText"/>
        <w:rPr>
          <w:lang w:val="en-US"/>
        </w:rPr>
      </w:pPr>
      <w:r w:rsidRPr="00752797">
        <w:rPr>
          <w:lang w:val="en-US"/>
        </w:rPr>
        <w:t xml:space="preserve">The parameters listed in the table below involve the process of sediment transport. The keywords </w:t>
      </w:r>
      <w:r w:rsidRPr="00752797">
        <w:rPr>
          <w:i/>
          <w:lang w:val="en-US"/>
        </w:rPr>
        <w:t xml:space="preserve">facAs </w:t>
      </w:r>
      <w:r w:rsidRPr="00752797">
        <w:rPr>
          <w:lang w:val="en-US"/>
        </w:rPr>
        <w:t xml:space="preserve">and </w:t>
      </w:r>
      <w:r w:rsidRPr="00752797">
        <w:rPr>
          <w:i/>
          <w:lang w:val="en-US"/>
        </w:rPr>
        <w:t>facSk</w:t>
      </w:r>
      <w:r w:rsidRPr="00752797">
        <w:rPr>
          <w:lang w:val="en-US"/>
        </w:rPr>
        <w:t xml:space="preserve"> determine the effect of the wave form on the sediment transport, this is especially important in the nearshore. The </w:t>
      </w:r>
      <w:r w:rsidRPr="00752797">
        <w:rPr>
          <w:i/>
          <w:lang w:val="en-US"/>
        </w:rPr>
        <w:t xml:space="preserve">facua </w:t>
      </w:r>
      <w:r w:rsidRPr="00752797">
        <w:rPr>
          <w:lang w:val="en-US"/>
        </w:rPr>
        <w:t xml:space="preserve">is an alias setting in which both parameters can be varied at once. The wave form model itself is selected using the keyword </w:t>
      </w:r>
      <w:r w:rsidRPr="00752797">
        <w:rPr>
          <w:i/>
          <w:lang w:val="en-US"/>
        </w:rPr>
        <w:t>waveform</w:t>
      </w:r>
      <w:r w:rsidRPr="00752797">
        <w:rPr>
          <w:lang w:val="en-US"/>
        </w:rPr>
        <w:t xml:space="preserve">. Processes like short- and long-wave stirring and turbulence can be switched on or off using the keywords </w:t>
      </w:r>
      <w:r w:rsidRPr="00752797">
        <w:rPr>
          <w:i/>
          <w:lang w:val="en-US"/>
        </w:rPr>
        <w:t xml:space="preserve">sws, </w:t>
      </w:r>
      <w:r w:rsidR="001935AF" w:rsidRPr="00752797">
        <w:rPr>
          <w:i/>
          <w:lang w:val="en-US"/>
        </w:rPr>
        <w:t xml:space="preserve">lws </w:t>
      </w:r>
      <w:r w:rsidR="001935AF" w:rsidRPr="00752797">
        <w:rPr>
          <w:lang w:val="en-US"/>
        </w:rPr>
        <w:t>and</w:t>
      </w:r>
      <w:r w:rsidRPr="00752797">
        <w:rPr>
          <w:lang w:val="en-US"/>
        </w:rPr>
        <w:t xml:space="preserve"> </w:t>
      </w:r>
      <w:r w:rsidRPr="00752797">
        <w:rPr>
          <w:i/>
          <w:lang w:val="en-US"/>
        </w:rPr>
        <w:t>lwt</w:t>
      </w:r>
      <w:r w:rsidRPr="00752797">
        <w:rPr>
          <w:lang w:val="en-US"/>
        </w:rPr>
        <w:t>. Several options for calibrating the sediment transport formulations are available as well as keywords to incorporate the bed slope effect.</w:t>
      </w:r>
    </w:p>
    <w:p w14:paraId="718100C5" w14:textId="42E23872" w:rsidR="001935AF" w:rsidRPr="00752797" w:rsidRDefault="001935AF" w:rsidP="001935AF">
      <w:pPr>
        <w:pStyle w:val="Caption"/>
        <w:rPr>
          <w:lang w:val="en-US"/>
        </w:rPr>
      </w:pPr>
      <w:proofErr w:type="gramStart"/>
      <w:r>
        <w:t xml:space="preserve">Table </w:t>
      </w:r>
      <w:r w:rsidR="00366571">
        <w:fldChar w:fldCharType="begin"/>
      </w:r>
      <w:r w:rsidR="00366571">
        <w:instrText xml:space="preserve"> STYLEREF 1 \s </w:instrText>
      </w:r>
      <w:r w:rsidR="00366571">
        <w:fldChar w:fldCharType="separate"/>
      </w:r>
      <w:r w:rsidR="002E51A3">
        <w:rPr>
          <w:noProof/>
        </w:rPr>
        <w:t>5</w:t>
      </w:r>
      <w:r w:rsidR="00366571">
        <w:fldChar w:fldCharType="end"/>
      </w:r>
      <w:r w:rsidR="00366571">
        <w:t>.</w:t>
      </w:r>
      <w:proofErr w:type="gramEnd"/>
      <w:r w:rsidR="00366571">
        <w:fldChar w:fldCharType="begin"/>
      </w:r>
      <w:r w:rsidR="00366571">
        <w:instrText xml:space="preserve"> SEQ Table \* ARABIC \s 1 </w:instrText>
      </w:r>
      <w:r w:rsidR="00366571">
        <w:fldChar w:fldCharType="separate"/>
      </w:r>
      <w:r w:rsidR="002E51A3">
        <w:rPr>
          <w:noProof/>
        </w:rPr>
        <w:t>5</w:t>
      </w:r>
      <w:r w:rsidR="00366571">
        <w:fldChar w:fldCharType="end"/>
      </w:r>
      <w:r>
        <w:tab/>
      </w:r>
      <w:r w:rsidRPr="00752797">
        <w:rPr>
          <w:lang w:val="en-US"/>
        </w:rPr>
        <w:t xml:space="preserve">Overview of available </w:t>
      </w:r>
      <w:r>
        <w:rPr>
          <w:lang w:val="en-US"/>
        </w:rPr>
        <w:t>keyword related to the sediment transport model</w:t>
      </w:r>
    </w:p>
    <w:tbl>
      <w:tblPr>
        <w:tblStyle w:val="LightShading-Accent1"/>
        <w:tblW w:w="0" w:type="auto"/>
        <w:tblLayout w:type="fixed"/>
        <w:tblLook w:val="04A0" w:firstRow="1" w:lastRow="0" w:firstColumn="1" w:lastColumn="0" w:noHBand="0" w:noVBand="1"/>
      </w:tblPr>
      <w:tblGrid>
        <w:gridCol w:w="1700"/>
        <w:gridCol w:w="1700"/>
        <w:gridCol w:w="1670"/>
        <w:gridCol w:w="1842"/>
        <w:gridCol w:w="993"/>
        <w:gridCol w:w="1025"/>
      </w:tblGrid>
      <w:tr w:rsidR="00691D3B" w:rsidRPr="00752797" w14:paraId="29B60F7B" w14:textId="77777777" w:rsidTr="001935A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00" w:type="dxa"/>
          </w:tcPr>
          <w:p w14:paraId="7D076CE4" w14:textId="77777777" w:rsidR="00691D3B" w:rsidRPr="00752797" w:rsidRDefault="00691D3B" w:rsidP="002603CC">
            <w:pPr>
              <w:pStyle w:val="PlainText"/>
              <w:jc w:val="both"/>
            </w:pPr>
            <w:r w:rsidRPr="00752797">
              <w:t>keyword</w:t>
            </w:r>
          </w:p>
        </w:tc>
        <w:tc>
          <w:tcPr>
            <w:tcW w:w="1700" w:type="dxa"/>
          </w:tcPr>
          <w:p w14:paraId="20E95340"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670" w:type="dxa"/>
          </w:tcPr>
          <w:p w14:paraId="322B91CC" w14:textId="0882C504" w:rsidR="00691D3B" w:rsidRPr="00752797" w:rsidRDefault="006B53F5"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w:t>
            </w:r>
            <w:r w:rsidR="00691D3B" w:rsidRPr="00752797">
              <w:t>efault</w:t>
            </w:r>
          </w:p>
        </w:tc>
        <w:tc>
          <w:tcPr>
            <w:tcW w:w="1842" w:type="dxa"/>
          </w:tcPr>
          <w:p w14:paraId="4C8506E4" w14:textId="52708419" w:rsidR="00691D3B" w:rsidRPr="00752797" w:rsidRDefault="003D2F91"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w:t>
            </w:r>
            <w:r w:rsidR="00691D3B" w:rsidRPr="00752797">
              <w:t>ange</w:t>
            </w:r>
          </w:p>
        </w:tc>
        <w:tc>
          <w:tcPr>
            <w:tcW w:w="993" w:type="dxa"/>
          </w:tcPr>
          <w:p w14:paraId="2666331E"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025" w:type="dxa"/>
          </w:tcPr>
          <w:p w14:paraId="39C3DB0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33E024C4"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87CB228" w14:textId="77777777" w:rsidR="00691D3B" w:rsidRPr="00752797" w:rsidRDefault="00691D3B" w:rsidP="002603CC">
            <w:pPr>
              <w:pStyle w:val="PlainText"/>
              <w:jc w:val="both"/>
            </w:pPr>
            <w:r w:rsidRPr="00752797">
              <w:t>BRfac</w:t>
            </w:r>
            <w:r w:rsidR="001B6449" w:rsidRPr="00752797">
              <w:t>+</w:t>
            </w:r>
          </w:p>
        </w:tc>
        <w:tc>
          <w:tcPr>
            <w:tcW w:w="1700" w:type="dxa"/>
          </w:tcPr>
          <w:p w14:paraId="72CB858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Calibration factor surface slope</w:t>
            </w:r>
          </w:p>
        </w:tc>
        <w:tc>
          <w:tcPr>
            <w:tcW w:w="1670" w:type="dxa"/>
          </w:tcPr>
          <w:p w14:paraId="04CE02C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6E4C6BD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993" w:type="dxa"/>
          </w:tcPr>
          <w:p w14:paraId="04D327F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33B14CE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350FFDD"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38EF4DCB" w14:textId="77777777" w:rsidR="00691D3B" w:rsidRPr="00752797" w:rsidRDefault="00691D3B" w:rsidP="002603CC">
            <w:pPr>
              <w:pStyle w:val="PlainText"/>
              <w:jc w:val="both"/>
            </w:pPr>
            <w:r w:rsidRPr="00752797">
              <w:t>Tbfac</w:t>
            </w:r>
            <w:r w:rsidR="001B6449" w:rsidRPr="00752797">
              <w:t>+</w:t>
            </w:r>
          </w:p>
        </w:tc>
        <w:tc>
          <w:tcPr>
            <w:tcW w:w="1700" w:type="dxa"/>
          </w:tcPr>
          <w:p w14:paraId="4F882F6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Calibration factor for bore interval </w:t>
            </w:r>
            <w:r w:rsidRPr="00752797">
              <w:lastRenderedPageBreak/>
              <w:t>Tbore: Tbore = Tbfac</w:t>
            </w:r>
            <w:r w:rsidR="001B6449" w:rsidRPr="00752797">
              <w:t>+</w:t>
            </w:r>
            <w:r w:rsidRPr="00752797">
              <w:t>Tbore</w:t>
            </w:r>
          </w:p>
        </w:tc>
        <w:tc>
          <w:tcPr>
            <w:tcW w:w="1670" w:type="dxa"/>
          </w:tcPr>
          <w:p w14:paraId="368E4C6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lastRenderedPageBreak/>
              <w:t>1.0</w:t>
            </w:r>
          </w:p>
        </w:tc>
        <w:tc>
          <w:tcPr>
            <w:tcW w:w="1842" w:type="dxa"/>
          </w:tcPr>
          <w:p w14:paraId="0C1676D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93" w:type="dxa"/>
          </w:tcPr>
          <w:p w14:paraId="54DA0B5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4BF2F94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7196C2A0"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574A58B" w14:textId="77777777" w:rsidR="00691D3B" w:rsidRPr="00752797" w:rsidRDefault="00691D3B" w:rsidP="002603CC">
            <w:pPr>
              <w:pStyle w:val="PlainText"/>
              <w:jc w:val="both"/>
            </w:pPr>
            <w:r w:rsidRPr="00752797">
              <w:lastRenderedPageBreak/>
              <w:t>Tsmin</w:t>
            </w:r>
            <w:r w:rsidR="001B6449" w:rsidRPr="00752797">
              <w:t>+</w:t>
            </w:r>
          </w:p>
        </w:tc>
        <w:tc>
          <w:tcPr>
            <w:tcW w:w="1700" w:type="dxa"/>
          </w:tcPr>
          <w:p w14:paraId="36FF7A5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Minimum adaptation time scale in advection diffusion equation sediment</w:t>
            </w:r>
          </w:p>
        </w:tc>
        <w:tc>
          <w:tcPr>
            <w:tcW w:w="1670" w:type="dxa"/>
          </w:tcPr>
          <w:p w14:paraId="020477C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0.5</w:t>
            </w:r>
          </w:p>
        </w:tc>
        <w:tc>
          <w:tcPr>
            <w:tcW w:w="1842" w:type="dxa"/>
          </w:tcPr>
          <w:p w14:paraId="0074CF6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0.01 - 10.0</w:t>
            </w:r>
          </w:p>
        </w:tc>
        <w:tc>
          <w:tcPr>
            <w:tcW w:w="993" w:type="dxa"/>
          </w:tcPr>
          <w:p w14:paraId="1C45C41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025" w:type="dxa"/>
          </w:tcPr>
          <w:p w14:paraId="3B817C9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CEA7231"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3FB57AFF" w14:textId="77777777" w:rsidR="00691D3B" w:rsidRPr="00752797" w:rsidRDefault="00691D3B" w:rsidP="002603CC">
            <w:pPr>
              <w:pStyle w:val="PlainText"/>
              <w:jc w:val="both"/>
            </w:pPr>
            <w:r w:rsidRPr="00752797">
              <w:t>bdslpeffdir</w:t>
            </w:r>
          </w:p>
        </w:tc>
        <w:tc>
          <w:tcPr>
            <w:tcW w:w="1700" w:type="dxa"/>
          </w:tcPr>
          <w:p w14:paraId="303C60A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Modify the direction of the sediment transport based on the bed slope</w:t>
            </w:r>
          </w:p>
        </w:tc>
        <w:tc>
          <w:tcPr>
            <w:tcW w:w="1670" w:type="dxa"/>
          </w:tcPr>
          <w:p w14:paraId="1755B71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842" w:type="dxa"/>
          </w:tcPr>
          <w:p w14:paraId="4E5E034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talmon</w:t>
            </w:r>
          </w:p>
        </w:tc>
        <w:tc>
          <w:tcPr>
            <w:tcW w:w="993" w:type="dxa"/>
          </w:tcPr>
          <w:p w14:paraId="07B0F31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2A6B997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0E67F838"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92BC274" w14:textId="77777777" w:rsidR="00691D3B" w:rsidRPr="00752797" w:rsidRDefault="00691D3B" w:rsidP="002603CC">
            <w:pPr>
              <w:pStyle w:val="PlainText"/>
              <w:jc w:val="both"/>
            </w:pPr>
            <w:r w:rsidRPr="00752797">
              <w:t>bdslpeffdirfac</w:t>
            </w:r>
          </w:p>
        </w:tc>
        <w:tc>
          <w:tcPr>
            <w:tcW w:w="1700" w:type="dxa"/>
          </w:tcPr>
          <w:p w14:paraId="2ECFB15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Calibration factor in the modification of the direction</w:t>
            </w:r>
          </w:p>
        </w:tc>
        <w:tc>
          <w:tcPr>
            <w:tcW w:w="1670" w:type="dxa"/>
          </w:tcPr>
          <w:p w14:paraId="70D2F7D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687C18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0.0 - 2.0</w:t>
            </w:r>
          </w:p>
        </w:tc>
        <w:tc>
          <w:tcPr>
            <w:tcW w:w="993" w:type="dxa"/>
          </w:tcPr>
          <w:p w14:paraId="7BCD750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140E949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3B5DBD9D"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45AA4420" w14:textId="77777777" w:rsidR="00691D3B" w:rsidRPr="00752797" w:rsidRDefault="00691D3B" w:rsidP="002603CC">
            <w:pPr>
              <w:pStyle w:val="PlainText"/>
              <w:jc w:val="both"/>
            </w:pPr>
            <w:r w:rsidRPr="00752797">
              <w:t>bdslpeffini</w:t>
            </w:r>
          </w:p>
        </w:tc>
        <w:tc>
          <w:tcPr>
            <w:tcW w:w="1700" w:type="dxa"/>
          </w:tcPr>
          <w:p w14:paraId="300459E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Modify the critical shields parameter based on the bed slope</w:t>
            </w:r>
          </w:p>
        </w:tc>
        <w:tc>
          <w:tcPr>
            <w:tcW w:w="1670" w:type="dxa"/>
          </w:tcPr>
          <w:p w14:paraId="31FA3B2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842" w:type="dxa"/>
          </w:tcPr>
          <w:p w14:paraId="67BB21A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total, bed</w:t>
            </w:r>
          </w:p>
        </w:tc>
        <w:tc>
          <w:tcPr>
            <w:tcW w:w="993" w:type="dxa"/>
          </w:tcPr>
          <w:p w14:paraId="1106D42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4E05461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7C3B599"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63FF5CC" w14:textId="77777777" w:rsidR="00691D3B" w:rsidRPr="00752797" w:rsidRDefault="00691D3B" w:rsidP="002603CC">
            <w:pPr>
              <w:pStyle w:val="PlainText"/>
              <w:jc w:val="both"/>
            </w:pPr>
            <w:r w:rsidRPr="00752797">
              <w:t>bdslpeffmag</w:t>
            </w:r>
          </w:p>
        </w:tc>
        <w:tc>
          <w:tcPr>
            <w:tcW w:w="1700" w:type="dxa"/>
          </w:tcPr>
          <w:p w14:paraId="2EC54AB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Modify the magnitude of the sediment transport based on the bed slope, uses facsl</w:t>
            </w:r>
          </w:p>
        </w:tc>
        <w:tc>
          <w:tcPr>
            <w:tcW w:w="1670" w:type="dxa"/>
          </w:tcPr>
          <w:p w14:paraId="61CFD30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roelvink_total</w:t>
            </w:r>
          </w:p>
        </w:tc>
        <w:tc>
          <w:tcPr>
            <w:tcW w:w="1842" w:type="dxa"/>
          </w:tcPr>
          <w:p w14:paraId="7CE076A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 roelvink_total, roelvink_bed, soulsby_total, soulsby_bed</w:t>
            </w:r>
          </w:p>
        </w:tc>
        <w:tc>
          <w:tcPr>
            <w:tcW w:w="993" w:type="dxa"/>
          </w:tcPr>
          <w:p w14:paraId="4A3407A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025" w:type="dxa"/>
          </w:tcPr>
          <w:p w14:paraId="49178E8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F7A9EF4"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1A1A7F48" w14:textId="77777777" w:rsidR="00691D3B" w:rsidRPr="00752797" w:rsidRDefault="00691D3B" w:rsidP="002603CC">
            <w:pPr>
              <w:pStyle w:val="PlainText"/>
              <w:jc w:val="both"/>
            </w:pPr>
            <w:r w:rsidRPr="00752797">
              <w:t>bed</w:t>
            </w:r>
            <w:r w:rsidR="001B6449" w:rsidRPr="00752797">
              <w:t>+</w:t>
            </w:r>
          </w:p>
        </w:tc>
        <w:tc>
          <w:tcPr>
            <w:tcW w:w="1700" w:type="dxa"/>
          </w:tcPr>
          <w:p w14:paraId="0591B8B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for bed transports</w:t>
            </w:r>
          </w:p>
        </w:tc>
        <w:tc>
          <w:tcPr>
            <w:tcW w:w="1670" w:type="dxa"/>
          </w:tcPr>
          <w:p w14:paraId="4266EF0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842" w:type="dxa"/>
          </w:tcPr>
          <w:p w14:paraId="01EC0CF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93" w:type="dxa"/>
          </w:tcPr>
          <w:p w14:paraId="57BA7FD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28C7AE6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628B64B"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6E30C1F1" w14:textId="77777777" w:rsidR="00691D3B" w:rsidRPr="00752797" w:rsidRDefault="00691D3B" w:rsidP="002603CC">
            <w:pPr>
              <w:pStyle w:val="PlainText"/>
              <w:jc w:val="both"/>
            </w:pPr>
            <w:r w:rsidRPr="00752797">
              <w:t>betad</w:t>
            </w:r>
            <w:r w:rsidR="001B6449" w:rsidRPr="00752797">
              <w:t>+</w:t>
            </w:r>
          </w:p>
        </w:tc>
        <w:tc>
          <w:tcPr>
            <w:tcW w:w="1700" w:type="dxa"/>
          </w:tcPr>
          <w:p w14:paraId="5F8D297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Dissipation parameter long wave breaking turbulence</w:t>
            </w:r>
          </w:p>
        </w:tc>
        <w:tc>
          <w:tcPr>
            <w:tcW w:w="1670" w:type="dxa"/>
          </w:tcPr>
          <w:p w14:paraId="457BCDA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398D9EA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w:t>
            </w:r>
          </w:p>
        </w:tc>
        <w:tc>
          <w:tcPr>
            <w:tcW w:w="993" w:type="dxa"/>
          </w:tcPr>
          <w:p w14:paraId="090CCA8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4AC2970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DF651DB"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02E6316B" w14:textId="77777777" w:rsidR="00691D3B" w:rsidRPr="00752797" w:rsidRDefault="00691D3B" w:rsidP="002603CC">
            <w:pPr>
              <w:pStyle w:val="PlainText"/>
              <w:jc w:val="both"/>
            </w:pPr>
            <w:r w:rsidRPr="00752797">
              <w:t>bulk</w:t>
            </w:r>
            <w:r w:rsidR="001B6449" w:rsidRPr="00752797">
              <w:t>+</w:t>
            </w:r>
          </w:p>
        </w:tc>
        <w:tc>
          <w:tcPr>
            <w:tcW w:w="1700" w:type="dxa"/>
          </w:tcPr>
          <w:p w14:paraId="5402850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Switch to compute bulk transport </w:t>
            </w:r>
            <w:r w:rsidRPr="00752797">
              <w:lastRenderedPageBreak/>
              <w:t>rather than bed and suspended load separately</w:t>
            </w:r>
          </w:p>
        </w:tc>
        <w:tc>
          <w:tcPr>
            <w:tcW w:w="1670" w:type="dxa"/>
          </w:tcPr>
          <w:p w14:paraId="7FB5348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lastRenderedPageBreak/>
              <w:t>0</w:t>
            </w:r>
          </w:p>
        </w:tc>
        <w:tc>
          <w:tcPr>
            <w:tcW w:w="1842" w:type="dxa"/>
          </w:tcPr>
          <w:p w14:paraId="65AC321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93" w:type="dxa"/>
          </w:tcPr>
          <w:p w14:paraId="1A0ABF0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294F302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D9A1931"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DAF1FAA" w14:textId="77777777" w:rsidR="00691D3B" w:rsidRPr="00752797" w:rsidRDefault="00691D3B" w:rsidP="002603CC">
            <w:pPr>
              <w:pStyle w:val="PlainText"/>
              <w:jc w:val="both"/>
            </w:pPr>
            <w:r w:rsidRPr="00752797">
              <w:lastRenderedPageBreak/>
              <w:t>dilatancy</w:t>
            </w:r>
          </w:p>
        </w:tc>
        <w:tc>
          <w:tcPr>
            <w:tcW w:w="1700" w:type="dxa"/>
          </w:tcPr>
          <w:p w14:paraId="525EA62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reduce critical shields number due dilatancy</w:t>
            </w:r>
          </w:p>
        </w:tc>
        <w:tc>
          <w:tcPr>
            <w:tcW w:w="1670" w:type="dxa"/>
          </w:tcPr>
          <w:p w14:paraId="141A225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842" w:type="dxa"/>
          </w:tcPr>
          <w:p w14:paraId="49A4C94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93" w:type="dxa"/>
          </w:tcPr>
          <w:p w14:paraId="51C9DEC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4873CD5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D4A7A0E"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3BC52D51" w14:textId="77777777" w:rsidR="00691D3B" w:rsidRPr="00752797" w:rsidRDefault="00691D3B" w:rsidP="002603CC">
            <w:pPr>
              <w:pStyle w:val="PlainText"/>
              <w:jc w:val="both"/>
            </w:pPr>
            <w:r w:rsidRPr="00752797">
              <w:t>facAs</w:t>
            </w:r>
            <w:r w:rsidR="001B6449" w:rsidRPr="00752797">
              <w:t>+</w:t>
            </w:r>
          </w:p>
        </w:tc>
        <w:tc>
          <w:tcPr>
            <w:tcW w:w="1700" w:type="dxa"/>
          </w:tcPr>
          <w:p w14:paraId="16683EF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time averaged flows due to wave asymmetry</w:t>
            </w:r>
          </w:p>
        </w:tc>
        <w:tc>
          <w:tcPr>
            <w:tcW w:w="1670" w:type="dxa"/>
          </w:tcPr>
          <w:p w14:paraId="3844489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842" w:type="dxa"/>
          </w:tcPr>
          <w:p w14:paraId="2EA1D84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93" w:type="dxa"/>
          </w:tcPr>
          <w:p w14:paraId="11F29BD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2352747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3E77933C"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D3944DA" w14:textId="77777777" w:rsidR="00691D3B" w:rsidRPr="00752797" w:rsidRDefault="00691D3B" w:rsidP="002603CC">
            <w:pPr>
              <w:pStyle w:val="PlainText"/>
              <w:jc w:val="both"/>
            </w:pPr>
            <w:r w:rsidRPr="00752797">
              <w:t>facDc</w:t>
            </w:r>
            <w:r w:rsidR="001B6449" w:rsidRPr="00752797">
              <w:t>+</w:t>
            </w:r>
          </w:p>
        </w:tc>
        <w:tc>
          <w:tcPr>
            <w:tcW w:w="1700" w:type="dxa"/>
          </w:tcPr>
          <w:p w14:paraId="391329E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Option to control sediment diffusion coefficient</w:t>
            </w:r>
          </w:p>
        </w:tc>
        <w:tc>
          <w:tcPr>
            <w:tcW w:w="1670" w:type="dxa"/>
          </w:tcPr>
          <w:p w14:paraId="2F3B3A1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0E2F6C0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993" w:type="dxa"/>
          </w:tcPr>
          <w:p w14:paraId="4C5017D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37AE8D8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B4FAF7E"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0C584AED" w14:textId="77777777" w:rsidR="00691D3B" w:rsidRPr="00752797" w:rsidRDefault="00691D3B" w:rsidP="002603CC">
            <w:pPr>
              <w:pStyle w:val="PlainText"/>
              <w:jc w:val="both"/>
            </w:pPr>
            <w:r w:rsidRPr="00752797">
              <w:t>facSk</w:t>
            </w:r>
            <w:r w:rsidR="001B6449" w:rsidRPr="00752797">
              <w:t>+</w:t>
            </w:r>
          </w:p>
        </w:tc>
        <w:tc>
          <w:tcPr>
            <w:tcW w:w="1700" w:type="dxa"/>
          </w:tcPr>
          <w:p w14:paraId="323F2FA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time averaged flows due to wave skewness</w:t>
            </w:r>
          </w:p>
        </w:tc>
        <w:tc>
          <w:tcPr>
            <w:tcW w:w="1670" w:type="dxa"/>
          </w:tcPr>
          <w:p w14:paraId="3D14E7E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842" w:type="dxa"/>
          </w:tcPr>
          <w:p w14:paraId="66122E0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93" w:type="dxa"/>
          </w:tcPr>
          <w:p w14:paraId="627CFF4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705A829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27EC801"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B0C653E" w14:textId="77777777" w:rsidR="00691D3B" w:rsidRPr="00752797" w:rsidRDefault="00691D3B" w:rsidP="002603CC">
            <w:pPr>
              <w:pStyle w:val="PlainText"/>
              <w:jc w:val="both"/>
            </w:pPr>
            <w:r w:rsidRPr="00752797">
              <w:t>facsl</w:t>
            </w:r>
            <w:r w:rsidR="001B6449" w:rsidRPr="00752797">
              <w:t>+</w:t>
            </w:r>
          </w:p>
        </w:tc>
        <w:tc>
          <w:tcPr>
            <w:tcW w:w="1700" w:type="dxa"/>
          </w:tcPr>
          <w:p w14:paraId="4594C7A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Factor bedslope effect</w:t>
            </w:r>
          </w:p>
        </w:tc>
        <w:tc>
          <w:tcPr>
            <w:tcW w:w="1670" w:type="dxa"/>
          </w:tcPr>
          <w:p w14:paraId="77BC1A1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1.6</w:t>
            </w:r>
          </w:p>
        </w:tc>
        <w:tc>
          <w:tcPr>
            <w:tcW w:w="1842" w:type="dxa"/>
          </w:tcPr>
          <w:p w14:paraId="064309E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0.0 - 1.6</w:t>
            </w:r>
          </w:p>
        </w:tc>
        <w:tc>
          <w:tcPr>
            <w:tcW w:w="993" w:type="dxa"/>
          </w:tcPr>
          <w:p w14:paraId="54DFB97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25DAB5D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34182AE4"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64CBB277" w14:textId="77777777" w:rsidR="00691D3B" w:rsidRPr="00752797" w:rsidRDefault="00691D3B" w:rsidP="002603CC">
            <w:pPr>
              <w:pStyle w:val="PlainText"/>
              <w:jc w:val="both"/>
            </w:pPr>
            <w:r w:rsidRPr="00752797">
              <w:t>facua</w:t>
            </w:r>
            <w:r w:rsidR="001B6449" w:rsidRPr="00752797">
              <w:t>+</w:t>
            </w:r>
          </w:p>
        </w:tc>
        <w:tc>
          <w:tcPr>
            <w:tcW w:w="1700" w:type="dxa"/>
          </w:tcPr>
          <w:p w14:paraId="758A72D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time averaged flows due to wave skewness and asymmetry</w:t>
            </w:r>
          </w:p>
        </w:tc>
        <w:tc>
          <w:tcPr>
            <w:tcW w:w="1670" w:type="dxa"/>
          </w:tcPr>
          <w:p w14:paraId="5B64ACB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842" w:type="dxa"/>
          </w:tcPr>
          <w:p w14:paraId="4043108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93" w:type="dxa"/>
          </w:tcPr>
          <w:p w14:paraId="67DE8E7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600B7F1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728FCEE1"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E323EE1" w14:textId="77777777" w:rsidR="00691D3B" w:rsidRPr="00752797" w:rsidRDefault="00691D3B" w:rsidP="002603CC">
            <w:pPr>
              <w:pStyle w:val="PlainText"/>
              <w:jc w:val="both"/>
            </w:pPr>
            <w:r w:rsidRPr="00752797">
              <w:t>fallvelred</w:t>
            </w:r>
          </w:p>
        </w:tc>
        <w:tc>
          <w:tcPr>
            <w:tcW w:w="1700" w:type="dxa"/>
          </w:tcPr>
          <w:p w14:paraId="08A2ED3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reduce fall velocity for high concentrations</w:t>
            </w:r>
          </w:p>
        </w:tc>
        <w:tc>
          <w:tcPr>
            <w:tcW w:w="1670" w:type="dxa"/>
          </w:tcPr>
          <w:p w14:paraId="6D74438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842" w:type="dxa"/>
          </w:tcPr>
          <w:p w14:paraId="204E9FD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93" w:type="dxa"/>
          </w:tcPr>
          <w:p w14:paraId="03574EE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477BC70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5A254E3"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12007E6F" w14:textId="77777777" w:rsidR="00691D3B" w:rsidRPr="00752797" w:rsidRDefault="00691D3B" w:rsidP="002603CC">
            <w:pPr>
              <w:pStyle w:val="PlainText"/>
              <w:jc w:val="both"/>
            </w:pPr>
            <w:r w:rsidRPr="00752797">
              <w:t>form</w:t>
            </w:r>
          </w:p>
        </w:tc>
        <w:tc>
          <w:tcPr>
            <w:tcW w:w="1700" w:type="dxa"/>
          </w:tcPr>
          <w:p w14:paraId="37FF22F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Equilibrium sediment concentration formulation</w:t>
            </w:r>
          </w:p>
        </w:tc>
        <w:tc>
          <w:tcPr>
            <w:tcW w:w="1670" w:type="dxa"/>
          </w:tcPr>
          <w:p w14:paraId="51EE4CB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vanthiel_vanrijn</w:t>
            </w:r>
          </w:p>
        </w:tc>
        <w:tc>
          <w:tcPr>
            <w:tcW w:w="1842" w:type="dxa"/>
          </w:tcPr>
          <w:p w14:paraId="3E026F5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soulsby_vanrijn, vanthiel_vanrijn</w:t>
            </w:r>
          </w:p>
        </w:tc>
        <w:tc>
          <w:tcPr>
            <w:tcW w:w="993" w:type="dxa"/>
          </w:tcPr>
          <w:p w14:paraId="7E76021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103A3F7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0E78F6F4"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5F9F3DF6" w14:textId="77777777" w:rsidR="00691D3B" w:rsidRPr="00752797" w:rsidRDefault="00691D3B" w:rsidP="002603CC">
            <w:pPr>
              <w:pStyle w:val="PlainText"/>
              <w:jc w:val="both"/>
            </w:pPr>
            <w:r w:rsidRPr="00752797">
              <w:t>jetfac</w:t>
            </w:r>
            <w:r w:rsidR="001B6449" w:rsidRPr="00752797">
              <w:t>+</w:t>
            </w:r>
          </w:p>
        </w:tc>
        <w:tc>
          <w:tcPr>
            <w:tcW w:w="1700" w:type="dxa"/>
          </w:tcPr>
          <w:p w14:paraId="7B18FA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Option to mimic turbulence production </w:t>
            </w:r>
            <w:r w:rsidRPr="00752797">
              <w:lastRenderedPageBreak/>
              <w:t>near revetments</w:t>
            </w:r>
          </w:p>
        </w:tc>
        <w:tc>
          <w:tcPr>
            <w:tcW w:w="1670" w:type="dxa"/>
          </w:tcPr>
          <w:p w14:paraId="0857B52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lastRenderedPageBreak/>
              <w:t>0.0</w:t>
            </w:r>
          </w:p>
        </w:tc>
        <w:tc>
          <w:tcPr>
            <w:tcW w:w="1842" w:type="dxa"/>
          </w:tcPr>
          <w:p w14:paraId="27CD24C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993" w:type="dxa"/>
          </w:tcPr>
          <w:p w14:paraId="0408EC6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65627D9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DDB6240"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51A6B419" w14:textId="77777777" w:rsidR="00691D3B" w:rsidRPr="00752797" w:rsidRDefault="00691D3B" w:rsidP="002603CC">
            <w:pPr>
              <w:pStyle w:val="PlainText"/>
              <w:jc w:val="both"/>
            </w:pPr>
            <w:r w:rsidRPr="00752797">
              <w:lastRenderedPageBreak/>
              <w:t>lws</w:t>
            </w:r>
            <w:r w:rsidR="001B6449" w:rsidRPr="00752797">
              <w:t>+</w:t>
            </w:r>
          </w:p>
        </w:tc>
        <w:tc>
          <w:tcPr>
            <w:tcW w:w="1700" w:type="dxa"/>
          </w:tcPr>
          <w:p w14:paraId="03580B8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enable long wave stirring</w:t>
            </w:r>
          </w:p>
        </w:tc>
        <w:tc>
          <w:tcPr>
            <w:tcW w:w="1670" w:type="dxa"/>
          </w:tcPr>
          <w:p w14:paraId="63BF423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842" w:type="dxa"/>
          </w:tcPr>
          <w:p w14:paraId="3B5B06D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93" w:type="dxa"/>
          </w:tcPr>
          <w:p w14:paraId="2E22A3C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01F0CC5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07FB6384"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3454D96A" w14:textId="77777777" w:rsidR="00691D3B" w:rsidRPr="00752797" w:rsidRDefault="00691D3B" w:rsidP="002603CC">
            <w:pPr>
              <w:pStyle w:val="PlainText"/>
              <w:jc w:val="both"/>
            </w:pPr>
            <w:r w:rsidRPr="00752797">
              <w:t>lwt</w:t>
            </w:r>
            <w:r w:rsidR="001B6449" w:rsidRPr="00752797">
              <w:t>+</w:t>
            </w:r>
          </w:p>
        </w:tc>
        <w:tc>
          <w:tcPr>
            <w:tcW w:w="1700" w:type="dxa"/>
          </w:tcPr>
          <w:p w14:paraId="36258FC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long wave turbulence</w:t>
            </w:r>
          </w:p>
        </w:tc>
        <w:tc>
          <w:tcPr>
            <w:tcW w:w="1670" w:type="dxa"/>
          </w:tcPr>
          <w:p w14:paraId="5A0977B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842" w:type="dxa"/>
          </w:tcPr>
          <w:p w14:paraId="3842B10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93" w:type="dxa"/>
          </w:tcPr>
          <w:p w14:paraId="718F061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16E91C9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83EFE3B"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5225866F" w14:textId="77777777" w:rsidR="00691D3B" w:rsidRPr="00752797" w:rsidRDefault="00691D3B" w:rsidP="002603CC">
            <w:pPr>
              <w:pStyle w:val="PlainText"/>
              <w:jc w:val="both"/>
            </w:pPr>
            <w:r w:rsidRPr="00752797">
              <w:t>pormax</w:t>
            </w:r>
          </w:p>
        </w:tc>
        <w:tc>
          <w:tcPr>
            <w:tcW w:w="1700" w:type="dxa"/>
          </w:tcPr>
          <w:p w14:paraId="04A3351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Max porosity used in the </w:t>
            </w:r>
            <w:r w:rsidR="001935AF" w:rsidRPr="00752797">
              <w:t>expression</w:t>
            </w:r>
            <w:r w:rsidRPr="00752797">
              <w:t xml:space="preserve"> of Van Rhee</w:t>
            </w:r>
          </w:p>
        </w:tc>
        <w:tc>
          <w:tcPr>
            <w:tcW w:w="1670" w:type="dxa"/>
          </w:tcPr>
          <w:p w14:paraId="04390C0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0.5</w:t>
            </w:r>
          </w:p>
        </w:tc>
        <w:tc>
          <w:tcPr>
            <w:tcW w:w="1842" w:type="dxa"/>
          </w:tcPr>
          <w:p w14:paraId="1B900DE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0.3 - 0.6</w:t>
            </w:r>
          </w:p>
        </w:tc>
        <w:tc>
          <w:tcPr>
            <w:tcW w:w="993" w:type="dxa"/>
          </w:tcPr>
          <w:p w14:paraId="00719C0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217B74D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CFDA3BD"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3ABE866" w14:textId="77777777" w:rsidR="00691D3B" w:rsidRPr="00752797" w:rsidRDefault="00691D3B" w:rsidP="002603CC">
            <w:pPr>
              <w:pStyle w:val="PlainText"/>
              <w:jc w:val="both"/>
            </w:pPr>
            <w:r w:rsidRPr="00752797">
              <w:t>reposeangle</w:t>
            </w:r>
          </w:p>
        </w:tc>
        <w:tc>
          <w:tcPr>
            <w:tcW w:w="1700" w:type="dxa"/>
          </w:tcPr>
          <w:p w14:paraId="34FF73C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Angle of internal friction</w:t>
            </w:r>
          </w:p>
        </w:tc>
        <w:tc>
          <w:tcPr>
            <w:tcW w:w="1670" w:type="dxa"/>
          </w:tcPr>
          <w:p w14:paraId="4709458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30.0</w:t>
            </w:r>
          </w:p>
        </w:tc>
        <w:tc>
          <w:tcPr>
            <w:tcW w:w="1842" w:type="dxa"/>
          </w:tcPr>
          <w:p w14:paraId="49BC1FC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0.0 - 45.0</w:t>
            </w:r>
          </w:p>
        </w:tc>
        <w:tc>
          <w:tcPr>
            <w:tcW w:w="993" w:type="dxa"/>
          </w:tcPr>
          <w:p w14:paraId="511C252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1025" w:type="dxa"/>
          </w:tcPr>
          <w:p w14:paraId="3FCA3FC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EBF2B0D"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397F5976" w14:textId="77777777" w:rsidR="00691D3B" w:rsidRPr="00752797" w:rsidRDefault="00691D3B" w:rsidP="002603CC">
            <w:pPr>
              <w:pStyle w:val="PlainText"/>
              <w:jc w:val="both"/>
            </w:pPr>
            <w:r w:rsidRPr="00752797">
              <w:t>rheeA</w:t>
            </w:r>
          </w:p>
        </w:tc>
        <w:tc>
          <w:tcPr>
            <w:tcW w:w="1700" w:type="dxa"/>
          </w:tcPr>
          <w:p w14:paraId="6597C88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A parameter in the Van Rhee expression </w:t>
            </w:r>
          </w:p>
        </w:tc>
        <w:tc>
          <w:tcPr>
            <w:tcW w:w="1670" w:type="dxa"/>
          </w:tcPr>
          <w:p w14:paraId="0AF3BF0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0.75</w:t>
            </w:r>
          </w:p>
        </w:tc>
        <w:tc>
          <w:tcPr>
            <w:tcW w:w="1842" w:type="dxa"/>
          </w:tcPr>
          <w:p w14:paraId="43F431E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0.75 - 2.0</w:t>
            </w:r>
          </w:p>
        </w:tc>
        <w:tc>
          <w:tcPr>
            <w:tcW w:w="993" w:type="dxa"/>
          </w:tcPr>
          <w:p w14:paraId="0A2C4EC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60D60D0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FEB56DA"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56E35335" w14:textId="11A19633" w:rsidR="00691D3B" w:rsidRPr="00752797" w:rsidRDefault="00691D3B" w:rsidP="002603CC">
            <w:pPr>
              <w:pStyle w:val="PlainText"/>
              <w:jc w:val="both"/>
            </w:pPr>
          </w:p>
        </w:tc>
        <w:tc>
          <w:tcPr>
            <w:tcW w:w="1700" w:type="dxa"/>
          </w:tcPr>
          <w:p w14:paraId="69FC0F03" w14:textId="6FA7C0EF"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670" w:type="dxa"/>
          </w:tcPr>
          <w:p w14:paraId="05D8E27A" w14:textId="5CE2461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842" w:type="dxa"/>
          </w:tcPr>
          <w:p w14:paraId="6C750383" w14:textId="798E2304"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993" w:type="dxa"/>
          </w:tcPr>
          <w:p w14:paraId="6014A456" w14:textId="6417A126"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025" w:type="dxa"/>
          </w:tcPr>
          <w:p w14:paraId="12F158E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545B58E"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126FBBFF" w14:textId="77777777" w:rsidR="00691D3B" w:rsidRPr="00752797" w:rsidRDefault="00691D3B" w:rsidP="002603CC">
            <w:pPr>
              <w:pStyle w:val="PlainText"/>
              <w:jc w:val="both"/>
            </w:pPr>
            <w:r w:rsidRPr="00752797">
              <w:t>sus</w:t>
            </w:r>
            <w:r w:rsidR="001B6449" w:rsidRPr="00752797">
              <w:t>+</w:t>
            </w:r>
          </w:p>
        </w:tc>
        <w:tc>
          <w:tcPr>
            <w:tcW w:w="1700" w:type="dxa"/>
          </w:tcPr>
          <w:p w14:paraId="638BCE1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for suspensions transports</w:t>
            </w:r>
          </w:p>
        </w:tc>
        <w:tc>
          <w:tcPr>
            <w:tcW w:w="1670" w:type="dxa"/>
          </w:tcPr>
          <w:p w14:paraId="056E723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842" w:type="dxa"/>
          </w:tcPr>
          <w:p w14:paraId="79209F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93" w:type="dxa"/>
          </w:tcPr>
          <w:p w14:paraId="739C135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459F8F3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5572C25"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2E52BF23" w14:textId="77777777" w:rsidR="00691D3B" w:rsidRPr="00752797" w:rsidRDefault="00691D3B" w:rsidP="002603CC">
            <w:pPr>
              <w:pStyle w:val="PlainText"/>
              <w:jc w:val="both"/>
            </w:pPr>
            <w:r w:rsidRPr="00752797">
              <w:t>sws</w:t>
            </w:r>
            <w:r w:rsidR="001B6449" w:rsidRPr="00752797">
              <w:t>+</w:t>
            </w:r>
          </w:p>
        </w:tc>
        <w:tc>
          <w:tcPr>
            <w:tcW w:w="1700" w:type="dxa"/>
          </w:tcPr>
          <w:p w14:paraId="377B5E2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short wave and roller stirring and undertow</w:t>
            </w:r>
          </w:p>
        </w:tc>
        <w:tc>
          <w:tcPr>
            <w:tcW w:w="1670" w:type="dxa"/>
          </w:tcPr>
          <w:p w14:paraId="12D8FAF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842" w:type="dxa"/>
          </w:tcPr>
          <w:p w14:paraId="2920403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93" w:type="dxa"/>
          </w:tcPr>
          <w:p w14:paraId="554CC5E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7D5086F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87DBCE7"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4C453CB7" w14:textId="77777777" w:rsidR="00691D3B" w:rsidRPr="00752797" w:rsidRDefault="00691D3B" w:rsidP="002603CC">
            <w:pPr>
              <w:pStyle w:val="PlainText"/>
              <w:jc w:val="both"/>
            </w:pPr>
            <w:r w:rsidRPr="00752797">
              <w:t>tsfac</w:t>
            </w:r>
            <w:r w:rsidR="001B6449" w:rsidRPr="00752797">
              <w:t>+</w:t>
            </w:r>
          </w:p>
        </w:tc>
        <w:tc>
          <w:tcPr>
            <w:tcW w:w="1700" w:type="dxa"/>
          </w:tcPr>
          <w:p w14:paraId="173717F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Coefficient determining Ts = tsfac </w:t>
            </w:r>
            <w:r w:rsidR="001B6449" w:rsidRPr="00752797">
              <w:t>+</w:t>
            </w:r>
            <w:r w:rsidRPr="00752797">
              <w:t xml:space="preserve"> h/ws in sediment source term</w:t>
            </w:r>
          </w:p>
        </w:tc>
        <w:tc>
          <w:tcPr>
            <w:tcW w:w="1670" w:type="dxa"/>
          </w:tcPr>
          <w:p w14:paraId="379E3BC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842" w:type="dxa"/>
          </w:tcPr>
          <w:p w14:paraId="4C677F0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w:t>
            </w:r>
          </w:p>
        </w:tc>
        <w:tc>
          <w:tcPr>
            <w:tcW w:w="993" w:type="dxa"/>
          </w:tcPr>
          <w:p w14:paraId="3982266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51085A5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66C0EF61"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AC4BDD7" w14:textId="77777777" w:rsidR="00691D3B" w:rsidRPr="00752797" w:rsidRDefault="00691D3B" w:rsidP="002603CC">
            <w:pPr>
              <w:pStyle w:val="PlainText"/>
              <w:jc w:val="both"/>
            </w:pPr>
            <w:r w:rsidRPr="00752797">
              <w:t>turb</w:t>
            </w:r>
            <w:r w:rsidR="001B6449" w:rsidRPr="00752797">
              <w:t>+</w:t>
            </w:r>
          </w:p>
        </w:tc>
        <w:tc>
          <w:tcPr>
            <w:tcW w:w="1700" w:type="dxa"/>
          </w:tcPr>
          <w:p w14:paraId="08B3A55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include short wave turbulence</w:t>
            </w:r>
          </w:p>
        </w:tc>
        <w:tc>
          <w:tcPr>
            <w:tcW w:w="1670" w:type="dxa"/>
          </w:tcPr>
          <w:p w14:paraId="6EDBCCD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bore_averaged</w:t>
            </w:r>
          </w:p>
        </w:tc>
        <w:tc>
          <w:tcPr>
            <w:tcW w:w="1842" w:type="dxa"/>
          </w:tcPr>
          <w:p w14:paraId="014DDE6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 wave_averaged, bore_averaged</w:t>
            </w:r>
          </w:p>
        </w:tc>
        <w:tc>
          <w:tcPr>
            <w:tcW w:w="993" w:type="dxa"/>
          </w:tcPr>
          <w:p w14:paraId="2358B80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025" w:type="dxa"/>
          </w:tcPr>
          <w:p w14:paraId="1D97E1D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51F3162"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12AC49C0" w14:textId="77777777" w:rsidR="00691D3B" w:rsidRPr="00752797" w:rsidRDefault="00691D3B" w:rsidP="002603CC">
            <w:pPr>
              <w:pStyle w:val="PlainText"/>
              <w:jc w:val="both"/>
            </w:pPr>
            <w:r w:rsidRPr="00752797">
              <w:t>turbadv</w:t>
            </w:r>
            <w:r w:rsidR="001B6449" w:rsidRPr="00752797">
              <w:t>+</w:t>
            </w:r>
          </w:p>
        </w:tc>
        <w:tc>
          <w:tcPr>
            <w:tcW w:w="1700" w:type="dxa"/>
          </w:tcPr>
          <w:p w14:paraId="7695FCF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activate turbulence advection model for short and or long wave turbulence</w:t>
            </w:r>
          </w:p>
        </w:tc>
        <w:tc>
          <w:tcPr>
            <w:tcW w:w="1670" w:type="dxa"/>
          </w:tcPr>
          <w:p w14:paraId="7315EAF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842" w:type="dxa"/>
          </w:tcPr>
          <w:p w14:paraId="2AE2F25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lagrangian, eulerian</w:t>
            </w:r>
          </w:p>
        </w:tc>
        <w:tc>
          <w:tcPr>
            <w:tcW w:w="993" w:type="dxa"/>
          </w:tcPr>
          <w:p w14:paraId="5F780F3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1BED2E8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5A32490"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8B660DB" w14:textId="77777777" w:rsidR="00691D3B" w:rsidRPr="00752797" w:rsidRDefault="00691D3B" w:rsidP="002603CC">
            <w:pPr>
              <w:pStyle w:val="PlainText"/>
              <w:jc w:val="both"/>
            </w:pPr>
            <w:r w:rsidRPr="00752797">
              <w:lastRenderedPageBreak/>
              <w:t>waveform</w:t>
            </w:r>
          </w:p>
        </w:tc>
        <w:tc>
          <w:tcPr>
            <w:tcW w:w="1700" w:type="dxa"/>
          </w:tcPr>
          <w:p w14:paraId="17AE8CE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Wave shape model</w:t>
            </w:r>
          </w:p>
        </w:tc>
        <w:tc>
          <w:tcPr>
            <w:tcW w:w="1670" w:type="dxa"/>
          </w:tcPr>
          <w:p w14:paraId="1E60172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vanthiel</w:t>
            </w:r>
          </w:p>
        </w:tc>
        <w:tc>
          <w:tcPr>
            <w:tcW w:w="1842" w:type="dxa"/>
          </w:tcPr>
          <w:p w14:paraId="676493C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ruessink_vanrijn, vanthiel</w:t>
            </w:r>
          </w:p>
        </w:tc>
        <w:tc>
          <w:tcPr>
            <w:tcW w:w="993" w:type="dxa"/>
          </w:tcPr>
          <w:p w14:paraId="1885E8A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025" w:type="dxa"/>
          </w:tcPr>
          <w:p w14:paraId="643AFA5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518DA98"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1EBE884C" w14:textId="77777777" w:rsidR="00691D3B" w:rsidRPr="00752797" w:rsidRDefault="00691D3B" w:rsidP="002603CC">
            <w:pPr>
              <w:pStyle w:val="PlainText"/>
              <w:jc w:val="both"/>
            </w:pPr>
            <w:r w:rsidRPr="00752797">
              <w:t>z0</w:t>
            </w:r>
            <w:r w:rsidR="001B6449" w:rsidRPr="00752797">
              <w:t>+</w:t>
            </w:r>
          </w:p>
        </w:tc>
        <w:tc>
          <w:tcPr>
            <w:tcW w:w="1700" w:type="dxa"/>
          </w:tcPr>
          <w:p w14:paraId="0E7F993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Zero flow velocity level in Soulsby and van Rijn (1997) sediment concentration</w:t>
            </w:r>
          </w:p>
        </w:tc>
        <w:tc>
          <w:tcPr>
            <w:tcW w:w="1670" w:type="dxa"/>
          </w:tcPr>
          <w:p w14:paraId="5026738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0.006</w:t>
            </w:r>
          </w:p>
        </w:tc>
        <w:tc>
          <w:tcPr>
            <w:tcW w:w="1842" w:type="dxa"/>
          </w:tcPr>
          <w:p w14:paraId="6E2AEEF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0.0001 - 0.05</w:t>
            </w:r>
          </w:p>
        </w:tc>
        <w:tc>
          <w:tcPr>
            <w:tcW w:w="993" w:type="dxa"/>
          </w:tcPr>
          <w:p w14:paraId="001F3DC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025" w:type="dxa"/>
          </w:tcPr>
          <w:p w14:paraId="4992858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586BF93" w14:textId="77777777" w:rsidR="00691D3B" w:rsidRPr="00752797" w:rsidRDefault="00691D3B" w:rsidP="004F3331">
      <w:pPr>
        <w:pStyle w:val="Heading7"/>
        <w:rPr>
          <w:lang w:val="en-US"/>
        </w:rPr>
      </w:pPr>
      <w:bookmarkStart w:id="727" w:name="_Toc412196429"/>
      <w:bookmarkStart w:id="728" w:name="_Toc431915792"/>
      <w:r w:rsidRPr="00752797">
        <w:rPr>
          <w:lang w:val="en-US"/>
        </w:rPr>
        <w:t>Sediment transport numerics</w:t>
      </w:r>
      <w:bookmarkEnd w:id="727"/>
      <w:bookmarkEnd w:id="728"/>
    </w:p>
    <w:p w14:paraId="4D7059BF" w14:textId="77777777" w:rsidR="00691D3B" w:rsidRDefault="00691D3B" w:rsidP="002603CC">
      <w:pPr>
        <w:pStyle w:val="BodyText"/>
        <w:rPr>
          <w:lang w:val="en-US"/>
        </w:rPr>
      </w:pPr>
      <w:r w:rsidRPr="00752797">
        <w:rPr>
          <w:lang w:val="en-US"/>
        </w:rPr>
        <w:t xml:space="preserve">The parameters listed in the table below involve the numerical aspects of sediment transport that are all considered advanced options. For example the maximum allowed sediment concentration can be varied with the keyword </w:t>
      </w:r>
      <w:r w:rsidRPr="004D2752">
        <w:rPr>
          <w:i/>
          <w:lang w:val="en-US"/>
        </w:rPr>
        <w:t>cmax</w:t>
      </w:r>
      <w:r w:rsidRPr="00752797">
        <w:rPr>
          <w:lang w:val="en-US"/>
        </w:rPr>
        <w:t xml:space="preserve">. It is however not </w:t>
      </w:r>
      <w:r w:rsidR="004D2752" w:rsidRPr="00752797">
        <w:rPr>
          <w:lang w:val="en-US"/>
        </w:rPr>
        <w:t>recommended</w:t>
      </w:r>
      <w:r w:rsidRPr="00752797">
        <w:rPr>
          <w:lang w:val="en-US"/>
        </w:rPr>
        <w:t xml:space="preserve"> </w:t>
      </w:r>
      <w:r w:rsidR="004D2752" w:rsidRPr="00752797">
        <w:rPr>
          <w:lang w:val="en-US"/>
        </w:rPr>
        <w:t>varying</w:t>
      </w:r>
      <w:r w:rsidRPr="00752797">
        <w:rPr>
          <w:lang w:val="en-US"/>
        </w:rPr>
        <w:t xml:space="preserve"> these settings.</w:t>
      </w:r>
    </w:p>
    <w:p w14:paraId="6A2FCB3A" w14:textId="7B9C47B3" w:rsidR="001935AF" w:rsidRPr="00752797" w:rsidRDefault="001935AF" w:rsidP="001935AF">
      <w:pPr>
        <w:pStyle w:val="Caption"/>
        <w:rPr>
          <w:lang w:val="en-US"/>
        </w:rPr>
      </w:pPr>
      <w:proofErr w:type="gramStart"/>
      <w:r>
        <w:t xml:space="preserve">Table </w:t>
      </w:r>
      <w:r w:rsidR="00366571">
        <w:fldChar w:fldCharType="begin"/>
      </w:r>
      <w:r w:rsidR="00366571">
        <w:instrText xml:space="preserve"> STYLEREF 1 \s </w:instrText>
      </w:r>
      <w:r w:rsidR="00366571">
        <w:fldChar w:fldCharType="separate"/>
      </w:r>
      <w:r w:rsidR="002E51A3">
        <w:rPr>
          <w:noProof/>
        </w:rPr>
        <w:t>5</w:t>
      </w:r>
      <w:r w:rsidR="00366571">
        <w:fldChar w:fldCharType="end"/>
      </w:r>
      <w:r w:rsidR="00366571">
        <w:t>.</w:t>
      </w:r>
      <w:proofErr w:type="gramEnd"/>
      <w:r w:rsidR="00366571">
        <w:fldChar w:fldCharType="begin"/>
      </w:r>
      <w:r w:rsidR="00366571">
        <w:instrText xml:space="preserve"> SEQ Table \* ARABIC \s 1 </w:instrText>
      </w:r>
      <w:r w:rsidR="00366571">
        <w:fldChar w:fldCharType="separate"/>
      </w:r>
      <w:r w:rsidR="002E51A3">
        <w:rPr>
          <w:noProof/>
        </w:rPr>
        <w:t>6</w:t>
      </w:r>
      <w:r w:rsidR="00366571">
        <w:fldChar w:fldCharType="end"/>
      </w:r>
      <w:r>
        <w:tab/>
      </w:r>
      <w:r w:rsidRPr="00752797">
        <w:rPr>
          <w:lang w:val="en-US"/>
        </w:rPr>
        <w:t xml:space="preserve">Overview of available </w:t>
      </w:r>
      <w:r>
        <w:rPr>
          <w:lang w:val="en-US"/>
        </w:rPr>
        <w:t>keyword related to sediment transport numerics</w:t>
      </w:r>
    </w:p>
    <w:tbl>
      <w:tblPr>
        <w:tblStyle w:val="LightShading-Accent1"/>
        <w:tblW w:w="0" w:type="auto"/>
        <w:tblLook w:val="04A0" w:firstRow="1" w:lastRow="0" w:firstColumn="1" w:lastColumn="0" w:noHBand="0" w:noVBand="1"/>
      </w:tblPr>
      <w:tblGrid>
        <w:gridCol w:w="1787"/>
        <w:gridCol w:w="2326"/>
        <w:gridCol w:w="1252"/>
        <w:gridCol w:w="1394"/>
        <w:gridCol w:w="848"/>
        <w:gridCol w:w="1323"/>
      </w:tblGrid>
      <w:tr w:rsidR="00691D3B" w:rsidRPr="00752797" w14:paraId="6B536321"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46945DEA" w14:textId="77777777" w:rsidR="00691D3B" w:rsidRPr="00752797" w:rsidRDefault="00691D3B" w:rsidP="002603CC">
            <w:pPr>
              <w:pStyle w:val="PlainText"/>
              <w:jc w:val="both"/>
            </w:pPr>
            <w:r w:rsidRPr="00752797">
              <w:t>keyword</w:t>
            </w:r>
          </w:p>
        </w:tc>
        <w:tc>
          <w:tcPr>
            <w:tcW w:w="2834" w:type="dxa"/>
          </w:tcPr>
          <w:p w14:paraId="44E3BEC9" w14:textId="3B1DB3E6" w:rsidR="00691D3B" w:rsidRPr="00752797" w:rsidRDefault="00D06685"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w:t>
            </w:r>
            <w:r w:rsidR="00691D3B" w:rsidRPr="00752797">
              <w:t>escription</w:t>
            </w:r>
          </w:p>
        </w:tc>
        <w:tc>
          <w:tcPr>
            <w:tcW w:w="1417" w:type="dxa"/>
          </w:tcPr>
          <w:p w14:paraId="701B0A9F"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58735B4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5C820484"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02F4259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1ABD7EFD"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90ECF31" w14:textId="77777777" w:rsidR="00691D3B" w:rsidRPr="00752797" w:rsidRDefault="00691D3B" w:rsidP="002603CC">
            <w:pPr>
              <w:pStyle w:val="PlainText"/>
              <w:jc w:val="both"/>
            </w:pPr>
            <w:r w:rsidRPr="00752797">
              <w:t>cmax</w:t>
            </w:r>
            <w:r w:rsidR="001B6449" w:rsidRPr="00752797">
              <w:t>+</w:t>
            </w:r>
          </w:p>
        </w:tc>
        <w:tc>
          <w:tcPr>
            <w:tcW w:w="2834" w:type="dxa"/>
          </w:tcPr>
          <w:p w14:paraId="482F726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allowed sediment concentration</w:t>
            </w:r>
          </w:p>
        </w:tc>
        <w:tc>
          <w:tcPr>
            <w:tcW w:w="1417" w:type="dxa"/>
          </w:tcPr>
          <w:p w14:paraId="5F45A18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984" w:type="dxa"/>
          </w:tcPr>
          <w:p w14:paraId="0D52A16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850" w:type="dxa"/>
          </w:tcPr>
          <w:p w14:paraId="36066201" w14:textId="173D7894"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2DEA90B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950762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2BD7B96" w14:textId="77777777" w:rsidR="00691D3B" w:rsidRPr="00752797" w:rsidRDefault="00691D3B" w:rsidP="002603CC">
            <w:pPr>
              <w:pStyle w:val="PlainText"/>
              <w:jc w:val="both"/>
            </w:pPr>
            <w:r w:rsidRPr="00752797">
              <w:t>sourcesink</w:t>
            </w:r>
            <w:r w:rsidR="001B6449" w:rsidRPr="00752797">
              <w:t>+</w:t>
            </w:r>
          </w:p>
        </w:tc>
        <w:tc>
          <w:tcPr>
            <w:tcW w:w="2834" w:type="dxa"/>
          </w:tcPr>
          <w:p w14:paraId="6A3B14D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enable source-sink terms to calculate bed level change rather than suspended transport gradients</w:t>
            </w:r>
          </w:p>
        </w:tc>
        <w:tc>
          <w:tcPr>
            <w:tcW w:w="1417" w:type="dxa"/>
          </w:tcPr>
          <w:p w14:paraId="779C475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984" w:type="dxa"/>
          </w:tcPr>
          <w:p w14:paraId="416A95E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31056D9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384A66A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5D7099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ED25299" w14:textId="77777777" w:rsidR="00691D3B" w:rsidRPr="00752797" w:rsidRDefault="00691D3B" w:rsidP="002603CC">
            <w:pPr>
              <w:pStyle w:val="PlainText"/>
              <w:jc w:val="both"/>
            </w:pPr>
            <w:r w:rsidRPr="00752797">
              <w:t>thetanum</w:t>
            </w:r>
            <w:r w:rsidR="001B6449" w:rsidRPr="00752797">
              <w:t>+</w:t>
            </w:r>
          </w:p>
        </w:tc>
        <w:tc>
          <w:tcPr>
            <w:tcW w:w="2834" w:type="dxa"/>
          </w:tcPr>
          <w:p w14:paraId="25B77E8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Coefficient determining whether upwind (1) or central scheme (0.5) is used.</w:t>
            </w:r>
          </w:p>
        </w:tc>
        <w:tc>
          <w:tcPr>
            <w:tcW w:w="1417" w:type="dxa"/>
          </w:tcPr>
          <w:p w14:paraId="0B7E4E8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984" w:type="dxa"/>
          </w:tcPr>
          <w:p w14:paraId="07963A3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0.5 - 1.0</w:t>
            </w:r>
          </w:p>
        </w:tc>
        <w:tc>
          <w:tcPr>
            <w:tcW w:w="850" w:type="dxa"/>
          </w:tcPr>
          <w:p w14:paraId="29447F9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43E07AE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96551BF" w14:textId="77777777" w:rsidR="00270CE6" w:rsidRPr="00752797" w:rsidRDefault="00270CE6" w:rsidP="004F3331">
      <w:pPr>
        <w:pStyle w:val="Heading7"/>
        <w:rPr>
          <w:lang w:val="en-US"/>
        </w:rPr>
      </w:pPr>
      <w:bookmarkStart w:id="729" w:name="_Toc412196432"/>
      <w:bookmarkStart w:id="730" w:name="_Toc412623896"/>
      <w:bookmarkStart w:id="731" w:name="_Ref413405375"/>
      <w:bookmarkStart w:id="732" w:name="_Toc431915793"/>
      <w:r w:rsidRPr="00752797">
        <w:rPr>
          <w:lang w:val="en-US"/>
        </w:rPr>
        <w:t>Bed update</w:t>
      </w:r>
      <w:bookmarkEnd w:id="729"/>
      <w:bookmarkEnd w:id="730"/>
      <w:bookmarkEnd w:id="731"/>
      <w:bookmarkEnd w:id="732"/>
    </w:p>
    <w:p w14:paraId="3EFDFCC8" w14:textId="77777777" w:rsidR="00270CE6" w:rsidRPr="00752797" w:rsidRDefault="00270CE6" w:rsidP="00270CE6">
      <w:pPr>
        <w:pStyle w:val="BodyText"/>
        <w:rPr>
          <w:lang w:val="en-US"/>
        </w:rPr>
      </w:pPr>
      <w:r w:rsidRPr="00752797">
        <w:rPr>
          <w:lang w:val="en-US"/>
        </w:rPr>
        <w:t xml:space="preserve">The parameters listed in the table below involve the settings for the bed update process especially in the case multiple sediment fractions and bed layers are involved. The </w:t>
      </w:r>
      <w:r w:rsidRPr="00752797">
        <w:rPr>
          <w:i/>
          <w:lang w:val="en-US"/>
        </w:rPr>
        <w:t>frac_dz, split</w:t>
      </w:r>
      <w:r w:rsidRPr="00752797">
        <w:rPr>
          <w:lang w:val="en-US"/>
        </w:rPr>
        <w:t xml:space="preserve"> and </w:t>
      </w:r>
      <w:r w:rsidRPr="00752797">
        <w:rPr>
          <w:i/>
          <w:lang w:val="en-US"/>
        </w:rPr>
        <w:t>merge</w:t>
      </w:r>
      <w:r w:rsidRPr="00752797">
        <w:rPr>
          <w:lang w:val="en-US"/>
        </w:rPr>
        <w:t xml:space="preserve"> keywords determine the fraction of the variable bed layer thickness at which the layer is split or merged respectively with the surrounding bottom layers. The variable layer is chosen using the </w:t>
      </w:r>
      <w:r w:rsidRPr="00752797">
        <w:rPr>
          <w:i/>
          <w:lang w:val="en-US"/>
        </w:rPr>
        <w:t>nd_var</w:t>
      </w:r>
      <w:r w:rsidRPr="00752797">
        <w:rPr>
          <w:lang w:val="en-US"/>
        </w:rPr>
        <w:t xml:space="preserve"> keyword.</w:t>
      </w:r>
    </w:p>
    <w:p w14:paraId="30D749D1" w14:textId="77777777" w:rsidR="00270CE6" w:rsidRPr="00752797" w:rsidRDefault="00270CE6" w:rsidP="00270CE6">
      <w:pPr>
        <w:pStyle w:val="BodyText"/>
        <w:rPr>
          <w:lang w:val="en-US"/>
        </w:rPr>
      </w:pPr>
      <w:r w:rsidRPr="00752797">
        <w:rPr>
          <w:lang w:val="en-US"/>
        </w:rPr>
        <w:t xml:space="preserve">Pre-defined bed evolution can be used with the keywords </w:t>
      </w:r>
      <w:r w:rsidR="004D2752" w:rsidRPr="00752797">
        <w:rPr>
          <w:i/>
          <w:lang w:val="en-US"/>
        </w:rPr>
        <w:t>setbathy</w:t>
      </w:r>
      <w:r w:rsidR="004D2752" w:rsidRPr="00752797">
        <w:rPr>
          <w:lang w:val="en-US"/>
        </w:rPr>
        <w:t xml:space="preserve"> that</w:t>
      </w:r>
      <w:r w:rsidRPr="00752797">
        <w:rPr>
          <w:lang w:val="en-US"/>
        </w:rPr>
        <w:t xml:space="preserve"> is used to turn user-imposed bed level change on, </w:t>
      </w:r>
      <w:r w:rsidRPr="00752797">
        <w:rPr>
          <w:i/>
          <w:lang w:val="en-US"/>
        </w:rPr>
        <w:t>nsetbathy</w:t>
      </w:r>
      <w:r w:rsidRPr="00752797">
        <w:rPr>
          <w:lang w:val="en-US"/>
        </w:rPr>
        <w:t xml:space="preserve"> that determines the number of imposed bed level conditions and </w:t>
      </w:r>
      <w:r w:rsidRPr="00752797">
        <w:rPr>
          <w:i/>
          <w:lang w:val="en-US"/>
        </w:rPr>
        <w:t>setbathyfile</w:t>
      </w:r>
      <w:r w:rsidRPr="00752797">
        <w:rPr>
          <w:lang w:val="en-US"/>
        </w:rPr>
        <w:t xml:space="preserve"> that references a file that specifies the time series of imposed bed levels. If the </w:t>
      </w:r>
      <w:r w:rsidRPr="00752797">
        <w:rPr>
          <w:i/>
          <w:lang w:val="en-US"/>
        </w:rPr>
        <w:t>setbathy</w:t>
      </w:r>
      <w:r w:rsidRPr="00752797">
        <w:rPr>
          <w:lang w:val="en-US"/>
        </w:rPr>
        <w:t xml:space="preserve"> option is used, XBeach will automatically interpolate the bed level at each computational time step from the imposed bed level time series. </w:t>
      </w:r>
    </w:p>
    <w:p w14:paraId="4E37A381" w14:textId="77777777" w:rsidR="00270CE6" w:rsidRPr="00752797" w:rsidRDefault="00270CE6" w:rsidP="00270CE6">
      <w:pPr>
        <w:pStyle w:val="BodyText"/>
        <w:rPr>
          <w:lang w:val="en-US"/>
        </w:rPr>
      </w:pPr>
      <w:r w:rsidRPr="00752797">
        <w:rPr>
          <w:lang w:val="en-US"/>
        </w:rPr>
        <w:lastRenderedPageBreak/>
        <w:t xml:space="preserve">The </w:t>
      </w:r>
      <w:r w:rsidRPr="00752797">
        <w:rPr>
          <w:i/>
          <w:lang w:val="en-US"/>
        </w:rPr>
        <w:t xml:space="preserve">setbathyfile </w:t>
      </w:r>
      <w:r w:rsidRPr="00752797">
        <w:rPr>
          <w:lang w:val="en-US"/>
        </w:rPr>
        <w:t xml:space="preserve">file must contain a time series (of length </w:t>
      </w:r>
      <w:r w:rsidRPr="00752797">
        <w:rPr>
          <w:i/>
          <w:lang w:val="en-US"/>
        </w:rPr>
        <w:t>nsetbathy</w:t>
      </w:r>
      <w:r w:rsidRPr="00752797">
        <w:rPr>
          <w:lang w:val="en-US"/>
        </w:rPr>
        <w:t xml:space="preserve">) of the bed level at every grid point in the XBeach model. The format of the </w:t>
      </w:r>
      <w:r w:rsidRPr="00752797">
        <w:rPr>
          <w:i/>
          <w:lang w:val="en-US"/>
        </w:rPr>
        <w:t>setbathyfile</w:t>
      </w:r>
      <w:r w:rsidRPr="00752797">
        <w:rPr>
          <w:lang w:val="en-US"/>
        </w:rPr>
        <w:t xml:space="preserve"> file is such that each imposed bed level starts with the time at which the bed level should be applied (in seconds relative to the start of the simulation), followed on a new line by the bed level in each grid cell in an identical manner to the normal initial bathymetry file (e.g., one line per transect in the x-direction). The following imposed bed level condition starts on a new line with the time at which the condition is imposed and the bed levels at that time, etc. An example of a </w:t>
      </w:r>
      <w:r w:rsidRPr="00752797">
        <w:rPr>
          <w:i/>
          <w:lang w:val="en-US"/>
        </w:rPr>
        <w:t xml:space="preserve">setbathyfile </w:t>
      </w:r>
      <w:r w:rsidRPr="00752797">
        <w:rPr>
          <w:lang w:val="en-US"/>
        </w:rPr>
        <w:t>is given below.</w:t>
      </w:r>
    </w:p>
    <w:p w14:paraId="478857C4" w14:textId="77777777" w:rsidR="00270CE6" w:rsidRPr="00752797" w:rsidRDefault="00270CE6" w:rsidP="00270CE6">
      <w:pPr>
        <w:pStyle w:val="Codeheader"/>
        <w:rPr>
          <w:lang w:val="en-US"/>
        </w:rPr>
      </w:pPr>
      <w:r w:rsidRPr="00752797">
        <w:rPr>
          <w:lang w:val="en-US"/>
        </w:rPr>
        <w:t>setbathyfile.dep (generalized)</w:t>
      </w:r>
    </w:p>
    <w:p w14:paraId="549BD41E" w14:textId="77777777" w:rsidR="00270CE6" w:rsidRPr="00486984" w:rsidRDefault="00270CE6" w:rsidP="00270CE6">
      <w:pPr>
        <w:pStyle w:val="Code"/>
        <w:jc w:val="both"/>
        <w:rPr>
          <w:lang w:val="de-DE"/>
        </w:rPr>
      </w:pPr>
      <w:r w:rsidRPr="00486984">
        <w:rPr>
          <w:lang w:val="de-DE"/>
        </w:rPr>
        <w:t>&lt;t 0&gt;</w:t>
      </w:r>
    </w:p>
    <w:p w14:paraId="79255B89" w14:textId="77777777" w:rsidR="00270CE6" w:rsidRPr="00393948" w:rsidRDefault="00270CE6" w:rsidP="00270CE6">
      <w:pPr>
        <w:pStyle w:val="Code"/>
        <w:jc w:val="both"/>
        <w:rPr>
          <w:lang w:val="de-DE"/>
        </w:rPr>
      </w:pPr>
      <w:r w:rsidRPr="00393948">
        <w:rPr>
          <w:lang w:val="de-DE"/>
        </w:rPr>
        <w:t>&lt;z 1,1&gt; &lt;z 2,1&gt; &lt;z 3,1&gt; ... &lt;z nx,1&gt; &lt;z nx+1,1&gt;</w:t>
      </w:r>
    </w:p>
    <w:p w14:paraId="29359267" w14:textId="77777777" w:rsidR="00270CE6" w:rsidRPr="00393948" w:rsidRDefault="00270CE6" w:rsidP="00270CE6">
      <w:pPr>
        <w:pStyle w:val="Code"/>
        <w:jc w:val="both"/>
        <w:rPr>
          <w:lang w:val="de-DE"/>
        </w:rPr>
      </w:pPr>
      <w:r w:rsidRPr="00393948">
        <w:rPr>
          <w:lang w:val="de-DE"/>
        </w:rPr>
        <w:t>&lt;z 1,2&gt; &lt;z 2,2&gt; &lt;z 3,2&gt; ... &lt;z nx,2&gt; &lt;z nx+1,2&gt;</w:t>
      </w:r>
    </w:p>
    <w:p w14:paraId="073E482C" w14:textId="77777777" w:rsidR="00270CE6" w:rsidRPr="00393948" w:rsidRDefault="00270CE6" w:rsidP="00270CE6">
      <w:pPr>
        <w:pStyle w:val="Code"/>
        <w:jc w:val="both"/>
        <w:rPr>
          <w:lang w:val="de-DE"/>
        </w:rPr>
      </w:pPr>
      <w:r w:rsidRPr="00393948">
        <w:rPr>
          <w:lang w:val="de-DE"/>
        </w:rPr>
        <w:t>&lt;z 1,3&gt; &lt;z 2,3&gt; &lt;z 3,3&gt; ... &lt;z nx,3&gt; &lt;z nx+1,3&gt;</w:t>
      </w:r>
    </w:p>
    <w:p w14:paraId="7B636FC9" w14:textId="77777777" w:rsidR="00270CE6" w:rsidRPr="00393948" w:rsidRDefault="00270CE6" w:rsidP="00270CE6">
      <w:pPr>
        <w:pStyle w:val="Code"/>
        <w:jc w:val="both"/>
        <w:rPr>
          <w:lang w:val="de-DE"/>
        </w:rPr>
      </w:pPr>
      <w:r w:rsidRPr="00393948">
        <w:rPr>
          <w:lang w:val="de-DE"/>
        </w:rPr>
        <w:t>...</w:t>
      </w:r>
    </w:p>
    <w:p w14:paraId="30C46DE1" w14:textId="77777777" w:rsidR="00270CE6" w:rsidRPr="00393948" w:rsidRDefault="00270CE6" w:rsidP="00270CE6">
      <w:pPr>
        <w:pStyle w:val="Code"/>
        <w:jc w:val="both"/>
        <w:rPr>
          <w:lang w:val="de-DE"/>
        </w:rPr>
      </w:pPr>
      <w:r w:rsidRPr="00393948">
        <w:rPr>
          <w:lang w:val="de-DE"/>
        </w:rPr>
        <w:t>&lt;z 1</w:t>
      </w:r>
      <w:proofErr w:type="gramStart"/>
      <w:r w:rsidRPr="00393948">
        <w:rPr>
          <w:lang w:val="de-DE"/>
        </w:rPr>
        <w:t>,ny</w:t>
      </w:r>
      <w:proofErr w:type="gramEnd"/>
      <w:r w:rsidRPr="00393948">
        <w:rPr>
          <w:lang w:val="de-DE"/>
        </w:rPr>
        <w:t>&gt; &lt;z 2,ny&gt; &lt;z 3,ny&gt; ... &lt;z nx,ny&gt; &lt;z nx+1,ny&gt;</w:t>
      </w:r>
    </w:p>
    <w:p w14:paraId="7AB80DF4" w14:textId="77777777" w:rsidR="00270CE6" w:rsidRPr="00393948" w:rsidRDefault="00270CE6" w:rsidP="00270CE6">
      <w:pPr>
        <w:pStyle w:val="Code"/>
        <w:jc w:val="both"/>
        <w:rPr>
          <w:lang w:val="de-DE"/>
        </w:rPr>
      </w:pPr>
      <w:r w:rsidRPr="00393948">
        <w:rPr>
          <w:lang w:val="de-DE"/>
        </w:rPr>
        <w:t>&lt;z 1</w:t>
      </w:r>
      <w:proofErr w:type="gramStart"/>
      <w:r w:rsidRPr="00393948">
        <w:rPr>
          <w:lang w:val="de-DE"/>
        </w:rPr>
        <w:t>,ny</w:t>
      </w:r>
      <w:proofErr w:type="gramEnd"/>
      <w:r w:rsidRPr="00393948">
        <w:rPr>
          <w:lang w:val="de-DE"/>
        </w:rPr>
        <w:t>+1&gt; &lt;z 2,ny+1&gt; &lt;z 3,ny+1&gt; ... &lt;z nx,ny+1&gt; &lt;z nx+1,ny+1&gt;</w:t>
      </w:r>
    </w:p>
    <w:p w14:paraId="01FC32D8" w14:textId="77777777" w:rsidR="00270CE6" w:rsidRPr="00393948" w:rsidRDefault="00270CE6" w:rsidP="00270CE6">
      <w:pPr>
        <w:pStyle w:val="Code"/>
        <w:jc w:val="both"/>
        <w:rPr>
          <w:lang w:val="de-DE"/>
        </w:rPr>
      </w:pPr>
      <w:r w:rsidRPr="00393948">
        <w:rPr>
          <w:lang w:val="de-DE"/>
        </w:rPr>
        <w:t>&lt;t 1&gt;</w:t>
      </w:r>
    </w:p>
    <w:p w14:paraId="43373CD8" w14:textId="77777777" w:rsidR="00270CE6" w:rsidRPr="00393948" w:rsidRDefault="00270CE6" w:rsidP="00270CE6">
      <w:pPr>
        <w:pStyle w:val="Code"/>
        <w:jc w:val="both"/>
        <w:rPr>
          <w:lang w:val="de-DE"/>
        </w:rPr>
      </w:pPr>
      <w:r w:rsidRPr="00393948">
        <w:rPr>
          <w:lang w:val="de-DE"/>
        </w:rPr>
        <w:t>&lt;z 1,1&gt; &lt;z 2,1&gt; &lt;z 3,1&gt; ... &lt;z nx,1&gt; &lt;z nx+1,1&gt;</w:t>
      </w:r>
    </w:p>
    <w:p w14:paraId="39260309" w14:textId="77777777" w:rsidR="00270CE6" w:rsidRPr="00393948" w:rsidRDefault="00270CE6" w:rsidP="00270CE6">
      <w:pPr>
        <w:pStyle w:val="Code"/>
        <w:jc w:val="both"/>
        <w:rPr>
          <w:lang w:val="de-DE"/>
        </w:rPr>
      </w:pPr>
      <w:r w:rsidRPr="00393948">
        <w:rPr>
          <w:lang w:val="de-DE"/>
        </w:rPr>
        <w:t>&lt;z 1,2&gt; &lt;z 2,2&gt; &lt;z 3,2&gt; ... &lt;z nx,2&gt; &lt;z nx+1,2&gt;</w:t>
      </w:r>
    </w:p>
    <w:p w14:paraId="024F5594" w14:textId="77777777" w:rsidR="00270CE6" w:rsidRPr="00393948" w:rsidRDefault="00270CE6" w:rsidP="00270CE6">
      <w:pPr>
        <w:pStyle w:val="Code"/>
        <w:jc w:val="both"/>
        <w:rPr>
          <w:lang w:val="de-DE"/>
        </w:rPr>
      </w:pPr>
      <w:r w:rsidRPr="00393948">
        <w:rPr>
          <w:lang w:val="de-DE"/>
        </w:rPr>
        <w:t>&lt;z 1,3&gt; &lt;z 2,3&gt; &lt;z 3,3&gt; ... &lt;z nx,3&gt; &lt;z nx+1,3&gt;</w:t>
      </w:r>
    </w:p>
    <w:p w14:paraId="3892B20F" w14:textId="77777777" w:rsidR="00270CE6" w:rsidRPr="00393948" w:rsidRDefault="00270CE6" w:rsidP="00270CE6">
      <w:pPr>
        <w:pStyle w:val="Code"/>
        <w:jc w:val="both"/>
        <w:rPr>
          <w:lang w:val="de-DE"/>
        </w:rPr>
      </w:pPr>
      <w:r w:rsidRPr="00393948">
        <w:rPr>
          <w:lang w:val="de-DE"/>
        </w:rPr>
        <w:t>...</w:t>
      </w:r>
    </w:p>
    <w:p w14:paraId="6EC5B221" w14:textId="77777777" w:rsidR="00270CE6" w:rsidRPr="00393948" w:rsidRDefault="00270CE6" w:rsidP="00270CE6">
      <w:pPr>
        <w:pStyle w:val="Code"/>
        <w:jc w:val="both"/>
        <w:rPr>
          <w:lang w:val="de-DE"/>
        </w:rPr>
      </w:pPr>
      <w:r w:rsidRPr="00393948">
        <w:rPr>
          <w:lang w:val="de-DE"/>
        </w:rPr>
        <w:t>&lt;z 1</w:t>
      </w:r>
      <w:proofErr w:type="gramStart"/>
      <w:r w:rsidRPr="00393948">
        <w:rPr>
          <w:lang w:val="de-DE"/>
        </w:rPr>
        <w:t>,ny</w:t>
      </w:r>
      <w:proofErr w:type="gramEnd"/>
      <w:r w:rsidRPr="00393948">
        <w:rPr>
          <w:lang w:val="de-DE"/>
        </w:rPr>
        <w:t>&gt; &lt;z 2,ny&gt; &lt;z 3,ny&gt; ... &lt;z nx,ny&gt; &lt;z nx+1,ny&gt;</w:t>
      </w:r>
    </w:p>
    <w:p w14:paraId="314F942D" w14:textId="77777777" w:rsidR="00270CE6" w:rsidRPr="00393948" w:rsidRDefault="00270CE6" w:rsidP="00270CE6">
      <w:pPr>
        <w:pStyle w:val="Code"/>
        <w:jc w:val="both"/>
        <w:rPr>
          <w:lang w:val="de-DE"/>
        </w:rPr>
      </w:pPr>
      <w:r w:rsidRPr="00393948">
        <w:rPr>
          <w:lang w:val="de-DE"/>
        </w:rPr>
        <w:t>&lt;z 1</w:t>
      </w:r>
      <w:proofErr w:type="gramStart"/>
      <w:r w:rsidRPr="00393948">
        <w:rPr>
          <w:lang w:val="de-DE"/>
        </w:rPr>
        <w:t>,ny</w:t>
      </w:r>
      <w:proofErr w:type="gramEnd"/>
      <w:r w:rsidRPr="00393948">
        <w:rPr>
          <w:lang w:val="de-DE"/>
        </w:rPr>
        <w:t>+1&gt; &lt;z 2,ny+1&gt; &lt;z 3,ny+1&gt; ... &lt;z nx,ny+1&gt; &lt;z nx+1,ny+1&gt;</w:t>
      </w:r>
    </w:p>
    <w:p w14:paraId="54F4434F" w14:textId="77777777" w:rsidR="00270CE6" w:rsidRPr="00393948" w:rsidRDefault="00270CE6" w:rsidP="00270CE6">
      <w:pPr>
        <w:pStyle w:val="Code"/>
        <w:jc w:val="both"/>
        <w:rPr>
          <w:lang w:val="de-DE"/>
        </w:rPr>
      </w:pPr>
      <w:r w:rsidRPr="00393948">
        <w:rPr>
          <w:lang w:val="de-DE"/>
        </w:rPr>
        <w:t>...</w:t>
      </w:r>
    </w:p>
    <w:p w14:paraId="39C71A0C" w14:textId="77777777" w:rsidR="00270CE6" w:rsidRPr="00393948" w:rsidRDefault="00270CE6" w:rsidP="00270CE6">
      <w:pPr>
        <w:pStyle w:val="Code"/>
        <w:jc w:val="both"/>
        <w:rPr>
          <w:lang w:val="de-DE"/>
        </w:rPr>
      </w:pPr>
      <w:r w:rsidRPr="00393948">
        <w:rPr>
          <w:lang w:val="de-DE"/>
        </w:rPr>
        <w:t>...</w:t>
      </w:r>
    </w:p>
    <w:p w14:paraId="263F0ADD" w14:textId="77777777" w:rsidR="00270CE6" w:rsidRPr="004778BC" w:rsidRDefault="00270CE6" w:rsidP="00270CE6">
      <w:pPr>
        <w:pStyle w:val="Code"/>
        <w:jc w:val="both"/>
        <w:rPr>
          <w:lang w:val="de-DE"/>
        </w:rPr>
      </w:pPr>
      <w:r w:rsidRPr="004778BC">
        <w:rPr>
          <w:lang w:val="de-DE"/>
        </w:rPr>
        <w:t>&lt;t nsetbathy&gt;</w:t>
      </w:r>
    </w:p>
    <w:p w14:paraId="5B908538" w14:textId="77777777" w:rsidR="00270CE6" w:rsidRPr="00393948" w:rsidRDefault="00270CE6" w:rsidP="00270CE6">
      <w:pPr>
        <w:pStyle w:val="Code"/>
        <w:jc w:val="both"/>
        <w:rPr>
          <w:lang w:val="de-DE"/>
        </w:rPr>
      </w:pPr>
      <w:r w:rsidRPr="004778BC">
        <w:rPr>
          <w:lang w:val="de-DE"/>
        </w:rPr>
        <w:t xml:space="preserve">&lt;z 1,1&gt; &lt;z 2,1&gt; &lt;z 3,1&gt; ... </w:t>
      </w:r>
      <w:r w:rsidRPr="00393948">
        <w:rPr>
          <w:lang w:val="de-DE"/>
        </w:rPr>
        <w:t>&lt;z nx,1&gt; &lt;z nx+1,1&gt;</w:t>
      </w:r>
    </w:p>
    <w:p w14:paraId="52539361" w14:textId="77777777" w:rsidR="00270CE6" w:rsidRPr="00393948" w:rsidRDefault="00270CE6" w:rsidP="00270CE6">
      <w:pPr>
        <w:pStyle w:val="Code"/>
        <w:jc w:val="both"/>
        <w:rPr>
          <w:lang w:val="de-DE"/>
        </w:rPr>
      </w:pPr>
      <w:r w:rsidRPr="00393948">
        <w:rPr>
          <w:lang w:val="de-DE"/>
        </w:rPr>
        <w:t>&lt;z 1,2&gt; &lt;z 2,2&gt; &lt;z 3,2&gt; ... &lt;z nx,2&gt; &lt;z nx+1,2&gt;</w:t>
      </w:r>
    </w:p>
    <w:p w14:paraId="6B49C880" w14:textId="77777777" w:rsidR="00270CE6" w:rsidRPr="00393948" w:rsidRDefault="00270CE6" w:rsidP="00270CE6">
      <w:pPr>
        <w:pStyle w:val="Code"/>
        <w:jc w:val="both"/>
        <w:rPr>
          <w:lang w:val="de-DE"/>
        </w:rPr>
      </w:pPr>
      <w:r w:rsidRPr="00393948">
        <w:rPr>
          <w:lang w:val="de-DE"/>
        </w:rPr>
        <w:t>&lt;z 1,3&gt; &lt;z 2,3&gt; &lt;z 3,3&gt; ... &lt;z nx,3&gt; &lt;z nx+1,3&gt;</w:t>
      </w:r>
    </w:p>
    <w:p w14:paraId="089DD5A8" w14:textId="77777777" w:rsidR="00270CE6" w:rsidRPr="00393948" w:rsidRDefault="00270CE6" w:rsidP="00270CE6">
      <w:pPr>
        <w:pStyle w:val="Code"/>
        <w:jc w:val="both"/>
        <w:rPr>
          <w:lang w:val="de-DE"/>
        </w:rPr>
      </w:pPr>
      <w:r w:rsidRPr="00393948">
        <w:rPr>
          <w:lang w:val="de-DE"/>
        </w:rPr>
        <w:t>...</w:t>
      </w:r>
    </w:p>
    <w:p w14:paraId="2A1A4AF3" w14:textId="77777777" w:rsidR="00270CE6" w:rsidRPr="00393948" w:rsidRDefault="00270CE6" w:rsidP="00270CE6">
      <w:pPr>
        <w:pStyle w:val="Code"/>
        <w:jc w:val="both"/>
        <w:rPr>
          <w:lang w:val="de-DE"/>
        </w:rPr>
      </w:pPr>
      <w:r w:rsidRPr="00393948">
        <w:rPr>
          <w:lang w:val="de-DE"/>
        </w:rPr>
        <w:t>&lt;z 1</w:t>
      </w:r>
      <w:proofErr w:type="gramStart"/>
      <w:r w:rsidRPr="00393948">
        <w:rPr>
          <w:lang w:val="de-DE"/>
        </w:rPr>
        <w:t>,ny</w:t>
      </w:r>
      <w:proofErr w:type="gramEnd"/>
      <w:r w:rsidRPr="00393948">
        <w:rPr>
          <w:lang w:val="de-DE"/>
        </w:rPr>
        <w:t>&gt; &lt;z 2,ny&gt; &lt;z 3,ny&gt; ... &lt;z nx,ny&gt; &lt;z nx+1,ny&gt;</w:t>
      </w:r>
    </w:p>
    <w:p w14:paraId="4DBA199A" w14:textId="77777777" w:rsidR="00270CE6" w:rsidRPr="00393948" w:rsidRDefault="00270CE6" w:rsidP="001935AF">
      <w:pPr>
        <w:pStyle w:val="Code"/>
        <w:jc w:val="both"/>
        <w:rPr>
          <w:lang w:val="de-DE"/>
        </w:rPr>
      </w:pPr>
      <w:r w:rsidRPr="00393948">
        <w:rPr>
          <w:lang w:val="de-DE"/>
        </w:rPr>
        <w:t>&lt;z 1</w:t>
      </w:r>
      <w:proofErr w:type="gramStart"/>
      <w:r w:rsidRPr="00393948">
        <w:rPr>
          <w:lang w:val="de-DE"/>
        </w:rPr>
        <w:t>,ny</w:t>
      </w:r>
      <w:proofErr w:type="gramEnd"/>
      <w:r w:rsidRPr="00393948">
        <w:rPr>
          <w:lang w:val="de-DE"/>
        </w:rPr>
        <w:t>+1&gt; &lt;z 2,ny+1&gt; &lt;z 3,ny+1&gt; ... &lt;z nx,ny+1&gt; &lt;z nx+1,ny+1&gt;</w:t>
      </w:r>
    </w:p>
    <w:p w14:paraId="7775142A" w14:textId="77777777" w:rsidR="00270CE6" w:rsidRPr="00752797" w:rsidRDefault="00270CE6" w:rsidP="00270CE6">
      <w:pPr>
        <w:pStyle w:val="Codeheader"/>
        <w:rPr>
          <w:lang w:val="en-US"/>
        </w:rPr>
      </w:pPr>
      <w:r w:rsidRPr="00752797">
        <w:rPr>
          <w:lang w:val="en-US"/>
        </w:rPr>
        <w:t xml:space="preserve">setbathyfile.dep (short 1D example, nx = 20, </w:t>
      </w:r>
      <w:proofErr w:type="gramStart"/>
      <w:r w:rsidRPr="00752797">
        <w:rPr>
          <w:lang w:val="en-US"/>
        </w:rPr>
        <w:t>ny</w:t>
      </w:r>
      <w:proofErr w:type="gramEnd"/>
      <w:r w:rsidRPr="00752797">
        <w:rPr>
          <w:lang w:val="en-US"/>
        </w:rPr>
        <w:t xml:space="preserve"> = 0, nsetbathy = 4)</w:t>
      </w:r>
    </w:p>
    <w:p w14:paraId="61938CB0" w14:textId="77777777" w:rsidR="00270CE6" w:rsidRPr="00752797" w:rsidRDefault="00270CE6" w:rsidP="00270CE6">
      <w:pPr>
        <w:pStyle w:val="Code"/>
        <w:jc w:val="both"/>
      </w:pPr>
      <w:r w:rsidRPr="00752797">
        <w:t>0</w:t>
      </w:r>
    </w:p>
    <w:p w14:paraId="74891879" w14:textId="77777777" w:rsidR="00270CE6" w:rsidRPr="00752797" w:rsidRDefault="00270CE6" w:rsidP="00270CE6">
      <w:pPr>
        <w:pStyle w:val="Code"/>
        <w:jc w:val="both"/>
      </w:pPr>
      <w:r w:rsidRPr="00752797">
        <w:t>-20 -18 -16 -14 -12 -10 -8 -6 -5 -4 -3 -2 -1 -0.5 0 0.5 1 2 3 4 5</w:t>
      </w:r>
    </w:p>
    <w:p w14:paraId="4A7CC04F" w14:textId="77777777" w:rsidR="00270CE6" w:rsidRPr="00752797" w:rsidRDefault="00270CE6" w:rsidP="00270CE6">
      <w:pPr>
        <w:pStyle w:val="Code"/>
        <w:jc w:val="both"/>
      </w:pPr>
      <w:r w:rsidRPr="00752797">
        <w:t>1200</w:t>
      </w:r>
    </w:p>
    <w:p w14:paraId="2EEA7556" w14:textId="77777777" w:rsidR="00270CE6" w:rsidRPr="00752797" w:rsidRDefault="00270CE6" w:rsidP="00270CE6">
      <w:pPr>
        <w:pStyle w:val="Code"/>
        <w:jc w:val="both"/>
      </w:pPr>
      <w:r w:rsidRPr="00752797">
        <w:t>-20 -18 -16 -14 -12 -10 -8 -6 -5 -4 -3 -1.8 -0.75 -0.25 0 0.2 0.7 2 3 4 5</w:t>
      </w:r>
    </w:p>
    <w:p w14:paraId="73A42786" w14:textId="77777777" w:rsidR="00270CE6" w:rsidRPr="00752797" w:rsidRDefault="00270CE6" w:rsidP="00270CE6">
      <w:pPr>
        <w:pStyle w:val="Code"/>
        <w:jc w:val="both"/>
      </w:pPr>
      <w:r w:rsidRPr="00752797">
        <w:t>2400</w:t>
      </w:r>
    </w:p>
    <w:p w14:paraId="7B8D4439" w14:textId="77777777" w:rsidR="00270CE6" w:rsidRPr="00752797" w:rsidRDefault="00270CE6" w:rsidP="00270CE6">
      <w:pPr>
        <w:pStyle w:val="Code"/>
        <w:jc w:val="both"/>
      </w:pPr>
      <w:r w:rsidRPr="00752797">
        <w:t>-20 -18 -16 -14 -12 -10 -8 -6 -5 -4 -2.5 -1.6 -0.5 -0.3 0 0.1 0.6 1.5 3 4 5</w:t>
      </w:r>
    </w:p>
    <w:p w14:paraId="757F4B58" w14:textId="77777777" w:rsidR="00270CE6" w:rsidRPr="00752797" w:rsidRDefault="00270CE6" w:rsidP="00270CE6">
      <w:pPr>
        <w:pStyle w:val="Code"/>
        <w:jc w:val="both"/>
      </w:pPr>
      <w:r w:rsidRPr="00752797">
        <w:t>3600</w:t>
      </w:r>
    </w:p>
    <w:p w14:paraId="2F7A6CED" w14:textId="77777777" w:rsidR="00270CE6" w:rsidRPr="00752797" w:rsidRDefault="00270CE6" w:rsidP="001935AF">
      <w:pPr>
        <w:pStyle w:val="Code"/>
        <w:jc w:val="both"/>
      </w:pPr>
      <w:r w:rsidRPr="00752797">
        <w:t>-20 -18 -16 -14 -12 -10 -8 -6 -5 -4 -2 -1.4 -0.3 0 0.05 0.1 0.6 1 2.2 3.5 5</w:t>
      </w:r>
    </w:p>
    <w:p w14:paraId="06B1809D" w14:textId="77777777" w:rsidR="00270CE6" w:rsidRPr="00752797" w:rsidRDefault="00270CE6" w:rsidP="00270CE6">
      <w:pPr>
        <w:pStyle w:val="BodyText"/>
        <w:rPr>
          <w:lang w:val="en-US"/>
        </w:rPr>
      </w:pPr>
      <w:r w:rsidRPr="00752797">
        <w:rPr>
          <w:lang w:val="en-US"/>
        </w:rPr>
        <w:t xml:space="preserve">Note that if the </w:t>
      </w:r>
      <w:r w:rsidRPr="00752797">
        <w:rPr>
          <w:i/>
          <w:lang w:val="en-US"/>
        </w:rPr>
        <w:t>setbathy</w:t>
      </w:r>
      <w:r w:rsidRPr="00752797">
        <w:rPr>
          <w:lang w:val="en-US"/>
        </w:rPr>
        <w:t xml:space="preserve"> option is used, the initial bed level is derived from an interpolation of the </w:t>
      </w:r>
      <w:r w:rsidRPr="00752797">
        <w:rPr>
          <w:i/>
          <w:lang w:val="en-US"/>
        </w:rPr>
        <w:t xml:space="preserve">setbathyfile </w:t>
      </w:r>
      <w:r w:rsidRPr="00752797">
        <w:rPr>
          <w:lang w:val="en-US"/>
        </w:rPr>
        <w:t xml:space="preserve">file time series, not from the </w:t>
      </w:r>
      <w:r w:rsidRPr="00752797">
        <w:rPr>
          <w:i/>
          <w:lang w:val="en-US"/>
        </w:rPr>
        <w:t xml:space="preserve">depfile </w:t>
      </w:r>
      <w:r w:rsidRPr="00752797">
        <w:rPr>
          <w:lang w:val="en-US"/>
        </w:rPr>
        <w:t xml:space="preserve">file. It is strongly advised to turn of the computation of morphological updating (keyword: </w:t>
      </w:r>
      <w:r w:rsidRPr="00752797">
        <w:rPr>
          <w:i/>
          <w:lang w:val="en-US"/>
        </w:rPr>
        <w:t>morphology</w:t>
      </w:r>
      <w:r w:rsidRPr="00752797">
        <w:rPr>
          <w:lang w:val="en-US"/>
        </w:rPr>
        <w:t xml:space="preserve"> = </w:t>
      </w:r>
      <w:r w:rsidRPr="00752797">
        <w:rPr>
          <w:i/>
          <w:lang w:val="en-US"/>
        </w:rPr>
        <w:t>0</w:t>
      </w:r>
      <w:r w:rsidRPr="00752797">
        <w:rPr>
          <w:lang w:val="en-US"/>
        </w:rPr>
        <w:t xml:space="preserve">) if the </w:t>
      </w:r>
      <w:r w:rsidRPr="00752797">
        <w:rPr>
          <w:i/>
          <w:lang w:val="en-US"/>
        </w:rPr>
        <w:t>setbathy</w:t>
      </w:r>
      <w:r w:rsidRPr="00752797">
        <w:rPr>
          <w:lang w:val="en-US"/>
        </w:rPr>
        <w:t xml:space="preserve"> option is used, as the computed morphological change will be overridden by the imposed morphological change.</w:t>
      </w:r>
    </w:p>
    <w:p w14:paraId="629FC992" w14:textId="35779983" w:rsidR="00270CE6" w:rsidRPr="00752797" w:rsidRDefault="001935AF" w:rsidP="001935AF">
      <w:pPr>
        <w:pStyle w:val="Caption"/>
        <w:rPr>
          <w:lang w:val="en-US"/>
        </w:rPr>
      </w:pPr>
      <w:proofErr w:type="gramStart"/>
      <w:r>
        <w:t xml:space="preserve">Table </w:t>
      </w:r>
      <w:r w:rsidR="00366571">
        <w:fldChar w:fldCharType="begin"/>
      </w:r>
      <w:r w:rsidR="00366571">
        <w:instrText xml:space="preserve"> STYLEREF 1 \s </w:instrText>
      </w:r>
      <w:r w:rsidR="00366571">
        <w:fldChar w:fldCharType="separate"/>
      </w:r>
      <w:r w:rsidR="002E51A3">
        <w:rPr>
          <w:noProof/>
        </w:rPr>
        <w:t>5</w:t>
      </w:r>
      <w:r w:rsidR="00366571">
        <w:fldChar w:fldCharType="end"/>
      </w:r>
      <w:r w:rsidR="00366571">
        <w:t>.</w:t>
      </w:r>
      <w:proofErr w:type="gramEnd"/>
      <w:r w:rsidR="00366571">
        <w:fldChar w:fldCharType="begin"/>
      </w:r>
      <w:r w:rsidR="00366571">
        <w:instrText xml:space="preserve"> SEQ Table \* ARABIC \s 1 </w:instrText>
      </w:r>
      <w:r w:rsidR="00366571">
        <w:fldChar w:fldCharType="separate"/>
      </w:r>
      <w:r w:rsidR="002E51A3">
        <w:rPr>
          <w:noProof/>
        </w:rPr>
        <w:t>7</w:t>
      </w:r>
      <w:r w:rsidR="00366571">
        <w:fldChar w:fldCharType="end"/>
      </w:r>
      <w:r>
        <w:tab/>
      </w:r>
      <w:r w:rsidRPr="00752797">
        <w:rPr>
          <w:lang w:val="en-US"/>
        </w:rPr>
        <w:t xml:space="preserve">Overview of available </w:t>
      </w:r>
      <w:r>
        <w:rPr>
          <w:lang w:val="en-US"/>
        </w:rPr>
        <w:t>keyword related to the bed update module</w:t>
      </w:r>
    </w:p>
    <w:tbl>
      <w:tblPr>
        <w:tblStyle w:val="LightShading-Accent1"/>
        <w:tblW w:w="0" w:type="auto"/>
        <w:tblLook w:val="04A0" w:firstRow="1" w:lastRow="0" w:firstColumn="1" w:lastColumn="0" w:noHBand="0" w:noVBand="1"/>
      </w:tblPr>
      <w:tblGrid>
        <w:gridCol w:w="1911"/>
        <w:gridCol w:w="2127"/>
        <w:gridCol w:w="1234"/>
        <w:gridCol w:w="1403"/>
        <w:gridCol w:w="973"/>
        <w:gridCol w:w="1282"/>
      </w:tblGrid>
      <w:tr w:rsidR="00270CE6" w:rsidRPr="00752797" w14:paraId="6E295510" w14:textId="77777777" w:rsidTr="009B7A2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11" w:type="dxa"/>
          </w:tcPr>
          <w:p w14:paraId="2704CB45" w14:textId="77777777" w:rsidR="00270CE6" w:rsidRPr="00752797" w:rsidRDefault="00270CE6" w:rsidP="009B7A2D">
            <w:pPr>
              <w:pStyle w:val="PlainText"/>
              <w:jc w:val="both"/>
            </w:pPr>
            <w:r w:rsidRPr="00752797">
              <w:t>keyword</w:t>
            </w:r>
          </w:p>
        </w:tc>
        <w:tc>
          <w:tcPr>
            <w:tcW w:w="2127" w:type="dxa"/>
          </w:tcPr>
          <w:p w14:paraId="7DF6D8C0"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34" w:type="dxa"/>
          </w:tcPr>
          <w:p w14:paraId="01E630EB"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403" w:type="dxa"/>
          </w:tcPr>
          <w:p w14:paraId="76EF61E3"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588B3C59"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82" w:type="dxa"/>
          </w:tcPr>
          <w:p w14:paraId="70970F0D"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270CE6" w:rsidRPr="00752797" w14:paraId="5B12745D" w14:textId="77777777" w:rsidTr="009B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2B14405" w14:textId="77777777" w:rsidR="00270CE6" w:rsidRPr="00752797" w:rsidRDefault="00270CE6" w:rsidP="009B7A2D">
            <w:pPr>
              <w:pStyle w:val="PlainText"/>
              <w:jc w:val="both"/>
            </w:pPr>
            <w:r w:rsidRPr="00752797">
              <w:lastRenderedPageBreak/>
              <w:t>frac_dz*</w:t>
            </w:r>
          </w:p>
        </w:tc>
        <w:tc>
          <w:tcPr>
            <w:tcW w:w="2127" w:type="dxa"/>
          </w:tcPr>
          <w:p w14:paraId="258B3B60"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Relative thickness to split time step for bed updating</w:t>
            </w:r>
          </w:p>
        </w:tc>
        <w:tc>
          <w:tcPr>
            <w:tcW w:w="1234" w:type="dxa"/>
          </w:tcPr>
          <w:p w14:paraId="69719742"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0.7</w:t>
            </w:r>
          </w:p>
        </w:tc>
        <w:tc>
          <w:tcPr>
            <w:tcW w:w="1403" w:type="dxa"/>
          </w:tcPr>
          <w:p w14:paraId="45C4A075"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0.5 - 0.98</w:t>
            </w:r>
          </w:p>
        </w:tc>
        <w:tc>
          <w:tcPr>
            <w:tcW w:w="973" w:type="dxa"/>
          </w:tcPr>
          <w:p w14:paraId="234C8E69"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82" w:type="dxa"/>
          </w:tcPr>
          <w:p w14:paraId="4B0006D2"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r>
      <w:tr w:rsidR="00270CE6" w:rsidRPr="00752797" w14:paraId="58E1D22F" w14:textId="77777777" w:rsidTr="009B7A2D">
        <w:tc>
          <w:tcPr>
            <w:cnfStyle w:val="001000000000" w:firstRow="0" w:lastRow="0" w:firstColumn="1" w:lastColumn="0" w:oddVBand="0" w:evenVBand="0" w:oddHBand="0" w:evenHBand="0" w:firstRowFirstColumn="0" w:firstRowLastColumn="0" w:lastRowFirstColumn="0" w:lastRowLastColumn="0"/>
            <w:tcW w:w="1911" w:type="dxa"/>
          </w:tcPr>
          <w:p w14:paraId="6E06F7F6" w14:textId="77777777" w:rsidR="00270CE6" w:rsidRPr="00752797" w:rsidRDefault="00270CE6" w:rsidP="009B7A2D">
            <w:pPr>
              <w:pStyle w:val="PlainText"/>
              <w:jc w:val="both"/>
            </w:pPr>
            <w:r w:rsidRPr="00752797">
              <w:t>merge*</w:t>
            </w:r>
          </w:p>
        </w:tc>
        <w:tc>
          <w:tcPr>
            <w:tcW w:w="2127" w:type="dxa"/>
          </w:tcPr>
          <w:p w14:paraId="1C6392F4"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Merge threshold for variable sediment layer (ratio to nominal thickness)</w:t>
            </w:r>
          </w:p>
        </w:tc>
        <w:tc>
          <w:tcPr>
            <w:tcW w:w="1234" w:type="dxa"/>
          </w:tcPr>
          <w:p w14:paraId="33095469"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0.01</w:t>
            </w:r>
          </w:p>
        </w:tc>
        <w:tc>
          <w:tcPr>
            <w:tcW w:w="1403" w:type="dxa"/>
          </w:tcPr>
          <w:p w14:paraId="07F81BB6"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0.005 - 0.1</w:t>
            </w:r>
          </w:p>
        </w:tc>
        <w:tc>
          <w:tcPr>
            <w:tcW w:w="973" w:type="dxa"/>
          </w:tcPr>
          <w:p w14:paraId="544BC73E"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82" w:type="dxa"/>
          </w:tcPr>
          <w:p w14:paraId="7A278337"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p>
        </w:tc>
      </w:tr>
      <w:tr w:rsidR="00270CE6" w:rsidRPr="00752797" w14:paraId="3461E67E" w14:textId="77777777" w:rsidTr="009B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6A4942FE" w14:textId="77777777" w:rsidR="00270CE6" w:rsidRPr="00752797" w:rsidRDefault="00270CE6" w:rsidP="009B7A2D">
            <w:pPr>
              <w:pStyle w:val="PlainText"/>
              <w:jc w:val="both"/>
            </w:pPr>
            <w:r w:rsidRPr="00752797">
              <w:t>nd_var*</w:t>
            </w:r>
          </w:p>
        </w:tc>
        <w:tc>
          <w:tcPr>
            <w:tcW w:w="2127" w:type="dxa"/>
          </w:tcPr>
          <w:p w14:paraId="179BF606"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Index of layer with variable thickness</w:t>
            </w:r>
          </w:p>
        </w:tc>
        <w:tc>
          <w:tcPr>
            <w:tcW w:w="1234" w:type="dxa"/>
          </w:tcPr>
          <w:p w14:paraId="5539FF4C"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2</w:t>
            </w:r>
          </w:p>
        </w:tc>
        <w:tc>
          <w:tcPr>
            <w:tcW w:w="1403" w:type="dxa"/>
          </w:tcPr>
          <w:p w14:paraId="2D03EC83" w14:textId="77777777" w:rsidR="00270CE6" w:rsidRPr="00752797" w:rsidRDefault="00270CE6" w:rsidP="00586C99">
            <w:pPr>
              <w:pStyle w:val="PlainText"/>
              <w:jc w:val="both"/>
              <w:cnfStyle w:val="000000100000" w:firstRow="0" w:lastRow="0" w:firstColumn="0" w:lastColumn="0" w:oddVBand="0" w:evenVBand="0" w:oddHBand="1" w:evenHBand="0" w:firstRowFirstColumn="0" w:firstRowLastColumn="0" w:lastRowFirstColumn="0" w:lastRowLastColumn="0"/>
            </w:pPr>
            <w:r w:rsidRPr="00752797">
              <w:t>2 - nd</w:t>
            </w:r>
          </w:p>
        </w:tc>
        <w:tc>
          <w:tcPr>
            <w:tcW w:w="973" w:type="dxa"/>
          </w:tcPr>
          <w:p w14:paraId="0A9538A2"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82" w:type="dxa"/>
          </w:tcPr>
          <w:p w14:paraId="19AA4691"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r>
      <w:tr w:rsidR="00270CE6" w:rsidRPr="00752797" w14:paraId="21DA7CFF" w14:textId="77777777" w:rsidTr="009B7A2D">
        <w:tc>
          <w:tcPr>
            <w:cnfStyle w:val="001000000000" w:firstRow="0" w:lastRow="0" w:firstColumn="1" w:lastColumn="0" w:oddVBand="0" w:evenVBand="0" w:oddHBand="0" w:evenHBand="0" w:firstRowFirstColumn="0" w:firstRowLastColumn="0" w:lastRowFirstColumn="0" w:lastRowLastColumn="0"/>
            <w:tcW w:w="1911" w:type="dxa"/>
          </w:tcPr>
          <w:p w14:paraId="2AD443FF" w14:textId="77777777" w:rsidR="00270CE6" w:rsidRPr="00752797" w:rsidRDefault="00270CE6" w:rsidP="009B7A2D">
            <w:pPr>
              <w:pStyle w:val="PlainText"/>
              <w:jc w:val="both"/>
            </w:pPr>
            <w:r w:rsidRPr="00752797">
              <w:t>nsetbathy*</w:t>
            </w:r>
          </w:p>
        </w:tc>
        <w:tc>
          <w:tcPr>
            <w:tcW w:w="2127" w:type="dxa"/>
          </w:tcPr>
          <w:p w14:paraId="2C414768"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Number of prescribed bed updates</w:t>
            </w:r>
          </w:p>
        </w:tc>
        <w:tc>
          <w:tcPr>
            <w:tcW w:w="1234" w:type="dxa"/>
          </w:tcPr>
          <w:p w14:paraId="5F5D3C58"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03" w:type="dxa"/>
          </w:tcPr>
          <w:p w14:paraId="16E0D476"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1 - 1000</w:t>
            </w:r>
          </w:p>
        </w:tc>
        <w:tc>
          <w:tcPr>
            <w:tcW w:w="973" w:type="dxa"/>
          </w:tcPr>
          <w:p w14:paraId="4A437A33"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82" w:type="dxa"/>
          </w:tcPr>
          <w:p w14:paraId="19B3CD5F"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p>
        </w:tc>
      </w:tr>
      <w:tr w:rsidR="00270CE6" w:rsidRPr="00752797" w14:paraId="45ACF1B9" w14:textId="77777777" w:rsidTr="009B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55FA010D" w14:textId="77777777" w:rsidR="00270CE6" w:rsidRPr="00752797" w:rsidRDefault="00270CE6" w:rsidP="009B7A2D">
            <w:pPr>
              <w:pStyle w:val="PlainText"/>
              <w:jc w:val="both"/>
            </w:pPr>
            <w:r w:rsidRPr="00752797">
              <w:t>setbathyfile*</w:t>
            </w:r>
          </w:p>
        </w:tc>
        <w:tc>
          <w:tcPr>
            <w:tcW w:w="2127" w:type="dxa"/>
          </w:tcPr>
          <w:p w14:paraId="73073553"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prescribed bed update file</w:t>
            </w:r>
          </w:p>
        </w:tc>
        <w:tc>
          <w:tcPr>
            <w:tcW w:w="1234" w:type="dxa"/>
          </w:tcPr>
          <w:p w14:paraId="769596AD"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c>
          <w:tcPr>
            <w:tcW w:w="1403" w:type="dxa"/>
          </w:tcPr>
          <w:p w14:paraId="63C26FD8"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c>
          <w:tcPr>
            <w:tcW w:w="973" w:type="dxa"/>
          </w:tcPr>
          <w:p w14:paraId="35499B32"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282" w:type="dxa"/>
          </w:tcPr>
          <w:p w14:paraId="63D38BF4"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r>
      <w:tr w:rsidR="00270CE6" w:rsidRPr="00752797" w14:paraId="1E68970A" w14:textId="77777777" w:rsidTr="009B7A2D">
        <w:tc>
          <w:tcPr>
            <w:cnfStyle w:val="001000000000" w:firstRow="0" w:lastRow="0" w:firstColumn="1" w:lastColumn="0" w:oddVBand="0" w:evenVBand="0" w:oddHBand="0" w:evenHBand="0" w:firstRowFirstColumn="0" w:firstRowLastColumn="0" w:lastRowFirstColumn="0" w:lastRowLastColumn="0"/>
            <w:tcW w:w="1911" w:type="dxa"/>
          </w:tcPr>
          <w:p w14:paraId="16C21722" w14:textId="77777777" w:rsidR="00270CE6" w:rsidRPr="00752797" w:rsidRDefault="00270CE6" w:rsidP="009B7A2D">
            <w:pPr>
              <w:pStyle w:val="PlainText"/>
              <w:jc w:val="both"/>
            </w:pPr>
            <w:r w:rsidRPr="00752797">
              <w:t>split*</w:t>
            </w:r>
          </w:p>
        </w:tc>
        <w:tc>
          <w:tcPr>
            <w:tcW w:w="2127" w:type="dxa"/>
          </w:tcPr>
          <w:p w14:paraId="2EFE2D6C"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Split threshold for variable sediment layer (ratio to nominal thickness)</w:t>
            </w:r>
          </w:p>
        </w:tc>
        <w:tc>
          <w:tcPr>
            <w:tcW w:w="1234" w:type="dxa"/>
          </w:tcPr>
          <w:p w14:paraId="6821594E"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1.01</w:t>
            </w:r>
          </w:p>
        </w:tc>
        <w:tc>
          <w:tcPr>
            <w:tcW w:w="1403" w:type="dxa"/>
          </w:tcPr>
          <w:p w14:paraId="626BF3B4"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1.005 - 1.1</w:t>
            </w:r>
          </w:p>
        </w:tc>
        <w:tc>
          <w:tcPr>
            <w:tcW w:w="973" w:type="dxa"/>
          </w:tcPr>
          <w:p w14:paraId="62712F95"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82" w:type="dxa"/>
          </w:tcPr>
          <w:p w14:paraId="2B3B5640"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D77208B" w14:textId="77777777" w:rsidR="00270CE6" w:rsidRPr="00752797" w:rsidRDefault="00270CE6" w:rsidP="004F3331">
      <w:pPr>
        <w:pStyle w:val="Heading7"/>
        <w:rPr>
          <w:lang w:val="en-US"/>
        </w:rPr>
      </w:pPr>
      <w:bookmarkStart w:id="733" w:name="_Toc412196433"/>
      <w:bookmarkStart w:id="734" w:name="_Toc412623897"/>
      <w:bookmarkStart w:id="735" w:name="_Toc431915794"/>
      <w:r w:rsidRPr="00752797">
        <w:rPr>
          <w:lang w:val="en-US"/>
        </w:rPr>
        <w:t>Groundwater flow</w:t>
      </w:r>
      <w:bookmarkEnd w:id="733"/>
      <w:bookmarkEnd w:id="734"/>
      <w:bookmarkEnd w:id="735"/>
    </w:p>
    <w:p w14:paraId="4E283A07" w14:textId="32F1399F" w:rsidR="00691D3B" w:rsidRDefault="00691D3B" w:rsidP="00C93B3B">
      <w:pPr>
        <w:pStyle w:val="BodyText"/>
        <w:rPr>
          <w:lang w:val="en-US"/>
        </w:rPr>
      </w:pPr>
      <w:r w:rsidRPr="00752797">
        <w:rPr>
          <w:lang w:val="en-US"/>
        </w:rPr>
        <w:t xml:space="preserve">The parameters listed in the table below involve the process of groundwater flow. The vertical permeability coefficient in the vertical can be set differently than that of the horizontal using the keywords </w:t>
      </w:r>
      <w:r w:rsidRPr="00752797">
        <w:rPr>
          <w:i/>
          <w:lang w:val="en-US"/>
        </w:rPr>
        <w:t xml:space="preserve">kz </w:t>
      </w:r>
      <w:r w:rsidRPr="00752797">
        <w:rPr>
          <w:lang w:val="en-US"/>
        </w:rPr>
        <w:t xml:space="preserve">and </w:t>
      </w:r>
      <w:r w:rsidRPr="00752797">
        <w:rPr>
          <w:i/>
          <w:lang w:val="en-US"/>
        </w:rPr>
        <w:t>kz</w:t>
      </w:r>
      <w:r w:rsidRPr="00752797">
        <w:rPr>
          <w:lang w:val="en-US"/>
        </w:rPr>
        <w:t xml:space="preserve"> respectively. The initial bed level of the aquifer is read from an external file referenced by the </w:t>
      </w:r>
      <w:r w:rsidRPr="00752797">
        <w:rPr>
          <w:i/>
          <w:lang w:val="en-US"/>
        </w:rPr>
        <w:t>aquiferbotfile</w:t>
      </w:r>
      <w:r w:rsidRPr="00752797">
        <w:rPr>
          <w:lang w:val="en-US"/>
        </w:rPr>
        <w:t xml:space="preserve"> keyword and the initial groundwater head can be set to either a uniform value using the </w:t>
      </w:r>
      <w:r w:rsidRPr="00752797">
        <w:rPr>
          <w:i/>
          <w:lang w:val="en-US"/>
        </w:rPr>
        <w:t>gw0</w:t>
      </w:r>
      <w:r w:rsidRPr="00752797">
        <w:rPr>
          <w:lang w:val="en-US"/>
        </w:rPr>
        <w:t xml:space="preserve"> keyword or to spatially varying values using an external file referenced by the </w:t>
      </w:r>
      <w:r w:rsidRPr="00752797">
        <w:rPr>
          <w:i/>
          <w:lang w:val="en-US"/>
        </w:rPr>
        <w:t xml:space="preserve">gw0file </w:t>
      </w:r>
      <w:r w:rsidRPr="00752797">
        <w:rPr>
          <w:lang w:val="en-US"/>
        </w:rPr>
        <w:t>keyword. Both files have the same format as the bathymetry file explained in</w:t>
      </w:r>
      <w:r w:rsidR="00EF6BE7">
        <w:rPr>
          <w:lang w:val="en-US"/>
        </w:rPr>
        <w:t xml:space="preserve"> Section</w:t>
      </w:r>
      <w:r w:rsidR="00C93B3B">
        <w:rPr>
          <w:lang w:val="en-US"/>
        </w:rPr>
        <w:t xml:space="preserve"> </w:t>
      </w:r>
      <w:r w:rsidR="00C93B3B">
        <w:rPr>
          <w:lang w:val="en-US"/>
        </w:rPr>
        <w:fldChar w:fldCharType="begin"/>
      </w:r>
      <w:r w:rsidR="00C93B3B">
        <w:rPr>
          <w:lang w:val="en-US"/>
        </w:rPr>
        <w:instrText xml:space="preserve"> REF _Ref431915560 \r \h </w:instrText>
      </w:r>
      <w:r w:rsidR="00C93B3B">
        <w:rPr>
          <w:lang w:val="en-US"/>
        </w:rPr>
      </w:r>
      <w:r w:rsidR="00C93B3B">
        <w:rPr>
          <w:lang w:val="en-US"/>
        </w:rPr>
        <w:fldChar w:fldCharType="separate"/>
      </w:r>
      <w:r w:rsidR="00C93B3B">
        <w:rPr>
          <w:lang w:val="en-US"/>
        </w:rPr>
        <w:t>4.4</w:t>
      </w:r>
      <w:r w:rsidR="00C93B3B">
        <w:rPr>
          <w:lang w:val="en-US"/>
        </w:rPr>
        <w:fldChar w:fldCharType="end"/>
      </w:r>
      <w:r w:rsidRPr="00752797">
        <w:rPr>
          <w:lang w:val="en-US"/>
        </w:rPr>
        <w:t>).</w:t>
      </w:r>
    </w:p>
    <w:p w14:paraId="78470DF5" w14:textId="6B3C4E85" w:rsidR="001935AF" w:rsidRPr="00752797" w:rsidRDefault="001935AF" w:rsidP="001935AF">
      <w:pPr>
        <w:pStyle w:val="Caption"/>
        <w:rPr>
          <w:lang w:val="en-US"/>
        </w:rPr>
      </w:pPr>
      <w:proofErr w:type="gramStart"/>
      <w:r>
        <w:t xml:space="preserve">Table </w:t>
      </w:r>
      <w:r w:rsidR="00366571">
        <w:fldChar w:fldCharType="begin"/>
      </w:r>
      <w:r w:rsidR="00366571">
        <w:instrText xml:space="preserve"> STYLEREF 1 \s </w:instrText>
      </w:r>
      <w:r w:rsidR="00366571">
        <w:fldChar w:fldCharType="separate"/>
      </w:r>
      <w:r w:rsidR="002E51A3">
        <w:rPr>
          <w:noProof/>
        </w:rPr>
        <w:t>5</w:t>
      </w:r>
      <w:r w:rsidR="00366571">
        <w:fldChar w:fldCharType="end"/>
      </w:r>
      <w:r w:rsidR="00366571">
        <w:t>.</w:t>
      </w:r>
      <w:proofErr w:type="gramEnd"/>
      <w:r w:rsidR="00366571">
        <w:fldChar w:fldCharType="begin"/>
      </w:r>
      <w:r w:rsidR="00366571">
        <w:instrText xml:space="preserve"> SEQ Table \* ARABIC \s 1 </w:instrText>
      </w:r>
      <w:r w:rsidR="00366571">
        <w:fldChar w:fldCharType="separate"/>
      </w:r>
      <w:r w:rsidR="002E51A3">
        <w:rPr>
          <w:noProof/>
        </w:rPr>
        <w:t>8</w:t>
      </w:r>
      <w:r w:rsidR="00366571">
        <w:fldChar w:fldCharType="end"/>
      </w:r>
      <w:r>
        <w:tab/>
      </w:r>
      <w:r w:rsidRPr="00752797">
        <w:rPr>
          <w:lang w:val="en-US"/>
        </w:rPr>
        <w:t xml:space="preserve">Overview of available </w:t>
      </w:r>
      <w:r>
        <w:rPr>
          <w:lang w:val="en-US"/>
        </w:rPr>
        <w:t>keyword related to the groundwater module</w:t>
      </w:r>
    </w:p>
    <w:tbl>
      <w:tblPr>
        <w:tblStyle w:val="LightShading-Accent1"/>
        <w:tblW w:w="0" w:type="auto"/>
        <w:tblLook w:val="04A0" w:firstRow="1" w:lastRow="0" w:firstColumn="1" w:lastColumn="0" w:noHBand="0" w:noVBand="1"/>
      </w:tblPr>
      <w:tblGrid>
        <w:gridCol w:w="2107"/>
        <w:gridCol w:w="1823"/>
        <w:gridCol w:w="1357"/>
        <w:gridCol w:w="1635"/>
        <w:gridCol w:w="973"/>
        <w:gridCol w:w="1035"/>
      </w:tblGrid>
      <w:tr w:rsidR="00691D3B" w:rsidRPr="00752797" w14:paraId="0A707B85"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58EF7407" w14:textId="77777777" w:rsidR="00691D3B" w:rsidRPr="00752797" w:rsidRDefault="00691D3B" w:rsidP="002603CC">
            <w:pPr>
              <w:pStyle w:val="PlainText"/>
              <w:jc w:val="both"/>
            </w:pPr>
            <w:r w:rsidRPr="00752797">
              <w:t>keyword</w:t>
            </w:r>
          </w:p>
        </w:tc>
        <w:tc>
          <w:tcPr>
            <w:tcW w:w="2834" w:type="dxa"/>
          </w:tcPr>
          <w:p w14:paraId="75430C7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28429FA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1EF3A2E9"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03BD84F0"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18A198D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1C5AF91C"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83F5EE2" w14:textId="77777777" w:rsidR="00691D3B" w:rsidRPr="00752797" w:rsidRDefault="00691D3B" w:rsidP="002603CC">
            <w:pPr>
              <w:pStyle w:val="PlainText"/>
              <w:jc w:val="both"/>
            </w:pPr>
            <w:r w:rsidRPr="00752797">
              <w:t>aquiferbot</w:t>
            </w:r>
            <w:r w:rsidR="001B6449" w:rsidRPr="00752797">
              <w:t>+</w:t>
            </w:r>
          </w:p>
        </w:tc>
        <w:tc>
          <w:tcPr>
            <w:tcW w:w="2834" w:type="dxa"/>
          </w:tcPr>
          <w:p w14:paraId="5227B51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Level of uniform aquifer bottom</w:t>
            </w:r>
          </w:p>
        </w:tc>
        <w:tc>
          <w:tcPr>
            <w:tcW w:w="1417" w:type="dxa"/>
          </w:tcPr>
          <w:p w14:paraId="585B9EB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w:t>
            </w:r>
          </w:p>
        </w:tc>
        <w:tc>
          <w:tcPr>
            <w:tcW w:w="1984" w:type="dxa"/>
          </w:tcPr>
          <w:p w14:paraId="4DE44DA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-100.0 - 100.0</w:t>
            </w:r>
          </w:p>
        </w:tc>
        <w:tc>
          <w:tcPr>
            <w:tcW w:w="850" w:type="dxa"/>
          </w:tcPr>
          <w:p w14:paraId="4A851AC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6F61F75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62706FD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91370AD" w14:textId="77777777" w:rsidR="00691D3B" w:rsidRPr="00752797" w:rsidRDefault="00691D3B" w:rsidP="002603CC">
            <w:pPr>
              <w:pStyle w:val="PlainText"/>
              <w:jc w:val="both"/>
            </w:pPr>
            <w:r w:rsidRPr="00752797">
              <w:t>aquiferbotfile</w:t>
            </w:r>
            <w:r w:rsidR="001B6449" w:rsidRPr="00752797">
              <w:t>+</w:t>
            </w:r>
          </w:p>
        </w:tc>
        <w:tc>
          <w:tcPr>
            <w:tcW w:w="2834" w:type="dxa"/>
          </w:tcPr>
          <w:p w14:paraId="29D67DF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the aquifer bottom file</w:t>
            </w:r>
          </w:p>
        </w:tc>
        <w:tc>
          <w:tcPr>
            <w:tcW w:w="1417" w:type="dxa"/>
          </w:tcPr>
          <w:p w14:paraId="24AAE31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4AD5CC7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071170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700" w:type="dxa"/>
          </w:tcPr>
          <w:p w14:paraId="431D9F2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FE9B35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E806E6B" w14:textId="77777777" w:rsidR="00691D3B" w:rsidRPr="00752797" w:rsidRDefault="00691D3B" w:rsidP="002603CC">
            <w:pPr>
              <w:pStyle w:val="PlainText"/>
              <w:jc w:val="both"/>
            </w:pPr>
            <w:r w:rsidRPr="00752797">
              <w:t>dwetlayer</w:t>
            </w:r>
            <w:r w:rsidR="001B6449" w:rsidRPr="00752797">
              <w:t>+</w:t>
            </w:r>
          </w:p>
        </w:tc>
        <w:tc>
          <w:tcPr>
            <w:tcW w:w="2834" w:type="dxa"/>
          </w:tcPr>
          <w:p w14:paraId="7018BF6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Thickness of the top soil layer interacting more freely with the surface water</w:t>
            </w:r>
          </w:p>
        </w:tc>
        <w:tc>
          <w:tcPr>
            <w:tcW w:w="1417" w:type="dxa"/>
          </w:tcPr>
          <w:p w14:paraId="0072FB8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984" w:type="dxa"/>
          </w:tcPr>
          <w:p w14:paraId="562742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w:t>
            </w:r>
          </w:p>
        </w:tc>
        <w:tc>
          <w:tcPr>
            <w:tcW w:w="850" w:type="dxa"/>
          </w:tcPr>
          <w:p w14:paraId="3B37C29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6532260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EEAC286"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5391A715" w14:textId="77777777" w:rsidR="00691D3B" w:rsidRPr="00752797" w:rsidRDefault="00691D3B" w:rsidP="002603CC">
            <w:pPr>
              <w:pStyle w:val="PlainText"/>
              <w:jc w:val="both"/>
            </w:pPr>
            <w:r w:rsidRPr="00752797">
              <w:lastRenderedPageBreak/>
              <w:t>gw0</w:t>
            </w:r>
            <w:r w:rsidR="001B6449" w:rsidRPr="00752797">
              <w:t>+</w:t>
            </w:r>
          </w:p>
        </w:tc>
        <w:tc>
          <w:tcPr>
            <w:tcW w:w="2834" w:type="dxa"/>
          </w:tcPr>
          <w:p w14:paraId="15C3BD5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Level initial groundwater level</w:t>
            </w:r>
          </w:p>
        </w:tc>
        <w:tc>
          <w:tcPr>
            <w:tcW w:w="1417" w:type="dxa"/>
          </w:tcPr>
          <w:p w14:paraId="1143EEA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984" w:type="dxa"/>
          </w:tcPr>
          <w:p w14:paraId="7628398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-5.0 - 5.0</w:t>
            </w:r>
          </w:p>
        </w:tc>
        <w:tc>
          <w:tcPr>
            <w:tcW w:w="850" w:type="dxa"/>
          </w:tcPr>
          <w:p w14:paraId="0034430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700" w:type="dxa"/>
          </w:tcPr>
          <w:p w14:paraId="6FFCC3A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3E62C26C"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F356347" w14:textId="77777777" w:rsidR="00691D3B" w:rsidRPr="00752797" w:rsidRDefault="00691D3B" w:rsidP="002603CC">
            <w:pPr>
              <w:pStyle w:val="PlainText"/>
              <w:jc w:val="both"/>
            </w:pPr>
            <w:r w:rsidRPr="00752797">
              <w:t>gw0file</w:t>
            </w:r>
            <w:r w:rsidR="001B6449" w:rsidRPr="00752797">
              <w:t>+</w:t>
            </w:r>
          </w:p>
        </w:tc>
        <w:tc>
          <w:tcPr>
            <w:tcW w:w="2834" w:type="dxa"/>
          </w:tcPr>
          <w:p w14:paraId="5E2E510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initial groundwater level file</w:t>
            </w:r>
          </w:p>
        </w:tc>
        <w:tc>
          <w:tcPr>
            <w:tcW w:w="1417" w:type="dxa"/>
          </w:tcPr>
          <w:p w14:paraId="31E7D9F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26A1400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1321427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7DFF18A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CCDF338"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DC982C5" w14:textId="77777777" w:rsidR="00691D3B" w:rsidRPr="00752797" w:rsidRDefault="00691D3B" w:rsidP="002603CC">
            <w:pPr>
              <w:pStyle w:val="PlainText"/>
              <w:jc w:val="both"/>
            </w:pPr>
            <w:r w:rsidRPr="00752797">
              <w:t>gwReturb</w:t>
            </w:r>
            <w:r w:rsidR="001B6449" w:rsidRPr="00752797">
              <w:t>+</w:t>
            </w:r>
          </w:p>
        </w:tc>
        <w:tc>
          <w:tcPr>
            <w:tcW w:w="2834" w:type="dxa"/>
          </w:tcPr>
          <w:p w14:paraId="66AAC21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Reynolds number for start of turbulent flow in case of gwscheme = turbulent</w:t>
            </w:r>
          </w:p>
        </w:tc>
        <w:tc>
          <w:tcPr>
            <w:tcW w:w="1417" w:type="dxa"/>
          </w:tcPr>
          <w:p w14:paraId="3FE4D66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100.0</w:t>
            </w:r>
          </w:p>
        </w:tc>
        <w:tc>
          <w:tcPr>
            <w:tcW w:w="1984" w:type="dxa"/>
          </w:tcPr>
          <w:p w14:paraId="490121E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1.0 - 600.0</w:t>
            </w:r>
          </w:p>
        </w:tc>
        <w:tc>
          <w:tcPr>
            <w:tcW w:w="850" w:type="dxa"/>
          </w:tcPr>
          <w:p w14:paraId="4B7E6C8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4C15D66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6F9D15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3F89D17" w14:textId="77777777" w:rsidR="00691D3B" w:rsidRPr="00752797" w:rsidRDefault="00691D3B" w:rsidP="002603CC">
            <w:pPr>
              <w:pStyle w:val="PlainText"/>
              <w:jc w:val="both"/>
            </w:pPr>
            <w:r w:rsidRPr="00752797">
              <w:t>gwfastsolve</w:t>
            </w:r>
            <w:r w:rsidR="001B6449" w:rsidRPr="00752797">
              <w:t>+</w:t>
            </w:r>
          </w:p>
        </w:tc>
        <w:tc>
          <w:tcPr>
            <w:tcW w:w="2834" w:type="dxa"/>
          </w:tcPr>
          <w:p w14:paraId="73AF24A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Reduce full 2D non-hydrostatic solution to quasi-explicit in longshore direction</w:t>
            </w:r>
          </w:p>
        </w:tc>
        <w:tc>
          <w:tcPr>
            <w:tcW w:w="1417" w:type="dxa"/>
          </w:tcPr>
          <w:p w14:paraId="211D84A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0476522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4A39B1E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226BA73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746E379"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08E044C8" w14:textId="77777777" w:rsidR="00691D3B" w:rsidRPr="00752797" w:rsidRDefault="00691D3B" w:rsidP="002603CC">
            <w:pPr>
              <w:pStyle w:val="PlainText"/>
              <w:jc w:val="both"/>
            </w:pPr>
            <w:r w:rsidRPr="00752797">
              <w:t>gwheadmodel</w:t>
            </w:r>
            <w:r w:rsidR="001B6449" w:rsidRPr="00752797">
              <w:t>+</w:t>
            </w:r>
          </w:p>
        </w:tc>
        <w:tc>
          <w:tcPr>
            <w:tcW w:w="2834" w:type="dxa"/>
          </w:tcPr>
          <w:p w14:paraId="1EBB682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Model to use for vertical groundwater head</w:t>
            </w:r>
          </w:p>
        </w:tc>
        <w:tc>
          <w:tcPr>
            <w:tcW w:w="1417" w:type="dxa"/>
          </w:tcPr>
          <w:p w14:paraId="16975C3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parabolic</w:t>
            </w:r>
          </w:p>
        </w:tc>
        <w:tc>
          <w:tcPr>
            <w:tcW w:w="1984" w:type="dxa"/>
          </w:tcPr>
          <w:p w14:paraId="47B863D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parabolic, exponential</w:t>
            </w:r>
          </w:p>
        </w:tc>
        <w:tc>
          <w:tcPr>
            <w:tcW w:w="850" w:type="dxa"/>
          </w:tcPr>
          <w:p w14:paraId="07DC31F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25757CF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AB98F5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5915C17" w14:textId="77777777" w:rsidR="00691D3B" w:rsidRPr="00752797" w:rsidRDefault="00691D3B" w:rsidP="002603CC">
            <w:pPr>
              <w:pStyle w:val="PlainText"/>
              <w:jc w:val="both"/>
            </w:pPr>
            <w:r w:rsidRPr="00752797">
              <w:t>gwhorinfil</w:t>
            </w:r>
            <w:r w:rsidR="001B6449" w:rsidRPr="00752797">
              <w:t>+</w:t>
            </w:r>
          </w:p>
        </w:tc>
        <w:tc>
          <w:tcPr>
            <w:tcW w:w="2834" w:type="dxa"/>
          </w:tcPr>
          <w:p w14:paraId="1486D4F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include horizontal infiltration from surface water to groundwater</w:t>
            </w:r>
          </w:p>
        </w:tc>
        <w:tc>
          <w:tcPr>
            <w:tcW w:w="1417" w:type="dxa"/>
          </w:tcPr>
          <w:p w14:paraId="13A4F62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3A84EC2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1864327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56EFDB3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A7B3DB4"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BBDE071" w14:textId="77777777" w:rsidR="00691D3B" w:rsidRPr="00752797" w:rsidRDefault="00691D3B" w:rsidP="002603CC">
            <w:pPr>
              <w:pStyle w:val="PlainText"/>
              <w:jc w:val="both"/>
            </w:pPr>
            <w:r w:rsidRPr="00752797">
              <w:t>gwnonh</w:t>
            </w:r>
            <w:r w:rsidR="001B6449" w:rsidRPr="00752797">
              <w:t>+</w:t>
            </w:r>
          </w:p>
        </w:tc>
        <w:tc>
          <w:tcPr>
            <w:tcW w:w="2834" w:type="dxa"/>
          </w:tcPr>
          <w:p w14:paraId="4E5819F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turn on or off non-hydrostatic pressure for groundwater</w:t>
            </w:r>
          </w:p>
        </w:tc>
        <w:tc>
          <w:tcPr>
            <w:tcW w:w="1417" w:type="dxa"/>
          </w:tcPr>
          <w:p w14:paraId="24E97E3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984" w:type="dxa"/>
          </w:tcPr>
          <w:p w14:paraId="2C9CABA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1171CFB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563A026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011219E3"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4FAE7C6" w14:textId="77777777" w:rsidR="00691D3B" w:rsidRPr="00752797" w:rsidRDefault="00691D3B" w:rsidP="002603CC">
            <w:pPr>
              <w:pStyle w:val="PlainText"/>
              <w:jc w:val="both"/>
            </w:pPr>
            <w:r w:rsidRPr="00752797">
              <w:t>gwscheme</w:t>
            </w:r>
            <w:r w:rsidR="001B6449" w:rsidRPr="00752797">
              <w:t>+</w:t>
            </w:r>
          </w:p>
        </w:tc>
        <w:tc>
          <w:tcPr>
            <w:tcW w:w="2834" w:type="dxa"/>
          </w:tcPr>
          <w:p w14:paraId="189A786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Scheme for momentum equation</w:t>
            </w:r>
          </w:p>
        </w:tc>
        <w:tc>
          <w:tcPr>
            <w:tcW w:w="1417" w:type="dxa"/>
          </w:tcPr>
          <w:p w14:paraId="790A3A0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laminar</w:t>
            </w:r>
          </w:p>
        </w:tc>
        <w:tc>
          <w:tcPr>
            <w:tcW w:w="1984" w:type="dxa"/>
          </w:tcPr>
          <w:p w14:paraId="1861B96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laminar, turbulent</w:t>
            </w:r>
          </w:p>
        </w:tc>
        <w:tc>
          <w:tcPr>
            <w:tcW w:w="850" w:type="dxa"/>
          </w:tcPr>
          <w:p w14:paraId="78124C3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7102520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53502B8"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E77BB42" w14:textId="77777777" w:rsidR="00691D3B" w:rsidRPr="00752797" w:rsidRDefault="00691D3B" w:rsidP="002603CC">
            <w:pPr>
              <w:pStyle w:val="PlainText"/>
              <w:jc w:val="both"/>
            </w:pPr>
            <w:r w:rsidRPr="00752797">
              <w:t>kx</w:t>
            </w:r>
            <w:r w:rsidR="001B6449" w:rsidRPr="00752797">
              <w:t>+</w:t>
            </w:r>
          </w:p>
        </w:tc>
        <w:tc>
          <w:tcPr>
            <w:tcW w:w="2834" w:type="dxa"/>
          </w:tcPr>
          <w:p w14:paraId="4257A9B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Darcy-flow permeability coefficient in x-direction</w:t>
            </w:r>
          </w:p>
        </w:tc>
        <w:tc>
          <w:tcPr>
            <w:tcW w:w="1417" w:type="dxa"/>
          </w:tcPr>
          <w:p w14:paraId="3817D06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0.0001</w:t>
            </w:r>
          </w:p>
        </w:tc>
        <w:tc>
          <w:tcPr>
            <w:tcW w:w="1984" w:type="dxa"/>
          </w:tcPr>
          <w:p w14:paraId="04A2D0A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1e-05 - 0.1</w:t>
            </w:r>
          </w:p>
        </w:tc>
        <w:tc>
          <w:tcPr>
            <w:tcW w:w="850" w:type="dxa"/>
          </w:tcPr>
          <w:p w14:paraId="752AF98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ms^-1</w:t>
            </w:r>
          </w:p>
        </w:tc>
        <w:tc>
          <w:tcPr>
            <w:tcW w:w="1700" w:type="dxa"/>
          </w:tcPr>
          <w:p w14:paraId="0CB34A4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3F83ED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DB63BE3" w14:textId="77777777" w:rsidR="00691D3B" w:rsidRPr="00752797" w:rsidRDefault="00691D3B" w:rsidP="002603CC">
            <w:pPr>
              <w:pStyle w:val="PlainText"/>
              <w:jc w:val="both"/>
            </w:pPr>
            <w:r w:rsidRPr="00752797">
              <w:t>ky</w:t>
            </w:r>
            <w:r w:rsidR="001B6449" w:rsidRPr="00752797">
              <w:t>+</w:t>
            </w:r>
          </w:p>
        </w:tc>
        <w:tc>
          <w:tcPr>
            <w:tcW w:w="2834" w:type="dxa"/>
          </w:tcPr>
          <w:p w14:paraId="032454A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Darcy-flow permeability coefficient in y-direction</w:t>
            </w:r>
          </w:p>
        </w:tc>
        <w:tc>
          <w:tcPr>
            <w:tcW w:w="1417" w:type="dxa"/>
          </w:tcPr>
          <w:p w14:paraId="23D02E6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0.0001</w:t>
            </w:r>
          </w:p>
        </w:tc>
        <w:tc>
          <w:tcPr>
            <w:tcW w:w="1984" w:type="dxa"/>
          </w:tcPr>
          <w:p w14:paraId="04913E4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1e-05 - 0.1</w:t>
            </w:r>
          </w:p>
        </w:tc>
        <w:tc>
          <w:tcPr>
            <w:tcW w:w="850" w:type="dxa"/>
          </w:tcPr>
          <w:p w14:paraId="530EE2E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ms^-1</w:t>
            </w:r>
          </w:p>
        </w:tc>
        <w:tc>
          <w:tcPr>
            <w:tcW w:w="1700" w:type="dxa"/>
          </w:tcPr>
          <w:p w14:paraId="7D23080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63DD3F2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58FF528" w14:textId="77777777" w:rsidR="00691D3B" w:rsidRPr="00752797" w:rsidRDefault="00691D3B" w:rsidP="002603CC">
            <w:pPr>
              <w:pStyle w:val="PlainText"/>
              <w:jc w:val="both"/>
            </w:pPr>
            <w:r w:rsidRPr="00752797">
              <w:t>kz</w:t>
            </w:r>
            <w:r w:rsidR="001B6449" w:rsidRPr="00752797">
              <w:t>+</w:t>
            </w:r>
          </w:p>
        </w:tc>
        <w:tc>
          <w:tcPr>
            <w:tcW w:w="2834" w:type="dxa"/>
          </w:tcPr>
          <w:p w14:paraId="1EBCCFB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Darcy-flow </w:t>
            </w:r>
            <w:r w:rsidRPr="00752797">
              <w:lastRenderedPageBreak/>
              <w:t>permeability coefficient in z-direction</w:t>
            </w:r>
          </w:p>
        </w:tc>
        <w:tc>
          <w:tcPr>
            <w:tcW w:w="1417" w:type="dxa"/>
          </w:tcPr>
          <w:p w14:paraId="4C7913D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lastRenderedPageBreak/>
              <w:t>0.0001</w:t>
            </w:r>
          </w:p>
        </w:tc>
        <w:tc>
          <w:tcPr>
            <w:tcW w:w="1984" w:type="dxa"/>
          </w:tcPr>
          <w:p w14:paraId="5BFBFF9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1e-05 - 0.1</w:t>
            </w:r>
          </w:p>
        </w:tc>
        <w:tc>
          <w:tcPr>
            <w:tcW w:w="850" w:type="dxa"/>
          </w:tcPr>
          <w:p w14:paraId="6D88484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ms^-1</w:t>
            </w:r>
          </w:p>
        </w:tc>
        <w:tc>
          <w:tcPr>
            <w:tcW w:w="1700" w:type="dxa"/>
          </w:tcPr>
          <w:p w14:paraId="204A77A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39CD5E57" w14:textId="77777777" w:rsidR="00691D3B" w:rsidRPr="00752797" w:rsidRDefault="00691D3B" w:rsidP="004F3331">
      <w:pPr>
        <w:pStyle w:val="Heading7"/>
        <w:rPr>
          <w:lang w:val="en-US"/>
        </w:rPr>
      </w:pPr>
      <w:bookmarkStart w:id="736" w:name="_Toc412196434"/>
      <w:bookmarkStart w:id="737" w:name="_Toc431915795"/>
      <w:r w:rsidRPr="00752797">
        <w:rPr>
          <w:lang w:val="en-US"/>
        </w:rPr>
        <w:lastRenderedPageBreak/>
        <w:t>Non-hydrostatic correction</w:t>
      </w:r>
      <w:bookmarkEnd w:id="736"/>
      <w:bookmarkEnd w:id="737"/>
    </w:p>
    <w:p w14:paraId="16A903E7" w14:textId="200D0790" w:rsidR="00691D3B" w:rsidRDefault="00691D3B" w:rsidP="002603CC">
      <w:pPr>
        <w:pStyle w:val="BodyText"/>
        <w:rPr>
          <w:lang w:val="en-US"/>
        </w:rPr>
      </w:pPr>
      <w:r w:rsidRPr="00752797">
        <w:rPr>
          <w:lang w:val="en-US"/>
        </w:rPr>
        <w:t xml:space="preserve">The parameters listed in the table below involve the settings for the non-hydrostatic </w:t>
      </w:r>
      <w:proofErr w:type="gramStart"/>
      <w:r w:rsidRPr="00752797">
        <w:rPr>
          <w:lang w:val="en-US"/>
        </w:rPr>
        <w:t xml:space="preserve">option </w:t>
      </w:r>
      <w:r w:rsidR="00290F4D">
        <w:rPr>
          <w:lang w:val="en-US"/>
        </w:rPr>
        <w:t>.</w:t>
      </w:r>
      <w:r w:rsidRPr="004D2752">
        <w:rPr>
          <w:lang w:val="en-US"/>
        </w:rPr>
        <w:t>.</w:t>
      </w:r>
      <w:proofErr w:type="gramEnd"/>
      <w:r w:rsidRPr="004D2752">
        <w:rPr>
          <w:lang w:val="en-US"/>
        </w:rPr>
        <w:t xml:space="preserve"> </w:t>
      </w:r>
      <w:r w:rsidRPr="00752797">
        <w:rPr>
          <w:lang w:val="en-US"/>
        </w:rPr>
        <w:t>These are all considered advanced options and it is thus recommended not to change these</w:t>
      </w:r>
    </w:p>
    <w:p w14:paraId="6D0775A7" w14:textId="039D2248" w:rsidR="001935AF" w:rsidRPr="00752797" w:rsidRDefault="001935AF" w:rsidP="001935AF">
      <w:pPr>
        <w:pStyle w:val="Caption"/>
        <w:rPr>
          <w:lang w:val="en-US"/>
        </w:rPr>
      </w:pPr>
      <w:proofErr w:type="gramStart"/>
      <w:r>
        <w:t xml:space="preserve">Table </w:t>
      </w:r>
      <w:r w:rsidR="00366571">
        <w:fldChar w:fldCharType="begin"/>
      </w:r>
      <w:r w:rsidR="00366571">
        <w:instrText xml:space="preserve"> STYLEREF 1 \s </w:instrText>
      </w:r>
      <w:r w:rsidR="00366571">
        <w:fldChar w:fldCharType="separate"/>
      </w:r>
      <w:r w:rsidR="002E51A3">
        <w:rPr>
          <w:noProof/>
        </w:rPr>
        <w:t>5</w:t>
      </w:r>
      <w:r w:rsidR="00366571">
        <w:fldChar w:fldCharType="end"/>
      </w:r>
      <w:r w:rsidR="00366571">
        <w:t>.</w:t>
      </w:r>
      <w:proofErr w:type="gramEnd"/>
      <w:r w:rsidR="00366571">
        <w:fldChar w:fldCharType="begin"/>
      </w:r>
      <w:r w:rsidR="00366571">
        <w:instrText xml:space="preserve"> SEQ Table \* ARABIC \s 1 </w:instrText>
      </w:r>
      <w:r w:rsidR="00366571">
        <w:fldChar w:fldCharType="separate"/>
      </w:r>
      <w:r w:rsidR="002E51A3">
        <w:rPr>
          <w:noProof/>
        </w:rPr>
        <w:t>9</w:t>
      </w:r>
      <w:r w:rsidR="00366571">
        <w:fldChar w:fldCharType="end"/>
      </w:r>
      <w:r>
        <w:tab/>
      </w:r>
      <w:r w:rsidRPr="00752797">
        <w:rPr>
          <w:lang w:val="en-US"/>
        </w:rPr>
        <w:t xml:space="preserve">Overview of available </w:t>
      </w:r>
      <w:r>
        <w:rPr>
          <w:lang w:val="en-US"/>
        </w:rPr>
        <w:t>keyword related to the non-hydrostatic module</w:t>
      </w:r>
    </w:p>
    <w:tbl>
      <w:tblPr>
        <w:tblStyle w:val="LightShading-Accent1"/>
        <w:tblW w:w="0" w:type="auto"/>
        <w:tblLayout w:type="fixed"/>
        <w:tblLook w:val="04A0" w:firstRow="1" w:lastRow="0" w:firstColumn="1" w:lastColumn="0" w:noHBand="0" w:noVBand="1"/>
      </w:tblPr>
      <w:tblGrid>
        <w:gridCol w:w="1721"/>
        <w:gridCol w:w="1829"/>
        <w:gridCol w:w="1764"/>
        <w:gridCol w:w="2000"/>
        <w:gridCol w:w="754"/>
        <w:gridCol w:w="862"/>
      </w:tblGrid>
      <w:tr w:rsidR="00691D3B" w:rsidRPr="00752797" w14:paraId="227FBAFD" w14:textId="77777777" w:rsidTr="00EA447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21" w:type="dxa"/>
          </w:tcPr>
          <w:p w14:paraId="52398579" w14:textId="77777777" w:rsidR="00691D3B" w:rsidRPr="00752797" w:rsidRDefault="00691D3B" w:rsidP="002603CC">
            <w:pPr>
              <w:pStyle w:val="PlainText"/>
              <w:jc w:val="both"/>
            </w:pPr>
            <w:r w:rsidRPr="00752797">
              <w:t>keyword</w:t>
            </w:r>
          </w:p>
        </w:tc>
        <w:tc>
          <w:tcPr>
            <w:tcW w:w="1829" w:type="dxa"/>
          </w:tcPr>
          <w:p w14:paraId="03C24BE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764" w:type="dxa"/>
          </w:tcPr>
          <w:p w14:paraId="4FE6815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2000" w:type="dxa"/>
          </w:tcPr>
          <w:p w14:paraId="58FC7E5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754" w:type="dxa"/>
          </w:tcPr>
          <w:p w14:paraId="6988592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862" w:type="dxa"/>
          </w:tcPr>
          <w:p w14:paraId="2ED0FCD1"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564E9C1C"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19354651" w14:textId="77777777" w:rsidR="00691D3B" w:rsidRPr="00752797" w:rsidRDefault="00691D3B" w:rsidP="002603CC">
            <w:pPr>
              <w:pStyle w:val="PlainText"/>
              <w:jc w:val="both"/>
            </w:pPr>
            <w:r w:rsidRPr="00752797">
              <w:t>Topt</w:t>
            </w:r>
            <w:r w:rsidR="001B6449" w:rsidRPr="00752797">
              <w:t>+</w:t>
            </w:r>
          </w:p>
        </w:tc>
        <w:tc>
          <w:tcPr>
            <w:tcW w:w="1829" w:type="dxa"/>
          </w:tcPr>
          <w:p w14:paraId="2BD7531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Absolute period to optimize coefficient</w:t>
            </w:r>
          </w:p>
        </w:tc>
        <w:tc>
          <w:tcPr>
            <w:tcW w:w="1764" w:type="dxa"/>
          </w:tcPr>
          <w:p w14:paraId="7E9A6B2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w:t>
            </w:r>
          </w:p>
        </w:tc>
        <w:tc>
          <w:tcPr>
            <w:tcW w:w="2000" w:type="dxa"/>
          </w:tcPr>
          <w:p w14:paraId="050D5E9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1.0 - 20.0</w:t>
            </w:r>
          </w:p>
        </w:tc>
        <w:tc>
          <w:tcPr>
            <w:tcW w:w="754" w:type="dxa"/>
          </w:tcPr>
          <w:p w14:paraId="6CF2429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862" w:type="dxa"/>
          </w:tcPr>
          <w:p w14:paraId="24F140C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6E86010"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20C7B025" w14:textId="77777777" w:rsidR="00691D3B" w:rsidRPr="00752797" w:rsidRDefault="00691D3B" w:rsidP="002603CC">
            <w:pPr>
              <w:pStyle w:val="PlainText"/>
              <w:jc w:val="both"/>
            </w:pPr>
            <w:r w:rsidRPr="00752797">
              <w:t>breakviscfac</w:t>
            </w:r>
            <w:r w:rsidR="001B6449" w:rsidRPr="00752797">
              <w:t>+</w:t>
            </w:r>
          </w:p>
        </w:tc>
        <w:tc>
          <w:tcPr>
            <w:tcW w:w="1829" w:type="dxa"/>
          </w:tcPr>
          <w:p w14:paraId="27BD4A5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Factor to increase viscosity during breaking</w:t>
            </w:r>
          </w:p>
        </w:tc>
        <w:tc>
          <w:tcPr>
            <w:tcW w:w="1764" w:type="dxa"/>
          </w:tcPr>
          <w:p w14:paraId="23D9CF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1.5</w:t>
            </w:r>
          </w:p>
        </w:tc>
        <w:tc>
          <w:tcPr>
            <w:tcW w:w="2000" w:type="dxa"/>
          </w:tcPr>
          <w:p w14:paraId="7602465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1.0 - 3.0</w:t>
            </w:r>
          </w:p>
        </w:tc>
        <w:tc>
          <w:tcPr>
            <w:tcW w:w="754" w:type="dxa"/>
          </w:tcPr>
          <w:p w14:paraId="5052686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047C12C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7219317"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3BBA1982" w14:textId="77777777" w:rsidR="00691D3B" w:rsidRPr="00752797" w:rsidRDefault="00691D3B" w:rsidP="002603CC">
            <w:pPr>
              <w:pStyle w:val="PlainText"/>
              <w:jc w:val="both"/>
            </w:pPr>
            <w:r w:rsidRPr="00752797">
              <w:t>breakvisclen</w:t>
            </w:r>
            <w:r w:rsidR="001B6449" w:rsidRPr="00752797">
              <w:t>+</w:t>
            </w:r>
          </w:p>
        </w:tc>
        <w:tc>
          <w:tcPr>
            <w:tcW w:w="1829" w:type="dxa"/>
          </w:tcPr>
          <w:p w14:paraId="6D7165F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Ratio between local depth and length scale in extra breaking viscosity</w:t>
            </w:r>
          </w:p>
        </w:tc>
        <w:tc>
          <w:tcPr>
            <w:tcW w:w="1764" w:type="dxa"/>
          </w:tcPr>
          <w:p w14:paraId="3260C6F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2000" w:type="dxa"/>
          </w:tcPr>
          <w:p w14:paraId="45BDA14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0.75 - 3.0</w:t>
            </w:r>
          </w:p>
        </w:tc>
        <w:tc>
          <w:tcPr>
            <w:tcW w:w="754" w:type="dxa"/>
          </w:tcPr>
          <w:p w14:paraId="16E23AA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7FF0E22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F4A281F"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3E14C2C8" w14:textId="77777777" w:rsidR="00691D3B" w:rsidRPr="00752797" w:rsidRDefault="00691D3B" w:rsidP="002603CC">
            <w:pPr>
              <w:pStyle w:val="PlainText"/>
              <w:jc w:val="both"/>
            </w:pPr>
            <w:r w:rsidRPr="00752797">
              <w:t>dispc</w:t>
            </w:r>
            <w:r w:rsidR="001B6449" w:rsidRPr="00752797">
              <w:t>+</w:t>
            </w:r>
          </w:p>
        </w:tc>
        <w:tc>
          <w:tcPr>
            <w:tcW w:w="1829" w:type="dxa"/>
          </w:tcPr>
          <w:p w14:paraId="3D813BF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Coefficient in front of the vertical pressure gradient</w:t>
            </w:r>
          </w:p>
        </w:tc>
        <w:tc>
          <w:tcPr>
            <w:tcW w:w="1764" w:type="dxa"/>
          </w:tcPr>
          <w:p w14:paraId="21E5326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2000" w:type="dxa"/>
          </w:tcPr>
          <w:p w14:paraId="70CAF5C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0.1 - 2.0</w:t>
            </w:r>
          </w:p>
        </w:tc>
        <w:tc>
          <w:tcPr>
            <w:tcW w:w="754" w:type="dxa"/>
          </w:tcPr>
          <w:p w14:paraId="3542B54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5B30EEE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3F790253"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5AF23867" w14:textId="77777777" w:rsidR="00691D3B" w:rsidRPr="00752797" w:rsidRDefault="00691D3B" w:rsidP="002603CC">
            <w:pPr>
              <w:pStyle w:val="PlainText"/>
              <w:jc w:val="both"/>
            </w:pPr>
            <w:r w:rsidRPr="00752797">
              <w:t>kdmin</w:t>
            </w:r>
            <w:r w:rsidR="001B6449" w:rsidRPr="00752797">
              <w:t>+</w:t>
            </w:r>
          </w:p>
        </w:tc>
        <w:tc>
          <w:tcPr>
            <w:tcW w:w="1829" w:type="dxa"/>
          </w:tcPr>
          <w:p w14:paraId="196AAD1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Minimum value of kd (pi/dx &gt; min(kd))</w:t>
            </w:r>
          </w:p>
        </w:tc>
        <w:tc>
          <w:tcPr>
            <w:tcW w:w="1764" w:type="dxa"/>
          </w:tcPr>
          <w:p w14:paraId="2C7F5E3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2000" w:type="dxa"/>
          </w:tcPr>
          <w:p w14:paraId="2D4E3E6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0.0 - 0.05</w:t>
            </w:r>
          </w:p>
        </w:tc>
        <w:tc>
          <w:tcPr>
            <w:tcW w:w="754" w:type="dxa"/>
          </w:tcPr>
          <w:p w14:paraId="2DBD71E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57C86FE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2B3C405"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205B0019" w14:textId="77777777" w:rsidR="00691D3B" w:rsidRPr="00752797" w:rsidRDefault="00691D3B" w:rsidP="002603CC">
            <w:pPr>
              <w:pStyle w:val="PlainText"/>
              <w:jc w:val="both"/>
            </w:pPr>
            <w:r w:rsidRPr="00752797">
              <w:t>maxbrsteep</w:t>
            </w:r>
            <w:r w:rsidR="001B6449" w:rsidRPr="00752797">
              <w:t>+</w:t>
            </w:r>
          </w:p>
        </w:tc>
        <w:tc>
          <w:tcPr>
            <w:tcW w:w="1829" w:type="dxa"/>
          </w:tcPr>
          <w:p w14:paraId="5E1F7FA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wave steepness criterium</w:t>
            </w:r>
          </w:p>
        </w:tc>
        <w:tc>
          <w:tcPr>
            <w:tcW w:w="1764" w:type="dxa"/>
          </w:tcPr>
          <w:p w14:paraId="7971B2F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0.6</w:t>
            </w:r>
          </w:p>
        </w:tc>
        <w:tc>
          <w:tcPr>
            <w:tcW w:w="2000" w:type="dxa"/>
          </w:tcPr>
          <w:p w14:paraId="19EC750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0.3 - 0.8</w:t>
            </w:r>
          </w:p>
        </w:tc>
        <w:tc>
          <w:tcPr>
            <w:tcW w:w="754" w:type="dxa"/>
          </w:tcPr>
          <w:p w14:paraId="1F5203E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286B980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D84BD8A"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0573C33F" w14:textId="77777777" w:rsidR="00691D3B" w:rsidRPr="00752797" w:rsidRDefault="00691D3B" w:rsidP="002603CC">
            <w:pPr>
              <w:pStyle w:val="PlainText"/>
              <w:jc w:val="both"/>
            </w:pPr>
            <w:r w:rsidRPr="00752797">
              <w:t>nhbreaker</w:t>
            </w:r>
            <w:r w:rsidR="001B6449" w:rsidRPr="00752797">
              <w:t>+</w:t>
            </w:r>
          </w:p>
        </w:tc>
        <w:tc>
          <w:tcPr>
            <w:tcW w:w="1829" w:type="dxa"/>
          </w:tcPr>
          <w:p w14:paraId="4515E9A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Non-hydrostatic breaker model</w:t>
            </w:r>
          </w:p>
        </w:tc>
        <w:tc>
          <w:tcPr>
            <w:tcW w:w="1764" w:type="dxa"/>
          </w:tcPr>
          <w:p w14:paraId="74B28EF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2</w:t>
            </w:r>
          </w:p>
        </w:tc>
        <w:tc>
          <w:tcPr>
            <w:tcW w:w="2000" w:type="dxa"/>
          </w:tcPr>
          <w:p w14:paraId="0123F3B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0 - 3</w:t>
            </w:r>
          </w:p>
        </w:tc>
        <w:tc>
          <w:tcPr>
            <w:tcW w:w="754" w:type="dxa"/>
          </w:tcPr>
          <w:p w14:paraId="5B48DCA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1545456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0C7F5EE"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08681C4C" w14:textId="77777777" w:rsidR="00691D3B" w:rsidRPr="00752797" w:rsidRDefault="00691D3B" w:rsidP="002603CC">
            <w:pPr>
              <w:pStyle w:val="PlainText"/>
              <w:jc w:val="both"/>
            </w:pPr>
            <w:r w:rsidRPr="00752797">
              <w:t>reformsteep</w:t>
            </w:r>
            <w:r w:rsidR="001B6449" w:rsidRPr="00752797">
              <w:t>+</w:t>
            </w:r>
          </w:p>
        </w:tc>
        <w:tc>
          <w:tcPr>
            <w:tcW w:w="1829" w:type="dxa"/>
          </w:tcPr>
          <w:p w14:paraId="1D1235D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Wave steepness criterium to reform after breaking</w:t>
            </w:r>
          </w:p>
        </w:tc>
        <w:tc>
          <w:tcPr>
            <w:tcW w:w="1764" w:type="dxa"/>
          </w:tcPr>
          <w:p w14:paraId="5EA7AB8E" w14:textId="77777777" w:rsidR="00691D3B" w:rsidRPr="00752797" w:rsidRDefault="00691D3B" w:rsidP="00EA4470">
            <w:pPr>
              <w:pStyle w:val="PlainText"/>
              <w:jc w:val="both"/>
              <w:cnfStyle w:val="000000000000" w:firstRow="0" w:lastRow="0" w:firstColumn="0" w:lastColumn="0" w:oddVBand="0" w:evenVBand="0" w:oddHBand="0" w:evenHBand="0" w:firstRowFirstColumn="0" w:firstRowLastColumn="0" w:lastRowFirstColumn="0" w:lastRowLastColumn="0"/>
            </w:pPr>
            <w:r w:rsidRPr="00752797">
              <w:t>0.25</w:t>
            </w:r>
            <w:r w:rsidR="00586C99" w:rsidRPr="00752797">
              <w:t xml:space="preserve"> </w:t>
            </w:r>
            <w:r w:rsidR="00586C99" w:rsidRPr="00752797">
              <w:br/>
            </w:r>
            <w:r w:rsidR="001B6449" w:rsidRPr="00752797">
              <w:t>+</w:t>
            </w:r>
            <w:r w:rsidR="00586C99" w:rsidRPr="00752797">
              <w:t xml:space="preserve"> </w:t>
            </w:r>
            <w:r w:rsidR="00EA4470" w:rsidRPr="00752797">
              <w:t>m</w:t>
            </w:r>
            <w:r w:rsidRPr="00752797">
              <w:t>axbrsteep</w:t>
            </w:r>
          </w:p>
        </w:tc>
        <w:tc>
          <w:tcPr>
            <w:tcW w:w="2000" w:type="dxa"/>
          </w:tcPr>
          <w:p w14:paraId="616D4080" w14:textId="77777777" w:rsidR="00691D3B" w:rsidRPr="00752797" w:rsidRDefault="00691D3B" w:rsidP="00586C99">
            <w:pPr>
              <w:pStyle w:val="PlainText"/>
              <w:jc w:val="both"/>
              <w:cnfStyle w:val="000000000000" w:firstRow="0" w:lastRow="0" w:firstColumn="0" w:lastColumn="0" w:oddVBand="0" w:evenVBand="0" w:oddHBand="0" w:evenHBand="0" w:firstRowFirstColumn="0" w:firstRowLastColumn="0" w:lastRowFirstColumn="0" w:lastRowLastColumn="0"/>
            </w:pPr>
            <w:r w:rsidRPr="00752797">
              <w:t>0.0 - 0.95</w:t>
            </w:r>
            <w:r w:rsidR="001B6449" w:rsidRPr="00752797">
              <w:t>+</w:t>
            </w:r>
            <w:r w:rsidR="00586C99" w:rsidRPr="00752797">
              <w:t xml:space="preserve"> </w:t>
            </w:r>
            <w:r w:rsidRPr="00752797">
              <w:t>maxbrsteep</w:t>
            </w:r>
          </w:p>
        </w:tc>
        <w:tc>
          <w:tcPr>
            <w:tcW w:w="754" w:type="dxa"/>
          </w:tcPr>
          <w:p w14:paraId="3750472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1DC6055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985878C"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22329A0F" w14:textId="77777777" w:rsidR="00691D3B" w:rsidRPr="00752797" w:rsidRDefault="00691D3B" w:rsidP="002603CC">
            <w:pPr>
              <w:pStyle w:val="PlainText"/>
              <w:jc w:val="both"/>
            </w:pPr>
            <w:r w:rsidRPr="00752797">
              <w:t>secbrsteep</w:t>
            </w:r>
            <w:r w:rsidR="001B6449" w:rsidRPr="00752797">
              <w:t>+</w:t>
            </w:r>
          </w:p>
        </w:tc>
        <w:tc>
          <w:tcPr>
            <w:tcW w:w="1829" w:type="dxa"/>
          </w:tcPr>
          <w:p w14:paraId="0A4CE8D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Secondary maximum wave steepness criterium</w:t>
            </w:r>
          </w:p>
        </w:tc>
        <w:tc>
          <w:tcPr>
            <w:tcW w:w="1764" w:type="dxa"/>
          </w:tcPr>
          <w:p w14:paraId="438CA30B" w14:textId="77777777" w:rsidR="00691D3B" w:rsidRPr="00752797" w:rsidRDefault="00691D3B" w:rsidP="00EA4470">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r w:rsidR="00EA4470" w:rsidRPr="00752797">
              <w:t xml:space="preserve">5 </w:t>
            </w:r>
            <w:r w:rsidR="00EA4470" w:rsidRPr="00752797">
              <w:br/>
              <w:t xml:space="preserve">+ </w:t>
            </w:r>
            <w:r w:rsidRPr="00752797">
              <w:t>maxbrsteep</w:t>
            </w:r>
          </w:p>
        </w:tc>
        <w:tc>
          <w:tcPr>
            <w:tcW w:w="2000" w:type="dxa"/>
          </w:tcPr>
          <w:p w14:paraId="0557C646" w14:textId="77777777" w:rsidR="00691D3B" w:rsidRPr="00752797" w:rsidRDefault="00EA4470"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0.0 - 0.95+ maxbrsteep</w:t>
            </w:r>
          </w:p>
        </w:tc>
        <w:tc>
          <w:tcPr>
            <w:tcW w:w="754" w:type="dxa"/>
          </w:tcPr>
          <w:p w14:paraId="135E26C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1E024E6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648EE9BE"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72ADFB6B" w14:textId="77777777" w:rsidR="00691D3B" w:rsidRPr="00752797" w:rsidRDefault="00691D3B" w:rsidP="002603CC">
            <w:pPr>
              <w:pStyle w:val="PlainText"/>
              <w:jc w:val="both"/>
            </w:pPr>
            <w:r w:rsidRPr="00752797">
              <w:lastRenderedPageBreak/>
              <w:t>solver</w:t>
            </w:r>
            <w:r w:rsidR="001B6449" w:rsidRPr="00752797">
              <w:t>+</w:t>
            </w:r>
          </w:p>
        </w:tc>
        <w:tc>
          <w:tcPr>
            <w:tcW w:w="1829" w:type="dxa"/>
          </w:tcPr>
          <w:p w14:paraId="179337D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Solver used to solve the linear system</w:t>
            </w:r>
          </w:p>
        </w:tc>
        <w:tc>
          <w:tcPr>
            <w:tcW w:w="1764" w:type="dxa"/>
          </w:tcPr>
          <w:p w14:paraId="05D262F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tridiag</w:t>
            </w:r>
          </w:p>
        </w:tc>
        <w:tc>
          <w:tcPr>
            <w:tcW w:w="2000" w:type="dxa"/>
          </w:tcPr>
          <w:p w14:paraId="732B5D1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sip, tridiag</w:t>
            </w:r>
          </w:p>
        </w:tc>
        <w:tc>
          <w:tcPr>
            <w:tcW w:w="754" w:type="dxa"/>
          </w:tcPr>
          <w:p w14:paraId="61A03B5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62" w:type="dxa"/>
          </w:tcPr>
          <w:p w14:paraId="5B12352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9F4DED9"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59AA1B87" w14:textId="77777777" w:rsidR="00691D3B" w:rsidRPr="00752797" w:rsidRDefault="00691D3B" w:rsidP="002603CC">
            <w:pPr>
              <w:pStyle w:val="PlainText"/>
              <w:jc w:val="both"/>
            </w:pPr>
            <w:r w:rsidRPr="00752797">
              <w:t>solver_acc</w:t>
            </w:r>
            <w:r w:rsidR="001B6449" w:rsidRPr="00752797">
              <w:t>+</w:t>
            </w:r>
          </w:p>
        </w:tc>
        <w:tc>
          <w:tcPr>
            <w:tcW w:w="1829" w:type="dxa"/>
          </w:tcPr>
          <w:p w14:paraId="6DEEED6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Accuracy with respect to the right-hand side used</w:t>
            </w:r>
            <w:r w:rsidR="004D2752">
              <w:t xml:space="preserve"> </w:t>
            </w:r>
            <w:r w:rsidRPr="00752797">
              <w:t>in the following termination criterion: ||b-Ax || &lt; acc</w:t>
            </w:r>
            <w:r w:rsidR="001B6449" w:rsidRPr="00752797">
              <w:t>+</w:t>
            </w:r>
            <w:r w:rsidRPr="00752797">
              <w:t xml:space="preserve">||b|| </w:t>
            </w:r>
          </w:p>
        </w:tc>
        <w:tc>
          <w:tcPr>
            <w:tcW w:w="1764" w:type="dxa"/>
          </w:tcPr>
          <w:p w14:paraId="0216365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0.005</w:t>
            </w:r>
          </w:p>
        </w:tc>
        <w:tc>
          <w:tcPr>
            <w:tcW w:w="2000" w:type="dxa"/>
          </w:tcPr>
          <w:p w14:paraId="292FDB8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1e-05 - 0.1</w:t>
            </w:r>
          </w:p>
        </w:tc>
        <w:tc>
          <w:tcPr>
            <w:tcW w:w="754" w:type="dxa"/>
          </w:tcPr>
          <w:p w14:paraId="2C04E8A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535DA0F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92E15E8"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521610BC" w14:textId="77777777" w:rsidR="00691D3B" w:rsidRPr="00752797" w:rsidRDefault="00691D3B" w:rsidP="002603CC">
            <w:pPr>
              <w:pStyle w:val="PlainText"/>
              <w:jc w:val="both"/>
            </w:pPr>
            <w:r w:rsidRPr="00752797">
              <w:t>solver_maxit</w:t>
            </w:r>
            <w:r w:rsidR="001B6449" w:rsidRPr="00752797">
              <w:t>+</w:t>
            </w:r>
          </w:p>
        </w:tc>
        <w:tc>
          <w:tcPr>
            <w:tcW w:w="1829" w:type="dxa"/>
          </w:tcPr>
          <w:p w14:paraId="338CD75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number of iterations in the linear sip solver</w:t>
            </w:r>
          </w:p>
        </w:tc>
        <w:tc>
          <w:tcPr>
            <w:tcW w:w="1764" w:type="dxa"/>
          </w:tcPr>
          <w:p w14:paraId="3D2DCC5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30</w:t>
            </w:r>
          </w:p>
        </w:tc>
        <w:tc>
          <w:tcPr>
            <w:tcW w:w="2000" w:type="dxa"/>
          </w:tcPr>
          <w:p w14:paraId="2104239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1 - 1000</w:t>
            </w:r>
          </w:p>
        </w:tc>
        <w:tc>
          <w:tcPr>
            <w:tcW w:w="754" w:type="dxa"/>
          </w:tcPr>
          <w:p w14:paraId="36D6C58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6864AC2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86248D9"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780B6422" w14:textId="77777777" w:rsidR="00691D3B" w:rsidRPr="00752797" w:rsidRDefault="00691D3B" w:rsidP="002603CC">
            <w:pPr>
              <w:pStyle w:val="PlainText"/>
              <w:jc w:val="both"/>
            </w:pPr>
            <w:r w:rsidRPr="00752797">
              <w:t>solver_urelax</w:t>
            </w:r>
            <w:r w:rsidR="001B6449" w:rsidRPr="00752797">
              <w:t>+</w:t>
            </w:r>
          </w:p>
        </w:tc>
        <w:tc>
          <w:tcPr>
            <w:tcW w:w="1829" w:type="dxa"/>
          </w:tcPr>
          <w:p w14:paraId="680D5A1F" w14:textId="77777777" w:rsidR="00691D3B" w:rsidRPr="00752797" w:rsidRDefault="004D2752"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Under relaxation</w:t>
            </w:r>
            <w:r w:rsidR="00691D3B" w:rsidRPr="00752797">
              <w:t xml:space="preserve"> parameter</w:t>
            </w:r>
          </w:p>
        </w:tc>
        <w:tc>
          <w:tcPr>
            <w:tcW w:w="1764" w:type="dxa"/>
          </w:tcPr>
          <w:p w14:paraId="6347352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0.92</w:t>
            </w:r>
          </w:p>
        </w:tc>
        <w:tc>
          <w:tcPr>
            <w:tcW w:w="2000" w:type="dxa"/>
          </w:tcPr>
          <w:p w14:paraId="3DCEBD2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0.5 - 0.99</w:t>
            </w:r>
          </w:p>
        </w:tc>
        <w:tc>
          <w:tcPr>
            <w:tcW w:w="754" w:type="dxa"/>
          </w:tcPr>
          <w:p w14:paraId="3F3AA26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47746C0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52A8546C" w14:textId="77777777" w:rsidR="00691D3B" w:rsidRPr="00752797" w:rsidRDefault="00691D3B" w:rsidP="004F3331">
      <w:pPr>
        <w:pStyle w:val="Heading7"/>
        <w:rPr>
          <w:lang w:val="en-US"/>
        </w:rPr>
      </w:pPr>
      <w:bookmarkStart w:id="738" w:name="_Toc412196436"/>
      <w:bookmarkStart w:id="739" w:name="_Toc431915796"/>
      <w:r w:rsidRPr="00752797">
        <w:rPr>
          <w:lang w:val="en-US"/>
        </w:rPr>
        <w:t>Coriolis force</w:t>
      </w:r>
      <w:bookmarkEnd w:id="738"/>
      <w:bookmarkEnd w:id="739"/>
    </w:p>
    <w:p w14:paraId="1EBB9C10" w14:textId="77777777" w:rsidR="00691D3B" w:rsidRDefault="00691D3B" w:rsidP="002603CC">
      <w:pPr>
        <w:pStyle w:val="BodyText"/>
        <w:rPr>
          <w:lang w:val="en-US"/>
        </w:rPr>
      </w:pPr>
      <w:r w:rsidRPr="00752797">
        <w:rPr>
          <w:lang w:val="en-US"/>
        </w:rPr>
        <w:t>The parameters listed in the table below involve the settings for incorporating the effect of Coriolis on the shallow water equations. The keywords are universally used coefficients.</w:t>
      </w:r>
    </w:p>
    <w:p w14:paraId="1E5EC9B6" w14:textId="3E38CF17" w:rsidR="001935AF" w:rsidRPr="00752797" w:rsidRDefault="001935AF" w:rsidP="001935AF">
      <w:pPr>
        <w:pStyle w:val="Caption"/>
        <w:rPr>
          <w:lang w:val="en-US"/>
        </w:rPr>
      </w:pPr>
      <w:proofErr w:type="gramStart"/>
      <w:r>
        <w:t xml:space="preserve">Table </w:t>
      </w:r>
      <w:r w:rsidR="00366571">
        <w:fldChar w:fldCharType="begin"/>
      </w:r>
      <w:r w:rsidR="00366571">
        <w:instrText xml:space="preserve"> STYLEREF 1 \s </w:instrText>
      </w:r>
      <w:r w:rsidR="00366571">
        <w:fldChar w:fldCharType="separate"/>
      </w:r>
      <w:r w:rsidR="002E51A3">
        <w:rPr>
          <w:noProof/>
        </w:rPr>
        <w:t>5</w:t>
      </w:r>
      <w:r w:rsidR="00366571">
        <w:fldChar w:fldCharType="end"/>
      </w:r>
      <w:r w:rsidR="00366571">
        <w:t>.</w:t>
      </w:r>
      <w:proofErr w:type="gramEnd"/>
      <w:r w:rsidR="00366571">
        <w:fldChar w:fldCharType="begin"/>
      </w:r>
      <w:r w:rsidR="00366571">
        <w:instrText xml:space="preserve"> SEQ Table \* ARABIC \s 1 </w:instrText>
      </w:r>
      <w:r w:rsidR="00366571">
        <w:fldChar w:fldCharType="separate"/>
      </w:r>
      <w:r w:rsidR="002E51A3">
        <w:rPr>
          <w:noProof/>
        </w:rPr>
        <w:t>10</w:t>
      </w:r>
      <w:r w:rsidR="00366571">
        <w:fldChar w:fldCharType="end"/>
      </w:r>
      <w:r>
        <w:tab/>
      </w:r>
      <w:r w:rsidRPr="00752797">
        <w:rPr>
          <w:lang w:val="en-US"/>
        </w:rPr>
        <w:t xml:space="preserve">Overview of available </w:t>
      </w:r>
      <w:r>
        <w:rPr>
          <w:lang w:val="en-US"/>
        </w:rPr>
        <w:t>keyword related to the Coriolis force</w:t>
      </w:r>
    </w:p>
    <w:tbl>
      <w:tblPr>
        <w:tblStyle w:val="LightShading-Accent1"/>
        <w:tblW w:w="0" w:type="auto"/>
        <w:tblLook w:val="04A0" w:firstRow="1" w:lastRow="0" w:firstColumn="1" w:lastColumn="0" w:noHBand="0" w:noVBand="1"/>
      </w:tblPr>
      <w:tblGrid>
        <w:gridCol w:w="1469"/>
        <w:gridCol w:w="2411"/>
        <w:gridCol w:w="1477"/>
        <w:gridCol w:w="1323"/>
        <w:gridCol w:w="973"/>
        <w:gridCol w:w="1277"/>
      </w:tblGrid>
      <w:tr w:rsidR="00691D3B" w:rsidRPr="00752797" w14:paraId="62350CF0"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69" w:type="dxa"/>
          </w:tcPr>
          <w:p w14:paraId="356D11ED" w14:textId="77777777" w:rsidR="00691D3B" w:rsidRPr="00752797" w:rsidRDefault="00691D3B" w:rsidP="002603CC">
            <w:pPr>
              <w:pStyle w:val="PlainText"/>
              <w:jc w:val="both"/>
            </w:pPr>
            <w:r w:rsidRPr="00752797">
              <w:t>keyword</w:t>
            </w:r>
          </w:p>
        </w:tc>
        <w:tc>
          <w:tcPr>
            <w:tcW w:w="2411" w:type="dxa"/>
          </w:tcPr>
          <w:p w14:paraId="34557D8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77" w:type="dxa"/>
          </w:tcPr>
          <w:p w14:paraId="4EBD620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323" w:type="dxa"/>
          </w:tcPr>
          <w:p w14:paraId="5265C8E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25D85DFF"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77" w:type="dxa"/>
          </w:tcPr>
          <w:p w14:paraId="789AB59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38E5915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283E3E1D" w14:textId="77777777" w:rsidR="00691D3B" w:rsidRPr="00752797" w:rsidRDefault="00691D3B" w:rsidP="002603CC">
            <w:pPr>
              <w:pStyle w:val="PlainText"/>
              <w:jc w:val="both"/>
            </w:pPr>
            <w:r w:rsidRPr="00752797">
              <w:t>lat</w:t>
            </w:r>
            <w:r w:rsidR="001B6449" w:rsidRPr="00752797">
              <w:t>+</w:t>
            </w:r>
          </w:p>
        </w:tc>
        <w:tc>
          <w:tcPr>
            <w:tcW w:w="2411" w:type="dxa"/>
          </w:tcPr>
          <w:p w14:paraId="76E199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Latitude at model location  for computing Coriolis</w:t>
            </w:r>
          </w:p>
        </w:tc>
        <w:tc>
          <w:tcPr>
            <w:tcW w:w="1477" w:type="dxa"/>
          </w:tcPr>
          <w:p w14:paraId="47D3617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323" w:type="dxa"/>
          </w:tcPr>
          <w:p w14:paraId="134E030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-90.0 - 90.0</w:t>
            </w:r>
          </w:p>
        </w:tc>
        <w:tc>
          <w:tcPr>
            <w:tcW w:w="973" w:type="dxa"/>
          </w:tcPr>
          <w:p w14:paraId="32D7926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1277" w:type="dxa"/>
          </w:tcPr>
          <w:p w14:paraId="1318C90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D88BF0C" w14:textId="77777777" w:rsidTr="008245B0">
        <w:tc>
          <w:tcPr>
            <w:cnfStyle w:val="001000000000" w:firstRow="0" w:lastRow="0" w:firstColumn="1" w:lastColumn="0" w:oddVBand="0" w:evenVBand="0" w:oddHBand="0" w:evenHBand="0" w:firstRowFirstColumn="0" w:firstRowLastColumn="0" w:lastRowFirstColumn="0" w:lastRowLastColumn="0"/>
            <w:tcW w:w="1469" w:type="dxa"/>
          </w:tcPr>
          <w:p w14:paraId="5A05E1D1" w14:textId="77777777" w:rsidR="00691D3B" w:rsidRPr="00752797" w:rsidRDefault="00691D3B" w:rsidP="002603CC">
            <w:pPr>
              <w:pStyle w:val="PlainText"/>
              <w:jc w:val="both"/>
            </w:pPr>
            <w:r w:rsidRPr="00752797">
              <w:t>wearth</w:t>
            </w:r>
            <w:r w:rsidR="001B6449" w:rsidRPr="00752797">
              <w:t>+</w:t>
            </w:r>
          </w:p>
        </w:tc>
        <w:tc>
          <w:tcPr>
            <w:tcW w:w="2411" w:type="dxa"/>
          </w:tcPr>
          <w:p w14:paraId="2EB4EAA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Angular velocity of earth calculated as: 1/rotation_time (in hours)</w:t>
            </w:r>
          </w:p>
        </w:tc>
        <w:tc>
          <w:tcPr>
            <w:tcW w:w="1477" w:type="dxa"/>
          </w:tcPr>
          <w:p w14:paraId="6D9A55A4" w14:textId="77777777" w:rsidR="00691D3B" w:rsidRPr="00752797" w:rsidRDefault="004D2752" w:rsidP="002603CC">
            <w:pPr>
              <w:pStyle w:val="PlainText"/>
              <w:jc w:val="both"/>
              <w:cnfStyle w:val="000000000000" w:firstRow="0" w:lastRow="0" w:firstColumn="0" w:lastColumn="0" w:oddVBand="0" w:evenVBand="0" w:oddHBand="0" w:evenHBand="0" w:firstRowFirstColumn="0" w:firstRowLastColumn="0" w:lastRowFirstColumn="0" w:lastRowLastColumn="0"/>
            </w:pPr>
            <w:r>
              <w:t>0.0417</w:t>
            </w:r>
          </w:p>
        </w:tc>
        <w:tc>
          <w:tcPr>
            <w:tcW w:w="1323" w:type="dxa"/>
          </w:tcPr>
          <w:p w14:paraId="54D45A0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73" w:type="dxa"/>
          </w:tcPr>
          <w:p w14:paraId="718EBCA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hour^-1</w:t>
            </w:r>
          </w:p>
        </w:tc>
        <w:tc>
          <w:tcPr>
            <w:tcW w:w="1277" w:type="dxa"/>
          </w:tcPr>
          <w:p w14:paraId="0BE7FAA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2162765" w14:textId="77777777" w:rsidR="00691D3B" w:rsidRPr="00752797" w:rsidRDefault="00691D3B" w:rsidP="004F3331">
      <w:pPr>
        <w:pStyle w:val="Heading7"/>
        <w:rPr>
          <w:lang w:val="en-US"/>
        </w:rPr>
      </w:pPr>
      <w:bookmarkStart w:id="740" w:name="_Toc412196437"/>
      <w:bookmarkStart w:id="741" w:name="_Toc431915797"/>
      <w:r w:rsidRPr="00752797">
        <w:rPr>
          <w:lang w:val="en-US"/>
        </w:rPr>
        <w:t>MPI</w:t>
      </w:r>
      <w:bookmarkEnd w:id="740"/>
      <w:bookmarkEnd w:id="741"/>
    </w:p>
    <w:p w14:paraId="06F22716" w14:textId="5EBBFF61" w:rsidR="00691D3B" w:rsidRDefault="00691D3B" w:rsidP="002603CC">
      <w:pPr>
        <w:pStyle w:val="BodyText"/>
        <w:rPr>
          <w:lang w:val="en-US"/>
        </w:rPr>
      </w:pPr>
      <w:r w:rsidRPr="00752797">
        <w:rPr>
          <w:lang w:val="en-US"/>
        </w:rPr>
        <w:t>The parameters listed in the table below involve the setting</w:t>
      </w:r>
      <w:r w:rsidR="001935AF">
        <w:rPr>
          <w:lang w:val="en-US"/>
        </w:rPr>
        <w:t>s for parallelization of XBeach</w:t>
      </w:r>
      <w:r w:rsidRPr="00752797">
        <w:rPr>
          <w:lang w:val="en-US"/>
        </w:rPr>
        <w:t xml:space="preserve">. When running XBeach in parallel mode, the model domain is subdivided in </w:t>
      </w:r>
      <w:r w:rsidR="001935AF" w:rsidRPr="00752797">
        <w:rPr>
          <w:lang w:val="en-US"/>
        </w:rPr>
        <w:t>sub models</w:t>
      </w:r>
      <w:r w:rsidRPr="00752797">
        <w:rPr>
          <w:lang w:val="en-US"/>
        </w:rPr>
        <w:t xml:space="preserve"> and each </w:t>
      </w:r>
      <w:r w:rsidR="001935AF" w:rsidRPr="00752797">
        <w:rPr>
          <w:lang w:val="en-US"/>
        </w:rPr>
        <w:t>sub model</w:t>
      </w:r>
      <w:r w:rsidRPr="00752797">
        <w:rPr>
          <w:lang w:val="en-US"/>
        </w:rPr>
        <w:t xml:space="preserve"> is then computed on a separate core. This will </w:t>
      </w:r>
      <w:r w:rsidR="001935AF" w:rsidRPr="00752797">
        <w:rPr>
          <w:lang w:val="en-US"/>
        </w:rPr>
        <w:t>increase the</w:t>
      </w:r>
      <w:r w:rsidRPr="00752797">
        <w:rPr>
          <w:lang w:val="en-US"/>
        </w:rPr>
        <w:t xml:space="preserve"> computational speed of the model. The </w:t>
      </w:r>
      <w:r w:rsidR="001935AF" w:rsidRPr="00752797">
        <w:rPr>
          <w:lang w:val="en-US"/>
        </w:rPr>
        <w:t>sub models</w:t>
      </w:r>
      <w:r w:rsidRPr="00752797">
        <w:rPr>
          <w:lang w:val="en-US"/>
        </w:rPr>
        <w:t xml:space="preserve"> only exchange information over their boundaries when necessary. The MPI parameters determine how the model domain is subdivided. The keyword </w:t>
      </w:r>
      <w:r w:rsidRPr="00752797">
        <w:rPr>
          <w:i/>
          <w:lang w:val="en-US"/>
        </w:rPr>
        <w:t>mpiboundary</w:t>
      </w:r>
      <w:r w:rsidRPr="00752797">
        <w:rPr>
          <w:lang w:val="en-US"/>
        </w:rPr>
        <w:t xml:space="preserve"> can be set to </w:t>
      </w:r>
      <w:r w:rsidRPr="00752797">
        <w:rPr>
          <w:i/>
          <w:lang w:val="en-US"/>
        </w:rPr>
        <w:t xml:space="preserve">auto, x, y </w:t>
      </w:r>
      <w:r w:rsidRPr="00752797">
        <w:rPr>
          <w:lang w:val="en-US"/>
        </w:rPr>
        <w:t xml:space="preserve">or </w:t>
      </w:r>
      <w:r w:rsidRPr="00752797">
        <w:rPr>
          <w:i/>
          <w:lang w:val="en-US"/>
        </w:rPr>
        <w:t>man</w:t>
      </w:r>
      <w:r w:rsidRPr="00752797">
        <w:rPr>
          <w:lang w:val="en-US"/>
        </w:rPr>
        <w:t xml:space="preserve">. In </w:t>
      </w:r>
      <w:r w:rsidRPr="00752797">
        <w:rPr>
          <w:i/>
          <w:lang w:val="en-US"/>
        </w:rPr>
        <w:t>auto</w:t>
      </w:r>
      <w:r w:rsidRPr="00752797">
        <w:rPr>
          <w:lang w:val="en-US"/>
        </w:rPr>
        <w:t xml:space="preserve"> mode the model domain is subdivided such that the internal boundary is smallest. In </w:t>
      </w:r>
      <w:r w:rsidRPr="00752797">
        <w:rPr>
          <w:i/>
          <w:lang w:val="en-US"/>
        </w:rPr>
        <w:t>x</w:t>
      </w:r>
      <w:r w:rsidRPr="00752797">
        <w:rPr>
          <w:lang w:val="en-US"/>
        </w:rPr>
        <w:t xml:space="preserve"> or </w:t>
      </w:r>
      <w:r w:rsidRPr="00752797">
        <w:rPr>
          <w:i/>
          <w:lang w:val="en-US"/>
        </w:rPr>
        <w:t>y</w:t>
      </w:r>
      <w:r w:rsidRPr="00752797">
        <w:rPr>
          <w:lang w:val="en-US"/>
        </w:rPr>
        <w:t xml:space="preserve"> mode the model domain is subdivided in </w:t>
      </w:r>
      <w:r w:rsidR="004D2752" w:rsidRPr="00752797">
        <w:rPr>
          <w:lang w:val="en-US"/>
        </w:rPr>
        <w:t>sub models</w:t>
      </w:r>
      <w:r w:rsidRPr="00752797">
        <w:rPr>
          <w:lang w:val="en-US"/>
        </w:rPr>
        <w:t xml:space="preserve"> extending to either the full alongshore or the full cross-shore extent of the model domain. In </w:t>
      </w:r>
      <w:r w:rsidRPr="00752797">
        <w:rPr>
          <w:i/>
          <w:lang w:val="en-US"/>
        </w:rPr>
        <w:t>man</w:t>
      </w:r>
      <w:r w:rsidRPr="00752797">
        <w:rPr>
          <w:lang w:val="en-US"/>
        </w:rPr>
        <w:t xml:space="preserve"> mode the model domain is manually subdivided using the </w:t>
      </w:r>
      <w:r w:rsidRPr="00752797">
        <w:rPr>
          <w:lang w:val="en-US"/>
        </w:rPr>
        <w:lastRenderedPageBreak/>
        <w:t xml:space="preserve">values specified with the </w:t>
      </w:r>
      <w:proofErr w:type="gramStart"/>
      <w:r w:rsidRPr="00752797">
        <w:rPr>
          <w:i/>
          <w:lang w:val="en-US"/>
        </w:rPr>
        <w:t>mmpi</w:t>
      </w:r>
      <w:proofErr w:type="gramEnd"/>
      <w:r w:rsidRPr="00752797">
        <w:rPr>
          <w:lang w:val="en-US"/>
        </w:rPr>
        <w:t xml:space="preserve"> and </w:t>
      </w:r>
      <w:r w:rsidRPr="00752797">
        <w:rPr>
          <w:i/>
          <w:lang w:val="en-US"/>
        </w:rPr>
        <w:t>nmpi</w:t>
      </w:r>
      <w:r w:rsidRPr="00752797">
        <w:rPr>
          <w:lang w:val="en-US"/>
        </w:rPr>
        <w:t xml:space="preserve"> keywords. The number of </w:t>
      </w:r>
      <w:r w:rsidR="001935AF" w:rsidRPr="00752797">
        <w:rPr>
          <w:lang w:val="en-US"/>
        </w:rPr>
        <w:t>sub models</w:t>
      </w:r>
      <w:r w:rsidRPr="00752797">
        <w:rPr>
          <w:lang w:val="en-US"/>
        </w:rPr>
        <w:t xml:space="preserve"> is not determined by XBeach itself, but by the MPI wrapper (e.g. MPICH2 or OpenMPI). </w:t>
      </w:r>
    </w:p>
    <w:p w14:paraId="12D21EDB" w14:textId="246D8245" w:rsidR="001935AF" w:rsidRPr="00752797" w:rsidRDefault="001935AF" w:rsidP="001935AF">
      <w:pPr>
        <w:pStyle w:val="Caption"/>
        <w:rPr>
          <w:lang w:val="en-US"/>
        </w:rPr>
      </w:pPr>
      <w:proofErr w:type="gramStart"/>
      <w:r>
        <w:t xml:space="preserve">Table </w:t>
      </w:r>
      <w:r w:rsidR="00366571">
        <w:fldChar w:fldCharType="begin"/>
      </w:r>
      <w:r w:rsidR="00366571">
        <w:instrText xml:space="preserve"> STYLEREF 1 \s </w:instrText>
      </w:r>
      <w:r w:rsidR="00366571">
        <w:fldChar w:fldCharType="separate"/>
      </w:r>
      <w:r w:rsidR="002E51A3">
        <w:rPr>
          <w:noProof/>
        </w:rPr>
        <w:t>5</w:t>
      </w:r>
      <w:r w:rsidR="00366571">
        <w:fldChar w:fldCharType="end"/>
      </w:r>
      <w:r w:rsidR="00366571">
        <w:t>.</w:t>
      </w:r>
      <w:proofErr w:type="gramEnd"/>
      <w:r w:rsidR="00366571">
        <w:fldChar w:fldCharType="begin"/>
      </w:r>
      <w:r w:rsidR="00366571">
        <w:instrText xml:space="preserve"> SEQ Table \* ARABIC \s 1 </w:instrText>
      </w:r>
      <w:r w:rsidR="00366571">
        <w:fldChar w:fldCharType="separate"/>
      </w:r>
      <w:r w:rsidR="002E51A3">
        <w:rPr>
          <w:noProof/>
        </w:rPr>
        <w:t>11</w:t>
      </w:r>
      <w:r w:rsidR="00366571">
        <w:fldChar w:fldCharType="end"/>
      </w:r>
      <w:r>
        <w:tab/>
      </w:r>
      <w:r w:rsidRPr="00752797">
        <w:rPr>
          <w:lang w:val="en-US"/>
        </w:rPr>
        <w:t xml:space="preserve">Overview of available </w:t>
      </w:r>
      <w:r>
        <w:rPr>
          <w:lang w:val="en-US"/>
        </w:rPr>
        <w:t>keyword related to MPI</w:t>
      </w:r>
    </w:p>
    <w:tbl>
      <w:tblPr>
        <w:tblStyle w:val="LightShading-Accent1"/>
        <w:tblW w:w="0" w:type="auto"/>
        <w:tblLook w:val="04A0" w:firstRow="1" w:lastRow="0" w:firstColumn="1" w:lastColumn="0" w:noHBand="0" w:noVBand="1"/>
      </w:tblPr>
      <w:tblGrid>
        <w:gridCol w:w="1848"/>
        <w:gridCol w:w="2307"/>
        <w:gridCol w:w="1246"/>
        <w:gridCol w:w="1372"/>
        <w:gridCol w:w="848"/>
        <w:gridCol w:w="1309"/>
      </w:tblGrid>
      <w:tr w:rsidR="00691D3B" w:rsidRPr="00752797" w14:paraId="41CAFE2B"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1F68350" w14:textId="77777777" w:rsidR="00691D3B" w:rsidRPr="00752797" w:rsidRDefault="00691D3B" w:rsidP="002603CC">
            <w:pPr>
              <w:pStyle w:val="PlainText"/>
              <w:jc w:val="both"/>
            </w:pPr>
            <w:r w:rsidRPr="00752797">
              <w:t>keyword</w:t>
            </w:r>
          </w:p>
        </w:tc>
        <w:tc>
          <w:tcPr>
            <w:tcW w:w="2834" w:type="dxa"/>
          </w:tcPr>
          <w:p w14:paraId="0918600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729408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549CDC79"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20C2E39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6FA2560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44AEA8D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385974E" w14:textId="77777777" w:rsidR="00691D3B" w:rsidRPr="00752797" w:rsidRDefault="00691D3B" w:rsidP="002603CC">
            <w:pPr>
              <w:pStyle w:val="PlainText"/>
              <w:jc w:val="both"/>
            </w:pPr>
            <w:r w:rsidRPr="00752797">
              <w:t>mmpi</w:t>
            </w:r>
            <w:r w:rsidR="001B6449" w:rsidRPr="00752797">
              <w:t>+</w:t>
            </w:r>
          </w:p>
        </w:tc>
        <w:tc>
          <w:tcPr>
            <w:tcW w:w="2834" w:type="dxa"/>
          </w:tcPr>
          <w:p w14:paraId="570A637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domains in cross-shore direction when manually specifying mpi domains</w:t>
            </w:r>
          </w:p>
        </w:tc>
        <w:tc>
          <w:tcPr>
            <w:tcW w:w="1417" w:type="dxa"/>
          </w:tcPr>
          <w:p w14:paraId="449623F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2</w:t>
            </w:r>
          </w:p>
        </w:tc>
        <w:tc>
          <w:tcPr>
            <w:tcW w:w="1984" w:type="dxa"/>
          </w:tcPr>
          <w:p w14:paraId="4EEFB2B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1 - 100</w:t>
            </w:r>
          </w:p>
        </w:tc>
        <w:tc>
          <w:tcPr>
            <w:tcW w:w="850" w:type="dxa"/>
          </w:tcPr>
          <w:p w14:paraId="5CA828D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3A32A9F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9D6728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B8F3616" w14:textId="77777777" w:rsidR="00691D3B" w:rsidRPr="00752797" w:rsidRDefault="00691D3B" w:rsidP="002603CC">
            <w:pPr>
              <w:pStyle w:val="PlainText"/>
              <w:jc w:val="both"/>
            </w:pPr>
            <w:r w:rsidRPr="00752797">
              <w:t>mpiboundary</w:t>
            </w:r>
            <w:r w:rsidR="001B6449" w:rsidRPr="00752797">
              <w:t>+</w:t>
            </w:r>
          </w:p>
        </w:tc>
        <w:tc>
          <w:tcPr>
            <w:tcW w:w="2834" w:type="dxa"/>
          </w:tcPr>
          <w:p w14:paraId="401AD3D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Fix mpi boundaries along y-lines, x-lines, use manual defined domains or find shortest boundary automatically</w:t>
            </w:r>
          </w:p>
        </w:tc>
        <w:tc>
          <w:tcPr>
            <w:tcW w:w="1417" w:type="dxa"/>
          </w:tcPr>
          <w:p w14:paraId="603EB87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auto</w:t>
            </w:r>
          </w:p>
        </w:tc>
        <w:tc>
          <w:tcPr>
            <w:tcW w:w="1984" w:type="dxa"/>
          </w:tcPr>
          <w:p w14:paraId="6136F49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auto, x, y, man</w:t>
            </w:r>
          </w:p>
        </w:tc>
        <w:tc>
          <w:tcPr>
            <w:tcW w:w="850" w:type="dxa"/>
          </w:tcPr>
          <w:p w14:paraId="1451EC0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25D93BC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52F1037"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2F51C01" w14:textId="77777777" w:rsidR="00691D3B" w:rsidRPr="00752797" w:rsidRDefault="00691D3B" w:rsidP="002603CC">
            <w:pPr>
              <w:pStyle w:val="PlainText"/>
              <w:jc w:val="both"/>
            </w:pPr>
            <w:r w:rsidRPr="00752797">
              <w:t>nmpi</w:t>
            </w:r>
            <w:r w:rsidR="001B6449" w:rsidRPr="00752797">
              <w:t>+</w:t>
            </w:r>
          </w:p>
        </w:tc>
        <w:tc>
          <w:tcPr>
            <w:tcW w:w="2834" w:type="dxa"/>
          </w:tcPr>
          <w:p w14:paraId="2040469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domains in alongshore direction when manually specifying mpi domains</w:t>
            </w:r>
          </w:p>
        </w:tc>
        <w:tc>
          <w:tcPr>
            <w:tcW w:w="1417" w:type="dxa"/>
          </w:tcPr>
          <w:p w14:paraId="5CE06B0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4</w:t>
            </w:r>
          </w:p>
        </w:tc>
        <w:tc>
          <w:tcPr>
            <w:tcW w:w="1984" w:type="dxa"/>
          </w:tcPr>
          <w:p w14:paraId="28773F3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1 - 100</w:t>
            </w:r>
          </w:p>
        </w:tc>
        <w:tc>
          <w:tcPr>
            <w:tcW w:w="850" w:type="dxa"/>
          </w:tcPr>
          <w:p w14:paraId="01C0FFF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429730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198DE6B3" w14:textId="77777777" w:rsidR="00691D3B" w:rsidRPr="00752797" w:rsidRDefault="00691D3B" w:rsidP="004F3331">
      <w:pPr>
        <w:pStyle w:val="Heading7"/>
        <w:rPr>
          <w:lang w:val="en-US"/>
        </w:rPr>
      </w:pPr>
      <w:bookmarkStart w:id="742" w:name="_Toc412196438"/>
      <w:bookmarkStart w:id="743" w:name="_Toc431915798"/>
      <w:r w:rsidRPr="00752797">
        <w:rPr>
          <w:lang w:val="en-US"/>
        </w:rPr>
        <w:t>Output projection</w:t>
      </w:r>
      <w:bookmarkEnd w:id="742"/>
      <w:bookmarkEnd w:id="743"/>
    </w:p>
    <w:p w14:paraId="73D816E6" w14:textId="77777777" w:rsidR="00691D3B" w:rsidRDefault="00691D3B" w:rsidP="002603CC">
      <w:pPr>
        <w:pStyle w:val="BodyText"/>
        <w:rPr>
          <w:lang w:val="en-US"/>
        </w:rPr>
      </w:pPr>
      <w:r w:rsidRPr="00752797">
        <w:rPr>
          <w:lang w:val="en-US"/>
        </w:rPr>
        <w:t xml:space="preserve">The parameters listed in the table below involve the projection of the model output. These settings do not influence the model results in anyway. The </w:t>
      </w:r>
      <w:r w:rsidRPr="00752797">
        <w:rPr>
          <w:i/>
          <w:lang w:val="en-US"/>
        </w:rPr>
        <w:t>rotate</w:t>
      </w:r>
      <w:r w:rsidRPr="00752797">
        <w:rPr>
          <w:lang w:val="en-US"/>
        </w:rPr>
        <w:t xml:space="preserve"> keyword can be used to rotate the model output with an angle specified by the keyword </w:t>
      </w:r>
      <w:r w:rsidRPr="00752797">
        <w:rPr>
          <w:i/>
          <w:lang w:val="en-US"/>
        </w:rPr>
        <w:t>alfa</w:t>
      </w:r>
      <w:r w:rsidRPr="00752797">
        <w:rPr>
          <w:lang w:val="en-US"/>
        </w:rPr>
        <w:t xml:space="preserve">. The </w:t>
      </w:r>
      <w:r w:rsidRPr="00752797">
        <w:rPr>
          <w:i/>
          <w:lang w:val="en-US"/>
        </w:rPr>
        <w:t>projection</w:t>
      </w:r>
      <w:r w:rsidRPr="00752797">
        <w:rPr>
          <w:lang w:val="en-US"/>
        </w:rPr>
        <w:t xml:space="preserve"> string can hold a string specifying the coordinate reference system used and is stored in the netCDF output file as metadata.</w:t>
      </w:r>
    </w:p>
    <w:p w14:paraId="43F36666" w14:textId="77777777" w:rsidR="001935AF" w:rsidRDefault="001935AF" w:rsidP="002603CC">
      <w:pPr>
        <w:pStyle w:val="BodyText"/>
        <w:rPr>
          <w:lang w:val="en-US"/>
        </w:rPr>
      </w:pPr>
    </w:p>
    <w:p w14:paraId="6BAC1FCF" w14:textId="182B4D89" w:rsidR="001935AF" w:rsidRPr="00752797" w:rsidRDefault="001935AF" w:rsidP="001935AF">
      <w:pPr>
        <w:pStyle w:val="Caption"/>
        <w:rPr>
          <w:lang w:val="en-US"/>
        </w:rPr>
      </w:pPr>
      <w:proofErr w:type="gramStart"/>
      <w:r>
        <w:t xml:space="preserve">Table </w:t>
      </w:r>
      <w:r w:rsidR="00366571">
        <w:fldChar w:fldCharType="begin"/>
      </w:r>
      <w:r w:rsidR="00366571">
        <w:instrText xml:space="preserve"> STYLEREF 1 \s </w:instrText>
      </w:r>
      <w:r w:rsidR="00366571">
        <w:fldChar w:fldCharType="separate"/>
      </w:r>
      <w:r w:rsidR="002E51A3">
        <w:rPr>
          <w:noProof/>
        </w:rPr>
        <w:t>5</w:t>
      </w:r>
      <w:r w:rsidR="00366571">
        <w:fldChar w:fldCharType="end"/>
      </w:r>
      <w:r w:rsidR="00366571">
        <w:t>.</w:t>
      </w:r>
      <w:proofErr w:type="gramEnd"/>
      <w:r w:rsidR="00366571">
        <w:fldChar w:fldCharType="begin"/>
      </w:r>
      <w:r w:rsidR="00366571">
        <w:instrText xml:space="preserve"> SEQ Table \* ARABIC \s 1 </w:instrText>
      </w:r>
      <w:r w:rsidR="00366571">
        <w:fldChar w:fldCharType="separate"/>
      </w:r>
      <w:r w:rsidR="002E51A3">
        <w:rPr>
          <w:noProof/>
        </w:rPr>
        <w:t>12</w:t>
      </w:r>
      <w:r w:rsidR="00366571">
        <w:fldChar w:fldCharType="end"/>
      </w:r>
      <w:r>
        <w:tab/>
      </w:r>
      <w:r w:rsidRPr="00752797">
        <w:rPr>
          <w:lang w:val="en-US"/>
        </w:rPr>
        <w:t xml:space="preserve">Overview of available </w:t>
      </w:r>
      <w:r>
        <w:rPr>
          <w:lang w:val="en-US"/>
        </w:rPr>
        <w:t>keyword related to the output projection</w:t>
      </w:r>
    </w:p>
    <w:tbl>
      <w:tblPr>
        <w:tblStyle w:val="LightShading-Accent1"/>
        <w:tblW w:w="0" w:type="auto"/>
        <w:tblLook w:val="04A0" w:firstRow="1" w:lastRow="0" w:firstColumn="1" w:lastColumn="0" w:noHBand="0" w:noVBand="1"/>
      </w:tblPr>
      <w:tblGrid>
        <w:gridCol w:w="1799"/>
        <w:gridCol w:w="2238"/>
        <w:gridCol w:w="1263"/>
        <w:gridCol w:w="1433"/>
        <w:gridCol w:w="849"/>
        <w:gridCol w:w="1348"/>
      </w:tblGrid>
      <w:tr w:rsidR="00691D3B" w:rsidRPr="00752797" w14:paraId="287D5E9D"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454D3059" w14:textId="77777777" w:rsidR="00691D3B" w:rsidRPr="00752797" w:rsidRDefault="00691D3B" w:rsidP="002603CC">
            <w:pPr>
              <w:pStyle w:val="PlainText"/>
              <w:jc w:val="both"/>
            </w:pPr>
            <w:r w:rsidRPr="00752797">
              <w:t>keyword</w:t>
            </w:r>
          </w:p>
        </w:tc>
        <w:tc>
          <w:tcPr>
            <w:tcW w:w="2834" w:type="dxa"/>
          </w:tcPr>
          <w:p w14:paraId="3D44B2C1"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F8A699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4C01604E"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BD86EBE"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691D6A21"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699421F0"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A372B7" w14:textId="77777777" w:rsidR="00691D3B" w:rsidRPr="00752797" w:rsidRDefault="00691D3B" w:rsidP="002603CC">
            <w:pPr>
              <w:pStyle w:val="PlainText"/>
              <w:jc w:val="both"/>
            </w:pPr>
            <w:r w:rsidRPr="00752797">
              <w:t>projection</w:t>
            </w:r>
            <w:r w:rsidR="001B6449" w:rsidRPr="00752797">
              <w:t>+</w:t>
            </w:r>
          </w:p>
        </w:tc>
        <w:tc>
          <w:tcPr>
            <w:tcW w:w="2834" w:type="dxa"/>
          </w:tcPr>
          <w:p w14:paraId="5574D3D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Projection string</w:t>
            </w:r>
          </w:p>
        </w:tc>
        <w:tc>
          <w:tcPr>
            <w:tcW w:w="1417" w:type="dxa"/>
          </w:tcPr>
          <w:p w14:paraId="7DEF8E3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w:t>
            </w:r>
          </w:p>
        </w:tc>
        <w:tc>
          <w:tcPr>
            <w:tcW w:w="1984" w:type="dxa"/>
          </w:tcPr>
          <w:p w14:paraId="6A30774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605DA73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03E454C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7DAACDA"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2E6EC5F" w14:textId="77777777" w:rsidR="00691D3B" w:rsidRPr="00752797" w:rsidRDefault="00691D3B" w:rsidP="002603CC">
            <w:pPr>
              <w:pStyle w:val="PlainText"/>
              <w:jc w:val="both"/>
            </w:pPr>
            <w:r w:rsidRPr="00752797">
              <w:t>rotate</w:t>
            </w:r>
          </w:p>
        </w:tc>
        <w:tc>
          <w:tcPr>
            <w:tcW w:w="2834" w:type="dxa"/>
          </w:tcPr>
          <w:p w14:paraId="2006DFD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Rotate output as </w:t>
            </w:r>
            <w:r w:rsidR="004D2752" w:rsidRPr="00752797">
              <w:t>post processing</w:t>
            </w:r>
            <w:r w:rsidRPr="00752797">
              <w:t xml:space="preserve"> with given angle</w:t>
            </w:r>
          </w:p>
        </w:tc>
        <w:tc>
          <w:tcPr>
            <w:tcW w:w="1417" w:type="dxa"/>
          </w:tcPr>
          <w:p w14:paraId="42C6012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984" w:type="dxa"/>
          </w:tcPr>
          <w:p w14:paraId="41277BB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22C275C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192BFEC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3020D49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B2611BF" w14:textId="77777777" w:rsidR="00691D3B" w:rsidRPr="00752797" w:rsidRDefault="00691D3B" w:rsidP="002603CC">
            <w:pPr>
              <w:pStyle w:val="PlainText"/>
              <w:jc w:val="both"/>
            </w:pPr>
          </w:p>
        </w:tc>
        <w:tc>
          <w:tcPr>
            <w:tcW w:w="2834" w:type="dxa"/>
          </w:tcPr>
          <w:p w14:paraId="6E838B1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417" w:type="dxa"/>
          </w:tcPr>
          <w:p w14:paraId="477C3F8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049F25F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6881615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467FCE7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687ABFE" w14:textId="77777777" w:rsidR="009B7A2D" w:rsidRPr="00752797" w:rsidRDefault="009B7A2D" w:rsidP="009B7A2D">
      <w:pPr>
        <w:rPr>
          <w:lang w:val="en-US"/>
        </w:rPr>
      </w:pPr>
    </w:p>
    <w:p w14:paraId="4DDE3000" w14:textId="77777777" w:rsidR="009B7A2D" w:rsidRPr="00752797" w:rsidRDefault="009B7A2D" w:rsidP="009B7A2D">
      <w:pPr>
        <w:rPr>
          <w:b/>
          <w:iCs/>
          <w:szCs w:val="28"/>
          <w:lang w:val="en-US"/>
        </w:rPr>
      </w:pPr>
      <w:r w:rsidRPr="00752797">
        <w:rPr>
          <w:lang w:val="en-US"/>
        </w:rPr>
        <w:br w:type="page"/>
      </w:r>
    </w:p>
    <w:p w14:paraId="5FE44C3C" w14:textId="77777777" w:rsidR="00A52150" w:rsidRPr="00752797" w:rsidRDefault="00734E22" w:rsidP="004F3331">
      <w:pPr>
        <w:pStyle w:val="Heading6"/>
        <w:rPr>
          <w:lang w:val="en-US"/>
        </w:rPr>
      </w:pPr>
      <w:bookmarkStart w:id="744" w:name="_Toc431915799"/>
      <w:r w:rsidRPr="00752797">
        <w:rPr>
          <w:lang w:val="en-US"/>
        </w:rPr>
        <w:lastRenderedPageBreak/>
        <w:t>Numerical implementation</w:t>
      </w:r>
      <w:bookmarkEnd w:id="744"/>
      <w:r w:rsidRPr="00752797">
        <w:rPr>
          <w:lang w:val="en-US"/>
        </w:rPr>
        <w:t xml:space="preserve"> </w:t>
      </w:r>
    </w:p>
    <w:p w14:paraId="544D8AA3" w14:textId="4137AE3C" w:rsidR="00313B40" w:rsidRPr="00752797" w:rsidRDefault="007C40A3" w:rsidP="004F3331">
      <w:pPr>
        <w:pStyle w:val="Heading7"/>
        <w:rPr>
          <w:lang w:val="en-US"/>
        </w:rPr>
      </w:pPr>
      <w:r>
        <w:rPr>
          <w:lang w:val="en-US"/>
        </w:rPr>
        <w:fldChar w:fldCharType="begin"/>
      </w:r>
      <w:r>
        <w:rPr>
          <w:lang w:val="en-US"/>
        </w:rPr>
        <w:instrText xml:space="preserve"> MACROBUTTON MTEditEquationSection2 </w:instrText>
      </w:r>
      <w:r w:rsidRPr="007C40A3">
        <w:rPr>
          <w:rStyle w:val="MTEquationSection"/>
        </w:rPr>
        <w:instrText>Equation Section 6</w:instrText>
      </w:r>
      <w:bookmarkStart w:id="745" w:name="_Toc431915800"/>
      <w:r>
        <w:rPr>
          <w:lang w:val="en-US"/>
        </w:rPr>
        <w:fldChar w:fldCharType="end"/>
      </w:r>
      <w:r w:rsidR="00313B40" w:rsidRPr="00752797">
        <w:rPr>
          <w:lang w:val="en-US"/>
        </w:rPr>
        <w:t>Grid set-up</w:t>
      </w:r>
      <w:bookmarkEnd w:id="745"/>
    </w:p>
    <w:p w14:paraId="3DCC7E2F" w14:textId="14917ED9" w:rsidR="00313B40" w:rsidRDefault="00313B40" w:rsidP="002603CC">
      <w:pPr>
        <w:tabs>
          <w:tab w:val="left" w:pos="7200"/>
          <w:tab w:val="left" w:pos="7470"/>
        </w:tabs>
        <w:spacing w:line="240" w:lineRule="exact"/>
        <w:rPr>
          <w:lang w:val="en-US"/>
        </w:rPr>
      </w:pPr>
      <w:r w:rsidRPr="00752797">
        <w:rPr>
          <w:lang w:val="en-US"/>
        </w:rPr>
        <w:t xml:space="preserve">The new implementation </w:t>
      </w:r>
      <w:r w:rsidR="001935AF" w:rsidRPr="00752797">
        <w:rPr>
          <w:lang w:val="en-US"/>
        </w:rPr>
        <w:t>utilizes</w:t>
      </w:r>
      <w:r w:rsidRPr="00752797">
        <w:rPr>
          <w:lang w:val="en-US"/>
        </w:rPr>
        <w:t xml:space="preserve"> a curvilinear, staggered grid where depths, water levels, wave action and sediment concentrations are given in the cell </w:t>
      </w:r>
      <w:r w:rsidR="001935AF" w:rsidRPr="00752797">
        <w:rPr>
          <w:lang w:val="en-US"/>
        </w:rPr>
        <w:t>centers</w:t>
      </w:r>
      <w:r w:rsidRPr="00752797">
        <w:rPr>
          <w:lang w:val="en-US"/>
        </w:rPr>
        <w:t xml:space="preserve"> (denoted by subscript z) and velocities and sediment fluxes at the cell interfaces (denoted by subscript u or v). In </w:t>
      </w:r>
      <w:r w:rsidR="00DE1BF3">
        <w:rPr>
          <w:lang w:val="en-US"/>
        </w:rPr>
        <w:fldChar w:fldCharType="begin"/>
      </w:r>
      <w:r w:rsidR="00DE1BF3">
        <w:rPr>
          <w:lang w:val="en-US"/>
        </w:rPr>
        <w:instrText xml:space="preserve"> REF _Ref431819019 \h </w:instrText>
      </w:r>
      <w:r w:rsidR="00DE1BF3">
        <w:rPr>
          <w:lang w:val="en-US"/>
        </w:rPr>
      </w:r>
      <w:r w:rsidR="00DE1BF3">
        <w:rPr>
          <w:lang w:val="en-US"/>
        </w:rPr>
        <w:fldChar w:fldCharType="separate"/>
      </w:r>
      <w:r w:rsidR="002E51A3">
        <w:t xml:space="preserve">Figure </w:t>
      </w:r>
      <w:r w:rsidR="002E51A3">
        <w:rPr>
          <w:noProof/>
        </w:rPr>
        <w:t>5</w:t>
      </w:r>
      <w:r w:rsidR="002E51A3">
        <w:t>.</w:t>
      </w:r>
      <w:r w:rsidR="002E51A3">
        <w:rPr>
          <w:noProof/>
        </w:rPr>
        <w:t>1</w:t>
      </w:r>
      <w:r w:rsidR="00DE1BF3">
        <w:rPr>
          <w:lang w:val="en-US"/>
        </w:rPr>
        <w:fldChar w:fldCharType="end"/>
      </w:r>
      <w:r w:rsidRPr="00752797">
        <w:rPr>
          <w:lang w:val="en-US"/>
        </w:rPr>
        <w:t xml:space="preserve">the z, u, v and c (corner) points with the same numbering are shown. The grid directions are named s and n; grid distances are denoted by </w:t>
      </w:r>
      <w:r w:rsidR="00030302" w:rsidRPr="00030302">
        <w:rPr>
          <w:i/>
          <w:lang w:val="en-US"/>
        </w:rPr>
        <w:t>Δs</w:t>
      </w:r>
      <w:r w:rsidR="00030302">
        <w:rPr>
          <w:lang w:val="en-US"/>
        </w:rPr>
        <w:t xml:space="preserve"> </w:t>
      </w:r>
      <w:r w:rsidRPr="00752797">
        <w:rPr>
          <w:lang w:val="en-US"/>
        </w:rPr>
        <w:t xml:space="preserve">and </w:t>
      </w:r>
      <w:proofErr w:type="gramStart"/>
      <w:r w:rsidR="00030302" w:rsidRPr="00030302">
        <w:rPr>
          <w:i/>
          <w:lang w:val="en-US"/>
        </w:rPr>
        <w:t>Δn</w:t>
      </w:r>
      <w:proofErr w:type="gramEnd"/>
      <w:r w:rsidRPr="00752797">
        <w:rPr>
          <w:lang w:val="en-US"/>
        </w:rPr>
        <w:t xml:space="preserve">, with subscripts referring to the point where they are defined. A finite-volume approach is utilized where mass, momentum and wave action are strictly conserved.  In </w:t>
      </w:r>
      <w:r w:rsidR="00030302" w:rsidRPr="00752797">
        <w:rPr>
          <w:lang w:val="en-US"/>
        </w:rPr>
        <w:t>the middle</w:t>
      </w:r>
      <w:r w:rsidRPr="00752797">
        <w:rPr>
          <w:lang w:val="en-US"/>
        </w:rPr>
        <w:t xml:space="preserve"> panel of </w:t>
      </w:r>
      <w:r w:rsidR="00DE1BF3">
        <w:rPr>
          <w:lang w:val="en-US"/>
        </w:rPr>
        <w:fldChar w:fldCharType="begin"/>
      </w:r>
      <w:r w:rsidR="00DE1BF3">
        <w:rPr>
          <w:lang w:val="en-US"/>
        </w:rPr>
        <w:instrText xml:space="preserve"> REF _Ref431819019 \h </w:instrText>
      </w:r>
      <w:r w:rsidR="00DE1BF3">
        <w:rPr>
          <w:lang w:val="en-US"/>
        </w:rPr>
      </w:r>
      <w:r w:rsidR="00DE1BF3">
        <w:rPr>
          <w:lang w:val="en-US"/>
        </w:rPr>
        <w:fldChar w:fldCharType="separate"/>
      </w:r>
      <w:r w:rsidR="002E51A3">
        <w:t xml:space="preserve">Figure </w:t>
      </w:r>
      <w:r w:rsidR="002E51A3">
        <w:rPr>
          <w:noProof/>
        </w:rPr>
        <w:t>5</w:t>
      </w:r>
      <w:r w:rsidR="002E51A3">
        <w:t>.</w:t>
      </w:r>
      <w:r w:rsidR="002E51A3">
        <w:rPr>
          <w:noProof/>
        </w:rPr>
        <w:t>1</w:t>
      </w:r>
      <w:r w:rsidR="00DE1BF3">
        <w:rPr>
          <w:lang w:val="en-US"/>
        </w:rPr>
        <w:fldChar w:fldCharType="end"/>
      </w:r>
      <w:r w:rsidRPr="00752797">
        <w:rPr>
          <w:lang w:val="en-US"/>
        </w:rPr>
        <w:t xml:space="preserve">, the control volume for the mass balance is shown with the corresponding grid distances around the </w:t>
      </w:r>
      <w:r w:rsidRPr="00752797">
        <w:rPr>
          <w:i/>
          <w:lang w:val="en-US"/>
        </w:rPr>
        <w:t>u-</w:t>
      </w:r>
      <w:r w:rsidRPr="00752797">
        <w:rPr>
          <w:lang w:val="en-US"/>
        </w:rPr>
        <w:t xml:space="preserve"> and </w:t>
      </w:r>
      <w:r w:rsidRPr="00752797">
        <w:rPr>
          <w:i/>
          <w:lang w:val="en-US"/>
        </w:rPr>
        <w:t>v-</w:t>
      </w:r>
      <w:r w:rsidRPr="00752797">
        <w:rPr>
          <w:lang w:val="en-US"/>
        </w:rPr>
        <w:t xml:space="preserve">points. The right panel explains the numbering of the fluxes </w:t>
      </w:r>
      <w:r w:rsidRPr="00752797">
        <w:rPr>
          <w:i/>
          <w:lang w:val="en-US"/>
        </w:rPr>
        <w:t xml:space="preserve">Q </w:t>
      </w:r>
      <w:r w:rsidRPr="00752797">
        <w:rPr>
          <w:lang w:val="en-US"/>
        </w:rPr>
        <w:t xml:space="preserve">and the volume </w:t>
      </w:r>
      <w:r w:rsidRPr="00752797">
        <w:rPr>
          <w:i/>
          <w:lang w:val="en-US"/>
        </w:rPr>
        <w:t>V</w:t>
      </w:r>
      <w:r w:rsidRPr="00752797">
        <w:rPr>
          <w:lang w:val="en-US"/>
        </w:rPr>
        <w:t>.</w:t>
      </w:r>
    </w:p>
    <w:p w14:paraId="14B6DD24" w14:textId="77777777" w:rsidR="001B2A95" w:rsidRPr="00752797" w:rsidRDefault="001B2A95" w:rsidP="002603CC">
      <w:pPr>
        <w:tabs>
          <w:tab w:val="left" w:pos="7200"/>
          <w:tab w:val="left" w:pos="7470"/>
        </w:tabs>
        <w:spacing w:line="240" w:lineRule="exact"/>
        <w:rPr>
          <w:lang w:val="en-US"/>
        </w:rPr>
      </w:pPr>
    </w:p>
    <w:p w14:paraId="6911AB49" w14:textId="77777777" w:rsidR="00313B40" w:rsidRPr="00752797" w:rsidRDefault="00313B40" w:rsidP="001B2A95">
      <w:pPr>
        <w:keepNext/>
        <w:tabs>
          <w:tab w:val="left" w:pos="7200"/>
          <w:tab w:val="left" w:pos="7470"/>
        </w:tabs>
        <w:jc w:val="center"/>
        <w:rPr>
          <w:lang w:val="en-US"/>
        </w:rPr>
      </w:pPr>
      <w:r w:rsidRPr="00752797">
        <w:rPr>
          <w:noProof/>
          <w:lang w:eastAsia="zh-CN"/>
        </w:rPr>
        <w:drawing>
          <wp:inline distT="0" distB="0" distL="0" distR="0" wp14:anchorId="39DAA61A" wp14:editId="1422FF5A">
            <wp:extent cx="6086656" cy="13879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0" cstate="print"/>
                    <a:srcRect/>
                    <a:stretch>
                      <a:fillRect/>
                    </a:stretch>
                  </pic:blipFill>
                  <pic:spPr bwMode="auto">
                    <a:xfrm>
                      <a:off x="0" y="0"/>
                      <a:ext cx="6086865" cy="1387976"/>
                    </a:xfrm>
                    <a:prstGeom prst="rect">
                      <a:avLst/>
                    </a:prstGeom>
                    <a:noFill/>
                    <a:ln w="9525">
                      <a:noFill/>
                      <a:miter lim="800000"/>
                      <a:headEnd/>
                      <a:tailEnd/>
                    </a:ln>
                  </pic:spPr>
                </pic:pic>
              </a:graphicData>
            </a:graphic>
          </wp:inline>
        </w:drawing>
      </w:r>
    </w:p>
    <w:p w14:paraId="65E50408" w14:textId="2CBC0F78" w:rsidR="00313B40" w:rsidRPr="00C4016B" w:rsidRDefault="00AD3446" w:rsidP="00AD3446">
      <w:pPr>
        <w:pStyle w:val="Caption"/>
        <w:ind w:left="1440" w:hanging="1440"/>
      </w:pPr>
      <w:bookmarkStart w:id="746" w:name="_Ref431819019"/>
      <w:bookmarkStart w:id="747" w:name="_Ref411935479"/>
      <w:proofErr w:type="gramStart"/>
      <w:r>
        <w:t xml:space="preserve">Figure </w:t>
      </w:r>
      <w:r w:rsidR="00366571">
        <w:fldChar w:fldCharType="begin"/>
      </w:r>
      <w:r w:rsidR="00366571">
        <w:instrText xml:space="preserve"> STYLEREF 1 \s </w:instrText>
      </w:r>
      <w:r w:rsidR="00366571">
        <w:fldChar w:fldCharType="separate"/>
      </w:r>
      <w:r w:rsidR="002E51A3">
        <w:rPr>
          <w:noProof/>
        </w:rPr>
        <w:t>5</w:t>
      </w:r>
      <w:r w:rsidR="00366571">
        <w:fldChar w:fldCharType="end"/>
      </w:r>
      <w:r w:rsidR="00366571">
        <w:t>.</w:t>
      </w:r>
      <w:proofErr w:type="gramEnd"/>
      <w:r w:rsidR="00366571">
        <w:fldChar w:fldCharType="begin"/>
      </w:r>
      <w:r w:rsidR="00366571">
        <w:instrText xml:space="preserve"> SEQ Figure \* ARABIC \s 1 </w:instrText>
      </w:r>
      <w:r w:rsidR="00366571">
        <w:fldChar w:fldCharType="separate"/>
      </w:r>
      <w:r w:rsidR="002E51A3">
        <w:rPr>
          <w:noProof/>
        </w:rPr>
        <w:t>1</w:t>
      </w:r>
      <w:r w:rsidR="00366571">
        <w:fldChar w:fldCharType="end"/>
      </w:r>
      <w:bookmarkEnd w:id="746"/>
      <w:r w:rsidR="001B2A95" w:rsidRPr="00C4016B">
        <w:tab/>
      </w:r>
      <w:r w:rsidR="00313B40" w:rsidRPr="00C4016B">
        <w:t>Location of staggered grid points (left panel); definition of grid distances (middle) and terms in volume balance (right)</w:t>
      </w:r>
      <w:bookmarkEnd w:id="747"/>
    </w:p>
    <w:p w14:paraId="1DD8920E" w14:textId="77777777" w:rsidR="00313B40" w:rsidRPr="00752797" w:rsidRDefault="00313B40" w:rsidP="002603CC">
      <w:pPr>
        <w:pStyle w:val="Caption"/>
        <w:tabs>
          <w:tab w:val="left" w:pos="7200"/>
          <w:tab w:val="left" w:pos="7470"/>
        </w:tabs>
        <w:spacing w:after="120"/>
        <w:ind w:left="0" w:firstLine="0"/>
        <w:jc w:val="both"/>
        <w:rPr>
          <w:b/>
          <w:bCs w:val="0"/>
          <w:lang w:val="en-US"/>
        </w:rPr>
      </w:pPr>
    </w:p>
    <w:p w14:paraId="1867F330" w14:textId="77777777" w:rsidR="0073638B" w:rsidRPr="00752797" w:rsidRDefault="0073638B" w:rsidP="004F3331">
      <w:pPr>
        <w:pStyle w:val="Heading7"/>
        <w:rPr>
          <w:lang w:val="en-US"/>
        </w:rPr>
      </w:pPr>
      <w:bookmarkStart w:id="748" w:name="_Toc410145831"/>
      <w:bookmarkStart w:id="749" w:name="_Toc431915801"/>
      <w:r w:rsidRPr="00752797">
        <w:rPr>
          <w:lang w:val="en-US"/>
        </w:rPr>
        <w:t>Wave action balance</w:t>
      </w:r>
      <w:bookmarkEnd w:id="749"/>
    </w:p>
    <w:p w14:paraId="66E93294" w14:textId="77777777" w:rsidR="0073638B" w:rsidRPr="00752797" w:rsidRDefault="0073638B" w:rsidP="004F3331">
      <w:pPr>
        <w:pStyle w:val="Heading8"/>
        <w:rPr>
          <w:lang w:val="en-US"/>
        </w:rPr>
      </w:pPr>
      <w:bookmarkStart w:id="750" w:name="_Toc410145830"/>
      <w:bookmarkStart w:id="751" w:name="_Toc431915802"/>
      <w:r w:rsidRPr="00752797">
        <w:rPr>
          <w:lang w:val="en-US"/>
        </w:rPr>
        <w:t>Surfbeat solver</w:t>
      </w:r>
      <w:bookmarkEnd w:id="750"/>
      <w:bookmarkEnd w:id="751"/>
    </w:p>
    <w:p w14:paraId="1B46562C" w14:textId="77777777" w:rsidR="0073638B" w:rsidRPr="00752797" w:rsidRDefault="0073638B" w:rsidP="0073638B">
      <w:pPr>
        <w:rPr>
          <w:lang w:val="en-US"/>
        </w:rPr>
      </w:pPr>
      <w:r w:rsidRPr="00752797">
        <w:rPr>
          <w:lang w:val="en-US"/>
        </w:rPr>
        <w:t>The time-varying wave action balance solved in XBeach is as follows:</w:t>
      </w:r>
    </w:p>
    <w:p w14:paraId="5D234DD8" w14:textId="77777777" w:rsidR="00F03B36" w:rsidRDefault="00F03B36" w:rsidP="0073638B">
      <w:pPr>
        <w:rPr>
          <w:lang w:val="en-US"/>
        </w:rPr>
      </w:pPr>
    </w:p>
    <w:p w14:paraId="56D07991" w14:textId="504A4AA6" w:rsidR="00F03B36" w:rsidRDefault="00F03B36" w:rsidP="00F03B36">
      <w:pPr>
        <w:pStyle w:val="MTDisplayEquation"/>
        <w:rPr>
          <w:lang w:val="en-US"/>
        </w:rPr>
      </w:pPr>
      <w:r>
        <w:rPr>
          <w:lang w:val="en-US"/>
        </w:rPr>
        <w:tab/>
      </w:r>
      <w:r w:rsidR="00DD43CF" w:rsidRPr="00DD43CF">
        <w:rPr>
          <w:position w:val="-28"/>
          <w:lang w:val="en-US"/>
        </w:rPr>
        <w:object w:dxaOrig="3440" w:dyaOrig="700" w14:anchorId="5DC77110">
          <v:shape id="_x0000_i4855" type="#_x0000_t75" style="width:171.75pt;height:35.25pt" o:ole="">
            <v:imagedata r:id="rId271" o:title=""/>
          </v:shape>
          <o:OLEObject Type="Embed" ProgID="Equation.DSMT4" ShapeID="_x0000_i4855" DrawAspect="Content" ObjectID="_1505662350" r:id="rId272"/>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52" w:name="ZEqnNum572967"/>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52"/>
      <w:r w:rsidR="00D73007">
        <w:rPr>
          <w:lang w:val="en-US"/>
        </w:rPr>
        <w:fldChar w:fldCharType="end"/>
      </w:r>
    </w:p>
    <w:p w14:paraId="2E6E416B" w14:textId="77777777" w:rsidR="00F03B36" w:rsidRDefault="00F03B36" w:rsidP="0073638B">
      <w:pPr>
        <w:rPr>
          <w:lang w:val="en-US"/>
        </w:rPr>
      </w:pPr>
    </w:p>
    <w:p w14:paraId="2D55A9BC" w14:textId="4D1E9FE4" w:rsidR="0073638B" w:rsidRPr="00752797" w:rsidRDefault="0073638B" w:rsidP="0073638B">
      <w:pPr>
        <w:rPr>
          <w:lang w:val="en-US"/>
        </w:rPr>
      </w:pPr>
      <w:r w:rsidRPr="00752797">
        <w:rPr>
          <w:lang w:val="en-US"/>
        </w:rPr>
        <w:t xml:space="preserve">Where </w:t>
      </w:r>
      <w:r w:rsidR="00C6547B">
        <w:rPr>
          <w:i/>
          <w:lang w:val="en-US"/>
        </w:rPr>
        <w:t>A</w:t>
      </w:r>
      <w:r w:rsidRPr="00752797">
        <w:rPr>
          <w:lang w:val="en-US"/>
        </w:rPr>
        <w:t xml:space="preserve"> is the wave energy or wave action, </w:t>
      </w:r>
      <w:r w:rsidR="001B2A95">
        <w:rPr>
          <w:i/>
          <w:lang w:val="en-US"/>
        </w:rPr>
        <w:t>c</w:t>
      </w:r>
      <w:r w:rsidRPr="00E54897">
        <w:rPr>
          <w:i/>
          <w:vertAlign w:val="subscript"/>
          <w:lang w:val="en-US"/>
        </w:rPr>
        <w:t>g</w:t>
      </w:r>
      <w:r w:rsidRPr="00752797">
        <w:rPr>
          <w:lang w:val="en-US"/>
        </w:rPr>
        <w:t xml:space="preserve"> is the group velocity, </w:t>
      </w:r>
      <w:r w:rsidR="001B2A95" w:rsidRPr="00E54897">
        <w:rPr>
          <w:i/>
          <w:lang w:val="en-US"/>
        </w:rPr>
        <w:t>c</w:t>
      </w:r>
      <w:r w:rsidR="001B2A95" w:rsidRPr="00E54897">
        <w:rPr>
          <w:i/>
          <w:vertAlign w:val="subscript"/>
          <w:lang w:val="en-US"/>
        </w:rPr>
        <w:t>Θ</w:t>
      </w:r>
      <w:r w:rsidR="001B2A95">
        <w:rPr>
          <w:lang w:val="en-US"/>
        </w:rPr>
        <w:t xml:space="preserve"> </w:t>
      </w:r>
      <w:r w:rsidRPr="00752797">
        <w:rPr>
          <w:lang w:val="en-US"/>
        </w:rPr>
        <w:t xml:space="preserve">the refraction speed in theta-space and </w:t>
      </w:r>
      <w:r w:rsidR="00EE5678" w:rsidRPr="00EE5678">
        <w:rPr>
          <w:i/>
          <w:lang w:val="en-US"/>
        </w:rPr>
        <w:t>SINK</w:t>
      </w:r>
      <w:r w:rsidRPr="00752797">
        <w:rPr>
          <w:lang w:val="en-US"/>
        </w:rPr>
        <w:t xml:space="preserve"> ref</w:t>
      </w:r>
      <w:r w:rsidR="00EE5678">
        <w:rPr>
          <w:lang w:val="en-US"/>
        </w:rPr>
        <w:t xml:space="preserve">ers to effects of wave breaking, vegetation and </w:t>
      </w:r>
      <w:r w:rsidRPr="00752797">
        <w:rPr>
          <w:lang w:val="en-US"/>
        </w:rPr>
        <w:t>bottom friction.</w:t>
      </w:r>
      <w:r w:rsidR="00E54897">
        <w:rPr>
          <w:lang w:val="en-US"/>
        </w:rPr>
        <w:t xml:space="preserve"> </w:t>
      </w:r>
      <w:r w:rsidRPr="00752797">
        <w:rPr>
          <w:lang w:val="en-US"/>
        </w:rPr>
        <w:t xml:space="preserve">Again, the advection terms are the only ones affected by the curvilinear scheme so we will </w:t>
      </w:r>
      <w:r w:rsidRPr="00262C56">
        <w:t>discuss their treatment in detail. The control volume is the sa</w:t>
      </w:r>
      <w:r w:rsidR="0095750F" w:rsidRPr="00262C56">
        <w:t xml:space="preserve">me as for the mass balance. In </w:t>
      </w:r>
      <w:r w:rsidR="00F2174A" w:rsidRPr="00262C56">
        <w:fldChar w:fldCharType="begin"/>
      </w:r>
      <w:r w:rsidR="00F2174A" w:rsidRPr="00262C56">
        <w:instrText xml:space="preserve"> GOTOBUTTON ZEqnNum572967  \* MERGEFORMAT </w:instrText>
      </w:r>
      <w:r w:rsidR="00F2174A" w:rsidRPr="00262C56">
        <w:fldChar w:fldCharType="begin"/>
      </w:r>
      <w:r w:rsidR="00F2174A" w:rsidRPr="00262C56">
        <w:instrText xml:space="preserve"> REF ZEqnNum572967 \* Charformat \! \* MERGEFORMAT </w:instrText>
      </w:r>
      <w:r w:rsidR="00F2174A" w:rsidRPr="00262C56">
        <w:fldChar w:fldCharType="separate"/>
      </w:r>
      <w:r w:rsidR="002E51A3" w:rsidRPr="00E32CB9">
        <w:instrText>(C.4)</w:instrText>
      </w:r>
      <w:r w:rsidR="00F2174A" w:rsidRPr="00262C56">
        <w:fldChar w:fldCharType="end"/>
      </w:r>
      <w:r w:rsidR="00F2174A" w:rsidRPr="00262C56">
        <w:fldChar w:fldCharType="end"/>
      </w:r>
      <w:r w:rsidRPr="00262C56">
        <w:t xml:space="preserve"> the procedure to compute the wave energy fluxes across the cell boundaries is outlined. All variables</w:t>
      </w:r>
      <w:r w:rsidRPr="00752797">
        <w:rPr>
          <w:lang w:val="en-US"/>
        </w:rPr>
        <w:t xml:space="preserve"> should also have an index </w:t>
      </w:r>
      <w:r w:rsidRPr="00752797">
        <w:rPr>
          <w:i/>
          <w:lang w:val="en-US"/>
        </w:rPr>
        <w:t>itheta</w:t>
      </w:r>
      <w:r w:rsidRPr="00752797">
        <w:rPr>
          <w:lang w:val="en-US"/>
        </w:rPr>
        <w:t xml:space="preserve"> referring to the directional grid, but for brevity these are omitted here. </w:t>
      </w:r>
    </w:p>
    <w:p w14:paraId="4A5D6BF6" w14:textId="77777777" w:rsidR="0073638B" w:rsidRPr="00752797" w:rsidRDefault="0073638B" w:rsidP="0073638B">
      <w:pPr>
        <w:rPr>
          <w:lang w:val="en-US"/>
        </w:rPr>
      </w:pPr>
    </w:p>
    <w:p w14:paraId="7D038DF6" w14:textId="77777777" w:rsidR="0073638B" w:rsidRPr="00752797" w:rsidRDefault="0073638B" w:rsidP="0073638B">
      <w:pPr>
        <w:rPr>
          <w:lang w:val="en-US"/>
        </w:rPr>
      </w:pPr>
      <w:r w:rsidRPr="00752797">
        <w:rPr>
          <w:lang w:val="en-US"/>
        </w:rPr>
        <w:t>The component of the group velocity normal to the cell boundary, at the cell boundary, is interpolated from the two adjacent cell center points. Depending on the direction of this component, the wave energy at the cell boundary is computed using linear extrapolation based on the two upwind points, taking into account their grid distances. This second order upwind discretization preserves the propagation of wave groups with little numerical diffusion.</w:t>
      </w:r>
    </w:p>
    <w:p w14:paraId="0C6A0F28" w14:textId="77777777" w:rsidR="0073638B" w:rsidRPr="00752797" w:rsidRDefault="0073638B" w:rsidP="0073638B">
      <w:pPr>
        <w:pStyle w:val="MTDisplayEquation"/>
        <w:tabs>
          <w:tab w:val="left" w:pos="7200"/>
          <w:tab w:val="left" w:pos="7470"/>
        </w:tabs>
        <w:rPr>
          <w:lang w:val="en-US"/>
        </w:rPr>
      </w:pPr>
    </w:p>
    <w:p w14:paraId="4728D712" w14:textId="2AE8C2A6" w:rsidR="00E54897" w:rsidRDefault="00E54897" w:rsidP="00E54897">
      <w:pPr>
        <w:pStyle w:val="MTDisplayEquation"/>
        <w:rPr>
          <w:lang w:val="en-US"/>
        </w:rPr>
      </w:pPr>
      <w:r>
        <w:rPr>
          <w:lang w:val="en-US"/>
        </w:rPr>
        <w:lastRenderedPageBreak/>
        <w:tab/>
      </w:r>
      <w:r w:rsidR="00DD43CF" w:rsidRPr="00030302">
        <w:rPr>
          <w:position w:val="-76"/>
          <w:lang w:val="en-US"/>
        </w:rPr>
        <w:object w:dxaOrig="6320" w:dyaOrig="5940" w14:anchorId="59BD500B">
          <v:shape id="_x0000_i4858" type="#_x0000_t75" style="width:317.25pt;height:297pt" o:ole="">
            <v:imagedata r:id="rId273" o:title=""/>
          </v:shape>
          <o:OLEObject Type="Embed" ProgID="Equation.DSMT4" ShapeID="_x0000_i4858" DrawAspect="Content" ObjectID="_1505662351" r:id="rId274"/>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04CF9F4A" w14:textId="77777777" w:rsidR="00E54897" w:rsidRDefault="00E54897" w:rsidP="0073638B">
      <w:pPr>
        <w:rPr>
          <w:lang w:val="en-US"/>
        </w:rPr>
      </w:pPr>
    </w:p>
    <w:p w14:paraId="21B4B861" w14:textId="77777777" w:rsidR="0073638B" w:rsidRPr="00752797" w:rsidRDefault="0073638B" w:rsidP="0073638B">
      <w:pPr>
        <w:rPr>
          <w:lang w:val="en-US"/>
        </w:rPr>
      </w:pPr>
      <w:r w:rsidRPr="00752797">
        <w:rPr>
          <w:lang w:val="en-US"/>
        </w:rPr>
        <w:t>The other three fluxes are computed in a similar way; for brevity we will not present all formulations.</w:t>
      </w:r>
    </w:p>
    <w:p w14:paraId="2D123070" w14:textId="77777777" w:rsidR="0073638B" w:rsidRPr="00752797" w:rsidRDefault="0073638B" w:rsidP="0073638B">
      <w:pPr>
        <w:rPr>
          <w:lang w:val="en-US"/>
        </w:rPr>
      </w:pPr>
    </w:p>
    <w:p w14:paraId="014E156E" w14:textId="77777777" w:rsidR="009148F9" w:rsidRDefault="0073638B" w:rsidP="009148F9">
      <w:pPr>
        <w:rPr>
          <w:lang w:val="en-US"/>
        </w:rPr>
      </w:pPr>
      <w:r w:rsidRPr="00752797">
        <w:rPr>
          <w:lang w:val="en-US"/>
        </w:rPr>
        <w:t>The time integration is explicit and the same as in the original implementation. The advection in u- and v-direction is computed simply by adding the four fluxes and dividing by the cell area. This procedure guarantees conservation of wave energy.</w:t>
      </w:r>
    </w:p>
    <w:p w14:paraId="3771E126" w14:textId="3E802575" w:rsidR="009148F9" w:rsidRDefault="009148F9" w:rsidP="009148F9">
      <w:pPr>
        <w:pStyle w:val="MTDisplayEquation"/>
        <w:rPr>
          <w:lang w:val="en-US"/>
        </w:rPr>
      </w:pPr>
      <w:r w:rsidRPr="00030302">
        <w:rPr>
          <w:b/>
          <w:lang w:val="en-US"/>
        </w:rPr>
        <w:tab/>
      </w:r>
      <w:r w:rsidR="00DD43CF" w:rsidRPr="009148F9">
        <w:rPr>
          <w:position w:val="-30"/>
          <w:lang w:val="en-US"/>
        </w:rPr>
        <w:object w:dxaOrig="8860" w:dyaOrig="760" w14:anchorId="7D45A662">
          <v:shape id="_x0000_i4861" type="#_x0000_t75" style="width:443.25pt;height:38.25pt" o:ole="">
            <v:imagedata r:id="rId275" o:title=""/>
          </v:shape>
          <o:OLEObject Type="Embed" ProgID="Equation.DSMT4" ShapeID="_x0000_i4861" DrawAspect="Content" ObjectID="_1505662352" r:id="rId276"/>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53" w:name="ZEqnNum787713"/>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53"/>
      <w:r w:rsidR="00D73007">
        <w:rPr>
          <w:lang w:val="en-US"/>
        </w:rPr>
        <w:fldChar w:fldCharType="end"/>
      </w:r>
    </w:p>
    <w:p w14:paraId="26D739C6" w14:textId="77777777" w:rsidR="009148F9" w:rsidRDefault="009148F9" w:rsidP="009148F9">
      <w:pPr>
        <w:rPr>
          <w:lang w:val="en-US"/>
        </w:rPr>
      </w:pPr>
    </w:p>
    <w:p w14:paraId="0D83F98D" w14:textId="2B98DC34" w:rsidR="0073638B" w:rsidRPr="00752797" w:rsidRDefault="0073638B" w:rsidP="009148F9">
      <w:pPr>
        <w:rPr>
          <w:lang w:val="en-US"/>
        </w:rPr>
      </w:pPr>
      <w:r w:rsidRPr="00752797">
        <w:rPr>
          <w:lang w:val="en-US"/>
        </w:rPr>
        <w:t>The procedure for the roller energy balance is identical to that for the wave energy balance and will not be repeated here.</w:t>
      </w:r>
    </w:p>
    <w:p w14:paraId="4E90E75F" w14:textId="77777777" w:rsidR="0073638B" w:rsidRPr="00752797" w:rsidRDefault="0073638B" w:rsidP="004F3331">
      <w:pPr>
        <w:pStyle w:val="Heading8"/>
        <w:rPr>
          <w:lang w:val="en-US"/>
        </w:rPr>
      </w:pPr>
      <w:bookmarkStart w:id="754" w:name="_Toc410145829"/>
      <w:bookmarkStart w:id="755" w:name="_Toc431915803"/>
      <w:r w:rsidRPr="00752797">
        <w:rPr>
          <w:lang w:val="en-US"/>
        </w:rPr>
        <w:t>Stationary solver</w:t>
      </w:r>
      <w:bookmarkEnd w:id="754"/>
      <w:bookmarkEnd w:id="755"/>
    </w:p>
    <w:p w14:paraId="28090373" w14:textId="5529DA76" w:rsidR="0073638B" w:rsidRPr="00752797" w:rsidRDefault="0073638B" w:rsidP="0073638B">
      <w:pPr>
        <w:rPr>
          <w:lang w:val="en-US"/>
        </w:rPr>
      </w:pPr>
      <w:r w:rsidRPr="00752797">
        <w:rPr>
          <w:lang w:val="en-US"/>
        </w:rPr>
        <w:t xml:space="preserve">In the stationary solver the wave energy and roller energy balances are solved line by line, from the seaward boundary landward. For each line the automatic </w:t>
      </w:r>
      <w:r w:rsidR="00030302" w:rsidRPr="00752797">
        <w:rPr>
          <w:lang w:val="en-US"/>
        </w:rPr>
        <w:t>time step</w:t>
      </w:r>
      <w:r w:rsidRPr="00752797">
        <w:rPr>
          <w:lang w:val="en-US"/>
        </w:rPr>
        <w:t xml:space="preserve"> is computed and the quasi-time-</w:t>
      </w:r>
      <w:r w:rsidR="0095750F">
        <w:rPr>
          <w:lang w:val="en-US"/>
        </w:rPr>
        <w:t xml:space="preserve">dependent balance according to </w:t>
      </w:r>
      <w:r w:rsidR="00030302">
        <w:rPr>
          <w:lang w:val="en-US"/>
        </w:rPr>
        <w:fldChar w:fldCharType="begin"/>
      </w:r>
      <w:r w:rsidR="00030302">
        <w:rPr>
          <w:lang w:val="en-US"/>
        </w:rPr>
        <w:instrText xml:space="preserve"> GOTOBUTTON ZEqnNum787713  \* MERGEFORMAT </w:instrText>
      </w:r>
      <w:r w:rsidR="00030302">
        <w:rPr>
          <w:lang w:val="en-US"/>
        </w:rPr>
        <w:fldChar w:fldCharType="begin"/>
      </w:r>
      <w:r w:rsidR="00030302">
        <w:rPr>
          <w:lang w:val="en-US"/>
        </w:rPr>
        <w:instrText xml:space="preserve"> REF ZEqnNum787713 \* Charformat \! \* MERGEFORMAT </w:instrText>
      </w:r>
      <w:r w:rsidR="00030302">
        <w:rPr>
          <w:lang w:val="en-US"/>
        </w:rPr>
        <w:fldChar w:fldCharType="separate"/>
      </w:r>
      <w:r w:rsidR="002E51A3">
        <w:rPr>
          <w:lang w:val="en-US"/>
        </w:rPr>
        <w:instrText>(C.4)</w:instrText>
      </w:r>
      <w:r w:rsidR="00030302">
        <w:rPr>
          <w:lang w:val="en-US"/>
        </w:rPr>
        <w:fldChar w:fldCharType="end"/>
      </w:r>
      <w:r w:rsidR="00030302">
        <w:rPr>
          <w:lang w:val="en-US"/>
        </w:rPr>
        <w:fldChar w:fldCharType="end"/>
      </w:r>
      <w:r w:rsidRPr="00752797">
        <w:rPr>
          <w:lang w:val="en-US"/>
        </w:rPr>
        <w:t xml:space="preserve"> is solved until convergence or the maximum number of iterations is reached, after which the solver moves to the next line. </w:t>
      </w:r>
    </w:p>
    <w:p w14:paraId="7CD627BE" w14:textId="6AE68A31" w:rsidR="0073638B" w:rsidRPr="00752797" w:rsidRDefault="0073638B" w:rsidP="0073638B">
      <w:pPr>
        <w:rPr>
          <w:i/>
          <w:lang w:val="en-US"/>
        </w:rPr>
      </w:pPr>
      <w:r w:rsidRPr="00752797">
        <w:rPr>
          <w:lang w:val="en-US"/>
        </w:rPr>
        <w:t xml:space="preserve">The iteration is controlled by the </w:t>
      </w:r>
      <w:r w:rsidR="00030302">
        <w:rPr>
          <w:lang w:val="en-US"/>
        </w:rPr>
        <w:t>keywords</w:t>
      </w:r>
      <w:r w:rsidRPr="00752797">
        <w:rPr>
          <w:lang w:val="en-US"/>
        </w:rPr>
        <w:t xml:space="preserve"> </w:t>
      </w:r>
      <w:proofErr w:type="gramStart"/>
      <w:r w:rsidRPr="00752797">
        <w:rPr>
          <w:i/>
          <w:lang w:val="en-US"/>
        </w:rPr>
        <w:t xml:space="preserve">maxiter </w:t>
      </w:r>
      <w:r w:rsidRPr="00752797">
        <w:rPr>
          <w:lang w:val="en-US"/>
        </w:rPr>
        <w:t xml:space="preserve"> and</w:t>
      </w:r>
      <w:proofErr w:type="gramEnd"/>
      <w:r w:rsidRPr="00752797">
        <w:rPr>
          <w:lang w:val="en-US"/>
        </w:rPr>
        <w:t xml:space="preserve"> </w:t>
      </w:r>
      <w:r w:rsidRPr="00752797">
        <w:rPr>
          <w:i/>
          <w:lang w:val="en-US"/>
        </w:rPr>
        <w:t>maxerror.</w:t>
      </w:r>
    </w:p>
    <w:p w14:paraId="00AD072B" w14:textId="77777777" w:rsidR="00030302" w:rsidRDefault="00030302">
      <w:pPr>
        <w:spacing w:line="240" w:lineRule="auto"/>
        <w:jc w:val="left"/>
        <w:rPr>
          <w:bCs/>
          <w:iCs/>
          <w:szCs w:val="26"/>
          <w:lang w:val="en-US"/>
        </w:rPr>
      </w:pPr>
      <w:r>
        <w:rPr>
          <w:lang w:val="en-US"/>
        </w:rPr>
        <w:br w:type="page"/>
      </w:r>
    </w:p>
    <w:p w14:paraId="58EF581C" w14:textId="471B62E0" w:rsidR="00313B40" w:rsidRPr="00752797" w:rsidRDefault="00313B40" w:rsidP="004F3331">
      <w:pPr>
        <w:pStyle w:val="Heading7"/>
        <w:rPr>
          <w:lang w:val="en-US"/>
        </w:rPr>
      </w:pPr>
      <w:bookmarkStart w:id="756" w:name="_Toc431915804"/>
      <w:r w:rsidRPr="00752797">
        <w:rPr>
          <w:lang w:val="en-US"/>
        </w:rPr>
        <w:lastRenderedPageBreak/>
        <w:t>Shallow water equations</w:t>
      </w:r>
      <w:bookmarkEnd w:id="748"/>
      <w:bookmarkEnd w:id="756"/>
    </w:p>
    <w:p w14:paraId="71140D60" w14:textId="77777777" w:rsidR="00313B40" w:rsidRPr="00752797" w:rsidRDefault="00313B40" w:rsidP="004F3331">
      <w:pPr>
        <w:pStyle w:val="Heading8"/>
        <w:rPr>
          <w:lang w:val="en-US"/>
        </w:rPr>
      </w:pPr>
      <w:bookmarkStart w:id="757" w:name="_Toc431915805"/>
      <w:r w:rsidRPr="00752797">
        <w:rPr>
          <w:lang w:val="en-US"/>
        </w:rPr>
        <w:t>Mass balance equation</w:t>
      </w:r>
      <w:bookmarkEnd w:id="757"/>
    </w:p>
    <w:p w14:paraId="29520899" w14:textId="77777777" w:rsidR="00313B40" w:rsidRPr="00752797" w:rsidRDefault="00313B40" w:rsidP="002603CC">
      <w:pPr>
        <w:tabs>
          <w:tab w:val="left" w:pos="7200"/>
          <w:tab w:val="left" w:pos="7470"/>
        </w:tabs>
        <w:spacing w:line="240" w:lineRule="exact"/>
        <w:rPr>
          <w:lang w:val="en-US"/>
        </w:rPr>
      </w:pPr>
      <w:r w:rsidRPr="00752797">
        <w:rPr>
          <w:lang w:val="en-US"/>
        </w:rPr>
        <w:t>The mass balance reads as follows:</w:t>
      </w:r>
      <w:r w:rsidRPr="00752797">
        <w:rPr>
          <w:lang w:val="en-US"/>
        </w:rPr>
        <w:tab/>
      </w:r>
    </w:p>
    <w:p w14:paraId="4B209EA3" w14:textId="77777777" w:rsidR="00313B40" w:rsidRPr="00752797" w:rsidRDefault="00313B40" w:rsidP="002603CC">
      <w:pPr>
        <w:pStyle w:val="MTDisplayEquation"/>
        <w:tabs>
          <w:tab w:val="left" w:pos="90"/>
          <w:tab w:val="left" w:pos="7200"/>
          <w:tab w:val="left" w:pos="7470"/>
          <w:tab w:val="left" w:pos="7650"/>
        </w:tabs>
        <w:rPr>
          <w:lang w:val="en-US"/>
        </w:rPr>
      </w:pPr>
    </w:p>
    <w:p w14:paraId="73F85D29" w14:textId="41AEBC5B" w:rsidR="00313B40" w:rsidRDefault="00030302" w:rsidP="00030302">
      <w:pPr>
        <w:pStyle w:val="MTDisplayEquation"/>
        <w:rPr>
          <w:lang w:val="en-US"/>
        </w:rPr>
      </w:pPr>
      <w:r>
        <w:rPr>
          <w:lang w:val="en-US"/>
        </w:rPr>
        <w:tab/>
      </w:r>
      <w:r w:rsidR="00DD43CF" w:rsidRPr="00030302">
        <w:rPr>
          <w:position w:val="-24"/>
          <w:lang w:val="en-US"/>
        </w:rPr>
        <w:object w:dxaOrig="2980" w:dyaOrig="620" w14:anchorId="4A5FFFEB">
          <v:shape id="_x0000_i4864" type="#_x0000_t75" style="width:149.25pt;height:30.75pt" o:ole="">
            <v:imagedata r:id="rId277" o:title=""/>
          </v:shape>
          <o:OLEObject Type="Embed" ProgID="Equation.DSMT4" ShapeID="_x0000_i4864" DrawAspect="Content" ObjectID="_1505662353" r:id="rId278"/>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37F44F87" w14:textId="77777777" w:rsidR="00030302" w:rsidRPr="00752797" w:rsidRDefault="00030302" w:rsidP="002603CC">
      <w:pPr>
        <w:rPr>
          <w:lang w:val="en-US"/>
        </w:rPr>
      </w:pPr>
    </w:p>
    <w:p w14:paraId="1A1ADB4B" w14:textId="77777777" w:rsidR="00313B40" w:rsidRPr="00752797" w:rsidRDefault="00313B40" w:rsidP="002603CC">
      <w:pPr>
        <w:rPr>
          <w:lang w:val="en-US"/>
        </w:rPr>
      </w:pPr>
      <w:r w:rsidRPr="00752797">
        <w:rPr>
          <w:lang w:val="en-US"/>
        </w:rPr>
        <w:t>This is discretized according to:</w:t>
      </w:r>
    </w:p>
    <w:p w14:paraId="5EB4EF0F" w14:textId="77777777" w:rsidR="00030302" w:rsidRDefault="00030302" w:rsidP="002603CC">
      <w:pPr>
        <w:tabs>
          <w:tab w:val="left" w:pos="7200"/>
          <w:tab w:val="left" w:pos="7470"/>
        </w:tabs>
        <w:spacing w:line="240" w:lineRule="exact"/>
        <w:rPr>
          <w:lang w:val="en-US"/>
        </w:rPr>
      </w:pPr>
    </w:p>
    <w:p w14:paraId="6A282B9C" w14:textId="677CC094" w:rsidR="00030302" w:rsidRDefault="00030302" w:rsidP="00030302">
      <w:pPr>
        <w:pStyle w:val="MTDisplayEquation"/>
        <w:rPr>
          <w:lang w:val="en-US"/>
        </w:rPr>
      </w:pPr>
      <w:r>
        <w:rPr>
          <w:lang w:val="en-US"/>
        </w:rPr>
        <w:tab/>
      </w:r>
      <w:r w:rsidR="00DD43CF" w:rsidRPr="00DD43CF">
        <w:rPr>
          <w:position w:val="-46"/>
          <w:lang w:val="en-US"/>
        </w:rPr>
        <w:object w:dxaOrig="5660" w:dyaOrig="1040" w14:anchorId="6BB147F8">
          <v:shape id="_x0000_i4867" type="#_x0000_t75" style="width:282.75pt;height:51.75pt" o:ole="">
            <v:imagedata r:id="rId279" o:title=""/>
          </v:shape>
          <o:OLEObject Type="Embed" ProgID="Equation.DSMT4" ShapeID="_x0000_i4867" DrawAspect="Content" ObjectID="_1505662354" r:id="rId280"/>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6ECF846C" w14:textId="5AA1A42B" w:rsidR="00030302" w:rsidRDefault="00030302" w:rsidP="00030302">
      <w:pPr>
        <w:pStyle w:val="MTDisplayEquation"/>
        <w:rPr>
          <w:lang w:val="en-US"/>
        </w:rPr>
      </w:pPr>
      <w:r>
        <w:rPr>
          <w:lang w:val="en-US"/>
        </w:rPr>
        <w:tab/>
      </w:r>
      <w:r w:rsidR="00DD43CF" w:rsidRPr="00030302">
        <w:rPr>
          <w:position w:val="-4"/>
          <w:lang w:val="en-US"/>
        </w:rPr>
        <w:object w:dxaOrig="180" w:dyaOrig="279" w14:anchorId="365EBB91">
          <v:shape id="_x0000_i4870" type="#_x0000_t75" style="width:9pt;height:14.25pt" o:ole="">
            <v:imagedata r:id="rId281" o:title=""/>
          </v:shape>
          <o:OLEObject Type="Embed" ProgID="Equation.DSMT4" ShapeID="_x0000_i4870" DrawAspect="Content" ObjectID="_1505662355" r:id="rId282"/>
        </w:object>
      </w:r>
      <w:r>
        <w:rPr>
          <w:lang w:val="en-US"/>
        </w:rPr>
        <w:t xml:space="preserve"> </w:t>
      </w:r>
    </w:p>
    <w:p w14:paraId="6E09967D" w14:textId="62FB4DA7" w:rsidR="00313B40" w:rsidRPr="00752797" w:rsidRDefault="00313B40" w:rsidP="002603CC">
      <w:pPr>
        <w:tabs>
          <w:tab w:val="left" w:pos="7200"/>
          <w:tab w:val="left" w:pos="7470"/>
        </w:tabs>
        <w:spacing w:line="240" w:lineRule="exact"/>
        <w:rPr>
          <w:lang w:val="en-US"/>
        </w:rPr>
      </w:pPr>
      <w:r w:rsidRPr="00752797">
        <w:rPr>
          <w:lang w:val="en-US"/>
        </w:rPr>
        <w:t xml:space="preserve">Here, </w:t>
      </w:r>
      <w:r w:rsidRPr="00752797">
        <w:rPr>
          <w:i/>
          <w:lang w:val="en-US"/>
        </w:rPr>
        <w:t>A</w:t>
      </w:r>
      <w:r w:rsidR="00EE5678">
        <w:rPr>
          <w:i/>
          <w:vertAlign w:val="subscript"/>
          <w:lang w:val="en-US"/>
        </w:rPr>
        <w:t>cell</w:t>
      </w:r>
      <w:r w:rsidRPr="00752797">
        <w:rPr>
          <w:i/>
          <w:lang w:val="en-US"/>
        </w:rPr>
        <w:t xml:space="preserve"> </w:t>
      </w:r>
      <w:r w:rsidRPr="00752797">
        <w:rPr>
          <w:lang w:val="en-US"/>
        </w:rPr>
        <w:t xml:space="preserve">is the area of the cell </w:t>
      </w:r>
      <w:r w:rsidR="00030302" w:rsidRPr="00752797">
        <w:rPr>
          <w:lang w:val="en-US"/>
        </w:rPr>
        <w:t>around the</w:t>
      </w:r>
      <w:r w:rsidRPr="00752797">
        <w:rPr>
          <w:lang w:val="en-US"/>
        </w:rPr>
        <w:t xml:space="preserve"> cell </w:t>
      </w:r>
      <w:r w:rsidR="00030302" w:rsidRPr="00752797">
        <w:rPr>
          <w:lang w:val="en-US"/>
        </w:rPr>
        <w:t>center</w:t>
      </w:r>
      <w:r w:rsidRPr="00752797">
        <w:rPr>
          <w:lang w:val="en-US"/>
        </w:rPr>
        <w:t xml:space="preserve">, </w:t>
      </w:r>
      <w:r w:rsidRPr="00752797">
        <w:rPr>
          <w:i/>
          <w:lang w:val="en-US"/>
        </w:rPr>
        <w:t>z</w:t>
      </w:r>
      <w:r w:rsidRPr="00752797">
        <w:rPr>
          <w:i/>
          <w:vertAlign w:val="subscript"/>
          <w:lang w:val="en-US"/>
        </w:rPr>
        <w:t>s</w:t>
      </w:r>
      <w:r w:rsidRPr="00752797">
        <w:rPr>
          <w:i/>
          <w:lang w:val="en-US"/>
        </w:rPr>
        <w:t xml:space="preserve"> </w:t>
      </w:r>
      <w:r w:rsidRPr="00752797">
        <w:rPr>
          <w:lang w:val="en-US"/>
        </w:rPr>
        <w:t xml:space="preserve">is the surface elevation, </w:t>
      </w:r>
      <w:proofErr w:type="gramStart"/>
      <w:r w:rsidRPr="00752797">
        <w:rPr>
          <w:i/>
          <w:lang w:val="en-US"/>
        </w:rPr>
        <w:t>u</w:t>
      </w:r>
      <w:r w:rsidRPr="00752797">
        <w:rPr>
          <w:i/>
          <w:vertAlign w:val="subscript"/>
          <w:lang w:val="en-US"/>
        </w:rPr>
        <w:t>u</w:t>
      </w:r>
      <w:proofErr w:type="gramEnd"/>
      <w:r w:rsidRPr="00752797">
        <w:rPr>
          <w:lang w:val="en-US"/>
        </w:rPr>
        <w:t xml:space="preserve"> is the u-velocity in the u-point, </w:t>
      </w:r>
      <w:r w:rsidRPr="00752797">
        <w:rPr>
          <w:i/>
          <w:lang w:val="en-US"/>
        </w:rPr>
        <w:t>h</w:t>
      </w:r>
      <w:r w:rsidRPr="00752797">
        <w:rPr>
          <w:i/>
          <w:vertAlign w:val="subscript"/>
          <w:lang w:val="en-US"/>
        </w:rPr>
        <w:t>u</w:t>
      </w:r>
      <w:r w:rsidRPr="00752797">
        <w:rPr>
          <w:lang w:val="en-US"/>
        </w:rPr>
        <w:t xml:space="preserve"> the water depth in the u-point and </w:t>
      </w:r>
      <w:r w:rsidRPr="00752797">
        <w:rPr>
          <w:i/>
          <w:lang w:val="en-US"/>
        </w:rPr>
        <w:t>v</w:t>
      </w:r>
      <w:r w:rsidRPr="00752797">
        <w:rPr>
          <w:i/>
          <w:vertAlign w:val="subscript"/>
          <w:lang w:val="en-US"/>
        </w:rPr>
        <w:t>v</w:t>
      </w:r>
      <w:r w:rsidRPr="00752797">
        <w:rPr>
          <w:lang w:val="en-US"/>
        </w:rPr>
        <w:t xml:space="preserve"> the v-velocity in the v-point. The indices </w:t>
      </w:r>
      <w:r w:rsidRPr="00752797">
        <w:rPr>
          <w:i/>
          <w:lang w:val="en-US"/>
        </w:rPr>
        <w:t>i</w:t>
      </w:r>
      <w:proofErr w:type="gramStart"/>
      <w:r w:rsidRPr="00752797">
        <w:rPr>
          <w:i/>
          <w:lang w:val="en-US"/>
        </w:rPr>
        <w:t>,j</w:t>
      </w:r>
      <w:proofErr w:type="gramEnd"/>
      <w:r w:rsidRPr="00752797">
        <w:rPr>
          <w:lang w:val="en-US"/>
        </w:rPr>
        <w:t xml:space="preserve"> refer to the grid number in u resp. v direction; the index </w:t>
      </w:r>
      <w:r w:rsidRPr="00752797">
        <w:rPr>
          <w:i/>
          <w:lang w:val="en-US"/>
        </w:rPr>
        <w:t>n</w:t>
      </w:r>
      <w:r w:rsidRPr="00752797">
        <w:rPr>
          <w:lang w:val="en-US"/>
        </w:rPr>
        <w:t xml:space="preserve"> refers to the time step.</w:t>
      </w:r>
    </w:p>
    <w:p w14:paraId="00DF24A3" w14:textId="77777777" w:rsidR="00313B40" w:rsidRPr="00752797" w:rsidRDefault="00313B40" w:rsidP="004F3331">
      <w:pPr>
        <w:pStyle w:val="Heading8"/>
        <w:rPr>
          <w:lang w:val="en-US"/>
        </w:rPr>
      </w:pPr>
      <w:bookmarkStart w:id="758" w:name="_Toc431915806"/>
      <w:r w:rsidRPr="00752797">
        <w:rPr>
          <w:lang w:val="en-US"/>
        </w:rPr>
        <w:t>Momentum balance equation</w:t>
      </w:r>
      <w:bookmarkEnd w:id="758"/>
    </w:p>
    <w:p w14:paraId="0B8D31FF" w14:textId="37F4DF95" w:rsidR="00313B40" w:rsidRPr="00752797" w:rsidRDefault="00313B40" w:rsidP="002603CC">
      <w:pPr>
        <w:tabs>
          <w:tab w:val="left" w:pos="7200"/>
          <w:tab w:val="left" w:pos="7470"/>
        </w:tabs>
        <w:spacing w:line="240" w:lineRule="exact"/>
        <w:rPr>
          <w:lang w:val="en-US"/>
        </w:rPr>
      </w:pPr>
      <w:r w:rsidRPr="00752797">
        <w:rPr>
          <w:lang w:val="en-US"/>
        </w:rPr>
        <w:t xml:space="preserve">Second, we will outline the derivation of the u-momentum balance. The control volume is given in </w:t>
      </w:r>
      <w:r w:rsidRPr="00752797">
        <w:rPr>
          <w:lang w:val="en-US"/>
        </w:rPr>
        <w:fldChar w:fldCharType="begin"/>
      </w:r>
      <w:r w:rsidRPr="00752797">
        <w:rPr>
          <w:lang w:val="en-US"/>
        </w:rPr>
        <w:instrText xml:space="preserve"> REF _Ref336832911  \* MERGEFORMAT </w:instrText>
      </w:r>
      <w:r w:rsidRPr="00752797">
        <w:rPr>
          <w:lang w:val="en-US"/>
        </w:rPr>
        <w:fldChar w:fldCharType="separate"/>
      </w:r>
      <w:r w:rsidR="002E51A3" w:rsidRPr="00E32CB9">
        <w:rPr>
          <w:lang w:val="en-US"/>
        </w:rPr>
        <w:t>Figure 5.2</w:t>
      </w:r>
      <w:r w:rsidRPr="00752797">
        <w:rPr>
          <w:lang w:val="en-US"/>
        </w:rPr>
        <w:fldChar w:fldCharType="end"/>
      </w:r>
      <w:r w:rsidRPr="00752797">
        <w:rPr>
          <w:lang w:val="en-US"/>
        </w:rPr>
        <w:t xml:space="preserve">. It is </w:t>
      </w:r>
      <w:r w:rsidR="0005330B" w:rsidRPr="00752797">
        <w:rPr>
          <w:lang w:val="en-US"/>
        </w:rPr>
        <w:t>centered</w:t>
      </w:r>
      <w:r w:rsidR="00030302">
        <w:rPr>
          <w:lang w:val="en-US"/>
        </w:rPr>
        <w:t xml:space="preserve"> </w:t>
      </w:r>
      <w:proofErr w:type="gramStart"/>
      <w:r w:rsidRPr="00752797">
        <w:rPr>
          <w:lang w:val="en-US"/>
        </w:rPr>
        <w:t>around</w:t>
      </w:r>
      <w:proofErr w:type="gramEnd"/>
      <w:r w:rsidRPr="00752797">
        <w:rPr>
          <w:lang w:val="en-US"/>
        </w:rPr>
        <w:t xml:space="preserve"> the u-point. We now consider the rate of change of the momentum in the local u-direction as follows:</w:t>
      </w:r>
    </w:p>
    <w:p w14:paraId="42C3C0A1" w14:textId="77777777" w:rsidR="00313B40" w:rsidRDefault="00313B40" w:rsidP="002603CC">
      <w:pPr>
        <w:pStyle w:val="MTDisplayEquation"/>
        <w:tabs>
          <w:tab w:val="left" w:pos="7200"/>
          <w:tab w:val="left" w:pos="7470"/>
          <w:tab w:val="left" w:pos="7560"/>
        </w:tabs>
        <w:rPr>
          <w:position w:val="-28"/>
          <w:lang w:val="en-US"/>
        </w:rPr>
      </w:pPr>
    </w:p>
    <w:p w14:paraId="4837D9E2" w14:textId="48322D99" w:rsidR="00030302" w:rsidRPr="00030302" w:rsidRDefault="00030302" w:rsidP="00030302">
      <w:pPr>
        <w:pStyle w:val="MTDisplayEquation"/>
        <w:rPr>
          <w:lang w:val="en-US"/>
        </w:rPr>
      </w:pPr>
      <w:r>
        <w:rPr>
          <w:lang w:val="en-US"/>
        </w:rPr>
        <w:tab/>
      </w:r>
      <w:r w:rsidR="00DD43CF" w:rsidRPr="00030302">
        <w:rPr>
          <w:position w:val="-28"/>
          <w:lang w:val="en-US"/>
        </w:rPr>
        <w:object w:dxaOrig="6440" w:dyaOrig="700" w14:anchorId="26DC29B4">
          <v:shape id="_x0000_i4873" type="#_x0000_t75" style="width:321pt;height:35.25pt" o:ole="">
            <v:imagedata r:id="rId283" o:title=""/>
          </v:shape>
          <o:OLEObject Type="Embed" ProgID="Equation.DSMT4" ShapeID="_x0000_i4873" DrawAspect="Content" ObjectID="_1505662356" r:id="rId284"/>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25FA7FF2" w14:textId="77777777" w:rsidR="00313B40" w:rsidRPr="00752797" w:rsidRDefault="00313B40" w:rsidP="002603CC">
      <w:pPr>
        <w:tabs>
          <w:tab w:val="left" w:pos="7200"/>
          <w:tab w:val="left" w:pos="7470"/>
        </w:tabs>
        <w:spacing w:line="240" w:lineRule="exact"/>
        <w:rPr>
          <w:lang w:val="en-US"/>
        </w:rPr>
      </w:pPr>
    </w:p>
    <w:p w14:paraId="160B2F13" w14:textId="6CB032C2" w:rsidR="00313B40" w:rsidRPr="00752797" w:rsidRDefault="00030302" w:rsidP="00030302">
      <w:pPr>
        <w:tabs>
          <w:tab w:val="left" w:pos="7200"/>
          <w:tab w:val="left" w:pos="7470"/>
        </w:tabs>
        <w:spacing w:line="240" w:lineRule="exact"/>
        <w:rPr>
          <w:lang w:val="en-US"/>
        </w:rPr>
      </w:pPr>
      <w:r>
        <w:rPr>
          <w:lang w:val="en-US"/>
        </w:rPr>
        <w:t>W</w:t>
      </w:r>
      <w:r w:rsidR="00313B40" w:rsidRPr="00752797">
        <w:rPr>
          <w:lang w:val="en-US"/>
        </w:rPr>
        <w:t xml:space="preserve">here </w:t>
      </w:r>
      <w:r w:rsidR="00313B40" w:rsidRPr="0071092F">
        <w:rPr>
          <w:i/>
          <w:lang w:val="en-US"/>
        </w:rPr>
        <w:t>V</w:t>
      </w:r>
      <w:r w:rsidR="00313B40" w:rsidRPr="00752797">
        <w:rPr>
          <w:lang w:val="en-US"/>
        </w:rPr>
        <w:t xml:space="preserve"> is the cell volume, u the velocity in local grid direction, Q the fluxes,</w:t>
      </w:r>
      <w:r w:rsidR="00DD43CF" w:rsidRPr="00752797">
        <w:rPr>
          <w:position w:val="-10"/>
          <w:lang w:val="en-US"/>
        </w:rPr>
        <w:object w:dxaOrig="240" w:dyaOrig="260" w14:anchorId="7959BC8D">
          <v:shape id="_x0000_i4876" type="#_x0000_t75" style="width:11.25pt;height:11.25pt" o:ole="">
            <v:imagedata r:id="rId285" o:title=""/>
          </v:shape>
          <o:OLEObject Type="Embed" ProgID="Equation.DSMT4" ShapeID="_x0000_i4876" DrawAspect="Content" ObjectID="_1505662357" r:id="rId286"/>
        </w:object>
      </w:r>
      <w:r w:rsidR="00313B40" w:rsidRPr="00752797">
        <w:rPr>
          <w:lang w:val="en-US"/>
        </w:rPr>
        <w:t xml:space="preserve"> the density, </w:t>
      </w:r>
      <w:r w:rsidR="00313B40" w:rsidRPr="009B406B">
        <w:rPr>
          <w:i/>
          <w:lang w:val="en-US"/>
        </w:rPr>
        <w:t>g</w:t>
      </w:r>
      <w:r w:rsidR="00313B40" w:rsidRPr="00752797">
        <w:rPr>
          <w:lang w:val="en-US"/>
        </w:rPr>
        <w:t xml:space="preserve"> acceleration of gravity</w:t>
      </w:r>
      <w:r w:rsidR="0071092F">
        <w:rPr>
          <w:lang w:val="en-US"/>
        </w:rPr>
        <w:t>,</w:t>
      </w:r>
      <w:r w:rsidR="00313B40" w:rsidRPr="00752797">
        <w:rPr>
          <w:lang w:val="en-US"/>
        </w:rPr>
        <w:t xml:space="preserve"> </w:t>
      </w:r>
      <w:r w:rsidR="0071092F" w:rsidRPr="00EA2A65">
        <w:rPr>
          <w:i/>
          <w:lang w:val="en-US"/>
        </w:rPr>
        <w:t>τ</w:t>
      </w:r>
      <w:r w:rsidR="0071092F" w:rsidRPr="00EA2A65">
        <w:rPr>
          <w:i/>
          <w:vertAlign w:val="subscript"/>
          <w:lang w:val="en-US"/>
        </w:rPr>
        <w:t>bu</w:t>
      </w:r>
      <w:r w:rsidR="0071092F" w:rsidRPr="00752797">
        <w:rPr>
          <w:lang w:val="en-US"/>
        </w:rPr>
        <w:t xml:space="preserve"> </w:t>
      </w:r>
      <w:r w:rsidR="00313B40" w:rsidRPr="00752797">
        <w:rPr>
          <w:lang w:val="en-US"/>
        </w:rPr>
        <w:t xml:space="preserve">the bed shear stress, </w:t>
      </w:r>
      <w:r w:rsidR="0071092F" w:rsidRPr="00EA2A65">
        <w:rPr>
          <w:i/>
          <w:color w:val="252525"/>
          <w:sz w:val="20"/>
          <w:szCs w:val="20"/>
          <w:shd w:val="clear" w:color="auto" w:fill="F9F9F9"/>
        </w:rPr>
        <w:t>τ</w:t>
      </w:r>
      <w:r w:rsidR="0071092F" w:rsidRPr="00EA2A65">
        <w:rPr>
          <w:i/>
          <w:color w:val="252525"/>
          <w:sz w:val="20"/>
          <w:szCs w:val="20"/>
          <w:shd w:val="clear" w:color="auto" w:fill="F9F9F9"/>
          <w:vertAlign w:val="subscript"/>
        </w:rPr>
        <w:t>su</w:t>
      </w:r>
      <w:r w:rsidR="0071092F">
        <w:rPr>
          <w:lang w:val="en-US"/>
        </w:rPr>
        <w:t xml:space="preserve">, </w:t>
      </w:r>
      <w:r w:rsidR="00313B40" w:rsidRPr="00752797">
        <w:rPr>
          <w:lang w:val="en-US"/>
        </w:rPr>
        <w:t xml:space="preserve">wind shear stress and </w:t>
      </w:r>
      <w:r w:rsidR="0071092F" w:rsidRPr="00EA2A65">
        <w:rPr>
          <w:i/>
          <w:color w:val="252525"/>
          <w:sz w:val="20"/>
          <w:szCs w:val="20"/>
          <w:shd w:val="clear" w:color="auto" w:fill="F9F9F9"/>
        </w:rPr>
        <w:t>F</w:t>
      </w:r>
      <w:r w:rsidR="0071092F" w:rsidRPr="00EA2A65">
        <w:rPr>
          <w:i/>
          <w:color w:val="252525"/>
          <w:sz w:val="20"/>
          <w:szCs w:val="20"/>
          <w:shd w:val="clear" w:color="auto" w:fill="F9F9F9"/>
          <w:vertAlign w:val="subscript"/>
        </w:rPr>
        <w:t>u</w:t>
      </w:r>
      <w:r w:rsidR="0071092F" w:rsidRPr="00752797">
        <w:rPr>
          <w:lang w:val="en-US"/>
        </w:rPr>
        <w:t xml:space="preserve"> </w:t>
      </w:r>
      <w:r w:rsidR="00313B40" w:rsidRPr="00752797">
        <w:rPr>
          <w:lang w:val="en-US"/>
        </w:rPr>
        <w:t xml:space="preserve">wave force in u-direction. We consider that the outgoing fluxes carry the velocity inside the cell, </w:t>
      </w:r>
      <w:r w:rsidR="00313B40" w:rsidRPr="00752797">
        <w:rPr>
          <w:i/>
          <w:lang w:val="en-US"/>
        </w:rPr>
        <w:t xml:space="preserve">u </w:t>
      </w:r>
      <w:r w:rsidR="00313B40" w:rsidRPr="00752797">
        <w:rPr>
          <w:lang w:val="en-US"/>
        </w:rPr>
        <w:t xml:space="preserve">and that </w:t>
      </w:r>
      <w:r w:rsidR="00313B40" w:rsidRPr="00752797">
        <w:rPr>
          <w:i/>
          <w:lang w:val="en-US"/>
        </w:rPr>
        <w:t>u</w:t>
      </w:r>
      <w:r w:rsidR="00313B40" w:rsidRPr="00752797">
        <w:rPr>
          <w:i/>
          <w:vertAlign w:val="subscript"/>
          <w:lang w:val="en-US"/>
        </w:rPr>
        <w:t>in</w:t>
      </w:r>
      <w:r w:rsidR="00313B40" w:rsidRPr="00752797">
        <w:rPr>
          <w:i/>
          <w:lang w:val="en-US"/>
        </w:rPr>
        <w:t xml:space="preserve"> </w:t>
      </w:r>
      <w:r w:rsidR="00313B40" w:rsidRPr="00752797">
        <w:rPr>
          <w:lang w:val="en-US"/>
        </w:rPr>
        <w:t xml:space="preserve">is determined at each inflow boundary by interpolation, reconstructing the component in the same direction as </w:t>
      </w:r>
      <w:r w:rsidR="00313B40" w:rsidRPr="00752797">
        <w:rPr>
          <w:i/>
          <w:lang w:val="en-US"/>
        </w:rPr>
        <w:t>u</w:t>
      </w:r>
      <w:r w:rsidR="00313B40" w:rsidRPr="00752797">
        <w:rPr>
          <w:lang w:val="en-US"/>
        </w:rPr>
        <w:t>.</w:t>
      </w:r>
    </w:p>
    <w:p w14:paraId="5B00229D" w14:textId="77777777" w:rsidR="00030302" w:rsidRDefault="00030302" w:rsidP="00030302">
      <w:pPr>
        <w:tabs>
          <w:tab w:val="left" w:pos="7200"/>
          <w:tab w:val="left" w:pos="7470"/>
        </w:tabs>
        <w:spacing w:line="240" w:lineRule="exact"/>
        <w:rPr>
          <w:lang w:val="en-US"/>
        </w:rPr>
      </w:pPr>
    </w:p>
    <w:p w14:paraId="46199C4E" w14:textId="19BFE51B" w:rsidR="00313B40" w:rsidRPr="00752797" w:rsidRDefault="00313B40" w:rsidP="00030302">
      <w:pPr>
        <w:tabs>
          <w:tab w:val="left" w:pos="7200"/>
          <w:tab w:val="left" w:pos="7470"/>
        </w:tabs>
        <w:spacing w:line="240" w:lineRule="exact"/>
        <w:rPr>
          <w:lang w:val="en-US"/>
        </w:rPr>
      </w:pPr>
      <w:r w:rsidRPr="00752797">
        <w:rPr>
          <w:lang w:val="en-US"/>
        </w:rPr>
        <w:t xml:space="preserve">The </w:t>
      </w:r>
      <w:r w:rsidR="00030302" w:rsidRPr="00752797">
        <w:rPr>
          <w:lang w:val="en-US"/>
        </w:rPr>
        <w:t>volume balance</w:t>
      </w:r>
      <w:r w:rsidRPr="00752797">
        <w:rPr>
          <w:lang w:val="en-US"/>
        </w:rPr>
        <w:t xml:space="preserve"> for the same volume reads:</w:t>
      </w:r>
    </w:p>
    <w:p w14:paraId="5F8E4336" w14:textId="77777777" w:rsidR="00313B40" w:rsidRPr="00752797" w:rsidRDefault="00313B40" w:rsidP="002603CC">
      <w:pPr>
        <w:tabs>
          <w:tab w:val="left" w:pos="7200"/>
          <w:tab w:val="left" w:pos="7470"/>
        </w:tabs>
        <w:spacing w:line="240" w:lineRule="exact"/>
        <w:rPr>
          <w:lang w:val="en-US"/>
        </w:rPr>
      </w:pPr>
    </w:p>
    <w:p w14:paraId="67DDF588" w14:textId="480C1196" w:rsidR="00030302" w:rsidRDefault="00030302" w:rsidP="00030302">
      <w:pPr>
        <w:pStyle w:val="MTDisplayEquation"/>
        <w:rPr>
          <w:lang w:val="en-US"/>
        </w:rPr>
      </w:pPr>
      <w:r>
        <w:rPr>
          <w:lang w:val="en-US"/>
        </w:rPr>
        <w:tab/>
      </w:r>
      <w:r w:rsidR="00DD43CF" w:rsidRPr="00030302">
        <w:rPr>
          <w:position w:val="-24"/>
          <w:lang w:val="en-US"/>
        </w:rPr>
        <w:object w:dxaOrig="2400" w:dyaOrig="620" w14:anchorId="4D6969A0">
          <v:shape id="_x0000_i4879" type="#_x0000_t75" style="width:120pt;height:30.75pt" o:ole="">
            <v:imagedata r:id="rId287" o:title=""/>
          </v:shape>
          <o:OLEObject Type="Embed" ProgID="Equation.DSMT4" ShapeID="_x0000_i4879" DrawAspect="Content" ObjectID="_1505662358" r:id="rId288"/>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37AAA665" w14:textId="77777777" w:rsidR="00030302" w:rsidRDefault="00030302" w:rsidP="002603CC">
      <w:pPr>
        <w:tabs>
          <w:tab w:val="left" w:pos="7200"/>
          <w:tab w:val="left" w:pos="7470"/>
        </w:tabs>
        <w:spacing w:line="240" w:lineRule="exact"/>
        <w:rPr>
          <w:lang w:val="en-US"/>
        </w:rPr>
      </w:pPr>
    </w:p>
    <w:p w14:paraId="4F3CF5D6" w14:textId="2B816F5A" w:rsidR="00313B40" w:rsidRPr="00752797" w:rsidRDefault="00313B40" w:rsidP="002603CC">
      <w:pPr>
        <w:tabs>
          <w:tab w:val="left" w:pos="7200"/>
          <w:tab w:val="left" w:pos="7470"/>
        </w:tabs>
        <w:spacing w:line="240" w:lineRule="exact"/>
        <w:rPr>
          <w:lang w:val="en-US"/>
        </w:rPr>
      </w:pPr>
      <w:r w:rsidRPr="00752797">
        <w:rPr>
          <w:lang w:val="en-US"/>
        </w:rPr>
        <w:t xml:space="preserve">By multiplying the volume balance by </w:t>
      </w:r>
      <w:r w:rsidRPr="00752797">
        <w:rPr>
          <w:i/>
          <w:lang w:val="en-US"/>
        </w:rPr>
        <w:t>u</w:t>
      </w:r>
      <w:r w:rsidRPr="00752797">
        <w:rPr>
          <w:lang w:val="en-US"/>
        </w:rPr>
        <w:t xml:space="preserve">, subtracting it from the momentum balance and dividing the result by </w:t>
      </w:r>
      <w:r w:rsidRPr="00752797">
        <w:rPr>
          <w:i/>
          <w:lang w:val="en-US"/>
        </w:rPr>
        <w:t>V</w:t>
      </w:r>
      <w:r w:rsidR="009B406B">
        <w:rPr>
          <w:i/>
          <w:lang w:val="en-US"/>
        </w:rPr>
        <w:t xml:space="preserve"> (A</w:t>
      </w:r>
      <w:r w:rsidR="009B406B" w:rsidRPr="009B406B">
        <w:rPr>
          <w:i/>
          <w:vertAlign w:val="subscript"/>
          <w:lang w:val="en-US"/>
        </w:rPr>
        <w:t>cell</w:t>
      </w:r>
      <w:r w:rsidR="009B406B">
        <w:rPr>
          <w:i/>
          <w:lang w:val="en-US"/>
        </w:rPr>
        <w:t>, h</w:t>
      </w:r>
      <w:r w:rsidR="009B406B" w:rsidRPr="009B406B">
        <w:rPr>
          <w:i/>
          <w:vertAlign w:val="subscript"/>
          <w:lang w:val="en-US"/>
        </w:rPr>
        <w:t>um</w:t>
      </w:r>
      <w:r w:rsidR="009B406B">
        <w:rPr>
          <w:i/>
          <w:lang w:val="en-US"/>
        </w:rPr>
        <w:t xml:space="preserve">) </w:t>
      </w:r>
      <w:r w:rsidRPr="00752797">
        <w:rPr>
          <w:lang w:val="en-US"/>
        </w:rPr>
        <w:t>we arrive at the following equation:</w:t>
      </w:r>
    </w:p>
    <w:p w14:paraId="70AFE682" w14:textId="266ADC4C" w:rsidR="00313B40" w:rsidRDefault="00C4016B" w:rsidP="002603CC">
      <w:pPr>
        <w:tabs>
          <w:tab w:val="left" w:pos="7200"/>
          <w:tab w:val="left" w:pos="7470"/>
        </w:tabs>
        <w:spacing w:line="240" w:lineRule="exact"/>
        <w:rPr>
          <w:lang w:val="en-US"/>
        </w:rPr>
      </w:pPr>
      <w:r>
        <w:rPr>
          <w:lang w:val="en-US"/>
        </w:rPr>
        <w:t xml:space="preserve"> </w:t>
      </w:r>
    </w:p>
    <w:p w14:paraId="255AC601" w14:textId="120B7A84" w:rsidR="00C4016B" w:rsidRDefault="00C4016B" w:rsidP="00C4016B">
      <w:pPr>
        <w:pStyle w:val="MTDisplayEquation"/>
        <w:rPr>
          <w:lang w:val="en-US"/>
        </w:rPr>
      </w:pPr>
      <w:r>
        <w:rPr>
          <w:lang w:val="en-US"/>
        </w:rPr>
        <w:tab/>
      </w:r>
      <w:r w:rsidR="00DD43CF" w:rsidRPr="00C4016B">
        <w:rPr>
          <w:position w:val="-30"/>
          <w:lang w:val="en-US"/>
        </w:rPr>
        <w:object w:dxaOrig="4880" w:dyaOrig="740" w14:anchorId="1790A158">
          <v:shape id="_x0000_i4882" type="#_x0000_t75" style="width:243.75pt;height:36.75pt" o:ole="">
            <v:imagedata r:id="rId289" o:title=""/>
          </v:shape>
          <o:OLEObject Type="Embed" ProgID="Equation.DSMT4" ShapeID="_x0000_i4882" DrawAspect="Content" ObjectID="_1505662359" r:id="rId290"/>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6C921178" w14:textId="77777777" w:rsidR="00C4016B" w:rsidRPr="00752797" w:rsidRDefault="00C4016B" w:rsidP="002603CC">
      <w:pPr>
        <w:tabs>
          <w:tab w:val="left" w:pos="7200"/>
          <w:tab w:val="left" w:pos="7470"/>
        </w:tabs>
        <w:spacing w:line="240" w:lineRule="exact"/>
        <w:rPr>
          <w:lang w:val="en-US"/>
        </w:rPr>
      </w:pPr>
    </w:p>
    <w:p w14:paraId="6A1DC1F4" w14:textId="7205F1E1" w:rsidR="00313B40" w:rsidRPr="00752797" w:rsidRDefault="00C4016B" w:rsidP="002603CC">
      <w:pPr>
        <w:tabs>
          <w:tab w:val="left" w:pos="7200"/>
          <w:tab w:val="left" w:pos="7470"/>
        </w:tabs>
        <w:rPr>
          <w:lang w:val="en-US"/>
        </w:rPr>
      </w:pPr>
      <w:r>
        <w:rPr>
          <w:lang w:val="en-US"/>
        </w:rPr>
        <w:t>Where</w:t>
      </w:r>
      <w:r w:rsidR="00313B40" w:rsidRPr="00752797">
        <w:rPr>
          <w:lang w:val="en-US"/>
        </w:rPr>
        <w:t xml:space="preserve"> </w:t>
      </w:r>
      <w:r w:rsidR="00313B40" w:rsidRPr="00752797">
        <w:rPr>
          <w:i/>
          <w:lang w:val="en-US"/>
        </w:rPr>
        <w:t>A</w:t>
      </w:r>
      <w:r w:rsidRPr="00C4016B">
        <w:rPr>
          <w:i/>
          <w:vertAlign w:val="subscript"/>
          <w:lang w:val="en-US"/>
        </w:rPr>
        <w:t>cell</w:t>
      </w:r>
      <w:r w:rsidR="00313B40" w:rsidRPr="00752797">
        <w:rPr>
          <w:i/>
          <w:lang w:val="en-US"/>
        </w:rPr>
        <w:t xml:space="preserve"> </w:t>
      </w:r>
      <w:r w:rsidR="00313B40" w:rsidRPr="00752797">
        <w:rPr>
          <w:lang w:val="en-US"/>
        </w:rPr>
        <w:t xml:space="preserve">is the cell area and </w:t>
      </w:r>
      <w:r w:rsidR="00313B40" w:rsidRPr="00752797">
        <w:rPr>
          <w:i/>
          <w:lang w:val="en-US"/>
        </w:rPr>
        <w:t>h</w:t>
      </w:r>
      <w:r w:rsidR="00313B40" w:rsidRPr="00752797">
        <w:rPr>
          <w:i/>
          <w:vertAlign w:val="subscript"/>
          <w:lang w:val="en-US"/>
        </w:rPr>
        <w:t>um</w:t>
      </w:r>
      <w:r w:rsidR="00313B40" w:rsidRPr="00752797">
        <w:rPr>
          <w:lang w:val="en-US"/>
        </w:rPr>
        <w:t xml:space="preserve"> is the average depth of the cell around the </w:t>
      </w:r>
      <w:r w:rsidR="00313B40" w:rsidRPr="00752797">
        <w:rPr>
          <w:i/>
          <w:lang w:val="en-US"/>
        </w:rPr>
        <w:t>u</w:t>
      </w:r>
      <w:r w:rsidR="00313B40" w:rsidRPr="00752797">
        <w:rPr>
          <w:lang w:val="en-US"/>
        </w:rPr>
        <w:t xml:space="preserve">-point. The procedure for the second term (the others are straightforward) now boils down to integrating (only) the incoming fluxes over the interfaces and multiplying them with the difference between </w:t>
      </w:r>
      <w:r w:rsidR="00313B40" w:rsidRPr="00752797">
        <w:rPr>
          <w:i/>
          <w:lang w:val="en-US"/>
        </w:rPr>
        <w:t xml:space="preserve">u </w:t>
      </w:r>
      <w:r w:rsidR="00313B40" w:rsidRPr="00752797">
        <w:rPr>
          <w:lang w:val="en-US"/>
        </w:rPr>
        <w:t xml:space="preserve">in the cell and the component of velocity in the same direction at the upwind cell. </w:t>
      </w:r>
    </w:p>
    <w:p w14:paraId="12A6AC59" w14:textId="77777777" w:rsidR="00313B40" w:rsidRPr="00752797" w:rsidRDefault="00313B40" w:rsidP="00C4016B">
      <w:pPr>
        <w:keepNext/>
        <w:tabs>
          <w:tab w:val="left" w:pos="7200"/>
          <w:tab w:val="left" w:pos="7470"/>
        </w:tabs>
        <w:jc w:val="center"/>
        <w:rPr>
          <w:lang w:val="en-US"/>
        </w:rPr>
      </w:pPr>
      <w:r w:rsidRPr="00752797">
        <w:rPr>
          <w:noProof/>
          <w:lang w:eastAsia="zh-CN"/>
        </w:rPr>
        <w:lastRenderedPageBreak/>
        <w:drawing>
          <wp:inline distT="0" distB="0" distL="0" distR="0" wp14:anchorId="585DB2A6" wp14:editId="1D9B8291">
            <wp:extent cx="2569210" cy="2078990"/>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1" cstate="print"/>
                    <a:srcRect l="28110" t="8829" b="26454"/>
                    <a:stretch>
                      <a:fillRect/>
                    </a:stretch>
                  </pic:blipFill>
                  <pic:spPr bwMode="auto">
                    <a:xfrm>
                      <a:off x="0" y="0"/>
                      <a:ext cx="2569210" cy="2078990"/>
                    </a:xfrm>
                    <a:prstGeom prst="rect">
                      <a:avLst/>
                    </a:prstGeom>
                    <a:noFill/>
                    <a:ln w="9525">
                      <a:noFill/>
                      <a:miter lim="800000"/>
                      <a:headEnd/>
                      <a:tailEnd/>
                    </a:ln>
                  </pic:spPr>
                </pic:pic>
              </a:graphicData>
            </a:graphic>
          </wp:inline>
        </w:drawing>
      </w:r>
    </w:p>
    <w:p w14:paraId="1F2E8BBB" w14:textId="67F4679D" w:rsidR="00313B40" w:rsidRPr="00C4016B" w:rsidRDefault="00313B40" w:rsidP="00C4016B">
      <w:pPr>
        <w:pStyle w:val="Caption"/>
        <w:ind w:left="900" w:hanging="900"/>
      </w:pPr>
      <w:bookmarkStart w:id="759" w:name="_Ref336832911"/>
      <w:proofErr w:type="gramStart"/>
      <w:r w:rsidRPr="00C4016B">
        <w:t xml:space="preserve">Figure </w:t>
      </w:r>
      <w:r w:rsidR="00366571">
        <w:fldChar w:fldCharType="begin"/>
      </w:r>
      <w:r w:rsidR="00366571">
        <w:instrText xml:space="preserve"> STYLEREF 1 \s </w:instrText>
      </w:r>
      <w:r w:rsidR="00366571">
        <w:fldChar w:fldCharType="separate"/>
      </w:r>
      <w:r w:rsidR="002E51A3">
        <w:rPr>
          <w:noProof/>
        </w:rPr>
        <w:t>5</w:t>
      </w:r>
      <w:r w:rsidR="00366571">
        <w:fldChar w:fldCharType="end"/>
      </w:r>
      <w:r w:rsidR="00366571">
        <w:t>.</w:t>
      </w:r>
      <w:proofErr w:type="gramEnd"/>
      <w:r w:rsidR="00366571">
        <w:fldChar w:fldCharType="begin"/>
      </w:r>
      <w:r w:rsidR="00366571">
        <w:instrText xml:space="preserve"> SEQ Figure \* ARABIC \s 1 </w:instrText>
      </w:r>
      <w:r w:rsidR="00366571">
        <w:fldChar w:fldCharType="separate"/>
      </w:r>
      <w:r w:rsidR="002E51A3">
        <w:rPr>
          <w:noProof/>
        </w:rPr>
        <w:t>2</w:t>
      </w:r>
      <w:r w:rsidR="00366571">
        <w:fldChar w:fldCharType="end"/>
      </w:r>
      <w:bookmarkEnd w:id="759"/>
      <w:r w:rsidRPr="00C4016B">
        <w:t xml:space="preserve"> </w:t>
      </w:r>
      <w:r w:rsidR="00C368C9">
        <w:tab/>
      </w:r>
      <w:r w:rsidR="00AD3446">
        <w:tab/>
      </w:r>
      <w:r w:rsidR="00AD3446">
        <w:tab/>
      </w:r>
      <w:r w:rsidRPr="00C4016B">
        <w:t>Control volume u-momentum balance and definition of fluxes</w:t>
      </w:r>
    </w:p>
    <w:p w14:paraId="57B33DA7" w14:textId="77777777" w:rsidR="00313B40" w:rsidRPr="00752797" w:rsidRDefault="00313B40" w:rsidP="002603CC">
      <w:pPr>
        <w:tabs>
          <w:tab w:val="left" w:pos="7200"/>
          <w:tab w:val="left" w:pos="7470"/>
        </w:tabs>
        <w:rPr>
          <w:lang w:val="en-US"/>
        </w:rPr>
      </w:pPr>
    </w:p>
    <w:p w14:paraId="611EE268" w14:textId="73BC358F" w:rsidR="00C368C9" w:rsidRDefault="0095750F" w:rsidP="00C368C9">
      <w:pPr>
        <w:tabs>
          <w:tab w:val="left" w:pos="7200"/>
          <w:tab w:val="left" w:pos="7470"/>
        </w:tabs>
        <w:rPr>
          <w:lang w:val="en-US"/>
        </w:rPr>
      </w:pPr>
      <w:r>
        <w:rPr>
          <w:lang w:val="en-US"/>
        </w:rPr>
        <w:t xml:space="preserve">In </w:t>
      </w:r>
      <w:r w:rsidR="003217AB">
        <w:rPr>
          <w:lang w:val="en-US"/>
        </w:rPr>
        <w:fldChar w:fldCharType="begin"/>
      </w:r>
      <w:r w:rsidR="003217AB">
        <w:rPr>
          <w:lang w:val="en-US"/>
        </w:rPr>
        <w:instrText xml:space="preserve"> GOTOBUTTON ZEqnNum350135  \* MERGEFORMAT </w:instrText>
      </w:r>
      <w:r w:rsidR="003217AB">
        <w:rPr>
          <w:lang w:val="en-US"/>
        </w:rPr>
        <w:fldChar w:fldCharType="begin"/>
      </w:r>
      <w:r w:rsidR="003217AB">
        <w:rPr>
          <w:lang w:val="en-US"/>
        </w:rPr>
        <w:instrText xml:space="preserve"> REF ZEqnNum350135 \* Charformat \! \* MERGEFORMAT </w:instrText>
      </w:r>
      <w:r w:rsidR="003217AB">
        <w:rPr>
          <w:lang w:val="en-US"/>
        </w:rPr>
        <w:fldChar w:fldCharType="separate"/>
      </w:r>
      <w:r w:rsidR="002E51A3">
        <w:rPr>
          <w:lang w:val="en-US"/>
        </w:rPr>
        <w:instrText>(C.4)</w:instrText>
      </w:r>
      <w:r w:rsidR="003217AB">
        <w:rPr>
          <w:lang w:val="en-US"/>
        </w:rPr>
        <w:fldChar w:fldCharType="end"/>
      </w:r>
      <w:r w:rsidR="003217AB">
        <w:rPr>
          <w:lang w:val="en-US"/>
        </w:rPr>
        <w:fldChar w:fldCharType="end"/>
      </w:r>
      <w:r w:rsidR="003217AB">
        <w:rPr>
          <w:lang w:val="en-US"/>
        </w:rPr>
        <w:t xml:space="preserve"> and </w:t>
      </w:r>
      <w:r w:rsidR="003217AB">
        <w:rPr>
          <w:lang w:val="en-US"/>
        </w:rPr>
        <w:fldChar w:fldCharType="begin"/>
      </w:r>
      <w:r w:rsidR="003217AB">
        <w:rPr>
          <w:lang w:val="en-US"/>
        </w:rPr>
        <w:instrText xml:space="preserve"> GOTOBUTTON ZEqnNum205410  \* MERGEFORMAT </w:instrText>
      </w:r>
      <w:r w:rsidR="003217AB">
        <w:rPr>
          <w:lang w:val="en-US"/>
        </w:rPr>
        <w:fldChar w:fldCharType="begin"/>
      </w:r>
      <w:r w:rsidR="003217AB">
        <w:rPr>
          <w:lang w:val="en-US"/>
        </w:rPr>
        <w:instrText xml:space="preserve"> REF ZEqnNum205410 \* Charformat \! \* MERGEFORMAT </w:instrText>
      </w:r>
      <w:r w:rsidR="003217AB">
        <w:rPr>
          <w:lang w:val="en-US"/>
        </w:rPr>
        <w:fldChar w:fldCharType="separate"/>
      </w:r>
      <w:r w:rsidR="002E51A3">
        <w:rPr>
          <w:lang w:val="en-US"/>
        </w:rPr>
        <w:instrText>(C.4)</w:instrText>
      </w:r>
      <w:r w:rsidR="003217AB">
        <w:rPr>
          <w:lang w:val="en-US"/>
        </w:rPr>
        <w:fldChar w:fldCharType="end"/>
      </w:r>
      <w:r w:rsidR="003217AB">
        <w:rPr>
          <w:lang w:val="en-US"/>
        </w:rPr>
        <w:fldChar w:fldCharType="end"/>
      </w:r>
      <w:r w:rsidR="003217AB">
        <w:rPr>
          <w:lang w:val="en-US"/>
        </w:rPr>
        <w:t xml:space="preserve"> </w:t>
      </w:r>
      <w:r w:rsidR="00313B40" w:rsidRPr="00752797">
        <w:rPr>
          <w:lang w:val="en-US"/>
        </w:rPr>
        <w:t xml:space="preserve">the procedure for computing the u-momentum balance is outlined. The discharges in the u-points are computed by multiplying the velocity in the u- or v-point by the water depth at that point. These discharges are then interpolated to the borders of the control volume around the u-point. The difference </w:t>
      </w:r>
      <w:r w:rsidR="00C4016B" w:rsidRPr="00C4016B">
        <w:rPr>
          <w:i/>
          <w:lang w:val="en-US"/>
        </w:rPr>
        <w:t>Δa</w:t>
      </w:r>
      <w:r w:rsidR="00C4016B" w:rsidRPr="00C4016B">
        <w:rPr>
          <w:lang w:val="en-US"/>
        </w:rPr>
        <w:t xml:space="preserve"> </w:t>
      </w:r>
      <w:r w:rsidR="00313B40" w:rsidRPr="00752797">
        <w:rPr>
          <w:lang w:val="en-US"/>
        </w:rPr>
        <w:t>in grid orientation between the incoming cell and the u-point is computed and used to compute the component of the incoming velocity in the local u-direction, from the left and right side of the control volume.</w:t>
      </w:r>
    </w:p>
    <w:p w14:paraId="58F28B99" w14:textId="77777777" w:rsidR="00C368C9" w:rsidRDefault="00C368C9" w:rsidP="00C368C9">
      <w:pPr>
        <w:tabs>
          <w:tab w:val="left" w:pos="7200"/>
          <w:tab w:val="left" w:pos="7470"/>
        </w:tabs>
        <w:rPr>
          <w:lang w:val="en-US"/>
        </w:rPr>
      </w:pPr>
    </w:p>
    <w:p w14:paraId="6BE244C5" w14:textId="165FA7D0" w:rsidR="00C368C9" w:rsidRPr="00C368C9" w:rsidRDefault="00C368C9" w:rsidP="00C368C9">
      <w:pPr>
        <w:pStyle w:val="MTDisplayEquation"/>
        <w:rPr>
          <w:lang w:val="en-US"/>
        </w:rPr>
      </w:pPr>
      <w:r>
        <w:rPr>
          <w:lang w:val="en-US"/>
        </w:rPr>
        <w:tab/>
      </w:r>
      <w:r w:rsidR="00DD43CF" w:rsidRPr="00C368C9">
        <w:rPr>
          <w:position w:val="-86"/>
          <w:lang w:val="en-US"/>
        </w:rPr>
        <w:object w:dxaOrig="7620" w:dyaOrig="1840" w14:anchorId="2B253545">
          <v:shape id="_x0000_i4885" type="#_x0000_t75" style="width:381.75pt;height:92.25pt" o:ole="">
            <v:imagedata r:id="rId292" o:title=""/>
          </v:shape>
          <o:OLEObject Type="Embed" ProgID="Equation.DSMT4" ShapeID="_x0000_i4885" DrawAspect="Content" ObjectID="_1505662360" r:id="rId293"/>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60" w:name="ZEqnNum350135"/>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60"/>
      <w:r w:rsidR="00D73007">
        <w:rPr>
          <w:lang w:val="en-US"/>
        </w:rPr>
        <w:fldChar w:fldCharType="end"/>
      </w:r>
    </w:p>
    <w:p w14:paraId="0A016000" w14:textId="77777777" w:rsidR="00C368C9" w:rsidRPr="00752797" w:rsidRDefault="00C368C9" w:rsidP="002603CC">
      <w:pPr>
        <w:tabs>
          <w:tab w:val="left" w:pos="7200"/>
          <w:tab w:val="left" w:pos="7470"/>
        </w:tabs>
        <w:rPr>
          <w:lang w:val="en-US"/>
        </w:rPr>
      </w:pPr>
    </w:p>
    <w:p w14:paraId="3EF27F40" w14:textId="77777777" w:rsidR="00313B40" w:rsidRDefault="00313B40" w:rsidP="002603CC">
      <w:pPr>
        <w:tabs>
          <w:tab w:val="left" w:pos="7200"/>
          <w:tab w:val="left" w:pos="7470"/>
        </w:tabs>
        <w:rPr>
          <w:lang w:val="en-US"/>
        </w:rPr>
      </w:pPr>
      <w:r w:rsidRPr="00752797">
        <w:rPr>
          <w:lang w:val="en-US"/>
        </w:rPr>
        <w:t>The same is done for the top and bottom of the control volume, based on the discharges in v-direction:</w:t>
      </w:r>
    </w:p>
    <w:p w14:paraId="65298CB3" w14:textId="77777777" w:rsidR="0011205F" w:rsidRPr="00752797" w:rsidRDefault="0011205F" w:rsidP="002603CC">
      <w:pPr>
        <w:tabs>
          <w:tab w:val="left" w:pos="7200"/>
          <w:tab w:val="left" w:pos="7470"/>
        </w:tabs>
        <w:rPr>
          <w:lang w:val="en-US"/>
        </w:rPr>
      </w:pPr>
    </w:p>
    <w:p w14:paraId="0607A485" w14:textId="6EB58996" w:rsidR="0011205F" w:rsidRDefault="0011205F" w:rsidP="0011205F">
      <w:pPr>
        <w:pStyle w:val="MTDisplayEquation"/>
        <w:rPr>
          <w:lang w:val="en-US"/>
        </w:rPr>
      </w:pPr>
      <w:r>
        <w:rPr>
          <w:lang w:val="en-US"/>
        </w:rPr>
        <w:tab/>
      </w:r>
      <w:r w:rsidR="00DD43CF" w:rsidRPr="00DD43CF">
        <w:rPr>
          <w:position w:val="-84"/>
          <w:lang w:val="en-US"/>
        </w:rPr>
        <w:object w:dxaOrig="7640" w:dyaOrig="2140" w14:anchorId="1B8A6F34">
          <v:shape id="_x0000_i4888" type="#_x0000_t75" style="width:381.75pt;height:107.25pt" o:ole="">
            <v:imagedata r:id="rId294" o:title=""/>
          </v:shape>
          <o:OLEObject Type="Embed" ProgID="Equation.DSMT4" ShapeID="_x0000_i4888" DrawAspect="Content" ObjectID="_1505662361" r:id="rId295"/>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61" w:name="ZEqnNum205410"/>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61"/>
      <w:r w:rsidR="00D73007">
        <w:rPr>
          <w:lang w:val="en-US"/>
        </w:rPr>
        <w:fldChar w:fldCharType="end"/>
      </w:r>
    </w:p>
    <w:p w14:paraId="6E3F2E99" w14:textId="77777777" w:rsidR="0011205F" w:rsidRDefault="0011205F" w:rsidP="002603CC">
      <w:pPr>
        <w:rPr>
          <w:lang w:val="en-US"/>
        </w:rPr>
      </w:pPr>
    </w:p>
    <w:p w14:paraId="7C62654F" w14:textId="456C3415" w:rsidR="00313B40" w:rsidRPr="00752797" w:rsidRDefault="00313B40" w:rsidP="002603CC">
      <w:pPr>
        <w:rPr>
          <w:lang w:val="en-US"/>
        </w:rPr>
      </w:pPr>
      <w:r w:rsidRPr="00752797">
        <w:rPr>
          <w:lang w:val="en-US"/>
        </w:rPr>
        <w:t>Finally, the advective term in th</w:t>
      </w:r>
      <w:r w:rsidR="0095750F">
        <w:rPr>
          <w:lang w:val="en-US"/>
        </w:rPr>
        <w:t xml:space="preserve">e momentum balance is given </w:t>
      </w:r>
      <w:proofErr w:type="gramStart"/>
      <w:r w:rsidR="0095750F">
        <w:rPr>
          <w:lang w:val="en-US"/>
        </w:rPr>
        <w:t xml:space="preserve">in </w:t>
      </w:r>
      <w:proofErr w:type="gramEnd"/>
      <w:r w:rsidR="003217AB">
        <w:rPr>
          <w:lang w:val="en-US"/>
        </w:rPr>
        <w:fldChar w:fldCharType="begin"/>
      </w:r>
      <w:r w:rsidR="003217AB">
        <w:rPr>
          <w:lang w:val="en-US"/>
        </w:rPr>
        <w:instrText xml:space="preserve"> GOTOBUTTON ZEqnNum604333  \* MERGEFORMAT </w:instrText>
      </w:r>
      <w:r w:rsidR="003217AB">
        <w:rPr>
          <w:lang w:val="en-US"/>
        </w:rPr>
        <w:fldChar w:fldCharType="begin"/>
      </w:r>
      <w:r w:rsidR="003217AB">
        <w:rPr>
          <w:lang w:val="en-US"/>
        </w:rPr>
        <w:instrText xml:space="preserve"> REF ZEqnNum604333 \* Charformat \! \* MERGEFORMAT </w:instrText>
      </w:r>
      <w:r w:rsidR="003217AB">
        <w:rPr>
          <w:lang w:val="en-US"/>
        </w:rPr>
        <w:fldChar w:fldCharType="separate"/>
      </w:r>
      <w:r w:rsidR="002E51A3">
        <w:rPr>
          <w:lang w:val="en-US"/>
        </w:rPr>
        <w:instrText>(C.4)</w:instrText>
      </w:r>
      <w:r w:rsidR="003217AB">
        <w:rPr>
          <w:lang w:val="en-US"/>
        </w:rPr>
        <w:fldChar w:fldCharType="end"/>
      </w:r>
      <w:r w:rsidR="003217AB">
        <w:rPr>
          <w:lang w:val="en-US"/>
        </w:rPr>
        <w:fldChar w:fldCharType="end"/>
      </w:r>
      <w:r w:rsidR="003217AB">
        <w:rPr>
          <w:lang w:val="en-US"/>
        </w:rPr>
        <w:t>.</w:t>
      </w:r>
      <w:r w:rsidRPr="00752797">
        <w:rPr>
          <w:lang w:val="en-US"/>
        </w:rPr>
        <w:t xml:space="preserve"> </w:t>
      </w:r>
    </w:p>
    <w:p w14:paraId="4A448C41" w14:textId="6316D561" w:rsidR="00313B40" w:rsidRPr="00752797" w:rsidRDefault="0011205F" w:rsidP="0011205F">
      <w:pPr>
        <w:pStyle w:val="MTDisplayEquation"/>
        <w:rPr>
          <w:lang w:val="en-US"/>
        </w:rPr>
      </w:pPr>
      <w:r>
        <w:rPr>
          <w:lang w:val="en-US"/>
        </w:rPr>
        <w:lastRenderedPageBreak/>
        <w:tab/>
      </w:r>
      <w:r w:rsidR="00DD43CF" w:rsidRPr="0011205F">
        <w:rPr>
          <w:position w:val="-146"/>
          <w:lang w:val="en-US"/>
        </w:rPr>
        <w:object w:dxaOrig="5420" w:dyaOrig="3040" w14:anchorId="79BCC2A1">
          <v:shape id="_x0000_i4891" type="#_x0000_t75" style="width:271.5pt;height:152.25pt" o:ole="">
            <v:imagedata r:id="rId296" o:title=""/>
          </v:shape>
          <o:OLEObject Type="Embed" ProgID="Equation.DSMT4" ShapeID="_x0000_i4891" DrawAspect="Content" ObjectID="_1505662362" r:id="rId297"/>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62" w:name="ZEqnNum604333"/>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62"/>
      <w:r w:rsidR="00D73007">
        <w:rPr>
          <w:lang w:val="en-US"/>
        </w:rPr>
        <w:fldChar w:fldCharType="end"/>
      </w:r>
    </w:p>
    <w:p w14:paraId="42C56AFC" w14:textId="77777777" w:rsidR="00313B40" w:rsidRPr="00752797" w:rsidRDefault="00313B40" w:rsidP="004F3331">
      <w:pPr>
        <w:pStyle w:val="Heading8"/>
        <w:rPr>
          <w:lang w:val="en-US"/>
        </w:rPr>
      </w:pPr>
      <w:bookmarkStart w:id="763" w:name="_Toc431915807"/>
      <w:r w:rsidRPr="00752797">
        <w:rPr>
          <w:lang w:val="en-US"/>
        </w:rPr>
        <w:t>Time integration scheme</w:t>
      </w:r>
      <w:bookmarkEnd w:id="763"/>
    </w:p>
    <w:p w14:paraId="2AA6296E" w14:textId="7E04DC93" w:rsidR="00313B40" w:rsidRPr="00752797" w:rsidRDefault="00313B40" w:rsidP="002603CC">
      <w:pPr>
        <w:rPr>
          <w:lang w:val="en-US"/>
        </w:rPr>
      </w:pPr>
      <w:r w:rsidRPr="00752797">
        <w:rPr>
          <w:lang w:val="en-US"/>
        </w:rPr>
        <w:t xml:space="preserve">The time integration of the mass and momentum balance equations is combined in an explicit leap-frog scheme, as depicted in </w:t>
      </w:r>
      <w:r w:rsidRPr="00752797">
        <w:rPr>
          <w:lang w:val="en-US"/>
        </w:rPr>
        <w:fldChar w:fldCharType="begin"/>
      </w:r>
      <w:r w:rsidRPr="00752797">
        <w:rPr>
          <w:lang w:val="en-US"/>
        </w:rPr>
        <w:instrText xml:space="preserve"> REF _Ref336835302  \* MERGEFORMAT </w:instrText>
      </w:r>
      <w:r w:rsidRPr="00752797">
        <w:rPr>
          <w:lang w:val="en-US"/>
        </w:rPr>
        <w:fldChar w:fldCharType="separate"/>
      </w:r>
      <w:r w:rsidR="002E51A3" w:rsidRPr="00E32CB9">
        <w:rPr>
          <w:lang w:val="en-US"/>
        </w:rPr>
        <w:t>Figure 5.3</w:t>
      </w:r>
      <w:r w:rsidRPr="00752797">
        <w:rPr>
          <w:lang w:val="en-US"/>
        </w:rPr>
        <w:fldChar w:fldCharType="end"/>
      </w:r>
      <w:r w:rsidRPr="00752797">
        <w:rPr>
          <w:lang w:val="en-US"/>
        </w:rPr>
        <w:t>. The velocities (in the '-' points) are updat</w:t>
      </w:r>
      <w:r w:rsidR="003520E3">
        <w:rPr>
          <w:lang w:val="en-US"/>
        </w:rPr>
        <w:t>ed using the momentum balance. T</w:t>
      </w:r>
      <w:r w:rsidRPr="00752797">
        <w:rPr>
          <w:lang w:val="en-US"/>
        </w:rPr>
        <w:t xml:space="preserve">he water levels are updated using the mass balance. The water level gradients influence the momentum balance and the velocities and derived discharges affect the mass balance. Because of the leap-frog scheme these influences are always computed at the half time step level, </w:t>
      </w:r>
      <w:r w:rsidR="00B477BC" w:rsidRPr="00752797">
        <w:rPr>
          <w:lang w:val="en-US"/>
        </w:rPr>
        <w:t>which makes</w:t>
      </w:r>
      <w:r w:rsidRPr="00752797">
        <w:rPr>
          <w:lang w:val="en-US"/>
        </w:rPr>
        <w:t xml:space="preserve"> the scheme second order accurate.</w:t>
      </w:r>
    </w:p>
    <w:p w14:paraId="4390194F" w14:textId="77777777" w:rsidR="00313B40" w:rsidRPr="00752797" w:rsidRDefault="00313B40" w:rsidP="002603CC">
      <w:pPr>
        <w:rPr>
          <w:lang w:val="en-US"/>
        </w:rPr>
      </w:pPr>
    </w:p>
    <w:p w14:paraId="0A27B5F5" w14:textId="77777777" w:rsidR="00313B40" w:rsidRPr="00752797" w:rsidRDefault="00313B40" w:rsidP="0095750F">
      <w:pPr>
        <w:keepNext/>
        <w:tabs>
          <w:tab w:val="left" w:pos="7200"/>
          <w:tab w:val="left" w:pos="7470"/>
        </w:tabs>
        <w:jc w:val="center"/>
        <w:rPr>
          <w:lang w:val="en-US"/>
        </w:rPr>
      </w:pPr>
      <w:r w:rsidRPr="00752797">
        <w:rPr>
          <w:noProof/>
          <w:lang w:eastAsia="zh-CN"/>
        </w:rPr>
        <w:drawing>
          <wp:inline distT="0" distB="0" distL="0" distR="0" wp14:anchorId="1A5D5D2B" wp14:editId="0ACBEEC6">
            <wp:extent cx="2204085" cy="1311910"/>
            <wp:effectExtent l="0" t="0" r="0" b="0"/>
            <wp:docPr id="3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8" cstate="print"/>
                    <a:srcRect b="46306"/>
                    <a:stretch>
                      <a:fillRect/>
                    </a:stretch>
                  </pic:blipFill>
                  <pic:spPr bwMode="auto">
                    <a:xfrm>
                      <a:off x="0" y="0"/>
                      <a:ext cx="2204085" cy="1311910"/>
                    </a:xfrm>
                    <a:prstGeom prst="rect">
                      <a:avLst/>
                    </a:prstGeom>
                    <a:noFill/>
                    <a:ln w="9525">
                      <a:noFill/>
                      <a:miter lim="800000"/>
                      <a:headEnd/>
                      <a:tailEnd/>
                    </a:ln>
                  </pic:spPr>
                </pic:pic>
              </a:graphicData>
            </a:graphic>
          </wp:inline>
        </w:drawing>
      </w:r>
    </w:p>
    <w:p w14:paraId="307C2BB5" w14:textId="638A57FE" w:rsidR="00313B40" w:rsidRDefault="00313B40" w:rsidP="00B92462">
      <w:pPr>
        <w:pStyle w:val="Caption"/>
        <w:ind w:left="900" w:hanging="900"/>
      </w:pPr>
      <w:bookmarkStart w:id="764" w:name="_Ref336835302"/>
      <w:proofErr w:type="gramStart"/>
      <w:r w:rsidRPr="00B92462">
        <w:t xml:space="preserve">Figure </w:t>
      </w:r>
      <w:r w:rsidR="00366571">
        <w:fldChar w:fldCharType="begin"/>
      </w:r>
      <w:r w:rsidR="00366571">
        <w:instrText xml:space="preserve"> STYLEREF 1 \s </w:instrText>
      </w:r>
      <w:r w:rsidR="00366571">
        <w:fldChar w:fldCharType="separate"/>
      </w:r>
      <w:r w:rsidR="002E51A3">
        <w:rPr>
          <w:noProof/>
        </w:rPr>
        <w:t>5</w:t>
      </w:r>
      <w:r w:rsidR="00366571">
        <w:fldChar w:fldCharType="end"/>
      </w:r>
      <w:r w:rsidR="00366571">
        <w:t>.</w:t>
      </w:r>
      <w:proofErr w:type="gramEnd"/>
      <w:r w:rsidR="00366571">
        <w:fldChar w:fldCharType="begin"/>
      </w:r>
      <w:r w:rsidR="00366571">
        <w:instrText xml:space="preserve"> SEQ Figure \* ARABIC \s 1 </w:instrText>
      </w:r>
      <w:r w:rsidR="00366571">
        <w:fldChar w:fldCharType="separate"/>
      </w:r>
      <w:r w:rsidR="002E51A3">
        <w:rPr>
          <w:noProof/>
        </w:rPr>
        <w:t>3</w:t>
      </w:r>
      <w:r w:rsidR="00366571">
        <w:fldChar w:fldCharType="end"/>
      </w:r>
      <w:bookmarkEnd w:id="764"/>
      <w:r w:rsidR="003217AB">
        <w:tab/>
      </w:r>
      <w:r w:rsidR="00AD3446">
        <w:tab/>
      </w:r>
      <w:r w:rsidR="00AD3446">
        <w:tab/>
      </w:r>
      <w:r w:rsidRPr="00B92462">
        <w:t>Leap-frog time integration scheme</w:t>
      </w:r>
    </w:p>
    <w:p w14:paraId="760B871E" w14:textId="77777777" w:rsidR="00B92462" w:rsidRPr="00B92462" w:rsidRDefault="00B92462" w:rsidP="00B92462"/>
    <w:p w14:paraId="26A57EF8" w14:textId="77777777" w:rsidR="00313B40" w:rsidRPr="00752797" w:rsidRDefault="00313B40" w:rsidP="002603CC">
      <w:pPr>
        <w:tabs>
          <w:tab w:val="left" w:pos="7200"/>
          <w:tab w:val="left" w:pos="7470"/>
        </w:tabs>
        <w:rPr>
          <w:lang w:val="en-US"/>
        </w:rPr>
      </w:pPr>
      <w:r w:rsidRPr="00752797">
        <w:rPr>
          <w:lang w:val="en-US"/>
        </w:rPr>
        <w:t>Using this straightforward finite volume approach, complicated transformations of the equations are avoided and the solution scheme remains transparent. It is also completely compatible with the original rectilinear implementation and is even slightly more efficient.</w:t>
      </w:r>
    </w:p>
    <w:p w14:paraId="6ED81D9C" w14:textId="77777777" w:rsidR="009B7A2D" w:rsidRPr="00752797" w:rsidRDefault="009B7A2D" w:rsidP="004F3331">
      <w:pPr>
        <w:pStyle w:val="Heading8"/>
        <w:rPr>
          <w:lang w:val="en-US"/>
        </w:rPr>
      </w:pPr>
      <w:bookmarkStart w:id="765" w:name="_Toc412623909"/>
      <w:bookmarkStart w:id="766" w:name="_Toc431915808"/>
      <w:r w:rsidRPr="00752797">
        <w:rPr>
          <w:lang w:val="en-US"/>
        </w:rPr>
        <w:t>Groundwater flow</w:t>
      </w:r>
      <w:bookmarkEnd w:id="765"/>
      <w:bookmarkEnd w:id="766"/>
    </w:p>
    <w:p w14:paraId="73F4D138" w14:textId="1B8EFAA7" w:rsidR="009B7A2D" w:rsidRPr="00752797" w:rsidRDefault="009B7A2D" w:rsidP="009B7A2D">
      <w:pPr>
        <w:rPr>
          <w:lang w:val="en-US"/>
        </w:rPr>
      </w:pPr>
      <w:r w:rsidRPr="00752797">
        <w:rPr>
          <w:lang w:val="en-US"/>
        </w:rPr>
        <w:t xml:space="preserve">In order to </w:t>
      </w:r>
      <w:proofErr w:type="gramStart"/>
      <w:r w:rsidRPr="00752797">
        <w:rPr>
          <w:lang w:val="en-US"/>
        </w:rPr>
        <w:t xml:space="preserve">solve </w:t>
      </w:r>
      <w:proofErr w:type="gramEnd"/>
      <w:r w:rsidR="003217AB">
        <w:rPr>
          <w:lang w:val="en-US"/>
        </w:rPr>
        <w:fldChar w:fldCharType="begin"/>
      </w:r>
      <w:r w:rsidR="003217AB">
        <w:rPr>
          <w:lang w:val="en-US"/>
        </w:rPr>
        <w:instrText xml:space="preserve"> GOTOBUTTON ZEqnNum103671  \* MERGEFORMAT </w:instrText>
      </w:r>
      <w:r w:rsidR="003217AB">
        <w:rPr>
          <w:lang w:val="en-US"/>
        </w:rPr>
        <w:fldChar w:fldCharType="begin"/>
      </w:r>
      <w:r w:rsidR="003217AB">
        <w:rPr>
          <w:lang w:val="en-US"/>
        </w:rPr>
        <w:instrText xml:space="preserve"> REF ZEqnNum103671 \* Charformat \! \* MERGEFORMAT </w:instrText>
      </w:r>
      <w:r w:rsidR="003217AB">
        <w:rPr>
          <w:lang w:val="en-US"/>
        </w:rPr>
        <w:fldChar w:fldCharType="separate"/>
      </w:r>
      <w:r w:rsidR="002E51A3">
        <w:rPr>
          <w:lang w:val="en-US"/>
        </w:rPr>
        <w:instrText>(C.4)</w:instrText>
      </w:r>
      <w:r w:rsidR="003217AB">
        <w:rPr>
          <w:lang w:val="en-US"/>
        </w:rPr>
        <w:fldChar w:fldCharType="end"/>
      </w:r>
      <w:r w:rsidR="003217AB">
        <w:rPr>
          <w:lang w:val="en-US"/>
        </w:rPr>
        <w:fldChar w:fldCharType="end"/>
      </w:r>
      <w:r w:rsidRPr="00752797">
        <w:rPr>
          <w:lang w:val="en-US"/>
        </w:rPr>
        <w:t>, the spatial and temporal domain of the groundwater system is split into the same spatial grid and time steps as the XBeach surface water model it is coupled to. At each time step in the numerical model, the depth average groundwater head is calculated in the center of the groundwater cells, and the fluxes (specific discharge, submarine exchange, infiltration and exfiltration) are calculated on the cell interfaces</w:t>
      </w:r>
    </w:p>
    <w:p w14:paraId="120B52BF" w14:textId="77777777" w:rsidR="009B7A2D" w:rsidRPr="00752797" w:rsidRDefault="009B7A2D" w:rsidP="009B7A2D">
      <w:pPr>
        <w:rPr>
          <w:lang w:val="en-US"/>
        </w:rPr>
      </w:pPr>
    </w:p>
    <w:p w14:paraId="57723789" w14:textId="77777777" w:rsidR="009B7A2D" w:rsidRPr="00752797" w:rsidRDefault="009B7A2D" w:rsidP="009B7A2D">
      <w:pPr>
        <w:rPr>
          <w:lang w:val="en-US"/>
        </w:rPr>
      </w:pPr>
      <w:r w:rsidRPr="00752797">
        <w:rPr>
          <w:lang w:val="en-US"/>
        </w:rPr>
        <w:t>At the start of the time step, every cell is evaluated whether the groundwater and surface water are connected:</w:t>
      </w:r>
    </w:p>
    <w:p w14:paraId="53C96DEB" w14:textId="77777777" w:rsidR="009B7A2D" w:rsidRPr="00752797" w:rsidRDefault="009B7A2D" w:rsidP="009B7A2D">
      <w:pPr>
        <w:rPr>
          <w:lang w:val="en-US"/>
        </w:rPr>
      </w:pPr>
    </w:p>
    <w:p w14:paraId="6E3AFC19" w14:textId="573286E6" w:rsidR="009B7A2D" w:rsidRDefault="004936E3" w:rsidP="004936E3">
      <w:pPr>
        <w:pStyle w:val="MTDisplayEquation"/>
        <w:rPr>
          <w:lang w:val="en-US"/>
        </w:rPr>
      </w:pPr>
      <w:r>
        <w:rPr>
          <w:lang w:val="en-US"/>
        </w:rPr>
        <w:tab/>
      </w:r>
      <w:r w:rsidR="00DD43CF" w:rsidRPr="004936E3">
        <w:rPr>
          <w:position w:val="-14"/>
          <w:lang w:val="en-US"/>
        </w:rPr>
        <w:object w:dxaOrig="3600" w:dyaOrig="380" w14:anchorId="51965159">
          <v:shape id="_x0000_i4894" type="#_x0000_t75" style="width:180.75pt;height:18.75pt" o:ole="">
            <v:imagedata r:id="rId299" o:title=""/>
          </v:shape>
          <o:OLEObject Type="Embed" ProgID="Equation.DSMT4" ShapeID="_x0000_i4894" DrawAspect="Content" ObjectID="_1505662363" r:id="rId300"/>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67" w:name="ZEqnNum103671"/>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67"/>
      <w:r w:rsidR="00D73007">
        <w:rPr>
          <w:lang w:val="en-US"/>
        </w:rPr>
        <w:fldChar w:fldCharType="end"/>
      </w:r>
    </w:p>
    <w:p w14:paraId="7D035B56" w14:textId="77777777" w:rsidR="004936E3" w:rsidRDefault="004936E3" w:rsidP="009B7A2D">
      <w:pPr>
        <w:rPr>
          <w:lang w:val="en-US"/>
        </w:rPr>
      </w:pPr>
    </w:p>
    <w:p w14:paraId="67E6497C" w14:textId="652D3D0B" w:rsidR="009B7A2D" w:rsidRPr="00752797" w:rsidRDefault="009B7A2D" w:rsidP="009B7A2D">
      <w:pPr>
        <w:rPr>
          <w:lang w:val="en-US"/>
        </w:rPr>
      </w:pPr>
      <w:r w:rsidRPr="00752797">
        <w:rPr>
          <w:lang w:val="en-US"/>
        </w:rPr>
        <w:t xml:space="preserve">In </w:t>
      </w:r>
      <w:r w:rsidR="000553A3">
        <w:rPr>
          <w:lang w:val="en-US"/>
        </w:rPr>
        <w:fldChar w:fldCharType="begin"/>
      </w:r>
      <w:r w:rsidR="000553A3">
        <w:rPr>
          <w:lang w:val="en-US"/>
        </w:rPr>
        <w:instrText xml:space="preserve"> GOTOBUTTON ZEqnNum103671  \* MERGEFORMAT </w:instrText>
      </w:r>
      <w:r w:rsidR="000553A3">
        <w:rPr>
          <w:lang w:val="en-US"/>
        </w:rPr>
        <w:fldChar w:fldCharType="begin"/>
      </w:r>
      <w:r w:rsidR="000553A3">
        <w:rPr>
          <w:lang w:val="en-US"/>
        </w:rPr>
        <w:instrText xml:space="preserve"> REF ZEqnNum103671 \* Charformat \! \* MERGEFORMAT </w:instrText>
      </w:r>
      <w:r w:rsidR="000553A3">
        <w:rPr>
          <w:lang w:val="en-US"/>
        </w:rPr>
        <w:fldChar w:fldCharType="separate"/>
      </w:r>
      <w:r w:rsidR="002E51A3">
        <w:rPr>
          <w:lang w:val="en-US"/>
        </w:rPr>
        <w:instrText>(C.4)</w:instrText>
      </w:r>
      <w:r w:rsidR="000553A3">
        <w:rPr>
          <w:lang w:val="en-US"/>
        </w:rPr>
        <w:fldChar w:fldCharType="end"/>
      </w:r>
      <w:r w:rsidR="000553A3">
        <w:rPr>
          <w:lang w:val="en-US"/>
        </w:rPr>
        <w:fldChar w:fldCharType="end"/>
      </w:r>
      <w:r w:rsidRPr="00752797">
        <w:rPr>
          <w:lang w:val="en-US"/>
        </w:rPr>
        <w:t xml:space="preserve"> </w:t>
      </w:r>
      <w:r w:rsidRPr="00752797">
        <w:rPr>
          <w:i/>
          <w:lang w:val="en-US"/>
        </w:rPr>
        <w:t>ε</w:t>
      </w:r>
      <w:r w:rsidRPr="00752797">
        <w:rPr>
          <w:lang w:val="en-US"/>
        </w:rPr>
        <w:t xml:space="preserve"> is a numerical smoothing constant used to deal with numerical round off errors near the bed (equal to the </w:t>
      </w:r>
      <w:r w:rsidR="00B477BC">
        <w:rPr>
          <w:lang w:val="en-US"/>
        </w:rPr>
        <w:t>keyword</w:t>
      </w:r>
      <w:r w:rsidRPr="00752797">
        <w:rPr>
          <w:lang w:val="en-US"/>
        </w:rPr>
        <w:t xml:space="preserve"> </w:t>
      </w:r>
      <w:r w:rsidRPr="00752797">
        <w:rPr>
          <w:i/>
          <w:lang w:val="en-US"/>
        </w:rPr>
        <w:t>dwetlayer</w:t>
      </w:r>
      <w:r w:rsidRPr="00752797">
        <w:rPr>
          <w:lang w:val="en-US"/>
        </w:rPr>
        <w:t xml:space="preserve"> in the case of hydrostatic groundwater flow, and to the parameter </w:t>
      </w:r>
      <w:r w:rsidRPr="00752797">
        <w:rPr>
          <w:i/>
          <w:lang w:val="en-US"/>
        </w:rPr>
        <w:t>eps</w:t>
      </w:r>
      <w:r w:rsidRPr="00752797">
        <w:rPr>
          <w:lang w:val="en-US"/>
        </w:rPr>
        <w:t xml:space="preserve"> in the case of non-hydrostatic groundwater flow), and </w:t>
      </w:r>
      <w:r w:rsidRPr="00752797">
        <w:rPr>
          <w:i/>
          <w:lang w:val="en-US"/>
        </w:rPr>
        <w:t>i</w:t>
      </w:r>
      <w:r w:rsidRPr="00752797">
        <w:rPr>
          <w:lang w:val="en-US"/>
        </w:rPr>
        <w:t xml:space="preserve"> and </w:t>
      </w:r>
      <w:r w:rsidRPr="00752797">
        <w:rPr>
          <w:i/>
          <w:lang w:val="en-US"/>
        </w:rPr>
        <w:t>j</w:t>
      </w:r>
      <w:r w:rsidRPr="00752797">
        <w:rPr>
          <w:lang w:val="en-US"/>
        </w:rPr>
        <w:t xml:space="preserve"> represent cross-shore and longshore coordinates in the numerical solution grid, respectively. Infiltration </w:t>
      </w:r>
      <w:r w:rsidRPr="00752797">
        <w:rPr>
          <w:lang w:val="en-US"/>
        </w:rPr>
        <w:lastRenderedPageBreak/>
        <w:t xml:space="preserve">is calculated in cells where the groundwater and surface water are not connected and there exists surface water. As shown in </w:t>
      </w:r>
      <w:r w:rsidRPr="00752797">
        <w:rPr>
          <w:lang w:val="en-US"/>
        </w:rPr>
        <w:fldChar w:fldCharType="begin"/>
      </w:r>
      <w:r w:rsidRPr="00752797">
        <w:rPr>
          <w:lang w:val="en-US"/>
        </w:rPr>
        <w:instrText xml:space="preserve"> GOTOBUTTON ZEqnNum418429  \* MERGEFORMAT </w:instrText>
      </w:r>
      <w:r w:rsidRPr="00752797">
        <w:rPr>
          <w:lang w:val="en-US"/>
        </w:rPr>
        <w:fldChar w:fldCharType="begin"/>
      </w:r>
      <w:r w:rsidRPr="00752797">
        <w:rPr>
          <w:lang w:val="en-US"/>
        </w:rPr>
        <w:instrText xml:space="preserve"> REF ZEqnNum418429 \* Charformat \! \* MERGEFORMAT </w:instrText>
      </w:r>
      <w:r w:rsidRPr="00752797">
        <w:rPr>
          <w:lang w:val="en-US"/>
        </w:rPr>
        <w:fldChar w:fldCharType="separate"/>
      </w:r>
      <w:r w:rsidR="002E51A3" w:rsidRPr="00752797">
        <w:rPr>
          <w:lang w:val="en-US"/>
        </w:rPr>
        <w:instrText>(</w:instrText>
      </w:r>
      <w:r w:rsidR="002E51A3">
        <w:rPr>
          <w:lang w:val="en-US"/>
        </w:rPr>
        <w:instrText>0</w:instrText>
      </w:r>
      <w:r w:rsidR="002E51A3" w:rsidRPr="00752797">
        <w:rPr>
          <w:lang w:val="en-US"/>
        </w:rPr>
        <w:instrText>.</w:instrText>
      </w:r>
      <w:r w:rsidR="002E51A3">
        <w:rPr>
          <w:lang w:val="en-US"/>
        </w:rPr>
        <w:instrText>2</w:instrText>
      </w:r>
      <w:r w:rsidR="002E51A3" w:rsidRPr="00752797">
        <w:rPr>
          <w:lang w:val="en-US"/>
        </w:rPr>
        <w:instrText>)</w:instrText>
      </w:r>
      <w:r w:rsidRPr="00752797">
        <w:rPr>
          <w:lang w:val="en-US"/>
        </w:rPr>
        <w:fldChar w:fldCharType="end"/>
      </w:r>
      <w:r w:rsidRPr="00752797">
        <w:rPr>
          <w:lang w:val="en-US"/>
        </w:rPr>
        <w:fldChar w:fldCharType="end"/>
      </w:r>
      <w:r w:rsidRPr="00752797">
        <w:rPr>
          <w:lang w:val="en-US"/>
        </w:rPr>
        <w:t xml:space="preserve"> the infiltration rate is a function of the thickness of the wetting front, which is zero at the start of infiltration, and increases as a function of the infiltration rate. The equations for the infiltration rate and the thickness of the wetting front are approximated by first-order schemes, in which the wetting front is updated using a backward-Euler scheme, which ensures numerical stability:</w:t>
      </w:r>
    </w:p>
    <w:p w14:paraId="089E0460" w14:textId="77777777" w:rsidR="009B7A2D" w:rsidRPr="00752797" w:rsidRDefault="009B7A2D" w:rsidP="009B7A2D">
      <w:pPr>
        <w:rPr>
          <w:lang w:val="en-US"/>
        </w:rPr>
      </w:pPr>
    </w:p>
    <w:p w14:paraId="60C7A10C" w14:textId="138BCED4" w:rsidR="009B7A2D" w:rsidRDefault="00516C67" w:rsidP="00516C67">
      <w:pPr>
        <w:pStyle w:val="MTDisplayEquation"/>
        <w:rPr>
          <w:lang w:val="en-US"/>
        </w:rPr>
      </w:pPr>
      <w:r>
        <w:rPr>
          <w:lang w:val="en-US"/>
        </w:rPr>
        <w:tab/>
      </w:r>
      <w:r w:rsidR="00DD43CF" w:rsidRPr="00516C67">
        <w:rPr>
          <w:position w:val="-80"/>
          <w:lang w:val="en-US"/>
        </w:rPr>
        <w:object w:dxaOrig="2900" w:dyaOrig="1719" w14:anchorId="17C8C03F">
          <v:shape id="_x0000_i4897" type="#_x0000_t75" style="width:144.75pt;height:86.25pt" o:ole="">
            <v:imagedata r:id="rId301" o:title=""/>
          </v:shape>
          <o:OLEObject Type="Embed" ProgID="Equation.DSMT4" ShapeID="_x0000_i4897" DrawAspect="Content" ObjectID="_1505662364" r:id="rId302"/>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68" w:name="ZEqnNum939543"/>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68"/>
      <w:r w:rsidR="00D73007">
        <w:rPr>
          <w:lang w:val="en-US"/>
        </w:rPr>
        <w:fldChar w:fldCharType="end"/>
      </w:r>
    </w:p>
    <w:p w14:paraId="7C00FD98" w14:textId="77777777" w:rsidR="00516C67" w:rsidRPr="00752797" w:rsidRDefault="00516C67" w:rsidP="009B7A2D">
      <w:pPr>
        <w:rPr>
          <w:lang w:val="en-US"/>
        </w:rPr>
      </w:pPr>
    </w:p>
    <w:p w14:paraId="2C0B7764" w14:textId="758A49D8" w:rsidR="00516C67" w:rsidRDefault="009B7A2D" w:rsidP="009B7A2D">
      <w:pPr>
        <w:rPr>
          <w:lang w:val="en-US"/>
        </w:rPr>
      </w:pPr>
      <w:r w:rsidRPr="00752797">
        <w:rPr>
          <w:lang w:val="en-US"/>
        </w:rPr>
        <w:t xml:space="preserve">In </w:t>
      </w:r>
      <w:r w:rsidR="000553A3">
        <w:rPr>
          <w:lang w:val="en-US"/>
        </w:rPr>
        <w:fldChar w:fldCharType="begin"/>
      </w:r>
      <w:r w:rsidR="000553A3">
        <w:rPr>
          <w:lang w:val="en-US"/>
        </w:rPr>
        <w:instrText xml:space="preserve"> GOTOBUTTON ZEqnNum939543  \* MERGEFORMAT </w:instrText>
      </w:r>
      <w:r w:rsidR="000553A3">
        <w:rPr>
          <w:lang w:val="en-US"/>
        </w:rPr>
        <w:fldChar w:fldCharType="begin"/>
      </w:r>
      <w:r w:rsidR="000553A3">
        <w:rPr>
          <w:lang w:val="en-US"/>
        </w:rPr>
        <w:instrText xml:space="preserve"> REF ZEqnNum939543 \* Charformat \! \* MERGEFORMAT </w:instrText>
      </w:r>
      <w:r w:rsidR="000553A3">
        <w:rPr>
          <w:lang w:val="en-US"/>
        </w:rPr>
        <w:fldChar w:fldCharType="separate"/>
      </w:r>
      <w:r w:rsidR="002E51A3">
        <w:rPr>
          <w:lang w:val="en-US"/>
        </w:rPr>
        <w:instrText>(C.4)</w:instrText>
      </w:r>
      <w:r w:rsidR="000553A3">
        <w:rPr>
          <w:lang w:val="en-US"/>
        </w:rPr>
        <w:fldChar w:fldCharType="end"/>
      </w:r>
      <w:r w:rsidR="000553A3">
        <w:rPr>
          <w:lang w:val="en-US"/>
        </w:rPr>
        <w:fldChar w:fldCharType="end"/>
      </w:r>
      <w:r w:rsidRPr="00752797">
        <w:rPr>
          <w:lang w:val="en-US"/>
        </w:rPr>
        <w:t xml:space="preserve"> the pressure term </w:t>
      </w:r>
      <w:r w:rsidRPr="00752797">
        <w:rPr>
          <w:i/>
          <w:lang w:val="en-US"/>
        </w:rPr>
        <w:t>p</w:t>
      </w:r>
      <w:r w:rsidRPr="00752797">
        <w:rPr>
          <w:i/>
          <w:vertAlign w:val="subscript"/>
          <w:lang w:val="en-US"/>
        </w:rPr>
        <w:t>lpf</w:t>
      </w:r>
      <w:r w:rsidRPr="00752797">
        <w:rPr>
          <w:lang w:val="en-US"/>
        </w:rPr>
        <w:t xml:space="preserve">  is the surface water pressure at the bed, which in the case of non-hydrostatic surface water flow is high-pass filtered at 4/</w:t>
      </w:r>
      <w:r w:rsidRPr="00752797">
        <w:rPr>
          <w:i/>
          <w:lang w:val="en-US"/>
        </w:rPr>
        <w:t>T</w:t>
      </w:r>
      <w:r w:rsidRPr="00752797">
        <w:rPr>
          <w:i/>
          <w:vertAlign w:val="subscript"/>
          <w:lang w:val="en-US"/>
        </w:rPr>
        <w:t>rep</w:t>
      </w:r>
      <w:r w:rsidRPr="00752797">
        <w:rPr>
          <w:lang w:val="en-US"/>
        </w:rPr>
        <w:t xml:space="preserve">, the superscript </w:t>
      </w:r>
      <w:r w:rsidRPr="00752797">
        <w:rPr>
          <w:i/>
          <w:lang w:val="en-US"/>
        </w:rPr>
        <w:t>n</w:t>
      </w:r>
      <w:r w:rsidRPr="00752797">
        <w:rPr>
          <w:lang w:val="en-US"/>
        </w:rPr>
        <w:t xml:space="preserve"> corresponds to the time step number and</w:t>
      </w:r>
      <w:r w:rsidRPr="00752797">
        <w:rPr>
          <w:i/>
          <w:lang w:val="en-US"/>
        </w:rPr>
        <w:t xml:space="preserve"> Δt </w:t>
      </w:r>
      <w:r w:rsidRPr="00752797">
        <w:rPr>
          <w:lang w:val="en-US"/>
        </w:rPr>
        <w:t>is the size of the time step. The infiltration rate in the coupled relationship can be solved through substitution:</w:t>
      </w:r>
    </w:p>
    <w:p w14:paraId="6A3FB6C2" w14:textId="77777777" w:rsidR="00516C67" w:rsidRDefault="00516C67" w:rsidP="009B7A2D">
      <w:pPr>
        <w:rPr>
          <w:lang w:val="en-US"/>
        </w:rPr>
      </w:pPr>
    </w:p>
    <w:p w14:paraId="2953181B" w14:textId="553FD176" w:rsidR="00516C67" w:rsidRDefault="00516C67" w:rsidP="00516C67">
      <w:pPr>
        <w:pStyle w:val="MTDisplayEquation"/>
        <w:rPr>
          <w:lang w:val="en-US"/>
        </w:rPr>
      </w:pPr>
      <w:r>
        <w:rPr>
          <w:lang w:val="en-US"/>
        </w:rPr>
        <w:tab/>
      </w:r>
      <w:r w:rsidR="00DD43CF" w:rsidRPr="00DD43CF">
        <w:rPr>
          <w:position w:val="-62"/>
          <w:lang w:val="en-US"/>
        </w:rPr>
        <w:object w:dxaOrig="7620" w:dyaOrig="1500" w14:anchorId="7FCBC80F">
          <v:shape id="_x0000_i4900" type="#_x0000_t75" style="width:381pt;height:75pt" o:ole="">
            <v:imagedata r:id="rId303" o:title=""/>
          </v:shape>
          <o:OLEObject Type="Embed" ProgID="Equation.DSMT4" ShapeID="_x0000_i4900" DrawAspect="Content" ObjectID="_1505662365" r:id="rId304"/>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69" w:name="ZEqnNum317306"/>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69"/>
      <w:r w:rsidR="00D73007">
        <w:rPr>
          <w:lang w:val="en-US"/>
        </w:rPr>
        <w:fldChar w:fldCharType="end"/>
      </w:r>
    </w:p>
    <w:p w14:paraId="73D07F4C" w14:textId="77777777" w:rsidR="00516C67" w:rsidRDefault="00516C67" w:rsidP="009B7A2D">
      <w:pPr>
        <w:rPr>
          <w:lang w:val="en-US"/>
        </w:rPr>
      </w:pPr>
    </w:p>
    <w:p w14:paraId="382C6B65" w14:textId="4EF00D6C" w:rsidR="009B7A2D" w:rsidRPr="00752797" w:rsidRDefault="009B7A2D" w:rsidP="009B7A2D">
      <w:pPr>
        <w:rPr>
          <w:lang w:val="en-US"/>
        </w:rPr>
      </w:pPr>
      <w:r w:rsidRPr="00752797">
        <w:rPr>
          <w:lang w:val="en-US"/>
        </w:rPr>
        <w:t>At the end of infiltration, i.e. when the groundwater and surface water become connected or there is no surface water left, the wetting front thickness is reset to zero. If the infiltration rate exceeds the Reynolds number for the start of turbulence, the local hydraulic conductivity is updated using the local Reynolds number:</w:t>
      </w:r>
    </w:p>
    <w:p w14:paraId="1B20D730" w14:textId="77777777" w:rsidR="009B7A2D" w:rsidRPr="00752797" w:rsidRDefault="009B7A2D" w:rsidP="009B7A2D">
      <w:pPr>
        <w:rPr>
          <w:lang w:val="en-US"/>
        </w:rPr>
      </w:pPr>
    </w:p>
    <w:p w14:paraId="16F1A00D" w14:textId="0C538E96" w:rsidR="00516C67" w:rsidRDefault="00516C67" w:rsidP="00516C67">
      <w:pPr>
        <w:pStyle w:val="MTDisplayEquation"/>
        <w:rPr>
          <w:lang w:val="en-US"/>
        </w:rPr>
      </w:pPr>
      <w:r>
        <w:rPr>
          <w:lang w:val="en-US"/>
        </w:rPr>
        <w:tab/>
      </w:r>
      <w:r w:rsidR="00DD43CF" w:rsidRPr="00516C67">
        <w:rPr>
          <w:position w:val="-34"/>
          <w:lang w:val="en-US"/>
        </w:rPr>
        <w:object w:dxaOrig="2940" w:dyaOrig="780" w14:anchorId="3B66ABA4">
          <v:shape id="_x0000_i4903" type="#_x0000_t75" style="width:145.5pt;height:38.25pt" o:ole="">
            <v:imagedata r:id="rId305" o:title=""/>
          </v:shape>
          <o:OLEObject Type="Embed" ProgID="Equation.DSMT4" ShapeID="_x0000_i4903" DrawAspect="Content" ObjectID="_1505662366" r:id="rId306"/>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70" w:name="ZEqnNum944456"/>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70"/>
      <w:r w:rsidR="00D73007">
        <w:rPr>
          <w:lang w:val="en-US"/>
        </w:rPr>
        <w:fldChar w:fldCharType="end"/>
      </w:r>
    </w:p>
    <w:p w14:paraId="4E95C4C6" w14:textId="77777777" w:rsidR="00516C67" w:rsidRDefault="00516C67" w:rsidP="009B7A2D">
      <w:pPr>
        <w:rPr>
          <w:lang w:val="en-US"/>
        </w:rPr>
      </w:pPr>
    </w:p>
    <w:p w14:paraId="1B219980" w14:textId="7F9EECAF" w:rsidR="009B7A2D" w:rsidRPr="00752797" w:rsidRDefault="009B7A2D" w:rsidP="009B7A2D">
      <w:pPr>
        <w:rPr>
          <w:lang w:val="en-US"/>
        </w:rPr>
      </w:pPr>
      <w:r w:rsidRPr="00752797">
        <w:rPr>
          <w:lang w:val="en-US"/>
        </w:rPr>
        <w:t xml:space="preserve">XBeach iterates until a minimum threshold difference between iterations is found for </w:t>
      </w:r>
      <w:r w:rsidR="0066185E">
        <w:rPr>
          <w:lang w:val="en-US"/>
        </w:rPr>
        <w:t xml:space="preserve">Equation </w:t>
      </w:r>
      <w:r w:rsidR="0066185E">
        <w:rPr>
          <w:lang w:val="en-US"/>
        </w:rPr>
        <w:fldChar w:fldCharType="begin"/>
      </w:r>
      <w:r w:rsidR="0066185E">
        <w:rPr>
          <w:lang w:val="en-US"/>
        </w:rPr>
        <w:instrText xml:space="preserve"> GOTOBUTTON ZEqnNum317306  \* MERGEFORMAT </w:instrText>
      </w:r>
      <w:r w:rsidR="0066185E">
        <w:rPr>
          <w:lang w:val="en-US"/>
        </w:rPr>
        <w:fldChar w:fldCharType="begin"/>
      </w:r>
      <w:r w:rsidR="0066185E">
        <w:rPr>
          <w:lang w:val="en-US"/>
        </w:rPr>
        <w:instrText xml:space="preserve"> REF ZEqnNum317306 \* Charformat \! \* MERGEFORMAT </w:instrText>
      </w:r>
      <w:r w:rsidR="0066185E">
        <w:rPr>
          <w:lang w:val="en-US"/>
        </w:rPr>
        <w:fldChar w:fldCharType="separate"/>
      </w:r>
      <w:r w:rsidR="002E51A3">
        <w:rPr>
          <w:lang w:val="en-US"/>
        </w:rPr>
        <w:instrText>(C.4)</w:instrText>
      </w:r>
      <w:r w:rsidR="0066185E">
        <w:rPr>
          <w:lang w:val="en-US"/>
        </w:rPr>
        <w:fldChar w:fldCharType="end"/>
      </w:r>
      <w:r w:rsidR="0066185E">
        <w:rPr>
          <w:lang w:val="en-US"/>
        </w:rPr>
        <w:fldChar w:fldCharType="end"/>
      </w:r>
      <w:r w:rsidRPr="00752797">
        <w:rPr>
          <w:lang w:val="en-US"/>
        </w:rPr>
        <w:t xml:space="preserve"> </w:t>
      </w:r>
      <w:proofErr w:type="gramStart"/>
      <w:r w:rsidRPr="00752797">
        <w:rPr>
          <w:lang w:val="en-US"/>
        </w:rPr>
        <w:t>and</w:t>
      </w:r>
      <w:r w:rsidR="00D73007">
        <w:rPr>
          <w:lang w:val="en-US"/>
        </w:rPr>
        <w:t xml:space="preserve"> </w:t>
      </w:r>
      <w:proofErr w:type="gramEnd"/>
      <w:r w:rsidR="0066185E">
        <w:rPr>
          <w:lang w:val="en-US"/>
        </w:rPr>
        <w:fldChar w:fldCharType="begin"/>
      </w:r>
      <w:r w:rsidR="0066185E">
        <w:rPr>
          <w:lang w:val="en-US"/>
        </w:rPr>
        <w:instrText xml:space="preserve"> GOTOBUTTON ZEqnNum944456  \* MERGEFORMAT </w:instrText>
      </w:r>
      <w:r w:rsidR="0066185E">
        <w:rPr>
          <w:lang w:val="en-US"/>
        </w:rPr>
        <w:fldChar w:fldCharType="begin"/>
      </w:r>
      <w:r w:rsidR="0066185E">
        <w:rPr>
          <w:lang w:val="en-US"/>
        </w:rPr>
        <w:instrText xml:space="preserve"> REF ZEqnNum944456 \* Charformat \! \* MERGEFORMAT </w:instrText>
      </w:r>
      <w:r w:rsidR="0066185E">
        <w:rPr>
          <w:lang w:val="en-US"/>
        </w:rPr>
        <w:fldChar w:fldCharType="separate"/>
      </w:r>
      <w:r w:rsidR="002E51A3">
        <w:rPr>
          <w:lang w:val="en-US"/>
        </w:rPr>
        <w:instrText>(C.4)</w:instrText>
      </w:r>
      <w:r w:rsidR="0066185E">
        <w:rPr>
          <w:lang w:val="en-US"/>
        </w:rPr>
        <w:fldChar w:fldCharType="end"/>
      </w:r>
      <w:r w:rsidR="0066185E">
        <w:rPr>
          <w:lang w:val="en-US"/>
        </w:rPr>
        <w:fldChar w:fldCharType="end"/>
      </w:r>
      <w:r w:rsidRPr="00752797">
        <w:rPr>
          <w:lang w:val="en-US"/>
        </w:rPr>
        <w:t>. Infiltration in one time step is limited to the amount of surface water available in the cell and to the amount of water required to raise the groundwater level to the level of the bed:</w:t>
      </w:r>
    </w:p>
    <w:p w14:paraId="0F5B6F92" w14:textId="77777777" w:rsidR="009B7A2D" w:rsidRDefault="009B7A2D" w:rsidP="009B7A2D">
      <w:pPr>
        <w:rPr>
          <w:lang w:val="en-US"/>
        </w:rPr>
      </w:pPr>
    </w:p>
    <w:p w14:paraId="23ED4B94" w14:textId="0EEAF388" w:rsidR="00516C67" w:rsidRDefault="00516C67" w:rsidP="00516C67">
      <w:pPr>
        <w:pStyle w:val="MTDisplayEquation"/>
        <w:rPr>
          <w:lang w:val="en-US"/>
        </w:rPr>
      </w:pPr>
      <w:r>
        <w:rPr>
          <w:lang w:val="en-US"/>
        </w:rPr>
        <w:tab/>
      </w:r>
      <w:r w:rsidR="00DD43CF" w:rsidRPr="00516C67">
        <w:rPr>
          <w:position w:val="-34"/>
          <w:lang w:val="en-US"/>
        </w:rPr>
        <w:object w:dxaOrig="4320" w:dyaOrig="800" w14:anchorId="2020B5EA">
          <v:shape id="_x0000_i4906" type="#_x0000_t75" style="width:3in;height:40.5pt" o:ole="">
            <v:imagedata r:id="rId307" o:title=""/>
          </v:shape>
          <o:OLEObject Type="Embed" ProgID="Equation.DSMT4" ShapeID="_x0000_i4906" DrawAspect="Content" ObjectID="_1505662367" r:id="rId308"/>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61793E83" w14:textId="77777777" w:rsidR="00516C67" w:rsidRPr="00752797" w:rsidRDefault="00516C67" w:rsidP="009B7A2D">
      <w:pPr>
        <w:rPr>
          <w:lang w:val="en-US"/>
        </w:rPr>
      </w:pPr>
    </w:p>
    <w:p w14:paraId="7C2E648C" w14:textId="668D68EB" w:rsidR="009B7A2D" w:rsidRPr="00752797" w:rsidRDefault="009B7A2D" w:rsidP="009B7A2D">
      <w:pPr>
        <w:rPr>
          <w:lang w:val="en-US"/>
        </w:rPr>
      </w:pPr>
      <w:r w:rsidRPr="00752797">
        <w:rPr>
          <w:lang w:val="en-US"/>
        </w:rPr>
        <w:t>If during infiltration the groundwater level reaches the bed level, the fraction of the time step r</w:t>
      </w:r>
      <w:r w:rsidR="00DF041A">
        <w:rPr>
          <w:lang w:val="en-US"/>
        </w:rPr>
        <w:t>equired to do so is estimated [</w:t>
      </w:r>
      <w:proofErr w:type="gramStart"/>
      <w:r w:rsidR="002112DF">
        <w:rPr>
          <w:lang w:val="en-US"/>
        </w:rPr>
        <w:t>see</w:t>
      </w:r>
      <w:r w:rsidR="00DF041A">
        <w:rPr>
          <w:lang w:val="en-US"/>
        </w:rPr>
        <w:t xml:space="preserve"> </w:t>
      </w:r>
      <w:proofErr w:type="gramEnd"/>
      <w:r w:rsidR="00DF041A">
        <w:rPr>
          <w:lang w:val="en-US"/>
        </w:rPr>
        <w:fldChar w:fldCharType="begin"/>
      </w:r>
      <w:r w:rsidR="00DF041A">
        <w:rPr>
          <w:lang w:val="en-US"/>
        </w:rPr>
        <w:instrText xml:space="preserve"> GOTOBUTTON ZEqnNum881203  \* MERGEFORMAT </w:instrText>
      </w:r>
      <w:r w:rsidR="00DF041A">
        <w:rPr>
          <w:lang w:val="en-US"/>
        </w:rPr>
        <w:fldChar w:fldCharType="begin"/>
      </w:r>
      <w:r w:rsidR="00DF041A">
        <w:rPr>
          <w:lang w:val="en-US"/>
        </w:rPr>
        <w:instrText xml:space="preserve"> REF ZEqnNum881203 \* Charformat \! \* MERGEFORMAT </w:instrText>
      </w:r>
      <w:r w:rsidR="00DF041A">
        <w:rPr>
          <w:lang w:val="en-US"/>
        </w:rPr>
        <w:fldChar w:fldCharType="separate"/>
      </w:r>
      <w:r w:rsidR="002E51A3">
        <w:rPr>
          <w:lang w:val="en-US"/>
        </w:rPr>
        <w:instrText>(C.4)</w:instrText>
      </w:r>
      <w:r w:rsidR="00DF041A">
        <w:rPr>
          <w:lang w:val="en-US"/>
        </w:rPr>
        <w:fldChar w:fldCharType="end"/>
      </w:r>
      <w:r w:rsidR="00DF041A">
        <w:rPr>
          <w:lang w:val="en-US"/>
        </w:rPr>
        <w:fldChar w:fldCharType="end"/>
      </w:r>
      <w:r w:rsidR="00DF041A">
        <w:rPr>
          <w:lang w:val="en-US"/>
        </w:rPr>
        <w:t>]</w:t>
      </w:r>
      <w:r w:rsidRPr="00752797">
        <w:rPr>
          <w:lang w:val="en-US"/>
        </w:rPr>
        <w:t xml:space="preserve"> and the remaining fraction is used in the submarine exchange.</w:t>
      </w:r>
    </w:p>
    <w:p w14:paraId="71C401EB" w14:textId="77777777" w:rsidR="00516C67" w:rsidRDefault="00516C67" w:rsidP="009B7A2D">
      <w:pPr>
        <w:rPr>
          <w:lang w:val="en-US"/>
        </w:rPr>
      </w:pPr>
    </w:p>
    <w:p w14:paraId="078A7AE0" w14:textId="59FEE845" w:rsidR="00516C67" w:rsidRDefault="00516C67" w:rsidP="00516C67">
      <w:pPr>
        <w:pStyle w:val="MTDisplayEquation"/>
        <w:rPr>
          <w:lang w:val="en-US"/>
        </w:rPr>
      </w:pPr>
      <w:r>
        <w:rPr>
          <w:lang w:val="en-US"/>
        </w:rPr>
        <w:lastRenderedPageBreak/>
        <w:tab/>
      </w:r>
      <w:r w:rsidR="00DD43CF" w:rsidRPr="00516C67">
        <w:rPr>
          <w:position w:val="-50"/>
          <w:lang w:val="en-US"/>
        </w:rPr>
        <w:object w:dxaOrig="3560" w:dyaOrig="2120" w14:anchorId="748C2D14">
          <v:shape id="_x0000_i4909" type="#_x0000_t75" style="width:177.75pt;height:105.75pt" o:ole="">
            <v:imagedata r:id="rId309" o:title=""/>
          </v:shape>
          <o:OLEObject Type="Embed" ProgID="Equation.DSMT4" ShapeID="_x0000_i4909" DrawAspect="Content" ObjectID="_1505662368" r:id="rId310"/>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71" w:name="ZEqnNum881203"/>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71"/>
      <w:r w:rsidR="00D73007">
        <w:rPr>
          <w:lang w:val="en-US"/>
        </w:rPr>
        <w:fldChar w:fldCharType="end"/>
      </w:r>
    </w:p>
    <w:p w14:paraId="7E675ADA" w14:textId="77777777" w:rsidR="00516C67" w:rsidRDefault="00516C67" w:rsidP="009B7A2D">
      <w:pPr>
        <w:rPr>
          <w:lang w:val="en-US"/>
        </w:rPr>
      </w:pPr>
    </w:p>
    <w:p w14:paraId="1ECDF0D9" w14:textId="77777777" w:rsidR="009B7A2D" w:rsidRPr="00752797" w:rsidRDefault="009B7A2D" w:rsidP="009B7A2D">
      <w:pPr>
        <w:rPr>
          <w:lang w:val="en-US"/>
        </w:rPr>
      </w:pPr>
      <w:r w:rsidRPr="00752797">
        <w:rPr>
          <w:lang w:val="en-US"/>
        </w:rPr>
        <w:t>Exfiltration is calculated in cells where the groundwater and surface water are not connected and the groundwater level exceeds the bed level:</w:t>
      </w:r>
    </w:p>
    <w:p w14:paraId="5D9D74E5" w14:textId="77777777" w:rsidR="009B7A2D" w:rsidRPr="00752797" w:rsidRDefault="009B7A2D" w:rsidP="009B7A2D">
      <w:pPr>
        <w:rPr>
          <w:lang w:val="en-US"/>
        </w:rPr>
      </w:pPr>
    </w:p>
    <w:p w14:paraId="5E1550BC" w14:textId="2321844C" w:rsidR="00516C67" w:rsidRDefault="00516C67" w:rsidP="00516C67">
      <w:pPr>
        <w:pStyle w:val="MTDisplayEquation"/>
        <w:rPr>
          <w:lang w:val="en-US"/>
        </w:rPr>
      </w:pPr>
      <w:r>
        <w:rPr>
          <w:lang w:val="en-US"/>
        </w:rPr>
        <w:tab/>
      </w:r>
      <w:r w:rsidR="00DD43CF" w:rsidRPr="00516C67">
        <w:rPr>
          <w:position w:val="-24"/>
          <w:lang w:val="en-US"/>
        </w:rPr>
        <w:object w:dxaOrig="2299" w:dyaOrig="660" w14:anchorId="74476CF4">
          <v:shape id="_x0000_i4912" type="#_x0000_t75" style="width:114.75pt;height:33.75pt" o:ole="">
            <v:imagedata r:id="rId311" o:title=""/>
          </v:shape>
          <o:OLEObject Type="Embed" ProgID="Equation.DSMT4" ShapeID="_x0000_i4912" DrawAspect="Content" ObjectID="_1505662369" r:id="rId312"/>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72C71994" w14:textId="77777777" w:rsidR="00516C67" w:rsidRDefault="00516C67" w:rsidP="009B7A2D">
      <w:pPr>
        <w:rPr>
          <w:lang w:val="en-US"/>
        </w:rPr>
      </w:pPr>
    </w:p>
    <w:p w14:paraId="7AEF9F48" w14:textId="77777777" w:rsidR="009B7A2D" w:rsidRPr="00752797" w:rsidRDefault="009B7A2D" w:rsidP="009B7A2D">
      <w:pPr>
        <w:rPr>
          <w:lang w:val="en-US"/>
        </w:rPr>
      </w:pPr>
      <w:r w:rsidRPr="00752797">
        <w:rPr>
          <w:lang w:val="en-US"/>
        </w:rPr>
        <w:t xml:space="preserve">Horizontal infiltration and exfiltration (keyword: </w:t>
      </w:r>
      <w:r w:rsidRPr="00752797">
        <w:rPr>
          <w:i/>
          <w:lang w:val="en-US"/>
        </w:rPr>
        <w:t>gwhorinfil = 1</w:t>
      </w:r>
      <w:r w:rsidRPr="00752797">
        <w:rPr>
          <w:lang w:val="en-US"/>
        </w:rPr>
        <w:t>) is computed across the numerical vertical interface between the groundwater domain and the surface water domain in adjoining cells. The direction of exchange is determined by the head gradient, and the bed level slope direction:</w:t>
      </w:r>
    </w:p>
    <w:p w14:paraId="7FDC4E1A" w14:textId="77777777" w:rsidR="0050026F" w:rsidRDefault="0050026F" w:rsidP="00516C67">
      <w:pPr>
        <w:rPr>
          <w:lang w:val="en-US"/>
        </w:rPr>
      </w:pPr>
    </w:p>
    <w:p w14:paraId="41AD3D85" w14:textId="57DD1A4B" w:rsidR="0050026F" w:rsidRDefault="0050026F" w:rsidP="0050026F">
      <w:pPr>
        <w:pStyle w:val="MTDisplayEquation"/>
        <w:rPr>
          <w:lang w:val="en-US"/>
        </w:rPr>
      </w:pPr>
      <w:r>
        <w:rPr>
          <w:lang w:val="en-US"/>
        </w:rPr>
        <w:tab/>
      </w:r>
      <w:r w:rsidR="00DD43CF" w:rsidRPr="0050026F">
        <w:rPr>
          <w:position w:val="-240"/>
          <w:lang w:val="en-US"/>
        </w:rPr>
        <w:object w:dxaOrig="6920" w:dyaOrig="4900" w14:anchorId="6337A01C">
          <v:shape id="_x0000_i4915" type="#_x0000_t75" style="width:345.75pt;height:245.25pt" o:ole="">
            <v:imagedata r:id="rId313" o:title=""/>
          </v:shape>
          <o:OLEObject Type="Embed" ProgID="Equation.DSMT4" ShapeID="_x0000_i4915" DrawAspect="Content" ObjectID="_1505662370" r:id="rId314"/>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2E1DFDBF" w14:textId="77777777" w:rsidR="0050026F" w:rsidRDefault="0050026F" w:rsidP="00516C67">
      <w:pPr>
        <w:rPr>
          <w:lang w:val="en-US"/>
        </w:rPr>
      </w:pPr>
    </w:p>
    <w:p w14:paraId="37E0170D" w14:textId="2105F069" w:rsidR="00516C67" w:rsidRDefault="009B7A2D" w:rsidP="00516C67">
      <w:pPr>
        <w:rPr>
          <w:lang w:val="en-US"/>
        </w:rPr>
      </w:pPr>
      <w:r w:rsidRPr="00752797">
        <w:rPr>
          <w:lang w:val="en-US"/>
        </w:rPr>
        <w:t>After infiltration and exfiltration have been calculated, the groundwater level and surface water level are updated:</w:t>
      </w:r>
    </w:p>
    <w:p w14:paraId="7BE4B2E0" w14:textId="77777777" w:rsidR="00516C67" w:rsidRDefault="00516C67" w:rsidP="00516C67">
      <w:pPr>
        <w:rPr>
          <w:lang w:val="en-US"/>
        </w:rPr>
      </w:pPr>
    </w:p>
    <w:p w14:paraId="0FAF2733" w14:textId="5846A269" w:rsidR="00516C67" w:rsidRDefault="0050026F" w:rsidP="0050026F">
      <w:pPr>
        <w:pStyle w:val="MTDisplayEquation"/>
        <w:rPr>
          <w:lang w:val="en-US"/>
        </w:rPr>
      </w:pPr>
      <w:r>
        <w:rPr>
          <w:lang w:val="en-US"/>
        </w:rPr>
        <w:tab/>
      </w:r>
      <w:r w:rsidR="00DD43CF" w:rsidRPr="0050026F">
        <w:rPr>
          <w:position w:val="-62"/>
          <w:lang w:val="en-US"/>
        </w:rPr>
        <w:object w:dxaOrig="3519" w:dyaOrig="1359" w14:anchorId="4F439733">
          <v:shape id="_x0000_i4918" type="#_x0000_t75" style="width:175.5pt;height:67.5pt" o:ole="">
            <v:imagedata r:id="rId315" o:title=""/>
          </v:shape>
          <o:OLEObject Type="Embed" ProgID="Equation.DSMT4" ShapeID="_x0000_i4918" DrawAspect="Content" ObjectID="_1505662371" r:id="rId316"/>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251774AB" w14:textId="77777777" w:rsidR="0050026F" w:rsidRPr="00752797" w:rsidRDefault="0050026F" w:rsidP="00516C67">
      <w:pPr>
        <w:rPr>
          <w:lang w:val="en-US"/>
        </w:rPr>
      </w:pPr>
    </w:p>
    <w:p w14:paraId="52482028" w14:textId="0352383C" w:rsidR="009B7A2D" w:rsidRPr="00752797" w:rsidRDefault="00516C67" w:rsidP="009B7A2D">
      <w:pPr>
        <w:rPr>
          <w:lang w:val="en-US"/>
        </w:rPr>
      </w:pPr>
      <w:r>
        <w:rPr>
          <w:lang w:val="en-US"/>
        </w:rPr>
        <w:t>W</w:t>
      </w:r>
      <w:r w:rsidR="009B7A2D" w:rsidRPr="00752797">
        <w:rPr>
          <w:lang w:val="en-US"/>
        </w:rPr>
        <w:t>hether the surface water and groundwater are connected or unconnected</w:t>
      </w:r>
    </w:p>
    <w:p w14:paraId="7B3878A8" w14:textId="77777777" w:rsidR="009B7A2D" w:rsidRPr="00752797" w:rsidRDefault="009B7A2D" w:rsidP="009B7A2D">
      <w:pPr>
        <w:spacing w:line="240" w:lineRule="auto"/>
        <w:rPr>
          <w:lang w:val="en-US"/>
        </w:rPr>
      </w:pPr>
      <w:r w:rsidRPr="00752797">
        <w:rPr>
          <w:lang w:val="en-US"/>
        </w:rPr>
        <w:lastRenderedPageBreak/>
        <w:t>The cell height at the center of the groundwater cells (</w:t>
      </w:r>
      <w:r w:rsidRPr="00752797">
        <w:rPr>
          <w:i/>
          <w:lang w:val="en-US"/>
        </w:rPr>
        <w:t>Δz</w:t>
      </w:r>
      <w:r w:rsidRPr="00752797">
        <w:rPr>
          <w:i/>
          <w:vertAlign w:val="subscript"/>
          <w:lang w:val="en-US"/>
        </w:rPr>
        <w:t>H</w:t>
      </w:r>
      <w:proofErr w:type="gramStart"/>
      <w:r w:rsidRPr="00752797">
        <w:rPr>
          <w:i/>
          <w:vertAlign w:val="subscript"/>
          <w:lang w:val="en-US"/>
        </w:rPr>
        <w:t>,i,j</w:t>
      </w:r>
      <w:proofErr w:type="gramEnd"/>
      <w:r w:rsidRPr="00752797">
        <w:rPr>
          <w:lang w:val="en-US"/>
        </w:rPr>
        <w:t>) is calculated from the groundwater level and the bottom of the aquifer in the center of the cell, whereas the cell heights at the horizontal cell interfaces are calculated using an upwind procedure:</w:t>
      </w:r>
    </w:p>
    <w:p w14:paraId="4079CBFA" w14:textId="77777777" w:rsidR="009B7A2D" w:rsidRPr="00752797" w:rsidRDefault="009B7A2D" w:rsidP="009B7A2D">
      <w:pPr>
        <w:spacing w:line="240" w:lineRule="auto"/>
        <w:rPr>
          <w:lang w:val="en-US"/>
        </w:rPr>
      </w:pPr>
    </w:p>
    <w:p w14:paraId="7495CF03" w14:textId="28D176F4" w:rsidR="009B7A2D" w:rsidRDefault="002D3B87" w:rsidP="002D3B87">
      <w:pPr>
        <w:pStyle w:val="MTDisplayEquation"/>
        <w:rPr>
          <w:lang w:val="en-US"/>
        </w:rPr>
      </w:pPr>
      <w:r>
        <w:rPr>
          <w:lang w:val="en-US"/>
        </w:rPr>
        <w:tab/>
      </w:r>
      <w:r w:rsidR="00DD43CF" w:rsidRPr="002D3B87">
        <w:rPr>
          <w:position w:val="-120"/>
          <w:lang w:val="en-US"/>
        </w:rPr>
        <w:object w:dxaOrig="3120" w:dyaOrig="2520" w14:anchorId="4F7F7914">
          <v:shape id="_x0000_i4921" type="#_x0000_t75" style="width:156.75pt;height:127.5pt" o:ole="">
            <v:imagedata r:id="rId317" o:title=""/>
          </v:shape>
          <o:OLEObject Type="Embed" ProgID="Equation.DSMT4" ShapeID="_x0000_i4921" DrawAspect="Content" ObjectID="_1505662372" r:id="rId318"/>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72" w:name="ZEqnNum964819"/>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72"/>
      <w:r w:rsidR="00D73007">
        <w:rPr>
          <w:lang w:val="en-US"/>
        </w:rPr>
        <w:fldChar w:fldCharType="end"/>
      </w:r>
    </w:p>
    <w:p w14:paraId="76B2AB65" w14:textId="77777777" w:rsidR="002D3B87" w:rsidRPr="00752797" w:rsidRDefault="002D3B87" w:rsidP="009B7A2D">
      <w:pPr>
        <w:spacing w:line="240" w:lineRule="auto"/>
        <w:rPr>
          <w:lang w:val="en-US"/>
        </w:rPr>
      </w:pPr>
    </w:p>
    <w:p w14:paraId="323391EA" w14:textId="06CD3C32" w:rsidR="009B7A2D" w:rsidRPr="00752797" w:rsidRDefault="009B7A2D" w:rsidP="009B7A2D">
      <w:pPr>
        <w:spacing w:line="240" w:lineRule="auto"/>
        <w:rPr>
          <w:lang w:val="en-US"/>
        </w:rPr>
      </w:pPr>
      <w:r w:rsidRPr="00752797">
        <w:rPr>
          <w:lang w:val="en-US"/>
        </w:rPr>
        <w:t xml:space="preserve">In </w:t>
      </w:r>
      <w:r w:rsidR="003520E3">
        <w:rPr>
          <w:lang w:val="en-US"/>
        </w:rPr>
        <w:fldChar w:fldCharType="begin"/>
      </w:r>
      <w:r w:rsidR="003520E3">
        <w:rPr>
          <w:lang w:val="en-US"/>
        </w:rPr>
        <w:instrText xml:space="preserve"> GOTOBUTTON ZEqnNum964819  \* MERGEFORMAT </w:instrText>
      </w:r>
      <w:r w:rsidR="003520E3">
        <w:rPr>
          <w:lang w:val="en-US"/>
        </w:rPr>
        <w:fldChar w:fldCharType="begin"/>
      </w:r>
      <w:r w:rsidR="003520E3">
        <w:rPr>
          <w:lang w:val="en-US"/>
        </w:rPr>
        <w:instrText xml:space="preserve"> REF ZEqnNum964819 \* Charformat \! \* MERGEFORMAT </w:instrText>
      </w:r>
      <w:r w:rsidR="003520E3">
        <w:rPr>
          <w:lang w:val="en-US"/>
        </w:rPr>
        <w:fldChar w:fldCharType="separate"/>
      </w:r>
      <w:r w:rsidR="002E51A3">
        <w:rPr>
          <w:lang w:val="en-US"/>
        </w:rPr>
        <w:instrText>(C.4)</w:instrText>
      </w:r>
      <w:r w:rsidR="003520E3">
        <w:rPr>
          <w:lang w:val="en-US"/>
        </w:rPr>
        <w:fldChar w:fldCharType="end"/>
      </w:r>
      <w:r w:rsidR="003520E3">
        <w:rPr>
          <w:lang w:val="en-US"/>
        </w:rPr>
        <w:fldChar w:fldCharType="end"/>
      </w:r>
      <w:r w:rsidRPr="00752797">
        <w:rPr>
          <w:lang w:val="en-US"/>
        </w:rPr>
        <w:t xml:space="preserve"> </w:t>
      </w:r>
      <w:r w:rsidRPr="00752797">
        <w:rPr>
          <w:i/>
          <w:lang w:val="en-US"/>
        </w:rPr>
        <w:t>z</w:t>
      </w:r>
      <w:r w:rsidRPr="00752797">
        <w:rPr>
          <w:i/>
          <w:vertAlign w:val="subscript"/>
          <w:lang w:val="en-US"/>
        </w:rPr>
        <w:t>aquifer</w:t>
      </w:r>
      <w:r w:rsidRPr="00752797">
        <w:rPr>
          <w:lang w:val="en-US"/>
        </w:rPr>
        <w:t xml:space="preserve"> is the level of the bottom of the aquifer. As described in Section 3.3.6, the head applied on the top boundary of the groundwater domain (</w:t>
      </w:r>
      <w:r w:rsidRPr="00752797">
        <w:rPr>
          <w:i/>
          <w:lang w:val="en-US"/>
        </w:rPr>
        <w:t>H</w:t>
      </w:r>
      <w:r w:rsidRPr="00752797">
        <w:rPr>
          <w:i/>
          <w:vertAlign w:val="subscript"/>
          <w:lang w:val="en-US"/>
        </w:rPr>
        <w:t>bc</w:t>
      </w:r>
      <w:r w:rsidRPr="00752797">
        <w:rPr>
          <w:lang w:val="en-US"/>
        </w:rPr>
        <w:t>) depends on whether the groundwater and surface water are connected or unconnected:</w:t>
      </w:r>
    </w:p>
    <w:p w14:paraId="53B47A81" w14:textId="77777777" w:rsidR="009B7A2D" w:rsidRDefault="009B7A2D" w:rsidP="009B7A2D">
      <w:pPr>
        <w:spacing w:line="240" w:lineRule="auto"/>
        <w:rPr>
          <w:lang w:val="en-US"/>
        </w:rPr>
      </w:pPr>
    </w:p>
    <w:p w14:paraId="1D9B0BF5" w14:textId="0A8AFD92" w:rsidR="00F21698" w:rsidRDefault="00F21698" w:rsidP="00F21698">
      <w:pPr>
        <w:pStyle w:val="MTDisplayEquation"/>
        <w:rPr>
          <w:lang w:val="en-US"/>
        </w:rPr>
      </w:pPr>
      <w:r>
        <w:rPr>
          <w:lang w:val="en-US"/>
        </w:rPr>
        <w:tab/>
      </w:r>
      <w:r w:rsidR="00DD43CF" w:rsidRPr="00F21698">
        <w:rPr>
          <w:position w:val="-76"/>
          <w:lang w:val="en-US"/>
        </w:rPr>
        <w:object w:dxaOrig="4480" w:dyaOrig="1640" w14:anchorId="0E6107D3">
          <v:shape id="_x0000_i4924" type="#_x0000_t75" style="width:224.25pt;height:81pt" o:ole="">
            <v:imagedata r:id="rId319" o:title=""/>
          </v:shape>
          <o:OLEObject Type="Embed" ProgID="Equation.DSMT4" ShapeID="_x0000_i4924" DrawAspect="Content" ObjectID="_1505662373" r:id="rId320"/>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73" w:name="ZEqnNum329834"/>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73"/>
      <w:r w:rsidR="00D73007">
        <w:rPr>
          <w:lang w:val="en-US"/>
        </w:rPr>
        <w:fldChar w:fldCharType="end"/>
      </w:r>
    </w:p>
    <w:p w14:paraId="602668A7" w14:textId="77777777" w:rsidR="00F21698" w:rsidRPr="00752797" w:rsidRDefault="00F21698" w:rsidP="009B7A2D">
      <w:pPr>
        <w:spacing w:line="240" w:lineRule="auto"/>
        <w:rPr>
          <w:lang w:val="en-US"/>
        </w:rPr>
      </w:pPr>
    </w:p>
    <w:p w14:paraId="4DCC9109" w14:textId="112E6E62" w:rsidR="009B7A2D" w:rsidRPr="00752797" w:rsidRDefault="009B7A2D" w:rsidP="009B7A2D">
      <w:pPr>
        <w:spacing w:line="240" w:lineRule="auto"/>
        <w:rPr>
          <w:lang w:val="en-US"/>
        </w:rPr>
      </w:pPr>
      <w:r w:rsidRPr="00752797">
        <w:rPr>
          <w:lang w:val="en-US"/>
        </w:rPr>
        <w:t xml:space="preserve">In </w:t>
      </w:r>
      <w:r w:rsidR="003520E3">
        <w:rPr>
          <w:lang w:val="en-US"/>
        </w:rPr>
        <w:fldChar w:fldCharType="begin"/>
      </w:r>
      <w:r w:rsidR="003520E3">
        <w:rPr>
          <w:lang w:val="en-US"/>
        </w:rPr>
        <w:instrText xml:space="preserve"> GOTOBUTTON ZEqnNum329834  \* MERGEFORMAT </w:instrText>
      </w:r>
      <w:r w:rsidR="003520E3">
        <w:rPr>
          <w:lang w:val="en-US"/>
        </w:rPr>
        <w:fldChar w:fldCharType="begin"/>
      </w:r>
      <w:r w:rsidR="003520E3">
        <w:rPr>
          <w:lang w:val="en-US"/>
        </w:rPr>
        <w:instrText xml:space="preserve"> REF ZEqnNum329834 \* Charformat \! \* MERGEFORMAT </w:instrText>
      </w:r>
      <w:r w:rsidR="003520E3">
        <w:rPr>
          <w:lang w:val="en-US"/>
        </w:rPr>
        <w:fldChar w:fldCharType="separate"/>
      </w:r>
      <w:r w:rsidR="002E51A3">
        <w:rPr>
          <w:lang w:val="en-US"/>
        </w:rPr>
        <w:instrText>(C.4)</w:instrText>
      </w:r>
      <w:r w:rsidR="003520E3">
        <w:rPr>
          <w:lang w:val="en-US"/>
        </w:rPr>
        <w:fldChar w:fldCharType="end"/>
      </w:r>
      <w:r w:rsidR="003520E3">
        <w:rPr>
          <w:lang w:val="en-US"/>
        </w:rPr>
        <w:fldChar w:fldCharType="end"/>
      </w:r>
      <w:r w:rsidRPr="00752797">
        <w:rPr>
          <w:lang w:val="en-US"/>
        </w:rPr>
        <w:t xml:space="preserve"> the parameter </w:t>
      </w:r>
      <w:r w:rsidRPr="00752797">
        <w:rPr>
          <w:i/>
          <w:lang w:val="en-US"/>
        </w:rPr>
        <w:t>κ</w:t>
      </w:r>
      <w:r w:rsidRPr="00752797">
        <w:rPr>
          <w:i/>
          <w:vertAlign w:val="subscript"/>
          <w:lang w:val="en-US"/>
        </w:rPr>
        <w:t>r</w:t>
      </w:r>
      <w:r w:rsidRPr="00752797">
        <w:rPr>
          <w:lang w:val="en-US"/>
        </w:rPr>
        <w:t xml:space="preserve"> is the relative numerical ‘connectedness’ of the groundwater and surface water head, determined by linear interpolation across the numerical smoothing constant </w:t>
      </w:r>
      <w:r w:rsidRPr="00752797">
        <w:rPr>
          <w:i/>
          <w:lang w:val="en-US"/>
        </w:rPr>
        <w:t>ε</w:t>
      </w:r>
      <w:r w:rsidRPr="00752797">
        <w:rPr>
          <w:lang w:val="en-US"/>
        </w:rPr>
        <w:t>.</w:t>
      </w:r>
    </w:p>
    <w:p w14:paraId="3BE4EEDF" w14:textId="77777777" w:rsidR="009B7A2D" w:rsidRPr="00752797" w:rsidRDefault="009B7A2D" w:rsidP="009B7A2D">
      <w:pPr>
        <w:spacing w:line="240" w:lineRule="auto"/>
        <w:rPr>
          <w:lang w:val="en-US"/>
        </w:rPr>
      </w:pPr>
    </w:p>
    <w:p w14:paraId="58ACAA5E" w14:textId="77777777" w:rsidR="009B7A2D" w:rsidRPr="00752797" w:rsidRDefault="009B7A2D" w:rsidP="009B7A2D">
      <w:pPr>
        <w:spacing w:line="240" w:lineRule="auto"/>
        <w:rPr>
          <w:lang w:val="en-US"/>
        </w:rPr>
      </w:pPr>
      <w:r w:rsidRPr="00752797">
        <w:rPr>
          <w:lang w:val="en-US"/>
        </w:rPr>
        <w:t>In the case of hydrostatic groundwater flow, the groundwater head in each cell is set equal to the head applied on the top boundary of the groundwater domain (</w:t>
      </w:r>
      <w:r w:rsidRPr="00752797">
        <w:rPr>
          <w:i/>
          <w:lang w:val="en-US"/>
        </w:rPr>
        <w:t>H</w:t>
      </w:r>
      <w:r w:rsidRPr="00752797">
        <w:rPr>
          <w:i/>
          <w:vertAlign w:val="subscript"/>
          <w:lang w:val="en-US"/>
        </w:rPr>
        <w:t>bc</w:t>
      </w:r>
      <w:r w:rsidRPr="00752797">
        <w:rPr>
          <w:lang w:val="en-US"/>
        </w:rPr>
        <w:t>) and the horizontal groundwater flux is computed from the groundwater head gradient:</w:t>
      </w:r>
    </w:p>
    <w:p w14:paraId="7310AB51" w14:textId="77777777" w:rsidR="009B7A2D" w:rsidRPr="00752797" w:rsidRDefault="009B7A2D" w:rsidP="009B7A2D">
      <w:pPr>
        <w:spacing w:line="240" w:lineRule="auto"/>
        <w:rPr>
          <w:lang w:val="en-US"/>
        </w:rPr>
      </w:pPr>
    </w:p>
    <w:p w14:paraId="67A04552" w14:textId="3D4D5CC0" w:rsidR="009B7A2D" w:rsidRDefault="00F21698" w:rsidP="00F21698">
      <w:pPr>
        <w:pStyle w:val="MTDisplayEquation"/>
        <w:rPr>
          <w:lang w:val="en-US"/>
        </w:rPr>
      </w:pPr>
      <w:r>
        <w:rPr>
          <w:lang w:val="en-US"/>
        </w:rPr>
        <w:tab/>
      </w:r>
      <w:r w:rsidR="00DD43CF" w:rsidRPr="00DD43CF">
        <w:rPr>
          <w:position w:val="-70"/>
          <w:lang w:val="en-US"/>
        </w:rPr>
        <w:object w:dxaOrig="5740" w:dyaOrig="1520" w14:anchorId="706FA897">
          <v:shape id="_x0000_i4927" type="#_x0000_t75" style="width:287.25pt;height:75.75pt" o:ole="">
            <v:imagedata r:id="rId321" o:title=""/>
          </v:shape>
          <o:OLEObject Type="Embed" ProgID="Equation.DSMT4" ShapeID="_x0000_i4927" DrawAspect="Content" ObjectID="_1505662374" r:id="rId322"/>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74" w:name="ZEqnNum449414"/>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74"/>
      <w:r w:rsidR="00D73007">
        <w:rPr>
          <w:lang w:val="en-US"/>
        </w:rPr>
        <w:fldChar w:fldCharType="end"/>
      </w:r>
    </w:p>
    <w:p w14:paraId="0CD4E412" w14:textId="77777777" w:rsidR="00F21698" w:rsidRPr="00752797" w:rsidRDefault="00F21698" w:rsidP="009B7A2D">
      <w:pPr>
        <w:spacing w:line="240" w:lineRule="auto"/>
        <w:rPr>
          <w:lang w:val="en-US"/>
        </w:rPr>
      </w:pPr>
    </w:p>
    <w:p w14:paraId="0A905B5F" w14:textId="5BEBFF99" w:rsidR="009B7A2D" w:rsidRPr="00752797" w:rsidRDefault="009B7A2D" w:rsidP="009B7A2D">
      <w:pPr>
        <w:spacing w:line="240" w:lineRule="auto"/>
        <w:rPr>
          <w:lang w:val="en-US"/>
        </w:rPr>
      </w:pPr>
      <w:r w:rsidRPr="00752797">
        <w:rPr>
          <w:lang w:val="en-US"/>
        </w:rPr>
        <w:t xml:space="preserve">In </w:t>
      </w:r>
      <w:r w:rsidR="003520E3">
        <w:rPr>
          <w:lang w:val="en-US"/>
        </w:rPr>
        <w:fldChar w:fldCharType="begin"/>
      </w:r>
      <w:r w:rsidR="003520E3">
        <w:rPr>
          <w:lang w:val="en-US"/>
        </w:rPr>
        <w:instrText xml:space="preserve"> GOTOBUTTON ZEqnNum449414  \* MERGEFORMAT </w:instrText>
      </w:r>
      <w:r w:rsidR="003520E3">
        <w:rPr>
          <w:lang w:val="en-US"/>
        </w:rPr>
        <w:fldChar w:fldCharType="begin"/>
      </w:r>
      <w:r w:rsidR="003520E3">
        <w:rPr>
          <w:lang w:val="en-US"/>
        </w:rPr>
        <w:instrText xml:space="preserve"> REF ZEqnNum449414 \* Charformat \! \* MERGEFORMAT </w:instrText>
      </w:r>
      <w:r w:rsidR="003520E3">
        <w:rPr>
          <w:lang w:val="en-US"/>
        </w:rPr>
        <w:fldChar w:fldCharType="separate"/>
      </w:r>
      <w:r w:rsidR="002E51A3">
        <w:rPr>
          <w:lang w:val="en-US"/>
        </w:rPr>
        <w:instrText>(C.4)</w:instrText>
      </w:r>
      <w:r w:rsidR="003520E3">
        <w:rPr>
          <w:lang w:val="en-US"/>
        </w:rPr>
        <w:fldChar w:fldCharType="end"/>
      </w:r>
      <w:r w:rsidR="003520E3">
        <w:rPr>
          <w:lang w:val="en-US"/>
        </w:rPr>
        <w:fldChar w:fldCharType="end"/>
      </w:r>
      <w:r w:rsidRPr="00752797">
        <w:rPr>
          <w:lang w:val="en-US"/>
        </w:rPr>
        <w:fldChar w:fldCharType="begin"/>
      </w:r>
      <w:r w:rsidRPr="00752797">
        <w:rPr>
          <w:lang w:val="en-US"/>
        </w:rPr>
        <w:instrText xml:space="preserve"> GOTOBUTTON ZEqnNum464450  \* MERGEFORMAT </w:instrText>
      </w:r>
      <w:r w:rsidRPr="00752797">
        <w:rPr>
          <w:lang w:val="en-US"/>
        </w:rPr>
        <w:fldChar w:fldCharType="end"/>
      </w:r>
      <w:r w:rsidRPr="00752797">
        <w:rPr>
          <w:lang w:val="en-US"/>
        </w:rPr>
        <w:t xml:space="preserve"> the superscripts </w:t>
      </w:r>
      <w:r w:rsidRPr="00752797">
        <w:rPr>
          <w:i/>
          <w:lang w:val="en-US"/>
        </w:rPr>
        <w:t>x</w:t>
      </w:r>
      <w:r w:rsidRPr="00752797">
        <w:rPr>
          <w:lang w:val="en-US"/>
        </w:rPr>
        <w:t xml:space="preserve"> and </w:t>
      </w:r>
      <w:r w:rsidRPr="00752797">
        <w:rPr>
          <w:i/>
          <w:lang w:val="en-US"/>
        </w:rPr>
        <w:t>y</w:t>
      </w:r>
      <w:r w:rsidRPr="00752797">
        <w:rPr>
          <w:lang w:val="en-US"/>
        </w:rPr>
        <w:t xml:space="preserve"> refer to the components of the variable in the cross-shore and longshore direction, respectively, and the subscripts </w:t>
      </w:r>
      <w:r w:rsidRPr="00752797">
        <w:rPr>
          <w:i/>
          <w:lang w:val="en-US"/>
        </w:rPr>
        <w:t>u</w:t>
      </w:r>
      <w:r w:rsidRPr="00752797">
        <w:rPr>
          <w:lang w:val="en-US"/>
        </w:rPr>
        <w:t xml:space="preserve"> and </w:t>
      </w:r>
      <w:r w:rsidRPr="00752797">
        <w:rPr>
          <w:i/>
          <w:lang w:val="en-US"/>
        </w:rPr>
        <w:t>v</w:t>
      </w:r>
      <w:r w:rsidRPr="00752797">
        <w:rPr>
          <w:lang w:val="en-US"/>
        </w:rPr>
        <w:t xml:space="preserve"> refer to variables approximated at the horizontal cell interfaces in the cross-shore and longshore direction, respectively.</w:t>
      </w:r>
    </w:p>
    <w:p w14:paraId="5F0DF34C" w14:textId="77777777" w:rsidR="009B7A2D" w:rsidRPr="00752797" w:rsidRDefault="009B7A2D" w:rsidP="009B7A2D">
      <w:pPr>
        <w:spacing w:line="240" w:lineRule="auto"/>
        <w:rPr>
          <w:lang w:val="en-US"/>
        </w:rPr>
      </w:pPr>
    </w:p>
    <w:p w14:paraId="353B95C2" w14:textId="77777777" w:rsidR="009B7A2D" w:rsidRPr="00752797" w:rsidRDefault="009B7A2D" w:rsidP="009B7A2D">
      <w:pPr>
        <w:spacing w:line="240" w:lineRule="auto"/>
        <w:rPr>
          <w:lang w:val="en-US"/>
        </w:rPr>
      </w:pPr>
      <w:r w:rsidRPr="00752797">
        <w:rPr>
          <w:lang w:val="en-US"/>
        </w:rPr>
        <w:t>In the case of non-hydrostatic groundwater flow, the horizontal specific discharge on each cell interface can be found through an approximation of the non-hydrostatic groundwater head gradient:</w:t>
      </w:r>
    </w:p>
    <w:p w14:paraId="49ED0393" w14:textId="77777777" w:rsidR="009B7A2D" w:rsidRPr="00752797" w:rsidRDefault="009B7A2D" w:rsidP="009B7A2D">
      <w:pPr>
        <w:spacing w:line="240" w:lineRule="auto"/>
        <w:rPr>
          <w:lang w:val="en-US"/>
        </w:rPr>
      </w:pPr>
    </w:p>
    <w:p w14:paraId="308C8E1D" w14:textId="77777777" w:rsidR="00F21698" w:rsidRDefault="009B7A2D" w:rsidP="009B7A2D">
      <w:pPr>
        <w:pStyle w:val="MTDisplayEquation"/>
        <w:rPr>
          <w:lang w:val="en-US"/>
        </w:rPr>
      </w:pPr>
      <w:r w:rsidRPr="00752797">
        <w:rPr>
          <w:lang w:val="en-US"/>
        </w:rPr>
        <w:tab/>
      </w:r>
    </w:p>
    <w:p w14:paraId="50F553B2" w14:textId="07B98639" w:rsidR="00F21698" w:rsidRDefault="00F21698" w:rsidP="00F21698">
      <w:pPr>
        <w:pStyle w:val="MTDisplayEquation"/>
        <w:rPr>
          <w:lang w:val="en-US"/>
        </w:rPr>
      </w:pPr>
      <w:r>
        <w:rPr>
          <w:lang w:val="en-US"/>
        </w:rPr>
        <w:lastRenderedPageBreak/>
        <w:tab/>
      </w:r>
      <w:r w:rsidR="00DD43CF" w:rsidRPr="00F21698">
        <w:rPr>
          <w:position w:val="-94"/>
          <w:lang w:val="en-US"/>
        </w:rPr>
        <w:object w:dxaOrig="8640" w:dyaOrig="2000" w14:anchorId="2D2ADAFC">
          <v:shape id="_x0000_i4930" type="#_x0000_t75" style="width:6in;height:99.75pt" o:ole="">
            <v:imagedata r:id="rId323" o:title=""/>
          </v:shape>
          <o:OLEObject Type="Embed" ProgID="Equation.DSMT4" ShapeID="_x0000_i4930" DrawAspect="Content" ObjectID="_1505662375" r:id="rId324"/>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75" w:name="ZEqnNum850639"/>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75"/>
      <w:r w:rsidR="00D73007">
        <w:rPr>
          <w:lang w:val="en-US"/>
        </w:rPr>
        <w:fldChar w:fldCharType="end"/>
      </w:r>
    </w:p>
    <w:p w14:paraId="687608AF" w14:textId="3D0E3AF2" w:rsidR="009B7A2D" w:rsidRPr="00752797" w:rsidRDefault="009B7A2D" w:rsidP="00F21698">
      <w:pPr>
        <w:pStyle w:val="MTDisplayEquation"/>
        <w:rPr>
          <w:lang w:val="en-US"/>
        </w:rPr>
      </w:pPr>
      <w:r w:rsidRPr="00752797">
        <w:rPr>
          <w:lang w:val="en-US"/>
        </w:rPr>
        <w:tab/>
      </w:r>
    </w:p>
    <w:p w14:paraId="13380BD3" w14:textId="735EF2EC" w:rsidR="009B7A2D" w:rsidRPr="00752797" w:rsidRDefault="009B7A2D" w:rsidP="009B7A2D">
      <w:pPr>
        <w:spacing w:line="240" w:lineRule="auto"/>
        <w:rPr>
          <w:lang w:val="en-US"/>
        </w:rPr>
      </w:pPr>
      <w:r w:rsidRPr="00752797">
        <w:rPr>
          <w:lang w:val="en-US"/>
        </w:rPr>
        <w:t xml:space="preserve">In </w:t>
      </w:r>
      <w:r w:rsidRPr="00752797">
        <w:rPr>
          <w:lang w:val="en-US"/>
        </w:rPr>
        <w:fldChar w:fldCharType="begin"/>
      </w:r>
      <w:r w:rsidRPr="00752797">
        <w:rPr>
          <w:lang w:val="en-US"/>
        </w:rPr>
        <w:instrText xml:space="preserve"> GOTOBUTTON ZEqnNum464450  \* MERGEFORMAT </w:instrText>
      </w:r>
      <w:r w:rsidRPr="00752797">
        <w:rPr>
          <w:lang w:val="en-US"/>
        </w:rPr>
        <w:fldChar w:fldCharType="end"/>
      </w:r>
      <w:r w:rsidR="003520E3">
        <w:rPr>
          <w:lang w:val="en-US"/>
        </w:rPr>
        <w:t xml:space="preserve"> </w:t>
      </w:r>
      <w:r w:rsidR="003520E3">
        <w:rPr>
          <w:lang w:val="en-US"/>
        </w:rPr>
        <w:fldChar w:fldCharType="begin"/>
      </w:r>
      <w:r w:rsidR="003520E3">
        <w:rPr>
          <w:lang w:val="en-US"/>
        </w:rPr>
        <w:instrText xml:space="preserve"> GOTOBUTTON ZEqnNum850639  \* MERGEFORMAT </w:instrText>
      </w:r>
      <w:r w:rsidR="003520E3">
        <w:rPr>
          <w:lang w:val="en-US"/>
        </w:rPr>
        <w:fldChar w:fldCharType="begin"/>
      </w:r>
      <w:r w:rsidR="003520E3">
        <w:rPr>
          <w:lang w:val="en-US"/>
        </w:rPr>
        <w:instrText xml:space="preserve"> REF ZEqnNum850639 \* Charformat \! \* MERGEFORMAT </w:instrText>
      </w:r>
      <w:r w:rsidR="003520E3">
        <w:rPr>
          <w:lang w:val="en-US"/>
        </w:rPr>
        <w:fldChar w:fldCharType="separate"/>
      </w:r>
      <w:r w:rsidR="002E51A3">
        <w:rPr>
          <w:lang w:val="en-US"/>
        </w:rPr>
        <w:instrText>(C.4)</w:instrText>
      </w:r>
      <w:r w:rsidR="003520E3">
        <w:rPr>
          <w:lang w:val="en-US"/>
        </w:rPr>
        <w:fldChar w:fldCharType="end"/>
      </w:r>
      <w:r w:rsidR="003520E3">
        <w:rPr>
          <w:lang w:val="en-US"/>
        </w:rPr>
        <w:fldChar w:fldCharType="end"/>
      </w:r>
      <w:r w:rsidRPr="00752797">
        <w:rPr>
          <w:lang w:val="en-US"/>
        </w:rPr>
        <w:t xml:space="preserve"> the subscript </w:t>
      </w:r>
      <w:r w:rsidRPr="00752797">
        <w:rPr>
          <w:i/>
          <w:lang w:val="en-US"/>
        </w:rPr>
        <w:t>H</w:t>
      </w:r>
      <w:r w:rsidRPr="00752797">
        <w:rPr>
          <w:lang w:val="en-US"/>
        </w:rPr>
        <w:t xml:space="preserve"> refers to variables approximated at the cell centers. The hydraulic conductivity may be different at each cell interface and is therefore computed at every interface where every </w:t>
      </w:r>
      <w:r w:rsidRPr="00E07947">
        <w:rPr>
          <w:i/>
          <w:lang w:val="en-US"/>
        </w:rPr>
        <w:t>K</w:t>
      </w:r>
      <w:r w:rsidRPr="00752797">
        <w:rPr>
          <w:lang w:val="en-US"/>
        </w:rPr>
        <w:t xml:space="preserve"> is calculated separately.</w:t>
      </w:r>
    </w:p>
    <w:p w14:paraId="682A66DB" w14:textId="77777777" w:rsidR="009B7A2D" w:rsidRPr="00752797" w:rsidRDefault="009B7A2D" w:rsidP="009B7A2D">
      <w:pPr>
        <w:spacing w:line="240" w:lineRule="auto"/>
        <w:rPr>
          <w:lang w:val="en-US"/>
        </w:rPr>
      </w:pPr>
    </w:p>
    <w:p w14:paraId="3DB8CB28" w14:textId="77777777" w:rsidR="009B7A2D" w:rsidRPr="00752797" w:rsidRDefault="009B7A2D" w:rsidP="009B7A2D">
      <w:pPr>
        <w:spacing w:line="240" w:lineRule="auto"/>
        <w:rPr>
          <w:lang w:val="en-US"/>
        </w:rPr>
      </w:pPr>
      <w:r w:rsidRPr="00752797">
        <w:rPr>
          <w:lang w:val="en-US"/>
        </w:rPr>
        <w:t>Continuity in the groundwater cell is found following:</w:t>
      </w:r>
    </w:p>
    <w:p w14:paraId="75569113" w14:textId="77777777" w:rsidR="009B7A2D" w:rsidRPr="00752797" w:rsidRDefault="009B7A2D" w:rsidP="009B7A2D">
      <w:pPr>
        <w:spacing w:line="240" w:lineRule="auto"/>
        <w:rPr>
          <w:lang w:val="en-US"/>
        </w:rPr>
      </w:pPr>
    </w:p>
    <w:p w14:paraId="0058CACD" w14:textId="1C9A4D1C" w:rsidR="009B7A2D" w:rsidRDefault="006671CB" w:rsidP="006671CB">
      <w:pPr>
        <w:pStyle w:val="MTDisplayEquation"/>
        <w:rPr>
          <w:lang w:val="en-US"/>
        </w:rPr>
      </w:pPr>
      <w:r>
        <w:rPr>
          <w:lang w:val="en-US"/>
        </w:rPr>
        <w:tab/>
      </w:r>
      <w:r w:rsidR="00DD43CF" w:rsidRPr="006671CB">
        <w:rPr>
          <w:position w:val="-14"/>
          <w:lang w:val="en-US"/>
        </w:rPr>
        <w:object w:dxaOrig="3960" w:dyaOrig="400" w14:anchorId="157D50CB">
          <v:shape id="_x0000_i4933" type="#_x0000_t75" style="width:198pt;height:19.5pt" o:ole="">
            <v:imagedata r:id="rId325" o:title=""/>
          </v:shape>
          <o:OLEObject Type="Embed" ProgID="Equation.DSMT4" ShapeID="_x0000_i4933" DrawAspect="Content" ObjectID="_1505662376" r:id="rId326"/>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76" w:name="ZEqnNum893502"/>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76"/>
      <w:r w:rsidR="00D73007">
        <w:rPr>
          <w:lang w:val="en-US"/>
        </w:rPr>
        <w:fldChar w:fldCharType="end"/>
      </w:r>
    </w:p>
    <w:p w14:paraId="05D2CDC4" w14:textId="77777777" w:rsidR="006671CB" w:rsidRPr="00752797" w:rsidRDefault="006671CB" w:rsidP="002112DF">
      <w:pPr>
        <w:spacing w:line="240" w:lineRule="auto"/>
        <w:ind w:firstLine="720"/>
        <w:rPr>
          <w:lang w:val="en-US"/>
        </w:rPr>
      </w:pPr>
    </w:p>
    <w:p w14:paraId="6968D72A" w14:textId="668CEAEF" w:rsidR="009B7A2D" w:rsidRPr="00752797" w:rsidRDefault="009B7A2D" w:rsidP="009B7A2D">
      <w:pPr>
        <w:spacing w:line="240" w:lineRule="auto"/>
        <w:rPr>
          <w:lang w:val="en-US"/>
        </w:rPr>
      </w:pPr>
      <w:r w:rsidRPr="00752797">
        <w:rPr>
          <w:lang w:val="en-US"/>
        </w:rPr>
        <w:t xml:space="preserve">In </w:t>
      </w:r>
      <w:r w:rsidR="003520E3">
        <w:rPr>
          <w:lang w:val="en-US"/>
        </w:rPr>
        <w:fldChar w:fldCharType="begin"/>
      </w:r>
      <w:r w:rsidR="003520E3">
        <w:rPr>
          <w:lang w:val="en-US"/>
        </w:rPr>
        <w:instrText xml:space="preserve"> GOTOBUTTON ZEqnNum893502  \* MERGEFORMAT </w:instrText>
      </w:r>
      <w:r w:rsidR="003520E3">
        <w:rPr>
          <w:lang w:val="en-US"/>
        </w:rPr>
        <w:fldChar w:fldCharType="begin"/>
      </w:r>
      <w:r w:rsidR="003520E3">
        <w:rPr>
          <w:lang w:val="en-US"/>
        </w:rPr>
        <w:instrText xml:space="preserve"> REF ZEqnNum893502 \* Charformat \! \* MERGEFORMAT </w:instrText>
      </w:r>
      <w:r w:rsidR="003520E3">
        <w:rPr>
          <w:lang w:val="en-US"/>
        </w:rPr>
        <w:fldChar w:fldCharType="separate"/>
      </w:r>
      <w:r w:rsidR="002E51A3">
        <w:rPr>
          <w:lang w:val="en-US"/>
        </w:rPr>
        <w:instrText>(C.4)</w:instrText>
      </w:r>
      <w:r w:rsidR="003520E3">
        <w:rPr>
          <w:lang w:val="en-US"/>
        </w:rPr>
        <w:fldChar w:fldCharType="end"/>
      </w:r>
      <w:r w:rsidR="003520E3">
        <w:rPr>
          <w:lang w:val="en-US"/>
        </w:rPr>
        <w:fldChar w:fldCharType="end"/>
      </w:r>
      <w:r w:rsidRPr="00752797">
        <w:rPr>
          <w:lang w:val="en-US"/>
        </w:rPr>
        <w:t xml:space="preserve"> the variable </w:t>
      </w:r>
      <w:r w:rsidRPr="00752797">
        <w:rPr>
          <w:i/>
          <w:lang w:val="en-US"/>
        </w:rPr>
        <w:t>q</w:t>
      </w:r>
      <w:r w:rsidRPr="00752797">
        <w:rPr>
          <w:i/>
          <w:vertAlign w:val="superscript"/>
          <w:lang w:val="en-US"/>
        </w:rPr>
        <w:t>z</w:t>
      </w:r>
      <w:r w:rsidRPr="00752797">
        <w:rPr>
          <w:lang w:val="en-US"/>
        </w:rPr>
        <w:t xml:space="preserve"> refers to the vertical groundwater discharge (e.g., submarine exchange if connected to the surface </w:t>
      </w:r>
      <w:proofErr w:type="gramStart"/>
      <w:r w:rsidRPr="00752797">
        <w:rPr>
          <w:lang w:val="en-US"/>
        </w:rPr>
        <w:t>water,</w:t>
      </w:r>
      <w:proofErr w:type="gramEnd"/>
      <w:r w:rsidRPr="00752797">
        <w:rPr>
          <w:lang w:val="en-US"/>
        </w:rPr>
        <w:t xml:space="preserve"> or groundwater level fluctuations if the groundwater is not connected to the surface water).</w:t>
      </w:r>
    </w:p>
    <w:p w14:paraId="7613450A" w14:textId="77777777" w:rsidR="009B7A2D" w:rsidRPr="00752797" w:rsidRDefault="009B7A2D" w:rsidP="009B7A2D">
      <w:pPr>
        <w:spacing w:line="240" w:lineRule="auto"/>
        <w:rPr>
          <w:lang w:val="en-US"/>
        </w:rPr>
      </w:pPr>
    </w:p>
    <w:p w14:paraId="5C4C969A" w14:textId="471DC2C4" w:rsidR="009B7A2D" w:rsidRPr="00752797" w:rsidRDefault="009B7A2D" w:rsidP="009B7A2D">
      <w:pPr>
        <w:spacing w:line="240" w:lineRule="auto"/>
        <w:rPr>
          <w:lang w:val="en-US"/>
        </w:rPr>
      </w:pPr>
      <w:r w:rsidRPr="00752797">
        <w:rPr>
          <w:lang w:val="en-US"/>
        </w:rPr>
        <w:t xml:space="preserve">In the case of hydrostatic groundwater flow, the variable </w:t>
      </w:r>
      <w:r w:rsidRPr="00752797">
        <w:rPr>
          <w:i/>
          <w:lang w:val="en-US"/>
        </w:rPr>
        <w:t>q</w:t>
      </w:r>
      <w:r w:rsidRPr="00752797">
        <w:rPr>
          <w:i/>
          <w:vertAlign w:val="superscript"/>
          <w:lang w:val="en-US"/>
        </w:rPr>
        <w:t>z</w:t>
      </w:r>
      <w:r w:rsidRPr="00752797">
        <w:rPr>
          <w:lang w:val="en-US"/>
        </w:rPr>
        <w:t xml:space="preserve"> can be solved through the known variables </w:t>
      </w:r>
      <w:r w:rsidRPr="00752797">
        <w:rPr>
          <w:i/>
          <w:lang w:val="en-US"/>
        </w:rPr>
        <w:t>q</w:t>
      </w:r>
      <w:r w:rsidRPr="00752797">
        <w:rPr>
          <w:i/>
          <w:vertAlign w:val="superscript"/>
          <w:lang w:val="en-US"/>
        </w:rPr>
        <w:t>x</w:t>
      </w:r>
      <w:r w:rsidRPr="00752797">
        <w:rPr>
          <w:lang w:val="en-US"/>
        </w:rPr>
        <w:t xml:space="preserve"> and </w:t>
      </w:r>
      <w:r w:rsidRPr="00752797">
        <w:rPr>
          <w:i/>
          <w:lang w:val="en-US"/>
        </w:rPr>
        <w:t>q</w:t>
      </w:r>
      <w:r w:rsidRPr="00752797">
        <w:rPr>
          <w:i/>
          <w:vertAlign w:val="superscript"/>
          <w:lang w:val="en-US"/>
        </w:rPr>
        <w:t>y</w:t>
      </w:r>
      <w:r w:rsidRPr="00752797">
        <w:rPr>
          <w:lang w:val="en-US"/>
        </w:rPr>
        <w:t>. However, in the case of non-hydrostatic gro</w:t>
      </w:r>
      <w:r w:rsidR="00E07947">
        <w:rPr>
          <w:lang w:val="en-US"/>
        </w:rPr>
        <w:t>undwater f</w:t>
      </w:r>
      <w:r w:rsidR="00BC771D">
        <w:rPr>
          <w:lang w:val="en-US"/>
        </w:rPr>
        <w:t xml:space="preserve">low, all variables in Equation </w:t>
      </w:r>
      <w:r w:rsidR="00BC771D">
        <w:rPr>
          <w:lang w:val="en-US"/>
        </w:rPr>
        <w:fldChar w:fldCharType="begin"/>
      </w:r>
      <w:r w:rsidR="00BC771D">
        <w:rPr>
          <w:lang w:val="en-US"/>
        </w:rPr>
        <w:instrText xml:space="preserve"> GOTOBUTTON ZEqnNum893502  \* MERGEFORMAT </w:instrText>
      </w:r>
      <w:r w:rsidR="00BC771D">
        <w:rPr>
          <w:lang w:val="en-US"/>
        </w:rPr>
        <w:fldChar w:fldCharType="begin"/>
      </w:r>
      <w:r w:rsidR="00BC771D">
        <w:rPr>
          <w:lang w:val="en-US"/>
        </w:rPr>
        <w:instrText xml:space="preserve"> REF ZEqnNum893502 \* Charformat \! \* MERGEFORMAT </w:instrText>
      </w:r>
      <w:r w:rsidR="00BC771D">
        <w:rPr>
          <w:lang w:val="en-US"/>
        </w:rPr>
        <w:fldChar w:fldCharType="separate"/>
      </w:r>
      <w:r w:rsidR="002E51A3">
        <w:rPr>
          <w:lang w:val="en-US"/>
        </w:rPr>
        <w:instrText>(C.4)</w:instrText>
      </w:r>
      <w:r w:rsidR="00BC771D">
        <w:rPr>
          <w:lang w:val="en-US"/>
        </w:rPr>
        <w:fldChar w:fldCharType="end"/>
      </w:r>
      <w:r w:rsidR="00BC771D">
        <w:rPr>
          <w:lang w:val="en-US"/>
        </w:rPr>
        <w:fldChar w:fldCharType="end"/>
      </w:r>
      <w:r w:rsidRPr="00752797">
        <w:rPr>
          <w:lang w:val="en-US"/>
        </w:rPr>
        <w:t xml:space="preserve"> contain an unknown value for the groundwater pressure head, described in terms of a known head at the surface of the groundwater (</w:t>
      </w:r>
      <w:r w:rsidRPr="00752797">
        <w:rPr>
          <w:i/>
          <w:lang w:val="en-US"/>
        </w:rPr>
        <w:t>H</w:t>
      </w:r>
      <w:r w:rsidRPr="00752797">
        <w:rPr>
          <w:i/>
          <w:vertAlign w:val="subscript"/>
          <w:lang w:val="en-US"/>
        </w:rPr>
        <w:t>bc</w:t>
      </w:r>
      <w:r w:rsidRPr="00752797">
        <w:rPr>
          <w:lang w:val="en-US"/>
        </w:rPr>
        <w:t>) and the unknown curvature of the vertical groundwater head function (</w:t>
      </w:r>
      <w:r w:rsidRPr="00752797">
        <w:rPr>
          <w:i/>
          <w:lang w:val="en-US"/>
        </w:rPr>
        <w:t>β</w:t>
      </w:r>
      <w:r w:rsidRPr="00752797">
        <w:rPr>
          <w:lang w:val="en-US"/>
        </w:rPr>
        <w:t>). Since water is incompressible, the groundwater pressure must be solved for all cells simultaneously using matrix algebra:</w:t>
      </w:r>
    </w:p>
    <w:p w14:paraId="013A8976" w14:textId="77777777" w:rsidR="009B7A2D" w:rsidRPr="00752797" w:rsidRDefault="009B7A2D" w:rsidP="009B7A2D">
      <w:pPr>
        <w:spacing w:line="240" w:lineRule="auto"/>
        <w:rPr>
          <w:lang w:val="en-US"/>
        </w:rPr>
      </w:pPr>
    </w:p>
    <w:p w14:paraId="5B295F65" w14:textId="5BC5C147" w:rsidR="009B7A2D" w:rsidRDefault="00114001" w:rsidP="00114001">
      <w:pPr>
        <w:pStyle w:val="MTDisplayEquation"/>
        <w:rPr>
          <w:lang w:val="en-US"/>
        </w:rPr>
      </w:pPr>
      <w:r>
        <w:rPr>
          <w:lang w:val="en-US"/>
        </w:rPr>
        <w:tab/>
      </w:r>
      <w:r w:rsidR="00DD43CF" w:rsidRPr="00114001">
        <w:rPr>
          <w:position w:val="-6"/>
          <w:lang w:val="en-US"/>
        </w:rPr>
        <w:object w:dxaOrig="1040" w:dyaOrig="279" w14:anchorId="38819E6C">
          <v:shape id="_x0000_i4936" type="#_x0000_t75" style="width:52.5pt;height:14.25pt" o:ole="">
            <v:imagedata r:id="rId327" o:title=""/>
          </v:shape>
          <o:OLEObject Type="Embed" ProgID="Equation.DSMT4" ShapeID="_x0000_i4936" DrawAspect="Content" ObjectID="_1505662377" r:id="rId328"/>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77" w:name="ZEqnNum193174"/>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77"/>
      <w:r w:rsidR="00D73007">
        <w:rPr>
          <w:lang w:val="en-US"/>
        </w:rPr>
        <w:fldChar w:fldCharType="end"/>
      </w:r>
    </w:p>
    <w:p w14:paraId="37919557" w14:textId="77777777" w:rsidR="00114001" w:rsidRPr="00752797" w:rsidRDefault="00114001" w:rsidP="009B7A2D">
      <w:pPr>
        <w:spacing w:line="240" w:lineRule="auto"/>
        <w:rPr>
          <w:lang w:val="en-US"/>
        </w:rPr>
      </w:pPr>
    </w:p>
    <w:p w14:paraId="5D3D7A49" w14:textId="4C94A618" w:rsidR="009B7A2D" w:rsidRPr="00752797" w:rsidRDefault="009B7A2D" w:rsidP="009B7A2D">
      <w:pPr>
        <w:spacing w:line="240" w:lineRule="auto"/>
        <w:rPr>
          <w:lang w:val="en-US"/>
        </w:rPr>
      </w:pPr>
      <w:r w:rsidRPr="00752797">
        <w:rPr>
          <w:lang w:val="en-US"/>
        </w:rPr>
        <w:t xml:space="preserve">In </w:t>
      </w:r>
      <w:r w:rsidR="00BC771D">
        <w:rPr>
          <w:lang w:val="en-US"/>
        </w:rPr>
        <w:fldChar w:fldCharType="begin"/>
      </w:r>
      <w:r w:rsidR="00BC771D">
        <w:rPr>
          <w:lang w:val="en-US"/>
        </w:rPr>
        <w:instrText xml:space="preserve"> GOTOBUTTON ZEqnNum193174  \* MERGEFORMAT </w:instrText>
      </w:r>
      <w:r w:rsidR="00BC771D">
        <w:rPr>
          <w:lang w:val="en-US"/>
        </w:rPr>
        <w:fldChar w:fldCharType="begin"/>
      </w:r>
      <w:r w:rsidR="00BC771D">
        <w:rPr>
          <w:lang w:val="en-US"/>
        </w:rPr>
        <w:instrText xml:space="preserve"> REF ZEqnNum193174 \* Charformat \! \* MERGEFORMAT </w:instrText>
      </w:r>
      <w:r w:rsidR="00BC771D">
        <w:rPr>
          <w:lang w:val="en-US"/>
        </w:rPr>
        <w:fldChar w:fldCharType="separate"/>
      </w:r>
      <w:r w:rsidR="002E51A3">
        <w:rPr>
          <w:lang w:val="en-US"/>
        </w:rPr>
        <w:instrText>(C.4)</w:instrText>
      </w:r>
      <w:r w:rsidR="00BC771D">
        <w:rPr>
          <w:lang w:val="en-US"/>
        </w:rPr>
        <w:fldChar w:fldCharType="end"/>
      </w:r>
      <w:r w:rsidR="00BC771D">
        <w:rPr>
          <w:lang w:val="en-US"/>
        </w:rPr>
        <w:fldChar w:fldCharType="end"/>
      </w:r>
      <w:r w:rsidRPr="00752797">
        <w:rPr>
          <w:lang w:val="en-US"/>
        </w:rPr>
        <w:t xml:space="preserve"> </w:t>
      </w:r>
      <w:r w:rsidRPr="00BC771D">
        <w:rPr>
          <w:i/>
          <w:lang w:val="en-US"/>
        </w:rPr>
        <w:t>A</w:t>
      </w:r>
      <w:r w:rsidRPr="00752797">
        <w:rPr>
          <w:lang w:val="en-US"/>
        </w:rPr>
        <w:t xml:space="preserve"> is a matrix containing coefficients for the horizontal and vertical specific discharge, </w:t>
      </w:r>
      <w:r w:rsidRPr="00BC771D">
        <w:rPr>
          <w:i/>
          <w:lang w:val="en-US"/>
        </w:rPr>
        <w:t>x</w:t>
      </w:r>
      <w:r w:rsidRPr="00752797">
        <w:rPr>
          <w:lang w:val="en-US"/>
        </w:rPr>
        <w:t xml:space="preserve"> is a vector containing the unknown groundwater head curvature, and b contains the known forcing terms. For a one dimensional cross-shore case, A is reduced to a tridiagonal matrix. The vector of known forcing consists of the numerical gradients in the contribution of the head applied on the top boundary of the groundwater domain to the horizontal specific discharge.</w:t>
      </w:r>
    </w:p>
    <w:p w14:paraId="1A891F22" w14:textId="77777777" w:rsidR="009B7A2D" w:rsidRPr="00752797" w:rsidRDefault="009B7A2D" w:rsidP="009B7A2D">
      <w:pPr>
        <w:spacing w:line="240" w:lineRule="auto"/>
        <w:rPr>
          <w:lang w:val="en-US"/>
        </w:rPr>
      </w:pPr>
    </w:p>
    <w:p w14:paraId="197C2250" w14:textId="51B5EB16" w:rsidR="009B7A2D" w:rsidRPr="00752797" w:rsidRDefault="009B7A2D" w:rsidP="009B7A2D">
      <w:pPr>
        <w:spacing w:line="240" w:lineRule="auto"/>
        <w:rPr>
          <w:lang w:val="en-US"/>
        </w:rPr>
      </w:pPr>
      <w:r w:rsidRPr="00752797">
        <w:rPr>
          <w:lang w:val="en-US"/>
        </w:rPr>
        <w:t xml:space="preserve">In the one dimensional case, the solution to the tridiagonal matrix A can be computed using the efficient Thomas algorithm (Thomas 1949). In the two dimensional case, matrix A contains two additional diagonals that are not placed along the main diagonal, and vector b contains additional forcing terms from the alongshore contribution. The solution to the two dimensional case requires a more complex and less computationally efficient matrix solver. In this case the Strongly Implicit Procedure (Stone 1968) is used in a manner similar to Zijlema et al. (2011). </w:t>
      </w:r>
    </w:p>
    <w:p w14:paraId="4A3D0B10" w14:textId="77777777" w:rsidR="009B7A2D" w:rsidRPr="00752797" w:rsidRDefault="009B7A2D" w:rsidP="009B7A2D">
      <w:pPr>
        <w:spacing w:line="240" w:lineRule="auto"/>
        <w:rPr>
          <w:lang w:val="en-US"/>
        </w:rPr>
      </w:pPr>
    </w:p>
    <w:p w14:paraId="22DE40E7" w14:textId="7DB4D6BC" w:rsidR="009B7A2D" w:rsidRPr="00752797" w:rsidRDefault="009B7A2D" w:rsidP="009B7A2D">
      <w:pPr>
        <w:spacing w:line="240" w:lineRule="auto"/>
        <w:rPr>
          <w:lang w:val="en-US"/>
        </w:rPr>
      </w:pPr>
      <w:r w:rsidRPr="00752797">
        <w:rPr>
          <w:lang w:val="en-US"/>
        </w:rPr>
        <w:t>Since in both hydrostatic and non-hydrostatic groundwater flow some local velocities may exceed the critical Reynolds number for the start of turbulence (</w:t>
      </w:r>
      <w:r w:rsidRPr="00752797">
        <w:rPr>
          <w:i/>
          <w:lang w:val="en-US"/>
        </w:rPr>
        <w:t>Re</w:t>
      </w:r>
      <w:r w:rsidRPr="00752797">
        <w:rPr>
          <w:i/>
          <w:vertAlign w:val="subscript"/>
          <w:lang w:val="en-US"/>
        </w:rPr>
        <w:t>crit</w:t>
      </w:r>
      <w:r w:rsidRPr="00752797">
        <w:rPr>
          <w:lang w:val="en-US"/>
        </w:rPr>
        <w:t>), the turbulent hydraulic conductivity (</w:t>
      </w:r>
      <w:r w:rsidRPr="00752797">
        <w:rPr>
          <w:i/>
          <w:lang w:val="en-US"/>
        </w:rPr>
        <w:t>K</w:t>
      </w:r>
      <w:r w:rsidRPr="00752797">
        <w:rPr>
          <w:lang w:val="en-US"/>
        </w:rPr>
        <w:t xml:space="preserve">) is updated using the local Reynolds number. The solution to </w:t>
      </w:r>
      <w:r w:rsidR="0050026F">
        <w:rPr>
          <w:lang w:val="en-US"/>
        </w:rPr>
        <w:fldChar w:fldCharType="begin"/>
      </w:r>
      <w:r w:rsidR="0050026F">
        <w:rPr>
          <w:lang w:val="en-US"/>
        </w:rPr>
        <w:instrText xml:space="preserve"> GOTOBUTTON ZEqnNum944456  \* MERGEFORMAT </w:instrText>
      </w:r>
      <w:r w:rsidR="0050026F">
        <w:rPr>
          <w:lang w:val="en-US"/>
        </w:rPr>
        <w:fldChar w:fldCharType="begin"/>
      </w:r>
      <w:r w:rsidR="0050026F">
        <w:rPr>
          <w:lang w:val="en-US"/>
        </w:rPr>
        <w:instrText xml:space="preserve"> REF ZEqnNum944456 \* Charformat \! \* MERGEFORMAT </w:instrText>
      </w:r>
      <w:r w:rsidR="0050026F">
        <w:rPr>
          <w:lang w:val="en-US"/>
        </w:rPr>
        <w:fldChar w:fldCharType="separate"/>
      </w:r>
      <w:r w:rsidR="002E51A3">
        <w:rPr>
          <w:lang w:val="en-US"/>
        </w:rPr>
        <w:instrText>(C.4)</w:instrText>
      </w:r>
      <w:r w:rsidR="0050026F">
        <w:rPr>
          <w:lang w:val="en-US"/>
        </w:rPr>
        <w:fldChar w:fldCharType="end"/>
      </w:r>
      <w:r w:rsidR="0050026F">
        <w:rPr>
          <w:lang w:val="en-US"/>
        </w:rPr>
        <w:fldChar w:fldCharType="end"/>
      </w:r>
      <w:r w:rsidRPr="00752797">
        <w:rPr>
          <w:lang w:val="en-US"/>
        </w:rPr>
        <w:t xml:space="preserve"> and the update of the turbulent hydraulic conductivity are iterated until a minimum threshold difference between iterations is found. Note that this approach is only used is the turbulent groundwater model is selected (keyword: </w:t>
      </w:r>
      <w:r w:rsidRPr="00752797">
        <w:rPr>
          <w:i/>
          <w:lang w:val="en-US"/>
        </w:rPr>
        <w:t>gwscheme</w:t>
      </w:r>
      <w:r w:rsidRPr="00752797">
        <w:rPr>
          <w:lang w:val="en-US"/>
        </w:rPr>
        <w:t xml:space="preserve"> = </w:t>
      </w:r>
      <w:r w:rsidRPr="00752797">
        <w:rPr>
          <w:i/>
          <w:lang w:val="en-US"/>
        </w:rPr>
        <w:t>turbulent</w:t>
      </w:r>
      <w:r w:rsidRPr="00752797">
        <w:rPr>
          <w:lang w:val="en-US"/>
        </w:rPr>
        <w:t>).</w:t>
      </w:r>
    </w:p>
    <w:p w14:paraId="436C9A76" w14:textId="77777777" w:rsidR="009B7A2D" w:rsidRPr="00752797" w:rsidRDefault="009B7A2D" w:rsidP="009B7A2D">
      <w:pPr>
        <w:spacing w:line="240" w:lineRule="auto"/>
        <w:rPr>
          <w:lang w:val="en-US"/>
        </w:rPr>
      </w:pPr>
    </w:p>
    <w:p w14:paraId="386E71B7" w14:textId="77777777" w:rsidR="009B7A2D" w:rsidRPr="00752797" w:rsidRDefault="009B7A2D" w:rsidP="009B7A2D">
      <w:pPr>
        <w:spacing w:line="240" w:lineRule="auto"/>
        <w:rPr>
          <w:lang w:val="en-US"/>
        </w:rPr>
      </w:pPr>
      <w:r w:rsidRPr="00752797">
        <w:rPr>
          <w:lang w:val="en-US"/>
        </w:rPr>
        <w:lastRenderedPageBreak/>
        <w:t>The (iterated) solution for the specific vertical discharge is used to update the groundwater level and surface water level:</w:t>
      </w:r>
    </w:p>
    <w:p w14:paraId="352C8FE3" w14:textId="77777777" w:rsidR="0050026F" w:rsidRDefault="0050026F" w:rsidP="009B7A2D">
      <w:pPr>
        <w:spacing w:line="240" w:lineRule="auto"/>
        <w:rPr>
          <w:lang w:val="en-US"/>
        </w:rPr>
      </w:pPr>
    </w:p>
    <w:p w14:paraId="68489B76" w14:textId="1D9ED958" w:rsidR="0050026F" w:rsidRDefault="0050026F" w:rsidP="0050026F">
      <w:pPr>
        <w:pStyle w:val="MTDisplayEquation"/>
        <w:rPr>
          <w:lang w:val="en-US"/>
        </w:rPr>
      </w:pPr>
      <w:r>
        <w:rPr>
          <w:lang w:val="en-US"/>
        </w:rPr>
        <w:tab/>
      </w:r>
      <w:r w:rsidR="00DD43CF" w:rsidRPr="00DD43CF">
        <w:rPr>
          <w:position w:val="-62"/>
          <w:lang w:val="en-US"/>
        </w:rPr>
        <w:object w:dxaOrig="3519" w:dyaOrig="1359" w14:anchorId="025B93A7">
          <v:shape id="_x0000_i4939" type="#_x0000_t75" style="width:176.25pt;height:68.25pt" o:ole="">
            <v:imagedata r:id="rId329" o:title=""/>
          </v:shape>
          <o:OLEObject Type="Embed" ProgID="Equation.DSMT4" ShapeID="_x0000_i4939" DrawAspect="Content" ObjectID="_1505662378" r:id="rId330"/>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w:instrText>
      </w:r>
      <w:bookmarkStart w:id="778" w:name="ZEqnNum560996"/>
      <w:r w:rsidR="00D73007">
        <w:rPr>
          <w:lang w:val="en-US"/>
        </w:rPr>
        <w:instrText>(C.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bookmarkEnd w:id="778"/>
      <w:r w:rsidR="00D73007">
        <w:rPr>
          <w:lang w:val="en-US"/>
        </w:rPr>
        <w:fldChar w:fldCharType="end"/>
      </w:r>
    </w:p>
    <w:p w14:paraId="4480E2F2" w14:textId="77777777" w:rsidR="0050026F" w:rsidRPr="00752797" w:rsidRDefault="0050026F" w:rsidP="009B7A2D">
      <w:pPr>
        <w:spacing w:line="240" w:lineRule="auto"/>
        <w:rPr>
          <w:lang w:val="en-US"/>
        </w:rPr>
      </w:pPr>
    </w:p>
    <w:p w14:paraId="33A068D8" w14:textId="7204BFC9" w:rsidR="009B7A2D" w:rsidRDefault="009B7A2D" w:rsidP="009B7A2D">
      <w:pPr>
        <w:spacing w:line="240" w:lineRule="auto"/>
        <w:rPr>
          <w:lang w:val="en-US"/>
        </w:rPr>
      </w:pPr>
      <w:r w:rsidRPr="00752797">
        <w:rPr>
          <w:lang w:val="en-US"/>
        </w:rPr>
        <w:t xml:space="preserve">If the groundwater and surface water are connected, and the submarine exchange from the surface water to the groundwater estimated in </w:t>
      </w:r>
      <w:r w:rsidR="0050026F">
        <w:rPr>
          <w:lang w:val="en-US"/>
        </w:rPr>
        <w:fldChar w:fldCharType="begin"/>
      </w:r>
      <w:r w:rsidR="0050026F">
        <w:rPr>
          <w:lang w:val="en-US"/>
        </w:rPr>
        <w:instrText xml:space="preserve"> GOTOBUTTON ZEqnNum560996  \* MERGEFORMAT </w:instrText>
      </w:r>
      <w:r w:rsidR="0050026F">
        <w:rPr>
          <w:lang w:val="en-US"/>
        </w:rPr>
        <w:fldChar w:fldCharType="begin"/>
      </w:r>
      <w:r w:rsidR="0050026F">
        <w:rPr>
          <w:lang w:val="en-US"/>
        </w:rPr>
        <w:instrText xml:space="preserve"> REF ZEqnNum560996 \* Charformat \! \* MERGEFORMAT </w:instrText>
      </w:r>
      <w:r w:rsidR="0050026F">
        <w:rPr>
          <w:lang w:val="en-US"/>
        </w:rPr>
        <w:fldChar w:fldCharType="separate"/>
      </w:r>
      <w:r w:rsidR="002E51A3">
        <w:rPr>
          <w:lang w:val="en-US"/>
        </w:rPr>
        <w:instrText>(C.4)</w:instrText>
      </w:r>
      <w:r w:rsidR="0050026F">
        <w:rPr>
          <w:lang w:val="en-US"/>
        </w:rPr>
        <w:fldChar w:fldCharType="end"/>
      </w:r>
      <w:r w:rsidR="0050026F">
        <w:rPr>
          <w:lang w:val="en-US"/>
        </w:rPr>
        <w:fldChar w:fldCharType="end"/>
      </w:r>
      <w:r w:rsidRPr="00752797">
        <w:rPr>
          <w:lang w:val="en-US"/>
        </w:rPr>
        <w:t xml:space="preserve"> is greater than the amount of surface water available in the cell, continuity is enforced by lowering the groundwater level to compensate for the lack of permeating water:</w:t>
      </w:r>
    </w:p>
    <w:p w14:paraId="1F5413BC" w14:textId="77777777" w:rsidR="0050026F" w:rsidRDefault="0050026F" w:rsidP="009B7A2D">
      <w:pPr>
        <w:spacing w:line="240" w:lineRule="auto"/>
        <w:rPr>
          <w:lang w:val="en-US"/>
        </w:rPr>
      </w:pPr>
    </w:p>
    <w:p w14:paraId="7785E0C5" w14:textId="3B3E726A" w:rsidR="0050026F" w:rsidRPr="00752797" w:rsidRDefault="0050026F" w:rsidP="0050026F">
      <w:pPr>
        <w:pStyle w:val="MTDisplayEquation"/>
        <w:rPr>
          <w:lang w:val="en-US"/>
        </w:rPr>
      </w:pPr>
      <w:r>
        <w:rPr>
          <w:lang w:val="en-US"/>
        </w:rPr>
        <w:tab/>
      </w:r>
      <w:r w:rsidR="00DD43CF" w:rsidRPr="0050026F">
        <w:rPr>
          <w:position w:val="-34"/>
          <w:lang w:val="en-US"/>
        </w:rPr>
        <w:object w:dxaOrig="7140" w:dyaOrig="800" w14:anchorId="4305F85A">
          <v:shape id="_x0000_i4942" type="#_x0000_t75" style="width:357pt;height:40.5pt" o:ole="">
            <v:imagedata r:id="rId331" o:title=""/>
          </v:shape>
          <o:OLEObject Type="Embed" ProgID="Equation.DSMT4" ShapeID="_x0000_i4942" DrawAspect="Content" ObjectID="_1505662379" r:id="rId332"/>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229E2F78" w14:textId="77777777" w:rsidR="003D1543" w:rsidRPr="00752797" w:rsidRDefault="00313B40" w:rsidP="004F3331">
      <w:pPr>
        <w:pStyle w:val="Heading7"/>
        <w:rPr>
          <w:lang w:val="en-US"/>
        </w:rPr>
      </w:pPr>
      <w:bookmarkStart w:id="779" w:name="_Toc431915809"/>
      <w:r w:rsidRPr="00752797">
        <w:rPr>
          <w:lang w:val="en-US"/>
        </w:rPr>
        <w:t>Sediment transport</w:t>
      </w:r>
      <w:bookmarkEnd w:id="779"/>
    </w:p>
    <w:p w14:paraId="298FC9DD" w14:textId="77777777" w:rsidR="00313B40" w:rsidRPr="00752797" w:rsidRDefault="00313B40" w:rsidP="002603CC">
      <w:pPr>
        <w:rPr>
          <w:lang w:val="en-US"/>
        </w:rPr>
      </w:pPr>
      <w:r w:rsidRPr="00752797">
        <w:rPr>
          <w:lang w:val="en-US"/>
        </w:rPr>
        <w:t>The advection-diffusion equation for suspended sediment is the basis for the sediment transport computations in XBeach. The partial differential equation to solve is:</w:t>
      </w:r>
    </w:p>
    <w:p w14:paraId="0C3FF0C4" w14:textId="77777777" w:rsidR="00313B40" w:rsidRPr="00752797" w:rsidRDefault="00313B40" w:rsidP="002603CC">
      <w:pPr>
        <w:rPr>
          <w:lang w:val="en-US"/>
        </w:rPr>
      </w:pPr>
    </w:p>
    <w:p w14:paraId="0C043BA4" w14:textId="65B811AA" w:rsidR="00313B40" w:rsidRDefault="001045E6" w:rsidP="001045E6">
      <w:pPr>
        <w:pStyle w:val="MTDisplayEquation"/>
        <w:rPr>
          <w:lang w:val="en-US"/>
        </w:rPr>
      </w:pPr>
      <w:r>
        <w:rPr>
          <w:lang w:val="en-US"/>
        </w:rPr>
        <w:tab/>
      </w:r>
      <w:r w:rsidR="00DD43CF" w:rsidRPr="00DD43CF">
        <w:rPr>
          <w:position w:val="-30"/>
          <w:lang w:val="en-US"/>
        </w:rPr>
        <w:object w:dxaOrig="3780" w:dyaOrig="720" w14:anchorId="67F565ED">
          <v:shape id="_x0000_i4945" type="#_x0000_t75" style="width:189pt;height:36pt" o:ole="">
            <v:imagedata r:id="rId333" o:title=""/>
          </v:shape>
          <o:OLEObject Type="Embed" ProgID="Equation.DSMT4" ShapeID="_x0000_i4945" DrawAspect="Content" ObjectID="_1505662380" r:id="rId334"/>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16B1B04C" w14:textId="77777777" w:rsidR="001045E6" w:rsidRPr="00752797" w:rsidRDefault="001045E6" w:rsidP="002603CC">
      <w:pPr>
        <w:rPr>
          <w:lang w:val="en-US"/>
        </w:rPr>
      </w:pPr>
    </w:p>
    <w:p w14:paraId="1970AB0B" w14:textId="1C3695BF" w:rsidR="00313B40" w:rsidRDefault="00313B40" w:rsidP="002603CC">
      <w:pPr>
        <w:rPr>
          <w:lang w:val="en-US"/>
        </w:rPr>
      </w:pPr>
      <w:r w:rsidRPr="00752797">
        <w:rPr>
          <w:lang w:val="en-US"/>
        </w:rPr>
        <w:t xml:space="preserve">Here </w:t>
      </w:r>
      <w:r w:rsidR="0050026F">
        <w:rPr>
          <w:i/>
          <w:lang w:val="en-US"/>
        </w:rPr>
        <w:t>C</w:t>
      </w:r>
      <w:r w:rsidRPr="00752797">
        <w:rPr>
          <w:i/>
          <w:lang w:val="en-US"/>
        </w:rPr>
        <w:t xml:space="preserve"> </w:t>
      </w:r>
      <w:r w:rsidRPr="00752797">
        <w:rPr>
          <w:lang w:val="en-US"/>
        </w:rPr>
        <w:t xml:space="preserve">is the depth-averaged concentration, </w:t>
      </w:r>
      <w:r w:rsidR="0050026F">
        <w:rPr>
          <w:i/>
          <w:lang w:val="en-US"/>
        </w:rPr>
        <w:t>C</w:t>
      </w:r>
      <w:r w:rsidRPr="00752797">
        <w:rPr>
          <w:i/>
          <w:vertAlign w:val="subscript"/>
          <w:lang w:val="en-US"/>
        </w:rPr>
        <w:t>eq</w:t>
      </w:r>
      <w:r w:rsidRPr="00752797">
        <w:rPr>
          <w:lang w:val="en-US"/>
        </w:rPr>
        <w:t xml:space="preserve"> the equilibrium concentration, </w:t>
      </w:r>
      <w:r w:rsidRPr="00752797">
        <w:rPr>
          <w:i/>
          <w:lang w:val="en-US"/>
        </w:rPr>
        <w:t>T</w:t>
      </w:r>
      <w:r w:rsidRPr="00C31274">
        <w:rPr>
          <w:i/>
          <w:vertAlign w:val="subscript"/>
          <w:lang w:val="en-US"/>
        </w:rPr>
        <w:t>s</w:t>
      </w:r>
      <w:r w:rsidRPr="00752797">
        <w:rPr>
          <w:lang w:val="en-US"/>
        </w:rPr>
        <w:t xml:space="preserve"> a typical timescale proportional to water depth divided by fall velocity. As is often done to increase robustness, we treat the </w:t>
      </w:r>
      <w:r w:rsidR="00C31274">
        <w:rPr>
          <w:lang w:val="en-US"/>
        </w:rPr>
        <w:t>erosion term explicitly but taking</w:t>
      </w:r>
      <w:r w:rsidRPr="00752797">
        <w:rPr>
          <w:lang w:val="en-US"/>
        </w:rPr>
        <w:t xml:space="preserve"> an implicit scheme for the sedimentation term:</w:t>
      </w:r>
    </w:p>
    <w:p w14:paraId="3319BA6C" w14:textId="77777777" w:rsidR="001239AC" w:rsidRPr="00752797" w:rsidRDefault="001239AC" w:rsidP="002603CC">
      <w:pPr>
        <w:rPr>
          <w:lang w:val="en-US"/>
        </w:rPr>
      </w:pPr>
    </w:p>
    <w:p w14:paraId="125E7BC6" w14:textId="77777777" w:rsidR="00313B40" w:rsidRPr="00752797" w:rsidRDefault="00313B40" w:rsidP="002603CC">
      <w:pPr>
        <w:rPr>
          <w:lang w:val="en-US"/>
        </w:rPr>
      </w:pPr>
    </w:p>
    <w:p w14:paraId="3CE9FD4F" w14:textId="618A99B2" w:rsidR="0050026F" w:rsidRDefault="0050026F" w:rsidP="0050026F">
      <w:pPr>
        <w:pStyle w:val="MTDisplayEquation"/>
        <w:rPr>
          <w:lang w:val="en-US"/>
        </w:rPr>
      </w:pPr>
      <w:r>
        <w:rPr>
          <w:lang w:val="en-US"/>
        </w:rPr>
        <w:tab/>
      </w:r>
      <w:r w:rsidR="00DD43CF" w:rsidRPr="00DD43CF">
        <w:rPr>
          <w:position w:val="-30"/>
          <w:lang w:val="en-US"/>
        </w:rPr>
        <w:object w:dxaOrig="6399" w:dyaOrig="720" w14:anchorId="563DBA32">
          <v:shape id="_x0000_i4948" type="#_x0000_t75" style="width:320.25pt;height:36pt" o:ole="">
            <v:imagedata r:id="rId335" o:title=""/>
          </v:shape>
          <o:OLEObject Type="Embed" ProgID="Equation.DSMT4" ShapeID="_x0000_i4948" DrawAspect="Content" ObjectID="_1505662381" r:id="rId336"/>
        </w:object>
      </w:r>
      <w:r>
        <w:rPr>
          <w:lang w:val="en-US"/>
        </w:rPr>
        <w:t xml:space="preserve"> </w:t>
      </w:r>
      <w:r>
        <w:rPr>
          <w:lang w:val="en-US"/>
        </w:rPr>
        <w:tab/>
      </w:r>
      <w:r w:rsidR="00D73007">
        <w:rPr>
          <w:lang w:val="en-US"/>
        </w:rPr>
        <w:fldChar w:fldCharType="begin"/>
      </w:r>
      <w:r w:rsidR="00D73007">
        <w:rPr>
          <w:lang w:val="en-US"/>
        </w:rPr>
        <w:instrText xml:space="preserve"> MACROBUTTON MTPlaceRef \* MERGEFORMAT (C.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77A79843" w14:textId="77777777" w:rsidR="0050026F" w:rsidRDefault="0050026F" w:rsidP="002603CC">
      <w:pPr>
        <w:rPr>
          <w:lang w:val="en-US"/>
        </w:rPr>
      </w:pPr>
    </w:p>
    <w:p w14:paraId="3453AC11" w14:textId="77777777" w:rsidR="00313B40" w:rsidRPr="00752797" w:rsidRDefault="00313B40" w:rsidP="002603CC">
      <w:pPr>
        <w:rPr>
          <w:lang w:val="en-US"/>
        </w:rPr>
      </w:pPr>
      <w:r w:rsidRPr="00752797">
        <w:rPr>
          <w:lang w:val="en-US"/>
        </w:rPr>
        <w:t>This can be rewritten as:</w:t>
      </w:r>
    </w:p>
    <w:p w14:paraId="08FCE6E4" w14:textId="77777777" w:rsidR="00313B40" w:rsidRPr="00752797" w:rsidRDefault="00313B40" w:rsidP="002603CC">
      <w:pPr>
        <w:rPr>
          <w:lang w:val="en-US"/>
        </w:rPr>
      </w:pPr>
      <w:r w:rsidRPr="00752797">
        <w:rPr>
          <w:lang w:val="en-US"/>
        </w:rPr>
        <w:tab/>
      </w:r>
    </w:p>
    <w:p w14:paraId="4C1BD8E8" w14:textId="1D3733EF" w:rsidR="00313B40" w:rsidRDefault="00D73007" w:rsidP="00D73007">
      <w:pPr>
        <w:pStyle w:val="MTDisplayEquation"/>
        <w:rPr>
          <w:lang w:val="en-US"/>
        </w:rPr>
      </w:pPr>
      <w:r>
        <w:rPr>
          <w:lang w:val="en-US"/>
        </w:rPr>
        <w:tab/>
      </w:r>
      <w:r w:rsidR="00DD43CF" w:rsidRPr="00D73007">
        <w:rPr>
          <w:position w:val="-36"/>
          <w:lang w:val="en-US"/>
        </w:rPr>
        <w:object w:dxaOrig="6000" w:dyaOrig="800" w14:anchorId="3FF75ECA">
          <v:shape id="_x0000_i4951" type="#_x0000_t75" style="width:300pt;height:40.5pt" o:ole="">
            <v:imagedata r:id="rId337" o:title=""/>
          </v:shape>
          <o:OLEObject Type="Embed" ProgID="Equation.DSMT4" ShapeID="_x0000_i4951" DrawAspect="Content" ObjectID="_1505662382" r:id="rId338"/>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02912EF0" w14:textId="77777777" w:rsidR="00D73007" w:rsidRPr="00752797" w:rsidRDefault="00D73007" w:rsidP="002603CC">
      <w:pPr>
        <w:rPr>
          <w:lang w:val="en-US"/>
        </w:rPr>
      </w:pPr>
    </w:p>
    <w:p w14:paraId="6648740B" w14:textId="77777777" w:rsidR="00D73007" w:rsidRDefault="00313B40" w:rsidP="00D73007">
      <w:pPr>
        <w:rPr>
          <w:lang w:val="en-US"/>
        </w:rPr>
      </w:pPr>
      <w:r w:rsidRPr="00752797">
        <w:rPr>
          <w:lang w:val="en-US"/>
        </w:rPr>
        <w:t>The sediment transport gradient is discretized in a similar way as the mass balance:</w:t>
      </w:r>
    </w:p>
    <w:p w14:paraId="59B6D9BD" w14:textId="77777777" w:rsidR="00D73007" w:rsidRDefault="00D73007" w:rsidP="00D73007">
      <w:pPr>
        <w:rPr>
          <w:lang w:val="en-US"/>
        </w:rPr>
      </w:pPr>
    </w:p>
    <w:p w14:paraId="7227D400" w14:textId="69D00B5F" w:rsidR="00D73007" w:rsidRDefault="00D73007" w:rsidP="00D73007">
      <w:pPr>
        <w:pStyle w:val="MTDisplayEquation"/>
        <w:rPr>
          <w:lang w:val="en-US"/>
        </w:rPr>
      </w:pPr>
      <w:r>
        <w:rPr>
          <w:lang w:val="en-US"/>
        </w:rPr>
        <w:tab/>
      </w:r>
      <w:r w:rsidR="00DD43CF" w:rsidRPr="00D73007">
        <w:rPr>
          <w:position w:val="-30"/>
          <w:lang w:val="en-US"/>
        </w:rPr>
        <w:object w:dxaOrig="5539" w:dyaOrig="780" w14:anchorId="03BD1287">
          <v:shape id="_x0000_i4954" type="#_x0000_t75" style="width:276pt;height:38.25pt" o:ole="">
            <v:imagedata r:id="rId339" o:title=""/>
          </v:shape>
          <o:OLEObject Type="Embed" ProgID="Equation.DSMT4" ShapeID="_x0000_i4954" DrawAspect="Content" ObjectID="_1505662383" r:id="rId340"/>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31F60108" w14:textId="19F9BC99" w:rsidR="00D73007" w:rsidRPr="00752797" w:rsidRDefault="00D73007" w:rsidP="00D73007">
      <w:pPr>
        <w:rPr>
          <w:lang w:val="en-US"/>
        </w:rPr>
      </w:pPr>
      <w:r>
        <w:rPr>
          <w:lang w:val="en-US"/>
        </w:rPr>
        <w:tab/>
      </w:r>
      <w:r w:rsidR="00DD43CF" w:rsidRPr="00D73007">
        <w:rPr>
          <w:position w:val="-4"/>
          <w:lang w:val="en-US"/>
        </w:rPr>
        <w:object w:dxaOrig="180" w:dyaOrig="279" w14:anchorId="568A8E15">
          <v:shape id="_x0000_i4957" type="#_x0000_t75" style="width:9pt;height:12.75pt" o:ole="">
            <v:imagedata r:id="rId281" o:title=""/>
          </v:shape>
          <o:OLEObject Type="Embed" ProgID="Equation.DSMT4" ShapeID="_x0000_i4957" DrawAspect="Content" ObjectID="_1505662384" r:id="rId341"/>
        </w:object>
      </w:r>
      <w:r>
        <w:rPr>
          <w:lang w:val="en-US"/>
        </w:rPr>
        <w:t xml:space="preserve"> </w:t>
      </w:r>
    </w:p>
    <w:p w14:paraId="6A231FA0" w14:textId="77777777" w:rsidR="00313B40" w:rsidRPr="00752797" w:rsidRDefault="00313B40" w:rsidP="002603CC">
      <w:pPr>
        <w:rPr>
          <w:lang w:val="en-US"/>
        </w:rPr>
      </w:pPr>
      <w:r w:rsidRPr="00752797">
        <w:rPr>
          <w:lang w:val="en-US"/>
        </w:rPr>
        <w:t>The sediment transports in the u- points contain an advective term, a diffusive term and a bed slope term:</w:t>
      </w:r>
    </w:p>
    <w:p w14:paraId="608124AD" w14:textId="77777777" w:rsidR="00313B40" w:rsidRPr="00752797" w:rsidRDefault="00313B40" w:rsidP="002603CC">
      <w:pPr>
        <w:rPr>
          <w:lang w:val="en-US"/>
        </w:rPr>
      </w:pPr>
    </w:p>
    <w:p w14:paraId="32C2A1CD" w14:textId="6D513A83" w:rsidR="00313B40" w:rsidRDefault="00D73007" w:rsidP="00D73007">
      <w:pPr>
        <w:pStyle w:val="MTDisplayEquation"/>
        <w:rPr>
          <w:lang w:val="en-US"/>
        </w:rPr>
      </w:pPr>
      <w:r>
        <w:rPr>
          <w:lang w:val="en-US"/>
        </w:rPr>
        <w:lastRenderedPageBreak/>
        <w:tab/>
      </w:r>
      <w:r w:rsidR="00DD43CF" w:rsidRPr="00D73007">
        <w:rPr>
          <w:position w:val="-24"/>
          <w:lang w:val="en-US"/>
        </w:rPr>
        <w:object w:dxaOrig="4320" w:dyaOrig="620" w14:anchorId="5012C7DA">
          <v:shape id="_x0000_i4960" type="#_x0000_t75" style="width:3in;height:30.75pt" o:ole="">
            <v:imagedata r:id="rId342" o:title=""/>
          </v:shape>
          <o:OLEObject Type="Embed" ProgID="Equation.DSMT4" ShapeID="_x0000_i4960" DrawAspect="Content" ObjectID="_1505662385" r:id="rId343"/>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63162F6E" w14:textId="77777777" w:rsidR="00D73007" w:rsidRPr="00D73007" w:rsidRDefault="00D73007" w:rsidP="00D73007">
      <w:pPr>
        <w:rPr>
          <w:lang w:val="en-US"/>
        </w:rPr>
      </w:pPr>
    </w:p>
    <w:p w14:paraId="6FC5FB87" w14:textId="5D481520" w:rsidR="00313B40" w:rsidRPr="00752797" w:rsidRDefault="00313B40" w:rsidP="002603CC">
      <w:pPr>
        <w:rPr>
          <w:lang w:val="en-US"/>
        </w:rPr>
      </w:pPr>
      <w:r w:rsidRPr="00752797">
        <w:rPr>
          <w:lang w:val="en-US"/>
        </w:rPr>
        <w:t xml:space="preserve">Here </w:t>
      </w:r>
      <w:r w:rsidRPr="00752797">
        <w:rPr>
          <w:i/>
          <w:lang w:val="en-US"/>
        </w:rPr>
        <w:t>u</w:t>
      </w:r>
      <w:r w:rsidRPr="00752797">
        <w:rPr>
          <w:i/>
          <w:vertAlign w:val="subscript"/>
          <w:lang w:val="en-US"/>
        </w:rPr>
        <w:t>rep</w:t>
      </w:r>
      <w:proofErr w:type="gramStart"/>
      <w:r w:rsidRPr="00752797">
        <w:rPr>
          <w:i/>
          <w:vertAlign w:val="subscript"/>
          <w:lang w:val="en-US"/>
        </w:rPr>
        <w:t>,s</w:t>
      </w:r>
      <w:proofErr w:type="gramEnd"/>
      <w:r w:rsidRPr="00752797">
        <w:rPr>
          <w:lang w:val="en-US"/>
        </w:rPr>
        <w:t xml:space="preserve"> is a representative velocity for suspended transport, which contains contributions due to return flow, wave skewness and wave asymmetry; </w:t>
      </w:r>
      <w:r w:rsidRPr="00752797">
        <w:rPr>
          <w:i/>
          <w:lang w:val="en-US"/>
        </w:rPr>
        <w:t>D</w:t>
      </w:r>
      <w:r w:rsidRPr="00752797">
        <w:rPr>
          <w:i/>
          <w:vertAlign w:val="subscript"/>
          <w:lang w:val="en-US"/>
        </w:rPr>
        <w:t>c</w:t>
      </w:r>
      <w:r w:rsidRPr="00752797">
        <w:rPr>
          <w:lang w:val="en-US"/>
        </w:rPr>
        <w:t xml:space="preserve"> is a horizontal diffusion coefficient and </w:t>
      </w:r>
      <w:r w:rsidRPr="00752797">
        <w:rPr>
          <w:i/>
          <w:lang w:val="en-US"/>
        </w:rPr>
        <w:t>f</w:t>
      </w:r>
      <w:r w:rsidRPr="00752797">
        <w:rPr>
          <w:i/>
          <w:vertAlign w:val="subscript"/>
          <w:lang w:val="en-US"/>
        </w:rPr>
        <w:t>slope</w:t>
      </w:r>
      <w:r w:rsidRPr="00752797">
        <w:rPr>
          <w:lang w:val="en-US"/>
        </w:rPr>
        <w:t xml:space="preserve"> a coefficient</w:t>
      </w:r>
      <w:r w:rsidR="00D73007">
        <w:rPr>
          <w:lang w:val="en-US"/>
        </w:rPr>
        <w:t xml:space="preserve"> for the bed slope</w:t>
      </w:r>
      <w:r w:rsidRPr="00752797">
        <w:rPr>
          <w:lang w:val="en-US"/>
        </w:rPr>
        <w:t xml:space="preserve">. </w:t>
      </w:r>
      <w:r w:rsidR="00D73007" w:rsidRPr="00752797">
        <w:rPr>
          <w:lang w:val="en-US"/>
        </w:rPr>
        <w:t>In discretized</w:t>
      </w:r>
      <w:r w:rsidRPr="00752797">
        <w:rPr>
          <w:lang w:val="en-US"/>
        </w:rPr>
        <w:t xml:space="preserve"> form the expression for the suspended transport in the u-point is:</w:t>
      </w:r>
    </w:p>
    <w:p w14:paraId="39451260" w14:textId="77777777" w:rsidR="00313B40" w:rsidRDefault="00313B40" w:rsidP="002603CC">
      <w:pPr>
        <w:rPr>
          <w:lang w:val="en-US"/>
        </w:rPr>
      </w:pPr>
    </w:p>
    <w:p w14:paraId="339A014D" w14:textId="603EAF38" w:rsidR="00D73007" w:rsidRDefault="00D73007" w:rsidP="00D73007">
      <w:pPr>
        <w:pStyle w:val="MTDisplayEquation"/>
        <w:rPr>
          <w:lang w:val="en-US"/>
        </w:rPr>
      </w:pPr>
      <w:r>
        <w:rPr>
          <w:lang w:val="en-US"/>
        </w:rPr>
        <w:tab/>
      </w:r>
      <w:r w:rsidR="00DD43CF" w:rsidRPr="00D73007">
        <w:rPr>
          <w:position w:val="-30"/>
          <w:lang w:val="en-US"/>
        </w:rPr>
        <w:object w:dxaOrig="6660" w:dyaOrig="720" w14:anchorId="4300F27D">
          <v:shape id="_x0000_i4963" type="#_x0000_t75" style="width:333pt;height:36.75pt" o:ole="">
            <v:imagedata r:id="rId344" o:title=""/>
          </v:shape>
          <o:OLEObject Type="Embed" ProgID="Equation.DSMT4" ShapeID="_x0000_i4963" DrawAspect="Content" ObjectID="_1505662386" r:id="rId345"/>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3630C5AF" w14:textId="77777777" w:rsidR="00D73007" w:rsidRPr="00752797" w:rsidRDefault="00D73007" w:rsidP="002603CC">
      <w:pPr>
        <w:rPr>
          <w:lang w:val="en-US"/>
        </w:rPr>
      </w:pPr>
    </w:p>
    <w:p w14:paraId="29DEB961" w14:textId="1A4C0C7F" w:rsidR="00313B40" w:rsidRPr="00752797" w:rsidRDefault="00313B40" w:rsidP="002603CC">
      <w:pPr>
        <w:rPr>
          <w:lang w:val="en-US"/>
        </w:rPr>
      </w:pPr>
      <w:r w:rsidRPr="00752797">
        <w:rPr>
          <w:lang w:val="en-US"/>
        </w:rPr>
        <w:t xml:space="preserve">The concentrations in the u-points are computed with a </w:t>
      </w:r>
      <w:r w:rsidR="00DD43CF" w:rsidRPr="00752797">
        <w:rPr>
          <w:position w:val="-6"/>
          <w:lang w:val="en-US"/>
        </w:rPr>
        <w:object w:dxaOrig="200" w:dyaOrig="279" w14:anchorId="24503D4F">
          <v:shape id="_x0000_i4966" type="#_x0000_t75" style="width:10.5pt;height:15pt" o:ole="">
            <v:imagedata r:id="rId346" o:title=""/>
          </v:shape>
          <o:OLEObject Type="Embed" ProgID="Equation.DSMT4" ShapeID="_x0000_i4966" DrawAspect="Content" ObjectID="_1505662387" r:id="rId347"/>
        </w:object>
      </w:r>
      <w:r w:rsidRPr="00752797">
        <w:rPr>
          <w:lang w:val="en-US"/>
        </w:rPr>
        <w:t xml:space="preserve">-method, where </w:t>
      </w:r>
      <w:r w:rsidR="00DD43CF" w:rsidRPr="00752797">
        <w:rPr>
          <w:position w:val="-6"/>
          <w:lang w:val="en-US"/>
        </w:rPr>
        <w:object w:dxaOrig="520" w:dyaOrig="279" w14:anchorId="64B4134B">
          <v:shape id="_x0000_i4969" type="#_x0000_t75" style="width:26.25pt;height:15pt" o:ole="">
            <v:imagedata r:id="rId348" o:title=""/>
          </v:shape>
          <o:OLEObject Type="Embed" ProgID="Equation.DSMT4" ShapeID="_x0000_i4969" DrawAspect="Content" ObjectID="_1505662388" r:id="rId349"/>
        </w:object>
      </w:r>
      <w:r w:rsidRPr="00752797">
        <w:rPr>
          <w:lang w:val="en-US"/>
        </w:rPr>
        <w:t xml:space="preserve"> means a fully upwind approximation, and </w:t>
      </w:r>
      <w:r w:rsidR="00DD43CF" w:rsidRPr="00752797">
        <w:rPr>
          <w:position w:val="-6"/>
          <w:lang w:val="en-US"/>
        </w:rPr>
        <w:object w:dxaOrig="740" w:dyaOrig="279" w14:anchorId="27A7EC3D">
          <v:shape id="_x0000_i4972" type="#_x0000_t75" style="width:36.75pt;height:15pt" o:ole="">
            <v:imagedata r:id="rId350" o:title=""/>
          </v:shape>
          <o:OLEObject Type="Embed" ProgID="Equation.DSMT4" ShapeID="_x0000_i4972" DrawAspect="Content" ObjectID="_1505662389" r:id="rId351"/>
        </w:object>
      </w:r>
      <w:r w:rsidRPr="00752797">
        <w:rPr>
          <w:lang w:val="en-US"/>
        </w:rPr>
        <w:t xml:space="preserve"> a central scheme. In practice, we mostly use the upwind approximation for its robustness.</w:t>
      </w:r>
    </w:p>
    <w:p w14:paraId="607A832C" w14:textId="77777777" w:rsidR="00313B40" w:rsidRPr="00752797" w:rsidRDefault="00313B40" w:rsidP="002603CC">
      <w:pPr>
        <w:rPr>
          <w:lang w:val="en-US"/>
        </w:rPr>
      </w:pPr>
    </w:p>
    <w:p w14:paraId="448B5115" w14:textId="5FD4EC4E" w:rsidR="00313B40" w:rsidRDefault="00D73007" w:rsidP="00D73007">
      <w:pPr>
        <w:pStyle w:val="MTDisplayEquation"/>
        <w:rPr>
          <w:lang w:val="en-US"/>
        </w:rPr>
      </w:pPr>
      <w:r>
        <w:rPr>
          <w:lang w:val="en-US"/>
        </w:rPr>
        <w:tab/>
      </w:r>
      <w:r w:rsidR="00DD43CF" w:rsidRPr="00D73007">
        <w:rPr>
          <w:position w:val="-36"/>
          <w:lang w:val="en-US"/>
        </w:rPr>
        <w:object w:dxaOrig="3680" w:dyaOrig="840" w14:anchorId="50D25BC4">
          <v:shape id="_x0000_i4975" type="#_x0000_t75" style="width:184.5pt;height:42pt" o:ole="">
            <v:imagedata r:id="rId352" o:title=""/>
          </v:shape>
          <o:OLEObject Type="Embed" ProgID="Equation.DSMT4" ShapeID="_x0000_i4975" DrawAspect="Content" ObjectID="_1505662390" r:id="rId353"/>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2609696F" w14:textId="77777777" w:rsidR="00D73007" w:rsidRPr="00752797" w:rsidRDefault="00D73007" w:rsidP="002603CC">
      <w:pPr>
        <w:rPr>
          <w:lang w:val="en-US"/>
        </w:rPr>
      </w:pPr>
    </w:p>
    <w:p w14:paraId="2FB26B6C" w14:textId="77777777" w:rsidR="00313B40" w:rsidRPr="00752797" w:rsidRDefault="00313B40" w:rsidP="002603CC">
      <w:pPr>
        <w:rPr>
          <w:lang w:val="en-US"/>
        </w:rPr>
      </w:pPr>
      <w:r w:rsidRPr="00752797">
        <w:rPr>
          <w:lang w:val="en-US"/>
        </w:rPr>
        <w:t>The erosion and deposition terms, which may also be used in the bed updating, are finally computed from:</w:t>
      </w:r>
    </w:p>
    <w:p w14:paraId="6ACFCB13" w14:textId="77777777" w:rsidR="00313B40" w:rsidRPr="00752797" w:rsidRDefault="00313B40" w:rsidP="002603CC">
      <w:pPr>
        <w:rPr>
          <w:lang w:val="en-US"/>
        </w:rPr>
      </w:pPr>
    </w:p>
    <w:p w14:paraId="0222B72F" w14:textId="067A5AEF" w:rsidR="00313B40" w:rsidRDefault="00D73007" w:rsidP="00D73007">
      <w:pPr>
        <w:pStyle w:val="MTDisplayEquation"/>
        <w:rPr>
          <w:lang w:val="en-US"/>
        </w:rPr>
      </w:pPr>
      <w:r>
        <w:rPr>
          <w:lang w:val="en-US"/>
        </w:rPr>
        <w:tab/>
      </w:r>
      <w:r w:rsidR="00DD43CF" w:rsidRPr="00DD43CF">
        <w:rPr>
          <w:position w:val="-34"/>
          <w:lang w:val="en-US"/>
        </w:rPr>
        <w:object w:dxaOrig="2799" w:dyaOrig="800" w14:anchorId="4922CE0C">
          <v:shape id="_x0000_i4978" type="#_x0000_t75" style="width:140.25pt;height:39.75pt" o:ole="">
            <v:imagedata r:id="rId354" o:title=""/>
          </v:shape>
          <o:OLEObject Type="Embed" ProgID="Equation.DSMT4" ShapeID="_x0000_i4978" DrawAspect="Content" ObjectID="_1505662391" r:id="rId355"/>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0A3F39E1" w14:textId="77777777" w:rsidR="00D73007" w:rsidRPr="00752797" w:rsidRDefault="00D73007" w:rsidP="002603CC">
      <w:pPr>
        <w:rPr>
          <w:lang w:val="en-US"/>
        </w:rPr>
      </w:pPr>
    </w:p>
    <w:p w14:paraId="08DA3D60" w14:textId="4D14A3D6" w:rsidR="00313B40" w:rsidRPr="00752797" w:rsidRDefault="00313B40" w:rsidP="002603CC">
      <w:pPr>
        <w:rPr>
          <w:lang w:val="en-US"/>
        </w:rPr>
      </w:pPr>
      <w:r w:rsidRPr="00752797">
        <w:rPr>
          <w:lang w:val="en-US"/>
        </w:rPr>
        <w:t>The evaluation of the bed</w:t>
      </w:r>
      <w:r w:rsidR="00D73007">
        <w:rPr>
          <w:lang w:val="en-US"/>
        </w:rPr>
        <w:t xml:space="preserve"> </w:t>
      </w:r>
      <w:r w:rsidRPr="00752797">
        <w:rPr>
          <w:lang w:val="en-US"/>
        </w:rPr>
        <w:t>load transport takes place in the same way as in the previous versions of XBeach, except for the fact that the directions are taken in local grid direction, and will not be repeated here.</w:t>
      </w:r>
    </w:p>
    <w:p w14:paraId="3771414D" w14:textId="77777777" w:rsidR="00313B40" w:rsidRPr="00752797" w:rsidRDefault="00313B40" w:rsidP="002603CC">
      <w:pPr>
        <w:rPr>
          <w:lang w:val="en-US"/>
        </w:rPr>
      </w:pPr>
    </w:p>
    <w:p w14:paraId="0EE30500" w14:textId="77777777" w:rsidR="00122779" w:rsidRPr="00752797" w:rsidRDefault="00122779" w:rsidP="004F3331">
      <w:pPr>
        <w:pStyle w:val="Heading7"/>
        <w:rPr>
          <w:lang w:val="en-US"/>
        </w:rPr>
      </w:pPr>
      <w:bookmarkStart w:id="780" w:name="_Toc412623911"/>
      <w:bookmarkStart w:id="781" w:name="_Toc431915810"/>
      <w:r w:rsidRPr="00752797">
        <w:rPr>
          <w:lang w:val="en-US"/>
        </w:rPr>
        <w:t>Bottom updating schemes</w:t>
      </w:r>
      <w:bookmarkEnd w:id="780"/>
      <w:bookmarkEnd w:id="781"/>
    </w:p>
    <w:p w14:paraId="364399FB" w14:textId="1EFF3A33" w:rsidR="00122779" w:rsidRDefault="00122779" w:rsidP="00122779">
      <w:pPr>
        <w:rPr>
          <w:lang w:val="en-US"/>
        </w:rPr>
      </w:pPr>
      <w:r w:rsidRPr="00752797">
        <w:rPr>
          <w:lang w:val="en-US"/>
        </w:rPr>
        <w:t>Two alternative formulations are available for the bed updating: one where the bottom changes are computed based on the gradients of suspended and bed load transport, and one where the changes due to suspended transport are accounted for through th</w:t>
      </w:r>
      <w:r w:rsidR="001239AC">
        <w:rPr>
          <w:lang w:val="en-US"/>
        </w:rPr>
        <w:t>e erosion and deposition terms [</w:t>
      </w:r>
      <w:proofErr w:type="gramStart"/>
      <w:r w:rsidR="001239AC">
        <w:rPr>
          <w:lang w:val="en-US"/>
        </w:rPr>
        <w:t xml:space="preserve">see </w:t>
      </w:r>
      <w:proofErr w:type="gramEnd"/>
      <w:r w:rsidR="001239AC">
        <w:rPr>
          <w:lang w:val="en-US"/>
        </w:rPr>
        <w:fldChar w:fldCharType="begin"/>
      </w:r>
      <w:r w:rsidR="001239AC">
        <w:rPr>
          <w:lang w:val="en-US"/>
        </w:rPr>
        <w:instrText xml:space="preserve"> GOTOBUTTON ZEqnNum776617  \* MERGEFORMAT </w:instrText>
      </w:r>
      <w:r w:rsidR="001239AC">
        <w:rPr>
          <w:lang w:val="en-US"/>
        </w:rPr>
        <w:fldChar w:fldCharType="begin"/>
      </w:r>
      <w:r w:rsidR="001239AC">
        <w:rPr>
          <w:lang w:val="en-US"/>
        </w:rPr>
        <w:instrText xml:space="preserve"> REF ZEqnNum776617 \* Charformat \! \* MERGEFORMAT </w:instrText>
      </w:r>
      <w:r w:rsidR="001239AC">
        <w:rPr>
          <w:lang w:val="en-US"/>
        </w:rPr>
        <w:fldChar w:fldCharType="separate"/>
      </w:r>
      <w:r w:rsidR="002E51A3">
        <w:rPr>
          <w:lang w:val="en-US"/>
        </w:rPr>
        <w:instrText>(C.4)</w:instrText>
      </w:r>
      <w:r w:rsidR="001239AC">
        <w:rPr>
          <w:lang w:val="en-US"/>
        </w:rPr>
        <w:fldChar w:fldCharType="end"/>
      </w:r>
      <w:r w:rsidR="001239AC">
        <w:rPr>
          <w:lang w:val="en-US"/>
        </w:rPr>
        <w:fldChar w:fldCharType="end"/>
      </w:r>
      <w:r w:rsidR="001239AC">
        <w:rPr>
          <w:lang w:val="en-US"/>
        </w:rPr>
        <w:t>]</w:t>
      </w:r>
      <w:r w:rsidRPr="00752797">
        <w:rPr>
          <w:lang w:val="en-US"/>
        </w:rPr>
        <w:t xml:space="preserve">.  </w:t>
      </w:r>
    </w:p>
    <w:p w14:paraId="15AF72A5" w14:textId="77777777" w:rsidR="00AE28D1" w:rsidRDefault="00AE28D1" w:rsidP="00122779">
      <w:pPr>
        <w:rPr>
          <w:lang w:val="en-US"/>
        </w:rPr>
      </w:pPr>
    </w:p>
    <w:p w14:paraId="06CDD4CC" w14:textId="406872EB" w:rsidR="00AE28D1" w:rsidRPr="00752797" w:rsidRDefault="00AE28D1" w:rsidP="00AE28D1">
      <w:pPr>
        <w:pStyle w:val="MTDisplayEquation"/>
        <w:rPr>
          <w:lang w:val="en-US"/>
        </w:rPr>
      </w:pPr>
      <w:r>
        <w:rPr>
          <w:lang w:val="en-US"/>
        </w:rPr>
        <w:tab/>
      </w:r>
      <w:r w:rsidR="00DD43CF" w:rsidRPr="00DD43CF">
        <w:rPr>
          <w:position w:val="-58"/>
          <w:lang w:val="en-US"/>
        </w:rPr>
        <w:object w:dxaOrig="4280" w:dyaOrig="1280" w14:anchorId="41E9537E">
          <v:shape id="_x0000_i4981" type="#_x0000_t75" style="width:213.75pt;height:63.75pt" o:ole="">
            <v:imagedata r:id="rId356" o:title=""/>
          </v:shape>
          <o:OLEObject Type="Embed" ProgID="Equation.DSMT4" ShapeID="_x0000_i4981" DrawAspect="Content" ObjectID="_1505662392" r:id="rId357"/>
        </w:object>
      </w:r>
      <w:r>
        <w:rPr>
          <w:lang w:val="en-US"/>
        </w:rPr>
        <w:t xml:space="preserve"> </w:t>
      </w:r>
      <w:r>
        <w:rPr>
          <w:lang w:val="en-US"/>
        </w:rPr>
        <w:tab/>
      </w:r>
      <w:r>
        <w:rPr>
          <w:lang w:val="en-US"/>
        </w:rPr>
        <w:fldChar w:fldCharType="begin"/>
      </w:r>
      <w:r>
        <w:rPr>
          <w:lang w:val="en-US"/>
        </w:rPr>
        <w:instrText xml:space="preserve"> MACROBUTTON MTPlaceRef \* MERGEFORMAT </w:instrText>
      </w:r>
      <w:bookmarkStart w:id="782" w:name="ZEqnNum776617"/>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bookmarkEnd w:id="782"/>
      <w:r>
        <w:rPr>
          <w:lang w:val="en-US"/>
        </w:rPr>
        <w:fldChar w:fldCharType="end"/>
      </w:r>
    </w:p>
    <w:p w14:paraId="4251FF34" w14:textId="77777777" w:rsidR="00122779" w:rsidRPr="00752797" w:rsidRDefault="00122779" w:rsidP="00122779">
      <w:pPr>
        <w:rPr>
          <w:lang w:val="en-US"/>
        </w:rPr>
      </w:pPr>
    </w:p>
    <w:p w14:paraId="5EB83419" w14:textId="020D8AA6" w:rsidR="00122779" w:rsidRDefault="00122779" w:rsidP="00122779">
      <w:pPr>
        <w:rPr>
          <w:lang w:val="en-US"/>
        </w:rPr>
      </w:pPr>
      <w:r w:rsidRPr="00752797">
        <w:rPr>
          <w:lang w:val="en-US"/>
        </w:rPr>
        <w:t xml:space="preserve">In both cases </w:t>
      </w:r>
      <w:r w:rsidRPr="00752797">
        <w:rPr>
          <w:i/>
          <w:lang w:val="en-US"/>
        </w:rPr>
        <w:t xml:space="preserve">MF </w:t>
      </w:r>
      <w:r w:rsidRPr="00752797">
        <w:rPr>
          <w:lang w:val="en-US"/>
        </w:rPr>
        <w:t xml:space="preserve">is the morphological factor used to accelerate morphological changes. In the first case, the sediment in the bottom is conserved in all cases, but changes in the amount of sediment in the water are not considered; one can also say that the sediment in suspension is added to the bottom sediment. In the second case, the storage of sediment in the water is accounted for, but will be distorted in cases of high </w:t>
      </w:r>
      <w:r w:rsidRPr="00752797">
        <w:rPr>
          <w:i/>
          <w:lang w:val="en-US"/>
        </w:rPr>
        <w:t>MF</w:t>
      </w:r>
      <w:r w:rsidRPr="00752797">
        <w:rPr>
          <w:lang w:val="en-US"/>
        </w:rPr>
        <w:t xml:space="preserve">. Since under most circumstances the real effect of the storage in the water phase is small we prefer the first </w:t>
      </w:r>
      <w:r w:rsidRPr="00752797">
        <w:rPr>
          <w:lang w:val="en-US"/>
        </w:rPr>
        <w:lastRenderedPageBreak/>
        <w:t>formulation which guarantees mass conservation in the bottom. Both formulations are calculated usin</w:t>
      </w:r>
      <w:r w:rsidR="00AE28D1">
        <w:rPr>
          <w:lang w:val="en-US"/>
        </w:rPr>
        <w:t xml:space="preserve">g an explicit scheme, see </w:t>
      </w:r>
      <w:proofErr w:type="gramStart"/>
      <w:r w:rsidR="00AE28D1">
        <w:rPr>
          <w:lang w:val="en-US"/>
        </w:rPr>
        <w:t xml:space="preserve">also </w:t>
      </w:r>
      <w:proofErr w:type="gramEnd"/>
      <w:r w:rsidR="001239AC">
        <w:rPr>
          <w:lang w:val="en-US"/>
        </w:rPr>
        <w:fldChar w:fldCharType="begin"/>
      </w:r>
      <w:r w:rsidR="001239AC">
        <w:rPr>
          <w:lang w:val="en-US"/>
        </w:rPr>
        <w:instrText xml:space="preserve"> GOTOBUTTON ZEqnNum336679  \* MERGEFORMAT </w:instrText>
      </w:r>
      <w:r w:rsidR="001239AC">
        <w:rPr>
          <w:lang w:val="en-US"/>
        </w:rPr>
        <w:fldChar w:fldCharType="begin"/>
      </w:r>
      <w:r w:rsidR="001239AC">
        <w:rPr>
          <w:lang w:val="en-US"/>
        </w:rPr>
        <w:instrText xml:space="preserve"> REF ZEqnNum336679 \* Charformat \! \* MERGEFORMAT </w:instrText>
      </w:r>
      <w:r w:rsidR="001239AC">
        <w:rPr>
          <w:lang w:val="en-US"/>
        </w:rPr>
        <w:fldChar w:fldCharType="separate"/>
      </w:r>
      <w:r w:rsidR="002E51A3">
        <w:rPr>
          <w:lang w:val="en-US"/>
        </w:rPr>
        <w:instrText>(C.4)</w:instrText>
      </w:r>
      <w:r w:rsidR="001239AC">
        <w:rPr>
          <w:lang w:val="en-US"/>
        </w:rPr>
        <w:fldChar w:fldCharType="end"/>
      </w:r>
      <w:r w:rsidR="001239AC">
        <w:rPr>
          <w:lang w:val="en-US"/>
        </w:rPr>
        <w:fldChar w:fldCharType="end"/>
      </w:r>
      <w:r w:rsidR="001239AC">
        <w:rPr>
          <w:lang w:val="en-US"/>
        </w:rPr>
        <w:t>.</w:t>
      </w:r>
    </w:p>
    <w:p w14:paraId="6560F667" w14:textId="77777777" w:rsidR="00AE28D1" w:rsidRDefault="00AE28D1" w:rsidP="00122779">
      <w:pPr>
        <w:rPr>
          <w:lang w:val="en-US"/>
        </w:rPr>
      </w:pPr>
    </w:p>
    <w:p w14:paraId="53D9B245" w14:textId="5C8CBDA5" w:rsidR="00AE28D1" w:rsidRPr="00752797" w:rsidRDefault="00AE28D1" w:rsidP="00AE28D1">
      <w:pPr>
        <w:pStyle w:val="MTDisplayEquation"/>
        <w:rPr>
          <w:lang w:val="en-US"/>
        </w:rPr>
      </w:pPr>
      <w:r>
        <w:rPr>
          <w:lang w:val="en-US"/>
        </w:rPr>
        <w:tab/>
      </w:r>
      <w:r w:rsidR="00DD43CF" w:rsidRPr="00DD43CF">
        <w:rPr>
          <w:position w:val="-68"/>
          <w:lang w:val="en-US"/>
        </w:rPr>
        <w:object w:dxaOrig="5340" w:dyaOrig="1480" w14:anchorId="56C6E703">
          <v:shape id="_x0000_i4984" type="#_x0000_t75" style="width:267pt;height:74.25pt" o:ole="">
            <v:imagedata r:id="rId358" o:title=""/>
          </v:shape>
          <o:OLEObject Type="Embed" ProgID="Equation.DSMT4" ShapeID="_x0000_i4984" DrawAspect="Content" ObjectID="_1505662393" r:id="rId359"/>
        </w:object>
      </w:r>
      <w:r>
        <w:rPr>
          <w:lang w:val="en-US"/>
        </w:rPr>
        <w:t xml:space="preserve"> </w:t>
      </w:r>
      <w:r>
        <w:rPr>
          <w:lang w:val="en-US"/>
        </w:rPr>
        <w:tab/>
      </w:r>
      <w:r>
        <w:rPr>
          <w:lang w:val="en-US"/>
        </w:rPr>
        <w:fldChar w:fldCharType="begin"/>
      </w:r>
      <w:r>
        <w:rPr>
          <w:lang w:val="en-US"/>
        </w:rPr>
        <w:instrText xml:space="preserve"> MACROBUTTON MTPlaceRef \* MERGEFORMAT </w:instrText>
      </w:r>
      <w:bookmarkStart w:id="783" w:name="ZEqnNum336679"/>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bookmarkEnd w:id="783"/>
      <w:r>
        <w:rPr>
          <w:lang w:val="en-US"/>
        </w:rPr>
        <w:fldChar w:fldCharType="end"/>
      </w:r>
    </w:p>
    <w:p w14:paraId="061537A4" w14:textId="77777777" w:rsidR="00122779" w:rsidRPr="00752797" w:rsidRDefault="00122779" w:rsidP="004F3331">
      <w:pPr>
        <w:pStyle w:val="Heading8"/>
        <w:rPr>
          <w:lang w:val="en-US"/>
        </w:rPr>
      </w:pPr>
      <w:bookmarkStart w:id="784" w:name="_Toc431915811"/>
      <w:r w:rsidRPr="00752797">
        <w:rPr>
          <w:lang w:val="en-US"/>
        </w:rPr>
        <w:t>Avalanching</w:t>
      </w:r>
      <w:bookmarkEnd w:id="784"/>
    </w:p>
    <w:p w14:paraId="77045109" w14:textId="74D1E512" w:rsidR="00122779" w:rsidRPr="00752797" w:rsidRDefault="00122779" w:rsidP="00122779">
      <w:pPr>
        <w:rPr>
          <w:lang w:val="en-US"/>
        </w:rPr>
      </w:pPr>
      <w:r w:rsidRPr="00752797">
        <w:rPr>
          <w:lang w:val="en-US"/>
        </w:rPr>
        <w:t xml:space="preserve">XBeach implements avalanching as described in </w:t>
      </w:r>
      <w:r w:rsidR="00EF6BE7">
        <w:rPr>
          <w:lang w:val="en-US"/>
        </w:rPr>
        <w:t>S</w:t>
      </w:r>
      <w:r w:rsidRPr="00752797">
        <w:rPr>
          <w:lang w:val="en-US"/>
        </w:rPr>
        <w:t xml:space="preserve">ection </w:t>
      </w:r>
      <w:r w:rsidR="0022667E" w:rsidRPr="00752797">
        <w:rPr>
          <w:lang w:val="en-US"/>
        </w:rPr>
        <w:fldChar w:fldCharType="begin"/>
      </w:r>
      <w:r w:rsidR="0022667E" w:rsidRPr="00752797">
        <w:rPr>
          <w:lang w:val="en-US"/>
        </w:rPr>
        <w:instrText xml:space="preserve"> REF _Ref413525986 \r \h </w:instrText>
      </w:r>
      <w:r w:rsidR="0022667E" w:rsidRPr="00752797">
        <w:rPr>
          <w:lang w:val="en-US"/>
        </w:rPr>
      </w:r>
      <w:r w:rsidR="0022667E" w:rsidRPr="00752797">
        <w:rPr>
          <w:lang w:val="en-US"/>
        </w:rPr>
        <w:fldChar w:fldCharType="separate"/>
      </w:r>
      <w:r w:rsidR="002E51A3">
        <w:rPr>
          <w:lang w:val="en-US"/>
        </w:rPr>
        <w:t>2.8.2</w:t>
      </w:r>
      <w:r w:rsidR="0022667E" w:rsidRPr="00752797">
        <w:rPr>
          <w:lang w:val="en-US"/>
        </w:rPr>
        <w:fldChar w:fldCharType="end"/>
      </w:r>
      <w:r w:rsidRPr="00752797">
        <w:rPr>
          <w:lang w:val="en-US"/>
        </w:rPr>
        <w:t xml:space="preserve">. It first calculates bed level change due to avalanching in the cross-shore dimension. It then calculates the slopes in alongshore direction and bottom change due to avalanching in this direction. To avoid disrupted sediment balance XBeach does not calculate bottom change due to avalanching at the boundary grid cells. Consequently XBeach cannot calculate avalanching at the </w:t>
      </w:r>
      <w:r w:rsidR="000C3EA7">
        <w:rPr>
          <w:lang w:val="en-US"/>
        </w:rPr>
        <w:t xml:space="preserve">lateral </w:t>
      </w:r>
      <w:r w:rsidRPr="00752797">
        <w:rPr>
          <w:lang w:val="en-US"/>
        </w:rPr>
        <w:t>boundary.</w:t>
      </w:r>
    </w:p>
    <w:p w14:paraId="7BA5CAE4" w14:textId="77777777" w:rsidR="00122779" w:rsidRPr="00752797" w:rsidRDefault="00122779" w:rsidP="004F3331">
      <w:pPr>
        <w:pStyle w:val="Heading8"/>
        <w:rPr>
          <w:lang w:val="en-US"/>
        </w:rPr>
      </w:pPr>
      <w:bookmarkStart w:id="785" w:name="_Toc431915812"/>
      <w:r w:rsidRPr="00752797">
        <w:rPr>
          <w:lang w:val="en-US"/>
        </w:rPr>
        <w:t>Bed composition</w:t>
      </w:r>
      <w:bookmarkEnd w:id="785"/>
    </w:p>
    <w:p w14:paraId="22657A27" w14:textId="77777777" w:rsidR="00122779" w:rsidRPr="00752797" w:rsidRDefault="00122779" w:rsidP="00122779">
      <w:pPr>
        <w:rPr>
          <w:lang w:val="en-US"/>
        </w:rPr>
      </w:pPr>
      <w:r w:rsidRPr="00752797">
        <w:rPr>
          <w:lang w:val="en-US"/>
        </w:rPr>
        <w:t>The bed is discretized into layers with mass</w:t>
      </w:r>
      <w:r w:rsidR="0022667E" w:rsidRPr="00752797">
        <w:rPr>
          <w:lang w:val="en-US"/>
        </w:rPr>
        <w:t xml:space="preserve"> </w:t>
      </w:r>
      <w:proofErr w:type="gramStart"/>
      <w:r w:rsidR="0022667E" w:rsidRPr="00752797">
        <w:rPr>
          <w:i/>
          <w:lang w:val="en-US"/>
        </w:rPr>
        <w:t>M(</w:t>
      </w:r>
      <w:proofErr w:type="gramEnd"/>
      <w:r w:rsidR="0022667E" w:rsidRPr="00752797">
        <w:rPr>
          <w:i/>
          <w:lang w:val="en-US"/>
        </w:rPr>
        <w:t>i,j)</w:t>
      </w:r>
      <w:r w:rsidR="0022667E" w:rsidRPr="00752797">
        <w:rPr>
          <w:lang w:val="en-US"/>
        </w:rPr>
        <w:t xml:space="preserve"> </w:t>
      </w:r>
      <w:r w:rsidRPr="00752797">
        <w:rPr>
          <w:lang w:val="en-US"/>
        </w:rPr>
        <w:t xml:space="preserve">in which </w:t>
      </w:r>
      <w:r w:rsidRPr="00752797">
        <w:rPr>
          <w:i/>
          <w:lang w:val="en-US"/>
        </w:rPr>
        <w:t xml:space="preserve">i </w:t>
      </w:r>
      <w:r w:rsidRPr="00752797">
        <w:rPr>
          <w:lang w:val="en-US"/>
        </w:rPr>
        <w:t>refers to the layer number and</w:t>
      </w:r>
      <w:r w:rsidRPr="00752797">
        <w:rPr>
          <w:i/>
          <w:lang w:val="en-US"/>
        </w:rPr>
        <w:t xml:space="preserve"> j</w:t>
      </w:r>
      <w:r w:rsidRPr="00752797">
        <w:rPr>
          <w:lang w:val="en-US"/>
        </w:rPr>
        <w:t xml:space="preserve"> to the sediment class. The mass fraction per sediment class </w:t>
      </w:r>
      <w:r w:rsidRPr="00752797">
        <w:rPr>
          <w:i/>
          <w:lang w:val="en-US"/>
        </w:rPr>
        <w:t>p</w:t>
      </w:r>
      <w:r w:rsidR="0022667E" w:rsidRPr="00752797">
        <w:rPr>
          <w:lang w:val="en-US"/>
        </w:rPr>
        <w:t xml:space="preserve">, layer thickness </w:t>
      </w:r>
      <w:r w:rsidR="0022667E" w:rsidRPr="00752797">
        <w:rPr>
          <w:i/>
          <w:lang w:val="en-US"/>
        </w:rPr>
        <w:t>Δ</w:t>
      </w:r>
      <w:r w:rsidR="0022667E" w:rsidRPr="00752797">
        <w:rPr>
          <w:lang w:val="en-US"/>
        </w:rPr>
        <w:t xml:space="preserve"> </w:t>
      </w:r>
      <w:r w:rsidRPr="00752797">
        <w:rPr>
          <w:lang w:val="en-US"/>
        </w:rPr>
        <w:t xml:space="preserve">and bed level </w:t>
      </w:r>
      <w:r w:rsidRPr="00752797">
        <w:rPr>
          <w:i/>
          <w:lang w:val="en-US"/>
        </w:rPr>
        <w:t>z</w:t>
      </w:r>
      <w:r w:rsidRPr="00752797">
        <w:rPr>
          <w:i/>
          <w:vertAlign w:val="subscript"/>
          <w:lang w:val="en-US"/>
        </w:rPr>
        <w:t>b</w:t>
      </w:r>
      <w:r w:rsidRPr="00752797">
        <w:rPr>
          <w:lang w:val="en-US"/>
        </w:rPr>
        <w:t xml:space="preserve"> are defined by:</w:t>
      </w:r>
    </w:p>
    <w:p w14:paraId="2A0BDE3F" w14:textId="77777777" w:rsidR="0022667E" w:rsidRPr="00752797" w:rsidRDefault="0022667E" w:rsidP="00122779">
      <w:pPr>
        <w:rPr>
          <w:lang w:val="en-US"/>
        </w:rPr>
      </w:pPr>
    </w:p>
    <w:p w14:paraId="2516B38D" w14:textId="1E545DC1" w:rsidR="00122779" w:rsidRDefault="00C31274" w:rsidP="00C31274">
      <w:pPr>
        <w:pStyle w:val="MTDisplayEquation"/>
        <w:rPr>
          <w:lang w:val="en-US"/>
        </w:rPr>
      </w:pPr>
      <w:r>
        <w:rPr>
          <w:lang w:val="en-US"/>
        </w:rPr>
        <w:tab/>
      </w:r>
      <w:r w:rsidR="00DD43CF" w:rsidRPr="00C31274">
        <w:rPr>
          <w:position w:val="-106"/>
          <w:lang w:val="en-US"/>
        </w:rPr>
        <w:object w:dxaOrig="2720" w:dyaOrig="2500" w14:anchorId="0CAF630E">
          <v:shape id="_x0000_i4987" type="#_x0000_t75" style="width:135.75pt;height:125.25pt" o:ole="">
            <v:imagedata r:id="rId360" o:title=""/>
          </v:shape>
          <o:OLEObject Type="Embed" ProgID="Equation.DSMT4" ShapeID="_x0000_i4987" DrawAspect="Content" ObjectID="_1505662394" r:id="rId361"/>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3F209AF1" w14:textId="77777777" w:rsidR="00C31274" w:rsidRPr="00752797" w:rsidRDefault="00C31274" w:rsidP="00122779">
      <w:pPr>
        <w:rPr>
          <w:lang w:val="en-US"/>
        </w:rPr>
      </w:pPr>
    </w:p>
    <w:p w14:paraId="72F2F971" w14:textId="77777777" w:rsidR="00122779" w:rsidRPr="00752797" w:rsidRDefault="00122779" w:rsidP="00122779">
      <w:pPr>
        <w:rPr>
          <w:lang w:val="en-US"/>
        </w:rPr>
      </w:pPr>
      <w:proofErr w:type="gramStart"/>
      <w:r w:rsidRPr="00752797">
        <w:rPr>
          <w:lang w:val="en-US"/>
        </w:rPr>
        <w:t>with</w:t>
      </w:r>
      <w:proofErr w:type="gramEnd"/>
      <w:r w:rsidRPr="00752797">
        <w:rPr>
          <w:lang w:val="en-US"/>
        </w:rPr>
        <w:t xml:space="preserve"> po</w:t>
      </w:r>
      <w:r w:rsidR="0022667E" w:rsidRPr="00752797">
        <w:rPr>
          <w:lang w:val="en-US"/>
        </w:rPr>
        <w:t xml:space="preserve">rosity </w:t>
      </w:r>
      <w:r w:rsidR="0022667E" w:rsidRPr="00752797">
        <w:rPr>
          <w:i/>
          <w:lang w:val="en-US"/>
        </w:rPr>
        <w:t>n</w:t>
      </w:r>
      <w:r w:rsidR="0022667E" w:rsidRPr="00752797">
        <w:rPr>
          <w:i/>
          <w:vertAlign w:val="subscript"/>
          <w:lang w:val="en-US"/>
        </w:rPr>
        <w:t>p</w:t>
      </w:r>
      <w:r w:rsidR="0022667E" w:rsidRPr="00752797">
        <w:rPr>
          <w:i/>
          <w:lang w:val="en-US"/>
        </w:rPr>
        <w:t xml:space="preserve"> </w:t>
      </w:r>
      <w:r w:rsidR="0022667E" w:rsidRPr="00752797">
        <w:rPr>
          <w:lang w:val="en-US"/>
        </w:rPr>
        <w:t xml:space="preserve">and sediment density </w:t>
      </w:r>
      <w:r w:rsidR="0022667E" w:rsidRPr="00752797">
        <w:rPr>
          <w:i/>
          <w:lang w:val="en-US"/>
        </w:rPr>
        <w:t xml:space="preserve">ρ. </w:t>
      </w:r>
      <w:r w:rsidR="0022667E" w:rsidRPr="00752797">
        <w:rPr>
          <w:lang w:val="en-US"/>
        </w:rPr>
        <w:t xml:space="preserve">The level </w:t>
      </w:r>
      <w:r w:rsidR="0022667E" w:rsidRPr="00752797">
        <w:rPr>
          <w:i/>
          <w:lang w:val="en-US"/>
        </w:rPr>
        <w:t>z</w:t>
      </w:r>
      <w:r w:rsidR="0022667E" w:rsidRPr="00752797">
        <w:rPr>
          <w:i/>
          <w:vertAlign w:val="subscript"/>
          <w:lang w:val="en-US"/>
        </w:rPr>
        <w:t>0</w:t>
      </w:r>
      <w:r w:rsidR="0022667E" w:rsidRPr="00752797">
        <w:rPr>
          <w:lang w:val="en-US"/>
        </w:rPr>
        <w:t xml:space="preserve"> </w:t>
      </w:r>
      <w:r w:rsidRPr="00752797">
        <w:rPr>
          <w:lang w:val="en-US"/>
        </w:rPr>
        <w:t>is the lowest point of the array of bed layers.</w:t>
      </w:r>
    </w:p>
    <w:p w14:paraId="6E58605B" w14:textId="77777777" w:rsidR="00122779" w:rsidRPr="00752797" w:rsidRDefault="00122779" w:rsidP="00122779">
      <w:pPr>
        <w:rPr>
          <w:lang w:val="en-US"/>
        </w:rPr>
      </w:pPr>
    </w:p>
    <w:p w14:paraId="4F756A16" w14:textId="77777777" w:rsidR="00122779" w:rsidRPr="00752797" w:rsidRDefault="00122779" w:rsidP="00122779">
      <w:pPr>
        <w:rPr>
          <w:lang w:val="en-US"/>
        </w:rPr>
      </w:pPr>
      <w:r w:rsidRPr="00752797">
        <w:rPr>
          <w:lang w:val="en-US"/>
        </w:rPr>
        <w:t xml:space="preserve">Due to bed load transport, sediment is exchanged between the top layer and the four horizontally </w:t>
      </w:r>
      <w:r w:rsidR="0022667E" w:rsidRPr="00752797">
        <w:rPr>
          <w:lang w:val="en-US"/>
        </w:rPr>
        <w:t>neighboring</w:t>
      </w:r>
      <w:r w:rsidRPr="00752797">
        <w:rPr>
          <w:lang w:val="en-US"/>
        </w:rPr>
        <w:t xml:space="preserve"> top layers. Exchange with the water column and the top layer is due to erosion rate </w:t>
      </w:r>
      <w:r w:rsidRPr="00752797">
        <w:rPr>
          <w:i/>
          <w:lang w:val="en-US"/>
        </w:rPr>
        <w:t>E</w:t>
      </w:r>
      <w:r w:rsidRPr="00752797">
        <w:rPr>
          <w:lang w:val="en-US"/>
        </w:rPr>
        <w:t xml:space="preserve"> and deposition rate</w:t>
      </w:r>
      <w:r w:rsidRPr="00752797">
        <w:rPr>
          <w:i/>
          <w:lang w:val="en-US"/>
        </w:rPr>
        <w:t xml:space="preserve"> D</w:t>
      </w:r>
      <w:r w:rsidRPr="00752797">
        <w:rPr>
          <w:lang w:val="en-US"/>
        </w:rPr>
        <w:t xml:space="preserve">. A mixed Eulerian/Lagrangian framework is proposed. Within the set of layers, one layer is defined as the variable layer. This is the only layer that has a variable total mass. All other layers have a constant total mass, which implies for a constant porosity a constant thickness. Above the variable layer, the layers move with the bed level (Lagrangian): upwards in case of aggradation and downwards in case of degradation. This vertical movement gives an advective flux with advection velocity equal to the bed level </w:t>
      </w:r>
      <w:r w:rsidR="0022667E" w:rsidRPr="00752797">
        <w:rPr>
          <w:lang w:val="en-US"/>
        </w:rPr>
        <w:t xml:space="preserve">change </w:t>
      </w:r>
      <w:r w:rsidR="0022667E" w:rsidRPr="00752797">
        <w:rPr>
          <w:i/>
          <w:lang w:val="en-US"/>
        </w:rPr>
        <w:t>A=dz/dt</w:t>
      </w:r>
      <w:r w:rsidRPr="00752797">
        <w:rPr>
          <w:lang w:val="en-US"/>
        </w:rPr>
        <w:t>. The variable layer is the transition to the lower layers, which are passive. The number of layers below the variable layer has thus no influence on the computation time. Note that diffusive processes within the bed are not considered yet. These could lead to fluxes between the layers below the variable layer.</w:t>
      </w:r>
    </w:p>
    <w:p w14:paraId="66739E8A" w14:textId="77777777" w:rsidR="00122779" w:rsidRPr="00752797" w:rsidRDefault="00122779" w:rsidP="00122779">
      <w:pPr>
        <w:rPr>
          <w:lang w:val="en-US"/>
        </w:rPr>
      </w:pPr>
    </w:p>
    <w:p w14:paraId="7C95F815" w14:textId="77777777" w:rsidR="00122779" w:rsidRPr="00752797" w:rsidRDefault="00122779" w:rsidP="00122779">
      <w:pPr>
        <w:rPr>
          <w:lang w:val="en-US"/>
        </w:rPr>
      </w:pPr>
      <w:r w:rsidRPr="00752797">
        <w:rPr>
          <w:lang w:val="en-US"/>
        </w:rPr>
        <w:t>The mass balance for the top layer can now be defined by:</w:t>
      </w:r>
    </w:p>
    <w:p w14:paraId="205B49AC" w14:textId="77777777" w:rsidR="0022667E" w:rsidRPr="00752797" w:rsidRDefault="0022667E" w:rsidP="00122779">
      <w:pPr>
        <w:rPr>
          <w:lang w:val="en-US"/>
        </w:rPr>
      </w:pPr>
    </w:p>
    <w:p w14:paraId="748194B4" w14:textId="259D746E" w:rsidR="00122779" w:rsidRDefault="00C31274" w:rsidP="00C31274">
      <w:pPr>
        <w:pStyle w:val="MTDisplayEquation"/>
        <w:rPr>
          <w:lang w:val="en-US"/>
        </w:rPr>
      </w:pPr>
      <w:r>
        <w:rPr>
          <w:lang w:val="en-US"/>
        </w:rPr>
        <w:lastRenderedPageBreak/>
        <w:tab/>
      </w:r>
      <w:r w:rsidR="00DD43CF" w:rsidRPr="00DD43CF">
        <w:rPr>
          <w:position w:val="-174"/>
          <w:lang w:val="en-US"/>
        </w:rPr>
        <w:object w:dxaOrig="5600" w:dyaOrig="3040" w14:anchorId="7E1BA7F1">
          <v:shape id="_x0000_i4990" type="#_x0000_t75" style="width:279.75pt;height:152.25pt" o:ole="">
            <v:imagedata r:id="rId362" o:title=""/>
          </v:shape>
          <o:OLEObject Type="Embed" ProgID="Equation.DSMT4" ShapeID="_x0000_i4990" DrawAspect="Content" ObjectID="_1505662395" r:id="rId363"/>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67CBA985" w14:textId="77777777" w:rsidR="00C31274" w:rsidRPr="00752797" w:rsidRDefault="00C31274" w:rsidP="00122779">
      <w:pPr>
        <w:rPr>
          <w:lang w:val="en-US"/>
        </w:rPr>
      </w:pPr>
    </w:p>
    <w:p w14:paraId="2A32C2B1" w14:textId="77777777" w:rsidR="00122779" w:rsidRPr="00752797" w:rsidRDefault="00122779" w:rsidP="00122779">
      <w:pPr>
        <w:rPr>
          <w:lang w:val="en-US"/>
        </w:rPr>
      </w:pPr>
      <w:proofErr w:type="gramStart"/>
      <w:r w:rsidRPr="00752797">
        <w:rPr>
          <w:lang w:val="en-US"/>
        </w:rPr>
        <w:t>in</w:t>
      </w:r>
      <w:proofErr w:type="gramEnd"/>
      <w:r w:rsidRPr="00752797">
        <w:rPr>
          <w:lang w:val="en-US"/>
        </w:rPr>
        <w:t xml:space="preserve"> which </w:t>
      </w:r>
      <w:r w:rsidRPr="00752797">
        <w:rPr>
          <w:i/>
          <w:lang w:val="en-US"/>
        </w:rPr>
        <w:t>S</w:t>
      </w:r>
      <w:r w:rsidRPr="00752797">
        <w:rPr>
          <w:i/>
          <w:vertAlign w:val="subscript"/>
          <w:lang w:val="en-US"/>
        </w:rPr>
        <w:t>b</w:t>
      </w:r>
      <w:r w:rsidRPr="00752797">
        <w:rPr>
          <w:lang w:val="en-US"/>
        </w:rPr>
        <w:t xml:space="preserve"> is the bed-load transport (e.g. Meyer-Peter-Muller), based on the sediment properties of the specific class. The dimensions of the grid cell are defined by </w:t>
      </w:r>
      <w:r w:rsidRPr="00752797">
        <w:rPr>
          <w:i/>
          <w:lang w:val="en-US"/>
        </w:rPr>
        <w:t>dx</w:t>
      </w:r>
      <w:r w:rsidRPr="00752797">
        <w:rPr>
          <w:lang w:val="en-US"/>
        </w:rPr>
        <w:t xml:space="preserve"> and </w:t>
      </w:r>
      <w:proofErr w:type="gramStart"/>
      <w:r w:rsidRPr="00752797">
        <w:rPr>
          <w:i/>
          <w:lang w:val="en-US"/>
        </w:rPr>
        <w:t>dy</w:t>
      </w:r>
      <w:proofErr w:type="gramEnd"/>
      <w:r w:rsidRPr="00752797">
        <w:rPr>
          <w:lang w:val="en-US"/>
        </w:rPr>
        <w:t xml:space="preserve">. The subscripts W, E, S and N refer to West, East, South and North indicating the four vertical faces of the bed cell. The horizontal faces are indicated with bot for the bottom of the cell and ceil for the ceiling of the cell.  As the fraction p is not defined at the faces but in the cell centers, the upstream fraction is required. </w:t>
      </w:r>
      <w:proofErr w:type="gramStart"/>
      <w:r w:rsidRPr="00752797">
        <w:rPr>
          <w:lang w:val="en-US"/>
        </w:rPr>
        <w:t xml:space="preserve">For the bed load fluxes, the velocity </w:t>
      </w:r>
      <w:r w:rsidR="0022667E" w:rsidRPr="00752797">
        <w:rPr>
          <w:lang w:val="en-US"/>
        </w:rPr>
        <w:t>direction used</w:t>
      </w:r>
      <w:r w:rsidRPr="00752797">
        <w:rPr>
          <w:lang w:val="en-US"/>
        </w:rPr>
        <w:t>.</w:t>
      </w:r>
      <w:proofErr w:type="gramEnd"/>
      <w:r w:rsidRPr="00752797">
        <w:rPr>
          <w:lang w:val="en-US"/>
        </w:rPr>
        <w:t xml:space="preserve"> For the vertical advection term, the upstream value is based on the bed level variation: in case of aggradation the value in the top layer is used and in case of degradation the value of the second layer is used. If the top layer is the variable layer, there is no advective flux</w:t>
      </w:r>
      <w:r w:rsidR="0022667E" w:rsidRPr="00752797">
        <w:rPr>
          <w:lang w:val="en-US"/>
        </w:rPr>
        <w:t xml:space="preserve">: </w:t>
      </w:r>
      <w:r w:rsidR="0022667E" w:rsidRPr="00752797">
        <w:rPr>
          <w:i/>
          <w:lang w:val="en-US"/>
        </w:rPr>
        <w:t>δ=0</w:t>
      </w:r>
      <w:r w:rsidR="0022667E" w:rsidRPr="00752797">
        <w:rPr>
          <w:lang w:val="en-US"/>
        </w:rPr>
        <w:t xml:space="preserve"> otherwise </w:t>
      </w:r>
      <w:r w:rsidR="0022667E" w:rsidRPr="00752797">
        <w:rPr>
          <w:i/>
          <w:lang w:val="en-US"/>
        </w:rPr>
        <w:t>δ=1</w:t>
      </w:r>
      <w:r w:rsidR="0022667E" w:rsidRPr="00752797">
        <w:rPr>
          <w:lang w:val="en-US"/>
        </w:rPr>
        <w:t>.</w:t>
      </w:r>
    </w:p>
    <w:p w14:paraId="7863B92B" w14:textId="77777777" w:rsidR="00122779" w:rsidRPr="00752797" w:rsidRDefault="00122779" w:rsidP="00122779">
      <w:pPr>
        <w:rPr>
          <w:lang w:val="en-US"/>
        </w:rPr>
      </w:pPr>
    </w:p>
    <w:p w14:paraId="24C3A1A8" w14:textId="77777777" w:rsidR="00122779" w:rsidRPr="00752797" w:rsidRDefault="00122779" w:rsidP="00122779">
      <w:pPr>
        <w:rPr>
          <w:lang w:val="en-US"/>
        </w:rPr>
      </w:pPr>
      <w:r w:rsidRPr="00752797">
        <w:rPr>
          <w:lang w:val="en-US"/>
        </w:rPr>
        <w:t>The mass balance for the layers in between the top layer and the variable layer is:</w:t>
      </w:r>
    </w:p>
    <w:p w14:paraId="001D6767" w14:textId="77777777" w:rsidR="0022667E" w:rsidRPr="00752797" w:rsidRDefault="0022667E" w:rsidP="00122779">
      <w:pPr>
        <w:rPr>
          <w:lang w:val="en-US"/>
        </w:rPr>
      </w:pPr>
    </w:p>
    <w:p w14:paraId="031484D5" w14:textId="24886619" w:rsidR="0022667E" w:rsidRPr="00752797" w:rsidRDefault="0022667E" w:rsidP="0022667E">
      <w:pPr>
        <w:pStyle w:val="MTDisplayEquation"/>
        <w:rPr>
          <w:lang w:val="en-US"/>
        </w:rPr>
      </w:pPr>
      <w:r w:rsidRPr="00752797">
        <w:rPr>
          <w:lang w:val="en-US"/>
        </w:rPr>
        <w:tab/>
      </w:r>
      <w:r w:rsidR="00DD43CF" w:rsidRPr="00752797">
        <w:rPr>
          <w:position w:val="-24"/>
          <w:lang w:val="en-US"/>
        </w:rPr>
        <w:object w:dxaOrig="3840" w:dyaOrig="620" w14:anchorId="5EEEC94D">
          <v:shape id="_x0000_i4993" type="#_x0000_t75" style="width:191.25pt;height:30.75pt" o:ole="">
            <v:imagedata r:id="rId364" o:title=""/>
          </v:shape>
          <o:OLEObject Type="Embed" ProgID="Equation.DSMT4" ShapeID="_x0000_i4993" DrawAspect="Content" ObjectID="_1505662396" r:id="rId365"/>
        </w:object>
      </w:r>
      <w:r w:rsidRPr="00752797">
        <w:rPr>
          <w:lang w:val="en-US"/>
        </w:rPr>
        <w:t xml:space="preserve"> </w:t>
      </w:r>
      <w:r w:rsidRPr="00752797">
        <w:rPr>
          <w:lang w:val="en-US"/>
        </w:rPr>
        <w:tab/>
      </w:r>
      <w:r w:rsidR="00D73007">
        <w:rPr>
          <w:lang w:val="en-US"/>
        </w:rPr>
        <w:fldChar w:fldCharType="begin"/>
      </w:r>
      <w:r w:rsidR="00D73007">
        <w:rPr>
          <w:lang w:val="en-US"/>
        </w:rPr>
        <w:instrText xml:space="preserve"> MACROBUTTON MTPlaceRef \* MERGEFORMAT (C.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45388B83" w14:textId="77777777" w:rsidR="00122779" w:rsidRPr="00752797" w:rsidRDefault="00122779" w:rsidP="00122779">
      <w:pPr>
        <w:rPr>
          <w:lang w:val="en-US"/>
        </w:rPr>
      </w:pPr>
      <w:r w:rsidRPr="00752797">
        <w:rPr>
          <w:lang w:val="en-US"/>
        </w:rPr>
        <w:t xml:space="preserve"> </w:t>
      </w:r>
    </w:p>
    <w:p w14:paraId="254D0848" w14:textId="77777777" w:rsidR="00122779" w:rsidRPr="00752797" w:rsidRDefault="00122779" w:rsidP="00122779">
      <w:pPr>
        <w:rPr>
          <w:lang w:val="en-US"/>
        </w:rPr>
      </w:pPr>
      <w:proofErr w:type="gramStart"/>
      <w:r w:rsidRPr="00752797">
        <w:rPr>
          <w:lang w:val="en-US"/>
        </w:rPr>
        <w:t>and</w:t>
      </w:r>
      <w:proofErr w:type="gramEnd"/>
      <w:r w:rsidRPr="00752797">
        <w:rPr>
          <w:lang w:val="en-US"/>
        </w:rPr>
        <w:t xml:space="preserve"> for the variable layer, it reads:</w:t>
      </w:r>
    </w:p>
    <w:p w14:paraId="174374B2" w14:textId="77777777" w:rsidR="0022667E" w:rsidRPr="00752797" w:rsidRDefault="0022667E" w:rsidP="00122779">
      <w:pPr>
        <w:rPr>
          <w:lang w:val="en-US"/>
        </w:rPr>
      </w:pPr>
    </w:p>
    <w:p w14:paraId="11E08F88" w14:textId="1FC18129" w:rsidR="0022667E" w:rsidRPr="00752797" w:rsidRDefault="0022667E" w:rsidP="0022667E">
      <w:pPr>
        <w:pStyle w:val="MTDisplayEquation"/>
        <w:rPr>
          <w:lang w:val="en-US"/>
        </w:rPr>
      </w:pPr>
      <w:r w:rsidRPr="00752797">
        <w:rPr>
          <w:lang w:val="en-US"/>
        </w:rPr>
        <w:tab/>
      </w:r>
      <w:r w:rsidR="00DD43CF" w:rsidRPr="00752797">
        <w:rPr>
          <w:position w:val="-24"/>
          <w:lang w:val="en-US"/>
        </w:rPr>
        <w:object w:dxaOrig="2160" w:dyaOrig="620" w14:anchorId="5AE9CDC5">
          <v:shape id="_x0000_i4996" type="#_x0000_t75" style="width:108.75pt;height:30.75pt" o:ole="">
            <v:imagedata r:id="rId366" o:title=""/>
          </v:shape>
          <o:OLEObject Type="Embed" ProgID="Equation.DSMT4" ShapeID="_x0000_i4996" DrawAspect="Content" ObjectID="_1505662397" r:id="rId367"/>
        </w:object>
      </w:r>
      <w:r w:rsidRPr="00752797">
        <w:rPr>
          <w:lang w:val="en-US"/>
        </w:rPr>
        <w:t xml:space="preserve"> </w:t>
      </w:r>
      <w:r w:rsidRPr="00752797">
        <w:rPr>
          <w:lang w:val="en-US"/>
        </w:rPr>
        <w:tab/>
      </w:r>
      <w:r w:rsidR="00D73007">
        <w:rPr>
          <w:lang w:val="en-US"/>
        </w:rPr>
        <w:fldChar w:fldCharType="begin"/>
      </w:r>
      <w:r w:rsidR="00D73007">
        <w:rPr>
          <w:lang w:val="en-US"/>
        </w:rPr>
        <w:instrText xml:space="preserve"> MACROBUTTON MTPlaceRef \* MERGEFORMAT (C.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6EEF1717" w14:textId="77777777" w:rsidR="00122779" w:rsidRPr="00752797" w:rsidRDefault="00122779" w:rsidP="00122779">
      <w:pPr>
        <w:rPr>
          <w:lang w:val="en-US"/>
        </w:rPr>
      </w:pPr>
      <w:r w:rsidRPr="00752797">
        <w:rPr>
          <w:lang w:val="en-US"/>
        </w:rPr>
        <w:t xml:space="preserve"> </w:t>
      </w:r>
    </w:p>
    <w:p w14:paraId="6555C085" w14:textId="05C98B78" w:rsidR="00122779" w:rsidRPr="00752797" w:rsidRDefault="00122779" w:rsidP="00122779">
      <w:pPr>
        <w:rPr>
          <w:lang w:val="en-US"/>
        </w:rPr>
      </w:pPr>
      <w:r w:rsidRPr="00752797">
        <w:rPr>
          <w:lang w:val="en-US"/>
        </w:rPr>
        <w:t xml:space="preserve">In order to avoid </w:t>
      </w:r>
      <w:r w:rsidR="001239AC">
        <w:rPr>
          <w:lang w:val="en-US"/>
        </w:rPr>
        <w:t xml:space="preserve">a variable layer which is </w:t>
      </w:r>
      <w:r w:rsidRPr="00752797">
        <w:rPr>
          <w:lang w:val="en-US"/>
        </w:rPr>
        <w:t xml:space="preserve">too thin </w:t>
      </w:r>
      <w:proofErr w:type="gramStart"/>
      <w:r w:rsidRPr="00752797">
        <w:rPr>
          <w:lang w:val="en-US"/>
        </w:rPr>
        <w:t>a or</w:t>
      </w:r>
      <w:proofErr w:type="gramEnd"/>
      <w:r w:rsidRPr="00752797">
        <w:rPr>
          <w:lang w:val="en-US"/>
        </w:rPr>
        <w:t xml:space="preserve"> too thick, the variable layer is merged or split. If the thickness is smaller than the critical value</w:t>
      </w:r>
      <w:r w:rsidR="0022667E" w:rsidRPr="00752797">
        <w:rPr>
          <w:lang w:val="en-US"/>
        </w:rPr>
        <w:t xml:space="preserve"> </w:t>
      </w:r>
      <w:r w:rsidR="0022667E" w:rsidRPr="00752797">
        <w:rPr>
          <w:i/>
          <w:lang w:val="en-US"/>
        </w:rPr>
        <w:t>Δ</w:t>
      </w:r>
      <w:r w:rsidR="0022667E" w:rsidRPr="00752797">
        <w:rPr>
          <w:i/>
          <w:vertAlign w:val="subscript"/>
          <w:lang w:val="en-US"/>
        </w:rPr>
        <w:t>merge</w:t>
      </w:r>
      <w:r w:rsidRPr="00752797">
        <w:rPr>
          <w:lang w:val="en-US"/>
        </w:rPr>
        <w:t>, the variable layer is merged with the lower layer. To keep the same number of cells, a cell is added at the bott</w:t>
      </w:r>
      <w:r w:rsidR="0022667E" w:rsidRPr="00752797">
        <w:rPr>
          <w:lang w:val="en-US"/>
        </w:rPr>
        <w:t xml:space="preserve">om of the array, implying that </w:t>
      </w:r>
      <w:r w:rsidR="0022667E" w:rsidRPr="00752797">
        <w:rPr>
          <w:i/>
          <w:lang w:val="en-US"/>
        </w:rPr>
        <w:t>z</w:t>
      </w:r>
      <w:r w:rsidR="0022667E" w:rsidRPr="00752797">
        <w:rPr>
          <w:i/>
          <w:vertAlign w:val="subscript"/>
          <w:lang w:val="en-US"/>
        </w:rPr>
        <w:t>0</w:t>
      </w:r>
      <w:r w:rsidR="0022667E" w:rsidRPr="00752797">
        <w:rPr>
          <w:i/>
          <w:lang w:val="en-US"/>
        </w:rPr>
        <w:t xml:space="preserve"> = z</w:t>
      </w:r>
      <w:r w:rsidR="0022667E" w:rsidRPr="00752797">
        <w:rPr>
          <w:i/>
          <w:vertAlign w:val="subscript"/>
          <w:lang w:val="en-US"/>
        </w:rPr>
        <w:t>0</w:t>
      </w:r>
      <w:r w:rsidR="0022667E" w:rsidRPr="00752797">
        <w:rPr>
          <w:i/>
          <w:lang w:val="en-US"/>
        </w:rPr>
        <w:t xml:space="preserve"> – Δ</w:t>
      </w:r>
      <w:r w:rsidR="0022667E" w:rsidRPr="00752797">
        <w:rPr>
          <w:lang w:val="en-US"/>
        </w:rPr>
        <w:t>.</w:t>
      </w:r>
      <w:r w:rsidRPr="00752797">
        <w:rPr>
          <w:lang w:val="en-US"/>
        </w:rPr>
        <w:t xml:space="preserve"> Similarly, the variable is split into two layers if the critical value</w:t>
      </w:r>
      <w:r w:rsidR="0022667E" w:rsidRPr="00752797">
        <w:rPr>
          <w:lang w:val="en-US"/>
        </w:rPr>
        <w:t xml:space="preserve"> </w:t>
      </w:r>
      <w:r w:rsidR="0022667E" w:rsidRPr="001239AC">
        <w:rPr>
          <w:i/>
          <w:lang w:val="en-US"/>
        </w:rPr>
        <w:t>Δ</w:t>
      </w:r>
      <w:r w:rsidR="0022667E" w:rsidRPr="001239AC">
        <w:rPr>
          <w:i/>
          <w:vertAlign w:val="subscript"/>
          <w:lang w:val="en-US"/>
        </w:rPr>
        <w:t>split</w:t>
      </w:r>
      <w:r w:rsidR="0022667E" w:rsidRPr="00752797">
        <w:rPr>
          <w:lang w:val="en-US"/>
        </w:rPr>
        <w:t xml:space="preserve"> is</w:t>
      </w:r>
      <w:r w:rsidRPr="00752797">
        <w:rPr>
          <w:lang w:val="en-US"/>
        </w:rPr>
        <w:t xml:space="preserve"> exceeded. Then,</w:t>
      </w:r>
      <w:r w:rsidR="0022667E" w:rsidRPr="00752797">
        <w:rPr>
          <w:lang w:val="en-US"/>
        </w:rPr>
        <w:t xml:space="preserve"> the array is shifted upwards: </w:t>
      </w:r>
      <w:r w:rsidR="0022667E" w:rsidRPr="00752797">
        <w:rPr>
          <w:i/>
          <w:lang w:val="en-US"/>
        </w:rPr>
        <w:t>z</w:t>
      </w:r>
      <w:r w:rsidR="0022667E" w:rsidRPr="00752797">
        <w:rPr>
          <w:i/>
          <w:vertAlign w:val="subscript"/>
          <w:lang w:val="en-US"/>
        </w:rPr>
        <w:t>0</w:t>
      </w:r>
      <w:r w:rsidR="0022667E" w:rsidRPr="00752797">
        <w:rPr>
          <w:i/>
          <w:lang w:val="en-US"/>
        </w:rPr>
        <w:t xml:space="preserve"> = z</w:t>
      </w:r>
      <w:r w:rsidR="0022667E" w:rsidRPr="00752797">
        <w:rPr>
          <w:i/>
          <w:vertAlign w:val="subscript"/>
          <w:lang w:val="en-US"/>
        </w:rPr>
        <w:t>0</w:t>
      </w:r>
      <w:r w:rsidR="0022667E" w:rsidRPr="00752797">
        <w:rPr>
          <w:i/>
          <w:lang w:val="en-US"/>
        </w:rPr>
        <w:t xml:space="preserve"> + Δ</w:t>
      </w:r>
      <w:r w:rsidR="0022667E" w:rsidRPr="00752797">
        <w:rPr>
          <w:lang w:val="en-US"/>
        </w:rPr>
        <w:t>.</w:t>
      </w:r>
      <w:r w:rsidRPr="00752797">
        <w:rPr>
          <w:lang w:val="en-US"/>
        </w:rPr>
        <w:t xml:space="preserve"> </w:t>
      </w:r>
    </w:p>
    <w:p w14:paraId="25C78F33" w14:textId="77777777" w:rsidR="00122779" w:rsidRPr="00752797" w:rsidRDefault="00122779" w:rsidP="00122779">
      <w:pPr>
        <w:rPr>
          <w:lang w:val="en-US"/>
        </w:rPr>
      </w:pPr>
    </w:p>
    <w:p w14:paraId="73CD6C0B" w14:textId="1FF835CA" w:rsidR="00122779" w:rsidRPr="00752797" w:rsidRDefault="00122779" w:rsidP="00122779">
      <w:pPr>
        <w:rPr>
          <w:lang w:val="en-US"/>
        </w:rPr>
      </w:pPr>
      <w:r w:rsidRPr="00752797">
        <w:rPr>
          <w:lang w:val="en-US"/>
        </w:rPr>
        <w:t>As the bed level update is explicit, the time</w:t>
      </w:r>
      <w:r w:rsidR="001239AC">
        <w:rPr>
          <w:lang w:val="en-US"/>
        </w:rPr>
        <w:t xml:space="preserve"> </w:t>
      </w:r>
      <w:r w:rsidRPr="00752797">
        <w:rPr>
          <w:lang w:val="en-US"/>
        </w:rPr>
        <w:t>step is limited. A conservative estimate can be made by assuming that no more mass can be eroded than available in the top layer:</w:t>
      </w:r>
    </w:p>
    <w:p w14:paraId="2AB6DE01" w14:textId="77777777" w:rsidR="0022667E" w:rsidRPr="00752797" w:rsidRDefault="0022667E" w:rsidP="00122779">
      <w:pPr>
        <w:rPr>
          <w:lang w:val="en-US"/>
        </w:rPr>
      </w:pPr>
    </w:p>
    <w:p w14:paraId="446F9784" w14:textId="5D84BE96" w:rsidR="0022667E" w:rsidRPr="00752797" w:rsidRDefault="0022667E" w:rsidP="0022667E">
      <w:pPr>
        <w:pStyle w:val="MTDisplayEquation"/>
        <w:rPr>
          <w:lang w:val="en-US"/>
        </w:rPr>
      </w:pPr>
      <w:r w:rsidRPr="00752797">
        <w:rPr>
          <w:lang w:val="en-US"/>
        </w:rPr>
        <w:tab/>
      </w:r>
      <w:r w:rsidR="00DD43CF" w:rsidRPr="00752797">
        <w:rPr>
          <w:position w:val="-66"/>
          <w:lang w:val="en-US"/>
        </w:rPr>
        <w:object w:dxaOrig="6759" w:dyaOrig="1440" w14:anchorId="63E5396A">
          <v:shape id="_x0000_i4999" type="#_x0000_t75" style="width:339pt;height:1in" o:ole="">
            <v:imagedata r:id="rId368" o:title=""/>
          </v:shape>
          <o:OLEObject Type="Embed" ProgID="Equation.DSMT4" ShapeID="_x0000_i4999" DrawAspect="Content" ObjectID="_1505662398" r:id="rId369"/>
        </w:object>
      </w:r>
      <w:r w:rsidRPr="00752797">
        <w:rPr>
          <w:lang w:val="en-US"/>
        </w:rPr>
        <w:t xml:space="preserve"> </w:t>
      </w:r>
      <w:r w:rsidRPr="00752797">
        <w:rPr>
          <w:lang w:val="en-US"/>
        </w:rPr>
        <w:tab/>
      </w:r>
      <w:r w:rsidR="00D73007">
        <w:rPr>
          <w:lang w:val="en-US"/>
        </w:rPr>
        <w:fldChar w:fldCharType="begin"/>
      </w:r>
      <w:r w:rsidR="00D73007">
        <w:rPr>
          <w:lang w:val="en-US"/>
        </w:rPr>
        <w:instrText xml:space="preserve"> MACROBUTTON MTPlaceRef \* MERGEFORMAT (C.</w:instrText>
      </w:r>
      <w:r w:rsidR="00D73007">
        <w:rPr>
          <w:lang w:val="en-US"/>
        </w:rPr>
        <w:fldChar w:fldCharType="begin"/>
      </w:r>
      <w:r w:rsidR="00D73007">
        <w:rPr>
          <w:lang w:val="en-US"/>
        </w:rPr>
        <w:instrText xml:space="preserve"> SEQ MTEqn \c \* Arabic \* MERGEFORMAT </w:instrText>
      </w:r>
      <w:r w:rsidR="00D73007">
        <w:rPr>
          <w:lang w:val="en-US"/>
        </w:rPr>
        <w:fldChar w:fldCharType="separate"/>
      </w:r>
      <w:r w:rsidR="002E51A3">
        <w:rPr>
          <w:noProof/>
          <w:lang w:val="en-US"/>
        </w:rPr>
        <w:instrText>4</w:instrText>
      </w:r>
      <w:r w:rsidR="00D73007">
        <w:rPr>
          <w:lang w:val="en-US"/>
        </w:rPr>
        <w:fldChar w:fldCharType="end"/>
      </w:r>
      <w:r w:rsidR="00D73007">
        <w:rPr>
          <w:lang w:val="en-US"/>
        </w:rPr>
        <w:instrText>)</w:instrText>
      </w:r>
      <w:r w:rsidR="00D73007">
        <w:rPr>
          <w:lang w:val="en-US"/>
        </w:rPr>
        <w:fldChar w:fldCharType="end"/>
      </w:r>
    </w:p>
    <w:p w14:paraId="081483EA" w14:textId="77777777" w:rsidR="00122779" w:rsidRPr="00752797" w:rsidRDefault="00122779" w:rsidP="00122779">
      <w:pPr>
        <w:rPr>
          <w:lang w:val="en-US"/>
        </w:rPr>
      </w:pPr>
      <w:r w:rsidRPr="00752797">
        <w:rPr>
          <w:lang w:val="en-US"/>
        </w:rPr>
        <w:t xml:space="preserve"> </w:t>
      </w:r>
    </w:p>
    <w:p w14:paraId="16155D23" w14:textId="0FB16742" w:rsidR="00122779" w:rsidRPr="00752797" w:rsidRDefault="00122779" w:rsidP="00122779">
      <w:pPr>
        <w:rPr>
          <w:szCs w:val="26"/>
          <w:lang w:val="en-US"/>
        </w:rPr>
      </w:pPr>
      <w:r w:rsidRPr="00752797">
        <w:rPr>
          <w:lang w:val="en-US"/>
        </w:rPr>
        <w:lastRenderedPageBreak/>
        <w:t xml:space="preserve">The transport rate depends on the direction of the transport. The transport rates and erosion rates should be based on the formulation for the smallest fraction: </w:t>
      </w:r>
      <w:r w:rsidRPr="00752797">
        <w:rPr>
          <w:i/>
          <w:lang w:val="en-US"/>
        </w:rPr>
        <w:t>j=1</w:t>
      </w:r>
      <w:r w:rsidRPr="00752797">
        <w:rPr>
          <w:lang w:val="en-US"/>
        </w:rPr>
        <w:t xml:space="preserve">. Note that the fraction p falls out. This </w:t>
      </w:r>
      <w:r w:rsidR="0022667E" w:rsidRPr="00752797">
        <w:rPr>
          <w:lang w:val="en-US"/>
        </w:rPr>
        <w:t>time step</w:t>
      </w:r>
      <w:r w:rsidRPr="00752797">
        <w:rPr>
          <w:lang w:val="en-US"/>
        </w:rPr>
        <w:t xml:space="preserve"> restriction is less severe than the one for shallow water flow. Only in case of very top layers and/or the use of a morphological factor, this </w:t>
      </w:r>
      <w:r w:rsidR="0022667E" w:rsidRPr="00752797">
        <w:rPr>
          <w:lang w:val="en-US"/>
        </w:rPr>
        <w:t>time step</w:t>
      </w:r>
      <w:r w:rsidRPr="00752797">
        <w:rPr>
          <w:lang w:val="en-US"/>
        </w:rPr>
        <w:t xml:space="preserve"> restriction might be relevant.</w:t>
      </w:r>
    </w:p>
    <w:p w14:paraId="4CA2B2E0" w14:textId="77777777" w:rsidR="0073638B" w:rsidRPr="00752797" w:rsidRDefault="0073638B" w:rsidP="004F3331">
      <w:pPr>
        <w:pStyle w:val="Heading7"/>
        <w:rPr>
          <w:lang w:val="en-US"/>
        </w:rPr>
      </w:pPr>
      <w:bookmarkStart w:id="786" w:name="_Toc431915813"/>
      <w:r w:rsidRPr="00752797">
        <w:rPr>
          <w:lang w:val="en-US"/>
        </w:rPr>
        <w:t>Boundary conditions</w:t>
      </w:r>
      <w:bookmarkEnd w:id="786"/>
    </w:p>
    <w:p w14:paraId="18B506D5" w14:textId="77777777" w:rsidR="0073638B" w:rsidRPr="00752797" w:rsidRDefault="0073638B" w:rsidP="0073638B">
      <w:pPr>
        <w:pStyle w:val="BodyText"/>
        <w:rPr>
          <w:lang w:val="en-US"/>
        </w:rPr>
      </w:pPr>
      <w:r w:rsidRPr="00752797">
        <w:rPr>
          <w:lang w:val="en-US"/>
        </w:rPr>
        <w:t xml:space="preserve">At the start of the XBeach simulation, XBeach checks whether non-stationary varying wave boundary conditions are to be used. If this is the case, it next checks whether the wave spectrum of the wave boundary conditions is to change over time, or remain constant. If the wave spectrum is to remain constant, XBeach will only read from one input file to generate wave boundary conditions. If the wave spectrum is to vary in time, XBeach reads from multiple files. </w:t>
      </w:r>
    </w:p>
    <w:p w14:paraId="73D3C97B" w14:textId="77777777" w:rsidR="0073638B" w:rsidRPr="00752797" w:rsidRDefault="0073638B" w:rsidP="0073638B">
      <w:pPr>
        <w:pStyle w:val="BodyText"/>
        <w:rPr>
          <w:lang w:val="en-US"/>
        </w:rPr>
      </w:pPr>
      <w:r w:rsidRPr="00752797">
        <w:rPr>
          <w:lang w:val="en-US"/>
        </w:rPr>
        <w:t>Whether or not the wave spectrum of the boundary conditions changes over time, the XBeach module requires a record length during which the current wave spectral parameters are applied. For the duration of the record length, boundary conditions are calculated at every boundary condition file time step. These time steps are not required to be the same as the time steps in the XBeach main program; XBeach will interpolate where necessary. The boundary condition time steps should therefore only be small enough to accurately describe the incoming bound long waves. The statistical data for the generation of the wave boundary conditions is read from user-specified files. The XBeach module tapers the beginning and end of the boundary condition file. This is done to ensure smooth transitions from one boundary condition file to the next.</w:t>
      </w:r>
    </w:p>
    <w:p w14:paraId="1EE5650D" w14:textId="77777777" w:rsidR="0073638B" w:rsidRPr="00752797" w:rsidRDefault="0073638B" w:rsidP="0073638B">
      <w:pPr>
        <w:pStyle w:val="BodyText"/>
        <w:rPr>
          <w:lang w:val="en-US"/>
        </w:rPr>
      </w:pPr>
      <w:r w:rsidRPr="00752797">
        <w:rPr>
          <w:lang w:val="en-US"/>
        </w:rPr>
        <w:t>The combination of a large record length and a small time step lead to large demands on the system memory. If the memory requirement is too large XBeach will shut down. The user must choose to either enlarge the boundary condition time step, or to reduce the record length. In case of the latter, several boundary condition files can be generated and read sequentially. It is unwise however to reduce the record length too much, as then the transitions between the boundary condition files may affect the model results.</w:t>
      </w:r>
    </w:p>
    <w:p w14:paraId="616276D1" w14:textId="77777777" w:rsidR="0073638B" w:rsidRPr="00752797" w:rsidRDefault="0073638B" w:rsidP="0073638B">
      <w:pPr>
        <w:pStyle w:val="BodyText"/>
        <w:rPr>
          <w:lang w:val="en-US"/>
        </w:rPr>
      </w:pPr>
      <w:r w:rsidRPr="00752797">
        <w:rPr>
          <w:lang w:val="en-US"/>
        </w:rPr>
        <w:t xml:space="preserve">Every time the XBeach wave boundary condition module is run, it outputs data to the local directory. Metadata about the wave boundary conditions are stored in list files: </w:t>
      </w:r>
      <w:r w:rsidRPr="00752797">
        <w:rPr>
          <w:i/>
          <w:lang w:val="en-US"/>
        </w:rPr>
        <w:t>ebcflist.bcf</w:t>
      </w:r>
      <w:r w:rsidRPr="00752797">
        <w:rPr>
          <w:lang w:val="en-US"/>
        </w:rPr>
        <w:t xml:space="preserve"> and </w:t>
      </w:r>
      <w:r w:rsidRPr="00752797">
        <w:rPr>
          <w:i/>
          <w:lang w:val="en-US"/>
        </w:rPr>
        <w:t>qbcflist.bcf</w:t>
      </w:r>
      <w:r w:rsidRPr="00752797">
        <w:rPr>
          <w:lang w:val="en-US"/>
        </w:rPr>
        <w:t xml:space="preserve">. The main XBeach program uses the list files to know how and when to read and generate boundary condition files. The actual incoming short-wave energy and long-wave mass flux data is stored in other files. These files have </w:t>
      </w:r>
      <w:r w:rsidRPr="00752797">
        <w:rPr>
          <w:i/>
          <w:lang w:val="en-US"/>
        </w:rPr>
        <w:t>E_</w:t>
      </w:r>
      <w:r w:rsidRPr="00752797">
        <w:rPr>
          <w:lang w:val="en-US"/>
        </w:rPr>
        <w:t xml:space="preserve"> and </w:t>
      </w:r>
      <w:r w:rsidRPr="00752797">
        <w:rPr>
          <w:i/>
          <w:lang w:val="en-US"/>
        </w:rPr>
        <w:t>q_</w:t>
      </w:r>
      <w:r w:rsidRPr="00752797">
        <w:rPr>
          <w:lang w:val="en-US"/>
        </w:rPr>
        <w:t xml:space="preserve"> prefixes. The main XBeach program uses these files for the actual forcing along the offshore edge.</w:t>
      </w:r>
    </w:p>
    <w:p w14:paraId="19751AA0" w14:textId="77777777" w:rsidR="0073638B" w:rsidRDefault="0073638B">
      <w:pPr>
        <w:spacing w:line="240" w:lineRule="auto"/>
        <w:jc w:val="left"/>
        <w:rPr>
          <w:bCs/>
          <w:iCs/>
          <w:szCs w:val="26"/>
          <w:lang w:val="en-US"/>
        </w:rPr>
      </w:pPr>
      <w:r>
        <w:rPr>
          <w:lang w:val="en-US"/>
        </w:rPr>
        <w:br w:type="page"/>
      </w:r>
    </w:p>
    <w:p w14:paraId="3C8B38C7" w14:textId="77777777" w:rsidR="00A52150" w:rsidRPr="00752797" w:rsidRDefault="00734E22" w:rsidP="004F3331">
      <w:pPr>
        <w:pStyle w:val="Heading7"/>
        <w:rPr>
          <w:lang w:val="en-US"/>
        </w:rPr>
      </w:pPr>
      <w:bookmarkStart w:id="787" w:name="_Toc431915814"/>
      <w:r w:rsidRPr="00752797">
        <w:rPr>
          <w:lang w:val="en-US"/>
        </w:rPr>
        <w:lastRenderedPageBreak/>
        <w:t>Non-hydrostatic</w:t>
      </w:r>
      <w:bookmarkEnd w:id="787"/>
    </w:p>
    <w:p w14:paraId="440DFD2A" w14:textId="77777777" w:rsidR="00A52150" w:rsidRPr="00752797" w:rsidRDefault="00A52150" w:rsidP="00262C56">
      <w:pPr>
        <w:pStyle w:val="Heading8"/>
        <w:rPr>
          <w:lang w:val="en-US"/>
        </w:rPr>
      </w:pPr>
      <w:bookmarkStart w:id="788" w:name="_Ref207199275"/>
      <w:bookmarkStart w:id="789" w:name="_Toc211006490"/>
      <w:bookmarkStart w:id="790" w:name="_Toc211933742"/>
      <w:bookmarkStart w:id="791" w:name="_Toc212190842"/>
      <w:bookmarkStart w:id="792" w:name="_Toc249984915"/>
      <w:bookmarkStart w:id="793" w:name="_Toc249985008"/>
      <w:bookmarkStart w:id="794" w:name="_Toc431915815"/>
      <w:r w:rsidRPr="00752797">
        <w:rPr>
          <w:lang w:val="en-US"/>
        </w:rPr>
        <w:t>Global continuity equation</w:t>
      </w:r>
      <w:bookmarkEnd w:id="788"/>
      <w:bookmarkEnd w:id="789"/>
      <w:bookmarkEnd w:id="790"/>
      <w:bookmarkEnd w:id="791"/>
      <w:bookmarkEnd w:id="792"/>
      <w:bookmarkEnd w:id="793"/>
      <w:bookmarkEnd w:id="794"/>
    </w:p>
    <w:p w14:paraId="67B60A0C" w14:textId="77847FAD" w:rsidR="00A52150" w:rsidRDefault="00594601" w:rsidP="002603CC">
      <w:pPr>
        <w:rPr>
          <w:lang w:val="en-US"/>
        </w:rPr>
      </w:pPr>
      <w:r>
        <w:rPr>
          <w:lang w:val="en-US"/>
        </w:rPr>
        <w:t>The</w:t>
      </w:r>
      <w:r w:rsidR="00A52150" w:rsidRPr="00752797">
        <w:rPr>
          <w:lang w:val="en-US"/>
        </w:rPr>
        <w:t xml:space="preserve"> global continuity equation, which describes the relation between the free surface and the depth averaged discharge, is given by</w:t>
      </w:r>
    </w:p>
    <w:p w14:paraId="590F1B59" w14:textId="77777777" w:rsidR="00594601" w:rsidRDefault="00594601" w:rsidP="002603CC">
      <w:pPr>
        <w:rPr>
          <w:lang w:val="en-US"/>
        </w:rPr>
      </w:pPr>
    </w:p>
    <w:p w14:paraId="3399125B" w14:textId="48905F47" w:rsidR="00594601" w:rsidRPr="00752797" w:rsidRDefault="00594601" w:rsidP="00594601">
      <w:pPr>
        <w:pStyle w:val="MTDisplayEquation"/>
        <w:rPr>
          <w:lang w:val="en-US"/>
        </w:rPr>
      </w:pPr>
      <w:r>
        <w:rPr>
          <w:lang w:val="en-US"/>
        </w:rPr>
        <w:tab/>
      </w:r>
      <w:r w:rsidR="00DD43CF" w:rsidRPr="00594601">
        <w:rPr>
          <w:position w:val="-24"/>
          <w:lang w:val="en-US"/>
        </w:rPr>
        <w:object w:dxaOrig="2820" w:dyaOrig="620" w14:anchorId="469B1B8A">
          <v:shape id="_x0000_i5002" type="#_x0000_t75" style="width:141pt;height:30.75pt" o:ole="">
            <v:imagedata r:id="rId370" o:title=""/>
          </v:shape>
          <o:OLEObject Type="Embed" ProgID="Equation.DSMT4" ShapeID="_x0000_i5002" DrawAspect="Content" ObjectID="_1505662399" r:id="rId371"/>
        </w:object>
      </w:r>
      <w:r>
        <w:rPr>
          <w:lang w:val="en-US"/>
        </w:rPr>
        <w:t xml:space="preserve"> </w:t>
      </w:r>
      <w:r>
        <w:rPr>
          <w:lang w:val="en-US"/>
        </w:rPr>
        <w:tab/>
      </w:r>
      <w:r>
        <w:rPr>
          <w:lang w:val="en-US"/>
        </w:rPr>
        <w:fldChar w:fldCharType="begin"/>
      </w:r>
      <w:r>
        <w:rPr>
          <w:lang w:val="en-US"/>
        </w:rPr>
        <w:instrText xml:space="preserve"> MACROBUTTON MTPlaceRef \* MERGEFORMAT </w:instrText>
      </w:r>
      <w:bookmarkStart w:id="795" w:name="ZEqnNum727172"/>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bookmarkEnd w:id="795"/>
      <w:r>
        <w:rPr>
          <w:lang w:val="en-US"/>
        </w:rPr>
        <w:fldChar w:fldCharType="end"/>
      </w:r>
    </w:p>
    <w:p w14:paraId="30411F24" w14:textId="77777777" w:rsidR="00A52150" w:rsidRPr="00752797" w:rsidRDefault="00A52150" w:rsidP="002603CC">
      <w:pPr>
        <w:rPr>
          <w:lang w:val="en-US"/>
        </w:rPr>
      </w:pPr>
    </w:p>
    <w:p w14:paraId="4D547255" w14:textId="65A3F803" w:rsidR="00A52150" w:rsidRDefault="00594601" w:rsidP="002603CC">
      <w:pPr>
        <w:rPr>
          <w:rFonts w:cs="Tahoma"/>
          <w:lang w:val="en-US"/>
        </w:rPr>
      </w:pPr>
      <w:r>
        <w:rPr>
          <w:rFonts w:cs="Tahoma"/>
          <w:lang w:val="en-US"/>
        </w:rPr>
        <w:t xml:space="preserve">In which </w:t>
      </w:r>
      <w:r w:rsidRPr="00594601">
        <w:rPr>
          <w:rFonts w:cs="Tahoma"/>
          <w:i/>
          <w:lang w:val="en-US"/>
        </w:rPr>
        <w:t>U</w:t>
      </w:r>
      <w:r>
        <w:rPr>
          <w:rFonts w:cs="Tahoma"/>
          <w:lang w:val="en-US"/>
        </w:rPr>
        <w:t xml:space="preserve"> is the depth averaged velocity vector in x, V in y, H the water depth. </w:t>
      </w:r>
      <w:r w:rsidR="00A52150" w:rsidRPr="00752797">
        <w:rPr>
          <w:rFonts w:cs="Tahoma"/>
          <w:lang w:val="en-US"/>
        </w:rPr>
        <w:t>A simple semi-</w:t>
      </w:r>
      <w:r w:rsidRPr="00752797">
        <w:rPr>
          <w:rFonts w:cs="Tahoma"/>
          <w:lang w:val="en-US"/>
        </w:rPr>
        <w:t>discretization</w:t>
      </w:r>
      <w:r w:rsidR="00A52150" w:rsidRPr="00752797">
        <w:rPr>
          <w:rFonts w:cs="Tahoma"/>
          <w:lang w:val="en-US"/>
        </w:rPr>
        <w:t xml:space="preserve"> of </w:t>
      </w:r>
      <w:r>
        <w:rPr>
          <w:rFonts w:cs="Tahoma"/>
          <w:lang w:val="en-US"/>
        </w:rPr>
        <w:fldChar w:fldCharType="begin"/>
      </w:r>
      <w:r>
        <w:rPr>
          <w:rFonts w:cs="Tahoma"/>
          <w:lang w:val="en-US"/>
        </w:rPr>
        <w:instrText xml:space="preserve"> GOTOBUTTON ZEqnNum727172  \* MERGEFORMAT </w:instrText>
      </w:r>
      <w:r>
        <w:rPr>
          <w:rFonts w:cs="Tahoma"/>
          <w:lang w:val="en-US"/>
        </w:rPr>
        <w:fldChar w:fldCharType="begin"/>
      </w:r>
      <w:r>
        <w:rPr>
          <w:rFonts w:cs="Tahoma"/>
          <w:lang w:val="en-US"/>
        </w:rPr>
        <w:instrText xml:space="preserve"> REF ZEqnNum727172 \* Charformat \! \* MERGEFORMAT </w:instrText>
      </w:r>
      <w:r>
        <w:rPr>
          <w:rFonts w:cs="Tahoma"/>
          <w:lang w:val="en-US"/>
        </w:rPr>
        <w:fldChar w:fldCharType="separate"/>
      </w:r>
      <w:r w:rsidR="002E51A3" w:rsidRPr="002E51A3">
        <w:rPr>
          <w:rFonts w:cs="Tahoma"/>
          <w:lang w:val="en-US"/>
        </w:rPr>
        <w:instrText>(C.</w:instrText>
      </w:r>
      <w:r w:rsidR="002E51A3" w:rsidRPr="00E32CB9">
        <w:rPr>
          <w:rFonts w:cs="Tahoma"/>
          <w:lang w:val="en-US"/>
        </w:rPr>
        <w:instrText>4)</w:instrText>
      </w:r>
      <w:r>
        <w:rPr>
          <w:rFonts w:cs="Tahoma"/>
          <w:lang w:val="en-US"/>
        </w:rPr>
        <w:fldChar w:fldCharType="end"/>
      </w:r>
      <w:r>
        <w:rPr>
          <w:rFonts w:cs="Tahoma"/>
          <w:lang w:val="en-US"/>
        </w:rPr>
        <w:fldChar w:fldCharType="end"/>
      </w:r>
      <w:r w:rsidR="00A52150" w:rsidRPr="00752797">
        <w:rPr>
          <w:rFonts w:cs="Tahoma"/>
          <w:lang w:val="en-US"/>
        </w:rPr>
        <w:t xml:space="preserve"> using central differences for the space derivative and using the Hansen scheme for the coupling between velocity and free surface results in</w:t>
      </w:r>
      <w:r>
        <w:rPr>
          <w:rFonts w:cs="Tahoma"/>
          <w:lang w:val="en-US"/>
        </w:rPr>
        <w:t>:</w:t>
      </w:r>
    </w:p>
    <w:p w14:paraId="6A90B776" w14:textId="77777777" w:rsidR="00594601" w:rsidRDefault="00594601" w:rsidP="002603CC">
      <w:pPr>
        <w:rPr>
          <w:rFonts w:cs="Tahoma"/>
          <w:lang w:val="en-US"/>
        </w:rPr>
      </w:pPr>
    </w:p>
    <w:p w14:paraId="0D09BBD0" w14:textId="5E6E8765" w:rsidR="00594601" w:rsidRPr="00752797" w:rsidRDefault="00594601" w:rsidP="00594601">
      <w:pPr>
        <w:pStyle w:val="MTDisplayEquation"/>
        <w:rPr>
          <w:lang w:val="en-US"/>
        </w:rPr>
      </w:pPr>
      <w:r>
        <w:rPr>
          <w:lang w:val="en-US"/>
        </w:rPr>
        <w:tab/>
      </w:r>
      <w:r w:rsidR="00DD43CF" w:rsidRPr="00594601">
        <w:rPr>
          <w:position w:val="-28"/>
          <w:lang w:val="en-US"/>
        </w:rPr>
        <w:object w:dxaOrig="4520" w:dyaOrig="760" w14:anchorId="5D53B255">
          <v:shape id="_x0000_i5005" type="#_x0000_t75" style="width:225pt;height:38.25pt" o:ole="">
            <v:imagedata r:id="rId372" o:title=""/>
          </v:shape>
          <o:OLEObject Type="Embed" ProgID="Equation.DSMT4" ShapeID="_x0000_i5005" DrawAspect="Content" ObjectID="_1505662400" r:id="rId373"/>
        </w:object>
      </w:r>
      <w:r>
        <w:rPr>
          <w:lang w:val="en-US"/>
        </w:rPr>
        <w:t xml:space="preserve"> </w:t>
      </w:r>
      <w:r>
        <w:rPr>
          <w:lang w:val="en-US"/>
        </w:rPr>
        <w:tab/>
      </w:r>
      <w:r>
        <w:rPr>
          <w:lang w:val="en-US"/>
        </w:rPr>
        <w:fldChar w:fldCharType="begin"/>
      </w:r>
      <w:r>
        <w:rPr>
          <w:lang w:val="en-US"/>
        </w:rPr>
        <w:instrText xml:space="preserve"> MACROBUTTON MTPlaceRef \* MERGEFORMAT </w:instrText>
      </w:r>
      <w:bookmarkStart w:id="796" w:name="ZEqnNum995721"/>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bookmarkEnd w:id="796"/>
      <w:r>
        <w:rPr>
          <w:lang w:val="en-US"/>
        </w:rPr>
        <w:fldChar w:fldCharType="end"/>
      </w:r>
    </w:p>
    <w:p w14:paraId="3BB300F1" w14:textId="77777777" w:rsidR="00A52150" w:rsidRPr="00752797" w:rsidRDefault="00A52150" w:rsidP="002603CC">
      <w:pPr>
        <w:rPr>
          <w:rFonts w:cs="Tahoma"/>
          <w:lang w:val="en-US"/>
        </w:rPr>
      </w:pPr>
    </w:p>
    <w:p w14:paraId="1AC8EFCE" w14:textId="7F0E721D" w:rsidR="00A52150" w:rsidRDefault="00A52150" w:rsidP="002603CC">
      <w:pPr>
        <w:rPr>
          <w:rFonts w:cs="Tahoma"/>
          <w:lang w:val="en-US"/>
        </w:rPr>
      </w:pPr>
      <w:proofErr w:type="gramStart"/>
      <w:r w:rsidRPr="00752797">
        <w:rPr>
          <w:rFonts w:cs="Tahoma"/>
          <w:lang w:val="en-US"/>
        </w:rPr>
        <w:t xml:space="preserve">With </w:t>
      </w:r>
      <w:proofErr w:type="gramEnd"/>
      <w:r w:rsidR="00DD43CF" w:rsidRPr="00DD43CF">
        <w:rPr>
          <w:rFonts w:cs="Tahoma"/>
          <w:position w:val="-18"/>
          <w:lang w:val="en-US"/>
        </w:rPr>
        <w:object w:dxaOrig="1880" w:dyaOrig="480" w14:anchorId="034C9C0A">
          <v:shape id="_x0000_i5008" type="#_x0000_t75" style="width:93.75pt;height:24pt" o:ole="">
            <v:imagedata r:id="rId374" o:title=""/>
          </v:shape>
          <o:OLEObject Type="Embed" ProgID="Equation.DSMT4" ShapeID="_x0000_i5008" DrawAspect="Content" ObjectID="_1505662401" r:id="rId375"/>
        </w:object>
      </w:r>
      <w:r w:rsidRPr="00752797">
        <w:rPr>
          <w:rFonts w:cs="Tahoma"/>
          <w:lang w:val="en-US"/>
        </w:rPr>
        <w:t>,</w:t>
      </w:r>
      <w:r w:rsidR="00DD43CF" w:rsidRPr="00DD43CF">
        <w:rPr>
          <w:rFonts w:cs="Tahoma"/>
          <w:position w:val="-18"/>
          <w:lang w:val="en-US"/>
        </w:rPr>
        <w:object w:dxaOrig="1860" w:dyaOrig="480" w14:anchorId="337DBBDA">
          <v:shape id="_x0000_i5011" type="#_x0000_t75" style="width:93pt;height:24pt" o:ole="">
            <v:imagedata r:id="rId376" o:title=""/>
          </v:shape>
          <o:OLEObject Type="Embed" ProgID="Equation.DSMT4" ShapeID="_x0000_i5011" DrawAspect="Content" ObjectID="_1505662402" r:id="rId377"/>
        </w:object>
      </w:r>
      <w:r w:rsidRPr="00752797">
        <w:rPr>
          <w:rFonts w:cs="Tahoma"/>
          <w:lang w:val="en-US"/>
        </w:rPr>
        <w:t xml:space="preserve"> and the water depth is defined by a first orde</w:t>
      </w:r>
      <w:r w:rsidR="00594601">
        <w:rPr>
          <w:rFonts w:cs="Tahoma"/>
          <w:lang w:val="en-US"/>
        </w:rPr>
        <w:t>r accurate upwind interpolation:</w:t>
      </w:r>
    </w:p>
    <w:p w14:paraId="01020E39" w14:textId="77777777" w:rsidR="00594601" w:rsidRDefault="00594601" w:rsidP="002603CC">
      <w:pPr>
        <w:rPr>
          <w:rFonts w:cs="Tahoma"/>
          <w:lang w:val="en-US"/>
        </w:rPr>
      </w:pPr>
    </w:p>
    <w:p w14:paraId="5B23130A" w14:textId="514D14A4" w:rsidR="00594601" w:rsidRPr="00752797" w:rsidRDefault="00594601" w:rsidP="00594601">
      <w:pPr>
        <w:pStyle w:val="MTDisplayEquation"/>
        <w:rPr>
          <w:lang w:val="en-US"/>
        </w:rPr>
      </w:pPr>
      <w:r>
        <w:rPr>
          <w:lang w:val="en-US"/>
        </w:rPr>
        <w:tab/>
      </w:r>
      <w:r w:rsidR="00DD43CF" w:rsidRPr="00DD43CF">
        <w:rPr>
          <w:position w:val="-70"/>
          <w:lang w:val="en-US"/>
        </w:rPr>
        <w:object w:dxaOrig="5380" w:dyaOrig="1520" w14:anchorId="02C11AD2">
          <v:shape id="_x0000_i5014" type="#_x0000_t75" style="width:269.25pt;height:75.75pt" o:ole="">
            <v:imagedata r:id="rId378" o:title=""/>
          </v:shape>
          <o:OLEObject Type="Embed" ProgID="Equation.DSMT4" ShapeID="_x0000_i5014" DrawAspect="Content" ObjectID="_1505662403" r:id="rId379"/>
        </w:object>
      </w:r>
      <w:r>
        <w:rPr>
          <w:lang w:val="en-US"/>
        </w:rPr>
        <w:t xml:space="preserve"> </w:t>
      </w:r>
      <w:r>
        <w:rPr>
          <w:lang w:val="en-US"/>
        </w:rPr>
        <w:tab/>
      </w:r>
      <w:r>
        <w:rPr>
          <w:lang w:val="en-US"/>
        </w:rPr>
        <w:fldChar w:fldCharType="begin"/>
      </w:r>
      <w:r>
        <w:rPr>
          <w:lang w:val="en-US"/>
        </w:rPr>
        <w:instrText xml:space="preserve"> MACROBUTTON MTPlaceRef \* MERGEFORMAT </w:instrText>
      </w:r>
      <w:bookmarkStart w:id="797" w:name="ZEqnNum152786"/>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bookmarkEnd w:id="797"/>
      <w:r>
        <w:rPr>
          <w:lang w:val="en-US"/>
        </w:rPr>
        <w:fldChar w:fldCharType="end"/>
      </w:r>
    </w:p>
    <w:p w14:paraId="61B9DAAD" w14:textId="77777777" w:rsidR="00A52150" w:rsidRPr="00752797" w:rsidRDefault="00A52150" w:rsidP="002603CC">
      <w:pPr>
        <w:rPr>
          <w:lang w:val="en-US"/>
        </w:rPr>
      </w:pPr>
    </w:p>
    <w:p w14:paraId="32070B45" w14:textId="0ED261B3" w:rsidR="00A52150" w:rsidRDefault="00A52150" w:rsidP="002603CC">
      <w:pPr>
        <w:rPr>
          <w:lang w:val="en-US"/>
        </w:rPr>
      </w:pPr>
      <w:r w:rsidRPr="00752797">
        <w:rPr>
          <w:lang w:val="en-US"/>
        </w:rPr>
        <w:t xml:space="preserve">The resulting scheme is only first order accurate by virtue of the upwind interpolations and mass conservative. When first order computations are considered accurate enough </w:t>
      </w:r>
      <w:r w:rsidR="00DD43CF" w:rsidRPr="00DD43CF">
        <w:rPr>
          <w:position w:val="-14"/>
          <w:lang w:val="en-US"/>
        </w:rPr>
        <w:object w:dxaOrig="420" w:dyaOrig="400" w14:anchorId="5BB4CD37">
          <v:shape id="_x0000_i5017" type="#_x0000_t75" style="width:21pt;height:20.25pt" o:ole="">
            <v:imagedata r:id="rId380" o:title=""/>
          </v:shape>
          <o:OLEObject Type="Embed" ProgID="Equation.DSMT4" ShapeID="_x0000_i5017" DrawAspect="Content" ObjectID="_1505662404" r:id="rId381"/>
        </w:object>
      </w:r>
      <w:r w:rsidRPr="00752797">
        <w:rPr>
          <w:lang w:val="en-US"/>
        </w:rPr>
        <w:t xml:space="preserve"> is set </w:t>
      </w:r>
      <w:proofErr w:type="gramStart"/>
      <w:r w:rsidRPr="00752797">
        <w:rPr>
          <w:lang w:val="en-US"/>
        </w:rPr>
        <w:t xml:space="preserve">to </w:t>
      </w:r>
      <w:proofErr w:type="gramEnd"/>
      <w:r w:rsidR="00DD43CF" w:rsidRPr="00DD43CF">
        <w:rPr>
          <w:position w:val="-14"/>
          <w:lang w:val="en-US"/>
        </w:rPr>
        <w:object w:dxaOrig="360" w:dyaOrig="400" w14:anchorId="0937C910">
          <v:shape id="_x0000_i5020" type="#_x0000_t75" style="width:18pt;height:20.25pt" o:ole="">
            <v:imagedata r:id="rId382" o:title=""/>
          </v:shape>
          <o:OLEObject Type="Embed" ProgID="Equation.DSMT4" ShapeID="_x0000_i5020" DrawAspect="Content" ObjectID="_1505662405" r:id="rId383"/>
        </w:object>
      </w:r>
      <w:r w:rsidRPr="00752797">
        <w:rPr>
          <w:lang w:val="en-US"/>
        </w:rPr>
        <w:t>. For higher order accuracy the first order prediction is corrected using a limited version of the McCormack scheme. The corrector step reads</w:t>
      </w:r>
      <w:r w:rsidR="00594601">
        <w:rPr>
          <w:lang w:val="en-US"/>
        </w:rPr>
        <w:t>:</w:t>
      </w:r>
    </w:p>
    <w:p w14:paraId="1073D3C2" w14:textId="77777777" w:rsidR="00594601" w:rsidRDefault="00594601" w:rsidP="002603CC">
      <w:pPr>
        <w:rPr>
          <w:lang w:val="en-US"/>
        </w:rPr>
      </w:pPr>
    </w:p>
    <w:p w14:paraId="468F6D67" w14:textId="151DC773" w:rsidR="00594601" w:rsidRPr="00752797" w:rsidRDefault="00594601" w:rsidP="00594601">
      <w:pPr>
        <w:pStyle w:val="MTDisplayEquation"/>
        <w:rPr>
          <w:lang w:val="en-US"/>
        </w:rPr>
      </w:pPr>
      <w:r>
        <w:rPr>
          <w:lang w:val="en-US"/>
        </w:rPr>
        <w:tab/>
      </w:r>
      <w:r w:rsidR="00DD43CF" w:rsidRPr="00594601">
        <w:rPr>
          <w:position w:val="-28"/>
          <w:lang w:val="en-US"/>
        </w:rPr>
        <w:object w:dxaOrig="5240" w:dyaOrig="760" w14:anchorId="3BC9E3F3">
          <v:shape id="_x0000_i5023" type="#_x0000_t75" style="width:261.75pt;height:38.25pt" o:ole="">
            <v:imagedata r:id="rId384" o:title=""/>
          </v:shape>
          <o:OLEObject Type="Embed" ProgID="Equation.DSMT4" ShapeID="_x0000_i5023" DrawAspect="Content" ObjectID="_1505662406" r:id="rId385"/>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2D974953" w14:textId="77777777" w:rsidR="00A52150" w:rsidRPr="00752797" w:rsidRDefault="00A52150" w:rsidP="002603CC">
      <w:pPr>
        <w:rPr>
          <w:lang w:val="en-US"/>
        </w:rPr>
      </w:pPr>
    </w:p>
    <w:p w14:paraId="1FE4C9E6" w14:textId="4305B877" w:rsidR="00A52150" w:rsidRDefault="00A52150" w:rsidP="002603CC">
      <w:pPr>
        <w:rPr>
          <w:rFonts w:cs="Tahoma"/>
          <w:lang w:val="en-US"/>
        </w:rPr>
      </w:pPr>
      <w:r w:rsidRPr="00752797">
        <w:rPr>
          <w:rFonts w:cs="Tahoma"/>
          <w:lang w:val="en-US"/>
        </w:rPr>
        <w:t xml:space="preserve">With </w:t>
      </w:r>
      <w:r w:rsidR="00DD43CF" w:rsidRPr="00752797">
        <w:rPr>
          <w:rFonts w:cs="Tahoma"/>
          <w:position w:val="-12"/>
          <w:lang w:val="en-US"/>
        </w:rPr>
        <w:object w:dxaOrig="1920" w:dyaOrig="340" w14:anchorId="7EFDF766">
          <v:shape id="_x0000_i5026" type="#_x0000_t75" style="width:96pt;height:16.5pt" o:ole="">
            <v:imagedata r:id="rId386" o:title=""/>
          </v:shape>
          <o:OLEObject Type="Embed" ProgID="Equation.DSMT4" ShapeID="_x0000_i5026" DrawAspect="Content" ObjectID="_1505662407" r:id="rId387"/>
        </w:object>
      </w:r>
      <w:r w:rsidRPr="00752797">
        <w:rPr>
          <w:rFonts w:cs="Tahoma"/>
          <w:lang w:val="en-US"/>
        </w:rPr>
        <w:t xml:space="preserve"> and </w:t>
      </w:r>
      <w:r w:rsidR="00DD43CF" w:rsidRPr="00752797">
        <w:rPr>
          <w:rFonts w:cs="Tahoma"/>
          <w:position w:val="-8"/>
          <w:lang w:val="en-US"/>
        </w:rPr>
        <w:object w:dxaOrig="620" w:dyaOrig="300" w14:anchorId="194D20BB">
          <v:shape id="_x0000_i5029" type="#_x0000_t75" style="width:30pt;height:15pt" o:ole="">
            <v:imagedata r:id="rId388" o:title=""/>
          </v:shape>
          <o:OLEObject Type="Embed" ProgID="Equation.DSMT4" ShapeID="_x0000_i5029" DrawAspect="Content" ObjectID="_1505662408" r:id="rId389"/>
        </w:object>
      </w:r>
      <w:r w:rsidRPr="00752797">
        <w:rPr>
          <w:rFonts w:cs="Tahoma"/>
          <w:lang w:val="en-US"/>
        </w:rPr>
        <w:t xml:space="preserve"> is given for positive flow as</w:t>
      </w:r>
      <w:r w:rsidR="00594601">
        <w:rPr>
          <w:rFonts w:cs="Tahoma"/>
          <w:lang w:val="en-US"/>
        </w:rPr>
        <w:t>:</w:t>
      </w:r>
    </w:p>
    <w:p w14:paraId="2C42AE5C" w14:textId="77777777" w:rsidR="00594601" w:rsidRDefault="00594601" w:rsidP="002603CC">
      <w:pPr>
        <w:rPr>
          <w:rFonts w:cs="Tahoma"/>
          <w:lang w:val="en-US"/>
        </w:rPr>
      </w:pPr>
    </w:p>
    <w:p w14:paraId="0B6934B3" w14:textId="32794186" w:rsidR="00594601" w:rsidRDefault="00594601" w:rsidP="00594601">
      <w:pPr>
        <w:pStyle w:val="MTDisplayEquation"/>
        <w:rPr>
          <w:lang w:val="en-US"/>
        </w:rPr>
      </w:pPr>
      <w:r>
        <w:rPr>
          <w:lang w:val="en-US"/>
        </w:rPr>
        <w:tab/>
      </w:r>
      <w:r w:rsidR="00DD43CF" w:rsidRPr="00DD43CF">
        <w:rPr>
          <w:position w:val="-76"/>
          <w:lang w:val="en-US"/>
        </w:rPr>
        <w:object w:dxaOrig="3820" w:dyaOrig="1740" w14:anchorId="18639207">
          <v:shape id="_x0000_i5032" type="#_x0000_t75" style="width:191.25pt;height:87pt" o:ole="">
            <v:imagedata r:id="rId390" o:title=""/>
          </v:shape>
          <o:OLEObject Type="Embed" ProgID="Equation.DSMT4" ShapeID="_x0000_i5032" DrawAspect="Content" ObjectID="_1505662409" r:id="rId391"/>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681A77BC" w14:textId="77777777" w:rsidR="00A52150" w:rsidRPr="00752797" w:rsidRDefault="00A52150" w:rsidP="002603CC">
      <w:pPr>
        <w:rPr>
          <w:lang w:val="en-US"/>
        </w:rPr>
      </w:pPr>
    </w:p>
    <w:p w14:paraId="5A7068C6" w14:textId="5471F73D" w:rsidR="00A52150" w:rsidRDefault="00A52150" w:rsidP="002603CC">
      <w:pPr>
        <w:rPr>
          <w:lang w:val="en-US"/>
        </w:rPr>
      </w:pPr>
      <w:r w:rsidRPr="00752797">
        <w:rPr>
          <w:lang w:val="en-US"/>
        </w:rPr>
        <w:lastRenderedPageBreak/>
        <w:t xml:space="preserve">Here </w:t>
      </w:r>
      <w:r w:rsidR="00DD43CF" w:rsidRPr="00752797">
        <w:rPr>
          <w:position w:val="-12"/>
          <w:lang w:val="en-US"/>
        </w:rPr>
        <w:object w:dxaOrig="520" w:dyaOrig="340" w14:anchorId="32CA6116">
          <v:shape id="_x0000_i5035" type="#_x0000_t75" style="width:26.25pt;height:16.5pt" o:ole="">
            <v:imagedata r:id="rId392" o:title=""/>
          </v:shape>
          <o:OLEObject Type="Embed" ProgID="Equation.DSMT4" ShapeID="_x0000_i5035" DrawAspect="Content" ObjectID="_1505662410" r:id="rId393"/>
        </w:object>
      </w:r>
      <w:r w:rsidRPr="00752797">
        <w:rPr>
          <w:lang w:val="en-US"/>
        </w:rPr>
        <w:t xml:space="preserve"> denotes the minmod limiter. Similar expression can be constructed for negative flow. The expression for </w:t>
      </w:r>
      <w:r w:rsidR="00DD43CF" w:rsidRPr="00DD43CF">
        <w:rPr>
          <w:position w:val="-18"/>
          <w:lang w:val="en-US"/>
        </w:rPr>
        <w:object w:dxaOrig="780" w:dyaOrig="440" w14:anchorId="5A6066EB">
          <v:shape id="_x0000_i5038" type="#_x0000_t75" style="width:39pt;height:21.75pt" o:ole="">
            <v:imagedata r:id="rId394" o:title=""/>
          </v:shape>
          <o:OLEObject Type="Embed" ProgID="Equation.DSMT4" ShapeID="_x0000_i5038" DrawAspect="Content" ObjectID="_1505662411" r:id="rId395"/>
        </w:object>
      </w:r>
      <w:r w:rsidRPr="00752797">
        <w:rPr>
          <w:lang w:val="en-US"/>
        </w:rPr>
        <w:t xml:space="preserve"> and </w:t>
      </w:r>
      <w:r w:rsidR="00DD43CF" w:rsidRPr="00752797">
        <w:rPr>
          <w:position w:val="-8"/>
          <w:lang w:val="en-US"/>
        </w:rPr>
        <w:object w:dxaOrig="639" w:dyaOrig="300" w14:anchorId="3876D4B1">
          <v:shape id="_x0000_i5041" type="#_x0000_t75" style="width:33pt;height:15pt" o:ole="">
            <v:imagedata r:id="rId396" o:title=""/>
          </v:shape>
          <o:OLEObject Type="Embed" ProgID="Equation.DSMT4" ShapeID="_x0000_i5041" DrawAspect="Content" ObjectID="_1505662412" r:id="rId397"/>
        </w:object>
      </w:r>
      <w:r w:rsidRPr="00752797">
        <w:rPr>
          <w:lang w:val="en-US"/>
        </w:rPr>
        <w:t xml:space="preserve"> are obtained in a similar manner. Note that the total flux </w:t>
      </w:r>
      <w:r w:rsidR="00DD43CF" w:rsidRPr="00DD43CF">
        <w:rPr>
          <w:position w:val="-18"/>
          <w:lang w:val="en-US"/>
        </w:rPr>
        <w:object w:dxaOrig="600" w:dyaOrig="480" w14:anchorId="54D7B389">
          <v:shape id="_x0000_i5044" type="#_x0000_t75" style="width:30pt;height:24pt" o:ole="">
            <v:imagedata r:id="rId398" o:title=""/>
          </v:shape>
          <o:OLEObject Type="Embed" ProgID="Equation.DSMT4" ShapeID="_x0000_i5044" DrawAspect="Content" ObjectID="_1505662413" r:id="rId399"/>
        </w:object>
      </w:r>
      <w:r w:rsidRPr="00752797">
        <w:rPr>
          <w:lang w:val="en-US"/>
        </w:rPr>
        <w:t>at the cell boundaries thus reads</w:t>
      </w:r>
    </w:p>
    <w:p w14:paraId="31FAF137" w14:textId="70D374BD" w:rsidR="00594601" w:rsidRPr="00752797" w:rsidRDefault="00594601" w:rsidP="00594601">
      <w:pPr>
        <w:pStyle w:val="MTDisplayEquation"/>
        <w:rPr>
          <w:lang w:val="en-US"/>
        </w:rPr>
      </w:pPr>
      <w:r>
        <w:rPr>
          <w:lang w:val="en-US"/>
        </w:rPr>
        <w:tab/>
      </w:r>
      <w:r w:rsidR="00DD43CF" w:rsidRPr="00594601">
        <w:rPr>
          <w:position w:val="-44"/>
          <w:lang w:val="en-US"/>
        </w:rPr>
        <w:object w:dxaOrig="2500" w:dyaOrig="999" w14:anchorId="18B10BA1">
          <v:shape id="_x0000_i5047" type="#_x0000_t75" style="width:125.25pt;height:50.25pt" o:ole="">
            <v:imagedata r:id="rId400" o:title=""/>
          </v:shape>
          <o:OLEObject Type="Embed" ProgID="Equation.DSMT4" ShapeID="_x0000_i5047" DrawAspect="Content" ObjectID="_1505662414" r:id="rId401"/>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257048FA" w14:textId="77777777" w:rsidR="00A52150" w:rsidRPr="00752797" w:rsidRDefault="00A52150" w:rsidP="002603CC">
      <w:pPr>
        <w:rPr>
          <w:lang w:val="en-US"/>
        </w:rPr>
      </w:pPr>
    </w:p>
    <w:p w14:paraId="506B9B78" w14:textId="18DF431D" w:rsidR="00A52150" w:rsidRPr="00752797" w:rsidRDefault="00A52150" w:rsidP="002603CC">
      <w:pPr>
        <w:rPr>
          <w:rFonts w:cs="Tahoma"/>
          <w:lang w:val="en-US"/>
        </w:rPr>
      </w:pPr>
      <w:r w:rsidRPr="00752797">
        <w:rPr>
          <w:rFonts w:cs="Tahoma"/>
          <w:lang w:val="en-US"/>
        </w:rPr>
        <w:t>The predictor-corrector set is second order accurate in regions where the solution is smooth, and reduces locally to first order accuracy near discontinuities. Furthermore, the method remains mass conservative. Note that other flux limiters can be used instead of the minmod limiter. However, as the minmod limiter performed adequately, th</w:t>
      </w:r>
      <w:r w:rsidR="00594601">
        <w:rPr>
          <w:rFonts w:cs="Tahoma"/>
          <w:lang w:val="en-US"/>
        </w:rPr>
        <w:t>is has not been investigated. (f</w:t>
      </w:r>
      <w:r w:rsidRPr="00752797">
        <w:rPr>
          <w:rFonts w:cs="Tahoma"/>
          <w:lang w:val="en-US"/>
        </w:rPr>
        <w:t xml:space="preserve">or an overview of flux limiters see </w:t>
      </w:r>
      <w:r w:rsidRPr="00752797">
        <w:rPr>
          <w:rFonts w:cs="Tahoma"/>
          <w:lang w:val="en-US"/>
        </w:rPr>
        <w:fldChar w:fldCharType="begin"/>
      </w:r>
      <w:r w:rsidRPr="00752797">
        <w:rPr>
          <w:rFonts w:cs="Tahoma"/>
          <w:lang w:val="en-US"/>
        </w:rPr>
        <w:instrText xml:space="preserve"> ADDIN EN.CITE &lt;EndNote&gt;&lt;Cite ExcludeYear="1"&gt;&lt;Author&gt;Hirsch&lt;/Author&gt;&lt;Year&gt;2007&lt;/Year&gt;&lt;RecNum&gt;12&lt;/RecNum&gt;&lt;Suffix&gt;`, 2007&lt;/Suffix&gt;&lt;record&gt;&lt;rec-number&gt;12&lt;/rec-number&gt;&lt;foreign-keys&gt;&lt;key app="EN" db-id="e0d0xdee5dreeper2s75zpxuw0fwfp209fva"&gt;12&lt;/key&gt;&lt;/foreign-keys&gt;&lt;ref-type name="Book"&gt;6&lt;/ref-type&gt;&lt;contributors&gt;&lt;authors&gt;&lt;author&gt;Hirsch, Charles&lt;/author&gt;&lt;/authors&gt;&lt;/contributors&gt;&lt;titles&gt;&lt;title&gt;Numerical computation of internal &amp;amp; external flows&lt;/title&gt;&lt;/titles&gt;&lt;pages&gt;656&lt;/pages&gt;&lt;edition&gt;2nd&lt;/edition&gt;&lt;section&gt;456-458&lt;/section&gt;&lt;dates&gt;&lt;year&gt;2007&lt;/year&gt;&lt;/dates&gt;&lt;pub-location&gt;New York&lt;/pub-location&gt;&lt;publisher&gt;John Wiley &amp;amp; Sons&lt;/publisher&gt;&lt;isbn&gt;978-0-7506-6594-0&lt;/isbn&gt;&lt;urls&gt;&lt;/urls&gt;&lt;/record&gt;&lt;/Cite&gt;&lt;/EndNote&gt;</w:instrText>
      </w:r>
      <w:r w:rsidRPr="00752797">
        <w:rPr>
          <w:rFonts w:cs="Tahoma"/>
          <w:lang w:val="en-US"/>
        </w:rPr>
        <w:fldChar w:fldCharType="separate"/>
      </w:r>
      <w:r w:rsidRPr="00752797">
        <w:rPr>
          <w:rFonts w:cs="Tahoma"/>
          <w:lang w:val="en-US"/>
        </w:rPr>
        <w:t>Hirsch, 2007)</w:t>
      </w:r>
      <w:r w:rsidRPr="00752797">
        <w:rPr>
          <w:rFonts w:cs="Tahoma"/>
          <w:lang w:val="en-US"/>
        </w:rPr>
        <w:fldChar w:fldCharType="end"/>
      </w:r>
    </w:p>
    <w:p w14:paraId="4B3837EA" w14:textId="77777777" w:rsidR="00A52150" w:rsidRPr="00752797" w:rsidRDefault="00A52150" w:rsidP="00262C56">
      <w:pPr>
        <w:pStyle w:val="Heading8"/>
        <w:rPr>
          <w:lang w:val="en-US"/>
        </w:rPr>
      </w:pPr>
      <w:bookmarkStart w:id="798" w:name="_Toc249984916"/>
      <w:bookmarkStart w:id="799" w:name="_Toc249985009"/>
      <w:bookmarkStart w:id="800" w:name="_Toc431915816"/>
      <w:r w:rsidRPr="00752797">
        <w:rPr>
          <w:lang w:val="en-US"/>
        </w:rPr>
        <w:t>Local continuity equation</w:t>
      </w:r>
      <w:bookmarkEnd w:id="798"/>
      <w:bookmarkEnd w:id="799"/>
      <w:bookmarkEnd w:id="800"/>
    </w:p>
    <w:p w14:paraId="46C5E65F" w14:textId="77777777" w:rsidR="00A52150" w:rsidRDefault="00A52150" w:rsidP="002603CC">
      <w:pPr>
        <w:rPr>
          <w:lang w:val="en-US"/>
        </w:rPr>
      </w:pPr>
      <w:r w:rsidRPr="00752797">
        <w:rPr>
          <w:lang w:val="en-US"/>
        </w:rPr>
        <w:t>The depth averaged local continuity equation is given by</w:t>
      </w:r>
    </w:p>
    <w:p w14:paraId="6C86BC9E" w14:textId="77777777" w:rsidR="000534E1" w:rsidRDefault="000534E1" w:rsidP="002603CC">
      <w:pPr>
        <w:rPr>
          <w:lang w:val="en-US"/>
        </w:rPr>
      </w:pPr>
    </w:p>
    <w:p w14:paraId="07FEECB8" w14:textId="7B32664D" w:rsidR="000534E1" w:rsidRPr="00752797" w:rsidRDefault="000534E1" w:rsidP="000534E1">
      <w:pPr>
        <w:pStyle w:val="MTDisplayEquation"/>
        <w:rPr>
          <w:lang w:val="en-US"/>
        </w:rPr>
      </w:pPr>
      <w:r>
        <w:rPr>
          <w:lang w:val="en-US"/>
        </w:rPr>
        <w:tab/>
      </w:r>
      <w:r w:rsidR="00DD43CF" w:rsidRPr="00DD43CF">
        <w:rPr>
          <w:position w:val="-34"/>
          <w:lang w:val="en-US"/>
        </w:rPr>
        <w:object w:dxaOrig="4420" w:dyaOrig="760" w14:anchorId="4AF85070">
          <v:shape id="_x0000_i5050" type="#_x0000_t75" style="width:221.25pt;height:38.25pt" o:ole="">
            <v:imagedata r:id="rId402" o:title=""/>
          </v:shape>
          <o:OLEObject Type="Embed" ProgID="Equation.DSMT4" ShapeID="_x0000_i5050" DrawAspect="Content" ObjectID="_1505662415" r:id="rId403"/>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3123A69A" w14:textId="77777777" w:rsidR="00A52150" w:rsidRPr="00752797" w:rsidRDefault="00A52150" w:rsidP="002603CC">
      <w:pPr>
        <w:rPr>
          <w:lang w:val="en-US"/>
        </w:rPr>
      </w:pPr>
    </w:p>
    <w:p w14:paraId="35652771" w14:textId="77777777" w:rsidR="00A52150" w:rsidRDefault="00A52150" w:rsidP="002603CC">
      <w:pPr>
        <w:rPr>
          <w:rFonts w:cs="Tahoma"/>
          <w:lang w:val="en-US"/>
        </w:rPr>
      </w:pPr>
      <w:r w:rsidRPr="00752797">
        <w:rPr>
          <w:rFonts w:cs="Tahoma"/>
          <w:lang w:val="en-US"/>
        </w:rPr>
        <w:t>This equation is discretized using central differences</w:t>
      </w:r>
    </w:p>
    <w:p w14:paraId="32F7CCA8" w14:textId="77777777" w:rsidR="000534E1" w:rsidRDefault="000534E1" w:rsidP="002603CC">
      <w:pPr>
        <w:rPr>
          <w:rFonts w:cs="Tahoma"/>
          <w:lang w:val="en-US"/>
        </w:rPr>
      </w:pPr>
    </w:p>
    <w:p w14:paraId="67731D53" w14:textId="578B8A89" w:rsidR="000534E1" w:rsidRPr="00752797" w:rsidRDefault="000534E1" w:rsidP="000534E1">
      <w:pPr>
        <w:pStyle w:val="MTDisplayEquation"/>
        <w:rPr>
          <w:lang w:val="en-US"/>
        </w:rPr>
      </w:pPr>
      <w:r>
        <w:rPr>
          <w:lang w:val="en-US"/>
        </w:rPr>
        <w:tab/>
      </w:r>
      <w:r w:rsidR="00DD43CF" w:rsidRPr="00DD43CF">
        <w:rPr>
          <w:position w:val="-72"/>
          <w:lang w:val="en-US"/>
        </w:rPr>
        <w:object w:dxaOrig="5560" w:dyaOrig="1560" w14:anchorId="04FAA351">
          <v:shape id="_x0000_i5053" type="#_x0000_t75" style="width:278.25pt;height:78pt" o:ole="">
            <v:imagedata r:id="rId404" o:title=""/>
          </v:shape>
          <o:OLEObject Type="Embed" ProgID="Equation.DSMT4" ShapeID="_x0000_i5053" DrawAspect="Content" ObjectID="_1505662416" r:id="rId405"/>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747A9357" w14:textId="77777777" w:rsidR="000534E1" w:rsidRDefault="000534E1" w:rsidP="002603CC">
      <w:pPr>
        <w:rPr>
          <w:lang w:val="en-US"/>
        </w:rPr>
      </w:pPr>
    </w:p>
    <w:p w14:paraId="446AB27B" w14:textId="77830132" w:rsidR="00A52150" w:rsidRPr="00752797" w:rsidRDefault="00A52150" w:rsidP="002603CC">
      <w:pPr>
        <w:rPr>
          <w:rFonts w:cs="Tahoma"/>
          <w:lang w:val="en-US"/>
        </w:rPr>
      </w:pPr>
      <w:r w:rsidRPr="00752797">
        <w:rPr>
          <w:rFonts w:cs="Tahoma"/>
          <w:lang w:val="en-US"/>
        </w:rPr>
        <w:t>Missing grid variables</w:t>
      </w:r>
      <w:r w:rsidR="00DD43CF" w:rsidRPr="00DD43CF">
        <w:rPr>
          <w:rFonts w:cs="Tahoma"/>
          <w:position w:val="-18"/>
          <w:lang w:val="en-US"/>
        </w:rPr>
        <w:object w:dxaOrig="1080" w:dyaOrig="440" w14:anchorId="3191A930">
          <v:shape id="_x0000_i5056" type="#_x0000_t75" style="width:54pt;height:21.75pt" o:ole="">
            <v:imagedata r:id="rId406" o:title=""/>
          </v:shape>
          <o:OLEObject Type="Embed" ProgID="Equation.DSMT4" ShapeID="_x0000_i5056" DrawAspect="Content" ObjectID="_1505662417" r:id="rId407"/>
        </w:object>
      </w:r>
      <w:r w:rsidRPr="00752797">
        <w:rPr>
          <w:rFonts w:cs="Tahoma"/>
          <w:lang w:val="en-US"/>
        </w:rPr>
        <w:t xml:space="preserve"> are approximated with upwind interpolation. Because there is no separate time evolution equation for the pressure the local continuity equation will be used to setup a discrete set of poison type equations in which the pressures are the only unknown quantities.</w:t>
      </w:r>
    </w:p>
    <w:p w14:paraId="4C4DFF1C" w14:textId="77777777" w:rsidR="00A52150" w:rsidRPr="00752797" w:rsidRDefault="00A52150" w:rsidP="00262C56">
      <w:pPr>
        <w:pStyle w:val="Heading8"/>
        <w:rPr>
          <w:lang w:val="en-US"/>
        </w:rPr>
      </w:pPr>
      <w:bookmarkStart w:id="801" w:name="_Toc249984917"/>
      <w:bookmarkStart w:id="802" w:name="_Toc249985010"/>
      <w:bookmarkStart w:id="803" w:name="_Toc431915817"/>
      <w:r w:rsidRPr="00752797">
        <w:rPr>
          <w:lang w:val="en-US"/>
        </w:rPr>
        <w:t>Horizontal Momentum</w:t>
      </w:r>
      <w:bookmarkEnd w:id="801"/>
      <w:bookmarkEnd w:id="802"/>
      <w:bookmarkEnd w:id="803"/>
    </w:p>
    <w:p w14:paraId="6740BA9F" w14:textId="16A370D5" w:rsidR="00A52150" w:rsidRPr="00752797" w:rsidRDefault="00A52150" w:rsidP="002603CC">
      <w:pPr>
        <w:rPr>
          <w:lang w:val="en-US"/>
        </w:rPr>
      </w:pPr>
      <w:r w:rsidRPr="00752797">
        <w:rPr>
          <w:lang w:val="en-US"/>
        </w:rPr>
        <w:t xml:space="preserve">To obtain a conservative </w:t>
      </w:r>
      <w:r w:rsidR="00C87050">
        <w:rPr>
          <w:lang w:val="en-US"/>
        </w:rPr>
        <w:t>discretization</w:t>
      </w:r>
      <w:r w:rsidRPr="00752797">
        <w:rPr>
          <w:lang w:val="en-US"/>
        </w:rPr>
        <w:t xml:space="preserve"> of the momentum equation the approach from </w:t>
      </w:r>
      <w:r w:rsidRPr="00752797">
        <w:rPr>
          <w:lang w:val="en-US"/>
        </w:rPr>
        <w:fldChar w:fldCharType="begin"/>
      </w:r>
      <w:r w:rsidRPr="00752797">
        <w:rPr>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752797">
        <w:rPr>
          <w:lang w:val="en-US"/>
        </w:rPr>
        <w:fldChar w:fldCharType="separate"/>
      </w:r>
      <w:r w:rsidRPr="00752797">
        <w:rPr>
          <w:lang w:val="en-US"/>
        </w:rPr>
        <w:t>Stelling and Duinmeijer (2003)</w:t>
      </w:r>
      <w:r w:rsidRPr="00752797">
        <w:rPr>
          <w:lang w:val="en-US"/>
        </w:rPr>
        <w:fldChar w:fldCharType="end"/>
      </w:r>
      <w:r w:rsidRPr="00752797">
        <w:rPr>
          <w:lang w:val="en-US"/>
        </w:rPr>
        <w:t xml:space="preserve"> is followed. However, to improve the accuracy of the method the combined space-time </w:t>
      </w:r>
      <w:r w:rsidR="00C87050">
        <w:rPr>
          <w:lang w:val="en-US"/>
        </w:rPr>
        <w:t>discretization</w:t>
      </w:r>
      <w:r w:rsidRPr="00752797">
        <w:rPr>
          <w:lang w:val="en-US"/>
        </w:rPr>
        <w:t xml:space="preserve"> of the advection is done using a variant of the </w:t>
      </w:r>
      <w:r w:rsidRPr="00752797">
        <w:rPr>
          <w:lang w:val="en-US"/>
        </w:rPr>
        <w:fldChar w:fldCharType="begin"/>
      </w:r>
      <w:r w:rsidRPr="00752797">
        <w:rPr>
          <w:lang w:val="en-US"/>
        </w:rPr>
        <w:instrText xml:space="preserve"> ADDIN EN.CITE &lt;EndNote&gt;&lt;Cite&gt;&lt;Author&gt;MacCormack&lt;/Author&gt;&lt;Year&gt;1969&lt;/Year&gt;&lt;RecNum&gt;31&lt;/RecNum&gt;&lt;record&gt;&lt;rec-number&gt;31&lt;/rec-number&gt;&lt;foreign-keys&gt;&lt;key app="EN" db-id="e0d0xdee5dreeper2s75zpxuw0fwfp209fva"&gt;31&lt;/key&gt;&lt;/foreign-keys&gt;&lt;ref-type name="Conference Paper"&gt;47&lt;/ref-type&gt;&lt;contributors&gt;&lt;authors&gt;&lt;author&gt;MacCormack, R.W.&lt;/author&gt;&lt;/authors&gt;&lt;/contributors&gt;&lt;titles&gt;&lt;title&gt;The Effect of viscosity in hypervelocity impact cratering&lt;/title&gt;&lt;secondary-title&gt;AIAA Hyper velocity Impact Conference&lt;/secondary-title&gt;&lt;/titles&gt;&lt;volume&gt;Paper 69-354&lt;/volume&gt;&lt;dates&gt;&lt;year&gt;1969&lt;/year&gt;&lt;/dates&gt;&lt;urls&gt;&lt;/urls&gt;&lt;/record&gt;&lt;/Cite&gt;&lt;/EndNote&gt;</w:instrText>
      </w:r>
      <w:r w:rsidRPr="00752797">
        <w:rPr>
          <w:lang w:val="en-US"/>
        </w:rPr>
        <w:fldChar w:fldCharType="separate"/>
      </w:r>
      <w:r w:rsidRPr="00752797">
        <w:rPr>
          <w:lang w:val="en-US"/>
        </w:rPr>
        <w:t>MacCormack (1969)</w:t>
      </w:r>
      <w:r w:rsidRPr="00752797">
        <w:rPr>
          <w:lang w:val="en-US"/>
        </w:rPr>
        <w:fldChar w:fldCharType="end"/>
      </w:r>
      <w:r w:rsidRPr="00752797">
        <w:rPr>
          <w:lang w:val="en-US"/>
        </w:rPr>
        <w:t xml:space="preserve"> is used. This scheme consists of a first order predictor step and a flux limited corrector step. The hydrostatic pressure is integrated using the midpoint rule and central differences, while the source terms and the turbulent stresses are integrated using an explicit Euler time integration. Formally the time integration is therefore first order accurate, but in regions where the turbulent stresses are negligible the scheme is of almost second order accuracy.</w:t>
      </w:r>
    </w:p>
    <w:p w14:paraId="394463B8" w14:textId="77777777" w:rsidR="00734E22" w:rsidRPr="00752797" w:rsidRDefault="00734E22" w:rsidP="002603CC">
      <w:pPr>
        <w:rPr>
          <w:lang w:val="en-US"/>
        </w:rPr>
      </w:pPr>
    </w:p>
    <w:p w14:paraId="0FB24A49" w14:textId="4ECA0E1B" w:rsidR="00A52150" w:rsidRDefault="00A52150" w:rsidP="002603CC">
      <w:pPr>
        <w:rPr>
          <w:lang w:val="en-US"/>
        </w:rPr>
      </w:pPr>
      <w:r w:rsidRPr="00752797">
        <w:rPr>
          <w:lang w:val="en-US"/>
        </w:rPr>
        <w:t xml:space="preserve">The depth averaged horizontal momentum equation for </w:t>
      </w:r>
      <w:r w:rsidR="00DD43CF" w:rsidRPr="00DD43CF">
        <w:rPr>
          <w:position w:val="-6"/>
          <w:lang w:val="en-US"/>
        </w:rPr>
        <w:object w:dxaOrig="460" w:dyaOrig="279" w14:anchorId="4B38C343">
          <v:shape id="_x0000_i5059" type="#_x0000_t75" style="width:23.25pt;height:14.25pt" o:ole="">
            <v:imagedata r:id="rId408" o:title=""/>
          </v:shape>
          <o:OLEObject Type="Embed" ProgID="Equation.DSMT4" ShapeID="_x0000_i5059" DrawAspect="Content" ObjectID="_1505662418" r:id="rId409"/>
        </w:object>
      </w:r>
      <w:r w:rsidRPr="00752797">
        <w:rPr>
          <w:lang w:val="en-US"/>
        </w:rPr>
        <w:t>is given by</w:t>
      </w:r>
    </w:p>
    <w:p w14:paraId="172C626A" w14:textId="77777777" w:rsidR="00C87050" w:rsidRDefault="00C87050" w:rsidP="002603CC">
      <w:pPr>
        <w:rPr>
          <w:lang w:val="en-US"/>
        </w:rPr>
      </w:pPr>
    </w:p>
    <w:p w14:paraId="1CC8377B" w14:textId="1F4E9FA2" w:rsidR="00C87050" w:rsidRPr="00752797" w:rsidRDefault="00C87050" w:rsidP="00C87050">
      <w:pPr>
        <w:pStyle w:val="MTDisplayEquation"/>
        <w:rPr>
          <w:lang w:val="en-US"/>
        </w:rPr>
      </w:pPr>
      <w:r>
        <w:rPr>
          <w:lang w:val="en-US"/>
        </w:rPr>
        <w:lastRenderedPageBreak/>
        <w:tab/>
      </w:r>
      <w:r w:rsidR="00DD43CF" w:rsidRPr="00DD43CF">
        <w:rPr>
          <w:position w:val="-28"/>
          <w:lang w:val="en-US"/>
        </w:rPr>
        <w:object w:dxaOrig="7600" w:dyaOrig="660" w14:anchorId="1D173D01">
          <v:shape id="_x0000_i5062" type="#_x0000_t75" style="width:380.25pt;height:33pt" o:ole="">
            <v:imagedata r:id="rId410" o:title=""/>
          </v:shape>
          <o:OLEObject Type="Embed" ProgID="Equation.DSMT4" ShapeID="_x0000_i5062" DrawAspect="Content" ObjectID="_1505662419" r:id="rId411"/>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01B8B149" w14:textId="77777777" w:rsidR="00A52150" w:rsidRPr="00752797" w:rsidRDefault="00A52150" w:rsidP="002603CC">
      <w:pPr>
        <w:rPr>
          <w:lang w:val="en-US"/>
        </w:rPr>
      </w:pPr>
    </w:p>
    <w:p w14:paraId="2575E77B" w14:textId="4F20F146" w:rsidR="00A52150" w:rsidRPr="00752797" w:rsidRDefault="00A52150" w:rsidP="002603CC">
      <w:pPr>
        <w:rPr>
          <w:rFonts w:cs="Tahoma"/>
          <w:lang w:val="en-US"/>
        </w:rPr>
      </w:pPr>
      <w:r w:rsidRPr="00752797">
        <w:rPr>
          <w:rFonts w:cs="Tahoma"/>
          <w:lang w:val="en-US"/>
        </w:rPr>
        <w:t>A first order accurate predictor step in time and space is then given as</w:t>
      </w:r>
      <w:r w:rsidR="00C87050">
        <w:rPr>
          <w:rFonts w:cs="Tahoma"/>
          <w:lang w:val="en-US"/>
        </w:rPr>
        <w:t>:</w:t>
      </w:r>
    </w:p>
    <w:p w14:paraId="373E28BC" w14:textId="77777777" w:rsidR="00A52150" w:rsidRDefault="00A52150" w:rsidP="002603CC">
      <w:pPr>
        <w:rPr>
          <w:rFonts w:cs="Tahoma"/>
          <w:lang w:val="en-US"/>
        </w:rPr>
      </w:pPr>
    </w:p>
    <w:p w14:paraId="3DD4FD25" w14:textId="264ED8FA" w:rsidR="00C87050" w:rsidRPr="00752797" w:rsidRDefault="00C87050" w:rsidP="00C87050">
      <w:pPr>
        <w:pStyle w:val="MTDisplayEquation"/>
        <w:rPr>
          <w:lang w:val="en-US"/>
        </w:rPr>
      </w:pPr>
      <w:r>
        <w:rPr>
          <w:lang w:val="en-US"/>
        </w:rPr>
        <w:tab/>
      </w:r>
      <w:r w:rsidR="00DD43CF" w:rsidRPr="00C87050">
        <w:rPr>
          <w:position w:val="-78"/>
          <w:lang w:val="en-US"/>
        </w:rPr>
        <w:object w:dxaOrig="7900" w:dyaOrig="1680" w14:anchorId="0AE9C107">
          <v:shape id="_x0000_i5065" type="#_x0000_t75" style="width:395.25pt;height:84pt" o:ole="">
            <v:imagedata r:id="rId412" o:title=""/>
          </v:shape>
          <o:OLEObject Type="Embed" ProgID="Equation.DSMT4" ShapeID="_x0000_i5065" DrawAspect="Content" ObjectID="_1505662420" r:id="rId413"/>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2C85D721" w14:textId="77777777" w:rsidR="00A52150" w:rsidRPr="00752797" w:rsidRDefault="00A52150" w:rsidP="002603CC">
      <w:pPr>
        <w:rPr>
          <w:lang w:val="en-US"/>
        </w:rPr>
      </w:pPr>
    </w:p>
    <w:p w14:paraId="259ACC74" w14:textId="3E36DD0B" w:rsidR="00A52150" w:rsidRDefault="00A52150" w:rsidP="002603CC">
      <w:pPr>
        <w:rPr>
          <w:lang w:val="en-US"/>
        </w:rPr>
      </w:pPr>
      <w:r w:rsidRPr="00752797">
        <w:rPr>
          <w:lang w:val="en-US"/>
        </w:rPr>
        <w:t xml:space="preserve">Here </w:t>
      </w:r>
      <w:r w:rsidRPr="00C87050">
        <w:rPr>
          <w:i/>
          <w:lang w:val="en-US"/>
        </w:rPr>
        <w:t>Pr</w:t>
      </w:r>
      <w:r w:rsidRPr="00752797">
        <w:rPr>
          <w:lang w:val="en-US"/>
        </w:rPr>
        <w:t xml:space="preserve"> represents a </w:t>
      </w:r>
      <w:r w:rsidR="00C87050">
        <w:rPr>
          <w:lang w:val="en-US"/>
        </w:rPr>
        <w:t>discretization</w:t>
      </w:r>
      <w:r w:rsidRPr="00752797">
        <w:rPr>
          <w:lang w:val="en-US"/>
        </w:rPr>
        <w:t xml:space="preserve"> of the dynamic pressure; </w:t>
      </w:r>
      <w:r w:rsidRPr="00C87050">
        <w:rPr>
          <w:i/>
          <w:lang w:val="en-US"/>
        </w:rPr>
        <w:t>T</w:t>
      </w:r>
      <w:r w:rsidRPr="00752797">
        <w:rPr>
          <w:lang w:val="en-US"/>
        </w:rPr>
        <w:t xml:space="preserve"> the effect of (turbulent) viscosity and </w:t>
      </w:r>
      <w:r w:rsidRPr="00C87050">
        <w:rPr>
          <w:i/>
          <w:lang w:val="en-US"/>
        </w:rPr>
        <w:t>S</w:t>
      </w:r>
      <w:r w:rsidRPr="00752797">
        <w:rPr>
          <w:lang w:val="en-US"/>
        </w:rPr>
        <w:t xml:space="preserve"> </w:t>
      </w:r>
      <w:proofErr w:type="gramStart"/>
      <w:r w:rsidRPr="00752797">
        <w:rPr>
          <w:lang w:val="en-US"/>
        </w:rPr>
        <w:t>includes</w:t>
      </w:r>
      <w:proofErr w:type="gramEnd"/>
      <w:r w:rsidRPr="00752797">
        <w:rPr>
          <w:lang w:val="en-US"/>
        </w:rPr>
        <w:t xml:space="preserve"> all other source terms. The </w:t>
      </w:r>
      <w:r w:rsidR="00C87050">
        <w:rPr>
          <w:lang w:val="en-US"/>
        </w:rPr>
        <w:t>discretization</w:t>
      </w:r>
      <w:r w:rsidRPr="00752797">
        <w:rPr>
          <w:lang w:val="en-US"/>
        </w:rPr>
        <w:t xml:space="preserve"> of the (turbulent) viscous terms is given by central differences:</w:t>
      </w:r>
    </w:p>
    <w:p w14:paraId="0E92D0C0" w14:textId="77777777" w:rsidR="00C87050" w:rsidRDefault="00C87050" w:rsidP="002603CC">
      <w:pPr>
        <w:rPr>
          <w:lang w:val="en-US"/>
        </w:rPr>
      </w:pPr>
    </w:p>
    <w:p w14:paraId="42134088" w14:textId="39E6C178" w:rsidR="008F7C19" w:rsidRPr="00752797" w:rsidRDefault="008F7C19" w:rsidP="008F7C19">
      <w:pPr>
        <w:pStyle w:val="MTDisplayEquation"/>
        <w:rPr>
          <w:lang w:val="en-US"/>
        </w:rPr>
      </w:pPr>
      <w:r>
        <w:rPr>
          <w:lang w:val="en-US"/>
        </w:rPr>
        <w:tab/>
      </w:r>
      <w:r w:rsidR="00DD43CF" w:rsidRPr="00DD43CF">
        <w:rPr>
          <w:position w:val="-140"/>
          <w:lang w:val="en-US"/>
        </w:rPr>
        <w:object w:dxaOrig="7320" w:dyaOrig="2920" w14:anchorId="6D879832">
          <v:shape id="_x0000_i5068" type="#_x0000_t75" style="width:366pt;height:146.25pt" o:ole="">
            <v:imagedata r:id="rId414" o:title=""/>
          </v:shape>
          <o:OLEObject Type="Embed" ProgID="Equation.DSMT4" ShapeID="_x0000_i5068" DrawAspect="Content" ObjectID="_1505662421" r:id="rId415"/>
        </w:object>
      </w:r>
      <w:r>
        <w:rPr>
          <w:lang w:val="en-US"/>
        </w:rPr>
        <w:t xml:space="preserve"> </w:t>
      </w:r>
      <w:r>
        <w:rPr>
          <w:lang w:val="en-US"/>
        </w:rPr>
        <w:tab/>
      </w:r>
      <w:r>
        <w:rPr>
          <w:lang w:val="en-US"/>
        </w:rPr>
        <w:fldChar w:fldCharType="begin"/>
      </w:r>
      <w:r>
        <w:rPr>
          <w:lang w:val="en-US"/>
        </w:rPr>
        <w:instrText xml:space="preserve"> MACROBUTTON MTPlaceRef \* MERGEFORMAT </w:instrText>
      </w:r>
      <w:bookmarkStart w:id="804" w:name="ZEqnNum179922"/>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bookmarkEnd w:id="804"/>
      <w:r>
        <w:rPr>
          <w:lang w:val="en-US"/>
        </w:rPr>
        <w:fldChar w:fldCharType="end"/>
      </w:r>
    </w:p>
    <w:p w14:paraId="3E57165E" w14:textId="2B27EB4F" w:rsidR="00A52150" w:rsidRPr="00752797" w:rsidRDefault="00A52150" w:rsidP="002603CC">
      <w:pPr>
        <w:rPr>
          <w:rFonts w:cs="Tahoma"/>
          <w:lang w:val="en-US"/>
        </w:rPr>
      </w:pPr>
      <w:r w:rsidRPr="00752797">
        <w:rPr>
          <w:rFonts w:cs="Tahoma"/>
          <w:lang w:val="en-US"/>
        </w:rPr>
        <w:t xml:space="preserve">Here </w:t>
      </w:r>
      <w:r w:rsidR="00DD43CF" w:rsidRPr="00752797">
        <w:rPr>
          <w:rFonts w:cs="Tahoma"/>
          <w:position w:val="-12"/>
          <w:lang w:val="en-US"/>
        </w:rPr>
        <w:object w:dxaOrig="560" w:dyaOrig="340" w14:anchorId="54AE91DF">
          <v:shape id="_x0000_i5071" type="#_x0000_t75" style="width:27.75pt;height:16.5pt" o:ole="">
            <v:imagedata r:id="rId416" o:title=""/>
          </v:shape>
          <o:OLEObject Type="Embed" ProgID="Equation.DSMT4" ShapeID="_x0000_i5071" DrawAspect="Content" ObjectID="_1505662422" r:id="rId417"/>
        </w:object>
      </w:r>
      <w:r w:rsidRPr="00752797">
        <w:rPr>
          <w:rFonts w:cs="Tahoma"/>
          <w:lang w:val="en-US"/>
        </w:rPr>
        <w:t xml:space="preserve"> and </w:t>
      </w:r>
      <w:r w:rsidR="00DD43CF" w:rsidRPr="00752797">
        <w:rPr>
          <w:rFonts w:cs="Tahoma"/>
          <w:position w:val="-12"/>
          <w:lang w:val="en-US"/>
        </w:rPr>
        <w:object w:dxaOrig="660" w:dyaOrig="400" w14:anchorId="2CD5CD93">
          <v:shape id="_x0000_i5074" type="#_x0000_t75" style="width:31.5pt;height:20.25pt" o:ole="">
            <v:imagedata r:id="rId418" o:title=""/>
          </v:shape>
          <o:OLEObject Type="Embed" ProgID="Equation.DSMT4" ShapeID="_x0000_i5074" DrawAspect="Content" ObjectID="_1505662423" r:id="rId419"/>
        </w:object>
      </w:r>
      <w:r w:rsidRPr="00752797">
        <w:rPr>
          <w:rFonts w:cs="Tahoma"/>
          <w:lang w:val="en-US"/>
        </w:rPr>
        <w:t xml:space="preserve"> are obtained from the surrounding points by simple linear interpolation.</w:t>
      </w:r>
    </w:p>
    <w:p w14:paraId="2E01EBE4" w14:textId="77777777" w:rsidR="00A52150" w:rsidRPr="00752797" w:rsidRDefault="00A52150" w:rsidP="002603CC">
      <w:pPr>
        <w:rPr>
          <w:rFonts w:cs="Tahoma"/>
          <w:lang w:val="en-US"/>
        </w:rPr>
      </w:pPr>
    </w:p>
    <w:p w14:paraId="1AC35835" w14:textId="77777777" w:rsidR="00A52150" w:rsidRDefault="00A52150" w:rsidP="002603CC">
      <w:pPr>
        <w:rPr>
          <w:lang w:val="en-US"/>
        </w:rPr>
      </w:pPr>
      <w:r w:rsidRPr="00752797">
        <w:rPr>
          <w:lang w:val="en-US"/>
        </w:rPr>
        <w:t>Due to the incompressible flow assumption the dynamic pressure does not have a separate time evolution equation, but instead it satisfies an elliptical equation in space. As such its effect cannot be calculated explicitly using values at the previous time level. However to improve the accuracy of the predictor step the effect of the dynamic pressure is included explicitly. To do this first the unknown pressure is decomposed as:</w:t>
      </w:r>
    </w:p>
    <w:p w14:paraId="502800EB" w14:textId="77777777" w:rsidR="008F7C19" w:rsidRDefault="008F7C19" w:rsidP="002603CC">
      <w:pPr>
        <w:rPr>
          <w:lang w:val="en-US"/>
        </w:rPr>
      </w:pPr>
    </w:p>
    <w:p w14:paraId="29B8181B" w14:textId="6498D97B" w:rsidR="008F7C19" w:rsidRPr="00752797" w:rsidRDefault="008F7C19" w:rsidP="008F7C19">
      <w:pPr>
        <w:pStyle w:val="MTDisplayEquation"/>
        <w:rPr>
          <w:lang w:val="en-US"/>
        </w:rPr>
      </w:pPr>
      <w:r>
        <w:rPr>
          <w:lang w:val="en-US"/>
        </w:rPr>
        <w:tab/>
      </w:r>
      <w:r w:rsidR="00DD43CF" w:rsidRPr="008F7C19">
        <w:rPr>
          <w:position w:val="-14"/>
          <w:lang w:val="en-US"/>
        </w:rPr>
        <w:object w:dxaOrig="2000" w:dyaOrig="440" w14:anchorId="54C7FA4E">
          <v:shape id="_x0000_i5077" type="#_x0000_t75" style="width:99.75pt;height:21.75pt" o:ole="">
            <v:imagedata r:id="rId420" o:title=""/>
          </v:shape>
          <o:OLEObject Type="Embed" ProgID="Equation.DSMT4" ShapeID="_x0000_i5077" DrawAspect="Content" ObjectID="_1505662424" r:id="rId421"/>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531B9C94" w14:textId="77777777" w:rsidR="00A52150" w:rsidRPr="00752797" w:rsidRDefault="00A52150" w:rsidP="002603CC">
      <w:pPr>
        <w:rPr>
          <w:lang w:val="en-US"/>
        </w:rPr>
      </w:pPr>
    </w:p>
    <w:p w14:paraId="1F371425" w14:textId="7072F06A" w:rsidR="008F7C19" w:rsidRDefault="00A52150" w:rsidP="002603CC">
      <w:pPr>
        <w:rPr>
          <w:lang w:val="en-US"/>
        </w:rPr>
      </w:pPr>
      <w:proofErr w:type="gramStart"/>
      <w:r w:rsidRPr="00752797">
        <w:rPr>
          <w:rFonts w:cs="Tahoma"/>
          <w:lang w:val="en-US"/>
        </w:rPr>
        <w:t>where</w:t>
      </w:r>
      <w:proofErr w:type="gramEnd"/>
      <w:r w:rsidRPr="00752797">
        <w:rPr>
          <w:rFonts w:cs="Tahoma"/>
          <w:lang w:val="en-US"/>
        </w:rPr>
        <w:t xml:space="preserve"> the difference in pressure</w:t>
      </w:r>
      <w:r w:rsidR="00DD43CF" w:rsidRPr="00752797">
        <w:rPr>
          <w:rFonts w:cs="Tahoma"/>
          <w:position w:val="-10"/>
          <w:lang w:val="en-US"/>
        </w:rPr>
        <w:object w:dxaOrig="580" w:dyaOrig="320" w14:anchorId="5FFD46DA">
          <v:shape id="_x0000_i5080" type="#_x0000_t75" style="width:29.25pt;height:15.75pt" o:ole="">
            <v:imagedata r:id="rId422" o:title=""/>
          </v:shape>
          <o:OLEObject Type="Embed" ProgID="Equation.DSMT4" ShapeID="_x0000_i5080" DrawAspect="Content" ObjectID="_1505662425" r:id="rId423"/>
        </w:object>
      </w:r>
      <w:r w:rsidRPr="00752797">
        <w:rPr>
          <w:rFonts w:cs="Tahoma"/>
          <w:lang w:val="en-US"/>
        </w:rPr>
        <w:t xml:space="preserve"> is generally small. </w:t>
      </w:r>
      <w:r w:rsidRPr="00752797">
        <w:rPr>
          <w:lang w:val="en-US"/>
        </w:rPr>
        <w:t>In the predictor step the effect of the pressure is included explicitly using</w:t>
      </w:r>
      <w:r w:rsidR="00DD43CF" w:rsidRPr="00752797">
        <w:rPr>
          <w:position w:val="-10"/>
          <w:lang w:val="en-US"/>
        </w:rPr>
        <w:object w:dxaOrig="420" w:dyaOrig="320" w14:anchorId="564F98AA">
          <v:shape id="_x0000_i5083" type="#_x0000_t75" style="width:20.25pt;height:15.75pt" o:ole="">
            <v:imagedata r:id="rId424" o:title=""/>
          </v:shape>
          <o:OLEObject Type="Embed" ProgID="Equation.DSMT4" ShapeID="_x0000_i5083" DrawAspect="Content" ObjectID="_1505662426" r:id="rId425"/>
        </w:object>
      </w:r>
      <w:r w:rsidRPr="00752797">
        <w:rPr>
          <w:lang w:val="en-US"/>
        </w:rPr>
        <w:t xml:space="preserve">. In the corrector step the full Poisson equation is then solved </w:t>
      </w:r>
      <w:proofErr w:type="gramStart"/>
      <w:r w:rsidRPr="00752797">
        <w:rPr>
          <w:lang w:val="en-US"/>
        </w:rPr>
        <w:t xml:space="preserve">for </w:t>
      </w:r>
      <w:proofErr w:type="gramEnd"/>
      <w:r w:rsidR="00DD43CF" w:rsidRPr="00752797">
        <w:rPr>
          <w:position w:val="-10"/>
          <w:lang w:val="en-US"/>
        </w:rPr>
        <w:object w:dxaOrig="580" w:dyaOrig="320" w14:anchorId="0B0EBD6D">
          <v:shape id="_x0000_i5086" type="#_x0000_t75" style="width:29.25pt;height:15.75pt" o:ole="">
            <v:imagedata r:id="rId426" o:title=""/>
          </v:shape>
          <o:OLEObject Type="Embed" ProgID="Equation.DSMT4" ShapeID="_x0000_i5086" DrawAspect="Content" ObjectID="_1505662427" r:id="rId427"/>
        </w:object>
      </w:r>
      <w:r w:rsidRPr="00752797">
        <w:rPr>
          <w:lang w:val="en-US"/>
        </w:rPr>
        <w:t>. The pressure term in the predictor step is thus given as</w:t>
      </w:r>
      <w:r w:rsidR="008F7C19">
        <w:rPr>
          <w:lang w:val="en-US"/>
        </w:rPr>
        <w:t>:</w:t>
      </w:r>
    </w:p>
    <w:p w14:paraId="43204854" w14:textId="77777777" w:rsidR="008F7C19" w:rsidRDefault="008F7C19" w:rsidP="002603CC">
      <w:pPr>
        <w:rPr>
          <w:lang w:val="en-US"/>
        </w:rPr>
      </w:pPr>
    </w:p>
    <w:p w14:paraId="7CBA9E3E" w14:textId="56DC290F" w:rsidR="008F7C19" w:rsidRDefault="008F7C19" w:rsidP="008F7C19">
      <w:pPr>
        <w:pStyle w:val="MTDisplayEquation"/>
        <w:rPr>
          <w:lang w:val="en-US"/>
        </w:rPr>
      </w:pPr>
      <w:r>
        <w:rPr>
          <w:lang w:val="en-US"/>
        </w:rPr>
        <w:tab/>
      </w:r>
      <w:r w:rsidR="00DD43CF" w:rsidRPr="00DD43CF">
        <w:rPr>
          <w:position w:val="-24"/>
          <w:lang w:val="en-US"/>
        </w:rPr>
        <w:object w:dxaOrig="8900" w:dyaOrig="740" w14:anchorId="64B2D6B0">
          <v:shape id="_x0000_i5089" type="#_x0000_t75" style="width:444.75pt;height:36.75pt" o:ole="">
            <v:imagedata r:id="rId428" o:title=""/>
          </v:shape>
          <o:OLEObject Type="Embed" ProgID="Equation.DSMT4" ShapeID="_x0000_i5089" DrawAspect="Content" ObjectID="_1505662428" r:id="rId429"/>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33DDA612" w14:textId="77777777" w:rsidR="00A52150" w:rsidRPr="00752797" w:rsidRDefault="00A52150" w:rsidP="002603CC">
      <w:pPr>
        <w:rPr>
          <w:lang w:val="en-US"/>
        </w:rPr>
      </w:pPr>
    </w:p>
    <w:p w14:paraId="5938CDCA" w14:textId="367DC0F7" w:rsidR="00A52150" w:rsidRPr="00752797" w:rsidRDefault="00A52150" w:rsidP="002603CC">
      <w:pPr>
        <w:rPr>
          <w:lang w:val="en-US"/>
        </w:rPr>
      </w:pPr>
      <w:r w:rsidRPr="00752797">
        <w:rPr>
          <w:lang w:val="en-US"/>
        </w:rPr>
        <w:lastRenderedPageBreak/>
        <w:t xml:space="preserve">Here </w:t>
      </w:r>
      <w:r w:rsidR="00DD43CF" w:rsidRPr="00DD43CF">
        <w:rPr>
          <w:position w:val="-14"/>
          <w:lang w:val="en-US"/>
        </w:rPr>
        <w:object w:dxaOrig="520" w:dyaOrig="440" w14:anchorId="4F9BB2E1">
          <v:shape id="_x0000_i5092" type="#_x0000_t75" style="width:26.25pt;height:21.75pt" o:ole="">
            <v:imagedata r:id="rId430" o:title=""/>
          </v:shape>
          <o:OLEObject Type="Embed" ProgID="Equation.DSMT4" ShapeID="_x0000_i5092" DrawAspect="Content" ObjectID="_1505662429" r:id="rId431"/>
        </w:object>
      </w:r>
      <w:r w:rsidRPr="00752797">
        <w:rPr>
          <w:lang w:val="en-US"/>
        </w:rPr>
        <w:t>represents the average pressure over the vertical which is approximated with</w:t>
      </w:r>
      <w:r w:rsidR="00DD43CF" w:rsidRPr="00752797">
        <w:rPr>
          <w:position w:val="-10"/>
          <w:lang w:val="en-US"/>
        </w:rPr>
        <w:object w:dxaOrig="1240" w:dyaOrig="320" w14:anchorId="7AEFB4FB">
          <v:shape id="_x0000_i5095" type="#_x0000_t75" style="width:62.25pt;height:15.75pt" o:ole="">
            <v:imagedata r:id="rId432" o:title=""/>
          </v:shape>
          <o:OLEObject Type="Embed" ProgID="Equation.DSMT4" ShapeID="_x0000_i5095" DrawAspect="Content" ObjectID="_1505662430" r:id="rId433"/>
        </w:object>
      </w:r>
      <w:r w:rsidRPr="00752797">
        <w:rPr>
          <w:lang w:val="en-US"/>
        </w:rPr>
        <w:t xml:space="preserve">, in which </w:t>
      </w:r>
      <w:r w:rsidR="00DD43CF" w:rsidRPr="00752797">
        <w:rPr>
          <w:position w:val="-10"/>
          <w:lang w:val="en-US"/>
        </w:rPr>
        <w:object w:dxaOrig="480" w:dyaOrig="320" w14:anchorId="34F060BB">
          <v:shape id="_x0000_i5098" type="#_x0000_t75" style="width:24pt;height:15.75pt" o:ole="">
            <v:imagedata r:id="rId434" o:title=""/>
          </v:shape>
          <o:OLEObject Type="Embed" ProgID="Equation.DSMT4" ShapeID="_x0000_i5098" DrawAspect="Content" ObjectID="_1505662431" r:id="rId435"/>
        </w:object>
      </w:r>
      <w:r w:rsidRPr="00752797">
        <w:rPr>
          <w:lang w:val="en-US"/>
        </w:rPr>
        <w:t xml:space="preserve"> is the pressure at the bottom. Furthermore </w:t>
      </w:r>
      <w:r w:rsidR="00DD43CF" w:rsidRPr="00752797">
        <w:rPr>
          <w:position w:val="-12"/>
          <w:lang w:val="en-US"/>
        </w:rPr>
        <w:object w:dxaOrig="480" w:dyaOrig="340" w14:anchorId="0BE5F3DE">
          <v:shape id="_x0000_i5101" type="#_x0000_t75" style="width:24pt;height:16.5pt" o:ole="">
            <v:imagedata r:id="rId436" o:title=""/>
          </v:shape>
          <o:OLEObject Type="Embed" ProgID="Equation.DSMT4" ShapeID="_x0000_i5101" DrawAspect="Content" ObjectID="_1505662432" r:id="rId437"/>
        </w:object>
      </w:r>
      <w:r w:rsidRPr="00752797">
        <w:rPr>
          <w:lang w:val="en-US"/>
        </w:rPr>
        <w:t xml:space="preserve"> is given as</w:t>
      </w:r>
      <w:r w:rsidR="00DD43CF" w:rsidRPr="00752797">
        <w:rPr>
          <w:position w:val="-14"/>
          <w:lang w:val="en-US"/>
        </w:rPr>
        <w:object w:dxaOrig="1980" w:dyaOrig="380" w14:anchorId="57A48084">
          <v:shape id="_x0000_i5104" type="#_x0000_t75" style="width:96pt;height:16.5pt" o:ole="">
            <v:imagedata r:id="rId438" o:title=""/>
          </v:shape>
          <o:OLEObject Type="Embed" ProgID="Equation.DSMT4" ShapeID="_x0000_i5104" DrawAspect="Content" ObjectID="_1505662433" r:id="rId439"/>
        </w:object>
      </w:r>
      <w:r w:rsidRPr="00752797">
        <w:rPr>
          <w:lang w:val="en-US"/>
        </w:rPr>
        <w:t>.</w:t>
      </w:r>
    </w:p>
    <w:p w14:paraId="733BA2A2" w14:textId="77777777" w:rsidR="00A52150" w:rsidRPr="00752797" w:rsidRDefault="00A52150" w:rsidP="002603CC">
      <w:pPr>
        <w:rPr>
          <w:rFonts w:cs="Tahoma"/>
          <w:lang w:val="en-US"/>
        </w:rPr>
      </w:pPr>
    </w:p>
    <w:p w14:paraId="51DB2267" w14:textId="18E4BE72" w:rsidR="00A52150" w:rsidRDefault="00A52150" w:rsidP="002603CC">
      <w:pPr>
        <w:rPr>
          <w:rFonts w:cs="Tahoma"/>
          <w:lang w:val="en-US"/>
        </w:rPr>
      </w:pPr>
      <w:r w:rsidRPr="00752797">
        <w:rPr>
          <w:rFonts w:cs="Tahoma"/>
          <w:lang w:val="en-US"/>
        </w:rPr>
        <w:t xml:space="preserve">Currently </w:t>
      </w:r>
      <w:r w:rsidR="005B0370">
        <w:rPr>
          <w:rFonts w:cs="Tahoma"/>
          <w:lang w:val="en-US"/>
        </w:rPr>
        <w:fldChar w:fldCharType="begin"/>
      </w:r>
      <w:r w:rsidR="005B0370">
        <w:rPr>
          <w:rFonts w:cs="Tahoma"/>
          <w:lang w:val="en-US"/>
        </w:rPr>
        <w:instrText xml:space="preserve"> GOTOBUTTON ZEqnNum179922  \* MERGEFORMAT </w:instrText>
      </w:r>
      <w:r w:rsidR="005B0370">
        <w:rPr>
          <w:rFonts w:cs="Tahoma"/>
          <w:lang w:val="en-US"/>
        </w:rPr>
        <w:fldChar w:fldCharType="begin"/>
      </w:r>
      <w:r w:rsidR="005B0370">
        <w:rPr>
          <w:rFonts w:cs="Tahoma"/>
          <w:lang w:val="en-US"/>
        </w:rPr>
        <w:instrText xml:space="preserve"> REF ZEqnNum179922 \* Charformat \! \* MERGEFORMAT </w:instrText>
      </w:r>
      <w:r w:rsidR="005B0370">
        <w:rPr>
          <w:rFonts w:cs="Tahoma"/>
          <w:lang w:val="en-US"/>
        </w:rPr>
        <w:fldChar w:fldCharType="separate"/>
      </w:r>
      <w:r w:rsidR="002E51A3" w:rsidRPr="002E51A3">
        <w:rPr>
          <w:rFonts w:cs="Tahoma"/>
          <w:lang w:val="en-US"/>
        </w:rPr>
        <w:instrText>(C.</w:instrText>
      </w:r>
      <w:r w:rsidR="002E51A3" w:rsidRPr="00E32CB9">
        <w:rPr>
          <w:rFonts w:cs="Tahoma"/>
          <w:lang w:val="en-US"/>
        </w:rPr>
        <w:instrText>4)</w:instrText>
      </w:r>
      <w:r w:rsidR="005B0370">
        <w:rPr>
          <w:rFonts w:cs="Tahoma"/>
          <w:lang w:val="en-US"/>
        </w:rPr>
        <w:fldChar w:fldCharType="end"/>
      </w:r>
      <w:r w:rsidR="005B0370">
        <w:rPr>
          <w:rFonts w:cs="Tahoma"/>
          <w:lang w:val="en-US"/>
        </w:rPr>
        <w:fldChar w:fldCharType="end"/>
      </w:r>
      <w:r w:rsidRPr="00752797">
        <w:rPr>
          <w:rFonts w:cs="Tahoma"/>
          <w:lang w:val="en-US"/>
        </w:rPr>
        <w:t xml:space="preserve"> is formulated with the depth integrated momentum as the primitive variable, and not the depth averaged velocity. To reformulate </w:t>
      </w:r>
      <w:r w:rsidR="005B0370">
        <w:rPr>
          <w:rFonts w:cs="Tahoma"/>
          <w:lang w:val="en-US"/>
        </w:rPr>
        <w:fldChar w:fldCharType="begin"/>
      </w:r>
      <w:r w:rsidR="005B0370">
        <w:rPr>
          <w:rFonts w:cs="Tahoma"/>
          <w:lang w:val="en-US"/>
        </w:rPr>
        <w:instrText xml:space="preserve"> GOTOBUTTON ZEqnNum179922  \* MERGEFORMAT </w:instrText>
      </w:r>
      <w:r w:rsidR="005B0370">
        <w:rPr>
          <w:rFonts w:cs="Tahoma"/>
          <w:lang w:val="en-US"/>
        </w:rPr>
        <w:fldChar w:fldCharType="begin"/>
      </w:r>
      <w:r w:rsidR="005B0370">
        <w:rPr>
          <w:rFonts w:cs="Tahoma"/>
          <w:lang w:val="en-US"/>
        </w:rPr>
        <w:instrText xml:space="preserve"> REF ZEqnNum179922 \* Charformat \! \* MERGEFORMAT </w:instrText>
      </w:r>
      <w:r w:rsidR="005B0370">
        <w:rPr>
          <w:rFonts w:cs="Tahoma"/>
          <w:lang w:val="en-US"/>
        </w:rPr>
        <w:fldChar w:fldCharType="separate"/>
      </w:r>
      <w:r w:rsidR="002E51A3" w:rsidRPr="002E51A3">
        <w:rPr>
          <w:rFonts w:cs="Tahoma"/>
          <w:lang w:val="en-US"/>
        </w:rPr>
        <w:instrText>(C.</w:instrText>
      </w:r>
      <w:r w:rsidR="002E51A3" w:rsidRPr="00E32CB9">
        <w:rPr>
          <w:rFonts w:cs="Tahoma"/>
          <w:lang w:val="en-US"/>
        </w:rPr>
        <w:instrText>4)</w:instrText>
      </w:r>
      <w:r w:rsidR="005B0370">
        <w:rPr>
          <w:rFonts w:cs="Tahoma"/>
          <w:lang w:val="en-US"/>
        </w:rPr>
        <w:fldChar w:fldCharType="end"/>
      </w:r>
      <w:r w:rsidR="005B0370">
        <w:rPr>
          <w:rFonts w:cs="Tahoma"/>
          <w:lang w:val="en-US"/>
        </w:rPr>
        <w:fldChar w:fldCharType="end"/>
      </w:r>
      <w:r w:rsidRPr="00752797">
        <w:rPr>
          <w:rFonts w:cs="Tahoma"/>
          <w:lang w:val="en-US"/>
        </w:rPr>
        <w:t xml:space="preserve"> in terms of </w:t>
      </w:r>
      <w:r w:rsidR="00DD43CF" w:rsidRPr="00752797">
        <w:rPr>
          <w:rFonts w:cs="Tahoma"/>
          <w:position w:val="-6"/>
          <w:lang w:val="en-US"/>
        </w:rPr>
        <w:object w:dxaOrig="240" w:dyaOrig="260" w14:anchorId="3CAEB03B">
          <v:shape id="_x0000_i5107" type="#_x0000_t75" style="width:11.25pt;height:11.25pt" o:ole="">
            <v:imagedata r:id="rId440" o:title=""/>
          </v:shape>
          <o:OLEObject Type="Embed" ProgID="Equation.DSMT4" ShapeID="_x0000_i5107" DrawAspect="Content" ObjectID="_1505662434" r:id="rId441"/>
        </w:object>
      </w:r>
      <w:r w:rsidRPr="00752797">
        <w:rPr>
          <w:rFonts w:cs="Tahoma"/>
          <w:lang w:val="en-US"/>
        </w:rPr>
        <w:t xml:space="preserve">we use the method by </w:t>
      </w:r>
      <w:r w:rsidRPr="00752797">
        <w:rPr>
          <w:rFonts w:cs="Tahoma"/>
          <w:lang w:val="en-US"/>
        </w:rPr>
        <w:fldChar w:fldCharType="begin"/>
      </w:r>
      <w:r w:rsidRPr="00752797">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752797">
        <w:rPr>
          <w:rFonts w:cs="Tahoma"/>
          <w:lang w:val="en-US"/>
        </w:rPr>
        <w:fldChar w:fldCharType="separate"/>
      </w:r>
      <w:r w:rsidRPr="00752797">
        <w:rPr>
          <w:rFonts w:cs="Tahoma"/>
          <w:lang w:val="en-US"/>
        </w:rPr>
        <w:t>Stelling and Duinmeijer (2003)</w:t>
      </w:r>
      <w:r w:rsidRPr="00752797">
        <w:rPr>
          <w:rFonts w:cs="Tahoma"/>
          <w:lang w:val="en-US"/>
        </w:rPr>
        <w:fldChar w:fldCharType="end"/>
      </w:r>
      <w:r w:rsidRPr="00752797">
        <w:rPr>
          <w:rFonts w:cs="Tahoma"/>
          <w:lang w:val="en-US"/>
        </w:rPr>
        <w:t xml:space="preserve">. First note that </w:t>
      </w:r>
      <w:r w:rsidR="00DD43CF" w:rsidRPr="00752797">
        <w:rPr>
          <w:rFonts w:cs="Tahoma"/>
          <w:position w:val="-16"/>
          <w:lang w:val="en-US"/>
        </w:rPr>
        <w:object w:dxaOrig="800" w:dyaOrig="420" w14:anchorId="39ECDC11">
          <v:shape id="_x0000_i5110" type="#_x0000_t75" style="width:39pt;height:20.25pt" o:ole="">
            <v:imagedata r:id="rId442" o:title=""/>
          </v:shape>
          <o:OLEObject Type="Embed" ProgID="Equation.DSMT4" ShapeID="_x0000_i5110" DrawAspect="Content" ObjectID="_1505662435" r:id="rId443"/>
        </w:object>
      </w:r>
      <w:r w:rsidRPr="00752797">
        <w:rPr>
          <w:rFonts w:cs="Tahoma"/>
          <w:lang w:val="en-US"/>
        </w:rPr>
        <w:t xml:space="preserve"> and </w:t>
      </w:r>
      <w:r w:rsidR="00DD43CF" w:rsidRPr="00DD43CF">
        <w:rPr>
          <w:rFonts w:cs="Tahoma"/>
          <w:position w:val="-20"/>
          <w:lang w:val="en-US"/>
        </w:rPr>
        <w:object w:dxaOrig="980" w:dyaOrig="499" w14:anchorId="03C50A1F">
          <v:shape id="_x0000_i5113" type="#_x0000_t75" style="width:48.75pt;height:24.75pt" o:ole="">
            <v:imagedata r:id="rId444" o:title=""/>
          </v:shape>
          <o:OLEObject Type="Embed" ProgID="Equation.DSMT4" ShapeID="_x0000_i5113" DrawAspect="Content" ObjectID="_1505662436" r:id="rId445"/>
        </w:object>
      </w:r>
      <w:r w:rsidRPr="00752797">
        <w:rPr>
          <w:rFonts w:cs="Tahoma"/>
          <w:lang w:val="en-US"/>
        </w:rPr>
        <w:t xml:space="preserve"> are approximated as </w:t>
      </w:r>
      <w:r w:rsidR="00DD43CF" w:rsidRPr="00752797">
        <w:rPr>
          <w:rFonts w:cs="Tahoma"/>
          <w:position w:val="-12"/>
          <w:lang w:val="en-US"/>
        </w:rPr>
        <w:object w:dxaOrig="920" w:dyaOrig="360" w14:anchorId="4DA88141">
          <v:shape id="_x0000_i5116" type="#_x0000_t75" style="width:48pt;height:18pt" o:ole="">
            <v:imagedata r:id="rId446" o:title=""/>
          </v:shape>
          <o:OLEObject Type="Embed" ProgID="Equation.DSMT4" ShapeID="_x0000_i5116" DrawAspect="Content" ObjectID="_1505662437" r:id="rId447"/>
        </w:object>
      </w:r>
      <w:r w:rsidRPr="00752797">
        <w:rPr>
          <w:rFonts w:cs="Tahoma"/>
          <w:lang w:val="en-US"/>
        </w:rPr>
        <w:t xml:space="preserve"> </w:t>
      </w:r>
      <w:proofErr w:type="gramStart"/>
      <w:r w:rsidRPr="00752797">
        <w:rPr>
          <w:rFonts w:cs="Tahoma"/>
          <w:lang w:val="en-US"/>
        </w:rPr>
        <w:t xml:space="preserve">and </w:t>
      </w:r>
      <w:proofErr w:type="gramEnd"/>
      <w:r w:rsidRPr="00752797">
        <w:rPr>
          <w:rFonts w:cs="Tahoma"/>
          <w:position w:val="-8"/>
          <w:lang w:val="en-US"/>
        </w:rPr>
        <w:object w:dxaOrig="920" w:dyaOrig="320" w14:anchorId="262039D2">
          <v:shape id="_x0000_i1241" type="#_x0000_t75" style="width:48pt;height:15.75pt" o:ole="">
            <v:imagedata r:id="rId448" o:title=""/>
          </v:shape>
          <o:OLEObject Type="Embed" ProgID="Equation.DSMT4" ShapeID="_x0000_i1241" DrawAspect="Content" ObjectID="_1505662438" r:id="rId449"/>
        </w:object>
      </w:r>
      <w:r w:rsidRPr="00752797">
        <w:rPr>
          <w:rFonts w:cs="Tahoma"/>
          <w:lang w:val="en-US"/>
        </w:rPr>
        <w:t xml:space="preserve">. Now using </w:t>
      </w:r>
      <w:r w:rsidR="005B0370">
        <w:rPr>
          <w:rFonts w:cs="Tahoma"/>
          <w:lang w:val="en-US"/>
        </w:rPr>
        <w:fldChar w:fldCharType="begin"/>
      </w:r>
      <w:r w:rsidR="005B0370">
        <w:rPr>
          <w:rFonts w:cs="Tahoma"/>
          <w:lang w:val="en-US"/>
        </w:rPr>
        <w:instrText xml:space="preserve"> GOTOBUTTON ZEqnNum995721  \* MERGEFORMAT </w:instrText>
      </w:r>
      <w:r w:rsidR="005B0370">
        <w:rPr>
          <w:rFonts w:cs="Tahoma"/>
          <w:lang w:val="en-US"/>
        </w:rPr>
        <w:fldChar w:fldCharType="begin"/>
      </w:r>
      <w:r w:rsidR="005B0370">
        <w:rPr>
          <w:rFonts w:cs="Tahoma"/>
          <w:lang w:val="en-US"/>
        </w:rPr>
        <w:instrText xml:space="preserve"> REF ZEqnNum995721 \* Charformat \! \* MERGEFORMAT </w:instrText>
      </w:r>
      <w:r w:rsidR="005B0370">
        <w:rPr>
          <w:rFonts w:cs="Tahoma"/>
          <w:lang w:val="en-US"/>
        </w:rPr>
        <w:fldChar w:fldCharType="separate"/>
      </w:r>
      <w:r w:rsidR="002E51A3" w:rsidRPr="002E51A3">
        <w:rPr>
          <w:rFonts w:cs="Tahoma"/>
          <w:lang w:val="en-US"/>
        </w:rPr>
        <w:instrText>(C.</w:instrText>
      </w:r>
      <w:r w:rsidR="002E51A3" w:rsidRPr="00E32CB9">
        <w:rPr>
          <w:rFonts w:cs="Tahoma"/>
          <w:lang w:val="en-US"/>
        </w:rPr>
        <w:instrText>4)</w:instrText>
      </w:r>
      <w:r w:rsidR="005B0370">
        <w:rPr>
          <w:rFonts w:cs="Tahoma"/>
          <w:lang w:val="en-US"/>
        </w:rPr>
        <w:fldChar w:fldCharType="end"/>
      </w:r>
      <w:r w:rsidR="005B0370">
        <w:rPr>
          <w:rFonts w:cs="Tahoma"/>
          <w:lang w:val="en-US"/>
        </w:rPr>
        <w:fldChar w:fldCharType="end"/>
      </w:r>
      <w:r w:rsidRPr="00752797">
        <w:rPr>
          <w:rFonts w:cs="Tahoma"/>
          <w:lang w:val="en-US"/>
        </w:rPr>
        <w:t xml:space="preserve"> </w:t>
      </w:r>
      <w:r w:rsidR="00DD43CF" w:rsidRPr="00DD43CF">
        <w:rPr>
          <w:rFonts w:cs="Tahoma"/>
          <w:position w:val="-20"/>
          <w:lang w:val="en-US"/>
        </w:rPr>
        <w:object w:dxaOrig="980" w:dyaOrig="520" w14:anchorId="7B235A2D">
          <v:shape id="_x0000_i5119" type="#_x0000_t75" style="width:48.75pt;height:26.25pt" o:ole="">
            <v:imagedata r:id="rId450" o:title=""/>
          </v:shape>
          <o:OLEObject Type="Embed" ProgID="Equation.DSMT4" ShapeID="_x0000_i5119" DrawAspect="Content" ObjectID="_1505662439" r:id="rId451"/>
        </w:object>
      </w:r>
      <w:r w:rsidRPr="00752797">
        <w:rPr>
          <w:rFonts w:cs="Tahoma"/>
          <w:lang w:val="en-US"/>
        </w:rPr>
        <w:t xml:space="preserve"> is equivalent to:</w:t>
      </w:r>
    </w:p>
    <w:p w14:paraId="3094CFDC" w14:textId="77777777" w:rsidR="008F7C19" w:rsidRDefault="008F7C19" w:rsidP="002603CC">
      <w:pPr>
        <w:rPr>
          <w:rFonts w:cs="Tahoma"/>
          <w:lang w:val="en-US"/>
        </w:rPr>
      </w:pPr>
    </w:p>
    <w:p w14:paraId="57F6F16E" w14:textId="1A6AE1ED" w:rsidR="008F7C19" w:rsidRPr="00752797" w:rsidRDefault="008F7C19" w:rsidP="008F7C19">
      <w:pPr>
        <w:pStyle w:val="MTDisplayEquation"/>
        <w:rPr>
          <w:lang w:val="en-US"/>
        </w:rPr>
      </w:pPr>
      <w:r>
        <w:rPr>
          <w:lang w:val="en-US"/>
        </w:rPr>
        <w:tab/>
      </w:r>
      <w:r w:rsidR="00DD43CF" w:rsidRPr="008F7C19">
        <w:rPr>
          <w:position w:val="-114"/>
          <w:lang w:val="en-US"/>
        </w:rPr>
        <w:object w:dxaOrig="7280" w:dyaOrig="2400" w14:anchorId="445AAD8A">
          <v:shape id="_x0000_i5122" type="#_x0000_t75" style="width:363pt;height:120pt" o:ole="">
            <v:imagedata r:id="rId452" o:title=""/>
          </v:shape>
          <o:OLEObject Type="Embed" ProgID="Equation.DSMT4" ShapeID="_x0000_i5122" DrawAspect="Content" ObjectID="_1505662440" r:id="rId453"/>
        </w:object>
      </w:r>
      <w:r>
        <w:rPr>
          <w:lang w:val="en-US"/>
        </w:rPr>
        <w:t xml:space="preserve"> </w:t>
      </w:r>
      <w:r>
        <w:rPr>
          <w:lang w:val="en-US"/>
        </w:rPr>
        <w:tab/>
      </w:r>
      <w:r>
        <w:rPr>
          <w:lang w:val="en-US"/>
        </w:rPr>
        <w:fldChar w:fldCharType="begin"/>
      </w:r>
      <w:r>
        <w:rPr>
          <w:lang w:val="en-US"/>
        </w:rPr>
        <w:instrText xml:space="preserve"> MACROBUTTON MTPlaceRef \* MERGEFORMAT </w:instrText>
      </w:r>
      <w:bookmarkStart w:id="805" w:name="ZEqnNum360504"/>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bookmarkEnd w:id="805"/>
      <w:r>
        <w:rPr>
          <w:lang w:val="en-US"/>
        </w:rPr>
        <w:fldChar w:fldCharType="end"/>
      </w:r>
    </w:p>
    <w:p w14:paraId="5EC3A581" w14:textId="77777777" w:rsidR="00A52150" w:rsidRPr="00752797" w:rsidRDefault="00A52150" w:rsidP="002603CC">
      <w:pPr>
        <w:rPr>
          <w:rFonts w:cs="Tahoma"/>
          <w:lang w:val="en-US"/>
        </w:rPr>
      </w:pPr>
    </w:p>
    <w:p w14:paraId="7936684C" w14:textId="2868621F" w:rsidR="00A52150" w:rsidRDefault="00A52150" w:rsidP="002603CC">
      <w:pPr>
        <w:rPr>
          <w:rFonts w:cs="Tahoma"/>
          <w:lang w:val="en-US"/>
        </w:rPr>
      </w:pPr>
      <w:r w:rsidRPr="00752797">
        <w:rPr>
          <w:rFonts w:cs="Tahoma"/>
          <w:lang w:val="en-US"/>
        </w:rPr>
        <w:t xml:space="preserve">Substituting </w:t>
      </w:r>
      <w:r w:rsidR="005B0370">
        <w:rPr>
          <w:rFonts w:cs="Tahoma"/>
          <w:lang w:val="en-US"/>
        </w:rPr>
        <w:fldChar w:fldCharType="begin"/>
      </w:r>
      <w:r w:rsidR="005B0370">
        <w:rPr>
          <w:rFonts w:cs="Tahoma"/>
          <w:lang w:val="en-US"/>
        </w:rPr>
        <w:instrText xml:space="preserve"> GOTOBUTTON ZEqnNum360504  \* MERGEFORMAT </w:instrText>
      </w:r>
      <w:r w:rsidR="005B0370">
        <w:rPr>
          <w:rFonts w:cs="Tahoma"/>
          <w:lang w:val="en-US"/>
        </w:rPr>
        <w:fldChar w:fldCharType="begin"/>
      </w:r>
      <w:r w:rsidR="005B0370">
        <w:rPr>
          <w:rFonts w:cs="Tahoma"/>
          <w:lang w:val="en-US"/>
        </w:rPr>
        <w:instrText xml:space="preserve"> REF ZEqnNum360504 \* Charformat \! \* MERGEFORMAT </w:instrText>
      </w:r>
      <w:r w:rsidR="005B0370">
        <w:rPr>
          <w:rFonts w:cs="Tahoma"/>
          <w:lang w:val="en-US"/>
        </w:rPr>
        <w:fldChar w:fldCharType="separate"/>
      </w:r>
      <w:r w:rsidR="002E51A3" w:rsidRPr="002E51A3">
        <w:rPr>
          <w:rFonts w:cs="Tahoma"/>
          <w:lang w:val="en-US"/>
        </w:rPr>
        <w:instrText>(C.</w:instrText>
      </w:r>
      <w:r w:rsidR="002E51A3" w:rsidRPr="00E32CB9">
        <w:rPr>
          <w:rFonts w:cs="Tahoma"/>
          <w:lang w:val="en-US"/>
        </w:rPr>
        <w:instrText>4)</w:instrText>
      </w:r>
      <w:r w:rsidR="005B0370">
        <w:rPr>
          <w:rFonts w:cs="Tahoma"/>
          <w:lang w:val="en-US"/>
        </w:rPr>
        <w:fldChar w:fldCharType="end"/>
      </w:r>
      <w:r w:rsidR="005B0370">
        <w:rPr>
          <w:rFonts w:cs="Tahoma"/>
          <w:lang w:val="en-US"/>
        </w:rPr>
        <w:fldChar w:fldCharType="end"/>
      </w:r>
      <w:r w:rsidRPr="00752797">
        <w:rPr>
          <w:rFonts w:cs="Tahoma"/>
          <w:lang w:val="en-US"/>
        </w:rPr>
        <w:t xml:space="preserve"> into </w:t>
      </w:r>
      <w:r w:rsidR="005B0370">
        <w:rPr>
          <w:rFonts w:cs="Tahoma"/>
          <w:lang w:val="en-US"/>
        </w:rPr>
        <w:fldChar w:fldCharType="begin"/>
      </w:r>
      <w:r w:rsidR="005B0370">
        <w:rPr>
          <w:rFonts w:cs="Tahoma"/>
          <w:lang w:val="en-US"/>
        </w:rPr>
        <w:instrText xml:space="preserve"> GOTOBUTTON ZEqnNum179922  \* MERGEFORMAT </w:instrText>
      </w:r>
      <w:r w:rsidR="005B0370">
        <w:rPr>
          <w:rFonts w:cs="Tahoma"/>
          <w:lang w:val="en-US"/>
        </w:rPr>
        <w:fldChar w:fldCharType="begin"/>
      </w:r>
      <w:r w:rsidR="005B0370">
        <w:rPr>
          <w:rFonts w:cs="Tahoma"/>
          <w:lang w:val="en-US"/>
        </w:rPr>
        <w:instrText xml:space="preserve"> REF ZEqnNum179922 \* Charformat \! \* MERGEFORMAT </w:instrText>
      </w:r>
      <w:r w:rsidR="005B0370">
        <w:rPr>
          <w:rFonts w:cs="Tahoma"/>
          <w:lang w:val="en-US"/>
        </w:rPr>
        <w:fldChar w:fldCharType="separate"/>
      </w:r>
      <w:r w:rsidR="002E51A3" w:rsidRPr="002E51A3">
        <w:rPr>
          <w:rFonts w:cs="Tahoma"/>
          <w:lang w:val="en-US"/>
        </w:rPr>
        <w:instrText>(C.</w:instrText>
      </w:r>
      <w:r w:rsidR="002E51A3" w:rsidRPr="00E32CB9">
        <w:rPr>
          <w:rFonts w:cs="Tahoma"/>
          <w:lang w:val="en-US"/>
        </w:rPr>
        <w:instrText>4)</w:instrText>
      </w:r>
      <w:r w:rsidR="005B0370">
        <w:rPr>
          <w:rFonts w:cs="Tahoma"/>
          <w:lang w:val="en-US"/>
        </w:rPr>
        <w:fldChar w:fldCharType="end"/>
      </w:r>
      <w:r w:rsidR="005B0370">
        <w:rPr>
          <w:rFonts w:cs="Tahoma"/>
          <w:lang w:val="en-US"/>
        </w:rPr>
        <w:fldChar w:fldCharType="end"/>
      </w:r>
      <w:r w:rsidRPr="00752797">
        <w:rPr>
          <w:rFonts w:cs="Tahoma"/>
          <w:lang w:val="en-US"/>
        </w:rPr>
        <w:t xml:space="preserve"> the full expressions (including those </w:t>
      </w:r>
      <w:proofErr w:type="gramStart"/>
      <w:r w:rsidRPr="00752797">
        <w:rPr>
          <w:rFonts w:cs="Tahoma"/>
          <w:lang w:val="en-US"/>
        </w:rPr>
        <w:t xml:space="preserve">for </w:t>
      </w:r>
      <w:proofErr w:type="gramEnd"/>
      <w:r w:rsidR="00DD43CF" w:rsidRPr="00752797">
        <w:rPr>
          <w:rFonts w:cs="Tahoma"/>
          <w:position w:val="-8"/>
          <w:lang w:val="en-US"/>
        </w:rPr>
        <w:object w:dxaOrig="440" w:dyaOrig="300" w14:anchorId="76A57032">
          <v:shape id="_x0000_i5125" type="#_x0000_t75" style="width:21.75pt;height:15pt" o:ole="">
            <v:imagedata r:id="rId454" o:title=""/>
          </v:shape>
          <o:OLEObject Type="Embed" ProgID="Equation.DSMT4" ShapeID="_x0000_i5125" DrawAspect="Content" ObjectID="_1505662441" r:id="rId455"/>
        </w:object>
      </w:r>
      <w:r w:rsidRPr="00752797">
        <w:rPr>
          <w:rFonts w:cs="Tahoma"/>
          <w:lang w:val="en-US"/>
        </w:rPr>
        <w:t>) become:</w:t>
      </w:r>
    </w:p>
    <w:p w14:paraId="496844E9" w14:textId="77777777" w:rsidR="008F7C19" w:rsidRDefault="008F7C19" w:rsidP="002603CC">
      <w:pPr>
        <w:rPr>
          <w:rFonts w:cs="Tahoma"/>
          <w:lang w:val="en-US"/>
        </w:rPr>
      </w:pPr>
    </w:p>
    <w:p w14:paraId="4028703E" w14:textId="4788F98E" w:rsidR="008F7C19" w:rsidRDefault="008F7C19" w:rsidP="008F7C19">
      <w:pPr>
        <w:pStyle w:val="MTDisplayEquation"/>
        <w:rPr>
          <w:lang w:val="en-US"/>
        </w:rPr>
      </w:pPr>
      <w:r>
        <w:rPr>
          <w:lang w:val="en-US"/>
        </w:rPr>
        <w:tab/>
      </w:r>
      <w:r w:rsidR="00DD43CF" w:rsidRPr="008F7C19">
        <w:rPr>
          <w:position w:val="-176"/>
          <w:lang w:val="en-US"/>
        </w:rPr>
        <w:object w:dxaOrig="8400" w:dyaOrig="3640" w14:anchorId="08C80718">
          <v:shape id="_x0000_i5128" type="#_x0000_t75" style="width:420pt;height:182.25pt" o:ole="">
            <v:imagedata r:id="rId456" o:title=""/>
          </v:shape>
          <o:OLEObject Type="Embed" ProgID="Equation.DSMT4" ShapeID="_x0000_i5128" DrawAspect="Content" ObjectID="_1505662442" r:id="rId457"/>
        </w:object>
      </w:r>
      <w:r>
        <w:rPr>
          <w:lang w:val="en-US"/>
        </w:rPr>
        <w:t xml:space="preserve"> </w:t>
      </w:r>
      <w:r>
        <w:rPr>
          <w:lang w:val="en-US"/>
        </w:rPr>
        <w:tab/>
      </w:r>
      <w:r>
        <w:rPr>
          <w:lang w:val="en-US"/>
        </w:rPr>
        <w:fldChar w:fldCharType="begin"/>
      </w:r>
      <w:r>
        <w:rPr>
          <w:lang w:val="en-US"/>
        </w:rPr>
        <w:instrText xml:space="preserve"> MACROBUTTON MTPlaceRef \* MERGEFORMAT </w:instrText>
      </w:r>
      <w:bookmarkStart w:id="806" w:name="ZEqnNum713842"/>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bookmarkEnd w:id="806"/>
      <w:r>
        <w:rPr>
          <w:lang w:val="en-US"/>
        </w:rPr>
        <w:fldChar w:fldCharType="end"/>
      </w:r>
    </w:p>
    <w:p w14:paraId="5C7C88B1" w14:textId="77777777" w:rsidR="008F7C19" w:rsidRPr="008F7C19" w:rsidRDefault="008F7C19" w:rsidP="008F7C19">
      <w:pPr>
        <w:rPr>
          <w:lang w:val="en-US"/>
        </w:rPr>
      </w:pPr>
    </w:p>
    <w:p w14:paraId="7E343396" w14:textId="050B3092" w:rsidR="00A52150" w:rsidRDefault="00A52150" w:rsidP="002603CC">
      <w:pPr>
        <w:rPr>
          <w:rFonts w:cs="Tahoma"/>
          <w:lang w:val="en-US"/>
        </w:rPr>
      </w:pPr>
      <w:r w:rsidRPr="00752797">
        <w:rPr>
          <w:rFonts w:cs="Tahoma"/>
          <w:lang w:val="en-US"/>
        </w:rPr>
        <w:t xml:space="preserve">Where we again use a first order upwind interpolation for </w:t>
      </w:r>
      <w:r w:rsidR="00DD43CF" w:rsidRPr="00752797">
        <w:rPr>
          <w:rFonts w:cs="Tahoma"/>
          <w:position w:val="-10"/>
          <w:lang w:val="en-US"/>
        </w:rPr>
        <w:object w:dxaOrig="480" w:dyaOrig="320" w14:anchorId="2B4CF2D2">
          <v:shape id="_x0000_i5131" type="#_x0000_t75" style="width:24pt;height:15.75pt" o:ole="">
            <v:imagedata r:id="rId458" o:title=""/>
          </v:shape>
          <o:OLEObject Type="Embed" ProgID="Equation.DSMT4" ShapeID="_x0000_i5131" DrawAspect="Content" ObjectID="_1505662443" r:id="rId459"/>
        </w:object>
      </w:r>
      <w:r w:rsidRPr="00752797">
        <w:rPr>
          <w:rFonts w:cs="Tahoma"/>
          <w:lang w:val="en-US"/>
        </w:rPr>
        <w:t>and</w:t>
      </w:r>
      <w:r w:rsidR="00DD43CF" w:rsidRPr="00752797">
        <w:rPr>
          <w:rFonts w:cs="Tahoma"/>
          <w:position w:val="-10"/>
          <w:lang w:val="en-US"/>
        </w:rPr>
        <w:object w:dxaOrig="480" w:dyaOrig="320" w14:anchorId="439FBBF9">
          <v:shape id="_x0000_i5134" type="#_x0000_t75" style="width:24pt;height:15.75pt" o:ole="">
            <v:imagedata r:id="rId460" o:title=""/>
          </v:shape>
          <o:OLEObject Type="Embed" ProgID="Equation.DSMT4" ShapeID="_x0000_i5134" DrawAspect="Content" ObjectID="_1505662444" r:id="rId461"/>
        </w:object>
      </w:r>
      <w:r w:rsidRPr="00752797">
        <w:rPr>
          <w:rFonts w:cs="Tahoma"/>
          <w:lang w:val="en-US"/>
        </w:rPr>
        <w:t xml:space="preserve">. This is exactly the approximation used by </w:t>
      </w:r>
      <w:r w:rsidRPr="00752797">
        <w:rPr>
          <w:rFonts w:cs="Tahoma"/>
          <w:lang w:val="en-US"/>
        </w:rPr>
        <w:fldChar w:fldCharType="begin"/>
      </w:r>
      <w:r w:rsidRPr="00752797">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752797">
        <w:rPr>
          <w:rFonts w:cs="Tahoma"/>
          <w:lang w:val="en-US"/>
        </w:rPr>
        <w:fldChar w:fldCharType="separate"/>
      </w:r>
      <w:r w:rsidRPr="00752797">
        <w:rPr>
          <w:rFonts w:cs="Tahoma"/>
          <w:lang w:val="en-US"/>
        </w:rPr>
        <w:t>Stelling and Duinmeijer (2003)</w:t>
      </w:r>
      <w:r w:rsidRPr="00752797">
        <w:rPr>
          <w:rFonts w:cs="Tahoma"/>
          <w:lang w:val="en-US"/>
        </w:rPr>
        <w:fldChar w:fldCharType="end"/>
      </w:r>
      <w:r w:rsidRPr="00752797">
        <w:rPr>
          <w:rFonts w:cs="Tahoma"/>
          <w:lang w:val="en-US"/>
        </w:rPr>
        <w:t xml:space="preserve"> and is fully momentum conservative. </w:t>
      </w:r>
    </w:p>
    <w:p w14:paraId="7ADDC3FE" w14:textId="77777777" w:rsidR="005B0370" w:rsidRPr="00752797" w:rsidRDefault="005B0370" w:rsidP="002603CC">
      <w:pPr>
        <w:rPr>
          <w:rFonts w:cs="Tahoma"/>
          <w:lang w:val="en-US"/>
        </w:rPr>
      </w:pPr>
    </w:p>
    <w:p w14:paraId="33ABEEBD" w14:textId="6CDAA290" w:rsidR="00A52150" w:rsidRPr="00752797" w:rsidRDefault="00A52150" w:rsidP="002603CC">
      <w:pPr>
        <w:rPr>
          <w:lang w:val="en-US"/>
        </w:rPr>
      </w:pPr>
      <w:r w:rsidRPr="00752797">
        <w:rPr>
          <w:lang w:val="en-US"/>
        </w:rPr>
        <w:t xml:space="preserve">The predictor step </w:t>
      </w:r>
      <w:r w:rsidR="005B0370">
        <w:rPr>
          <w:lang w:val="en-US"/>
        </w:rPr>
        <w:fldChar w:fldCharType="begin"/>
      </w:r>
      <w:r w:rsidR="005B0370">
        <w:rPr>
          <w:lang w:val="en-US"/>
        </w:rPr>
        <w:instrText xml:space="preserve"> GOTOBUTTON ZEqnNum713842  \* MERGEFORMAT </w:instrText>
      </w:r>
      <w:r w:rsidR="005B0370">
        <w:rPr>
          <w:lang w:val="en-US"/>
        </w:rPr>
        <w:fldChar w:fldCharType="begin"/>
      </w:r>
      <w:r w:rsidR="005B0370">
        <w:rPr>
          <w:lang w:val="en-US"/>
        </w:rPr>
        <w:instrText xml:space="preserve"> REF ZEqnNum713842 \* Charformat \! \* MERGEFORMAT </w:instrText>
      </w:r>
      <w:r w:rsidR="005B0370">
        <w:rPr>
          <w:lang w:val="en-US"/>
        </w:rPr>
        <w:fldChar w:fldCharType="separate"/>
      </w:r>
      <w:r w:rsidR="002E51A3">
        <w:rPr>
          <w:lang w:val="en-US"/>
        </w:rPr>
        <w:instrText>(C.4)</w:instrText>
      </w:r>
      <w:r w:rsidR="005B0370">
        <w:rPr>
          <w:lang w:val="en-US"/>
        </w:rPr>
        <w:fldChar w:fldCharType="end"/>
      </w:r>
      <w:r w:rsidR="005B0370">
        <w:rPr>
          <w:lang w:val="en-US"/>
        </w:rPr>
        <w:fldChar w:fldCharType="end"/>
      </w:r>
      <w:r w:rsidRPr="00752797">
        <w:rPr>
          <w:lang w:val="en-US"/>
        </w:rPr>
        <w:t xml:space="preserve"> is first order accurate in both space and time due to the use of upwind approximations for and Euler explicit time integration for the advective terms, and first order time integration for the source/viscous terms. This level of accuracy is acceptable near shore, where strong non-linearity (wave breaking, flooding and drying) will force the use of small steps in space and time anyway. However, in the region where waves only slowly change (e.g. shoaling/refraction on mild slopes), the first order approximations suffer from significant numerical damping. To improve the accuracy of the numerical model in these regions a corrector step is implemented after the predictor step. </w:t>
      </w:r>
    </w:p>
    <w:p w14:paraId="65F29C34" w14:textId="77777777" w:rsidR="00A52150" w:rsidRPr="00752797" w:rsidRDefault="00A52150" w:rsidP="002603CC">
      <w:pPr>
        <w:rPr>
          <w:lang w:val="en-US"/>
        </w:rPr>
      </w:pPr>
    </w:p>
    <w:p w14:paraId="275F6509" w14:textId="77777777" w:rsidR="00A52150" w:rsidRPr="00752797" w:rsidRDefault="00A52150" w:rsidP="002603CC">
      <w:pPr>
        <w:rPr>
          <w:lang w:val="en-US"/>
        </w:rPr>
      </w:pPr>
      <w:r w:rsidRPr="00752797">
        <w:rPr>
          <w:lang w:val="en-US"/>
        </w:rPr>
        <w:t>The corrector step is given by:</w:t>
      </w:r>
    </w:p>
    <w:p w14:paraId="11B3E490" w14:textId="77777777" w:rsidR="00A52150" w:rsidRDefault="00A52150" w:rsidP="002603CC">
      <w:pPr>
        <w:rPr>
          <w:lang w:val="en-US"/>
        </w:rPr>
      </w:pPr>
    </w:p>
    <w:p w14:paraId="234D0792" w14:textId="1A9B5052" w:rsidR="008F7C19" w:rsidRPr="00752797" w:rsidRDefault="008F7C19" w:rsidP="008F7C19">
      <w:pPr>
        <w:pStyle w:val="MTDisplayEquation"/>
        <w:rPr>
          <w:lang w:val="en-US"/>
        </w:rPr>
      </w:pPr>
      <w:r>
        <w:rPr>
          <w:lang w:val="en-US"/>
        </w:rPr>
        <w:tab/>
      </w:r>
      <w:r w:rsidR="00DD43CF" w:rsidRPr="00DD43CF">
        <w:rPr>
          <w:position w:val="-74"/>
          <w:lang w:val="en-US"/>
        </w:rPr>
        <w:object w:dxaOrig="7720" w:dyaOrig="1600" w14:anchorId="49B477F3">
          <v:shape id="_x0000_i5137" type="#_x0000_t75" style="width:386.25pt;height:80.25pt" o:ole="">
            <v:imagedata r:id="rId462" o:title=""/>
          </v:shape>
          <o:OLEObject Type="Embed" ProgID="Equation.DSMT4" ShapeID="_x0000_i5137" DrawAspect="Content" ObjectID="_1505662445" r:id="rId463"/>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5E05CE33" w14:textId="77777777" w:rsidR="00A52150" w:rsidRPr="00752797" w:rsidRDefault="00A52150" w:rsidP="002603CC">
      <w:pPr>
        <w:rPr>
          <w:lang w:val="en-US"/>
        </w:rPr>
      </w:pPr>
    </w:p>
    <w:p w14:paraId="1FC4715E" w14:textId="77777777" w:rsidR="00A52150" w:rsidRDefault="00A52150" w:rsidP="002603CC">
      <w:pPr>
        <w:rPr>
          <w:rFonts w:cs="Tahoma"/>
          <w:lang w:val="en-US"/>
        </w:rPr>
      </w:pPr>
      <w:r w:rsidRPr="00752797">
        <w:rPr>
          <w:rFonts w:cs="Tahoma"/>
          <w:lang w:val="en-US"/>
        </w:rPr>
        <w:t>Or, when formulated in terms of the depth averaged velocity</w:t>
      </w:r>
    </w:p>
    <w:p w14:paraId="5D75D9F8" w14:textId="77777777" w:rsidR="008F7C19" w:rsidRDefault="008F7C19" w:rsidP="002603CC">
      <w:pPr>
        <w:rPr>
          <w:rFonts w:cs="Tahoma"/>
          <w:lang w:val="en-US"/>
        </w:rPr>
      </w:pPr>
    </w:p>
    <w:p w14:paraId="0D37E53A" w14:textId="536523BE" w:rsidR="008F7C19" w:rsidRPr="00752797" w:rsidRDefault="008F7C19" w:rsidP="008F7C19">
      <w:pPr>
        <w:pStyle w:val="MTDisplayEquation"/>
        <w:rPr>
          <w:lang w:val="en-US"/>
        </w:rPr>
      </w:pPr>
      <w:r>
        <w:rPr>
          <w:lang w:val="en-US"/>
        </w:rPr>
        <w:tab/>
      </w:r>
      <w:r w:rsidR="00DD43CF" w:rsidRPr="00DD43CF">
        <w:rPr>
          <w:position w:val="-254"/>
          <w:lang w:val="en-US"/>
        </w:rPr>
        <w:object w:dxaOrig="8020" w:dyaOrig="5200" w14:anchorId="3D54EAC0">
          <v:shape id="_x0000_i5140" type="#_x0000_t75" style="width:401.25pt;height:260.25pt" o:ole="">
            <v:imagedata r:id="rId464" o:title=""/>
          </v:shape>
          <o:OLEObject Type="Embed" ProgID="Equation.DSMT4" ShapeID="_x0000_i5140" DrawAspect="Content" ObjectID="_1505662446" r:id="rId465"/>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4E3DD9C5" w14:textId="77777777" w:rsidR="00A52150" w:rsidRPr="00752797" w:rsidRDefault="00A52150" w:rsidP="002603CC">
      <w:pPr>
        <w:rPr>
          <w:rFonts w:cs="Tahoma"/>
          <w:lang w:val="en-US"/>
        </w:rPr>
      </w:pPr>
    </w:p>
    <w:p w14:paraId="1D74953E" w14:textId="55E3A7AF" w:rsidR="00A52150" w:rsidRDefault="00A52150" w:rsidP="002603CC">
      <w:pPr>
        <w:rPr>
          <w:lang w:val="en-US"/>
        </w:rPr>
      </w:pPr>
      <w:r w:rsidRPr="00752797">
        <w:rPr>
          <w:lang w:val="en-US"/>
        </w:rPr>
        <w:t xml:space="preserve">The values of </w:t>
      </w:r>
      <w:r w:rsidR="00DD43CF" w:rsidRPr="00752797">
        <w:rPr>
          <w:position w:val="-8"/>
          <w:lang w:val="en-US"/>
        </w:rPr>
        <w:object w:dxaOrig="620" w:dyaOrig="300" w14:anchorId="31E514E8">
          <v:shape id="_x0000_i5143" type="#_x0000_t75" style="width:30pt;height:15pt" o:ole="">
            <v:imagedata r:id="rId466" o:title=""/>
          </v:shape>
          <o:OLEObject Type="Embed" ProgID="Equation.DSMT4" ShapeID="_x0000_i5143" DrawAspect="Content" ObjectID="_1505662447" r:id="rId467"/>
        </w:object>
      </w:r>
      <w:r w:rsidRPr="00752797">
        <w:rPr>
          <w:lang w:val="en-US"/>
        </w:rPr>
        <w:t xml:space="preserve"> are obtained from slope limited expressions. For positive flow these read:</w:t>
      </w:r>
    </w:p>
    <w:p w14:paraId="2F11F799" w14:textId="6A191493" w:rsidR="008F7C19" w:rsidRPr="00752797" w:rsidRDefault="008F7C19" w:rsidP="008F7C19">
      <w:pPr>
        <w:pStyle w:val="MTDisplayEquation"/>
        <w:rPr>
          <w:lang w:val="en-US"/>
        </w:rPr>
      </w:pPr>
      <w:r>
        <w:rPr>
          <w:lang w:val="en-US"/>
        </w:rPr>
        <w:tab/>
      </w:r>
      <w:r w:rsidR="00DD43CF" w:rsidRPr="008F7C19">
        <w:rPr>
          <w:position w:val="-64"/>
          <w:lang w:val="en-US"/>
        </w:rPr>
        <w:object w:dxaOrig="3580" w:dyaOrig="1400" w14:anchorId="703A8844">
          <v:shape id="_x0000_i5146" type="#_x0000_t75" style="width:179.25pt;height:70.5pt" o:ole="">
            <v:imagedata r:id="rId468" o:title=""/>
          </v:shape>
          <o:OLEObject Type="Embed" ProgID="Equation.DSMT4" ShapeID="_x0000_i5146" DrawAspect="Content" ObjectID="_1505662448" r:id="rId469"/>
        </w:object>
      </w:r>
      <w:r>
        <w:rPr>
          <w:lang w:val="en-US"/>
        </w:rPr>
        <w:t xml:space="preserve"> </w:t>
      </w:r>
      <w:r>
        <w:rPr>
          <w:lang w:val="en-US"/>
        </w:rPr>
        <w:tab/>
      </w:r>
      <w:r>
        <w:rPr>
          <w:lang w:val="en-US"/>
        </w:rPr>
        <w:fldChar w:fldCharType="begin"/>
      </w:r>
      <w:r>
        <w:rPr>
          <w:lang w:val="en-US"/>
        </w:rPr>
        <w:instrText xml:space="preserve"> MACROBUTTON MTPlaceRef \* MERGEFORMAT </w:instrText>
      </w:r>
      <w:bookmarkStart w:id="807" w:name="ZEqnNum246103"/>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bookmarkEnd w:id="807"/>
      <w:r>
        <w:rPr>
          <w:lang w:val="en-US"/>
        </w:rPr>
        <w:fldChar w:fldCharType="end"/>
      </w:r>
    </w:p>
    <w:p w14:paraId="1C8E3CD3" w14:textId="77777777" w:rsidR="00A52150" w:rsidRPr="00752797" w:rsidRDefault="00A52150" w:rsidP="002603CC">
      <w:pPr>
        <w:rPr>
          <w:lang w:val="en-US"/>
        </w:rPr>
      </w:pPr>
    </w:p>
    <w:p w14:paraId="1AD0874E" w14:textId="29CB7540" w:rsidR="00A52150" w:rsidRPr="00752797" w:rsidRDefault="00A52150" w:rsidP="002603CC">
      <w:pPr>
        <w:rPr>
          <w:rFonts w:cs="Tahoma"/>
          <w:lang w:val="en-US"/>
        </w:rPr>
      </w:pPr>
      <w:r w:rsidRPr="00752797">
        <w:rPr>
          <w:rFonts w:cs="Tahoma"/>
          <w:lang w:val="en-US"/>
        </w:rPr>
        <w:t xml:space="preserve">Where </w:t>
      </w:r>
      <w:r w:rsidR="00DD43CF" w:rsidRPr="00752797">
        <w:rPr>
          <w:rFonts w:cs="Tahoma"/>
          <w:position w:val="-10"/>
          <w:lang w:val="en-US"/>
        </w:rPr>
        <w:object w:dxaOrig="220" w:dyaOrig="240" w14:anchorId="25A4A185">
          <v:shape id="_x0000_i5149" type="#_x0000_t75" style="width:10.5pt;height:11.25pt" o:ole="">
            <v:imagedata r:id="rId470" o:title=""/>
          </v:shape>
          <o:OLEObject Type="Embed" ProgID="Equation.DSMT4" ShapeID="_x0000_i5149" DrawAspect="Content" ObjectID="_1505662449" r:id="rId471"/>
        </w:object>
      </w:r>
      <w:r w:rsidRPr="00752797">
        <w:rPr>
          <w:rFonts w:cs="Tahoma"/>
          <w:lang w:val="en-US"/>
        </w:rPr>
        <w:t xml:space="preserve"> again denotes the minmod limiter. Similar expressions can be constructed for</w:t>
      </w:r>
      <w:r w:rsidR="00DD43CF" w:rsidRPr="00DD43CF">
        <w:rPr>
          <w:rFonts w:cs="Tahoma"/>
          <w:position w:val="-18"/>
          <w:lang w:val="en-US"/>
        </w:rPr>
        <w:object w:dxaOrig="900" w:dyaOrig="440" w14:anchorId="4A5C3F8C">
          <v:shape id="_x0000_i5152" type="#_x0000_t75" style="width:45pt;height:21.75pt" o:ole="">
            <v:imagedata r:id="rId472" o:title=""/>
          </v:shape>
          <o:OLEObject Type="Embed" ProgID="Equation.DSMT4" ShapeID="_x0000_i5152" DrawAspect="Content" ObjectID="_1505662450" r:id="rId473"/>
        </w:object>
      </w:r>
      <w:r w:rsidRPr="00752797">
        <w:rPr>
          <w:rFonts w:cs="Tahoma"/>
          <w:lang w:val="en-US"/>
        </w:rPr>
        <w:t>,</w:t>
      </w:r>
      <w:r w:rsidR="00DD43CF" w:rsidRPr="00752797">
        <w:rPr>
          <w:rFonts w:cs="Tahoma"/>
          <w:position w:val="-8"/>
          <w:lang w:val="en-US"/>
        </w:rPr>
        <w:object w:dxaOrig="480" w:dyaOrig="300" w14:anchorId="1B6542AE">
          <v:shape id="_x0000_i5155" type="#_x0000_t75" style="width:24pt;height:15pt" o:ole="">
            <v:imagedata r:id="rId474" o:title=""/>
          </v:shape>
          <o:OLEObject Type="Embed" ProgID="Equation.DSMT4" ShapeID="_x0000_i5155" DrawAspect="Content" ObjectID="_1505662451" r:id="rId475"/>
        </w:object>
      </w:r>
      <w:r w:rsidRPr="00752797">
        <w:rPr>
          <w:rFonts w:cs="Tahoma"/>
          <w:lang w:val="en-US"/>
        </w:rPr>
        <w:t xml:space="preserve"> and</w:t>
      </w:r>
      <w:r w:rsidR="00DD43CF" w:rsidRPr="00752797">
        <w:rPr>
          <w:rFonts w:cs="Tahoma"/>
          <w:position w:val="-8"/>
          <w:lang w:val="en-US"/>
        </w:rPr>
        <w:object w:dxaOrig="720" w:dyaOrig="300" w14:anchorId="70C06A48">
          <v:shape id="_x0000_i5158" type="#_x0000_t75" style="width:36.75pt;height:15pt" o:ole="">
            <v:imagedata r:id="rId476" o:title=""/>
          </v:shape>
          <o:OLEObject Type="Embed" ProgID="Equation.DSMT4" ShapeID="_x0000_i5158" DrawAspect="Content" ObjectID="_1505662452" r:id="rId477"/>
        </w:object>
      </w:r>
      <w:r w:rsidRPr="00752797">
        <w:rPr>
          <w:rFonts w:cs="Tahoma"/>
          <w:lang w:val="en-US"/>
        </w:rPr>
        <w:t>.</w:t>
      </w:r>
    </w:p>
    <w:p w14:paraId="4CE3728F" w14:textId="77777777" w:rsidR="00A52150" w:rsidRPr="00752797" w:rsidRDefault="00A52150" w:rsidP="002603CC">
      <w:pPr>
        <w:rPr>
          <w:rFonts w:cs="Tahoma"/>
          <w:lang w:val="en-US"/>
        </w:rPr>
      </w:pPr>
    </w:p>
    <w:p w14:paraId="4CAEACC5" w14:textId="77777777" w:rsidR="00A52150" w:rsidRPr="00752797" w:rsidRDefault="00A52150" w:rsidP="002603CC">
      <w:pPr>
        <w:rPr>
          <w:rFonts w:cs="Tahoma"/>
          <w:lang w:val="en-US"/>
        </w:rPr>
      </w:pPr>
      <w:r w:rsidRPr="00752797">
        <w:rPr>
          <w:rFonts w:cs="Tahoma"/>
          <w:lang w:val="en-US"/>
        </w:rPr>
        <w:t>The predictor-corrector set is second order accurate in regions where the solution is smooth, and reduces to first order accuracy near sharp gradients in the solutions to avoid unwanted oscillations. Furthermore, the method remains momentum conservative.</w:t>
      </w:r>
    </w:p>
    <w:p w14:paraId="6426CCB8" w14:textId="77777777" w:rsidR="00A52150" w:rsidRDefault="00A52150" w:rsidP="00262C56">
      <w:pPr>
        <w:pStyle w:val="Heading8"/>
        <w:rPr>
          <w:lang w:val="en-US"/>
        </w:rPr>
      </w:pPr>
      <w:bookmarkStart w:id="808" w:name="_Toc249984918"/>
      <w:bookmarkStart w:id="809" w:name="_Toc249985011"/>
      <w:bookmarkStart w:id="810" w:name="_Toc431915818"/>
      <w:r w:rsidRPr="00752797">
        <w:rPr>
          <w:lang w:val="en-US"/>
        </w:rPr>
        <w:lastRenderedPageBreak/>
        <w:t>Vertical momentum equation</w:t>
      </w:r>
      <w:bookmarkEnd w:id="808"/>
      <w:bookmarkEnd w:id="809"/>
      <w:r w:rsidRPr="00752797">
        <w:rPr>
          <w:lang w:val="en-US"/>
        </w:rPr>
        <w:t>s</w:t>
      </w:r>
      <w:bookmarkEnd w:id="810"/>
    </w:p>
    <w:p w14:paraId="463B21E3" w14:textId="125056CB" w:rsidR="00796D05" w:rsidRDefault="00796D05" w:rsidP="00796D05">
      <w:pPr>
        <w:rPr>
          <w:lang w:val="en-US"/>
        </w:rPr>
      </w:pPr>
      <w:r w:rsidRPr="00752797">
        <w:rPr>
          <w:lang w:val="en-US"/>
        </w:rPr>
        <w:t xml:space="preserve">The depth averaged </w:t>
      </w:r>
      <w:r>
        <w:rPr>
          <w:lang w:val="en-US"/>
        </w:rPr>
        <w:t>vertical</w:t>
      </w:r>
      <w:r w:rsidRPr="00752797">
        <w:rPr>
          <w:lang w:val="en-US"/>
        </w:rPr>
        <w:t xml:space="preserve"> momentum equation for </w:t>
      </w:r>
      <w:r w:rsidR="00DD43CF" w:rsidRPr="00796D05">
        <w:rPr>
          <w:position w:val="-4"/>
          <w:lang w:val="en-US"/>
        </w:rPr>
        <w:object w:dxaOrig="440" w:dyaOrig="240" w14:anchorId="7950C0EC">
          <v:shape id="_x0000_i5161" type="#_x0000_t75" style="width:20.25pt;height:10.5pt" o:ole="">
            <v:imagedata r:id="rId478" o:title=""/>
          </v:shape>
          <o:OLEObject Type="Embed" ProgID="Equation.DSMT4" ShapeID="_x0000_i5161" DrawAspect="Content" ObjectID="_1505662453" r:id="rId479"/>
        </w:object>
      </w:r>
      <w:r w:rsidRPr="00752797">
        <w:rPr>
          <w:lang w:val="en-US"/>
        </w:rPr>
        <w:t>is given by</w:t>
      </w:r>
      <w:r>
        <w:rPr>
          <w:lang w:val="en-US"/>
        </w:rPr>
        <w:t>:</w:t>
      </w:r>
    </w:p>
    <w:p w14:paraId="3BB03862" w14:textId="77777777" w:rsidR="00796D05" w:rsidRDefault="00796D05" w:rsidP="00796D05">
      <w:pPr>
        <w:rPr>
          <w:lang w:val="en-US"/>
        </w:rPr>
      </w:pPr>
    </w:p>
    <w:p w14:paraId="7E671022" w14:textId="5F374276" w:rsidR="00796D05" w:rsidRDefault="00796D05" w:rsidP="00796D05">
      <w:pPr>
        <w:pStyle w:val="MTDisplayEquation"/>
        <w:rPr>
          <w:lang w:val="en-US"/>
        </w:rPr>
      </w:pPr>
      <w:r>
        <w:rPr>
          <w:lang w:val="en-US"/>
        </w:rPr>
        <w:tab/>
      </w:r>
      <w:r w:rsidR="00DD43CF" w:rsidRPr="00796D05">
        <w:rPr>
          <w:position w:val="-28"/>
          <w:lang w:val="en-US"/>
        </w:rPr>
        <w:object w:dxaOrig="8000" w:dyaOrig="660" w14:anchorId="3119DCEB">
          <v:shape id="_x0000_i5164" type="#_x0000_t75" style="width:399pt;height:33.75pt" o:ole="">
            <v:imagedata r:id="rId480" o:title=""/>
          </v:shape>
          <o:OLEObject Type="Embed" ProgID="Equation.DSMT4" ShapeID="_x0000_i5164" DrawAspect="Content" ObjectID="_1505662454" r:id="rId481"/>
        </w:object>
      </w:r>
      <w:r>
        <w:rPr>
          <w:lang w:val="en-US"/>
        </w:rPr>
        <w:t xml:space="preserve"> </w:t>
      </w:r>
      <w:r>
        <w:rPr>
          <w:lang w:val="en-US"/>
        </w:rPr>
        <w:tab/>
      </w:r>
      <w:r>
        <w:rPr>
          <w:lang w:val="en-US"/>
        </w:rPr>
        <w:fldChar w:fldCharType="begin"/>
      </w:r>
      <w:r>
        <w:rPr>
          <w:lang w:val="en-US"/>
        </w:rPr>
        <w:instrText xml:space="preserve"> MACROBUTTON MTPlaceRef \* MERGEFORMAT (C.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r>
        <w:rPr>
          <w:lang w:val="en-US"/>
        </w:rPr>
        <w:fldChar w:fldCharType="end"/>
      </w:r>
    </w:p>
    <w:p w14:paraId="6C459E1C" w14:textId="77777777" w:rsidR="00796D05" w:rsidRPr="00796D05" w:rsidRDefault="00796D05" w:rsidP="00796D05">
      <w:pPr>
        <w:rPr>
          <w:lang w:val="en-US"/>
        </w:rPr>
      </w:pPr>
    </w:p>
    <w:p w14:paraId="3F888FCD" w14:textId="3F1D90B7" w:rsidR="00A52150" w:rsidRDefault="00A52150" w:rsidP="002603CC">
      <w:pPr>
        <w:rPr>
          <w:lang w:val="en-US"/>
        </w:rPr>
      </w:pPr>
      <w:r w:rsidRPr="00752797">
        <w:rPr>
          <w:lang w:val="en-US"/>
        </w:rPr>
        <w:t>The vertical momentum equation is discretized in a similar manner to the horizontal momentum equations using the McCormack scheme. In terms of the depth averaged vertical velocity the predictor step is:</w:t>
      </w:r>
    </w:p>
    <w:p w14:paraId="48D80158" w14:textId="77777777" w:rsidR="00796D05" w:rsidRDefault="00796D05" w:rsidP="002603CC">
      <w:pPr>
        <w:rPr>
          <w:lang w:val="en-US"/>
        </w:rPr>
      </w:pPr>
    </w:p>
    <w:p w14:paraId="21B866A9" w14:textId="65FD9AC2" w:rsidR="00796D05" w:rsidRPr="00752797" w:rsidRDefault="00796D05" w:rsidP="00796D05">
      <w:pPr>
        <w:pStyle w:val="MTDisplayEquation"/>
        <w:rPr>
          <w:lang w:val="en-US"/>
        </w:rPr>
      </w:pPr>
      <w:r>
        <w:rPr>
          <w:lang w:val="en-US"/>
        </w:rPr>
        <w:tab/>
      </w:r>
      <w:r w:rsidR="00DD43CF" w:rsidRPr="00DD43CF">
        <w:rPr>
          <w:position w:val="-80"/>
          <w:lang w:val="en-US"/>
        </w:rPr>
        <w:object w:dxaOrig="8559" w:dyaOrig="1719" w14:anchorId="43E563C1">
          <v:shape id="_x0000_i5167" type="#_x0000_t75" style="width:428.25pt;height:86.25pt" o:ole="">
            <v:imagedata r:id="rId482" o:title=""/>
          </v:shape>
          <o:OLEObject Type="Embed" ProgID="Equation.DSMT4" ShapeID="_x0000_i5167" DrawAspect="Content" ObjectID="_1505662455" r:id="rId483"/>
        </w:object>
      </w:r>
      <w:r>
        <w:rPr>
          <w:lang w:val="en-US"/>
        </w:rPr>
        <w:t xml:space="preserve"> </w:t>
      </w:r>
      <w:r>
        <w:rPr>
          <w:lang w:val="en-US"/>
        </w:rPr>
        <w:tab/>
      </w:r>
      <w:r>
        <w:rPr>
          <w:lang w:val="en-US"/>
        </w:rPr>
        <w:fldChar w:fldCharType="begin"/>
      </w:r>
      <w:r>
        <w:rPr>
          <w:lang w:val="en-US"/>
        </w:rPr>
        <w:instrText xml:space="preserve"> MACROBUTTON MTPlaceRef \* MERGEFORMAT </w:instrText>
      </w:r>
      <w:bookmarkStart w:id="811" w:name="ZEqnNum713024"/>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bookmarkEnd w:id="811"/>
      <w:r>
        <w:rPr>
          <w:lang w:val="en-US"/>
        </w:rPr>
        <w:fldChar w:fldCharType="end"/>
      </w:r>
    </w:p>
    <w:p w14:paraId="750186F5" w14:textId="77777777" w:rsidR="00A52150" w:rsidRPr="00752797" w:rsidRDefault="00A52150" w:rsidP="002603CC">
      <w:pPr>
        <w:rPr>
          <w:lang w:val="en-US"/>
        </w:rPr>
      </w:pPr>
    </w:p>
    <w:p w14:paraId="38DA3AA0" w14:textId="323E8075" w:rsidR="00A52150" w:rsidRDefault="00A52150" w:rsidP="002603CC">
      <w:pPr>
        <w:rPr>
          <w:rFonts w:cs="Tahoma"/>
          <w:lang w:val="en-US"/>
        </w:rPr>
      </w:pPr>
      <w:r w:rsidRPr="00752797">
        <w:rPr>
          <w:rFonts w:cs="Tahoma"/>
          <w:lang w:val="en-US"/>
        </w:rPr>
        <w:t xml:space="preserve">The pressures are defined on the cell faces and therefore do not have to be interpolated. Furthermore, we can exactly set the dynamic pressure at the free surface </w:t>
      </w:r>
      <w:r w:rsidR="00DD43CF" w:rsidRPr="00752797">
        <w:rPr>
          <w:rFonts w:cs="Tahoma"/>
          <w:position w:val="-10"/>
          <w:lang w:val="en-US"/>
        </w:rPr>
        <w:object w:dxaOrig="440" w:dyaOrig="320" w14:anchorId="1FAF2561">
          <v:shape id="_x0000_i5170" type="#_x0000_t75" style="width:21.75pt;height:15.75pt" o:ole="">
            <v:imagedata r:id="rId484" o:title=""/>
          </v:shape>
          <o:OLEObject Type="Embed" ProgID="Equation.DSMT4" ShapeID="_x0000_i5170" DrawAspect="Content" ObjectID="_1505662456" r:id="rId485"/>
        </w:object>
      </w:r>
      <w:r w:rsidRPr="00752797">
        <w:rPr>
          <w:rFonts w:cs="Tahoma"/>
          <w:lang w:val="en-US"/>
        </w:rPr>
        <w:t xml:space="preserve"> to zero. The vertical velocities are defined on the cell faces and therefore the depth averaged velocity </w:t>
      </w:r>
      <w:r w:rsidR="00DD43CF" w:rsidRPr="00752797">
        <w:rPr>
          <w:rFonts w:cs="Tahoma"/>
          <w:position w:val="-10"/>
          <w:lang w:val="en-US"/>
        </w:rPr>
        <w:object w:dxaOrig="480" w:dyaOrig="340" w14:anchorId="4AE42B58">
          <v:shape id="_x0000_i5173" type="#_x0000_t75" style="width:24pt;height:16.5pt" o:ole="">
            <v:imagedata r:id="rId486" o:title=""/>
          </v:shape>
          <o:OLEObject Type="Embed" ProgID="Equation.DSMT4" ShapeID="_x0000_i5173" DrawAspect="Content" ObjectID="_1505662457" r:id="rId487"/>
        </w:object>
      </w:r>
      <w:r w:rsidRPr="00752797">
        <w:rPr>
          <w:rFonts w:cs="Tahoma"/>
          <w:lang w:val="en-US"/>
        </w:rPr>
        <w:t xml:space="preserve"> needs to be expressed in terms of the bottom and surface velocities. Using a simple central approximation gives</w:t>
      </w:r>
    </w:p>
    <w:p w14:paraId="37C6141C" w14:textId="77777777" w:rsidR="00796D05" w:rsidRDefault="00796D05" w:rsidP="002603CC">
      <w:pPr>
        <w:rPr>
          <w:rFonts w:cs="Tahoma"/>
          <w:lang w:val="en-US"/>
        </w:rPr>
      </w:pPr>
    </w:p>
    <w:p w14:paraId="44FE5196" w14:textId="4D26E1E9" w:rsidR="00796D05" w:rsidRPr="00752797" w:rsidRDefault="00796D05" w:rsidP="00796D05">
      <w:pPr>
        <w:pStyle w:val="MTDisplayEquation"/>
        <w:rPr>
          <w:lang w:val="en-US"/>
        </w:rPr>
      </w:pPr>
      <w:r>
        <w:rPr>
          <w:lang w:val="en-US"/>
        </w:rPr>
        <w:tab/>
      </w:r>
      <w:r w:rsidR="00DD43CF" w:rsidRPr="00796D05">
        <w:rPr>
          <w:position w:val="-44"/>
          <w:lang w:val="en-US"/>
        </w:rPr>
        <w:object w:dxaOrig="2220" w:dyaOrig="999" w14:anchorId="352401C9">
          <v:shape id="_x0000_i5176" type="#_x0000_t75" style="width:110.25pt;height:50.25pt" o:ole="">
            <v:imagedata r:id="rId488" o:title=""/>
          </v:shape>
          <o:OLEObject Type="Embed" ProgID="Equation.DSMT4" ShapeID="_x0000_i5176" DrawAspect="Content" ObjectID="_1505662458" r:id="rId489"/>
        </w:object>
      </w:r>
      <w:r>
        <w:rPr>
          <w:lang w:val="en-US"/>
        </w:rPr>
        <w:t xml:space="preserve"> </w:t>
      </w:r>
      <w:r>
        <w:rPr>
          <w:lang w:val="en-US"/>
        </w:rPr>
        <w:tab/>
      </w:r>
      <w:r>
        <w:rPr>
          <w:lang w:val="en-US"/>
        </w:rPr>
        <w:fldChar w:fldCharType="begin"/>
      </w:r>
      <w:r>
        <w:rPr>
          <w:lang w:val="en-US"/>
        </w:rPr>
        <w:instrText xml:space="preserve"> MACROBUTTON MTPlaceRef \* MERGEFORMAT </w:instrText>
      </w:r>
      <w:bookmarkStart w:id="812" w:name="ZEqnNum138416"/>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bookmarkEnd w:id="812"/>
      <w:r>
        <w:rPr>
          <w:lang w:val="en-US"/>
        </w:rPr>
        <w:fldChar w:fldCharType="end"/>
      </w:r>
    </w:p>
    <w:p w14:paraId="6BA29074" w14:textId="77777777" w:rsidR="00A52150" w:rsidRPr="00752797" w:rsidRDefault="00A52150" w:rsidP="002603CC">
      <w:pPr>
        <w:rPr>
          <w:lang w:val="en-US"/>
        </w:rPr>
      </w:pPr>
    </w:p>
    <w:p w14:paraId="568CA95A" w14:textId="77777777" w:rsidR="00A52150" w:rsidRPr="00752797" w:rsidRDefault="00A52150" w:rsidP="002603CC">
      <w:pPr>
        <w:rPr>
          <w:rFonts w:cs="Tahoma"/>
          <w:lang w:val="en-US"/>
        </w:rPr>
      </w:pPr>
      <w:r w:rsidRPr="00752797">
        <w:rPr>
          <w:rFonts w:cs="Tahoma"/>
          <w:lang w:val="en-US"/>
        </w:rPr>
        <w:t>At the bottom the kinematic boundary condition is used for the vertical velocity:</w:t>
      </w:r>
    </w:p>
    <w:p w14:paraId="6D49BB3B" w14:textId="77777777" w:rsidR="00A52150" w:rsidRDefault="00A52150" w:rsidP="002603CC">
      <w:pPr>
        <w:rPr>
          <w:rFonts w:cs="Tahoma"/>
          <w:lang w:val="en-US"/>
        </w:rPr>
      </w:pPr>
    </w:p>
    <w:p w14:paraId="096EAA0A" w14:textId="67B594E3" w:rsidR="00796D05" w:rsidRDefault="00796D05" w:rsidP="00796D05">
      <w:pPr>
        <w:pStyle w:val="MTDisplayEquation"/>
        <w:rPr>
          <w:lang w:val="en-US"/>
        </w:rPr>
      </w:pPr>
      <w:r>
        <w:rPr>
          <w:lang w:val="en-US"/>
        </w:rPr>
        <w:tab/>
      </w:r>
      <w:r w:rsidR="00DD43CF" w:rsidRPr="00796D05">
        <w:rPr>
          <w:position w:val="-32"/>
          <w:lang w:val="en-US"/>
        </w:rPr>
        <w:object w:dxaOrig="6480" w:dyaOrig="780" w14:anchorId="1E064835">
          <v:shape id="_x0000_i5179" type="#_x0000_t75" style="width:324pt;height:38.25pt" o:ole="">
            <v:imagedata r:id="rId490" o:title=""/>
          </v:shape>
          <o:OLEObject Type="Embed" ProgID="Equation.DSMT4" ShapeID="_x0000_i5179" DrawAspect="Content" ObjectID="_1505662459" r:id="rId491"/>
        </w:object>
      </w:r>
      <w:r>
        <w:rPr>
          <w:lang w:val="en-US"/>
        </w:rPr>
        <w:t xml:space="preserve"> </w:t>
      </w:r>
      <w:r>
        <w:rPr>
          <w:lang w:val="en-US"/>
        </w:rPr>
        <w:tab/>
      </w:r>
      <w:r>
        <w:rPr>
          <w:lang w:val="en-US"/>
        </w:rPr>
        <w:fldChar w:fldCharType="begin"/>
      </w:r>
      <w:r>
        <w:rPr>
          <w:lang w:val="en-US"/>
        </w:rPr>
        <w:instrText xml:space="preserve"> MACROBUTTON MTPlaceRef \* MERGEFORMAT </w:instrText>
      </w:r>
      <w:bookmarkStart w:id="813" w:name="ZEqnNum679975"/>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bookmarkEnd w:id="813"/>
      <w:r>
        <w:rPr>
          <w:lang w:val="en-US"/>
        </w:rPr>
        <w:fldChar w:fldCharType="end"/>
      </w:r>
    </w:p>
    <w:p w14:paraId="757E0271" w14:textId="77777777" w:rsidR="00796D05" w:rsidRPr="00752797" w:rsidRDefault="00796D05" w:rsidP="002603CC">
      <w:pPr>
        <w:rPr>
          <w:rFonts w:cs="Tahoma"/>
          <w:lang w:val="en-US"/>
        </w:rPr>
      </w:pPr>
    </w:p>
    <w:p w14:paraId="03E06C36" w14:textId="3C1DC239" w:rsidR="00A52150" w:rsidRDefault="00A52150" w:rsidP="002603CC">
      <w:pPr>
        <w:rPr>
          <w:rFonts w:cs="Tahoma"/>
          <w:lang w:val="en-US"/>
        </w:rPr>
      </w:pPr>
      <w:r w:rsidRPr="00752797">
        <w:rPr>
          <w:rFonts w:cs="Tahoma"/>
          <w:lang w:val="en-US"/>
        </w:rPr>
        <w:t xml:space="preserve">Horizontal interpolation of </w:t>
      </w:r>
      <w:r w:rsidR="00DD43CF" w:rsidRPr="00752797">
        <w:rPr>
          <w:rFonts w:cs="Tahoma"/>
          <w:position w:val="-12"/>
          <w:lang w:val="en-US"/>
        </w:rPr>
        <w:object w:dxaOrig="499" w:dyaOrig="360" w14:anchorId="72F8E418">
          <v:shape id="_x0000_i5182" type="#_x0000_t75" style="width:24pt;height:18pt" o:ole="">
            <v:imagedata r:id="rId492" o:title=""/>
          </v:shape>
          <o:OLEObject Type="Embed" ProgID="Equation.DSMT4" ShapeID="_x0000_i5182" DrawAspect="Content" ObjectID="_1505662460" r:id="rId493"/>
        </w:object>
      </w:r>
      <w:r w:rsidRPr="00752797">
        <w:rPr>
          <w:rFonts w:cs="Tahoma"/>
          <w:lang w:val="en-US"/>
        </w:rPr>
        <w:t xml:space="preserve"> and </w:t>
      </w:r>
      <w:r w:rsidR="00DD43CF" w:rsidRPr="00752797">
        <w:rPr>
          <w:rFonts w:cs="Tahoma"/>
          <w:position w:val="-12"/>
          <w:lang w:val="en-US"/>
        </w:rPr>
        <w:object w:dxaOrig="499" w:dyaOrig="360" w14:anchorId="4353E66E">
          <v:shape id="_x0000_i5185" type="#_x0000_t75" style="width:24pt;height:18pt" o:ole="">
            <v:imagedata r:id="rId494" o:title=""/>
          </v:shape>
          <o:OLEObject Type="Embed" ProgID="Equation.DSMT4" ShapeID="_x0000_i5185" DrawAspect="Content" ObjectID="_1505662461" r:id="rId495"/>
        </w:object>
      </w:r>
      <w:r w:rsidRPr="00752797">
        <w:rPr>
          <w:rFonts w:cs="Tahoma"/>
          <w:lang w:val="en-US"/>
        </w:rPr>
        <w:t xml:space="preserve"> is done using first order upwind similar </w:t>
      </w:r>
      <w:proofErr w:type="gramStart"/>
      <w:r w:rsidRPr="00752797">
        <w:rPr>
          <w:rFonts w:cs="Tahoma"/>
          <w:lang w:val="en-US"/>
        </w:rPr>
        <w:t xml:space="preserve">to </w:t>
      </w:r>
      <w:proofErr w:type="gramEnd"/>
      <w:r w:rsidR="00196F06">
        <w:rPr>
          <w:rFonts w:cs="Tahoma"/>
          <w:lang w:val="en-US"/>
        </w:rPr>
        <w:fldChar w:fldCharType="begin"/>
      </w:r>
      <w:r w:rsidR="00196F06">
        <w:rPr>
          <w:rFonts w:cs="Tahoma"/>
          <w:lang w:val="en-US"/>
        </w:rPr>
        <w:instrText xml:space="preserve"> GOTOBUTTON ZEqnNum152786  \* MERGEFORMAT </w:instrText>
      </w:r>
      <w:r w:rsidR="00196F06">
        <w:rPr>
          <w:rFonts w:cs="Tahoma"/>
          <w:lang w:val="en-US"/>
        </w:rPr>
        <w:fldChar w:fldCharType="begin"/>
      </w:r>
      <w:r w:rsidR="00196F06">
        <w:rPr>
          <w:rFonts w:cs="Tahoma"/>
          <w:lang w:val="en-US"/>
        </w:rPr>
        <w:instrText xml:space="preserve"> REF ZEqnNum152786 \* Charformat \! \* MERGEFORMAT </w:instrText>
      </w:r>
      <w:r w:rsidR="00196F06">
        <w:rPr>
          <w:rFonts w:cs="Tahoma"/>
          <w:lang w:val="en-US"/>
        </w:rPr>
        <w:fldChar w:fldCharType="separate"/>
      </w:r>
      <w:r w:rsidR="002E51A3" w:rsidRPr="002E51A3">
        <w:rPr>
          <w:rFonts w:cs="Tahoma"/>
          <w:lang w:val="en-US"/>
        </w:rPr>
        <w:instrText>(C.</w:instrText>
      </w:r>
      <w:r w:rsidR="002E51A3" w:rsidRPr="00E32CB9">
        <w:rPr>
          <w:rFonts w:cs="Tahoma"/>
          <w:lang w:val="en-US"/>
        </w:rPr>
        <w:instrText>4)</w:instrText>
      </w:r>
      <w:r w:rsidR="00196F06">
        <w:rPr>
          <w:rFonts w:cs="Tahoma"/>
          <w:lang w:val="en-US"/>
        </w:rPr>
        <w:fldChar w:fldCharType="end"/>
      </w:r>
      <w:r w:rsidR="00196F06">
        <w:rPr>
          <w:rFonts w:cs="Tahoma"/>
          <w:lang w:val="en-US"/>
        </w:rPr>
        <w:fldChar w:fldCharType="end"/>
      </w:r>
      <w:r w:rsidRPr="00752797">
        <w:rPr>
          <w:rFonts w:cs="Tahoma"/>
          <w:lang w:val="en-US"/>
        </w:rPr>
        <w:t>. The turbulent stresses are again approximated using a central scheme as</w:t>
      </w:r>
      <w:r w:rsidR="00796D05">
        <w:rPr>
          <w:rFonts w:cs="Tahoma"/>
          <w:lang w:val="en-US"/>
        </w:rPr>
        <w:t>:</w:t>
      </w:r>
    </w:p>
    <w:p w14:paraId="20FD2698" w14:textId="77777777" w:rsidR="00796D05" w:rsidRDefault="00796D05" w:rsidP="002603CC">
      <w:pPr>
        <w:rPr>
          <w:rFonts w:cs="Tahoma"/>
          <w:lang w:val="en-US"/>
        </w:rPr>
      </w:pPr>
    </w:p>
    <w:p w14:paraId="6219F946" w14:textId="5CB0E4EA" w:rsidR="00796D05" w:rsidRPr="00752797" w:rsidRDefault="00796D05" w:rsidP="00796D05">
      <w:pPr>
        <w:pStyle w:val="MTDisplayEquation"/>
        <w:rPr>
          <w:lang w:val="en-US"/>
        </w:rPr>
      </w:pPr>
      <w:r>
        <w:rPr>
          <w:lang w:val="en-US"/>
        </w:rPr>
        <w:tab/>
      </w:r>
      <w:r w:rsidR="00DD43CF" w:rsidRPr="00DD43CF">
        <w:rPr>
          <w:position w:val="-84"/>
          <w:lang w:val="en-US"/>
        </w:rPr>
        <w:object w:dxaOrig="6700" w:dyaOrig="1800" w14:anchorId="414C3129">
          <v:shape id="_x0000_i5188" type="#_x0000_t75" style="width:335.25pt;height:90pt" o:ole="">
            <v:imagedata r:id="rId496" o:title=""/>
          </v:shape>
          <o:OLEObject Type="Embed" ProgID="Equation.DSMT4" ShapeID="_x0000_i5188" DrawAspect="Content" ObjectID="_1505662462" r:id="rId497"/>
        </w:object>
      </w:r>
      <w:r>
        <w:rPr>
          <w:lang w:val="en-US"/>
        </w:rPr>
        <w:t xml:space="preserve"> </w:t>
      </w:r>
      <w:r>
        <w:rPr>
          <w:lang w:val="en-US"/>
        </w:rPr>
        <w:tab/>
      </w:r>
      <w:r>
        <w:rPr>
          <w:lang w:val="en-US"/>
        </w:rPr>
        <w:fldChar w:fldCharType="begin"/>
      </w:r>
      <w:r>
        <w:rPr>
          <w:lang w:val="en-US"/>
        </w:rPr>
        <w:instrText xml:space="preserve"> MACROBUTTON MTPlaceRef \* MERGEFORMAT </w:instrText>
      </w:r>
      <w:bookmarkStart w:id="814" w:name="ZEqnNum907979"/>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bookmarkEnd w:id="814"/>
      <w:r>
        <w:rPr>
          <w:lang w:val="en-US"/>
        </w:rPr>
        <w:fldChar w:fldCharType="end"/>
      </w:r>
    </w:p>
    <w:p w14:paraId="580E2A86" w14:textId="77777777" w:rsidR="00A52150" w:rsidRPr="00752797" w:rsidRDefault="00A52150" w:rsidP="002603CC">
      <w:pPr>
        <w:rPr>
          <w:lang w:val="en-US"/>
        </w:rPr>
      </w:pPr>
    </w:p>
    <w:p w14:paraId="4B3DE571" w14:textId="69399591" w:rsidR="00A52150" w:rsidRDefault="00A52150" w:rsidP="002603CC">
      <w:pPr>
        <w:rPr>
          <w:lang w:val="en-US"/>
        </w:rPr>
      </w:pPr>
      <w:r w:rsidRPr="00752797">
        <w:rPr>
          <w:rFonts w:cs="Tahoma"/>
          <w:lang w:val="en-US"/>
        </w:rPr>
        <w:t xml:space="preserve">Thus </w:t>
      </w:r>
      <w:proofErr w:type="gramStart"/>
      <w:r w:rsidRPr="00752797">
        <w:rPr>
          <w:rFonts w:cs="Tahoma"/>
          <w:lang w:val="en-US"/>
        </w:rPr>
        <w:t>combining</w:t>
      </w:r>
      <w:r w:rsidR="00796D05">
        <w:rPr>
          <w:rFonts w:cs="Tahoma"/>
          <w:lang w:val="en-US"/>
        </w:rPr>
        <w:t xml:space="preserve"> </w:t>
      </w:r>
      <w:proofErr w:type="gramEnd"/>
      <w:r w:rsidR="00196F06">
        <w:rPr>
          <w:rFonts w:cs="Tahoma"/>
          <w:lang w:val="en-US"/>
        </w:rPr>
        <w:fldChar w:fldCharType="begin"/>
      </w:r>
      <w:r w:rsidR="00196F06">
        <w:rPr>
          <w:rFonts w:cs="Tahoma"/>
          <w:lang w:val="en-US"/>
        </w:rPr>
        <w:instrText xml:space="preserve"> GOTOBUTTON ZEqnNum138416  \* MERGEFORMAT </w:instrText>
      </w:r>
      <w:r w:rsidR="00196F06">
        <w:rPr>
          <w:rFonts w:cs="Tahoma"/>
          <w:lang w:val="en-US"/>
        </w:rPr>
        <w:fldChar w:fldCharType="begin"/>
      </w:r>
      <w:r w:rsidR="00196F06">
        <w:rPr>
          <w:rFonts w:cs="Tahoma"/>
          <w:lang w:val="en-US"/>
        </w:rPr>
        <w:instrText xml:space="preserve"> REF ZEqnNum138416 \* Charformat \! \* MERGEFORMAT </w:instrText>
      </w:r>
      <w:r w:rsidR="00196F06">
        <w:rPr>
          <w:rFonts w:cs="Tahoma"/>
          <w:lang w:val="en-US"/>
        </w:rPr>
        <w:fldChar w:fldCharType="separate"/>
      </w:r>
      <w:r w:rsidR="002E51A3" w:rsidRPr="002E51A3">
        <w:rPr>
          <w:rFonts w:cs="Tahoma"/>
          <w:lang w:val="en-US"/>
        </w:rPr>
        <w:instrText>(C.</w:instrText>
      </w:r>
      <w:r w:rsidR="002E51A3" w:rsidRPr="00E32CB9">
        <w:rPr>
          <w:rFonts w:cs="Tahoma"/>
          <w:lang w:val="en-US"/>
        </w:rPr>
        <w:instrText>4)</w:instrText>
      </w:r>
      <w:r w:rsidR="00196F06">
        <w:rPr>
          <w:rFonts w:cs="Tahoma"/>
          <w:lang w:val="en-US"/>
        </w:rPr>
        <w:fldChar w:fldCharType="end"/>
      </w:r>
      <w:r w:rsidR="00196F06">
        <w:rPr>
          <w:rFonts w:cs="Tahoma"/>
          <w:lang w:val="en-US"/>
        </w:rPr>
        <w:fldChar w:fldCharType="end"/>
      </w:r>
      <w:r w:rsidRPr="00752797">
        <w:rPr>
          <w:rFonts w:cs="Tahoma"/>
          <w:lang w:val="en-US"/>
        </w:rPr>
        <w:t xml:space="preserve">, </w:t>
      </w:r>
      <w:r w:rsidR="00196F06">
        <w:rPr>
          <w:rFonts w:cs="Tahoma"/>
          <w:lang w:val="en-US"/>
        </w:rPr>
        <w:fldChar w:fldCharType="begin"/>
      </w:r>
      <w:r w:rsidR="00196F06">
        <w:rPr>
          <w:rFonts w:cs="Tahoma"/>
          <w:lang w:val="en-US"/>
        </w:rPr>
        <w:instrText xml:space="preserve"> GOTOBUTTON ZEqnNum679975  \* MERGEFORMAT </w:instrText>
      </w:r>
      <w:r w:rsidR="00196F06">
        <w:rPr>
          <w:rFonts w:cs="Tahoma"/>
          <w:lang w:val="en-US"/>
        </w:rPr>
        <w:fldChar w:fldCharType="begin"/>
      </w:r>
      <w:r w:rsidR="00196F06">
        <w:rPr>
          <w:rFonts w:cs="Tahoma"/>
          <w:lang w:val="en-US"/>
        </w:rPr>
        <w:instrText xml:space="preserve"> REF ZEqnNum679975 \* Charformat \! \* MERGEFORMAT </w:instrText>
      </w:r>
      <w:r w:rsidR="00196F06">
        <w:rPr>
          <w:rFonts w:cs="Tahoma"/>
          <w:lang w:val="en-US"/>
        </w:rPr>
        <w:fldChar w:fldCharType="separate"/>
      </w:r>
      <w:r w:rsidR="002E51A3" w:rsidRPr="002E51A3">
        <w:rPr>
          <w:rFonts w:cs="Tahoma"/>
          <w:lang w:val="en-US"/>
        </w:rPr>
        <w:instrText>(C.</w:instrText>
      </w:r>
      <w:r w:rsidR="002E51A3" w:rsidRPr="00E32CB9">
        <w:rPr>
          <w:rFonts w:cs="Tahoma"/>
          <w:lang w:val="en-US"/>
        </w:rPr>
        <w:instrText>4)</w:instrText>
      </w:r>
      <w:r w:rsidR="00196F06">
        <w:rPr>
          <w:rFonts w:cs="Tahoma"/>
          <w:lang w:val="en-US"/>
        </w:rPr>
        <w:fldChar w:fldCharType="end"/>
      </w:r>
      <w:r w:rsidR="00196F06">
        <w:rPr>
          <w:rFonts w:cs="Tahoma"/>
          <w:lang w:val="en-US"/>
        </w:rPr>
        <w:fldChar w:fldCharType="end"/>
      </w:r>
      <w:r w:rsidRPr="00752797">
        <w:rPr>
          <w:rFonts w:cs="Tahoma"/>
          <w:lang w:val="en-US"/>
        </w:rPr>
        <w:t xml:space="preserve"> and </w:t>
      </w:r>
      <w:r w:rsidR="00196F06">
        <w:rPr>
          <w:rFonts w:cs="Tahoma"/>
          <w:lang w:val="en-US"/>
        </w:rPr>
        <w:fldChar w:fldCharType="begin"/>
      </w:r>
      <w:r w:rsidR="00196F06">
        <w:rPr>
          <w:rFonts w:cs="Tahoma"/>
          <w:lang w:val="en-US"/>
        </w:rPr>
        <w:instrText xml:space="preserve"> GOTOBUTTON ZEqnNum907979  \* MERGEFORMAT </w:instrText>
      </w:r>
      <w:r w:rsidR="00196F06">
        <w:rPr>
          <w:rFonts w:cs="Tahoma"/>
          <w:lang w:val="en-US"/>
        </w:rPr>
        <w:fldChar w:fldCharType="begin"/>
      </w:r>
      <w:r w:rsidR="00196F06">
        <w:rPr>
          <w:rFonts w:cs="Tahoma"/>
          <w:lang w:val="en-US"/>
        </w:rPr>
        <w:instrText xml:space="preserve"> REF ZEqnNum907979 \* Charformat \! \* MERGEFORMAT </w:instrText>
      </w:r>
      <w:r w:rsidR="00196F06">
        <w:rPr>
          <w:rFonts w:cs="Tahoma"/>
          <w:lang w:val="en-US"/>
        </w:rPr>
        <w:fldChar w:fldCharType="separate"/>
      </w:r>
      <w:r w:rsidR="002E51A3" w:rsidRPr="002E51A3">
        <w:rPr>
          <w:rFonts w:cs="Tahoma"/>
          <w:lang w:val="en-US"/>
        </w:rPr>
        <w:instrText>(C.</w:instrText>
      </w:r>
      <w:r w:rsidR="002E51A3" w:rsidRPr="00E32CB9">
        <w:rPr>
          <w:rFonts w:cs="Tahoma"/>
          <w:lang w:val="en-US"/>
        </w:rPr>
        <w:instrText>4)</w:instrText>
      </w:r>
      <w:r w:rsidR="00196F06">
        <w:rPr>
          <w:rFonts w:cs="Tahoma"/>
          <w:lang w:val="en-US"/>
        </w:rPr>
        <w:fldChar w:fldCharType="end"/>
      </w:r>
      <w:r w:rsidR="00196F06">
        <w:rPr>
          <w:rFonts w:cs="Tahoma"/>
          <w:lang w:val="en-US"/>
        </w:rPr>
        <w:fldChar w:fldCharType="end"/>
      </w:r>
      <w:r w:rsidRPr="00752797">
        <w:rPr>
          <w:rFonts w:cs="Tahoma"/>
          <w:lang w:val="en-US"/>
        </w:rPr>
        <w:t xml:space="preserve"> explicit expressions for </w:t>
      </w:r>
      <w:r w:rsidR="00DD43CF" w:rsidRPr="00752797">
        <w:rPr>
          <w:rFonts w:cs="Tahoma"/>
          <w:position w:val="-8"/>
          <w:lang w:val="en-US"/>
        </w:rPr>
        <w:object w:dxaOrig="460" w:dyaOrig="300" w14:anchorId="01ED5ED6">
          <v:shape id="_x0000_i5191" type="#_x0000_t75" style="width:24pt;height:15pt" o:ole="">
            <v:imagedata r:id="rId498" o:title=""/>
          </v:shape>
          <o:OLEObject Type="Embed" ProgID="Equation.DSMT4" ShapeID="_x0000_i5191" DrawAspect="Content" ObjectID="_1505662463" r:id="rId499"/>
        </w:object>
      </w:r>
      <w:r w:rsidRPr="00752797">
        <w:rPr>
          <w:rFonts w:cs="Tahoma"/>
          <w:lang w:val="en-US"/>
        </w:rPr>
        <w:t xml:space="preserve"> and </w:t>
      </w:r>
      <w:r w:rsidR="00DD43CF" w:rsidRPr="00DD43CF">
        <w:rPr>
          <w:rFonts w:cs="Tahoma"/>
          <w:position w:val="-14"/>
          <w:lang w:val="en-US"/>
        </w:rPr>
        <w:object w:dxaOrig="499" w:dyaOrig="400" w14:anchorId="691CB51B">
          <v:shape id="_x0000_i5194" type="#_x0000_t75" style="width:24.75pt;height:20.25pt" o:ole="">
            <v:imagedata r:id="rId500" o:title=""/>
          </v:shape>
          <o:OLEObject Type="Embed" ProgID="Equation.DSMT4" ShapeID="_x0000_i5194" DrawAspect="Content" ObjectID="_1505662464" r:id="rId501"/>
        </w:object>
      </w:r>
      <w:r w:rsidRPr="00752797">
        <w:rPr>
          <w:rFonts w:cs="Tahoma"/>
          <w:lang w:val="en-US"/>
        </w:rPr>
        <w:t xml:space="preserve"> are obtained. </w:t>
      </w:r>
      <w:r w:rsidRPr="00752797">
        <w:rPr>
          <w:lang w:val="en-US"/>
        </w:rPr>
        <w:t>The predicted values are again corrected using a variant of the McCormack scheme and including the pressure difference implicitly gives the corrector step:</w:t>
      </w:r>
    </w:p>
    <w:p w14:paraId="1C5C00D6" w14:textId="77777777" w:rsidR="00796D05" w:rsidRDefault="00796D05" w:rsidP="002603CC">
      <w:pPr>
        <w:rPr>
          <w:lang w:val="en-US"/>
        </w:rPr>
      </w:pPr>
    </w:p>
    <w:p w14:paraId="1098CC44" w14:textId="612BD55C" w:rsidR="00796D05" w:rsidRPr="00752797" w:rsidRDefault="00796D05" w:rsidP="00796D05">
      <w:pPr>
        <w:pStyle w:val="MTDisplayEquation"/>
        <w:rPr>
          <w:lang w:val="en-US"/>
        </w:rPr>
      </w:pPr>
      <w:r>
        <w:rPr>
          <w:lang w:val="en-US"/>
        </w:rPr>
        <w:tab/>
      </w:r>
      <w:r w:rsidR="00DD43CF" w:rsidRPr="00DD43CF">
        <w:rPr>
          <w:position w:val="-32"/>
          <w:lang w:val="en-US"/>
        </w:rPr>
        <w:object w:dxaOrig="8419" w:dyaOrig="840" w14:anchorId="13F2B8AD">
          <v:shape id="_x0000_i5197" type="#_x0000_t75" style="width:420.75pt;height:42pt" o:ole="">
            <v:imagedata r:id="rId502" o:title=""/>
          </v:shape>
          <o:OLEObject Type="Embed" ProgID="Equation.DSMT4" ShapeID="_x0000_i5197" DrawAspect="Content" ObjectID="_1505662465" r:id="rId503"/>
        </w:object>
      </w:r>
      <w:r>
        <w:rPr>
          <w:lang w:val="en-US"/>
        </w:rPr>
        <w:t xml:space="preserve"> </w:t>
      </w:r>
      <w:r>
        <w:rPr>
          <w:lang w:val="en-US"/>
        </w:rPr>
        <w:tab/>
      </w:r>
      <w:r>
        <w:rPr>
          <w:lang w:val="en-US"/>
        </w:rPr>
        <w:fldChar w:fldCharType="begin"/>
      </w:r>
      <w:r>
        <w:rPr>
          <w:lang w:val="en-US"/>
        </w:rPr>
        <w:instrText xml:space="preserve"> MACROBUTTON MTPlaceRef \* MERGEFORMAT </w:instrText>
      </w:r>
      <w:bookmarkStart w:id="815" w:name="ZEqnNum815781"/>
      <w:r>
        <w:rPr>
          <w:lang w:val="en-US"/>
        </w:rPr>
        <w:instrText>(C.</w:instrText>
      </w:r>
      <w:r>
        <w:rPr>
          <w:lang w:val="en-US"/>
        </w:rPr>
        <w:fldChar w:fldCharType="begin"/>
      </w:r>
      <w:r>
        <w:rPr>
          <w:lang w:val="en-US"/>
        </w:rPr>
        <w:instrText xml:space="preserve"> SEQ MTEqn \c \* Arabic \* MERGEFORMAT </w:instrText>
      </w:r>
      <w:r>
        <w:rPr>
          <w:lang w:val="en-US"/>
        </w:rPr>
        <w:fldChar w:fldCharType="separate"/>
      </w:r>
      <w:r w:rsidR="002E51A3">
        <w:rPr>
          <w:noProof/>
          <w:lang w:val="en-US"/>
        </w:rPr>
        <w:instrText>4</w:instrText>
      </w:r>
      <w:r>
        <w:rPr>
          <w:lang w:val="en-US"/>
        </w:rPr>
        <w:fldChar w:fldCharType="end"/>
      </w:r>
      <w:r>
        <w:rPr>
          <w:lang w:val="en-US"/>
        </w:rPr>
        <w:instrText>)</w:instrText>
      </w:r>
      <w:bookmarkEnd w:id="815"/>
      <w:r>
        <w:rPr>
          <w:lang w:val="en-US"/>
        </w:rPr>
        <w:fldChar w:fldCharType="end"/>
      </w:r>
    </w:p>
    <w:p w14:paraId="2097EC54" w14:textId="77777777" w:rsidR="00A52150" w:rsidRPr="00752797" w:rsidRDefault="00A52150" w:rsidP="002603CC">
      <w:pPr>
        <w:rPr>
          <w:lang w:val="en-US"/>
        </w:rPr>
      </w:pPr>
    </w:p>
    <w:p w14:paraId="0DF836AF" w14:textId="7A8A510B" w:rsidR="00A52150" w:rsidRPr="00752797" w:rsidRDefault="00A52150" w:rsidP="002603CC">
      <w:pPr>
        <w:rPr>
          <w:rFonts w:cs="Tahoma"/>
          <w:lang w:val="en-US"/>
        </w:rPr>
      </w:pPr>
      <w:r w:rsidRPr="00752797">
        <w:rPr>
          <w:rFonts w:cs="Tahoma"/>
          <w:lang w:val="en-US"/>
        </w:rPr>
        <w:t xml:space="preserve">Where </w:t>
      </w:r>
      <w:r w:rsidR="00DD43CF" w:rsidRPr="00DD43CF">
        <w:rPr>
          <w:rFonts w:cs="Tahoma"/>
          <w:position w:val="-18"/>
          <w:lang w:val="en-US"/>
        </w:rPr>
        <w:object w:dxaOrig="740" w:dyaOrig="440" w14:anchorId="4D6B2490">
          <v:shape id="_x0000_i5200" type="#_x0000_t75" style="width:36.75pt;height:21.75pt" o:ole="">
            <v:imagedata r:id="rId504" o:title=""/>
          </v:shape>
          <o:OLEObject Type="Embed" ProgID="Equation.DSMT4" ShapeID="_x0000_i5200" DrawAspect="Content" ObjectID="_1505662466" r:id="rId505"/>
        </w:object>
      </w:r>
      <w:r w:rsidRPr="00752797">
        <w:rPr>
          <w:rFonts w:cs="Tahoma"/>
          <w:lang w:val="en-US"/>
        </w:rPr>
        <w:t xml:space="preserve"> and </w:t>
      </w:r>
      <w:r w:rsidR="00DD43CF" w:rsidRPr="00DD43CF">
        <w:rPr>
          <w:rFonts w:cs="Tahoma"/>
          <w:position w:val="-18"/>
          <w:lang w:val="en-US"/>
        </w:rPr>
        <w:object w:dxaOrig="740" w:dyaOrig="440" w14:anchorId="06A87EE4">
          <v:shape id="_x0000_i5203" type="#_x0000_t75" style="width:36.75pt;height:21.75pt" o:ole="">
            <v:imagedata r:id="rId506" o:title=""/>
          </v:shape>
          <o:OLEObject Type="Embed" ProgID="Equation.DSMT4" ShapeID="_x0000_i5203" DrawAspect="Content" ObjectID="_1505662467" r:id="rId507"/>
        </w:object>
      </w:r>
      <w:r w:rsidRPr="00752797">
        <w:rPr>
          <w:rFonts w:cs="Tahoma"/>
          <w:lang w:val="en-US"/>
        </w:rPr>
        <w:t xml:space="preserve"> are obtained using relations similar </w:t>
      </w:r>
      <w:proofErr w:type="gramStart"/>
      <w:r w:rsidRPr="00752797">
        <w:rPr>
          <w:rFonts w:cs="Tahoma"/>
          <w:lang w:val="en-US"/>
        </w:rPr>
        <w:t xml:space="preserve">to </w:t>
      </w:r>
      <w:proofErr w:type="gramEnd"/>
      <w:r w:rsidR="00196F06">
        <w:rPr>
          <w:rFonts w:cs="Tahoma"/>
          <w:lang w:val="en-US"/>
        </w:rPr>
        <w:fldChar w:fldCharType="begin"/>
      </w:r>
      <w:r w:rsidR="00196F06">
        <w:rPr>
          <w:rFonts w:cs="Tahoma"/>
          <w:lang w:val="en-US"/>
        </w:rPr>
        <w:instrText xml:space="preserve"> GOTOBUTTON ZEqnNum246103  \* MERGEFORMAT </w:instrText>
      </w:r>
      <w:r w:rsidR="00196F06">
        <w:rPr>
          <w:rFonts w:cs="Tahoma"/>
          <w:lang w:val="en-US"/>
        </w:rPr>
        <w:fldChar w:fldCharType="begin"/>
      </w:r>
      <w:r w:rsidR="00196F06">
        <w:rPr>
          <w:rFonts w:cs="Tahoma"/>
          <w:lang w:val="en-US"/>
        </w:rPr>
        <w:instrText xml:space="preserve"> REF ZEqnNum246103 \* Charformat \! \* MERGEFORMAT </w:instrText>
      </w:r>
      <w:r w:rsidR="00196F06">
        <w:rPr>
          <w:rFonts w:cs="Tahoma"/>
          <w:lang w:val="en-US"/>
        </w:rPr>
        <w:fldChar w:fldCharType="separate"/>
      </w:r>
      <w:r w:rsidR="002E51A3" w:rsidRPr="002E51A3">
        <w:rPr>
          <w:rFonts w:cs="Tahoma"/>
          <w:lang w:val="en-US"/>
        </w:rPr>
        <w:instrText>(C.</w:instrText>
      </w:r>
      <w:r w:rsidR="002E51A3" w:rsidRPr="00E32CB9">
        <w:rPr>
          <w:rFonts w:cs="Tahoma"/>
          <w:lang w:val="en-US"/>
        </w:rPr>
        <w:instrText>4)</w:instrText>
      </w:r>
      <w:r w:rsidR="00196F06">
        <w:rPr>
          <w:rFonts w:cs="Tahoma"/>
          <w:lang w:val="en-US"/>
        </w:rPr>
        <w:fldChar w:fldCharType="end"/>
      </w:r>
      <w:r w:rsidR="00196F06">
        <w:rPr>
          <w:rFonts w:cs="Tahoma"/>
          <w:lang w:val="en-US"/>
        </w:rPr>
        <w:fldChar w:fldCharType="end"/>
      </w:r>
      <w:r w:rsidRPr="00752797">
        <w:rPr>
          <w:rFonts w:cs="Tahoma"/>
          <w:lang w:val="en-US"/>
        </w:rPr>
        <w:t xml:space="preserve">. Note that similar to </w:t>
      </w:r>
      <w:r w:rsidR="00196F06">
        <w:rPr>
          <w:rFonts w:cs="Tahoma"/>
          <w:lang w:val="en-US"/>
        </w:rPr>
        <w:fldChar w:fldCharType="begin"/>
      </w:r>
      <w:r w:rsidR="00196F06">
        <w:rPr>
          <w:rFonts w:cs="Tahoma"/>
          <w:lang w:val="en-US"/>
        </w:rPr>
        <w:instrText xml:space="preserve"> GOTOBUTTON ZEqnNum138416  \* MERGEFORMAT </w:instrText>
      </w:r>
      <w:r w:rsidR="00196F06">
        <w:rPr>
          <w:rFonts w:cs="Tahoma"/>
          <w:lang w:val="en-US"/>
        </w:rPr>
        <w:fldChar w:fldCharType="begin"/>
      </w:r>
      <w:r w:rsidR="00196F06">
        <w:rPr>
          <w:rFonts w:cs="Tahoma"/>
          <w:lang w:val="en-US"/>
        </w:rPr>
        <w:instrText xml:space="preserve"> REF ZEqnNum138416 \* Charformat \! \* MERGEFORMAT </w:instrText>
      </w:r>
      <w:r w:rsidR="00196F06">
        <w:rPr>
          <w:rFonts w:cs="Tahoma"/>
          <w:lang w:val="en-US"/>
        </w:rPr>
        <w:fldChar w:fldCharType="separate"/>
      </w:r>
      <w:r w:rsidR="002E51A3" w:rsidRPr="002E51A3">
        <w:rPr>
          <w:rFonts w:cs="Tahoma"/>
          <w:lang w:val="en-US"/>
        </w:rPr>
        <w:instrText>(C.</w:instrText>
      </w:r>
      <w:r w:rsidR="002E51A3" w:rsidRPr="00E32CB9">
        <w:rPr>
          <w:rFonts w:cs="Tahoma"/>
          <w:lang w:val="en-US"/>
        </w:rPr>
        <w:instrText>4)</w:instrText>
      </w:r>
      <w:r w:rsidR="00196F06">
        <w:rPr>
          <w:rFonts w:cs="Tahoma"/>
          <w:lang w:val="en-US"/>
        </w:rPr>
        <w:fldChar w:fldCharType="end"/>
      </w:r>
      <w:r w:rsidR="00196F06">
        <w:rPr>
          <w:rFonts w:cs="Tahoma"/>
          <w:lang w:val="en-US"/>
        </w:rPr>
        <w:fldChar w:fldCharType="end"/>
      </w:r>
      <w:r w:rsidRPr="00752797">
        <w:rPr>
          <w:rFonts w:cs="Tahoma"/>
          <w:lang w:val="en-US"/>
        </w:rPr>
        <w:t xml:space="preserve"> </w:t>
      </w:r>
      <w:r w:rsidR="00DD43CF" w:rsidRPr="00752797">
        <w:rPr>
          <w:rFonts w:cs="Tahoma"/>
          <w:position w:val="-14"/>
          <w:lang w:val="en-US"/>
        </w:rPr>
        <w:object w:dxaOrig="2120" w:dyaOrig="380" w14:anchorId="14899D0B">
          <v:shape id="_x0000_i5206" type="#_x0000_t75" style="width:107.25pt;height:16.5pt" o:ole="">
            <v:imagedata r:id="rId508" o:title=""/>
          </v:shape>
          <o:OLEObject Type="Embed" ProgID="Equation.DSMT4" ShapeID="_x0000_i5206" DrawAspect="Content" ObjectID="_1505662468" r:id="rId509"/>
        </w:object>
      </w:r>
      <w:r w:rsidRPr="00752797">
        <w:rPr>
          <w:rFonts w:cs="Tahoma"/>
          <w:lang w:val="en-US"/>
        </w:rPr>
        <w:t xml:space="preserve">and again the kinematic boundary conditions is substituted </w:t>
      </w:r>
      <w:proofErr w:type="gramStart"/>
      <w:r w:rsidRPr="00752797">
        <w:rPr>
          <w:rFonts w:cs="Tahoma"/>
          <w:lang w:val="en-US"/>
        </w:rPr>
        <w:t xml:space="preserve">for </w:t>
      </w:r>
      <w:proofErr w:type="gramEnd"/>
      <w:r w:rsidR="00DD43CF" w:rsidRPr="00752797">
        <w:rPr>
          <w:rFonts w:cs="Tahoma"/>
          <w:position w:val="-10"/>
          <w:lang w:val="en-US"/>
        </w:rPr>
        <w:object w:dxaOrig="480" w:dyaOrig="320" w14:anchorId="0AD8529A">
          <v:shape id="_x0000_i5209" type="#_x0000_t75" style="width:24pt;height:15.75pt" o:ole="">
            <v:imagedata r:id="rId510" o:title=""/>
          </v:shape>
          <o:OLEObject Type="Embed" ProgID="Equation.DSMT4" ShapeID="_x0000_i5209" DrawAspect="Content" ObjectID="_1505662469" r:id="rId511"/>
        </w:object>
      </w:r>
      <w:r w:rsidRPr="00752797">
        <w:rPr>
          <w:rFonts w:cs="Tahoma"/>
          <w:lang w:val="en-US"/>
        </w:rPr>
        <w:t>.</w:t>
      </w:r>
    </w:p>
    <w:p w14:paraId="0656885B" w14:textId="77777777" w:rsidR="00A52150" w:rsidRPr="00752797" w:rsidRDefault="00A52150" w:rsidP="002603CC">
      <w:pPr>
        <w:rPr>
          <w:rFonts w:cs="Tahoma"/>
          <w:lang w:val="en-US"/>
        </w:rPr>
      </w:pPr>
    </w:p>
    <w:p w14:paraId="40B9C80D" w14:textId="019FE352" w:rsidR="00A52150" w:rsidRPr="00752797" w:rsidRDefault="00A52150" w:rsidP="002603CC">
      <w:pPr>
        <w:rPr>
          <w:rFonts w:cs="Tahoma"/>
          <w:lang w:val="en-US"/>
        </w:rPr>
      </w:pPr>
      <w:r w:rsidRPr="00752797">
        <w:rPr>
          <w:rFonts w:cs="Tahoma"/>
          <w:lang w:val="en-US"/>
        </w:rPr>
        <w:t xml:space="preserve">The discrete vertical momentum balance of </w:t>
      </w:r>
      <w:r w:rsidR="00196F06">
        <w:rPr>
          <w:rFonts w:cs="Tahoma"/>
          <w:lang w:val="en-US"/>
        </w:rPr>
        <w:fldChar w:fldCharType="begin"/>
      </w:r>
      <w:r w:rsidR="00196F06">
        <w:rPr>
          <w:rFonts w:cs="Tahoma"/>
          <w:lang w:val="en-US"/>
        </w:rPr>
        <w:instrText xml:space="preserve"> GOTOBUTTON ZEqnNum713024  \* MERGEFORMAT </w:instrText>
      </w:r>
      <w:r w:rsidR="00196F06">
        <w:rPr>
          <w:rFonts w:cs="Tahoma"/>
          <w:lang w:val="en-US"/>
        </w:rPr>
        <w:fldChar w:fldCharType="begin"/>
      </w:r>
      <w:r w:rsidR="00196F06">
        <w:rPr>
          <w:rFonts w:cs="Tahoma"/>
          <w:lang w:val="en-US"/>
        </w:rPr>
        <w:instrText xml:space="preserve"> REF ZEqnNum713024 \* Charformat \! \* MERGEFORMAT </w:instrText>
      </w:r>
      <w:r w:rsidR="00196F06">
        <w:rPr>
          <w:rFonts w:cs="Tahoma"/>
          <w:lang w:val="en-US"/>
        </w:rPr>
        <w:fldChar w:fldCharType="separate"/>
      </w:r>
      <w:r w:rsidR="002E51A3" w:rsidRPr="002E51A3">
        <w:rPr>
          <w:rFonts w:cs="Tahoma"/>
          <w:lang w:val="en-US"/>
        </w:rPr>
        <w:instrText>(C.</w:instrText>
      </w:r>
      <w:r w:rsidR="002E51A3" w:rsidRPr="00E32CB9">
        <w:rPr>
          <w:rFonts w:cs="Tahoma"/>
          <w:lang w:val="en-US"/>
        </w:rPr>
        <w:instrText>4)</w:instrText>
      </w:r>
      <w:r w:rsidR="00196F06">
        <w:rPr>
          <w:rFonts w:cs="Tahoma"/>
          <w:lang w:val="en-US"/>
        </w:rPr>
        <w:fldChar w:fldCharType="end"/>
      </w:r>
      <w:r w:rsidR="00196F06">
        <w:rPr>
          <w:rFonts w:cs="Tahoma"/>
          <w:lang w:val="en-US"/>
        </w:rPr>
        <w:fldChar w:fldCharType="end"/>
      </w:r>
      <w:r w:rsidRPr="00752797">
        <w:rPr>
          <w:rFonts w:cs="Tahoma"/>
          <w:lang w:val="en-US"/>
        </w:rPr>
        <w:t xml:space="preserve"> and </w:t>
      </w:r>
      <w:r w:rsidR="00196F06">
        <w:rPr>
          <w:rFonts w:cs="Tahoma"/>
          <w:lang w:val="en-US"/>
        </w:rPr>
        <w:fldChar w:fldCharType="begin"/>
      </w:r>
      <w:r w:rsidR="00196F06">
        <w:rPr>
          <w:rFonts w:cs="Tahoma"/>
          <w:lang w:val="en-US"/>
        </w:rPr>
        <w:instrText xml:space="preserve"> GOTOBUTTON ZEqnNum815781  \* MERGEFORMAT </w:instrText>
      </w:r>
      <w:r w:rsidR="00196F06">
        <w:rPr>
          <w:rFonts w:cs="Tahoma"/>
          <w:lang w:val="en-US"/>
        </w:rPr>
        <w:fldChar w:fldCharType="begin"/>
      </w:r>
      <w:r w:rsidR="00196F06">
        <w:rPr>
          <w:rFonts w:cs="Tahoma"/>
          <w:lang w:val="en-US"/>
        </w:rPr>
        <w:instrText xml:space="preserve"> REF ZEqnNum815781 \* Charformat \! \* MERGEFORMAT </w:instrText>
      </w:r>
      <w:r w:rsidR="00196F06">
        <w:rPr>
          <w:rFonts w:cs="Tahoma"/>
          <w:lang w:val="en-US"/>
        </w:rPr>
        <w:fldChar w:fldCharType="separate"/>
      </w:r>
      <w:r w:rsidR="002E51A3" w:rsidRPr="002E51A3">
        <w:rPr>
          <w:rFonts w:cs="Tahoma"/>
          <w:lang w:val="en-US"/>
        </w:rPr>
        <w:instrText>(C.</w:instrText>
      </w:r>
      <w:r w:rsidR="002E51A3" w:rsidRPr="00E32CB9">
        <w:rPr>
          <w:rFonts w:cs="Tahoma"/>
          <w:lang w:val="en-US"/>
        </w:rPr>
        <w:instrText>4)</w:instrText>
      </w:r>
      <w:r w:rsidR="00196F06">
        <w:rPr>
          <w:rFonts w:cs="Tahoma"/>
          <w:lang w:val="en-US"/>
        </w:rPr>
        <w:fldChar w:fldCharType="end"/>
      </w:r>
      <w:r w:rsidR="00196F06">
        <w:rPr>
          <w:rFonts w:cs="Tahoma"/>
          <w:lang w:val="en-US"/>
        </w:rPr>
        <w:fldChar w:fldCharType="end"/>
      </w:r>
      <w:r w:rsidRPr="00752797">
        <w:rPr>
          <w:rFonts w:cs="Tahoma"/>
          <w:lang w:val="en-US"/>
        </w:rPr>
        <w:t xml:space="preserve"> looks very different from the relations found in </w:t>
      </w:r>
      <w:r w:rsidRPr="00752797">
        <w:rPr>
          <w:rFonts w:cs="Tahoma"/>
          <w:lang w:val="en-US"/>
        </w:rPr>
        <w:fldChar w:fldCharType="begin"/>
      </w:r>
      <w:r w:rsidRPr="00752797">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Pr="00752797">
        <w:rPr>
          <w:rFonts w:cs="Tahoma"/>
          <w:lang w:val="en-US"/>
        </w:rPr>
        <w:fldChar w:fldCharType="separate"/>
      </w:r>
      <w:r w:rsidRPr="00752797">
        <w:rPr>
          <w:rFonts w:cs="Tahoma"/>
          <w:lang w:val="en-US"/>
        </w:rPr>
        <w:t>Zijlema and Stelling (2005)</w:t>
      </w:r>
      <w:r w:rsidRPr="00752797">
        <w:rPr>
          <w:rFonts w:cs="Tahoma"/>
          <w:lang w:val="en-US"/>
        </w:rPr>
        <w:fldChar w:fldCharType="end"/>
      </w:r>
      <w:r w:rsidRPr="00752797">
        <w:rPr>
          <w:rFonts w:cs="Tahoma"/>
          <w:lang w:val="en-US"/>
        </w:rPr>
        <w:t xml:space="preserve">, </w:t>
      </w:r>
      <w:r w:rsidRPr="00752797">
        <w:rPr>
          <w:rFonts w:cs="Tahoma"/>
          <w:lang w:val="en-US"/>
        </w:rPr>
        <w:fldChar w:fldCharType="begin"/>
      </w:r>
      <w:r w:rsidRPr="00752797">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Pr="00752797">
        <w:rPr>
          <w:rFonts w:cs="Tahoma"/>
          <w:lang w:val="en-US"/>
        </w:rPr>
        <w:fldChar w:fldCharType="separate"/>
      </w:r>
      <w:r w:rsidRPr="00752797">
        <w:rPr>
          <w:rFonts w:cs="Tahoma"/>
          <w:lang w:val="en-US"/>
        </w:rPr>
        <w:t>Zijlema and Stelling (2008)</w:t>
      </w:r>
      <w:r w:rsidRPr="00752797">
        <w:rPr>
          <w:rFonts w:cs="Tahoma"/>
          <w:lang w:val="en-US"/>
        </w:rPr>
        <w:fldChar w:fldCharType="end"/>
      </w:r>
      <w:r w:rsidRPr="00752797">
        <w:rPr>
          <w:rFonts w:cs="Tahoma"/>
          <w:lang w:val="en-US"/>
        </w:rPr>
        <w:t xml:space="preserve">  and </w:t>
      </w:r>
      <w:r w:rsidRPr="00752797">
        <w:rPr>
          <w:rFonts w:cs="Tahoma"/>
          <w:lang w:val="en-US"/>
        </w:rPr>
        <w:fldChar w:fldCharType="begin"/>
      </w:r>
      <w:r w:rsidRPr="00752797">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Pr="00752797">
        <w:rPr>
          <w:rFonts w:cs="Tahoma"/>
          <w:lang w:val="en-US"/>
        </w:rPr>
        <w:fldChar w:fldCharType="separate"/>
      </w:r>
      <w:r w:rsidRPr="00752797">
        <w:rPr>
          <w:rFonts w:cs="Tahoma"/>
          <w:lang w:val="en-US"/>
        </w:rPr>
        <w:t>Smit (2008)</w:t>
      </w:r>
      <w:r w:rsidRPr="00752797">
        <w:rPr>
          <w:rFonts w:cs="Tahoma"/>
          <w:lang w:val="en-US"/>
        </w:rPr>
        <w:fldChar w:fldCharType="end"/>
      </w:r>
      <w:r w:rsidRPr="00752797">
        <w:rPr>
          <w:rFonts w:cs="Tahoma"/>
          <w:lang w:val="en-US"/>
        </w:rPr>
        <w:t xml:space="preserve">. This is mainly due to the application of the McCormack scheme for the advection. The </w:t>
      </w:r>
      <w:r w:rsidR="00C87050">
        <w:rPr>
          <w:rFonts w:cs="Tahoma"/>
          <w:lang w:val="en-US"/>
        </w:rPr>
        <w:t>discretization</w:t>
      </w:r>
      <w:r w:rsidRPr="00752797">
        <w:rPr>
          <w:rFonts w:cs="Tahoma"/>
          <w:lang w:val="en-US"/>
        </w:rPr>
        <w:t xml:space="preserve"> of the pressure term is numerically fully equivalent to either the Keller box scheme as used in </w:t>
      </w:r>
      <w:r w:rsidRPr="00752797">
        <w:rPr>
          <w:rFonts w:cs="Tahoma"/>
          <w:lang w:val="en-US"/>
        </w:rPr>
        <w:fldChar w:fldCharType="begin"/>
      </w:r>
      <w:r w:rsidRPr="00752797">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Pr="00752797">
        <w:rPr>
          <w:rFonts w:cs="Tahoma"/>
          <w:lang w:val="en-US"/>
        </w:rPr>
        <w:fldChar w:fldCharType="separate"/>
      </w:r>
      <w:r w:rsidRPr="00752797">
        <w:rPr>
          <w:rFonts w:cs="Tahoma"/>
          <w:lang w:val="en-US"/>
        </w:rPr>
        <w:t>Zijlema and Stelling (2005)</w:t>
      </w:r>
      <w:r w:rsidRPr="00752797">
        <w:rPr>
          <w:rFonts w:cs="Tahoma"/>
          <w:lang w:val="en-US"/>
        </w:rPr>
        <w:fldChar w:fldCharType="end"/>
      </w:r>
      <w:r w:rsidRPr="00752797">
        <w:rPr>
          <w:rFonts w:cs="Tahoma"/>
          <w:lang w:val="en-US"/>
        </w:rPr>
        <w:t xml:space="preserve">, </w:t>
      </w:r>
      <w:r w:rsidRPr="00752797">
        <w:rPr>
          <w:rFonts w:cs="Tahoma"/>
          <w:lang w:val="en-US"/>
        </w:rPr>
        <w:fldChar w:fldCharType="begin"/>
      </w:r>
      <w:r w:rsidRPr="00752797">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Pr="00752797">
        <w:rPr>
          <w:rFonts w:cs="Tahoma"/>
          <w:lang w:val="en-US"/>
        </w:rPr>
        <w:fldChar w:fldCharType="separate"/>
      </w:r>
      <w:r w:rsidRPr="00752797">
        <w:rPr>
          <w:rFonts w:cs="Tahoma"/>
          <w:lang w:val="en-US"/>
        </w:rPr>
        <w:t>Zijlema and Stelling (2008)</w:t>
      </w:r>
      <w:r w:rsidRPr="00752797">
        <w:rPr>
          <w:rFonts w:cs="Tahoma"/>
          <w:lang w:val="en-US"/>
        </w:rPr>
        <w:fldChar w:fldCharType="end"/>
      </w:r>
      <w:r w:rsidRPr="00752797">
        <w:rPr>
          <w:rFonts w:cs="Tahoma"/>
          <w:lang w:val="en-US"/>
        </w:rPr>
        <w:t xml:space="preserve"> or the Hermetian relation used in </w:t>
      </w:r>
      <w:r w:rsidRPr="00752797">
        <w:rPr>
          <w:rFonts w:cs="Tahoma"/>
          <w:lang w:val="en-US"/>
        </w:rPr>
        <w:fldChar w:fldCharType="begin"/>
      </w:r>
      <w:r w:rsidRPr="00752797">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Pr="00752797">
        <w:rPr>
          <w:rFonts w:cs="Tahoma"/>
          <w:lang w:val="en-US"/>
        </w:rPr>
        <w:fldChar w:fldCharType="separate"/>
      </w:r>
      <w:r w:rsidRPr="00752797">
        <w:rPr>
          <w:rFonts w:cs="Tahoma"/>
          <w:lang w:val="en-US"/>
        </w:rPr>
        <w:t>Smit (2008)</w:t>
      </w:r>
      <w:r w:rsidRPr="00752797">
        <w:rPr>
          <w:rFonts w:cs="Tahoma"/>
          <w:lang w:val="en-US"/>
        </w:rPr>
        <w:fldChar w:fldCharType="end"/>
      </w:r>
      <w:r w:rsidRPr="00752797">
        <w:rPr>
          <w:rFonts w:cs="Tahoma"/>
          <w:lang w:val="en-US"/>
        </w:rPr>
        <w:t>.</w:t>
      </w:r>
    </w:p>
    <w:sectPr w:rsidR="00A52150" w:rsidRPr="00752797" w:rsidSect="003363CC">
      <w:headerReference w:type="even" r:id="rId512"/>
      <w:headerReference w:type="default" r:id="rId513"/>
      <w:footerReference w:type="even" r:id="rId514"/>
      <w:footerReference w:type="default" r:id="rId515"/>
      <w:type w:val="oddPage"/>
      <w:pgSz w:w="11906" w:h="16838" w:code="9"/>
      <w:pgMar w:top="2552" w:right="1094" w:bottom="1077" w:left="2098" w:header="822" w:footer="199" w:gutter="0"/>
      <w:paperSrc w:first="1" w:other="1"/>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Ellen Quataert" w:date="2015-10-06T17:25:00Z" w:initials="EQ">
    <w:p w14:paraId="67DED11A" w14:textId="7A1700B1" w:rsidR="009B6C23" w:rsidRDefault="009B6C23">
      <w:pPr>
        <w:pStyle w:val="CommentText"/>
      </w:pPr>
      <w:bookmarkStart w:id="19" w:name="_GoBack"/>
      <w:bookmarkEnd w:id="19"/>
      <w:r>
        <w:rPr>
          <w:rStyle w:val="CommentReference"/>
        </w:rPr>
        <w:annotationRef/>
      </w:r>
      <w:r>
        <w:t>Inhoudsopgave</w:t>
      </w:r>
    </w:p>
    <w:p w14:paraId="25BAC028" w14:textId="77777777" w:rsidR="009B6C23" w:rsidRDefault="009B6C23">
      <w:pPr>
        <w:pStyle w:val="CommentText"/>
      </w:pPr>
    </w:p>
    <w:p w14:paraId="5F8286E0" w14:textId="231895DA" w:rsidR="009B6C23" w:rsidRDefault="009B6C23">
      <w:pPr>
        <w:pStyle w:val="CommentText"/>
      </w:pPr>
      <w:r>
        <w:t>Ref naar 4.4</w:t>
      </w:r>
    </w:p>
    <w:p w14:paraId="03DBD21F" w14:textId="77777777" w:rsidR="009B6C23" w:rsidRDefault="009B6C23">
      <w:pPr>
        <w:pStyle w:val="CommentText"/>
      </w:pPr>
    </w:p>
    <w:p w14:paraId="01399495" w14:textId="31B5887B" w:rsidR="009B6C23" w:rsidRDefault="009B6C23">
      <w:pPr>
        <w:pStyle w:val="CommentText"/>
      </w:pPr>
      <w:r>
        <w:t>Vgl nummers</w:t>
      </w:r>
    </w:p>
    <w:p w14:paraId="1C419626" w14:textId="77777777" w:rsidR="009B6C23" w:rsidRDefault="009B6C23">
      <w:pPr>
        <w:pStyle w:val="CommentText"/>
      </w:pPr>
    </w:p>
    <w:p w14:paraId="1B2A03E0" w14:textId="77777777" w:rsidR="009B6C23" w:rsidRDefault="009B6C23">
      <w:pPr>
        <w:pStyle w:val="CommentText"/>
      </w:pPr>
    </w:p>
    <w:p w14:paraId="35E37A93" w14:textId="77777777" w:rsidR="009B6C23" w:rsidRDefault="009B6C23">
      <w:pPr>
        <w:pStyle w:val="CommentText"/>
      </w:pPr>
    </w:p>
    <w:p w14:paraId="72E216D7" w14:textId="77777777" w:rsidR="009B6C23" w:rsidRDefault="009B6C23">
      <w:pPr>
        <w:pStyle w:val="CommentText"/>
      </w:pPr>
    </w:p>
    <w:p w14:paraId="66933435" w14:textId="02594D1C" w:rsidR="009B6C23" w:rsidRPr="00E32CB9" w:rsidRDefault="009B6C23">
      <w:pPr>
        <w:pStyle w:val="CommentText"/>
        <w:rPr>
          <w:lang w:val="fr-FR"/>
        </w:rPr>
      </w:pPr>
      <w:r w:rsidRPr="00E32CB9">
        <w:rPr>
          <w:lang w:val="fr-FR"/>
        </w:rPr>
        <w:t>Issues voor Arnold, dano, Robert, bas</w:t>
      </w:r>
    </w:p>
  </w:comment>
  <w:comment w:id="151" w:author="Ellen Quataert" w:date="2015-10-06T17:24:00Z" w:initials="EQ">
    <w:p w14:paraId="45945885" w14:textId="77777777" w:rsidR="009B6C23" w:rsidRPr="009B6C23" w:rsidRDefault="009B6C23" w:rsidP="002E1400">
      <w:pPr>
        <w:pStyle w:val="CommentText"/>
        <w:rPr>
          <w:lang w:val="nl-NL"/>
        </w:rPr>
      </w:pPr>
      <w:r>
        <w:rPr>
          <w:rStyle w:val="CommentReference"/>
        </w:rPr>
        <w:annotationRef/>
      </w:r>
      <w:r w:rsidRPr="009B6C23">
        <w:rPr>
          <w:lang w:val="nl-NL"/>
        </w:rPr>
        <w:t xml:space="preserve">    </w:t>
      </w:r>
    </w:p>
    <w:p w14:paraId="24C011D0" w14:textId="38151A57" w:rsidR="009B6C23" w:rsidRDefault="009B6C23" w:rsidP="002E1400">
      <w:pPr>
        <w:pStyle w:val="CommentText"/>
        <w:rPr>
          <w:lang w:val="es-ES"/>
        </w:rPr>
      </w:pPr>
      <w:r>
        <w:rPr>
          <w:lang w:val="es-ES"/>
        </w:rPr>
        <w:t xml:space="preserve">Code morphevolution regel 1646 </w:t>
      </w:r>
    </w:p>
    <w:p w14:paraId="77782895" w14:textId="77777777" w:rsidR="009B6C23" w:rsidRDefault="009B6C23" w:rsidP="002E1400">
      <w:pPr>
        <w:pStyle w:val="CommentText"/>
        <w:rPr>
          <w:lang w:val="es-ES"/>
        </w:rPr>
      </w:pPr>
    </w:p>
    <w:p w14:paraId="4F921DCF" w14:textId="6714D1C3" w:rsidR="009B6C23" w:rsidRPr="002E1400" w:rsidRDefault="009B6C23" w:rsidP="002E1400">
      <w:pPr>
        <w:pStyle w:val="CommentText"/>
        <w:rPr>
          <w:lang w:val="es-ES"/>
        </w:rPr>
      </w:pPr>
      <w:r w:rsidRPr="002E1400">
        <w:rPr>
          <w:lang w:val="es-ES"/>
        </w:rPr>
        <w:t xml:space="preserve">   alpha = -log10(exp(1.d0))/m4</w:t>
      </w:r>
    </w:p>
    <w:p w14:paraId="338E70E2" w14:textId="77777777" w:rsidR="009B6C23" w:rsidRPr="002E1400" w:rsidRDefault="009B6C23" w:rsidP="002E1400">
      <w:pPr>
        <w:pStyle w:val="CommentText"/>
        <w:rPr>
          <w:lang w:val="es-ES"/>
        </w:rPr>
      </w:pPr>
      <w:r w:rsidRPr="002E1400">
        <w:rPr>
          <w:lang w:val="es-ES"/>
        </w:rPr>
        <w:t xml:space="preserve">       beta  = exp(m3/m4)</w:t>
      </w:r>
    </w:p>
    <w:p w14:paraId="7A8D4A0A" w14:textId="77777777" w:rsidR="009B6C23" w:rsidRPr="002E1400" w:rsidRDefault="009B6C23" w:rsidP="002E1400">
      <w:pPr>
        <w:pStyle w:val="CommentText"/>
        <w:rPr>
          <w:lang w:val="es-ES"/>
        </w:rPr>
      </w:pPr>
    </w:p>
    <w:p w14:paraId="195E6DD4" w14:textId="77777777" w:rsidR="009B6C23" w:rsidRPr="002E1400" w:rsidRDefault="009B6C23" w:rsidP="002E1400">
      <w:pPr>
        <w:pStyle w:val="CommentText"/>
        <w:rPr>
          <w:lang w:val="es-ES"/>
        </w:rPr>
      </w:pPr>
      <w:r w:rsidRPr="002E1400">
        <w:rPr>
          <w:lang w:val="es-ES"/>
        </w:rPr>
        <w:t xml:space="preserve">    endif</w:t>
      </w:r>
    </w:p>
    <w:p w14:paraId="56A80BCC" w14:textId="77777777" w:rsidR="009B6C23" w:rsidRPr="002E1400" w:rsidRDefault="009B6C23" w:rsidP="002E1400">
      <w:pPr>
        <w:pStyle w:val="CommentText"/>
        <w:rPr>
          <w:lang w:val="es-ES"/>
        </w:rPr>
      </w:pPr>
    </w:p>
    <w:p w14:paraId="07D96A47" w14:textId="77777777" w:rsidR="009B6C23" w:rsidRPr="002E1400" w:rsidRDefault="009B6C23" w:rsidP="002E1400">
      <w:pPr>
        <w:pStyle w:val="CommentText"/>
        <w:rPr>
          <w:lang w:val="es-ES"/>
        </w:rPr>
      </w:pPr>
      <w:r w:rsidRPr="002E1400">
        <w:rPr>
          <w:lang w:val="es-ES"/>
        </w:rPr>
        <w:t xml:space="preserve">    Urs = 3.d0/8.d0*sqrt(2.d0)*H*k/(k*hh)**3                    !Ursell number</w:t>
      </w:r>
    </w:p>
    <w:p w14:paraId="3ACEDF1D" w14:textId="77777777" w:rsidR="009B6C23" w:rsidRPr="002E1400" w:rsidRDefault="009B6C23" w:rsidP="002E1400">
      <w:pPr>
        <w:pStyle w:val="CommentText"/>
        <w:rPr>
          <w:lang w:val="es-ES"/>
        </w:rPr>
      </w:pPr>
      <w:r w:rsidRPr="002E1400">
        <w:rPr>
          <w:lang w:val="es-ES"/>
        </w:rPr>
        <w:t xml:space="preserve">    Urs = max(Urs,0.000000000001d0)</w:t>
      </w:r>
    </w:p>
    <w:p w14:paraId="77531031" w14:textId="4E092770" w:rsidR="009B6C23" w:rsidRDefault="009B6C23" w:rsidP="002E1400">
      <w:pPr>
        <w:pStyle w:val="CommentText"/>
        <w:ind w:firstLine="240"/>
      </w:pPr>
      <w:r>
        <w:t>Bm = m1 + (m2-m1)</w:t>
      </w:r>
      <w:proofErr w:type="gramStart"/>
      <w:r>
        <w:t>/(</w:t>
      </w:r>
      <w:proofErr w:type="gramEnd"/>
      <w:r>
        <w:t>1.d0+beta*Urs**alpha)</w:t>
      </w:r>
    </w:p>
    <w:p w14:paraId="1CA055D2" w14:textId="77777777" w:rsidR="009B6C23" w:rsidRDefault="009B6C23" w:rsidP="002E1400">
      <w:pPr>
        <w:pStyle w:val="CommentText"/>
        <w:ind w:firstLine="240"/>
      </w:pPr>
    </w:p>
    <w:p w14:paraId="503ADED6" w14:textId="77777777" w:rsidR="009B6C23" w:rsidRDefault="009B6C23" w:rsidP="002E1400">
      <w:pPr>
        <w:pStyle w:val="CommentText"/>
        <w:ind w:firstLine="240"/>
      </w:pPr>
    </w:p>
    <w:p w14:paraId="7D8387D6" w14:textId="336B2E1C" w:rsidR="009B6C23" w:rsidRPr="00EF0B70" w:rsidRDefault="009B6C23" w:rsidP="002E1400">
      <w:pPr>
        <w:pStyle w:val="CommentText"/>
        <w:ind w:firstLine="240"/>
        <w:rPr>
          <w:lang w:val="nl-NL"/>
        </w:rPr>
      </w:pPr>
      <w:r w:rsidRPr="00EF0B70">
        <w:rPr>
          <w:lang w:val="nl-NL"/>
        </w:rPr>
        <w:t>Thesis JvT vg. 6.14 en 6.15.</w:t>
      </w:r>
    </w:p>
  </w:comment>
  <w:comment w:id="349" w:author="Marien Boers" w:date="2015-10-06T17:24:00Z" w:initials="MB">
    <w:p w14:paraId="2141C02A" w14:textId="5888DB88" w:rsidR="009B6C23" w:rsidRPr="00687790" w:rsidRDefault="009B6C23">
      <w:pPr>
        <w:pStyle w:val="CommentText"/>
        <w:rPr>
          <w:lang w:val="nl-NL"/>
        </w:rPr>
      </w:pPr>
      <w:r>
        <w:rPr>
          <w:rStyle w:val="CommentReference"/>
        </w:rPr>
        <w:annotationRef/>
      </w:r>
      <w:r w:rsidRPr="00687790">
        <w:rPr>
          <w:lang w:val="nl-NL"/>
        </w:rPr>
        <w:t>Is het mogelijk om de specifieke vergelijkingen die worden gebruikt voor ship motion in deze paragraaf weer te geven</w:t>
      </w:r>
    </w:p>
  </w:comment>
  <w:comment w:id="350" w:author="Ellen Quataert" w:date="2015-10-06T17:24:00Z" w:initials="EQ">
    <w:p w14:paraId="3D99AD00" w14:textId="3BA0BD17" w:rsidR="009B6C23" w:rsidRPr="0049059E" w:rsidRDefault="009B6C23">
      <w:pPr>
        <w:pStyle w:val="CommentText"/>
        <w:rPr>
          <w:lang w:val="nl-NL"/>
        </w:rPr>
      </w:pPr>
      <w:r>
        <w:rPr>
          <w:rStyle w:val="CommentReference"/>
        </w:rPr>
        <w:annotationRef/>
      </w:r>
      <w:r w:rsidRPr="0049059E">
        <w:rPr>
          <w:lang w:val="nl-NL"/>
        </w:rPr>
        <w:t>dano</w:t>
      </w:r>
    </w:p>
  </w:comment>
  <w:comment w:id="545" w:author="Ellen Quataert" w:date="2015-10-06T17:24:00Z" w:initials="EQ">
    <w:p w14:paraId="3396375D" w14:textId="5C36D755" w:rsidR="009B6C23" w:rsidRPr="00C93B3B" w:rsidRDefault="009B6C23">
      <w:pPr>
        <w:pStyle w:val="CommentText"/>
        <w:rPr>
          <w:lang w:val="nl-NL"/>
        </w:rPr>
      </w:pPr>
      <w:r>
        <w:rPr>
          <w:rStyle w:val="CommentReference"/>
        </w:rPr>
        <w:annotationRef/>
      </w:r>
      <w:r w:rsidRPr="00C93B3B">
        <w:rPr>
          <w:lang w:val="nl-NL"/>
        </w:rPr>
        <w:t>alle refs naar 4.3 moet 4.4 alleen heading zijn.</w:t>
      </w:r>
    </w:p>
  </w:comment>
  <w:comment w:id="547" w:author="Ellen Quataert" w:date="2015-10-06T17:24:00Z" w:initials="EQ">
    <w:p w14:paraId="097B8363" w14:textId="6B3928CC" w:rsidR="009B6C23" w:rsidRDefault="009B6C23">
      <w:pPr>
        <w:pStyle w:val="CommentText"/>
      </w:pPr>
      <w:r>
        <w:rPr>
          <w:rStyle w:val="CommentReference"/>
        </w:rPr>
        <w:annotationRef/>
      </w:r>
      <w:proofErr w:type="gramStart"/>
      <w:r>
        <w:t>dano</w:t>
      </w:r>
      <w:proofErr w:type="gramEnd"/>
    </w:p>
  </w:comment>
  <w:comment w:id="546" w:author="Marien Boers" w:date="2015-10-06T17:24:00Z" w:initials="MB">
    <w:p w14:paraId="0697DD51" w14:textId="5030E02B" w:rsidR="009B6C23" w:rsidRPr="00FB0DBB" w:rsidRDefault="009B6C23">
      <w:pPr>
        <w:pStyle w:val="CommentText"/>
        <w:rPr>
          <w:lang w:val="nl-NL"/>
        </w:rPr>
      </w:pPr>
      <w:r>
        <w:rPr>
          <w:rStyle w:val="CommentReference"/>
        </w:rPr>
        <w:annotationRef/>
      </w:r>
      <w:r w:rsidRPr="00FB0DBB">
        <w:rPr>
          <w:lang w:val="nl-NL"/>
        </w:rPr>
        <w:t>Waar beschreven in deze manual?</w:t>
      </w:r>
    </w:p>
  </w:comment>
  <w:comment w:id="558" w:author="Ellen Quataert" w:date="2015-10-06T17:34:00Z" w:initials="EQ">
    <w:p w14:paraId="45FD9EDC" w14:textId="0632D3C0" w:rsidR="00F2418F" w:rsidRDefault="00F2418F">
      <w:pPr>
        <w:pStyle w:val="CommentText"/>
      </w:pPr>
      <w:r>
        <w:rPr>
          <w:rStyle w:val="CommentReference"/>
        </w:rPr>
        <w:annotationRef/>
      </w:r>
      <w:r>
        <w:t>Ref naar table</w:t>
      </w:r>
    </w:p>
  </w:comment>
  <w:comment w:id="613" w:author="Ellen Quataert" w:date="2015-10-06T17:24:00Z" w:initials="EQ">
    <w:p w14:paraId="3D2981CE" w14:textId="1A56EFD0" w:rsidR="009B6C23" w:rsidRPr="009E7B20" w:rsidRDefault="009B6C23">
      <w:pPr>
        <w:pStyle w:val="CommentText"/>
        <w:rPr>
          <w:lang w:val="nl-NL"/>
        </w:rPr>
      </w:pPr>
      <w:r>
        <w:rPr>
          <w:rStyle w:val="CommentReference"/>
        </w:rPr>
        <w:annotationRef/>
      </w:r>
      <w:r w:rsidRPr="009E7B20">
        <w:rPr>
          <w:lang w:val="nl-NL"/>
        </w:rPr>
        <w:t xml:space="preserve">Bas, kan je scriptje opnieuw </w:t>
      </w:r>
      <w:proofErr w:type="gramStart"/>
      <w:r w:rsidRPr="009E7B20">
        <w:rPr>
          <w:lang w:val="nl-NL"/>
        </w:rPr>
        <w:t>runnen</w:t>
      </w:r>
      <w:proofErr w:type="gramEnd"/>
      <w:r w:rsidRPr="009E7B20">
        <w:rPr>
          <w:lang w:val="nl-NL"/>
        </w:rPr>
        <w:t>.</w:t>
      </w:r>
    </w:p>
  </w:comment>
  <w:comment w:id="614" w:author="Marien Boers" w:date="2015-10-06T17:24:00Z" w:initials="MB">
    <w:p w14:paraId="0F166B0F" w14:textId="651740C1" w:rsidR="009B6C23" w:rsidRPr="00233442" w:rsidRDefault="009B6C23">
      <w:pPr>
        <w:pStyle w:val="CommentText"/>
        <w:rPr>
          <w:lang w:val="nl-NL"/>
        </w:rPr>
      </w:pPr>
      <w:r>
        <w:rPr>
          <w:rStyle w:val="CommentReference"/>
        </w:rPr>
        <w:annotationRef/>
      </w:r>
      <w:r w:rsidRPr="00233442">
        <w:rPr>
          <w:lang w:val="nl-NL"/>
        </w:rPr>
        <w:t>Input?</w:t>
      </w:r>
    </w:p>
  </w:comment>
  <w:comment w:id="615" w:author="Marien Boers" w:date="2015-10-06T17:24:00Z" w:initials="MB">
    <w:p w14:paraId="117FB705" w14:textId="7D1E340C" w:rsidR="009B6C23" w:rsidRPr="00233442" w:rsidRDefault="009B6C23">
      <w:pPr>
        <w:pStyle w:val="CommentText"/>
        <w:rPr>
          <w:lang w:val="nl-NL"/>
        </w:rPr>
      </w:pPr>
      <w:r>
        <w:rPr>
          <w:rStyle w:val="CommentReference"/>
        </w:rPr>
        <w:annotationRef/>
      </w:r>
      <w:r w:rsidRPr="00233442">
        <w:rPr>
          <w:lang w:val="nl-NL"/>
        </w:rPr>
        <w:t>verwarrend!</w:t>
      </w:r>
    </w:p>
  </w:comment>
  <w:comment w:id="616" w:author="Marien Boers" w:date="2015-10-06T17:24:00Z" w:initials="MB">
    <w:p w14:paraId="2AC546FA" w14:textId="6552A86C" w:rsidR="009B6C23" w:rsidRPr="00233442" w:rsidRDefault="009B6C23">
      <w:pPr>
        <w:pStyle w:val="CommentText"/>
        <w:rPr>
          <w:lang w:val="nl-NL"/>
        </w:rPr>
      </w:pPr>
      <w:r>
        <w:rPr>
          <w:rStyle w:val="CommentReference"/>
        </w:rPr>
        <w:annotationRef/>
      </w:r>
      <w:r w:rsidRPr="00233442">
        <w:rPr>
          <w:lang w:val="nl-NL"/>
        </w:rPr>
        <w:t>Input?</w:t>
      </w:r>
    </w:p>
  </w:comment>
  <w:comment w:id="617" w:author="Marien Boers" w:date="2015-10-06T17:24:00Z" w:initials="MB">
    <w:p w14:paraId="4C161F1A" w14:textId="3ABB4EF7" w:rsidR="009B6C23" w:rsidRPr="00632AEB" w:rsidRDefault="009B6C23">
      <w:pPr>
        <w:pStyle w:val="CommentText"/>
        <w:rPr>
          <w:lang w:val="nl-NL"/>
        </w:rPr>
      </w:pPr>
      <w:r>
        <w:rPr>
          <w:rStyle w:val="CommentReference"/>
        </w:rPr>
        <w:annotationRef/>
      </w:r>
      <w:r w:rsidRPr="00632AEB">
        <w:rPr>
          <w:lang w:val="nl-NL"/>
        </w:rPr>
        <w:t>Wat wordt bedoeld?</w:t>
      </w:r>
    </w:p>
  </w:comment>
  <w:comment w:id="618" w:author="Marien Boers" w:date="2015-10-06T17:24:00Z" w:initials="MB">
    <w:p w14:paraId="7AB6E8ED" w14:textId="32D8C4A1" w:rsidR="009B6C23" w:rsidRPr="001B52E9" w:rsidRDefault="009B6C23">
      <w:pPr>
        <w:pStyle w:val="CommentText"/>
        <w:rPr>
          <w:lang w:val="nl-NL"/>
        </w:rPr>
      </w:pPr>
      <w:r>
        <w:rPr>
          <w:rStyle w:val="CommentReference"/>
        </w:rPr>
        <w:annotationRef/>
      </w:r>
      <w:r w:rsidRPr="001B52E9">
        <w:rPr>
          <w:lang w:val="nl-NL"/>
        </w:rPr>
        <w:t xml:space="preserve">Wat word ter bedoeld? </w:t>
      </w:r>
      <w:r>
        <w:rPr>
          <w:lang w:val="nl-NL"/>
        </w:rPr>
        <w:t>Waar beschreven?</w:t>
      </w:r>
    </w:p>
  </w:comment>
  <w:comment w:id="619" w:author="Marien Boers" w:date="2015-10-06T17:24:00Z" w:initials="MB">
    <w:p w14:paraId="0D9D39FD" w14:textId="646BC83B" w:rsidR="009B6C23" w:rsidRPr="001B52E9" w:rsidRDefault="009B6C23">
      <w:pPr>
        <w:pStyle w:val="CommentText"/>
        <w:rPr>
          <w:lang w:val="nl-NL"/>
        </w:rPr>
      </w:pPr>
      <w:r>
        <w:rPr>
          <w:rStyle w:val="CommentReference"/>
        </w:rPr>
        <w:annotationRef/>
      </w:r>
      <w:r w:rsidRPr="001B52E9">
        <w:rPr>
          <w:lang w:val="nl-NL"/>
        </w:rPr>
        <w:t>Waarvoor nodig? Waar beschreven?</w:t>
      </w:r>
    </w:p>
  </w:comment>
  <w:comment w:id="620" w:author="Marien Boers" w:date="2015-10-06T17:24:00Z" w:initials="MB">
    <w:p w14:paraId="1D45C96D" w14:textId="0E41E49C" w:rsidR="009B6C23" w:rsidRPr="00233442" w:rsidRDefault="009B6C23">
      <w:pPr>
        <w:pStyle w:val="CommentText"/>
        <w:rPr>
          <w:lang w:val="nl-NL"/>
        </w:rPr>
      </w:pPr>
      <w:r>
        <w:rPr>
          <w:rStyle w:val="CommentReference"/>
        </w:rPr>
        <w:annotationRef/>
      </w:r>
      <w:r w:rsidRPr="00233442">
        <w:rPr>
          <w:lang w:val="nl-NL"/>
        </w:rPr>
        <w:t>Wave stress?</w:t>
      </w:r>
    </w:p>
  </w:comment>
  <w:comment w:id="621" w:author="Marien Boers" w:date="2015-10-06T17:24:00Z" w:initials="MB">
    <w:p w14:paraId="5A8F9962" w14:textId="51259B57" w:rsidR="009B6C23" w:rsidRPr="00966199" w:rsidRDefault="009B6C23">
      <w:pPr>
        <w:pStyle w:val="CommentText"/>
        <w:rPr>
          <w:lang w:val="nl-NL"/>
        </w:rPr>
      </w:pPr>
      <w:r>
        <w:rPr>
          <w:rStyle w:val="CommentReference"/>
        </w:rPr>
        <w:annotationRef/>
      </w:r>
      <w:r w:rsidRPr="00966199">
        <w:rPr>
          <w:lang w:val="nl-NL"/>
        </w:rPr>
        <w:t>Input?</w:t>
      </w:r>
    </w:p>
  </w:comment>
  <w:comment w:id="622" w:author="Marien Boers" w:date="2015-10-06T17:24:00Z" w:initials="MB">
    <w:p w14:paraId="71A628BF" w14:textId="7CEE7CB2" w:rsidR="009B6C23" w:rsidRPr="005B3664" w:rsidRDefault="009B6C23">
      <w:pPr>
        <w:pStyle w:val="CommentText"/>
        <w:rPr>
          <w:lang w:val="nl-NL"/>
        </w:rPr>
      </w:pPr>
      <w:r>
        <w:rPr>
          <w:rStyle w:val="CommentReference"/>
        </w:rPr>
        <w:annotationRef/>
      </w:r>
      <w:r w:rsidRPr="005B3664">
        <w:rPr>
          <w:lang w:val="nl-NL"/>
        </w:rPr>
        <w:t>Velocity?</w:t>
      </w:r>
    </w:p>
  </w:comment>
  <w:comment w:id="623" w:author="Marien Boers" w:date="2015-10-06T17:24:00Z" w:initials="MB">
    <w:p w14:paraId="6432C620" w14:textId="25F39B07" w:rsidR="009B6C23" w:rsidRPr="005B3664" w:rsidRDefault="009B6C23">
      <w:pPr>
        <w:pStyle w:val="CommentText"/>
        <w:rPr>
          <w:lang w:val="nl-NL"/>
        </w:rPr>
      </w:pPr>
      <w:r>
        <w:rPr>
          <w:rStyle w:val="CommentReference"/>
        </w:rPr>
        <w:annotationRef/>
      </w:r>
      <w:r w:rsidRPr="005B3664">
        <w:rPr>
          <w:lang w:val="nl-NL"/>
        </w:rPr>
        <w:t>m?</w:t>
      </w:r>
    </w:p>
  </w:comment>
  <w:comment w:id="624" w:author="Marien Boers" w:date="2015-10-06T17:24:00Z" w:initials="MB">
    <w:p w14:paraId="6EB76509" w14:textId="549588E5" w:rsidR="009B6C23" w:rsidRPr="005B3664" w:rsidRDefault="009B6C23">
      <w:pPr>
        <w:pStyle w:val="CommentText"/>
        <w:rPr>
          <w:lang w:val="nl-NL"/>
        </w:rPr>
      </w:pPr>
      <w:r>
        <w:rPr>
          <w:rStyle w:val="CommentReference"/>
        </w:rPr>
        <w:annotationRef/>
      </w:r>
      <w:r w:rsidRPr="005B3664">
        <w:rPr>
          <w:lang w:val="nl-NL"/>
        </w:rPr>
        <w:t>Klopt dit? Moet dit geen short wave breaking zijn?</w:t>
      </w:r>
    </w:p>
  </w:comment>
  <w:comment w:id="625" w:author="Marien Boers" w:date="2015-10-06T17:24:00Z" w:initials="MB">
    <w:p w14:paraId="4715AD3E" w14:textId="20EDB6EE" w:rsidR="009B6C23" w:rsidRPr="00233442" w:rsidRDefault="009B6C23">
      <w:pPr>
        <w:pStyle w:val="CommentText"/>
      </w:pPr>
      <w:r>
        <w:rPr>
          <w:rStyle w:val="CommentReference"/>
        </w:rPr>
        <w:annotationRef/>
      </w:r>
      <w:r w:rsidRPr="00233442">
        <w:t>Input?</w:t>
      </w:r>
    </w:p>
  </w:comment>
  <w:comment w:id="626" w:author="Marien Boers" w:date="2015-10-06T17:24:00Z" w:initials="MB">
    <w:p w14:paraId="55BA8EAB" w14:textId="2C11EF4A" w:rsidR="009B6C23" w:rsidRDefault="009B6C23">
      <w:pPr>
        <w:pStyle w:val="CommentText"/>
      </w:pPr>
      <w:r>
        <w:rPr>
          <w:rStyle w:val="CommentReference"/>
        </w:rPr>
        <w:annotationRef/>
      </w:r>
      <w:r>
        <w:t>Input?</w:t>
      </w:r>
    </w:p>
  </w:comment>
  <w:comment w:id="627" w:author="Marien Boers" w:date="2015-10-06T17:24:00Z" w:initials="MB">
    <w:p w14:paraId="142B8222" w14:textId="66DC345C" w:rsidR="009B6C23" w:rsidRPr="00233442" w:rsidRDefault="009B6C23">
      <w:pPr>
        <w:pStyle w:val="CommentText"/>
      </w:pPr>
      <w:r>
        <w:rPr>
          <w:rStyle w:val="CommentReference"/>
        </w:rPr>
        <w:annotationRef/>
      </w:r>
      <w:r w:rsidRPr="00966199">
        <w:t xml:space="preserve">Coordinates? </w:t>
      </w:r>
      <w:r w:rsidRPr="00233442">
        <w:t>Labels?</w:t>
      </w:r>
    </w:p>
  </w:comment>
  <w:comment w:id="628" w:author="Marien Boers" w:date="2015-10-06T17:24:00Z" w:initials="MB">
    <w:p w14:paraId="59D64F1C" w14:textId="2B4A2001" w:rsidR="009B6C23" w:rsidRPr="00233442" w:rsidRDefault="009B6C23">
      <w:pPr>
        <w:pStyle w:val="CommentText"/>
      </w:pPr>
      <w:r>
        <w:rPr>
          <w:rStyle w:val="CommentReference"/>
        </w:rPr>
        <w:annotationRef/>
      </w:r>
      <w:r w:rsidRPr="00233442">
        <w:t>Input?</w:t>
      </w:r>
    </w:p>
  </w:comment>
  <w:comment w:id="629" w:author="Marien Boers" w:date="2015-10-06T17:24:00Z" w:initials="MB">
    <w:p w14:paraId="28D195A6" w14:textId="0831E15A" w:rsidR="009B6C23" w:rsidRPr="005B3664" w:rsidRDefault="009B6C23">
      <w:pPr>
        <w:pStyle w:val="CommentText"/>
        <w:rPr>
          <w:lang w:val="nl-NL"/>
        </w:rPr>
      </w:pPr>
      <w:r>
        <w:rPr>
          <w:rStyle w:val="CommentReference"/>
        </w:rPr>
        <w:annotationRef/>
      </w:r>
      <w:r w:rsidRPr="005B3664">
        <w:rPr>
          <w:lang w:val="nl-NL"/>
        </w:rPr>
        <w:t>Wat wordt bedoeld?</w:t>
      </w:r>
      <w:r>
        <w:rPr>
          <w:lang w:val="nl-NL"/>
        </w:rPr>
        <w:t xml:space="preserve"> </w:t>
      </w:r>
    </w:p>
  </w:comment>
  <w:comment w:id="630" w:author="Marien Boers" w:date="2015-10-06T17:24:00Z" w:initials="MB">
    <w:p w14:paraId="64F2764C" w14:textId="5F227B23" w:rsidR="009B6C23" w:rsidRPr="00742ABE" w:rsidRDefault="009B6C23">
      <w:pPr>
        <w:pStyle w:val="CommentText"/>
        <w:rPr>
          <w:lang w:val="nl-NL"/>
        </w:rPr>
      </w:pPr>
      <w:r>
        <w:rPr>
          <w:rStyle w:val="CommentReference"/>
        </w:rPr>
        <w:annotationRef/>
      </w:r>
      <w:r w:rsidRPr="005B3664">
        <w:rPr>
          <w:lang w:val="nl-NL"/>
        </w:rPr>
        <w:t>Wat wordt bedoeld? Waar beschreven?</w:t>
      </w:r>
    </w:p>
  </w:comment>
  <w:comment w:id="631" w:author="Marien Boers" w:date="2015-10-06T17:24:00Z" w:initials="MB">
    <w:p w14:paraId="48DAE3F4" w14:textId="7FF8B01C" w:rsidR="009B6C23" w:rsidRPr="00233442" w:rsidRDefault="009B6C23">
      <w:pPr>
        <w:pStyle w:val="CommentText"/>
        <w:rPr>
          <w:lang w:val="nl-NL"/>
        </w:rPr>
      </w:pPr>
      <w:r>
        <w:rPr>
          <w:rStyle w:val="CommentReference"/>
        </w:rPr>
        <w:annotationRef/>
      </w:r>
      <w:r w:rsidRPr="00233442">
        <w:rPr>
          <w:lang w:val="nl-NL"/>
        </w:rPr>
        <w:t>m^3/s?</w:t>
      </w:r>
    </w:p>
  </w:comment>
  <w:comment w:id="632" w:author="Marien Boers" w:date="2015-10-06T17:24:00Z" w:initials="MB">
    <w:p w14:paraId="0289217B" w14:textId="1252AF26" w:rsidR="009B6C23" w:rsidRPr="00233442" w:rsidRDefault="009B6C23">
      <w:pPr>
        <w:pStyle w:val="CommentText"/>
        <w:rPr>
          <w:lang w:val="nl-NL"/>
        </w:rPr>
      </w:pPr>
      <w:r>
        <w:rPr>
          <w:rStyle w:val="CommentReference"/>
        </w:rPr>
        <w:annotationRef/>
      </w:r>
      <w:r w:rsidRPr="00233442">
        <w:rPr>
          <w:lang w:val="nl-NL"/>
        </w:rPr>
        <w:t>long wave?</w:t>
      </w:r>
    </w:p>
  </w:comment>
  <w:comment w:id="633" w:author="Marien Boers" w:date="2015-10-06T17:24:00Z" w:initials="MB">
    <w:p w14:paraId="162E2B72" w14:textId="774D6060" w:rsidR="009B6C23" w:rsidRPr="00890122" w:rsidRDefault="009B6C23">
      <w:pPr>
        <w:pStyle w:val="CommentText"/>
        <w:rPr>
          <w:lang w:val="nl-NL"/>
        </w:rPr>
      </w:pPr>
      <w:r>
        <w:rPr>
          <w:rStyle w:val="CommentReference"/>
        </w:rPr>
        <w:annotationRef/>
      </w:r>
      <w:r w:rsidRPr="00890122">
        <w:rPr>
          <w:lang w:val="nl-NL"/>
        </w:rPr>
        <w:t>1/s?</w:t>
      </w:r>
    </w:p>
  </w:comment>
  <w:comment w:id="634" w:author="Marien Boers" w:date="2015-10-06T17:24:00Z" w:initials="MB">
    <w:p w14:paraId="6E773F4A" w14:textId="581F4D78" w:rsidR="009B6C23" w:rsidRPr="00890122" w:rsidRDefault="009B6C23">
      <w:pPr>
        <w:pStyle w:val="CommentText"/>
        <w:rPr>
          <w:lang w:val="nl-NL"/>
        </w:rPr>
      </w:pPr>
      <w:r>
        <w:rPr>
          <w:rStyle w:val="CommentReference"/>
        </w:rPr>
        <w:annotationRef/>
      </w:r>
      <w:r w:rsidRPr="00890122">
        <w:rPr>
          <w:color w:val="365F91" w:themeColor="accent1" w:themeShade="BF"/>
          <w:lang w:val="nl-NL"/>
        </w:rPr>
        <w:t>wat wordt bedoeld?</w:t>
      </w:r>
    </w:p>
  </w:comment>
  <w:comment w:id="635" w:author="Marien Boers" w:date="2015-10-06T17:24:00Z" w:initials="MB">
    <w:p w14:paraId="1E0FF518" w14:textId="285ED9CD" w:rsidR="009B6C23" w:rsidRPr="00966199" w:rsidRDefault="009B6C23">
      <w:pPr>
        <w:pStyle w:val="CommentText"/>
        <w:rPr>
          <w:lang w:val="nl-NL"/>
        </w:rPr>
      </w:pPr>
      <w:r>
        <w:rPr>
          <w:rStyle w:val="CommentReference"/>
        </w:rPr>
        <w:annotationRef/>
      </w:r>
      <w:r w:rsidRPr="00966199">
        <w:rPr>
          <w:lang w:val="nl-NL"/>
        </w:rPr>
        <w:t>Input?</w:t>
      </w:r>
    </w:p>
  </w:comment>
  <w:comment w:id="636" w:author="Marien Boers" w:date="2015-10-06T17:24:00Z" w:initials="MB">
    <w:p w14:paraId="7FFFC689" w14:textId="1D484E0F" w:rsidR="009B6C23" w:rsidRPr="00233442" w:rsidRDefault="009B6C23">
      <w:pPr>
        <w:pStyle w:val="CommentText"/>
        <w:rPr>
          <w:lang w:val="nl-NL"/>
        </w:rPr>
      </w:pPr>
      <w:r>
        <w:rPr>
          <w:rStyle w:val="CommentReference"/>
        </w:rPr>
        <w:annotationRef/>
      </w:r>
      <w:r w:rsidRPr="00233442">
        <w:rPr>
          <w:lang w:val="nl-NL"/>
        </w:rPr>
        <w:t>M3/s? s?</w:t>
      </w:r>
    </w:p>
  </w:comment>
  <w:comment w:id="637" w:author="Marien Boers" w:date="2015-10-06T17:24:00Z" w:initials="MB">
    <w:p w14:paraId="3E7E1E4D" w14:textId="1D872909" w:rsidR="009B6C23" w:rsidRPr="009864EA" w:rsidRDefault="009B6C23">
      <w:pPr>
        <w:pStyle w:val="CommentText"/>
        <w:rPr>
          <w:lang w:val="nl-NL"/>
        </w:rPr>
      </w:pPr>
      <w:r>
        <w:rPr>
          <w:rStyle w:val="CommentReference"/>
        </w:rPr>
        <w:annotationRef/>
      </w:r>
      <w:r w:rsidRPr="009864EA">
        <w:rPr>
          <w:lang w:val="nl-NL"/>
        </w:rPr>
        <w:t>Wat wordt bedoeld? Waar beschreven?</w:t>
      </w:r>
    </w:p>
  </w:comment>
  <w:comment w:id="638" w:author="Marien Boers" w:date="2015-10-06T17:24:00Z" w:initials="MB">
    <w:p w14:paraId="79E76026" w14:textId="7BF38968" w:rsidR="009B6C23" w:rsidRPr="009864EA" w:rsidRDefault="009B6C23">
      <w:pPr>
        <w:pStyle w:val="CommentText"/>
        <w:rPr>
          <w:lang w:val="nl-NL"/>
        </w:rPr>
      </w:pPr>
      <w:r>
        <w:rPr>
          <w:rStyle w:val="CommentReference"/>
        </w:rPr>
        <w:annotationRef/>
      </w:r>
      <w:r w:rsidRPr="009864EA">
        <w:rPr>
          <w:lang w:val="nl-NL"/>
        </w:rPr>
        <w:t>Hoort dit thuis in een output table?</w:t>
      </w:r>
    </w:p>
  </w:comment>
  <w:comment w:id="639" w:author="Marien Boers" w:date="2015-10-06T17:24:00Z" w:initials="MB">
    <w:p w14:paraId="51BF56AD" w14:textId="5AFB5FD1" w:rsidR="009B6C23" w:rsidRDefault="009B6C23">
      <w:pPr>
        <w:pStyle w:val="CommentText"/>
      </w:pPr>
      <w:r>
        <w:rPr>
          <w:rStyle w:val="CommentReference"/>
        </w:rPr>
        <w:annotationRef/>
      </w:r>
      <w:r>
        <w:t>Is dit output?</w:t>
      </w:r>
    </w:p>
  </w:comment>
  <w:comment w:id="640" w:author="Marien Boers" w:date="2015-10-06T17:24:00Z" w:initials="MB">
    <w:p w14:paraId="7897BAAD" w14:textId="4229E625" w:rsidR="009B6C23" w:rsidRDefault="009B6C23">
      <w:pPr>
        <w:pStyle w:val="CommentText"/>
      </w:pPr>
      <w:r>
        <w:rPr>
          <w:rStyle w:val="CommentReference"/>
        </w:rPr>
        <w:annotationRef/>
      </w:r>
      <w:r>
        <w:t>Output?</w:t>
      </w:r>
    </w:p>
  </w:comment>
  <w:comment w:id="641" w:author="Marien Boers" w:date="2015-10-06T17:24:00Z" w:initials="MB">
    <w:p w14:paraId="5C6EF8AD" w14:textId="15803962" w:rsidR="009B6C23" w:rsidRPr="00875CB7" w:rsidRDefault="009B6C23">
      <w:pPr>
        <w:pStyle w:val="CommentText"/>
        <w:rPr>
          <w:lang w:val="nl-NL"/>
        </w:rPr>
      </w:pPr>
      <w:r>
        <w:rPr>
          <w:rStyle w:val="CommentReference"/>
        </w:rPr>
        <w:annotationRef/>
      </w:r>
      <w:r w:rsidRPr="00966199">
        <w:t xml:space="preserve">Boundaries? </w:t>
      </w:r>
      <w:r w:rsidRPr="00875CB7">
        <w:rPr>
          <w:lang w:val="nl-NL"/>
        </w:rPr>
        <w:t>Gaat het om de grenzen van een grid point of van een model?</w:t>
      </w:r>
    </w:p>
  </w:comment>
  <w:comment w:id="642" w:author="Marien Boers" w:date="2015-10-06T17:24:00Z" w:initials="MB">
    <w:p w14:paraId="6A6EDFEC" w14:textId="38A76123" w:rsidR="009B6C23" w:rsidRDefault="009B6C23">
      <w:pPr>
        <w:pStyle w:val="CommentText"/>
      </w:pPr>
      <w:r>
        <w:rPr>
          <w:rStyle w:val="CommentReference"/>
        </w:rPr>
        <w:annotationRef/>
      </w:r>
      <w:r>
        <w:t>Boundaries?</w:t>
      </w:r>
    </w:p>
  </w:comment>
  <w:comment w:id="643" w:author="Marien Boers" w:date="2015-10-06T17:24:00Z" w:initials="MB">
    <w:p w14:paraId="2EEC4623" w14:textId="1CB16E5E" w:rsidR="009B6C23" w:rsidRDefault="009B6C23">
      <w:pPr>
        <w:pStyle w:val="CommentText"/>
      </w:pPr>
      <w:r>
        <w:rPr>
          <w:rStyle w:val="CommentReference"/>
        </w:rPr>
        <w:annotationRef/>
      </w:r>
      <w:r>
        <w:t>Including?</w:t>
      </w:r>
    </w:p>
  </w:comment>
  <w:comment w:id="644" w:author="Marien Boers" w:date="2015-10-06T17:24:00Z" w:initials="MB">
    <w:p w14:paraId="5DE3C804" w14:textId="13BB59A7" w:rsidR="009B6C23" w:rsidRDefault="009B6C23">
      <w:pPr>
        <w:pStyle w:val="CommentText"/>
      </w:pPr>
      <w:r>
        <w:rPr>
          <w:rStyle w:val="CommentReference"/>
        </w:rPr>
        <w:annotationRef/>
      </w:r>
      <w:r>
        <w:t>Input?</w:t>
      </w:r>
    </w:p>
  </w:comment>
  <w:comment w:id="645" w:author="Marien Boers" w:date="2015-10-06T17:24:00Z" w:initials="MB">
    <w:p w14:paraId="55E8B92A" w14:textId="2FA2D989" w:rsidR="009B6C23" w:rsidRDefault="009B6C23">
      <w:pPr>
        <w:pStyle w:val="CommentText"/>
      </w:pPr>
      <w:r>
        <w:rPr>
          <w:rStyle w:val="CommentReference"/>
        </w:rPr>
        <w:annotationRef/>
      </w:r>
      <w:r>
        <w:t>Boundaries?</w:t>
      </w:r>
    </w:p>
  </w:comment>
  <w:comment w:id="646" w:author="Marien Boers" w:date="2015-10-06T17:24:00Z" w:initials="MB">
    <w:p w14:paraId="5195AA3A" w14:textId="3EE832C4" w:rsidR="009B6C23" w:rsidRPr="00875CB7" w:rsidRDefault="009B6C23">
      <w:pPr>
        <w:pStyle w:val="CommentText"/>
        <w:rPr>
          <w:lang w:val="nl-NL"/>
        </w:rPr>
      </w:pPr>
      <w:r>
        <w:rPr>
          <w:rStyle w:val="CommentReference"/>
        </w:rPr>
        <w:annotationRef/>
      </w:r>
      <w:r w:rsidRPr="00233442">
        <w:t xml:space="preserve">Input? </w:t>
      </w:r>
      <w:r w:rsidRPr="00875CB7">
        <w:rPr>
          <w:lang w:val="nl-NL"/>
        </w:rPr>
        <w:t xml:space="preserve">Wat wordt bedoeld? </w:t>
      </w:r>
      <w:r>
        <w:rPr>
          <w:lang w:val="nl-NL"/>
        </w:rPr>
        <w:t>Waar beschreven?</w:t>
      </w:r>
    </w:p>
  </w:comment>
  <w:comment w:id="647" w:author="Marien Boers" w:date="2015-10-06T17:24:00Z" w:initials="MB">
    <w:p w14:paraId="7F952B8A" w14:textId="0BC35E7E" w:rsidR="009B6C23" w:rsidRPr="00E444D9" w:rsidRDefault="009B6C23">
      <w:pPr>
        <w:pStyle w:val="CommentText"/>
        <w:rPr>
          <w:lang w:val="nl-NL"/>
        </w:rPr>
      </w:pPr>
      <w:r>
        <w:rPr>
          <w:rStyle w:val="CommentReference"/>
        </w:rPr>
        <w:annotationRef/>
      </w:r>
      <w:r w:rsidRPr="00E444D9">
        <w:rPr>
          <w:lang w:val="nl-NL"/>
        </w:rPr>
        <w:t xml:space="preserve">Wat wordt bedoeld? </w:t>
      </w:r>
      <w:r>
        <w:rPr>
          <w:lang w:val="nl-NL"/>
        </w:rPr>
        <w:t>Waar beschreven?</w:t>
      </w:r>
    </w:p>
  </w:comment>
  <w:comment w:id="648" w:author="Marien Boers" w:date="2015-10-06T17:24:00Z" w:initials="MB">
    <w:p w14:paraId="610CB614" w14:textId="2AD747AB" w:rsidR="009B6C23" w:rsidRPr="00966199" w:rsidRDefault="009B6C23">
      <w:pPr>
        <w:pStyle w:val="CommentText"/>
      </w:pPr>
      <w:r>
        <w:rPr>
          <w:rStyle w:val="CommentReference"/>
        </w:rPr>
        <w:annotationRef/>
      </w:r>
      <w:r w:rsidRPr="00966199">
        <w:t>Input</w:t>
      </w:r>
    </w:p>
  </w:comment>
  <w:comment w:id="649" w:author="Marien Boers" w:date="2015-10-06T17:24:00Z" w:initials="MB">
    <w:p w14:paraId="1FE545DD" w14:textId="119846B7" w:rsidR="009B6C23" w:rsidRPr="00966199" w:rsidRDefault="009B6C23">
      <w:pPr>
        <w:pStyle w:val="CommentText"/>
      </w:pPr>
      <w:r>
        <w:rPr>
          <w:rStyle w:val="CommentReference"/>
        </w:rPr>
        <w:annotationRef/>
      </w:r>
      <w:r w:rsidRPr="00966199">
        <w:t>Input</w:t>
      </w:r>
    </w:p>
  </w:comment>
  <w:comment w:id="650" w:author="Marien Boers" w:date="2015-10-06T17:24:00Z" w:initials="MB">
    <w:p w14:paraId="19DD86D7" w14:textId="7D40979F" w:rsidR="009B6C23" w:rsidRPr="00966199" w:rsidRDefault="009B6C23">
      <w:pPr>
        <w:pStyle w:val="CommentText"/>
      </w:pPr>
      <w:r>
        <w:rPr>
          <w:rStyle w:val="CommentReference"/>
        </w:rPr>
        <w:annotationRef/>
      </w:r>
      <w:proofErr w:type="gramStart"/>
      <w:r w:rsidRPr="00966199">
        <w:t>input</w:t>
      </w:r>
      <w:proofErr w:type="gramEnd"/>
    </w:p>
  </w:comment>
  <w:comment w:id="651" w:author="Marien Boers" w:date="2015-10-06T17:24:00Z" w:initials="MB">
    <w:p w14:paraId="3205A620" w14:textId="574E5894" w:rsidR="009B6C23" w:rsidRPr="00966199" w:rsidRDefault="009B6C23">
      <w:pPr>
        <w:pStyle w:val="CommentText"/>
      </w:pPr>
      <w:r>
        <w:rPr>
          <w:rStyle w:val="CommentReference"/>
        </w:rPr>
        <w:annotationRef/>
      </w:r>
      <w:proofErr w:type="gramStart"/>
      <w:r w:rsidRPr="00966199">
        <w:t>wind</w:t>
      </w:r>
      <w:proofErr w:type="gramEnd"/>
      <w:r w:rsidRPr="00966199">
        <w:t>?</w:t>
      </w:r>
    </w:p>
  </w:comment>
  <w:comment w:id="652" w:author="Marien Boers" w:date="2015-10-06T17:24:00Z" w:initials="MB">
    <w:p w14:paraId="73A91063" w14:textId="237C5415" w:rsidR="009B6C23" w:rsidRPr="00966199" w:rsidRDefault="009B6C23">
      <w:pPr>
        <w:pStyle w:val="CommentText"/>
      </w:pPr>
      <w:r>
        <w:rPr>
          <w:rStyle w:val="CommentReference"/>
        </w:rPr>
        <w:annotationRef/>
      </w:r>
      <w:r w:rsidRPr="00966199">
        <w:t>Input?</w:t>
      </w:r>
    </w:p>
  </w:comment>
  <w:comment w:id="653" w:author="Marien Boers" w:date="2015-10-06T17:24:00Z" w:initials="MB">
    <w:p w14:paraId="73B27F0B" w14:textId="7C5AF69D" w:rsidR="009B6C23" w:rsidRPr="00E444D9" w:rsidRDefault="009B6C23">
      <w:pPr>
        <w:pStyle w:val="CommentText"/>
        <w:rPr>
          <w:lang w:val="nl-NL"/>
        </w:rPr>
      </w:pPr>
      <w:r>
        <w:rPr>
          <w:rStyle w:val="CommentReference"/>
        </w:rPr>
        <w:annotationRef/>
      </w:r>
      <w:r w:rsidRPr="00E444D9">
        <w:rPr>
          <w:lang w:val="nl-NL"/>
        </w:rPr>
        <w:t>Input?</w:t>
      </w:r>
    </w:p>
  </w:comment>
  <w:comment w:id="654" w:author="Marien Boers" w:date="2015-10-06T17:24:00Z" w:initials="MB">
    <w:p w14:paraId="48B3F0DA" w14:textId="3976AFD2" w:rsidR="009B6C23" w:rsidRPr="00E444D9" w:rsidRDefault="009B6C23">
      <w:pPr>
        <w:pStyle w:val="CommentText"/>
        <w:rPr>
          <w:lang w:val="nl-NL"/>
        </w:rPr>
      </w:pPr>
      <w:r>
        <w:rPr>
          <w:rStyle w:val="CommentReference"/>
        </w:rPr>
        <w:annotationRef/>
      </w:r>
      <w:r w:rsidRPr="00E444D9">
        <w:rPr>
          <w:lang w:val="nl-NL"/>
        </w:rPr>
        <w:t>Input</w:t>
      </w:r>
    </w:p>
  </w:comment>
  <w:comment w:id="655" w:author="Marien Boers" w:date="2015-10-06T17:24:00Z" w:initials="MB">
    <w:p w14:paraId="1943ED39" w14:textId="6AA07CF9" w:rsidR="009B6C23" w:rsidRPr="00E444D9" w:rsidRDefault="009B6C23">
      <w:pPr>
        <w:pStyle w:val="CommentText"/>
        <w:rPr>
          <w:lang w:val="nl-NL"/>
        </w:rPr>
      </w:pPr>
      <w:r>
        <w:rPr>
          <w:rStyle w:val="CommentReference"/>
        </w:rPr>
        <w:annotationRef/>
      </w:r>
      <w:r w:rsidRPr="00E444D9">
        <w:rPr>
          <w:lang w:val="nl-NL"/>
        </w:rPr>
        <w:t>Input</w:t>
      </w:r>
    </w:p>
  </w:comment>
  <w:comment w:id="656" w:author="Marien Boers" w:date="2015-10-06T17:24:00Z" w:initials="MB">
    <w:p w14:paraId="29E75325" w14:textId="460D8A73" w:rsidR="009B6C23" w:rsidRPr="00E444D9" w:rsidRDefault="009B6C23">
      <w:pPr>
        <w:pStyle w:val="CommentText"/>
        <w:rPr>
          <w:lang w:val="nl-NL"/>
        </w:rPr>
      </w:pPr>
      <w:r>
        <w:rPr>
          <w:rStyle w:val="CommentReference"/>
        </w:rPr>
        <w:annotationRef/>
      </w:r>
      <w:r w:rsidRPr="00E444D9">
        <w:rPr>
          <w:lang w:val="nl-NL"/>
        </w:rPr>
        <w:t>Input</w:t>
      </w:r>
    </w:p>
  </w:comment>
  <w:comment w:id="657" w:author="Marien Boers" w:date="2015-10-06T17:24:00Z" w:initials="MB">
    <w:p w14:paraId="10854927" w14:textId="7F361121" w:rsidR="009B6C23" w:rsidRPr="00E444D9" w:rsidRDefault="009B6C23">
      <w:pPr>
        <w:pStyle w:val="CommentText"/>
        <w:rPr>
          <w:lang w:val="nl-NL"/>
        </w:rPr>
      </w:pPr>
      <w:r>
        <w:rPr>
          <w:rStyle w:val="CommentReference"/>
        </w:rPr>
        <w:annotationRef/>
      </w:r>
      <w:r w:rsidRPr="00E444D9">
        <w:rPr>
          <w:lang w:val="nl-NL"/>
        </w:rPr>
        <w:t xml:space="preserve">Wat </w:t>
      </w:r>
      <w:proofErr w:type="gramStart"/>
      <w:r w:rsidRPr="00E444D9">
        <w:rPr>
          <w:lang w:val="nl-NL"/>
        </w:rPr>
        <w:t>bedoeld</w:t>
      </w:r>
      <w:proofErr w:type="gramEnd"/>
      <w:r w:rsidRPr="00E444D9">
        <w:rPr>
          <w:lang w:val="nl-NL"/>
        </w:rPr>
        <w:t xml:space="preserve">? </w:t>
      </w:r>
      <w:r>
        <w:rPr>
          <w:lang w:val="nl-NL"/>
        </w:rPr>
        <w:t>Waar beschreven?</w:t>
      </w:r>
    </w:p>
  </w:comment>
  <w:comment w:id="658" w:author="Marien Boers" w:date="2015-10-06T17:24:00Z" w:initials="MB">
    <w:p w14:paraId="6FDD2B86" w14:textId="4A6DAB76" w:rsidR="009B6C23" w:rsidRPr="00E444D9" w:rsidRDefault="009B6C23">
      <w:pPr>
        <w:pStyle w:val="CommentText"/>
        <w:rPr>
          <w:lang w:val="nl-NL"/>
        </w:rPr>
      </w:pPr>
      <w:r>
        <w:rPr>
          <w:rStyle w:val="CommentReference"/>
        </w:rPr>
        <w:annotationRef/>
      </w:r>
      <w:r w:rsidRPr="00E444D9">
        <w:rPr>
          <w:lang w:val="nl-NL"/>
        </w:rPr>
        <w:t xml:space="preserve">Wat wordt bedoeld? </w:t>
      </w:r>
      <w:r>
        <w:rPr>
          <w:lang w:val="nl-NL"/>
        </w:rPr>
        <w:t>Waar beschreven?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1D620D" w14:textId="77777777" w:rsidR="009B6C23" w:rsidRDefault="009B6C23">
      <w:r>
        <w:separator/>
      </w:r>
    </w:p>
  </w:endnote>
  <w:endnote w:type="continuationSeparator" w:id="0">
    <w:p w14:paraId="26FFD672" w14:textId="77777777" w:rsidR="009B6C23" w:rsidRDefault="009B6C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E1000AEF" w:usb1="5000A1FF" w:usb2="00000000" w:usb3="00000000" w:csb0="000001B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413" w:type="dxa"/>
      <w:tblLayout w:type="fixed"/>
      <w:tblCellMar>
        <w:left w:w="0" w:type="dxa"/>
        <w:right w:w="0" w:type="dxa"/>
      </w:tblCellMar>
      <w:tblLook w:val="0000" w:firstRow="0" w:lastRow="0" w:firstColumn="0" w:lastColumn="0" w:noHBand="0" w:noVBand="0"/>
    </w:tblPr>
    <w:tblGrid>
      <w:gridCol w:w="8413"/>
    </w:tblGrid>
    <w:tr w:rsidR="009B6C23" w14:paraId="4B84E6B6" w14:textId="77777777">
      <w:tc>
        <w:tcPr>
          <w:tcW w:w="8413" w:type="dxa"/>
          <w:shd w:val="clear" w:color="auto" w:fill="auto"/>
        </w:tcPr>
        <w:p w14:paraId="6A975AD7" w14:textId="77777777" w:rsidR="009B6C23" w:rsidRDefault="009B6C23" w:rsidP="00817CCC">
          <w:pPr>
            <w:pStyle w:val="Huisstijl-Gegeven"/>
          </w:pPr>
          <w:bookmarkStart w:id="5" w:name="bmProject1" w:colFirst="0" w:colLast="0"/>
        </w:p>
      </w:tc>
    </w:tr>
    <w:bookmarkEnd w:id="5"/>
  </w:tbl>
  <w:p w14:paraId="4493B094" w14:textId="77777777" w:rsidR="009B6C23" w:rsidRDefault="009B6C23" w:rsidP="00E43C26"/>
  <w:p w14:paraId="70E9FD26" w14:textId="77777777" w:rsidR="009B6C23" w:rsidRDefault="009B6C23" w:rsidP="00E43C26"/>
  <w:p w14:paraId="5BA17D69" w14:textId="77777777" w:rsidR="009B6C23" w:rsidRDefault="009B6C23" w:rsidP="00E43C26"/>
  <w:p w14:paraId="5D55007B" w14:textId="77777777" w:rsidR="009B6C23" w:rsidRDefault="009B6C23" w:rsidP="00E43C26"/>
  <w:tbl>
    <w:tblPr>
      <w:tblW w:w="8420" w:type="dxa"/>
      <w:tblLayout w:type="fixed"/>
      <w:tblCellMar>
        <w:left w:w="0" w:type="dxa"/>
        <w:right w:w="0" w:type="dxa"/>
      </w:tblCellMar>
      <w:tblLook w:val="0000" w:firstRow="0" w:lastRow="0" w:firstColumn="0" w:lastColumn="0" w:noHBand="0" w:noVBand="0"/>
    </w:tblPr>
    <w:tblGrid>
      <w:gridCol w:w="8420"/>
    </w:tblGrid>
    <w:tr w:rsidR="009B6C23" w14:paraId="2555128C" w14:textId="77777777">
      <w:tc>
        <w:tcPr>
          <w:tcW w:w="8420" w:type="dxa"/>
          <w:shd w:val="clear" w:color="auto" w:fill="auto"/>
        </w:tcPr>
        <w:p w14:paraId="210058A2" w14:textId="77777777" w:rsidR="009B6C23" w:rsidRPr="000B5D5D" w:rsidRDefault="009B6C23" w:rsidP="00E43C26">
          <w:pPr>
            <w:pStyle w:val="Huisstijl-Voettekst"/>
          </w:pPr>
          <w:bookmarkStart w:id="6" w:name="bmCopyrightSectie1_1" w:colFirst="0" w:colLast="0"/>
          <w:bookmarkStart w:id="7" w:name="bmReportCmdVersion" w:colFirst="0" w:colLast="0"/>
          <w:r>
            <w:t>© Deltares, 2015, B</w:t>
          </w:r>
        </w:p>
      </w:tc>
    </w:tr>
    <w:bookmarkEnd w:id="6"/>
    <w:bookmarkEnd w:id="7"/>
  </w:tbl>
  <w:p w14:paraId="4BB55A94" w14:textId="77777777" w:rsidR="009B6C23" w:rsidRDefault="009B6C23" w:rsidP="00E43C26">
    <w:pPr>
      <w:pStyle w:val="Footer"/>
    </w:pPr>
  </w:p>
  <w:p w14:paraId="0760B1D1" w14:textId="77777777" w:rsidR="009B6C23" w:rsidRDefault="009B6C23" w:rsidP="00E43C26">
    <w:pPr>
      <w:pStyle w:val="Footer"/>
    </w:pPr>
  </w:p>
  <w:p w14:paraId="23924E6F" w14:textId="77777777" w:rsidR="009B6C23" w:rsidRDefault="009B6C23" w:rsidP="00E43C26">
    <w:pPr>
      <w:pStyle w:val="Footer"/>
    </w:pPr>
  </w:p>
  <w:p w14:paraId="3ED7B1F2" w14:textId="77777777" w:rsidR="009B6C23" w:rsidRPr="008F1D52" w:rsidRDefault="009B6C23" w:rsidP="00E43C26">
    <w:pPr>
      <w:pStyle w:val="Footer"/>
    </w:pPr>
    <w:r w:rsidRPr="000E1715">
      <w:fldChar w:fldCharType="begin"/>
    </w:r>
    <w:r w:rsidRPr="000E1715">
      <w:instrText xml:space="preserve"> set Seq</w:instrText>
    </w:r>
    <w:r>
      <w:instrText>1</w:instrText>
    </w:r>
    <w:r w:rsidRPr="000E1715">
      <w:instrText xml:space="preserve"> "</w:instrText>
    </w:r>
    <w:r>
      <w:fldChar w:fldCharType="begin"/>
    </w:r>
    <w:r>
      <w:instrText xml:space="preserve"> SECTIONPAGES  </w:instrText>
    </w:r>
    <w:r>
      <w:fldChar w:fldCharType="separate"/>
    </w:r>
    <w:r w:rsidR="00F2418F">
      <w:rPr>
        <w:noProof/>
      </w:rPr>
      <w:instrText>1</w:instrText>
    </w:r>
    <w:r>
      <w:rPr>
        <w:noProof/>
      </w:rPr>
      <w:fldChar w:fldCharType="end"/>
    </w:r>
    <w:r w:rsidRPr="000E1715">
      <w:instrText>"</w:instrText>
    </w:r>
    <w:r w:rsidRPr="000E1715">
      <w:fldChar w:fldCharType="separate"/>
    </w:r>
    <w:bookmarkStart w:id="8" w:name="Seq1"/>
    <w:r w:rsidR="00F2418F">
      <w:rPr>
        <w:noProof/>
      </w:rPr>
      <w:t>1</w:t>
    </w:r>
    <w:bookmarkEnd w:id="8"/>
    <w:r w:rsidRPr="000E1715">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D407E3" w14:textId="77777777" w:rsidR="009B6C23" w:rsidRDefault="009B6C23" w:rsidP="00E43C26">
    <w:pPr>
      <w:pStyle w:val="Footer"/>
    </w:pPr>
  </w:p>
  <w:p w14:paraId="2D3F5826" w14:textId="77777777" w:rsidR="009B6C23" w:rsidRDefault="009B6C23" w:rsidP="00E43C26">
    <w:pPr>
      <w:pStyle w:val="Footer"/>
    </w:pPr>
  </w:p>
  <w:p w14:paraId="7225649F" w14:textId="77777777" w:rsidR="009B6C23" w:rsidRDefault="009B6C23" w:rsidP="00E43C26">
    <w:pPr>
      <w:pStyle w:val="Footer"/>
    </w:pPr>
  </w:p>
  <w:p w14:paraId="1F921828" w14:textId="77777777" w:rsidR="009B6C23" w:rsidRDefault="009B6C23" w:rsidP="00E43C26">
    <w:pPr>
      <w:pStyle w:val="Footer"/>
    </w:pPr>
  </w:p>
  <w:p w14:paraId="42B57BB1" w14:textId="77777777" w:rsidR="009B6C23" w:rsidRPr="00E43C26" w:rsidRDefault="009B6C23" w:rsidP="00E43C2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217878" w14:textId="77777777" w:rsidR="009B6C23" w:rsidRDefault="009B6C23" w:rsidP="006C06A2">
    <w:pPr>
      <w:pStyle w:val="Footer"/>
    </w:pPr>
    <w:r>
      <w:rPr>
        <w:noProof/>
        <w:lang w:eastAsia="zh-CN"/>
      </w:rPr>
      <mc:AlternateContent>
        <mc:Choice Requires="wps">
          <w:drawing>
            <wp:anchor distT="0" distB="0" distL="114300" distR="114300" simplePos="0" relativeHeight="251665408" behindDoc="0" locked="0" layoutInCell="1" allowOverlap="1" wp14:anchorId="002B21FE" wp14:editId="11C3CE77">
              <wp:simplePos x="0" y="0"/>
              <wp:positionH relativeFrom="margin">
                <wp:posOffset>-128270</wp:posOffset>
              </wp:positionH>
              <wp:positionV relativeFrom="paragraph">
                <wp:posOffset>114935</wp:posOffset>
              </wp:positionV>
              <wp:extent cx="1143000" cy="273050"/>
              <wp:effectExtent l="0" t="635" r="4445" b="2540"/>
              <wp:wrapNone/>
              <wp:docPr id="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60" w:type="dxa"/>
                            <w:tblLayout w:type="fixed"/>
                            <w:tblCellMar>
                              <w:left w:w="0" w:type="dxa"/>
                              <w:right w:w="0" w:type="dxa"/>
                            </w:tblCellMar>
                            <w:tblLook w:val="0000" w:firstRow="0" w:lastRow="0" w:firstColumn="0" w:lastColumn="0" w:noHBand="0" w:noVBand="0"/>
                          </w:tblPr>
                          <w:tblGrid>
                            <w:gridCol w:w="1176"/>
                          </w:tblGrid>
                          <w:tr w:rsidR="009B6C23" w:rsidRPr="004C2206" w14:paraId="0DE159F6" w14:textId="77777777" w:rsidTr="00426356">
                            <w:tc>
                              <w:tcPr>
                                <w:tcW w:w="1176" w:type="dxa"/>
                              </w:tcPr>
                              <w:bookmarkStart w:id="823" w:name="bmPagina2" w:colFirst="0" w:colLast="0"/>
                              <w:p w14:paraId="5D25CAC9" w14:textId="5943885F" w:rsidR="009B6C23" w:rsidRPr="00A21DE8" w:rsidRDefault="009B6C23" w:rsidP="00073410">
                                <w:pPr>
                                  <w:pStyle w:val="Huisstijl-Pagina"/>
                                  <w:jc w:val="left"/>
                                </w:pPr>
                                <w:r>
                                  <w:fldChar w:fldCharType="begin"/>
                                </w:r>
                                <w:r>
                                  <w:instrText xml:space="preserve"> PAGE  \* MERGEFORMAT </w:instrText>
                                </w:r>
                                <w:r>
                                  <w:fldChar w:fldCharType="separate"/>
                                </w:r>
                                <w:r w:rsidR="00F2418F">
                                  <w:t>6</w:t>
                                </w:r>
                                <w:r>
                                  <w:fldChar w:fldCharType="end"/>
                                </w:r>
                                <w:r>
                                  <w:t xml:space="preserve"> of 141</w:t>
                                </w:r>
                              </w:p>
                            </w:tc>
                          </w:tr>
                          <w:bookmarkEnd w:id="823"/>
                        </w:tbl>
                        <w:p w14:paraId="1944FD26" w14:textId="77777777" w:rsidR="009B6C23" w:rsidRDefault="009B6C23" w:rsidP="006C06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1032" type="#_x0000_t202" style="position:absolute;left:0;text-align:left;margin-left:-10.1pt;margin-top:9.05pt;width:90pt;height:2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" filled="f" stroked="f">
              <v:textbox>
                <w:txbxContent>
                  <w:tbl>
                    <w:tblPr>
                      <w:tblW w:w="0" w:type="auto"/>
                      <w:tblInd w:w="60" w:type="dxa"/>
                      <w:tblLayout w:type="fixed"/>
                      <w:tblCellMar>
                        <w:left w:w="0" w:type="dxa"/>
                        <w:right w:w="0" w:type="dxa"/>
                      </w:tblCellMar>
                      <w:tblLook w:val="0000" w:firstRow="0" w:lastRow="0" w:firstColumn="0" w:lastColumn="0" w:noHBand="0" w:noVBand="0"/>
                    </w:tblPr>
                    <w:tblGrid>
                      <w:gridCol w:w="1176"/>
                    </w:tblGrid>
                    <w:tr w:rsidR="009B6C23" w:rsidRPr="004C2206" w14:paraId="0DE159F6" w14:textId="77777777" w:rsidTr="00426356">
                      <w:tc>
                        <w:tcPr>
                          <w:tcW w:w="1176" w:type="dxa"/>
                        </w:tcPr>
                        <w:bookmarkStart w:id="824" w:name="bmPagina2" w:colFirst="0" w:colLast="0"/>
                        <w:p w14:paraId="5D25CAC9" w14:textId="5943885F" w:rsidR="009B6C23" w:rsidRPr="00A21DE8" w:rsidRDefault="009B6C23" w:rsidP="00073410">
                          <w:pPr>
                            <w:pStyle w:val="Huisstijl-Pagina"/>
                            <w:jc w:val="left"/>
                          </w:pPr>
                          <w:r>
                            <w:fldChar w:fldCharType="begin"/>
                          </w:r>
                          <w:r>
                            <w:instrText xml:space="preserve"> PAGE  \* MERGEFORMAT </w:instrText>
                          </w:r>
                          <w:r>
                            <w:fldChar w:fldCharType="separate"/>
                          </w:r>
                          <w:r w:rsidR="00F2418F">
                            <w:t>6</w:t>
                          </w:r>
                          <w:r>
                            <w:fldChar w:fldCharType="end"/>
                          </w:r>
                          <w:r>
                            <w:t xml:space="preserve"> of 141</w:t>
                          </w:r>
                        </w:p>
                      </w:tc>
                    </w:tr>
                    <w:bookmarkEnd w:id="824"/>
                  </w:tbl>
                  <w:p w14:paraId="1944FD26" w14:textId="77777777" w:rsidR="009B6C23" w:rsidRDefault="009B6C23" w:rsidP="006C06A2"/>
                </w:txbxContent>
              </v:textbox>
              <w10:wrap anchorx="margin"/>
            </v:shape>
          </w:pict>
        </mc:Fallback>
      </mc:AlternateContent>
    </w:r>
  </w:p>
  <w:tbl>
    <w:tblPr>
      <w:tblW w:w="0" w:type="auto"/>
      <w:jc w:val="right"/>
      <w:tblLayout w:type="fixed"/>
      <w:tblCellMar>
        <w:left w:w="0" w:type="dxa"/>
        <w:right w:w="0" w:type="dxa"/>
      </w:tblCellMar>
      <w:tblLook w:val="0000" w:firstRow="0" w:lastRow="0" w:firstColumn="0" w:lastColumn="0" w:noHBand="0" w:noVBand="0"/>
    </w:tblPr>
    <w:tblGrid>
      <w:gridCol w:w="7371"/>
    </w:tblGrid>
    <w:tr w:rsidR="009B6C23" w:rsidRPr="004C2206" w14:paraId="67F3144B" w14:textId="77777777" w:rsidTr="009E3CFF">
      <w:trPr>
        <w:jc w:val="right"/>
      </w:trPr>
      <w:tc>
        <w:tcPr>
          <w:tcW w:w="7371" w:type="dxa"/>
          <w:shd w:val="clear" w:color="auto" w:fill="auto"/>
          <w:tcMar>
            <w:right w:w="28" w:type="dxa"/>
          </w:tcMar>
        </w:tcPr>
        <w:p w14:paraId="68177BBE" w14:textId="669A86CC" w:rsidR="009B6C23" w:rsidRPr="004C2206" w:rsidRDefault="009B6C23" w:rsidP="0023684E">
          <w:pPr>
            <w:pStyle w:val="Huisstijl-Koptekst"/>
            <w:jc w:val="right"/>
          </w:pPr>
          <w:bookmarkStart w:id="825" w:name="bmVoettekstSectie4_2" w:colFirst="0" w:colLast="0"/>
          <w:r>
            <w:t>XBeach Reference Guide</w:t>
          </w:r>
        </w:p>
      </w:tc>
    </w:tr>
    <w:bookmarkEnd w:id="825"/>
  </w:tbl>
  <w:p w14:paraId="735E6D24" w14:textId="77777777" w:rsidR="009B6C23" w:rsidRPr="006C06A2" w:rsidRDefault="009B6C23" w:rsidP="006C06A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CFEDF" w14:textId="77777777" w:rsidR="009B6C23" w:rsidRDefault="009B6C23" w:rsidP="001220C3">
    <w:pPr>
      <w:pStyle w:val="Footer"/>
    </w:pPr>
    <w:r>
      <w:rPr>
        <w:noProof/>
        <w:lang w:eastAsia="zh-CN"/>
      </w:rPr>
      <mc:AlternateContent>
        <mc:Choice Requires="wps">
          <w:drawing>
            <wp:anchor distT="0" distB="0" distL="114300" distR="114300" simplePos="0" relativeHeight="251660288" behindDoc="0" locked="0" layoutInCell="1" allowOverlap="1" wp14:anchorId="1FD45FC2" wp14:editId="316A63FC">
              <wp:simplePos x="0" y="0"/>
              <wp:positionH relativeFrom="margin">
                <wp:align>right</wp:align>
              </wp:positionH>
              <wp:positionV relativeFrom="paragraph">
                <wp:posOffset>114935</wp:posOffset>
              </wp:positionV>
              <wp:extent cx="297815" cy="260350"/>
              <wp:effectExtent l="4445" t="635" r="0" b="0"/>
              <wp:wrapNone/>
              <wp:docPr id="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9B6C23" w14:paraId="3AD3E7E1" w14:textId="77777777">
                            <w:trPr>
                              <w:trHeight w:val="568"/>
                            </w:trPr>
                            <w:tc>
                              <w:tcPr>
                                <w:tcW w:w="1094" w:type="dxa"/>
                                <w:shd w:val="clear" w:color="auto" w:fill="auto"/>
                                <w:tcMar>
                                  <w:right w:w="85" w:type="dxa"/>
                                </w:tcMar>
                              </w:tcPr>
                              <w:bookmarkStart w:id="826" w:name="bmPagina1" w:colFirst="0" w:colLast="0"/>
                              <w:bookmarkStart w:id="827" w:name="bmTotPag" w:colFirst="0" w:colLast="0"/>
                              <w:p w14:paraId="36501F77" w14:textId="16930CC8" w:rsidR="009B6C23" w:rsidRPr="007D5040" w:rsidRDefault="009B6C23" w:rsidP="00073410">
                                <w:pPr>
                                  <w:pStyle w:val="Huisstijl-Pagina"/>
                                </w:pPr>
                                <w:r>
                                  <w:fldChar w:fldCharType="begin"/>
                                </w:r>
                                <w:r>
                                  <w:instrText xml:space="preserve"> PAGE  \* MERGEFORMAT </w:instrText>
                                </w:r>
                                <w:r>
                                  <w:fldChar w:fldCharType="separate"/>
                                </w:r>
                                <w:r w:rsidR="00F2418F">
                                  <w:t>7</w:t>
                                </w:r>
                                <w:r>
                                  <w:fldChar w:fldCharType="end"/>
                                </w:r>
                                <w:r>
                                  <w:t xml:space="preserve"> of 141</w:t>
                                </w:r>
                              </w:p>
                            </w:tc>
                          </w:tr>
                          <w:bookmarkEnd w:id="826"/>
                          <w:bookmarkEnd w:id="827"/>
                        </w:tbl>
                        <w:p w14:paraId="6E737FCC" w14:textId="77777777" w:rsidR="009B6C23" w:rsidRDefault="009B6C23" w:rsidP="001220C3"/>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33" type="#_x0000_t202" style="position:absolute;left:0;text-align:left;margin-left:-27.75pt;margin-top:9.05pt;width:23.45pt;height:20.5pt;z-index:2516602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" filled="f" stroked="f">
              <v:textbo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9B6C23" w14:paraId="3AD3E7E1" w14:textId="77777777">
                      <w:trPr>
                        <w:trHeight w:val="568"/>
                      </w:trPr>
                      <w:tc>
                        <w:tcPr>
                          <w:tcW w:w="1094" w:type="dxa"/>
                          <w:shd w:val="clear" w:color="auto" w:fill="auto"/>
                          <w:tcMar>
                            <w:right w:w="85" w:type="dxa"/>
                          </w:tcMar>
                        </w:tcPr>
                        <w:bookmarkStart w:id="828" w:name="bmPagina1" w:colFirst="0" w:colLast="0"/>
                        <w:bookmarkStart w:id="829" w:name="bmTotPag" w:colFirst="0" w:colLast="0"/>
                        <w:p w14:paraId="36501F77" w14:textId="16930CC8" w:rsidR="009B6C23" w:rsidRPr="007D5040" w:rsidRDefault="009B6C23" w:rsidP="00073410">
                          <w:pPr>
                            <w:pStyle w:val="Huisstijl-Pagina"/>
                          </w:pPr>
                          <w:r>
                            <w:fldChar w:fldCharType="begin"/>
                          </w:r>
                          <w:r>
                            <w:instrText xml:space="preserve"> PAGE  \* MERGEFORMAT </w:instrText>
                          </w:r>
                          <w:r>
                            <w:fldChar w:fldCharType="separate"/>
                          </w:r>
                          <w:r w:rsidR="00F2418F">
                            <w:t>7</w:t>
                          </w:r>
                          <w:r>
                            <w:fldChar w:fldCharType="end"/>
                          </w:r>
                          <w:r>
                            <w:t xml:space="preserve"> of 141</w:t>
                          </w:r>
                        </w:p>
                      </w:tc>
                    </w:tr>
                    <w:bookmarkEnd w:id="828"/>
                    <w:bookmarkEnd w:id="829"/>
                  </w:tbl>
                  <w:p w14:paraId="6E737FCC" w14:textId="77777777" w:rsidR="009B6C23" w:rsidRDefault="009B6C23" w:rsidP="001220C3"/>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371"/>
    </w:tblGrid>
    <w:tr w:rsidR="009B6C23" w:rsidRPr="004C2206" w14:paraId="7073AF7A" w14:textId="77777777">
      <w:tc>
        <w:tcPr>
          <w:tcW w:w="7371" w:type="dxa"/>
          <w:shd w:val="clear" w:color="auto" w:fill="auto"/>
        </w:tcPr>
        <w:p w14:paraId="042A93C5" w14:textId="51322304" w:rsidR="009B6C23" w:rsidRPr="004C2206" w:rsidRDefault="009B6C23" w:rsidP="0023684E">
          <w:pPr>
            <w:pStyle w:val="Huisstijl-Koptekst"/>
          </w:pPr>
          <w:bookmarkStart w:id="830" w:name="bmVoettekstSectie4_1" w:colFirst="0" w:colLast="0"/>
          <w:r>
            <w:t>XBeach Reference Guide</w:t>
          </w:r>
        </w:p>
      </w:tc>
    </w:tr>
    <w:bookmarkEnd w:id="830"/>
  </w:tbl>
  <w:p w14:paraId="211FBD07" w14:textId="77777777" w:rsidR="009B6C23" w:rsidRPr="00EB7C9E" w:rsidRDefault="009B6C23" w:rsidP="009416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FE418C" w14:textId="77777777" w:rsidR="009B6C23" w:rsidRDefault="009B6C23">
      <w:r>
        <w:separator/>
      </w:r>
    </w:p>
  </w:footnote>
  <w:footnote w:type="continuationSeparator" w:id="0">
    <w:p w14:paraId="26676515" w14:textId="77777777" w:rsidR="009B6C23" w:rsidRDefault="009B6C23">
      <w:r>
        <w:continuationSeparator/>
      </w:r>
    </w:p>
  </w:footnote>
  <w:footnote w:id="1">
    <w:p w14:paraId="598A83AD" w14:textId="06EF372A" w:rsidR="009B6C23" w:rsidRPr="00BE0D9D" w:rsidRDefault="009B6C23" w:rsidP="00995779">
      <w:pPr>
        <w:pStyle w:val="FootnoteText"/>
        <w:rPr>
          <w:lang w:val="en-US"/>
        </w:rPr>
      </w:pPr>
      <w:r>
        <w:rPr>
          <w:rStyle w:val="FootnoteReference"/>
        </w:rPr>
        <w:footnoteRef/>
      </w:r>
      <w:r>
        <w:t xml:space="preserve"> </w:t>
      </w:r>
      <w:r w:rsidRPr="00BE0D9D">
        <w:rPr>
          <w:lang w:val="en-US"/>
        </w:rPr>
        <w:t>Currently, this formulation is only possible when the wave shape formulation of Van Thiel de Vries (2009)</w:t>
      </w:r>
      <w:r>
        <w:rPr>
          <w:lang w:val="en-US"/>
        </w:rPr>
        <w:t xml:space="preserve"> is applied, see Section </w:t>
      </w:r>
      <w:r>
        <w:rPr>
          <w:lang w:val="en-US"/>
        </w:rPr>
        <w:fldChar w:fldCharType="begin"/>
      </w:r>
      <w:r>
        <w:rPr>
          <w:lang w:val="en-US"/>
        </w:rPr>
        <w:instrText xml:space="preserve"> REF _Ref412651014 \w \h </w:instrText>
      </w:r>
      <w:r>
        <w:rPr>
          <w:lang w:val="en-US"/>
        </w:rPr>
      </w:r>
      <w:r>
        <w:rPr>
          <w:lang w:val="en-US"/>
        </w:rPr>
        <w:fldChar w:fldCharType="separate"/>
      </w:r>
      <w:r>
        <w:rPr>
          <w:lang w:val="en-US"/>
        </w:rPr>
        <w:t>2.3.4</w:t>
      </w:r>
      <w:r>
        <w:rPr>
          <w:lang w:val="en-US"/>
        </w:rPr>
        <w:fldChar w:fldCharType="end"/>
      </w:r>
      <w:r>
        <w:rPr>
          <w:lang w:val="en-US"/>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82BCA7" w14:textId="77777777" w:rsidR="009B6C23" w:rsidRDefault="009B6C23" w:rsidP="00580167">
    <w:r>
      <w:rPr>
        <w:noProof/>
        <w:lang w:eastAsia="zh-CN"/>
      </w:rPr>
      <mc:AlternateContent>
        <mc:Choice Requires="wps">
          <w:drawing>
            <wp:anchor distT="0" distB="0" distL="114300" distR="114300" simplePos="0" relativeHeight="251656192" behindDoc="0" locked="0" layoutInCell="1" allowOverlap="1" wp14:anchorId="586BB2B1" wp14:editId="36B309FE">
              <wp:simplePos x="0" y="0"/>
              <wp:positionH relativeFrom="page">
                <wp:posOffset>1605915</wp:posOffset>
              </wp:positionH>
              <wp:positionV relativeFrom="page">
                <wp:posOffset>5013325</wp:posOffset>
              </wp:positionV>
              <wp:extent cx="4787900" cy="2063750"/>
              <wp:effectExtent l="0" t="3175" r="0" b="0"/>
              <wp:wrapNone/>
              <wp:docPr id="1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0" cy="206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6237"/>
                          </w:tblGrid>
                          <w:tr w:rsidR="009B6C23" w14:paraId="6BEE9C51" w14:textId="77777777">
                            <w:tc>
                              <w:tcPr>
                                <w:tcW w:w="6237" w:type="dxa"/>
                                <w:shd w:val="clear" w:color="auto" w:fill="auto"/>
                              </w:tcPr>
                              <w:p w14:paraId="08B6E7FD" w14:textId="77777777" w:rsidR="009B6C23" w:rsidRPr="00564E53" w:rsidRDefault="009B6C23" w:rsidP="00564E53">
                                <w:pPr>
                                  <w:pStyle w:val="Huisstijl-Gegeven"/>
                                </w:pPr>
                                <w:bookmarkStart w:id="0" w:name="bmAuteurs1" w:colFirst="0" w:colLast="0"/>
                              </w:p>
                            </w:tc>
                          </w:tr>
                          <w:bookmarkEnd w:id="0"/>
                        </w:tbl>
                        <w:p w14:paraId="3BEFAD3D" w14:textId="77777777" w:rsidR="009B6C23" w:rsidRDefault="009B6C23" w:rsidP="000369FA">
                          <w:pPr>
                            <w:pStyle w:val="Header"/>
                          </w:pPr>
                        </w:p>
                        <w:p w14:paraId="74D5C085" w14:textId="77777777" w:rsidR="009B6C23" w:rsidRDefault="009B6C2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126.45pt;margin-top:394.75pt;width:377pt;height:16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" filled="f" stroked="f">
              <v:textbox>
                <w:txbxContent>
                  <w:tbl>
                    <w:tblPr>
                      <w:tblW w:w="0" w:type="auto"/>
                      <w:tblLayout w:type="fixed"/>
                      <w:tblCellMar>
                        <w:left w:w="0" w:type="dxa"/>
                        <w:right w:w="0" w:type="dxa"/>
                      </w:tblCellMar>
                      <w:tblLook w:val="0000" w:firstRow="0" w:lastRow="0" w:firstColumn="0" w:lastColumn="0" w:noHBand="0" w:noVBand="0"/>
                    </w:tblPr>
                    <w:tblGrid>
                      <w:gridCol w:w="6237"/>
                    </w:tblGrid>
                    <w:tr w:rsidR="009B6C23" w14:paraId="6BEE9C51" w14:textId="77777777">
                      <w:tc>
                        <w:tcPr>
                          <w:tcW w:w="6237" w:type="dxa"/>
                          <w:shd w:val="clear" w:color="auto" w:fill="auto"/>
                        </w:tcPr>
                        <w:p w14:paraId="08B6E7FD" w14:textId="77777777" w:rsidR="009B6C23" w:rsidRPr="00564E53" w:rsidRDefault="009B6C23" w:rsidP="00564E53">
                          <w:pPr>
                            <w:pStyle w:val="Huisstijl-Gegeven"/>
                          </w:pPr>
                          <w:bookmarkStart w:id="1" w:name="bmAuteurs1" w:colFirst="0" w:colLast="0"/>
                        </w:p>
                      </w:tc>
                    </w:tr>
                    <w:bookmarkEnd w:id="1"/>
                  </w:tbl>
                  <w:p w14:paraId="3BEFAD3D" w14:textId="77777777" w:rsidR="009B6C23" w:rsidRDefault="009B6C23" w:rsidP="000369FA">
                    <w:pPr>
                      <w:pStyle w:val="Header"/>
                    </w:pPr>
                  </w:p>
                  <w:p w14:paraId="74D5C085" w14:textId="77777777" w:rsidR="009B6C23" w:rsidRDefault="009B6C23"/>
                </w:txbxContent>
              </v:textbox>
              <w10:wrap anchorx="page" anchory="page"/>
            </v:shape>
          </w:pict>
        </mc:Fallback>
      </mc:AlternateContent>
    </w:r>
    <w:r>
      <w:rPr>
        <w:noProof/>
        <w:lang w:eastAsia="zh-CN"/>
      </w:rPr>
      <mc:AlternateContent>
        <mc:Choice Requires="wps">
          <w:drawing>
            <wp:anchor distT="0" distB="0" distL="114300" distR="114300" simplePos="0" relativeHeight="251650048" behindDoc="1" locked="0" layoutInCell="1" allowOverlap="1" wp14:anchorId="0D931903" wp14:editId="5F33435B">
              <wp:simplePos x="0" y="0"/>
              <wp:positionH relativeFrom="page">
                <wp:posOffset>4212590</wp:posOffset>
              </wp:positionH>
              <wp:positionV relativeFrom="page">
                <wp:posOffset>467995</wp:posOffset>
              </wp:positionV>
              <wp:extent cx="3239770" cy="1259840"/>
              <wp:effectExtent l="0" t="0" r="17780" b="16510"/>
              <wp:wrapNone/>
              <wp:docPr id="1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9B6C23" w14:paraId="05EA3184" w14:textId="77777777">
                            <w:trPr>
                              <w:trHeight w:val="1701"/>
                            </w:trPr>
                            <w:tc>
                              <w:tcPr>
                                <w:tcW w:w="4560" w:type="dxa"/>
                                <w:shd w:val="clear" w:color="auto" w:fill="auto"/>
                              </w:tcPr>
                              <w:p w14:paraId="1FF144D4" w14:textId="77777777" w:rsidR="009B6C23" w:rsidRDefault="009B6C23" w:rsidP="003363CC">
                                <w:pPr>
                                  <w:jc w:val="right"/>
                                </w:pPr>
                                <w:bookmarkStart w:id="2" w:name="bmLogoSectie1_1" w:colFirst="0" w:colLast="0"/>
                                <w:r>
                                  <w:rPr>
                                    <w:noProof/>
                                    <w:lang w:eastAsia="zh-CN"/>
                                  </w:rPr>
                                  <w:drawing>
                                    <wp:inline distT="0" distB="0" distL="0" distR="0" wp14:anchorId="6392A314" wp14:editId="0B872649">
                                      <wp:extent cx="1225296" cy="352044"/>
                                      <wp:effectExtent l="0" t="0" r="0" b="0"/>
                                      <wp:docPr id="1149" name="Picture 1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
                        </w:tbl>
                        <w:p w14:paraId="047A46C9" w14:textId="77777777" w:rsidR="009B6C23" w:rsidRDefault="009B6C23" w:rsidP="0058016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7" type="#_x0000_t202" style="position:absolute;left:0;text-align:left;margin-left:331.7pt;margin-top:36.85pt;width:255.1pt;height:99.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XoswIAALI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9B6C23" w14:paraId="05EA3184" w14:textId="77777777">
                      <w:trPr>
                        <w:trHeight w:val="1701"/>
                      </w:trPr>
                      <w:tc>
                        <w:tcPr>
                          <w:tcW w:w="4560" w:type="dxa"/>
                          <w:shd w:val="clear" w:color="auto" w:fill="auto"/>
                        </w:tcPr>
                        <w:p w14:paraId="1FF144D4" w14:textId="77777777" w:rsidR="009B6C23" w:rsidRDefault="009B6C23" w:rsidP="003363CC">
                          <w:pPr>
                            <w:jc w:val="right"/>
                          </w:pPr>
                          <w:bookmarkStart w:id="3" w:name="bmLogoSectie1_1" w:colFirst="0" w:colLast="0"/>
                          <w:r>
                            <w:rPr>
                              <w:noProof/>
                              <w:lang w:eastAsia="zh-CN"/>
                            </w:rPr>
                            <w:drawing>
                              <wp:inline distT="0" distB="0" distL="0" distR="0" wp14:anchorId="6392A314" wp14:editId="0B872649">
                                <wp:extent cx="1225296" cy="352044"/>
                                <wp:effectExtent l="0" t="0" r="0" b="0"/>
                                <wp:docPr id="1149" name="Picture 1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
                  </w:tbl>
                  <w:p w14:paraId="047A46C9" w14:textId="77777777" w:rsidR="009B6C23" w:rsidRDefault="009B6C23" w:rsidP="00580167"/>
                </w:txbxContent>
              </v:textbox>
              <w10:wrap anchorx="page" anchory="page"/>
            </v:shape>
          </w:pict>
        </mc:Fallback>
      </mc:AlternateContent>
    </w:r>
  </w:p>
  <w:p w14:paraId="008C1FEC" w14:textId="77777777" w:rsidR="009B6C23" w:rsidRDefault="009B6C23" w:rsidP="00580167"/>
  <w:p w14:paraId="1AB15EA1" w14:textId="77777777" w:rsidR="009B6C23" w:rsidRDefault="009B6C23" w:rsidP="00580167"/>
  <w:p w14:paraId="2187FB51" w14:textId="77777777" w:rsidR="009B6C23" w:rsidRDefault="009B6C23" w:rsidP="00580167"/>
  <w:p w14:paraId="78C11393" w14:textId="77777777" w:rsidR="009B6C23" w:rsidRDefault="009B6C23" w:rsidP="00580167"/>
  <w:p w14:paraId="2218D8FD" w14:textId="77777777" w:rsidR="009B6C23" w:rsidRDefault="009B6C23" w:rsidP="00580167"/>
  <w:p w14:paraId="2E493768" w14:textId="77777777" w:rsidR="009B6C23" w:rsidRDefault="009B6C23" w:rsidP="00580167"/>
  <w:p w14:paraId="49DF4DEC" w14:textId="77777777" w:rsidR="009B6C23" w:rsidRDefault="009B6C23" w:rsidP="00580167"/>
  <w:p w14:paraId="16BD38F8" w14:textId="77777777" w:rsidR="009B6C23" w:rsidRDefault="009B6C23" w:rsidP="00580167"/>
  <w:p w14:paraId="743F3A96" w14:textId="77777777" w:rsidR="009B6C23" w:rsidRDefault="009B6C23" w:rsidP="00580167"/>
  <w:p w14:paraId="38B78B0C" w14:textId="77777777" w:rsidR="009B6C23" w:rsidRDefault="009B6C23" w:rsidP="00580167"/>
  <w:p w14:paraId="745E1D41" w14:textId="77777777" w:rsidR="009B6C23" w:rsidRDefault="009B6C23" w:rsidP="00580167"/>
  <w:p w14:paraId="599534E8" w14:textId="77777777" w:rsidR="009B6C23" w:rsidRDefault="009B6C23" w:rsidP="00580167"/>
  <w:p w14:paraId="4C1B9082" w14:textId="77777777" w:rsidR="009B6C23" w:rsidRDefault="009B6C23" w:rsidP="00580167"/>
  <w:p w14:paraId="5883981A" w14:textId="77777777" w:rsidR="009B6C23" w:rsidRDefault="009B6C23" w:rsidP="00580167"/>
  <w:p w14:paraId="4B6F0538" w14:textId="77777777" w:rsidR="009B6C23" w:rsidRDefault="009B6C23" w:rsidP="00580167"/>
  <w:tbl>
    <w:tblPr>
      <w:tblW w:w="0" w:type="auto"/>
      <w:tblInd w:w="567" w:type="dxa"/>
      <w:tblLayout w:type="fixed"/>
      <w:tblCellMar>
        <w:left w:w="0" w:type="dxa"/>
        <w:right w:w="0" w:type="dxa"/>
      </w:tblCellMar>
      <w:tblLook w:val="0000" w:firstRow="0" w:lastRow="0" w:firstColumn="0" w:lastColumn="0" w:noHBand="0" w:noVBand="0"/>
    </w:tblPr>
    <w:tblGrid>
      <w:gridCol w:w="6237"/>
    </w:tblGrid>
    <w:tr w:rsidR="009B6C23" w:rsidRPr="004C2206" w14:paraId="11E9EACD" w14:textId="77777777">
      <w:trPr>
        <w:trHeight w:hRule="exact" w:val="2041"/>
      </w:trPr>
      <w:tc>
        <w:tcPr>
          <w:tcW w:w="6237" w:type="dxa"/>
          <w:shd w:val="clear" w:color="auto" w:fill="auto"/>
        </w:tcPr>
        <w:p w14:paraId="7D282522" w14:textId="6532B931" w:rsidR="009B6C23" w:rsidRDefault="009B6C23" w:rsidP="003363CC">
          <w:pPr>
            <w:pStyle w:val="Huisstijl-Titel"/>
          </w:pPr>
          <w:bookmarkStart w:id="4" w:name="bmTitel1" w:colFirst="0" w:colLast="0"/>
          <w:r>
            <w:t>XBeach Reference Guide: Kingsday Release + versienummer</w:t>
          </w:r>
        </w:p>
        <w:p w14:paraId="082589DB" w14:textId="77777777" w:rsidR="009B6C23" w:rsidRDefault="009B6C23" w:rsidP="003363CC">
          <w:pPr>
            <w:pStyle w:val="Huisstijl-Subtitel"/>
          </w:pPr>
        </w:p>
        <w:p w14:paraId="23265DD1" w14:textId="0830E3F2" w:rsidR="009B6C23" w:rsidRDefault="009B6C23" w:rsidP="003363CC">
          <w:pPr>
            <w:pStyle w:val="Huisstijl-Subtitel"/>
          </w:pPr>
          <w:r w:rsidRPr="002112DF">
            <w:t>Model description and reference guide to functionalities</w:t>
          </w:r>
        </w:p>
      </w:tc>
    </w:tr>
    <w:bookmarkEnd w:id="4"/>
  </w:tbl>
  <w:p w14:paraId="55E18613" w14:textId="77777777" w:rsidR="009B6C23" w:rsidRDefault="009B6C23" w:rsidP="00580167">
    <w:pPr>
      <w:rPr>
        <w:lang w:val="en-US"/>
      </w:rPr>
    </w:pPr>
  </w:p>
  <w:p w14:paraId="47E16B4E" w14:textId="77777777" w:rsidR="009B6C23" w:rsidRDefault="009B6C23" w:rsidP="00580167">
    <w:pPr>
      <w:rPr>
        <w:lang w:val="en-US"/>
      </w:rPr>
    </w:pPr>
  </w:p>
  <w:p w14:paraId="2DDE7876" w14:textId="77777777" w:rsidR="009B6C23" w:rsidRDefault="009B6C23" w:rsidP="00580167">
    <w:pPr>
      <w:rPr>
        <w:lang w:val="en-US"/>
      </w:rPr>
    </w:pPr>
  </w:p>
  <w:p w14:paraId="4AC01AA3" w14:textId="77777777" w:rsidR="009B6C23" w:rsidRPr="00580167" w:rsidRDefault="009B6C23" w:rsidP="0058016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81B4DD" w14:textId="77777777" w:rsidR="009B6C23" w:rsidRDefault="009B6C23" w:rsidP="004C2206">
    <w:r>
      <w:rPr>
        <w:noProof/>
        <w:lang w:eastAsia="zh-CN"/>
      </w:rPr>
      <mc:AlternateContent>
        <mc:Choice Requires="wps">
          <w:drawing>
            <wp:anchor distT="0" distB="0" distL="114300" distR="114300" simplePos="0" relativeHeight="251655168" behindDoc="1" locked="0" layoutInCell="1" allowOverlap="1" wp14:anchorId="4CABEDE6" wp14:editId="7AD26359">
              <wp:simplePos x="0" y="0"/>
              <wp:positionH relativeFrom="page">
                <wp:posOffset>25400</wp:posOffset>
              </wp:positionH>
              <wp:positionV relativeFrom="page">
                <wp:posOffset>25400</wp:posOffset>
              </wp:positionV>
              <wp:extent cx="7505700" cy="10674350"/>
              <wp:effectExtent l="0" t="0" r="3175" b="0"/>
              <wp:wrapNone/>
              <wp:docPr id="1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1067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ook w:val="01E0" w:firstRow="1" w:lastRow="1" w:firstColumn="1" w:lastColumn="1" w:noHBand="0" w:noVBand="0"/>
                          </w:tblPr>
                          <w:tblGrid>
                            <w:gridCol w:w="11732"/>
                          </w:tblGrid>
                          <w:tr w:rsidR="009B6C23" w14:paraId="0741B14B" w14:textId="77777777" w:rsidTr="00426356">
                            <w:tc>
                              <w:tcPr>
                                <w:tcW w:w="11732" w:type="dxa"/>
                              </w:tcPr>
                              <w:p w14:paraId="575587A5" w14:textId="77777777" w:rsidR="009B6C23" w:rsidRDefault="009B6C23">
                                <w:bookmarkStart w:id="9" w:name="bmLogo0" w:colFirst="0" w:colLast="0"/>
                              </w:p>
                            </w:tc>
                          </w:tr>
                          <w:bookmarkEnd w:id="9"/>
                        </w:tbl>
                        <w:p w14:paraId="7E3B3062" w14:textId="77777777" w:rsidR="009B6C23" w:rsidRDefault="009B6C2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28" type="#_x0000_t202" style="position:absolute;left:0;text-align:left;margin-left:2pt;margin-top:2pt;width:591pt;height:84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" stroked="f">
              <v:textbox>
                <w:txbxContent>
                  <w:tbl>
                    <w:tblPr>
                      <w:tblW w:w="0" w:type="auto"/>
                      <w:tblLook w:val="01E0" w:firstRow="1" w:lastRow="1" w:firstColumn="1" w:lastColumn="1" w:noHBand="0" w:noVBand="0"/>
                    </w:tblPr>
                    <w:tblGrid>
                      <w:gridCol w:w="11732"/>
                    </w:tblGrid>
                    <w:tr w:rsidR="009B6C23" w14:paraId="0741B14B" w14:textId="77777777" w:rsidTr="00426356">
                      <w:tc>
                        <w:tcPr>
                          <w:tcW w:w="11732" w:type="dxa"/>
                        </w:tcPr>
                        <w:p w14:paraId="575587A5" w14:textId="77777777" w:rsidR="009B6C23" w:rsidRDefault="009B6C23">
                          <w:bookmarkStart w:id="10" w:name="bmLogo0" w:colFirst="0" w:colLast="0"/>
                        </w:p>
                      </w:tc>
                    </w:tr>
                    <w:bookmarkEnd w:id="10"/>
                  </w:tbl>
                  <w:p w14:paraId="7E3B3062" w14:textId="77777777" w:rsidR="009B6C23" w:rsidRDefault="009B6C23"/>
                </w:txbxContent>
              </v:textbox>
              <w10:wrap anchorx="page" anchory="page"/>
            </v:shape>
          </w:pict>
        </mc:Fallback>
      </mc:AlternateContent>
    </w:r>
  </w:p>
  <w:p w14:paraId="53046F4E" w14:textId="77777777" w:rsidR="009B6C23" w:rsidRDefault="009B6C23" w:rsidP="004C2206"/>
  <w:p w14:paraId="6C2EE830" w14:textId="77777777" w:rsidR="009B6C23" w:rsidRDefault="009B6C23" w:rsidP="004C2206"/>
  <w:p w14:paraId="5E8E6602" w14:textId="77777777" w:rsidR="009B6C23" w:rsidRDefault="009B6C23" w:rsidP="004C2206"/>
  <w:p w14:paraId="17EC3C36" w14:textId="77777777" w:rsidR="009B6C23" w:rsidRDefault="009B6C23" w:rsidP="004C2206"/>
  <w:p w14:paraId="5CCEA328" w14:textId="77777777" w:rsidR="009B6C23" w:rsidRDefault="009B6C23" w:rsidP="004C2206"/>
  <w:p w14:paraId="7E561091" w14:textId="77777777" w:rsidR="009B6C23" w:rsidRDefault="009B6C23" w:rsidP="004C2206"/>
  <w:p w14:paraId="46C67F1D" w14:textId="77777777" w:rsidR="009B6C23" w:rsidRDefault="009B6C23" w:rsidP="004C2206"/>
  <w:p w14:paraId="48075FDD" w14:textId="77777777" w:rsidR="009B6C23" w:rsidRDefault="009B6C23" w:rsidP="004C2206"/>
  <w:p w14:paraId="5DF58371" w14:textId="77777777" w:rsidR="009B6C23" w:rsidRDefault="009B6C23" w:rsidP="004C2206"/>
  <w:p w14:paraId="2EC05DF1" w14:textId="77777777" w:rsidR="009B6C23" w:rsidRDefault="009B6C23" w:rsidP="004C2206"/>
  <w:p w14:paraId="24E0C2DD" w14:textId="77777777" w:rsidR="009B6C23" w:rsidRDefault="009B6C23" w:rsidP="004C2206"/>
  <w:p w14:paraId="5DA069BB" w14:textId="77777777" w:rsidR="009B6C23" w:rsidRDefault="009B6C23" w:rsidP="004C2206"/>
  <w:p w14:paraId="6E0515C7" w14:textId="77777777" w:rsidR="009B6C23" w:rsidRDefault="009B6C23" w:rsidP="004C2206"/>
  <w:p w14:paraId="5421743E" w14:textId="77777777" w:rsidR="009B6C23" w:rsidRDefault="009B6C23" w:rsidP="004C2206"/>
  <w:p w14:paraId="22755F98" w14:textId="77777777" w:rsidR="009B6C23" w:rsidRDefault="009B6C23" w:rsidP="004C2206"/>
  <w:tbl>
    <w:tblPr>
      <w:tblW w:w="5245" w:type="dxa"/>
      <w:tblInd w:w="1276" w:type="dxa"/>
      <w:tblLayout w:type="fixed"/>
      <w:tblCellMar>
        <w:left w:w="0" w:type="dxa"/>
        <w:right w:w="0" w:type="dxa"/>
      </w:tblCellMar>
      <w:tblLook w:val="0000" w:firstRow="0" w:lastRow="0" w:firstColumn="0" w:lastColumn="0" w:noHBand="0" w:noVBand="0"/>
    </w:tblPr>
    <w:tblGrid>
      <w:gridCol w:w="5245"/>
    </w:tblGrid>
    <w:tr w:rsidR="009B6C23" w:rsidRPr="004C2206" w14:paraId="6B169A03" w14:textId="77777777">
      <w:trPr>
        <w:trHeight w:hRule="exact" w:val="2041"/>
      </w:trPr>
      <w:tc>
        <w:tcPr>
          <w:tcW w:w="5245" w:type="dxa"/>
          <w:shd w:val="clear" w:color="auto" w:fill="auto"/>
        </w:tcPr>
        <w:p w14:paraId="0BE1015F" w14:textId="77777777" w:rsidR="009B6C23" w:rsidRDefault="009B6C23" w:rsidP="003363CC">
          <w:pPr>
            <w:pStyle w:val="Huisstijl-Titel"/>
          </w:pPr>
          <w:bookmarkStart w:id="11" w:name="bmTitel0" w:colFirst="0" w:colLast="0"/>
          <w:r>
            <w:t>XBeach Manual</w:t>
          </w:r>
        </w:p>
        <w:p w14:paraId="51FE4100" w14:textId="77777777" w:rsidR="009B6C23" w:rsidRDefault="009B6C23" w:rsidP="003363CC">
          <w:pPr>
            <w:pStyle w:val="Huisstijl-Subtitel"/>
          </w:pPr>
        </w:p>
        <w:p w14:paraId="22106C47" w14:textId="77777777" w:rsidR="009B6C23" w:rsidRDefault="009B6C23" w:rsidP="003363CC">
          <w:pPr>
            <w:pStyle w:val="Huisstijl-Subtitel"/>
          </w:pPr>
        </w:p>
      </w:tc>
    </w:tr>
    <w:bookmarkEnd w:id="11"/>
  </w:tbl>
  <w:p w14:paraId="5D1F4419" w14:textId="77777777" w:rsidR="009B6C23" w:rsidRDefault="009B6C23" w:rsidP="00A1473F">
    <w:pPr>
      <w:rPr>
        <w:lang w:val="en-US"/>
      </w:rPr>
    </w:pPr>
  </w:p>
  <w:p w14:paraId="13845936" w14:textId="77777777" w:rsidR="009B6C23" w:rsidRDefault="009B6C23" w:rsidP="00A1473F">
    <w:pPr>
      <w:rPr>
        <w:lang w:val="en-US"/>
      </w:rPr>
    </w:pPr>
  </w:p>
  <w:p w14:paraId="575F3632" w14:textId="77777777" w:rsidR="009B6C23" w:rsidRDefault="009B6C23" w:rsidP="00A1473F">
    <w:pPr>
      <w:rPr>
        <w:lang w:val="en-US"/>
      </w:rPr>
    </w:pPr>
  </w:p>
  <w:p w14:paraId="7AAF043C" w14:textId="77777777" w:rsidR="009B6C23" w:rsidRDefault="009B6C23" w:rsidP="00A1473F">
    <w:pPr>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B8D0B6" w14:textId="77777777" w:rsidR="009B6C23" w:rsidRDefault="009B6C23" w:rsidP="00B24026">
    <w:pPr>
      <w:pStyle w:val="Header"/>
    </w:pPr>
    <w:r>
      <w:rPr>
        <w:noProof/>
        <w:lang w:eastAsia="zh-CN"/>
      </w:rPr>
      <mc:AlternateContent>
        <mc:Choice Requires="wps">
          <w:drawing>
            <wp:anchor distT="0" distB="0" distL="114300" distR="114300" simplePos="0" relativeHeight="251661312" behindDoc="0" locked="0" layoutInCell="1" allowOverlap="1" wp14:anchorId="5D387312" wp14:editId="59A3734C">
              <wp:simplePos x="0" y="0"/>
              <wp:positionH relativeFrom="margin">
                <wp:align>right</wp:align>
              </wp:positionH>
              <wp:positionV relativeFrom="paragraph">
                <wp:posOffset>144145</wp:posOffset>
              </wp:positionV>
              <wp:extent cx="3733800" cy="279400"/>
              <wp:effectExtent l="0" t="1270" r="635" b="0"/>
              <wp:wrapNone/>
              <wp:docPr id="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9B6C23" w14:paraId="4B0C549D" w14:textId="77777777">
                            <w:tc>
                              <w:tcPr>
                                <w:tcW w:w="5501" w:type="dxa"/>
                                <w:shd w:val="clear" w:color="auto" w:fill="auto"/>
                                <w:tcMar>
                                  <w:right w:w="85" w:type="dxa"/>
                                </w:tcMar>
                              </w:tcPr>
                              <w:p w14:paraId="17AFB701" w14:textId="60C3650A" w:rsidR="009B6C23" w:rsidRDefault="009B6C23" w:rsidP="003145C7">
                                <w:pPr>
                                  <w:pStyle w:val="Huisstijl-Koptekst"/>
                                  <w:jc w:val="right"/>
                                </w:pPr>
                                <w:bookmarkStart w:id="816" w:name="bmKoptekstSectie4_2" w:colFirst="0" w:colLast="0"/>
                                <w:r>
                                  <w:t>27 April 2015</w:t>
                                </w:r>
                              </w:p>
                            </w:tc>
                          </w:tr>
                          <w:bookmarkEnd w:id="816"/>
                        </w:tbl>
                        <w:p w14:paraId="3316EE2B" w14:textId="77777777" w:rsidR="009B6C23" w:rsidRDefault="009B6C23" w:rsidP="001220C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029" type="#_x0000_t202" style="position:absolute;left:0;text-align:left;margin-left:242.8pt;margin-top:11.35pt;width:294pt;height:22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" filled="f" stroked="f">
              <v:textbo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9B6C23" w14:paraId="4B0C549D" w14:textId="77777777">
                      <w:tc>
                        <w:tcPr>
                          <w:tcW w:w="5501" w:type="dxa"/>
                          <w:shd w:val="clear" w:color="auto" w:fill="auto"/>
                          <w:tcMar>
                            <w:right w:w="85" w:type="dxa"/>
                          </w:tcMar>
                        </w:tcPr>
                        <w:p w14:paraId="17AFB701" w14:textId="60C3650A" w:rsidR="009B6C23" w:rsidRDefault="009B6C23" w:rsidP="003145C7">
                          <w:pPr>
                            <w:pStyle w:val="Huisstijl-Koptekst"/>
                            <w:jc w:val="right"/>
                          </w:pPr>
                          <w:bookmarkStart w:id="817" w:name="bmKoptekstSectie4_2" w:colFirst="0" w:colLast="0"/>
                          <w:r>
                            <w:t>27 April 2015</w:t>
                          </w:r>
                        </w:p>
                      </w:tc>
                    </w:tr>
                    <w:bookmarkEnd w:id="817"/>
                  </w:tbl>
                  <w:p w14:paraId="3316EE2B" w14:textId="77777777" w:rsidR="009B6C23" w:rsidRDefault="009B6C23" w:rsidP="001220C3"/>
                </w:txbxContent>
              </v:textbox>
              <w10:wrap anchorx="margin"/>
            </v:shape>
          </w:pict>
        </mc:Fallback>
      </mc:AlternateContent>
    </w:r>
  </w:p>
  <w:p w14:paraId="132BD50C" w14:textId="77777777" w:rsidR="009B6C23" w:rsidRPr="00982765" w:rsidRDefault="009B6C23" w:rsidP="00B24026">
    <w:pPr>
      <w:pStyle w:val="Header"/>
    </w:pPr>
    <w:r>
      <w:rPr>
        <w:noProof/>
        <w:lang w:eastAsia="zh-CN"/>
      </w:rPr>
      <mc:AlternateContent>
        <mc:Choice Requires="wps">
          <w:drawing>
            <wp:anchor distT="0" distB="0" distL="114300" distR="114300" simplePos="0" relativeHeight="251659264" behindDoc="1" locked="1" layoutInCell="1" allowOverlap="1" wp14:anchorId="6E8B0AD1" wp14:editId="672AD674">
              <wp:simplePos x="0" y="0"/>
              <wp:positionH relativeFrom="margin">
                <wp:align>left</wp:align>
              </wp:positionH>
              <wp:positionV relativeFrom="page">
                <wp:posOffset>457200</wp:posOffset>
              </wp:positionV>
              <wp:extent cx="3352800" cy="1259840"/>
              <wp:effectExtent l="0" t="0" r="0" b="16510"/>
              <wp:wrapNone/>
              <wp:docPr id="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9B6C23" w14:paraId="76058D1D" w14:textId="77777777">
                            <w:trPr>
                              <w:trHeight w:val="1701"/>
                            </w:trPr>
                            <w:tc>
                              <w:tcPr>
                                <w:tcW w:w="4560" w:type="dxa"/>
                                <w:shd w:val="clear" w:color="auto" w:fill="auto"/>
                              </w:tcPr>
                              <w:p w14:paraId="6702EB30" w14:textId="77777777" w:rsidR="009B6C23" w:rsidRDefault="009B6C23" w:rsidP="003363CC">
                                <w:bookmarkStart w:id="818" w:name="bmLogoSectie4_2" w:colFirst="0" w:colLast="0"/>
                                <w:r>
                                  <w:rPr>
                                    <w:noProof/>
                                    <w:lang w:eastAsia="zh-CN"/>
                                  </w:rPr>
                                  <w:drawing>
                                    <wp:inline distT="0" distB="0" distL="0" distR="0" wp14:anchorId="45CF7DF3" wp14:editId="441FB3A3">
                                      <wp:extent cx="1225296" cy="352044"/>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818"/>
                        </w:tbl>
                        <w:p w14:paraId="4E039B54" w14:textId="77777777" w:rsidR="009B6C23" w:rsidRDefault="009B6C23" w:rsidP="00B240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0" type="#_x0000_t202" style="position:absolute;left:0;text-align:left;margin-left:0;margin-top:36pt;width:264pt;height:99.2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8+ItQIAALI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9B6C23" w14:paraId="76058D1D" w14:textId="77777777">
                      <w:trPr>
                        <w:trHeight w:val="1701"/>
                      </w:trPr>
                      <w:tc>
                        <w:tcPr>
                          <w:tcW w:w="4560" w:type="dxa"/>
                          <w:shd w:val="clear" w:color="auto" w:fill="auto"/>
                        </w:tcPr>
                        <w:p w14:paraId="6702EB30" w14:textId="77777777" w:rsidR="009B6C23" w:rsidRDefault="009B6C23" w:rsidP="003363CC">
                          <w:bookmarkStart w:id="819" w:name="bmLogoSectie4_2" w:colFirst="0" w:colLast="0"/>
                          <w:r>
                            <w:rPr>
                              <w:noProof/>
                              <w:lang w:eastAsia="zh-CN"/>
                            </w:rPr>
                            <w:drawing>
                              <wp:inline distT="0" distB="0" distL="0" distR="0" wp14:anchorId="45CF7DF3" wp14:editId="441FB3A3">
                                <wp:extent cx="1225296" cy="352044"/>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819"/>
                  </w:tbl>
                  <w:p w14:paraId="4E039B54" w14:textId="77777777" w:rsidR="009B6C23" w:rsidRDefault="009B6C23" w:rsidP="00B24026"/>
                </w:txbxContent>
              </v:textbox>
              <w10:wrap anchorx="margin" anchory="page"/>
              <w10:anchorlock/>
            </v:shape>
          </w:pict>
        </mc:Fallback>
      </mc:AlternateContent>
    </w:r>
  </w:p>
  <w:p w14:paraId="1398FBD0" w14:textId="77777777" w:rsidR="009B6C23" w:rsidRPr="00672ACD" w:rsidRDefault="009B6C23" w:rsidP="00B24026">
    <w:pPr>
      <w:pStyle w:val="Header"/>
    </w:pPr>
  </w:p>
  <w:p w14:paraId="6F0114DB" w14:textId="77777777" w:rsidR="009B6C23" w:rsidRPr="00B24026" w:rsidRDefault="009B6C23" w:rsidP="00B24026">
    <w:pPr>
      <w:pStyle w:val="Header"/>
    </w:pPr>
  </w:p>
  <w:p w14:paraId="1789FB8A" w14:textId="77777777" w:rsidR="009B6C23" w:rsidRPr="00B24026" w:rsidRDefault="009B6C23" w:rsidP="00B2402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8BB41F" w14:textId="77777777" w:rsidR="009B6C23" w:rsidRDefault="009B6C23" w:rsidP="00982765">
    <w:pPr>
      <w:pStyle w:val="Header"/>
    </w:pPr>
    <w:r>
      <w:rPr>
        <w:noProof/>
        <w:lang w:eastAsia="zh-CN"/>
      </w:rPr>
      <mc:AlternateContent>
        <mc:Choice Requires="wps">
          <w:drawing>
            <wp:anchor distT="0" distB="0" distL="114300" distR="114300" simplePos="0" relativeHeight="251654144" behindDoc="1" locked="1" layoutInCell="1" allowOverlap="1" wp14:anchorId="71721AF2" wp14:editId="4180AAF4">
              <wp:simplePos x="0" y="0"/>
              <wp:positionH relativeFrom="page">
                <wp:align>right</wp:align>
              </wp:positionH>
              <wp:positionV relativeFrom="page">
                <wp:posOffset>457200</wp:posOffset>
              </wp:positionV>
              <wp:extent cx="3352800" cy="1259840"/>
              <wp:effectExtent l="0" t="0" r="0" b="16510"/>
              <wp:wrapNone/>
              <wp:docPr id="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9B6C23" w14:paraId="3550404A" w14:textId="77777777">
                            <w:trPr>
                              <w:trHeight w:val="1701"/>
                            </w:trPr>
                            <w:tc>
                              <w:tcPr>
                                <w:tcW w:w="4560" w:type="dxa"/>
                                <w:shd w:val="clear" w:color="auto" w:fill="auto"/>
                              </w:tcPr>
                              <w:p w14:paraId="49755525" w14:textId="77777777" w:rsidR="009B6C23" w:rsidRDefault="009B6C23" w:rsidP="003363CC">
                                <w:pPr>
                                  <w:jc w:val="right"/>
                                </w:pPr>
                                <w:bookmarkStart w:id="820" w:name="bmLogoSectie4_1" w:colFirst="0" w:colLast="0"/>
                                <w:r>
                                  <w:rPr>
                                    <w:noProof/>
                                    <w:lang w:eastAsia="zh-CN"/>
                                  </w:rPr>
                                  <w:drawing>
                                    <wp:inline distT="0" distB="0" distL="0" distR="0" wp14:anchorId="0F3B3E52" wp14:editId="6ED29BEA">
                                      <wp:extent cx="1225296" cy="352044"/>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820"/>
                        </w:tbl>
                        <w:p w14:paraId="62BF142C" w14:textId="77777777" w:rsidR="009B6C23" w:rsidRDefault="009B6C23" w:rsidP="00E84D1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31" type="#_x0000_t202" style="position:absolute;left:0;text-align:left;margin-left:212.8pt;margin-top:36pt;width:264pt;height:99.2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9B6C23" w14:paraId="3550404A" w14:textId="77777777">
                      <w:trPr>
                        <w:trHeight w:val="1701"/>
                      </w:trPr>
                      <w:tc>
                        <w:tcPr>
                          <w:tcW w:w="4560" w:type="dxa"/>
                          <w:shd w:val="clear" w:color="auto" w:fill="auto"/>
                        </w:tcPr>
                        <w:p w14:paraId="49755525" w14:textId="77777777" w:rsidR="009B6C23" w:rsidRDefault="009B6C23" w:rsidP="003363CC">
                          <w:pPr>
                            <w:jc w:val="right"/>
                          </w:pPr>
                          <w:bookmarkStart w:id="821" w:name="bmLogoSectie4_1" w:colFirst="0" w:colLast="0"/>
                          <w:r>
                            <w:rPr>
                              <w:noProof/>
                              <w:lang w:eastAsia="zh-CN"/>
                            </w:rPr>
                            <w:drawing>
                              <wp:inline distT="0" distB="0" distL="0" distR="0" wp14:anchorId="0F3B3E52" wp14:editId="6ED29BEA">
                                <wp:extent cx="1225296" cy="352044"/>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821"/>
                  </w:tbl>
                  <w:p w14:paraId="62BF142C" w14:textId="77777777" w:rsidR="009B6C23" w:rsidRDefault="009B6C23" w:rsidP="00E84D1E"/>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5812"/>
    </w:tblGrid>
    <w:tr w:rsidR="009B6C23" w:rsidRPr="004C2206" w14:paraId="3C1764F4" w14:textId="77777777">
      <w:tc>
        <w:tcPr>
          <w:tcW w:w="5812" w:type="dxa"/>
          <w:shd w:val="clear" w:color="auto" w:fill="auto"/>
        </w:tcPr>
        <w:p w14:paraId="2C89C355" w14:textId="5F9B4EB6" w:rsidR="009B6C23" w:rsidRPr="004C2206" w:rsidRDefault="009B6C23" w:rsidP="00A8268D">
          <w:pPr>
            <w:pStyle w:val="Huisstijl-Koptekst"/>
          </w:pPr>
          <w:bookmarkStart w:id="822" w:name="bmKoptekstSectie4_1" w:colFirst="0" w:colLast="0"/>
          <w:r>
            <w:t>27 April 2015</w:t>
          </w:r>
        </w:p>
      </w:tc>
    </w:tr>
    <w:bookmarkEnd w:id="822"/>
  </w:tbl>
  <w:p w14:paraId="6888ACA5" w14:textId="77777777" w:rsidR="009B6C23" w:rsidRPr="00982765" w:rsidRDefault="009B6C23" w:rsidP="00A00A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77C8E9E"/>
    <w:lvl w:ilvl="0">
      <w:start w:val="1"/>
      <w:numFmt w:val="decimal"/>
      <w:lvlText w:val="%1."/>
      <w:lvlJc w:val="left"/>
      <w:pPr>
        <w:tabs>
          <w:tab w:val="num" w:pos="1492"/>
        </w:tabs>
        <w:ind w:left="1492" w:hanging="360"/>
      </w:pPr>
    </w:lvl>
  </w:abstractNum>
  <w:abstractNum w:abstractNumId="1">
    <w:nsid w:val="FFFFFF7D"/>
    <w:multiLevelType w:val="singleLevel"/>
    <w:tmpl w:val="8F623248"/>
    <w:lvl w:ilvl="0">
      <w:start w:val="1"/>
      <w:numFmt w:val="decimal"/>
      <w:lvlText w:val="%1."/>
      <w:lvlJc w:val="left"/>
      <w:pPr>
        <w:tabs>
          <w:tab w:val="num" w:pos="1209"/>
        </w:tabs>
        <w:ind w:left="1209" w:hanging="360"/>
      </w:pPr>
    </w:lvl>
  </w:abstractNum>
  <w:abstractNum w:abstractNumId="2">
    <w:nsid w:val="FFFFFF7E"/>
    <w:multiLevelType w:val="singleLevel"/>
    <w:tmpl w:val="D882A57E"/>
    <w:lvl w:ilvl="0">
      <w:start w:val="1"/>
      <w:numFmt w:val="decimal"/>
      <w:lvlText w:val="%1."/>
      <w:lvlJc w:val="left"/>
      <w:pPr>
        <w:tabs>
          <w:tab w:val="num" w:pos="926"/>
        </w:tabs>
        <w:ind w:left="926" w:hanging="360"/>
      </w:pPr>
    </w:lvl>
  </w:abstractNum>
  <w:abstractNum w:abstractNumId="3">
    <w:nsid w:val="FFFFFF7F"/>
    <w:multiLevelType w:val="singleLevel"/>
    <w:tmpl w:val="B1188482"/>
    <w:lvl w:ilvl="0">
      <w:start w:val="1"/>
      <w:numFmt w:val="decimal"/>
      <w:lvlText w:val="%1."/>
      <w:lvlJc w:val="left"/>
      <w:pPr>
        <w:tabs>
          <w:tab w:val="num" w:pos="643"/>
        </w:tabs>
        <w:ind w:left="643" w:hanging="360"/>
      </w:pPr>
    </w:lvl>
  </w:abstractNum>
  <w:abstractNum w:abstractNumId="4">
    <w:nsid w:val="FFFFFF88"/>
    <w:multiLevelType w:val="singleLevel"/>
    <w:tmpl w:val="FE26C492"/>
    <w:lvl w:ilvl="0">
      <w:start w:val="1"/>
      <w:numFmt w:val="decimal"/>
      <w:lvlText w:val="%1."/>
      <w:lvlJc w:val="left"/>
      <w:pPr>
        <w:tabs>
          <w:tab w:val="num" w:pos="360"/>
        </w:tabs>
        <w:ind w:left="360" w:hanging="360"/>
      </w:pPr>
    </w:lvl>
  </w:abstractNum>
  <w:abstractNum w:abstractNumId="5">
    <w:nsid w:val="04DA4AB5"/>
    <w:multiLevelType w:val="hybridMultilevel"/>
    <w:tmpl w:val="73AC03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D743F8F"/>
    <w:multiLevelType w:val="hybridMultilevel"/>
    <w:tmpl w:val="3D80C87E"/>
    <w:name w:val="Deltares_Numbering3"/>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E057DC5"/>
    <w:multiLevelType w:val="multilevel"/>
    <w:tmpl w:val="0409001D"/>
    <w:name w:val="dBullet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nsid w:val="0EC55D2C"/>
    <w:multiLevelType w:val="multilevel"/>
    <w:tmpl w:val="6298F500"/>
    <w:name w:val="DelNummering"/>
    <w:styleLink w:val="Huisstijl-LijstNummering"/>
    <w:lvl w:ilvl="0">
      <w:start w:val="1"/>
      <w:numFmt w:val="decimal"/>
      <w:lvlRestart w:val="0"/>
      <w:pStyle w:val="ListNumber"/>
      <w:lvlText w:val="%1"/>
      <w:lvlJc w:val="left"/>
      <w:pPr>
        <w:tabs>
          <w:tab w:val="num" w:pos="510"/>
        </w:tabs>
        <w:ind w:left="510" w:hanging="510"/>
      </w:pPr>
      <w:rPr>
        <w:rFonts w:hint="default"/>
      </w:rPr>
    </w:lvl>
    <w:lvl w:ilvl="1">
      <w:start w:val="1"/>
      <w:numFmt w:val="decimal"/>
      <w:pStyle w:val="ListNumber2"/>
      <w:lvlText w:val="%1.%2"/>
      <w:lvlJc w:val="left"/>
      <w:pPr>
        <w:tabs>
          <w:tab w:val="num" w:pos="510"/>
        </w:tabs>
        <w:ind w:left="510" w:hanging="510"/>
      </w:pPr>
      <w:rPr>
        <w:rFonts w:hint="default"/>
      </w:rPr>
    </w:lvl>
    <w:lvl w:ilvl="2">
      <w:start w:val="1"/>
      <w:numFmt w:val="decimal"/>
      <w:pStyle w:val="ListNumber3"/>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9">
    <w:nsid w:val="13E1473E"/>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10">
    <w:nsid w:val="15F50A8E"/>
    <w:multiLevelType w:val="hybridMultilevel"/>
    <w:tmpl w:val="53543F1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nsid w:val="165E47C4"/>
    <w:multiLevelType w:val="hybridMultilevel"/>
    <w:tmpl w:val="8100525C"/>
    <w:lvl w:ilvl="0" w:tplc="DFB6C56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9EE03CF"/>
    <w:multiLevelType w:val="hybridMultilevel"/>
    <w:tmpl w:val="95B840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C64695C"/>
    <w:multiLevelType w:val="hybridMultilevel"/>
    <w:tmpl w:val="94C00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CF47317"/>
    <w:multiLevelType w:val="multilevel"/>
    <w:tmpl w:val="EBF8156E"/>
    <w:styleLink w:val="Huisstijl-LijstOpsomming"/>
    <w:lvl w:ilvl="0">
      <w:start w:val="1"/>
      <w:numFmt w:val="bullet"/>
      <w:lvlRestart w:val="0"/>
      <w:pStyle w:val="ListBullet"/>
      <w:lvlText w:val="•"/>
      <w:lvlJc w:val="left"/>
      <w:pPr>
        <w:tabs>
          <w:tab w:val="num" w:pos="510"/>
        </w:tabs>
        <w:ind w:left="510" w:hanging="510"/>
      </w:pPr>
      <w:rPr>
        <w:rFonts w:hint="default"/>
      </w:rPr>
    </w:lvl>
    <w:lvl w:ilvl="1">
      <w:start w:val="1"/>
      <w:numFmt w:val="bullet"/>
      <w:pStyle w:val="ListBullet2"/>
      <w:lvlText w:val="–"/>
      <w:lvlJc w:val="left"/>
      <w:pPr>
        <w:tabs>
          <w:tab w:val="num" w:pos="1020"/>
        </w:tabs>
        <w:ind w:left="1020" w:hanging="510"/>
      </w:pPr>
      <w:rPr>
        <w:rFonts w:hint="default"/>
      </w:rPr>
    </w:lvl>
    <w:lvl w:ilvl="2">
      <w:start w:val="1"/>
      <w:numFmt w:val="bullet"/>
      <w:pStyle w:val="ListBullet3"/>
      <w:lvlText w:val="—"/>
      <w:lvlJc w:val="left"/>
      <w:pPr>
        <w:tabs>
          <w:tab w:val="num" w:pos="1020"/>
        </w:tabs>
        <w:ind w:left="1020" w:hanging="510"/>
      </w:pPr>
      <w:rPr>
        <w:rFonts w:hint="default"/>
      </w:rPr>
    </w:lvl>
    <w:lvl w:ilvl="3">
      <w:start w:val="1"/>
      <w:numFmt w:val="none"/>
      <w:lvlText w:val=""/>
      <w:lvlJc w:val="left"/>
      <w:pPr>
        <w:tabs>
          <w:tab w:val="num" w:pos="1020"/>
        </w:tabs>
        <w:ind w:left="1020" w:firstLine="0"/>
      </w:pPr>
      <w:rPr>
        <w:rFonts w:hint="default"/>
      </w:rPr>
    </w:lvl>
    <w:lvl w:ilvl="4">
      <w:start w:val="1"/>
      <w:numFmt w:val="none"/>
      <w:lvlText w:val=""/>
      <w:lvlJc w:val="left"/>
      <w:pPr>
        <w:tabs>
          <w:tab w:val="num" w:pos="1020"/>
        </w:tabs>
        <w:ind w:left="1020" w:firstLine="0"/>
      </w:pPr>
      <w:rPr>
        <w:rFonts w:hint="default"/>
      </w:rPr>
    </w:lvl>
    <w:lvl w:ilvl="5">
      <w:start w:val="1"/>
      <w:numFmt w:val="none"/>
      <w:lvlText w:val=""/>
      <w:lvlJc w:val="left"/>
      <w:pPr>
        <w:tabs>
          <w:tab w:val="num" w:pos="1020"/>
        </w:tabs>
        <w:ind w:left="1020" w:firstLine="0"/>
      </w:pPr>
      <w:rPr>
        <w:rFonts w:hint="default"/>
      </w:rPr>
    </w:lvl>
    <w:lvl w:ilvl="6">
      <w:start w:val="1"/>
      <w:numFmt w:val="none"/>
      <w:lvlText w:val=""/>
      <w:lvlJc w:val="left"/>
      <w:pPr>
        <w:tabs>
          <w:tab w:val="num" w:pos="1020"/>
        </w:tabs>
        <w:ind w:left="1020" w:firstLine="0"/>
      </w:pPr>
      <w:rPr>
        <w:rFonts w:hint="default"/>
      </w:rPr>
    </w:lvl>
    <w:lvl w:ilvl="7">
      <w:start w:val="1"/>
      <w:numFmt w:val="none"/>
      <w:lvlText w:val=""/>
      <w:lvlJc w:val="left"/>
      <w:pPr>
        <w:tabs>
          <w:tab w:val="num" w:pos="1020"/>
        </w:tabs>
        <w:ind w:left="1020" w:firstLine="0"/>
      </w:pPr>
      <w:rPr>
        <w:rFonts w:hint="default"/>
      </w:rPr>
    </w:lvl>
    <w:lvl w:ilvl="8">
      <w:start w:val="1"/>
      <w:numFmt w:val="none"/>
      <w:lvlText w:val=""/>
      <w:lvlJc w:val="left"/>
      <w:pPr>
        <w:tabs>
          <w:tab w:val="num" w:pos="1020"/>
        </w:tabs>
        <w:ind w:left="1020" w:firstLine="0"/>
      </w:pPr>
      <w:rPr>
        <w:rFonts w:hint="default"/>
      </w:rPr>
    </w:lvl>
  </w:abstractNum>
  <w:abstractNum w:abstractNumId="15">
    <w:nsid w:val="1F594C1C"/>
    <w:multiLevelType w:val="hybridMultilevel"/>
    <w:tmpl w:val="33D6235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25A73318"/>
    <w:multiLevelType w:val="multilevel"/>
    <w:tmpl w:val="6298F500"/>
    <w:numStyleLink w:val="Huisstijl-LijstNummering"/>
  </w:abstractNum>
  <w:abstractNum w:abstractNumId="17">
    <w:nsid w:val="26CB72A1"/>
    <w:multiLevelType w:val="hybridMultilevel"/>
    <w:tmpl w:val="A364A8B6"/>
    <w:lvl w:ilvl="0" w:tplc="0809000F">
      <w:start w:val="1"/>
      <w:numFmt w:val="decimal"/>
      <w:lvlText w:val="%1."/>
      <w:lvlJc w:val="left"/>
      <w:pPr>
        <w:ind w:left="784" w:hanging="360"/>
      </w:p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18">
    <w:nsid w:val="27883A90"/>
    <w:multiLevelType w:val="hybridMultilevel"/>
    <w:tmpl w:val="E27898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85C0DFD"/>
    <w:multiLevelType w:val="multilevel"/>
    <w:tmpl w:val="5C989744"/>
    <w:lvl w:ilvl="0">
      <w:start w:val="1"/>
      <w:numFmt w:val="upperLetter"/>
      <w:lvlText w:val="%1."/>
      <w:lvlJc w:val="left"/>
      <w:pPr>
        <w:tabs>
          <w:tab w:val="num" w:pos="360"/>
        </w:tabs>
        <w:ind w:left="360" w:hanging="360"/>
      </w:pPr>
      <w:rPr>
        <w:rFonts w:hint="default"/>
        <w:lang w:val="en-GB"/>
      </w:rPr>
    </w:lvl>
    <w:lvl w:ilvl="1">
      <w:start w:val="1"/>
      <w:numFmt w:val="decimal"/>
      <w:pStyle w:val="appkop2"/>
      <w:lvlText w:val="%1.%2."/>
      <w:lvlJc w:val="left"/>
      <w:pPr>
        <w:tabs>
          <w:tab w:val="num" w:pos="1080"/>
        </w:tabs>
        <w:ind w:left="792" w:hanging="432"/>
      </w:pPr>
      <w:rPr>
        <w:rFonts w:hint="default"/>
        <w:lang w:val="en-GB"/>
      </w:rPr>
    </w:lvl>
    <w:lvl w:ilvl="2">
      <w:start w:val="1"/>
      <w:numFmt w:val="decimal"/>
      <w:pStyle w:val="appkop3"/>
      <w:suff w:val="nothing"/>
      <w:lvlText w:val="%1.%2.%3."/>
      <w:lvlJc w:val="left"/>
      <w:pPr>
        <w:ind w:left="360" w:firstLine="0"/>
      </w:pPr>
      <w:rPr>
        <w:rFonts w:hint="default"/>
      </w:rPr>
    </w:lvl>
    <w:lvl w:ilvl="3">
      <w:start w:val="1"/>
      <w:numFmt w:val="none"/>
      <w:lvlText w:val=""/>
      <w:lvlJc w:val="left"/>
      <w:pPr>
        <w:tabs>
          <w:tab w:val="num" w:pos="1080"/>
        </w:tabs>
        <w:ind w:left="1080" w:firstLine="0"/>
      </w:pPr>
      <w:rPr>
        <w:rFonts w:hint="default"/>
      </w:rPr>
    </w:lvl>
    <w:lvl w:ilvl="4">
      <w:start w:val="1"/>
      <w:numFmt w:val="none"/>
      <w:lvlText w:val=""/>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20">
    <w:nsid w:val="31571D0F"/>
    <w:multiLevelType w:val="hybridMultilevel"/>
    <w:tmpl w:val="96CEE2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9F073EE"/>
    <w:multiLevelType w:val="hybridMultilevel"/>
    <w:tmpl w:val="80AE0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A5919F7"/>
    <w:multiLevelType w:val="multilevel"/>
    <w:tmpl w:val="0409001D"/>
    <w:name w:val="dBulletedList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nsid w:val="3BCE1987"/>
    <w:multiLevelType w:val="hybridMultilevel"/>
    <w:tmpl w:val="31BEB28E"/>
    <w:lvl w:ilvl="0" w:tplc="23D05766">
      <w:start w:val="2"/>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DDB323B"/>
    <w:multiLevelType w:val="multilevel"/>
    <w:tmpl w:val="662E4AEA"/>
    <w:lvl w:ilvl="0">
      <w:start w:val="1"/>
      <w:numFmt w:val="decimal"/>
      <w:lvlRestart w:val="0"/>
      <w:lvlText w:val="%1"/>
      <w:lvlJc w:val="left"/>
      <w:pPr>
        <w:tabs>
          <w:tab w:val="num" w:pos="510"/>
        </w:tabs>
        <w:ind w:left="510" w:hanging="510"/>
      </w:pPr>
    </w:lvl>
    <w:lvl w:ilvl="1">
      <w:start w:val="1"/>
      <w:numFmt w:val="decimal"/>
      <w:lvlText w:val="%1.%2"/>
      <w:lvlJc w:val="left"/>
      <w:pPr>
        <w:tabs>
          <w:tab w:val="num" w:pos="510"/>
        </w:tabs>
        <w:ind w:left="510" w:hanging="510"/>
      </w:pPr>
    </w:lvl>
    <w:lvl w:ilvl="2">
      <w:start w:val="1"/>
      <w:numFmt w:val="lowerLetter"/>
      <w:lvlText w:val="%3"/>
      <w:lvlJc w:val="left"/>
      <w:pPr>
        <w:tabs>
          <w:tab w:val="num" w:pos="1020"/>
        </w:tabs>
        <w:ind w:left="1020" w:hanging="510"/>
      </w:pPr>
    </w:lvl>
    <w:lvl w:ilvl="3">
      <w:start w:val="1"/>
      <w:numFmt w:val="none"/>
      <w:lvlText w:val=""/>
      <w:lvlJc w:val="left"/>
      <w:pPr>
        <w:tabs>
          <w:tab w:val="num" w:pos="1020"/>
        </w:tabs>
        <w:ind w:left="1020" w:firstLine="0"/>
      </w:pPr>
    </w:lvl>
    <w:lvl w:ilvl="4">
      <w:start w:val="1"/>
      <w:numFmt w:val="none"/>
      <w:suff w:val="nothing"/>
      <w:lvlText w:val=""/>
      <w:lvlJc w:val="left"/>
      <w:pPr>
        <w:ind w:left="1020" w:firstLine="0"/>
      </w:pPr>
    </w:lvl>
    <w:lvl w:ilvl="5">
      <w:start w:val="1"/>
      <w:numFmt w:val="none"/>
      <w:suff w:val="nothing"/>
      <w:lvlText w:val=""/>
      <w:lvlJc w:val="left"/>
      <w:pPr>
        <w:ind w:left="1020" w:firstLine="0"/>
      </w:pPr>
    </w:lvl>
    <w:lvl w:ilvl="6">
      <w:start w:val="1"/>
      <w:numFmt w:val="none"/>
      <w:suff w:val="nothing"/>
      <w:lvlText w:val=""/>
      <w:lvlJc w:val="left"/>
      <w:pPr>
        <w:ind w:left="1020" w:firstLine="0"/>
      </w:pPr>
    </w:lvl>
    <w:lvl w:ilvl="7">
      <w:start w:val="1"/>
      <w:numFmt w:val="none"/>
      <w:suff w:val="nothing"/>
      <w:lvlText w:val=""/>
      <w:lvlJc w:val="left"/>
      <w:pPr>
        <w:ind w:left="1020" w:firstLine="0"/>
      </w:pPr>
    </w:lvl>
    <w:lvl w:ilvl="8">
      <w:start w:val="1"/>
      <w:numFmt w:val="none"/>
      <w:suff w:val="nothing"/>
      <w:lvlText w:val=""/>
      <w:lvlJc w:val="left"/>
      <w:pPr>
        <w:ind w:left="1020" w:firstLine="0"/>
      </w:pPr>
    </w:lvl>
  </w:abstractNum>
  <w:abstractNum w:abstractNumId="25">
    <w:nsid w:val="3E7C63EC"/>
    <w:multiLevelType w:val="hybridMultilevel"/>
    <w:tmpl w:val="2820AC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2394900"/>
    <w:multiLevelType w:val="hybridMultilevel"/>
    <w:tmpl w:val="DC6CC45A"/>
    <w:lvl w:ilvl="0" w:tplc="3D843CE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26B0A35"/>
    <w:multiLevelType w:val="hybridMultilevel"/>
    <w:tmpl w:val="CFFA35C0"/>
    <w:lvl w:ilvl="0" w:tplc="0830792A">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5607B10"/>
    <w:multiLevelType w:val="hybridMultilevel"/>
    <w:tmpl w:val="C79C4B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5CD4FE2"/>
    <w:multiLevelType w:val="hybridMultilevel"/>
    <w:tmpl w:val="92C043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6234A30"/>
    <w:multiLevelType w:val="multilevel"/>
    <w:tmpl w:val="0409001D"/>
    <w:name w:val="dBulletedList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nsid w:val="5A373D11"/>
    <w:multiLevelType w:val="multilevel"/>
    <w:tmpl w:val="981030C2"/>
    <w:name w:val="dBulletedList4"/>
    <w:lvl w:ilvl="0">
      <w:start w:val="1"/>
      <w:numFmt w:val="bullet"/>
      <w:lvlRestart w:val="0"/>
      <w:lvlText w:val="•"/>
      <w:lvlJc w:val="left"/>
      <w:pPr>
        <w:tabs>
          <w:tab w:val="num" w:pos="510"/>
        </w:tabs>
        <w:ind w:left="510" w:hanging="510"/>
      </w:pPr>
      <w:rPr>
        <w:rFonts w:hint="default"/>
      </w:rPr>
    </w:lvl>
    <w:lvl w:ilvl="1">
      <w:start w:val="1"/>
      <w:numFmt w:val="bullet"/>
      <w:lvlText w:val="–"/>
      <w:lvlJc w:val="left"/>
      <w:pPr>
        <w:tabs>
          <w:tab w:val="num" w:pos="1020"/>
        </w:tabs>
        <w:ind w:left="1020" w:hanging="510"/>
      </w:pPr>
      <w:rPr>
        <w:rFonts w:ascii="Arial" w:hAnsi="Arial" w:hint="default"/>
      </w:rPr>
    </w:lvl>
    <w:lvl w:ilvl="2">
      <w:start w:val="1"/>
      <w:numFmt w:val="bullet"/>
      <w:lvlText w:val="—"/>
      <w:lvlJc w:val="left"/>
      <w:pPr>
        <w:tabs>
          <w:tab w:val="num" w:pos="1020"/>
        </w:tabs>
        <w:ind w:left="1020" w:hanging="510"/>
      </w:pPr>
      <w:rPr>
        <w:rFonts w:ascii="Arial" w:hAnsi="Arial" w:hint="default"/>
      </w:rPr>
    </w:lvl>
    <w:lvl w:ilvl="3">
      <w:start w:val="1"/>
      <w:numFmt w:val="none"/>
      <w:pStyle w:val="ListBullet4"/>
      <w:lvlText w:val=""/>
      <w:lvlJc w:val="left"/>
      <w:pPr>
        <w:tabs>
          <w:tab w:val="num" w:pos="1020"/>
        </w:tabs>
        <w:ind w:left="1020" w:firstLine="0"/>
      </w:pPr>
      <w:rPr>
        <w:rFonts w:hint="default"/>
      </w:rPr>
    </w:lvl>
    <w:lvl w:ilvl="4">
      <w:start w:val="1"/>
      <w:numFmt w:val="none"/>
      <w:pStyle w:val="ListBullet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abstractNum w:abstractNumId="32">
    <w:nsid w:val="5AE13F50"/>
    <w:multiLevelType w:val="multilevel"/>
    <w:tmpl w:val="A04AE4CA"/>
    <w:name w:val="Deltares_Numbering"/>
    <w:lvl w:ilvl="0">
      <w:start w:val="1"/>
      <w:numFmt w:val="decimal"/>
      <w:pStyle w:val="Heading1"/>
      <w:lvlText w:val="%1"/>
      <w:lvlJc w:val="right"/>
      <w:pPr>
        <w:tabs>
          <w:tab w:val="num" w:pos="0"/>
        </w:tabs>
        <w:ind w:left="0" w:hanging="255"/>
      </w:pPr>
      <w:rPr>
        <w:rFonts w:hint="default"/>
      </w:rPr>
    </w:lvl>
    <w:lvl w:ilvl="1">
      <w:start w:val="1"/>
      <w:numFmt w:val="decimal"/>
      <w:pStyle w:val="Heading2"/>
      <w:lvlText w:val="%1.%2"/>
      <w:lvlJc w:val="right"/>
      <w:pPr>
        <w:tabs>
          <w:tab w:val="num" w:pos="0"/>
        </w:tabs>
        <w:ind w:left="0" w:hanging="255"/>
      </w:pPr>
      <w:rPr>
        <w:rFonts w:hint="default"/>
      </w:rPr>
    </w:lvl>
    <w:lvl w:ilvl="2">
      <w:start w:val="1"/>
      <w:numFmt w:val="decimal"/>
      <w:pStyle w:val="Heading3"/>
      <w:lvlText w:val="%1.%2.%3"/>
      <w:lvlJc w:val="right"/>
      <w:pPr>
        <w:tabs>
          <w:tab w:val="num" w:pos="0"/>
        </w:tabs>
        <w:ind w:left="0" w:hanging="255"/>
      </w:pPr>
      <w:rPr>
        <w:rFonts w:hint="default"/>
      </w:rPr>
    </w:lvl>
    <w:lvl w:ilvl="3">
      <w:start w:val="1"/>
      <w:numFmt w:val="decimal"/>
      <w:pStyle w:val="Heading4"/>
      <w:lvlText w:val="%1.%2.%3.%4"/>
      <w:lvlJc w:val="right"/>
      <w:pPr>
        <w:tabs>
          <w:tab w:val="num" w:pos="0"/>
        </w:tabs>
        <w:ind w:left="0" w:hanging="255"/>
      </w:pPr>
      <w:rPr>
        <w:rFonts w:hint="default"/>
      </w:rPr>
    </w:lvl>
    <w:lvl w:ilvl="4">
      <w:start w:val="1"/>
      <w:numFmt w:val="none"/>
      <w:pStyle w:val="Heading5"/>
      <w:lvlText w:val="%1.%2.%3.%4.%5"/>
      <w:lvlJc w:val="right"/>
      <w:pPr>
        <w:tabs>
          <w:tab w:val="num" w:pos="0"/>
        </w:tabs>
        <w:ind w:left="0" w:hanging="255"/>
      </w:pPr>
      <w:rPr>
        <w:rFonts w:hint="default"/>
      </w:rPr>
    </w:lvl>
    <w:lvl w:ilvl="5">
      <w:start w:val="1"/>
      <w:numFmt w:val="upperLetter"/>
      <w:lvlRestart w:val="1"/>
      <w:pStyle w:val="Heading6"/>
      <w:lvlText w:val="%6"/>
      <w:lvlJc w:val="right"/>
      <w:pPr>
        <w:tabs>
          <w:tab w:val="num" w:pos="0"/>
        </w:tabs>
        <w:ind w:left="0" w:hanging="255"/>
      </w:pPr>
      <w:rPr>
        <w:rFonts w:hint="default"/>
      </w:rPr>
    </w:lvl>
    <w:lvl w:ilvl="6">
      <w:start w:val="1"/>
      <w:numFmt w:val="decimal"/>
      <w:pStyle w:val="Heading7"/>
      <w:lvlText w:val="%6.%7"/>
      <w:lvlJc w:val="right"/>
      <w:pPr>
        <w:tabs>
          <w:tab w:val="num" w:pos="0"/>
        </w:tabs>
        <w:ind w:left="0" w:hanging="255"/>
      </w:pPr>
      <w:rPr>
        <w:rFonts w:hint="default"/>
      </w:rPr>
    </w:lvl>
    <w:lvl w:ilvl="7">
      <w:start w:val="1"/>
      <w:numFmt w:val="decimal"/>
      <w:pStyle w:val="Heading8"/>
      <w:lvlText w:val="%6.%7.%8"/>
      <w:lvlJc w:val="right"/>
      <w:pPr>
        <w:tabs>
          <w:tab w:val="num" w:pos="0"/>
        </w:tabs>
        <w:ind w:left="0" w:hanging="255"/>
      </w:pPr>
      <w:rPr>
        <w:rFonts w:hint="default"/>
      </w:rPr>
    </w:lvl>
    <w:lvl w:ilvl="8">
      <w:start w:val="1"/>
      <w:numFmt w:val="decimal"/>
      <w:pStyle w:val="Heading9"/>
      <w:lvlText w:val="%6.%7.%8.%9"/>
      <w:lvlJc w:val="right"/>
      <w:pPr>
        <w:tabs>
          <w:tab w:val="num" w:pos="0"/>
        </w:tabs>
        <w:ind w:left="0" w:hanging="255"/>
      </w:pPr>
      <w:rPr>
        <w:rFonts w:hint="default"/>
      </w:rPr>
    </w:lvl>
  </w:abstractNum>
  <w:abstractNum w:abstractNumId="33">
    <w:nsid w:val="6388372A"/>
    <w:multiLevelType w:val="multilevel"/>
    <w:tmpl w:val="0409001D"/>
    <w:name w:val="dBulletedList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nsid w:val="67630F16"/>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35">
    <w:nsid w:val="69A11C6E"/>
    <w:multiLevelType w:val="multilevel"/>
    <w:tmpl w:val="0409001D"/>
    <w:name w:val="Deltares_Numbering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nsid w:val="6C8F6840"/>
    <w:multiLevelType w:val="hybridMultilevel"/>
    <w:tmpl w:val="78AAA8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6F17178D"/>
    <w:multiLevelType w:val="hybridMultilevel"/>
    <w:tmpl w:val="602E235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19C3E1F"/>
    <w:multiLevelType w:val="multilevel"/>
    <w:tmpl w:val="3F225600"/>
    <w:lvl w:ilvl="0">
      <w:start w:val="1"/>
      <w:numFmt w:val="bullet"/>
      <w:lvlRestart w:val="0"/>
      <w:lvlText w:val="•"/>
      <w:lvlJc w:val="left"/>
      <w:pPr>
        <w:tabs>
          <w:tab w:val="num" w:pos="1076"/>
        </w:tabs>
        <w:ind w:left="1076" w:hanging="510"/>
      </w:pPr>
      <w:rPr>
        <w:rFonts w:ascii="Arial" w:hAnsi="Arial" w:hint="default"/>
        <w:b w:val="0"/>
        <w:i w:val="0"/>
        <w:sz w:val="22"/>
      </w:rPr>
    </w:lvl>
    <w:lvl w:ilvl="1">
      <w:start w:val="1"/>
      <w:numFmt w:val="bullet"/>
      <w:lvlText w:val="–"/>
      <w:lvlJc w:val="left"/>
      <w:pPr>
        <w:tabs>
          <w:tab w:val="num" w:pos="1586"/>
        </w:tabs>
        <w:ind w:left="1586" w:hanging="510"/>
      </w:pPr>
      <w:rPr>
        <w:rFonts w:ascii="Arial" w:hAnsi="Arial" w:hint="default"/>
        <w:b w:val="0"/>
        <w:i w:val="0"/>
        <w:sz w:val="22"/>
      </w:rPr>
    </w:lvl>
    <w:lvl w:ilvl="2">
      <w:start w:val="1"/>
      <w:numFmt w:val="bullet"/>
      <w:lvlText w:val="—"/>
      <w:lvlJc w:val="left"/>
      <w:pPr>
        <w:tabs>
          <w:tab w:val="num" w:pos="1586"/>
        </w:tabs>
        <w:ind w:left="1586" w:hanging="510"/>
      </w:pPr>
      <w:rPr>
        <w:rFonts w:ascii="Arial" w:hAnsi="Arial" w:hint="default"/>
        <w:b w:val="0"/>
        <w:i w:val="0"/>
        <w:sz w:val="22"/>
      </w:rPr>
    </w:lvl>
    <w:lvl w:ilvl="3">
      <w:start w:val="1"/>
      <w:numFmt w:val="none"/>
      <w:lvlText w:val=""/>
      <w:lvlJc w:val="left"/>
      <w:pPr>
        <w:tabs>
          <w:tab w:val="num" w:pos="1586"/>
        </w:tabs>
        <w:ind w:left="1586" w:firstLine="0"/>
      </w:pPr>
      <w:rPr>
        <w:rFonts w:hint="default"/>
      </w:rPr>
    </w:lvl>
    <w:lvl w:ilvl="4">
      <w:start w:val="1"/>
      <w:numFmt w:val="none"/>
      <w:suff w:val="nothing"/>
      <w:lvlText w:val=""/>
      <w:lvlJc w:val="left"/>
      <w:pPr>
        <w:ind w:left="1586" w:firstLine="0"/>
      </w:pPr>
      <w:rPr>
        <w:rFonts w:hint="default"/>
      </w:rPr>
    </w:lvl>
    <w:lvl w:ilvl="5">
      <w:start w:val="1"/>
      <w:numFmt w:val="none"/>
      <w:suff w:val="nothing"/>
      <w:lvlText w:val=""/>
      <w:lvlJc w:val="left"/>
      <w:pPr>
        <w:ind w:left="1586" w:firstLine="0"/>
      </w:pPr>
      <w:rPr>
        <w:rFonts w:hint="default"/>
      </w:rPr>
    </w:lvl>
    <w:lvl w:ilvl="6">
      <w:start w:val="1"/>
      <w:numFmt w:val="none"/>
      <w:suff w:val="nothing"/>
      <w:lvlText w:val=""/>
      <w:lvlJc w:val="left"/>
      <w:pPr>
        <w:ind w:left="1586" w:firstLine="0"/>
      </w:pPr>
      <w:rPr>
        <w:rFonts w:hint="default"/>
      </w:rPr>
    </w:lvl>
    <w:lvl w:ilvl="7">
      <w:start w:val="1"/>
      <w:numFmt w:val="none"/>
      <w:suff w:val="nothing"/>
      <w:lvlText w:val=""/>
      <w:lvlJc w:val="left"/>
      <w:pPr>
        <w:ind w:left="1586" w:firstLine="0"/>
      </w:pPr>
      <w:rPr>
        <w:rFonts w:hint="default"/>
      </w:rPr>
    </w:lvl>
    <w:lvl w:ilvl="8">
      <w:start w:val="1"/>
      <w:numFmt w:val="none"/>
      <w:suff w:val="nothing"/>
      <w:lvlText w:val=""/>
      <w:lvlJc w:val="left"/>
      <w:pPr>
        <w:ind w:left="1586" w:firstLine="0"/>
      </w:pPr>
      <w:rPr>
        <w:rFonts w:hint="default"/>
      </w:rPr>
    </w:lvl>
  </w:abstractNum>
  <w:abstractNum w:abstractNumId="39">
    <w:nsid w:val="7343125D"/>
    <w:multiLevelType w:val="hybridMultilevel"/>
    <w:tmpl w:val="47829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6CD6430"/>
    <w:multiLevelType w:val="hybridMultilevel"/>
    <w:tmpl w:val="9C4804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8D97902"/>
    <w:multiLevelType w:val="hybridMultilevel"/>
    <w:tmpl w:val="4AE810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E15488C"/>
    <w:multiLevelType w:val="multilevel"/>
    <w:tmpl w:val="929C03F8"/>
    <w:name w:val="dNumberedList"/>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pStyle w:val="ListNumber4"/>
      <w:lvlText w:val=""/>
      <w:lvlJc w:val="left"/>
      <w:pPr>
        <w:tabs>
          <w:tab w:val="num" w:pos="1020"/>
        </w:tabs>
        <w:ind w:left="1020" w:firstLine="0"/>
      </w:pPr>
      <w:rPr>
        <w:rFonts w:hint="default"/>
      </w:rPr>
    </w:lvl>
    <w:lvl w:ilvl="4">
      <w:start w:val="1"/>
      <w:numFmt w:val="none"/>
      <w:pStyle w:val="ListNumber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num w:numId="1">
    <w:abstractNumId w:val="32"/>
  </w:num>
  <w:num w:numId="2">
    <w:abstractNumId w:val="31"/>
  </w:num>
  <w:num w:numId="3">
    <w:abstractNumId w:val="42"/>
  </w:num>
  <w:num w:numId="4">
    <w:abstractNumId w:val="14"/>
  </w:num>
  <w:num w:numId="5">
    <w:abstractNumId w:val="8"/>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9"/>
  </w:num>
  <w:num w:numId="9">
    <w:abstractNumId w:val="34"/>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17"/>
  </w:num>
  <w:num w:numId="13">
    <w:abstractNumId w:val="13"/>
  </w:num>
  <w:num w:numId="14">
    <w:abstractNumId w:val="10"/>
  </w:num>
  <w:num w:numId="15">
    <w:abstractNumId w:val="25"/>
  </w:num>
  <w:num w:numId="16">
    <w:abstractNumId w:val="16"/>
    <w:lvlOverride w:ilvl="1">
      <w:lvl w:ilvl="1">
        <w:start w:val="1"/>
        <w:numFmt w:val="decimal"/>
        <w:lvlText w:val="%1.%2"/>
        <w:lvlJc w:val="left"/>
        <w:pPr>
          <w:tabs>
            <w:tab w:val="num" w:pos="510"/>
          </w:tabs>
          <w:ind w:left="510" w:hanging="510"/>
        </w:pPr>
        <w:rPr>
          <w:rFonts w:hint="default"/>
        </w:rPr>
      </w:lvl>
    </w:lvlOverride>
  </w:num>
  <w:num w:numId="17">
    <w:abstractNumId w:val="15"/>
  </w:num>
  <w:num w:numId="18">
    <w:abstractNumId w:val="39"/>
  </w:num>
  <w:num w:numId="19">
    <w:abstractNumId w:val="26"/>
  </w:num>
  <w:num w:numId="20">
    <w:abstractNumId w:val="37"/>
  </w:num>
  <w:num w:numId="21">
    <w:abstractNumId w:val="12"/>
  </w:num>
  <w:num w:numId="22">
    <w:abstractNumId w:val="29"/>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 w:numId="27">
    <w:abstractNumId w:val="41"/>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8"/>
  </w:num>
  <w:num w:numId="30">
    <w:abstractNumId w:val="3"/>
  </w:num>
  <w:num w:numId="31">
    <w:abstractNumId w:val="4"/>
  </w:num>
  <w:num w:numId="32">
    <w:abstractNumId w:val="2"/>
  </w:num>
  <w:num w:numId="33">
    <w:abstractNumId w:val="1"/>
  </w:num>
  <w:num w:numId="34">
    <w:abstractNumId w:val="0"/>
  </w:num>
  <w:num w:numId="35">
    <w:abstractNumId w:val="30"/>
  </w:num>
  <w:num w:numId="36">
    <w:abstractNumId w:val="35"/>
  </w:num>
  <w:num w:numId="37">
    <w:abstractNumId w:val="24"/>
  </w:num>
  <w:num w:numId="38">
    <w:abstractNumId w:val="36"/>
  </w:num>
  <w:num w:numId="39">
    <w:abstractNumId w:val="18"/>
  </w:num>
  <w:num w:numId="40">
    <w:abstractNumId w:val="5"/>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0"/>
  </w:num>
  <w:num w:numId="44">
    <w:abstractNumId w:val="23"/>
  </w:num>
  <w:num w:numId="45">
    <w:abstractNumId w:val="16"/>
    <w:lvlOverride w:ilvl="0">
      <w:lvl w:ilvl="0">
        <w:start w:val="1"/>
        <w:numFmt w:val="decimal"/>
        <w:lvlRestart w:val="0"/>
        <w:lvlText w:val="%1"/>
        <w:lvlJc w:val="left"/>
        <w:pPr>
          <w:tabs>
            <w:tab w:val="num" w:pos="510"/>
          </w:tabs>
          <w:ind w:left="510" w:hanging="510"/>
        </w:pPr>
        <w:rPr>
          <w:rFonts w:hint="default"/>
        </w:rPr>
      </w:lvl>
    </w:lvlOverride>
    <w:lvlOverride w:ilvl="1">
      <w:lvl w:ilvl="1">
        <w:start w:val="1"/>
        <w:numFmt w:val="decimal"/>
        <w:lvlText w:val="%1.%2"/>
        <w:lvlJc w:val="left"/>
        <w:pPr>
          <w:tabs>
            <w:tab w:val="num" w:pos="510"/>
          </w:tabs>
          <w:ind w:left="510" w:hanging="510"/>
        </w:pPr>
        <w:rPr>
          <w:rFonts w:hint="default"/>
        </w:rPr>
      </w:lvl>
    </w:lvlOverride>
    <w:lvlOverride w:ilvl="2">
      <w:lvl w:ilvl="2">
        <w:start w:val="1"/>
        <w:numFmt w:val="decimal"/>
        <w:lvlText w:val="%1.%2.%3"/>
        <w:lvlJc w:val="left"/>
        <w:pPr>
          <w:tabs>
            <w:tab w:val="num" w:pos="737"/>
          </w:tabs>
          <w:ind w:left="737" w:hanging="737"/>
        </w:pPr>
        <w:rPr>
          <w:rFonts w:hint="default"/>
        </w:rPr>
      </w:lvl>
    </w:lvlOverride>
    <w:lvlOverride w:ilvl="3">
      <w:lvl w:ilvl="3">
        <w:start w:val="1"/>
        <w:numFmt w:val="none"/>
        <w:lvlText w:val=""/>
        <w:lvlJc w:val="left"/>
        <w:pPr>
          <w:tabs>
            <w:tab w:val="num" w:pos="737"/>
          </w:tabs>
          <w:ind w:left="737" w:firstLine="0"/>
        </w:pPr>
        <w:rPr>
          <w:rFonts w:hint="default"/>
        </w:rPr>
      </w:lvl>
    </w:lvlOverride>
    <w:lvlOverride w:ilvl="4">
      <w:lvl w:ilvl="4">
        <w:start w:val="1"/>
        <w:numFmt w:val="none"/>
        <w:suff w:val="nothing"/>
        <w:lvlText w:val=""/>
        <w:lvlJc w:val="left"/>
        <w:pPr>
          <w:ind w:left="737" w:firstLine="0"/>
        </w:pPr>
        <w:rPr>
          <w:rFonts w:hint="default"/>
        </w:rPr>
      </w:lvl>
    </w:lvlOverride>
    <w:lvlOverride w:ilvl="5">
      <w:lvl w:ilvl="5">
        <w:start w:val="1"/>
        <w:numFmt w:val="none"/>
        <w:suff w:val="nothing"/>
        <w:lvlText w:val=""/>
        <w:lvlJc w:val="left"/>
        <w:pPr>
          <w:ind w:left="737" w:firstLine="0"/>
        </w:pPr>
        <w:rPr>
          <w:rFonts w:hint="default"/>
        </w:rPr>
      </w:lvl>
    </w:lvlOverride>
    <w:lvlOverride w:ilvl="6">
      <w:lvl w:ilvl="6">
        <w:start w:val="1"/>
        <w:numFmt w:val="none"/>
        <w:suff w:val="nothing"/>
        <w:lvlText w:val=""/>
        <w:lvlJc w:val="left"/>
        <w:pPr>
          <w:ind w:left="737" w:firstLine="0"/>
        </w:pPr>
        <w:rPr>
          <w:rFonts w:hint="default"/>
        </w:rPr>
      </w:lvl>
    </w:lvlOverride>
    <w:lvlOverride w:ilvl="7">
      <w:lvl w:ilvl="7">
        <w:start w:val="1"/>
        <w:numFmt w:val="none"/>
        <w:suff w:val="nothing"/>
        <w:lvlText w:val=""/>
        <w:lvlJc w:val="left"/>
        <w:pPr>
          <w:ind w:left="737" w:firstLine="0"/>
        </w:pPr>
        <w:rPr>
          <w:rFonts w:hint="default"/>
        </w:rPr>
      </w:lvl>
    </w:lvlOverride>
    <w:lvlOverride w:ilvl="8">
      <w:lvl w:ilvl="8">
        <w:start w:val="1"/>
        <w:numFmt w:val="none"/>
        <w:suff w:val="nothing"/>
        <w:lvlText w:val=""/>
        <w:lvlJc w:val="left"/>
        <w:pPr>
          <w:ind w:left="737" w:firstLine="0"/>
        </w:pPr>
        <w:rPr>
          <w:rFonts w:hint="default"/>
        </w:rPr>
      </w:lvl>
    </w:lvlOverride>
  </w:num>
  <w:num w:numId="46">
    <w:abstractNumId w:val="16"/>
    <w:lvlOverride w:ilvl="0">
      <w:startOverride w:val="1"/>
      <w:lvl w:ilvl="0">
        <w:start w:val="1"/>
        <w:numFmt w:val="decimal"/>
        <w:lvlRestart w:val="0"/>
        <w:lvlText w:val="%1"/>
        <w:lvlJc w:val="left"/>
        <w:pPr>
          <w:tabs>
            <w:tab w:val="num" w:pos="510"/>
          </w:tabs>
          <w:ind w:left="510" w:hanging="510"/>
        </w:pPr>
        <w:rPr>
          <w:rFonts w:hint="default"/>
        </w:rPr>
      </w:lvl>
    </w:lvlOverride>
    <w:lvlOverride w:ilvl="1">
      <w:startOverride w:val="1"/>
      <w:lvl w:ilvl="1">
        <w:start w:val="1"/>
        <w:numFmt w:val="decimal"/>
        <w:lvlText w:val="%1.%2"/>
        <w:lvlJc w:val="left"/>
        <w:pPr>
          <w:tabs>
            <w:tab w:val="num" w:pos="510"/>
          </w:tabs>
          <w:ind w:left="510" w:hanging="510"/>
        </w:pPr>
        <w:rPr>
          <w:rFonts w:hint="default"/>
        </w:rPr>
      </w:lvl>
    </w:lvlOverride>
    <w:lvlOverride w:ilvl="2">
      <w:startOverride w:val="1"/>
      <w:lvl w:ilvl="2">
        <w:start w:val="1"/>
        <w:numFmt w:val="decimal"/>
        <w:lvlText w:val="%1.%2.%3"/>
        <w:lvlJc w:val="left"/>
        <w:pPr>
          <w:tabs>
            <w:tab w:val="num" w:pos="737"/>
          </w:tabs>
          <w:ind w:left="737" w:hanging="737"/>
        </w:pPr>
        <w:rPr>
          <w:rFonts w:hint="default"/>
        </w:rPr>
      </w:lvl>
    </w:lvlOverride>
    <w:lvlOverride w:ilvl="3">
      <w:startOverride w:val="1"/>
      <w:lvl w:ilvl="3">
        <w:start w:val="1"/>
        <w:numFmt w:val="none"/>
        <w:lvlText w:val=""/>
        <w:lvlJc w:val="left"/>
        <w:pPr>
          <w:tabs>
            <w:tab w:val="num" w:pos="737"/>
          </w:tabs>
          <w:ind w:left="737" w:firstLine="0"/>
        </w:pPr>
        <w:rPr>
          <w:rFonts w:hint="default"/>
        </w:rPr>
      </w:lvl>
    </w:lvlOverride>
    <w:lvlOverride w:ilvl="4">
      <w:startOverride w:val="1"/>
      <w:lvl w:ilvl="4">
        <w:start w:val="1"/>
        <w:numFmt w:val="none"/>
        <w:suff w:val="nothing"/>
        <w:lvlText w:val=""/>
        <w:lvlJc w:val="left"/>
        <w:pPr>
          <w:ind w:left="737" w:firstLine="0"/>
        </w:pPr>
        <w:rPr>
          <w:rFonts w:hint="default"/>
        </w:rPr>
      </w:lvl>
    </w:lvlOverride>
    <w:lvlOverride w:ilvl="5">
      <w:startOverride w:val="1"/>
      <w:lvl w:ilvl="5">
        <w:start w:val="1"/>
        <w:numFmt w:val="none"/>
        <w:suff w:val="nothing"/>
        <w:lvlText w:val=""/>
        <w:lvlJc w:val="left"/>
        <w:pPr>
          <w:ind w:left="737" w:firstLine="0"/>
        </w:pPr>
        <w:rPr>
          <w:rFonts w:hint="default"/>
        </w:rPr>
      </w:lvl>
    </w:lvlOverride>
    <w:lvlOverride w:ilvl="6">
      <w:startOverride w:val="1"/>
      <w:lvl w:ilvl="6">
        <w:start w:val="1"/>
        <w:numFmt w:val="none"/>
        <w:suff w:val="nothing"/>
        <w:lvlText w:val=""/>
        <w:lvlJc w:val="left"/>
        <w:pPr>
          <w:ind w:left="737" w:firstLine="0"/>
        </w:pPr>
        <w:rPr>
          <w:rFonts w:hint="default"/>
        </w:rPr>
      </w:lvl>
    </w:lvlOverride>
    <w:lvlOverride w:ilvl="7">
      <w:startOverride w:val="1"/>
      <w:lvl w:ilvl="7">
        <w:start w:val="1"/>
        <w:numFmt w:val="none"/>
        <w:suff w:val="nothing"/>
        <w:lvlText w:val=""/>
        <w:lvlJc w:val="left"/>
        <w:pPr>
          <w:ind w:left="737" w:firstLine="0"/>
        </w:pPr>
        <w:rPr>
          <w:rFonts w:hint="default"/>
        </w:rPr>
      </w:lvl>
    </w:lvlOverride>
    <w:lvlOverride w:ilvl="8">
      <w:startOverride w:val="1"/>
      <w:lvl w:ilvl="8">
        <w:start w:val="1"/>
        <w:numFmt w:val="none"/>
        <w:suff w:val="nothing"/>
        <w:lvlText w:val=""/>
        <w:lvlJc w:val="left"/>
        <w:pPr>
          <w:ind w:left="737" w:firstLine="0"/>
        </w:pPr>
        <w:rPr>
          <w:rFonts w:hint="default"/>
        </w:rPr>
      </w:lvl>
    </w:lvlOverride>
  </w:num>
  <w:num w:numId="4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
  </w:num>
  <w:num w:numId="50">
    <w:abstractNumId w:val="32"/>
  </w:num>
  <w:num w:numId="51">
    <w:abstractNumId w:val="11"/>
  </w:num>
  <w:num w:numId="52">
    <w:abstractNumId w:val="27"/>
  </w:num>
  <w:num w:numId="53">
    <w:abstractNumId w:val="2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hideSpellingErrors/>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ReportCmdVersion" w:val=", B"/>
    <w:docVar w:name="*DocWijzigingenBijhoudenStondAan" w:val="1"/>
    <w:docVar w:name="_AanmaakDatum" w:val="27-01-2015"/>
    <w:docVar w:name="_AanmaakGebruiker" w:val="nederhof"/>
    <w:docVar w:name="_KlantCode" w:val="Deltares"/>
    <w:docVar w:name="_LicCode" w:val="Deltares"/>
    <w:docVar w:name="_Versie" w:val="2014.1.4"/>
    <w:docVar w:name="Aanhef" w:val="Dear"/>
    <w:docVar w:name="AfdelingID" w:val="0"/>
    <w:docVar w:name="Bedrijf" w:val="Deltares"/>
    <w:docVar w:name="BedrijfID" w:val="7"/>
    <w:docVar w:name="BedrijfStatutair" w:val="Stichting Deltares"/>
    <w:docVar w:name="BijlageCC" w:val="0"/>
    <w:docVar w:name="CapIndex" w:val="0"/>
    <w:docVar w:name="CapsInChap" w:val="-32765"/>
    <w:docVar w:name="Classificatie" w:val="none"/>
    <w:docVar w:name="ClassificatieIndex" w:val="0"/>
    <w:docVar w:name="Contactpersoon" w:val="nederhof"/>
    <w:docVar w:name="ContactpersoonID" w:val="3564"/>
    <w:docVar w:name="ContactpersoonVoluit" w:val="Kees Nederhoff"/>
    <w:docVar w:name="Datum" w:val="27-01-2015"/>
    <w:docVar w:name="DocPubliceerStatus" w:val="0"/>
    <w:docVar w:name="Doorkiesfaxnummer" w:val="+31(0)88 335 8582"/>
    <w:docVar w:name="DubbelzijdigPrinten" w:val="1"/>
    <w:docVar w:name="Email" w:val="kees.nederhoff@deltares.nl"/>
    <w:docVar w:name="Expiratie" w:val="0"/>
    <w:docVar w:name="InclBijlage" w:val="ja"/>
    <w:docVar w:name="Initialen" w:val="0"/>
    <w:docVar w:name="Kaft" w:val="0"/>
    <w:docVar w:name="KaftGeplaatst" w:val="0"/>
    <w:docVar w:name="MergeLayout" w:val="RelatieBeheer"/>
    <w:docVar w:name="MergeStatus" w:val="-1"/>
    <w:docVar w:name="Mobielnummer" w:val="+31(0)6 1582 0403"/>
    <w:docVar w:name="Onderwerp" w:val="XBeach Manual"/>
    <w:docVar w:name="Sjabloon" w:val="Rapport"/>
    <w:docVar w:name="SjabloonID" w:val="35"/>
    <w:docVar w:name="SjabloonType" w:val="RAPPORT"/>
    <w:docVar w:name="Status_Disclamer" w:val="This is a draft report, intended for discussion purposes only. No part of this report may be relied upon by either principals or third parties."/>
    <w:docVar w:name="Status_Kaft" w:val="Kaft_Draft.jpg"/>
    <w:docVar w:name="StatusRapport" w:val="draft"/>
    <w:docVar w:name="SubTitelPlaatsen" w:val="0"/>
    <w:docVar w:name="Taal" w:val="EN"/>
    <w:docVar w:name="TotAantalPag" w:val="8"/>
    <w:docVar w:name="TotNaderOrder" w:val="0"/>
    <w:docVar w:name="Vestiging" w:val="Delft-Boussinesqweg 1"/>
    <w:docVar w:name="VestigingID" w:val="3"/>
    <w:docVar w:name="VestigingOmschr" w:val="Delft-Boussinesqweg 1"/>
    <w:docVar w:name="VoettekstBijlage" w:val="XBeach Manual"/>
    <w:docVar w:name="VoorAkkoordNaam_Status" w:val="0"/>
    <w:docVar w:name="Wijzig" w:val="1"/>
  </w:docVars>
  <w:rsids>
    <w:rsidRoot w:val="000C5FE2"/>
    <w:rsid w:val="00000DFA"/>
    <w:rsid w:val="00001E56"/>
    <w:rsid w:val="00003097"/>
    <w:rsid w:val="000032BA"/>
    <w:rsid w:val="00003B05"/>
    <w:rsid w:val="00005EA8"/>
    <w:rsid w:val="00006BBC"/>
    <w:rsid w:val="00007802"/>
    <w:rsid w:val="00010C88"/>
    <w:rsid w:val="00013D53"/>
    <w:rsid w:val="000162C2"/>
    <w:rsid w:val="00023E40"/>
    <w:rsid w:val="000245AF"/>
    <w:rsid w:val="00024A05"/>
    <w:rsid w:val="00030302"/>
    <w:rsid w:val="00030F5C"/>
    <w:rsid w:val="00032F4A"/>
    <w:rsid w:val="0003379F"/>
    <w:rsid w:val="000369FA"/>
    <w:rsid w:val="00040C97"/>
    <w:rsid w:val="00041088"/>
    <w:rsid w:val="0004283C"/>
    <w:rsid w:val="00042E48"/>
    <w:rsid w:val="000439C6"/>
    <w:rsid w:val="00046C6C"/>
    <w:rsid w:val="0004754A"/>
    <w:rsid w:val="0005330B"/>
    <w:rsid w:val="000534E1"/>
    <w:rsid w:val="00053726"/>
    <w:rsid w:val="00053B0F"/>
    <w:rsid w:val="00053B55"/>
    <w:rsid w:val="000553A3"/>
    <w:rsid w:val="00055E5F"/>
    <w:rsid w:val="00055E64"/>
    <w:rsid w:val="000569C5"/>
    <w:rsid w:val="00057AD8"/>
    <w:rsid w:val="00060FC3"/>
    <w:rsid w:val="00064EE0"/>
    <w:rsid w:val="00066D6F"/>
    <w:rsid w:val="00070E0A"/>
    <w:rsid w:val="00073410"/>
    <w:rsid w:val="000740CE"/>
    <w:rsid w:val="000759AF"/>
    <w:rsid w:val="00080512"/>
    <w:rsid w:val="000824BE"/>
    <w:rsid w:val="00084901"/>
    <w:rsid w:val="00085956"/>
    <w:rsid w:val="000921A6"/>
    <w:rsid w:val="0009480C"/>
    <w:rsid w:val="000A6FDA"/>
    <w:rsid w:val="000A70D8"/>
    <w:rsid w:val="000A7F85"/>
    <w:rsid w:val="000B0735"/>
    <w:rsid w:val="000B37FD"/>
    <w:rsid w:val="000B5D5D"/>
    <w:rsid w:val="000B63F1"/>
    <w:rsid w:val="000B656E"/>
    <w:rsid w:val="000B7705"/>
    <w:rsid w:val="000C3280"/>
    <w:rsid w:val="000C3EA7"/>
    <w:rsid w:val="000C5FE2"/>
    <w:rsid w:val="000D1A07"/>
    <w:rsid w:val="000D24FB"/>
    <w:rsid w:val="000D2C73"/>
    <w:rsid w:val="000D3C82"/>
    <w:rsid w:val="000D498A"/>
    <w:rsid w:val="000D68B7"/>
    <w:rsid w:val="000D6C53"/>
    <w:rsid w:val="000D75E6"/>
    <w:rsid w:val="000E09EB"/>
    <w:rsid w:val="000E0ACE"/>
    <w:rsid w:val="000E1715"/>
    <w:rsid w:val="000E2A0A"/>
    <w:rsid w:val="000E2FAB"/>
    <w:rsid w:val="000E3784"/>
    <w:rsid w:val="000E396A"/>
    <w:rsid w:val="000E4472"/>
    <w:rsid w:val="000F1824"/>
    <w:rsid w:val="000F2627"/>
    <w:rsid w:val="000F2B61"/>
    <w:rsid w:val="000F690D"/>
    <w:rsid w:val="000F7560"/>
    <w:rsid w:val="000F7986"/>
    <w:rsid w:val="000F7A3E"/>
    <w:rsid w:val="000F7CB2"/>
    <w:rsid w:val="000F7E89"/>
    <w:rsid w:val="0010234C"/>
    <w:rsid w:val="001045E6"/>
    <w:rsid w:val="00104B4E"/>
    <w:rsid w:val="00105BFA"/>
    <w:rsid w:val="00110011"/>
    <w:rsid w:val="0011205F"/>
    <w:rsid w:val="00114001"/>
    <w:rsid w:val="00116131"/>
    <w:rsid w:val="001163BC"/>
    <w:rsid w:val="001220C3"/>
    <w:rsid w:val="00122779"/>
    <w:rsid w:val="001239AC"/>
    <w:rsid w:val="00126332"/>
    <w:rsid w:val="00127085"/>
    <w:rsid w:val="00127086"/>
    <w:rsid w:val="00127E17"/>
    <w:rsid w:val="00133647"/>
    <w:rsid w:val="0013413E"/>
    <w:rsid w:val="00144CC0"/>
    <w:rsid w:val="00145D93"/>
    <w:rsid w:val="001472A1"/>
    <w:rsid w:val="001477A5"/>
    <w:rsid w:val="00151657"/>
    <w:rsid w:val="00151E27"/>
    <w:rsid w:val="00153E68"/>
    <w:rsid w:val="00154BE2"/>
    <w:rsid w:val="001613EC"/>
    <w:rsid w:val="001634DC"/>
    <w:rsid w:val="001635AB"/>
    <w:rsid w:val="001640D7"/>
    <w:rsid w:val="001661CC"/>
    <w:rsid w:val="00166E5E"/>
    <w:rsid w:val="0016728A"/>
    <w:rsid w:val="0017061E"/>
    <w:rsid w:val="00170626"/>
    <w:rsid w:val="00171B2C"/>
    <w:rsid w:val="00172C83"/>
    <w:rsid w:val="00181100"/>
    <w:rsid w:val="00182A75"/>
    <w:rsid w:val="00183A8A"/>
    <w:rsid w:val="00184B6A"/>
    <w:rsid w:val="00190628"/>
    <w:rsid w:val="00191AAD"/>
    <w:rsid w:val="00191AD8"/>
    <w:rsid w:val="001935AF"/>
    <w:rsid w:val="00194960"/>
    <w:rsid w:val="001949B6"/>
    <w:rsid w:val="0019563F"/>
    <w:rsid w:val="001963AF"/>
    <w:rsid w:val="00196F06"/>
    <w:rsid w:val="001A0293"/>
    <w:rsid w:val="001A0517"/>
    <w:rsid w:val="001A18DC"/>
    <w:rsid w:val="001A1DBB"/>
    <w:rsid w:val="001A6A5C"/>
    <w:rsid w:val="001B088D"/>
    <w:rsid w:val="001B08DA"/>
    <w:rsid w:val="001B2A95"/>
    <w:rsid w:val="001B2D67"/>
    <w:rsid w:val="001B52E9"/>
    <w:rsid w:val="001B541A"/>
    <w:rsid w:val="001B6449"/>
    <w:rsid w:val="001B72F2"/>
    <w:rsid w:val="001C0446"/>
    <w:rsid w:val="001C04F0"/>
    <w:rsid w:val="001C1750"/>
    <w:rsid w:val="001C194D"/>
    <w:rsid w:val="001C33F8"/>
    <w:rsid w:val="001C34D5"/>
    <w:rsid w:val="001D1117"/>
    <w:rsid w:val="001D5268"/>
    <w:rsid w:val="001D5A55"/>
    <w:rsid w:val="001D604B"/>
    <w:rsid w:val="001E0A45"/>
    <w:rsid w:val="001E1CAB"/>
    <w:rsid w:val="001E4AB0"/>
    <w:rsid w:val="001E4B27"/>
    <w:rsid w:val="001E5963"/>
    <w:rsid w:val="001E7FDB"/>
    <w:rsid w:val="001F0D75"/>
    <w:rsid w:val="001F0D99"/>
    <w:rsid w:val="001F1467"/>
    <w:rsid w:val="001F38E4"/>
    <w:rsid w:val="0020321C"/>
    <w:rsid w:val="002052BF"/>
    <w:rsid w:val="002112DF"/>
    <w:rsid w:val="00214827"/>
    <w:rsid w:val="00214DE6"/>
    <w:rsid w:val="00215B8C"/>
    <w:rsid w:val="002177F1"/>
    <w:rsid w:val="002232AE"/>
    <w:rsid w:val="0022667E"/>
    <w:rsid w:val="0022695A"/>
    <w:rsid w:val="002276CB"/>
    <w:rsid w:val="00233442"/>
    <w:rsid w:val="00233DA3"/>
    <w:rsid w:val="00235CE0"/>
    <w:rsid w:val="0023629B"/>
    <w:rsid w:val="0023684E"/>
    <w:rsid w:val="00241B94"/>
    <w:rsid w:val="0024380D"/>
    <w:rsid w:val="00247529"/>
    <w:rsid w:val="00247BB9"/>
    <w:rsid w:val="00250E5A"/>
    <w:rsid w:val="00254B06"/>
    <w:rsid w:val="002576AE"/>
    <w:rsid w:val="002603CC"/>
    <w:rsid w:val="0026108D"/>
    <w:rsid w:val="00262C56"/>
    <w:rsid w:val="002639FD"/>
    <w:rsid w:val="00264573"/>
    <w:rsid w:val="002645A1"/>
    <w:rsid w:val="00267119"/>
    <w:rsid w:val="00270CE6"/>
    <w:rsid w:val="00270E90"/>
    <w:rsid w:val="0027246C"/>
    <w:rsid w:val="00277225"/>
    <w:rsid w:val="002779CC"/>
    <w:rsid w:val="0028539C"/>
    <w:rsid w:val="002877E4"/>
    <w:rsid w:val="002909C4"/>
    <w:rsid w:val="00290F4D"/>
    <w:rsid w:val="00291928"/>
    <w:rsid w:val="00292F2E"/>
    <w:rsid w:val="00293815"/>
    <w:rsid w:val="0029406F"/>
    <w:rsid w:val="00294152"/>
    <w:rsid w:val="002A481B"/>
    <w:rsid w:val="002A5C76"/>
    <w:rsid w:val="002B295E"/>
    <w:rsid w:val="002B2DDB"/>
    <w:rsid w:val="002B7A45"/>
    <w:rsid w:val="002C1907"/>
    <w:rsid w:val="002C28CD"/>
    <w:rsid w:val="002C7AE0"/>
    <w:rsid w:val="002D287B"/>
    <w:rsid w:val="002D3B87"/>
    <w:rsid w:val="002D554C"/>
    <w:rsid w:val="002D5858"/>
    <w:rsid w:val="002D6E55"/>
    <w:rsid w:val="002D7BF7"/>
    <w:rsid w:val="002E055E"/>
    <w:rsid w:val="002E1400"/>
    <w:rsid w:val="002E51A3"/>
    <w:rsid w:val="002E540D"/>
    <w:rsid w:val="002E59A6"/>
    <w:rsid w:val="002E67AF"/>
    <w:rsid w:val="002F0371"/>
    <w:rsid w:val="002F08C7"/>
    <w:rsid w:val="002F1A3A"/>
    <w:rsid w:val="002F660B"/>
    <w:rsid w:val="002F6FA8"/>
    <w:rsid w:val="002F71D5"/>
    <w:rsid w:val="00300122"/>
    <w:rsid w:val="00301CB2"/>
    <w:rsid w:val="0030268F"/>
    <w:rsid w:val="00302A3C"/>
    <w:rsid w:val="00311CCD"/>
    <w:rsid w:val="0031262F"/>
    <w:rsid w:val="003126C9"/>
    <w:rsid w:val="0031275B"/>
    <w:rsid w:val="00313B40"/>
    <w:rsid w:val="003145C7"/>
    <w:rsid w:val="003217AB"/>
    <w:rsid w:val="003238DE"/>
    <w:rsid w:val="003245CF"/>
    <w:rsid w:val="00324829"/>
    <w:rsid w:val="0032510B"/>
    <w:rsid w:val="00334A78"/>
    <w:rsid w:val="003355EB"/>
    <w:rsid w:val="00335622"/>
    <w:rsid w:val="003363CC"/>
    <w:rsid w:val="00336724"/>
    <w:rsid w:val="00341050"/>
    <w:rsid w:val="00346078"/>
    <w:rsid w:val="0034637D"/>
    <w:rsid w:val="0034677C"/>
    <w:rsid w:val="003518EF"/>
    <w:rsid w:val="003520E3"/>
    <w:rsid w:val="0035275D"/>
    <w:rsid w:val="00354EC7"/>
    <w:rsid w:val="00355D5D"/>
    <w:rsid w:val="00360039"/>
    <w:rsid w:val="00361C84"/>
    <w:rsid w:val="00362414"/>
    <w:rsid w:val="0036457F"/>
    <w:rsid w:val="00366571"/>
    <w:rsid w:val="0037035D"/>
    <w:rsid w:val="003733F7"/>
    <w:rsid w:val="0037416E"/>
    <w:rsid w:val="0037613D"/>
    <w:rsid w:val="00380784"/>
    <w:rsid w:val="0038340E"/>
    <w:rsid w:val="00386EDA"/>
    <w:rsid w:val="0039110F"/>
    <w:rsid w:val="00393948"/>
    <w:rsid w:val="00394544"/>
    <w:rsid w:val="00394891"/>
    <w:rsid w:val="003A481D"/>
    <w:rsid w:val="003A4857"/>
    <w:rsid w:val="003A6419"/>
    <w:rsid w:val="003B0006"/>
    <w:rsid w:val="003B16D2"/>
    <w:rsid w:val="003B4B11"/>
    <w:rsid w:val="003C1343"/>
    <w:rsid w:val="003C2156"/>
    <w:rsid w:val="003C28EC"/>
    <w:rsid w:val="003D1543"/>
    <w:rsid w:val="003D2292"/>
    <w:rsid w:val="003D22D1"/>
    <w:rsid w:val="003D2F91"/>
    <w:rsid w:val="003D4FCE"/>
    <w:rsid w:val="003D7248"/>
    <w:rsid w:val="003E1DDA"/>
    <w:rsid w:val="003E21B7"/>
    <w:rsid w:val="003F2996"/>
    <w:rsid w:val="003F5691"/>
    <w:rsid w:val="003F5A87"/>
    <w:rsid w:val="003F7760"/>
    <w:rsid w:val="00400C16"/>
    <w:rsid w:val="00400C7D"/>
    <w:rsid w:val="00415688"/>
    <w:rsid w:val="00417C0D"/>
    <w:rsid w:val="0042185A"/>
    <w:rsid w:val="00423305"/>
    <w:rsid w:val="00424E51"/>
    <w:rsid w:val="00426356"/>
    <w:rsid w:val="00427213"/>
    <w:rsid w:val="004310F6"/>
    <w:rsid w:val="00440D74"/>
    <w:rsid w:val="00443A14"/>
    <w:rsid w:val="00445A1A"/>
    <w:rsid w:val="00447ED4"/>
    <w:rsid w:val="004502F1"/>
    <w:rsid w:val="00450C44"/>
    <w:rsid w:val="00451CD8"/>
    <w:rsid w:val="00456AF2"/>
    <w:rsid w:val="004609B8"/>
    <w:rsid w:val="00460A04"/>
    <w:rsid w:val="00462763"/>
    <w:rsid w:val="0046323E"/>
    <w:rsid w:val="00464DB1"/>
    <w:rsid w:val="00467FE2"/>
    <w:rsid w:val="004707FE"/>
    <w:rsid w:val="004734A1"/>
    <w:rsid w:val="004778BC"/>
    <w:rsid w:val="00480549"/>
    <w:rsid w:val="0048397A"/>
    <w:rsid w:val="00484A57"/>
    <w:rsid w:val="00485C72"/>
    <w:rsid w:val="004861C4"/>
    <w:rsid w:val="0048627D"/>
    <w:rsid w:val="00486984"/>
    <w:rsid w:val="00486BDF"/>
    <w:rsid w:val="00486C47"/>
    <w:rsid w:val="00487243"/>
    <w:rsid w:val="0049059E"/>
    <w:rsid w:val="004936E3"/>
    <w:rsid w:val="004951FC"/>
    <w:rsid w:val="00497015"/>
    <w:rsid w:val="004A04AD"/>
    <w:rsid w:val="004A5502"/>
    <w:rsid w:val="004A61F0"/>
    <w:rsid w:val="004A6789"/>
    <w:rsid w:val="004B0568"/>
    <w:rsid w:val="004B2CC6"/>
    <w:rsid w:val="004B3D36"/>
    <w:rsid w:val="004B46AB"/>
    <w:rsid w:val="004C00DD"/>
    <w:rsid w:val="004C1035"/>
    <w:rsid w:val="004C2206"/>
    <w:rsid w:val="004C33FD"/>
    <w:rsid w:val="004C437C"/>
    <w:rsid w:val="004C5AA7"/>
    <w:rsid w:val="004D218B"/>
    <w:rsid w:val="004D2752"/>
    <w:rsid w:val="004D3AE5"/>
    <w:rsid w:val="004D7B46"/>
    <w:rsid w:val="004E0C77"/>
    <w:rsid w:val="004E1A91"/>
    <w:rsid w:val="004E27A9"/>
    <w:rsid w:val="004E5E65"/>
    <w:rsid w:val="004F0570"/>
    <w:rsid w:val="004F2B4F"/>
    <w:rsid w:val="004F3331"/>
    <w:rsid w:val="004F347F"/>
    <w:rsid w:val="004F5F5C"/>
    <w:rsid w:val="0050017B"/>
    <w:rsid w:val="0050022D"/>
    <w:rsid w:val="0050026F"/>
    <w:rsid w:val="00500A94"/>
    <w:rsid w:val="00503BBE"/>
    <w:rsid w:val="00504E55"/>
    <w:rsid w:val="00505943"/>
    <w:rsid w:val="00507680"/>
    <w:rsid w:val="005149BD"/>
    <w:rsid w:val="00516C67"/>
    <w:rsid w:val="0052269D"/>
    <w:rsid w:val="00523377"/>
    <w:rsid w:val="00526BA1"/>
    <w:rsid w:val="00532742"/>
    <w:rsid w:val="00533C4D"/>
    <w:rsid w:val="005412DC"/>
    <w:rsid w:val="00541B22"/>
    <w:rsid w:val="00543743"/>
    <w:rsid w:val="00543B00"/>
    <w:rsid w:val="0054650C"/>
    <w:rsid w:val="005517B6"/>
    <w:rsid w:val="005615AF"/>
    <w:rsid w:val="00561A7A"/>
    <w:rsid w:val="00562502"/>
    <w:rsid w:val="005639F0"/>
    <w:rsid w:val="00564E53"/>
    <w:rsid w:val="00571E66"/>
    <w:rsid w:val="00572157"/>
    <w:rsid w:val="00572E59"/>
    <w:rsid w:val="00580167"/>
    <w:rsid w:val="005802B7"/>
    <w:rsid w:val="00581079"/>
    <w:rsid w:val="0058269A"/>
    <w:rsid w:val="00585058"/>
    <w:rsid w:val="00585E95"/>
    <w:rsid w:val="00586C99"/>
    <w:rsid w:val="00587AD5"/>
    <w:rsid w:val="00594601"/>
    <w:rsid w:val="005956C7"/>
    <w:rsid w:val="005A1AEF"/>
    <w:rsid w:val="005A226E"/>
    <w:rsid w:val="005A4C3A"/>
    <w:rsid w:val="005A50C7"/>
    <w:rsid w:val="005A6455"/>
    <w:rsid w:val="005B0370"/>
    <w:rsid w:val="005B259B"/>
    <w:rsid w:val="005B3664"/>
    <w:rsid w:val="005B6B63"/>
    <w:rsid w:val="005B6C8D"/>
    <w:rsid w:val="005B799C"/>
    <w:rsid w:val="005C0002"/>
    <w:rsid w:val="005C300C"/>
    <w:rsid w:val="005C3F6D"/>
    <w:rsid w:val="005C6157"/>
    <w:rsid w:val="005D33BB"/>
    <w:rsid w:val="005D3CC0"/>
    <w:rsid w:val="005D61D3"/>
    <w:rsid w:val="005D783A"/>
    <w:rsid w:val="005D79D2"/>
    <w:rsid w:val="005E335E"/>
    <w:rsid w:val="005E72EC"/>
    <w:rsid w:val="005F0535"/>
    <w:rsid w:val="005F0A8A"/>
    <w:rsid w:val="005F0E58"/>
    <w:rsid w:val="005F18CA"/>
    <w:rsid w:val="005F191E"/>
    <w:rsid w:val="005F36C3"/>
    <w:rsid w:val="00600772"/>
    <w:rsid w:val="0060323D"/>
    <w:rsid w:val="006035F0"/>
    <w:rsid w:val="00612845"/>
    <w:rsid w:val="00614316"/>
    <w:rsid w:val="00616090"/>
    <w:rsid w:val="00620A54"/>
    <w:rsid w:val="00621C7E"/>
    <w:rsid w:val="006240FD"/>
    <w:rsid w:val="0063002F"/>
    <w:rsid w:val="00632AEB"/>
    <w:rsid w:val="00634651"/>
    <w:rsid w:val="0063604D"/>
    <w:rsid w:val="006437F3"/>
    <w:rsid w:val="00643B6B"/>
    <w:rsid w:val="0064572C"/>
    <w:rsid w:val="00650E95"/>
    <w:rsid w:val="0065117A"/>
    <w:rsid w:val="006511EC"/>
    <w:rsid w:val="006517FF"/>
    <w:rsid w:val="00654BE9"/>
    <w:rsid w:val="00655033"/>
    <w:rsid w:val="0065776D"/>
    <w:rsid w:val="0066008D"/>
    <w:rsid w:val="00661216"/>
    <w:rsid w:val="0066185E"/>
    <w:rsid w:val="00664C37"/>
    <w:rsid w:val="006671CB"/>
    <w:rsid w:val="00667874"/>
    <w:rsid w:val="00670C1A"/>
    <w:rsid w:val="00672ACD"/>
    <w:rsid w:val="006735C2"/>
    <w:rsid w:val="0067431E"/>
    <w:rsid w:val="00677F09"/>
    <w:rsid w:val="00677F3C"/>
    <w:rsid w:val="00677F5A"/>
    <w:rsid w:val="00681291"/>
    <w:rsid w:val="00684846"/>
    <w:rsid w:val="00685529"/>
    <w:rsid w:val="006868B9"/>
    <w:rsid w:val="00687790"/>
    <w:rsid w:val="00691D3B"/>
    <w:rsid w:val="0069201E"/>
    <w:rsid w:val="00693549"/>
    <w:rsid w:val="00693795"/>
    <w:rsid w:val="00694D36"/>
    <w:rsid w:val="006A0A14"/>
    <w:rsid w:val="006B221E"/>
    <w:rsid w:val="006B53F5"/>
    <w:rsid w:val="006B59D9"/>
    <w:rsid w:val="006C06A2"/>
    <w:rsid w:val="006C73D5"/>
    <w:rsid w:val="006D2C9E"/>
    <w:rsid w:val="006D70E7"/>
    <w:rsid w:val="006E38F6"/>
    <w:rsid w:val="006E48B8"/>
    <w:rsid w:val="006E7349"/>
    <w:rsid w:val="006E7D40"/>
    <w:rsid w:val="006F074A"/>
    <w:rsid w:val="006F42C9"/>
    <w:rsid w:val="006F46BE"/>
    <w:rsid w:val="006F77BC"/>
    <w:rsid w:val="00701B0C"/>
    <w:rsid w:val="00703F1C"/>
    <w:rsid w:val="0070697E"/>
    <w:rsid w:val="0071092F"/>
    <w:rsid w:val="00710CB9"/>
    <w:rsid w:val="00714B31"/>
    <w:rsid w:val="00715418"/>
    <w:rsid w:val="00715766"/>
    <w:rsid w:val="007216BE"/>
    <w:rsid w:val="00723E8A"/>
    <w:rsid w:val="007250D0"/>
    <w:rsid w:val="00727C2A"/>
    <w:rsid w:val="00727EAA"/>
    <w:rsid w:val="00730D21"/>
    <w:rsid w:val="00734E22"/>
    <w:rsid w:val="0073638B"/>
    <w:rsid w:val="00742ABE"/>
    <w:rsid w:val="00742DB2"/>
    <w:rsid w:val="007442FA"/>
    <w:rsid w:val="00750606"/>
    <w:rsid w:val="00751572"/>
    <w:rsid w:val="00752797"/>
    <w:rsid w:val="007547C1"/>
    <w:rsid w:val="0076281C"/>
    <w:rsid w:val="00762C09"/>
    <w:rsid w:val="00763936"/>
    <w:rsid w:val="00763C58"/>
    <w:rsid w:val="00764EF6"/>
    <w:rsid w:val="007651C6"/>
    <w:rsid w:val="007679F5"/>
    <w:rsid w:val="00767D0D"/>
    <w:rsid w:val="00781437"/>
    <w:rsid w:val="00782DC5"/>
    <w:rsid w:val="00782FCD"/>
    <w:rsid w:val="00784ABC"/>
    <w:rsid w:val="00785C2C"/>
    <w:rsid w:val="007863D5"/>
    <w:rsid w:val="00790B3D"/>
    <w:rsid w:val="007937F7"/>
    <w:rsid w:val="00796D05"/>
    <w:rsid w:val="007A2CEB"/>
    <w:rsid w:val="007A45C3"/>
    <w:rsid w:val="007A5F50"/>
    <w:rsid w:val="007B0359"/>
    <w:rsid w:val="007B1AF1"/>
    <w:rsid w:val="007B2C84"/>
    <w:rsid w:val="007B5F9A"/>
    <w:rsid w:val="007C1889"/>
    <w:rsid w:val="007C234C"/>
    <w:rsid w:val="007C2623"/>
    <w:rsid w:val="007C3E6B"/>
    <w:rsid w:val="007C3EBE"/>
    <w:rsid w:val="007C40A3"/>
    <w:rsid w:val="007C55BA"/>
    <w:rsid w:val="007D124F"/>
    <w:rsid w:val="007D4A31"/>
    <w:rsid w:val="007D5040"/>
    <w:rsid w:val="007D6712"/>
    <w:rsid w:val="007E11C1"/>
    <w:rsid w:val="007E2CAF"/>
    <w:rsid w:val="007E32CB"/>
    <w:rsid w:val="007E3909"/>
    <w:rsid w:val="007E4A0D"/>
    <w:rsid w:val="00801832"/>
    <w:rsid w:val="00805223"/>
    <w:rsid w:val="00807B24"/>
    <w:rsid w:val="008144E5"/>
    <w:rsid w:val="00817CCC"/>
    <w:rsid w:val="008205C6"/>
    <w:rsid w:val="00820843"/>
    <w:rsid w:val="0082322E"/>
    <w:rsid w:val="008245B0"/>
    <w:rsid w:val="008258F5"/>
    <w:rsid w:val="00827669"/>
    <w:rsid w:val="00837ABF"/>
    <w:rsid w:val="00837BDC"/>
    <w:rsid w:val="00840330"/>
    <w:rsid w:val="008409A3"/>
    <w:rsid w:val="00844679"/>
    <w:rsid w:val="00844954"/>
    <w:rsid w:val="00845F81"/>
    <w:rsid w:val="008468BA"/>
    <w:rsid w:val="00847143"/>
    <w:rsid w:val="00852810"/>
    <w:rsid w:val="00854C84"/>
    <w:rsid w:val="00860042"/>
    <w:rsid w:val="00861D5C"/>
    <w:rsid w:val="00864C9E"/>
    <w:rsid w:val="00864F21"/>
    <w:rsid w:val="008657B6"/>
    <w:rsid w:val="008675CF"/>
    <w:rsid w:val="00867999"/>
    <w:rsid w:val="00872616"/>
    <w:rsid w:val="0087271C"/>
    <w:rsid w:val="00874E0A"/>
    <w:rsid w:val="00875CB7"/>
    <w:rsid w:val="0087712B"/>
    <w:rsid w:val="00880F74"/>
    <w:rsid w:val="00883631"/>
    <w:rsid w:val="00884B8A"/>
    <w:rsid w:val="00884CE1"/>
    <w:rsid w:val="00884F59"/>
    <w:rsid w:val="00885317"/>
    <w:rsid w:val="00890122"/>
    <w:rsid w:val="00890331"/>
    <w:rsid w:val="00890816"/>
    <w:rsid w:val="00891C5C"/>
    <w:rsid w:val="00892778"/>
    <w:rsid w:val="0089534E"/>
    <w:rsid w:val="008A157B"/>
    <w:rsid w:val="008A23A1"/>
    <w:rsid w:val="008A3C5F"/>
    <w:rsid w:val="008A4FDE"/>
    <w:rsid w:val="008A7576"/>
    <w:rsid w:val="008A7684"/>
    <w:rsid w:val="008B0390"/>
    <w:rsid w:val="008B1324"/>
    <w:rsid w:val="008B14EC"/>
    <w:rsid w:val="008B5A31"/>
    <w:rsid w:val="008C0875"/>
    <w:rsid w:val="008C0DD1"/>
    <w:rsid w:val="008C2325"/>
    <w:rsid w:val="008C4282"/>
    <w:rsid w:val="008C5E26"/>
    <w:rsid w:val="008E05D9"/>
    <w:rsid w:val="008E1D17"/>
    <w:rsid w:val="008E21E6"/>
    <w:rsid w:val="008E2CEB"/>
    <w:rsid w:val="008F1625"/>
    <w:rsid w:val="008F1D52"/>
    <w:rsid w:val="008F31AE"/>
    <w:rsid w:val="008F7845"/>
    <w:rsid w:val="008F7C19"/>
    <w:rsid w:val="00907C45"/>
    <w:rsid w:val="00910B7C"/>
    <w:rsid w:val="00911D95"/>
    <w:rsid w:val="009140BB"/>
    <w:rsid w:val="009148F9"/>
    <w:rsid w:val="00914CDA"/>
    <w:rsid w:val="00920BE7"/>
    <w:rsid w:val="00924EF5"/>
    <w:rsid w:val="00925105"/>
    <w:rsid w:val="00925A4D"/>
    <w:rsid w:val="00926232"/>
    <w:rsid w:val="00927335"/>
    <w:rsid w:val="00931B2C"/>
    <w:rsid w:val="00934A6B"/>
    <w:rsid w:val="00934AB1"/>
    <w:rsid w:val="00940823"/>
    <w:rsid w:val="00940C01"/>
    <w:rsid w:val="0094161C"/>
    <w:rsid w:val="009416E3"/>
    <w:rsid w:val="0094195D"/>
    <w:rsid w:val="0094232D"/>
    <w:rsid w:val="009428C7"/>
    <w:rsid w:val="0095750F"/>
    <w:rsid w:val="009576CC"/>
    <w:rsid w:val="009578F4"/>
    <w:rsid w:val="00962612"/>
    <w:rsid w:val="00964141"/>
    <w:rsid w:val="00964EA6"/>
    <w:rsid w:val="00966199"/>
    <w:rsid w:val="00967114"/>
    <w:rsid w:val="0096750A"/>
    <w:rsid w:val="00970DED"/>
    <w:rsid w:val="00972803"/>
    <w:rsid w:val="00974E34"/>
    <w:rsid w:val="00974E57"/>
    <w:rsid w:val="00976E65"/>
    <w:rsid w:val="00981D16"/>
    <w:rsid w:val="00982765"/>
    <w:rsid w:val="00982BD6"/>
    <w:rsid w:val="009843B6"/>
    <w:rsid w:val="00984600"/>
    <w:rsid w:val="00986109"/>
    <w:rsid w:val="009864EA"/>
    <w:rsid w:val="00987353"/>
    <w:rsid w:val="009951BB"/>
    <w:rsid w:val="00995779"/>
    <w:rsid w:val="0099628C"/>
    <w:rsid w:val="009970A9"/>
    <w:rsid w:val="009A3845"/>
    <w:rsid w:val="009A707E"/>
    <w:rsid w:val="009A7268"/>
    <w:rsid w:val="009B406B"/>
    <w:rsid w:val="009B485E"/>
    <w:rsid w:val="009B6C23"/>
    <w:rsid w:val="009B6FA8"/>
    <w:rsid w:val="009B7A2D"/>
    <w:rsid w:val="009B7B3B"/>
    <w:rsid w:val="009C0A08"/>
    <w:rsid w:val="009C335D"/>
    <w:rsid w:val="009C46B7"/>
    <w:rsid w:val="009C4C27"/>
    <w:rsid w:val="009C650B"/>
    <w:rsid w:val="009C6702"/>
    <w:rsid w:val="009C7811"/>
    <w:rsid w:val="009C79F8"/>
    <w:rsid w:val="009C7BE7"/>
    <w:rsid w:val="009D285C"/>
    <w:rsid w:val="009D4808"/>
    <w:rsid w:val="009D498C"/>
    <w:rsid w:val="009D58A5"/>
    <w:rsid w:val="009D595C"/>
    <w:rsid w:val="009E3CFF"/>
    <w:rsid w:val="009E3EB0"/>
    <w:rsid w:val="009E4390"/>
    <w:rsid w:val="009E5515"/>
    <w:rsid w:val="009E779D"/>
    <w:rsid w:val="009E7B20"/>
    <w:rsid w:val="009F110A"/>
    <w:rsid w:val="009F1C66"/>
    <w:rsid w:val="009F2210"/>
    <w:rsid w:val="009F3192"/>
    <w:rsid w:val="009F4534"/>
    <w:rsid w:val="009F47E9"/>
    <w:rsid w:val="009F7703"/>
    <w:rsid w:val="00A00A21"/>
    <w:rsid w:val="00A02016"/>
    <w:rsid w:val="00A02AD3"/>
    <w:rsid w:val="00A02B11"/>
    <w:rsid w:val="00A04BDA"/>
    <w:rsid w:val="00A0709F"/>
    <w:rsid w:val="00A104FB"/>
    <w:rsid w:val="00A111C1"/>
    <w:rsid w:val="00A13660"/>
    <w:rsid w:val="00A1366F"/>
    <w:rsid w:val="00A1473F"/>
    <w:rsid w:val="00A21DE8"/>
    <w:rsid w:val="00A2242F"/>
    <w:rsid w:val="00A22DA3"/>
    <w:rsid w:val="00A23104"/>
    <w:rsid w:val="00A23B40"/>
    <w:rsid w:val="00A2464D"/>
    <w:rsid w:val="00A25933"/>
    <w:rsid w:val="00A313C3"/>
    <w:rsid w:val="00A37D9C"/>
    <w:rsid w:val="00A42586"/>
    <w:rsid w:val="00A43C31"/>
    <w:rsid w:val="00A45B92"/>
    <w:rsid w:val="00A47D82"/>
    <w:rsid w:val="00A5069A"/>
    <w:rsid w:val="00A52150"/>
    <w:rsid w:val="00A527B3"/>
    <w:rsid w:val="00A56564"/>
    <w:rsid w:val="00A568AD"/>
    <w:rsid w:val="00A61743"/>
    <w:rsid w:val="00A63CD7"/>
    <w:rsid w:val="00A645FD"/>
    <w:rsid w:val="00A65370"/>
    <w:rsid w:val="00A673B7"/>
    <w:rsid w:val="00A706B2"/>
    <w:rsid w:val="00A730A0"/>
    <w:rsid w:val="00A749BE"/>
    <w:rsid w:val="00A74B63"/>
    <w:rsid w:val="00A77411"/>
    <w:rsid w:val="00A80FEC"/>
    <w:rsid w:val="00A8268D"/>
    <w:rsid w:val="00A82AD2"/>
    <w:rsid w:val="00A84D42"/>
    <w:rsid w:val="00A8713D"/>
    <w:rsid w:val="00A875F0"/>
    <w:rsid w:val="00A9132D"/>
    <w:rsid w:val="00A93064"/>
    <w:rsid w:val="00A97110"/>
    <w:rsid w:val="00AA01CC"/>
    <w:rsid w:val="00AA055D"/>
    <w:rsid w:val="00AA1803"/>
    <w:rsid w:val="00AA1875"/>
    <w:rsid w:val="00AA20F1"/>
    <w:rsid w:val="00AA54AC"/>
    <w:rsid w:val="00AA5D57"/>
    <w:rsid w:val="00AA68D5"/>
    <w:rsid w:val="00AB0E4D"/>
    <w:rsid w:val="00AB172C"/>
    <w:rsid w:val="00AB1A16"/>
    <w:rsid w:val="00AB2C51"/>
    <w:rsid w:val="00AC30F3"/>
    <w:rsid w:val="00AC7398"/>
    <w:rsid w:val="00AD1317"/>
    <w:rsid w:val="00AD3446"/>
    <w:rsid w:val="00AD3787"/>
    <w:rsid w:val="00AD6A78"/>
    <w:rsid w:val="00AD6D59"/>
    <w:rsid w:val="00AE08CB"/>
    <w:rsid w:val="00AE28D1"/>
    <w:rsid w:val="00AF11DB"/>
    <w:rsid w:val="00AF26A5"/>
    <w:rsid w:val="00AF4A36"/>
    <w:rsid w:val="00AF57A5"/>
    <w:rsid w:val="00AF62FE"/>
    <w:rsid w:val="00AF659F"/>
    <w:rsid w:val="00B011B1"/>
    <w:rsid w:val="00B01818"/>
    <w:rsid w:val="00B01F2F"/>
    <w:rsid w:val="00B038D6"/>
    <w:rsid w:val="00B055A9"/>
    <w:rsid w:val="00B110F9"/>
    <w:rsid w:val="00B143B0"/>
    <w:rsid w:val="00B1507A"/>
    <w:rsid w:val="00B170CC"/>
    <w:rsid w:val="00B17785"/>
    <w:rsid w:val="00B2095E"/>
    <w:rsid w:val="00B21768"/>
    <w:rsid w:val="00B222D8"/>
    <w:rsid w:val="00B24026"/>
    <w:rsid w:val="00B26301"/>
    <w:rsid w:val="00B27514"/>
    <w:rsid w:val="00B3216C"/>
    <w:rsid w:val="00B32B0E"/>
    <w:rsid w:val="00B336B7"/>
    <w:rsid w:val="00B34A16"/>
    <w:rsid w:val="00B34D5D"/>
    <w:rsid w:val="00B4092B"/>
    <w:rsid w:val="00B45CBA"/>
    <w:rsid w:val="00B477BC"/>
    <w:rsid w:val="00B47D26"/>
    <w:rsid w:val="00B502EC"/>
    <w:rsid w:val="00B5044C"/>
    <w:rsid w:val="00B5487A"/>
    <w:rsid w:val="00B54BCC"/>
    <w:rsid w:val="00B54FB5"/>
    <w:rsid w:val="00B6140B"/>
    <w:rsid w:val="00B6711C"/>
    <w:rsid w:val="00B67AE0"/>
    <w:rsid w:val="00B709C9"/>
    <w:rsid w:val="00B71024"/>
    <w:rsid w:val="00B71295"/>
    <w:rsid w:val="00B71B53"/>
    <w:rsid w:val="00B7452D"/>
    <w:rsid w:val="00B74FE3"/>
    <w:rsid w:val="00B778A0"/>
    <w:rsid w:val="00B81A5C"/>
    <w:rsid w:val="00B81B0E"/>
    <w:rsid w:val="00B826A5"/>
    <w:rsid w:val="00B91E8A"/>
    <w:rsid w:val="00B92462"/>
    <w:rsid w:val="00B927DC"/>
    <w:rsid w:val="00B92B3A"/>
    <w:rsid w:val="00B939A7"/>
    <w:rsid w:val="00B93D55"/>
    <w:rsid w:val="00B95924"/>
    <w:rsid w:val="00B97947"/>
    <w:rsid w:val="00BA307F"/>
    <w:rsid w:val="00BA4F8F"/>
    <w:rsid w:val="00BA628F"/>
    <w:rsid w:val="00BA6CF5"/>
    <w:rsid w:val="00BB3879"/>
    <w:rsid w:val="00BB3951"/>
    <w:rsid w:val="00BB4BD3"/>
    <w:rsid w:val="00BC3325"/>
    <w:rsid w:val="00BC356B"/>
    <w:rsid w:val="00BC5B2B"/>
    <w:rsid w:val="00BC771D"/>
    <w:rsid w:val="00BC7D41"/>
    <w:rsid w:val="00BD1532"/>
    <w:rsid w:val="00BD177C"/>
    <w:rsid w:val="00BD3011"/>
    <w:rsid w:val="00BD3CC9"/>
    <w:rsid w:val="00BD64C2"/>
    <w:rsid w:val="00BD71DA"/>
    <w:rsid w:val="00BD7B91"/>
    <w:rsid w:val="00BE0D9D"/>
    <w:rsid w:val="00BE27B5"/>
    <w:rsid w:val="00BE65B5"/>
    <w:rsid w:val="00BE6DBB"/>
    <w:rsid w:val="00BF0787"/>
    <w:rsid w:val="00BF0D10"/>
    <w:rsid w:val="00BF1251"/>
    <w:rsid w:val="00BF3AFD"/>
    <w:rsid w:val="00BF5D29"/>
    <w:rsid w:val="00BF74DF"/>
    <w:rsid w:val="00C0086C"/>
    <w:rsid w:val="00C024FD"/>
    <w:rsid w:val="00C032DC"/>
    <w:rsid w:val="00C044DA"/>
    <w:rsid w:val="00C06EDA"/>
    <w:rsid w:val="00C170C9"/>
    <w:rsid w:val="00C20BC3"/>
    <w:rsid w:val="00C20E72"/>
    <w:rsid w:val="00C21D41"/>
    <w:rsid w:val="00C220C6"/>
    <w:rsid w:val="00C2364B"/>
    <w:rsid w:val="00C247ED"/>
    <w:rsid w:val="00C27A2B"/>
    <w:rsid w:val="00C31274"/>
    <w:rsid w:val="00C330D4"/>
    <w:rsid w:val="00C343EA"/>
    <w:rsid w:val="00C34C0C"/>
    <w:rsid w:val="00C35C5F"/>
    <w:rsid w:val="00C368C9"/>
    <w:rsid w:val="00C4016B"/>
    <w:rsid w:val="00C407FF"/>
    <w:rsid w:val="00C4115F"/>
    <w:rsid w:val="00C42E30"/>
    <w:rsid w:val="00C4554D"/>
    <w:rsid w:val="00C460FC"/>
    <w:rsid w:val="00C50CBA"/>
    <w:rsid w:val="00C5403C"/>
    <w:rsid w:val="00C57871"/>
    <w:rsid w:val="00C57C07"/>
    <w:rsid w:val="00C60F1A"/>
    <w:rsid w:val="00C62831"/>
    <w:rsid w:val="00C6292D"/>
    <w:rsid w:val="00C653A8"/>
    <w:rsid w:val="00C6547B"/>
    <w:rsid w:val="00C72885"/>
    <w:rsid w:val="00C72F8C"/>
    <w:rsid w:val="00C75099"/>
    <w:rsid w:val="00C764A3"/>
    <w:rsid w:val="00C765AD"/>
    <w:rsid w:val="00C77BA7"/>
    <w:rsid w:val="00C77D61"/>
    <w:rsid w:val="00C87050"/>
    <w:rsid w:val="00C87E94"/>
    <w:rsid w:val="00C92B4E"/>
    <w:rsid w:val="00C93B3B"/>
    <w:rsid w:val="00C944FA"/>
    <w:rsid w:val="00C96BC8"/>
    <w:rsid w:val="00C96CBA"/>
    <w:rsid w:val="00C96DCC"/>
    <w:rsid w:val="00C97713"/>
    <w:rsid w:val="00CA08DE"/>
    <w:rsid w:val="00CA0E00"/>
    <w:rsid w:val="00CA197A"/>
    <w:rsid w:val="00CA2484"/>
    <w:rsid w:val="00CA2D32"/>
    <w:rsid w:val="00CA43AA"/>
    <w:rsid w:val="00CA54E5"/>
    <w:rsid w:val="00CA7EE5"/>
    <w:rsid w:val="00CB00A3"/>
    <w:rsid w:val="00CB073A"/>
    <w:rsid w:val="00CB15A7"/>
    <w:rsid w:val="00CB2064"/>
    <w:rsid w:val="00CB254C"/>
    <w:rsid w:val="00CB3C11"/>
    <w:rsid w:val="00CB5043"/>
    <w:rsid w:val="00CB6372"/>
    <w:rsid w:val="00CC0454"/>
    <w:rsid w:val="00CC2416"/>
    <w:rsid w:val="00CC4573"/>
    <w:rsid w:val="00CC50A5"/>
    <w:rsid w:val="00CC782B"/>
    <w:rsid w:val="00CC7BFC"/>
    <w:rsid w:val="00CD00FF"/>
    <w:rsid w:val="00CD2B70"/>
    <w:rsid w:val="00CD5551"/>
    <w:rsid w:val="00CD6DEE"/>
    <w:rsid w:val="00CD6EAF"/>
    <w:rsid w:val="00CE37D0"/>
    <w:rsid w:val="00CE3B8D"/>
    <w:rsid w:val="00CE57FC"/>
    <w:rsid w:val="00CE645D"/>
    <w:rsid w:val="00CE6A72"/>
    <w:rsid w:val="00CE6E18"/>
    <w:rsid w:val="00CF01AB"/>
    <w:rsid w:val="00CF6402"/>
    <w:rsid w:val="00D00850"/>
    <w:rsid w:val="00D02D06"/>
    <w:rsid w:val="00D06685"/>
    <w:rsid w:val="00D07DFF"/>
    <w:rsid w:val="00D108BA"/>
    <w:rsid w:val="00D11398"/>
    <w:rsid w:val="00D146A1"/>
    <w:rsid w:val="00D164F7"/>
    <w:rsid w:val="00D17071"/>
    <w:rsid w:val="00D204EF"/>
    <w:rsid w:val="00D231D2"/>
    <w:rsid w:val="00D242C0"/>
    <w:rsid w:val="00D301C2"/>
    <w:rsid w:val="00D30DFA"/>
    <w:rsid w:val="00D316EC"/>
    <w:rsid w:val="00D31B0A"/>
    <w:rsid w:val="00D3517B"/>
    <w:rsid w:val="00D456EB"/>
    <w:rsid w:val="00D5585B"/>
    <w:rsid w:val="00D56AD1"/>
    <w:rsid w:val="00D56B69"/>
    <w:rsid w:val="00D575A5"/>
    <w:rsid w:val="00D616FB"/>
    <w:rsid w:val="00D67A72"/>
    <w:rsid w:val="00D73007"/>
    <w:rsid w:val="00D7314C"/>
    <w:rsid w:val="00D745C1"/>
    <w:rsid w:val="00D74933"/>
    <w:rsid w:val="00D81269"/>
    <w:rsid w:val="00D86807"/>
    <w:rsid w:val="00D91068"/>
    <w:rsid w:val="00D93787"/>
    <w:rsid w:val="00D94EAE"/>
    <w:rsid w:val="00D96A86"/>
    <w:rsid w:val="00DA06EF"/>
    <w:rsid w:val="00DA25E9"/>
    <w:rsid w:val="00DA4079"/>
    <w:rsid w:val="00DA50C3"/>
    <w:rsid w:val="00DB0FE7"/>
    <w:rsid w:val="00DB4C17"/>
    <w:rsid w:val="00DC4466"/>
    <w:rsid w:val="00DC474F"/>
    <w:rsid w:val="00DC55D8"/>
    <w:rsid w:val="00DC6DF1"/>
    <w:rsid w:val="00DC705B"/>
    <w:rsid w:val="00DD107B"/>
    <w:rsid w:val="00DD43CF"/>
    <w:rsid w:val="00DD5E03"/>
    <w:rsid w:val="00DD70B9"/>
    <w:rsid w:val="00DE0458"/>
    <w:rsid w:val="00DE0FCB"/>
    <w:rsid w:val="00DE10C9"/>
    <w:rsid w:val="00DE1BF3"/>
    <w:rsid w:val="00DE36A3"/>
    <w:rsid w:val="00DE3718"/>
    <w:rsid w:val="00DE4870"/>
    <w:rsid w:val="00DE5857"/>
    <w:rsid w:val="00DE6E72"/>
    <w:rsid w:val="00DF041A"/>
    <w:rsid w:val="00E000C1"/>
    <w:rsid w:val="00E00681"/>
    <w:rsid w:val="00E0225C"/>
    <w:rsid w:val="00E05966"/>
    <w:rsid w:val="00E064E8"/>
    <w:rsid w:val="00E07947"/>
    <w:rsid w:val="00E07BFB"/>
    <w:rsid w:val="00E12D88"/>
    <w:rsid w:val="00E13FCF"/>
    <w:rsid w:val="00E14134"/>
    <w:rsid w:val="00E15765"/>
    <w:rsid w:val="00E15C53"/>
    <w:rsid w:val="00E16A08"/>
    <w:rsid w:val="00E178EC"/>
    <w:rsid w:val="00E20897"/>
    <w:rsid w:val="00E22FE1"/>
    <w:rsid w:val="00E23841"/>
    <w:rsid w:val="00E266CF"/>
    <w:rsid w:val="00E32292"/>
    <w:rsid w:val="00E32CB9"/>
    <w:rsid w:val="00E32EB8"/>
    <w:rsid w:val="00E34418"/>
    <w:rsid w:val="00E34952"/>
    <w:rsid w:val="00E426E0"/>
    <w:rsid w:val="00E43C26"/>
    <w:rsid w:val="00E444D9"/>
    <w:rsid w:val="00E465ED"/>
    <w:rsid w:val="00E47F63"/>
    <w:rsid w:val="00E5143D"/>
    <w:rsid w:val="00E51961"/>
    <w:rsid w:val="00E521D4"/>
    <w:rsid w:val="00E54897"/>
    <w:rsid w:val="00E57AD2"/>
    <w:rsid w:val="00E611DF"/>
    <w:rsid w:val="00E644CB"/>
    <w:rsid w:val="00E67307"/>
    <w:rsid w:val="00E67E51"/>
    <w:rsid w:val="00E71C76"/>
    <w:rsid w:val="00E728B8"/>
    <w:rsid w:val="00E74725"/>
    <w:rsid w:val="00E75CB0"/>
    <w:rsid w:val="00E7730C"/>
    <w:rsid w:val="00E80ACA"/>
    <w:rsid w:val="00E82392"/>
    <w:rsid w:val="00E84D1E"/>
    <w:rsid w:val="00E84F17"/>
    <w:rsid w:val="00E850E3"/>
    <w:rsid w:val="00E87FFC"/>
    <w:rsid w:val="00E900F6"/>
    <w:rsid w:val="00E9091D"/>
    <w:rsid w:val="00E90E75"/>
    <w:rsid w:val="00E910D7"/>
    <w:rsid w:val="00E94C7B"/>
    <w:rsid w:val="00EA238C"/>
    <w:rsid w:val="00EA2A65"/>
    <w:rsid w:val="00EA4470"/>
    <w:rsid w:val="00EA6E40"/>
    <w:rsid w:val="00EA7570"/>
    <w:rsid w:val="00EB017B"/>
    <w:rsid w:val="00EB2594"/>
    <w:rsid w:val="00EB6E3B"/>
    <w:rsid w:val="00EB76FC"/>
    <w:rsid w:val="00EB7AC6"/>
    <w:rsid w:val="00EB7C9E"/>
    <w:rsid w:val="00EC2F6D"/>
    <w:rsid w:val="00EC32E0"/>
    <w:rsid w:val="00EC66F4"/>
    <w:rsid w:val="00EC7A1A"/>
    <w:rsid w:val="00ED188C"/>
    <w:rsid w:val="00ED3482"/>
    <w:rsid w:val="00ED3E5E"/>
    <w:rsid w:val="00ED3F14"/>
    <w:rsid w:val="00EE1A48"/>
    <w:rsid w:val="00EE1B16"/>
    <w:rsid w:val="00EE23F5"/>
    <w:rsid w:val="00EE2906"/>
    <w:rsid w:val="00EE4F15"/>
    <w:rsid w:val="00EE5678"/>
    <w:rsid w:val="00EE5ED6"/>
    <w:rsid w:val="00EE76BB"/>
    <w:rsid w:val="00EF0B70"/>
    <w:rsid w:val="00EF1724"/>
    <w:rsid w:val="00EF1CDD"/>
    <w:rsid w:val="00EF6BE7"/>
    <w:rsid w:val="00F02F5A"/>
    <w:rsid w:val="00F03B36"/>
    <w:rsid w:val="00F03DB4"/>
    <w:rsid w:val="00F0598D"/>
    <w:rsid w:val="00F07219"/>
    <w:rsid w:val="00F128D8"/>
    <w:rsid w:val="00F15B77"/>
    <w:rsid w:val="00F174BD"/>
    <w:rsid w:val="00F20B44"/>
    <w:rsid w:val="00F20E73"/>
    <w:rsid w:val="00F21698"/>
    <w:rsid w:val="00F2174A"/>
    <w:rsid w:val="00F2418F"/>
    <w:rsid w:val="00F25CA3"/>
    <w:rsid w:val="00F317B0"/>
    <w:rsid w:val="00F3579D"/>
    <w:rsid w:val="00F35B5D"/>
    <w:rsid w:val="00F40FAE"/>
    <w:rsid w:val="00F41BBE"/>
    <w:rsid w:val="00F421FD"/>
    <w:rsid w:val="00F43A2C"/>
    <w:rsid w:val="00F43BE9"/>
    <w:rsid w:val="00F47E91"/>
    <w:rsid w:val="00F51F66"/>
    <w:rsid w:val="00F600AE"/>
    <w:rsid w:val="00F638E8"/>
    <w:rsid w:val="00F7036A"/>
    <w:rsid w:val="00F748E6"/>
    <w:rsid w:val="00F74A5C"/>
    <w:rsid w:val="00F812C3"/>
    <w:rsid w:val="00F82B93"/>
    <w:rsid w:val="00F83598"/>
    <w:rsid w:val="00F85264"/>
    <w:rsid w:val="00F869DD"/>
    <w:rsid w:val="00F93FCA"/>
    <w:rsid w:val="00F9440E"/>
    <w:rsid w:val="00F96306"/>
    <w:rsid w:val="00F96AF3"/>
    <w:rsid w:val="00FA4C02"/>
    <w:rsid w:val="00FA63F1"/>
    <w:rsid w:val="00FA6759"/>
    <w:rsid w:val="00FB0DBB"/>
    <w:rsid w:val="00FB0F87"/>
    <w:rsid w:val="00FB2410"/>
    <w:rsid w:val="00FB3C01"/>
    <w:rsid w:val="00FB79C4"/>
    <w:rsid w:val="00FC41F7"/>
    <w:rsid w:val="00FC77CB"/>
    <w:rsid w:val="00FD0F3F"/>
    <w:rsid w:val="00FD4035"/>
    <w:rsid w:val="00FD764F"/>
    <w:rsid w:val="00FE1AC5"/>
    <w:rsid w:val="00FE3E69"/>
    <w:rsid w:val="00FE461F"/>
    <w:rsid w:val="00FE5625"/>
    <w:rsid w:val="00FE71BC"/>
    <w:rsid w:val="00FE748D"/>
    <w:rsid w:val="00FF062A"/>
    <w:rsid w:val="00FF2CFB"/>
    <w:rsid w:val="00FF2E09"/>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4817"/>
    <o:shapelayout v:ext="edit">
      <o:idmap v:ext="edit" data="1"/>
    </o:shapelayout>
  </w:shapeDefaults>
  <w:decimalSymbol w:val=","/>
  <w:listSeparator w:val=";"/>
  <w14:docId w14:val="4040E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104FB"/>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A104FB"/>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A104FB"/>
    <w:pPr>
      <w:numPr>
        <w:ilvl w:val="1"/>
      </w:numPr>
      <w:spacing w:after="0" w:line="255" w:lineRule="exact"/>
      <w:outlineLvl w:val="1"/>
    </w:pPr>
    <w:rPr>
      <w:bCs w:val="0"/>
      <w:iCs/>
      <w:sz w:val="21"/>
      <w:szCs w:val="28"/>
    </w:rPr>
  </w:style>
  <w:style w:type="paragraph" w:styleId="Heading3">
    <w:name w:val="heading 3"/>
    <w:basedOn w:val="Heading2"/>
    <w:next w:val="Normal"/>
    <w:qFormat/>
    <w:rsid w:val="00A104FB"/>
    <w:pPr>
      <w:numPr>
        <w:ilvl w:val="2"/>
      </w:numPr>
      <w:outlineLvl w:val="2"/>
    </w:pPr>
    <w:rPr>
      <w:b w:val="0"/>
      <w:bCs/>
      <w:szCs w:val="26"/>
    </w:rPr>
  </w:style>
  <w:style w:type="paragraph" w:styleId="Heading4">
    <w:name w:val="heading 4"/>
    <w:basedOn w:val="Heading3"/>
    <w:next w:val="Normal"/>
    <w:qFormat/>
    <w:rsid w:val="00A104FB"/>
    <w:pPr>
      <w:numPr>
        <w:ilvl w:val="3"/>
      </w:numPr>
      <w:outlineLvl w:val="3"/>
    </w:pPr>
    <w:rPr>
      <w:bCs w:val="0"/>
      <w:i/>
      <w:szCs w:val="28"/>
    </w:rPr>
  </w:style>
  <w:style w:type="paragraph" w:styleId="Heading5">
    <w:name w:val="heading 5"/>
    <w:basedOn w:val="Heading4"/>
    <w:next w:val="Normal"/>
    <w:qFormat/>
    <w:rsid w:val="00A104FB"/>
    <w:pPr>
      <w:numPr>
        <w:ilvl w:val="4"/>
      </w:numPr>
      <w:outlineLvl w:val="4"/>
    </w:pPr>
    <w:rPr>
      <w:bCs/>
      <w:iCs w:val="0"/>
      <w:szCs w:val="26"/>
    </w:rPr>
  </w:style>
  <w:style w:type="paragraph" w:styleId="Heading6">
    <w:name w:val="heading 6"/>
    <w:basedOn w:val="Heading1"/>
    <w:next w:val="Normal"/>
    <w:qFormat/>
    <w:rsid w:val="00A104FB"/>
    <w:pPr>
      <w:numPr>
        <w:ilvl w:val="5"/>
      </w:numPr>
      <w:outlineLvl w:val="5"/>
    </w:pPr>
    <w:rPr>
      <w:bCs w:val="0"/>
      <w:szCs w:val="22"/>
    </w:rPr>
  </w:style>
  <w:style w:type="paragraph" w:styleId="Heading7">
    <w:name w:val="heading 7"/>
    <w:basedOn w:val="Heading2"/>
    <w:next w:val="Normal"/>
    <w:qFormat/>
    <w:rsid w:val="00A104FB"/>
    <w:pPr>
      <w:numPr>
        <w:ilvl w:val="6"/>
      </w:numPr>
      <w:outlineLvl w:val="6"/>
    </w:pPr>
  </w:style>
  <w:style w:type="paragraph" w:styleId="Heading8">
    <w:name w:val="heading 8"/>
    <w:basedOn w:val="Heading3"/>
    <w:next w:val="Normal"/>
    <w:qFormat/>
    <w:rsid w:val="00A104FB"/>
    <w:pPr>
      <w:numPr>
        <w:ilvl w:val="7"/>
      </w:numPr>
      <w:outlineLvl w:val="7"/>
    </w:pPr>
    <w:rPr>
      <w:iCs w:val="0"/>
    </w:rPr>
  </w:style>
  <w:style w:type="paragraph" w:styleId="Heading9">
    <w:name w:val="heading 9"/>
    <w:basedOn w:val="Heading4"/>
    <w:next w:val="Normal"/>
    <w:qFormat/>
    <w:rsid w:val="00A104FB"/>
    <w:pPr>
      <w:numPr>
        <w:ilvl w:val="8"/>
      </w:numPr>
      <w:outlineLvl w:val="8"/>
    </w:pPr>
    <w:rPr>
      <w:szCs w:val="22"/>
    </w:rPr>
  </w:style>
  <w:style w:type="character" w:default="1" w:styleId="DefaultParagraphFont">
    <w:name w:val="Default Paragraph Font"/>
    <w:uiPriority w:val="1"/>
    <w:semiHidden/>
    <w:unhideWhenUsed/>
    <w:rsid w:val="00A104F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104FB"/>
  </w:style>
  <w:style w:type="paragraph" w:styleId="Header">
    <w:name w:val="header"/>
    <w:basedOn w:val="Normal"/>
    <w:rsid w:val="00A104FB"/>
    <w:pPr>
      <w:tabs>
        <w:tab w:val="center" w:pos="4153"/>
        <w:tab w:val="right" w:pos="8306"/>
      </w:tabs>
    </w:pPr>
  </w:style>
  <w:style w:type="paragraph" w:styleId="Footer">
    <w:name w:val="footer"/>
    <w:basedOn w:val="Normal"/>
    <w:link w:val="FooterChar"/>
    <w:rsid w:val="00A104FB"/>
    <w:pPr>
      <w:tabs>
        <w:tab w:val="center" w:pos="4153"/>
        <w:tab w:val="right" w:pos="8306"/>
      </w:tabs>
    </w:pPr>
  </w:style>
  <w:style w:type="paragraph" w:customStyle="1" w:styleId="Huisstijl-Sjabloonnaam">
    <w:name w:val="Huisstijl-Sjabloonnaam"/>
    <w:basedOn w:val="Huisstijl-Naw"/>
    <w:rsid w:val="00A104FB"/>
    <w:pPr>
      <w:spacing w:before="255" w:after="255" w:line="255" w:lineRule="exact"/>
      <w:jc w:val="left"/>
    </w:pPr>
    <w:rPr>
      <w:b/>
      <w:sz w:val="36"/>
    </w:rPr>
  </w:style>
  <w:style w:type="paragraph" w:customStyle="1" w:styleId="Huisstijl-Adres">
    <w:name w:val="Huisstijl-Adres"/>
    <w:basedOn w:val="Huisstijl-Naw"/>
    <w:rsid w:val="00A104FB"/>
  </w:style>
  <w:style w:type="paragraph" w:styleId="ListBullet">
    <w:name w:val="List Bullet"/>
    <w:basedOn w:val="Normal"/>
    <w:rsid w:val="00A104FB"/>
    <w:pPr>
      <w:numPr>
        <w:numId w:val="4"/>
      </w:numPr>
    </w:pPr>
  </w:style>
  <w:style w:type="paragraph" w:customStyle="1" w:styleId="Huisstijl-Naw">
    <w:name w:val="Huisstijl-Naw"/>
    <w:basedOn w:val="Normal"/>
    <w:rsid w:val="00A104FB"/>
    <w:rPr>
      <w:noProof/>
    </w:rPr>
  </w:style>
  <w:style w:type="paragraph" w:customStyle="1" w:styleId="Huisstijl-Kopje">
    <w:name w:val="Huisstijl-Kopje"/>
    <w:basedOn w:val="Huisstijl-Naw"/>
    <w:rsid w:val="00A104FB"/>
    <w:rPr>
      <w:b/>
      <w:sz w:val="17"/>
    </w:rPr>
  </w:style>
  <w:style w:type="paragraph" w:customStyle="1" w:styleId="Huisstijl-Gegeven">
    <w:name w:val="Huisstijl-Gegeven"/>
    <w:basedOn w:val="Huisstijl-Naw"/>
    <w:rsid w:val="00A104FB"/>
    <w:pPr>
      <w:jc w:val="left"/>
    </w:pPr>
  </w:style>
  <w:style w:type="paragraph" w:styleId="ListBullet2">
    <w:name w:val="List Bullet 2"/>
    <w:basedOn w:val="ListBullet"/>
    <w:rsid w:val="00A104FB"/>
    <w:pPr>
      <w:numPr>
        <w:ilvl w:val="1"/>
      </w:numPr>
    </w:pPr>
  </w:style>
  <w:style w:type="paragraph" w:customStyle="1" w:styleId="Huisstijl-Voettekst">
    <w:name w:val="Huisstijl-Voettekst"/>
    <w:basedOn w:val="Huisstijl-Naw"/>
    <w:rsid w:val="00A104FB"/>
    <w:rPr>
      <w:sz w:val="17"/>
    </w:rPr>
  </w:style>
  <w:style w:type="paragraph" w:customStyle="1" w:styleId="Kop1zondernummer">
    <w:name w:val="Kop 1 zonder nummer"/>
    <w:basedOn w:val="Heading1"/>
    <w:next w:val="Normal"/>
    <w:rsid w:val="00A104FB"/>
    <w:pPr>
      <w:numPr>
        <w:numId w:val="0"/>
      </w:numPr>
    </w:pPr>
  </w:style>
  <w:style w:type="paragraph" w:customStyle="1" w:styleId="Kop2zondernummer">
    <w:name w:val="Kop 2 zonder nummer"/>
    <w:basedOn w:val="Heading2"/>
    <w:next w:val="Normal"/>
    <w:rsid w:val="00A104FB"/>
    <w:pPr>
      <w:numPr>
        <w:ilvl w:val="0"/>
        <w:numId w:val="0"/>
      </w:numPr>
    </w:pPr>
  </w:style>
  <w:style w:type="paragraph" w:customStyle="1" w:styleId="Kop3zondernummer">
    <w:name w:val="Kop 3 zonder nummer"/>
    <w:basedOn w:val="Heading3"/>
    <w:next w:val="Normal"/>
    <w:rsid w:val="00A104FB"/>
    <w:pPr>
      <w:numPr>
        <w:ilvl w:val="0"/>
        <w:numId w:val="0"/>
      </w:numPr>
    </w:pPr>
  </w:style>
  <w:style w:type="paragraph" w:customStyle="1" w:styleId="Huisstijl-Titel">
    <w:name w:val="Huisstijl-Titel"/>
    <w:basedOn w:val="Huisstijl-Naw"/>
    <w:rsid w:val="00A104FB"/>
    <w:pPr>
      <w:spacing w:line="510" w:lineRule="atLeast"/>
      <w:jc w:val="left"/>
    </w:pPr>
    <w:rPr>
      <w:b/>
      <w:sz w:val="36"/>
    </w:rPr>
  </w:style>
  <w:style w:type="paragraph" w:customStyle="1" w:styleId="Kop4zondernummer">
    <w:name w:val="Kop 4 zonder nummer"/>
    <w:basedOn w:val="Heading4"/>
    <w:next w:val="Normal"/>
    <w:rsid w:val="00A104FB"/>
    <w:pPr>
      <w:numPr>
        <w:ilvl w:val="0"/>
        <w:numId w:val="0"/>
      </w:numPr>
    </w:pPr>
  </w:style>
  <w:style w:type="paragraph" w:styleId="TOC1">
    <w:name w:val="toc 1"/>
    <w:basedOn w:val="Normal"/>
    <w:next w:val="Normal"/>
    <w:uiPriority w:val="39"/>
    <w:rsid w:val="00A104FB"/>
    <w:pPr>
      <w:tabs>
        <w:tab w:val="right" w:pos="8419"/>
      </w:tabs>
      <w:spacing w:before="255"/>
      <w:ind w:hanging="255"/>
      <w:jc w:val="left"/>
    </w:pPr>
    <w:rPr>
      <w:b/>
    </w:rPr>
  </w:style>
  <w:style w:type="paragraph" w:styleId="TOC2">
    <w:name w:val="toc 2"/>
    <w:basedOn w:val="Normal"/>
    <w:next w:val="Normal"/>
    <w:uiPriority w:val="39"/>
    <w:rsid w:val="00A104FB"/>
    <w:pPr>
      <w:tabs>
        <w:tab w:val="right" w:pos="8419"/>
      </w:tabs>
      <w:ind w:left="510" w:hanging="510"/>
      <w:jc w:val="left"/>
    </w:pPr>
  </w:style>
  <w:style w:type="paragraph" w:styleId="TOC3">
    <w:name w:val="toc 3"/>
    <w:basedOn w:val="Normal"/>
    <w:next w:val="Normal"/>
    <w:uiPriority w:val="39"/>
    <w:rsid w:val="00A104FB"/>
    <w:pPr>
      <w:tabs>
        <w:tab w:val="right" w:pos="8419"/>
      </w:tabs>
      <w:ind w:left="1276" w:hanging="765"/>
      <w:jc w:val="left"/>
    </w:pPr>
  </w:style>
  <w:style w:type="paragraph" w:customStyle="1" w:styleId="Huisstijl-Koptekst">
    <w:name w:val="Huisstijl-Koptekst"/>
    <w:basedOn w:val="Huisstijl-Naw"/>
    <w:rsid w:val="00A104FB"/>
    <w:rPr>
      <w:i/>
      <w:sz w:val="17"/>
    </w:rPr>
  </w:style>
  <w:style w:type="paragraph" w:customStyle="1" w:styleId="Huisstijl-Pagina">
    <w:name w:val="Huisstijl-Pagina"/>
    <w:basedOn w:val="Huisstijl-Gegeven"/>
    <w:rsid w:val="00A104FB"/>
    <w:pPr>
      <w:jc w:val="right"/>
    </w:pPr>
    <w:rPr>
      <w:sz w:val="17"/>
    </w:rPr>
  </w:style>
  <w:style w:type="character" w:styleId="PageNumber">
    <w:name w:val="page number"/>
    <w:basedOn w:val="DefaultParagraphFont"/>
    <w:rsid w:val="00A104FB"/>
  </w:style>
  <w:style w:type="paragraph" w:customStyle="1" w:styleId="Huisstijl-Subtitel">
    <w:name w:val="Huisstijl-Subtitel"/>
    <w:basedOn w:val="Huisstijl-Naw"/>
    <w:rsid w:val="00A104FB"/>
    <w:pPr>
      <w:jc w:val="left"/>
    </w:pPr>
    <w:rPr>
      <w:b/>
    </w:rPr>
  </w:style>
  <w:style w:type="table" w:customStyle="1" w:styleId="dTable">
    <w:name w:val="d_Table"/>
    <w:basedOn w:val="TableGrid"/>
    <w:rsid w:val="00A104FB"/>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A104FB"/>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uiPriority w:val="39"/>
    <w:rsid w:val="00A104FB"/>
    <w:pPr>
      <w:tabs>
        <w:tab w:val="right" w:pos="8419"/>
      </w:tabs>
      <w:spacing w:before="255"/>
      <w:ind w:hanging="255"/>
      <w:jc w:val="left"/>
    </w:pPr>
    <w:rPr>
      <w:b/>
    </w:rPr>
  </w:style>
  <w:style w:type="paragraph" w:styleId="TOC7">
    <w:name w:val="toc 7"/>
    <w:basedOn w:val="Normal"/>
    <w:next w:val="Normal"/>
    <w:uiPriority w:val="39"/>
    <w:rsid w:val="00A104FB"/>
    <w:pPr>
      <w:tabs>
        <w:tab w:val="right" w:pos="8419"/>
      </w:tabs>
      <w:ind w:left="510" w:hanging="510"/>
      <w:jc w:val="left"/>
    </w:pPr>
  </w:style>
  <w:style w:type="paragraph" w:styleId="TOC8">
    <w:name w:val="toc 8"/>
    <w:basedOn w:val="Normal"/>
    <w:next w:val="Normal"/>
    <w:uiPriority w:val="39"/>
    <w:rsid w:val="00A104FB"/>
    <w:pPr>
      <w:tabs>
        <w:tab w:val="right" w:pos="8419"/>
      </w:tabs>
      <w:ind w:left="1276" w:hanging="765"/>
      <w:jc w:val="left"/>
    </w:pPr>
  </w:style>
  <w:style w:type="paragraph" w:styleId="Caption">
    <w:name w:val="caption"/>
    <w:basedOn w:val="Normal"/>
    <w:next w:val="Normal"/>
    <w:qFormat/>
    <w:rsid w:val="00A104FB"/>
    <w:pPr>
      <w:tabs>
        <w:tab w:val="left" w:pos="907"/>
      </w:tabs>
      <w:ind w:left="567" w:hanging="567"/>
      <w:jc w:val="left"/>
    </w:pPr>
    <w:rPr>
      <w:bCs/>
      <w:i/>
      <w:sz w:val="17"/>
      <w:szCs w:val="20"/>
    </w:rPr>
  </w:style>
  <w:style w:type="paragraph" w:styleId="FootnoteText">
    <w:name w:val="footnote text"/>
    <w:basedOn w:val="Normal"/>
    <w:next w:val="FootnoteTextnormal"/>
    <w:rsid w:val="00A104FB"/>
    <w:pPr>
      <w:ind w:hanging="340"/>
      <w:jc w:val="left"/>
    </w:pPr>
    <w:rPr>
      <w:i/>
      <w:sz w:val="17"/>
      <w:szCs w:val="20"/>
    </w:rPr>
  </w:style>
  <w:style w:type="paragraph" w:customStyle="1" w:styleId="HeadNoTOC">
    <w:name w:val="HeadNoTOC"/>
    <w:basedOn w:val="Normal"/>
    <w:next w:val="Normal"/>
    <w:rsid w:val="00A104FB"/>
    <w:pPr>
      <w:spacing w:before="255" w:after="510"/>
      <w:jc w:val="left"/>
    </w:pPr>
    <w:rPr>
      <w:b/>
      <w:sz w:val="30"/>
    </w:rPr>
  </w:style>
  <w:style w:type="paragraph" w:customStyle="1" w:styleId="ListofReferences">
    <w:name w:val="List of References"/>
    <w:basedOn w:val="Normal"/>
    <w:next w:val="Normal"/>
    <w:rsid w:val="00A104FB"/>
    <w:pPr>
      <w:spacing w:after="255"/>
      <w:ind w:left="765" w:hanging="765"/>
    </w:pPr>
  </w:style>
  <w:style w:type="paragraph" w:customStyle="1" w:styleId="Heading10">
    <w:name w:val="Heading 10"/>
    <w:basedOn w:val="Heading6"/>
    <w:next w:val="Normal"/>
    <w:rsid w:val="00A104FB"/>
    <w:pPr>
      <w:numPr>
        <w:ilvl w:val="0"/>
        <w:numId w:val="0"/>
      </w:numPr>
    </w:pPr>
  </w:style>
  <w:style w:type="paragraph" w:customStyle="1" w:styleId="FootnoteTextnormal">
    <w:name w:val="Footnote Text normal"/>
    <w:basedOn w:val="FootnoteText"/>
    <w:rsid w:val="00A104FB"/>
    <w:pPr>
      <w:ind w:firstLine="0"/>
    </w:pPr>
  </w:style>
  <w:style w:type="paragraph" w:styleId="ListBullet3">
    <w:name w:val="List Bullet 3"/>
    <w:basedOn w:val="ListNumber2"/>
    <w:rsid w:val="00A104FB"/>
    <w:pPr>
      <w:numPr>
        <w:ilvl w:val="2"/>
        <w:numId w:val="4"/>
      </w:numPr>
    </w:pPr>
  </w:style>
  <w:style w:type="paragraph" w:styleId="ListBullet4">
    <w:name w:val="List Bullet 4"/>
    <w:basedOn w:val="Normal"/>
    <w:rsid w:val="00A104FB"/>
    <w:pPr>
      <w:numPr>
        <w:ilvl w:val="3"/>
        <w:numId w:val="2"/>
      </w:numPr>
    </w:pPr>
  </w:style>
  <w:style w:type="paragraph" w:styleId="ListBullet5">
    <w:name w:val="List Bullet 5"/>
    <w:basedOn w:val="Normal"/>
    <w:rsid w:val="00A104FB"/>
    <w:pPr>
      <w:numPr>
        <w:ilvl w:val="4"/>
        <w:numId w:val="2"/>
      </w:numPr>
    </w:pPr>
  </w:style>
  <w:style w:type="paragraph" w:customStyle="1" w:styleId="dTableBodytext">
    <w:name w:val="d_Table_Body_text"/>
    <w:basedOn w:val="BodyText"/>
    <w:next w:val="BodyText"/>
    <w:rsid w:val="00A104FB"/>
    <w:pPr>
      <w:spacing w:after="0"/>
      <w:jc w:val="left"/>
    </w:pPr>
    <w:rPr>
      <w:sz w:val="18"/>
    </w:rPr>
  </w:style>
  <w:style w:type="paragraph" w:styleId="ListNumber2">
    <w:name w:val="List Number 2"/>
    <w:basedOn w:val="Normal"/>
    <w:rsid w:val="00A104FB"/>
    <w:pPr>
      <w:numPr>
        <w:ilvl w:val="1"/>
        <w:numId w:val="5"/>
      </w:numPr>
    </w:pPr>
  </w:style>
  <w:style w:type="paragraph" w:styleId="TableofFigures">
    <w:name w:val="table of figures"/>
    <w:basedOn w:val="Normal"/>
    <w:next w:val="Normal"/>
    <w:rsid w:val="00A104FB"/>
    <w:pPr>
      <w:spacing w:after="120"/>
      <w:ind w:left="1276" w:hanging="1276"/>
    </w:pPr>
  </w:style>
  <w:style w:type="paragraph" w:styleId="BodyText">
    <w:name w:val="Body Text"/>
    <w:aliases w:val="Body Textn,Body Text Char1 Char"/>
    <w:basedOn w:val="Normal"/>
    <w:link w:val="BodyTextChar"/>
    <w:rsid w:val="00A104FB"/>
    <w:pPr>
      <w:spacing w:after="120"/>
    </w:pPr>
  </w:style>
  <w:style w:type="paragraph" w:styleId="ListNumber">
    <w:name w:val="List Number"/>
    <w:basedOn w:val="Normal"/>
    <w:rsid w:val="00A104FB"/>
    <w:pPr>
      <w:numPr>
        <w:numId w:val="5"/>
      </w:numPr>
    </w:pPr>
  </w:style>
  <w:style w:type="paragraph" w:styleId="ListNumber3">
    <w:name w:val="List Number 3"/>
    <w:basedOn w:val="Normal"/>
    <w:rsid w:val="00A104FB"/>
    <w:pPr>
      <w:numPr>
        <w:ilvl w:val="2"/>
        <w:numId w:val="5"/>
      </w:numPr>
    </w:pPr>
  </w:style>
  <w:style w:type="paragraph" w:styleId="ListNumber4">
    <w:name w:val="List Number 4"/>
    <w:basedOn w:val="Normal"/>
    <w:rsid w:val="00A104FB"/>
    <w:pPr>
      <w:numPr>
        <w:ilvl w:val="3"/>
        <w:numId w:val="3"/>
      </w:numPr>
    </w:pPr>
  </w:style>
  <w:style w:type="paragraph" w:styleId="ListNumber5">
    <w:name w:val="List Number 5"/>
    <w:basedOn w:val="Normal"/>
    <w:rsid w:val="00A104FB"/>
    <w:pPr>
      <w:numPr>
        <w:ilvl w:val="4"/>
        <w:numId w:val="3"/>
      </w:numPr>
    </w:pPr>
  </w:style>
  <w:style w:type="character" w:customStyle="1" w:styleId="FooterChar">
    <w:name w:val="Footer Char"/>
    <w:link w:val="Footer"/>
    <w:rsid w:val="00A104FB"/>
    <w:rPr>
      <w:rFonts w:ascii="Arial" w:hAnsi="Arial" w:cs="Arial"/>
      <w:sz w:val="21"/>
      <w:szCs w:val="24"/>
      <w:lang w:eastAsia="en-US"/>
    </w:rPr>
  </w:style>
  <w:style w:type="numbering" w:customStyle="1" w:styleId="Huisstijl-LijstOpsomming">
    <w:name w:val="Huisstijl-LijstOpsomming"/>
    <w:uiPriority w:val="99"/>
    <w:rsid w:val="00A104FB"/>
    <w:pPr>
      <w:numPr>
        <w:numId w:val="4"/>
      </w:numPr>
    </w:pPr>
  </w:style>
  <w:style w:type="numbering" w:customStyle="1" w:styleId="Huisstijl-LijstNummering">
    <w:name w:val="Huisstijl-LijstNummering"/>
    <w:uiPriority w:val="99"/>
    <w:rsid w:val="00A104FB"/>
    <w:pPr>
      <w:numPr>
        <w:numId w:val="5"/>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11"/>
      </w:numPr>
      <w:spacing w:line="300" w:lineRule="exact"/>
    </w:pPr>
    <w:rPr>
      <w:rFonts w:ascii="Tahoma" w:hAnsi="Tahoma" w:cs="Times New Roman"/>
      <w:sz w:val="20"/>
    </w:rPr>
  </w:style>
  <w:style w:type="paragraph" w:customStyle="1" w:styleId="appkop3">
    <w:name w:val="app kop 3"/>
    <w:basedOn w:val="Normal"/>
    <w:rsid w:val="00A52150"/>
    <w:pPr>
      <w:numPr>
        <w:ilvl w:val="2"/>
        <w:numId w:val="11"/>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uiPriority w:val="99"/>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 w:type="paragraph" w:styleId="NoSpacing">
    <w:name w:val="No Spacing"/>
    <w:uiPriority w:val="1"/>
    <w:qFormat/>
    <w:rsid w:val="00A47D82"/>
    <w:pPr>
      <w:jc w:val="both"/>
    </w:pPr>
    <w:rPr>
      <w:rFonts w:ascii="Arial" w:hAnsi="Arial" w:cs="Arial"/>
      <w:sz w:val="21"/>
      <w:szCs w:val="24"/>
      <w:lang w:val="en-GB" w:eastAsia="en-US"/>
    </w:rPr>
  </w:style>
  <w:style w:type="character" w:customStyle="1" w:styleId="MTEquationSection">
    <w:name w:val="MTEquationSection"/>
    <w:basedOn w:val="DefaultParagraphFont"/>
    <w:rsid w:val="00801832"/>
    <w:rPr>
      <w:vanish/>
      <w:color w:val="FF0000"/>
      <w:lang w:val="en-US"/>
    </w:rPr>
  </w:style>
  <w:style w:type="character" w:styleId="FootnoteReference">
    <w:name w:val="footnote reference"/>
    <w:basedOn w:val="DefaultParagraphFont"/>
    <w:rsid w:val="00BE0D9D"/>
    <w:rPr>
      <w:vertAlign w:val="superscript"/>
    </w:rPr>
  </w:style>
  <w:style w:type="paragraph" w:customStyle="1" w:styleId="Figures">
    <w:name w:val="Figures"/>
    <w:basedOn w:val="Normal"/>
    <w:next w:val="Normal"/>
    <w:rsid w:val="00962612"/>
    <w:pPr>
      <w:spacing w:line="360" w:lineRule="auto"/>
      <w:jc w:val="center"/>
    </w:pPr>
    <w:rPr>
      <w:rFonts w:ascii="Tahoma" w:hAnsi="Tahoma" w:cs="Times New Roman"/>
      <w:sz w:val="20"/>
    </w:rPr>
  </w:style>
  <w:style w:type="paragraph" w:styleId="Revision">
    <w:name w:val="Revision"/>
    <w:hidden/>
    <w:uiPriority w:val="99"/>
    <w:semiHidden/>
    <w:rsid w:val="009F2210"/>
    <w:rPr>
      <w:rFonts w:ascii="Arial" w:hAnsi="Arial" w:cs="Arial"/>
      <w:sz w:val="21"/>
      <w:szCs w:val="24"/>
      <w:lang w:val="en-GB" w:eastAsia="en-US"/>
    </w:rPr>
  </w:style>
  <w:style w:type="character" w:styleId="FollowedHyperlink">
    <w:name w:val="FollowedHyperlink"/>
    <w:basedOn w:val="DefaultParagraphFont"/>
    <w:uiPriority w:val="99"/>
    <w:unhideWhenUsed/>
    <w:rsid w:val="00EA4470"/>
    <w:rPr>
      <w:color w:val="800080"/>
      <w:u w:val="single"/>
    </w:rPr>
  </w:style>
  <w:style w:type="table" w:styleId="Table3Deffects3">
    <w:name w:val="Table 3D effects 3"/>
    <w:basedOn w:val="TableNormal"/>
    <w:rsid w:val="00EA4470"/>
    <w:pPr>
      <w:spacing w:line="255" w:lineRule="atLeast"/>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8">
    <w:name w:val="Table Grid 8"/>
    <w:basedOn w:val="TableNormal"/>
    <w:rsid w:val="00C764A3"/>
    <w:pPr>
      <w:spacing w:line="255" w:lineRule="atLeast"/>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2">
    <w:name w:val="Table List 2"/>
    <w:basedOn w:val="TableNormal"/>
    <w:rsid w:val="00C764A3"/>
    <w:pPr>
      <w:spacing w:line="255" w:lineRule="atLeast"/>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Style1">
    <w:name w:val="Style1"/>
    <w:basedOn w:val="TableNormal"/>
    <w:uiPriority w:val="99"/>
    <w:rsid w:val="00C764A3"/>
    <w:tblPr>
      <w:tblInd w:w="0" w:type="dxa"/>
      <w:tblCellMar>
        <w:top w:w="0" w:type="dxa"/>
        <w:left w:w="108" w:type="dxa"/>
        <w:bottom w:w="0" w:type="dxa"/>
        <w:right w:w="108" w:type="dxa"/>
      </w:tblCellMar>
    </w:tblPr>
  </w:style>
  <w:style w:type="table" w:styleId="MediumList1-Accent1">
    <w:name w:val="Medium List 1 Accent 1"/>
    <w:basedOn w:val="TableNormal"/>
    <w:uiPriority w:val="65"/>
    <w:rsid w:val="00C764A3"/>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PlaceholderText">
    <w:name w:val="Placeholder Text"/>
    <w:basedOn w:val="DefaultParagraphFont"/>
    <w:uiPriority w:val="99"/>
    <w:semiHidden/>
    <w:rsid w:val="00BD177C"/>
    <w:rPr>
      <w:color w:val="808080"/>
    </w:rPr>
  </w:style>
  <w:style w:type="paragraph" w:styleId="TOC4">
    <w:name w:val="toc 4"/>
    <w:basedOn w:val="Normal"/>
    <w:next w:val="Normal"/>
    <w:autoRedefine/>
    <w:uiPriority w:val="39"/>
    <w:rsid w:val="004F3331"/>
    <w:pPr>
      <w:spacing w:after="100"/>
      <w:ind w:left="630"/>
    </w:pPr>
  </w:style>
  <w:style w:type="paragraph" w:styleId="TOC5">
    <w:name w:val="toc 5"/>
    <w:basedOn w:val="Normal"/>
    <w:next w:val="Normal"/>
    <w:autoRedefine/>
    <w:uiPriority w:val="39"/>
    <w:unhideWhenUsed/>
    <w:rsid w:val="004F3331"/>
    <w:pPr>
      <w:spacing w:after="100" w:line="276" w:lineRule="auto"/>
      <w:ind w:left="880"/>
      <w:jc w:val="left"/>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unhideWhenUsed/>
    <w:rsid w:val="004F3331"/>
    <w:pPr>
      <w:spacing w:after="100" w:line="276" w:lineRule="auto"/>
      <w:ind w:left="1760"/>
      <w:jc w:val="left"/>
    </w:pPr>
    <w:rPr>
      <w:rFonts w:asciiTheme="minorHAnsi" w:eastAsiaTheme="minorEastAsia" w:hAnsiTheme="minorHAnsi" w:cstheme="minorBidi"/>
      <w:sz w:val="22"/>
      <w:szCs w:val="22"/>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A104FB"/>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A104FB"/>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A104FB"/>
    <w:pPr>
      <w:numPr>
        <w:ilvl w:val="1"/>
      </w:numPr>
      <w:spacing w:after="0" w:line="255" w:lineRule="exact"/>
      <w:outlineLvl w:val="1"/>
    </w:pPr>
    <w:rPr>
      <w:bCs w:val="0"/>
      <w:iCs/>
      <w:sz w:val="21"/>
      <w:szCs w:val="28"/>
    </w:rPr>
  </w:style>
  <w:style w:type="paragraph" w:styleId="Heading3">
    <w:name w:val="heading 3"/>
    <w:basedOn w:val="Heading2"/>
    <w:next w:val="Normal"/>
    <w:qFormat/>
    <w:rsid w:val="00A104FB"/>
    <w:pPr>
      <w:numPr>
        <w:ilvl w:val="2"/>
      </w:numPr>
      <w:outlineLvl w:val="2"/>
    </w:pPr>
    <w:rPr>
      <w:b w:val="0"/>
      <w:bCs/>
      <w:szCs w:val="26"/>
    </w:rPr>
  </w:style>
  <w:style w:type="paragraph" w:styleId="Heading4">
    <w:name w:val="heading 4"/>
    <w:basedOn w:val="Heading3"/>
    <w:next w:val="Normal"/>
    <w:qFormat/>
    <w:rsid w:val="00A104FB"/>
    <w:pPr>
      <w:numPr>
        <w:ilvl w:val="3"/>
      </w:numPr>
      <w:outlineLvl w:val="3"/>
    </w:pPr>
    <w:rPr>
      <w:bCs w:val="0"/>
      <w:i/>
      <w:szCs w:val="28"/>
    </w:rPr>
  </w:style>
  <w:style w:type="paragraph" w:styleId="Heading5">
    <w:name w:val="heading 5"/>
    <w:basedOn w:val="Heading4"/>
    <w:next w:val="Normal"/>
    <w:qFormat/>
    <w:rsid w:val="00A104FB"/>
    <w:pPr>
      <w:numPr>
        <w:ilvl w:val="4"/>
      </w:numPr>
      <w:outlineLvl w:val="4"/>
    </w:pPr>
    <w:rPr>
      <w:bCs/>
      <w:iCs w:val="0"/>
      <w:szCs w:val="26"/>
    </w:rPr>
  </w:style>
  <w:style w:type="paragraph" w:styleId="Heading6">
    <w:name w:val="heading 6"/>
    <w:basedOn w:val="Heading1"/>
    <w:next w:val="Normal"/>
    <w:qFormat/>
    <w:rsid w:val="00A104FB"/>
    <w:pPr>
      <w:numPr>
        <w:ilvl w:val="5"/>
      </w:numPr>
      <w:outlineLvl w:val="5"/>
    </w:pPr>
    <w:rPr>
      <w:bCs w:val="0"/>
      <w:szCs w:val="22"/>
    </w:rPr>
  </w:style>
  <w:style w:type="paragraph" w:styleId="Heading7">
    <w:name w:val="heading 7"/>
    <w:basedOn w:val="Heading2"/>
    <w:next w:val="Normal"/>
    <w:qFormat/>
    <w:rsid w:val="00A104FB"/>
    <w:pPr>
      <w:numPr>
        <w:ilvl w:val="6"/>
      </w:numPr>
      <w:outlineLvl w:val="6"/>
    </w:pPr>
  </w:style>
  <w:style w:type="paragraph" w:styleId="Heading8">
    <w:name w:val="heading 8"/>
    <w:basedOn w:val="Heading3"/>
    <w:next w:val="Normal"/>
    <w:qFormat/>
    <w:rsid w:val="00A104FB"/>
    <w:pPr>
      <w:numPr>
        <w:ilvl w:val="7"/>
      </w:numPr>
      <w:outlineLvl w:val="7"/>
    </w:pPr>
    <w:rPr>
      <w:iCs w:val="0"/>
    </w:rPr>
  </w:style>
  <w:style w:type="paragraph" w:styleId="Heading9">
    <w:name w:val="heading 9"/>
    <w:basedOn w:val="Heading4"/>
    <w:next w:val="Normal"/>
    <w:qFormat/>
    <w:rsid w:val="00A104FB"/>
    <w:pPr>
      <w:numPr>
        <w:ilvl w:val="8"/>
      </w:numPr>
      <w:outlineLvl w:val="8"/>
    </w:pPr>
    <w:rPr>
      <w:szCs w:val="22"/>
    </w:rPr>
  </w:style>
  <w:style w:type="character" w:default="1" w:styleId="DefaultParagraphFont">
    <w:name w:val="Default Paragraph Font"/>
    <w:uiPriority w:val="1"/>
    <w:semiHidden/>
    <w:unhideWhenUsed/>
    <w:rsid w:val="00A104F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104FB"/>
  </w:style>
  <w:style w:type="paragraph" w:styleId="Header">
    <w:name w:val="header"/>
    <w:basedOn w:val="Normal"/>
    <w:rsid w:val="00A104FB"/>
    <w:pPr>
      <w:tabs>
        <w:tab w:val="center" w:pos="4153"/>
        <w:tab w:val="right" w:pos="8306"/>
      </w:tabs>
    </w:pPr>
  </w:style>
  <w:style w:type="paragraph" w:styleId="Footer">
    <w:name w:val="footer"/>
    <w:basedOn w:val="Normal"/>
    <w:link w:val="FooterChar"/>
    <w:rsid w:val="00A104FB"/>
    <w:pPr>
      <w:tabs>
        <w:tab w:val="center" w:pos="4153"/>
        <w:tab w:val="right" w:pos="8306"/>
      </w:tabs>
    </w:pPr>
  </w:style>
  <w:style w:type="paragraph" w:customStyle="1" w:styleId="Huisstijl-Sjabloonnaam">
    <w:name w:val="Huisstijl-Sjabloonnaam"/>
    <w:basedOn w:val="Huisstijl-Naw"/>
    <w:rsid w:val="00A104FB"/>
    <w:pPr>
      <w:spacing w:before="255" w:after="255" w:line="255" w:lineRule="exact"/>
      <w:jc w:val="left"/>
    </w:pPr>
    <w:rPr>
      <w:b/>
      <w:sz w:val="36"/>
    </w:rPr>
  </w:style>
  <w:style w:type="paragraph" w:customStyle="1" w:styleId="Huisstijl-Adres">
    <w:name w:val="Huisstijl-Adres"/>
    <w:basedOn w:val="Huisstijl-Naw"/>
    <w:rsid w:val="00A104FB"/>
  </w:style>
  <w:style w:type="paragraph" w:styleId="ListBullet">
    <w:name w:val="List Bullet"/>
    <w:basedOn w:val="Normal"/>
    <w:rsid w:val="00A104FB"/>
    <w:pPr>
      <w:numPr>
        <w:numId w:val="4"/>
      </w:numPr>
    </w:pPr>
  </w:style>
  <w:style w:type="paragraph" w:customStyle="1" w:styleId="Huisstijl-Naw">
    <w:name w:val="Huisstijl-Naw"/>
    <w:basedOn w:val="Normal"/>
    <w:rsid w:val="00A104FB"/>
    <w:rPr>
      <w:noProof/>
    </w:rPr>
  </w:style>
  <w:style w:type="paragraph" w:customStyle="1" w:styleId="Huisstijl-Kopje">
    <w:name w:val="Huisstijl-Kopje"/>
    <w:basedOn w:val="Huisstijl-Naw"/>
    <w:rsid w:val="00A104FB"/>
    <w:rPr>
      <w:b/>
      <w:sz w:val="17"/>
    </w:rPr>
  </w:style>
  <w:style w:type="paragraph" w:customStyle="1" w:styleId="Huisstijl-Gegeven">
    <w:name w:val="Huisstijl-Gegeven"/>
    <w:basedOn w:val="Huisstijl-Naw"/>
    <w:rsid w:val="00A104FB"/>
    <w:pPr>
      <w:jc w:val="left"/>
    </w:pPr>
  </w:style>
  <w:style w:type="paragraph" w:styleId="ListBullet2">
    <w:name w:val="List Bullet 2"/>
    <w:basedOn w:val="ListBullet"/>
    <w:rsid w:val="00A104FB"/>
    <w:pPr>
      <w:numPr>
        <w:ilvl w:val="1"/>
      </w:numPr>
    </w:pPr>
  </w:style>
  <w:style w:type="paragraph" w:customStyle="1" w:styleId="Huisstijl-Voettekst">
    <w:name w:val="Huisstijl-Voettekst"/>
    <w:basedOn w:val="Huisstijl-Naw"/>
    <w:rsid w:val="00A104FB"/>
    <w:rPr>
      <w:sz w:val="17"/>
    </w:rPr>
  </w:style>
  <w:style w:type="paragraph" w:customStyle="1" w:styleId="Kop1zondernummer">
    <w:name w:val="Kop 1 zonder nummer"/>
    <w:basedOn w:val="Heading1"/>
    <w:next w:val="Normal"/>
    <w:rsid w:val="00A104FB"/>
    <w:pPr>
      <w:numPr>
        <w:numId w:val="0"/>
      </w:numPr>
    </w:pPr>
  </w:style>
  <w:style w:type="paragraph" w:customStyle="1" w:styleId="Kop2zondernummer">
    <w:name w:val="Kop 2 zonder nummer"/>
    <w:basedOn w:val="Heading2"/>
    <w:next w:val="Normal"/>
    <w:rsid w:val="00A104FB"/>
    <w:pPr>
      <w:numPr>
        <w:ilvl w:val="0"/>
        <w:numId w:val="0"/>
      </w:numPr>
    </w:pPr>
  </w:style>
  <w:style w:type="paragraph" w:customStyle="1" w:styleId="Kop3zondernummer">
    <w:name w:val="Kop 3 zonder nummer"/>
    <w:basedOn w:val="Heading3"/>
    <w:next w:val="Normal"/>
    <w:rsid w:val="00A104FB"/>
    <w:pPr>
      <w:numPr>
        <w:ilvl w:val="0"/>
        <w:numId w:val="0"/>
      </w:numPr>
    </w:pPr>
  </w:style>
  <w:style w:type="paragraph" w:customStyle="1" w:styleId="Huisstijl-Titel">
    <w:name w:val="Huisstijl-Titel"/>
    <w:basedOn w:val="Huisstijl-Naw"/>
    <w:rsid w:val="00A104FB"/>
    <w:pPr>
      <w:spacing w:line="510" w:lineRule="atLeast"/>
      <w:jc w:val="left"/>
    </w:pPr>
    <w:rPr>
      <w:b/>
      <w:sz w:val="36"/>
    </w:rPr>
  </w:style>
  <w:style w:type="paragraph" w:customStyle="1" w:styleId="Kop4zondernummer">
    <w:name w:val="Kop 4 zonder nummer"/>
    <w:basedOn w:val="Heading4"/>
    <w:next w:val="Normal"/>
    <w:rsid w:val="00A104FB"/>
    <w:pPr>
      <w:numPr>
        <w:ilvl w:val="0"/>
        <w:numId w:val="0"/>
      </w:numPr>
    </w:pPr>
  </w:style>
  <w:style w:type="paragraph" w:styleId="TOC1">
    <w:name w:val="toc 1"/>
    <w:basedOn w:val="Normal"/>
    <w:next w:val="Normal"/>
    <w:uiPriority w:val="39"/>
    <w:rsid w:val="00A104FB"/>
    <w:pPr>
      <w:tabs>
        <w:tab w:val="right" w:pos="8419"/>
      </w:tabs>
      <w:spacing w:before="255"/>
      <w:ind w:hanging="255"/>
      <w:jc w:val="left"/>
    </w:pPr>
    <w:rPr>
      <w:b/>
    </w:rPr>
  </w:style>
  <w:style w:type="paragraph" w:styleId="TOC2">
    <w:name w:val="toc 2"/>
    <w:basedOn w:val="Normal"/>
    <w:next w:val="Normal"/>
    <w:uiPriority w:val="39"/>
    <w:rsid w:val="00A104FB"/>
    <w:pPr>
      <w:tabs>
        <w:tab w:val="right" w:pos="8419"/>
      </w:tabs>
      <w:ind w:left="510" w:hanging="510"/>
      <w:jc w:val="left"/>
    </w:pPr>
  </w:style>
  <w:style w:type="paragraph" w:styleId="TOC3">
    <w:name w:val="toc 3"/>
    <w:basedOn w:val="Normal"/>
    <w:next w:val="Normal"/>
    <w:uiPriority w:val="39"/>
    <w:rsid w:val="00A104FB"/>
    <w:pPr>
      <w:tabs>
        <w:tab w:val="right" w:pos="8419"/>
      </w:tabs>
      <w:ind w:left="1276" w:hanging="765"/>
      <w:jc w:val="left"/>
    </w:pPr>
  </w:style>
  <w:style w:type="paragraph" w:customStyle="1" w:styleId="Huisstijl-Koptekst">
    <w:name w:val="Huisstijl-Koptekst"/>
    <w:basedOn w:val="Huisstijl-Naw"/>
    <w:rsid w:val="00A104FB"/>
    <w:rPr>
      <w:i/>
      <w:sz w:val="17"/>
    </w:rPr>
  </w:style>
  <w:style w:type="paragraph" w:customStyle="1" w:styleId="Huisstijl-Pagina">
    <w:name w:val="Huisstijl-Pagina"/>
    <w:basedOn w:val="Huisstijl-Gegeven"/>
    <w:rsid w:val="00A104FB"/>
    <w:pPr>
      <w:jc w:val="right"/>
    </w:pPr>
    <w:rPr>
      <w:sz w:val="17"/>
    </w:rPr>
  </w:style>
  <w:style w:type="character" w:styleId="PageNumber">
    <w:name w:val="page number"/>
    <w:basedOn w:val="DefaultParagraphFont"/>
    <w:rsid w:val="00A104FB"/>
  </w:style>
  <w:style w:type="paragraph" w:customStyle="1" w:styleId="Huisstijl-Subtitel">
    <w:name w:val="Huisstijl-Subtitel"/>
    <w:basedOn w:val="Huisstijl-Naw"/>
    <w:rsid w:val="00A104FB"/>
    <w:pPr>
      <w:jc w:val="left"/>
    </w:pPr>
    <w:rPr>
      <w:b/>
    </w:rPr>
  </w:style>
  <w:style w:type="table" w:customStyle="1" w:styleId="dTable">
    <w:name w:val="d_Table"/>
    <w:basedOn w:val="TableGrid"/>
    <w:rsid w:val="00A104FB"/>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A104FB"/>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uiPriority w:val="39"/>
    <w:rsid w:val="00A104FB"/>
    <w:pPr>
      <w:tabs>
        <w:tab w:val="right" w:pos="8419"/>
      </w:tabs>
      <w:spacing w:before="255"/>
      <w:ind w:hanging="255"/>
      <w:jc w:val="left"/>
    </w:pPr>
    <w:rPr>
      <w:b/>
    </w:rPr>
  </w:style>
  <w:style w:type="paragraph" w:styleId="TOC7">
    <w:name w:val="toc 7"/>
    <w:basedOn w:val="Normal"/>
    <w:next w:val="Normal"/>
    <w:uiPriority w:val="39"/>
    <w:rsid w:val="00A104FB"/>
    <w:pPr>
      <w:tabs>
        <w:tab w:val="right" w:pos="8419"/>
      </w:tabs>
      <w:ind w:left="510" w:hanging="510"/>
      <w:jc w:val="left"/>
    </w:pPr>
  </w:style>
  <w:style w:type="paragraph" w:styleId="TOC8">
    <w:name w:val="toc 8"/>
    <w:basedOn w:val="Normal"/>
    <w:next w:val="Normal"/>
    <w:uiPriority w:val="39"/>
    <w:rsid w:val="00A104FB"/>
    <w:pPr>
      <w:tabs>
        <w:tab w:val="right" w:pos="8419"/>
      </w:tabs>
      <w:ind w:left="1276" w:hanging="765"/>
      <w:jc w:val="left"/>
    </w:pPr>
  </w:style>
  <w:style w:type="paragraph" w:styleId="Caption">
    <w:name w:val="caption"/>
    <w:basedOn w:val="Normal"/>
    <w:next w:val="Normal"/>
    <w:qFormat/>
    <w:rsid w:val="00A104FB"/>
    <w:pPr>
      <w:tabs>
        <w:tab w:val="left" w:pos="907"/>
      </w:tabs>
      <w:ind w:left="567" w:hanging="567"/>
      <w:jc w:val="left"/>
    </w:pPr>
    <w:rPr>
      <w:bCs/>
      <w:i/>
      <w:sz w:val="17"/>
      <w:szCs w:val="20"/>
    </w:rPr>
  </w:style>
  <w:style w:type="paragraph" w:styleId="FootnoteText">
    <w:name w:val="footnote text"/>
    <w:basedOn w:val="Normal"/>
    <w:next w:val="FootnoteTextnormal"/>
    <w:rsid w:val="00A104FB"/>
    <w:pPr>
      <w:ind w:hanging="340"/>
      <w:jc w:val="left"/>
    </w:pPr>
    <w:rPr>
      <w:i/>
      <w:sz w:val="17"/>
      <w:szCs w:val="20"/>
    </w:rPr>
  </w:style>
  <w:style w:type="paragraph" w:customStyle="1" w:styleId="HeadNoTOC">
    <w:name w:val="HeadNoTOC"/>
    <w:basedOn w:val="Normal"/>
    <w:next w:val="Normal"/>
    <w:rsid w:val="00A104FB"/>
    <w:pPr>
      <w:spacing w:before="255" w:after="510"/>
      <w:jc w:val="left"/>
    </w:pPr>
    <w:rPr>
      <w:b/>
      <w:sz w:val="30"/>
    </w:rPr>
  </w:style>
  <w:style w:type="paragraph" w:customStyle="1" w:styleId="ListofReferences">
    <w:name w:val="List of References"/>
    <w:basedOn w:val="Normal"/>
    <w:next w:val="Normal"/>
    <w:rsid w:val="00A104FB"/>
    <w:pPr>
      <w:spacing w:after="255"/>
      <w:ind w:left="765" w:hanging="765"/>
    </w:pPr>
  </w:style>
  <w:style w:type="paragraph" w:customStyle="1" w:styleId="Heading10">
    <w:name w:val="Heading 10"/>
    <w:basedOn w:val="Heading6"/>
    <w:next w:val="Normal"/>
    <w:rsid w:val="00A104FB"/>
    <w:pPr>
      <w:numPr>
        <w:ilvl w:val="0"/>
        <w:numId w:val="0"/>
      </w:numPr>
    </w:pPr>
  </w:style>
  <w:style w:type="paragraph" w:customStyle="1" w:styleId="FootnoteTextnormal">
    <w:name w:val="Footnote Text normal"/>
    <w:basedOn w:val="FootnoteText"/>
    <w:rsid w:val="00A104FB"/>
    <w:pPr>
      <w:ind w:firstLine="0"/>
    </w:pPr>
  </w:style>
  <w:style w:type="paragraph" w:styleId="ListBullet3">
    <w:name w:val="List Bullet 3"/>
    <w:basedOn w:val="ListNumber2"/>
    <w:rsid w:val="00A104FB"/>
    <w:pPr>
      <w:numPr>
        <w:ilvl w:val="2"/>
        <w:numId w:val="4"/>
      </w:numPr>
    </w:pPr>
  </w:style>
  <w:style w:type="paragraph" w:styleId="ListBullet4">
    <w:name w:val="List Bullet 4"/>
    <w:basedOn w:val="Normal"/>
    <w:rsid w:val="00A104FB"/>
    <w:pPr>
      <w:numPr>
        <w:ilvl w:val="3"/>
        <w:numId w:val="2"/>
      </w:numPr>
    </w:pPr>
  </w:style>
  <w:style w:type="paragraph" w:styleId="ListBullet5">
    <w:name w:val="List Bullet 5"/>
    <w:basedOn w:val="Normal"/>
    <w:rsid w:val="00A104FB"/>
    <w:pPr>
      <w:numPr>
        <w:ilvl w:val="4"/>
        <w:numId w:val="2"/>
      </w:numPr>
    </w:pPr>
  </w:style>
  <w:style w:type="paragraph" w:customStyle="1" w:styleId="dTableBodytext">
    <w:name w:val="d_Table_Body_text"/>
    <w:basedOn w:val="BodyText"/>
    <w:next w:val="BodyText"/>
    <w:rsid w:val="00A104FB"/>
    <w:pPr>
      <w:spacing w:after="0"/>
      <w:jc w:val="left"/>
    </w:pPr>
    <w:rPr>
      <w:sz w:val="18"/>
    </w:rPr>
  </w:style>
  <w:style w:type="paragraph" w:styleId="ListNumber2">
    <w:name w:val="List Number 2"/>
    <w:basedOn w:val="Normal"/>
    <w:rsid w:val="00A104FB"/>
    <w:pPr>
      <w:numPr>
        <w:ilvl w:val="1"/>
        <w:numId w:val="5"/>
      </w:numPr>
    </w:pPr>
  </w:style>
  <w:style w:type="paragraph" w:styleId="TableofFigures">
    <w:name w:val="table of figures"/>
    <w:basedOn w:val="Normal"/>
    <w:next w:val="Normal"/>
    <w:rsid w:val="00A104FB"/>
    <w:pPr>
      <w:spacing w:after="120"/>
      <w:ind w:left="1276" w:hanging="1276"/>
    </w:pPr>
  </w:style>
  <w:style w:type="paragraph" w:styleId="BodyText">
    <w:name w:val="Body Text"/>
    <w:aliases w:val="Body Textn,Body Text Char1 Char"/>
    <w:basedOn w:val="Normal"/>
    <w:link w:val="BodyTextChar"/>
    <w:rsid w:val="00A104FB"/>
    <w:pPr>
      <w:spacing w:after="120"/>
    </w:pPr>
  </w:style>
  <w:style w:type="paragraph" w:styleId="ListNumber">
    <w:name w:val="List Number"/>
    <w:basedOn w:val="Normal"/>
    <w:rsid w:val="00A104FB"/>
    <w:pPr>
      <w:numPr>
        <w:numId w:val="5"/>
      </w:numPr>
    </w:pPr>
  </w:style>
  <w:style w:type="paragraph" w:styleId="ListNumber3">
    <w:name w:val="List Number 3"/>
    <w:basedOn w:val="Normal"/>
    <w:rsid w:val="00A104FB"/>
    <w:pPr>
      <w:numPr>
        <w:ilvl w:val="2"/>
        <w:numId w:val="5"/>
      </w:numPr>
    </w:pPr>
  </w:style>
  <w:style w:type="paragraph" w:styleId="ListNumber4">
    <w:name w:val="List Number 4"/>
    <w:basedOn w:val="Normal"/>
    <w:rsid w:val="00A104FB"/>
    <w:pPr>
      <w:numPr>
        <w:ilvl w:val="3"/>
        <w:numId w:val="3"/>
      </w:numPr>
    </w:pPr>
  </w:style>
  <w:style w:type="paragraph" w:styleId="ListNumber5">
    <w:name w:val="List Number 5"/>
    <w:basedOn w:val="Normal"/>
    <w:rsid w:val="00A104FB"/>
    <w:pPr>
      <w:numPr>
        <w:ilvl w:val="4"/>
        <w:numId w:val="3"/>
      </w:numPr>
    </w:pPr>
  </w:style>
  <w:style w:type="character" w:customStyle="1" w:styleId="FooterChar">
    <w:name w:val="Footer Char"/>
    <w:link w:val="Footer"/>
    <w:rsid w:val="00A104FB"/>
    <w:rPr>
      <w:rFonts w:ascii="Arial" w:hAnsi="Arial" w:cs="Arial"/>
      <w:sz w:val="21"/>
      <w:szCs w:val="24"/>
      <w:lang w:eastAsia="en-US"/>
    </w:rPr>
  </w:style>
  <w:style w:type="numbering" w:customStyle="1" w:styleId="Huisstijl-LijstOpsomming">
    <w:name w:val="Huisstijl-LijstOpsomming"/>
    <w:uiPriority w:val="99"/>
    <w:rsid w:val="00A104FB"/>
    <w:pPr>
      <w:numPr>
        <w:numId w:val="4"/>
      </w:numPr>
    </w:pPr>
  </w:style>
  <w:style w:type="numbering" w:customStyle="1" w:styleId="Huisstijl-LijstNummering">
    <w:name w:val="Huisstijl-LijstNummering"/>
    <w:uiPriority w:val="99"/>
    <w:rsid w:val="00A104FB"/>
    <w:pPr>
      <w:numPr>
        <w:numId w:val="5"/>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11"/>
      </w:numPr>
      <w:spacing w:line="300" w:lineRule="exact"/>
    </w:pPr>
    <w:rPr>
      <w:rFonts w:ascii="Tahoma" w:hAnsi="Tahoma" w:cs="Times New Roman"/>
      <w:sz w:val="20"/>
    </w:rPr>
  </w:style>
  <w:style w:type="paragraph" w:customStyle="1" w:styleId="appkop3">
    <w:name w:val="app kop 3"/>
    <w:basedOn w:val="Normal"/>
    <w:rsid w:val="00A52150"/>
    <w:pPr>
      <w:numPr>
        <w:ilvl w:val="2"/>
        <w:numId w:val="11"/>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uiPriority w:val="99"/>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 w:type="paragraph" w:styleId="NoSpacing">
    <w:name w:val="No Spacing"/>
    <w:uiPriority w:val="1"/>
    <w:qFormat/>
    <w:rsid w:val="00A47D82"/>
    <w:pPr>
      <w:jc w:val="both"/>
    </w:pPr>
    <w:rPr>
      <w:rFonts w:ascii="Arial" w:hAnsi="Arial" w:cs="Arial"/>
      <w:sz w:val="21"/>
      <w:szCs w:val="24"/>
      <w:lang w:val="en-GB" w:eastAsia="en-US"/>
    </w:rPr>
  </w:style>
  <w:style w:type="character" w:customStyle="1" w:styleId="MTEquationSection">
    <w:name w:val="MTEquationSection"/>
    <w:basedOn w:val="DefaultParagraphFont"/>
    <w:rsid w:val="00801832"/>
    <w:rPr>
      <w:vanish/>
      <w:color w:val="FF0000"/>
      <w:lang w:val="en-US"/>
    </w:rPr>
  </w:style>
  <w:style w:type="character" w:styleId="FootnoteReference">
    <w:name w:val="footnote reference"/>
    <w:basedOn w:val="DefaultParagraphFont"/>
    <w:rsid w:val="00BE0D9D"/>
    <w:rPr>
      <w:vertAlign w:val="superscript"/>
    </w:rPr>
  </w:style>
  <w:style w:type="paragraph" w:customStyle="1" w:styleId="Figures">
    <w:name w:val="Figures"/>
    <w:basedOn w:val="Normal"/>
    <w:next w:val="Normal"/>
    <w:rsid w:val="00962612"/>
    <w:pPr>
      <w:spacing w:line="360" w:lineRule="auto"/>
      <w:jc w:val="center"/>
    </w:pPr>
    <w:rPr>
      <w:rFonts w:ascii="Tahoma" w:hAnsi="Tahoma" w:cs="Times New Roman"/>
      <w:sz w:val="20"/>
    </w:rPr>
  </w:style>
  <w:style w:type="paragraph" w:styleId="Revision">
    <w:name w:val="Revision"/>
    <w:hidden/>
    <w:uiPriority w:val="99"/>
    <w:semiHidden/>
    <w:rsid w:val="009F2210"/>
    <w:rPr>
      <w:rFonts w:ascii="Arial" w:hAnsi="Arial" w:cs="Arial"/>
      <w:sz w:val="21"/>
      <w:szCs w:val="24"/>
      <w:lang w:val="en-GB" w:eastAsia="en-US"/>
    </w:rPr>
  </w:style>
  <w:style w:type="character" w:styleId="FollowedHyperlink">
    <w:name w:val="FollowedHyperlink"/>
    <w:basedOn w:val="DefaultParagraphFont"/>
    <w:uiPriority w:val="99"/>
    <w:unhideWhenUsed/>
    <w:rsid w:val="00EA4470"/>
    <w:rPr>
      <w:color w:val="800080"/>
      <w:u w:val="single"/>
    </w:rPr>
  </w:style>
  <w:style w:type="table" w:styleId="Table3Deffects3">
    <w:name w:val="Table 3D effects 3"/>
    <w:basedOn w:val="TableNormal"/>
    <w:rsid w:val="00EA4470"/>
    <w:pPr>
      <w:spacing w:line="255" w:lineRule="atLeast"/>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8">
    <w:name w:val="Table Grid 8"/>
    <w:basedOn w:val="TableNormal"/>
    <w:rsid w:val="00C764A3"/>
    <w:pPr>
      <w:spacing w:line="255" w:lineRule="atLeast"/>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2">
    <w:name w:val="Table List 2"/>
    <w:basedOn w:val="TableNormal"/>
    <w:rsid w:val="00C764A3"/>
    <w:pPr>
      <w:spacing w:line="255" w:lineRule="atLeast"/>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Style1">
    <w:name w:val="Style1"/>
    <w:basedOn w:val="TableNormal"/>
    <w:uiPriority w:val="99"/>
    <w:rsid w:val="00C764A3"/>
    <w:tblPr>
      <w:tblInd w:w="0" w:type="dxa"/>
      <w:tblCellMar>
        <w:top w:w="0" w:type="dxa"/>
        <w:left w:w="108" w:type="dxa"/>
        <w:bottom w:w="0" w:type="dxa"/>
        <w:right w:w="108" w:type="dxa"/>
      </w:tblCellMar>
    </w:tblPr>
  </w:style>
  <w:style w:type="table" w:styleId="MediumList1-Accent1">
    <w:name w:val="Medium List 1 Accent 1"/>
    <w:basedOn w:val="TableNormal"/>
    <w:uiPriority w:val="65"/>
    <w:rsid w:val="00C764A3"/>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PlaceholderText">
    <w:name w:val="Placeholder Text"/>
    <w:basedOn w:val="DefaultParagraphFont"/>
    <w:uiPriority w:val="99"/>
    <w:semiHidden/>
    <w:rsid w:val="00BD177C"/>
    <w:rPr>
      <w:color w:val="808080"/>
    </w:rPr>
  </w:style>
  <w:style w:type="paragraph" w:styleId="TOC4">
    <w:name w:val="toc 4"/>
    <w:basedOn w:val="Normal"/>
    <w:next w:val="Normal"/>
    <w:autoRedefine/>
    <w:uiPriority w:val="39"/>
    <w:rsid w:val="004F3331"/>
    <w:pPr>
      <w:spacing w:after="100"/>
      <w:ind w:left="630"/>
    </w:pPr>
  </w:style>
  <w:style w:type="paragraph" w:styleId="TOC5">
    <w:name w:val="toc 5"/>
    <w:basedOn w:val="Normal"/>
    <w:next w:val="Normal"/>
    <w:autoRedefine/>
    <w:uiPriority w:val="39"/>
    <w:unhideWhenUsed/>
    <w:rsid w:val="004F3331"/>
    <w:pPr>
      <w:spacing w:after="100" w:line="276" w:lineRule="auto"/>
      <w:ind w:left="880"/>
      <w:jc w:val="left"/>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unhideWhenUsed/>
    <w:rsid w:val="004F3331"/>
    <w:pPr>
      <w:spacing w:after="100" w:line="276" w:lineRule="auto"/>
      <w:ind w:left="1760"/>
      <w:jc w:val="left"/>
    </w:pPr>
    <w:rPr>
      <w:rFonts w:asciiTheme="minorHAnsi" w:eastAsiaTheme="minorEastAsia" w:hAnsiTheme="minorHAnsi" w:cstheme="minorBidi"/>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751445">
      <w:bodyDiv w:val="1"/>
      <w:marLeft w:val="0"/>
      <w:marRight w:val="0"/>
      <w:marTop w:val="0"/>
      <w:marBottom w:val="0"/>
      <w:divBdr>
        <w:top w:val="none" w:sz="0" w:space="0" w:color="auto"/>
        <w:left w:val="none" w:sz="0" w:space="0" w:color="auto"/>
        <w:bottom w:val="none" w:sz="0" w:space="0" w:color="auto"/>
        <w:right w:val="none" w:sz="0" w:space="0" w:color="auto"/>
      </w:divBdr>
    </w:div>
    <w:div w:id="270936006">
      <w:bodyDiv w:val="1"/>
      <w:marLeft w:val="0"/>
      <w:marRight w:val="0"/>
      <w:marTop w:val="0"/>
      <w:marBottom w:val="0"/>
      <w:divBdr>
        <w:top w:val="none" w:sz="0" w:space="0" w:color="auto"/>
        <w:left w:val="none" w:sz="0" w:space="0" w:color="auto"/>
        <w:bottom w:val="none" w:sz="0" w:space="0" w:color="auto"/>
        <w:right w:val="none" w:sz="0" w:space="0" w:color="auto"/>
      </w:divBdr>
    </w:div>
    <w:div w:id="295990909">
      <w:bodyDiv w:val="1"/>
      <w:marLeft w:val="0"/>
      <w:marRight w:val="0"/>
      <w:marTop w:val="0"/>
      <w:marBottom w:val="0"/>
      <w:divBdr>
        <w:top w:val="none" w:sz="0" w:space="0" w:color="auto"/>
        <w:left w:val="none" w:sz="0" w:space="0" w:color="auto"/>
        <w:bottom w:val="none" w:sz="0" w:space="0" w:color="auto"/>
        <w:right w:val="none" w:sz="0" w:space="0" w:color="auto"/>
      </w:divBdr>
    </w:div>
    <w:div w:id="351688724">
      <w:bodyDiv w:val="1"/>
      <w:marLeft w:val="0"/>
      <w:marRight w:val="0"/>
      <w:marTop w:val="0"/>
      <w:marBottom w:val="0"/>
      <w:divBdr>
        <w:top w:val="none" w:sz="0" w:space="0" w:color="auto"/>
        <w:left w:val="none" w:sz="0" w:space="0" w:color="auto"/>
        <w:bottom w:val="none" w:sz="0" w:space="0" w:color="auto"/>
        <w:right w:val="none" w:sz="0" w:space="0" w:color="auto"/>
      </w:divBdr>
    </w:div>
    <w:div w:id="492917652">
      <w:bodyDiv w:val="1"/>
      <w:marLeft w:val="0"/>
      <w:marRight w:val="0"/>
      <w:marTop w:val="0"/>
      <w:marBottom w:val="0"/>
      <w:divBdr>
        <w:top w:val="none" w:sz="0" w:space="0" w:color="auto"/>
        <w:left w:val="none" w:sz="0" w:space="0" w:color="auto"/>
        <w:bottom w:val="none" w:sz="0" w:space="0" w:color="auto"/>
        <w:right w:val="none" w:sz="0" w:space="0" w:color="auto"/>
      </w:divBdr>
    </w:div>
    <w:div w:id="509955206">
      <w:bodyDiv w:val="1"/>
      <w:marLeft w:val="0"/>
      <w:marRight w:val="0"/>
      <w:marTop w:val="0"/>
      <w:marBottom w:val="0"/>
      <w:divBdr>
        <w:top w:val="none" w:sz="0" w:space="0" w:color="auto"/>
        <w:left w:val="none" w:sz="0" w:space="0" w:color="auto"/>
        <w:bottom w:val="none" w:sz="0" w:space="0" w:color="auto"/>
        <w:right w:val="none" w:sz="0" w:space="0" w:color="auto"/>
      </w:divBdr>
    </w:div>
    <w:div w:id="552353812">
      <w:bodyDiv w:val="1"/>
      <w:marLeft w:val="0"/>
      <w:marRight w:val="0"/>
      <w:marTop w:val="0"/>
      <w:marBottom w:val="0"/>
      <w:divBdr>
        <w:top w:val="none" w:sz="0" w:space="0" w:color="auto"/>
        <w:left w:val="none" w:sz="0" w:space="0" w:color="auto"/>
        <w:bottom w:val="none" w:sz="0" w:space="0" w:color="auto"/>
        <w:right w:val="none" w:sz="0" w:space="0" w:color="auto"/>
      </w:divBdr>
    </w:div>
    <w:div w:id="642735315">
      <w:bodyDiv w:val="1"/>
      <w:marLeft w:val="0"/>
      <w:marRight w:val="0"/>
      <w:marTop w:val="0"/>
      <w:marBottom w:val="0"/>
      <w:divBdr>
        <w:top w:val="none" w:sz="0" w:space="0" w:color="auto"/>
        <w:left w:val="none" w:sz="0" w:space="0" w:color="auto"/>
        <w:bottom w:val="none" w:sz="0" w:space="0" w:color="auto"/>
        <w:right w:val="none" w:sz="0" w:space="0" w:color="auto"/>
      </w:divBdr>
    </w:div>
    <w:div w:id="653727597">
      <w:bodyDiv w:val="1"/>
      <w:marLeft w:val="0"/>
      <w:marRight w:val="0"/>
      <w:marTop w:val="0"/>
      <w:marBottom w:val="0"/>
      <w:divBdr>
        <w:top w:val="none" w:sz="0" w:space="0" w:color="auto"/>
        <w:left w:val="none" w:sz="0" w:space="0" w:color="auto"/>
        <w:bottom w:val="none" w:sz="0" w:space="0" w:color="auto"/>
        <w:right w:val="none" w:sz="0" w:space="0" w:color="auto"/>
      </w:divBdr>
    </w:div>
    <w:div w:id="784009199">
      <w:bodyDiv w:val="1"/>
      <w:marLeft w:val="0"/>
      <w:marRight w:val="0"/>
      <w:marTop w:val="0"/>
      <w:marBottom w:val="0"/>
      <w:divBdr>
        <w:top w:val="none" w:sz="0" w:space="0" w:color="auto"/>
        <w:left w:val="none" w:sz="0" w:space="0" w:color="auto"/>
        <w:bottom w:val="none" w:sz="0" w:space="0" w:color="auto"/>
        <w:right w:val="none" w:sz="0" w:space="0" w:color="auto"/>
      </w:divBdr>
    </w:div>
    <w:div w:id="886723493">
      <w:bodyDiv w:val="1"/>
      <w:marLeft w:val="0"/>
      <w:marRight w:val="0"/>
      <w:marTop w:val="0"/>
      <w:marBottom w:val="0"/>
      <w:divBdr>
        <w:top w:val="none" w:sz="0" w:space="0" w:color="auto"/>
        <w:left w:val="none" w:sz="0" w:space="0" w:color="auto"/>
        <w:bottom w:val="none" w:sz="0" w:space="0" w:color="auto"/>
        <w:right w:val="none" w:sz="0" w:space="0" w:color="auto"/>
      </w:divBdr>
    </w:div>
    <w:div w:id="902985695">
      <w:bodyDiv w:val="1"/>
      <w:marLeft w:val="0"/>
      <w:marRight w:val="0"/>
      <w:marTop w:val="0"/>
      <w:marBottom w:val="0"/>
      <w:divBdr>
        <w:top w:val="none" w:sz="0" w:space="0" w:color="auto"/>
        <w:left w:val="none" w:sz="0" w:space="0" w:color="auto"/>
        <w:bottom w:val="none" w:sz="0" w:space="0" w:color="auto"/>
        <w:right w:val="none" w:sz="0" w:space="0" w:color="auto"/>
      </w:divBdr>
    </w:div>
    <w:div w:id="958028111">
      <w:bodyDiv w:val="1"/>
      <w:marLeft w:val="0"/>
      <w:marRight w:val="0"/>
      <w:marTop w:val="0"/>
      <w:marBottom w:val="0"/>
      <w:divBdr>
        <w:top w:val="none" w:sz="0" w:space="0" w:color="auto"/>
        <w:left w:val="none" w:sz="0" w:space="0" w:color="auto"/>
        <w:bottom w:val="none" w:sz="0" w:space="0" w:color="auto"/>
        <w:right w:val="none" w:sz="0" w:space="0" w:color="auto"/>
      </w:divBdr>
    </w:div>
    <w:div w:id="1097865348">
      <w:bodyDiv w:val="1"/>
      <w:marLeft w:val="0"/>
      <w:marRight w:val="0"/>
      <w:marTop w:val="0"/>
      <w:marBottom w:val="0"/>
      <w:divBdr>
        <w:top w:val="none" w:sz="0" w:space="0" w:color="auto"/>
        <w:left w:val="none" w:sz="0" w:space="0" w:color="auto"/>
        <w:bottom w:val="none" w:sz="0" w:space="0" w:color="auto"/>
        <w:right w:val="none" w:sz="0" w:space="0" w:color="auto"/>
      </w:divBdr>
    </w:div>
    <w:div w:id="1294826411">
      <w:bodyDiv w:val="1"/>
      <w:marLeft w:val="0"/>
      <w:marRight w:val="0"/>
      <w:marTop w:val="0"/>
      <w:marBottom w:val="0"/>
      <w:divBdr>
        <w:top w:val="none" w:sz="0" w:space="0" w:color="auto"/>
        <w:left w:val="none" w:sz="0" w:space="0" w:color="auto"/>
        <w:bottom w:val="none" w:sz="0" w:space="0" w:color="auto"/>
        <w:right w:val="none" w:sz="0" w:space="0" w:color="auto"/>
      </w:divBdr>
    </w:div>
    <w:div w:id="1393847339">
      <w:bodyDiv w:val="1"/>
      <w:marLeft w:val="0"/>
      <w:marRight w:val="0"/>
      <w:marTop w:val="0"/>
      <w:marBottom w:val="0"/>
      <w:divBdr>
        <w:top w:val="none" w:sz="0" w:space="0" w:color="auto"/>
        <w:left w:val="none" w:sz="0" w:space="0" w:color="auto"/>
        <w:bottom w:val="none" w:sz="0" w:space="0" w:color="auto"/>
        <w:right w:val="none" w:sz="0" w:space="0" w:color="auto"/>
      </w:divBdr>
    </w:div>
    <w:div w:id="1524590765">
      <w:bodyDiv w:val="1"/>
      <w:marLeft w:val="0"/>
      <w:marRight w:val="0"/>
      <w:marTop w:val="0"/>
      <w:marBottom w:val="0"/>
      <w:divBdr>
        <w:top w:val="none" w:sz="0" w:space="0" w:color="auto"/>
        <w:left w:val="none" w:sz="0" w:space="0" w:color="auto"/>
        <w:bottom w:val="none" w:sz="0" w:space="0" w:color="auto"/>
        <w:right w:val="none" w:sz="0" w:space="0" w:color="auto"/>
      </w:divBdr>
    </w:div>
    <w:div w:id="1548563783">
      <w:bodyDiv w:val="1"/>
      <w:marLeft w:val="0"/>
      <w:marRight w:val="0"/>
      <w:marTop w:val="0"/>
      <w:marBottom w:val="0"/>
      <w:divBdr>
        <w:top w:val="none" w:sz="0" w:space="0" w:color="auto"/>
        <w:left w:val="none" w:sz="0" w:space="0" w:color="auto"/>
        <w:bottom w:val="none" w:sz="0" w:space="0" w:color="auto"/>
        <w:right w:val="none" w:sz="0" w:space="0" w:color="auto"/>
      </w:divBdr>
    </w:div>
    <w:div w:id="1572426555">
      <w:bodyDiv w:val="1"/>
      <w:marLeft w:val="0"/>
      <w:marRight w:val="0"/>
      <w:marTop w:val="0"/>
      <w:marBottom w:val="0"/>
      <w:divBdr>
        <w:top w:val="none" w:sz="0" w:space="0" w:color="auto"/>
        <w:left w:val="none" w:sz="0" w:space="0" w:color="auto"/>
        <w:bottom w:val="none" w:sz="0" w:space="0" w:color="auto"/>
        <w:right w:val="none" w:sz="0" w:space="0" w:color="auto"/>
      </w:divBdr>
    </w:div>
    <w:div w:id="1598563203">
      <w:bodyDiv w:val="1"/>
      <w:marLeft w:val="0"/>
      <w:marRight w:val="0"/>
      <w:marTop w:val="0"/>
      <w:marBottom w:val="0"/>
      <w:divBdr>
        <w:top w:val="none" w:sz="0" w:space="0" w:color="auto"/>
        <w:left w:val="none" w:sz="0" w:space="0" w:color="auto"/>
        <w:bottom w:val="none" w:sz="0" w:space="0" w:color="auto"/>
        <w:right w:val="none" w:sz="0" w:space="0" w:color="auto"/>
      </w:divBdr>
    </w:div>
    <w:div w:id="1694501120">
      <w:bodyDiv w:val="1"/>
      <w:marLeft w:val="0"/>
      <w:marRight w:val="0"/>
      <w:marTop w:val="0"/>
      <w:marBottom w:val="0"/>
      <w:divBdr>
        <w:top w:val="none" w:sz="0" w:space="0" w:color="auto"/>
        <w:left w:val="none" w:sz="0" w:space="0" w:color="auto"/>
        <w:bottom w:val="none" w:sz="0" w:space="0" w:color="auto"/>
        <w:right w:val="none" w:sz="0" w:space="0" w:color="auto"/>
      </w:divBdr>
    </w:div>
    <w:div w:id="1888448177">
      <w:bodyDiv w:val="1"/>
      <w:marLeft w:val="0"/>
      <w:marRight w:val="0"/>
      <w:marTop w:val="0"/>
      <w:marBottom w:val="0"/>
      <w:divBdr>
        <w:top w:val="none" w:sz="0" w:space="0" w:color="auto"/>
        <w:left w:val="none" w:sz="0" w:space="0" w:color="auto"/>
        <w:bottom w:val="none" w:sz="0" w:space="0" w:color="auto"/>
        <w:right w:val="none" w:sz="0" w:space="0" w:color="auto"/>
      </w:divBdr>
    </w:div>
    <w:div w:id="1892882475">
      <w:bodyDiv w:val="1"/>
      <w:marLeft w:val="0"/>
      <w:marRight w:val="0"/>
      <w:marTop w:val="0"/>
      <w:marBottom w:val="0"/>
      <w:divBdr>
        <w:top w:val="none" w:sz="0" w:space="0" w:color="auto"/>
        <w:left w:val="none" w:sz="0" w:space="0" w:color="auto"/>
        <w:bottom w:val="none" w:sz="0" w:space="0" w:color="auto"/>
        <w:right w:val="none" w:sz="0" w:space="0" w:color="auto"/>
      </w:divBdr>
    </w:div>
    <w:div w:id="198747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99" Type="http://schemas.openxmlformats.org/officeDocument/2006/relationships/image" Target="media/image155.wmf"/><Relationship Id="rId21" Type="http://schemas.openxmlformats.org/officeDocument/2006/relationships/image" Target="media/image8.png"/><Relationship Id="rId63" Type="http://schemas.openxmlformats.org/officeDocument/2006/relationships/oleObject" Target="embeddings/oleObject19.bin"/><Relationship Id="rId159" Type="http://schemas.openxmlformats.org/officeDocument/2006/relationships/oleObject" Target="embeddings/oleObject67.bin"/><Relationship Id="rId324" Type="http://schemas.openxmlformats.org/officeDocument/2006/relationships/oleObject" Target="embeddings/oleObject144.bin"/><Relationship Id="rId366" Type="http://schemas.openxmlformats.org/officeDocument/2006/relationships/image" Target="media/image188.wmf"/><Relationship Id="rId170" Type="http://schemas.openxmlformats.org/officeDocument/2006/relationships/image" Target="media/image85.wmf"/><Relationship Id="rId226" Type="http://schemas.openxmlformats.org/officeDocument/2006/relationships/image" Target="media/image113.wmf"/><Relationship Id="rId433" Type="http://schemas.openxmlformats.org/officeDocument/2006/relationships/oleObject" Target="embeddings/oleObject199.bin"/><Relationship Id="rId268" Type="http://schemas.openxmlformats.org/officeDocument/2006/relationships/image" Target="media/image137.png"/><Relationship Id="rId475" Type="http://schemas.openxmlformats.org/officeDocument/2006/relationships/oleObject" Target="embeddings/oleObject220.bin"/><Relationship Id="rId32" Type="http://schemas.openxmlformats.org/officeDocument/2006/relationships/image" Target="media/image16.wmf"/><Relationship Id="rId74" Type="http://schemas.openxmlformats.org/officeDocument/2006/relationships/image" Target="media/image37.wmf"/><Relationship Id="rId128" Type="http://schemas.openxmlformats.org/officeDocument/2006/relationships/image" Target="media/image64.wmf"/><Relationship Id="rId335" Type="http://schemas.openxmlformats.org/officeDocument/2006/relationships/image" Target="media/image173.wmf"/><Relationship Id="rId377" Type="http://schemas.openxmlformats.org/officeDocument/2006/relationships/oleObject" Target="embeddings/oleObject171.bin"/><Relationship Id="rId500" Type="http://schemas.openxmlformats.org/officeDocument/2006/relationships/image" Target="media/image255.wmf"/><Relationship Id="rId5" Type="http://schemas.openxmlformats.org/officeDocument/2006/relationships/settings" Target="settings.xml"/><Relationship Id="rId181" Type="http://schemas.openxmlformats.org/officeDocument/2006/relationships/oleObject" Target="embeddings/oleObject78.bin"/><Relationship Id="rId237" Type="http://schemas.openxmlformats.org/officeDocument/2006/relationships/oleObject" Target="embeddings/oleObject106.bin"/><Relationship Id="rId402" Type="http://schemas.openxmlformats.org/officeDocument/2006/relationships/image" Target="media/image206.wmf"/><Relationship Id="rId279" Type="http://schemas.openxmlformats.org/officeDocument/2006/relationships/image" Target="media/image144.wmf"/><Relationship Id="rId444" Type="http://schemas.openxmlformats.org/officeDocument/2006/relationships/image" Target="media/image227.wmf"/><Relationship Id="rId486" Type="http://schemas.openxmlformats.org/officeDocument/2006/relationships/image" Target="media/image248.wmf"/><Relationship Id="rId43" Type="http://schemas.openxmlformats.org/officeDocument/2006/relationships/oleObject" Target="embeddings/oleObject9.bin"/><Relationship Id="rId139" Type="http://schemas.openxmlformats.org/officeDocument/2006/relationships/image" Target="media/image69.wmf"/><Relationship Id="rId290" Type="http://schemas.openxmlformats.org/officeDocument/2006/relationships/oleObject" Target="embeddings/oleObject128.bin"/><Relationship Id="rId304" Type="http://schemas.openxmlformats.org/officeDocument/2006/relationships/oleObject" Target="embeddings/oleObject134.bin"/><Relationship Id="rId346" Type="http://schemas.openxmlformats.org/officeDocument/2006/relationships/image" Target="media/image178.wmf"/><Relationship Id="rId388" Type="http://schemas.openxmlformats.org/officeDocument/2006/relationships/image" Target="media/image199.wmf"/><Relationship Id="rId511" Type="http://schemas.openxmlformats.org/officeDocument/2006/relationships/oleObject" Target="embeddings/oleObject238.bin"/><Relationship Id="rId85" Type="http://schemas.openxmlformats.org/officeDocument/2006/relationships/oleObject" Target="embeddings/oleObject30.bin"/><Relationship Id="rId150" Type="http://schemas.openxmlformats.org/officeDocument/2006/relationships/oleObject" Target="embeddings/oleObject63.bin"/><Relationship Id="rId192" Type="http://schemas.openxmlformats.org/officeDocument/2006/relationships/image" Target="media/image96.wmf"/><Relationship Id="rId206" Type="http://schemas.openxmlformats.org/officeDocument/2006/relationships/image" Target="media/image103.wmf"/><Relationship Id="rId413" Type="http://schemas.openxmlformats.org/officeDocument/2006/relationships/oleObject" Target="embeddings/oleObject189.bin"/><Relationship Id="rId248" Type="http://schemas.openxmlformats.org/officeDocument/2006/relationships/image" Target="media/image124.wmf"/><Relationship Id="rId455" Type="http://schemas.openxmlformats.org/officeDocument/2006/relationships/oleObject" Target="embeddings/oleObject210.bin"/><Relationship Id="rId497" Type="http://schemas.openxmlformats.org/officeDocument/2006/relationships/oleObject" Target="embeddings/oleObject231.bin"/><Relationship Id="rId12" Type="http://schemas.openxmlformats.org/officeDocument/2006/relationships/footer" Target="footer2.xml"/><Relationship Id="rId108" Type="http://schemas.openxmlformats.org/officeDocument/2006/relationships/image" Target="media/image54.wmf"/><Relationship Id="rId315" Type="http://schemas.openxmlformats.org/officeDocument/2006/relationships/image" Target="media/image163.wmf"/><Relationship Id="rId357" Type="http://schemas.openxmlformats.org/officeDocument/2006/relationships/oleObject" Target="embeddings/oleObject161.bin"/><Relationship Id="rId54" Type="http://schemas.openxmlformats.org/officeDocument/2006/relationships/image" Target="media/image27.wmf"/><Relationship Id="rId96" Type="http://schemas.openxmlformats.org/officeDocument/2006/relationships/image" Target="media/image48.wmf"/><Relationship Id="rId161" Type="http://schemas.openxmlformats.org/officeDocument/2006/relationships/oleObject" Target="embeddings/oleObject68.bin"/><Relationship Id="rId217" Type="http://schemas.openxmlformats.org/officeDocument/2006/relationships/oleObject" Target="embeddings/oleObject96.bin"/><Relationship Id="rId399" Type="http://schemas.openxmlformats.org/officeDocument/2006/relationships/oleObject" Target="embeddings/oleObject182.bin"/><Relationship Id="rId259" Type="http://schemas.openxmlformats.org/officeDocument/2006/relationships/image" Target="media/image130.png"/><Relationship Id="rId424" Type="http://schemas.openxmlformats.org/officeDocument/2006/relationships/image" Target="media/image217.wmf"/><Relationship Id="rId466" Type="http://schemas.openxmlformats.org/officeDocument/2006/relationships/image" Target="media/image238.wmf"/><Relationship Id="rId23" Type="http://schemas.openxmlformats.org/officeDocument/2006/relationships/image" Target="media/image10.png"/><Relationship Id="rId119" Type="http://schemas.openxmlformats.org/officeDocument/2006/relationships/oleObject" Target="embeddings/oleObject47.bin"/><Relationship Id="rId270" Type="http://schemas.openxmlformats.org/officeDocument/2006/relationships/image" Target="media/image139.emf"/><Relationship Id="rId326" Type="http://schemas.openxmlformats.org/officeDocument/2006/relationships/oleObject" Target="embeddings/oleObject145.bin"/><Relationship Id="rId65" Type="http://schemas.openxmlformats.org/officeDocument/2006/relationships/oleObject" Target="embeddings/oleObject20.bin"/><Relationship Id="rId130" Type="http://schemas.openxmlformats.org/officeDocument/2006/relationships/image" Target="media/image65.wmf"/><Relationship Id="rId368" Type="http://schemas.openxmlformats.org/officeDocument/2006/relationships/image" Target="media/image189.wmf"/><Relationship Id="rId172" Type="http://schemas.openxmlformats.org/officeDocument/2006/relationships/image" Target="media/image86.wmf"/><Relationship Id="rId228" Type="http://schemas.openxmlformats.org/officeDocument/2006/relationships/image" Target="media/image114.wmf"/><Relationship Id="rId435" Type="http://schemas.openxmlformats.org/officeDocument/2006/relationships/oleObject" Target="embeddings/oleObject200.bin"/><Relationship Id="rId477" Type="http://schemas.openxmlformats.org/officeDocument/2006/relationships/oleObject" Target="embeddings/oleObject221.bin"/><Relationship Id="rId281" Type="http://schemas.openxmlformats.org/officeDocument/2006/relationships/image" Target="media/image145.wmf"/><Relationship Id="rId337" Type="http://schemas.openxmlformats.org/officeDocument/2006/relationships/image" Target="media/image174.wmf"/><Relationship Id="rId502" Type="http://schemas.openxmlformats.org/officeDocument/2006/relationships/image" Target="media/image256.wmf"/><Relationship Id="rId34" Type="http://schemas.openxmlformats.org/officeDocument/2006/relationships/image" Target="media/image17.wmf"/><Relationship Id="rId76" Type="http://schemas.openxmlformats.org/officeDocument/2006/relationships/image" Target="media/image38.wmf"/><Relationship Id="rId141" Type="http://schemas.openxmlformats.org/officeDocument/2006/relationships/image" Target="media/image70.wmf"/><Relationship Id="rId379" Type="http://schemas.openxmlformats.org/officeDocument/2006/relationships/oleObject" Target="embeddings/oleObject172.bin"/><Relationship Id="rId7" Type="http://schemas.openxmlformats.org/officeDocument/2006/relationships/footnotes" Target="footnotes.xml"/><Relationship Id="rId183" Type="http://schemas.openxmlformats.org/officeDocument/2006/relationships/oleObject" Target="embeddings/oleObject79.bin"/><Relationship Id="rId239" Type="http://schemas.openxmlformats.org/officeDocument/2006/relationships/oleObject" Target="embeddings/oleObject107.bin"/><Relationship Id="rId390" Type="http://schemas.openxmlformats.org/officeDocument/2006/relationships/image" Target="media/image200.wmf"/><Relationship Id="rId404" Type="http://schemas.openxmlformats.org/officeDocument/2006/relationships/image" Target="media/image207.wmf"/><Relationship Id="rId446" Type="http://schemas.openxmlformats.org/officeDocument/2006/relationships/image" Target="media/image228.wmf"/><Relationship Id="rId250" Type="http://schemas.openxmlformats.org/officeDocument/2006/relationships/image" Target="media/image125.wmf"/><Relationship Id="rId292" Type="http://schemas.openxmlformats.org/officeDocument/2006/relationships/image" Target="media/image151.wmf"/><Relationship Id="rId306" Type="http://schemas.openxmlformats.org/officeDocument/2006/relationships/oleObject" Target="embeddings/oleObject135.bin"/><Relationship Id="rId488" Type="http://schemas.openxmlformats.org/officeDocument/2006/relationships/image" Target="media/image249.wmf"/><Relationship Id="rId45" Type="http://schemas.openxmlformats.org/officeDocument/2006/relationships/oleObject" Target="embeddings/oleObject10.bin"/><Relationship Id="rId87" Type="http://schemas.openxmlformats.org/officeDocument/2006/relationships/oleObject" Target="embeddings/oleObject31.bin"/><Relationship Id="rId110" Type="http://schemas.openxmlformats.org/officeDocument/2006/relationships/image" Target="media/image55.wmf"/><Relationship Id="rId348" Type="http://schemas.openxmlformats.org/officeDocument/2006/relationships/image" Target="media/image179.wmf"/><Relationship Id="rId513" Type="http://schemas.openxmlformats.org/officeDocument/2006/relationships/header" Target="header4.xml"/><Relationship Id="rId152" Type="http://schemas.openxmlformats.org/officeDocument/2006/relationships/oleObject" Target="embeddings/oleObject64.bin"/><Relationship Id="rId194" Type="http://schemas.openxmlformats.org/officeDocument/2006/relationships/image" Target="media/image97.wmf"/><Relationship Id="rId208" Type="http://schemas.openxmlformats.org/officeDocument/2006/relationships/image" Target="media/image104.wmf"/><Relationship Id="rId415" Type="http://schemas.openxmlformats.org/officeDocument/2006/relationships/oleObject" Target="embeddings/oleObject190.bin"/><Relationship Id="rId457" Type="http://schemas.openxmlformats.org/officeDocument/2006/relationships/oleObject" Target="embeddings/oleObject211.bin"/><Relationship Id="rId261" Type="http://schemas.openxmlformats.org/officeDocument/2006/relationships/image" Target="media/image132.png"/><Relationship Id="rId499" Type="http://schemas.openxmlformats.org/officeDocument/2006/relationships/oleObject" Target="embeddings/oleObject232.bin"/><Relationship Id="rId14" Type="http://schemas.openxmlformats.org/officeDocument/2006/relationships/hyperlink" Target="http://www.xbeach.org" TargetMode="External"/><Relationship Id="rId35" Type="http://schemas.openxmlformats.org/officeDocument/2006/relationships/oleObject" Target="embeddings/oleObject5.bin"/><Relationship Id="rId56" Type="http://schemas.openxmlformats.org/officeDocument/2006/relationships/image" Target="media/image28.wmf"/><Relationship Id="rId77" Type="http://schemas.openxmlformats.org/officeDocument/2006/relationships/oleObject" Target="embeddings/oleObject26.bin"/><Relationship Id="rId100" Type="http://schemas.openxmlformats.org/officeDocument/2006/relationships/image" Target="media/image50.wmf"/><Relationship Id="rId282" Type="http://schemas.openxmlformats.org/officeDocument/2006/relationships/oleObject" Target="embeddings/oleObject124.bin"/><Relationship Id="rId317" Type="http://schemas.openxmlformats.org/officeDocument/2006/relationships/image" Target="media/image164.wmf"/><Relationship Id="rId338" Type="http://schemas.openxmlformats.org/officeDocument/2006/relationships/oleObject" Target="embeddings/oleObject151.bin"/><Relationship Id="rId359" Type="http://schemas.openxmlformats.org/officeDocument/2006/relationships/oleObject" Target="embeddings/oleObject162.bin"/><Relationship Id="rId503" Type="http://schemas.openxmlformats.org/officeDocument/2006/relationships/oleObject" Target="embeddings/oleObject234.bin"/><Relationship Id="rId8" Type="http://schemas.openxmlformats.org/officeDocument/2006/relationships/endnotes" Target="endnotes.xml"/><Relationship Id="rId98" Type="http://schemas.openxmlformats.org/officeDocument/2006/relationships/image" Target="media/image49.wmf"/><Relationship Id="rId121" Type="http://schemas.openxmlformats.org/officeDocument/2006/relationships/oleObject" Target="embeddings/oleObject48.bin"/><Relationship Id="rId142" Type="http://schemas.openxmlformats.org/officeDocument/2006/relationships/oleObject" Target="embeddings/oleObject59.bin"/><Relationship Id="rId163" Type="http://schemas.openxmlformats.org/officeDocument/2006/relationships/oleObject" Target="embeddings/oleObject69.bin"/><Relationship Id="rId184" Type="http://schemas.openxmlformats.org/officeDocument/2006/relationships/image" Target="media/image92.wmf"/><Relationship Id="rId219" Type="http://schemas.openxmlformats.org/officeDocument/2006/relationships/oleObject" Target="embeddings/oleObject97.bin"/><Relationship Id="rId370" Type="http://schemas.openxmlformats.org/officeDocument/2006/relationships/image" Target="media/image190.wmf"/><Relationship Id="rId391" Type="http://schemas.openxmlformats.org/officeDocument/2006/relationships/oleObject" Target="embeddings/oleObject178.bin"/><Relationship Id="rId405" Type="http://schemas.openxmlformats.org/officeDocument/2006/relationships/oleObject" Target="embeddings/oleObject185.bin"/><Relationship Id="rId426" Type="http://schemas.openxmlformats.org/officeDocument/2006/relationships/image" Target="media/image218.wmf"/><Relationship Id="rId447" Type="http://schemas.openxmlformats.org/officeDocument/2006/relationships/oleObject" Target="embeddings/oleObject206.bin"/><Relationship Id="rId230" Type="http://schemas.openxmlformats.org/officeDocument/2006/relationships/image" Target="media/image115.wmf"/><Relationship Id="rId251" Type="http://schemas.openxmlformats.org/officeDocument/2006/relationships/oleObject" Target="embeddings/oleObject113.bin"/><Relationship Id="rId468" Type="http://schemas.openxmlformats.org/officeDocument/2006/relationships/image" Target="media/image239.wmf"/><Relationship Id="rId489" Type="http://schemas.openxmlformats.org/officeDocument/2006/relationships/oleObject" Target="embeddings/oleObject227.bin"/><Relationship Id="rId25" Type="http://schemas.openxmlformats.org/officeDocument/2006/relationships/image" Target="media/image12.emf"/><Relationship Id="rId46" Type="http://schemas.openxmlformats.org/officeDocument/2006/relationships/image" Target="media/image23.wmf"/><Relationship Id="rId67" Type="http://schemas.openxmlformats.org/officeDocument/2006/relationships/oleObject" Target="embeddings/oleObject21.bin"/><Relationship Id="rId272" Type="http://schemas.openxmlformats.org/officeDocument/2006/relationships/oleObject" Target="embeddings/oleObject119.bin"/><Relationship Id="rId293" Type="http://schemas.openxmlformats.org/officeDocument/2006/relationships/oleObject" Target="embeddings/oleObject129.bin"/><Relationship Id="rId307" Type="http://schemas.openxmlformats.org/officeDocument/2006/relationships/image" Target="media/image159.wmf"/><Relationship Id="rId328" Type="http://schemas.openxmlformats.org/officeDocument/2006/relationships/oleObject" Target="embeddings/oleObject146.bin"/><Relationship Id="rId349" Type="http://schemas.openxmlformats.org/officeDocument/2006/relationships/oleObject" Target="embeddings/oleObject157.bin"/><Relationship Id="rId514" Type="http://schemas.openxmlformats.org/officeDocument/2006/relationships/footer" Target="footer3.xml"/><Relationship Id="rId88" Type="http://schemas.openxmlformats.org/officeDocument/2006/relationships/image" Target="media/image44.wmf"/><Relationship Id="rId111" Type="http://schemas.openxmlformats.org/officeDocument/2006/relationships/oleObject" Target="embeddings/oleObject43.bin"/><Relationship Id="rId132" Type="http://schemas.openxmlformats.org/officeDocument/2006/relationships/image" Target="media/image66.wmf"/><Relationship Id="rId153" Type="http://schemas.openxmlformats.org/officeDocument/2006/relationships/image" Target="media/image76.png"/><Relationship Id="rId174" Type="http://schemas.openxmlformats.org/officeDocument/2006/relationships/image" Target="media/image87.wmf"/><Relationship Id="rId195" Type="http://schemas.openxmlformats.org/officeDocument/2006/relationships/oleObject" Target="embeddings/oleObject85.bin"/><Relationship Id="rId209" Type="http://schemas.openxmlformats.org/officeDocument/2006/relationships/oleObject" Target="embeddings/oleObject92.bin"/><Relationship Id="rId360" Type="http://schemas.openxmlformats.org/officeDocument/2006/relationships/image" Target="media/image185.wmf"/><Relationship Id="rId381" Type="http://schemas.openxmlformats.org/officeDocument/2006/relationships/oleObject" Target="embeddings/oleObject173.bin"/><Relationship Id="rId416" Type="http://schemas.openxmlformats.org/officeDocument/2006/relationships/image" Target="media/image213.wmf"/><Relationship Id="rId220" Type="http://schemas.openxmlformats.org/officeDocument/2006/relationships/image" Target="media/image110.wmf"/><Relationship Id="rId241" Type="http://schemas.openxmlformats.org/officeDocument/2006/relationships/oleObject" Target="embeddings/oleObject108.bin"/><Relationship Id="rId437" Type="http://schemas.openxmlformats.org/officeDocument/2006/relationships/oleObject" Target="embeddings/oleObject201.bin"/><Relationship Id="rId458" Type="http://schemas.openxmlformats.org/officeDocument/2006/relationships/image" Target="media/image234.wmf"/><Relationship Id="rId479" Type="http://schemas.openxmlformats.org/officeDocument/2006/relationships/oleObject" Target="embeddings/oleObject222.bin"/><Relationship Id="rId15" Type="http://schemas.openxmlformats.org/officeDocument/2006/relationships/image" Target="media/image2.png"/><Relationship Id="rId36" Type="http://schemas.openxmlformats.org/officeDocument/2006/relationships/image" Target="media/image18.wmf"/><Relationship Id="rId57" Type="http://schemas.openxmlformats.org/officeDocument/2006/relationships/oleObject" Target="embeddings/oleObject16.bin"/><Relationship Id="rId262" Type="http://schemas.openxmlformats.org/officeDocument/2006/relationships/image" Target="media/image133.png"/><Relationship Id="rId283" Type="http://schemas.openxmlformats.org/officeDocument/2006/relationships/image" Target="media/image146.wmf"/><Relationship Id="rId318" Type="http://schemas.openxmlformats.org/officeDocument/2006/relationships/oleObject" Target="embeddings/oleObject141.bin"/><Relationship Id="rId339" Type="http://schemas.openxmlformats.org/officeDocument/2006/relationships/image" Target="media/image175.wmf"/><Relationship Id="rId490" Type="http://schemas.openxmlformats.org/officeDocument/2006/relationships/image" Target="media/image250.wmf"/><Relationship Id="rId504" Type="http://schemas.openxmlformats.org/officeDocument/2006/relationships/image" Target="media/image257.wmf"/><Relationship Id="rId78" Type="http://schemas.openxmlformats.org/officeDocument/2006/relationships/image" Target="media/image39.w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image" Target="media/image61.wmf"/><Relationship Id="rId143" Type="http://schemas.openxmlformats.org/officeDocument/2006/relationships/image" Target="media/image71.wmf"/><Relationship Id="rId164" Type="http://schemas.openxmlformats.org/officeDocument/2006/relationships/image" Target="media/image82.wmf"/><Relationship Id="rId185" Type="http://schemas.openxmlformats.org/officeDocument/2006/relationships/oleObject" Target="embeddings/oleObject80.bin"/><Relationship Id="rId350" Type="http://schemas.openxmlformats.org/officeDocument/2006/relationships/image" Target="media/image180.wmf"/><Relationship Id="rId371" Type="http://schemas.openxmlformats.org/officeDocument/2006/relationships/oleObject" Target="embeddings/oleObject168.bin"/><Relationship Id="rId406" Type="http://schemas.openxmlformats.org/officeDocument/2006/relationships/image" Target="media/image208.wmf"/><Relationship Id="rId9" Type="http://schemas.openxmlformats.org/officeDocument/2006/relationships/header" Target="header1.xml"/><Relationship Id="rId210" Type="http://schemas.openxmlformats.org/officeDocument/2006/relationships/image" Target="media/image105.wmf"/><Relationship Id="rId392" Type="http://schemas.openxmlformats.org/officeDocument/2006/relationships/image" Target="media/image201.wmf"/><Relationship Id="rId427" Type="http://schemas.openxmlformats.org/officeDocument/2006/relationships/oleObject" Target="embeddings/oleObject196.bin"/><Relationship Id="rId448" Type="http://schemas.openxmlformats.org/officeDocument/2006/relationships/image" Target="media/image229.wmf"/><Relationship Id="rId469" Type="http://schemas.openxmlformats.org/officeDocument/2006/relationships/oleObject" Target="embeddings/oleObject217.bin"/><Relationship Id="rId26" Type="http://schemas.openxmlformats.org/officeDocument/2006/relationships/image" Target="media/image13.wmf"/><Relationship Id="rId231" Type="http://schemas.openxmlformats.org/officeDocument/2006/relationships/oleObject" Target="embeddings/oleObject103.bin"/><Relationship Id="rId252" Type="http://schemas.openxmlformats.org/officeDocument/2006/relationships/image" Target="media/image126.wmf"/><Relationship Id="rId273" Type="http://schemas.openxmlformats.org/officeDocument/2006/relationships/image" Target="media/image141.wmf"/><Relationship Id="rId294" Type="http://schemas.openxmlformats.org/officeDocument/2006/relationships/image" Target="media/image152.wmf"/><Relationship Id="rId308" Type="http://schemas.openxmlformats.org/officeDocument/2006/relationships/oleObject" Target="embeddings/oleObject136.bin"/><Relationship Id="rId329" Type="http://schemas.openxmlformats.org/officeDocument/2006/relationships/image" Target="media/image170.wmf"/><Relationship Id="rId480" Type="http://schemas.openxmlformats.org/officeDocument/2006/relationships/image" Target="media/image245.wmf"/><Relationship Id="rId515" Type="http://schemas.openxmlformats.org/officeDocument/2006/relationships/footer" Target="footer4.xml"/><Relationship Id="rId47" Type="http://schemas.openxmlformats.org/officeDocument/2006/relationships/oleObject" Target="embeddings/oleObject11.bin"/><Relationship Id="rId68" Type="http://schemas.openxmlformats.org/officeDocument/2006/relationships/image" Target="media/image34.wmf"/><Relationship Id="rId89" Type="http://schemas.openxmlformats.org/officeDocument/2006/relationships/oleObject" Target="embeddings/oleObject32.bin"/><Relationship Id="rId112" Type="http://schemas.openxmlformats.org/officeDocument/2006/relationships/image" Target="media/image56.wmf"/><Relationship Id="rId133" Type="http://schemas.openxmlformats.org/officeDocument/2006/relationships/oleObject" Target="embeddings/oleObject54.bin"/><Relationship Id="rId154" Type="http://schemas.openxmlformats.org/officeDocument/2006/relationships/image" Target="media/image77.wmf"/><Relationship Id="rId175" Type="http://schemas.openxmlformats.org/officeDocument/2006/relationships/oleObject" Target="embeddings/oleObject75.bin"/><Relationship Id="rId340" Type="http://schemas.openxmlformats.org/officeDocument/2006/relationships/oleObject" Target="embeddings/oleObject152.bin"/><Relationship Id="rId361" Type="http://schemas.openxmlformats.org/officeDocument/2006/relationships/oleObject" Target="embeddings/oleObject163.bin"/><Relationship Id="rId196" Type="http://schemas.openxmlformats.org/officeDocument/2006/relationships/image" Target="media/image98.wmf"/><Relationship Id="rId200" Type="http://schemas.openxmlformats.org/officeDocument/2006/relationships/image" Target="media/image100.wmf"/><Relationship Id="rId382" Type="http://schemas.openxmlformats.org/officeDocument/2006/relationships/image" Target="media/image196.wmf"/><Relationship Id="rId417" Type="http://schemas.openxmlformats.org/officeDocument/2006/relationships/oleObject" Target="embeddings/oleObject191.bin"/><Relationship Id="rId438" Type="http://schemas.openxmlformats.org/officeDocument/2006/relationships/image" Target="media/image224.wmf"/><Relationship Id="rId459" Type="http://schemas.openxmlformats.org/officeDocument/2006/relationships/oleObject" Target="embeddings/oleObject212.bin"/><Relationship Id="rId16" Type="http://schemas.openxmlformats.org/officeDocument/2006/relationships/image" Target="media/image3.png"/><Relationship Id="rId221" Type="http://schemas.openxmlformats.org/officeDocument/2006/relationships/oleObject" Target="embeddings/oleObject98.bin"/><Relationship Id="rId242" Type="http://schemas.openxmlformats.org/officeDocument/2006/relationships/image" Target="media/image121.wmf"/><Relationship Id="rId263" Type="http://schemas.openxmlformats.org/officeDocument/2006/relationships/image" Target="media/image134.wmf"/><Relationship Id="rId284" Type="http://schemas.openxmlformats.org/officeDocument/2006/relationships/oleObject" Target="embeddings/oleObject125.bin"/><Relationship Id="rId319" Type="http://schemas.openxmlformats.org/officeDocument/2006/relationships/image" Target="media/image165.wmf"/><Relationship Id="rId470" Type="http://schemas.openxmlformats.org/officeDocument/2006/relationships/image" Target="media/image240.wmf"/><Relationship Id="rId491" Type="http://schemas.openxmlformats.org/officeDocument/2006/relationships/oleObject" Target="embeddings/oleObject228.bin"/><Relationship Id="rId505" Type="http://schemas.openxmlformats.org/officeDocument/2006/relationships/oleObject" Target="embeddings/oleObject235.bin"/><Relationship Id="rId37" Type="http://schemas.openxmlformats.org/officeDocument/2006/relationships/oleObject" Target="embeddings/oleObject6.bin"/><Relationship Id="rId58" Type="http://schemas.openxmlformats.org/officeDocument/2006/relationships/image" Target="media/image29.wmf"/><Relationship Id="rId79" Type="http://schemas.openxmlformats.org/officeDocument/2006/relationships/oleObject" Target="embeddings/oleObject27.bin"/><Relationship Id="rId102" Type="http://schemas.openxmlformats.org/officeDocument/2006/relationships/image" Target="media/image51.wmf"/><Relationship Id="rId123" Type="http://schemas.openxmlformats.org/officeDocument/2006/relationships/oleObject" Target="embeddings/oleObject49.bin"/><Relationship Id="rId144" Type="http://schemas.openxmlformats.org/officeDocument/2006/relationships/oleObject" Target="embeddings/oleObject60.bin"/><Relationship Id="rId330" Type="http://schemas.openxmlformats.org/officeDocument/2006/relationships/oleObject" Target="embeddings/oleObject147.bin"/><Relationship Id="rId90" Type="http://schemas.openxmlformats.org/officeDocument/2006/relationships/image" Target="media/image45.wmf"/><Relationship Id="rId165" Type="http://schemas.openxmlformats.org/officeDocument/2006/relationships/oleObject" Target="embeddings/oleObject70.bin"/><Relationship Id="rId186" Type="http://schemas.openxmlformats.org/officeDocument/2006/relationships/image" Target="media/image93.wmf"/><Relationship Id="rId351" Type="http://schemas.openxmlformats.org/officeDocument/2006/relationships/oleObject" Target="embeddings/oleObject158.bin"/><Relationship Id="rId372" Type="http://schemas.openxmlformats.org/officeDocument/2006/relationships/image" Target="media/image191.wmf"/><Relationship Id="rId393" Type="http://schemas.openxmlformats.org/officeDocument/2006/relationships/oleObject" Target="embeddings/oleObject179.bin"/><Relationship Id="rId407" Type="http://schemas.openxmlformats.org/officeDocument/2006/relationships/oleObject" Target="embeddings/oleObject186.bin"/><Relationship Id="rId428" Type="http://schemas.openxmlformats.org/officeDocument/2006/relationships/image" Target="media/image219.wmf"/><Relationship Id="rId449" Type="http://schemas.openxmlformats.org/officeDocument/2006/relationships/oleObject" Target="embeddings/oleObject207.bin"/><Relationship Id="rId211" Type="http://schemas.openxmlformats.org/officeDocument/2006/relationships/oleObject" Target="embeddings/oleObject93.bin"/><Relationship Id="rId232" Type="http://schemas.openxmlformats.org/officeDocument/2006/relationships/image" Target="media/image116.wmf"/><Relationship Id="rId253" Type="http://schemas.openxmlformats.org/officeDocument/2006/relationships/oleObject" Target="embeddings/oleObject114.bin"/><Relationship Id="rId274" Type="http://schemas.openxmlformats.org/officeDocument/2006/relationships/oleObject" Target="embeddings/oleObject120.bin"/><Relationship Id="rId295" Type="http://schemas.openxmlformats.org/officeDocument/2006/relationships/oleObject" Target="embeddings/oleObject130.bin"/><Relationship Id="rId309" Type="http://schemas.openxmlformats.org/officeDocument/2006/relationships/image" Target="media/image160.wmf"/><Relationship Id="rId460" Type="http://schemas.openxmlformats.org/officeDocument/2006/relationships/image" Target="media/image235.wmf"/><Relationship Id="rId481" Type="http://schemas.openxmlformats.org/officeDocument/2006/relationships/oleObject" Target="embeddings/oleObject223.bin"/><Relationship Id="rId516" Type="http://schemas.openxmlformats.org/officeDocument/2006/relationships/fontTable" Target="fontTable.xml"/><Relationship Id="rId27" Type="http://schemas.openxmlformats.org/officeDocument/2006/relationships/oleObject" Target="embeddings/oleObject1.bin"/><Relationship Id="rId48" Type="http://schemas.openxmlformats.org/officeDocument/2006/relationships/image" Target="media/image24.wmf"/><Relationship Id="rId69" Type="http://schemas.openxmlformats.org/officeDocument/2006/relationships/oleObject" Target="embeddings/oleObject22.bin"/><Relationship Id="rId113" Type="http://schemas.openxmlformats.org/officeDocument/2006/relationships/oleObject" Target="embeddings/oleObject44.bin"/><Relationship Id="rId134" Type="http://schemas.openxmlformats.org/officeDocument/2006/relationships/oleObject" Target="embeddings/oleObject55.bin"/><Relationship Id="rId320" Type="http://schemas.openxmlformats.org/officeDocument/2006/relationships/oleObject" Target="embeddings/oleObject142.bin"/><Relationship Id="rId80" Type="http://schemas.openxmlformats.org/officeDocument/2006/relationships/image" Target="media/image40.wmf"/><Relationship Id="rId155" Type="http://schemas.openxmlformats.org/officeDocument/2006/relationships/oleObject" Target="embeddings/oleObject65.bin"/><Relationship Id="rId176" Type="http://schemas.openxmlformats.org/officeDocument/2006/relationships/image" Target="media/image88.wmf"/><Relationship Id="rId197" Type="http://schemas.openxmlformats.org/officeDocument/2006/relationships/oleObject" Target="embeddings/oleObject86.bin"/><Relationship Id="rId341" Type="http://schemas.openxmlformats.org/officeDocument/2006/relationships/oleObject" Target="embeddings/oleObject153.bin"/><Relationship Id="rId362" Type="http://schemas.openxmlformats.org/officeDocument/2006/relationships/image" Target="media/image186.wmf"/><Relationship Id="rId383" Type="http://schemas.openxmlformats.org/officeDocument/2006/relationships/oleObject" Target="embeddings/oleObject174.bin"/><Relationship Id="rId418" Type="http://schemas.openxmlformats.org/officeDocument/2006/relationships/image" Target="media/image214.wmf"/><Relationship Id="rId439" Type="http://schemas.openxmlformats.org/officeDocument/2006/relationships/oleObject" Target="embeddings/oleObject202.bin"/><Relationship Id="rId201" Type="http://schemas.openxmlformats.org/officeDocument/2006/relationships/oleObject" Target="embeddings/oleObject88.bin"/><Relationship Id="rId222" Type="http://schemas.openxmlformats.org/officeDocument/2006/relationships/image" Target="media/image111.wmf"/><Relationship Id="rId243" Type="http://schemas.openxmlformats.org/officeDocument/2006/relationships/oleObject" Target="embeddings/oleObject109.bin"/><Relationship Id="rId264" Type="http://schemas.openxmlformats.org/officeDocument/2006/relationships/oleObject" Target="embeddings/oleObject117.bin"/><Relationship Id="rId285" Type="http://schemas.openxmlformats.org/officeDocument/2006/relationships/image" Target="media/image147.wmf"/><Relationship Id="rId450" Type="http://schemas.openxmlformats.org/officeDocument/2006/relationships/image" Target="media/image230.wmf"/><Relationship Id="rId471" Type="http://schemas.openxmlformats.org/officeDocument/2006/relationships/oleObject" Target="embeddings/oleObject218.bin"/><Relationship Id="rId506" Type="http://schemas.openxmlformats.org/officeDocument/2006/relationships/image" Target="media/image258.wmf"/><Relationship Id="rId17" Type="http://schemas.openxmlformats.org/officeDocument/2006/relationships/image" Target="media/image4.png"/><Relationship Id="rId38" Type="http://schemas.openxmlformats.org/officeDocument/2006/relationships/image" Target="media/image19.wmf"/><Relationship Id="rId59" Type="http://schemas.openxmlformats.org/officeDocument/2006/relationships/oleObject" Target="embeddings/oleObject17.bin"/><Relationship Id="rId103" Type="http://schemas.openxmlformats.org/officeDocument/2006/relationships/oleObject" Target="embeddings/oleObject39.bin"/><Relationship Id="rId124" Type="http://schemas.openxmlformats.org/officeDocument/2006/relationships/image" Target="media/image62.wmf"/><Relationship Id="rId310" Type="http://schemas.openxmlformats.org/officeDocument/2006/relationships/oleObject" Target="embeddings/oleObject137.bin"/><Relationship Id="rId492" Type="http://schemas.openxmlformats.org/officeDocument/2006/relationships/image" Target="media/image251.wmf"/><Relationship Id="rId70" Type="http://schemas.openxmlformats.org/officeDocument/2006/relationships/image" Target="media/image35.wmf"/><Relationship Id="rId91" Type="http://schemas.openxmlformats.org/officeDocument/2006/relationships/oleObject" Target="embeddings/oleObject33.bin"/><Relationship Id="rId145" Type="http://schemas.openxmlformats.org/officeDocument/2006/relationships/image" Target="media/image72.wmf"/><Relationship Id="rId166" Type="http://schemas.openxmlformats.org/officeDocument/2006/relationships/image" Target="media/image83.wmf"/><Relationship Id="rId187" Type="http://schemas.openxmlformats.org/officeDocument/2006/relationships/oleObject" Target="embeddings/oleObject81.bin"/><Relationship Id="rId331" Type="http://schemas.openxmlformats.org/officeDocument/2006/relationships/image" Target="media/image171.wmf"/><Relationship Id="rId352" Type="http://schemas.openxmlformats.org/officeDocument/2006/relationships/image" Target="media/image181.wmf"/><Relationship Id="rId373" Type="http://schemas.openxmlformats.org/officeDocument/2006/relationships/oleObject" Target="embeddings/oleObject169.bin"/><Relationship Id="rId394" Type="http://schemas.openxmlformats.org/officeDocument/2006/relationships/image" Target="media/image202.wmf"/><Relationship Id="rId408" Type="http://schemas.openxmlformats.org/officeDocument/2006/relationships/image" Target="media/image209.wmf"/><Relationship Id="rId429" Type="http://schemas.openxmlformats.org/officeDocument/2006/relationships/oleObject" Target="embeddings/oleObject197.bin"/><Relationship Id="rId1" Type="http://schemas.openxmlformats.org/officeDocument/2006/relationships/customXml" Target="../customXml/item1.xml"/><Relationship Id="rId212" Type="http://schemas.openxmlformats.org/officeDocument/2006/relationships/image" Target="media/image106.wmf"/><Relationship Id="rId233" Type="http://schemas.openxmlformats.org/officeDocument/2006/relationships/oleObject" Target="embeddings/oleObject104.bin"/><Relationship Id="rId254" Type="http://schemas.openxmlformats.org/officeDocument/2006/relationships/image" Target="media/image127.wmf"/><Relationship Id="rId440" Type="http://schemas.openxmlformats.org/officeDocument/2006/relationships/image" Target="media/image225.wmf"/><Relationship Id="rId28" Type="http://schemas.openxmlformats.org/officeDocument/2006/relationships/image" Target="media/image14.wmf"/><Relationship Id="rId49" Type="http://schemas.openxmlformats.org/officeDocument/2006/relationships/oleObject" Target="embeddings/oleObject12.bin"/><Relationship Id="rId114" Type="http://schemas.openxmlformats.org/officeDocument/2006/relationships/image" Target="media/image57.wmf"/><Relationship Id="rId275" Type="http://schemas.openxmlformats.org/officeDocument/2006/relationships/image" Target="media/image142.wmf"/><Relationship Id="rId296" Type="http://schemas.openxmlformats.org/officeDocument/2006/relationships/image" Target="media/image153.wmf"/><Relationship Id="rId300" Type="http://schemas.openxmlformats.org/officeDocument/2006/relationships/oleObject" Target="embeddings/oleObject132.bin"/><Relationship Id="rId461" Type="http://schemas.openxmlformats.org/officeDocument/2006/relationships/oleObject" Target="embeddings/oleObject213.bin"/><Relationship Id="rId482" Type="http://schemas.openxmlformats.org/officeDocument/2006/relationships/image" Target="media/image246.wmf"/><Relationship Id="rId517" Type="http://schemas.openxmlformats.org/officeDocument/2006/relationships/theme" Target="theme/theme1.xml"/><Relationship Id="rId60" Type="http://schemas.openxmlformats.org/officeDocument/2006/relationships/image" Target="media/image30.wmf"/><Relationship Id="rId81" Type="http://schemas.openxmlformats.org/officeDocument/2006/relationships/oleObject" Target="embeddings/oleObject28.bin"/><Relationship Id="rId135" Type="http://schemas.openxmlformats.org/officeDocument/2006/relationships/image" Target="media/image67.wmf"/><Relationship Id="rId156" Type="http://schemas.openxmlformats.org/officeDocument/2006/relationships/image" Target="media/image78.wmf"/><Relationship Id="rId177" Type="http://schemas.openxmlformats.org/officeDocument/2006/relationships/oleObject" Target="embeddings/oleObject76.bin"/><Relationship Id="rId198" Type="http://schemas.openxmlformats.org/officeDocument/2006/relationships/image" Target="media/image99.wmf"/><Relationship Id="rId321" Type="http://schemas.openxmlformats.org/officeDocument/2006/relationships/image" Target="media/image166.wmf"/><Relationship Id="rId342" Type="http://schemas.openxmlformats.org/officeDocument/2006/relationships/image" Target="media/image176.wmf"/><Relationship Id="rId363" Type="http://schemas.openxmlformats.org/officeDocument/2006/relationships/oleObject" Target="embeddings/oleObject164.bin"/><Relationship Id="rId384" Type="http://schemas.openxmlformats.org/officeDocument/2006/relationships/image" Target="media/image197.wmf"/><Relationship Id="rId419" Type="http://schemas.openxmlformats.org/officeDocument/2006/relationships/oleObject" Target="embeddings/oleObject192.bin"/><Relationship Id="rId202" Type="http://schemas.openxmlformats.org/officeDocument/2006/relationships/image" Target="media/image101.wmf"/><Relationship Id="rId223" Type="http://schemas.openxmlformats.org/officeDocument/2006/relationships/oleObject" Target="embeddings/oleObject99.bin"/><Relationship Id="rId244" Type="http://schemas.openxmlformats.org/officeDocument/2006/relationships/image" Target="media/image122.wmf"/><Relationship Id="rId430" Type="http://schemas.openxmlformats.org/officeDocument/2006/relationships/image" Target="media/image220.wmf"/><Relationship Id="rId18" Type="http://schemas.openxmlformats.org/officeDocument/2006/relationships/image" Target="media/image5.png"/><Relationship Id="rId39" Type="http://schemas.openxmlformats.org/officeDocument/2006/relationships/oleObject" Target="embeddings/oleObject7.bin"/><Relationship Id="rId265" Type="http://schemas.openxmlformats.org/officeDocument/2006/relationships/image" Target="media/image135.emf"/><Relationship Id="rId286" Type="http://schemas.openxmlformats.org/officeDocument/2006/relationships/oleObject" Target="embeddings/oleObject126.bin"/><Relationship Id="rId451" Type="http://schemas.openxmlformats.org/officeDocument/2006/relationships/oleObject" Target="embeddings/oleObject208.bin"/><Relationship Id="rId472" Type="http://schemas.openxmlformats.org/officeDocument/2006/relationships/image" Target="media/image241.wmf"/><Relationship Id="rId493" Type="http://schemas.openxmlformats.org/officeDocument/2006/relationships/oleObject" Target="embeddings/oleObject229.bin"/><Relationship Id="rId507" Type="http://schemas.openxmlformats.org/officeDocument/2006/relationships/oleObject" Target="embeddings/oleObject236.bin"/><Relationship Id="rId50" Type="http://schemas.openxmlformats.org/officeDocument/2006/relationships/image" Target="media/image25.wmf"/><Relationship Id="rId104" Type="http://schemas.openxmlformats.org/officeDocument/2006/relationships/image" Target="media/image52.wmf"/><Relationship Id="rId125" Type="http://schemas.openxmlformats.org/officeDocument/2006/relationships/oleObject" Target="embeddings/oleObject50.bin"/><Relationship Id="rId146" Type="http://schemas.openxmlformats.org/officeDocument/2006/relationships/oleObject" Target="embeddings/oleObject61.bin"/><Relationship Id="rId167" Type="http://schemas.openxmlformats.org/officeDocument/2006/relationships/oleObject" Target="embeddings/oleObject71.bin"/><Relationship Id="rId188" Type="http://schemas.openxmlformats.org/officeDocument/2006/relationships/image" Target="media/image94.wmf"/><Relationship Id="rId311" Type="http://schemas.openxmlformats.org/officeDocument/2006/relationships/image" Target="media/image161.wmf"/><Relationship Id="rId332" Type="http://schemas.openxmlformats.org/officeDocument/2006/relationships/oleObject" Target="embeddings/oleObject148.bin"/><Relationship Id="rId353" Type="http://schemas.openxmlformats.org/officeDocument/2006/relationships/oleObject" Target="embeddings/oleObject159.bin"/><Relationship Id="rId374" Type="http://schemas.openxmlformats.org/officeDocument/2006/relationships/image" Target="media/image192.wmf"/><Relationship Id="rId395" Type="http://schemas.openxmlformats.org/officeDocument/2006/relationships/oleObject" Target="embeddings/oleObject180.bin"/><Relationship Id="rId409" Type="http://schemas.openxmlformats.org/officeDocument/2006/relationships/oleObject" Target="embeddings/oleObject187.bin"/><Relationship Id="rId71" Type="http://schemas.openxmlformats.org/officeDocument/2006/relationships/oleObject" Target="embeddings/oleObject23.bin"/><Relationship Id="rId92" Type="http://schemas.openxmlformats.org/officeDocument/2006/relationships/image" Target="media/image46.wmf"/><Relationship Id="rId213" Type="http://schemas.openxmlformats.org/officeDocument/2006/relationships/oleObject" Target="embeddings/oleObject94.bin"/><Relationship Id="rId234" Type="http://schemas.openxmlformats.org/officeDocument/2006/relationships/image" Target="media/image117.wmf"/><Relationship Id="rId420" Type="http://schemas.openxmlformats.org/officeDocument/2006/relationships/image" Target="media/image215.wmf"/><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oleObject" Target="embeddings/oleObject115.bin"/><Relationship Id="rId276" Type="http://schemas.openxmlformats.org/officeDocument/2006/relationships/oleObject" Target="embeddings/oleObject121.bin"/><Relationship Id="rId297" Type="http://schemas.openxmlformats.org/officeDocument/2006/relationships/oleObject" Target="embeddings/oleObject131.bin"/><Relationship Id="rId441" Type="http://schemas.openxmlformats.org/officeDocument/2006/relationships/oleObject" Target="embeddings/oleObject203.bin"/><Relationship Id="rId462" Type="http://schemas.openxmlformats.org/officeDocument/2006/relationships/image" Target="media/image236.wmf"/><Relationship Id="rId483" Type="http://schemas.openxmlformats.org/officeDocument/2006/relationships/oleObject" Target="embeddings/oleObject224.bin"/><Relationship Id="rId40" Type="http://schemas.openxmlformats.org/officeDocument/2006/relationships/image" Target="media/image20.wmf"/><Relationship Id="rId115" Type="http://schemas.openxmlformats.org/officeDocument/2006/relationships/oleObject" Target="embeddings/oleObject45.bin"/><Relationship Id="rId136" Type="http://schemas.openxmlformats.org/officeDocument/2006/relationships/oleObject" Target="embeddings/oleObject56.bin"/><Relationship Id="rId157" Type="http://schemas.openxmlformats.org/officeDocument/2006/relationships/oleObject" Target="embeddings/oleObject66.bin"/><Relationship Id="rId178" Type="http://schemas.openxmlformats.org/officeDocument/2006/relationships/image" Target="media/image89.wmf"/><Relationship Id="rId301" Type="http://schemas.openxmlformats.org/officeDocument/2006/relationships/image" Target="media/image156.wmf"/><Relationship Id="rId322" Type="http://schemas.openxmlformats.org/officeDocument/2006/relationships/oleObject" Target="embeddings/oleObject143.bin"/><Relationship Id="rId343" Type="http://schemas.openxmlformats.org/officeDocument/2006/relationships/oleObject" Target="embeddings/oleObject154.bin"/><Relationship Id="rId364" Type="http://schemas.openxmlformats.org/officeDocument/2006/relationships/image" Target="media/image187.wmf"/><Relationship Id="rId61" Type="http://schemas.openxmlformats.org/officeDocument/2006/relationships/oleObject" Target="embeddings/oleObject18.bin"/><Relationship Id="rId82" Type="http://schemas.openxmlformats.org/officeDocument/2006/relationships/image" Target="media/image41.wmf"/><Relationship Id="rId199" Type="http://schemas.openxmlformats.org/officeDocument/2006/relationships/oleObject" Target="embeddings/oleObject87.bin"/><Relationship Id="rId203" Type="http://schemas.openxmlformats.org/officeDocument/2006/relationships/oleObject" Target="embeddings/oleObject89.bin"/><Relationship Id="rId385" Type="http://schemas.openxmlformats.org/officeDocument/2006/relationships/oleObject" Target="embeddings/oleObject175.bin"/><Relationship Id="rId19" Type="http://schemas.openxmlformats.org/officeDocument/2006/relationships/image" Target="media/image6.png"/><Relationship Id="rId224" Type="http://schemas.openxmlformats.org/officeDocument/2006/relationships/image" Target="media/image112.wmf"/><Relationship Id="rId245" Type="http://schemas.openxmlformats.org/officeDocument/2006/relationships/oleObject" Target="embeddings/oleObject110.bin"/><Relationship Id="rId266" Type="http://schemas.openxmlformats.org/officeDocument/2006/relationships/image" Target="media/image136.wmf"/><Relationship Id="rId287" Type="http://schemas.openxmlformats.org/officeDocument/2006/relationships/image" Target="media/image148.wmf"/><Relationship Id="rId410" Type="http://schemas.openxmlformats.org/officeDocument/2006/relationships/image" Target="media/image210.wmf"/><Relationship Id="rId431" Type="http://schemas.openxmlformats.org/officeDocument/2006/relationships/oleObject" Target="embeddings/oleObject198.bin"/><Relationship Id="rId452" Type="http://schemas.openxmlformats.org/officeDocument/2006/relationships/image" Target="media/image231.wmf"/><Relationship Id="rId473" Type="http://schemas.openxmlformats.org/officeDocument/2006/relationships/oleObject" Target="embeddings/oleObject219.bin"/><Relationship Id="rId494" Type="http://schemas.openxmlformats.org/officeDocument/2006/relationships/image" Target="media/image252.wmf"/><Relationship Id="rId508" Type="http://schemas.openxmlformats.org/officeDocument/2006/relationships/image" Target="media/image259.wmf"/><Relationship Id="rId30" Type="http://schemas.openxmlformats.org/officeDocument/2006/relationships/image" Target="media/image15.wmf"/><Relationship Id="rId105" Type="http://schemas.openxmlformats.org/officeDocument/2006/relationships/oleObject" Target="embeddings/oleObject40.bin"/><Relationship Id="rId126" Type="http://schemas.openxmlformats.org/officeDocument/2006/relationships/image" Target="media/image63.wmf"/><Relationship Id="rId147" Type="http://schemas.openxmlformats.org/officeDocument/2006/relationships/image" Target="media/image73.wmf"/><Relationship Id="rId168" Type="http://schemas.openxmlformats.org/officeDocument/2006/relationships/image" Target="media/image84.wmf"/><Relationship Id="rId312" Type="http://schemas.openxmlformats.org/officeDocument/2006/relationships/oleObject" Target="embeddings/oleObject138.bin"/><Relationship Id="rId333" Type="http://schemas.openxmlformats.org/officeDocument/2006/relationships/image" Target="media/image172.wmf"/><Relationship Id="rId354" Type="http://schemas.openxmlformats.org/officeDocument/2006/relationships/image" Target="media/image182.wmf"/><Relationship Id="rId51" Type="http://schemas.openxmlformats.org/officeDocument/2006/relationships/oleObject" Target="embeddings/oleObject13.bin"/><Relationship Id="rId72" Type="http://schemas.openxmlformats.org/officeDocument/2006/relationships/image" Target="media/image36.wmf"/><Relationship Id="rId93" Type="http://schemas.openxmlformats.org/officeDocument/2006/relationships/oleObject" Target="embeddings/oleObject34.bin"/><Relationship Id="rId189" Type="http://schemas.openxmlformats.org/officeDocument/2006/relationships/oleObject" Target="embeddings/oleObject82.bin"/><Relationship Id="rId375" Type="http://schemas.openxmlformats.org/officeDocument/2006/relationships/oleObject" Target="embeddings/oleObject170.bin"/><Relationship Id="rId396" Type="http://schemas.openxmlformats.org/officeDocument/2006/relationships/image" Target="media/image203.wmf"/><Relationship Id="rId3" Type="http://schemas.openxmlformats.org/officeDocument/2006/relationships/styles" Target="styles.xml"/><Relationship Id="rId214" Type="http://schemas.openxmlformats.org/officeDocument/2006/relationships/image" Target="media/image107.wmf"/><Relationship Id="rId235" Type="http://schemas.openxmlformats.org/officeDocument/2006/relationships/oleObject" Target="embeddings/oleObject105.bin"/><Relationship Id="rId256" Type="http://schemas.openxmlformats.org/officeDocument/2006/relationships/image" Target="media/image128.wmf"/><Relationship Id="rId277" Type="http://schemas.openxmlformats.org/officeDocument/2006/relationships/image" Target="media/image143.wmf"/><Relationship Id="rId298" Type="http://schemas.openxmlformats.org/officeDocument/2006/relationships/image" Target="media/image154.emf"/><Relationship Id="rId400" Type="http://schemas.openxmlformats.org/officeDocument/2006/relationships/image" Target="media/image205.wmf"/><Relationship Id="rId421" Type="http://schemas.openxmlformats.org/officeDocument/2006/relationships/oleObject" Target="embeddings/oleObject193.bin"/><Relationship Id="rId442" Type="http://schemas.openxmlformats.org/officeDocument/2006/relationships/image" Target="media/image226.wmf"/><Relationship Id="rId463" Type="http://schemas.openxmlformats.org/officeDocument/2006/relationships/oleObject" Target="embeddings/oleObject214.bin"/><Relationship Id="rId484" Type="http://schemas.openxmlformats.org/officeDocument/2006/relationships/image" Target="media/image247.wmf"/><Relationship Id="rId116" Type="http://schemas.openxmlformats.org/officeDocument/2006/relationships/image" Target="media/image58.wmf"/><Relationship Id="rId137" Type="http://schemas.openxmlformats.org/officeDocument/2006/relationships/image" Target="media/image68.wmf"/><Relationship Id="rId158" Type="http://schemas.openxmlformats.org/officeDocument/2006/relationships/image" Target="media/image79.wmf"/><Relationship Id="rId302" Type="http://schemas.openxmlformats.org/officeDocument/2006/relationships/oleObject" Target="embeddings/oleObject133.bin"/><Relationship Id="rId323" Type="http://schemas.openxmlformats.org/officeDocument/2006/relationships/image" Target="media/image167.wmf"/><Relationship Id="rId344" Type="http://schemas.openxmlformats.org/officeDocument/2006/relationships/image" Target="media/image177.wmf"/><Relationship Id="rId20" Type="http://schemas.openxmlformats.org/officeDocument/2006/relationships/image" Target="media/image7.png"/><Relationship Id="rId41" Type="http://schemas.openxmlformats.org/officeDocument/2006/relationships/oleObject" Target="embeddings/oleObject8.bin"/><Relationship Id="rId62" Type="http://schemas.openxmlformats.org/officeDocument/2006/relationships/image" Target="media/image31.wmf"/><Relationship Id="rId83" Type="http://schemas.openxmlformats.org/officeDocument/2006/relationships/oleObject" Target="embeddings/oleObject29.bin"/><Relationship Id="rId179" Type="http://schemas.openxmlformats.org/officeDocument/2006/relationships/oleObject" Target="embeddings/oleObject77.bin"/><Relationship Id="rId365" Type="http://schemas.openxmlformats.org/officeDocument/2006/relationships/oleObject" Target="embeddings/oleObject165.bin"/><Relationship Id="rId386" Type="http://schemas.openxmlformats.org/officeDocument/2006/relationships/image" Target="media/image198.wmf"/><Relationship Id="rId190" Type="http://schemas.openxmlformats.org/officeDocument/2006/relationships/image" Target="media/image95.wmf"/><Relationship Id="rId204" Type="http://schemas.openxmlformats.org/officeDocument/2006/relationships/image" Target="media/image102.wmf"/><Relationship Id="rId225" Type="http://schemas.openxmlformats.org/officeDocument/2006/relationships/oleObject" Target="embeddings/oleObject100.bin"/><Relationship Id="rId246" Type="http://schemas.openxmlformats.org/officeDocument/2006/relationships/image" Target="media/image123.wmf"/><Relationship Id="rId267" Type="http://schemas.openxmlformats.org/officeDocument/2006/relationships/oleObject" Target="embeddings/oleObject118.bin"/><Relationship Id="rId288" Type="http://schemas.openxmlformats.org/officeDocument/2006/relationships/oleObject" Target="embeddings/oleObject127.bin"/><Relationship Id="rId411" Type="http://schemas.openxmlformats.org/officeDocument/2006/relationships/oleObject" Target="embeddings/oleObject188.bin"/><Relationship Id="rId432" Type="http://schemas.openxmlformats.org/officeDocument/2006/relationships/image" Target="media/image221.wmf"/><Relationship Id="rId453" Type="http://schemas.openxmlformats.org/officeDocument/2006/relationships/oleObject" Target="embeddings/oleObject209.bin"/><Relationship Id="rId474" Type="http://schemas.openxmlformats.org/officeDocument/2006/relationships/image" Target="media/image242.wmf"/><Relationship Id="rId509" Type="http://schemas.openxmlformats.org/officeDocument/2006/relationships/oleObject" Target="embeddings/oleObject237.bin"/><Relationship Id="rId106" Type="http://schemas.openxmlformats.org/officeDocument/2006/relationships/image" Target="media/image53.wmf"/><Relationship Id="rId127" Type="http://schemas.openxmlformats.org/officeDocument/2006/relationships/oleObject" Target="embeddings/oleObject51.bin"/><Relationship Id="rId313" Type="http://schemas.openxmlformats.org/officeDocument/2006/relationships/image" Target="media/image162.wmf"/><Relationship Id="rId495" Type="http://schemas.openxmlformats.org/officeDocument/2006/relationships/oleObject" Target="embeddings/oleObject230.bin"/><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image" Target="media/image26.wmf"/><Relationship Id="rId73" Type="http://schemas.openxmlformats.org/officeDocument/2006/relationships/oleObject" Target="embeddings/oleObject24.bin"/><Relationship Id="rId94" Type="http://schemas.openxmlformats.org/officeDocument/2006/relationships/image" Target="media/image47.wmf"/><Relationship Id="rId148" Type="http://schemas.openxmlformats.org/officeDocument/2006/relationships/oleObject" Target="embeddings/oleObject62.bin"/><Relationship Id="rId169" Type="http://schemas.openxmlformats.org/officeDocument/2006/relationships/oleObject" Target="embeddings/oleObject72.bin"/><Relationship Id="rId334" Type="http://schemas.openxmlformats.org/officeDocument/2006/relationships/oleObject" Target="embeddings/oleObject149.bin"/><Relationship Id="rId355" Type="http://schemas.openxmlformats.org/officeDocument/2006/relationships/oleObject" Target="embeddings/oleObject160.bin"/><Relationship Id="rId376" Type="http://schemas.openxmlformats.org/officeDocument/2006/relationships/image" Target="media/image193.wmf"/><Relationship Id="rId397" Type="http://schemas.openxmlformats.org/officeDocument/2006/relationships/oleObject" Target="embeddings/oleObject181.bin"/><Relationship Id="rId4" Type="http://schemas.microsoft.com/office/2007/relationships/stylesWithEffects" Target="stylesWithEffects.xml"/><Relationship Id="rId180" Type="http://schemas.openxmlformats.org/officeDocument/2006/relationships/image" Target="media/image90.wmf"/><Relationship Id="rId215" Type="http://schemas.openxmlformats.org/officeDocument/2006/relationships/oleObject" Target="embeddings/oleObject95.bin"/><Relationship Id="rId236" Type="http://schemas.openxmlformats.org/officeDocument/2006/relationships/image" Target="media/image118.wmf"/><Relationship Id="rId257" Type="http://schemas.openxmlformats.org/officeDocument/2006/relationships/oleObject" Target="embeddings/oleObject116.bin"/><Relationship Id="rId278" Type="http://schemas.openxmlformats.org/officeDocument/2006/relationships/oleObject" Target="embeddings/oleObject122.bin"/><Relationship Id="rId401" Type="http://schemas.openxmlformats.org/officeDocument/2006/relationships/oleObject" Target="embeddings/oleObject183.bin"/><Relationship Id="rId422" Type="http://schemas.openxmlformats.org/officeDocument/2006/relationships/image" Target="media/image216.wmf"/><Relationship Id="rId443" Type="http://schemas.openxmlformats.org/officeDocument/2006/relationships/oleObject" Target="embeddings/oleObject204.bin"/><Relationship Id="rId464" Type="http://schemas.openxmlformats.org/officeDocument/2006/relationships/image" Target="media/image237.wmf"/><Relationship Id="rId303" Type="http://schemas.openxmlformats.org/officeDocument/2006/relationships/image" Target="media/image157.wmf"/><Relationship Id="rId485" Type="http://schemas.openxmlformats.org/officeDocument/2006/relationships/oleObject" Target="embeddings/oleObject225.bin"/><Relationship Id="rId42" Type="http://schemas.openxmlformats.org/officeDocument/2006/relationships/image" Target="media/image21.wmf"/><Relationship Id="rId84" Type="http://schemas.openxmlformats.org/officeDocument/2006/relationships/image" Target="media/image42.wmf"/><Relationship Id="rId138" Type="http://schemas.openxmlformats.org/officeDocument/2006/relationships/oleObject" Target="embeddings/oleObject57.bin"/><Relationship Id="rId345" Type="http://schemas.openxmlformats.org/officeDocument/2006/relationships/oleObject" Target="embeddings/oleObject155.bin"/><Relationship Id="rId387" Type="http://schemas.openxmlformats.org/officeDocument/2006/relationships/oleObject" Target="embeddings/oleObject176.bin"/><Relationship Id="rId510" Type="http://schemas.openxmlformats.org/officeDocument/2006/relationships/image" Target="media/image260.wmf"/><Relationship Id="rId191" Type="http://schemas.openxmlformats.org/officeDocument/2006/relationships/oleObject" Target="embeddings/oleObject83.bin"/><Relationship Id="rId205" Type="http://schemas.openxmlformats.org/officeDocument/2006/relationships/oleObject" Target="embeddings/oleObject90.bin"/><Relationship Id="rId247" Type="http://schemas.openxmlformats.org/officeDocument/2006/relationships/oleObject" Target="embeddings/oleObject111.bin"/><Relationship Id="rId412" Type="http://schemas.openxmlformats.org/officeDocument/2006/relationships/image" Target="media/image211.wmf"/><Relationship Id="rId107" Type="http://schemas.openxmlformats.org/officeDocument/2006/relationships/oleObject" Target="embeddings/oleObject41.bin"/><Relationship Id="rId289" Type="http://schemas.openxmlformats.org/officeDocument/2006/relationships/image" Target="media/image149.wmf"/><Relationship Id="rId454" Type="http://schemas.openxmlformats.org/officeDocument/2006/relationships/image" Target="media/image232.wmf"/><Relationship Id="rId496" Type="http://schemas.openxmlformats.org/officeDocument/2006/relationships/image" Target="media/image253.wmf"/><Relationship Id="rId11" Type="http://schemas.openxmlformats.org/officeDocument/2006/relationships/header" Target="header2.xml"/><Relationship Id="rId53" Type="http://schemas.openxmlformats.org/officeDocument/2006/relationships/oleObject" Target="embeddings/oleObject14.bin"/><Relationship Id="rId149" Type="http://schemas.openxmlformats.org/officeDocument/2006/relationships/image" Target="media/image74.wmf"/><Relationship Id="rId314" Type="http://schemas.openxmlformats.org/officeDocument/2006/relationships/oleObject" Target="embeddings/oleObject139.bin"/><Relationship Id="rId356" Type="http://schemas.openxmlformats.org/officeDocument/2006/relationships/image" Target="media/image183.wmf"/><Relationship Id="rId398" Type="http://schemas.openxmlformats.org/officeDocument/2006/relationships/image" Target="media/image204.wmf"/><Relationship Id="rId95" Type="http://schemas.openxmlformats.org/officeDocument/2006/relationships/oleObject" Target="embeddings/oleObject35.bin"/><Relationship Id="rId160" Type="http://schemas.openxmlformats.org/officeDocument/2006/relationships/image" Target="media/image80.wmf"/><Relationship Id="rId216" Type="http://schemas.openxmlformats.org/officeDocument/2006/relationships/image" Target="media/image108.wmf"/><Relationship Id="rId423" Type="http://schemas.openxmlformats.org/officeDocument/2006/relationships/oleObject" Target="embeddings/oleObject194.bin"/><Relationship Id="rId258" Type="http://schemas.openxmlformats.org/officeDocument/2006/relationships/image" Target="media/image129.png"/><Relationship Id="rId465" Type="http://schemas.openxmlformats.org/officeDocument/2006/relationships/oleObject" Target="embeddings/oleObject215.bin"/><Relationship Id="rId22" Type="http://schemas.openxmlformats.org/officeDocument/2006/relationships/image" Target="media/image9.emf"/><Relationship Id="rId64" Type="http://schemas.openxmlformats.org/officeDocument/2006/relationships/image" Target="media/image32.wmf"/><Relationship Id="rId118" Type="http://schemas.openxmlformats.org/officeDocument/2006/relationships/image" Target="media/image59.wmf"/><Relationship Id="rId325" Type="http://schemas.openxmlformats.org/officeDocument/2006/relationships/image" Target="media/image168.wmf"/><Relationship Id="rId367" Type="http://schemas.openxmlformats.org/officeDocument/2006/relationships/oleObject" Target="embeddings/oleObject166.bin"/><Relationship Id="rId171" Type="http://schemas.openxmlformats.org/officeDocument/2006/relationships/oleObject" Target="embeddings/oleObject73.bin"/><Relationship Id="rId227" Type="http://schemas.openxmlformats.org/officeDocument/2006/relationships/oleObject" Target="embeddings/oleObject101.bin"/><Relationship Id="rId269" Type="http://schemas.openxmlformats.org/officeDocument/2006/relationships/image" Target="media/image138.png"/><Relationship Id="rId434" Type="http://schemas.openxmlformats.org/officeDocument/2006/relationships/image" Target="media/image222.wmf"/><Relationship Id="rId476" Type="http://schemas.openxmlformats.org/officeDocument/2006/relationships/image" Target="media/image243.wmf"/><Relationship Id="rId33" Type="http://schemas.openxmlformats.org/officeDocument/2006/relationships/oleObject" Target="embeddings/oleObject4.bin"/><Relationship Id="rId129" Type="http://schemas.openxmlformats.org/officeDocument/2006/relationships/oleObject" Target="embeddings/oleObject52.bin"/><Relationship Id="rId280" Type="http://schemas.openxmlformats.org/officeDocument/2006/relationships/oleObject" Target="embeddings/oleObject123.bin"/><Relationship Id="rId336" Type="http://schemas.openxmlformats.org/officeDocument/2006/relationships/oleObject" Target="embeddings/oleObject150.bin"/><Relationship Id="rId501" Type="http://schemas.openxmlformats.org/officeDocument/2006/relationships/oleObject" Target="embeddings/oleObject233.bin"/><Relationship Id="rId75" Type="http://schemas.openxmlformats.org/officeDocument/2006/relationships/oleObject" Target="embeddings/oleObject25.bin"/><Relationship Id="rId140" Type="http://schemas.openxmlformats.org/officeDocument/2006/relationships/oleObject" Target="embeddings/oleObject58.bin"/><Relationship Id="rId182" Type="http://schemas.openxmlformats.org/officeDocument/2006/relationships/image" Target="media/image91.wmf"/><Relationship Id="rId378" Type="http://schemas.openxmlformats.org/officeDocument/2006/relationships/image" Target="media/image194.wmf"/><Relationship Id="rId403" Type="http://schemas.openxmlformats.org/officeDocument/2006/relationships/oleObject" Target="embeddings/oleObject184.bin"/><Relationship Id="rId6" Type="http://schemas.openxmlformats.org/officeDocument/2006/relationships/webSettings" Target="webSettings.xml"/><Relationship Id="rId238" Type="http://schemas.openxmlformats.org/officeDocument/2006/relationships/image" Target="media/image119.wmf"/><Relationship Id="rId445" Type="http://schemas.openxmlformats.org/officeDocument/2006/relationships/oleObject" Target="embeddings/oleObject205.bin"/><Relationship Id="rId487" Type="http://schemas.openxmlformats.org/officeDocument/2006/relationships/oleObject" Target="embeddings/oleObject226.bin"/><Relationship Id="rId291" Type="http://schemas.openxmlformats.org/officeDocument/2006/relationships/image" Target="media/image150.emf"/><Relationship Id="rId305" Type="http://schemas.openxmlformats.org/officeDocument/2006/relationships/image" Target="media/image158.wmf"/><Relationship Id="rId347" Type="http://schemas.openxmlformats.org/officeDocument/2006/relationships/oleObject" Target="embeddings/oleObject156.bin"/><Relationship Id="rId512" Type="http://schemas.openxmlformats.org/officeDocument/2006/relationships/header" Target="header3.xml"/><Relationship Id="rId44" Type="http://schemas.openxmlformats.org/officeDocument/2006/relationships/image" Target="media/image22.wmf"/><Relationship Id="rId86" Type="http://schemas.openxmlformats.org/officeDocument/2006/relationships/image" Target="media/image43.wmf"/><Relationship Id="rId151" Type="http://schemas.openxmlformats.org/officeDocument/2006/relationships/image" Target="media/image75.wmf"/><Relationship Id="rId389" Type="http://schemas.openxmlformats.org/officeDocument/2006/relationships/oleObject" Target="embeddings/oleObject177.bin"/><Relationship Id="rId193" Type="http://schemas.openxmlformats.org/officeDocument/2006/relationships/oleObject" Target="embeddings/oleObject84.bin"/><Relationship Id="rId207" Type="http://schemas.openxmlformats.org/officeDocument/2006/relationships/oleObject" Target="embeddings/oleObject91.bin"/><Relationship Id="rId249" Type="http://schemas.openxmlformats.org/officeDocument/2006/relationships/oleObject" Target="embeddings/oleObject112.bin"/><Relationship Id="rId414" Type="http://schemas.openxmlformats.org/officeDocument/2006/relationships/image" Target="media/image212.wmf"/><Relationship Id="rId456" Type="http://schemas.openxmlformats.org/officeDocument/2006/relationships/image" Target="media/image233.wmf"/><Relationship Id="rId498" Type="http://schemas.openxmlformats.org/officeDocument/2006/relationships/image" Target="media/image254.wmf"/><Relationship Id="rId13" Type="http://schemas.openxmlformats.org/officeDocument/2006/relationships/comments" Target="comments.xml"/><Relationship Id="rId109" Type="http://schemas.openxmlformats.org/officeDocument/2006/relationships/oleObject" Target="embeddings/oleObject42.bin"/><Relationship Id="rId260" Type="http://schemas.openxmlformats.org/officeDocument/2006/relationships/image" Target="media/image131.png"/><Relationship Id="rId316" Type="http://schemas.openxmlformats.org/officeDocument/2006/relationships/oleObject" Target="embeddings/oleObject140.bin"/><Relationship Id="rId55" Type="http://schemas.openxmlformats.org/officeDocument/2006/relationships/oleObject" Target="embeddings/oleObject15.bin"/><Relationship Id="rId97" Type="http://schemas.openxmlformats.org/officeDocument/2006/relationships/oleObject" Target="embeddings/oleObject36.bin"/><Relationship Id="rId120" Type="http://schemas.openxmlformats.org/officeDocument/2006/relationships/image" Target="media/image60.wmf"/><Relationship Id="rId358" Type="http://schemas.openxmlformats.org/officeDocument/2006/relationships/image" Target="media/image184.wmf"/><Relationship Id="rId162" Type="http://schemas.openxmlformats.org/officeDocument/2006/relationships/image" Target="media/image81.wmf"/><Relationship Id="rId218" Type="http://schemas.openxmlformats.org/officeDocument/2006/relationships/image" Target="media/image109.wmf"/><Relationship Id="rId425" Type="http://schemas.openxmlformats.org/officeDocument/2006/relationships/oleObject" Target="embeddings/oleObject195.bin"/><Relationship Id="rId467" Type="http://schemas.openxmlformats.org/officeDocument/2006/relationships/oleObject" Target="embeddings/oleObject216.bin"/><Relationship Id="rId271" Type="http://schemas.openxmlformats.org/officeDocument/2006/relationships/image" Target="media/image140.wmf"/><Relationship Id="rId24" Type="http://schemas.openxmlformats.org/officeDocument/2006/relationships/image" Target="media/image11.png"/><Relationship Id="rId66" Type="http://schemas.openxmlformats.org/officeDocument/2006/relationships/image" Target="media/image33.wmf"/><Relationship Id="rId131" Type="http://schemas.openxmlformats.org/officeDocument/2006/relationships/oleObject" Target="embeddings/oleObject53.bin"/><Relationship Id="rId327" Type="http://schemas.openxmlformats.org/officeDocument/2006/relationships/image" Target="media/image169.wmf"/><Relationship Id="rId369" Type="http://schemas.openxmlformats.org/officeDocument/2006/relationships/oleObject" Target="embeddings/oleObject167.bin"/><Relationship Id="rId173" Type="http://schemas.openxmlformats.org/officeDocument/2006/relationships/oleObject" Target="embeddings/oleObject74.bin"/><Relationship Id="rId229" Type="http://schemas.openxmlformats.org/officeDocument/2006/relationships/oleObject" Target="embeddings/oleObject102.bin"/><Relationship Id="rId380" Type="http://schemas.openxmlformats.org/officeDocument/2006/relationships/image" Target="media/image195.wmf"/><Relationship Id="rId436" Type="http://schemas.openxmlformats.org/officeDocument/2006/relationships/image" Target="media/image223.wmf"/><Relationship Id="rId240" Type="http://schemas.openxmlformats.org/officeDocument/2006/relationships/image" Target="media/image120.wmf"/><Relationship Id="rId478" Type="http://schemas.openxmlformats.org/officeDocument/2006/relationships/image" Target="media/image244.wmf"/></Relationships>
</file>

<file path=word/_rels/header1.xml.rels><?xml version="1.0" encoding="UTF-8" standalone="yes"?>
<Relationships xmlns="http://schemas.openxmlformats.org/package/2006/relationships"><Relationship Id="rId1" Type="http://schemas.openxmlformats.org/officeDocument/2006/relationships/image" Target="media/image1.tif"/></Relationships>
</file>

<file path=word/_rels/header3.xml.rels><?xml version="1.0" encoding="UTF-8" standalone="yes"?>
<Relationships xmlns="http://schemas.openxmlformats.org/package/2006/relationships"><Relationship Id="rId1" Type="http://schemas.openxmlformats.org/officeDocument/2006/relationships/image" Target="media/image1.tif"/></Relationships>
</file>

<file path=word/_rels/header4.xml.rels><?xml version="1.0" encoding="UTF-8" standalone="yes"?>
<Relationships xmlns="http://schemas.openxmlformats.org/package/2006/relationships"><Relationship Id="rId1" Type="http://schemas.openxmlformats.org/officeDocument/2006/relationships/image" Target="media/image1.ti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DigiOffice\Programs\WhiteOffice\Sjabloon\Rapport.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Roe93</b:Tag>
    <b:SourceType>Report</b:SourceType>
    <b:Guid>{049A72FF-B604-494B-8074-541BFD6447AE}</b:Guid>
    <b:Author>
      <b:Author>
        <b:NameList>
          <b:Person>
            <b:Last>Roelvink</b:Last>
            <b:First>J.A.</b:First>
          </b:Person>
        </b:NameList>
      </b:Author>
    </b:Author>
    <b:Title>Surf beat and its effect on cross-shore profiles</b:Title>
    <b:Year>1993</b:Year>
    <b:Publisher>Ph.D. Thesis, Delft University of Technology</b:Publisher>
    <b:RefOrder>2</b:RefOrder>
  </b:Source>
  <b:Source>
    <b:Tag>Hol89</b:Tag>
    <b:SourceType>Report</b:SourceType>
    <b:Guid>{44C0FADA-3C0E-42D6-8675-76C86509B584}</b:Guid>
    <b:Author>
      <b:Author>
        <b:NameList>
          <b:Person>
            <b:Last>Holthuijsen</b:Last>
            <b:First>L</b:First>
          </b:Person>
          <b:Person>
            <b:Last>Booij</b:Last>
            <b:First>N</b:First>
          </b:Person>
          <b:Person>
            <b:Last>Herbers</b:Last>
            <b:First>T</b:First>
          </b:Person>
        </b:NameList>
      </b:Author>
    </b:Author>
    <b:Title>A prediction model for stationary, short-crested waves in shallow water with ambient currents</b:Title>
    <b:Year>1989</b:Year>
    <b:Publisher>Coastal Engineering, 13(1):23-54</b:Publisher>
    <b:RefOrder>1</b:RefOrder>
  </b:Source>
</b:Sources>
</file>

<file path=customXml/itemProps1.xml><?xml version="1.0" encoding="utf-8"?>
<ds:datastoreItem xmlns:ds="http://schemas.openxmlformats.org/officeDocument/2006/customXml" ds:itemID="{40B7F36E-149C-4913-AEEE-C8D07040A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Template>
  <TotalTime>296</TotalTime>
  <Pages>143</Pages>
  <Words>39580</Words>
  <Characters>272090</Characters>
  <Application>Microsoft Office Word</Application>
  <DocSecurity>0</DocSecurity>
  <Lines>2267</Lines>
  <Paragraphs>622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XBeach Manual</vt:lpstr>
      <vt:lpstr/>
    </vt:vector>
  </TitlesOfParts>
  <Company>Deltares</Company>
  <LinksUpToDate>false</LinksUpToDate>
  <CharactersWithSpaces>311048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XBeach Manual</dc:title>
  <dc:creator>Kees Nederhoff</dc:creator>
  <cp:lastModifiedBy>Ellen Quataert</cp:lastModifiedBy>
  <cp:revision>10</cp:revision>
  <cp:lastPrinted>2015-10-06T10:00:00Z</cp:lastPrinted>
  <dcterms:created xsi:type="dcterms:W3CDTF">2015-10-06T10:35:00Z</dcterms:created>
  <dcterms:modified xsi:type="dcterms:W3CDTF">2015-10-06T15:34:00Z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CmdVersion">
    <vt:lpwstr>, B</vt:lpwstr>
  </property>
  <property fmtid="{D5CDD505-2E9C-101B-9397-08002B2CF9AE}" pid="3" name="_AanmaakDatum">
    <vt:filetime>2015-01-26T23:00:00Z</vt:filetime>
  </property>
  <property fmtid="{D5CDD505-2E9C-101B-9397-08002B2CF9AE}" pid="4" name="_AanmaakGebruiker">
    <vt:lpwstr>nederhof</vt:lpwstr>
  </property>
  <property fmtid="{D5CDD505-2E9C-101B-9397-08002B2CF9AE}" pid="5" name="_Versie">
    <vt:lpwstr>2014.1.4</vt:lpwstr>
  </property>
  <property fmtid="{D5CDD505-2E9C-101B-9397-08002B2CF9AE}" pid="6" name="Aan">
    <vt:lpwstr/>
  </property>
  <property fmtid="{D5CDD505-2E9C-101B-9397-08002B2CF9AE}" pid="7" name="Adres">
    <vt:lpwstr/>
  </property>
  <property fmtid="{D5CDD505-2E9C-101B-9397-08002B2CF9AE}" pid="8" name="AantalPag">
    <vt:lpwstr/>
  </property>
  <property fmtid="{D5CDD505-2E9C-101B-9397-08002B2CF9AE}" pid="9" name="Achternaam">
    <vt:lpwstr/>
  </property>
  <property fmtid="{D5CDD505-2E9C-101B-9397-08002B2CF9AE}" pid="10" name="Auteurs">
    <vt:lpwstr/>
  </property>
  <property fmtid="{D5CDD505-2E9C-101B-9397-08002B2CF9AE}" pid="11" name="Bedrijf">
    <vt:lpwstr>Deltares</vt:lpwstr>
  </property>
  <property fmtid="{D5CDD505-2E9C-101B-9397-08002B2CF9AE}" pid="12" name="Classificatie">
    <vt:lpwstr>none</vt:lpwstr>
  </property>
  <property fmtid="{D5CDD505-2E9C-101B-9397-08002B2CF9AE}" pid="13" name="ClassificatieIndex">
    <vt:lpwstr>0</vt:lpwstr>
  </property>
  <property fmtid="{D5CDD505-2E9C-101B-9397-08002B2CF9AE}" pid="14" name="ClassificatieTekst">
    <vt:lpwstr/>
  </property>
  <property fmtid="{D5CDD505-2E9C-101B-9397-08002B2CF9AE}" pid="15" name="Datum">
    <vt:filetime>2015-01-26T23:00:00Z</vt:filetime>
  </property>
  <property fmtid="{D5CDD505-2E9C-101B-9397-08002B2CF9AE}" pid="16" name="DatumRefOpgehaald">
    <vt:lpwstr/>
  </property>
  <property fmtid="{D5CDD505-2E9C-101B-9397-08002B2CF9AE}" pid="17" name="DocID">
    <vt:lpwstr/>
  </property>
  <property fmtid="{D5CDD505-2E9C-101B-9397-08002B2CF9AE}" pid="18" name="DocPubliceerStatus">
    <vt:lpwstr>0</vt:lpwstr>
  </property>
  <property fmtid="{D5CDD505-2E9C-101B-9397-08002B2CF9AE}" pid="19" name="DocRegFileName">
    <vt:lpwstr/>
  </property>
  <property fmtid="{D5CDD505-2E9C-101B-9397-08002B2CF9AE}" pid="20" name="DocRootDocID">
    <vt:lpwstr/>
  </property>
  <property fmtid="{D5CDD505-2E9C-101B-9397-08002B2CF9AE}" pid="21" name="EigenKenmerk">
    <vt:lpwstr/>
  </property>
  <property fmtid="{D5CDD505-2E9C-101B-9397-08002B2CF9AE}" pid="22" name="Expiratie">
    <vt:lpwstr>0</vt:lpwstr>
  </property>
  <property fmtid="{D5CDD505-2E9C-101B-9397-08002B2CF9AE}" pid="23" name="Geadresseerde">
    <vt:lpwstr/>
  </property>
  <property fmtid="{D5CDD505-2E9C-101B-9397-08002B2CF9AE}" pid="24" name="InclBijlage">
    <vt:lpwstr>ja</vt:lpwstr>
  </property>
  <property fmtid="{D5CDD505-2E9C-101B-9397-08002B2CF9AE}" pid="25" name="Initialen">
    <vt:lpwstr>0</vt:lpwstr>
  </property>
  <property fmtid="{D5CDD505-2E9C-101B-9397-08002B2CF9AE}" pid="26" name="Intern">
    <vt:lpwstr/>
  </property>
  <property fmtid="{D5CDD505-2E9C-101B-9397-08002B2CF9AE}" pid="27" name="Keywords">
    <vt:lpwstr/>
  </property>
  <property fmtid="{D5CDD505-2E9C-101B-9397-08002B2CF9AE}" pid="28" name="Land">
    <vt:lpwstr/>
  </property>
  <property fmtid="{D5CDD505-2E9C-101B-9397-08002B2CF9AE}" pid="29" name="Onderwerp">
    <vt:lpwstr>XBeach Manual</vt:lpwstr>
  </property>
  <property fmtid="{D5CDD505-2E9C-101B-9397-08002B2CF9AE}" pid="30" name="PcPlaats">
    <vt:lpwstr/>
  </property>
  <property fmtid="{D5CDD505-2E9C-101B-9397-08002B2CF9AE}" pid="31" name="Persoon">
    <vt:lpwstr/>
  </property>
  <property fmtid="{D5CDD505-2E9C-101B-9397-08002B2CF9AE}" pid="32" name="Postbus">
    <vt:lpwstr/>
  </property>
  <property fmtid="{D5CDD505-2E9C-101B-9397-08002B2CF9AE}" pid="33" name="Project">
    <vt:lpwstr/>
  </property>
  <property fmtid="{D5CDD505-2E9C-101B-9397-08002B2CF9AE}" pid="34" name="ProjNaam">
    <vt:lpwstr/>
  </property>
  <property fmtid="{D5CDD505-2E9C-101B-9397-08002B2CF9AE}" pid="35" name="ProjNr">
    <vt:lpwstr/>
  </property>
  <property fmtid="{D5CDD505-2E9C-101B-9397-08002B2CF9AE}" pid="36" name="Referentie">
    <vt:lpwstr/>
  </property>
  <property fmtid="{D5CDD505-2E9C-101B-9397-08002B2CF9AE}" pid="37" name="ReferentieGegenereerd">
    <vt:lpwstr/>
  </property>
  <property fmtid="{D5CDD505-2E9C-101B-9397-08002B2CF9AE}" pid="38" name="Relatie">
    <vt:lpwstr/>
  </property>
  <property fmtid="{D5CDD505-2E9C-101B-9397-08002B2CF9AE}" pid="39" name="Rubricering">
    <vt:lpwstr/>
  </property>
  <property fmtid="{D5CDD505-2E9C-101B-9397-08002B2CF9AE}" pid="40" name="Sjabloon">
    <vt:lpwstr>Rapport</vt:lpwstr>
  </property>
  <property fmtid="{D5CDD505-2E9C-101B-9397-08002B2CF9AE}" pid="41" name="SjabloonType">
    <vt:lpwstr>RAPPORT</vt:lpwstr>
  </property>
  <property fmtid="{D5CDD505-2E9C-101B-9397-08002B2CF9AE}" pid="42" name="Status">
    <vt:lpwstr/>
  </property>
  <property fmtid="{D5CDD505-2E9C-101B-9397-08002B2CF9AE}" pid="43" name="Status_Disclamer">
    <vt:lpwstr>This is a draft report, intended for discussion purposes only. No part of this report may be relied upon by either principals or third parties.</vt:lpwstr>
  </property>
  <property fmtid="{D5CDD505-2E9C-101B-9397-08002B2CF9AE}" pid="44" name="SubTitel">
    <vt:lpwstr/>
  </property>
  <property fmtid="{D5CDD505-2E9C-101B-9397-08002B2CF9AE}" pid="45" name="Taal">
    <vt:lpwstr>EN</vt:lpwstr>
  </property>
  <property fmtid="{D5CDD505-2E9C-101B-9397-08002B2CF9AE}" pid="46" name="Tav">
    <vt:lpwstr/>
  </property>
  <property fmtid="{D5CDD505-2E9C-101B-9397-08002B2CF9AE}" pid="47" name="UwReferentie">
    <vt:lpwstr/>
  </property>
  <property fmtid="{D5CDD505-2E9C-101B-9397-08002B2CF9AE}" pid="48" name="VergPlaats">
    <vt:lpwstr/>
  </property>
  <property fmtid="{D5CDD505-2E9C-101B-9397-08002B2CF9AE}" pid="49" name="VergTijd">
    <vt:lpwstr/>
  </property>
  <property fmtid="{D5CDD505-2E9C-101B-9397-08002B2CF9AE}" pid="50" name="Versienummer">
    <vt:lpwstr/>
  </property>
  <property fmtid="{D5CDD505-2E9C-101B-9397-08002B2CF9AE}" pid="51" name="Vestiging">
    <vt:lpwstr>Delft-Boussinesqweg 1</vt:lpwstr>
  </property>
  <property fmtid="{D5CDD505-2E9C-101B-9397-08002B2CF9AE}" pid="52" name="Voornaam">
    <vt:lpwstr/>
  </property>
  <property fmtid="{D5CDD505-2E9C-101B-9397-08002B2CF9AE}" pid="53" name="MTEquationSection">
    <vt:lpwstr>1</vt:lpwstr>
  </property>
  <property fmtid="{D5CDD505-2E9C-101B-9397-08002B2CF9AE}" pid="54" name="MTEquationNumber2">
    <vt:lpwstr>(C.#E1)</vt:lpwstr>
  </property>
  <property fmtid="{D5CDD505-2E9C-101B-9397-08002B2CF9AE}" pid="55" name="MTCustomEquationNumber">
    <vt:lpwstr>1</vt:lpwstr>
  </property>
  <property fmtid="{D5CDD505-2E9C-101B-9397-08002B2CF9AE}" pid="56" name="MTEqnNumsOnRight">
    <vt:bool>true</vt:bool>
  </property>
  <property fmtid="{D5CDD505-2E9C-101B-9397-08002B2CF9AE}" pid="57" name="MTWinEqns">
    <vt:bool>true</vt:bool>
  </property>
</Properties>
</file>